
<file path=[Content_Types].xml><?xml version="1.0" encoding="utf-8"?>
<Types xmlns="http://schemas.openxmlformats.org/package/2006/content-types">
  <Default Extension="xml" ContentType="application/xml"/>
  <Default Extension="rels" ContentType="application/vnd.openxmlformats-package.relationships+xml"/>
  <Default Extension="emf" ContentType="image/x-e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01B3A5E" w14:textId="2B56E9EF" w:rsidR="004A17AC" w:rsidRDefault="004A17AC" w:rsidP="002936D8">
      <w:pPr>
        <w:jc w:val="both"/>
        <w:outlineLvl w:val="0"/>
        <w:rPr>
          <w:b/>
          <w:lang w:val="en-CA"/>
        </w:rPr>
      </w:pPr>
      <w:commentRangeStart w:id="0"/>
      <w:r>
        <w:rPr>
          <w:b/>
          <w:lang w:val="en-CA"/>
        </w:rPr>
        <w:t>Title</w:t>
      </w:r>
      <w:commentRangeEnd w:id="0"/>
      <w:r w:rsidR="00C90F78">
        <w:rPr>
          <w:rStyle w:val="CommentReference"/>
          <w:rFonts w:asciiTheme="minorHAnsi" w:eastAsiaTheme="minorEastAsia" w:hAnsiTheme="minorHAnsi" w:cstheme="minorBidi"/>
        </w:rPr>
        <w:commentReference w:id="0"/>
      </w:r>
    </w:p>
    <w:p w14:paraId="015FC7F4" w14:textId="77777777" w:rsidR="00255629" w:rsidRDefault="00255629" w:rsidP="002936D8">
      <w:pPr>
        <w:pStyle w:val="ListParagraph"/>
        <w:numPr>
          <w:ilvl w:val="0"/>
          <w:numId w:val="16"/>
        </w:numPr>
        <w:jc w:val="both"/>
        <w:rPr>
          <w:b/>
          <w:lang w:val="en-CA"/>
        </w:rPr>
      </w:pPr>
      <w:r w:rsidRPr="00255629">
        <w:rPr>
          <w:b/>
          <w:lang w:val="en-CA"/>
        </w:rPr>
        <w:t>DIABLO: Data integration analysis for biomarker discovery using latent components</w:t>
      </w:r>
    </w:p>
    <w:p w14:paraId="661BCCE4" w14:textId="52868886" w:rsidR="002936D8" w:rsidRPr="00255629" w:rsidRDefault="00C90F78" w:rsidP="002936D8">
      <w:pPr>
        <w:pStyle w:val="ListParagraph"/>
        <w:numPr>
          <w:ilvl w:val="0"/>
          <w:numId w:val="16"/>
        </w:numPr>
        <w:jc w:val="both"/>
        <w:rPr>
          <w:b/>
          <w:lang w:val="en-CA"/>
        </w:rPr>
      </w:pPr>
      <w:r w:rsidRPr="00255629">
        <w:rPr>
          <w:b/>
        </w:rPr>
        <w:t>A novel integrative method for identifying biological</w:t>
      </w:r>
      <w:r w:rsidR="00D857CA" w:rsidRPr="00255629">
        <w:rPr>
          <w:b/>
        </w:rPr>
        <w:t>ly</w:t>
      </w:r>
      <w:r w:rsidRPr="00255629">
        <w:rPr>
          <w:b/>
        </w:rPr>
        <w:t xml:space="preserve"> relevant multi-omic biomarkers</w:t>
      </w:r>
    </w:p>
    <w:p w14:paraId="2E8B3A7A" w14:textId="77777777" w:rsidR="000C067E" w:rsidRPr="008A7F56" w:rsidRDefault="000C067E" w:rsidP="002936D8">
      <w:pPr>
        <w:jc w:val="both"/>
      </w:pPr>
    </w:p>
    <w:p w14:paraId="5390229D" w14:textId="36E604E9" w:rsidR="002936D8" w:rsidRPr="008A7F56" w:rsidRDefault="002936D8" w:rsidP="002936D8">
      <w:pPr>
        <w:jc w:val="both"/>
      </w:pPr>
      <w:r w:rsidRPr="008A7F56">
        <w:t>Amrit Singh</w:t>
      </w:r>
      <w:r w:rsidRPr="008A7F56">
        <w:rPr>
          <w:vertAlign w:val="superscript"/>
        </w:rPr>
        <w:t>1,2</w:t>
      </w:r>
      <w:r w:rsidR="00791116" w:rsidRPr="008A7F56">
        <w:rPr>
          <w:vertAlign w:val="superscript"/>
        </w:rPr>
        <w:t>,3</w:t>
      </w:r>
      <w:r w:rsidRPr="008A7F56">
        <w:t>, Benoît Gautier</w:t>
      </w:r>
      <w:r w:rsidR="00791116" w:rsidRPr="008A7F56">
        <w:rPr>
          <w:vertAlign w:val="superscript"/>
        </w:rPr>
        <w:t>4</w:t>
      </w:r>
      <w:r w:rsidRPr="008A7F56">
        <w:t>, Casey P. Shannon</w:t>
      </w:r>
      <w:r w:rsidR="00791116" w:rsidRPr="008A7F56">
        <w:rPr>
          <w:vertAlign w:val="superscript"/>
        </w:rPr>
        <w:t>3</w:t>
      </w:r>
      <w:r w:rsidRPr="008A7F56">
        <w:t>, Michaël Vacher</w:t>
      </w:r>
      <w:r w:rsidR="00791116" w:rsidRPr="008A7F56">
        <w:rPr>
          <w:vertAlign w:val="superscript"/>
        </w:rPr>
        <w:t>5</w:t>
      </w:r>
      <w:r w:rsidRPr="008A7F56">
        <w:t>, Florian Rohart</w:t>
      </w:r>
      <w:r w:rsidR="00791116" w:rsidRPr="008A7F56">
        <w:rPr>
          <w:vertAlign w:val="superscript"/>
        </w:rPr>
        <w:t>4</w:t>
      </w:r>
      <w:r w:rsidRPr="008A7F56">
        <w:t>, Scott J. Tebbutt</w:t>
      </w:r>
      <w:r w:rsidRPr="008A7F56">
        <w:rPr>
          <w:vertAlign w:val="superscript"/>
        </w:rPr>
        <w:t>1,2,</w:t>
      </w:r>
      <w:r w:rsidR="00791116" w:rsidRPr="008A7F56">
        <w:rPr>
          <w:vertAlign w:val="superscript"/>
        </w:rPr>
        <w:t>6</w:t>
      </w:r>
      <w:r w:rsidRPr="008A7F56">
        <w:t>, Kim-Anh Lê Cao</w:t>
      </w:r>
      <w:r w:rsidR="008A7F56" w:rsidRPr="008A7F56">
        <w:rPr>
          <w:vertAlign w:val="superscript"/>
        </w:rPr>
        <w:t>7</w:t>
      </w:r>
    </w:p>
    <w:p w14:paraId="5B8CCE6E" w14:textId="77777777" w:rsidR="002936D8" w:rsidRPr="008A7F56" w:rsidRDefault="002936D8" w:rsidP="002936D8">
      <w:pPr>
        <w:jc w:val="both"/>
      </w:pPr>
    </w:p>
    <w:p w14:paraId="05275959" w14:textId="55969F0C" w:rsidR="00791116" w:rsidRPr="008A7F56" w:rsidRDefault="00791116" w:rsidP="002936D8">
      <w:pPr>
        <w:jc w:val="both"/>
      </w:pPr>
      <w:r w:rsidRPr="008A7F56">
        <w:rPr>
          <w:vertAlign w:val="superscript"/>
        </w:rPr>
        <w:t>1</w:t>
      </w:r>
      <w:r w:rsidRPr="008A7F56">
        <w:t>Centre for Heart Lung Innovation, St. Paul’s Hospital, University of British Columbia, Vancouver, BC, Canada;</w:t>
      </w:r>
    </w:p>
    <w:p w14:paraId="43D8334B" w14:textId="25274913" w:rsidR="002936D8" w:rsidRPr="008A7F56" w:rsidRDefault="00791116" w:rsidP="002936D8">
      <w:pPr>
        <w:jc w:val="both"/>
      </w:pPr>
      <w:r w:rsidRPr="008A7F56">
        <w:rPr>
          <w:vertAlign w:val="superscript"/>
        </w:rPr>
        <w:t>2</w:t>
      </w:r>
      <w:r w:rsidRPr="008A7F56">
        <w:t>Department of Pathology and Laboratory Medicine</w:t>
      </w:r>
      <w:r w:rsidR="002936D8" w:rsidRPr="008A7F56">
        <w:t>, University of British Columbia, Vancouver, BC, Canada</w:t>
      </w:r>
      <w:r w:rsidRPr="008A7F56">
        <w:t>;</w:t>
      </w:r>
    </w:p>
    <w:p w14:paraId="58349C36" w14:textId="788F8579" w:rsidR="002936D8" w:rsidRPr="008A7F56" w:rsidRDefault="00791116" w:rsidP="002936D8">
      <w:pPr>
        <w:jc w:val="both"/>
      </w:pPr>
      <w:r w:rsidRPr="008A7F56">
        <w:rPr>
          <w:vertAlign w:val="superscript"/>
        </w:rPr>
        <w:t>3</w:t>
      </w:r>
      <w:r w:rsidR="002936D8" w:rsidRPr="008A7F56">
        <w:t>Prevention of Organ Failure (PROOF) Centre of Excellence, Vancouver, BC, Canada.</w:t>
      </w:r>
    </w:p>
    <w:p w14:paraId="7559A6E5" w14:textId="010594BC" w:rsidR="002936D8" w:rsidRPr="008A7F56" w:rsidRDefault="00791116" w:rsidP="002936D8">
      <w:pPr>
        <w:jc w:val="both"/>
        <w:rPr>
          <w:rFonts w:eastAsia="Times New Roman"/>
          <w:color w:val="333333"/>
        </w:rPr>
      </w:pPr>
      <w:r w:rsidRPr="008A7F56">
        <w:rPr>
          <w:vertAlign w:val="superscript"/>
        </w:rPr>
        <w:t>4</w:t>
      </w:r>
      <w:r w:rsidR="007A570D" w:rsidRPr="008A7F56">
        <w:rPr>
          <w:rFonts w:eastAsia="Times New Roman"/>
          <w:color w:val="333333"/>
        </w:rPr>
        <w:t>The U</w:t>
      </w:r>
      <w:r w:rsidR="002936D8" w:rsidRPr="008A7F56">
        <w:rPr>
          <w:rFonts w:eastAsia="Times New Roman"/>
          <w:color w:val="333333"/>
        </w:rPr>
        <w:t>niversity of Queensland Diamantina Institute, Translational Research Institute, Woolloongabba, QLD 4102, Australia</w:t>
      </w:r>
    </w:p>
    <w:p w14:paraId="0B6492E2" w14:textId="2E939468" w:rsidR="002936D8" w:rsidRPr="008A7F56" w:rsidRDefault="00791116" w:rsidP="002936D8">
      <w:pPr>
        <w:jc w:val="both"/>
      </w:pPr>
      <w:r w:rsidRPr="008A7F56">
        <w:rPr>
          <w:vertAlign w:val="superscript"/>
        </w:rPr>
        <w:t>5</w:t>
      </w:r>
      <w:r w:rsidR="002936D8" w:rsidRPr="008A7F56">
        <w:t>Australian Research Council Centre of Excellence in Plant Energy Biology, The University of Western Australia, Crawley, Western Australia, Australia</w:t>
      </w:r>
    </w:p>
    <w:p w14:paraId="2C63ACF6" w14:textId="02514947" w:rsidR="002936D8" w:rsidRPr="008A7F56" w:rsidRDefault="00791116" w:rsidP="002936D8">
      <w:pPr>
        <w:jc w:val="both"/>
      </w:pPr>
      <w:r w:rsidRPr="008A7F56">
        <w:rPr>
          <w:vertAlign w:val="superscript"/>
        </w:rPr>
        <w:t>6</w:t>
      </w:r>
      <w:r w:rsidR="002936D8" w:rsidRPr="008A7F56">
        <w:t>Department of Medicine (Respiratory Division), University of British Columbia, Vancouver, BC, Canada.</w:t>
      </w:r>
    </w:p>
    <w:p w14:paraId="4A2C0D97" w14:textId="749936D8" w:rsidR="008A7F56" w:rsidRPr="008A7F56" w:rsidRDefault="008A7F56" w:rsidP="008A7F56">
      <w:pPr>
        <w:rPr>
          <w:rFonts w:eastAsia="Times New Roman"/>
        </w:rPr>
      </w:pPr>
      <w:r w:rsidRPr="008A7F56">
        <w:rPr>
          <w:vertAlign w:val="superscript"/>
        </w:rPr>
        <w:t>7</w:t>
      </w:r>
      <w:r w:rsidRPr="008A7F56">
        <w:rPr>
          <w:rFonts w:eastAsia="Times New Roman"/>
          <w:color w:val="000000"/>
        </w:rPr>
        <w:t>School of Mathematics and Statistics, The University of Melbourne, Melbourne Integrative Genomics Bld 184</w:t>
      </w:r>
    </w:p>
    <w:p w14:paraId="2E4AB26F" w14:textId="5093C534" w:rsidR="00791116" w:rsidRPr="008A7F56" w:rsidRDefault="00791116" w:rsidP="002936D8">
      <w:pPr>
        <w:jc w:val="both"/>
      </w:pPr>
    </w:p>
    <w:p w14:paraId="06EF3070" w14:textId="77777777" w:rsidR="002936D8" w:rsidRPr="008A7F56" w:rsidRDefault="002936D8" w:rsidP="002936D8">
      <w:pPr>
        <w:jc w:val="both"/>
      </w:pPr>
    </w:p>
    <w:p w14:paraId="0A2CF199" w14:textId="77777777" w:rsidR="00FC2A82" w:rsidRPr="008A7F56" w:rsidRDefault="004627EB" w:rsidP="002936D8">
      <w:pPr>
        <w:pStyle w:val="correspondence"/>
        <w:shd w:val="clear" w:color="auto" w:fill="FFFFFF"/>
        <w:spacing w:before="0" w:beforeAutospacing="0" w:after="0" w:afterAutospacing="0"/>
        <w:jc w:val="both"/>
        <w:rPr>
          <w:rStyle w:val="apple-converted-space"/>
          <w:rFonts w:ascii="Times New Roman" w:hAnsi="Times New Roman" w:cs="Times New Roman"/>
          <w:color w:val="333333"/>
          <w:sz w:val="24"/>
          <w:szCs w:val="24"/>
        </w:rPr>
      </w:pPr>
      <w:r w:rsidRPr="008A7F56">
        <w:rPr>
          <w:rFonts w:ascii="Times New Roman" w:hAnsi="Times New Roman" w:cs="Times New Roman"/>
          <w:color w:val="333333"/>
          <w:sz w:val="24"/>
          <w:szCs w:val="24"/>
        </w:rPr>
        <w:t>Corresponding author</w:t>
      </w:r>
      <w:r w:rsidR="002936D8" w:rsidRPr="008A7F56">
        <w:rPr>
          <w:rFonts w:ascii="Times New Roman" w:hAnsi="Times New Roman" w:cs="Times New Roman"/>
          <w:color w:val="333333"/>
          <w:sz w:val="24"/>
          <w:szCs w:val="24"/>
        </w:rPr>
        <w:t>:</w:t>
      </w:r>
    </w:p>
    <w:p w14:paraId="110BDA46" w14:textId="77777777" w:rsidR="00FC2A82" w:rsidRPr="008A7F56" w:rsidRDefault="002936D8" w:rsidP="002936D8">
      <w:pPr>
        <w:pStyle w:val="correspondence"/>
        <w:shd w:val="clear" w:color="auto" w:fill="FFFFFF"/>
        <w:spacing w:before="0" w:beforeAutospacing="0" w:after="0" w:afterAutospacing="0"/>
        <w:jc w:val="both"/>
        <w:rPr>
          <w:rStyle w:val="apple-converted-space"/>
          <w:rFonts w:ascii="Times New Roman" w:hAnsi="Times New Roman" w:cs="Times New Roman"/>
          <w:color w:val="333333"/>
          <w:sz w:val="24"/>
          <w:szCs w:val="24"/>
        </w:rPr>
      </w:pPr>
      <w:r w:rsidRPr="008A7F56">
        <w:rPr>
          <w:rStyle w:val="apple-converted-space"/>
          <w:rFonts w:ascii="Times New Roman" w:hAnsi="Times New Roman" w:cs="Times New Roman"/>
          <w:color w:val="333333"/>
          <w:sz w:val="24"/>
          <w:szCs w:val="24"/>
        </w:rPr>
        <w:t>Kim-Anh L</w:t>
      </w:r>
      <w:r w:rsidRPr="008A7F56">
        <w:rPr>
          <w:rFonts w:ascii="Times New Roman" w:hAnsi="Times New Roman" w:cs="Times New Roman"/>
          <w:sz w:val="24"/>
          <w:szCs w:val="24"/>
        </w:rPr>
        <w:t>ê</w:t>
      </w:r>
      <w:r w:rsidR="00FC2A82" w:rsidRPr="008A7F56">
        <w:rPr>
          <w:rStyle w:val="apple-converted-space"/>
          <w:rFonts w:ascii="Times New Roman" w:hAnsi="Times New Roman" w:cs="Times New Roman"/>
          <w:color w:val="333333"/>
          <w:sz w:val="24"/>
          <w:szCs w:val="24"/>
        </w:rPr>
        <w:t xml:space="preserve"> Cao</w:t>
      </w:r>
    </w:p>
    <w:p w14:paraId="2198AB59" w14:textId="02881202" w:rsidR="008A7F56" w:rsidRPr="008A7F56" w:rsidRDefault="008A7F56" w:rsidP="002936D8">
      <w:pPr>
        <w:pStyle w:val="correspondence"/>
        <w:shd w:val="clear" w:color="auto" w:fill="FFFFFF"/>
        <w:spacing w:before="0" w:beforeAutospacing="0" w:after="0" w:afterAutospacing="0"/>
        <w:jc w:val="both"/>
        <w:rPr>
          <w:rStyle w:val="apple-converted-space"/>
          <w:rFonts w:ascii="Times New Roman" w:hAnsi="Times New Roman" w:cs="Times New Roman"/>
          <w:color w:val="333333"/>
          <w:sz w:val="24"/>
          <w:szCs w:val="24"/>
        </w:rPr>
      </w:pPr>
      <w:r w:rsidRPr="008A7F56">
        <w:rPr>
          <w:rStyle w:val="apple-converted-space"/>
          <w:rFonts w:ascii="Times New Roman" w:hAnsi="Times New Roman" w:cs="Times New Roman"/>
          <w:color w:val="333333"/>
          <w:sz w:val="24"/>
          <w:szCs w:val="24"/>
        </w:rPr>
        <w:t xml:space="preserve">The </w:t>
      </w:r>
      <w:r w:rsidRPr="008A7F56">
        <w:rPr>
          <w:rFonts w:ascii="Times New Roman" w:eastAsia="Times New Roman" w:hAnsi="Times New Roman" w:cs="Times New Roman"/>
          <w:color w:val="000000"/>
          <w:sz w:val="24"/>
          <w:szCs w:val="24"/>
        </w:rPr>
        <w:t>University of Melbourne</w:t>
      </w:r>
    </w:p>
    <w:p w14:paraId="6C7C3DE6" w14:textId="5DA7CF52" w:rsidR="008A7F56" w:rsidRPr="008A7F56" w:rsidRDefault="008A7F56" w:rsidP="008A7F56">
      <w:pPr>
        <w:rPr>
          <w:rFonts w:eastAsia="Times New Roman"/>
          <w:color w:val="000000"/>
        </w:rPr>
      </w:pPr>
      <w:r w:rsidRPr="008A7F56">
        <w:rPr>
          <w:rFonts w:eastAsia="Times New Roman"/>
          <w:color w:val="000000"/>
        </w:rPr>
        <w:t>School of Mathematics and Statistics, Melbourne Integrative Genomics Bld 184</w:t>
      </w:r>
    </w:p>
    <w:p w14:paraId="755F924B" w14:textId="77777777" w:rsidR="008A7F56" w:rsidRPr="008A7F56" w:rsidRDefault="008A7F56" w:rsidP="008A7F56">
      <w:pPr>
        <w:rPr>
          <w:rFonts w:eastAsia="Times New Roman"/>
          <w:color w:val="000000"/>
        </w:rPr>
      </w:pPr>
      <w:r w:rsidRPr="008A7F56">
        <w:rPr>
          <w:rFonts w:eastAsia="Times New Roman"/>
          <w:color w:val="000000"/>
        </w:rPr>
        <w:t>T: +61 (0)3834 43971 | </w:t>
      </w:r>
      <w:hyperlink r:id="rId10" w:history="1">
        <w:r w:rsidRPr="008A7F56">
          <w:rPr>
            <w:rStyle w:val="Hyperlink"/>
            <w:rFonts w:eastAsia="Times New Roman"/>
          </w:rPr>
          <w:t>http://mixomics.org/</w:t>
        </w:r>
      </w:hyperlink>
      <w:r w:rsidRPr="008A7F56">
        <w:rPr>
          <w:rFonts w:eastAsia="Times New Roman"/>
          <w:color w:val="000000"/>
        </w:rPr>
        <w:t> | </w:t>
      </w:r>
      <w:hyperlink r:id="rId11" w:history="1">
        <w:r w:rsidRPr="008A7F56">
          <w:rPr>
            <w:rStyle w:val="Hyperlink"/>
            <w:rFonts w:eastAsia="Times New Roman"/>
          </w:rPr>
          <w:t>http://lecao-lab.science.unimelb.edu.au/</w:t>
        </w:r>
      </w:hyperlink>
    </w:p>
    <w:p w14:paraId="67C532E3" w14:textId="77777777" w:rsidR="003F44E9" w:rsidRDefault="003F44E9" w:rsidP="000E41BF">
      <w:pPr>
        <w:spacing w:line="480" w:lineRule="auto"/>
        <w:rPr>
          <w:b/>
        </w:rPr>
      </w:pPr>
    </w:p>
    <w:p w14:paraId="133E24DB" w14:textId="77777777" w:rsidR="003F44E9" w:rsidRDefault="003F44E9" w:rsidP="000E41BF">
      <w:pPr>
        <w:spacing w:line="480" w:lineRule="auto"/>
        <w:rPr>
          <w:b/>
        </w:rPr>
      </w:pPr>
    </w:p>
    <w:p w14:paraId="521898BC" w14:textId="77777777" w:rsidR="003F44E9" w:rsidRDefault="003F44E9" w:rsidP="000E41BF">
      <w:pPr>
        <w:spacing w:line="480" w:lineRule="auto"/>
        <w:rPr>
          <w:b/>
        </w:rPr>
      </w:pPr>
    </w:p>
    <w:p w14:paraId="14A84076" w14:textId="77777777" w:rsidR="003F44E9" w:rsidRDefault="003F44E9" w:rsidP="000E41BF">
      <w:pPr>
        <w:spacing w:line="480" w:lineRule="auto"/>
        <w:rPr>
          <w:b/>
        </w:rPr>
      </w:pPr>
    </w:p>
    <w:p w14:paraId="15BDB261" w14:textId="77777777" w:rsidR="003F44E9" w:rsidRDefault="003F44E9" w:rsidP="000E41BF">
      <w:pPr>
        <w:spacing w:line="480" w:lineRule="auto"/>
        <w:rPr>
          <w:b/>
        </w:rPr>
      </w:pPr>
    </w:p>
    <w:p w14:paraId="2970FFF7" w14:textId="77777777" w:rsidR="003F44E9" w:rsidRDefault="003F44E9" w:rsidP="000E41BF">
      <w:pPr>
        <w:spacing w:line="480" w:lineRule="auto"/>
        <w:rPr>
          <w:b/>
        </w:rPr>
      </w:pPr>
    </w:p>
    <w:p w14:paraId="6F188091" w14:textId="77777777" w:rsidR="003F44E9" w:rsidRDefault="003F44E9" w:rsidP="000E41BF">
      <w:pPr>
        <w:spacing w:line="480" w:lineRule="auto"/>
        <w:rPr>
          <w:b/>
        </w:rPr>
      </w:pPr>
    </w:p>
    <w:p w14:paraId="1A0932B7" w14:textId="77777777" w:rsidR="003F44E9" w:rsidRDefault="003F44E9" w:rsidP="000E41BF">
      <w:pPr>
        <w:spacing w:line="480" w:lineRule="auto"/>
        <w:rPr>
          <w:b/>
        </w:rPr>
      </w:pPr>
    </w:p>
    <w:p w14:paraId="6DEB49A7" w14:textId="77777777" w:rsidR="003F44E9" w:rsidRDefault="003F44E9" w:rsidP="000E41BF">
      <w:pPr>
        <w:spacing w:line="480" w:lineRule="auto"/>
        <w:rPr>
          <w:b/>
        </w:rPr>
      </w:pPr>
    </w:p>
    <w:p w14:paraId="76758E31" w14:textId="77777777" w:rsidR="003F44E9" w:rsidRDefault="003F44E9" w:rsidP="000E41BF">
      <w:pPr>
        <w:spacing w:line="480" w:lineRule="auto"/>
        <w:rPr>
          <w:b/>
        </w:rPr>
      </w:pPr>
    </w:p>
    <w:p w14:paraId="16DCD7D4" w14:textId="77777777" w:rsidR="003F44E9" w:rsidRDefault="003F44E9" w:rsidP="000E41BF">
      <w:pPr>
        <w:spacing w:line="480" w:lineRule="auto"/>
        <w:rPr>
          <w:b/>
        </w:rPr>
      </w:pPr>
    </w:p>
    <w:p w14:paraId="098D9021" w14:textId="77777777" w:rsidR="008A0210" w:rsidRDefault="008A0210" w:rsidP="000E41BF">
      <w:pPr>
        <w:spacing w:line="480" w:lineRule="auto"/>
        <w:rPr>
          <w:b/>
        </w:rPr>
      </w:pPr>
    </w:p>
    <w:p w14:paraId="0B184F51" w14:textId="184AF802" w:rsidR="002936D8" w:rsidRPr="003F44E9" w:rsidRDefault="002936D8" w:rsidP="003F44E9">
      <w:pPr>
        <w:spacing w:line="480" w:lineRule="auto"/>
      </w:pPr>
      <w:commentRangeStart w:id="1"/>
      <w:r w:rsidRPr="003F44E9">
        <w:rPr>
          <w:b/>
        </w:rPr>
        <w:t>Abstract</w:t>
      </w:r>
      <w:commentRangeEnd w:id="1"/>
      <w:r w:rsidR="000C067E">
        <w:rPr>
          <w:rStyle w:val="CommentReference"/>
          <w:rFonts w:asciiTheme="minorHAnsi" w:eastAsiaTheme="minorEastAsia" w:hAnsiTheme="minorHAnsi" w:cstheme="minorBidi"/>
        </w:rPr>
        <w:commentReference w:id="1"/>
      </w:r>
    </w:p>
    <w:p w14:paraId="404FDCB5" w14:textId="105830B0" w:rsidR="00E9688E" w:rsidRPr="00D857CA" w:rsidRDefault="00D857CA" w:rsidP="00925EEC">
      <w:pPr>
        <w:spacing w:line="480" w:lineRule="auto"/>
        <w:jc w:val="both"/>
      </w:pPr>
      <w:r>
        <w:t>We present DIABLO, a novel integrative method that</w:t>
      </w:r>
      <w:r w:rsidR="00925EEC">
        <w:t xml:space="preserve"> simultaneously models the correlation structure between multiple omic dataset</w:t>
      </w:r>
      <w:r>
        <w:t>s</w:t>
      </w:r>
      <w:r w:rsidR="00925EEC">
        <w:t xml:space="preserve"> and a phenotype of interest</w:t>
      </w:r>
      <w:r w:rsidR="00F44EB2">
        <w:t xml:space="preserve">. DIABLO </w:t>
      </w:r>
      <w:r>
        <w:t>controls the trade-off between correlated and discriminatory features</w:t>
      </w:r>
      <w:r w:rsidR="00F44EB2">
        <w:t xml:space="preserve">, resulting in predictive models with strong biological plausibility. </w:t>
      </w:r>
      <w:r w:rsidR="00E9688E" w:rsidRPr="003F44E9">
        <w:t>We demonstrate</w:t>
      </w:r>
      <w:r w:rsidR="00AB4044" w:rsidRPr="003F44E9">
        <w:t xml:space="preserve"> the capabilities of DIABLO</w:t>
      </w:r>
      <w:r w:rsidR="00E9688E" w:rsidRPr="003F44E9">
        <w:t xml:space="preserve"> using </w:t>
      </w:r>
      <w:r w:rsidR="00DA5125">
        <w:t xml:space="preserve">simulated </w:t>
      </w:r>
      <w:r w:rsidR="00452E5B" w:rsidRPr="003F44E9">
        <w:t xml:space="preserve">and </w:t>
      </w:r>
      <w:r w:rsidR="00DA5125">
        <w:t>empirical datasets</w:t>
      </w:r>
      <w:r w:rsidR="00177CC4">
        <w:t>,</w:t>
      </w:r>
      <w:r w:rsidR="0047011C" w:rsidRPr="003F44E9">
        <w:t xml:space="preserve"> int</w:t>
      </w:r>
      <w:r w:rsidR="00177CC4">
        <w:t>egrating</w:t>
      </w:r>
      <w:r w:rsidR="003E5BAB" w:rsidRPr="003F44E9">
        <w:t xml:space="preserve"> </w:t>
      </w:r>
      <w:r>
        <w:t>multi-omic</w:t>
      </w:r>
      <w:r w:rsidR="00703AB1" w:rsidRPr="003F44E9">
        <w:t xml:space="preserve"> datasets</w:t>
      </w:r>
      <w:r w:rsidR="003E5BAB" w:rsidRPr="003F44E9">
        <w:t xml:space="preserve"> </w:t>
      </w:r>
      <w:r w:rsidR="00177CC4">
        <w:t>to</w:t>
      </w:r>
      <w:r w:rsidR="003E5BAB" w:rsidRPr="003F44E9">
        <w:t xml:space="preserve"> identify relevant bioma</w:t>
      </w:r>
      <w:r w:rsidR="00452E5B" w:rsidRPr="003F44E9">
        <w:t>r</w:t>
      </w:r>
      <w:r w:rsidR="003E5BAB" w:rsidRPr="003F44E9">
        <w:t>kers</w:t>
      </w:r>
      <w:r w:rsidR="00925EEC">
        <w:t>. DIABLO</w:t>
      </w:r>
      <w:r w:rsidR="00E9688E" w:rsidRPr="003F44E9">
        <w:t xml:space="preserve"> </w:t>
      </w:r>
      <w:r w:rsidR="006A049C" w:rsidRPr="003F44E9">
        <w:t>can</w:t>
      </w:r>
      <w:r w:rsidR="00961927" w:rsidRPr="003F44E9">
        <w:t xml:space="preserve"> benefit </w:t>
      </w:r>
      <w:r w:rsidR="00E9688E" w:rsidRPr="003F44E9">
        <w:t xml:space="preserve">a diverse range of </w:t>
      </w:r>
      <w:r w:rsidR="00703AB1" w:rsidRPr="003F44E9">
        <w:t>research areas with varying types of study designs</w:t>
      </w:r>
      <w:r>
        <w:t>.</w:t>
      </w:r>
      <w:r w:rsidR="00703AB1" w:rsidRPr="003F44E9">
        <w:t xml:space="preserve"> Importantly, graphical outputs of our method </w:t>
      </w:r>
      <w:r w:rsidR="00177CC4">
        <w:t>assist</w:t>
      </w:r>
      <w:r w:rsidR="00703AB1" w:rsidRPr="003F44E9">
        <w:t xml:space="preserve"> in the interpreta</w:t>
      </w:r>
      <w:r w:rsidR="00177CC4">
        <w:t>tion</w:t>
      </w:r>
      <w:r w:rsidR="00703AB1" w:rsidRPr="003F44E9">
        <w:t xml:space="preserve"> of such </w:t>
      </w:r>
      <w:r w:rsidR="00957C7C">
        <w:t>complex</w:t>
      </w:r>
      <w:r w:rsidR="00957C7C" w:rsidRPr="003F44E9">
        <w:t xml:space="preserve"> </w:t>
      </w:r>
      <w:r w:rsidR="00703AB1" w:rsidRPr="003F44E9">
        <w:t xml:space="preserve">analyses and </w:t>
      </w:r>
      <w:r w:rsidR="00177CC4">
        <w:t>provide</w:t>
      </w:r>
      <w:r w:rsidR="00703AB1" w:rsidRPr="003F44E9">
        <w:t xml:space="preserve"> significant biological insights.</w:t>
      </w:r>
    </w:p>
    <w:p w14:paraId="7A98BD98" w14:textId="77777777" w:rsidR="002936D8" w:rsidRPr="003F44E9" w:rsidRDefault="002936D8" w:rsidP="003F44E9">
      <w:pPr>
        <w:spacing w:line="480" w:lineRule="auto"/>
      </w:pPr>
    </w:p>
    <w:p w14:paraId="50AE7A3C" w14:textId="63F3F6FD" w:rsidR="002936D8" w:rsidRDefault="002936D8" w:rsidP="003F44E9">
      <w:pPr>
        <w:spacing w:line="480" w:lineRule="auto"/>
        <w:jc w:val="both"/>
      </w:pPr>
      <w:r w:rsidRPr="003F44E9">
        <w:t>Keywords: Syst</w:t>
      </w:r>
      <w:r w:rsidR="00F1503A">
        <w:t>ems biology, biomarkers</w:t>
      </w:r>
      <w:r w:rsidRPr="003F44E9">
        <w:t>, data integration, data visualization, asthma, classification, breast cancer</w:t>
      </w:r>
      <w:r w:rsidR="005940F2">
        <w:t>, multi-omics</w:t>
      </w:r>
      <w:r w:rsidR="00F1503A">
        <w:t>, network analysis</w:t>
      </w:r>
    </w:p>
    <w:p w14:paraId="43321944" w14:textId="77777777" w:rsidR="00822D0F" w:rsidRDefault="00822D0F" w:rsidP="003F44E9">
      <w:pPr>
        <w:spacing w:line="480" w:lineRule="auto"/>
        <w:jc w:val="both"/>
      </w:pPr>
    </w:p>
    <w:p w14:paraId="2204E9B1" w14:textId="77777777" w:rsidR="00EC7680" w:rsidRDefault="00EC7680" w:rsidP="003F44E9">
      <w:pPr>
        <w:spacing w:line="480" w:lineRule="auto"/>
        <w:jc w:val="both"/>
      </w:pPr>
    </w:p>
    <w:p w14:paraId="2785A9AC" w14:textId="2F541C33" w:rsidR="00EC7680" w:rsidRPr="003F44E9" w:rsidRDefault="00EC7680" w:rsidP="003F44E9">
      <w:pPr>
        <w:spacing w:line="480" w:lineRule="auto"/>
        <w:jc w:val="both"/>
      </w:pPr>
      <w:commentRangeStart w:id="2"/>
      <w:r>
        <w:t>Word count</w:t>
      </w:r>
      <w:commentRangeEnd w:id="2"/>
      <w:r w:rsidR="0030261D">
        <w:rPr>
          <w:rStyle w:val="CommentReference"/>
          <w:rFonts w:asciiTheme="minorHAnsi" w:eastAsiaTheme="minorEastAsia" w:hAnsiTheme="minorHAnsi" w:cstheme="minorBidi"/>
        </w:rPr>
        <w:commentReference w:id="2"/>
      </w:r>
      <w:r>
        <w:t xml:space="preserve">: </w:t>
      </w:r>
    </w:p>
    <w:p w14:paraId="64CA461F" w14:textId="77777777" w:rsidR="002B3996" w:rsidRDefault="002B3996">
      <w:pPr>
        <w:rPr>
          <w:b/>
        </w:rPr>
      </w:pPr>
      <w:r>
        <w:rPr>
          <w:b/>
        </w:rPr>
        <w:br w:type="page"/>
      </w:r>
    </w:p>
    <w:p w14:paraId="7C60609C" w14:textId="71A512AC" w:rsidR="002936D8" w:rsidRPr="003F44E9" w:rsidRDefault="002936D8" w:rsidP="003F44E9">
      <w:pPr>
        <w:spacing w:line="480" w:lineRule="auto"/>
        <w:rPr>
          <w:b/>
        </w:rPr>
      </w:pPr>
      <w:r w:rsidRPr="003F44E9">
        <w:rPr>
          <w:b/>
        </w:rPr>
        <w:lastRenderedPageBreak/>
        <w:t>Background</w:t>
      </w:r>
    </w:p>
    <w:p w14:paraId="17B53A99" w14:textId="42DD0BE8" w:rsidR="00454930" w:rsidRDefault="002936D8" w:rsidP="0051643E">
      <w:pPr>
        <w:widowControl w:val="0"/>
        <w:autoSpaceDE w:val="0"/>
        <w:autoSpaceDN w:val="0"/>
        <w:adjustRightInd w:val="0"/>
        <w:spacing w:line="480" w:lineRule="auto"/>
        <w:jc w:val="both"/>
      </w:pPr>
      <w:commentRangeStart w:id="3"/>
      <w:r w:rsidRPr="003F44E9">
        <w:t>Systems</w:t>
      </w:r>
      <w:commentRangeEnd w:id="3"/>
      <w:r w:rsidR="00406C57">
        <w:rPr>
          <w:rStyle w:val="CommentReference"/>
          <w:rFonts w:asciiTheme="minorHAnsi" w:eastAsiaTheme="minorEastAsia" w:hAnsiTheme="minorHAnsi" w:cstheme="minorBidi"/>
        </w:rPr>
        <w:commentReference w:id="3"/>
      </w:r>
      <w:r w:rsidRPr="003F44E9">
        <w:t xml:space="preserve"> biology approaches combine information from different biological components in order to unravel complex </w:t>
      </w:r>
      <w:r w:rsidR="006344AB">
        <w:t xml:space="preserve">disease </w:t>
      </w:r>
      <w:r w:rsidRPr="003F44E9">
        <w:t xml:space="preserve">processes </w:t>
      </w:r>
      <w:r w:rsidR="00256BD7" w:rsidRPr="003F44E9">
        <w:fldChar w:fldCharType="begin"/>
      </w:r>
      <w:r w:rsidR="007E4167">
        <w:instrText xml:space="preserve"> ADDIN ZOTERO_ITEM CSL_CITATION {"citationID":"8n9mhsb5i","properties":{"formattedCitation":"[1,2]","plainCitation":"[1,2]"},"citationItems":[{"id":931,"uris":["http://zotero.org/users/2545847/items/5KABAJRE"],"uri":["http://zotero.org/users/2545847/items/5KABAJRE"],"itemData":{"id":931,"type":"article-journal","title":"Integrating multiple 'omics' analysis for microbial biology: application and methodologies","container-title":"Microbiology","page":"287-301","volume":"156","issue":"2","source":"CrossRef","URL":"http://mic.microbiologyresearch.org/content/journal/micro/10.1099/mic.0.034793-0","DOI":"10.1099/mic.0.034793-0","ISSN":"1350-0872, 1465-2080","shortTitle":"Integrating multiple 'omics' analysis for microbial biology","language":"en","author":[{"family":"Zhang","given":"W."},{"family":"Li","given":"F."},{"family":"Nie","given":"L."}],"issued":{"date-parts":[["2010",2,1]]},"accessed":{"date-parts":[["2016",7,22]]}}},{"id":220,"uris":["http://zotero.org/users/2545847/items/BZBT4QC6"],"uri":["http://zotero.org/users/2545847/items/BZBT4QC6"],"itemData":{"id":220,"type":"article-journal","title":"Systems biology of asthma and allergic diseases: A multiscale approach","container-title":"Journal of Allergy and Clinical Immunology","page":"31-42","volume":"135","issue":"1","source":"CrossRef","URL":"http://linkinghub.elsevier.com/retrieve/pii/S0091674914014869","DOI":"10.1016/j.jaci.2014.10.015","ISSN":"00916749","shortTitle":"Systems biology of asthma and allergic diseases","language":"en","author":[{"family":"Bunyavanich","given":"Supinda"},{"family":"Schadt","given":"Eric E."}],"issued":{"date-parts":[["2015",1]]},"accessed":{"date-parts":[["2015",11,29]]}}}],"schema":"https://github.com/citation-style-language/schema/raw/master/csl-citation.json"} </w:instrText>
      </w:r>
      <w:r w:rsidR="00256BD7" w:rsidRPr="003F44E9">
        <w:fldChar w:fldCharType="separate"/>
      </w:r>
      <w:r w:rsidR="007E4167">
        <w:rPr>
          <w:noProof/>
        </w:rPr>
        <w:t>[1,2]</w:t>
      </w:r>
      <w:r w:rsidR="00256BD7" w:rsidRPr="003F44E9">
        <w:fldChar w:fldCharType="end"/>
      </w:r>
      <w:r w:rsidRPr="003F44E9">
        <w:t xml:space="preserve">. </w:t>
      </w:r>
      <w:r w:rsidR="008A307F">
        <w:t>The advent of</w:t>
      </w:r>
      <w:r w:rsidRPr="003F44E9">
        <w:t xml:space="preserve"> technological advances coupled with decreasing experimental costs have made it possible to obtain multiple high dimensional </w:t>
      </w:r>
      <w:r w:rsidR="00020884">
        <w:t>omics</w:t>
      </w:r>
      <w:r w:rsidR="00D74E23" w:rsidRPr="003F44E9">
        <w:t xml:space="preserve"> </w:t>
      </w:r>
      <w:r w:rsidR="00860D5B">
        <w:t xml:space="preserve">(multi-omics) </w:t>
      </w:r>
      <w:r w:rsidRPr="003F44E9">
        <w:t>datasets</w:t>
      </w:r>
      <w:r w:rsidR="00D74E23" w:rsidRPr="003F44E9">
        <w:t xml:space="preserve">, </w:t>
      </w:r>
      <w:r w:rsidR="00177CC4">
        <w:t>such as</w:t>
      </w:r>
      <w:r w:rsidR="00D74E23" w:rsidRPr="003F44E9">
        <w:t xml:space="preserve"> transcript</w:t>
      </w:r>
      <w:r w:rsidR="00020884">
        <w:t>omics</w:t>
      </w:r>
      <w:r w:rsidR="00D94163">
        <w:t>,</w:t>
      </w:r>
      <w:r w:rsidR="00D74E23" w:rsidRPr="003F44E9">
        <w:t xml:space="preserve"> prote</w:t>
      </w:r>
      <w:r w:rsidR="00020884">
        <w:t>omics</w:t>
      </w:r>
      <w:r w:rsidR="00D74E23" w:rsidRPr="003F44E9">
        <w:t xml:space="preserve">, </w:t>
      </w:r>
      <w:r w:rsidR="00177CC4">
        <w:t xml:space="preserve">and </w:t>
      </w:r>
      <w:r w:rsidR="00D74E23" w:rsidRPr="003F44E9">
        <w:t>metabol</w:t>
      </w:r>
      <w:r w:rsidR="00020884">
        <w:t>omics</w:t>
      </w:r>
      <w:r w:rsidR="00D74E23" w:rsidRPr="003F44E9">
        <w:t>,</w:t>
      </w:r>
      <w:r w:rsidRPr="003F44E9">
        <w:t xml:space="preserve"> for the same group of individuals or biological samples. Systems</w:t>
      </w:r>
      <w:r w:rsidR="00074FC2">
        <w:t xml:space="preserve"> biology</w:t>
      </w:r>
      <w:r w:rsidRPr="003F44E9">
        <w:t xml:space="preserve"> approaches</w:t>
      </w:r>
      <w:r w:rsidR="00001C28">
        <w:t xml:space="preserve"> have incorporated multi-step algorithms, network-based, Bayesian and component-based methods </w:t>
      </w:r>
      <w:r w:rsidRPr="003F44E9">
        <w:t xml:space="preserve">to </w:t>
      </w:r>
      <w:r w:rsidR="00D74E23" w:rsidRPr="003F44E9">
        <w:t xml:space="preserve">combine </w:t>
      </w:r>
      <w:r w:rsidRPr="003F44E9">
        <w:t xml:space="preserve">data </w:t>
      </w:r>
      <w:r w:rsidR="00D74E23" w:rsidRPr="003F44E9">
        <w:t xml:space="preserve">originating </w:t>
      </w:r>
      <w:r w:rsidRPr="003F44E9">
        <w:t>from different biological layers</w:t>
      </w:r>
      <w:r w:rsidR="00965D5C" w:rsidRPr="003F44E9">
        <w:t xml:space="preserve"> with the aim to provide a holistic</w:t>
      </w:r>
      <w:r w:rsidR="0073430F" w:rsidRPr="003F44E9">
        <w:t xml:space="preserve"> </w:t>
      </w:r>
      <w:r w:rsidR="00256BD7" w:rsidRPr="003F44E9">
        <w:t>and accurate depiction of molecular processes within biological systems</w:t>
      </w:r>
      <w:r w:rsidR="00FC7CFB">
        <w:t xml:space="preserve"> (Figure 1)</w:t>
      </w:r>
      <w:r w:rsidR="00256BD7" w:rsidRPr="003F44E9">
        <w:t>.</w:t>
      </w:r>
      <w:r w:rsidR="00860D5B">
        <w:t xml:space="preserve"> These approaches can be broadly divided into unsupervised analyses which are used identify coherent patterns between multi-omics datasets and supervised analyses which are used to identify patterns that discriminate between phenotypic groups.</w:t>
      </w:r>
      <w:r w:rsidR="004650E2">
        <w:t xml:space="preserve"> Further, </w:t>
      </w:r>
      <w:r w:rsidR="00454930">
        <w:t>many approaches have</w:t>
      </w:r>
      <w:r w:rsidR="007457D7">
        <w:t xml:space="preserve"> incorporate</w:t>
      </w:r>
      <w:r w:rsidR="00454930">
        <w:t>d</w:t>
      </w:r>
      <w:r w:rsidR="007457D7">
        <w:t xml:space="preserve"> variable selection</w:t>
      </w:r>
      <w:r w:rsidR="00454930">
        <w:t xml:space="preserve"> techniques</w:t>
      </w:r>
      <w:r w:rsidR="007457D7">
        <w:t xml:space="preserve"> to </w:t>
      </w:r>
      <w:r w:rsidR="004650E2">
        <w:t xml:space="preserve">select key drivers of disease amongst the thousands of variables </w:t>
      </w:r>
      <w:r w:rsidR="00454930">
        <w:t xml:space="preserve">present in </w:t>
      </w:r>
      <w:r w:rsidR="004650E2">
        <w:t>multi-omic datasets.</w:t>
      </w:r>
    </w:p>
    <w:p w14:paraId="6D3560AC" w14:textId="165FE9E8" w:rsidR="00FC7CFB" w:rsidRDefault="00384393" w:rsidP="00B807DF">
      <w:pPr>
        <w:widowControl w:val="0"/>
        <w:autoSpaceDE w:val="0"/>
        <w:autoSpaceDN w:val="0"/>
        <w:adjustRightInd w:val="0"/>
        <w:spacing w:line="480" w:lineRule="auto"/>
        <w:ind w:firstLine="720"/>
        <w:jc w:val="both"/>
      </w:pPr>
      <w:r>
        <w:t>The objectives of u</w:t>
      </w:r>
      <w:r w:rsidR="001F7D27">
        <w:t xml:space="preserve">nsupervised and supervised analyses </w:t>
      </w:r>
      <w:r w:rsidR="00012F8A">
        <w:t>differ</w:t>
      </w:r>
      <w:r>
        <w:t xml:space="preserve"> and </w:t>
      </w:r>
      <w:r w:rsidR="004F484A">
        <w:t xml:space="preserve">often </w:t>
      </w:r>
      <w:r>
        <w:t xml:space="preserve">lead to the identification of </w:t>
      </w:r>
      <w:r w:rsidR="00012F8A">
        <w:t>different</w:t>
      </w:r>
      <w:r>
        <w:t xml:space="preserve"> multi-omic biomarkers. Multi-omic biomarkers identified using unsupervised analyses </w:t>
      </w:r>
      <w:r w:rsidR="0051643E">
        <w:t xml:space="preserve">are often correlated as they aim to explain coherent (common) patterns across omic </w:t>
      </w:r>
      <w:r w:rsidR="0029479D">
        <w:t>domains</w:t>
      </w:r>
      <w:r w:rsidR="0051643E">
        <w:t xml:space="preserve">. On the contrary, multi-omic biomarkers identified using supervised analyses </w:t>
      </w:r>
      <w:r w:rsidR="002F0299">
        <w:t xml:space="preserve">are </w:t>
      </w:r>
      <w:r w:rsidR="0051643E">
        <w:t xml:space="preserve">selected solely on their predictive ability and thus are often uncorrelated as they </w:t>
      </w:r>
      <w:r w:rsidR="002F0299">
        <w:t>contain</w:t>
      </w:r>
      <w:r w:rsidR="0051643E">
        <w:t xml:space="preserve"> independent information</w:t>
      </w:r>
      <w:r w:rsidR="00B71C3F">
        <w:t xml:space="preserve">. </w:t>
      </w:r>
      <w:r w:rsidR="00CE3F9B">
        <w:t>Therefore,</w:t>
      </w:r>
      <w:r w:rsidR="00D049BD">
        <w:t xml:space="preserve"> </w:t>
      </w:r>
      <w:r w:rsidR="00CE3F9B">
        <w:t xml:space="preserve">a </w:t>
      </w:r>
      <w:r w:rsidR="00D049BD">
        <w:t xml:space="preserve">trade-off </w:t>
      </w:r>
      <w:r w:rsidR="004F484A">
        <w:t xml:space="preserve">exists </w:t>
      </w:r>
      <w:r w:rsidR="00D049BD">
        <w:t>between correlat</w:t>
      </w:r>
      <w:r w:rsidR="00CE3F9B">
        <w:t>ion</w:t>
      </w:r>
      <w:r w:rsidR="004F484A">
        <w:t xml:space="preserve"> and discrimination</w:t>
      </w:r>
      <w:r w:rsidR="00D049BD">
        <w:t xml:space="preserve">, such that, </w:t>
      </w:r>
      <w:r w:rsidR="00CE3F9B">
        <w:t xml:space="preserve">multi-omic biomarker panels consisting of correlated predictors are associated with common biological pathways but may suffer from weaker predictive performance. </w:t>
      </w:r>
      <w:r w:rsidR="004F484A">
        <w:t>On the other hand</w:t>
      </w:r>
      <w:r w:rsidR="00CE3F9B">
        <w:t xml:space="preserve">, multi-omic biomarker panels with uncorrelated predictors have </w:t>
      </w:r>
      <w:r w:rsidR="00CE3F9B">
        <w:lastRenderedPageBreak/>
        <w:t xml:space="preserve">strong predictive performance, but </w:t>
      </w:r>
      <w:r w:rsidR="00E15BA9">
        <w:t>can be h</w:t>
      </w:r>
      <w:r w:rsidR="004F484A">
        <w:t xml:space="preserve">arder to interpret biologically. </w:t>
      </w:r>
      <w:r w:rsidR="00F82BAD">
        <w:t xml:space="preserve">Taking the trade-off into account may lead multi-omic biomarkers with strong biologically plausibility and predictive performance. </w:t>
      </w:r>
    </w:p>
    <w:p w14:paraId="6D70582A" w14:textId="16E61664" w:rsidR="00FC7CFB" w:rsidRDefault="009E7CF8" w:rsidP="009E7CF8">
      <w:pPr>
        <w:widowControl w:val="0"/>
        <w:autoSpaceDE w:val="0"/>
        <w:autoSpaceDN w:val="0"/>
        <w:adjustRightInd w:val="0"/>
        <w:jc w:val="both"/>
      </w:pPr>
      <w:r>
        <w:rPr>
          <w:noProof/>
        </w:rPr>
        <w:drawing>
          <wp:inline distT="0" distB="0" distL="0" distR="0" wp14:anchorId="249F1057" wp14:editId="31E770FB">
            <wp:extent cx="5938520" cy="4042410"/>
            <wp:effectExtent l="0" t="0" r="5080" b="0"/>
            <wp:docPr id="9" name="Picture 9" descr="../analyses/methods_overview/multiomicMethod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nalyses/methods_overview/multiomicMethods.pdf"/>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8520" cy="4042410"/>
                    </a:xfrm>
                    <a:prstGeom prst="rect">
                      <a:avLst/>
                    </a:prstGeom>
                    <a:noFill/>
                    <a:ln>
                      <a:noFill/>
                    </a:ln>
                  </pic:spPr>
                </pic:pic>
              </a:graphicData>
            </a:graphic>
          </wp:inline>
        </w:drawing>
      </w:r>
    </w:p>
    <w:p w14:paraId="09F32318" w14:textId="77777777" w:rsidR="00FC7CFB" w:rsidRDefault="00FC7CFB" w:rsidP="009E7CF8">
      <w:pPr>
        <w:widowControl w:val="0"/>
        <w:autoSpaceDE w:val="0"/>
        <w:autoSpaceDN w:val="0"/>
        <w:adjustRightInd w:val="0"/>
        <w:jc w:val="both"/>
      </w:pPr>
      <w:r w:rsidRPr="00333B79">
        <w:rPr>
          <w:b/>
        </w:rPr>
        <w:t>Figure 1. Overview of approaches used for the integration of multiple high dimensional omic datasets using either supervised or unsupervised analyses.</w:t>
      </w:r>
      <w:r>
        <w:t xml:space="preserve"> </w:t>
      </w:r>
      <w:r w:rsidRPr="005A660E">
        <w:rPr>
          <w:sz w:val="20"/>
          <w:szCs w:val="20"/>
        </w:rPr>
        <w:t>Various types of methods are depicted; from Component-based and Bayesian methods to Machine Kernel Learning (MKL), Grammatical Evolution Neural Networks (GENN), and Message passing algorithms. The majority of the methods have been developed for the unsupervised analyses of multi-omic datasets (light green), whereas only a limited number of methods exists for supervised analyses (dark green). As variable selection is an important factor to drive the interpretability of these complex models, a distinction is made between approaches that perform variable selection (purple) compared to those that do not (red). The majority of approaches have focused on Component-based approaches which reduced the dimensionality of the high dimensional datasets. The methods highlighted in red (unsupervised: JIVE, MOFA, sGCCA and supervised: sPLSDA using the Concatenation and Ensemble schemes) were used to benchmark the DIABLO method.</w:t>
      </w:r>
    </w:p>
    <w:p w14:paraId="3C02084B" w14:textId="77777777" w:rsidR="00FC7CFB" w:rsidRDefault="00FC7CFB" w:rsidP="00447AEE">
      <w:pPr>
        <w:widowControl w:val="0"/>
        <w:autoSpaceDE w:val="0"/>
        <w:autoSpaceDN w:val="0"/>
        <w:adjustRightInd w:val="0"/>
        <w:spacing w:line="480" w:lineRule="auto"/>
        <w:jc w:val="both"/>
      </w:pPr>
    </w:p>
    <w:p w14:paraId="6114110C" w14:textId="77777777" w:rsidR="00433C8C" w:rsidRDefault="00936C78" w:rsidP="00433C8C">
      <w:pPr>
        <w:widowControl w:val="0"/>
        <w:autoSpaceDE w:val="0"/>
        <w:autoSpaceDN w:val="0"/>
        <w:adjustRightInd w:val="0"/>
        <w:spacing w:line="480" w:lineRule="auto"/>
        <w:ind w:firstLine="720"/>
        <w:jc w:val="both"/>
      </w:pPr>
      <w:r>
        <w:t>Dimension reduction techniques</w:t>
      </w:r>
      <w:r w:rsidR="00270BC0">
        <w:t xml:space="preserve"> (</w:t>
      </w:r>
      <w:r w:rsidR="00D038AB">
        <w:t xml:space="preserve">also referred to as </w:t>
      </w:r>
      <w:r w:rsidR="00270BC0">
        <w:t>component-based methods)</w:t>
      </w:r>
      <w:r>
        <w:t xml:space="preserve"> have been useful in addressing the curse of dimensionality and </w:t>
      </w:r>
      <w:r w:rsidR="001B1E4A">
        <w:t xml:space="preserve">are </w:t>
      </w:r>
      <w:r>
        <w:t>increasing</w:t>
      </w:r>
      <w:r w:rsidR="00BC471A">
        <w:t>ly</w:t>
      </w:r>
      <w:r>
        <w:t xml:space="preserve"> being </w:t>
      </w:r>
      <w:r w:rsidR="00BC471A">
        <w:t xml:space="preserve">used </w:t>
      </w:r>
      <w:r w:rsidR="008F6B56">
        <w:t>to integrate</w:t>
      </w:r>
      <w:r>
        <w:t xml:space="preserve"> multi-omic</w:t>
      </w:r>
      <w:r w:rsidR="00BC471A">
        <w:t>s</w:t>
      </w:r>
      <w:r>
        <w:t xml:space="preserve"> data</w:t>
      </w:r>
      <w:r w:rsidR="00892505">
        <w:t xml:space="preserve"> </w:t>
      </w:r>
      <w:r w:rsidR="00892505">
        <w:fldChar w:fldCharType="begin"/>
      </w:r>
      <w:r w:rsidR="00892505">
        <w:instrText xml:space="preserve"> ADDIN ZOTERO_ITEM CSL_CITATION {"citationID":"al99m7bg3t","properties":{"formattedCitation":"[3]","plainCitation":"[3]"},"citationItems":[{"id":144,"uris":["http://zotero.org/users/2545847/items/GE7VXZS6"],"uri":["http://zotero.org/users/2545847/items/GE7VXZS6"],"itemData":{"id":144,"type":"article-journal","title":"A multivariate approach to the integration of multi-omics datasets","container-title":"BMC bioinformatics","page":"162","volume":"15","issue":"1","source":"Google Scholar","URL":"http://www.biomedcentral.com/1471-2105/15/162?utm_source=dlvr.it&amp;utm_medium=tumblr","author":[{"family":"Meng","given":"Chen"},{"family":"Kuster","given":"Bernhard"},{"family":"Culhane","given":"Aedín C."},{"family":"Gholami","given":"Amin M."}],"issued":{"date-parts":[["2014"]]},"accessed":{"date-parts":[["2016",1,19]]}}}],"schema":"https://github.com/citation-style-language/schema/raw/master/csl-citation.json"} </w:instrText>
      </w:r>
      <w:r w:rsidR="00892505">
        <w:fldChar w:fldCharType="separate"/>
      </w:r>
      <w:r w:rsidR="00892505">
        <w:rPr>
          <w:noProof/>
        </w:rPr>
        <w:t>[3]</w:t>
      </w:r>
      <w:r w:rsidR="00892505">
        <w:fldChar w:fldCharType="end"/>
      </w:r>
      <w:r>
        <w:t xml:space="preserve">. </w:t>
      </w:r>
      <w:r w:rsidR="0017220D">
        <w:t xml:space="preserve">High dimensional datasets are decomposed into </w:t>
      </w:r>
      <w:r w:rsidR="007D7569">
        <w:t xml:space="preserve">lower dimensional </w:t>
      </w:r>
      <w:r w:rsidR="0017220D">
        <w:t xml:space="preserve">latent </w:t>
      </w:r>
      <w:r w:rsidR="0017220D">
        <w:lastRenderedPageBreak/>
        <w:t xml:space="preserve">components (also referred to as principal components </w:t>
      </w:r>
      <w:r w:rsidR="00CC0368">
        <w:t>or</w:t>
      </w:r>
      <w:r w:rsidR="0017220D">
        <w:t xml:space="preserve"> latent variables) which capture most of the information in the original datasets.</w:t>
      </w:r>
      <w:r w:rsidR="00064BE5">
        <w:t xml:space="preserve"> </w:t>
      </w:r>
      <w:r w:rsidR="00B427E9">
        <w:t xml:space="preserve">Latent components are </w:t>
      </w:r>
      <w:r w:rsidR="00C106B7">
        <w:t xml:space="preserve">weighted </w:t>
      </w:r>
      <w:r w:rsidR="00B427E9">
        <w:t xml:space="preserve">linear </w:t>
      </w:r>
      <w:r w:rsidR="00C106B7">
        <w:t xml:space="preserve">combinations of the original variables </w:t>
      </w:r>
      <w:r w:rsidR="00F3077D">
        <w:t>where the variable weights represent the contribution (importance) of a given variable to a latent component.</w:t>
      </w:r>
      <w:r w:rsidR="00CC64F5">
        <w:t xml:space="preserve"> </w:t>
      </w:r>
      <w:r w:rsidR="00303ED2">
        <w:t>The flexibility of c</w:t>
      </w:r>
      <w:r w:rsidR="00270BC0">
        <w:t>omponent-based methods</w:t>
      </w:r>
      <w:r w:rsidR="005C21B6">
        <w:t xml:space="preserve"> such as non-negative matrix factorization, factor analysis, multi</w:t>
      </w:r>
      <w:r w:rsidR="00FC38A6">
        <w:t>-</w:t>
      </w:r>
      <w:r w:rsidR="005C21B6">
        <w:t>block methods and generalized canonical correlation analysis,</w:t>
      </w:r>
      <w:r w:rsidR="00161AED">
        <w:t xml:space="preserve"> </w:t>
      </w:r>
      <w:r w:rsidR="009C53CF">
        <w:t xml:space="preserve">have made them applicable to both unsupervised and supervised analyses (Figure 1). </w:t>
      </w:r>
      <w:r w:rsidR="0093319A">
        <w:t xml:space="preserve">We leverage these properties to extend a recently proposed technique </w:t>
      </w:r>
      <w:r w:rsidR="00030058">
        <w:t>for</w:t>
      </w:r>
      <w:r w:rsidR="0093319A">
        <w:t xml:space="preserve"> study</w:t>
      </w:r>
      <w:r w:rsidR="00030058">
        <w:t>ing the relationship</w:t>
      </w:r>
      <w:r w:rsidR="0093319A">
        <w:t xml:space="preserve"> between multiple high dimensional datasets, called sparse generalized canonical correlation analysis (sGCCA)</w:t>
      </w:r>
      <w:r w:rsidR="00B143CA">
        <w:t xml:space="preserve"> to a discriminant analysis framework </w:t>
      </w:r>
      <w:r w:rsidR="00B143CA">
        <w:fldChar w:fldCharType="begin"/>
      </w:r>
      <w:r w:rsidR="00B143CA">
        <w:instrText xml:space="preserve"> ADDIN ZOTERO_ITEM CSL_CITATION {"citationID":"aj5arls8k1","properties":{"formattedCitation":"[4]","plainCitation":"[4]"},"citationItems":[{"id":36,"uris":["http://zotero.org/users/2545847/items/KRU5J23Q"],"uri":["http://zotero.org/users/2545847/items/KRU5J23Q"],"itemData":{"id":36,"type":"article-journal","title":"Variable selection for generalized canonical correlation analysis","container-title":"Biostatistics","page":"569-583","volume":"15","issue":"3","source":"CrossRef","URL":"http://biostatistics.oxfordjournals.org/cgi/doi/10.1093/biostatistics/kxu001","DOI":"10.1093/biostatistics/kxu001","ISSN":"1465-4644, 1468-4357","language":"en","author":[{"family":"Tenenhaus","given":"A."},{"family":"Philippe","given":"C."},{"family":"Guillemot","given":"V."},{"family":"Le Cao","given":"K.-A."},{"family":"Grill","given":"J."},{"family":"Frouin","given":"V."}],"issued":{"date-parts":[["2014",7,1]]},"accessed":{"date-parts":[["2015",7,15]]}}}],"schema":"https://github.com/citation-style-language/schema/raw/master/csl-citation.json"} </w:instrText>
      </w:r>
      <w:r w:rsidR="00B143CA">
        <w:fldChar w:fldCharType="separate"/>
      </w:r>
      <w:r w:rsidR="00B143CA">
        <w:rPr>
          <w:noProof/>
        </w:rPr>
        <w:t>[4]</w:t>
      </w:r>
      <w:r w:rsidR="00B143CA">
        <w:fldChar w:fldCharType="end"/>
      </w:r>
      <w:r w:rsidR="00B143CA">
        <w:t>.</w:t>
      </w:r>
      <w:r w:rsidR="00030058">
        <w:t xml:space="preserve"> </w:t>
      </w:r>
      <w:r w:rsidR="005A045D" w:rsidRPr="00044FDC">
        <w:t xml:space="preserve">We </w:t>
      </w:r>
      <w:r w:rsidR="00030058">
        <w:t>term this framework</w:t>
      </w:r>
      <w:r w:rsidR="005F06EA" w:rsidRPr="003F44E9">
        <w:t xml:space="preserve"> DIABLO (</w:t>
      </w:r>
      <w:r w:rsidR="005F06EA" w:rsidRPr="003F44E9">
        <w:rPr>
          <w:u w:val="single"/>
          <w:lang w:val="en-CA"/>
        </w:rPr>
        <w:t>D</w:t>
      </w:r>
      <w:r w:rsidR="005F06EA" w:rsidRPr="003F44E9">
        <w:rPr>
          <w:lang w:val="en-CA"/>
        </w:rPr>
        <w:t xml:space="preserve">ata </w:t>
      </w:r>
      <w:r w:rsidR="005F06EA" w:rsidRPr="003F44E9">
        <w:rPr>
          <w:u w:val="single"/>
          <w:lang w:val="en-CA"/>
        </w:rPr>
        <w:t>I</w:t>
      </w:r>
      <w:r w:rsidR="005F06EA" w:rsidRPr="003F44E9">
        <w:rPr>
          <w:lang w:val="en-CA"/>
        </w:rPr>
        <w:t xml:space="preserve">ntegration </w:t>
      </w:r>
      <w:r w:rsidR="005F06EA" w:rsidRPr="003F44E9">
        <w:rPr>
          <w:u w:val="single"/>
          <w:lang w:val="en-CA"/>
        </w:rPr>
        <w:t>A</w:t>
      </w:r>
      <w:r w:rsidR="005F06EA" w:rsidRPr="003F44E9">
        <w:rPr>
          <w:lang w:val="en-CA"/>
        </w:rPr>
        <w:t xml:space="preserve">nalysis for </w:t>
      </w:r>
      <w:r w:rsidR="005F06EA" w:rsidRPr="003F44E9">
        <w:rPr>
          <w:u w:val="single"/>
          <w:lang w:val="en-CA"/>
        </w:rPr>
        <w:t>B</w:t>
      </w:r>
      <w:r w:rsidR="00EA39A7">
        <w:rPr>
          <w:lang w:val="en-CA"/>
        </w:rPr>
        <w:t xml:space="preserve">iomarker discovery using </w:t>
      </w:r>
      <w:r w:rsidR="005F06EA" w:rsidRPr="003F44E9">
        <w:rPr>
          <w:u w:val="single"/>
          <w:lang w:val="en-CA"/>
        </w:rPr>
        <w:t>L</w:t>
      </w:r>
      <w:r w:rsidR="00EA39A7">
        <w:rPr>
          <w:lang w:val="en-CA"/>
        </w:rPr>
        <w:t>atent c</w:t>
      </w:r>
      <w:r w:rsidR="00EA39A7" w:rsidRPr="00EA39A7">
        <w:rPr>
          <w:u w:val="single"/>
          <w:lang w:val="en-CA"/>
        </w:rPr>
        <w:t>O</w:t>
      </w:r>
      <w:r w:rsidR="005F06EA" w:rsidRPr="003F44E9">
        <w:rPr>
          <w:lang w:val="en-CA"/>
        </w:rPr>
        <w:t>mponent</w:t>
      </w:r>
      <w:r w:rsidR="00EA39A7">
        <w:rPr>
          <w:lang w:val="en-CA"/>
        </w:rPr>
        <w:t>s</w:t>
      </w:r>
      <w:r w:rsidR="0014316E" w:rsidRPr="003F44E9">
        <w:t>)</w:t>
      </w:r>
      <w:r w:rsidR="00433C8C">
        <w:t>,</w:t>
      </w:r>
      <w:r w:rsidR="0014316E" w:rsidRPr="003F44E9">
        <w:t xml:space="preserve"> </w:t>
      </w:r>
      <w:r w:rsidR="00433C8C">
        <w:t xml:space="preserve">and make it available </w:t>
      </w:r>
      <w:r w:rsidR="005F06EA" w:rsidRPr="003F44E9">
        <w:t>as part of the mix</w:t>
      </w:r>
      <w:r w:rsidR="00020884">
        <w:t>Omics</w:t>
      </w:r>
      <w:r w:rsidR="005F06EA" w:rsidRPr="003F44E9">
        <w:t xml:space="preserve"> Data Integration Project</w:t>
      </w:r>
      <w:r w:rsidR="0014316E" w:rsidRPr="003F44E9">
        <w:t xml:space="preserve"> (</w:t>
      </w:r>
      <w:hyperlink r:id="rId13" w:history="1">
        <w:r w:rsidR="00734757" w:rsidRPr="00734757">
          <w:rPr>
            <w:rStyle w:val="Hyperlink"/>
          </w:rPr>
          <w:t>http://mix</w:t>
        </w:r>
        <w:r w:rsidR="00020884">
          <w:rPr>
            <w:rStyle w:val="Hyperlink"/>
          </w:rPr>
          <w:t>omics</w:t>
        </w:r>
        <w:r w:rsidR="00734757" w:rsidRPr="00044733">
          <w:rPr>
            <w:rStyle w:val="Hyperlink"/>
          </w:rPr>
          <w:t>.org/)</w:t>
        </w:r>
      </w:hyperlink>
      <w:r w:rsidR="0093319A">
        <w:t xml:space="preserve"> </w:t>
      </w:r>
      <w:r w:rsidR="0093319A">
        <w:fldChar w:fldCharType="begin"/>
      </w:r>
      <w:r w:rsidR="00B143CA">
        <w:instrText xml:space="preserve"> ADDIN ZOTERO_ITEM CSL_CITATION {"citationID":"as0uou7kae","properties":{"formattedCitation":"[5]","plainCitation":"[5]"},"citationItems":[{"id":1731,"uris":["http://zotero.org/users/2545847/items/AL3GAFMP"],"uri":["http://zotero.org/users/2545847/items/AL3GAFMP"],"itemData":{"id":1731,"type":"article-journal","title":"mixOmics: An R package for ‘omics feature selection and multiple data integration","container-title":"PLOS Computational Biology","page":"e1005752","volume":"13","issue":"11","source":"PLoS Journals","abstract":"The advent of high throughput technologies has led to a wealth of publicly available ‘omics data coming from different sources, such as transcriptomics, proteomics, metabolomics. Combining such large-scale biological data sets can lead to the discovery of important biological insights, provided that relevant information can be extracted in a holistic manner. Current statistical approaches have been focusing on identifying small subsets of molecules (a ‘molecular signature’) to explain or predict biological conditions, but mainly for a single type of ‘omics. In addition, commonly used methods are univariate and consider each biological feature independently. We introduce mixOmics, an R package dedicated to the multivariate analysis of biological data sets with a specific focus on data exploration, dimension reduction and visualisation. By adopting a systems biology approach, the toolkit provides a wide range of methods that statistically integrate several data sets at once to probe relationships between heterogeneous ‘omics data sets. Our recent methods extend Projection to Latent Structure (PLS) models for discriminant analysis, for data integration across multiple ‘omics data or across independent studies, and for the identification of molecular signatures. We illustrate our latest mixOmics integrative frameworks for the multivariate analyses of ‘omics data available from the package.","URL":"http://journals.plos.org/ploscompbiol/article?id=10.1371/journal.pcbi.1005752","DOI":"10.1371/journal.pcbi.1005752","ISSN":"1553-7358","shortTitle":"mixOmics","journalAbbreviation":"PLOS Computational Biology","language":"en","author":[{"family":"Rohart","given":"Florian"},{"family":"Gautier","given":"Benoît"},{"family":"Singh","given":"Amrit"},{"family":"Cao","given":"Kim-Anh Lê"}],"issued":{"date-parts":[["2017",11,3]]},"accessed":{"date-parts":[["2018",1,29]]}}}],"schema":"https://github.com/citation-style-language/schema/raw/master/csl-citation.json"} </w:instrText>
      </w:r>
      <w:r w:rsidR="0093319A">
        <w:fldChar w:fldCharType="separate"/>
      </w:r>
      <w:r w:rsidR="00B143CA">
        <w:rPr>
          <w:noProof/>
        </w:rPr>
        <w:t>[5]</w:t>
      </w:r>
      <w:r w:rsidR="0093319A">
        <w:fldChar w:fldCharType="end"/>
      </w:r>
      <w:r w:rsidR="0014316E" w:rsidRPr="003F44E9">
        <w:t>.</w:t>
      </w:r>
      <w:r w:rsidR="005F06EA" w:rsidRPr="003F44E9">
        <w:t xml:space="preserve"> </w:t>
      </w:r>
    </w:p>
    <w:p w14:paraId="55450DBE" w14:textId="334783A5" w:rsidR="00537993" w:rsidRPr="003F44E9" w:rsidRDefault="00945A47" w:rsidP="00433C8C">
      <w:pPr>
        <w:widowControl w:val="0"/>
        <w:autoSpaceDE w:val="0"/>
        <w:autoSpaceDN w:val="0"/>
        <w:adjustRightInd w:val="0"/>
        <w:spacing w:line="480" w:lineRule="auto"/>
        <w:ind w:firstLine="720"/>
        <w:jc w:val="both"/>
      </w:pPr>
      <w:r w:rsidRPr="003F44E9">
        <w:t xml:space="preserve">DIABLO aims to maximize the common or correlated information between multiple </w:t>
      </w:r>
      <w:r w:rsidR="001E1EFC">
        <w:t>datasets</w:t>
      </w:r>
      <w:r w:rsidRPr="003F44E9">
        <w:t xml:space="preserve"> whilst identifying in an optimal manner the key </w:t>
      </w:r>
      <w:r w:rsidR="00020884">
        <w:t>omics</w:t>
      </w:r>
      <w:r w:rsidRPr="003F44E9">
        <w:t xml:space="preserve"> </w:t>
      </w:r>
      <w:r w:rsidR="00CA7CD4" w:rsidRPr="003F44E9">
        <w:t xml:space="preserve">variables </w:t>
      </w:r>
      <w:r w:rsidRPr="003F44E9">
        <w:t>(mRNA, miRNA, CpG</w:t>
      </w:r>
      <w:r w:rsidR="000A0BD6">
        <w:t>s,</w:t>
      </w:r>
      <w:r w:rsidRPr="003F44E9">
        <w:t xml:space="preserve"> proteins, metabolites, etc.) that </w:t>
      </w:r>
      <w:r w:rsidR="0014316E" w:rsidRPr="003F44E9">
        <w:t xml:space="preserve">explain and reliably classify </w:t>
      </w:r>
      <w:r w:rsidRPr="003F44E9">
        <w:t>disease sub-group</w:t>
      </w:r>
      <w:r w:rsidR="00A320D6" w:rsidRPr="003F44E9">
        <w:t>s</w:t>
      </w:r>
      <w:r w:rsidRPr="003F44E9">
        <w:t xml:space="preserve"> or phenotype</w:t>
      </w:r>
      <w:r w:rsidR="0014316E" w:rsidRPr="003F44E9">
        <w:t>s</w:t>
      </w:r>
      <w:r w:rsidRPr="003F44E9">
        <w:t xml:space="preserve"> of interest. </w:t>
      </w:r>
      <w:r w:rsidR="00537993" w:rsidRPr="003F44E9">
        <w:t xml:space="preserve">DIABLO </w:t>
      </w:r>
      <w:r w:rsidR="00974227" w:rsidRPr="003F44E9">
        <w:t>builds on Projection to Latent Structure models (PLS)</w:t>
      </w:r>
      <w:r w:rsidR="002F285E" w:rsidRPr="003F44E9">
        <w:t xml:space="preserve"> </w:t>
      </w:r>
      <w:r w:rsidR="002F285E" w:rsidRPr="003F44E9">
        <w:fldChar w:fldCharType="begin"/>
      </w:r>
      <w:r w:rsidR="00B143CA">
        <w:instrText xml:space="preserve"> ADDIN ZOTERO_ITEM CSL_CITATION {"citationID":"15ioup8f5l","properties":{"formattedCitation":"[6]","plainCitation":"[6]"},"citationItems":[{"id":956,"uris":["http://zotero.org/users/2545847/items/74QV9BUZ"],"uri":["http://zotero.org/users/2545847/items/74QV9BUZ"],"itemData":{"id":956,"type":"article-journal","title":"Estimation of Principal Components and Related Models by Iterative Least squares","container-title":"Multivariate Analysis","page":"391-420","author":[{"family":"Wold","given":"Herman"}],"issued":{"date-parts":[["1966"]]}}}],"schema":"https://github.com/citation-style-language/schema/raw/master/csl-citation.json"} </w:instrText>
      </w:r>
      <w:r w:rsidR="002F285E" w:rsidRPr="003F44E9">
        <w:fldChar w:fldCharType="separate"/>
      </w:r>
      <w:r w:rsidR="00B143CA">
        <w:rPr>
          <w:noProof/>
        </w:rPr>
        <w:t>[6]</w:t>
      </w:r>
      <w:r w:rsidR="002F285E" w:rsidRPr="003F44E9">
        <w:fldChar w:fldCharType="end"/>
      </w:r>
      <w:r w:rsidR="009678AE">
        <w:t xml:space="preserve">, </w:t>
      </w:r>
      <w:r w:rsidR="006C7678">
        <w:t xml:space="preserve">substantially </w:t>
      </w:r>
      <w:r w:rsidR="00974227" w:rsidRPr="003F44E9">
        <w:t>extends</w:t>
      </w:r>
      <w:r w:rsidR="009678AE">
        <w:t xml:space="preserve"> both</w:t>
      </w:r>
      <w:r w:rsidR="00974227" w:rsidRPr="003F44E9">
        <w:t xml:space="preserve"> sparse PLS-Discriminant Analysis </w:t>
      </w:r>
      <w:r w:rsidR="00974227" w:rsidRPr="003F44E9">
        <w:fldChar w:fldCharType="begin"/>
      </w:r>
      <w:r w:rsidR="00B143CA">
        <w:instrText xml:space="preserve"> ADDIN ZOTERO_ITEM CSL_CITATION {"citationID":"2m59ni7o5h","properties":{"formattedCitation":"[7]","plainCitation":"[7]"},"citationItems":[{"id":43,"uris":["http://zotero.org/users/2545847/items/M33PPT29"],"uri":["http://zotero.org/users/2545847/items/M33PPT29"],"itemData":{"id":43,"type":"article-journal","title":"Sparse PLS discriminant analysis: biologically relevant feature selection and graphical displays for multiclass problems","container-title":"BMC bioinformatics","page":"253","volume":"12","issue":"1","source":"Google Scholar","URL":"http://www.biomedcentral.com/1471-2105/12/253/","shortTitle":"Sparse PLS discriminant analysis","author":[{"family":"Lê Cao","given":"Kim-Anh"},{"family":"Boitard","given":"Simon"},{"family":"Besse","given":"Philippe"}],"issued":{"date-parts":[["2011"]]},"accessed":{"date-parts":[["2015",7,15]]}}}],"schema":"https://github.com/citation-style-language/schema/raw/master/csl-citation.json"} </w:instrText>
      </w:r>
      <w:r w:rsidR="00974227" w:rsidRPr="003F44E9">
        <w:fldChar w:fldCharType="separate"/>
      </w:r>
      <w:r w:rsidR="00B143CA">
        <w:rPr>
          <w:noProof/>
        </w:rPr>
        <w:t>[7]</w:t>
      </w:r>
      <w:r w:rsidR="00974227" w:rsidRPr="003F44E9">
        <w:fldChar w:fldCharType="end"/>
      </w:r>
      <w:r w:rsidR="00974227" w:rsidRPr="003F44E9">
        <w:t xml:space="preserve"> to </w:t>
      </w:r>
      <w:r w:rsidR="00E33D1B">
        <w:t>multi-</w:t>
      </w:r>
      <w:r w:rsidR="00020884">
        <w:t>omics</w:t>
      </w:r>
      <w:r w:rsidR="0014316E" w:rsidRPr="003F44E9">
        <w:t xml:space="preserve"> analyses</w:t>
      </w:r>
      <w:r w:rsidR="009678AE">
        <w:t xml:space="preserve"> and</w:t>
      </w:r>
      <w:r w:rsidR="00974227" w:rsidRPr="003F44E9">
        <w:t xml:space="preserve"> </w:t>
      </w:r>
      <w:r w:rsidR="00D91265">
        <w:t>sGCCA</w:t>
      </w:r>
      <w:r w:rsidR="00537993" w:rsidRPr="003F44E9">
        <w:t xml:space="preserve"> </w:t>
      </w:r>
      <w:r w:rsidR="00537993" w:rsidRPr="003F44E9">
        <w:fldChar w:fldCharType="begin"/>
      </w:r>
      <w:r w:rsidR="00B143CA">
        <w:instrText xml:space="preserve"> ADDIN ZOTERO_ITEM CSL_CITATION {"citationID":"p4pfe0ego","properties":{"formattedCitation":"[4]","plainCitation":"[4]"},"citationItems":[{"id":36,"uris":["http://zotero.org/users/2545847/items/KRU5J23Q"],"uri":["http://zotero.org/users/2545847/items/KRU5J23Q"],"itemData":{"id":36,"type":"article-journal","title":"Variable selection for generalized canonical correlation analysis","container-title":"Biostatistics","page":"569-583","volume":"15","issue":"3","source":"CrossRef","URL":"http://biostatistics.oxfordjournals.org/cgi/doi/10.1093/biostatistics/kxu001","DOI":"10.1093/biostatistics/kxu001","ISSN":"1465-4644, 1468-4357","language":"en","author":[{"family":"Tenenhaus","given":"A."},{"family":"Philippe","given":"C."},{"family":"Guillemot","given":"V."},{"family":"Le Cao","given":"K.-A."},{"family":"Grill","given":"J."},{"family":"Frouin","given":"V."}],"issued":{"date-parts":[["2014",7,1]]},"accessed":{"date-parts":[["2015",7,15]]}}}],"schema":"https://github.com/citation-style-language/schema/raw/master/csl-citation.json"} </w:instrText>
      </w:r>
      <w:r w:rsidR="00537993" w:rsidRPr="003F44E9">
        <w:fldChar w:fldCharType="separate"/>
      </w:r>
      <w:r w:rsidR="00B143CA">
        <w:rPr>
          <w:noProof/>
        </w:rPr>
        <w:t>[4]</w:t>
      </w:r>
      <w:r w:rsidR="00537993" w:rsidRPr="003F44E9">
        <w:fldChar w:fldCharType="end"/>
      </w:r>
      <w:r w:rsidR="00537993" w:rsidRPr="003F44E9">
        <w:t xml:space="preserve"> to a discriminant analysis framework.</w:t>
      </w:r>
      <w:r w:rsidR="00CA7CD4" w:rsidRPr="003F44E9">
        <w:t xml:space="preserve"> </w:t>
      </w:r>
      <w:r w:rsidR="006C7678">
        <w:t>In contrary</w:t>
      </w:r>
      <w:r w:rsidR="006C7678" w:rsidRPr="003F44E9">
        <w:t xml:space="preserve"> </w:t>
      </w:r>
      <w:r w:rsidR="00CA7CD4" w:rsidRPr="003F44E9">
        <w:t xml:space="preserve">to </w:t>
      </w:r>
      <w:r w:rsidR="006C7678">
        <w:t>existing</w:t>
      </w:r>
      <w:r w:rsidR="006C7678" w:rsidRPr="003F44E9">
        <w:t xml:space="preserve"> </w:t>
      </w:r>
      <w:r w:rsidR="00732138" w:rsidRPr="003F44E9">
        <w:t>penalized matrix decomposition methods</w:t>
      </w:r>
      <w:r w:rsidR="009A5A7A" w:rsidRPr="003F44E9">
        <w:t xml:space="preserve"> </w:t>
      </w:r>
      <w:r w:rsidR="009A5A7A" w:rsidRPr="003F44E9">
        <w:fldChar w:fldCharType="begin"/>
      </w:r>
      <w:r w:rsidR="00B143CA">
        <w:instrText xml:space="preserve"> ADDIN ZOTERO_ITEM CSL_CITATION {"citationID":"2hk00e89p1","properties":{"formattedCitation":"[8]","plainCitation":"[8]"},"citationItems":[{"id":958,"uris":["http://zotero.org/users/2545847/items/DDS6B89Z"],"uri":["http://zotero.org/users/2545847/items/DDS6B89Z"],"itemData":{"id":958,"type":"article-journal","title":"A penalized matrix decomposition, with applications to sparse principal components and canonical correlation analysis","container-title":"Biostatistics","page":"515-534","volume":"10","issue":"3","source":"CrossRef","URL":"http://biostatistics.oxfordjournals.org/cgi/doi/10.1093/biostatistics/kxp008","DOI":"10.1093/biostatistics/kxp008","ISSN":"1465-4644, 1468-4357","language":"en","author":[{"family":"Witten","given":"D. M."},{"family":"Tibshirani","given":"R."},{"family":"Hastie","given":"T."}],"issued":{"date-parts":[["2009",7,1]]},"accessed":{"date-parts":[["2016",7,27]]}}}],"schema":"https://github.com/citation-style-language/schema/raw/master/csl-citation.json"} </w:instrText>
      </w:r>
      <w:r w:rsidR="009A5A7A" w:rsidRPr="003F44E9">
        <w:fldChar w:fldCharType="separate"/>
      </w:r>
      <w:r w:rsidR="00B143CA">
        <w:rPr>
          <w:noProof/>
        </w:rPr>
        <w:t>[8]</w:t>
      </w:r>
      <w:r w:rsidR="009A5A7A" w:rsidRPr="003F44E9">
        <w:fldChar w:fldCharType="end"/>
      </w:r>
      <w:r w:rsidR="00CA7CD4" w:rsidRPr="003F44E9">
        <w:t xml:space="preserve"> DIABLO models and maximizes </w:t>
      </w:r>
      <w:r w:rsidR="003F5A91" w:rsidRPr="003F44E9">
        <w:t xml:space="preserve">the </w:t>
      </w:r>
      <w:r w:rsidR="00CA7CD4" w:rsidRPr="003F44E9">
        <w:t xml:space="preserve">correlation between </w:t>
      </w:r>
      <w:r w:rsidR="0014316E" w:rsidRPr="003F44E9">
        <w:t xml:space="preserve">pairs of </w:t>
      </w:r>
      <w:r w:rsidR="00CA7CD4" w:rsidRPr="00AC1811">
        <w:t>pre-specified</w:t>
      </w:r>
      <w:r w:rsidR="00CA7CD4" w:rsidRPr="003F44E9">
        <w:t xml:space="preserve"> </w:t>
      </w:r>
      <w:r w:rsidR="00020884">
        <w:t>omics</w:t>
      </w:r>
      <w:r w:rsidR="00CA7CD4" w:rsidRPr="003F44E9">
        <w:t xml:space="preserve"> dataset</w:t>
      </w:r>
      <w:r w:rsidR="0014316E" w:rsidRPr="003F44E9">
        <w:t>s</w:t>
      </w:r>
      <w:r w:rsidR="003F5A91" w:rsidRPr="003F44E9">
        <w:t xml:space="preserve"> </w:t>
      </w:r>
      <w:r w:rsidR="009E13F3" w:rsidRPr="003F44E9">
        <w:t xml:space="preserve">to unravel similar functional relationships between those </w:t>
      </w:r>
      <w:r w:rsidR="00020884">
        <w:t>omics</w:t>
      </w:r>
      <w:r w:rsidR="009E13F3" w:rsidRPr="003F44E9">
        <w:t xml:space="preserve"> data </w:t>
      </w:r>
      <w:r w:rsidR="009E13F3" w:rsidRPr="003F44E9">
        <w:fldChar w:fldCharType="begin"/>
      </w:r>
      <w:r w:rsidR="00B143CA">
        <w:instrText xml:space="preserve"> ADDIN ZOTERO_ITEM CSL_CITATION {"citationID":"pv414o7hc","properties":{"formattedCitation":"[9]","plainCitation":"[9]"},"citationItems":[{"id":497,"uris":["http://zotero.org/users/2545847/items/FE2CNMDU"],"uri":["http://zotero.org/users/2545847/items/FE2CNMDU"],"itemData":{"id":497,"type":"article-journal","title":"Coexpression analysis of human genes across many microarray data sets","container-title":"Genome research","page":"1085–1094","volume":"14","issue":"6","source":"Google Scholar","URL":"http://genome.cshlp.org/content/14/6/1085.short","author":[{"family":"Lee","given":"Homin K."},{"family":"Hsu","given":"Amy K."},{"family":"Sajdak","given":"Jon"},{"family":"Qin","given":"Jie"},{"family":"Pavlidis","given":"Paul"}],"issued":{"date-parts":[["2004"]]},"accessed":{"date-parts":[["2016",3,30]]}}}],"schema":"https://github.com/citation-style-language/schema/raw/master/csl-citation.json"} </w:instrText>
      </w:r>
      <w:r w:rsidR="009E13F3" w:rsidRPr="003F44E9">
        <w:fldChar w:fldCharType="separate"/>
      </w:r>
      <w:r w:rsidR="00B143CA">
        <w:rPr>
          <w:rFonts w:eastAsia="Times New Roman"/>
        </w:rPr>
        <w:t>[9]</w:t>
      </w:r>
      <w:r w:rsidR="009E13F3" w:rsidRPr="003F44E9">
        <w:fldChar w:fldCharType="end"/>
      </w:r>
      <w:r w:rsidR="00F115C9">
        <w:t>.</w:t>
      </w:r>
      <w:r w:rsidR="007D118F">
        <w:t xml:space="preserve"> </w:t>
      </w:r>
      <w:r w:rsidR="00207A96" w:rsidRPr="003F44E9">
        <w:t xml:space="preserve">In addition, </w:t>
      </w:r>
      <w:r w:rsidR="00537993" w:rsidRPr="003F44E9">
        <w:t xml:space="preserve">DIABLO </w:t>
      </w:r>
      <w:r w:rsidR="00974227" w:rsidRPr="003F44E9">
        <w:t xml:space="preserve">provides appealing </w:t>
      </w:r>
      <w:r w:rsidR="00207A96" w:rsidRPr="003F44E9">
        <w:t>features</w:t>
      </w:r>
      <w:r w:rsidR="00974227" w:rsidRPr="003F44E9">
        <w:t xml:space="preserve"> by </w:t>
      </w:r>
      <w:r w:rsidR="00537993" w:rsidRPr="003F44E9">
        <w:t xml:space="preserve">1) allowing the user to specify the number of variables to select from each dataset </w:t>
      </w:r>
      <w:r w:rsidR="00974227" w:rsidRPr="003F44E9">
        <w:t>2) constructing</w:t>
      </w:r>
      <w:r w:rsidR="00537993" w:rsidRPr="003F44E9">
        <w:t xml:space="preserve"> a predictive multi-</w:t>
      </w:r>
      <w:r w:rsidR="00020884">
        <w:t>omics</w:t>
      </w:r>
      <w:r w:rsidR="00537993" w:rsidRPr="003F44E9">
        <w:t xml:space="preserve"> model </w:t>
      </w:r>
      <w:r w:rsidR="00E33D1B">
        <w:t>that can be applied to classify new samples even if some</w:t>
      </w:r>
      <w:r w:rsidR="00537993" w:rsidRPr="003F44E9">
        <w:t xml:space="preserve"> datasets are missing, and </w:t>
      </w:r>
      <w:r w:rsidR="00974227" w:rsidRPr="003F44E9">
        <w:t>by 3) allowing</w:t>
      </w:r>
      <w:r w:rsidR="00537993" w:rsidRPr="003F44E9">
        <w:t xml:space="preserve"> for the assessment of the classification performance of the predictive model. The dimension </w:t>
      </w:r>
      <w:r w:rsidR="00537993" w:rsidRPr="003F44E9">
        <w:lastRenderedPageBreak/>
        <w:t xml:space="preserve">reduction process enables visualization of </w:t>
      </w:r>
      <w:r w:rsidR="0014316E" w:rsidRPr="003F44E9">
        <w:t xml:space="preserve">the </w:t>
      </w:r>
      <w:r w:rsidR="00537993" w:rsidRPr="003F44E9">
        <w:t>samples</w:t>
      </w:r>
      <w:r w:rsidR="00E33D1B">
        <w:t>,</w:t>
      </w:r>
      <w:r w:rsidR="00537993" w:rsidRPr="003F44E9">
        <w:t xml:space="preserve"> as well </w:t>
      </w:r>
      <w:r w:rsidR="00E33D1B">
        <w:t xml:space="preserve">as </w:t>
      </w:r>
      <w:r w:rsidR="00537993" w:rsidRPr="003F44E9">
        <w:t>biologically relevant variables. DIABLO</w:t>
      </w:r>
      <w:r w:rsidR="008F0CB1" w:rsidRPr="003F44E9">
        <w:t xml:space="preserve"> is a highly flexible </w:t>
      </w:r>
      <w:r w:rsidR="00E33D1B">
        <w:t xml:space="preserve">method that can </w:t>
      </w:r>
      <w:r w:rsidR="00537993" w:rsidRPr="003F44E9">
        <w:t>han</w:t>
      </w:r>
      <w:r w:rsidR="0076282D">
        <w:t>dle classical single time point</w:t>
      </w:r>
      <w:r w:rsidR="00537993" w:rsidRPr="003F44E9">
        <w:t xml:space="preserve"> experimental designs</w:t>
      </w:r>
      <w:r w:rsidR="00E33D1B">
        <w:t>,</w:t>
      </w:r>
      <w:r w:rsidR="00537993" w:rsidRPr="003F44E9">
        <w:t xml:space="preserve"> as well as cross-over or repeated </w:t>
      </w:r>
      <w:r w:rsidR="0014316E" w:rsidRPr="003F44E9">
        <w:t xml:space="preserve">measures study </w:t>
      </w:r>
      <w:r w:rsidR="00537993" w:rsidRPr="003F44E9">
        <w:t>designs</w:t>
      </w:r>
      <w:r w:rsidR="00EE30F6" w:rsidRPr="003F44E9">
        <w:t xml:space="preserve">. </w:t>
      </w:r>
      <w:r w:rsidR="009A5A7A" w:rsidRPr="003F44E9">
        <w:t xml:space="preserve">Modular-based analysis can also be used in conjunction with DIABLO by </w:t>
      </w:r>
      <w:r w:rsidR="0054144C" w:rsidRPr="003F44E9">
        <w:t>inputting</w:t>
      </w:r>
      <w:r w:rsidR="009A5A7A" w:rsidRPr="003F44E9">
        <w:t xml:space="preserve"> </w:t>
      </w:r>
      <w:r w:rsidR="00E33D36" w:rsidRPr="003F44E9">
        <w:t>p</w:t>
      </w:r>
      <w:r w:rsidR="0014316E" w:rsidRPr="003F44E9">
        <w:t xml:space="preserve">athway-based module matrices </w:t>
      </w:r>
      <w:r w:rsidR="0054144C" w:rsidRPr="003F44E9">
        <w:fldChar w:fldCharType="begin"/>
      </w:r>
      <w:r w:rsidR="00B143CA">
        <w:instrText xml:space="preserve"> ADDIN ZOTERO_ITEM CSL_CITATION {"citationID":"1kuq8hg3ng","properties":{"formattedCitation":"[10]","plainCitation":"[10]"},"citationItems":[{"id":583,"uris":["http://zotero.org/users/2545847/items/TNAIB5XR"],"uri":["http://zotero.org/users/2545847/items/TNAIB5XR"],"itemData":{"id":583,"type":"article-journal","title":"WGCNA: an R package for weighted correlation network analysis","container-title":"BMC Bioinformatics","page":"559","volume":"9","issue":"1","source":"CrossRef","URL":"http://www.biomedcentral.com/1471-2105/9/559","DOI":"10.1186/1471-2105-9-559","ISSN":"1471-2105","shortTitle":"WGCNA","language":"en","author":[{"family":"Langfelder","given":"Peter"},{"family":"Horvath","given":"Steve"}],"issued":{"date-parts":[["2008"]]},"accessed":{"date-parts":[["2016",4,4]]}}}],"schema":"https://github.com/citation-style-language/schema/raw/master/csl-citation.json"} </w:instrText>
      </w:r>
      <w:r w:rsidR="0054144C" w:rsidRPr="003F44E9">
        <w:fldChar w:fldCharType="separate"/>
      </w:r>
      <w:r w:rsidR="00B143CA">
        <w:rPr>
          <w:noProof/>
        </w:rPr>
        <w:t>[10]</w:t>
      </w:r>
      <w:r w:rsidR="0054144C" w:rsidRPr="003F44E9">
        <w:fldChar w:fldCharType="end"/>
      </w:r>
      <w:r w:rsidR="00EE30F6" w:rsidRPr="003F44E9">
        <w:t xml:space="preserve"> instead of </w:t>
      </w:r>
      <w:r w:rsidR="00020884">
        <w:t>omics</w:t>
      </w:r>
      <w:r w:rsidR="00EE30F6" w:rsidRPr="003F44E9">
        <w:t xml:space="preserve"> matrices</w:t>
      </w:r>
      <w:r w:rsidR="00E33D36" w:rsidRPr="003F44E9">
        <w:t>.</w:t>
      </w:r>
    </w:p>
    <w:p w14:paraId="406641AE" w14:textId="72F277A6" w:rsidR="001822BD" w:rsidRDefault="000879DF" w:rsidP="001822BD">
      <w:pPr>
        <w:spacing w:line="480" w:lineRule="auto"/>
        <w:ind w:firstLine="720"/>
        <w:jc w:val="both"/>
      </w:pPr>
      <w:r w:rsidRPr="003F44E9">
        <w:t>We demonstrate the ability of DIABLO to select relevant</w:t>
      </w:r>
      <w:r w:rsidR="000068B5" w:rsidRPr="003F44E9">
        <w:t>,</w:t>
      </w:r>
      <w:r w:rsidRPr="003F44E9">
        <w:t xml:space="preserve"> </w:t>
      </w:r>
      <w:r w:rsidRPr="00F115C9">
        <w:t xml:space="preserve">correlated and </w:t>
      </w:r>
      <w:r w:rsidR="000068B5" w:rsidRPr="00F115C9">
        <w:t xml:space="preserve">discriminatory </w:t>
      </w:r>
      <w:r w:rsidRPr="00F115C9">
        <w:t xml:space="preserve">biomarkers, using synthetic data as well as </w:t>
      </w:r>
      <w:r w:rsidR="00D870B1">
        <w:t>multi-</w:t>
      </w:r>
      <w:r w:rsidR="00020884">
        <w:t>omics</w:t>
      </w:r>
      <w:r w:rsidR="00384C75" w:rsidRPr="00F115C9">
        <w:t xml:space="preserve"> </w:t>
      </w:r>
      <w:r w:rsidRPr="00F115C9">
        <w:t>datasets from human breast cancer</w:t>
      </w:r>
      <w:r w:rsidRPr="003F44E9">
        <w:t xml:space="preserve"> and asthma</w:t>
      </w:r>
      <w:r w:rsidR="00D65BEC">
        <w:t xml:space="preserve"> </w:t>
      </w:r>
      <w:r w:rsidR="0076282D">
        <w:t xml:space="preserve">case </w:t>
      </w:r>
      <w:r w:rsidR="00D65BEC">
        <w:t>studies</w:t>
      </w:r>
      <w:r w:rsidR="009A5A7A" w:rsidRPr="003F44E9">
        <w:t>.</w:t>
      </w:r>
      <w:r w:rsidR="00F44201" w:rsidRPr="003F44E9">
        <w:t xml:space="preserve"> </w:t>
      </w:r>
      <w:r w:rsidRPr="003F44E9">
        <w:t xml:space="preserve">In those studies, we integrate up to four </w:t>
      </w:r>
      <w:r w:rsidR="00A81C7A">
        <w:t>omics</w:t>
      </w:r>
      <w:r w:rsidRPr="003F44E9">
        <w:t xml:space="preserve"> </w:t>
      </w:r>
      <w:r w:rsidR="001E1EFC">
        <w:t>datasets</w:t>
      </w:r>
      <w:r w:rsidRPr="003F44E9">
        <w:t xml:space="preserve"> and show that DIABLO has </w:t>
      </w:r>
      <w:r w:rsidR="002F1D1F">
        <w:t>competitive</w:t>
      </w:r>
      <w:r w:rsidR="00F44201" w:rsidRPr="003F44E9">
        <w:t xml:space="preserve"> </w:t>
      </w:r>
      <w:r w:rsidRPr="003F44E9">
        <w:t xml:space="preserve">classification performance with </w:t>
      </w:r>
      <w:r w:rsidR="002B15A0" w:rsidRPr="003F44E9">
        <w:t>existing</w:t>
      </w:r>
      <w:r w:rsidRPr="003F44E9">
        <w:t xml:space="preserve"> </w:t>
      </w:r>
      <w:r w:rsidR="00D65BEC">
        <w:t>single-omics</w:t>
      </w:r>
      <w:r w:rsidR="0076282D">
        <w:t xml:space="preserve"> methods</w:t>
      </w:r>
      <w:r w:rsidR="00F44201" w:rsidRPr="003F44E9">
        <w:t xml:space="preserve"> and </w:t>
      </w:r>
      <w:r w:rsidR="00D870B1">
        <w:t>multi-omics</w:t>
      </w:r>
      <w:r w:rsidR="00F44201" w:rsidRPr="003F44E9">
        <w:t xml:space="preserve"> integrative framewor</w:t>
      </w:r>
      <w:r w:rsidR="009A5A7A" w:rsidRPr="003F44E9">
        <w:t>k</w:t>
      </w:r>
      <w:r w:rsidR="00F44201" w:rsidRPr="003F44E9">
        <w:t>s</w:t>
      </w:r>
      <w:r w:rsidRPr="003F44E9">
        <w:t xml:space="preserve">. Importantly, DIABLO yields improved biological insights </w:t>
      </w:r>
      <w:r w:rsidR="0076282D">
        <w:t>of</w:t>
      </w:r>
      <w:r w:rsidRPr="003F44E9">
        <w:t xml:space="preserve"> multi-</w:t>
      </w:r>
      <w:r w:rsidR="00020884">
        <w:t>omics</w:t>
      </w:r>
      <w:r w:rsidR="0076282D">
        <w:t xml:space="preserve"> signatures </w:t>
      </w:r>
      <w:r w:rsidR="00864E7A" w:rsidRPr="003F44E9">
        <w:t>as we demonstrate in both case studies</w:t>
      </w:r>
      <w:r w:rsidRPr="003F44E9">
        <w:t xml:space="preserve">. </w:t>
      </w:r>
      <w:r w:rsidR="001822BD">
        <w:br w:type="page"/>
      </w:r>
    </w:p>
    <w:p w14:paraId="6CE957F4" w14:textId="67D44FCC" w:rsidR="00BC70E3" w:rsidRDefault="00F94303" w:rsidP="002615AA">
      <w:pPr>
        <w:spacing w:line="480" w:lineRule="auto"/>
        <w:rPr>
          <w:b/>
        </w:rPr>
      </w:pPr>
      <w:r w:rsidRPr="003F44E9">
        <w:rPr>
          <w:b/>
        </w:rPr>
        <w:lastRenderedPageBreak/>
        <w:t>Results</w:t>
      </w:r>
    </w:p>
    <w:p w14:paraId="7B4FFFAC" w14:textId="0F99D407" w:rsidR="00E311A6" w:rsidRDefault="00FD70A7" w:rsidP="00E44582">
      <w:pPr>
        <w:rPr>
          <w:b/>
        </w:rPr>
      </w:pPr>
      <w:r>
        <w:rPr>
          <w:b/>
          <w:noProof/>
        </w:rPr>
        <w:drawing>
          <wp:inline distT="0" distB="0" distL="0" distR="0" wp14:anchorId="4187AF5D" wp14:editId="23D0780A">
            <wp:extent cx="5943600" cy="2976880"/>
            <wp:effectExtent l="0" t="0" r="0" b="0"/>
            <wp:docPr id="15" name="Picture 15" descr="../../diablo/analyses/simulation_study/results/simulationResult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ablo/analyses/simulation_study/results/simulationResults.pdf"/>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2976880"/>
                    </a:xfrm>
                    <a:prstGeom prst="rect">
                      <a:avLst/>
                    </a:prstGeom>
                    <a:noFill/>
                    <a:ln>
                      <a:noFill/>
                    </a:ln>
                  </pic:spPr>
                </pic:pic>
              </a:graphicData>
            </a:graphic>
          </wp:inline>
        </w:drawing>
      </w:r>
    </w:p>
    <w:p w14:paraId="07445B59" w14:textId="5E3B2D41" w:rsidR="00282301" w:rsidRPr="00E67A13" w:rsidRDefault="00282301" w:rsidP="00E44582">
      <w:r>
        <w:rPr>
          <w:b/>
        </w:rPr>
        <w:t xml:space="preserve">Figure 2. </w:t>
      </w:r>
      <w:r w:rsidR="00E259F5">
        <w:rPr>
          <w:b/>
        </w:rPr>
        <w:t xml:space="preserve">Error rates and selected variables using DIABLO and other integrative classifiers. </w:t>
      </w:r>
      <w:r w:rsidR="00E259F5" w:rsidRPr="002E1134">
        <w:t>D</w:t>
      </w:r>
      <w:r w:rsidR="00E259F5" w:rsidRPr="00E67A13">
        <w:t>IABLO mod</w:t>
      </w:r>
      <w:r w:rsidR="00AD589A" w:rsidRPr="00E67A13">
        <w:t xml:space="preserve">els with different designs such </w:t>
      </w:r>
      <w:r w:rsidR="00E259F5" w:rsidRPr="00E67A13">
        <w:t xml:space="preserve">fully connected (DIABLO_full) or </w:t>
      </w:r>
      <w:r w:rsidR="00C879E7" w:rsidRPr="00E67A13">
        <w:t xml:space="preserve">fully unconnected (DIABLO_null) </w:t>
      </w:r>
      <w:r w:rsidR="007418C3" w:rsidRPr="00E67A13">
        <w:t>and concatenation and ensemble</w:t>
      </w:r>
      <w:r w:rsidR="00E67A13" w:rsidRPr="00E67A13">
        <w:t>-based sPLSDA classifiers</w:t>
      </w:r>
      <w:r w:rsidR="001A4497">
        <w:t xml:space="preserve"> were applied to 3 simulated datasets containing 200 samples (100 in each of the two groups) and 260 variables (30 correlated</w:t>
      </w:r>
      <w:r w:rsidR="00D629D2">
        <w:t xml:space="preserve"> &amp; discriminatory, 30 uncorrelated &amp; discriminatory, 100 correlated &amp; nondiscriminatory and 100 uncorrelated &amp; nondiscriminatory</w:t>
      </w:r>
      <w:r w:rsidR="001A4497">
        <w:t>)</w:t>
      </w:r>
      <w:r w:rsidR="00E67A13" w:rsidRPr="00E67A13">
        <w:t xml:space="preserve">. </w:t>
      </w:r>
      <w:r w:rsidR="00D629D2">
        <w:t xml:space="preserve">Multi-omic panels were identified using each integrative classifier retaining 90 variables. </w:t>
      </w:r>
      <w:r w:rsidR="00E67A13" w:rsidRPr="00E67A13">
        <w:t xml:space="preserve">A) </w:t>
      </w:r>
      <w:r w:rsidR="00A12B83">
        <w:t>Error rate</w:t>
      </w:r>
      <w:r w:rsidR="00D629D2">
        <w:t>s</w:t>
      </w:r>
      <w:r w:rsidR="00A12B83">
        <w:t xml:space="preserve"> of integrative classifiers using a 10-fold cross-validation averaged over 50 simulations for a grid of noise and fold-change values. </w:t>
      </w:r>
      <w:r w:rsidR="00D629D2">
        <w:t>The dashed line would correspond to a classifier with random predictions (error rate = 50%).</w:t>
      </w:r>
      <w:r w:rsidR="00C36369">
        <w:t xml:space="preserve"> All integrative panels perform similarly with the exception of DIABLO_full which consistently had a higher error rate.</w:t>
      </w:r>
      <w:r w:rsidR="00D629D2">
        <w:t xml:space="preserve"> </w:t>
      </w:r>
      <w:r w:rsidR="00A12B83">
        <w:t xml:space="preserve">B) </w:t>
      </w:r>
      <w:r w:rsidR="00D629D2">
        <w:t>The types of variables selected in each of the multi-omic panels consisting of 90 variables.</w:t>
      </w:r>
      <w:r w:rsidR="00C36369">
        <w:t xml:space="preserve"> DIABLO_full selected mainly variables that were correlated &amp; discriminatory (corDis</w:t>
      </w:r>
      <w:r w:rsidR="004013AB">
        <w:t>, red</w:t>
      </w:r>
      <w:r w:rsidR="00C36369">
        <w:t>), whereas DIABLO_null, concatenation and ensemble selected equally from correlated or uncorrelated discriminatory variables</w:t>
      </w:r>
      <w:r w:rsidR="004013AB">
        <w:t xml:space="preserve"> (corDis and unCorDis, red and blue).</w:t>
      </w:r>
    </w:p>
    <w:p w14:paraId="46AE467F" w14:textId="77777777" w:rsidR="00E311A6" w:rsidRPr="002615AA" w:rsidRDefault="00E311A6" w:rsidP="002615AA">
      <w:pPr>
        <w:spacing w:line="480" w:lineRule="auto"/>
        <w:rPr>
          <w:b/>
        </w:rPr>
      </w:pPr>
    </w:p>
    <w:p w14:paraId="2EDF0EE2" w14:textId="16D40B43" w:rsidR="00850385" w:rsidRDefault="00DA5125" w:rsidP="004A6CC1">
      <w:pPr>
        <w:spacing w:line="480" w:lineRule="auto"/>
        <w:jc w:val="both"/>
        <w:rPr>
          <w:b/>
        </w:rPr>
      </w:pPr>
      <w:r>
        <w:rPr>
          <w:b/>
        </w:rPr>
        <w:t xml:space="preserve">DIABLO </w:t>
      </w:r>
      <w:r w:rsidR="006A00C4">
        <w:rPr>
          <w:b/>
        </w:rPr>
        <w:t>provides the flexibility to select correlated, discriminatory or both types of variables</w:t>
      </w:r>
    </w:p>
    <w:p w14:paraId="774318FD" w14:textId="62E39D15" w:rsidR="00F65D93" w:rsidRDefault="007C1ECA" w:rsidP="00396797">
      <w:pPr>
        <w:spacing w:line="480" w:lineRule="auto"/>
        <w:rPr>
          <w:lang w:val="en-CA"/>
        </w:rPr>
      </w:pPr>
      <w:r>
        <w:t>Different</w:t>
      </w:r>
      <w:r w:rsidR="008729B4">
        <w:t xml:space="preserve"> correlation structures </w:t>
      </w:r>
      <w:r>
        <w:t xml:space="preserve">between three high dimensional datasets and a two-group phenotypic variable </w:t>
      </w:r>
      <w:r w:rsidR="008729B4">
        <w:t xml:space="preserve">were </w:t>
      </w:r>
      <w:r w:rsidR="004A6CC1">
        <w:t>simulated</w:t>
      </w:r>
      <w:r>
        <w:t>, resulting in four types of variables</w:t>
      </w:r>
      <w:r w:rsidR="008729B4">
        <w:t xml:space="preserve">: a) correlated &amp; discriminatory (corDis), b) correlated &amp; nondiscriminatory (corNonDis), c) uncorrelated &amp; </w:t>
      </w:r>
      <w:r w:rsidR="008729B4">
        <w:lastRenderedPageBreak/>
        <w:t>discriminatory (unCorDis), b) uncorrelated &amp; non-discriminatory (unCorNonDis).</w:t>
      </w:r>
      <w:r w:rsidR="0028542A">
        <w:t xml:space="preserve"> </w:t>
      </w:r>
      <w:r>
        <w:t xml:space="preserve">Figure S1 </w:t>
      </w:r>
      <w:r w:rsidR="00C02B08">
        <w:t>is a schematic of the</w:t>
      </w:r>
      <w:r>
        <w:t xml:space="preserve"> correlation structure produced by each set </w:t>
      </w:r>
      <w:r w:rsidR="00C02B08">
        <w:t xml:space="preserve">simulated variables; 30 corDis, 30 unCorDis, 100 corNonDis and 100 unCorNonDis (more nondiscriminatory variables were generated since all tested methods </w:t>
      </w:r>
      <w:r w:rsidR="00063EB5">
        <w:t>were</w:t>
      </w:r>
      <w:r w:rsidR="00C02B08">
        <w:t xml:space="preserve"> supervised classification algorithms that </w:t>
      </w:r>
      <w:r w:rsidR="00063EB5">
        <w:t xml:space="preserve">also </w:t>
      </w:r>
      <w:r w:rsidR="00C02B08">
        <w:t>perform variable selection).</w:t>
      </w:r>
      <w:r w:rsidR="00AD130F">
        <w:t xml:space="preserve"> </w:t>
      </w:r>
      <w:r w:rsidR="00396797">
        <w:t xml:space="preserve">Three datasets were generated comprising of 200 samples (100 in each group) and 260 variables in each dataset, and three integrative classifiers were applied: DIABLO, a concatenation-based sPLSDA classifier and an ensemble of sPLSDA classifiers. </w:t>
      </w:r>
      <w:r w:rsidR="004A6CC1">
        <w:rPr>
          <w:lang w:val="en-CA"/>
        </w:rPr>
        <w:t xml:space="preserve">DIABLO was applied, either with the full or null design (DIABLO_full and DIABLO_null). The full design, connects all datasets in the design matrix (describes the relationship between datasets), whereas the null design does not connect any datasets in the design matrix (similar to the ensemble classifier) (see Methods for complete details). </w:t>
      </w:r>
      <w:r w:rsidR="00F65D93">
        <w:rPr>
          <w:lang w:val="en-CA"/>
        </w:rPr>
        <w:t xml:space="preserve">One component was retained </w:t>
      </w:r>
      <w:r w:rsidR="00396797">
        <w:rPr>
          <w:lang w:val="en-CA"/>
        </w:rPr>
        <w:t>for the</w:t>
      </w:r>
      <w:r w:rsidR="00F65D93">
        <w:rPr>
          <w:lang w:val="en-CA"/>
        </w:rPr>
        <w:t xml:space="preserve"> DIABLO model</w:t>
      </w:r>
      <w:r w:rsidR="00396797">
        <w:rPr>
          <w:lang w:val="en-CA"/>
        </w:rPr>
        <w:t>s</w:t>
      </w:r>
      <w:r w:rsidR="00F65D93">
        <w:rPr>
          <w:lang w:val="en-CA"/>
        </w:rPr>
        <w:t xml:space="preserve">, selecting 30 variables from each dataset for a total of 90 variables. </w:t>
      </w:r>
      <w:r w:rsidR="00396797">
        <w:rPr>
          <w:lang w:val="en-CA"/>
        </w:rPr>
        <w:t>For the concatenation scheme,</w:t>
      </w:r>
      <w:r w:rsidR="00F65D93">
        <w:rPr>
          <w:lang w:val="en-CA"/>
        </w:rPr>
        <w:t xml:space="preserve"> </w:t>
      </w:r>
      <w:r w:rsidR="00396797">
        <w:rPr>
          <w:lang w:val="en-CA"/>
        </w:rPr>
        <w:t>a</w:t>
      </w:r>
      <w:r w:rsidR="00F65D93">
        <w:rPr>
          <w:lang w:val="en-CA"/>
        </w:rPr>
        <w:t xml:space="preserve">ll datasets were concatenated into one matrix containing 200 samples by </w:t>
      </w:r>
      <w:r w:rsidR="00396797">
        <w:rPr>
          <w:lang w:val="en-CA"/>
        </w:rPr>
        <w:t>780 (</w:t>
      </w:r>
      <w:r w:rsidR="00F65D93">
        <w:rPr>
          <w:lang w:val="en-CA"/>
        </w:rPr>
        <w:t>260</w:t>
      </w:r>
      <w:r w:rsidR="00396797">
        <w:rPr>
          <w:lang w:val="en-CA"/>
        </w:rPr>
        <w:t>x3)</w:t>
      </w:r>
      <w:r w:rsidR="00F65D93">
        <w:rPr>
          <w:lang w:val="en-CA"/>
        </w:rPr>
        <w:t xml:space="preserve"> variables and sPLSDA was applied, retaining 1 component and </w:t>
      </w:r>
      <w:r w:rsidR="00396797">
        <w:rPr>
          <w:lang w:val="en-CA"/>
        </w:rPr>
        <w:t xml:space="preserve">selecting </w:t>
      </w:r>
      <w:r w:rsidR="00F65D93">
        <w:rPr>
          <w:lang w:val="en-CA"/>
        </w:rPr>
        <w:t>90 variables. For the ensemble-based scheme, a sPLSDA classifier was applied to each dataset separately retaining one component and 30 variables per dataset. The consensus predictions were determined using a majority vote scheme. A 10-fold cross-validation (averaged over 50 simulations) was used to evaluate the performance of each method/scheme</w:t>
      </w:r>
      <w:r w:rsidR="0048670F">
        <w:rPr>
          <w:lang w:val="en-CA"/>
        </w:rPr>
        <w:t xml:space="preserve"> for a grid of noise and fold-change values (increasing values </w:t>
      </w:r>
      <w:r w:rsidR="00674736">
        <w:rPr>
          <w:lang w:val="en-CA"/>
        </w:rPr>
        <w:t>mean increasing discrimination between phenotypic groups)</w:t>
      </w:r>
      <w:r w:rsidR="00F65D93">
        <w:rPr>
          <w:lang w:val="en-CA"/>
        </w:rPr>
        <w:t xml:space="preserve">. The average </w:t>
      </w:r>
      <w:r w:rsidR="00F45F9D">
        <w:rPr>
          <w:lang w:val="en-CA"/>
        </w:rPr>
        <w:t>number</w:t>
      </w:r>
      <w:r w:rsidR="00F65D93">
        <w:rPr>
          <w:lang w:val="en-CA"/>
        </w:rPr>
        <w:t xml:space="preserve"> of each type of variable selected in each model was recorded</w:t>
      </w:r>
      <w:r w:rsidR="007A03D8">
        <w:rPr>
          <w:lang w:val="en-CA"/>
        </w:rPr>
        <w:t xml:space="preserve"> (see Additional file 1 for complete details regarding the simulation study)</w:t>
      </w:r>
      <w:r w:rsidR="00F65D93">
        <w:rPr>
          <w:lang w:val="en-CA"/>
        </w:rPr>
        <w:t>.</w:t>
      </w:r>
    </w:p>
    <w:p w14:paraId="7C580E9B" w14:textId="6FD1CE5D" w:rsidR="009E26DF" w:rsidRDefault="007528F4" w:rsidP="009E26DF">
      <w:pPr>
        <w:spacing w:line="480" w:lineRule="auto"/>
        <w:ind w:firstLine="720"/>
        <w:rPr>
          <w:lang w:val="en-CA"/>
        </w:rPr>
      </w:pPr>
      <w:r>
        <w:rPr>
          <w:lang w:val="en-CA"/>
        </w:rPr>
        <w:t xml:space="preserve">The concatenation, ensemble and DIABLO_null classifiers performed similarly across the various noise and fold-change thresholds. </w:t>
      </w:r>
      <w:r w:rsidR="009E26DF">
        <w:rPr>
          <w:lang w:val="en-CA"/>
        </w:rPr>
        <w:t xml:space="preserve">The </w:t>
      </w:r>
      <w:r>
        <w:rPr>
          <w:lang w:val="en-CA"/>
        </w:rPr>
        <w:t xml:space="preserve">DIABLO_full </w:t>
      </w:r>
      <w:r w:rsidR="009E26DF">
        <w:rPr>
          <w:lang w:val="en-CA"/>
        </w:rPr>
        <w:t xml:space="preserve">classifier </w:t>
      </w:r>
      <w:r>
        <w:rPr>
          <w:lang w:val="en-CA"/>
        </w:rPr>
        <w:t>consistent</w:t>
      </w:r>
      <w:r w:rsidR="00C458A4">
        <w:rPr>
          <w:lang w:val="en-CA"/>
        </w:rPr>
        <w:t>ly had</w:t>
      </w:r>
      <w:r>
        <w:rPr>
          <w:lang w:val="en-CA"/>
        </w:rPr>
        <w:t xml:space="preserve"> a </w:t>
      </w:r>
      <w:r>
        <w:rPr>
          <w:lang w:val="en-CA"/>
        </w:rPr>
        <w:lastRenderedPageBreak/>
        <w:t>greater error rate compared to the</w:t>
      </w:r>
      <w:r w:rsidR="009E26DF">
        <w:rPr>
          <w:lang w:val="en-CA"/>
        </w:rPr>
        <w:t xml:space="preserve"> other </w:t>
      </w:r>
      <w:r w:rsidR="00FD7769">
        <w:rPr>
          <w:lang w:val="en-CA"/>
        </w:rPr>
        <w:t>approaches</w:t>
      </w:r>
      <w:r w:rsidR="009E26DF">
        <w:rPr>
          <w:lang w:val="en-CA"/>
        </w:rPr>
        <w:t>. Further the DIABLO_full classifier consistently selected mostly corDis variables as compared to the other integrative classifiers (Figure 1C). The simulation analysis indic</w:t>
      </w:r>
      <w:r w:rsidR="00FD7769">
        <w:rPr>
          <w:lang w:val="en-CA"/>
        </w:rPr>
        <w:t>ated</w:t>
      </w:r>
      <w:r w:rsidR="009E26DF">
        <w:rPr>
          <w:lang w:val="en-CA"/>
        </w:rPr>
        <w:t xml:space="preserve"> </w:t>
      </w:r>
      <w:r w:rsidR="00FD7769">
        <w:rPr>
          <w:lang w:val="en-CA"/>
        </w:rPr>
        <w:t>a trade-off in the DIABLO models with respect to discrimination and correlation. The DIABLO model</w:t>
      </w:r>
      <w:r w:rsidR="009E26DF">
        <w:rPr>
          <w:lang w:val="en-CA"/>
        </w:rPr>
        <w:t xml:space="preserve"> </w:t>
      </w:r>
      <w:r w:rsidR="00FD7769">
        <w:rPr>
          <w:lang w:val="en-CA"/>
        </w:rPr>
        <w:t>could</w:t>
      </w:r>
      <w:r w:rsidR="009E26DF">
        <w:rPr>
          <w:lang w:val="en-CA"/>
        </w:rPr>
        <w:t xml:space="preserve"> be shifted towards a discriminant mode</w:t>
      </w:r>
      <w:r w:rsidR="00FD7769">
        <w:rPr>
          <w:lang w:val="en-CA"/>
        </w:rPr>
        <w:t>l which selects more discriminatory</w:t>
      </w:r>
      <w:r w:rsidR="009E26DF">
        <w:rPr>
          <w:lang w:val="en-CA"/>
        </w:rPr>
        <w:t xml:space="preserve"> variables (</w:t>
      </w:r>
      <w:r w:rsidR="00FD7769">
        <w:rPr>
          <w:lang w:val="en-CA"/>
        </w:rPr>
        <w:t xml:space="preserve">reduced correlation between blocks, </w:t>
      </w:r>
      <w:r w:rsidR="009E26DF">
        <w:rPr>
          <w:lang w:val="en-CA"/>
        </w:rPr>
        <w:t xml:space="preserve">null </w:t>
      </w:r>
      <w:r w:rsidR="00FD7769">
        <w:rPr>
          <w:lang w:val="en-CA"/>
        </w:rPr>
        <w:t>design) or towards a correlated</w:t>
      </w:r>
      <w:r w:rsidR="009E26DF">
        <w:rPr>
          <w:lang w:val="en-CA"/>
        </w:rPr>
        <w:t xml:space="preserve"> model which selects greater number of correlated variables (full design) at the cost of a </w:t>
      </w:r>
      <w:r w:rsidR="00FD7769">
        <w:rPr>
          <w:lang w:val="en-CA"/>
        </w:rPr>
        <w:t>higher</w:t>
      </w:r>
      <w:r w:rsidR="009E26DF">
        <w:rPr>
          <w:lang w:val="en-CA"/>
        </w:rPr>
        <w:t xml:space="preserve"> error rate. However, since DIABLO aims to explain the correlation structure between biological layers, the variables selected via the </w:t>
      </w:r>
      <w:r w:rsidR="00002BBB">
        <w:rPr>
          <w:lang w:val="en-CA"/>
        </w:rPr>
        <w:t>DIABLO_full model</w:t>
      </w:r>
      <w:r w:rsidR="009E26DF">
        <w:rPr>
          <w:lang w:val="en-CA"/>
        </w:rPr>
        <w:t xml:space="preserve"> may provide a balance between important biological insights and prediction accuracy.</w:t>
      </w:r>
    </w:p>
    <w:p w14:paraId="0C75A376" w14:textId="77777777" w:rsidR="004A6CC1" w:rsidRDefault="004A6CC1" w:rsidP="00F21B8F">
      <w:pPr>
        <w:spacing w:line="480" w:lineRule="auto"/>
        <w:rPr>
          <w:lang w:val="en-CA"/>
        </w:rPr>
      </w:pPr>
    </w:p>
    <w:p w14:paraId="044A7538" w14:textId="71BEEDEF" w:rsidR="00DA55F9" w:rsidRDefault="009B5B78" w:rsidP="00F21B8F">
      <w:pPr>
        <w:spacing w:line="480" w:lineRule="auto"/>
        <w:rPr>
          <w:b/>
        </w:rPr>
      </w:pPr>
      <w:r w:rsidRPr="009B5B78">
        <w:rPr>
          <w:b/>
        </w:rPr>
        <w:t xml:space="preserve">DIABLO provides superior biological enrichment by identifying differential molecular </w:t>
      </w:r>
      <w:commentRangeStart w:id="4"/>
      <w:r w:rsidRPr="009B5B78">
        <w:rPr>
          <w:b/>
        </w:rPr>
        <w:t>networks</w:t>
      </w:r>
      <w:commentRangeEnd w:id="4"/>
      <w:r w:rsidR="0012139C">
        <w:rPr>
          <w:rStyle w:val="CommentReference"/>
          <w:rFonts w:asciiTheme="minorHAnsi" w:eastAsiaTheme="minorEastAsia" w:hAnsiTheme="minorHAnsi" w:cstheme="minorBidi"/>
        </w:rPr>
        <w:commentReference w:id="4"/>
      </w:r>
      <w:r w:rsidR="0012139C">
        <w:rPr>
          <w:b/>
        </w:rPr>
        <w:t xml:space="preserve"> </w:t>
      </w:r>
    </w:p>
    <w:p w14:paraId="1D50D496" w14:textId="1EF43060" w:rsidR="00B3486B" w:rsidRPr="00D46FD9" w:rsidRDefault="00824C25" w:rsidP="00D46FD9">
      <w:pPr>
        <w:spacing w:line="480" w:lineRule="auto"/>
        <w:rPr>
          <w:lang w:val="en-CA"/>
        </w:rPr>
      </w:pPr>
      <w:r>
        <w:rPr>
          <w:lang w:val="en-CA"/>
        </w:rPr>
        <w:t>The ability of the DIABLO model (DIABLO_full)</w:t>
      </w:r>
      <w:r w:rsidR="00B3486B">
        <w:rPr>
          <w:lang w:val="en-CA"/>
        </w:rPr>
        <w:t xml:space="preserve"> to explain the correlation structure between </w:t>
      </w:r>
      <w:r>
        <w:rPr>
          <w:lang w:val="en-CA"/>
        </w:rPr>
        <w:t>dataset</w:t>
      </w:r>
      <w:r w:rsidR="00B3486B">
        <w:rPr>
          <w:lang w:val="en-CA"/>
        </w:rPr>
        <w:t xml:space="preserve">s (albeit with a compromise in the classifier performance), may </w:t>
      </w:r>
      <w:r>
        <w:rPr>
          <w:lang w:val="en-CA"/>
        </w:rPr>
        <w:t>improve the biological plausibility of multi-omic biomarker signatures. I</w:t>
      </w:r>
      <w:r w:rsidR="00B3486B">
        <w:rPr>
          <w:lang w:val="en-CA"/>
        </w:rPr>
        <w:t>n order to explore</w:t>
      </w:r>
      <w:r>
        <w:rPr>
          <w:lang w:val="en-CA"/>
        </w:rPr>
        <w:t xml:space="preserve"> this idea further, we applied various supervised and unsupervised approaches </w:t>
      </w:r>
      <w:r w:rsidR="00B3486B">
        <w:rPr>
          <w:lang w:val="en-CA"/>
        </w:rPr>
        <w:t>to real world datasets and evaluated their biological enrichment and connectivity betwe</w:t>
      </w:r>
      <w:r w:rsidR="005F0261">
        <w:rPr>
          <w:lang w:val="en-CA"/>
        </w:rPr>
        <w:t xml:space="preserve">en variables of different omic </w:t>
      </w:r>
      <w:r w:rsidR="009B540B">
        <w:rPr>
          <w:lang w:val="en-CA"/>
        </w:rPr>
        <w:t>data-types</w:t>
      </w:r>
      <w:r>
        <w:rPr>
          <w:lang w:val="en-CA"/>
        </w:rPr>
        <w:t xml:space="preserve"> (Table 1)</w:t>
      </w:r>
      <w:r w:rsidR="00B3486B">
        <w:rPr>
          <w:lang w:val="en-CA"/>
        </w:rPr>
        <w:t>.</w:t>
      </w:r>
    </w:p>
    <w:p w14:paraId="3C169486" w14:textId="77777777" w:rsidR="00B3486B" w:rsidRDefault="00B3486B" w:rsidP="00072969"/>
    <w:p w14:paraId="7B76D3EF" w14:textId="4FF0507E" w:rsidR="00BF31FD" w:rsidRPr="00D46FD9" w:rsidRDefault="00BF31FD" w:rsidP="00072969">
      <w:pPr>
        <w:rPr>
          <w:b/>
        </w:rPr>
      </w:pPr>
      <w:r w:rsidRPr="00D46FD9">
        <w:rPr>
          <w:b/>
        </w:rPr>
        <w:t>Table 1. Overview of real world datasets used for benchmarking integrative methods and used in case studies</w:t>
      </w:r>
      <w:r w:rsidR="00D46FD9" w:rsidRPr="00D46FD9">
        <w:rPr>
          <w:b/>
        </w:rPr>
        <w:t>.</w:t>
      </w:r>
    </w:p>
    <w:tbl>
      <w:tblPr>
        <w:tblStyle w:val="TableGrid"/>
        <w:tblW w:w="0" w:type="auto"/>
        <w:tblLook w:val="04A0" w:firstRow="1" w:lastRow="0" w:firstColumn="1" w:lastColumn="0" w:noHBand="0" w:noVBand="1"/>
      </w:tblPr>
      <w:tblGrid>
        <w:gridCol w:w="1737"/>
        <w:gridCol w:w="1520"/>
        <w:gridCol w:w="1070"/>
        <w:gridCol w:w="843"/>
        <w:gridCol w:w="736"/>
        <w:gridCol w:w="747"/>
        <w:gridCol w:w="1436"/>
        <w:gridCol w:w="1487"/>
      </w:tblGrid>
      <w:tr w:rsidR="009A305A" w:rsidRPr="00BF31FD" w14:paraId="6EC65EEC" w14:textId="77777777" w:rsidTr="004D4364">
        <w:tc>
          <w:tcPr>
            <w:tcW w:w="1737" w:type="dxa"/>
            <w:tcBorders>
              <w:top w:val="single" w:sz="36" w:space="0" w:color="auto"/>
              <w:bottom w:val="single" w:sz="36" w:space="0" w:color="auto"/>
            </w:tcBorders>
          </w:tcPr>
          <w:p w14:paraId="1F6FFEFD" w14:textId="14714213" w:rsidR="00AE0D94" w:rsidRPr="001F5B8F" w:rsidRDefault="00BF31FD" w:rsidP="00856CAF">
            <w:pPr>
              <w:jc w:val="center"/>
              <w:rPr>
                <w:b/>
              </w:rPr>
            </w:pPr>
            <w:r w:rsidRPr="001F5B8F">
              <w:rPr>
                <w:b/>
              </w:rPr>
              <w:t>Analysis</w:t>
            </w:r>
          </w:p>
        </w:tc>
        <w:tc>
          <w:tcPr>
            <w:tcW w:w="1520" w:type="dxa"/>
            <w:tcBorders>
              <w:top w:val="single" w:sz="36" w:space="0" w:color="auto"/>
              <w:bottom w:val="single" w:sz="36" w:space="0" w:color="auto"/>
            </w:tcBorders>
          </w:tcPr>
          <w:p w14:paraId="26960268" w14:textId="50E3C8D6" w:rsidR="00AE0D94" w:rsidRPr="001F5B8F" w:rsidRDefault="00BF31FD" w:rsidP="00856CAF">
            <w:pPr>
              <w:jc w:val="center"/>
              <w:rPr>
                <w:b/>
              </w:rPr>
            </w:pPr>
            <w:r w:rsidRPr="001F5B8F">
              <w:rPr>
                <w:b/>
              </w:rPr>
              <w:t>Dataset</w:t>
            </w:r>
          </w:p>
        </w:tc>
        <w:tc>
          <w:tcPr>
            <w:tcW w:w="1070" w:type="dxa"/>
            <w:tcBorders>
              <w:top w:val="single" w:sz="36" w:space="0" w:color="auto"/>
              <w:bottom w:val="single" w:sz="36" w:space="0" w:color="auto"/>
            </w:tcBorders>
          </w:tcPr>
          <w:p w14:paraId="63E72918" w14:textId="755470D1" w:rsidR="00AE0D94" w:rsidRPr="001F5B8F" w:rsidRDefault="00BF31FD" w:rsidP="00856CAF">
            <w:pPr>
              <w:jc w:val="center"/>
              <w:rPr>
                <w:b/>
              </w:rPr>
            </w:pPr>
            <w:r w:rsidRPr="001F5B8F">
              <w:rPr>
                <w:b/>
              </w:rPr>
              <w:t xml:space="preserve">Number of </w:t>
            </w:r>
            <w:r w:rsidR="009A305A" w:rsidRPr="001F5B8F">
              <w:rPr>
                <w:b/>
              </w:rPr>
              <w:t>samples</w:t>
            </w:r>
          </w:p>
        </w:tc>
        <w:tc>
          <w:tcPr>
            <w:tcW w:w="2326" w:type="dxa"/>
            <w:gridSpan w:val="3"/>
            <w:tcBorders>
              <w:top w:val="single" w:sz="36" w:space="0" w:color="auto"/>
              <w:bottom w:val="single" w:sz="36" w:space="0" w:color="auto"/>
            </w:tcBorders>
          </w:tcPr>
          <w:p w14:paraId="36206B57" w14:textId="5D3276B8" w:rsidR="00AE0D94" w:rsidRPr="001F5B8F" w:rsidRDefault="00BF31FD" w:rsidP="00856CAF">
            <w:pPr>
              <w:jc w:val="center"/>
              <w:rPr>
                <w:b/>
              </w:rPr>
            </w:pPr>
            <w:r w:rsidRPr="001F5B8F">
              <w:rPr>
                <w:b/>
              </w:rPr>
              <w:t>Sample size in each subtype</w:t>
            </w:r>
          </w:p>
        </w:tc>
        <w:tc>
          <w:tcPr>
            <w:tcW w:w="1436" w:type="dxa"/>
            <w:tcBorders>
              <w:top w:val="single" w:sz="36" w:space="0" w:color="auto"/>
              <w:bottom w:val="single" w:sz="36" w:space="0" w:color="auto"/>
            </w:tcBorders>
          </w:tcPr>
          <w:p w14:paraId="14C2B87B" w14:textId="751CC2B5" w:rsidR="00AE0D94" w:rsidRPr="001F5B8F" w:rsidRDefault="00BF31FD" w:rsidP="00856CAF">
            <w:pPr>
              <w:jc w:val="center"/>
              <w:rPr>
                <w:b/>
              </w:rPr>
            </w:pPr>
            <w:r w:rsidRPr="001F5B8F">
              <w:rPr>
                <w:b/>
              </w:rPr>
              <w:t>Omics</w:t>
            </w:r>
          </w:p>
        </w:tc>
        <w:tc>
          <w:tcPr>
            <w:tcW w:w="1487" w:type="dxa"/>
            <w:tcBorders>
              <w:top w:val="single" w:sz="36" w:space="0" w:color="auto"/>
              <w:bottom w:val="single" w:sz="36" w:space="0" w:color="auto"/>
            </w:tcBorders>
          </w:tcPr>
          <w:p w14:paraId="0D2C124A" w14:textId="462E25F3" w:rsidR="00AE0D94" w:rsidRPr="001F5B8F" w:rsidRDefault="007D01C7" w:rsidP="00856CAF">
            <w:pPr>
              <w:jc w:val="center"/>
              <w:rPr>
                <w:b/>
              </w:rPr>
            </w:pPr>
            <w:r w:rsidRPr="001F5B8F">
              <w:rPr>
                <w:b/>
              </w:rPr>
              <w:t>Number</w:t>
            </w:r>
            <w:r w:rsidR="00BF31FD" w:rsidRPr="001F5B8F">
              <w:rPr>
                <w:b/>
              </w:rPr>
              <w:t xml:space="preserve"> of variables</w:t>
            </w:r>
          </w:p>
        </w:tc>
      </w:tr>
      <w:tr w:rsidR="001F5B8F" w:rsidRPr="00BF31FD" w14:paraId="2E45FE05" w14:textId="77777777" w:rsidTr="004D4364">
        <w:trPr>
          <w:trHeight w:val="287"/>
        </w:trPr>
        <w:tc>
          <w:tcPr>
            <w:tcW w:w="1737" w:type="dxa"/>
            <w:vMerge w:val="restart"/>
            <w:tcBorders>
              <w:top w:val="single" w:sz="36" w:space="0" w:color="auto"/>
            </w:tcBorders>
          </w:tcPr>
          <w:p w14:paraId="596ADD9E" w14:textId="598EE317" w:rsidR="001F5B8F" w:rsidRPr="001F5B8F" w:rsidRDefault="001F5B8F" w:rsidP="00BF31FD">
            <w:pPr>
              <w:rPr>
                <w:b/>
              </w:rPr>
            </w:pPr>
            <w:r w:rsidRPr="001F5B8F">
              <w:rPr>
                <w:b/>
              </w:rPr>
              <w:t>Benchmarking</w:t>
            </w:r>
            <w:r w:rsidR="00A349D3">
              <w:rPr>
                <w:b/>
              </w:rPr>
              <w:t xml:space="preserve"> </w:t>
            </w:r>
            <w:r w:rsidR="00824C25">
              <w:rPr>
                <w:b/>
              </w:rPr>
              <w:t>cancer</w:t>
            </w:r>
            <w:r w:rsidR="00A349D3">
              <w:rPr>
                <w:b/>
              </w:rPr>
              <w:t xml:space="preserve"> datasets</w:t>
            </w:r>
          </w:p>
          <w:p w14:paraId="4B346CDC" w14:textId="4F172CD6" w:rsidR="001F5B8F" w:rsidRPr="001F5B8F" w:rsidRDefault="001F5B8F" w:rsidP="00BF31FD">
            <w:pPr>
              <w:rPr>
                <w:b/>
              </w:rPr>
            </w:pPr>
            <w:r w:rsidRPr="001F5B8F">
              <w:rPr>
                <w:b/>
              </w:rPr>
              <w:t>(Wang et al</w:t>
            </w:r>
            <w:r w:rsidR="00102F92">
              <w:rPr>
                <w:b/>
              </w:rPr>
              <w:t>.</w:t>
            </w:r>
            <w:r w:rsidR="00D379F6">
              <w:rPr>
                <w:b/>
              </w:rPr>
              <w:t xml:space="preserve"> </w:t>
            </w:r>
            <w:r w:rsidR="00D379F6">
              <w:rPr>
                <w:b/>
              </w:rPr>
              <w:fldChar w:fldCharType="begin"/>
            </w:r>
            <w:r w:rsidR="00B143CA">
              <w:rPr>
                <w:b/>
              </w:rPr>
              <w:instrText xml:space="preserve"> ADDIN ZOTERO_ITEM CSL_CITATION {"citationID":"aq1e6oive8","properties":{"formattedCitation":"[11]","plainCitation":"[11]"},"citationItems":[{"id":157,"uris":["http://zotero.org/users/2545847/items/HFEAHF3M"],"uri":["http://zotero.org/users/2545847/items/HFEAHF3M"],"itemData":{"id":157,"type":"article-journal","title":"Similarity network fusion for aggregating data types on a genomic scale","container-title":"Nature Methods","page":"333-337","volume":"11","issue":"3","source":"CrossRef","URL":"http://www.nature.com/doifinder/10.1038/nmeth.2810","DOI":"10.1038/nmeth.2810","ISSN":"1548-7091, 1548-7105","author":[{"family":"Wang","given":"Bo"},{"family":"Mezlini","given":"Aziz M"},{"family":"Demir","given":"Feyyaz"},{"family":"Fiume","given":"Marc"},{"family":"Tu","given":"Zhuowen"},{"family":"Brudno","given":"Michael"},{"family":"Haibe-Kains","given":"Benjamin"},{"family":"Goldenberg","given":"Anna"}],"issued":{"date-parts":[["2014",1,26]]},"accessed":{"date-parts":[["2016",1,19]]}}}],"schema":"https://github.com/citation-style-language/schema/raw/master/csl-citation.json"} </w:instrText>
            </w:r>
            <w:r w:rsidR="00D379F6">
              <w:rPr>
                <w:b/>
              </w:rPr>
              <w:fldChar w:fldCharType="separate"/>
            </w:r>
            <w:r w:rsidR="00B143CA">
              <w:rPr>
                <w:b/>
                <w:noProof/>
              </w:rPr>
              <w:t>[11]</w:t>
            </w:r>
            <w:r w:rsidR="00D379F6">
              <w:rPr>
                <w:b/>
              </w:rPr>
              <w:fldChar w:fldCharType="end"/>
            </w:r>
            <w:r w:rsidRPr="001F5B8F">
              <w:rPr>
                <w:b/>
              </w:rPr>
              <w:t>)</w:t>
            </w:r>
          </w:p>
        </w:tc>
        <w:tc>
          <w:tcPr>
            <w:tcW w:w="1520" w:type="dxa"/>
            <w:vMerge w:val="restart"/>
            <w:tcBorders>
              <w:top w:val="single" w:sz="36" w:space="0" w:color="auto"/>
            </w:tcBorders>
          </w:tcPr>
          <w:p w14:paraId="78901796" w14:textId="6DAD545C" w:rsidR="001F5B8F" w:rsidRDefault="001F5B8F" w:rsidP="00BF31FD">
            <w:r w:rsidRPr="00BF31FD">
              <w:t>Colon cancer</w:t>
            </w:r>
          </w:p>
          <w:p w14:paraId="354107C5" w14:textId="0FB51D62" w:rsidR="001F5B8F" w:rsidRPr="00BF31FD" w:rsidRDefault="001F5B8F" w:rsidP="00BF31FD"/>
        </w:tc>
        <w:tc>
          <w:tcPr>
            <w:tcW w:w="1070" w:type="dxa"/>
            <w:vMerge w:val="restart"/>
            <w:tcBorders>
              <w:top w:val="single" w:sz="36" w:space="0" w:color="auto"/>
            </w:tcBorders>
          </w:tcPr>
          <w:p w14:paraId="1AD3CDDC" w14:textId="424DCBFC" w:rsidR="001F5B8F" w:rsidRPr="00BF31FD" w:rsidRDefault="001F5B8F" w:rsidP="005D0D9A">
            <w:pPr>
              <w:jc w:val="center"/>
            </w:pPr>
            <w:r>
              <w:t>92</w:t>
            </w:r>
          </w:p>
        </w:tc>
        <w:tc>
          <w:tcPr>
            <w:tcW w:w="2326" w:type="dxa"/>
            <w:gridSpan w:val="3"/>
            <w:vMerge w:val="restart"/>
            <w:tcBorders>
              <w:top w:val="single" w:sz="36" w:space="0" w:color="auto"/>
            </w:tcBorders>
          </w:tcPr>
          <w:p w14:paraId="35AD7C66" w14:textId="77777777" w:rsidR="001F5B8F" w:rsidRDefault="001F5B8F" w:rsidP="005D0D9A">
            <w:pPr>
              <w:jc w:val="center"/>
            </w:pPr>
            <w:r>
              <w:t>High (33)</w:t>
            </w:r>
          </w:p>
          <w:p w14:paraId="4A8D3ABA" w14:textId="27FB87FB" w:rsidR="001F5B8F" w:rsidRPr="00BF31FD" w:rsidRDefault="001F5B8F" w:rsidP="005D0D9A">
            <w:pPr>
              <w:jc w:val="center"/>
            </w:pPr>
            <w:r>
              <w:t>Low (59)</w:t>
            </w:r>
          </w:p>
        </w:tc>
        <w:tc>
          <w:tcPr>
            <w:tcW w:w="1436" w:type="dxa"/>
            <w:tcBorders>
              <w:top w:val="single" w:sz="36" w:space="0" w:color="auto"/>
            </w:tcBorders>
          </w:tcPr>
          <w:p w14:paraId="2712C830" w14:textId="790F28FF" w:rsidR="001F5B8F" w:rsidRPr="00BF31FD" w:rsidRDefault="001F5B8F" w:rsidP="005D0D9A">
            <w:pPr>
              <w:jc w:val="center"/>
            </w:pPr>
            <w:r>
              <w:t>mRNA</w:t>
            </w:r>
          </w:p>
        </w:tc>
        <w:tc>
          <w:tcPr>
            <w:tcW w:w="1487" w:type="dxa"/>
            <w:tcBorders>
              <w:top w:val="single" w:sz="36" w:space="0" w:color="auto"/>
            </w:tcBorders>
          </w:tcPr>
          <w:p w14:paraId="1696B261" w14:textId="339702F3" w:rsidR="001F5B8F" w:rsidRPr="00BF31FD" w:rsidRDefault="005D0D9A" w:rsidP="005D0D9A">
            <w:pPr>
              <w:jc w:val="center"/>
            </w:pPr>
            <w:r>
              <w:t>17,814</w:t>
            </w:r>
          </w:p>
        </w:tc>
      </w:tr>
      <w:tr w:rsidR="001F5B8F" w:rsidRPr="00BF31FD" w14:paraId="548FD213" w14:textId="77777777" w:rsidTr="004D4364">
        <w:trPr>
          <w:trHeight w:val="287"/>
        </w:trPr>
        <w:tc>
          <w:tcPr>
            <w:tcW w:w="1737" w:type="dxa"/>
            <w:vMerge/>
          </w:tcPr>
          <w:p w14:paraId="5D7062A4" w14:textId="77777777" w:rsidR="001F5B8F" w:rsidRPr="001F5B8F" w:rsidRDefault="001F5B8F" w:rsidP="00BF31FD">
            <w:pPr>
              <w:rPr>
                <w:b/>
              </w:rPr>
            </w:pPr>
          </w:p>
        </w:tc>
        <w:tc>
          <w:tcPr>
            <w:tcW w:w="1520" w:type="dxa"/>
            <w:vMerge/>
          </w:tcPr>
          <w:p w14:paraId="3B851907" w14:textId="77777777" w:rsidR="001F5B8F" w:rsidRPr="00BF31FD" w:rsidRDefault="001F5B8F" w:rsidP="00BF31FD"/>
        </w:tc>
        <w:tc>
          <w:tcPr>
            <w:tcW w:w="1070" w:type="dxa"/>
            <w:vMerge/>
          </w:tcPr>
          <w:p w14:paraId="7C1DE726" w14:textId="77777777" w:rsidR="001F5B8F" w:rsidRDefault="001F5B8F" w:rsidP="005D0D9A">
            <w:pPr>
              <w:jc w:val="center"/>
            </w:pPr>
          </w:p>
        </w:tc>
        <w:tc>
          <w:tcPr>
            <w:tcW w:w="2326" w:type="dxa"/>
            <w:gridSpan w:val="3"/>
            <w:vMerge/>
          </w:tcPr>
          <w:p w14:paraId="22399332" w14:textId="77777777" w:rsidR="001F5B8F" w:rsidRDefault="001F5B8F" w:rsidP="005D0D9A">
            <w:pPr>
              <w:jc w:val="center"/>
            </w:pPr>
          </w:p>
        </w:tc>
        <w:tc>
          <w:tcPr>
            <w:tcW w:w="1436" w:type="dxa"/>
          </w:tcPr>
          <w:p w14:paraId="15D09858" w14:textId="452632A5" w:rsidR="001F5B8F" w:rsidRDefault="001F5B8F" w:rsidP="005D0D9A">
            <w:pPr>
              <w:jc w:val="center"/>
            </w:pPr>
            <w:r>
              <w:t>miRNA</w:t>
            </w:r>
          </w:p>
        </w:tc>
        <w:tc>
          <w:tcPr>
            <w:tcW w:w="1487" w:type="dxa"/>
          </w:tcPr>
          <w:p w14:paraId="7E711DC4" w14:textId="11B169AB" w:rsidR="001F5B8F" w:rsidRPr="00BF31FD" w:rsidRDefault="005D0D9A" w:rsidP="005D0D9A">
            <w:pPr>
              <w:jc w:val="center"/>
            </w:pPr>
            <w:r>
              <w:t>312</w:t>
            </w:r>
          </w:p>
        </w:tc>
      </w:tr>
      <w:tr w:rsidR="001F5B8F" w:rsidRPr="00BF31FD" w14:paraId="05D89EF1" w14:textId="77777777" w:rsidTr="004D4364">
        <w:trPr>
          <w:trHeight w:val="287"/>
        </w:trPr>
        <w:tc>
          <w:tcPr>
            <w:tcW w:w="1737" w:type="dxa"/>
            <w:vMerge/>
          </w:tcPr>
          <w:p w14:paraId="2C7B1612" w14:textId="77777777" w:rsidR="001F5B8F" w:rsidRPr="001F5B8F" w:rsidRDefault="001F5B8F" w:rsidP="00BF31FD">
            <w:pPr>
              <w:rPr>
                <w:b/>
              </w:rPr>
            </w:pPr>
          </w:p>
        </w:tc>
        <w:tc>
          <w:tcPr>
            <w:tcW w:w="1520" w:type="dxa"/>
            <w:vMerge/>
          </w:tcPr>
          <w:p w14:paraId="090A6AFD" w14:textId="77777777" w:rsidR="001F5B8F" w:rsidRPr="00BF31FD" w:rsidRDefault="001F5B8F" w:rsidP="00BF31FD"/>
        </w:tc>
        <w:tc>
          <w:tcPr>
            <w:tcW w:w="1070" w:type="dxa"/>
            <w:vMerge/>
          </w:tcPr>
          <w:p w14:paraId="6FB71318" w14:textId="77777777" w:rsidR="001F5B8F" w:rsidRDefault="001F5B8F" w:rsidP="005D0D9A">
            <w:pPr>
              <w:jc w:val="center"/>
            </w:pPr>
          </w:p>
        </w:tc>
        <w:tc>
          <w:tcPr>
            <w:tcW w:w="2326" w:type="dxa"/>
            <w:gridSpan w:val="3"/>
            <w:vMerge/>
          </w:tcPr>
          <w:p w14:paraId="5D647FD8" w14:textId="77777777" w:rsidR="001F5B8F" w:rsidRDefault="001F5B8F" w:rsidP="005D0D9A">
            <w:pPr>
              <w:jc w:val="center"/>
            </w:pPr>
          </w:p>
        </w:tc>
        <w:tc>
          <w:tcPr>
            <w:tcW w:w="1436" w:type="dxa"/>
          </w:tcPr>
          <w:p w14:paraId="738972AF" w14:textId="6F02FCC1" w:rsidR="001F5B8F" w:rsidRDefault="001F5B8F" w:rsidP="005D0D9A">
            <w:pPr>
              <w:jc w:val="center"/>
            </w:pPr>
            <w:r>
              <w:t>CpGs</w:t>
            </w:r>
          </w:p>
        </w:tc>
        <w:tc>
          <w:tcPr>
            <w:tcW w:w="1487" w:type="dxa"/>
          </w:tcPr>
          <w:p w14:paraId="7B018F05" w14:textId="2C6C6FB9" w:rsidR="001F5B8F" w:rsidRPr="00BF31FD" w:rsidRDefault="00CC4441" w:rsidP="005D0D9A">
            <w:pPr>
              <w:jc w:val="center"/>
            </w:pPr>
            <w:r>
              <w:t>23,088</w:t>
            </w:r>
          </w:p>
        </w:tc>
      </w:tr>
      <w:tr w:rsidR="001F5B8F" w:rsidRPr="00BF31FD" w14:paraId="15BBB673" w14:textId="77777777" w:rsidTr="004D4364">
        <w:trPr>
          <w:trHeight w:val="146"/>
        </w:trPr>
        <w:tc>
          <w:tcPr>
            <w:tcW w:w="1737" w:type="dxa"/>
            <w:vMerge/>
          </w:tcPr>
          <w:p w14:paraId="4E2EC3EE" w14:textId="0B90E555" w:rsidR="001F5B8F" w:rsidRPr="001F5B8F" w:rsidRDefault="001F5B8F" w:rsidP="00BF31FD">
            <w:pPr>
              <w:rPr>
                <w:b/>
              </w:rPr>
            </w:pPr>
          </w:p>
        </w:tc>
        <w:tc>
          <w:tcPr>
            <w:tcW w:w="1520" w:type="dxa"/>
            <w:vMerge w:val="restart"/>
          </w:tcPr>
          <w:p w14:paraId="731F718D" w14:textId="32350062" w:rsidR="001F5B8F" w:rsidRPr="00BF31FD" w:rsidRDefault="001F5B8F" w:rsidP="00BF31FD">
            <w:r w:rsidRPr="00BF31FD">
              <w:t>Kidney cancer</w:t>
            </w:r>
          </w:p>
        </w:tc>
        <w:tc>
          <w:tcPr>
            <w:tcW w:w="1070" w:type="dxa"/>
            <w:vMerge w:val="restart"/>
          </w:tcPr>
          <w:p w14:paraId="1854243D" w14:textId="2A7A64A7" w:rsidR="001F5B8F" w:rsidRPr="00BF31FD" w:rsidRDefault="001F5B8F" w:rsidP="005D0D9A">
            <w:pPr>
              <w:jc w:val="center"/>
            </w:pPr>
            <w:r>
              <w:t>122</w:t>
            </w:r>
          </w:p>
        </w:tc>
        <w:tc>
          <w:tcPr>
            <w:tcW w:w="2326" w:type="dxa"/>
            <w:gridSpan w:val="3"/>
            <w:vMerge w:val="restart"/>
          </w:tcPr>
          <w:p w14:paraId="63BCE737" w14:textId="4D0ACC7E" w:rsidR="001F5B8F" w:rsidRDefault="001F5B8F" w:rsidP="005D0D9A">
            <w:pPr>
              <w:jc w:val="center"/>
            </w:pPr>
            <w:r>
              <w:t>High (61)</w:t>
            </w:r>
          </w:p>
          <w:p w14:paraId="6EFEEEEE" w14:textId="16F72673" w:rsidR="001F5B8F" w:rsidRPr="00BF31FD" w:rsidRDefault="001F5B8F" w:rsidP="005D0D9A">
            <w:pPr>
              <w:jc w:val="center"/>
            </w:pPr>
            <w:r>
              <w:t>Low (61)</w:t>
            </w:r>
          </w:p>
        </w:tc>
        <w:tc>
          <w:tcPr>
            <w:tcW w:w="1436" w:type="dxa"/>
          </w:tcPr>
          <w:p w14:paraId="45211832" w14:textId="41A5484B" w:rsidR="001F5B8F" w:rsidRPr="00BF31FD" w:rsidRDefault="001F5B8F" w:rsidP="005D0D9A">
            <w:pPr>
              <w:jc w:val="center"/>
            </w:pPr>
            <w:r>
              <w:t>mRNA</w:t>
            </w:r>
          </w:p>
        </w:tc>
        <w:tc>
          <w:tcPr>
            <w:tcW w:w="1487" w:type="dxa"/>
          </w:tcPr>
          <w:p w14:paraId="21AA1A32" w14:textId="1FF18061" w:rsidR="001F5B8F" w:rsidRPr="00BF31FD" w:rsidRDefault="005D0D9A" w:rsidP="005D0D9A">
            <w:pPr>
              <w:jc w:val="center"/>
            </w:pPr>
            <w:r>
              <w:t>17,665</w:t>
            </w:r>
          </w:p>
        </w:tc>
      </w:tr>
      <w:tr w:rsidR="001F5B8F" w:rsidRPr="00BF31FD" w14:paraId="5B01BF82" w14:textId="77777777" w:rsidTr="004D4364">
        <w:trPr>
          <w:trHeight w:val="146"/>
        </w:trPr>
        <w:tc>
          <w:tcPr>
            <w:tcW w:w="1737" w:type="dxa"/>
            <w:vMerge/>
          </w:tcPr>
          <w:p w14:paraId="292166F0" w14:textId="77777777" w:rsidR="001F5B8F" w:rsidRPr="001F5B8F" w:rsidRDefault="001F5B8F" w:rsidP="00BF31FD">
            <w:pPr>
              <w:rPr>
                <w:b/>
              </w:rPr>
            </w:pPr>
          </w:p>
        </w:tc>
        <w:tc>
          <w:tcPr>
            <w:tcW w:w="1520" w:type="dxa"/>
            <w:vMerge/>
          </w:tcPr>
          <w:p w14:paraId="0176C734" w14:textId="77777777" w:rsidR="001F5B8F" w:rsidRPr="00BF31FD" w:rsidRDefault="001F5B8F" w:rsidP="00BF31FD"/>
        </w:tc>
        <w:tc>
          <w:tcPr>
            <w:tcW w:w="1070" w:type="dxa"/>
            <w:vMerge/>
          </w:tcPr>
          <w:p w14:paraId="44C4CA57" w14:textId="77777777" w:rsidR="001F5B8F" w:rsidRDefault="001F5B8F" w:rsidP="005D0D9A">
            <w:pPr>
              <w:jc w:val="center"/>
            </w:pPr>
          </w:p>
        </w:tc>
        <w:tc>
          <w:tcPr>
            <w:tcW w:w="2326" w:type="dxa"/>
            <w:gridSpan w:val="3"/>
            <w:vMerge/>
          </w:tcPr>
          <w:p w14:paraId="4C934B24" w14:textId="77777777" w:rsidR="001F5B8F" w:rsidRDefault="001F5B8F" w:rsidP="005D0D9A">
            <w:pPr>
              <w:jc w:val="center"/>
            </w:pPr>
          </w:p>
        </w:tc>
        <w:tc>
          <w:tcPr>
            <w:tcW w:w="1436" w:type="dxa"/>
          </w:tcPr>
          <w:p w14:paraId="49B679B9" w14:textId="7CD33C02" w:rsidR="001F5B8F" w:rsidRPr="00BF31FD" w:rsidRDefault="001F5B8F" w:rsidP="005D0D9A">
            <w:pPr>
              <w:jc w:val="center"/>
            </w:pPr>
            <w:r>
              <w:t>miRNA</w:t>
            </w:r>
          </w:p>
        </w:tc>
        <w:tc>
          <w:tcPr>
            <w:tcW w:w="1487" w:type="dxa"/>
          </w:tcPr>
          <w:p w14:paraId="78687948" w14:textId="22A344A7" w:rsidR="001F5B8F" w:rsidRPr="00BF31FD" w:rsidRDefault="005D0D9A" w:rsidP="005D0D9A">
            <w:pPr>
              <w:jc w:val="center"/>
            </w:pPr>
            <w:r>
              <w:t>329</w:t>
            </w:r>
          </w:p>
        </w:tc>
      </w:tr>
      <w:tr w:rsidR="001F5B8F" w:rsidRPr="00BF31FD" w14:paraId="0310A427" w14:textId="77777777" w:rsidTr="004D4364">
        <w:trPr>
          <w:trHeight w:val="146"/>
        </w:trPr>
        <w:tc>
          <w:tcPr>
            <w:tcW w:w="1737" w:type="dxa"/>
            <w:vMerge/>
          </w:tcPr>
          <w:p w14:paraId="6D1CBDE8" w14:textId="77777777" w:rsidR="001F5B8F" w:rsidRPr="001F5B8F" w:rsidRDefault="001F5B8F" w:rsidP="00BF31FD">
            <w:pPr>
              <w:rPr>
                <w:b/>
              </w:rPr>
            </w:pPr>
          </w:p>
        </w:tc>
        <w:tc>
          <w:tcPr>
            <w:tcW w:w="1520" w:type="dxa"/>
            <w:vMerge/>
          </w:tcPr>
          <w:p w14:paraId="02AE6BC4" w14:textId="77777777" w:rsidR="001F5B8F" w:rsidRPr="00BF31FD" w:rsidRDefault="001F5B8F" w:rsidP="00BF31FD"/>
        </w:tc>
        <w:tc>
          <w:tcPr>
            <w:tcW w:w="1070" w:type="dxa"/>
            <w:vMerge/>
          </w:tcPr>
          <w:p w14:paraId="7868E2B1" w14:textId="77777777" w:rsidR="001F5B8F" w:rsidRDefault="001F5B8F" w:rsidP="005D0D9A">
            <w:pPr>
              <w:jc w:val="center"/>
            </w:pPr>
          </w:p>
        </w:tc>
        <w:tc>
          <w:tcPr>
            <w:tcW w:w="2326" w:type="dxa"/>
            <w:gridSpan w:val="3"/>
            <w:vMerge/>
          </w:tcPr>
          <w:p w14:paraId="6ACD8BBF" w14:textId="77777777" w:rsidR="001F5B8F" w:rsidRDefault="001F5B8F" w:rsidP="005D0D9A">
            <w:pPr>
              <w:jc w:val="center"/>
            </w:pPr>
          </w:p>
        </w:tc>
        <w:tc>
          <w:tcPr>
            <w:tcW w:w="1436" w:type="dxa"/>
          </w:tcPr>
          <w:p w14:paraId="6A77216F" w14:textId="4EB225F7" w:rsidR="001F5B8F" w:rsidRPr="00BF31FD" w:rsidRDefault="001F5B8F" w:rsidP="005D0D9A">
            <w:pPr>
              <w:jc w:val="center"/>
            </w:pPr>
            <w:r>
              <w:t>CpGs</w:t>
            </w:r>
          </w:p>
        </w:tc>
        <w:tc>
          <w:tcPr>
            <w:tcW w:w="1487" w:type="dxa"/>
          </w:tcPr>
          <w:p w14:paraId="774A93AF" w14:textId="3DE56D76" w:rsidR="001F5B8F" w:rsidRPr="00BF31FD" w:rsidRDefault="00CC4441" w:rsidP="005D0D9A">
            <w:pPr>
              <w:jc w:val="center"/>
            </w:pPr>
            <w:r>
              <w:t>24,960</w:t>
            </w:r>
          </w:p>
        </w:tc>
      </w:tr>
      <w:tr w:rsidR="001F5B8F" w:rsidRPr="00BF31FD" w14:paraId="3832C18F" w14:textId="77777777" w:rsidTr="004D4364">
        <w:trPr>
          <w:trHeight w:val="146"/>
        </w:trPr>
        <w:tc>
          <w:tcPr>
            <w:tcW w:w="1737" w:type="dxa"/>
            <w:vMerge/>
          </w:tcPr>
          <w:p w14:paraId="5D531BCA" w14:textId="77777777" w:rsidR="001F5B8F" w:rsidRPr="001F5B8F" w:rsidRDefault="001F5B8F" w:rsidP="00BF31FD">
            <w:pPr>
              <w:rPr>
                <w:b/>
              </w:rPr>
            </w:pPr>
          </w:p>
        </w:tc>
        <w:tc>
          <w:tcPr>
            <w:tcW w:w="1520" w:type="dxa"/>
            <w:vMerge w:val="restart"/>
          </w:tcPr>
          <w:p w14:paraId="585DEF32" w14:textId="2084BE49" w:rsidR="001F5B8F" w:rsidRPr="00BF31FD" w:rsidRDefault="00CC4D8B" w:rsidP="00BF31FD">
            <w:r>
              <w:t>Glioblastom</w:t>
            </w:r>
            <w:r w:rsidR="001F5B8F" w:rsidRPr="00BF31FD">
              <w:t>a</w:t>
            </w:r>
          </w:p>
        </w:tc>
        <w:tc>
          <w:tcPr>
            <w:tcW w:w="1070" w:type="dxa"/>
            <w:vMerge w:val="restart"/>
          </w:tcPr>
          <w:p w14:paraId="26AE30B3" w14:textId="0B9102D1" w:rsidR="001F5B8F" w:rsidRPr="00BF31FD" w:rsidRDefault="001F5B8F" w:rsidP="005D0D9A">
            <w:pPr>
              <w:jc w:val="center"/>
            </w:pPr>
            <w:r>
              <w:t>213</w:t>
            </w:r>
          </w:p>
        </w:tc>
        <w:tc>
          <w:tcPr>
            <w:tcW w:w="2326" w:type="dxa"/>
            <w:gridSpan w:val="3"/>
            <w:vMerge w:val="restart"/>
          </w:tcPr>
          <w:p w14:paraId="618D8F83" w14:textId="316C1DD6" w:rsidR="001F5B8F" w:rsidRDefault="001F5B8F" w:rsidP="005D0D9A">
            <w:pPr>
              <w:jc w:val="center"/>
            </w:pPr>
            <w:r>
              <w:t>High (105)</w:t>
            </w:r>
          </w:p>
          <w:p w14:paraId="038F0D36" w14:textId="7FBBD4AD" w:rsidR="001F5B8F" w:rsidRPr="00BF31FD" w:rsidRDefault="001F5B8F" w:rsidP="005D0D9A">
            <w:pPr>
              <w:jc w:val="center"/>
            </w:pPr>
            <w:r>
              <w:t>Low (108)</w:t>
            </w:r>
          </w:p>
        </w:tc>
        <w:tc>
          <w:tcPr>
            <w:tcW w:w="1436" w:type="dxa"/>
          </w:tcPr>
          <w:p w14:paraId="21FA7D5A" w14:textId="762DC790" w:rsidR="001F5B8F" w:rsidRPr="00BF31FD" w:rsidRDefault="001F5B8F" w:rsidP="005D0D9A">
            <w:pPr>
              <w:jc w:val="center"/>
            </w:pPr>
            <w:r>
              <w:t>mRNA</w:t>
            </w:r>
          </w:p>
        </w:tc>
        <w:tc>
          <w:tcPr>
            <w:tcW w:w="1487" w:type="dxa"/>
          </w:tcPr>
          <w:p w14:paraId="21A7AA08" w14:textId="7FD5ECA4" w:rsidR="001F5B8F" w:rsidRPr="00BF31FD" w:rsidRDefault="005D0D9A" w:rsidP="005D0D9A">
            <w:pPr>
              <w:jc w:val="center"/>
            </w:pPr>
            <w:r>
              <w:t>12,042</w:t>
            </w:r>
          </w:p>
        </w:tc>
      </w:tr>
      <w:tr w:rsidR="001F5B8F" w:rsidRPr="00BF31FD" w14:paraId="687C262A" w14:textId="77777777" w:rsidTr="004D4364">
        <w:trPr>
          <w:trHeight w:val="146"/>
        </w:trPr>
        <w:tc>
          <w:tcPr>
            <w:tcW w:w="1737" w:type="dxa"/>
            <w:vMerge/>
          </w:tcPr>
          <w:p w14:paraId="3F4F22A0" w14:textId="77777777" w:rsidR="001F5B8F" w:rsidRPr="001F5B8F" w:rsidRDefault="001F5B8F" w:rsidP="00BF31FD">
            <w:pPr>
              <w:rPr>
                <w:b/>
              </w:rPr>
            </w:pPr>
          </w:p>
        </w:tc>
        <w:tc>
          <w:tcPr>
            <w:tcW w:w="1520" w:type="dxa"/>
            <w:vMerge/>
          </w:tcPr>
          <w:p w14:paraId="59F038AD" w14:textId="77777777" w:rsidR="001F5B8F" w:rsidRPr="00BF31FD" w:rsidRDefault="001F5B8F" w:rsidP="00BF31FD"/>
        </w:tc>
        <w:tc>
          <w:tcPr>
            <w:tcW w:w="1070" w:type="dxa"/>
            <w:vMerge/>
          </w:tcPr>
          <w:p w14:paraId="6FBB3BE8" w14:textId="77777777" w:rsidR="001F5B8F" w:rsidRDefault="001F5B8F" w:rsidP="005D0D9A">
            <w:pPr>
              <w:jc w:val="center"/>
            </w:pPr>
          </w:p>
        </w:tc>
        <w:tc>
          <w:tcPr>
            <w:tcW w:w="2326" w:type="dxa"/>
            <w:gridSpan w:val="3"/>
            <w:vMerge/>
          </w:tcPr>
          <w:p w14:paraId="7CF6252B" w14:textId="77777777" w:rsidR="001F5B8F" w:rsidRDefault="001F5B8F" w:rsidP="005D0D9A">
            <w:pPr>
              <w:jc w:val="center"/>
            </w:pPr>
          </w:p>
        </w:tc>
        <w:tc>
          <w:tcPr>
            <w:tcW w:w="1436" w:type="dxa"/>
          </w:tcPr>
          <w:p w14:paraId="09FCE66C" w14:textId="554DDE3D" w:rsidR="001F5B8F" w:rsidRPr="00BF31FD" w:rsidRDefault="001F5B8F" w:rsidP="005D0D9A">
            <w:pPr>
              <w:jc w:val="center"/>
            </w:pPr>
            <w:r>
              <w:t>miRNA</w:t>
            </w:r>
          </w:p>
        </w:tc>
        <w:tc>
          <w:tcPr>
            <w:tcW w:w="1487" w:type="dxa"/>
          </w:tcPr>
          <w:p w14:paraId="46208431" w14:textId="5B7CACAA" w:rsidR="001F5B8F" w:rsidRPr="00BF31FD" w:rsidRDefault="005D0D9A" w:rsidP="005D0D9A">
            <w:pPr>
              <w:jc w:val="center"/>
            </w:pPr>
            <w:r>
              <w:t>534</w:t>
            </w:r>
          </w:p>
        </w:tc>
      </w:tr>
      <w:tr w:rsidR="001F5B8F" w:rsidRPr="00BF31FD" w14:paraId="5F2D7A44" w14:textId="77777777" w:rsidTr="004D4364">
        <w:trPr>
          <w:trHeight w:val="146"/>
        </w:trPr>
        <w:tc>
          <w:tcPr>
            <w:tcW w:w="1737" w:type="dxa"/>
            <w:vMerge/>
          </w:tcPr>
          <w:p w14:paraId="7DD0F557" w14:textId="77777777" w:rsidR="001F5B8F" w:rsidRPr="001F5B8F" w:rsidRDefault="001F5B8F" w:rsidP="00BF31FD">
            <w:pPr>
              <w:rPr>
                <w:b/>
              </w:rPr>
            </w:pPr>
          </w:p>
        </w:tc>
        <w:tc>
          <w:tcPr>
            <w:tcW w:w="1520" w:type="dxa"/>
            <w:vMerge/>
          </w:tcPr>
          <w:p w14:paraId="546113E0" w14:textId="77777777" w:rsidR="001F5B8F" w:rsidRPr="00BF31FD" w:rsidRDefault="001F5B8F" w:rsidP="00BF31FD"/>
        </w:tc>
        <w:tc>
          <w:tcPr>
            <w:tcW w:w="1070" w:type="dxa"/>
            <w:vMerge/>
          </w:tcPr>
          <w:p w14:paraId="2B444939" w14:textId="77777777" w:rsidR="001F5B8F" w:rsidRDefault="001F5B8F" w:rsidP="005D0D9A">
            <w:pPr>
              <w:jc w:val="center"/>
            </w:pPr>
          </w:p>
        </w:tc>
        <w:tc>
          <w:tcPr>
            <w:tcW w:w="2326" w:type="dxa"/>
            <w:gridSpan w:val="3"/>
            <w:vMerge/>
          </w:tcPr>
          <w:p w14:paraId="75B9E92B" w14:textId="77777777" w:rsidR="001F5B8F" w:rsidRDefault="001F5B8F" w:rsidP="005D0D9A">
            <w:pPr>
              <w:jc w:val="center"/>
            </w:pPr>
          </w:p>
        </w:tc>
        <w:tc>
          <w:tcPr>
            <w:tcW w:w="1436" w:type="dxa"/>
          </w:tcPr>
          <w:p w14:paraId="7833122D" w14:textId="2753BEFA" w:rsidR="001F5B8F" w:rsidRPr="00BF31FD" w:rsidRDefault="001F5B8F" w:rsidP="005D0D9A">
            <w:pPr>
              <w:jc w:val="center"/>
            </w:pPr>
            <w:r>
              <w:t>CpGs</w:t>
            </w:r>
          </w:p>
        </w:tc>
        <w:tc>
          <w:tcPr>
            <w:tcW w:w="1487" w:type="dxa"/>
          </w:tcPr>
          <w:p w14:paraId="5A4D366B" w14:textId="12F89DD9" w:rsidR="001F5B8F" w:rsidRPr="00BF31FD" w:rsidRDefault="00CC4441" w:rsidP="005D0D9A">
            <w:pPr>
              <w:jc w:val="center"/>
            </w:pPr>
            <w:r>
              <w:t>1,305</w:t>
            </w:r>
          </w:p>
        </w:tc>
      </w:tr>
      <w:tr w:rsidR="001F5B8F" w:rsidRPr="00BF31FD" w14:paraId="7FA131AE" w14:textId="77777777" w:rsidTr="004D4364">
        <w:trPr>
          <w:trHeight w:val="146"/>
        </w:trPr>
        <w:tc>
          <w:tcPr>
            <w:tcW w:w="1737" w:type="dxa"/>
            <w:vMerge/>
          </w:tcPr>
          <w:p w14:paraId="0E385DD3" w14:textId="77777777" w:rsidR="001F5B8F" w:rsidRPr="001F5B8F" w:rsidRDefault="001F5B8F" w:rsidP="00BF31FD">
            <w:pPr>
              <w:rPr>
                <w:b/>
              </w:rPr>
            </w:pPr>
          </w:p>
        </w:tc>
        <w:tc>
          <w:tcPr>
            <w:tcW w:w="1520" w:type="dxa"/>
            <w:vMerge w:val="restart"/>
          </w:tcPr>
          <w:p w14:paraId="23741716" w14:textId="1DD32857" w:rsidR="001F5B8F" w:rsidRPr="00BF31FD" w:rsidRDefault="001F5B8F" w:rsidP="00BF31FD">
            <w:r w:rsidRPr="00BF31FD">
              <w:t>Lung cancer</w:t>
            </w:r>
          </w:p>
        </w:tc>
        <w:tc>
          <w:tcPr>
            <w:tcW w:w="1070" w:type="dxa"/>
            <w:vMerge w:val="restart"/>
          </w:tcPr>
          <w:p w14:paraId="37A659A5" w14:textId="1E2E8F71" w:rsidR="001F5B8F" w:rsidRPr="00BF31FD" w:rsidRDefault="001F5B8F" w:rsidP="005D0D9A">
            <w:pPr>
              <w:jc w:val="center"/>
            </w:pPr>
            <w:r>
              <w:t>106</w:t>
            </w:r>
          </w:p>
        </w:tc>
        <w:tc>
          <w:tcPr>
            <w:tcW w:w="2326" w:type="dxa"/>
            <w:gridSpan w:val="3"/>
            <w:vMerge w:val="restart"/>
          </w:tcPr>
          <w:p w14:paraId="614B19E6" w14:textId="2BDFB446" w:rsidR="001F5B8F" w:rsidRDefault="001F5B8F" w:rsidP="005D0D9A">
            <w:pPr>
              <w:jc w:val="center"/>
            </w:pPr>
            <w:r>
              <w:t>High (53)</w:t>
            </w:r>
          </w:p>
          <w:p w14:paraId="03C9E0B1" w14:textId="501EAACF" w:rsidR="001F5B8F" w:rsidRPr="00BF31FD" w:rsidRDefault="001F5B8F" w:rsidP="005D0D9A">
            <w:pPr>
              <w:jc w:val="center"/>
            </w:pPr>
            <w:r>
              <w:t>Low (53)</w:t>
            </w:r>
          </w:p>
        </w:tc>
        <w:tc>
          <w:tcPr>
            <w:tcW w:w="1436" w:type="dxa"/>
          </w:tcPr>
          <w:p w14:paraId="72BDA04B" w14:textId="661F0940" w:rsidR="001F5B8F" w:rsidRPr="00BF31FD" w:rsidRDefault="001F5B8F" w:rsidP="005D0D9A">
            <w:pPr>
              <w:jc w:val="center"/>
            </w:pPr>
            <w:r>
              <w:t>mRNA</w:t>
            </w:r>
          </w:p>
        </w:tc>
        <w:tc>
          <w:tcPr>
            <w:tcW w:w="1487" w:type="dxa"/>
          </w:tcPr>
          <w:p w14:paraId="6FBB4DB6" w14:textId="0BA043F9" w:rsidR="001F5B8F" w:rsidRPr="00BF31FD" w:rsidRDefault="005D0D9A" w:rsidP="005D0D9A">
            <w:pPr>
              <w:jc w:val="center"/>
            </w:pPr>
            <w:r>
              <w:t>12,042</w:t>
            </w:r>
          </w:p>
        </w:tc>
      </w:tr>
      <w:tr w:rsidR="001F5B8F" w:rsidRPr="00BF31FD" w14:paraId="486E84B3" w14:textId="77777777" w:rsidTr="004D4364">
        <w:trPr>
          <w:trHeight w:val="146"/>
        </w:trPr>
        <w:tc>
          <w:tcPr>
            <w:tcW w:w="1737" w:type="dxa"/>
            <w:vMerge/>
          </w:tcPr>
          <w:p w14:paraId="6FC020DC" w14:textId="77777777" w:rsidR="001F5B8F" w:rsidRPr="001F5B8F" w:rsidRDefault="001F5B8F" w:rsidP="00BF31FD">
            <w:pPr>
              <w:rPr>
                <w:b/>
              </w:rPr>
            </w:pPr>
          </w:p>
        </w:tc>
        <w:tc>
          <w:tcPr>
            <w:tcW w:w="1520" w:type="dxa"/>
            <w:vMerge/>
          </w:tcPr>
          <w:p w14:paraId="38B99DF8" w14:textId="77777777" w:rsidR="001F5B8F" w:rsidRPr="00BF31FD" w:rsidRDefault="001F5B8F" w:rsidP="00BF31FD"/>
        </w:tc>
        <w:tc>
          <w:tcPr>
            <w:tcW w:w="1070" w:type="dxa"/>
            <w:vMerge/>
          </w:tcPr>
          <w:p w14:paraId="43EE0B49" w14:textId="77777777" w:rsidR="001F5B8F" w:rsidRDefault="001F5B8F" w:rsidP="005D0D9A">
            <w:pPr>
              <w:jc w:val="center"/>
            </w:pPr>
          </w:p>
        </w:tc>
        <w:tc>
          <w:tcPr>
            <w:tcW w:w="2326" w:type="dxa"/>
            <w:gridSpan w:val="3"/>
            <w:vMerge/>
          </w:tcPr>
          <w:p w14:paraId="1E33C158" w14:textId="77777777" w:rsidR="001F5B8F" w:rsidRDefault="001F5B8F" w:rsidP="005D0D9A">
            <w:pPr>
              <w:jc w:val="center"/>
            </w:pPr>
          </w:p>
        </w:tc>
        <w:tc>
          <w:tcPr>
            <w:tcW w:w="1436" w:type="dxa"/>
          </w:tcPr>
          <w:p w14:paraId="428D0DEF" w14:textId="4FB2D003" w:rsidR="001F5B8F" w:rsidRPr="00BF31FD" w:rsidRDefault="001F5B8F" w:rsidP="005D0D9A">
            <w:pPr>
              <w:jc w:val="center"/>
            </w:pPr>
            <w:r>
              <w:t>miRNA</w:t>
            </w:r>
          </w:p>
        </w:tc>
        <w:tc>
          <w:tcPr>
            <w:tcW w:w="1487" w:type="dxa"/>
          </w:tcPr>
          <w:p w14:paraId="385C4FCF" w14:textId="19E74F2B" w:rsidR="001F5B8F" w:rsidRPr="00BF31FD" w:rsidRDefault="005D0D9A" w:rsidP="005D0D9A">
            <w:pPr>
              <w:jc w:val="center"/>
            </w:pPr>
            <w:r>
              <w:t>353</w:t>
            </w:r>
          </w:p>
        </w:tc>
      </w:tr>
      <w:tr w:rsidR="001F5B8F" w:rsidRPr="00BF31FD" w14:paraId="582D01EA" w14:textId="77777777" w:rsidTr="004D4364">
        <w:trPr>
          <w:trHeight w:val="146"/>
        </w:trPr>
        <w:tc>
          <w:tcPr>
            <w:tcW w:w="1737" w:type="dxa"/>
            <w:vMerge/>
            <w:tcBorders>
              <w:bottom w:val="single" w:sz="36" w:space="0" w:color="auto"/>
            </w:tcBorders>
          </w:tcPr>
          <w:p w14:paraId="52E5B253" w14:textId="77777777" w:rsidR="001F5B8F" w:rsidRPr="001F5B8F" w:rsidRDefault="001F5B8F" w:rsidP="00BF31FD">
            <w:pPr>
              <w:rPr>
                <w:b/>
              </w:rPr>
            </w:pPr>
          </w:p>
        </w:tc>
        <w:tc>
          <w:tcPr>
            <w:tcW w:w="1520" w:type="dxa"/>
            <w:vMerge/>
            <w:tcBorders>
              <w:bottom w:val="single" w:sz="36" w:space="0" w:color="auto"/>
            </w:tcBorders>
          </w:tcPr>
          <w:p w14:paraId="50F6F830" w14:textId="77777777" w:rsidR="001F5B8F" w:rsidRPr="00BF31FD" w:rsidRDefault="001F5B8F" w:rsidP="00BF31FD"/>
        </w:tc>
        <w:tc>
          <w:tcPr>
            <w:tcW w:w="1070" w:type="dxa"/>
            <w:vMerge/>
            <w:tcBorders>
              <w:bottom w:val="single" w:sz="36" w:space="0" w:color="auto"/>
            </w:tcBorders>
          </w:tcPr>
          <w:p w14:paraId="2D9C21B4" w14:textId="77777777" w:rsidR="001F5B8F" w:rsidRDefault="001F5B8F" w:rsidP="005D0D9A">
            <w:pPr>
              <w:jc w:val="center"/>
            </w:pPr>
          </w:p>
        </w:tc>
        <w:tc>
          <w:tcPr>
            <w:tcW w:w="2326" w:type="dxa"/>
            <w:gridSpan w:val="3"/>
            <w:vMerge/>
            <w:tcBorders>
              <w:bottom w:val="single" w:sz="36" w:space="0" w:color="auto"/>
            </w:tcBorders>
          </w:tcPr>
          <w:p w14:paraId="59C5CF2E" w14:textId="77777777" w:rsidR="001F5B8F" w:rsidRDefault="001F5B8F" w:rsidP="005D0D9A">
            <w:pPr>
              <w:jc w:val="center"/>
            </w:pPr>
          </w:p>
        </w:tc>
        <w:tc>
          <w:tcPr>
            <w:tcW w:w="1436" w:type="dxa"/>
            <w:tcBorders>
              <w:bottom w:val="single" w:sz="36" w:space="0" w:color="auto"/>
            </w:tcBorders>
          </w:tcPr>
          <w:p w14:paraId="14A9FAEB" w14:textId="19E2F549" w:rsidR="001F5B8F" w:rsidRPr="00BF31FD" w:rsidRDefault="001F5B8F" w:rsidP="005D0D9A">
            <w:pPr>
              <w:jc w:val="center"/>
            </w:pPr>
            <w:r>
              <w:t>CpGs</w:t>
            </w:r>
          </w:p>
        </w:tc>
        <w:tc>
          <w:tcPr>
            <w:tcW w:w="1487" w:type="dxa"/>
            <w:tcBorders>
              <w:bottom w:val="single" w:sz="36" w:space="0" w:color="auto"/>
            </w:tcBorders>
          </w:tcPr>
          <w:p w14:paraId="580BCFBA" w14:textId="10A983ED" w:rsidR="001F5B8F" w:rsidRPr="00BF31FD" w:rsidRDefault="00CC4441" w:rsidP="005D0D9A">
            <w:pPr>
              <w:jc w:val="center"/>
            </w:pPr>
            <w:r>
              <w:t>23,074</w:t>
            </w:r>
          </w:p>
        </w:tc>
      </w:tr>
      <w:tr w:rsidR="00DC7399" w:rsidRPr="00BF31FD" w14:paraId="34512A15" w14:textId="77777777" w:rsidTr="004D4364">
        <w:trPr>
          <w:trHeight w:val="343"/>
        </w:trPr>
        <w:tc>
          <w:tcPr>
            <w:tcW w:w="1737" w:type="dxa"/>
            <w:vMerge w:val="restart"/>
            <w:tcBorders>
              <w:top w:val="single" w:sz="36" w:space="0" w:color="auto"/>
            </w:tcBorders>
          </w:tcPr>
          <w:p w14:paraId="265FB49E" w14:textId="77777777" w:rsidR="00DC7399" w:rsidRPr="001F5B8F" w:rsidRDefault="00DC7399" w:rsidP="00BF31FD">
            <w:pPr>
              <w:rPr>
                <w:b/>
              </w:rPr>
            </w:pPr>
            <w:r w:rsidRPr="001F5B8F">
              <w:rPr>
                <w:b/>
              </w:rPr>
              <w:t>Case study 1</w:t>
            </w:r>
          </w:p>
          <w:p w14:paraId="65FBD612" w14:textId="54FF417D" w:rsidR="00DC7399" w:rsidRPr="001F5B8F" w:rsidRDefault="00DC7399" w:rsidP="00BF31FD">
            <w:pPr>
              <w:rPr>
                <w:b/>
              </w:rPr>
            </w:pPr>
            <w:r w:rsidRPr="001F5B8F">
              <w:rPr>
                <w:b/>
              </w:rPr>
              <w:t>(TCGA)</w:t>
            </w:r>
            <w:r>
              <w:rPr>
                <w:b/>
              </w:rPr>
              <w:t xml:space="preserve"> </w:t>
            </w:r>
            <w:r>
              <w:rPr>
                <w:b/>
              </w:rPr>
              <w:fldChar w:fldCharType="begin"/>
            </w:r>
            <w:r w:rsidR="00B143CA">
              <w:rPr>
                <w:b/>
              </w:rPr>
              <w:instrText xml:space="preserve"> ADDIN ZOTERO_ITEM CSL_CITATION {"citationID":"a2046upvcjq","properties":{"formattedCitation":"[12]","plainCitation":"[12]"},"citationItems":[{"id":305,"uris":["http://zotero.org/users/2545847/items/UWUAKARH"],"uri":["http://zotero.org/users/2545847/items/UWUAKARH"],"itemData":{"id":305,"type":"article","title":"The Cancer Genome Atlas","URL":"http://cancergenome.nih.gov/","author":[{"family":"The TCGA Research Network","given":""}]}}],"schema":"https://github.com/citation-style-language/schema/raw/master/csl-citation.json"} </w:instrText>
            </w:r>
            <w:r>
              <w:rPr>
                <w:b/>
              </w:rPr>
              <w:fldChar w:fldCharType="separate"/>
            </w:r>
            <w:r w:rsidR="00B143CA">
              <w:rPr>
                <w:b/>
                <w:noProof/>
              </w:rPr>
              <w:t>[12]</w:t>
            </w:r>
            <w:r>
              <w:rPr>
                <w:b/>
              </w:rPr>
              <w:fldChar w:fldCharType="end"/>
            </w:r>
          </w:p>
        </w:tc>
        <w:tc>
          <w:tcPr>
            <w:tcW w:w="1520" w:type="dxa"/>
            <w:vMerge w:val="restart"/>
            <w:tcBorders>
              <w:top w:val="single" w:sz="36" w:space="0" w:color="auto"/>
            </w:tcBorders>
          </w:tcPr>
          <w:p w14:paraId="0950661B" w14:textId="2DEBC687" w:rsidR="00DC7399" w:rsidRPr="00BF31FD" w:rsidRDefault="00DC7399" w:rsidP="00BF31FD">
            <w:r w:rsidRPr="00BF31FD">
              <w:t>Breast cancer</w:t>
            </w:r>
          </w:p>
        </w:tc>
        <w:tc>
          <w:tcPr>
            <w:tcW w:w="1070" w:type="dxa"/>
            <w:vMerge w:val="restart"/>
            <w:tcBorders>
              <w:top w:val="single" w:sz="36" w:space="0" w:color="auto"/>
            </w:tcBorders>
          </w:tcPr>
          <w:p w14:paraId="6C69CD0F" w14:textId="5BB8DC6C" w:rsidR="00DC7399" w:rsidRPr="00BF31FD" w:rsidRDefault="00011254" w:rsidP="005D0D9A">
            <w:pPr>
              <w:jc w:val="center"/>
            </w:pPr>
            <w:r>
              <w:t>989</w:t>
            </w:r>
            <w:r w:rsidR="00DC7399">
              <w:t xml:space="preserve"> </w:t>
            </w:r>
          </w:p>
        </w:tc>
        <w:tc>
          <w:tcPr>
            <w:tcW w:w="843" w:type="dxa"/>
            <w:tcBorders>
              <w:top w:val="single" w:sz="36" w:space="0" w:color="auto"/>
            </w:tcBorders>
          </w:tcPr>
          <w:p w14:paraId="01B85D7A" w14:textId="7681898A" w:rsidR="00DC7399" w:rsidRDefault="00DC7399" w:rsidP="00DC7399">
            <w:pPr>
              <w:jc w:val="center"/>
            </w:pPr>
          </w:p>
        </w:tc>
        <w:tc>
          <w:tcPr>
            <w:tcW w:w="736" w:type="dxa"/>
            <w:tcBorders>
              <w:top w:val="single" w:sz="36" w:space="0" w:color="auto"/>
            </w:tcBorders>
          </w:tcPr>
          <w:p w14:paraId="4E5A4E0C" w14:textId="3D20AF48" w:rsidR="00DC7399" w:rsidRDefault="00DC7399" w:rsidP="005D0D9A">
            <w:pPr>
              <w:jc w:val="center"/>
            </w:pPr>
            <w:r>
              <w:t>Train</w:t>
            </w:r>
          </w:p>
        </w:tc>
        <w:tc>
          <w:tcPr>
            <w:tcW w:w="747" w:type="dxa"/>
            <w:tcBorders>
              <w:top w:val="single" w:sz="36" w:space="0" w:color="auto"/>
            </w:tcBorders>
          </w:tcPr>
          <w:p w14:paraId="31EC9B95" w14:textId="2F959A25" w:rsidR="00DC7399" w:rsidRPr="00BF31FD" w:rsidRDefault="00DC7399" w:rsidP="005D0D9A">
            <w:pPr>
              <w:jc w:val="center"/>
            </w:pPr>
            <w:r>
              <w:t>Test</w:t>
            </w:r>
          </w:p>
        </w:tc>
        <w:tc>
          <w:tcPr>
            <w:tcW w:w="1436" w:type="dxa"/>
            <w:tcBorders>
              <w:top w:val="single" w:sz="36" w:space="0" w:color="auto"/>
            </w:tcBorders>
          </w:tcPr>
          <w:p w14:paraId="5D196297" w14:textId="25E9753E" w:rsidR="00DC7399" w:rsidRPr="00BF31FD" w:rsidRDefault="00DC7399" w:rsidP="005D0D9A">
            <w:pPr>
              <w:jc w:val="center"/>
            </w:pPr>
            <w:r>
              <w:t>mRNA</w:t>
            </w:r>
          </w:p>
        </w:tc>
        <w:tc>
          <w:tcPr>
            <w:tcW w:w="1487" w:type="dxa"/>
            <w:tcBorders>
              <w:top w:val="single" w:sz="36" w:space="0" w:color="auto"/>
            </w:tcBorders>
          </w:tcPr>
          <w:p w14:paraId="57A43FEB" w14:textId="728BA6ED" w:rsidR="00DC7399" w:rsidRDefault="00DC7399" w:rsidP="005D0D9A">
            <w:pPr>
              <w:jc w:val="center"/>
            </w:pPr>
            <w:r>
              <w:t>Train:16,851</w:t>
            </w:r>
          </w:p>
          <w:p w14:paraId="31E8354A" w14:textId="253E011F" w:rsidR="00DC7399" w:rsidRPr="00BF31FD" w:rsidRDefault="00DC7399" w:rsidP="00824C25">
            <w:pPr>
              <w:jc w:val="center"/>
            </w:pPr>
            <w:r>
              <w:t>Test:</w:t>
            </w:r>
            <w:r w:rsidR="0085272A">
              <w:t xml:space="preserve"> 16,851</w:t>
            </w:r>
          </w:p>
        </w:tc>
      </w:tr>
      <w:tr w:rsidR="00DC7399" w:rsidRPr="00BF31FD" w14:paraId="7CB42166" w14:textId="77777777" w:rsidTr="004D4364">
        <w:trPr>
          <w:trHeight w:val="270"/>
        </w:trPr>
        <w:tc>
          <w:tcPr>
            <w:tcW w:w="1737" w:type="dxa"/>
            <w:vMerge/>
          </w:tcPr>
          <w:p w14:paraId="36FD1C4D" w14:textId="44F11BE4" w:rsidR="00DC7399" w:rsidRPr="001F5B8F" w:rsidRDefault="00DC7399" w:rsidP="00BF31FD">
            <w:pPr>
              <w:rPr>
                <w:b/>
              </w:rPr>
            </w:pPr>
          </w:p>
        </w:tc>
        <w:tc>
          <w:tcPr>
            <w:tcW w:w="1520" w:type="dxa"/>
            <w:vMerge/>
          </w:tcPr>
          <w:p w14:paraId="27338CBE" w14:textId="77777777" w:rsidR="00DC7399" w:rsidRPr="00BF31FD" w:rsidRDefault="00DC7399" w:rsidP="00BF31FD"/>
        </w:tc>
        <w:tc>
          <w:tcPr>
            <w:tcW w:w="1070" w:type="dxa"/>
            <w:vMerge/>
          </w:tcPr>
          <w:p w14:paraId="7FAB1588" w14:textId="77777777" w:rsidR="00DC7399" w:rsidRPr="00BF31FD" w:rsidRDefault="00DC7399" w:rsidP="005D0D9A">
            <w:pPr>
              <w:jc w:val="center"/>
            </w:pPr>
          </w:p>
        </w:tc>
        <w:tc>
          <w:tcPr>
            <w:tcW w:w="843" w:type="dxa"/>
          </w:tcPr>
          <w:p w14:paraId="710BBDC7" w14:textId="13AC0C94" w:rsidR="00DC7399" w:rsidRDefault="00DC7399" w:rsidP="005D0D9A">
            <w:pPr>
              <w:jc w:val="center"/>
            </w:pPr>
            <w:r>
              <w:t>Basal</w:t>
            </w:r>
          </w:p>
        </w:tc>
        <w:tc>
          <w:tcPr>
            <w:tcW w:w="736" w:type="dxa"/>
          </w:tcPr>
          <w:p w14:paraId="6A7C738D" w14:textId="2FAA5750" w:rsidR="00DC7399" w:rsidRDefault="00DC7399" w:rsidP="005D0D9A">
            <w:pPr>
              <w:jc w:val="center"/>
            </w:pPr>
            <w:r>
              <w:t>76</w:t>
            </w:r>
          </w:p>
        </w:tc>
        <w:tc>
          <w:tcPr>
            <w:tcW w:w="747" w:type="dxa"/>
          </w:tcPr>
          <w:p w14:paraId="616611AB" w14:textId="0D1B6824" w:rsidR="00DC7399" w:rsidRDefault="0096281E" w:rsidP="005D0D9A">
            <w:pPr>
              <w:jc w:val="center"/>
            </w:pPr>
            <w:r>
              <w:t>102</w:t>
            </w:r>
          </w:p>
        </w:tc>
        <w:tc>
          <w:tcPr>
            <w:tcW w:w="1436" w:type="dxa"/>
          </w:tcPr>
          <w:p w14:paraId="23C0B25A" w14:textId="4CC7BD2C" w:rsidR="00DC7399" w:rsidRDefault="00DC7399" w:rsidP="005D0D9A">
            <w:pPr>
              <w:jc w:val="center"/>
            </w:pPr>
            <w:r>
              <w:t>miRNA</w:t>
            </w:r>
          </w:p>
        </w:tc>
        <w:tc>
          <w:tcPr>
            <w:tcW w:w="1487" w:type="dxa"/>
          </w:tcPr>
          <w:p w14:paraId="622156E6" w14:textId="5A7283F7" w:rsidR="00DC7399" w:rsidRDefault="00DC7399" w:rsidP="00824C25">
            <w:pPr>
              <w:jc w:val="center"/>
            </w:pPr>
            <w:r>
              <w:t>Train: 349</w:t>
            </w:r>
          </w:p>
          <w:p w14:paraId="3286E962" w14:textId="14A8143D" w:rsidR="00DC7399" w:rsidRPr="00BF31FD" w:rsidRDefault="00DC7399" w:rsidP="00824C25">
            <w:pPr>
              <w:jc w:val="center"/>
            </w:pPr>
            <w:r>
              <w:t>Test:</w:t>
            </w:r>
            <w:r w:rsidR="0085272A">
              <w:t xml:space="preserve"> 349</w:t>
            </w:r>
          </w:p>
        </w:tc>
      </w:tr>
      <w:tr w:rsidR="00DC7399" w:rsidRPr="00BF31FD" w14:paraId="7BE5530D" w14:textId="77777777" w:rsidTr="004D4364">
        <w:trPr>
          <w:trHeight w:val="270"/>
        </w:trPr>
        <w:tc>
          <w:tcPr>
            <w:tcW w:w="1737" w:type="dxa"/>
            <w:vMerge/>
          </w:tcPr>
          <w:p w14:paraId="25724D3A" w14:textId="77777777" w:rsidR="00DC7399" w:rsidRPr="001F5B8F" w:rsidRDefault="00DC7399" w:rsidP="00BF31FD">
            <w:pPr>
              <w:rPr>
                <w:b/>
              </w:rPr>
            </w:pPr>
          </w:p>
        </w:tc>
        <w:tc>
          <w:tcPr>
            <w:tcW w:w="1520" w:type="dxa"/>
            <w:vMerge/>
          </w:tcPr>
          <w:p w14:paraId="2D09779F" w14:textId="77777777" w:rsidR="00DC7399" w:rsidRPr="00BF31FD" w:rsidRDefault="00DC7399" w:rsidP="00BF31FD"/>
        </w:tc>
        <w:tc>
          <w:tcPr>
            <w:tcW w:w="1070" w:type="dxa"/>
            <w:vMerge/>
          </w:tcPr>
          <w:p w14:paraId="5F3EE886" w14:textId="77777777" w:rsidR="00DC7399" w:rsidRPr="00BF31FD" w:rsidRDefault="00DC7399" w:rsidP="005D0D9A">
            <w:pPr>
              <w:jc w:val="center"/>
            </w:pPr>
          </w:p>
        </w:tc>
        <w:tc>
          <w:tcPr>
            <w:tcW w:w="843" w:type="dxa"/>
            <w:tcBorders>
              <w:bottom w:val="single" w:sz="4" w:space="0" w:color="auto"/>
            </w:tcBorders>
          </w:tcPr>
          <w:p w14:paraId="4BCDFF5B" w14:textId="44809344" w:rsidR="00DC7399" w:rsidRDefault="00DC7399" w:rsidP="005D0D9A">
            <w:pPr>
              <w:jc w:val="center"/>
            </w:pPr>
            <w:r>
              <w:t>Her2</w:t>
            </w:r>
          </w:p>
        </w:tc>
        <w:tc>
          <w:tcPr>
            <w:tcW w:w="736" w:type="dxa"/>
            <w:tcBorders>
              <w:bottom w:val="single" w:sz="4" w:space="0" w:color="auto"/>
            </w:tcBorders>
          </w:tcPr>
          <w:p w14:paraId="38CA114A" w14:textId="270F32D9" w:rsidR="00DC7399" w:rsidRDefault="00DC7399" w:rsidP="005D0D9A">
            <w:pPr>
              <w:jc w:val="center"/>
            </w:pPr>
            <w:r>
              <w:t>38</w:t>
            </w:r>
          </w:p>
        </w:tc>
        <w:tc>
          <w:tcPr>
            <w:tcW w:w="747" w:type="dxa"/>
          </w:tcPr>
          <w:p w14:paraId="0B6B4DC0" w14:textId="0A537B9C" w:rsidR="00DC7399" w:rsidRDefault="0096281E" w:rsidP="005D0D9A">
            <w:pPr>
              <w:jc w:val="center"/>
            </w:pPr>
            <w:r>
              <w:t>40</w:t>
            </w:r>
          </w:p>
        </w:tc>
        <w:tc>
          <w:tcPr>
            <w:tcW w:w="1436" w:type="dxa"/>
          </w:tcPr>
          <w:p w14:paraId="2E9275E6" w14:textId="30050FCF" w:rsidR="00DC7399" w:rsidRDefault="00DC7399" w:rsidP="005D0D9A">
            <w:pPr>
              <w:jc w:val="center"/>
            </w:pPr>
            <w:r>
              <w:t>CpGs</w:t>
            </w:r>
          </w:p>
        </w:tc>
        <w:tc>
          <w:tcPr>
            <w:tcW w:w="1487" w:type="dxa"/>
          </w:tcPr>
          <w:p w14:paraId="49B7508C" w14:textId="54128946" w:rsidR="00DC7399" w:rsidRDefault="00DC7399" w:rsidP="00824C25">
            <w:pPr>
              <w:jc w:val="center"/>
            </w:pPr>
            <w:r>
              <w:t>Train: 9</w:t>
            </w:r>
            <w:r w:rsidR="0085272A">
              <w:t>,</w:t>
            </w:r>
            <w:r>
              <w:t>482</w:t>
            </w:r>
          </w:p>
          <w:p w14:paraId="43C1C668" w14:textId="711BBB1F" w:rsidR="00DC7399" w:rsidRPr="00BF31FD" w:rsidRDefault="00DC7399" w:rsidP="0085272A">
            <w:pPr>
              <w:jc w:val="center"/>
            </w:pPr>
            <w:r>
              <w:t xml:space="preserve">Test: </w:t>
            </w:r>
            <w:r w:rsidR="0085272A">
              <w:t>9,482</w:t>
            </w:r>
          </w:p>
        </w:tc>
      </w:tr>
      <w:tr w:rsidR="00DC7399" w:rsidRPr="00BF31FD" w14:paraId="02E8F134" w14:textId="77777777" w:rsidTr="004D4364">
        <w:trPr>
          <w:trHeight w:val="235"/>
        </w:trPr>
        <w:tc>
          <w:tcPr>
            <w:tcW w:w="1737" w:type="dxa"/>
            <w:vMerge/>
          </w:tcPr>
          <w:p w14:paraId="27B020AC" w14:textId="77777777" w:rsidR="00DC7399" w:rsidRPr="001F5B8F" w:rsidRDefault="00DC7399" w:rsidP="00BF31FD">
            <w:pPr>
              <w:rPr>
                <w:b/>
              </w:rPr>
            </w:pPr>
          </w:p>
        </w:tc>
        <w:tc>
          <w:tcPr>
            <w:tcW w:w="1520" w:type="dxa"/>
            <w:vMerge/>
          </w:tcPr>
          <w:p w14:paraId="2AE21F35" w14:textId="77777777" w:rsidR="00DC7399" w:rsidRPr="00BF31FD" w:rsidRDefault="00DC7399" w:rsidP="00BF31FD"/>
        </w:tc>
        <w:tc>
          <w:tcPr>
            <w:tcW w:w="1070" w:type="dxa"/>
            <w:vMerge/>
            <w:tcBorders>
              <w:right w:val="single" w:sz="4" w:space="0" w:color="auto"/>
            </w:tcBorders>
          </w:tcPr>
          <w:p w14:paraId="3FD3FAFD" w14:textId="77777777" w:rsidR="00DC7399" w:rsidRPr="00BF31FD" w:rsidRDefault="00DC7399" w:rsidP="005D0D9A">
            <w:pPr>
              <w:jc w:val="center"/>
            </w:pPr>
          </w:p>
        </w:tc>
        <w:tc>
          <w:tcPr>
            <w:tcW w:w="843" w:type="dxa"/>
            <w:tcBorders>
              <w:top w:val="single" w:sz="4" w:space="0" w:color="auto"/>
              <w:left w:val="single" w:sz="4" w:space="0" w:color="auto"/>
              <w:bottom w:val="single" w:sz="4" w:space="0" w:color="auto"/>
              <w:right w:val="single" w:sz="4" w:space="0" w:color="auto"/>
            </w:tcBorders>
          </w:tcPr>
          <w:p w14:paraId="08132B5E" w14:textId="77777777" w:rsidR="00DC7399" w:rsidRDefault="00DC7399" w:rsidP="00DC7399">
            <w:pPr>
              <w:jc w:val="center"/>
            </w:pPr>
            <w:r>
              <w:t>LumA</w:t>
            </w:r>
          </w:p>
          <w:p w14:paraId="661A9F5B" w14:textId="40EA64F5" w:rsidR="00DC7399" w:rsidRDefault="00DC7399" w:rsidP="005D0D9A">
            <w:pPr>
              <w:jc w:val="center"/>
            </w:pPr>
          </w:p>
        </w:tc>
        <w:tc>
          <w:tcPr>
            <w:tcW w:w="736" w:type="dxa"/>
            <w:tcBorders>
              <w:top w:val="single" w:sz="4" w:space="0" w:color="auto"/>
              <w:left w:val="single" w:sz="4" w:space="0" w:color="auto"/>
            </w:tcBorders>
          </w:tcPr>
          <w:p w14:paraId="266065AA" w14:textId="20335415" w:rsidR="00DC7399" w:rsidRDefault="00DC7399" w:rsidP="005D0D9A">
            <w:pPr>
              <w:jc w:val="center"/>
            </w:pPr>
            <w:r>
              <w:t>188</w:t>
            </w:r>
          </w:p>
        </w:tc>
        <w:tc>
          <w:tcPr>
            <w:tcW w:w="747" w:type="dxa"/>
          </w:tcPr>
          <w:p w14:paraId="4250815E" w14:textId="757B57A9" w:rsidR="00DC7399" w:rsidRDefault="0096281E" w:rsidP="005D0D9A">
            <w:pPr>
              <w:jc w:val="center"/>
            </w:pPr>
            <w:r>
              <w:t>346</w:t>
            </w:r>
          </w:p>
        </w:tc>
        <w:tc>
          <w:tcPr>
            <w:tcW w:w="1436" w:type="dxa"/>
            <w:vMerge w:val="restart"/>
          </w:tcPr>
          <w:p w14:paraId="257FDB9A" w14:textId="6E7442EF" w:rsidR="00DC7399" w:rsidRDefault="00DC7399" w:rsidP="005D0D9A">
            <w:pPr>
              <w:jc w:val="center"/>
            </w:pPr>
            <w:r>
              <w:t>Proteins</w:t>
            </w:r>
          </w:p>
        </w:tc>
        <w:tc>
          <w:tcPr>
            <w:tcW w:w="1487" w:type="dxa"/>
            <w:vMerge w:val="restart"/>
          </w:tcPr>
          <w:p w14:paraId="6188EA5B" w14:textId="6E46F4ED" w:rsidR="00DC7399" w:rsidRDefault="00DC7399" w:rsidP="00824C25">
            <w:pPr>
              <w:jc w:val="center"/>
            </w:pPr>
            <w:r>
              <w:t>Train:</w:t>
            </w:r>
            <w:r w:rsidR="0085272A">
              <w:t xml:space="preserve"> 379</w:t>
            </w:r>
          </w:p>
          <w:p w14:paraId="35185E5D" w14:textId="0B91FE6F" w:rsidR="00DC7399" w:rsidRPr="00BF31FD" w:rsidRDefault="00DC7399" w:rsidP="00824C25">
            <w:pPr>
              <w:jc w:val="center"/>
            </w:pPr>
            <w:r>
              <w:t>Test:</w:t>
            </w:r>
            <w:r w:rsidR="0085272A">
              <w:t xml:space="preserve"> 0</w:t>
            </w:r>
          </w:p>
        </w:tc>
      </w:tr>
      <w:tr w:rsidR="00DC7399" w:rsidRPr="00BF31FD" w14:paraId="6E24191F" w14:textId="77777777" w:rsidTr="004D4364">
        <w:trPr>
          <w:trHeight w:val="234"/>
        </w:trPr>
        <w:tc>
          <w:tcPr>
            <w:tcW w:w="1737" w:type="dxa"/>
            <w:vMerge/>
            <w:tcBorders>
              <w:bottom w:val="single" w:sz="36" w:space="0" w:color="auto"/>
            </w:tcBorders>
          </w:tcPr>
          <w:p w14:paraId="2D15637E" w14:textId="77777777" w:rsidR="00DC7399" w:rsidRPr="001F5B8F" w:rsidRDefault="00DC7399" w:rsidP="00BF31FD">
            <w:pPr>
              <w:rPr>
                <w:b/>
              </w:rPr>
            </w:pPr>
          </w:p>
        </w:tc>
        <w:tc>
          <w:tcPr>
            <w:tcW w:w="1520" w:type="dxa"/>
            <w:vMerge/>
            <w:tcBorders>
              <w:bottom w:val="single" w:sz="36" w:space="0" w:color="auto"/>
            </w:tcBorders>
          </w:tcPr>
          <w:p w14:paraId="28969A6A" w14:textId="77777777" w:rsidR="00DC7399" w:rsidRPr="00BF31FD" w:rsidRDefault="00DC7399" w:rsidP="00BF31FD"/>
        </w:tc>
        <w:tc>
          <w:tcPr>
            <w:tcW w:w="1070" w:type="dxa"/>
            <w:vMerge/>
            <w:tcBorders>
              <w:bottom w:val="single" w:sz="36" w:space="0" w:color="auto"/>
              <w:right w:val="single" w:sz="4" w:space="0" w:color="auto"/>
            </w:tcBorders>
          </w:tcPr>
          <w:p w14:paraId="34AE8C7B" w14:textId="77777777" w:rsidR="00DC7399" w:rsidRPr="00BF31FD" w:rsidRDefault="00DC7399" w:rsidP="005D0D9A">
            <w:pPr>
              <w:jc w:val="center"/>
            </w:pPr>
          </w:p>
        </w:tc>
        <w:tc>
          <w:tcPr>
            <w:tcW w:w="843" w:type="dxa"/>
            <w:tcBorders>
              <w:top w:val="single" w:sz="4" w:space="0" w:color="auto"/>
              <w:left w:val="single" w:sz="4" w:space="0" w:color="auto"/>
              <w:bottom w:val="single" w:sz="24" w:space="0" w:color="auto"/>
              <w:right w:val="single" w:sz="4" w:space="0" w:color="auto"/>
            </w:tcBorders>
          </w:tcPr>
          <w:p w14:paraId="27501876" w14:textId="7B2FD0C2" w:rsidR="00DC7399" w:rsidRDefault="00DC7399" w:rsidP="005D0D9A">
            <w:pPr>
              <w:jc w:val="center"/>
            </w:pPr>
            <w:r>
              <w:t>LumB</w:t>
            </w:r>
          </w:p>
        </w:tc>
        <w:tc>
          <w:tcPr>
            <w:tcW w:w="736" w:type="dxa"/>
            <w:tcBorders>
              <w:left w:val="single" w:sz="4" w:space="0" w:color="auto"/>
              <w:bottom w:val="single" w:sz="36" w:space="0" w:color="auto"/>
            </w:tcBorders>
          </w:tcPr>
          <w:p w14:paraId="46C72F2C" w14:textId="660424B8" w:rsidR="00DC7399" w:rsidRDefault="00DC7399" w:rsidP="005D0D9A">
            <w:pPr>
              <w:jc w:val="center"/>
            </w:pPr>
            <w:r>
              <w:t>77</w:t>
            </w:r>
          </w:p>
        </w:tc>
        <w:tc>
          <w:tcPr>
            <w:tcW w:w="747" w:type="dxa"/>
            <w:tcBorders>
              <w:bottom w:val="single" w:sz="36" w:space="0" w:color="auto"/>
            </w:tcBorders>
          </w:tcPr>
          <w:p w14:paraId="62698FB0" w14:textId="41ED985C" w:rsidR="00DC7399" w:rsidRDefault="0096281E" w:rsidP="005D0D9A">
            <w:pPr>
              <w:jc w:val="center"/>
            </w:pPr>
            <w:r>
              <w:t>122</w:t>
            </w:r>
          </w:p>
        </w:tc>
        <w:tc>
          <w:tcPr>
            <w:tcW w:w="1436" w:type="dxa"/>
            <w:vMerge/>
            <w:tcBorders>
              <w:bottom w:val="single" w:sz="36" w:space="0" w:color="auto"/>
            </w:tcBorders>
          </w:tcPr>
          <w:p w14:paraId="06BA3193" w14:textId="77777777" w:rsidR="00DC7399" w:rsidRDefault="00DC7399" w:rsidP="005D0D9A">
            <w:pPr>
              <w:jc w:val="center"/>
            </w:pPr>
          </w:p>
        </w:tc>
        <w:tc>
          <w:tcPr>
            <w:tcW w:w="1487" w:type="dxa"/>
            <w:vMerge/>
            <w:tcBorders>
              <w:bottom w:val="single" w:sz="36" w:space="0" w:color="auto"/>
            </w:tcBorders>
          </w:tcPr>
          <w:p w14:paraId="300C97B0" w14:textId="77777777" w:rsidR="00DC7399" w:rsidRDefault="00DC7399" w:rsidP="00824C25">
            <w:pPr>
              <w:jc w:val="center"/>
            </w:pPr>
          </w:p>
        </w:tc>
      </w:tr>
      <w:tr w:rsidR="001F5B8F" w:rsidRPr="00BF31FD" w14:paraId="4832726D" w14:textId="77777777" w:rsidTr="004D4364">
        <w:trPr>
          <w:trHeight w:val="214"/>
        </w:trPr>
        <w:tc>
          <w:tcPr>
            <w:tcW w:w="1737" w:type="dxa"/>
            <w:vMerge w:val="restart"/>
            <w:tcBorders>
              <w:top w:val="single" w:sz="36" w:space="0" w:color="auto"/>
            </w:tcBorders>
          </w:tcPr>
          <w:p w14:paraId="429934B5" w14:textId="77777777" w:rsidR="001F5B8F" w:rsidRPr="001F5B8F" w:rsidRDefault="001F5B8F" w:rsidP="00BF31FD">
            <w:pPr>
              <w:rPr>
                <w:b/>
              </w:rPr>
            </w:pPr>
            <w:r w:rsidRPr="001F5B8F">
              <w:rPr>
                <w:b/>
              </w:rPr>
              <w:t>Case study 2</w:t>
            </w:r>
          </w:p>
          <w:p w14:paraId="28C82512" w14:textId="66D8C15F" w:rsidR="001F5B8F" w:rsidRPr="001F5B8F" w:rsidRDefault="001F5B8F" w:rsidP="00BF31FD">
            <w:pPr>
              <w:rPr>
                <w:b/>
              </w:rPr>
            </w:pPr>
            <w:r w:rsidRPr="001F5B8F">
              <w:rPr>
                <w:b/>
              </w:rPr>
              <w:t>(Singh et al</w:t>
            </w:r>
            <w:r w:rsidR="00D379F6">
              <w:rPr>
                <w:b/>
              </w:rPr>
              <w:t xml:space="preserve">. </w:t>
            </w:r>
            <w:r w:rsidR="00D379F6">
              <w:rPr>
                <w:b/>
              </w:rPr>
              <w:fldChar w:fldCharType="begin"/>
            </w:r>
            <w:r w:rsidR="00B143CA">
              <w:rPr>
                <w:b/>
              </w:rPr>
              <w:instrText xml:space="preserve"> ADDIN ZOTERO_ITEM CSL_CITATION {"citationID":"aihqcnhqgl","properties":{"formattedCitation":"[13,14]","plainCitation":"[13,14]"},"citationItems":[{"id":48,"uris":["http://zotero.org/users/2545847/items/NHK28EVA"],"uri":["http://zotero.org/users/2545847/items/NHK28EVA"],"itemData":{"id":48,"type":"article-journal","title":"Gene-metabolite expression in blood can discriminate allergen-induced isolated early from dual asthmatic responses","container-title":"PLoS ONE","page":"e67907","volume":"8","issue":"7","source":"CrossRef","URL":"http://dx.plos.org/10.1371/journal.pone.0067907","DOI":"10.1371/journal.pone.0067907","ISSN":"1932-6203","language":"en","author":[{"family":"Singh","given":"Amrit"},{"family":"Yamamoto","given":"Masatsugu"},{"family":"Kam","given":"Sarah H. Y."},{"family":"Ruan","given":"Jian"},{"family":"Gauvreau","given":"Gail M."},{"family":"O'Byrne","given":"Paul M."},{"family":"FitzGerald","given":"J. Mark"},{"family":"Schellenberg","given":"Robert"},{"family":"Boulet","given":"Louis-Philippe"},{"family":"Wojewodka","given":"Gabriella"},{"family":"Kanagaratham","given":"Cynthia"},{"family":"De Sanctis","given":"Juan B."},{"family":"Radzioch","given":"Danuta"},{"family":"Tebbutt","given":"Scott J."}],"editor":[{"family":"Hsu","given":"Yi-Hsiang"}],"issued":{"date-parts":[["2013",7,2]]},"accessed":{"date-parts":[["2015",7,18]]}}},{"id":253,"uris":["http://zotero.org/users/2545847/items/KVX2SPHJ"],"uri":["http://zotero.org/users/2545847/items/KVX2SPHJ"],"itemData":{"id":253,"type":"article-journal","title":"Th17/Treg ratio derived using DNA methylation analysis is associated with the late phase asthmatic response","container-title":"Allergy, Asthma &amp; Clinical Immunology","page":"32","volume":"10","issue":"1","source":"Google Scholar","URL":"http://www.biomedcentral.com/content/pdf/1710-1492-10-32.pdf","author":[{"family":"Singh","given":"Amrit"},{"family":"Yamamoto","given":"Masatsugu"},{"family":"Ruan","given":"Jian"},{"family":"Choi","given":"Jung Young"},{"family":"Gauvreau","given":"Gail M."},{"family":"Olek","given":"Sven"},{"family":"Hoffmueller","given":"Ulrich"},{"family":"Carlsten","given":"Christopher"},{"family":"FitzGerald","given":"J. Mark"},{"family":"Boulet","given":"Louis-Philippe"},{"literal":"others"}],"issued":{"date-parts":[["2014"]]},"accessed":{"date-parts":[["2016",3,2]]}}}],"schema":"https://github.com/citation-style-language/schema/raw/master/csl-citation.json"} </w:instrText>
            </w:r>
            <w:r w:rsidR="00D379F6">
              <w:rPr>
                <w:b/>
              </w:rPr>
              <w:fldChar w:fldCharType="separate"/>
            </w:r>
            <w:r w:rsidR="00B143CA">
              <w:rPr>
                <w:b/>
                <w:noProof/>
              </w:rPr>
              <w:t>[13,14]</w:t>
            </w:r>
            <w:r w:rsidR="00D379F6">
              <w:rPr>
                <w:b/>
              </w:rPr>
              <w:fldChar w:fldCharType="end"/>
            </w:r>
            <w:r w:rsidRPr="001F5B8F">
              <w:rPr>
                <w:b/>
              </w:rPr>
              <w:t>)</w:t>
            </w:r>
          </w:p>
        </w:tc>
        <w:tc>
          <w:tcPr>
            <w:tcW w:w="1520" w:type="dxa"/>
            <w:vMerge w:val="restart"/>
            <w:tcBorders>
              <w:top w:val="single" w:sz="36" w:space="0" w:color="auto"/>
            </w:tcBorders>
          </w:tcPr>
          <w:p w14:paraId="2142FB48" w14:textId="79A641D4" w:rsidR="001F5B8F" w:rsidRPr="00BF31FD" w:rsidRDefault="001F5B8F" w:rsidP="00BF31FD">
            <w:r>
              <w:t>Asthma</w:t>
            </w:r>
          </w:p>
        </w:tc>
        <w:tc>
          <w:tcPr>
            <w:tcW w:w="1070" w:type="dxa"/>
            <w:vMerge w:val="restart"/>
            <w:tcBorders>
              <w:top w:val="single" w:sz="36" w:space="0" w:color="auto"/>
            </w:tcBorders>
          </w:tcPr>
          <w:p w14:paraId="21AEC789" w14:textId="2FD3EDA8" w:rsidR="001F5B8F" w:rsidRPr="00BF31FD" w:rsidRDefault="001F5B8F" w:rsidP="005D0D9A">
            <w:pPr>
              <w:jc w:val="center"/>
            </w:pPr>
            <w:r>
              <w:t>28</w:t>
            </w:r>
          </w:p>
        </w:tc>
        <w:tc>
          <w:tcPr>
            <w:tcW w:w="2326" w:type="dxa"/>
            <w:gridSpan w:val="3"/>
            <w:vMerge w:val="restart"/>
            <w:tcBorders>
              <w:top w:val="single" w:sz="36" w:space="0" w:color="auto"/>
            </w:tcBorders>
          </w:tcPr>
          <w:p w14:paraId="7EDDE641" w14:textId="2669E56C" w:rsidR="001F5B8F" w:rsidRDefault="001F5B8F" w:rsidP="005D0D9A">
            <w:pPr>
              <w:jc w:val="center"/>
            </w:pPr>
            <w:r>
              <w:t>Pre (14)</w:t>
            </w:r>
          </w:p>
          <w:p w14:paraId="49298618" w14:textId="60ACDC44" w:rsidR="001F5B8F" w:rsidRPr="00BF31FD" w:rsidRDefault="001F5B8F" w:rsidP="005D0D9A">
            <w:pPr>
              <w:jc w:val="center"/>
            </w:pPr>
            <w:r>
              <w:t>Post (14)</w:t>
            </w:r>
          </w:p>
        </w:tc>
        <w:tc>
          <w:tcPr>
            <w:tcW w:w="1436" w:type="dxa"/>
            <w:tcBorders>
              <w:top w:val="single" w:sz="36" w:space="0" w:color="auto"/>
            </w:tcBorders>
          </w:tcPr>
          <w:p w14:paraId="590A30D1" w14:textId="0843927C" w:rsidR="001F5B8F" w:rsidRPr="00BF31FD" w:rsidRDefault="001F5B8F" w:rsidP="005D0D9A">
            <w:pPr>
              <w:jc w:val="center"/>
            </w:pPr>
            <w:r>
              <w:t>Cell-types, ,</w:t>
            </w:r>
          </w:p>
        </w:tc>
        <w:tc>
          <w:tcPr>
            <w:tcW w:w="1487" w:type="dxa"/>
            <w:tcBorders>
              <w:top w:val="single" w:sz="36" w:space="0" w:color="auto"/>
            </w:tcBorders>
          </w:tcPr>
          <w:p w14:paraId="76FFA38E" w14:textId="2E7F408A" w:rsidR="001F5B8F" w:rsidRPr="00BF31FD" w:rsidRDefault="00856CAF" w:rsidP="005D0D9A">
            <w:pPr>
              <w:jc w:val="center"/>
            </w:pPr>
            <w:r>
              <w:t>9</w:t>
            </w:r>
          </w:p>
        </w:tc>
      </w:tr>
      <w:tr w:rsidR="001F5B8F" w:rsidRPr="00BF31FD" w14:paraId="0D14CBFC" w14:textId="77777777" w:rsidTr="004D4364">
        <w:trPr>
          <w:trHeight w:val="214"/>
        </w:trPr>
        <w:tc>
          <w:tcPr>
            <w:tcW w:w="1737" w:type="dxa"/>
            <w:vMerge/>
          </w:tcPr>
          <w:p w14:paraId="2C002AF2" w14:textId="77777777" w:rsidR="001F5B8F" w:rsidRDefault="001F5B8F" w:rsidP="00BF31FD"/>
        </w:tc>
        <w:tc>
          <w:tcPr>
            <w:tcW w:w="1520" w:type="dxa"/>
            <w:vMerge/>
          </w:tcPr>
          <w:p w14:paraId="1D7C54F8" w14:textId="77777777" w:rsidR="001F5B8F" w:rsidRDefault="001F5B8F" w:rsidP="00BF31FD"/>
        </w:tc>
        <w:tc>
          <w:tcPr>
            <w:tcW w:w="1070" w:type="dxa"/>
            <w:vMerge/>
          </w:tcPr>
          <w:p w14:paraId="45D45EE9" w14:textId="77777777" w:rsidR="001F5B8F" w:rsidRDefault="001F5B8F" w:rsidP="00BF31FD"/>
        </w:tc>
        <w:tc>
          <w:tcPr>
            <w:tcW w:w="2326" w:type="dxa"/>
            <w:gridSpan w:val="3"/>
            <w:vMerge/>
          </w:tcPr>
          <w:p w14:paraId="7F49E44C" w14:textId="77777777" w:rsidR="001F5B8F" w:rsidRDefault="001F5B8F" w:rsidP="00BF31FD"/>
        </w:tc>
        <w:tc>
          <w:tcPr>
            <w:tcW w:w="1436" w:type="dxa"/>
          </w:tcPr>
          <w:p w14:paraId="50C8436D" w14:textId="688A1561" w:rsidR="001F5B8F" w:rsidRDefault="001F5B8F" w:rsidP="005D0D9A">
            <w:pPr>
              <w:jc w:val="center"/>
            </w:pPr>
            <w:r>
              <w:t>mRNA-modules</w:t>
            </w:r>
          </w:p>
        </w:tc>
        <w:tc>
          <w:tcPr>
            <w:tcW w:w="1487" w:type="dxa"/>
          </w:tcPr>
          <w:p w14:paraId="2DCF8457" w14:textId="69F2F14D" w:rsidR="001F5B8F" w:rsidRPr="00BF31FD" w:rsidRDefault="00856CAF" w:rsidP="005D0D9A">
            <w:pPr>
              <w:jc w:val="center"/>
            </w:pPr>
            <w:r>
              <w:t>229</w:t>
            </w:r>
          </w:p>
        </w:tc>
      </w:tr>
      <w:tr w:rsidR="001F5B8F" w:rsidRPr="00BF31FD" w14:paraId="79C3AE85" w14:textId="77777777" w:rsidTr="004D4364">
        <w:trPr>
          <w:trHeight w:val="214"/>
        </w:trPr>
        <w:tc>
          <w:tcPr>
            <w:tcW w:w="1737" w:type="dxa"/>
            <w:vMerge/>
          </w:tcPr>
          <w:p w14:paraId="71E235DF" w14:textId="77777777" w:rsidR="001F5B8F" w:rsidRDefault="001F5B8F" w:rsidP="00BF31FD"/>
        </w:tc>
        <w:tc>
          <w:tcPr>
            <w:tcW w:w="1520" w:type="dxa"/>
            <w:vMerge/>
          </w:tcPr>
          <w:p w14:paraId="0E39961D" w14:textId="77777777" w:rsidR="001F5B8F" w:rsidRDefault="001F5B8F" w:rsidP="00BF31FD"/>
        </w:tc>
        <w:tc>
          <w:tcPr>
            <w:tcW w:w="1070" w:type="dxa"/>
            <w:vMerge/>
          </w:tcPr>
          <w:p w14:paraId="524091CD" w14:textId="77777777" w:rsidR="001F5B8F" w:rsidRDefault="001F5B8F" w:rsidP="00BF31FD"/>
        </w:tc>
        <w:tc>
          <w:tcPr>
            <w:tcW w:w="2326" w:type="dxa"/>
            <w:gridSpan w:val="3"/>
            <w:vMerge/>
          </w:tcPr>
          <w:p w14:paraId="12265951" w14:textId="77777777" w:rsidR="001F5B8F" w:rsidRDefault="001F5B8F" w:rsidP="00BF31FD"/>
        </w:tc>
        <w:tc>
          <w:tcPr>
            <w:tcW w:w="1436" w:type="dxa"/>
          </w:tcPr>
          <w:p w14:paraId="643D24DB" w14:textId="164A5EA6" w:rsidR="001F5B8F" w:rsidRDefault="001F5B8F" w:rsidP="005D0D9A">
            <w:pPr>
              <w:jc w:val="center"/>
            </w:pPr>
            <w:r>
              <w:t>metabolite-modules</w:t>
            </w:r>
          </w:p>
        </w:tc>
        <w:tc>
          <w:tcPr>
            <w:tcW w:w="1487" w:type="dxa"/>
          </w:tcPr>
          <w:p w14:paraId="18BBDAC0" w14:textId="655F57C2" w:rsidR="001F5B8F" w:rsidRPr="00BF31FD" w:rsidRDefault="00856CAF" w:rsidP="005D0D9A">
            <w:pPr>
              <w:jc w:val="center"/>
            </w:pPr>
            <w:r>
              <w:t>60</w:t>
            </w:r>
          </w:p>
        </w:tc>
      </w:tr>
    </w:tbl>
    <w:p w14:paraId="79DB45CF" w14:textId="21D7594E" w:rsidR="001456A3" w:rsidRDefault="001456A3" w:rsidP="00F21B8F">
      <w:pPr>
        <w:spacing w:line="480" w:lineRule="auto"/>
        <w:rPr>
          <w:b/>
        </w:rPr>
      </w:pPr>
    </w:p>
    <w:p w14:paraId="6857AED4" w14:textId="6CE7C477" w:rsidR="00D31D42" w:rsidRDefault="00F6039A" w:rsidP="004C0766">
      <w:pPr>
        <w:spacing w:line="480" w:lineRule="auto"/>
        <w:ind w:firstLine="720"/>
      </w:pPr>
      <w:r>
        <w:t>C</w:t>
      </w:r>
      <w:r w:rsidR="00D31D42">
        <w:t>ancer datasets</w:t>
      </w:r>
      <w:r>
        <w:t xml:space="preserve"> with multiple omic datasets </w:t>
      </w:r>
      <w:r w:rsidR="00D31D42">
        <w:t>were used to derive multi-omic biomarker panels using various integrative approaches</w:t>
      </w:r>
      <w:r>
        <w:t xml:space="preserve"> (which can perform variable selection)</w:t>
      </w:r>
      <w:r w:rsidR="00D31D42">
        <w:t xml:space="preserve"> and compared with DIABLO models</w:t>
      </w:r>
      <w:r>
        <w:t xml:space="preserve"> (Table 1)</w:t>
      </w:r>
      <w:r w:rsidR="00D31D42">
        <w:t xml:space="preserve">. Supervised analyses consisted of the concatenation and ensemble schemes using the sPLSDA classifier </w:t>
      </w:r>
      <w:r w:rsidR="00D31D42">
        <w:fldChar w:fldCharType="begin"/>
      </w:r>
      <w:r w:rsidR="00B143CA">
        <w:instrText xml:space="preserve"> ADDIN ZOTERO_ITEM CSL_CITATION {"citationID":"a2js96fpvjl","properties":{"formattedCitation":"[7]","plainCitation":"[7]"},"citationItems":[{"id":43,"uris":["http://zotero.org/users/2545847/items/M33PPT29"],"uri":["http://zotero.org/users/2545847/items/M33PPT29"],"itemData":{"id":43,"type":"article-journal","title":"Sparse PLS discriminant analysis: biologically relevant feature selection and graphical displays for multiclass problems","container-title":"BMC bioinformatics","page":"253","volume":"12","issue":"1","source":"Google Scholar","URL":"http://www.biomedcentral.com/1471-2105/12/253/","shortTitle":"Sparse PLS discriminant analysis","author":[{"family":"Lê Cao","given":"Kim-Anh"},{"family":"Boitard","given":"Simon"},{"family":"Besse","given":"Philippe"}],"issued":{"date-parts":[["2011"]]},"accessed":{"date-parts":[["2015",7,15]]}}}],"schema":"https://github.com/citation-style-language/schema/raw/master/csl-citation.json"} </w:instrText>
      </w:r>
      <w:r w:rsidR="00D31D42">
        <w:fldChar w:fldCharType="separate"/>
      </w:r>
      <w:r w:rsidR="00B143CA">
        <w:rPr>
          <w:noProof/>
        </w:rPr>
        <w:t>[7]</w:t>
      </w:r>
      <w:r w:rsidR="00D31D42">
        <w:fldChar w:fldCharType="end"/>
      </w:r>
      <w:r w:rsidR="00D31D42">
        <w:t xml:space="preserve">, and DIABLO with the null (DIABLO_null) and full design (DIABLO_full). Unsupervised approaches included sparse generalized canonical correlation analysis </w:t>
      </w:r>
      <w:r w:rsidR="00D31D42">
        <w:fldChar w:fldCharType="begin"/>
      </w:r>
      <w:r w:rsidR="00B143CA">
        <w:instrText xml:space="preserve"> ADDIN ZOTERO_ITEM CSL_CITATION {"citationID":"a2amgpra3h9","properties":{"formattedCitation":"[4]","plainCitation":"[4]"},"citationItems":[{"id":36,"uris":["http://zotero.org/users/2545847/items/KRU5J23Q"],"uri":["http://zotero.org/users/2545847/items/KRU5J23Q"],"itemData":{"id":36,"type":"article-journal","title":"Variable selection for generalized canonical correlation analysis","container-title":"Biostatistics","page":"569-583","volume":"15","issue":"3","source":"CrossRef","URL":"http://biostatistics.oxfordjournals.org/cgi/doi/10.1093/biostatistics/kxu001","DOI":"10.1093/biostatistics/kxu001","ISSN":"1465-4644, 1468-4357","language":"en","author":[{"family":"Tenenhaus","given":"A."},{"family":"Philippe","given":"C."},{"family":"Guillemot","given":"V."},{"family":"Le Cao","given":"K.-A."},{"family":"Grill","given":"J."},{"family":"Frouin","given":"V."}],"issued":{"date-parts":[["2014",7,1]]},"accessed":{"date-parts":[["2015",7,15]]}}}],"schema":"https://github.com/citation-style-language/schema/raw/master/csl-citation.json"} </w:instrText>
      </w:r>
      <w:r w:rsidR="00D31D42">
        <w:fldChar w:fldCharType="separate"/>
      </w:r>
      <w:r w:rsidR="00B143CA">
        <w:rPr>
          <w:noProof/>
        </w:rPr>
        <w:t>[4]</w:t>
      </w:r>
      <w:r w:rsidR="00D31D42">
        <w:fldChar w:fldCharType="end"/>
      </w:r>
      <w:r w:rsidR="00D31D42">
        <w:t xml:space="preserve"> (sGCCA, or unsupervised DIABLO), Multi-Omics Factor Analysis (MOFA), and Joint and Individual Variation Explained (JIVE) </w:t>
      </w:r>
      <w:r w:rsidR="00D31D42">
        <w:fldChar w:fldCharType="begin"/>
      </w:r>
      <w:r w:rsidR="00B143CA">
        <w:instrText xml:space="preserve"> ADDIN ZOTERO_ITEM CSL_CITATION {"citationID":"ata9s0utt7","properties":{"formattedCitation":"[15]","plainCitation":"[15]"},"citationItems":[{"id":1730,"uris":["http://zotero.org/users/2545847/items/PJDFNYFM"],"uri":["http://zotero.org/users/2545847/items/PJDFNYFM"],"itemData":{"id":1730,"type":"article-journal","title":"Joint and individual variation explained (JIVE) for integrated analysis of multiple data types","container-title":"The Annals of Applied Statistics","page":"523-542","volume":"7","issue":"1","source":"CrossRef","URL":"http://projecteuclid.org/euclid.aoas/1365527209","DOI":"10.1214/12-AOAS597","ISSN":"1932-6157","language":"en","author":[{"family":"Lock","given":"Eric F."},{"family":"Hoadley","given":"Katherine A."},{"family":"Marron","given":"J. S."},{"family":"Nobel","given":"Andrew B."}],"issued":{"date-parts":[["2013",3]]},"accessed":{"date-parts":[["2018",1,24]]}}}],"schema":"https://github.com/citation-style-language/schema/raw/master/csl-citation.json"} </w:instrText>
      </w:r>
      <w:r w:rsidR="00D31D42">
        <w:fldChar w:fldCharType="separate"/>
      </w:r>
      <w:r w:rsidR="00B143CA">
        <w:rPr>
          <w:noProof/>
        </w:rPr>
        <w:t>[15]</w:t>
      </w:r>
      <w:r w:rsidR="00D31D42">
        <w:fldChar w:fldCharType="end"/>
      </w:r>
      <w:r w:rsidR="00D31D42">
        <w:t>. Briefly four cancer datasets (colon, kidney, glioblastoma, and lung) with three omic datasets each (mRNA, miRNA and CpGs) were used to derive 7 multi-omic panels comprising of 180 features (60 features of each omic-type). Figure 3A depicts the overlaps</w:t>
      </w:r>
      <w:r w:rsidR="004C0766">
        <w:t xml:space="preserve"> (blue bars)</w:t>
      </w:r>
      <w:r w:rsidR="00D31D42">
        <w:t xml:space="preserve"> between the </w:t>
      </w:r>
      <w:r w:rsidR="004C0766">
        <w:t>unsupervised (purple) and supervised (green)</w:t>
      </w:r>
      <w:r w:rsidR="00D31D42">
        <w:t xml:space="preserve"> multi-omic panels with the strongest overlap between the </w:t>
      </w:r>
      <w:r w:rsidR="00D31D42">
        <w:lastRenderedPageBreak/>
        <w:t xml:space="preserve">supervised methods (Concatenation, Ensemble and DIABLO_null), with the exception of DIABLO_full. </w:t>
      </w:r>
      <w:r w:rsidR="004C0766">
        <w:t>A lower overlap (yellow bar) was observed between the</w:t>
      </w:r>
      <w:r w:rsidR="00D31D42">
        <w:t xml:space="preserve"> unsupervised </w:t>
      </w:r>
      <w:r w:rsidR="004C0766">
        <w:t>methods (MOFA, JIVE and sGCCA)</w:t>
      </w:r>
      <w:r w:rsidR="00D31D42">
        <w:t xml:space="preserve">. For the most part, </w:t>
      </w:r>
      <w:r w:rsidR="00B80A61">
        <w:t>each</w:t>
      </w:r>
      <w:r w:rsidR="00D31D42">
        <w:t xml:space="preserve"> </w:t>
      </w:r>
      <w:r w:rsidR="00B80A61">
        <w:t>approach</w:t>
      </w:r>
      <w:r w:rsidR="00D31D42">
        <w:t xml:space="preserve"> identified a unique set of features </w:t>
      </w:r>
      <w:r w:rsidR="00B80A61">
        <w:t xml:space="preserve">there were </w:t>
      </w:r>
      <w:r w:rsidR="00D31D42">
        <w:t xml:space="preserve">distinct from the other </w:t>
      </w:r>
      <w:r w:rsidR="00B80A61">
        <w:t>approaches.</w:t>
      </w:r>
    </w:p>
    <w:p w14:paraId="6A62FC1F" w14:textId="2768C4B0" w:rsidR="00D31D42" w:rsidRDefault="00D31D42" w:rsidP="00F21B8F">
      <w:pPr>
        <w:spacing w:line="480" w:lineRule="auto"/>
        <w:rPr>
          <w:b/>
          <w:noProof/>
        </w:rPr>
      </w:pPr>
    </w:p>
    <w:p w14:paraId="12932D6A" w14:textId="261EF9F3" w:rsidR="00572071" w:rsidRDefault="00197AE2" w:rsidP="00F21B8F">
      <w:pPr>
        <w:spacing w:line="480" w:lineRule="auto"/>
        <w:rPr>
          <w:b/>
        </w:rPr>
      </w:pPr>
      <w:r>
        <w:rPr>
          <w:b/>
          <w:noProof/>
        </w:rPr>
        <w:lastRenderedPageBreak/>
        <w:drawing>
          <wp:inline distT="0" distB="0" distL="0" distR="0" wp14:anchorId="09AE743A" wp14:editId="2DBF7CAE">
            <wp:extent cx="5938520" cy="7016750"/>
            <wp:effectExtent l="0" t="0" r="5080" b="0"/>
            <wp:docPr id="10" name="Picture 10" descr="../analyses/benchmarking/results/Figures/connectivity.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nalyses/benchmarking/results/Figures/connectivity.pd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8520" cy="7016750"/>
                    </a:xfrm>
                    <a:prstGeom prst="rect">
                      <a:avLst/>
                    </a:prstGeom>
                    <a:noFill/>
                    <a:ln>
                      <a:noFill/>
                    </a:ln>
                  </pic:spPr>
                </pic:pic>
              </a:graphicData>
            </a:graphic>
          </wp:inline>
        </w:drawing>
      </w:r>
    </w:p>
    <w:p w14:paraId="092759E8" w14:textId="3858AE32" w:rsidR="00EC2F76" w:rsidRPr="00DD58D3" w:rsidRDefault="00EC2F76" w:rsidP="00EC2F76">
      <w:r>
        <w:rPr>
          <w:b/>
        </w:rPr>
        <w:t>Figure 3. Benchmarking integrative methods using cancer datasets</w:t>
      </w:r>
      <w:r w:rsidR="00023477">
        <w:rPr>
          <w:b/>
        </w:rPr>
        <w:t>.</w:t>
      </w:r>
      <w:r w:rsidR="00023477" w:rsidRPr="00DD58D3">
        <w:t xml:space="preserve"> A) Overlap between multi-omic biomarker panels using both supervised (green) and unsupervised approaches (purple).</w:t>
      </w:r>
      <w:r w:rsidR="00DD58D3">
        <w:t xml:space="preserve"> A strong overlap was observed between the supervised approaches with the exception of DIABLO_full (blue bar) and to a lesser degree in the unsupervised approaches (yellow bars)</w:t>
      </w:r>
      <w:r w:rsidR="00023477" w:rsidRPr="00DD58D3">
        <w:t xml:space="preserve"> </w:t>
      </w:r>
      <w:r w:rsidR="00DD58D3" w:rsidRPr="00DD58D3">
        <w:t xml:space="preserve">B) </w:t>
      </w:r>
      <w:r w:rsidR="00DD58D3">
        <w:t xml:space="preserve">Number of edges identified in the multi-omic biomarker panel networks at various </w:t>
      </w:r>
      <w:r w:rsidR="003D2C96">
        <w:t xml:space="preserve">correlation </w:t>
      </w:r>
      <w:r w:rsidR="003D2C96">
        <w:lastRenderedPageBreak/>
        <w:t>(Pearson) cut-offs. The networks identified using unsupervised approaches are more connected than those identified using supervised approaches. DIABLO_full is a supervised approach but provides the connectivity similar to that of unsupervised approaches. C</w:t>
      </w:r>
      <w:r w:rsidR="004C2BF4">
        <w:t>1</w:t>
      </w:r>
      <w:r w:rsidR="003D2C96">
        <w:t>) Modularity of multi-omic biomarker panel networks. The unsupervised approaches as well as DIABLO_full identify networks which consist of a few groups of highly connected features, whereas the networks identified using supervised approaches have many groups of features due to sparsely connected features.</w:t>
      </w:r>
    </w:p>
    <w:p w14:paraId="40520CAF" w14:textId="77777777" w:rsidR="00EC2F76" w:rsidRDefault="00EC2F76" w:rsidP="00F21B8F">
      <w:pPr>
        <w:spacing w:line="480" w:lineRule="auto"/>
        <w:rPr>
          <w:b/>
        </w:rPr>
      </w:pPr>
    </w:p>
    <w:p w14:paraId="595F48BC" w14:textId="5833F1EC" w:rsidR="00EC2F76" w:rsidRDefault="00EC2F76" w:rsidP="00EC2F76">
      <w:pPr>
        <w:spacing w:line="480" w:lineRule="auto"/>
        <w:ind w:firstLine="720"/>
      </w:pPr>
      <w:r>
        <w:t xml:space="preserve">The connectivity of each multi-omic panel was determined by generating a network at various correlation coefficient (Pearson) cut-offs (Figure 3B). Regardless of the cut-off used the networks identified using the unsupervised approaches has greater number of edges (connected nodes) as compared to the supervised approaches, with the exception of DIABLO_full. Although a supervised method, DIABLO_full displayed similar properties with respect to the number of connections as the unsupervised approaches across all cancer datasets. Similarly, DIABLO_full was consistent with the networks based on the unsupervised approaches with respect to various other network attributes (Figure </w:t>
      </w:r>
      <w:r w:rsidR="004A3337">
        <w:t>S2</w:t>
      </w:r>
      <w:r>
        <w:t>) such as graph density, number of communities</w:t>
      </w:r>
      <w:r w:rsidR="00BC76F9">
        <w:t xml:space="preserve"> (clusters of omic variables)</w:t>
      </w:r>
      <w:r>
        <w:t xml:space="preserve"> a</w:t>
      </w:r>
      <w:r w:rsidR="00BC76F9">
        <w:t>nd triads</w:t>
      </w:r>
      <w:r>
        <w:t xml:space="preserve">. </w:t>
      </w:r>
      <w:r w:rsidR="00BC76F9">
        <w:t xml:space="preserve">Unsupervised methods and DIABLO_full had higher graph density, lower number of communities and greater numbers of triads as compared to the supervised approaches. </w:t>
      </w:r>
      <w:r>
        <w:t>Figure 3</w:t>
      </w:r>
      <w:r w:rsidR="00BC76F9">
        <w:t xml:space="preserve">C1 depicts the networks of all </w:t>
      </w:r>
      <w:r>
        <w:t>multi-omic panels for the colon</w:t>
      </w:r>
      <w:r w:rsidR="00BC76F9">
        <w:t xml:space="preserve"> cancer</w:t>
      </w:r>
      <w:r>
        <w:t xml:space="preserve"> dataset, </w:t>
      </w:r>
      <w:r w:rsidR="00BC76F9">
        <w:t>which show</w:t>
      </w:r>
      <w:r>
        <w:t xml:space="preserve"> </w:t>
      </w:r>
      <w:r w:rsidR="00BC76F9">
        <w:t>highly connected clusters of different omic variables</w:t>
      </w:r>
      <w:r>
        <w:t xml:space="preserve"> for the unsupervised approaches and DIABLO_full as compared to the supervised approaches. The corresponding component plots of the multi-omic panels showed a clear separation between the high and low survival groups for the supervised approaches as compared to the un</w:t>
      </w:r>
      <w:r w:rsidR="004C2BF4">
        <w:t>supervised approaches (Figure 3C2</w:t>
      </w:r>
      <w:r w:rsidR="00BC76F9">
        <w:t>, see Figure S3 and S4 for networks and component plots for all other cancer datasets</w:t>
      </w:r>
      <w:r>
        <w:t>).</w:t>
      </w:r>
    </w:p>
    <w:p w14:paraId="3E3FF256" w14:textId="77777777" w:rsidR="00EC2F76" w:rsidRDefault="00EC2F76" w:rsidP="00F21B8F">
      <w:pPr>
        <w:spacing w:line="480" w:lineRule="auto"/>
        <w:rPr>
          <w:b/>
        </w:rPr>
      </w:pPr>
    </w:p>
    <w:p w14:paraId="0C2802CC" w14:textId="74C59944" w:rsidR="00F72F55" w:rsidRDefault="00C4642D" w:rsidP="00F70316">
      <w:pPr>
        <w:rPr>
          <w:b/>
        </w:rPr>
      </w:pPr>
      <w:r>
        <w:rPr>
          <w:b/>
        </w:rPr>
        <w:lastRenderedPageBreak/>
        <w:t xml:space="preserve">Table 2. Number of significant </w:t>
      </w:r>
      <w:r w:rsidR="0048323F">
        <w:rPr>
          <w:b/>
        </w:rPr>
        <w:t>gene sets</w:t>
      </w:r>
      <w:r w:rsidR="00052A61">
        <w:rPr>
          <w:b/>
        </w:rPr>
        <w:t xml:space="preserve"> at an FDR=5%</w:t>
      </w:r>
      <w:r w:rsidR="0048323F">
        <w:rPr>
          <w:b/>
        </w:rPr>
        <w:t xml:space="preserve"> for each integrative method and benchmarking cancer dataset</w:t>
      </w:r>
      <w:r w:rsidR="00F70316">
        <w:rPr>
          <w:b/>
        </w:rPr>
        <w:t>.</w:t>
      </w:r>
    </w:p>
    <w:tbl>
      <w:tblPr>
        <w:tblW w:w="965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6"/>
        <w:gridCol w:w="2180"/>
        <w:gridCol w:w="850"/>
        <w:gridCol w:w="567"/>
        <w:gridCol w:w="581"/>
        <w:gridCol w:w="567"/>
        <w:gridCol w:w="581"/>
        <w:gridCol w:w="606"/>
        <w:gridCol w:w="466"/>
        <w:gridCol w:w="708"/>
        <w:gridCol w:w="460"/>
        <w:gridCol w:w="1134"/>
      </w:tblGrid>
      <w:tr w:rsidR="00F72F55" w14:paraId="6CAC2552" w14:textId="77777777" w:rsidTr="008E0259">
        <w:trPr>
          <w:trHeight w:val="320"/>
        </w:trPr>
        <w:tc>
          <w:tcPr>
            <w:tcW w:w="956" w:type="dxa"/>
            <w:tcBorders>
              <w:top w:val="single" w:sz="24" w:space="0" w:color="auto"/>
              <w:bottom w:val="single" w:sz="24" w:space="0" w:color="auto"/>
            </w:tcBorders>
            <w:shd w:val="clear" w:color="auto" w:fill="auto"/>
            <w:noWrap/>
            <w:vAlign w:val="bottom"/>
            <w:hideMark/>
          </w:tcPr>
          <w:p w14:paraId="1E78804F" w14:textId="77777777" w:rsidR="00F72F55" w:rsidRPr="00911C42" w:rsidRDefault="00F72F55">
            <w:pPr>
              <w:rPr>
                <w:rFonts w:ascii="Calibri" w:eastAsia="Times New Roman" w:hAnsi="Calibri"/>
                <w:b/>
                <w:color w:val="000000"/>
              </w:rPr>
            </w:pPr>
            <w:r w:rsidRPr="00911C42">
              <w:rPr>
                <w:rFonts w:ascii="Calibri" w:eastAsia="Times New Roman" w:hAnsi="Calibri"/>
                <w:b/>
                <w:color w:val="000000"/>
              </w:rPr>
              <w:t>disease</w:t>
            </w:r>
          </w:p>
        </w:tc>
        <w:tc>
          <w:tcPr>
            <w:tcW w:w="2180" w:type="dxa"/>
            <w:tcBorders>
              <w:top w:val="single" w:sz="24" w:space="0" w:color="auto"/>
              <w:bottom w:val="single" w:sz="24" w:space="0" w:color="auto"/>
            </w:tcBorders>
            <w:shd w:val="clear" w:color="auto" w:fill="auto"/>
            <w:noWrap/>
            <w:vAlign w:val="bottom"/>
            <w:hideMark/>
          </w:tcPr>
          <w:p w14:paraId="0FDF21B5" w14:textId="77777777" w:rsidR="00F72F55" w:rsidRPr="00911C42" w:rsidRDefault="00F72F55">
            <w:pPr>
              <w:rPr>
                <w:rFonts w:ascii="Calibri" w:eastAsia="Times New Roman" w:hAnsi="Calibri"/>
                <w:b/>
                <w:color w:val="000000"/>
              </w:rPr>
            </w:pPr>
            <w:r w:rsidRPr="00911C42">
              <w:rPr>
                <w:rFonts w:ascii="Calibri" w:eastAsia="Times New Roman" w:hAnsi="Calibri"/>
                <w:b/>
                <w:color w:val="000000"/>
              </w:rPr>
              <w:t>method</w:t>
            </w:r>
          </w:p>
        </w:tc>
        <w:tc>
          <w:tcPr>
            <w:tcW w:w="850" w:type="dxa"/>
            <w:tcBorders>
              <w:top w:val="single" w:sz="24" w:space="0" w:color="auto"/>
              <w:bottom w:val="single" w:sz="24" w:space="0" w:color="auto"/>
            </w:tcBorders>
            <w:shd w:val="clear" w:color="auto" w:fill="auto"/>
            <w:noWrap/>
            <w:vAlign w:val="bottom"/>
            <w:hideMark/>
          </w:tcPr>
          <w:p w14:paraId="7E1CC968" w14:textId="77777777" w:rsidR="00F72F55" w:rsidRPr="00911C42" w:rsidRDefault="00F72F55">
            <w:pPr>
              <w:rPr>
                <w:rFonts w:ascii="Calibri" w:eastAsia="Times New Roman" w:hAnsi="Calibri"/>
                <w:b/>
                <w:color w:val="000000"/>
              </w:rPr>
            </w:pPr>
            <w:r w:rsidRPr="00911C42">
              <w:rPr>
                <w:rFonts w:ascii="Calibri" w:eastAsia="Times New Roman" w:hAnsi="Calibri"/>
                <w:b/>
                <w:color w:val="000000"/>
              </w:rPr>
              <w:t>BTM</w:t>
            </w:r>
          </w:p>
        </w:tc>
        <w:tc>
          <w:tcPr>
            <w:tcW w:w="567" w:type="dxa"/>
            <w:tcBorders>
              <w:top w:val="single" w:sz="24" w:space="0" w:color="auto"/>
              <w:bottom w:val="single" w:sz="24" w:space="0" w:color="auto"/>
            </w:tcBorders>
            <w:shd w:val="clear" w:color="auto" w:fill="auto"/>
            <w:noWrap/>
            <w:vAlign w:val="bottom"/>
            <w:hideMark/>
          </w:tcPr>
          <w:p w14:paraId="3167A4E0" w14:textId="77777777" w:rsidR="00F72F55" w:rsidRPr="00911C42" w:rsidRDefault="00F72F55">
            <w:pPr>
              <w:rPr>
                <w:rFonts w:ascii="Calibri" w:eastAsia="Times New Roman" w:hAnsi="Calibri"/>
                <w:b/>
                <w:color w:val="000000"/>
              </w:rPr>
            </w:pPr>
            <w:r w:rsidRPr="00911C42">
              <w:rPr>
                <w:rFonts w:ascii="Calibri" w:eastAsia="Times New Roman" w:hAnsi="Calibri"/>
                <w:b/>
                <w:color w:val="000000"/>
              </w:rPr>
              <w:t>C1</w:t>
            </w:r>
          </w:p>
        </w:tc>
        <w:tc>
          <w:tcPr>
            <w:tcW w:w="581" w:type="dxa"/>
            <w:tcBorders>
              <w:top w:val="single" w:sz="24" w:space="0" w:color="auto"/>
              <w:bottom w:val="single" w:sz="24" w:space="0" w:color="auto"/>
            </w:tcBorders>
            <w:shd w:val="clear" w:color="auto" w:fill="auto"/>
            <w:noWrap/>
            <w:vAlign w:val="bottom"/>
            <w:hideMark/>
          </w:tcPr>
          <w:p w14:paraId="702CF638" w14:textId="77777777" w:rsidR="00F72F55" w:rsidRPr="00911C42" w:rsidRDefault="00F72F55">
            <w:pPr>
              <w:rPr>
                <w:rFonts w:ascii="Calibri" w:eastAsia="Times New Roman" w:hAnsi="Calibri"/>
                <w:b/>
                <w:color w:val="000000"/>
              </w:rPr>
            </w:pPr>
            <w:r w:rsidRPr="00911C42">
              <w:rPr>
                <w:rFonts w:ascii="Calibri" w:eastAsia="Times New Roman" w:hAnsi="Calibri"/>
                <w:b/>
                <w:color w:val="000000"/>
              </w:rPr>
              <w:t>C2</w:t>
            </w:r>
          </w:p>
        </w:tc>
        <w:tc>
          <w:tcPr>
            <w:tcW w:w="567" w:type="dxa"/>
            <w:tcBorders>
              <w:top w:val="single" w:sz="24" w:space="0" w:color="auto"/>
              <w:bottom w:val="single" w:sz="24" w:space="0" w:color="auto"/>
            </w:tcBorders>
            <w:shd w:val="clear" w:color="auto" w:fill="auto"/>
            <w:noWrap/>
            <w:vAlign w:val="bottom"/>
            <w:hideMark/>
          </w:tcPr>
          <w:p w14:paraId="07EEC22D" w14:textId="77777777" w:rsidR="00F72F55" w:rsidRPr="00911C42" w:rsidRDefault="00F72F55">
            <w:pPr>
              <w:rPr>
                <w:rFonts w:ascii="Calibri" w:eastAsia="Times New Roman" w:hAnsi="Calibri"/>
                <w:b/>
                <w:color w:val="000000"/>
              </w:rPr>
            </w:pPr>
            <w:r w:rsidRPr="00911C42">
              <w:rPr>
                <w:rFonts w:ascii="Calibri" w:eastAsia="Times New Roman" w:hAnsi="Calibri"/>
                <w:b/>
                <w:color w:val="000000"/>
              </w:rPr>
              <w:t>C3</w:t>
            </w:r>
          </w:p>
        </w:tc>
        <w:tc>
          <w:tcPr>
            <w:tcW w:w="581" w:type="dxa"/>
            <w:tcBorders>
              <w:top w:val="single" w:sz="24" w:space="0" w:color="auto"/>
              <w:bottom w:val="single" w:sz="24" w:space="0" w:color="auto"/>
            </w:tcBorders>
            <w:shd w:val="clear" w:color="auto" w:fill="auto"/>
            <w:noWrap/>
            <w:vAlign w:val="bottom"/>
            <w:hideMark/>
          </w:tcPr>
          <w:p w14:paraId="6D9BE753" w14:textId="77777777" w:rsidR="00F72F55" w:rsidRPr="00911C42" w:rsidRDefault="00F72F55">
            <w:pPr>
              <w:rPr>
                <w:rFonts w:ascii="Calibri" w:eastAsia="Times New Roman" w:hAnsi="Calibri"/>
                <w:b/>
                <w:color w:val="000000"/>
              </w:rPr>
            </w:pPr>
            <w:r w:rsidRPr="00911C42">
              <w:rPr>
                <w:rFonts w:ascii="Calibri" w:eastAsia="Times New Roman" w:hAnsi="Calibri"/>
                <w:b/>
                <w:color w:val="000000"/>
              </w:rPr>
              <w:t>C4</w:t>
            </w:r>
          </w:p>
        </w:tc>
        <w:tc>
          <w:tcPr>
            <w:tcW w:w="606" w:type="dxa"/>
            <w:tcBorders>
              <w:top w:val="single" w:sz="24" w:space="0" w:color="auto"/>
              <w:bottom w:val="single" w:sz="24" w:space="0" w:color="auto"/>
            </w:tcBorders>
            <w:shd w:val="clear" w:color="auto" w:fill="auto"/>
            <w:noWrap/>
            <w:vAlign w:val="bottom"/>
            <w:hideMark/>
          </w:tcPr>
          <w:p w14:paraId="11065716" w14:textId="77777777" w:rsidR="00F72F55" w:rsidRPr="00911C42" w:rsidRDefault="00F72F55">
            <w:pPr>
              <w:rPr>
                <w:rFonts w:ascii="Calibri" w:eastAsia="Times New Roman" w:hAnsi="Calibri"/>
                <w:b/>
                <w:color w:val="000000"/>
              </w:rPr>
            </w:pPr>
            <w:r w:rsidRPr="00911C42">
              <w:rPr>
                <w:rFonts w:ascii="Calibri" w:eastAsia="Times New Roman" w:hAnsi="Calibri"/>
                <w:b/>
                <w:color w:val="000000"/>
              </w:rPr>
              <w:t>C5</w:t>
            </w:r>
          </w:p>
        </w:tc>
        <w:tc>
          <w:tcPr>
            <w:tcW w:w="466" w:type="dxa"/>
            <w:tcBorders>
              <w:top w:val="single" w:sz="24" w:space="0" w:color="auto"/>
              <w:bottom w:val="single" w:sz="24" w:space="0" w:color="auto"/>
            </w:tcBorders>
            <w:shd w:val="clear" w:color="auto" w:fill="auto"/>
            <w:noWrap/>
            <w:vAlign w:val="bottom"/>
            <w:hideMark/>
          </w:tcPr>
          <w:p w14:paraId="3B47AB41" w14:textId="77777777" w:rsidR="00F72F55" w:rsidRPr="00911C42" w:rsidRDefault="00F72F55">
            <w:pPr>
              <w:rPr>
                <w:rFonts w:ascii="Calibri" w:eastAsia="Times New Roman" w:hAnsi="Calibri"/>
                <w:b/>
                <w:color w:val="000000"/>
              </w:rPr>
            </w:pPr>
            <w:r w:rsidRPr="00911C42">
              <w:rPr>
                <w:rFonts w:ascii="Calibri" w:eastAsia="Times New Roman" w:hAnsi="Calibri"/>
                <w:b/>
                <w:color w:val="000000"/>
              </w:rPr>
              <w:t>C6</w:t>
            </w:r>
          </w:p>
        </w:tc>
        <w:tc>
          <w:tcPr>
            <w:tcW w:w="708" w:type="dxa"/>
            <w:tcBorders>
              <w:top w:val="single" w:sz="24" w:space="0" w:color="auto"/>
              <w:bottom w:val="single" w:sz="24" w:space="0" w:color="auto"/>
            </w:tcBorders>
            <w:shd w:val="clear" w:color="auto" w:fill="auto"/>
            <w:noWrap/>
            <w:vAlign w:val="bottom"/>
            <w:hideMark/>
          </w:tcPr>
          <w:p w14:paraId="4781A24C" w14:textId="77777777" w:rsidR="00F72F55" w:rsidRPr="00911C42" w:rsidRDefault="00F72F55">
            <w:pPr>
              <w:rPr>
                <w:rFonts w:ascii="Calibri" w:eastAsia="Times New Roman" w:hAnsi="Calibri"/>
                <w:b/>
                <w:color w:val="000000"/>
              </w:rPr>
            </w:pPr>
            <w:r w:rsidRPr="00911C42">
              <w:rPr>
                <w:rFonts w:ascii="Calibri" w:eastAsia="Times New Roman" w:hAnsi="Calibri"/>
                <w:b/>
                <w:color w:val="000000"/>
              </w:rPr>
              <w:t>C7</w:t>
            </w:r>
          </w:p>
        </w:tc>
        <w:tc>
          <w:tcPr>
            <w:tcW w:w="460" w:type="dxa"/>
            <w:tcBorders>
              <w:top w:val="single" w:sz="24" w:space="0" w:color="auto"/>
              <w:bottom w:val="single" w:sz="24" w:space="0" w:color="auto"/>
            </w:tcBorders>
            <w:shd w:val="clear" w:color="auto" w:fill="auto"/>
            <w:noWrap/>
            <w:vAlign w:val="bottom"/>
            <w:hideMark/>
          </w:tcPr>
          <w:p w14:paraId="533C149A" w14:textId="77777777" w:rsidR="00F72F55" w:rsidRPr="00911C42" w:rsidRDefault="00F72F55">
            <w:pPr>
              <w:rPr>
                <w:rFonts w:ascii="Calibri" w:eastAsia="Times New Roman" w:hAnsi="Calibri"/>
                <w:b/>
                <w:color w:val="000000"/>
              </w:rPr>
            </w:pPr>
            <w:r w:rsidRPr="00911C42">
              <w:rPr>
                <w:rFonts w:ascii="Calibri" w:eastAsia="Times New Roman" w:hAnsi="Calibri"/>
                <w:b/>
                <w:color w:val="000000"/>
              </w:rPr>
              <w:t>H</w:t>
            </w:r>
          </w:p>
        </w:tc>
        <w:tc>
          <w:tcPr>
            <w:tcW w:w="1134" w:type="dxa"/>
            <w:tcBorders>
              <w:top w:val="single" w:sz="24" w:space="0" w:color="auto"/>
              <w:bottom w:val="single" w:sz="24" w:space="0" w:color="auto"/>
            </w:tcBorders>
            <w:shd w:val="clear" w:color="auto" w:fill="auto"/>
            <w:noWrap/>
            <w:vAlign w:val="bottom"/>
            <w:hideMark/>
          </w:tcPr>
          <w:p w14:paraId="42EF2D5D" w14:textId="77777777" w:rsidR="00F72F55" w:rsidRPr="00911C42" w:rsidRDefault="00F72F55">
            <w:pPr>
              <w:rPr>
                <w:rFonts w:ascii="Calibri" w:eastAsia="Times New Roman" w:hAnsi="Calibri"/>
                <w:b/>
                <w:color w:val="000000"/>
              </w:rPr>
            </w:pPr>
            <w:r w:rsidRPr="00911C42">
              <w:rPr>
                <w:rFonts w:ascii="Calibri" w:eastAsia="Times New Roman" w:hAnsi="Calibri"/>
                <w:b/>
                <w:color w:val="000000"/>
              </w:rPr>
              <w:t>TISSUES</w:t>
            </w:r>
          </w:p>
        </w:tc>
      </w:tr>
      <w:tr w:rsidR="008E0259" w14:paraId="22B13A54" w14:textId="77777777" w:rsidTr="008E0259">
        <w:trPr>
          <w:trHeight w:val="320"/>
        </w:trPr>
        <w:tc>
          <w:tcPr>
            <w:tcW w:w="956" w:type="dxa"/>
            <w:vMerge w:val="restart"/>
            <w:tcBorders>
              <w:top w:val="single" w:sz="24" w:space="0" w:color="auto"/>
            </w:tcBorders>
            <w:shd w:val="clear" w:color="auto" w:fill="auto"/>
            <w:noWrap/>
            <w:vAlign w:val="bottom"/>
            <w:hideMark/>
          </w:tcPr>
          <w:p w14:paraId="092778BB" w14:textId="6768F7D6" w:rsidR="008E0259" w:rsidRPr="00D722BA" w:rsidRDefault="008E0259" w:rsidP="00F72F55">
            <w:pPr>
              <w:rPr>
                <w:rFonts w:ascii="Calibri" w:eastAsia="Times New Roman" w:hAnsi="Calibri"/>
                <w:b/>
                <w:color w:val="000000"/>
              </w:rPr>
            </w:pPr>
            <w:r w:rsidRPr="00D722BA">
              <w:rPr>
                <w:rFonts w:ascii="Calibri" w:eastAsia="Times New Roman" w:hAnsi="Calibri"/>
                <w:b/>
                <w:color w:val="000000"/>
              </w:rPr>
              <w:t>Colon</w:t>
            </w:r>
          </w:p>
          <w:p w14:paraId="0A754BD7" w14:textId="77777777" w:rsidR="008E0259" w:rsidRPr="00D722BA" w:rsidRDefault="008E0259" w:rsidP="00F72F55">
            <w:pPr>
              <w:rPr>
                <w:rFonts w:ascii="Calibri" w:eastAsia="Times New Roman" w:hAnsi="Calibri"/>
                <w:b/>
                <w:color w:val="000000"/>
              </w:rPr>
            </w:pPr>
          </w:p>
          <w:p w14:paraId="64EA8C7A" w14:textId="77777777" w:rsidR="008E0259" w:rsidRPr="00D722BA" w:rsidRDefault="008E0259" w:rsidP="00F72F55">
            <w:pPr>
              <w:rPr>
                <w:rFonts w:ascii="Calibri" w:eastAsia="Times New Roman" w:hAnsi="Calibri"/>
                <w:b/>
                <w:color w:val="000000"/>
              </w:rPr>
            </w:pPr>
          </w:p>
          <w:p w14:paraId="4FB85617" w14:textId="77777777" w:rsidR="008E0259" w:rsidRPr="00D722BA" w:rsidRDefault="008E0259" w:rsidP="00F72F55">
            <w:pPr>
              <w:rPr>
                <w:rFonts w:ascii="Calibri" w:eastAsia="Times New Roman" w:hAnsi="Calibri"/>
                <w:b/>
                <w:color w:val="000000"/>
              </w:rPr>
            </w:pPr>
          </w:p>
          <w:p w14:paraId="2320A125" w14:textId="7963E0B5" w:rsidR="008E0259" w:rsidRPr="00D722BA" w:rsidRDefault="008E0259" w:rsidP="009365C6">
            <w:pPr>
              <w:rPr>
                <w:rFonts w:ascii="Calibri" w:eastAsia="Times New Roman" w:hAnsi="Calibri"/>
                <w:b/>
                <w:color w:val="000000"/>
              </w:rPr>
            </w:pPr>
          </w:p>
        </w:tc>
        <w:tc>
          <w:tcPr>
            <w:tcW w:w="2180" w:type="dxa"/>
            <w:tcBorders>
              <w:top w:val="single" w:sz="24" w:space="0" w:color="auto"/>
              <w:bottom w:val="single" w:sz="4" w:space="0" w:color="auto"/>
            </w:tcBorders>
            <w:shd w:val="clear" w:color="auto" w:fill="auto"/>
            <w:noWrap/>
            <w:vAlign w:val="bottom"/>
            <w:hideMark/>
          </w:tcPr>
          <w:p w14:paraId="35D2C0B7" w14:textId="4F27C453" w:rsidR="008E0259" w:rsidRDefault="008E0259" w:rsidP="00ED7B2F">
            <w:pPr>
              <w:rPr>
                <w:rFonts w:ascii="Calibri" w:eastAsia="Times New Roman" w:hAnsi="Calibri"/>
                <w:color w:val="000000"/>
              </w:rPr>
            </w:pPr>
            <w:r>
              <w:rPr>
                <w:rFonts w:ascii="Calibri" w:eastAsia="Times New Roman" w:hAnsi="Calibri"/>
                <w:color w:val="000000"/>
              </w:rPr>
              <w:t xml:space="preserve">Concatenation </w:t>
            </w:r>
          </w:p>
        </w:tc>
        <w:tc>
          <w:tcPr>
            <w:tcW w:w="850" w:type="dxa"/>
            <w:tcBorders>
              <w:top w:val="single" w:sz="24" w:space="0" w:color="auto"/>
              <w:bottom w:val="single" w:sz="4" w:space="0" w:color="auto"/>
            </w:tcBorders>
            <w:shd w:val="clear" w:color="auto" w:fill="auto"/>
            <w:noWrap/>
            <w:vAlign w:val="bottom"/>
            <w:hideMark/>
          </w:tcPr>
          <w:p w14:paraId="7137EFC3" w14:textId="29F49410" w:rsidR="008E0259" w:rsidRDefault="008E0259">
            <w:pPr>
              <w:jc w:val="right"/>
              <w:rPr>
                <w:rFonts w:ascii="Calibri" w:eastAsia="Times New Roman" w:hAnsi="Calibri"/>
                <w:color w:val="000000"/>
              </w:rPr>
            </w:pPr>
            <w:r>
              <w:rPr>
                <w:rFonts w:ascii="Calibri" w:eastAsia="Times New Roman" w:hAnsi="Calibri"/>
                <w:color w:val="000000"/>
              </w:rPr>
              <w:t>0</w:t>
            </w:r>
          </w:p>
        </w:tc>
        <w:tc>
          <w:tcPr>
            <w:tcW w:w="567" w:type="dxa"/>
            <w:tcBorders>
              <w:top w:val="single" w:sz="24" w:space="0" w:color="auto"/>
              <w:bottom w:val="single" w:sz="4" w:space="0" w:color="auto"/>
            </w:tcBorders>
            <w:shd w:val="clear" w:color="auto" w:fill="auto"/>
            <w:noWrap/>
            <w:vAlign w:val="bottom"/>
            <w:hideMark/>
          </w:tcPr>
          <w:p w14:paraId="09F61064" w14:textId="1FEBBFA3" w:rsidR="008E0259" w:rsidRDefault="008E0259">
            <w:pPr>
              <w:jc w:val="right"/>
              <w:rPr>
                <w:rFonts w:ascii="Calibri" w:eastAsia="Times New Roman" w:hAnsi="Calibri"/>
                <w:color w:val="000000"/>
              </w:rPr>
            </w:pPr>
            <w:r>
              <w:rPr>
                <w:rFonts w:ascii="Calibri" w:eastAsia="Times New Roman" w:hAnsi="Calibri"/>
                <w:color w:val="000000"/>
              </w:rPr>
              <w:t>0</w:t>
            </w:r>
          </w:p>
        </w:tc>
        <w:tc>
          <w:tcPr>
            <w:tcW w:w="581" w:type="dxa"/>
            <w:tcBorders>
              <w:top w:val="single" w:sz="24" w:space="0" w:color="auto"/>
              <w:bottom w:val="single" w:sz="4" w:space="0" w:color="auto"/>
            </w:tcBorders>
            <w:shd w:val="clear" w:color="auto" w:fill="auto"/>
            <w:noWrap/>
            <w:vAlign w:val="bottom"/>
            <w:hideMark/>
          </w:tcPr>
          <w:p w14:paraId="3FDF8C3E" w14:textId="1A824C51" w:rsidR="008E0259" w:rsidRDefault="008E0259">
            <w:pPr>
              <w:jc w:val="right"/>
              <w:rPr>
                <w:rFonts w:ascii="Calibri" w:eastAsia="Times New Roman" w:hAnsi="Calibri"/>
                <w:color w:val="000000"/>
              </w:rPr>
            </w:pPr>
            <w:r>
              <w:rPr>
                <w:rFonts w:ascii="Calibri" w:eastAsia="Times New Roman" w:hAnsi="Calibri"/>
                <w:color w:val="000000"/>
              </w:rPr>
              <w:t>12</w:t>
            </w:r>
          </w:p>
        </w:tc>
        <w:tc>
          <w:tcPr>
            <w:tcW w:w="567" w:type="dxa"/>
            <w:tcBorders>
              <w:top w:val="single" w:sz="24" w:space="0" w:color="auto"/>
            </w:tcBorders>
            <w:shd w:val="clear" w:color="auto" w:fill="auto"/>
            <w:noWrap/>
            <w:vAlign w:val="bottom"/>
            <w:hideMark/>
          </w:tcPr>
          <w:p w14:paraId="7E13FE09" w14:textId="5A880C66" w:rsidR="008E0259" w:rsidRDefault="008E0259">
            <w:pPr>
              <w:jc w:val="right"/>
              <w:rPr>
                <w:rFonts w:ascii="Calibri" w:eastAsia="Times New Roman" w:hAnsi="Calibri"/>
                <w:color w:val="000000"/>
              </w:rPr>
            </w:pPr>
            <w:r>
              <w:rPr>
                <w:rFonts w:ascii="Calibri" w:eastAsia="Times New Roman" w:hAnsi="Calibri"/>
                <w:color w:val="000000"/>
              </w:rPr>
              <w:t>11</w:t>
            </w:r>
          </w:p>
        </w:tc>
        <w:tc>
          <w:tcPr>
            <w:tcW w:w="581" w:type="dxa"/>
            <w:tcBorders>
              <w:top w:val="single" w:sz="24" w:space="0" w:color="auto"/>
              <w:bottom w:val="single" w:sz="4" w:space="0" w:color="auto"/>
            </w:tcBorders>
            <w:shd w:val="clear" w:color="auto" w:fill="auto"/>
            <w:noWrap/>
            <w:vAlign w:val="bottom"/>
            <w:hideMark/>
          </w:tcPr>
          <w:p w14:paraId="6005A577" w14:textId="1B4EE6CC" w:rsidR="008E0259" w:rsidRDefault="008E0259">
            <w:pPr>
              <w:jc w:val="right"/>
              <w:rPr>
                <w:rFonts w:ascii="Calibri" w:eastAsia="Times New Roman" w:hAnsi="Calibri"/>
                <w:color w:val="000000"/>
              </w:rPr>
            </w:pPr>
            <w:r>
              <w:rPr>
                <w:rFonts w:ascii="Calibri" w:eastAsia="Times New Roman" w:hAnsi="Calibri"/>
                <w:color w:val="000000"/>
              </w:rPr>
              <w:t>1</w:t>
            </w:r>
          </w:p>
        </w:tc>
        <w:tc>
          <w:tcPr>
            <w:tcW w:w="606" w:type="dxa"/>
            <w:tcBorders>
              <w:top w:val="single" w:sz="24" w:space="0" w:color="auto"/>
              <w:bottom w:val="single" w:sz="4" w:space="0" w:color="auto"/>
            </w:tcBorders>
            <w:shd w:val="clear" w:color="auto" w:fill="auto"/>
            <w:noWrap/>
            <w:vAlign w:val="bottom"/>
            <w:hideMark/>
          </w:tcPr>
          <w:p w14:paraId="53A9AC5B" w14:textId="3266A151" w:rsidR="008E0259" w:rsidRDefault="008E0259">
            <w:pPr>
              <w:jc w:val="right"/>
              <w:rPr>
                <w:rFonts w:ascii="Calibri" w:eastAsia="Times New Roman" w:hAnsi="Calibri"/>
                <w:color w:val="000000"/>
              </w:rPr>
            </w:pPr>
            <w:r>
              <w:rPr>
                <w:rFonts w:ascii="Calibri" w:eastAsia="Times New Roman" w:hAnsi="Calibri"/>
                <w:color w:val="000000"/>
              </w:rPr>
              <w:t>7</w:t>
            </w:r>
          </w:p>
        </w:tc>
        <w:tc>
          <w:tcPr>
            <w:tcW w:w="466" w:type="dxa"/>
            <w:tcBorders>
              <w:top w:val="single" w:sz="24" w:space="0" w:color="auto"/>
            </w:tcBorders>
            <w:shd w:val="clear" w:color="auto" w:fill="auto"/>
            <w:noWrap/>
            <w:vAlign w:val="bottom"/>
            <w:hideMark/>
          </w:tcPr>
          <w:p w14:paraId="2F460F01" w14:textId="201BC984" w:rsidR="008E0259" w:rsidRDefault="008E0259">
            <w:pPr>
              <w:jc w:val="right"/>
              <w:rPr>
                <w:rFonts w:ascii="Calibri" w:eastAsia="Times New Roman" w:hAnsi="Calibri"/>
                <w:color w:val="000000"/>
              </w:rPr>
            </w:pPr>
            <w:r>
              <w:rPr>
                <w:rFonts w:ascii="Calibri" w:eastAsia="Times New Roman" w:hAnsi="Calibri"/>
                <w:color w:val="000000"/>
              </w:rPr>
              <w:t>0</w:t>
            </w:r>
          </w:p>
        </w:tc>
        <w:tc>
          <w:tcPr>
            <w:tcW w:w="708" w:type="dxa"/>
            <w:tcBorders>
              <w:top w:val="single" w:sz="24" w:space="0" w:color="auto"/>
              <w:bottom w:val="single" w:sz="4" w:space="0" w:color="auto"/>
            </w:tcBorders>
            <w:shd w:val="clear" w:color="auto" w:fill="auto"/>
            <w:noWrap/>
            <w:vAlign w:val="bottom"/>
            <w:hideMark/>
          </w:tcPr>
          <w:p w14:paraId="2DBA5B14" w14:textId="782E0FF5" w:rsidR="008E0259" w:rsidRDefault="008E0259">
            <w:pPr>
              <w:jc w:val="right"/>
              <w:rPr>
                <w:rFonts w:ascii="Calibri" w:eastAsia="Times New Roman" w:hAnsi="Calibri"/>
                <w:color w:val="000000"/>
              </w:rPr>
            </w:pPr>
            <w:r>
              <w:rPr>
                <w:rFonts w:ascii="Calibri" w:eastAsia="Times New Roman" w:hAnsi="Calibri"/>
                <w:color w:val="000000"/>
              </w:rPr>
              <w:t>61</w:t>
            </w:r>
          </w:p>
        </w:tc>
        <w:tc>
          <w:tcPr>
            <w:tcW w:w="460" w:type="dxa"/>
            <w:tcBorders>
              <w:top w:val="single" w:sz="24" w:space="0" w:color="auto"/>
              <w:bottom w:val="single" w:sz="4" w:space="0" w:color="auto"/>
            </w:tcBorders>
            <w:shd w:val="clear" w:color="auto" w:fill="auto"/>
            <w:noWrap/>
            <w:vAlign w:val="bottom"/>
            <w:hideMark/>
          </w:tcPr>
          <w:p w14:paraId="6144CD34" w14:textId="6B180A2C" w:rsidR="008E0259" w:rsidRDefault="008E0259">
            <w:pPr>
              <w:jc w:val="right"/>
              <w:rPr>
                <w:rFonts w:ascii="Calibri" w:eastAsia="Times New Roman" w:hAnsi="Calibri"/>
                <w:color w:val="000000"/>
              </w:rPr>
            </w:pPr>
            <w:r>
              <w:rPr>
                <w:rFonts w:ascii="Calibri" w:eastAsia="Times New Roman" w:hAnsi="Calibri"/>
                <w:color w:val="000000"/>
              </w:rPr>
              <w:t>0</w:t>
            </w:r>
          </w:p>
        </w:tc>
        <w:tc>
          <w:tcPr>
            <w:tcW w:w="1134" w:type="dxa"/>
            <w:tcBorders>
              <w:top w:val="single" w:sz="24" w:space="0" w:color="auto"/>
              <w:bottom w:val="single" w:sz="4" w:space="0" w:color="auto"/>
            </w:tcBorders>
            <w:shd w:val="clear" w:color="auto" w:fill="auto"/>
            <w:noWrap/>
            <w:vAlign w:val="bottom"/>
            <w:hideMark/>
          </w:tcPr>
          <w:p w14:paraId="278133E9" w14:textId="21F35891" w:rsidR="008E0259" w:rsidRDefault="008E0259">
            <w:pPr>
              <w:jc w:val="right"/>
              <w:rPr>
                <w:rFonts w:ascii="Calibri" w:eastAsia="Times New Roman" w:hAnsi="Calibri"/>
                <w:color w:val="000000"/>
              </w:rPr>
            </w:pPr>
            <w:r>
              <w:rPr>
                <w:rFonts w:ascii="Calibri" w:eastAsia="Times New Roman" w:hAnsi="Calibri"/>
                <w:color w:val="000000"/>
              </w:rPr>
              <w:t>0</w:t>
            </w:r>
          </w:p>
        </w:tc>
      </w:tr>
      <w:tr w:rsidR="008E0259" w14:paraId="445E5371" w14:textId="77777777" w:rsidTr="008E0259">
        <w:trPr>
          <w:trHeight w:val="320"/>
        </w:trPr>
        <w:tc>
          <w:tcPr>
            <w:tcW w:w="956" w:type="dxa"/>
            <w:vMerge/>
            <w:shd w:val="clear" w:color="auto" w:fill="auto"/>
            <w:noWrap/>
            <w:vAlign w:val="bottom"/>
            <w:hideMark/>
          </w:tcPr>
          <w:p w14:paraId="04176357" w14:textId="583F22D0" w:rsidR="008E0259" w:rsidRPr="00D722BA" w:rsidRDefault="008E0259" w:rsidP="009365C6">
            <w:pPr>
              <w:rPr>
                <w:rFonts w:ascii="Calibri" w:eastAsia="Times New Roman" w:hAnsi="Calibri"/>
                <w:b/>
                <w:color w:val="000000"/>
              </w:rPr>
            </w:pPr>
          </w:p>
        </w:tc>
        <w:tc>
          <w:tcPr>
            <w:tcW w:w="2180" w:type="dxa"/>
            <w:shd w:val="clear" w:color="auto" w:fill="E2EFD9" w:themeFill="accent6" w:themeFillTint="33"/>
            <w:noWrap/>
            <w:vAlign w:val="bottom"/>
            <w:hideMark/>
          </w:tcPr>
          <w:p w14:paraId="104AA446" w14:textId="546644E4" w:rsidR="008E0259" w:rsidRPr="00A95A48" w:rsidRDefault="008E0259" w:rsidP="00ED7B2F">
            <w:pPr>
              <w:rPr>
                <w:rFonts w:ascii="Calibri" w:eastAsia="Times New Roman" w:hAnsi="Calibri"/>
                <w:b/>
                <w:color w:val="000000"/>
              </w:rPr>
            </w:pPr>
            <w:r w:rsidRPr="00A95A48">
              <w:rPr>
                <w:rFonts w:ascii="Calibri" w:eastAsia="Times New Roman" w:hAnsi="Calibri"/>
                <w:b/>
                <w:color w:val="000000"/>
              </w:rPr>
              <w:t xml:space="preserve">DIABLO_full </w:t>
            </w:r>
          </w:p>
        </w:tc>
        <w:tc>
          <w:tcPr>
            <w:tcW w:w="850" w:type="dxa"/>
            <w:shd w:val="clear" w:color="auto" w:fill="E2EFD9" w:themeFill="accent6" w:themeFillTint="33"/>
            <w:noWrap/>
            <w:vAlign w:val="bottom"/>
            <w:hideMark/>
          </w:tcPr>
          <w:p w14:paraId="1A8CD697" w14:textId="0ED62AF8" w:rsidR="008E0259" w:rsidRPr="00A95A48" w:rsidRDefault="008E0259">
            <w:pPr>
              <w:jc w:val="right"/>
              <w:rPr>
                <w:rFonts w:ascii="Calibri" w:eastAsia="Times New Roman" w:hAnsi="Calibri"/>
                <w:b/>
                <w:color w:val="000000"/>
              </w:rPr>
            </w:pPr>
            <w:r w:rsidRPr="00A95A48">
              <w:rPr>
                <w:rFonts w:ascii="Calibri" w:eastAsia="Times New Roman" w:hAnsi="Calibri"/>
                <w:b/>
                <w:color w:val="000000"/>
              </w:rPr>
              <w:t>23</w:t>
            </w:r>
          </w:p>
        </w:tc>
        <w:tc>
          <w:tcPr>
            <w:tcW w:w="567" w:type="dxa"/>
            <w:shd w:val="clear" w:color="auto" w:fill="FFFFFF" w:themeFill="background1"/>
            <w:noWrap/>
            <w:vAlign w:val="bottom"/>
            <w:hideMark/>
          </w:tcPr>
          <w:p w14:paraId="28112B6F" w14:textId="7A9068B8" w:rsidR="008E0259" w:rsidRPr="00A95A48" w:rsidRDefault="008E0259">
            <w:pPr>
              <w:jc w:val="right"/>
              <w:rPr>
                <w:rFonts w:ascii="Calibri" w:eastAsia="Times New Roman" w:hAnsi="Calibri"/>
                <w:color w:val="000000"/>
              </w:rPr>
            </w:pPr>
            <w:r w:rsidRPr="00A95A48">
              <w:rPr>
                <w:rFonts w:ascii="Calibri" w:eastAsia="Times New Roman" w:hAnsi="Calibri"/>
                <w:color w:val="000000"/>
              </w:rPr>
              <w:t>0</w:t>
            </w:r>
          </w:p>
        </w:tc>
        <w:tc>
          <w:tcPr>
            <w:tcW w:w="581" w:type="dxa"/>
            <w:shd w:val="clear" w:color="auto" w:fill="E2EFD9" w:themeFill="accent6" w:themeFillTint="33"/>
            <w:noWrap/>
            <w:vAlign w:val="bottom"/>
            <w:hideMark/>
          </w:tcPr>
          <w:p w14:paraId="35BC0D3A" w14:textId="6D82DBCB" w:rsidR="008E0259" w:rsidRPr="00A95A48" w:rsidRDefault="008E0259">
            <w:pPr>
              <w:jc w:val="right"/>
              <w:rPr>
                <w:rFonts w:ascii="Calibri" w:eastAsia="Times New Roman" w:hAnsi="Calibri"/>
                <w:b/>
                <w:color w:val="000000"/>
              </w:rPr>
            </w:pPr>
            <w:r w:rsidRPr="00A95A48">
              <w:rPr>
                <w:rFonts w:ascii="Calibri" w:eastAsia="Times New Roman" w:hAnsi="Calibri"/>
                <w:b/>
                <w:color w:val="000000"/>
              </w:rPr>
              <w:t>113</w:t>
            </w:r>
          </w:p>
        </w:tc>
        <w:tc>
          <w:tcPr>
            <w:tcW w:w="567" w:type="dxa"/>
            <w:shd w:val="clear" w:color="auto" w:fill="auto"/>
            <w:noWrap/>
            <w:vAlign w:val="bottom"/>
            <w:hideMark/>
          </w:tcPr>
          <w:p w14:paraId="0A5443FD" w14:textId="6557CFDA" w:rsidR="008E0259" w:rsidRPr="00A95A48" w:rsidRDefault="008E0259">
            <w:pPr>
              <w:jc w:val="right"/>
              <w:rPr>
                <w:rFonts w:ascii="Calibri" w:eastAsia="Times New Roman" w:hAnsi="Calibri"/>
                <w:color w:val="000000"/>
              </w:rPr>
            </w:pPr>
            <w:r w:rsidRPr="00A95A48">
              <w:rPr>
                <w:rFonts w:ascii="Calibri" w:eastAsia="Times New Roman" w:hAnsi="Calibri"/>
                <w:color w:val="000000"/>
              </w:rPr>
              <w:t>0</w:t>
            </w:r>
          </w:p>
        </w:tc>
        <w:tc>
          <w:tcPr>
            <w:tcW w:w="581" w:type="dxa"/>
            <w:shd w:val="clear" w:color="auto" w:fill="E2EFD9" w:themeFill="accent6" w:themeFillTint="33"/>
            <w:noWrap/>
            <w:vAlign w:val="bottom"/>
            <w:hideMark/>
          </w:tcPr>
          <w:p w14:paraId="5DC0F330" w14:textId="15560935" w:rsidR="008E0259" w:rsidRPr="00A95A48" w:rsidRDefault="008E0259">
            <w:pPr>
              <w:jc w:val="right"/>
              <w:rPr>
                <w:rFonts w:ascii="Calibri" w:eastAsia="Times New Roman" w:hAnsi="Calibri"/>
                <w:b/>
                <w:color w:val="000000"/>
              </w:rPr>
            </w:pPr>
            <w:r w:rsidRPr="00A95A48">
              <w:rPr>
                <w:rFonts w:ascii="Calibri" w:eastAsia="Times New Roman" w:hAnsi="Calibri"/>
                <w:b/>
                <w:color w:val="000000"/>
              </w:rPr>
              <w:t>46</w:t>
            </w:r>
          </w:p>
        </w:tc>
        <w:tc>
          <w:tcPr>
            <w:tcW w:w="606" w:type="dxa"/>
            <w:shd w:val="clear" w:color="auto" w:fill="E2EFD9" w:themeFill="accent6" w:themeFillTint="33"/>
            <w:noWrap/>
            <w:vAlign w:val="bottom"/>
            <w:hideMark/>
          </w:tcPr>
          <w:p w14:paraId="4E3E4DB5" w14:textId="01B91400" w:rsidR="008E0259" w:rsidRPr="00A95A48" w:rsidRDefault="008E0259">
            <w:pPr>
              <w:jc w:val="right"/>
              <w:rPr>
                <w:rFonts w:ascii="Calibri" w:eastAsia="Times New Roman" w:hAnsi="Calibri"/>
                <w:b/>
                <w:color w:val="000000"/>
              </w:rPr>
            </w:pPr>
            <w:r w:rsidRPr="00A95A48">
              <w:rPr>
                <w:rFonts w:ascii="Calibri" w:eastAsia="Times New Roman" w:hAnsi="Calibri"/>
                <w:b/>
                <w:color w:val="000000"/>
              </w:rPr>
              <w:t>216</w:t>
            </w:r>
          </w:p>
        </w:tc>
        <w:tc>
          <w:tcPr>
            <w:tcW w:w="466" w:type="dxa"/>
            <w:shd w:val="clear" w:color="auto" w:fill="auto"/>
            <w:noWrap/>
            <w:vAlign w:val="bottom"/>
            <w:hideMark/>
          </w:tcPr>
          <w:p w14:paraId="4737E75B" w14:textId="3CDE43ED" w:rsidR="008E0259" w:rsidRPr="00A95A48" w:rsidRDefault="008E0259">
            <w:pPr>
              <w:jc w:val="right"/>
              <w:rPr>
                <w:rFonts w:ascii="Calibri" w:eastAsia="Times New Roman" w:hAnsi="Calibri"/>
                <w:color w:val="000000"/>
              </w:rPr>
            </w:pPr>
            <w:r w:rsidRPr="00A95A48">
              <w:rPr>
                <w:rFonts w:ascii="Calibri" w:eastAsia="Times New Roman" w:hAnsi="Calibri"/>
                <w:color w:val="000000"/>
              </w:rPr>
              <w:t>0</w:t>
            </w:r>
          </w:p>
        </w:tc>
        <w:tc>
          <w:tcPr>
            <w:tcW w:w="708" w:type="dxa"/>
            <w:shd w:val="clear" w:color="auto" w:fill="E2EFD9" w:themeFill="accent6" w:themeFillTint="33"/>
            <w:noWrap/>
            <w:vAlign w:val="bottom"/>
            <w:hideMark/>
          </w:tcPr>
          <w:p w14:paraId="46B3564A" w14:textId="0523340D" w:rsidR="008E0259" w:rsidRPr="00A95A48" w:rsidRDefault="008E0259">
            <w:pPr>
              <w:jc w:val="right"/>
              <w:rPr>
                <w:rFonts w:ascii="Calibri" w:eastAsia="Times New Roman" w:hAnsi="Calibri"/>
                <w:b/>
                <w:color w:val="000000"/>
              </w:rPr>
            </w:pPr>
            <w:r w:rsidRPr="00A95A48">
              <w:rPr>
                <w:rFonts w:ascii="Calibri" w:eastAsia="Times New Roman" w:hAnsi="Calibri"/>
                <w:b/>
                <w:color w:val="000000"/>
              </w:rPr>
              <w:t>218</w:t>
            </w:r>
          </w:p>
        </w:tc>
        <w:tc>
          <w:tcPr>
            <w:tcW w:w="460" w:type="dxa"/>
            <w:shd w:val="clear" w:color="auto" w:fill="E2EFD9" w:themeFill="accent6" w:themeFillTint="33"/>
            <w:noWrap/>
            <w:vAlign w:val="bottom"/>
            <w:hideMark/>
          </w:tcPr>
          <w:p w14:paraId="6902329E" w14:textId="6B6956D9" w:rsidR="008E0259" w:rsidRPr="00A95A48" w:rsidRDefault="008E0259">
            <w:pPr>
              <w:jc w:val="right"/>
              <w:rPr>
                <w:rFonts w:ascii="Calibri" w:eastAsia="Times New Roman" w:hAnsi="Calibri"/>
                <w:b/>
                <w:color w:val="000000"/>
              </w:rPr>
            </w:pPr>
            <w:r w:rsidRPr="00A95A48">
              <w:rPr>
                <w:rFonts w:ascii="Calibri" w:eastAsia="Times New Roman" w:hAnsi="Calibri"/>
                <w:b/>
                <w:color w:val="000000"/>
              </w:rPr>
              <w:t>7</w:t>
            </w:r>
          </w:p>
        </w:tc>
        <w:tc>
          <w:tcPr>
            <w:tcW w:w="1134" w:type="dxa"/>
            <w:shd w:val="clear" w:color="auto" w:fill="E2EFD9" w:themeFill="accent6" w:themeFillTint="33"/>
            <w:noWrap/>
            <w:vAlign w:val="bottom"/>
            <w:hideMark/>
          </w:tcPr>
          <w:p w14:paraId="145CBA28" w14:textId="7D5A868A" w:rsidR="008E0259" w:rsidRPr="00A95A48" w:rsidRDefault="008E0259">
            <w:pPr>
              <w:jc w:val="right"/>
              <w:rPr>
                <w:rFonts w:ascii="Calibri" w:eastAsia="Times New Roman" w:hAnsi="Calibri"/>
                <w:b/>
                <w:color w:val="000000"/>
              </w:rPr>
            </w:pPr>
            <w:r w:rsidRPr="00A95A48">
              <w:rPr>
                <w:rFonts w:ascii="Calibri" w:eastAsia="Times New Roman" w:hAnsi="Calibri"/>
                <w:b/>
                <w:color w:val="000000"/>
              </w:rPr>
              <w:t>16</w:t>
            </w:r>
          </w:p>
        </w:tc>
      </w:tr>
      <w:tr w:rsidR="008E0259" w14:paraId="32A7B221" w14:textId="77777777" w:rsidTr="008E0259">
        <w:trPr>
          <w:trHeight w:val="320"/>
        </w:trPr>
        <w:tc>
          <w:tcPr>
            <w:tcW w:w="956" w:type="dxa"/>
            <w:vMerge/>
            <w:shd w:val="clear" w:color="auto" w:fill="auto"/>
            <w:noWrap/>
            <w:vAlign w:val="bottom"/>
            <w:hideMark/>
          </w:tcPr>
          <w:p w14:paraId="71B3F7C1" w14:textId="74C628F4" w:rsidR="008E0259" w:rsidRPr="00D722BA" w:rsidRDefault="008E0259" w:rsidP="009365C6">
            <w:pPr>
              <w:rPr>
                <w:rFonts w:ascii="Calibri" w:eastAsia="Times New Roman" w:hAnsi="Calibri"/>
                <w:b/>
                <w:color w:val="000000"/>
              </w:rPr>
            </w:pPr>
          </w:p>
        </w:tc>
        <w:tc>
          <w:tcPr>
            <w:tcW w:w="2180" w:type="dxa"/>
            <w:shd w:val="clear" w:color="auto" w:fill="auto"/>
            <w:noWrap/>
            <w:vAlign w:val="bottom"/>
            <w:hideMark/>
          </w:tcPr>
          <w:p w14:paraId="2034A1EC" w14:textId="5FD5C665" w:rsidR="008E0259" w:rsidRDefault="008E0259" w:rsidP="00ED7B2F">
            <w:pPr>
              <w:rPr>
                <w:rFonts w:ascii="Calibri" w:eastAsia="Times New Roman" w:hAnsi="Calibri"/>
                <w:color w:val="000000"/>
              </w:rPr>
            </w:pPr>
            <w:r>
              <w:rPr>
                <w:rFonts w:ascii="Calibri" w:eastAsia="Times New Roman" w:hAnsi="Calibri"/>
                <w:color w:val="000000"/>
              </w:rPr>
              <w:t xml:space="preserve">DIABLO_null </w:t>
            </w:r>
          </w:p>
        </w:tc>
        <w:tc>
          <w:tcPr>
            <w:tcW w:w="850" w:type="dxa"/>
            <w:shd w:val="clear" w:color="auto" w:fill="auto"/>
            <w:noWrap/>
            <w:vAlign w:val="bottom"/>
            <w:hideMark/>
          </w:tcPr>
          <w:p w14:paraId="1E34A97D" w14:textId="2DA7698B" w:rsidR="008E0259" w:rsidRDefault="008E0259">
            <w:pPr>
              <w:jc w:val="right"/>
              <w:rPr>
                <w:rFonts w:ascii="Calibri" w:eastAsia="Times New Roman" w:hAnsi="Calibri"/>
                <w:color w:val="000000"/>
              </w:rPr>
            </w:pPr>
            <w:r>
              <w:rPr>
                <w:rFonts w:ascii="Calibri" w:eastAsia="Times New Roman" w:hAnsi="Calibri"/>
                <w:color w:val="000000"/>
              </w:rPr>
              <w:t>0</w:t>
            </w:r>
          </w:p>
        </w:tc>
        <w:tc>
          <w:tcPr>
            <w:tcW w:w="567" w:type="dxa"/>
            <w:shd w:val="clear" w:color="auto" w:fill="auto"/>
            <w:noWrap/>
            <w:vAlign w:val="bottom"/>
            <w:hideMark/>
          </w:tcPr>
          <w:p w14:paraId="6556D036" w14:textId="3DFAFD99" w:rsidR="008E0259" w:rsidRDefault="008E0259">
            <w:pPr>
              <w:jc w:val="right"/>
              <w:rPr>
                <w:rFonts w:ascii="Calibri" w:eastAsia="Times New Roman" w:hAnsi="Calibri"/>
                <w:color w:val="000000"/>
              </w:rPr>
            </w:pPr>
            <w:r>
              <w:rPr>
                <w:rFonts w:ascii="Calibri" w:eastAsia="Times New Roman" w:hAnsi="Calibri"/>
                <w:color w:val="000000"/>
              </w:rPr>
              <w:t>0</w:t>
            </w:r>
          </w:p>
        </w:tc>
        <w:tc>
          <w:tcPr>
            <w:tcW w:w="581" w:type="dxa"/>
            <w:shd w:val="clear" w:color="auto" w:fill="auto"/>
            <w:noWrap/>
            <w:vAlign w:val="bottom"/>
            <w:hideMark/>
          </w:tcPr>
          <w:p w14:paraId="4E7EA379" w14:textId="7CF679A4" w:rsidR="008E0259" w:rsidRDefault="008E0259">
            <w:pPr>
              <w:jc w:val="right"/>
              <w:rPr>
                <w:rFonts w:ascii="Calibri" w:eastAsia="Times New Roman" w:hAnsi="Calibri"/>
                <w:color w:val="000000"/>
              </w:rPr>
            </w:pPr>
            <w:r>
              <w:rPr>
                <w:rFonts w:ascii="Calibri" w:eastAsia="Times New Roman" w:hAnsi="Calibri"/>
                <w:color w:val="000000"/>
              </w:rPr>
              <w:t>21</w:t>
            </w:r>
          </w:p>
        </w:tc>
        <w:tc>
          <w:tcPr>
            <w:tcW w:w="567" w:type="dxa"/>
            <w:shd w:val="clear" w:color="auto" w:fill="auto"/>
            <w:noWrap/>
            <w:vAlign w:val="bottom"/>
            <w:hideMark/>
          </w:tcPr>
          <w:p w14:paraId="6B523C76" w14:textId="667D5DFC" w:rsidR="008E0259" w:rsidRDefault="008E0259">
            <w:pPr>
              <w:jc w:val="right"/>
              <w:rPr>
                <w:rFonts w:ascii="Calibri" w:eastAsia="Times New Roman" w:hAnsi="Calibri"/>
                <w:color w:val="000000"/>
              </w:rPr>
            </w:pPr>
            <w:r>
              <w:rPr>
                <w:rFonts w:ascii="Calibri" w:eastAsia="Times New Roman" w:hAnsi="Calibri"/>
                <w:color w:val="000000"/>
              </w:rPr>
              <w:t>6</w:t>
            </w:r>
          </w:p>
        </w:tc>
        <w:tc>
          <w:tcPr>
            <w:tcW w:w="581" w:type="dxa"/>
            <w:shd w:val="clear" w:color="auto" w:fill="auto"/>
            <w:noWrap/>
            <w:vAlign w:val="bottom"/>
            <w:hideMark/>
          </w:tcPr>
          <w:p w14:paraId="4CE65D19" w14:textId="6E22193D" w:rsidR="008E0259" w:rsidRDefault="008E0259">
            <w:pPr>
              <w:jc w:val="right"/>
              <w:rPr>
                <w:rFonts w:ascii="Calibri" w:eastAsia="Times New Roman" w:hAnsi="Calibri"/>
                <w:color w:val="000000"/>
              </w:rPr>
            </w:pPr>
            <w:r>
              <w:rPr>
                <w:rFonts w:ascii="Calibri" w:eastAsia="Times New Roman" w:hAnsi="Calibri"/>
                <w:color w:val="000000"/>
              </w:rPr>
              <w:t>1</w:t>
            </w:r>
          </w:p>
        </w:tc>
        <w:tc>
          <w:tcPr>
            <w:tcW w:w="606" w:type="dxa"/>
            <w:shd w:val="clear" w:color="auto" w:fill="auto"/>
            <w:noWrap/>
            <w:vAlign w:val="bottom"/>
            <w:hideMark/>
          </w:tcPr>
          <w:p w14:paraId="3C8E6704" w14:textId="06B5C22D" w:rsidR="008E0259" w:rsidRDefault="008E0259">
            <w:pPr>
              <w:jc w:val="right"/>
              <w:rPr>
                <w:rFonts w:ascii="Calibri" w:eastAsia="Times New Roman" w:hAnsi="Calibri"/>
                <w:color w:val="000000"/>
              </w:rPr>
            </w:pPr>
            <w:r>
              <w:rPr>
                <w:rFonts w:ascii="Calibri" w:eastAsia="Times New Roman" w:hAnsi="Calibri"/>
                <w:color w:val="000000"/>
              </w:rPr>
              <w:t>0</w:t>
            </w:r>
          </w:p>
        </w:tc>
        <w:tc>
          <w:tcPr>
            <w:tcW w:w="466" w:type="dxa"/>
            <w:shd w:val="clear" w:color="auto" w:fill="auto"/>
            <w:noWrap/>
            <w:vAlign w:val="bottom"/>
            <w:hideMark/>
          </w:tcPr>
          <w:p w14:paraId="3E12E39D" w14:textId="06033A10" w:rsidR="008E0259" w:rsidRDefault="008E0259">
            <w:pPr>
              <w:jc w:val="right"/>
              <w:rPr>
                <w:rFonts w:ascii="Calibri" w:eastAsia="Times New Roman" w:hAnsi="Calibri"/>
                <w:color w:val="000000"/>
              </w:rPr>
            </w:pPr>
            <w:r>
              <w:rPr>
                <w:rFonts w:ascii="Calibri" w:eastAsia="Times New Roman" w:hAnsi="Calibri"/>
                <w:color w:val="000000"/>
              </w:rPr>
              <w:t>0</w:t>
            </w:r>
          </w:p>
        </w:tc>
        <w:tc>
          <w:tcPr>
            <w:tcW w:w="708" w:type="dxa"/>
            <w:shd w:val="clear" w:color="auto" w:fill="auto"/>
            <w:noWrap/>
            <w:vAlign w:val="bottom"/>
            <w:hideMark/>
          </w:tcPr>
          <w:p w14:paraId="75B2CBBC" w14:textId="0D17ADE5" w:rsidR="008E0259" w:rsidRDefault="008E0259">
            <w:pPr>
              <w:jc w:val="right"/>
              <w:rPr>
                <w:rFonts w:ascii="Calibri" w:eastAsia="Times New Roman" w:hAnsi="Calibri"/>
                <w:color w:val="000000"/>
              </w:rPr>
            </w:pPr>
            <w:r>
              <w:rPr>
                <w:rFonts w:ascii="Calibri" w:eastAsia="Times New Roman" w:hAnsi="Calibri"/>
                <w:color w:val="000000"/>
              </w:rPr>
              <w:t>62</w:t>
            </w:r>
          </w:p>
        </w:tc>
        <w:tc>
          <w:tcPr>
            <w:tcW w:w="460" w:type="dxa"/>
            <w:shd w:val="clear" w:color="auto" w:fill="auto"/>
            <w:noWrap/>
            <w:vAlign w:val="bottom"/>
            <w:hideMark/>
          </w:tcPr>
          <w:p w14:paraId="673ED2FF" w14:textId="4C958A1C" w:rsidR="008E0259" w:rsidRDefault="008E0259">
            <w:pPr>
              <w:jc w:val="right"/>
              <w:rPr>
                <w:rFonts w:ascii="Calibri" w:eastAsia="Times New Roman" w:hAnsi="Calibri"/>
                <w:color w:val="000000"/>
              </w:rPr>
            </w:pPr>
            <w:r>
              <w:rPr>
                <w:rFonts w:ascii="Calibri" w:eastAsia="Times New Roman" w:hAnsi="Calibri"/>
                <w:color w:val="000000"/>
              </w:rPr>
              <w:t>2</w:t>
            </w:r>
          </w:p>
        </w:tc>
        <w:tc>
          <w:tcPr>
            <w:tcW w:w="1134" w:type="dxa"/>
            <w:shd w:val="clear" w:color="auto" w:fill="auto"/>
            <w:noWrap/>
            <w:vAlign w:val="bottom"/>
            <w:hideMark/>
          </w:tcPr>
          <w:p w14:paraId="70316975" w14:textId="77129218" w:rsidR="008E0259" w:rsidRDefault="008E0259">
            <w:pPr>
              <w:jc w:val="right"/>
              <w:rPr>
                <w:rFonts w:ascii="Calibri" w:eastAsia="Times New Roman" w:hAnsi="Calibri"/>
                <w:color w:val="000000"/>
              </w:rPr>
            </w:pPr>
            <w:r>
              <w:rPr>
                <w:rFonts w:ascii="Calibri" w:eastAsia="Times New Roman" w:hAnsi="Calibri"/>
                <w:color w:val="000000"/>
              </w:rPr>
              <w:t>0</w:t>
            </w:r>
          </w:p>
        </w:tc>
      </w:tr>
      <w:tr w:rsidR="008E0259" w14:paraId="2D926AF1" w14:textId="77777777" w:rsidTr="008E0259">
        <w:trPr>
          <w:trHeight w:val="320"/>
        </w:trPr>
        <w:tc>
          <w:tcPr>
            <w:tcW w:w="956" w:type="dxa"/>
            <w:vMerge/>
            <w:shd w:val="clear" w:color="auto" w:fill="auto"/>
            <w:noWrap/>
            <w:vAlign w:val="bottom"/>
            <w:hideMark/>
          </w:tcPr>
          <w:p w14:paraId="666962F1" w14:textId="0291EEB1" w:rsidR="008E0259" w:rsidRPr="00D722BA" w:rsidRDefault="008E0259" w:rsidP="009365C6">
            <w:pPr>
              <w:rPr>
                <w:rFonts w:ascii="Calibri" w:eastAsia="Times New Roman" w:hAnsi="Calibri"/>
                <w:b/>
                <w:color w:val="000000"/>
              </w:rPr>
            </w:pPr>
          </w:p>
        </w:tc>
        <w:tc>
          <w:tcPr>
            <w:tcW w:w="2180" w:type="dxa"/>
            <w:shd w:val="clear" w:color="auto" w:fill="auto"/>
            <w:noWrap/>
            <w:vAlign w:val="bottom"/>
            <w:hideMark/>
          </w:tcPr>
          <w:p w14:paraId="7405B846" w14:textId="7094130B" w:rsidR="008E0259" w:rsidRDefault="008E0259" w:rsidP="00ED7B2F">
            <w:pPr>
              <w:rPr>
                <w:rFonts w:ascii="Calibri" w:eastAsia="Times New Roman" w:hAnsi="Calibri"/>
                <w:color w:val="000000"/>
              </w:rPr>
            </w:pPr>
            <w:r>
              <w:rPr>
                <w:rFonts w:ascii="Calibri" w:eastAsia="Times New Roman" w:hAnsi="Calibri"/>
                <w:color w:val="000000"/>
              </w:rPr>
              <w:t xml:space="preserve">Ensemble </w:t>
            </w:r>
          </w:p>
        </w:tc>
        <w:tc>
          <w:tcPr>
            <w:tcW w:w="850" w:type="dxa"/>
            <w:shd w:val="clear" w:color="auto" w:fill="auto"/>
            <w:noWrap/>
            <w:vAlign w:val="bottom"/>
            <w:hideMark/>
          </w:tcPr>
          <w:p w14:paraId="1A7B57E2" w14:textId="06F2773F" w:rsidR="008E0259" w:rsidRDefault="008E0259">
            <w:pPr>
              <w:jc w:val="right"/>
              <w:rPr>
                <w:rFonts w:ascii="Calibri" w:eastAsia="Times New Roman" w:hAnsi="Calibri"/>
                <w:color w:val="000000"/>
              </w:rPr>
            </w:pPr>
            <w:r>
              <w:rPr>
                <w:rFonts w:ascii="Calibri" w:eastAsia="Times New Roman" w:hAnsi="Calibri"/>
                <w:color w:val="000000"/>
              </w:rPr>
              <w:t>0</w:t>
            </w:r>
          </w:p>
        </w:tc>
        <w:tc>
          <w:tcPr>
            <w:tcW w:w="567" w:type="dxa"/>
            <w:shd w:val="clear" w:color="auto" w:fill="auto"/>
            <w:noWrap/>
            <w:vAlign w:val="bottom"/>
            <w:hideMark/>
          </w:tcPr>
          <w:p w14:paraId="08E735B9" w14:textId="7D7E4483" w:rsidR="008E0259" w:rsidRDefault="008E0259">
            <w:pPr>
              <w:jc w:val="right"/>
              <w:rPr>
                <w:rFonts w:ascii="Calibri" w:eastAsia="Times New Roman" w:hAnsi="Calibri"/>
                <w:color w:val="000000"/>
              </w:rPr>
            </w:pPr>
            <w:r>
              <w:rPr>
                <w:rFonts w:ascii="Calibri" w:eastAsia="Times New Roman" w:hAnsi="Calibri"/>
                <w:color w:val="000000"/>
              </w:rPr>
              <w:t>0</w:t>
            </w:r>
          </w:p>
        </w:tc>
        <w:tc>
          <w:tcPr>
            <w:tcW w:w="581" w:type="dxa"/>
            <w:shd w:val="clear" w:color="auto" w:fill="auto"/>
            <w:noWrap/>
            <w:vAlign w:val="bottom"/>
            <w:hideMark/>
          </w:tcPr>
          <w:p w14:paraId="2904ABA9" w14:textId="47212280" w:rsidR="008E0259" w:rsidRDefault="008E0259">
            <w:pPr>
              <w:jc w:val="right"/>
              <w:rPr>
                <w:rFonts w:ascii="Calibri" w:eastAsia="Times New Roman" w:hAnsi="Calibri"/>
                <w:color w:val="000000"/>
              </w:rPr>
            </w:pPr>
            <w:r>
              <w:rPr>
                <w:rFonts w:ascii="Calibri" w:eastAsia="Times New Roman" w:hAnsi="Calibri"/>
                <w:color w:val="000000"/>
              </w:rPr>
              <w:t>3</w:t>
            </w:r>
          </w:p>
        </w:tc>
        <w:tc>
          <w:tcPr>
            <w:tcW w:w="567" w:type="dxa"/>
            <w:tcBorders>
              <w:bottom w:val="single" w:sz="4" w:space="0" w:color="auto"/>
            </w:tcBorders>
            <w:shd w:val="clear" w:color="auto" w:fill="auto"/>
            <w:noWrap/>
            <w:vAlign w:val="bottom"/>
            <w:hideMark/>
          </w:tcPr>
          <w:p w14:paraId="333A47BD" w14:textId="63D0F7DD" w:rsidR="008E0259" w:rsidRDefault="008E0259">
            <w:pPr>
              <w:jc w:val="right"/>
              <w:rPr>
                <w:rFonts w:ascii="Calibri" w:eastAsia="Times New Roman" w:hAnsi="Calibri"/>
                <w:color w:val="000000"/>
              </w:rPr>
            </w:pPr>
            <w:r>
              <w:rPr>
                <w:rFonts w:ascii="Calibri" w:eastAsia="Times New Roman" w:hAnsi="Calibri"/>
                <w:color w:val="000000"/>
              </w:rPr>
              <w:t>2</w:t>
            </w:r>
          </w:p>
        </w:tc>
        <w:tc>
          <w:tcPr>
            <w:tcW w:w="581" w:type="dxa"/>
            <w:shd w:val="clear" w:color="auto" w:fill="auto"/>
            <w:noWrap/>
            <w:vAlign w:val="bottom"/>
            <w:hideMark/>
          </w:tcPr>
          <w:p w14:paraId="5DDEF33A" w14:textId="3CCADB3F" w:rsidR="008E0259" w:rsidRDefault="008E0259">
            <w:pPr>
              <w:jc w:val="right"/>
              <w:rPr>
                <w:rFonts w:ascii="Calibri" w:eastAsia="Times New Roman" w:hAnsi="Calibri"/>
                <w:color w:val="000000"/>
              </w:rPr>
            </w:pPr>
            <w:r>
              <w:rPr>
                <w:rFonts w:ascii="Calibri" w:eastAsia="Times New Roman" w:hAnsi="Calibri"/>
                <w:color w:val="000000"/>
              </w:rPr>
              <w:t>2</w:t>
            </w:r>
          </w:p>
        </w:tc>
        <w:tc>
          <w:tcPr>
            <w:tcW w:w="606" w:type="dxa"/>
            <w:shd w:val="clear" w:color="auto" w:fill="auto"/>
            <w:noWrap/>
            <w:vAlign w:val="bottom"/>
            <w:hideMark/>
          </w:tcPr>
          <w:p w14:paraId="4D25E28B" w14:textId="2224A96C" w:rsidR="008E0259" w:rsidRDefault="008E0259">
            <w:pPr>
              <w:jc w:val="right"/>
              <w:rPr>
                <w:rFonts w:ascii="Calibri" w:eastAsia="Times New Roman" w:hAnsi="Calibri"/>
                <w:color w:val="000000"/>
              </w:rPr>
            </w:pPr>
            <w:r>
              <w:rPr>
                <w:rFonts w:ascii="Calibri" w:eastAsia="Times New Roman" w:hAnsi="Calibri"/>
                <w:color w:val="000000"/>
              </w:rPr>
              <w:t>0</w:t>
            </w:r>
          </w:p>
        </w:tc>
        <w:tc>
          <w:tcPr>
            <w:tcW w:w="466" w:type="dxa"/>
            <w:shd w:val="clear" w:color="auto" w:fill="auto"/>
            <w:noWrap/>
            <w:vAlign w:val="bottom"/>
            <w:hideMark/>
          </w:tcPr>
          <w:p w14:paraId="4170CC9B" w14:textId="35F09515" w:rsidR="008E0259" w:rsidRDefault="008E0259">
            <w:pPr>
              <w:jc w:val="right"/>
              <w:rPr>
                <w:rFonts w:ascii="Calibri" w:eastAsia="Times New Roman" w:hAnsi="Calibri"/>
                <w:color w:val="000000"/>
              </w:rPr>
            </w:pPr>
            <w:r>
              <w:rPr>
                <w:rFonts w:ascii="Calibri" w:eastAsia="Times New Roman" w:hAnsi="Calibri"/>
                <w:color w:val="000000"/>
              </w:rPr>
              <w:t>0</w:t>
            </w:r>
          </w:p>
        </w:tc>
        <w:tc>
          <w:tcPr>
            <w:tcW w:w="708" w:type="dxa"/>
            <w:shd w:val="clear" w:color="auto" w:fill="auto"/>
            <w:noWrap/>
            <w:vAlign w:val="bottom"/>
            <w:hideMark/>
          </w:tcPr>
          <w:p w14:paraId="1F66358B" w14:textId="706407A5" w:rsidR="008E0259" w:rsidRDefault="008E0259">
            <w:pPr>
              <w:jc w:val="right"/>
              <w:rPr>
                <w:rFonts w:ascii="Calibri" w:eastAsia="Times New Roman" w:hAnsi="Calibri"/>
                <w:color w:val="000000"/>
              </w:rPr>
            </w:pPr>
            <w:r>
              <w:rPr>
                <w:rFonts w:ascii="Calibri" w:eastAsia="Times New Roman" w:hAnsi="Calibri"/>
                <w:color w:val="000000"/>
              </w:rPr>
              <w:t>10</w:t>
            </w:r>
          </w:p>
        </w:tc>
        <w:tc>
          <w:tcPr>
            <w:tcW w:w="460" w:type="dxa"/>
            <w:shd w:val="clear" w:color="auto" w:fill="auto"/>
            <w:noWrap/>
            <w:vAlign w:val="bottom"/>
            <w:hideMark/>
          </w:tcPr>
          <w:p w14:paraId="2F20EA2B" w14:textId="6187B4A7" w:rsidR="008E0259" w:rsidRDefault="008E0259">
            <w:pPr>
              <w:jc w:val="right"/>
              <w:rPr>
                <w:rFonts w:ascii="Calibri" w:eastAsia="Times New Roman" w:hAnsi="Calibri"/>
                <w:color w:val="000000"/>
              </w:rPr>
            </w:pPr>
            <w:r>
              <w:rPr>
                <w:rFonts w:ascii="Calibri" w:eastAsia="Times New Roman" w:hAnsi="Calibri"/>
                <w:color w:val="000000"/>
              </w:rPr>
              <w:t>0</w:t>
            </w:r>
          </w:p>
        </w:tc>
        <w:tc>
          <w:tcPr>
            <w:tcW w:w="1134" w:type="dxa"/>
            <w:shd w:val="clear" w:color="auto" w:fill="auto"/>
            <w:noWrap/>
            <w:vAlign w:val="bottom"/>
            <w:hideMark/>
          </w:tcPr>
          <w:p w14:paraId="1CC430D7" w14:textId="29AF3D14" w:rsidR="008E0259" w:rsidRDefault="008E0259">
            <w:pPr>
              <w:jc w:val="right"/>
              <w:rPr>
                <w:rFonts w:ascii="Calibri" w:eastAsia="Times New Roman" w:hAnsi="Calibri"/>
                <w:color w:val="000000"/>
              </w:rPr>
            </w:pPr>
            <w:r>
              <w:rPr>
                <w:rFonts w:ascii="Calibri" w:eastAsia="Times New Roman" w:hAnsi="Calibri"/>
                <w:color w:val="000000"/>
              </w:rPr>
              <w:t>0</w:t>
            </w:r>
          </w:p>
        </w:tc>
      </w:tr>
      <w:tr w:rsidR="008E0259" w14:paraId="1E314CE7" w14:textId="77777777" w:rsidTr="008E0259">
        <w:trPr>
          <w:trHeight w:val="320"/>
        </w:trPr>
        <w:tc>
          <w:tcPr>
            <w:tcW w:w="956" w:type="dxa"/>
            <w:vMerge/>
            <w:shd w:val="clear" w:color="auto" w:fill="auto"/>
            <w:noWrap/>
            <w:vAlign w:val="bottom"/>
            <w:hideMark/>
          </w:tcPr>
          <w:p w14:paraId="651D7A49" w14:textId="2A1AF92E" w:rsidR="008E0259" w:rsidRPr="00D722BA" w:rsidRDefault="008E0259" w:rsidP="009365C6">
            <w:pPr>
              <w:rPr>
                <w:rFonts w:ascii="Calibri" w:eastAsia="Times New Roman" w:hAnsi="Calibri"/>
                <w:b/>
                <w:color w:val="000000"/>
              </w:rPr>
            </w:pPr>
          </w:p>
        </w:tc>
        <w:tc>
          <w:tcPr>
            <w:tcW w:w="2180" w:type="dxa"/>
            <w:shd w:val="clear" w:color="auto" w:fill="auto"/>
            <w:noWrap/>
            <w:vAlign w:val="bottom"/>
            <w:hideMark/>
          </w:tcPr>
          <w:p w14:paraId="36E94173" w14:textId="46F9E420" w:rsidR="008E0259" w:rsidRDefault="008E0259" w:rsidP="00ED7B2F">
            <w:pPr>
              <w:rPr>
                <w:rFonts w:ascii="Calibri" w:eastAsia="Times New Roman" w:hAnsi="Calibri"/>
                <w:color w:val="000000"/>
              </w:rPr>
            </w:pPr>
            <w:r>
              <w:rPr>
                <w:rFonts w:ascii="Calibri" w:eastAsia="Times New Roman" w:hAnsi="Calibri"/>
                <w:color w:val="000000"/>
              </w:rPr>
              <w:t xml:space="preserve">JIVE </w:t>
            </w:r>
          </w:p>
        </w:tc>
        <w:tc>
          <w:tcPr>
            <w:tcW w:w="850" w:type="dxa"/>
            <w:shd w:val="clear" w:color="auto" w:fill="auto"/>
            <w:noWrap/>
            <w:vAlign w:val="bottom"/>
            <w:hideMark/>
          </w:tcPr>
          <w:p w14:paraId="2D80A714" w14:textId="633EEA4E" w:rsidR="008E0259" w:rsidRDefault="008E0259">
            <w:pPr>
              <w:jc w:val="right"/>
              <w:rPr>
                <w:rFonts w:ascii="Calibri" w:eastAsia="Times New Roman" w:hAnsi="Calibri"/>
                <w:color w:val="000000"/>
              </w:rPr>
            </w:pPr>
            <w:r>
              <w:rPr>
                <w:rFonts w:ascii="Calibri" w:eastAsia="Times New Roman" w:hAnsi="Calibri"/>
                <w:color w:val="000000"/>
              </w:rPr>
              <w:t>0</w:t>
            </w:r>
          </w:p>
        </w:tc>
        <w:tc>
          <w:tcPr>
            <w:tcW w:w="567" w:type="dxa"/>
            <w:shd w:val="clear" w:color="auto" w:fill="auto"/>
            <w:noWrap/>
            <w:vAlign w:val="bottom"/>
            <w:hideMark/>
          </w:tcPr>
          <w:p w14:paraId="3B967CFD" w14:textId="0DCF3E72" w:rsidR="008E0259" w:rsidRDefault="008E0259">
            <w:pPr>
              <w:jc w:val="right"/>
              <w:rPr>
                <w:rFonts w:ascii="Calibri" w:eastAsia="Times New Roman" w:hAnsi="Calibri"/>
                <w:color w:val="000000"/>
              </w:rPr>
            </w:pPr>
            <w:r>
              <w:rPr>
                <w:rFonts w:ascii="Calibri" w:eastAsia="Times New Roman" w:hAnsi="Calibri"/>
                <w:color w:val="000000"/>
              </w:rPr>
              <w:t>0</w:t>
            </w:r>
          </w:p>
        </w:tc>
        <w:tc>
          <w:tcPr>
            <w:tcW w:w="581" w:type="dxa"/>
            <w:tcBorders>
              <w:bottom w:val="single" w:sz="4" w:space="0" w:color="auto"/>
            </w:tcBorders>
            <w:shd w:val="clear" w:color="auto" w:fill="auto"/>
            <w:noWrap/>
            <w:vAlign w:val="bottom"/>
            <w:hideMark/>
          </w:tcPr>
          <w:p w14:paraId="1745BDC5" w14:textId="7984E5A3" w:rsidR="008E0259" w:rsidRDefault="008E0259">
            <w:pPr>
              <w:jc w:val="right"/>
              <w:rPr>
                <w:rFonts w:ascii="Calibri" w:eastAsia="Times New Roman" w:hAnsi="Calibri"/>
                <w:color w:val="000000"/>
              </w:rPr>
            </w:pPr>
            <w:r>
              <w:rPr>
                <w:rFonts w:ascii="Calibri" w:eastAsia="Times New Roman" w:hAnsi="Calibri"/>
                <w:color w:val="000000"/>
              </w:rPr>
              <w:t>15</w:t>
            </w:r>
          </w:p>
        </w:tc>
        <w:tc>
          <w:tcPr>
            <w:tcW w:w="567" w:type="dxa"/>
            <w:shd w:val="clear" w:color="auto" w:fill="auto"/>
            <w:noWrap/>
            <w:vAlign w:val="bottom"/>
            <w:hideMark/>
          </w:tcPr>
          <w:p w14:paraId="698DE975" w14:textId="66A5881E" w:rsidR="008E0259" w:rsidRPr="00F72F55" w:rsidRDefault="008E0259">
            <w:pPr>
              <w:jc w:val="right"/>
              <w:rPr>
                <w:rFonts w:ascii="Calibri" w:eastAsia="Times New Roman" w:hAnsi="Calibri"/>
                <w:b/>
                <w:color w:val="000000"/>
              </w:rPr>
            </w:pPr>
            <w:r>
              <w:rPr>
                <w:rFonts w:ascii="Calibri" w:eastAsia="Times New Roman" w:hAnsi="Calibri"/>
                <w:color w:val="000000"/>
              </w:rPr>
              <w:t>8</w:t>
            </w:r>
          </w:p>
        </w:tc>
        <w:tc>
          <w:tcPr>
            <w:tcW w:w="581" w:type="dxa"/>
            <w:shd w:val="clear" w:color="auto" w:fill="auto"/>
            <w:noWrap/>
            <w:vAlign w:val="bottom"/>
            <w:hideMark/>
          </w:tcPr>
          <w:p w14:paraId="044224DE" w14:textId="4B3609B1" w:rsidR="008E0259" w:rsidRDefault="008E0259">
            <w:pPr>
              <w:jc w:val="right"/>
              <w:rPr>
                <w:rFonts w:ascii="Calibri" w:eastAsia="Times New Roman" w:hAnsi="Calibri"/>
                <w:color w:val="000000"/>
              </w:rPr>
            </w:pPr>
            <w:r>
              <w:rPr>
                <w:rFonts w:ascii="Calibri" w:eastAsia="Times New Roman" w:hAnsi="Calibri"/>
                <w:color w:val="000000"/>
              </w:rPr>
              <w:t>0</w:t>
            </w:r>
          </w:p>
        </w:tc>
        <w:tc>
          <w:tcPr>
            <w:tcW w:w="606" w:type="dxa"/>
            <w:shd w:val="clear" w:color="auto" w:fill="auto"/>
            <w:noWrap/>
            <w:vAlign w:val="bottom"/>
            <w:hideMark/>
          </w:tcPr>
          <w:p w14:paraId="788D19AF" w14:textId="78E3310F" w:rsidR="008E0259" w:rsidRDefault="008E0259">
            <w:pPr>
              <w:jc w:val="right"/>
              <w:rPr>
                <w:rFonts w:ascii="Calibri" w:eastAsia="Times New Roman" w:hAnsi="Calibri"/>
                <w:color w:val="000000"/>
              </w:rPr>
            </w:pPr>
            <w:r>
              <w:rPr>
                <w:rFonts w:ascii="Calibri" w:eastAsia="Times New Roman" w:hAnsi="Calibri"/>
                <w:color w:val="000000"/>
              </w:rPr>
              <w:t>19</w:t>
            </w:r>
          </w:p>
        </w:tc>
        <w:tc>
          <w:tcPr>
            <w:tcW w:w="466" w:type="dxa"/>
            <w:tcBorders>
              <w:bottom w:val="single" w:sz="4" w:space="0" w:color="auto"/>
            </w:tcBorders>
            <w:shd w:val="clear" w:color="auto" w:fill="auto"/>
            <w:noWrap/>
            <w:vAlign w:val="bottom"/>
            <w:hideMark/>
          </w:tcPr>
          <w:p w14:paraId="581F41E3" w14:textId="6605C685" w:rsidR="008E0259" w:rsidRDefault="008E0259">
            <w:pPr>
              <w:jc w:val="right"/>
              <w:rPr>
                <w:rFonts w:ascii="Calibri" w:eastAsia="Times New Roman" w:hAnsi="Calibri"/>
                <w:color w:val="000000"/>
              </w:rPr>
            </w:pPr>
            <w:r>
              <w:rPr>
                <w:rFonts w:ascii="Calibri" w:eastAsia="Times New Roman" w:hAnsi="Calibri"/>
                <w:color w:val="000000"/>
              </w:rPr>
              <w:t>0</w:t>
            </w:r>
          </w:p>
        </w:tc>
        <w:tc>
          <w:tcPr>
            <w:tcW w:w="708" w:type="dxa"/>
            <w:shd w:val="clear" w:color="auto" w:fill="auto"/>
            <w:noWrap/>
            <w:vAlign w:val="bottom"/>
            <w:hideMark/>
          </w:tcPr>
          <w:p w14:paraId="422F9049" w14:textId="6C95805D" w:rsidR="008E0259" w:rsidRDefault="008E0259">
            <w:pPr>
              <w:jc w:val="right"/>
              <w:rPr>
                <w:rFonts w:ascii="Calibri" w:eastAsia="Times New Roman" w:hAnsi="Calibri"/>
                <w:color w:val="000000"/>
              </w:rPr>
            </w:pPr>
            <w:r>
              <w:rPr>
                <w:rFonts w:ascii="Calibri" w:eastAsia="Times New Roman" w:hAnsi="Calibri"/>
                <w:color w:val="000000"/>
              </w:rPr>
              <w:t>1</w:t>
            </w:r>
          </w:p>
        </w:tc>
        <w:tc>
          <w:tcPr>
            <w:tcW w:w="460" w:type="dxa"/>
            <w:shd w:val="clear" w:color="auto" w:fill="auto"/>
            <w:noWrap/>
            <w:vAlign w:val="bottom"/>
            <w:hideMark/>
          </w:tcPr>
          <w:p w14:paraId="35BF0CCC" w14:textId="116E9015" w:rsidR="008E0259" w:rsidRDefault="008E0259">
            <w:pPr>
              <w:jc w:val="right"/>
              <w:rPr>
                <w:rFonts w:ascii="Calibri" w:eastAsia="Times New Roman" w:hAnsi="Calibri"/>
                <w:color w:val="000000"/>
              </w:rPr>
            </w:pPr>
            <w:r>
              <w:rPr>
                <w:rFonts w:ascii="Calibri" w:eastAsia="Times New Roman" w:hAnsi="Calibri"/>
                <w:color w:val="000000"/>
              </w:rPr>
              <w:t>0</w:t>
            </w:r>
          </w:p>
        </w:tc>
        <w:tc>
          <w:tcPr>
            <w:tcW w:w="1134" w:type="dxa"/>
            <w:shd w:val="clear" w:color="auto" w:fill="auto"/>
            <w:noWrap/>
            <w:vAlign w:val="bottom"/>
            <w:hideMark/>
          </w:tcPr>
          <w:p w14:paraId="7D5AC480" w14:textId="0910EF07" w:rsidR="008E0259" w:rsidRDefault="008E0259">
            <w:pPr>
              <w:jc w:val="right"/>
              <w:rPr>
                <w:rFonts w:ascii="Calibri" w:eastAsia="Times New Roman" w:hAnsi="Calibri"/>
                <w:color w:val="000000"/>
              </w:rPr>
            </w:pPr>
            <w:r>
              <w:rPr>
                <w:rFonts w:ascii="Calibri" w:eastAsia="Times New Roman" w:hAnsi="Calibri"/>
                <w:color w:val="000000"/>
              </w:rPr>
              <w:t>2</w:t>
            </w:r>
          </w:p>
        </w:tc>
      </w:tr>
      <w:tr w:rsidR="008E0259" w14:paraId="5CE1718F" w14:textId="77777777" w:rsidTr="008E0259">
        <w:trPr>
          <w:trHeight w:val="320"/>
        </w:trPr>
        <w:tc>
          <w:tcPr>
            <w:tcW w:w="956" w:type="dxa"/>
            <w:vMerge/>
            <w:shd w:val="clear" w:color="auto" w:fill="auto"/>
            <w:noWrap/>
            <w:vAlign w:val="bottom"/>
            <w:hideMark/>
          </w:tcPr>
          <w:p w14:paraId="645FEAB2" w14:textId="1719F6F6" w:rsidR="008E0259" w:rsidRPr="00D722BA" w:rsidRDefault="008E0259" w:rsidP="009365C6">
            <w:pPr>
              <w:rPr>
                <w:rFonts w:ascii="Calibri" w:eastAsia="Times New Roman" w:hAnsi="Calibri"/>
                <w:b/>
                <w:color w:val="000000"/>
              </w:rPr>
            </w:pPr>
          </w:p>
        </w:tc>
        <w:tc>
          <w:tcPr>
            <w:tcW w:w="2180" w:type="dxa"/>
            <w:shd w:val="clear" w:color="auto" w:fill="auto"/>
            <w:noWrap/>
            <w:vAlign w:val="bottom"/>
            <w:hideMark/>
          </w:tcPr>
          <w:p w14:paraId="4EBB9205" w14:textId="68232DC9" w:rsidR="008E0259" w:rsidRDefault="008E0259" w:rsidP="00ED7B2F">
            <w:pPr>
              <w:rPr>
                <w:rFonts w:ascii="Calibri" w:eastAsia="Times New Roman" w:hAnsi="Calibri"/>
                <w:color w:val="000000"/>
              </w:rPr>
            </w:pPr>
            <w:r>
              <w:rPr>
                <w:rFonts w:ascii="Calibri" w:eastAsia="Times New Roman" w:hAnsi="Calibri"/>
                <w:color w:val="000000"/>
              </w:rPr>
              <w:t xml:space="preserve">MOFA </w:t>
            </w:r>
          </w:p>
        </w:tc>
        <w:tc>
          <w:tcPr>
            <w:tcW w:w="850" w:type="dxa"/>
            <w:shd w:val="clear" w:color="auto" w:fill="auto"/>
            <w:noWrap/>
            <w:vAlign w:val="bottom"/>
            <w:hideMark/>
          </w:tcPr>
          <w:p w14:paraId="0CDD9E1D" w14:textId="6BA3BD75" w:rsidR="008E0259" w:rsidRDefault="008E0259">
            <w:pPr>
              <w:jc w:val="right"/>
              <w:rPr>
                <w:rFonts w:ascii="Calibri" w:eastAsia="Times New Roman" w:hAnsi="Calibri"/>
                <w:color w:val="000000"/>
              </w:rPr>
            </w:pPr>
            <w:r>
              <w:rPr>
                <w:rFonts w:ascii="Calibri" w:eastAsia="Times New Roman" w:hAnsi="Calibri"/>
                <w:color w:val="000000"/>
              </w:rPr>
              <w:t>4</w:t>
            </w:r>
          </w:p>
        </w:tc>
        <w:tc>
          <w:tcPr>
            <w:tcW w:w="567" w:type="dxa"/>
            <w:shd w:val="clear" w:color="auto" w:fill="auto"/>
            <w:noWrap/>
            <w:vAlign w:val="bottom"/>
            <w:hideMark/>
          </w:tcPr>
          <w:p w14:paraId="2D077F46" w14:textId="63DE7D39" w:rsidR="008E0259" w:rsidRDefault="008E0259">
            <w:pPr>
              <w:jc w:val="right"/>
              <w:rPr>
                <w:rFonts w:ascii="Calibri" w:eastAsia="Times New Roman" w:hAnsi="Calibri"/>
                <w:color w:val="000000"/>
              </w:rPr>
            </w:pPr>
            <w:r>
              <w:rPr>
                <w:rFonts w:ascii="Calibri" w:eastAsia="Times New Roman" w:hAnsi="Calibri"/>
                <w:color w:val="000000"/>
              </w:rPr>
              <w:t>0</w:t>
            </w:r>
          </w:p>
        </w:tc>
        <w:tc>
          <w:tcPr>
            <w:tcW w:w="581" w:type="dxa"/>
            <w:shd w:val="clear" w:color="auto" w:fill="FFFFFF" w:themeFill="background1"/>
            <w:noWrap/>
            <w:vAlign w:val="bottom"/>
            <w:hideMark/>
          </w:tcPr>
          <w:p w14:paraId="13AA77E0" w14:textId="12612FDD" w:rsidR="008E0259" w:rsidRPr="00F72F55" w:rsidRDefault="008E0259">
            <w:pPr>
              <w:jc w:val="right"/>
              <w:rPr>
                <w:rFonts w:ascii="Calibri" w:eastAsia="Times New Roman" w:hAnsi="Calibri"/>
                <w:b/>
                <w:color w:val="000000"/>
              </w:rPr>
            </w:pPr>
            <w:r>
              <w:rPr>
                <w:rFonts w:ascii="Calibri" w:eastAsia="Times New Roman" w:hAnsi="Calibri"/>
                <w:color w:val="000000"/>
              </w:rPr>
              <w:t>14</w:t>
            </w:r>
          </w:p>
        </w:tc>
        <w:tc>
          <w:tcPr>
            <w:tcW w:w="567" w:type="dxa"/>
            <w:tcBorders>
              <w:bottom w:val="single" w:sz="4" w:space="0" w:color="auto"/>
            </w:tcBorders>
            <w:shd w:val="clear" w:color="auto" w:fill="auto"/>
            <w:noWrap/>
            <w:vAlign w:val="bottom"/>
            <w:hideMark/>
          </w:tcPr>
          <w:p w14:paraId="0DC57EE1" w14:textId="092EA37C" w:rsidR="008E0259" w:rsidRDefault="008E0259">
            <w:pPr>
              <w:jc w:val="right"/>
              <w:rPr>
                <w:rFonts w:ascii="Calibri" w:eastAsia="Times New Roman" w:hAnsi="Calibri"/>
                <w:color w:val="000000"/>
              </w:rPr>
            </w:pPr>
            <w:r>
              <w:rPr>
                <w:rFonts w:ascii="Calibri" w:eastAsia="Times New Roman" w:hAnsi="Calibri"/>
                <w:color w:val="000000"/>
              </w:rPr>
              <w:t>5</w:t>
            </w:r>
          </w:p>
        </w:tc>
        <w:tc>
          <w:tcPr>
            <w:tcW w:w="581" w:type="dxa"/>
            <w:shd w:val="clear" w:color="auto" w:fill="auto"/>
            <w:noWrap/>
            <w:vAlign w:val="bottom"/>
            <w:hideMark/>
          </w:tcPr>
          <w:p w14:paraId="6CA1418C" w14:textId="5E3985C9" w:rsidR="008E0259" w:rsidRDefault="008E0259">
            <w:pPr>
              <w:jc w:val="right"/>
              <w:rPr>
                <w:rFonts w:ascii="Calibri" w:eastAsia="Times New Roman" w:hAnsi="Calibri"/>
                <w:color w:val="000000"/>
              </w:rPr>
            </w:pPr>
            <w:r>
              <w:rPr>
                <w:rFonts w:ascii="Calibri" w:eastAsia="Times New Roman" w:hAnsi="Calibri"/>
                <w:color w:val="000000"/>
              </w:rPr>
              <w:t>1</w:t>
            </w:r>
          </w:p>
        </w:tc>
        <w:tc>
          <w:tcPr>
            <w:tcW w:w="606" w:type="dxa"/>
            <w:shd w:val="clear" w:color="auto" w:fill="auto"/>
            <w:noWrap/>
            <w:vAlign w:val="bottom"/>
            <w:hideMark/>
          </w:tcPr>
          <w:p w14:paraId="015C8077" w14:textId="0A8690FB" w:rsidR="008E0259" w:rsidRDefault="008E0259">
            <w:pPr>
              <w:jc w:val="right"/>
              <w:rPr>
                <w:rFonts w:ascii="Calibri" w:eastAsia="Times New Roman" w:hAnsi="Calibri"/>
                <w:color w:val="000000"/>
              </w:rPr>
            </w:pPr>
            <w:r>
              <w:rPr>
                <w:rFonts w:ascii="Calibri" w:eastAsia="Times New Roman" w:hAnsi="Calibri"/>
                <w:color w:val="000000"/>
              </w:rPr>
              <w:t>36</w:t>
            </w:r>
          </w:p>
        </w:tc>
        <w:tc>
          <w:tcPr>
            <w:tcW w:w="466" w:type="dxa"/>
            <w:shd w:val="clear" w:color="auto" w:fill="E2EFD9" w:themeFill="accent6" w:themeFillTint="33"/>
            <w:noWrap/>
            <w:vAlign w:val="bottom"/>
            <w:hideMark/>
          </w:tcPr>
          <w:p w14:paraId="54B8F839" w14:textId="02804B56" w:rsidR="008E0259" w:rsidRPr="00F72F55" w:rsidRDefault="008E0259">
            <w:pPr>
              <w:jc w:val="right"/>
              <w:rPr>
                <w:rFonts w:ascii="Calibri" w:eastAsia="Times New Roman" w:hAnsi="Calibri"/>
                <w:b/>
                <w:color w:val="000000"/>
              </w:rPr>
            </w:pPr>
            <w:r>
              <w:rPr>
                <w:rFonts w:ascii="Calibri" w:eastAsia="Times New Roman" w:hAnsi="Calibri"/>
                <w:color w:val="000000"/>
              </w:rPr>
              <w:t>0</w:t>
            </w:r>
          </w:p>
        </w:tc>
        <w:tc>
          <w:tcPr>
            <w:tcW w:w="708" w:type="dxa"/>
            <w:shd w:val="clear" w:color="auto" w:fill="auto"/>
            <w:noWrap/>
            <w:vAlign w:val="bottom"/>
            <w:hideMark/>
          </w:tcPr>
          <w:p w14:paraId="571775E1" w14:textId="6095BF41" w:rsidR="008E0259" w:rsidRDefault="008E0259">
            <w:pPr>
              <w:jc w:val="right"/>
              <w:rPr>
                <w:rFonts w:ascii="Calibri" w:eastAsia="Times New Roman" w:hAnsi="Calibri"/>
                <w:color w:val="000000"/>
              </w:rPr>
            </w:pPr>
            <w:r>
              <w:rPr>
                <w:rFonts w:ascii="Calibri" w:eastAsia="Times New Roman" w:hAnsi="Calibri"/>
                <w:color w:val="000000"/>
              </w:rPr>
              <w:t>87</w:t>
            </w:r>
          </w:p>
        </w:tc>
        <w:tc>
          <w:tcPr>
            <w:tcW w:w="460" w:type="dxa"/>
            <w:shd w:val="clear" w:color="auto" w:fill="auto"/>
            <w:noWrap/>
            <w:vAlign w:val="bottom"/>
            <w:hideMark/>
          </w:tcPr>
          <w:p w14:paraId="3A120F82" w14:textId="311F4824" w:rsidR="008E0259" w:rsidRDefault="008E0259">
            <w:pPr>
              <w:jc w:val="right"/>
              <w:rPr>
                <w:rFonts w:ascii="Calibri" w:eastAsia="Times New Roman" w:hAnsi="Calibri"/>
                <w:color w:val="000000"/>
              </w:rPr>
            </w:pPr>
            <w:r>
              <w:rPr>
                <w:rFonts w:ascii="Calibri" w:eastAsia="Times New Roman" w:hAnsi="Calibri"/>
                <w:color w:val="000000"/>
              </w:rPr>
              <w:t>0</w:t>
            </w:r>
          </w:p>
        </w:tc>
        <w:tc>
          <w:tcPr>
            <w:tcW w:w="1134" w:type="dxa"/>
            <w:shd w:val="clear" w:color="auto" w:fill="auto"/>
            <w:noWrap/>
            <w:vAlign w:val="bottom"/>
            <w:hideMark/>
          </w:tcPr>
          <w:p w14:paraId="61E9AEBD" w14:textId="07491C38" w:rsidR="008E0259" w:rsidRDefault="008E0259">
            <w:pPr>
              <w:jc w:val="right"/>
              <w:rPr>
                <w:rFonts w:ascii="Calibri" w:eastAsia="Times New Roman" w:hAnsi="Calibri"/>
                <w:color w:val="000000"/>
              </w:rPr>
            </w:pPr>
            <w:r>
              <w:rPr>
                <w:rFonts w:ascii="Calibri" w:eastAsia="Times New Roman" w:hAnsi="Calibri"/>
                <w:color w:val="000000"/>
              </w:rPr>
              <w:t>12</w:t>
            </w:r>
          </w:p>
        </w:tc>
      </w:tr>
      <w:tr w:rsidR="008E0259" w14:paraId="4FCF5D16" w14:textId="77777777" w:rsidTr="008E0259">
        <w:trPr>
          <w:trHeight w:val="320"/>
        </w:trPr>
        <w:tc>
          <w:tcPr>
            <w:tcW w:w="956" w:type="dxa"/>
            <w:vMerge/>
            <w:tcBorders>
              <w:bottom w:val="single" w:sz="24" w:space="0" w:color="auto"/>
            </w:tcBorders>
            <w:shd w:val="clear" w:color="auto" w:fill="auto"/>
            <w:noWrap/>
            <w:vAlign w:val="bottom"/>
            <w:hideMark/>
          </w:tcPr>
          <w:p w14:paraId="4FCE602D" w14:textId="067C446F" w:rsidR="008E0259" w:rsidRPr="00D722BA" w:rsidRDefault="008E0259">
            <w:pPr>
              <w:rPr>
                <w:rFonts w:ascii="Calibri" w:eastAsia="Times New Roman" w:hAnsi="Calibri"/>
                <w:b/>
                <w:color w:val="000000"/>
              </w:rPr>
            </w:pPr>
          </w:p>
        </w:tc>
        <w:tc>
          <w:tcPr>
            <w:tcW w:w="2180" w:type="dxa"/>
            <w:tcBorders>
              <w:bottom w:val="single" w:sz="24" w:space="0" w:color="auto"/>
            </w:tcBorders>
            <w:shd w:val="clear" w:color="auto" w:fill="auto"/>
            <w:noWrap/>
            <w:vAlign w:val="bottom"/>
            <w:hideMark/>
          </w:tcPr>
          <w:p w14:paraId="3B4C8766" w14:textId="7B83E0EE" w:rsidR="008E0259" w:rsidRDefault="008E0259" w:rsidP="00ED7B2F">
            <w:pPr>
              <w:rPr>
                <w:rFonts w:ascii="Calibri" w:eastAsia="Times New Roman" w:hAnsi="Calibri"/>
                <w:color w:val="000000"/>
              </w:rPr>
            </w:pPr>
            <w:r>
              <w:rPr>
                <w:rFonts w:ascii="Calibri" w:eastAsia="Times New Roman" w:hAnsi="Calibri"/>
                <w:color w:val="000000"/>
              </w:rPr>
              <w:t xml:space="preserve">sGCCA </w:t>
            </w:r>
          </w:p>
        </w:tc>
        <w:tc>
          <w:tcPr>
            <w:tcW w:w="850" w:type="dxa"/>
            <w:tcBorders>
              <w:bottom w:val="single" w:sz="24" w:space="0" w:color="auto"/>
            </w:tcBorders>
            <w:shd w:val="clear" w:color="auto" w:fill="auto"/>
            <w:noWrap/>
            <w:vAlign w:val="bottom"/>
            <w:hideMark/>
          </w:tcPr>
          <w:p w14:paraId="01F320DC" w14:textId="2AF64E15" w:rsidR="008E0259" w:rsidRDefault="008E0259">
            <w:pPr>
              <w:jc w:val="right"/>
              <w:rPr>
                <w:rFonts w:ascii="Calibri" w:eastAsia="Times New Roman" w:hAnsi="Calibri"/>
                <w:color w:val="000000"/>
              </w:rPr>
            </w:pPr>
            <w:r>
              <w:rPr>
                <w:rFonts w:ascii="Calibri" w:eastAsia="Times New Roman" w:hAnsi="Calibri"/>
                <w:color w:val="000000"/>
              </w:rPr>
              <w:t>0</w:t>
            </w:r>
          </w:p>
        </w:tc>
        <w:tc>
          <w:tcPr>
            <w:tcW w:w="567" w:type="dxa"/>
            <w:tcBorders>
              <w:bottom w:val="single" w:sz="24" w:space="0" w:color="auto"/>
            </w:tcBorders>
            <w:shd w:val="clear" w:color="auto" w:fill="auto"/>
            <w:noWrap/>
            <w:vAlign w:val="bottom"/>
            <w:hideMark/>
          </w:tcPr>
          <w:p w14:paraId="6740525D" w14:textId="10C25C4F" w:rsidR="008E0259" w:rsidRDefault="008E0259">
            <w:pPr>
              <w:jc w:val="right"/>
              <w:rPr>
                <w:rFonts w:ascii="Calibri" w:eastAsia="Times New Roman" w:hAnsi="Calibri"/>
                <w:color w:val="000000"/>
              </w:rPr>
            </w:pPr>
            <w:r>
              <w:rPr>
                <w:rFonts w:ascii="Calibri" w:eastAsia="Times New Roman" w:hAnsi="Calibri"/>
                <w:color w:val="000000"/>
              </w:rPr>
              <w:t>0</w:t>
            </w:r>
          </w:p>
        </w:tc>
        <w:tc>
          <w:tcPr>
            <w:tcW w:w="581" w:type="dxa"/>
            <w:tcBorders>
              <w:bottom w:val="single" w:sz="24" w:space="0" w:color="auto"/>
            </w:tcBorders>
            <w:shd w:val="clear" w:color="auto" w:fill="auto"/>
            <w:noWrap/>
            <w:vAlign w:val="bottom"/>
            <w:hideMark/>
          </w:tcPr>
          <w:p w14:paraId="29A4ADB4" w14:textId="63531EC2" w:rsidR="008E0259" w:rsidRDefault="008E0259">
            <w:pPr>
              <w:jc w:val="right"/>
              <w:rPr>
                <w:rFonts w:ascii="Calibri" w:eastAsia="Times New Roman" w:hAnsi="Calibri"/>
                <w:color w:val="000000"/>
              </w:rPr>
            </w:pPr>
            <w:r>
              <w:rPr>
                <w:rFonts w:ascii="Calibri" w:eastAsia="Times New Roman" w:hAnsi="Calibri"/>
                <w:color w:val="000000"/>
              </w:rPr>
              <w:t>5</w:t>
            </w:r>
          </w:p>
        </w:tc>
        <w:tc>
          <w:tcPr>
            <w:tcW w:w="567" w:type="dxa"/>
            <w:tcBorders>
              <w:bottom w:val="single" w:sz="24" w:space="0" w:color="auto"/>
            </w:tcBorders>
            <w:shd w:val="clear" w:color="auto" w:fill="E2EFD9" w:themeFill="accent6" w:themeFillTint="33"/>
            <w:noWrap/>
            <w:vAlign w:val="bottom"/>
            <w:hideMark/>
          </w:tcPr>
          <w:p w14:paraId="2DA89CCC" w14:textId="6F902A67" w:rsidR="008E0259" w:rsidRDefault="008E0259">
            <w:pPr>
              <w:jc w:val="right"/>
              <w:rPr>
                <w:rFonts w:ascii="Calibri" w:eastAsia="Times New Roman" w:hAnsi="Calibri"/>
                <w:color w:val="000000"/>
              </w:rPr>
            </w:pPr>
            <w:r>
              <w:rPr>
                <w:rFonts w:ascii="Calibri" w:eastAsia="Times New Roman" w:hAnsi="Calibri"/>
                <w:color w:val="000000"/>
              </w:rPr>
              <w:t>14</w:t>
            </w:r>
          </w:p>
        </w:tc>
        <w:tc>
          <w:tcPr>
            <w:tcW w:w="581" w:type="dxa"/>
            <w:tcBorders>
              <w:bottom w:val="single" w:sz="24" w:space="0" w:color="auto"/>
            </w:tcBorders>
            <w:shd w:val="clear" w:color="auto" w:fill="auto"/>
            <w:noWrap/>
            <w:vAlign w:val="bottom"/>
            <w:hideMark/>
          </w:tcPr>
          <w:p w14:paraId="3893FFBF" w14:textId="0900BFB4" w:rsidR="008E0259" w:rsidRDefault="008E0259">
            <w:pPr>
              <w:jc w:val="right"/>
              <w:rPr>
                <w:rFonts w:ascii="Calibri" w:eastAsia="Times New Roman" w:hAnsi="Calibri"/>
                <w:color w:val="000000"/>
              </w:rPr>
            </w:pPr>
            <w:r>
              <w:rPr>
                <w:rFonts w:ascii="Calibri" w:eastAsia="Times New Roman" w:hAnsi="Calibri"/>
                <w:color w:val="000000"/>
              </w:rPr>
              <w:t>0</w:t>
            </w:r>
          </w:p>
        </w:tc>
        <w:tc>
          <w:tcPr>
            <w:tcW w:w="606" w:type="dxa"/>
            <w:tcBorders>
              <w:bottom w:val="single" w:sz="24" w:space="0" w:color="auto"/>
            </w:tcBorders>
            <w:shd w:val="clear" w:color="auto" w:fill="auto"/>
            <w:noWrap/>
            <w:vAlign w:val="bottom"/>
            <w:hideMark/>
          </w:tcPr>
          <w:p w14:paraId="20C720B9" w14:textId="7C7360E9" w:rsidR="008E0259" w:rsidRDefault="008E0259">
            <w:pPr>
              <w:jc w:val="right"/>
              <w:rPr>
                <w:rFonts w:ascii="Calibri" w:eastAsia="Times New Roman" w:hAnsi="Calibri"/>
                <w:color w:val="000000"/>
              </w:rPr>
            </w:pPr>
            <w:r>
              <w:rPr>
                <w:rFonts w:ascii="Calibri" w:eastAsia="Times New Roman" w:hAnsi="Calibri"/>
                <w:color w:val="000000"/>
              </w:rPr>
              <w:t>147</w:t>
            </w:r>
          </w:p>
        </w:tc>
        <w:tc>
          <w:tcPr>
            <w:tcW w:w="466" w:type="dxa"/>
            <w:tcBorders>
              <w:bottom w:val="single" w:sz="24" w:space="0" w:color="auto"/>
            </w:tcBorders>
            <w:shd w:val="clear" w:color="auto" w:fill="auto"/>
            <w:noWrap/>
            <w:vAlign w:val="bottom"/>
            <w:hideMark/>
          </w:tcPr>
          <w:p w14:paraId="123F26FC" w14:textId="1CD33810" w:rsidR="008E0259" w:rsidRDefault="008E0259">
            <w:pPr>
              <w:jc w:val="right"/>
              <w:rPr>
                <w:rFonts w:ascii="Calibri" w:eastAsia="Times New Roman" w:hAnsi="Calibri"/>
                <w:color w:val="000000"/>
              </w:rPr>
            </w:pPr>
            <w:r>
              <w:rPr>
                <w:rFonts w:ascii="Calibri" w:eastAsia="Times New Roman" w:hAnsi="Calibri"/>
                <w:color w:val="000000"/>
              </w:rPr>
              <w:t>0</w:t>
            </w:r>
          </w:p>
        </w:tc>
        <w:tc>
          <w:tcPr>
            <w:tcW w:w="708" w:type="dxa"/>
            <w:tcBorders>
              <w:bottom w:val="single" w:sz="24" w:space="0" w:color="auto"/>
            </w:tcBorders>
            <w:shd w:val="clear" w:color="auto" w:fill="auto"/>
            <w:noWrap/>
            <w:vAlign w:val="bottom"/>
            <w:hideMark/>
          </w:tcPr>
          <w:p w14:paraId="1BC759DB" w14:textId="0BBD446A" w:rsidR="008E0259" w:rsidRDefault="008E0259">
            <w:pPr>
              <w:jc w:val="right"/>
              <w:rPr>
                <w:rFonts w:ascii="Calibri" w:eastAsia="Times New Roman" w:hAnsi="Calibri"/>
                <w:color w:val="000000"/>
              </w:rPr>
            </w:pPr>
            <w:r>
              <w:rPr>
                <w:rFonts w:ascii="Calibri" w:eastAsia="Times New Roman" w:hAnsi="Calibri"/>
                <w:color w:val="000000"/>
              </w:rPr>
              <w:t>11</w:t>
            </w:r>
          </w:p>
        </w:tc>
        <w:tc>
          <w:tcPr>
            <w:tcW w:w="460" w:type="dxa"/>
            <w:tcBorders>
              <w:bottom w:val="single" w:sz="24" w:space="0" w:color="auto"/>
            </w:tcBorders>
            <w:shd w:val="clear" w:color="auto" w:fill="auto"/>
            <w:noWrap/>
            <w:vAlign w:val="bottom"/>
            <w:hideMark/>
          </w:tcPr>
          <w:p w14:paraId="49CEE4E6" w14:textId="627E0ED6" w:rsidR="008E0259" w:rsidRDefault="008E0259">
            <w:pPr>
              <w:jc w:val="right"/>
              <w:rPr>
                <w:rFonts w:ascii="Calibri" w:eastAsia="Times New Roman" w:hAnsi="Calibri"/>
                <w:color w:val="000000"/>
              </w:rPr>
            </w:pPr>
            <w:r>
              <w:rPr>
                <w:rFonts w:ascii="Calibri" w:eastAsia="Times New Roman" w:hAnsi="Calibri"/>
                <w:color w:val="000000"/>
              </w:rPr>
              <w:t>0</w:t>
            </w:r>
          </w:p>
        </w:tc>
        <w:tc>
          <w:tcPr>
            <w:tcW w:w="1134" w:type="dxa"/>
            <w:tcBorders>
              <w:bottom w:val="single" w:sz="24" w:space="0" w:color="auto"/>
            </w:tcBorders>
            <w:shd w:val="clear" w:color="auto" w:fill="auto"/>
            <w:noWrap/>
            <w:vAlign w:val="bottom"/>
            <w:hideMark/>
          </w:tcPr>
          <w:p w14:paraId="21302A31" w14:textId="7FBEDF1A" w:rsidR="008E0259" w:rsidRDefault="008E0259">
            <w:pPr>
              <w:jc w:val="right"/>
              <w:rPr>
                <w:rFonts w:ascii="Calibri" w:eastAsia="Times New Roman" w:hAnsi="Calibri"/>
                <w:color w:val="000000"/>
              </w:rPr>
            </w:pPr>
            <w:r>
              <w:rPr>
                <w:rFonts w:ascii="Calibri" w:eastAsia="Times New Roman" w:hAnsi="Calibri"/>
                <w:color w:val="000000"/>
              </w:rPr>
              <w:t>0</w:t>
            </w:r>
          </w:p>
        </w:tc>
      </w:tr>
      <w:tr w:rsidR="008E0259" w14:paraId="7807A1F5" w14:textId="77777777" w:rsidTr="00B205BB">
        <w:trPr>
          <w:trHeight w:val="320"/>
        </w:trPr>
        <w:tc>
          <w:tcPr>
            <w:tcW w:w="956" w:type="dxa"/>
            <w:vMerge w:val="restart"/>
            <w:tcBorders>
              <w:top w:val="single" w:sz="24" w:space="0" w:color="auto"/>
            </w:tcBorders>
            <w:shd w:val="clear" w:color="auto" w:fill="auto"/>
            <w:noWrap/>
            <w:vAlign w:val="bottom"/>
            <w:hideMark/>
          </w:tcPr>
          <w:p w14:paraId="078FEFAB" w14:textId="0F045E52" w:rsidR="008E0259" w:rsidRDefault="00971279" w:rsidP="00911C42">
            <w:pPr>
              <w:rPr>
                <w:rFonts w:ascii="Calibri" w:eastAsia="Times New Roman" w:hAnsi="Calibri"/>
                <w:b/>
                <w:color w:val="000000"/>
              </w:rPr>
            </w:pPr>
            <w:r w:rsidRPr="00D722BA">
              <w:rPr>
                <w:rFonts w:ascii="Calibri" w:eastAsia="Times New Roman" w:hAnsi="Calibri"/>
                <w:b/>
                <w:color w:val="000000"/>
              </w:rPr>
              <w:t>G</w:t>
            </w:r>
            <w:r w:rsidR="008E0259" w:rsidRPr="00D722BA">
              <w:rPr>
                <w:rFonts w:ascii="Calibri" w:eastAsia="Times New Roman" w:hAnsi="Calibri"/>
                <w:b/>
                <w:color w:val="000000"/>
              </w:rPr>
              <w:t>bm</w:t>
            </w:r>
          </w:p>
          <w:p w14:paraId="45C473E3" w14:textId="77777777" w:rsidR="00971279" w:rsidRDefault="00971279" w:rsidP="00911C42">
            <w:pPr>
              <w:rPr>
                <w:rFonts w:ascii="Calibri" w:eastAsia="Times New Roman" w:hAnsi="Calibri"/>
                <w:b/>
                <w:color w:val="000000"/>
              </w:rPr>
            </w:pPr>
          </w:p>
          <w:p w14:paraId="1905C2F7" w14:textId="77777777" w:rsidR="00971279" w:rsidRDefault="00971279" w:rsidP="00911C42">
            <w:pPr>
              <w:rPr>
                <w:rFonts w:ascii="Calibri" w:eastAsia="Times New Roman" w:hAnsi="Calibri"/>
                <w:b/>
                <w:color w:val="000000"/>
              </w:rPr>
            </w:pPr>
          </w:p>
          <w:p w14:paraId="3C9B0833" w14:textId="77777777" w:rsidR="00971279" w:rsidRPr="00D722BA" w:rsidRDefault="00971279" w:rsidP="00911C42">
            <w:pPr>
              <w:rPr>
                <w:rFonts w:ascii="Calibri" w:eastAsia="Times New Roman" w:hAnsi="Calibri"/>
                <w:b/>
                <w:color w:val="000000"/>
              </w:rPr>
            </w:pPr>
          </w:p>
          <w:p w14:paraId="6132F32D" w14:textId="0D16F9D4" w:rsidR="008E0259" w:rsidRPr="00D722BA" w:rsidRDefault="008E0259" w:rsidP="009365C6">
            <w:pPr>
              <w:rPr>
                <w:rFonts w:ascii="Calibri" w:eastAsia="Times New Roman" w:hAnsi="Calibri"/>
                <w:b/>
                <w:color w:val="000000"/>
              </w:rPr>
            </w:pPr>
          </w:p>
        </w:tc>
        <w:tc>
          <w:tcPr>
            <w:tcW w:w="2180" w:type="dxa"/>
            <w:tcBorders>
              <w:top w:val="single" w:sz="24" w:space="0" w:color="auto"/>
              <w:bottom w:val="single" w:sz="4" w:space="0" w:color="auto"/>
            </w:tcBorders>
            <w:shd w:val="clear" w:color="auto" w:fill="auto"/>
            <w:noWrap/>
            <w:vAlign w:val="bottom"/>
            <w:hideMark/>
          </w:tcPr>
          <w:p w14:paraId="7AA7EB8C" w14:textId="18129AB1" w:rsidR="008E0259" w:rsidRDefault="008E0259" w:rsidP="00ED7B2F">
            <w:pPr>
              <w:rPr>
                <w:rFonts w:ascii="Calibri" w:eastAsia="Times New Roman" w:hAnsi="Calibri"/>
                <w:color w:val="000000"/>
              </w:rPr>
            </w:pPr>
            <w:r>
              <w:rPr>
                <w:rFonts w:ascii="Calibri" w:eastAsia="Times New Roman" w:hAnsi="Calibri"/>
                <w:color w:val="000000"/>
              </w:rPr>
              <w:t xml:space="preserve">Concatenation </w:t>
            </w:r>
          </w:p>
        </w:tc>
        <w:tc>
          <w:tcPr>
            <w:tcW w:w="850" w:type="dxa"/>
            <w:tcBorders>
              <w:top w:val="single" w:sz="24" w:space="0" w:color="auto"/>
              <w:bottom w:val="single" w:sz="4" w:space="0" w:color="auto"/>
            </w:tcBorders>
            <w:shd w:val="clear" w:color="auto" w:fill="auto"/>
            <w:noWrap/>
            <w:vAlign w:val="bottom"/>
            <w:hideMark/>
          </w:tcPr>
          <w:p w14:paraId="170450C6" w14:textId="07E00FD9" w:rsidR="008E0259" w:rsidRDefault="008E0259">
            <w:pPr>
              <w:jc w:val="right"/>
              <w:rPr>
                <w:rFonts w:ascii="Calibri" w:eastAsia="Times New Roman" w:hAnsi="Calibri"/>
                <w:color w:val="000000"/>
              </w:rPr>
            </w:pPr>
            <w:r>
              <w:rPr>
                <w:rFonts w:ascii="Calibri" w:eastAsia="Times New Roman" w:hAnsi="Calibri"/>
                <w:color w:val="000000"/>
              </w:rPr>
              <w:t>10</w:t>
            </w:r>
          </w:p>
        </w:tc>
        <w:tc>
          <w:tcPr>
            <w:tcW w:w="567" w:type="dxa"/>
            <w:tcBorders>
              <w:top w:val="single" w:sz="24" w:space="0" w:color="auto"/>
            </w:tcBorders>
            <w:shd w:val="clear" w:color="auto" w:fill="auto"/>
            <w:noWrap/>
            <w:vAlign w:val="bottom"/>
            <w:hideMark/>
          </w:tcPr>
          <w:p w14:paraId="1B9B7999" w14:textId="7939E55F" w:rsidR="008E0259" w:rsidRDefault="008E0259">
            <w:pPr>
              <w:jc w:val="right"/>
              <w:rPr>
                <w:rFonts w:ascii="Calibri" w:eastAsia="Times New Roman" w:hAnsi="Calibri"/>
                <w:color w:val="000000"/>
              </w:rPr>
            </w:pPr>
            <w:r>
              <w:rPr>
                <w:rFonts w:ascii="Calibri" w:eastAsia="Times New Roman" w:hAnsi="Calibri"/>
                <w:color w:val="000000"/>
              </w:rPr>
              <w:t>0</w:t>
            </w:r>
          </w:p>
        </w:tc>
        <w:tc>
          <w:tcPr>
            <w:tcW w:w="581" w:type="dxa"/>
            <w:tcBorders>
              <w:top w:val="single" w:sz="24" w:space="0" w:color="auto"/>
              <w:bottom w:val="single" w:sz="4" w:space="0" w:color="auto"/>
            </w:tcBorders>
            <w:shd w:val="clear" w:color="auto" w:fill="auto"/>
            <w:noWrap/>
            <w:vAlign w:val="bottom"/>
            <w:hideMark/>
          </w:tcPr>
          <w:p w14:paraId="3694A8DE" w14:textId="45F69D2D" w:rsidR="008E0259" w:rsidRDefault="008E0259">
            <w:pPr>
              <w:jc w:val="right"/>
              <w:rPr>
                <w:rFonts w:ascii="Calibri" w:eastAsia="Times New Roman" w:hAnsi="Calibri"/>
                <w:color w:val="000000"/>
              </w:rPr>
            </w:pPr>
            <w:r>
              <w:rPr>
                <w:rFonts w:ascii="Calibri" w:eastAsia="Times New Roman" w:hAnsi="Calibri"/>
                <w:color w:val="000000"/>
              </w:rPr>
              <w:t>258</w:t>
            </w:r>
          </w:p>
        </w:tc>
        <w:tc>
          <w:tcPr>
            <w:tcW w:w="567" w:type="dxa"/>
            <w:tcBorders>
              <w:top w:val="single" w:sz="24" w:space="0" w:color="auto"/>
            </w:tcBorders>
            <w:shd w:val="clear" w:color="auto" w:fill="auto"/>
            <w:noWrap/>
            <w:vAlign w:val="bottom"/>
            <w:hideMark/>
          </w:tcPr>
          <w:p w14:paraId="001F0EAA" w14:textId="7DF058BC" w:rsidR="008E0259" w:rsidRDefault="008E0259">
            <w:pPr>
              <w:jc w:val="right"/>
              <w:rPr>
                <w:rFonts w:ascii="Calibri" w:eastAsia="Times New Roman" w:hAnsi="Calibri"/>
                <w:color w:val="000000"/>
              </w:rPr>
            </w:pPr>
            <w:r>
              <w:rPr>
                <w:rFonts w:ascii="Calibri" w:eastAsia="Times New Roman" w:hAnsi="Calibri"/>
                <w:color w:val="000000"/>
              </w:rPr>
              <w:t>14</w:t>
            </w:r>
          </w:p>
        </w:tc>
        <w:tc>
          <w:tcPr>
            <w:tcW w:w="581" w:type="dxa"/>
            <w:tcBorders>
              <w:top w:val="single" w:sz="24" w:space="0" w:color="auto"/>
              <w:bottom w:val="single" w:sz="4" w:space="0" w:color="auto"/>
            </w:tcBorders>
            <w:shd w:val="clear" w:color="auto" w:fill="auto"/>
            <w:noWrap/>
            <w:vAlign w:val="bottom"/>
            <w:hideMark/>
          </w:tcPr>
          <w:p w14:paraId="42824435" w14:textId="0F83BD40" w:rsidR="008E0259" w:rsidRDefault="008E0259">
            <w:pPr>
              <w:jc w:val="right"/>
              <w:rPr>
                <w:rFonts w:ascii="Calibri" w:eastAsia="Times New Roman" w:hAnsi="Calibri"/>
                <w:color w:val="000000"/>
              </w:rPr>
            </w:pPr>
            <w:r>
              <w:rPr>
                <w:rFonts w:ascii="Calibri" w:eastAsia="Times New Roman" w:hAnsi="Calibri"/>
                <w:color w:val="000000"/>
              </w:rPr>
              <w:t>47</w:t>
            </w:r>
          </w:p>
        </w:tc>
        <w:tc>
          <w:tcPr>
            <w:tcW w:w="606" w:type="dxa"/>
            <w:tcBorders>
              <w:top w:val="single" w:sz="24" w:space="0" w:color="auto"/>
              <w:bottom w:val="single" w:sz="4" w:space="0" w:color="auto"/>
            </w:tcBorders>
            <w:shd w:val="clear" w:color="auto" w:fill="auto"/>
            <w:noWrap/>
            <w:vAlign w:val="bottom"/>
            <w:hideMark/>
          </w:tcPr>
          <w:p w14:paraId="1A7F84CB" w14:textId="33DA27E4" w:rsidR="008E0259" w:rsidRDefault="008E0259">
            <w:pPr>
              <w:jc w:val="right"/>
              <w:rPr>
                <w:rFonts w:ascii="Calibri" w:eastAsia="Times New Roman" w:hAnsi="Calibri"/>
                <w:color w:val="000000"/>
              </w:rPr>
            </w:pPr>
            <w:r>
              <w:rPr>
                <w:rFonts w:ascii="Calibri" w:eastAsia="Times New Roman" w:hAnsi="Calibri"/>
                <w:color w:val="000000"/>
              </w:rPr>
              <w:t>526</w:t>
            </w:r>
          </w:p>
        </w:tc>
        <w:tc>
          <w:tcPr>
            <w:tcW w:w="466" w:type="dxa"/>
            <w:tcBorders>
              <w:top w:val="single" w:sz="24" w:space="0" w:color="auto"/>
            </w:tcBorders>
            <w:shd w:val="clear" w:color="auto" w:fill="E2EFD9" w:themeFill="accent6" w:themeFillTint="33"/>
            <w:noWrap/>
            <w:vAlign w:val="bottom"/>
            <w:hideMark/>
          </w:tcPr>
          <w:p w14:paraId="291611F3" w14:textId="53D265B3" w:rsidR="008E0259" w:rsidRPr="00911C42" w:rsidRDefault="008E0259">
            <w:pPr>
              <w:jc w:val="right"/>
              <w:rPr>
                <w:rFonts w:ascii="Calibri" w:eastAsia="Times New Roman" w:hAnsi="Calibri"/>
                <w:b/>
                <w:color w:val="000000"/>
              </w:rPr>
            </w:pPr>
            <w:r>
              <w:rPr>
                <w:rFonts w:ascii="Calibri" w:eastAsia="Times New Roman" w:hAnsi="Calibri"/>
                <w:color w:val="000000"/>
              </w:rPr>
              <w:t>30</w:t>
            </w:r>
          </w:p>
        </w:tc>
        <w:tc>
          <w:tcPr>
            <w:tcW w:w="708" w:type="dxa"/>
            <w:tcBorders>
              <w:top w:val="single" w:sz="24" w:space="0" w:color="auto"/>
              <w:bottom w:val="single" w:sz="4" w:space="0" w:color="auto"/>
            </w:tcBorders>
            <w:shd w:val="clear" w:color="auto" w:fill="auto"/>
            <w:noWrap/>
            <w:vAlign w:val="bottom"/>
            <w:hideMark/>
          </w:tcPr>
          <w:p w14:paraId="4EBB6594" w14:textId="5A639085" w:rsidR="008E0259" w:rsidRDefault="008E0259">
            <w:pPr>
              <w:jc w:val="right"/>
              <w:rPr>
                <w:rFonts w:ascii="Calibri" w:eastAsia="Times New Roman" w:hAnsi="Calibri"/>
                <w:color w:val="000000"/>
              </w:rPr>
            </w:pPr>
            <w:r>
              <w:rPr>
                <w:rFonts w:ascii="Calibri" w:eastAsia="Times New Roman" w:hAnsi="Calibri"/>
                <w:color w:val="000000"/>
              </w:rPr>
              <w:t>432</w:t>
            </w:r>
          </w:p>
        </w:tc>
        <w:tc>
          <w:tcPr>
            <w:tcW w:w="460" w:type="dxa"/>
            <w:tcBorders>
              <w:top w:val="single" w:sz="24" w:space="0" w:color="auto"/>
              <w:bottom w:val="single" w:sz="4" w:space="0" w:color="auto"/>
            </w:tcBorders>
            <w:shd w:val="clear" w:color="auto" w:fill="auto"/>
            <w:noWrap/>
            <w:vAlign w:val="bottom"/>
            <w:hideMark/>
          </w:tcPr>
          <w:p w14:paraId="0634B17E" w14:textId="3EBCD5F8" w:rsidR="008E0259" w:rsidRDefault="008E0259">
            <w:pPr>
              <w:jc w:val="right"/>
              <w:rPr>
                <w:rFonts w:ascii="Calibri" w:eastAsia="Times New Roman" w:hAnsi="Calibri"/>
                <w:color w:val="000000"/>
              </w:rPr>
            </w:pPr>
            <w:r>
              <w:rPr>
                <w:rFonts w:ascii="Calibri" w:eastAsia="Times New Roman" w:hAnsi="Calibri"/>
                <w:color w:val="000000"/>
              </w:rPr>
              <w:t>19</w:t>
            </w:r>
          </w:p>
        </w:tc>
        <w:tc>
          <w:tcPr>
            <w:tcW w:w="1134" w:type="dxa"/>
            <w:tcBorders>
              <w:top w:val="single" w:sz="24" w:space="0" w:color="auto"/>
              <w:bottom w:val="single" w:sz="4" w:space="0" w:color="auto"/>
            </w:tcBorders>
            <w:shd w:val="clear" w:color="auto" w:fill="auto"/>
            <w:noWrap/>
            <w:vAlign w:val="bottom"/>
            <w:hideMark/>
          </w:tcPr>
          <w:p w14:paraId="2E89D045" w14:textId="7E6920F8" w:rsidR="008E0259" w:rsidRDefault="008E0259">
            <w:pPr>
              <w:jc w:val="right"/>
              <w:rPr>
                <w:rFonts w:ascii="Calibri" w:eastAsia="Times New Roman" w:hAnsi="Calibri"/>
                <w:color w:val="000000"/>
              </w:rPr>
            </w:pPr>
            <w:r>
              <w:rPr>
                <w:rFonts w:ascii="Calibri" w:eastAsia="Times New Roman" w:hAnsi="Calibri"/>
                <w:color w:val="000000"/>
              </w:rPr>
              <w:t>10</w:t>
            </w:r>
          </w:p>
        </w:tc>
      </w:tr>
      <w:tr w:rsidR="008E0259" w14:paraId="13988C1D" w14:textId="77777777" w:rsidTr="00B205BB">
        <w:trPr>
          <w:trHeight w:val="320"/>
        </w:trPr>
        <w:tc>
          <w:tcPr>
            <w:tcW w:w="956" w:type="dxa"/>
            <w:vMerge/>
            <w:shd w:val="clear" w:color="auto" w:fill="auto"/>
            <w:noWrap/>
            <w:vAlign w:val="bottom"/>
            <w:hideMark/>
          </w:tcPr>
          <w:p w14:paraId="57DD2B5D" w14:textId="109D8F52" w:rsidR="008E0259" w:rsidRDefault="008E0259" w:rsidP="009365C6">
            <w:pPr>
              <w:rPr>
                <w:rFonts w:ascii="Calibri" w:eastAsia="Times New Roman" w:hAnsi="Calibri"/>
                <w:color w:val="000000"/>
              </w:rPr>
            </w:pPr>
          </w:p>
        </w:tc>
        <w:tc>
          <w:tcPr>
            <w:tcW w:w="2180" w:type="dxa"/>
            <w:shd w:val="clear" w:color="auto" w:fill="E2EFD9" w:themeFill="accent6" w:themeFillTint="33"/>
            <w:noWrap/>
            <w:vAlign w:val="bottom"/>
            <w:hideMark/>
          </w:tcPr>
          <w:p w14:paraId="5AD57643" w14:textId="5909250E" w:rsidR="008E0259" w:rsidRPr="00A95A48" w:rsidRDefault="008E0259" w:rsidP="00ED7B2F">
            <w:pPr>
              <w:rPr>
                <w:rFonts w:ascii="Calibri" w:eastAsia="Times New Roman" w:hAnsi="Calibri"/>
                <w:b/>
                <w:color w:val="000000"/>
              </w:rPr>
            </w:pPr>
            <w:r w:rsidRPr="00A95A48">
              <w:rPr>
                <w:rFonts w:ascii="Calibri" w:eastAsia="Times New Roman" w:hAnsi="Calibri"/>
                <w:b/>
                <w:color w:val="000000"/>
              </w:rPr>
              <w:t xml:space="preserve">DIABLO_full </w:t>
            </w:r>
          </w:p>
        </w:tc>
        <w:tc>
          <w:tcPr>
            <w:tcW w:w="850" w:type="dxa"/>
            <w:shd w:val="clear" w:color="auto" w:fill="E2EFD9" w:themeFill="accent6" w:themeFillTint="33"/>
            <w:noWrap/>
            <w:vAlign w:val="bottom"/>
            <w:hideMark/>
          </w:tcPr>
          <w:p w14:paraId="4A26BC42" w14:textId="29F16BCB" w:rsidR="008E0259" w:rsidRPr="00A95A48" w:rsidRDefault="008E0259">
            <w:pPr>
              <w:jc w:val="right"/>
              <w:rPr>
                <w:rFonts w:ascii="Calibri" w:eastAsia="Times New Roman" w:hAnsi="Calibri"/>
                <w:b/>
                <w:color w:val="000000"/>
              </w:rPr>
            </w:pPr>
            <w:r w:rsidRPr="00A95A48">
              <w:rPr>
                <w:rFonts w:ascii="Calibri" w:eastAsia="Times New Roman" w:hAnsi="Calibri"/>
                <w:b/>
                <w:color w:val="000000"/>
              </w:rPr>
              <w:t>30</w:t>
            </w:r>
          </w:p>
        </w:tc>
        <w:tc>
          <w:tcPr>
            <w:tcW w:w="567" w:type="dxa"/>
            <w:shd w:val="clear" w:color="auto" w:fill="auto"/>
            <w:noWrap/>
            <w:vAlign w:val="bottom"/>
            <w:hideMark/>
          </w:tcPr>
          <w:p w14:paraId="4B111A99" w14:textId="60B778F0" w:rsidR="008E0259" w:rsidRPr="00A95A48" w:rsidRDefault="008E0259">
            <w:pPr>
              <w:jc w:val="right"/>
              <w:rPr>
                <w:rFonts w:ascii="Calibri" w:eastAsia="Times New Roman" w:hAnsi="Calibri"/>
                <w:color w:val="000000"/>
              </w:rPr>
            </w:pPr>
            <w:r w:rsidRPr="00A95A48">
              <w:rPr>
                <w:rFonts w:ascii="Calibri" w:eastAsia="Times New Roman" w:hAnsi="Calibri"/>
                <w:color w:val="000000"/>
              </w:rPr>
              <w:t>0</w:t>
            </w:r>
          </w:p>
        </w:tc>
        <w:tc>
          <w:tcPr>
            <w:tcW w:w="581" w:type="dxa"/>
            <w:shd w:val="clear" w:color="auto" w:fill="E2EFD9" w:themeFill="accent6" w:themeFillTint="33"/>
            <w:noWrap/>
            <w:vAlign w:val="bottom"/>
            <w:hideMark/>
          </w:tcPr>
          <w:p w14:paraId="6A364BA0" w14:textId="274C9984" w:rsidR="008E0259" w:rsidRPr="00A95A48" w:rsidRDefault="008E0259">
            <w:pPr>
              <w:jc w:val="right"/>
              <w:rPr>
                <w:rFonts w:ascii="Calibri" w:eastAsia="Times New Roman" w:hAnsi="Calibri"/>
                <w:b/>
                <w:color w:val="000000"/>
              </w:rPr>
            </w:pPr>
            <w:r w:rsidRPr="00A95A48">
              <w:rPr>
                <w:rFonts w:ascii="Calibri" w:eastAsia="Times New Roman" w:hAnsi="Calibri"/>
                <w:b/>
                <w:color w:val="000000"/>
              </w:rPr>
              <w:t>426</w:t>
            </w:r>
          </w:p>
        </w:tc>
        <w:tc>
          <w:tcPr>
            <w:tcW w:w="567" w:type="dxa"/>
            <w:shd w:val="clear" w:color="auto" w:fill="auto"/>
            <w:noWrap/>
            <w:vAlign w:val="bottom"/>
            <w:hideMark/>
          </w:tcPr>
          <w:p w14:paraId="4000367B" w14:textId="5CA31FD0" w:rsidR="008E0259" w:rsidRPr="00A95A48" w:rsidRDefault="008E0259">
            <w:pPr>
              <w:jc w:val="right"/>
              <w:rPr>
                <w:rFonts w:ascii="Calibri" w:eastAsia="Times New Roman" w:hAnsi="Calibri"/>
                <w:color w:val="000000"/>
              </w:rPr>
            </w:pPr>
            <w:r w:rsidRPr="00A95A48">
              <w:rPr>
                <w:rFonts w:ascii="Calibri" w:eastAsia="Times New Roman" w:hAnsi="Calibri"/>
                <w:color w:val="000000"/>
              </w:rPr>
              <w:t>34</w:t>
            </w:r>
          </w:p>
        </w:tc>
        <w:tc>
          <w:tcPr>
            <w:tcW w:w="581" w:type="dxa"/>
            <w:shd w:val="clear" w:color="auto" w:fill="E2EFD9" w:themeFill="accent6" w:themeFillTint="33"/>
            <w:noWrap/>
            <w:vAlign w:val="bottom"/>
            <w:hideMark/>
          </w:tcPr>
          <w:p w14:paraId="6336E21A" w14:textId="517D3EAC" w:rsidR="008E0259" w:rsidRPr="00A95A48" w:rsidRDefault="008E0259">
            <w:pPr>
              <w:jc w:val="right"/>
              <w:rPr>
                <w:rFonts w:ascii="Calibri" w:eastAsia="Times New Roman" w:hAnsi="Calibri"/>
                <w:b/>
                <w:color w:val="000000"/>
              </w:rPr>
            </w:pPr>
            <w:r w:rsidRPr="00A95A48">
              <w:rPr>
                <w:rFonts w:ascii="Calibri" w:eastAsia="Times New Roman" w:hAnsi="Calibri"/>
                <w:b/>
                <w:color w:val="000000"/>
              </w:rPr>
              <w:t>125</w:t>
            </w:r>
          </w:p>
        </w:tc>
        <w:tc>
          <w:tcPr>
            <w:tcW w:w="606" w:type="dxa"/>
            <w:shd w:val="clear" w:color="auto" w:fill="auto"/>
            <w:noWrap/>
            <w:vAlign w:val="bottom"/>
            <w:hideMark/>
          </w:tcPr>
          <w:p w14:paraId="4B8CDBFB" w14:textId="66989FDC" w:rsidR="008E0259" w:rsidRPr="00A95A48" w:rsidRDefault="008E0259">
            <w:pPr>
              <w:jc w:val="right"/>
              <w:rPr>
                <w:rFonts w:ascii="Calibri" w:eastAsia="Times New Roman" w:hAnsi="Calibri"/>
                <w:color w:val="000000"/>
              </w:rPr>
            </w:pPr>
            <w:r w:rsidRPr="00A95A48">
              <w:rPr>
                <w:rFonts w:ascii="Calibri" w:eastAsia="Times New Roman" w:hAnsi="Calibri"/>
                <w:color w:val="000000"/>
              </w:rPr>
              <w:t>693</w:t>
            </w:r>
          </w:p>
        </w:tc>
        <w:tc>
          <w:tcPr>
            <w:tcW w:w="466" w:type="dxa"/>
            <w:shd w:val="clear" w:color="auto" w:fill="auto"/>
            <w:noWrap/>
            <w:vAlign w:val="bottom"/>
            <w:hideMark/>
          </w:tcPr>
          <w:p w14:paraId="75E01288" w14:textId="25D2FA15" w:rsidR="008E0259" w:rsidRPr="00A95A48" w:rsidRDefault="008E0259">
            <w:pPr>
              <w:jc w:val="right"/>
              <w:rPr>
                <w:rFonts w:ascii="Calibri" w:eastAsia="Times New Roman" w:hAnsi="Calibri"/>
                <w:color w:val="000000"/>
              </w:rPr>
            </w:pPr>
            <w:r w:rsidRPr="00A95A48">
              <w:rPr>
                <w:rFonts w:ascii="Calibri" w:eastAsia="Times New Roman" w:hAnsi="Calibri"/>
                <w:color w:val="000000"/>
              </w:rPr>
              <w:t>21</w:t>
            </w:r>
          </w:p>
        </w:tc>
        <w:tc>
          <w:tcPr>
            <w:tcW w:w="708" w:type="dxa"/>
            <w:shd w:val="clear" w:color="auto" w:fill="E2EFD9" w:themeFill="accent6" w:themeFillTint="33"/>
            <w:noWrap/>
            <w:vAlign w:val="bottom"/>
            <w:hideMark/>
          </w:tcPr>
          <w:p w14:paraId="3033F041" w14:textId="4557FB72" w:rsidR="008E0259" w:rsidRPr="00A95A48" w:rsidRDefault="008E0259">
            <w:pPr>
              <w:jc w:val="right"/>
              <w:rPr>
                <w:rFonts w:ascii="Calibri" w:eastAsia="Times New Roman" w:hAnsi="Calibri"/>
                <w:b/>
                <w:color w:val="000000"/>
              </w:rPr>
            </w:pPr>
            <w:r w:rsidRPr="00A95A48">
              <w:rPr>
                <w:rFonts w:ascii="Calibri" w:eastAsia="Times New Roman" w:hAnsi="Calibri"/>
                <w:b/>
                <w:color w:val="000000"/>
              </w:rPr>
              <w:t>869</w:t>
            </w:r>
          </w:p>
        </w:tc>
        <w:tc>
          <w:tcPr>
            <w:tcW w:w="460" w:type="dxa"/>
            <w:shd w:val="clear" w:color="auto" w:fill="auto"/>
            <w:noWrap/>
            <w:vAlign w:val="bottom"/>
            <w:hideMark/>
          </w:tcPr>
          <w:p w14:paraId="5394C966" w14:textId="12912CC1" w:rsidR="008E0259" w:rsidRPr="00A95A48" w:rsidRDefault="008E0259">
            <w:pPr>
              <w:jc w:val="right"/>
              <w:rPr>
                <w:rFonts w:ascii="Calibri" w:eastAsia="Times New Roman" w:hAnsi="Calibri"/>
                <w:color w:val="000000"/>
              </w:rPr>
            </w:pPr>
            <w:r w:rsidRPr="00A95A48">
              <w:rPr>
                <w:rFonts w:ascii="Calibri" w:eastAsia="Times New Roman" w:hAnsi="Calibri"/>
                <w:color w:val="000000"/>
              </w:rPr>
              <w:t>19</w:t>
            </w:r>
          </w:p>
        </w:tc>
        <w:tc>
          <w:tcPr>
            <w:tcW w:w="1134" w:type="dxa"/>
            <w:shd w:val="clear" w:color="auto" w:fill="E2EFD9" w:themeFill="accent6" w:themeFillTint="33"/>
            <w:noWrap/>
            <w:vAlign w:val="bottom"/>
            <w:hideMark/>
          </w:tcPr>
          <w:p w14:paraId="0DFF3B74" w14:textId="3BBE4841" w:rsidR="008E0259" w:rsidRPr="00A95A48" w:rsidRDefault="008E0259">
            <w:pPr>
              <w:jc w:val="right"/>
              <w:rPr>
                <w:rFonts w:ascii="Calibri" w:eastAsia="Times New Roman" w:hAnsi="Calibri"/>
                <w:b/>
                <w:color w:val="000000"/>
              </w:rPr>
            </w:pPr>
            <w:r w:rsidRPr="00A95A48">
              <w:rPr>
                <w:rFonts w:ascii="Calibri" w:eastAsia="Times New Roman" w:hAnsi="Calibri"/>
                <w:b/>
                <w:color w:val="000000"/>
              </w:rPr>
              <w:t>44</w:t>
            </w:r>
          </w:p>
        </w:tc>
      </w:tr>
      <w:tr w:rsidR="008E0259" w14:paraId="2150ED39" w14:textId="77777777" w:rsidTr="00B205BB">
        <w:trPr>
          <w:trHeight w:val="320"/>
        </w:trPr>
        <w:tc>
          <w:tcPr>
            <w:tcW w:w="956" w:type="dxa"/>
            <w:vMerge/>
            <w:shd w:val="clear" w:color="auto" w:fill="auto"/>
            <w:noWrap/>
            <w:vAlign w:val="bottom"/>
            <w:hideMark/>
          </w:tcPr>
          <w:p w14:paraId="5E43E623" w14:textId="1D7BEA46" w:rsidR="008E0259" w:rsidRDefault="008E0259" w:rsidP="009365C6">
            <w:pPr>
              <w:rPr>
                <w:rFonts w:ascii="Calibri" w:eastAsia="Times New Roman" w:hAnsi="Calibri"/>
                <w:color w:val="000000"/>
              </w:rPr>
            </w:pPr>
          </w:p>
        </w:tc>
        <w:tc>
          <w:tcPr>
            <w:tcW w:w="2180" w:type="dxa"/>
            <w:shd w:val="clear" w:color="auto" w:fill="auto"/>
            <w:noWrap/>
            <w:vAlign w:val="bottom"/>
            <w:hideMark/>
          </w:tcPr>
          <w:p w14:paraId="6DE0AFFE" w14:textId="41BD047E" w:rsidR="008E0259" w:rsidRDefault="008E0259" w:rsidP="00ED7B2F">
            <w:pPr>
              <w:rPr>
                <w:rFonts w:ascii="Calibri" w:eastAsia="Times New Roman" w:hAnsi="Calibri"/>
                <w:color w:val="000000"/>
              </w:rPr>
            </w:pPr>
            <w:r>
              <w:rPr>
                <w:rFonts w:ascii="Calibri" w:eastAsia="Times New Roman" w:hAnsi="Calibri"/>
                <w:color w:val="000000"/>
              </w:rPr>
              <w:t xml:space="preserve">DIABLO_null </w:t>
            </w:r>
          </w:p>
        </w:tc>
        <w:tc>
          <w:tcPr>
            <w:tcW w:w="850" w:type="dxa"/>
            <w:shd w:val="clear" w:color="auto" w:fill="auto"/>
            <w:noWrap/>
            <w:vAlign w:val="bottom"/>
            <w:hideMark/>
          </w:tcPr>
          <w:p w14:paraId="5FCC96F6" w14:textId="65D8F301" w:rsidR="008E0259" w:rsidRDefault="008E0259">
            <w:pPr>
              <w:jc w:val="right"/>
              <w:rPr>
                <w:rFonts w:ascii="Calibri" w:eastAsia="Times New Roman" w:hAnsi="Calibri"/>
                <w:color w:val="000000"/>
              </w:rPr>
            </w:pPr>
            <w:r>
              <w:rPr>
                <w:rFonts w:ascii="Calibri" w:eastAsia="Times New Roman" w:hAnsi="Calibri"/>
                <w:color w:val="000000"/>
              </w:rPr>
              <w:t>10</w:t>
            </w:r>
          </w:p>
        </w:tc>
        <w:tc>
          <w:tcPr>
            <w:tcW w:w="567" w:type="dxa"/>
            <w:shd w:val="clear" w:color="auto" w:fill="auto"/>
            <w:noWrap/>
            <w:vAlign w:val="bottom"/>
            <w:hideMark/>
          </w:tcPr>
          <w:p w14:paraId="46C84697" w14:textId="4EE14CA9" w:rsidR="008E0259" w:rsidRDefault="008E0259">
            <w:pPr>
              <w:jc w:val="right"/>
              <w:rPr>
                <w:rFonts w:ascii="Calibri" w:eastAsia="Times New Roman" w:hAnsi="Calibri"/>
                <w:color w:val="000000"/>
              </w:rPr>
            </w:pPr>
            <w:r>
              <w:rPr>
                <w:rFonts w:ascii="Calibri" w:eastAsia="Times New Roman" w:hAnsi="Calibri"/>
                <w:color w:val="000000"/>
              </w:rPr>
              <w:t>0</w:t>
            </w:r>
          </w:p>
        </w:tc>
        <w:tc>
          <w:tcPr>
            <w:tcW w:w="581" w:type="dxa"/>
            <w:shd w:val="clear" w:color="auto" w:fill="auto"/>
            <w:noWrap/>
            <w:vAlign w:val="bottom"/>
            <w:hideMark/>
          </w:tcPr>
          <w:p w14:paraId="0C48E5ED" w14:textId="1E5769CB" w:rsidR="008E0259" w:rsidRDefault="008E0259">
            <w:pPr>
              <w:jc w:val="right"/>
              <w:rPr>
                <w:rFonts w:ascii="Calibri" w:eastAsia="Times New Roman" w:hAnsi="Calibri"/>
                <w:color w:val="000000"/>
              </w:rPr>
            </w:pPr>
            <w:r>
              <w:rPr>
                <w:rFonts w:ascii="Calibri" w:eastAsia="Times New Roman" w:hAnsi="Calibri"/>
                <w:color w:val="000000"/>
              </w:rPr>
              <w:t>312</w:t>
            </w:r>
          </w:p>
        </w:tc>
        <w:tc>
          <w:tcPr>
            <w:tcW w:w="567" w:type="dxa"/>
            <w:shd w:val="clear" w:color="auto" w:fill="auto"/>
            <w:noWrap/>
            <w:vAlign w:val="bottom"/>
            <w:hideMark/>
          </w:tcPr>
          <w:p w14:paraId="63A96B1E" w14:textId="15996CB0" w:rsidR="008E0259" w:rsidRDefault="008E0259">
            <w:pPr>
              <w:jc w:val="right"/>
              <w:rPr>
                <w:rFonts w:ascii="Calibri" w:eastAsia="Times New Roman" w:hAnsi="Calibri"/>
                <w:color w:val="000000"/>
              </w:rPr>
            </w:pPr>
            <w:r>
              <w:rPr>
                <w:rFonts w:ascii="Calibri" w:eastAsia="Times New Roman" w:hAnsi="Calibri"/>
                <w:color w:val="000000"/>
              </w:rPr>
              <w:t>15</w:t>
            </w:r>
          </w:p>
        </w:tc>
        <w:tc>
          <w:tcPr>
            <w:tcW w:w="581" w:type="dxa"/>
            <w:shd w:val="clear" w:color="auto" w:fill="auto"/>
            <w:noWrap/>
            <w:vAlign w:val="bottom"/>
            <w:hideMark/>
          </w:tcPr>
          <w:p w14:paraId="757F5CAD" w14:textId="154690AE" w:rsidR="008E0259" w:rsidRDefault="008E0259">
            <w:pPr>
              <w:jc w:val="right"/>
              <w:rPr>
                <w:rFonts w:ascii="Calibri" w:eastAsia="Times New Roman" w:hAnsi="Calibri"/>
                <w:color w:val="000000"/>
              </w:rPr>
            </w:pPr>
            <w:r>
              <w:rPr>
                <w:rFonts w:ascii="Calibri" w:eastAsia="Times New Roman" w:hAnsi="Calibri"/>
                <w:color w:val="000000"/>
              </w:rPr>
              <w:t>62</w:t>
            </w:r>
          </w:p>
        </w:tc>
        <w:tc>
          <w:tcPr>
            <w:tcW w:w="606" w:type="dxa"/>
            <w:shd w:val="clear" w:color="auto" w:fill="auto"/>
            <w:noWrap/>
            <w:vAlign w:val="bottom"/>
            <w:hideMark/>
          </w:tcPr>
          <w:p w14:paraId="32133F93" w14:textId="780D1BF3" w:rsidR="008E0259" w:rsidRDefault="008E0259">
            <w:pPr>
              <w:jc w:val="right"/>
              <w:rPr>
                <w:rFonts w:ascii="Calibri" w:eastAsia="Times New Roman" w:hAnsi="Calibri"/>
                <w:color w:val="000000"/>
              </w:rPr>
            </w:pPr>
            <w:r>
              <w:rPr>
                <w:rFonts w:ascii="Calibri" w:eastAsia="Times New Roman" w:hAnsi="Calibri"/>
                <w:color w:val="000000"/>
              </w:rPr>
              <w:t>776</w:t>
            </w:r>
          </w:p>
        </w:tc>
        <w:tc>
          <w:tcPr>
            <w:tcW w:w="466" w:type="dxa"/>
            <w:shd w:val="clear" w:color="auto" w:fill="auto"/>
            <w:noWrap/>
            <w:vAlign w:val="bottom"/>
            <w:hideMark/>
          </w:tcPr>
          <w:p w14:paraId="277AC571" w14:textId="6413CBEE" w:rsidR="008E0259" w:rsidRDefault="008E0259">
            <w:pPr>
              <w:jc w:val="right"/>
              <w:rPr>
                <w:rFonts w:ascii="Calibri" w:eastAsia="Times New Roman" w:hAnsi="Calibri"/>
                <w:color w:val="000000"/>
              </w:rPr>
            </w:pPr>
            <w:r>
              <w:rPr>
                <w:rFonts w:ascii="Calibri" w:eastAsia="Times New Roman" w:hAnsi="Calibri"/>
                <w:color w:val="000000"/>
              </w:rPr>
              <w:t>24</w:t>
            </w:r>
          </w:p>
        </w:tc>
        <w:tc>
          <w:tcPr>
            <w:tcW w:w="708" w:type="dxa"/>
            <w:shd w:val="clear" w:color="auto" w:fill="auto"/>
            <w:noWrap/>
            <w:vAlign w:val="bottom"/>
            <w:hideMark/>
          </w:tcPr>
          <w:p w14:paraId="2BF54E21" w14:textId="59AD599C" w:rsidR="008E0259" w:rsidRDefault="008E0259">
            <w:pPr>
              <w:jc w:val="right"/>
              <w:rPr>
                <w:rFonts w:ascii="Calibri" w:eastAsia="Times New Roman" w:hAnsi="Calibri"/>
                <w:color w:val="000000"/>
              </w:rPr>
            </w:pPr>
            <w:r>
              <w:rPr>
                <w:rFonts w:ascii="Calibri" w:eastAsia="Times New Roman" w:hAnsi="Calibri"/>
                <w:color w:val="000000"/>
              </w:rPr>
              <w:t>147</w:t>
            </w:r>
          </w:p>
        </w:tc>
        <w:tc>
          <w:tcPr>
            <w:tcW w:w="460" w:type="dxa"/>
            <w:tcBorders>
              <w:bottom w:val="single" w:sz="4" w:space="0" w:color="auto"/>
            </w:tcBorders>
            <w:shd w:val="clear" w:color="auto" w:fill="auto"/>
            <w:noWrap/>
            <w:vAlign w:val="bottom"/>
            <w:hideMark/>
          </w:tcPr>
          <w:p w14:paraId="7CC305CD" w14:textId="263EDD87" w:rsidR="008E0259" w:rsidRDefault="008E0259">
            <w:pPr>
              <w:jc w:val="right"/>
              <w:rPr>
                <w:rFonts w:ascii="Calibri" w:eastAsia="Times New Roman" w:hAnsi="Calibri"/>
                <w:color w:val="000000"/>
              </w:rPr>
            </w:pPr>
            <w:r>
              <w:rPr>
                <w:rFonts w:ascii="Calibri" w:eastAsia="Times New Roman" w:hAnsi="Calibri"/>
                <w:color w:val="000000"/>
              </w:rPr>
              <w:t>20</w:t>
            </w:r>
          </w:p>
        </w:tc>
        <w:tc>
          <w:tcPr>
            <w:tcW w:w="1134" w:type="dxa"/>
            <w:shd w:val="clear" w:color="auto" w:fill="auto"/>
            <w:noWrap/>
            <w:vAlign w:val="bottom"/>
            <w:hideMark/>
          </w:tcPr>
          <w:p w14:paraId="60C2840E" w14:textId="2DCD1108" w:rsidR="008E0259" w:rsidRDefault="008E0259">
            <w:pPr>
              <w:jc w:val="right"/>
              <w:rPr>
                <w:rFonts w:ascii="Calibri" w:eastAsia="Times New Roman" w:hAnsi="Calibri"/>
                <w:color w:val="000000"/>
              </w:rPr>
            </w:pPr>
            <w:r>
              <w:rPr>
                <w:rFonts w:ascii="Calibri" w:eastAsia="Times New Roman" w:hAnsi="Calibri"/>
                <w:color w:val="000000"/>
              </w:rPr>
              <w:t>14</w:t>
            </w:r>
          </w:p>
        </w:tc>
      </w:tr>
      <w:tr w:rsidR="008E0259" w14:paraId="6F45C744" w14:textId="77777777" w:rsidTr="00B205BB">
        <w:trPr>
          <w:trHeight w:val="320"/>
        </w:trPr>
        <w:tc>
          <w:tcPr>
            <w:tcW w:w="956" w:type="dxa"/>
            <w:vMerge/>
            <w:shd w:val="clear" w:color="auto" w:fill="auto"/>
            <w:noWrap/>
            <w:vAlign w:val="bottom"/>
            <w:hideMark/>
          </w:tcPr>
          <w:p w14:paraId="38A958E8" w14:textId="0E0DF95D" w:rsidR="008E0259" w:rsidRDefault="008E0259" w:rsidP="009365C6">
            <w:pPr>
              <w:rPr>
                <w:rFonts w:ascii="Calibri" w:eastAsia="Times New Roman" w:hAnsi="Calibri"/>
                <w:color w:val="000000"/>
              </w:rPr>
            </w:pPr>
          </w:p>
        </w:tc>
        <w:tc>
          <w:tcPr>
            <w:tcW w:w="2180" w:type="dxa"/>
            <w:shd w:val="clear" w:color="auto" w:fill="auto"/>
            <w:noWrap/>
            <w:vAlign w:val="bottom"/>
            <w:hideMark/>
          </w:tcPr>
          <w:p w14:paraId="53C494C5" w14:textId="11CF86DC" w:rsidR="008E0259" w:rsidRDefault="008E0259" w:rsidP="00ED7B2F">
            <w:pPr>
              <w:rPr>
                <w:rFonts w:ascii="Calibri" w:eastAsia="Times New Roman" w:hAnsi="Calibri"/>
                <w:color w:val="000000"/>
              </w:rPr>
            </w:pPr>
            <w:r>
              <w:rPr>
                <w:rFonts w:ascii="Calibri" w:eastAsia="Times New Roman" w:hAnsi="Calibri"/>
                <w:color w:val="000000"/>
              </w:rPr>
              <w:t>Ensemble</w:t>
            </w:r>
          </w:p>
        </w:tc>
        <w:tc>
          <w:tcPr>
            <w:tcW w:w="850" w:type="dxa"/>
            <w:shd w:val="clear" w:color="auto" w:fill="auto"/>
            <w:noWrap/>
            <w:vAlign w:val="bottom"/>
            <w:hideMark/>
          </w:tcPr>
          <w:p w14:paraId="378C3743" w14:textId="0DFA58D0" w:rsidR="008E0259" w:rsidRDefault="008E0259">
            <w:pPr>
              <w:jc w:val="right"/>
              <w:rPr>
                <w:rFonts w:ascii="Calibri" w:eastAsia="Times New Roman" w:hAnsi="Calibri"/>
                <w:color w:val="000000"/>
              </w:rPr>
            </w:pPr>
            <w:r>
              <w:rPr>
                <w:rFonts w:ascii="Calibri" w:eastAsia="Times New Roman" w:hAnsi="Calibri"/>
                <w:color w:val="000000"/>
              </w:rPr>
              <w:t>9</w:t>
            </w:r>
          </w:p>
        </w:tc>
        <w:tc>
          <w:tcPr>
            <w:tcW w:w="567" w:type="dxa"/>
            <w:shd w:val="clear" w:color="auto" w:fill="auto"/>
            <w:noWrap/>
            <w:vAlign w:val="bottom"/>
            <w:hideMark/>
          </w:tcPr>
          <w:p w14:paraId="1930DC2F" w14:textId="74DE26ED" w:rsidR="008E0259" w:rsidRDefault="008E0259">
            <w:pPr>
              <w:jc w:val="right"/>
              <w:rPr>
                <w:rFonts w:ascii="Calibri" w:eastAsia="Times New Roman" w:hAnsi="Calibri"/>
                <w:color w:val="000000"/>
              </w:rPr>
            </w:pPr>
            <w:r>
              <w:rPr>
                <w:rFonts w:ascii="Calibri" w:eastAsia="Times New Roman" w:hAnsi="Calibri"/>
                <w:color w:val="000000"/>
              </w:rPr>
              <w:t>0</w:t>
            </w:r>
          </w:p>
        </w:tc>
        <w:tc>
          <w:tcPr>
            <w:tcW w:w="581" w:type="dxa"/>
            <w:shd w:val="clear" w:color="auto" w:fill="auto"/>
            <w:noWrap/>
            <w:vAlign w:val="bottom"/>
            <w:hideMark/>
          </w:tcPr>
          <w:p w14:paraId="027BBE8F" w14:textId="4D76C98B" w:rsidR="008E0259" w:rsidRDefault="008E0259">
            <w:pPr>
              <w:jc w:val="right"/>
              <w:rPr>
                <w:rFonts w:ascii="Calibri" w:eastAsia="Times New Roman" w:hAnsi="Calibri"/>
                <w:color w:val="000000"/>
              </w:rPr>
            </w:pPr>
            <w:r>
              <w:rPr>
                <w:rFonts w:ascii="Calibri" w:eastAsia="Times New Roman" w:hAnsi="Calibri"/>
                <w:color w:val="000000"/>
              </w:rPr>
              <w:t>358</w:t>
            </w:r>
          </w:p>
        </w:tc>
        <w:tc>
          <w:tcPr>
            <w:tcW w:w="567" w:type="dxa"/>
            <w:tcBorders>
              <w:bottom w:val="single" w:sz="4" w:space="0" w:color="auto"/>
            </w:tcBorders>
            <w:shd w:val="clear" w:color="auto" w:fill="auto"/>
            <w:noWrap/>
            <w:vAlign w:val="bottom"/>
            <w:hideMark/>
          </w:tcPr>
          <w:p w14:paraId="604A325D" w14:textId="7481BD01" w:rsidR="008E0259" w:rsidRDefault="008E0259">
            <w:pPr>
              <w:jc w:val="right"/>
              <w:rPr>
                <w:rFonts w:ascii="Calibri" w:eastAsia="Times New Roman" w:hAnsi="Calibri"/>
                <w:color w:val="000000"/>
              </w:rPr>
            </w:pPr>
            <w:r>
              <w:rPr>
                <w:rFonts w:ascii="Calibri" w:eastAsia="Times New Roman" w:hAnsi="Calibri"/>
                <w:color w:val="000000"/>
              </w:rPr>
              <w:t>15</w:t>
            </w:r>
          </w:p>
        </w:tc>
        <w:tc>
          <w:tcPr>
            <w:tcW w:w="581" w:type="dxa"/>
            <w:shd w:val="clear" w:color="auto" w:fill="auto"/>
            <w:noWrap/>
            <w:vAlign w:val="bottom"/>
            <w:hideMark/>
          </w:tcPr>
          <w:p w14:paraId="197AFF65" w14:textId="2402CCBE" w:rsidR="008E0259" w:rsidRDefault="008E0259">
            <w:pPr>
              <w:jc w:val="right"/>
              <w:rPr>
                <w:rFonts w:ascii="Calibri" w:eastAsia="Times New Roman" w:hAnsi="Calibri"/>
                <w:color w:val="000000"/>
              </w:rPr>
            </w:pPr>
            <w:r>
              <w:rPr>
                <w:rFonts w:ascii="Calibri" w:eastAsia="Times New Roman" w:hAnsi="Calibri"/>
                <w:color w:val="000000"/>
              </w:rPr>
              <w:t>50</w:t>
            </w:r>
          </w:p>
        </w:tc>
        <w:tc>
          <w:tcPr>
            <w:tcW w:w="606" w:type="dxa"/>
            <w:tcBorders>
              <w:bottom w:val="single" w:sz="4" w:space="0" w:color="auto"/>
            </w:tcBorders>
            <w:shd w:val="clear" w:color="auto" w:fill="auto"/>
            <w:noWrap/>
            <w:vAlign w:val="bottom"/>
            <w:hideMark/>
          </w:tcPr>
          <w:p w14:paraId="1EA4757F" w14:textId="24679A43" w:rsidR="008E0259" w:rsidRDefault="008E0259">
            <w:pPr>
              <w:jc w:val="right"/>
              <w:rPr>
                <w:rFonts w:ascii="Calibri" w:eastAsia="Times New Roman" w:hAnsi="Calibri"/>
                <w:color w:val="000000"/>
              </w:rPr>
            </w:pPr>
            <w:r>
              <w:rPr>
                <w:rFonts w:ascii="Calibri" w:eastAsia="Times New Roman" w:hAnsi="Calibri"/>
                <w:color w:val="000000"/>
              </w:rPr>
              <w:t>669</w:t>
            </w:r>
          </w:p>
        </w:tc>
        <w:tc>
          <w:tcPr>
            <w:tcW w:w="466" w:type="dxa"/>
            <w:shd w:val="clear" w:color="auto" w:fill="auto"/>
            <w:noWrap/>
            <w:vAlign w:val="bottom"/>
            <w:hideMark/>
          </w:tcPr>
          <w:p w14:paraId="263C5EA2" w14:textId="4F6EDE15" w:rsidR="008E0259" w:rsidRDefault="008E0259">
            <w:pPr>
              <w:jc w:val="right"/>
              <w:rPr>
                <w:rFonts w:ascii="Calibri" w:eastAsia="Times New Roman" w:hAnsi="Calibri"/>
                <w:color w:val="000000"/>
              </w:rPr>
            </w:pPr>
            <w:r>
              <w:rPr>
                <w:rFonts w:ascii="Calibri" w:eastAsia="Times New Roman" w:hAnsi="Calibri"/>
                <w:color w:val="000000"/>
              </w:rPr>
              <w:t>24</w:t>
            </w:r>
          </w:p>
        </w:tc>
        <w:tc>
          <w:tcPr>
            <w:tcW w:w="708" w:type="dxa"/>
            <w:shd w:val="clear" w:color="auto" w:fill="auto"/>
            <w:noWrap/>
            <w:vAlign w:val="bottom"/>
            <w:hideMark/>
          </w:tcPr>
          <w:p w14:paraId="750729FD" w14:textId="29FCDB4B" w:rsidR="008E0259" w:rsidRDefault="008E0259">
            <w:pPr>
              <w:jc w:val="right"/>
              <w:rPr>
                <w:rFonts w:ascii="Calibri" w:eastAsia="Times New Roman" w:hAnsi="Calibri"/>
                <w:color w:val="000000"/>
              </w:rPr>
            </w:pPr>
            <w:r>
              <w:rPr>
                <w:rFonts w:ascii="Calibri" w:eastAsia="Times New Roman" w:hAnsi="Calibri"/>
                <w:color w:val="000000"/>
              </w:rPr>
              <w:t>173</w:t>
            </w:r>
          </w:p>
        </w:tc>
        <w:tc>
          <w:tcPr>
            <w:tcW w:w="460" w:type="dxa"/>
            <w:shd w:val="clear" w:color="auto" w:fill="E2EFD9" w:themeFill="accent6" w:themeFillTint="33"/>
            <w:noWrap/>
            <w:vAlign w:val="bottom"/>
            <w:hideMark/>
          </w:tcPr>
          <w:p w14:paraId="2EE2D781" w14:textId="0DAE4B7B" w:rsidR="008E0259" w:rsidRDefault="008E0259">
            <w:pPr>
              <w:jc w:val="right"/>
              <w:rPr>
                <w:rFonts w:ascii="Calibri" w:eastAsia="Times New Roman" w:hAnsi="Calibri"/>
                <w:color w:val="000000"/>
              </w:rPr>
            </w:pPr>
            <w:r>
              <w:rPr>
                <w:rFonts w:ascii="Calibri" w:eastAsia="Times New Roman" w:hAnsi="Calibri"/>
                <w:color w:val="000000"/>
              </w:rPr>
              <w:t>23</w:t>
            </w:r>
          </w:p>
        </w:tc>
        <w:tc>
          <w:tcPr>
            <w:tcW w:w="1134" w:type="dxa"/>
            <w:tcBorders>
              <w:bottom w:val="single" w:sz="4" w:space="0" w:color="auto"/>
            </w:tcBorders>
            <w:shd w:val="clear" w:color="auto" w:fill="auto"/>
            <w:noWrap/>
            <w:vAlign w:val="bottom"/>
            <w:hideMark/>
          </w:tcPr>
          <w:p w14:paraId="4F724ECC" w14:textId="77079825" w:rsidR="008E0259" w:rsidRDefault="008E0259">
            <w:pPr>
              <w:jc w:val="right"/>
              <w:rPr>
                <w:rFonts w:ascii="Calibri" w:eastAsia="Times New Roman" w:hAnsi="Calibri"/>
                <w:color w:val="000000"/>
              </w:rPr>
            </w:pPr>
            <w:r>
              <w:rPr>
                <w:rFonts w:ascii="Calibri" w:eastAsia="Times New Roman" w:hAnsi="Calibri"/>
                <w:color w:val="000000"/>
              </w:rPr>
              <w:t>12</w:t>
            </w:r>
          </w:p>
        </w:tc>
      </w:tr>
      <w:tr w:rsidR="008E0259" w14:paraId="5F4B9E52" w14:textId="77777777" w:rsidTr="00B205BB">
        <w:trPr>
          <w:trHeight w:val="320"/>
        </w:trPr>
        <w:tc>
          <w:tcPr>
            <w:tcW w:w="956" w:type="dxa"/>
            <w:vMerge/>
            <w:shd w:val="clear" w:color="auto" w:fill="auto"/>
            <w:noWrap/>
            <w:vAlign w:val="bottom"/>
            <w:hideMark/>
          </w:tcPr>
          <w:p w14:paraId="62FA6FC4" w14:textId="0B76A893" w:rsidR="008E0259" w:rsidRDefault="008E0259" w:rsidP="009365C6">
            <w:pPr>
              <w:rPr>
                <w:rFonts w:ascii="Calibri" w:eastAsia="Times New Roman" w:hAnsi="Calibri"/>
                <w:color w:val="000000"/>
              </w:rPr>
            </w:pPr>
          </w:p>
        </w:tc>
        <w:tc>
          <w:tcPr>
            <w:tcW w:w="2180" w:type="dxa"/>
            <w:shd w:val="clear" w:color="auto" w:fill="auto"/>
            <w:noWrap/>
            <w:vAlign w:val="bottom"/>
            <w:hideMark/>
          </w:tcPr>
          <w:p w14:paraId="3C9E99FB" w14:textId="60223BFE" w:rsidR="008E0259" w:rsidRDefault="008E0259" w:rsidP="00ED7B2F">
            <w:pPr>
              <w:rPr>
                <w:rFonts w:ascii="Calibri" w:eastAsia="Times New Roman" w:hAnsi="Calibri"/>
                <w:color w:val="000000"/>
              </w:rPr>
            </w:pPr>
            <w:r>
              <w:rPr>
                <w:rFonts w:ascii="Calibri" w:eastAsia="Times New Roman" w:hAnsi="Calibri"/>
                <w:color w:val="000000"/>
              </w:rPr>
              <w:t>JIVE</w:t>
            </w:r>
          </w:p>
        </w:tc>
        <w:tc>
          <w:tcPr>
            <w:tcW w:w="850" w:type="dxa"/>
            <w:shd w:val="clear" w:color="auto" w:fill="auto"/>
            <w:noWrap/>
            <w:vAlign w:val="bottom"/>
            <w:hideMark/>
          </w:tcPr>
          <w:p w14:paraId="2B85FB9D" w14:textId="2AF45435" w:rsidR="008E0259" w:rsidRDefault="008E0259">
            <w:pPr>
              <w:jc w:val="right"/>
              <w:rPr>
                <w:rFonts w:ascii="Calibri" w:eastAsia="Times New Roman" w:hAnsi="Calibri"/>
                <w:color w:val="000000"/>
              </w:rPr>
            </w:pPr>
            <w:r>
              <w:rPr>
                <w:rFonts w:ascii="Calibri" w:eastAsia="Times New Roman" w:hAnsi="Calibri"/>
                <w:color w:val="000000"/>
              </w:rPr>
              <w:t>0</w:t>
            </w:r>
          </w:p>
        </w:tc>
        <w:tc>
          <w:tcPr>
            <w:tcW w:w="567" w:type="dxa"/>
            <w:shd w:val="clear" w:color="auto" w:fill="auto"/>
            <w:noWrap/>
            <w:vAlign w:val="bottom"/>
            <w:hideMark/>
          </w:tcPr>
          <w:p w14:paraId="4E12902C" w14:textId="4AA9564B" w:rsidR="008E0259" w:rsidRDefault="008E0259">
            <w:pPr>
              <w:jc w:val="right"/>
              <w:rPr>
                <w:rFonts w:ascii="Calibri" w:eastAsia="Times New Roman" w:hAnsi="Calibri"/>
                <w:color w:val="000000"/>
              </w:rPr>
            </w:pPr>
            <w:r>
              <w:rPr>
                <w:rFonts w:ascii="Calibri" w:eastAsia="Times New Roman" w:hAnsi="Calibri"/>
                <w:color w:val="000000"/>
              </w:rPr>
              <w:t>0</w:t>
            </w:r>
          </w:p>
        </w:tc>
        <w:tc>
          <w:tcPr>
            <w:tcW w:w="581" w:type="dxa"/>
            <w:shd w:val="clear" w:color="auto" w:fill="auto"/>
            <w:noWrap/>
            <w:vAlign w:val="bottom"/>
            <w:hideMark/>
          </w:tcPr>
          <w:p w14:paraId="3931D588" w14:textId="55286D98" w:rsidR="008E0259" w:rsidRDefault="008E0259">
            <w:pPr>
              <w:jc w:val="right"/>
              <w:rPr>
                <w:rFonts w:ascii="Calibri" w:eastAsia="Times New Roman" w:hAnsi="Calibri"/>
                <w:color w:val="000000"/>
              </w:rPr>
            </w:pPr>
            <w:r>
              <w:rPr>
                <w:rFonts w:ascii="Calibri" w:eastAsia="Times New Roman" w:hAnsi="Calibri"/>
                <w:color w:val="000000"/>
              </w:rPr>
              <w:t>275</w:t>
            </w:r>
          </w:p>
        </w:tc>
        <w:tc>
          <w:tcPr>
            <w:tcW w:w="567" w:type="dxa"/>
            <w:tcBorders>
              <w:bottom w:val="single" w:sz="4" w:space="0" w:color="auto"/>
            </w:tcBorders>
            <w:shd w:val="clear" w:color="auto" w:fill="E2EFD9" w:themeFill="accent6" w:themeFillTint="33"/>
            <w:noWrap/>
            <w:vAlign w:val="bottom"/>
            <w:hideMark/>
          </w:tcPr>
          <w:p w14:paraId="47D98B50" w14:textId="48036FCB" w:rsidR="008E0259" w:rsidRDefault="008E0259">
            <w:pPr>
              <w:jc w:val="right"/>
              <w:rPr>
                <w:rFonts w:ascii="Calibri" w:eastAsia="Times New Roman" w:hAnsi="Calibri"/>
                <w:color w:val="000000"/>
              </w:rPr>
            </w:pPr>
            <w:r>
              <w:rPr>
                <w:rFonts w:ascii="Calibri" w:eastAsia="Times New Roman" w:hAnsi="Calibri"/>
                <w:color w:val="000000"/>
              </w:rPr>
              <w:t>94</w:t>
            </w:r>
          </w:p>
        </w:tc>
        <w:tc>
          <w:tcPr>
            <w:tcW w:w="581" w:type="dxa"/>
            <w:shd w:val="clear" w:color="auto" w:fill="auto"/>
            <w:noWrap/>
            <w:vAlign w:val="bottom"/>
            <w:hideMark/>
          </w:tcPr>
          <w:p w14:paraId="7FC24BC8" w14:textId="4DB56206" w:rsidR="008E0259" w:rsidRDefault="008E0259">
            <w:pPr>
              <w:jc w:val="right"/>
              <w:rPr>
                <w:rFonts w:ascii="Calibri" w:eastAsia="Times New Roman" w:hAnsi="Calibri"/>
                <w:color w:val="000000"/>
              </w:rPr>
            </w:pPr>
            <w:r>
              <w:rPr>
                <w:rFonts w:ascii="Calibri" w:eastAsia="Times New Roman" w:hAnsi="Calibri"/>
                <w:color w:val="000000"/>
              </w:rPr>
              <w:t>49</w:t>
            </w:r>
          </w:p>
        </w:tc>
        <w:tc>
          <w:tcPr>
            <w:tcW w:w="606" w:type="dxa"/>
            <w:shd w:val="clear" w:color="auto" w:fill="E2EFD9" w:themeFill="accent6" w:themeFillTint="33"/>
            <w:noWrap/>
            <w:vAlign w:val="bottom"/>
            <w:hideMark/>
          </w:tcPr>
          <w:p w14:paraId="5BE2420C" w14:textId="022E1C10" w:rsidR="008E0259" w:rsidRDefault="008E0259">
            <w:pPr>
              <w:jc w:val="right"/>
              <w:rPr>
                <w:rFonts w:ascii="Calibri" w:eastAsia="Times New Roman" w:hAnsi="Calibri"/>
                <w:color w:val="000000"/>
              </w:rPr>
            </w:pPr>
            <w:r>
              <w:rPr>
                <w:rFonts w:ascii="Calibri" w:eastAsia="Times New Roman" w:hAnsi="Calibri"/>
                <w:color w:val="000000"/>
              </w:rPr>
              <w:t>825</w:t>
            </w:r>
          </w:p>
        </w:tc>
        <w:tc>
          <w:tcPr>
            <w:tcW w:w="466" w:type="dxa"/>
            <w:shd w:val="clear" w:color="auto" w:fill="auto"/>
            <w:noWrap/>
            <w:vAlign w:val="bottom"/>
            <w:hideMark/>
          </w:tcPr>
          <w:p w14:paraId="120CB315" w14:textId="54745F2C" w:rsidR="008E0259" w:rsidRDefault="008E0259">
            <w:pPr>
              <w:jc w:val="right"/>
              <w:rPr>
                <w:rFonts w:ascii="Calibri" w:eastAsia="Times New Roman" w:hAnsi="Calibri"/>
                <w:color w:val="000000"/>
              </w:rPr>
            </w:pPr>
            <w:r>
              <w:rPr>
                <w:rFonts w:ascii="Calibri" w:eastAsia="Times New Roman" w:hAnsi="Calibri"/>
                <w:color w:val="000000"/>
              </w:rPr>
              <w:t>22</w:t>
            </w:r>
          </w:p>
        </w:tc>
        <w:tc>
          <w:tcPr>
            <w:tcW w:w="708" w:type="dxa"/>
            <w:shd w:val="clear" w:color="auto" w:fill="auto"/>
            <w:noWrap/>
            <w:vAlign w:val="bottom"/>
            <w:hideMark/>
          </w:tcPr>
          <w:p w14:paraId="0C3EF59D" w14:textId="7263C7B4" w:rsidR="008E0259" w:rsidRDefault="008E0259">
            <w:pPr>
              <w:jc w:val="right"/>
              <w:rPr>
                <w:rFonts w:ascii="Calibri" w:eastAsia="Times New Roman" w:hAnsi="Calibri"/>
                <w:color w:val="000000"/>
              </w:rPr>
            </w:pPr>
            <w:r>
              <w:rPr>
                <w:rFonts w:ascii="Calibri" w:eastAsia="Times New Roman" w:hAnsi="Calibri"/>
                <w:color w:val="000000"/>
              </w:rPr>
              <w:t>460</w:t>
            </w:r>
          </w:p>
        </w:tc>
        <w:tc>
          <w:tcPr>
            <w:tcW w:w="460" w:type="dxa"/>
            <w:shd w:val="clear" w:color="auto" w:fill="auto"/>
            <w:noWrap/>
            <w:vAlign w:val="bottom"/>
            <w:hideMark/>
          </w:tcPr>
          <w:p w14:paraId="6661385D" w14:textId="5A76F1D3" w:rsidR="008E0259" w:rsidRDefault="008E0259">
            <w:pPr>
              <w:jc w:val="right"/>
              <w:rPr>
                <w:rFonts w:ascii="Calibri" w:eastAsia="Times New Roman" w:hAnsi="Calibri"/>
                <w:color w:val="000000"/>
              </w:rPr>
            </w:pPr>
            <w:r>
              <w:rPr>
                <w:rFonts w:ascii="Calibri" w:eastAsia="Times New Roman" w:hAnsi="Calibri"/>
                <w:color w:val="000000"/>
              </w:rPr>
              <w:t>12</w:t>
            </w:r>
          </w:p>
        </w:tc>
        <w:tc>
          <w:tcPr>
            <w:tcW w:w="1134" w:type="dxa"/>
            <w:shd w:val="clear" w:color="auto" w:fill="auto"/>
            <w:noWrap/>
            <w:vAlign w:val="bottom"/>
            <w:hideMark/>
          </w:tcPr>
          <w:p w14:paraId="3ABC27B2" w14:textId="3C4A6EB8" w:rsidR="008E0259" w:rsidRPr="00911C42" w:rsidRDefault="008E0259">
            <w:pPr>
              <w:jc w:val="right"/>
              <w:rPr>
                <w:rFonts w:ascii="Calibri" w:eastAsia="Times New Roman" w:hAnsi="Calibri"/>
                <w:b/>
                <w:color w:val="000000"/>
              </w:rPr>
            </w:pPr>
            <w:r>
              <w:rPr>
                <w:rFonts w:ascii="Calibri" w:eastAsia="Times New Roman" w:hAnsi="Calibri"/>
                <w:color w:val="000000"/>
              </w:rPr>
              <w:t>18</w:t>
            </w:r>
          </w:p>
        </w:tc>
      </w:tr>
      <w:tr w:rsidR="008E0259" w14:paraId="27AF7DCA" w14:textId="77777777" w:rsidTr="00B205BB">
        <w:trPr>
          <w:trHeight w:val="320"/>
        </w:trPr>
        <w:tc>
          <w:tcPr>
            <w:tcW w:w="956" w:type="dxa"/>
            <w:vMerge/>
            <w:shd w:val="clear" w:color="auto" w:fill="auto"/>
            <w:noWrap/>
            <w:vAlign w:val="bottom"/>
            <w:hideMark/>
          </w:tcPr>
          <w:p w14:paraId="730594A4" w14:textId="55CF668C" w:rsidR="008E0259" w:rsidRDefault="008E0259" w:rsidP="009365C6">
            <w:pPr>
              <w:rPr>
                <w:rFonts w:ascii="Calibri" w:eastAsia="Times New Roman" w:hAnsi="Calibri"/>
                <w:color w:val="000000"/>
              </w:rPr>
            </w:pPr>
          </w:p>
        </w:tc>
        <w:tc>
          <w:tcPr>
            <w:tcW w:w="2180" w:type="dxa"/>
            <w:shd w:val="clear" w:color="auto" w:fill="auto"/>
            <w:noWrap/>
            <w:vAlign w:val="bottom"/>
            <w:hideMark/>
          </w:tcPr>
          <w:p w14:paraId="38244426" w14:textId="28CB1646" w:rsidR="008E0259" w:rsidRDefault="008E0259" w:rsidP="00ED7B2F">
            <w:pPr>
              <w:rPr>
                <w:rFonts w:ascii="Calibri" w:eastAsia="Times New Roman" w:hAnsi="Calibri"/>
                <w:color w:val="000000"/>
              </w:rPr>
            </w:pPr>
            <w:r>
              <w:rPr>
                <w:rFonts w:ascii="Calibri" w:eastAsia="Times New Roman" w:hAnsi="Calibri"/>
                <w:color w:val="000000"/>
              </w:rPr>
              <w:t xml:space="preserve">MOFA </w:t>
            </w:r>
          </w:p>
        </w:tc>
        <w:tc>
          <w:tcPr>
            <w:tcW w:w="850" w:type="dxa"/>
            <w:shd w:val="clear" w:color="auto" w:fill="auto"/>
            <w:noWrap/>
            <w:vAlign w:val="bottom"/>
            <w:hideMark/>
          </w:tcPr>
          <w:p w14:paraId="62574749" w14:textId="542E6920" w:rsidR="008E0259" w:rsidRDefault="008E0259">
            <w:pPr>
              <w:jc w:val="right"/>
              <w:rPr>
                <w:rFonts w:ascii="Calibri" w:eastAsia="Times New Roman" w:hAnsi="Calibri"/>
                <w:color w:val="000000"/>
              </w:rPr>
            </w:pPr>
            <w:r>
              <w:rPr>
                <w:rFonts w:ascii="Calibri" w:eastAsia="Times New Roman" w:hAnsi="Calibri"/>
                <w:color w:val="000000"/>
              </w:rPr>
              <w:t>0</w:t>
            </w:r>
          </w:p>
        </w:tc>
        <w:tc>
          <w:tcPr>
            <w:tcW w:w="567" w:type="dxa"/>
            <w:shd w:val="clear" w:color="auto" w:fill="auto"/>
            <w:noWrap/>
            <w:vAlign w:val="bottom"/>
            <w:hideMark/>
          </w:tcPr>
          <w:p w14:paraId="4956A16C" w14:textId="43317AEF" w:rsidR="008E0259" w:rsidRDefault="008E0259">
            <w:pPr>
              <w:jc w:val="right"/>
              <w:rPr>
                <w:rFonts w:ascii="Calibri" w:eastAsia="Times New Roman" w:hAnsi="Calibri"/>
                <w:color w:val="000000"/>
              </w:rPr>
            </w:pPr>
            <w:r>
              <w:rPr>
                <w:rFonts w:ascii="Calibri" w:eastAsia="Times New Roman" w:hAnsi="Calibri"/>
                <w:color w:val="000000"/>
              </w:rPr>
              <w:t>0</w:t>
            </w:r>
          </w:p>
        </w:tc>
        <w:tc>
          <w:tcPr>
            <w:tcW w:w="581" w:type="dxa"/>
            <w:shd w:val="clear" w:color="auto" w:fill="auto"/>
            <w:noWrap/>
            <w:vAlign w:val="bottom"/>
            <w:hideMark/>
          </w:tcPr>
          <w:p w14:paraId="1B7B8746" w14:textId="0633FDD4" w:rsidR="008E0259" w:rsidRDefault="008E0259">
            <w:pPr>
              <w:jc w:val="right"/>
              <w:rPr>
                <w:rFonts w:ascii="Calibri" w:eastAsia="Times New Roman" w:hAnsi="Calibri"/>
                <w:color w:val="000000"/>
              </w:rPr>
            </w:pPr>
            <w:r>
              <w:rPr>
                <w:rFonts w:ascii="Calibri" w:eastAsia="Times New Roman" w:hAnsi="Calibri"/>
                <w:color w:val="000000"/>
              </w:rPr>
              <w:t>337</w:t>
            </w:r>
          </w:p>
        </w:tc>
        <w:tc>
          <w:tcPr>
            <w:tcW w:w="567" w:type="dxa"/>
            <w:shd w:val="clear" w:color="auto" w:fill="auto"/>
            <w:noWrap/>
            <w:vAlign w:val="bottom"/>
            <w:hideMark/>
          </w:tcPr>
          <w:p w14:paraId="6D015681" w14:textId="16140312" w:rsidR="008E0259" w:rsidRPr="00911C42" w:rsidRDefault="008E0259">
            <w:pPr>
              <w:jc w:val="right"/>
              <w:rPr>
                <w:rFonts w:ascii="Calibri" w:eastAsia="Times New Roman" w:hAnsi="Calibri"/>
                <w:b/>
                <w:color w:val="000000"/>
              </w:rPr>
            </w:pPr>
            <w:r>
              <w:rPr>
                <w:rFonts w:ascii="Calibri" w:eastAsia="Times New Roman" w:hAnsi="Calibri"/>
                <w:color w:val="000000"/>
              </w:rPr>
              <w:t>64</w:t>
            </w:r>
          </w:p>
        </w:tc>
        <w:tc>
          <w:tcPr>
            <w:tcW w:w="581" w:type="dxa"/>
            <w:shd w:val="clear" w:color="auto" w:fill="auto"/>
            <w:noWrap/>
            <w:vAlign w:val="bottom"/>
            <w:hideMark/>
          </w:tcPr>
          <w:p w14:paraId="6760770A" w14:textId="145775DE" w:rsidR="008E0259" w:rsidRDefault="008E0259">
            <w:pPr>
              <w:jc w:val="right"/>
              <w:rPr>
                <w:rFonts w:ascii="Calibri" w:eastAsia="Times New Roman" w:hAnsi="Calibri"/>
                <w:color w:val="000000"/>
              </w:rPr>
            </w:pPr>
            <w:r>
              <w:rPr>
                <w:rFonts w:ascii="Calibri" w:eastAsia="Times New Roman" w:hAnsi="Calibri"/>
                <w:color w:val="000000"/>
              </w:rPr>
              <w:t>43</w:t>
            </w:r>
          </w:p>
        </w:tc>
        <w:tc>
          <w:tcPr>
            <w:tcW w:w="606" w:type="dxa"/>
            <w:shd w:val="clear" w:color="auto" w:fill="auto"/>
            <w:noWrap/>
            <w:vAlign w:val="bottom"/>
            <w:hideMark/>
          </w:tcPr>
          <w:p w14:paraId="7AC3B54A" w14:textId="21C61C21" w:rsidR="008E0259" w:rsidRDefault="008E0259">
            <w:pPr>
              <w:jc w:val="right"/>
              <w:rPr>
                <w:rFonts w:ascii="Calibri" w:eastAsia="Times New Roman" w:hAnsi="Calibri"/>
                <w:color w:val="000000"/>
              </w:rPr>
            </w:pPr>
            <w:r>
              <w:rPr>
                <w:rFonts w:ascii="Calibri" w:eastAsia="Times New Roman" w:hAnsi="Calibri"/>
                <w:color w:val="000000"/>
              </w:rPr>
              <w:t>708</w:t>
            </w:r>
          </w:p>
        </w:tc>
        <w:tc>
          <w:tcPr>
            <w:tcW w:w="466" w:type="dxa"/>
            <w:shd w:val="clear" w:color="auto" w:fill="auto"/>
            <w:noWrap/>
            <w:vAlign w:val="bottom"/>
            <w:hideMark/>
          </w:tcPr>
          <w:p w14:paraId="410EBEFC" w14:textId="3B23898F" w:rsidR="008E0259" w:rsidRDefault="008E0259">
            <w:pPr>
              <w:jc w:val="right"/>
              <w:rPr>
                <w:rFonts w:ascii="Calibri" w:eastAsia="Times New Roman" w:hAnsi="Calibri"/>
                <w:color w:val="000000"/>
              </w:rPr>
            </w:pPr>
            <w:r>
              <w:rPr>
                <w:rFonts w:ascii="Calibri" w:eastAsia="Times New Roman" w:hAnsi="Calibri"/>
                <w:color w:val="000000"/>
              </w:rPr>
              <w:t>25</w:t>
            </w:r>
          </w:p>
        </w:tc>
        <w:tc>
          <w:tcPr>
            <w:tcW w:w="708" w:type="dxa"/>
            <w:shd w:val="clear" w:color="auto" w:fill="auto"/>
            <w:noWrap/>
            <w:vAlign w:val="bottom"/>
            <w:hideMark/>
          </w:tcPr>
          <w:p w14:paraId="6DC1A0FC" w14:textId="6BB95B25" w:rsidR="008E0259" w:rsidRDefault="008E0259">
            <w:pPr>
              <w:jc w:val="right"/>
              <w:rPr>
                <w:rFonts w:ascii="Calibri" w:eastAsia="Times New Roman" w:hAnsi="Calibri"/>
                <w:color w:val="000000"/>
              </w:rPr>
            </w:pPr>
            <w:r>
              <w:rPr>
                <w:rFonts w:ascii="Calibri" w:eastAsia="Times New Roman" w:hAnsi="Calibri"/>
                <w:color w:val="000000"/>
              </w:rPr>
              <w:t>82</w:t>
            </w:r>
          </w:p>
        </w:tc>
        <w:tc>
          <w:tcPr>
            <w:tcW w:w="460" w:type="dxa"/>
            <w:shd w:val="clear" w:color="auto" w:fill="auto"/>
            <w:noWrap/>
            <w:vAlign w:val="bottom"/>
            <w:hideMark/>
          </w:tcPr>
          <w:p w14:paraId="3849E2C7" w14:textId="7F252CC2" w:rsidR="008E0259" w:rsidRDefault="008E0259">
            <w:pPr>
              <w:jc w:val="right"/>
              <w:rPr>
                <w:rFonts w:ascii="Calibri" w:eastAsia="Times New Roman" w:hAnsi="Calibri"/>
                <w:color w:val="000000"/>
              </w:rPr>
            </w:pPr>
            <w:r>
              <w:rPr>
                <w:rFonts w:ascii="Calibri" w:eastAsia="Times New Roman" w:hAnsi="Calibri"/>
                <w:color w:val="000000"/>
              </w:rPr>
              <w:t>8</w:t>
            </w:r>
          </w:p>
        </w:tc>
        <w:tc>
          <w:tcPr>
            <w:tcW w:w="1134" w:type="dxa"/>
            <w:shd w:val="clear" w:color="auto" w:fill="auto"/>
            <w:noWrap/>
            <w:vAlign w:val="bottom"/>
            <w:hideMark/>
          </w:tcPr>
          <w:p w14:paraId="058DB042" w14:textId="5356890E" w:rsidR="008E0259" w:rsidRDefault="008E0259">
            <w:pPr>
              <w:jc w:val="right"/>
              <w:rPr>
                <w:rFonts w:ascii="Calibri" w:eastAsia="Times New Roman" w:hAnsi="Calibri"/>
                <w:color w:val="000000"/>
              </w:rPr>
            </w:pPr>
            <w:r>
              <w:rPr>
                <w:rFonts w:ascii="Calibri" w:eastAsia="Times New Roman" w:hAnsi="Calibri"/>
                <w:color w:val="000000"/>
              </w:rPr>
              <w:t>29</w:t>
            </w:r>
          </w:p>
        </w:tc>
      </w:tr>
      <w:tr w:rsidR="008E0259" w14:paraId="52B53E37" w14:textId="77777777" w:rsidTr="00BB6916">
        <w:trPr>
          <w:trHeight w:val="320"/>
        </w:trPr>
        <w:tc>
          <w:tcPr>
            <w:tcW w:w="956" w:type="dxa"/>
            <w:vMerge/>
            <w:shd w:val="clear" w:color="auto" w:fill="auto"/>
            <w:noWrap/>
            <w:vAlign w:val="bottom"/>
            <w:hideMark/>
          </w:tcPr>
          <w:p w14:paraId="12796F80" w14:textId="7E04DFB9" w:rsidR="008E0259" w:rsidRDefault="008E0259">
            <w:pPr>
              <w:rPr>
                <w:rFonts w:ascii="Calibri" w:eastAsia="Times New Roman" w:hAnsi="Calibri"/>
                <w:color w:val="000000"/>
              </w:rPr>
            </w:pPr>
          </w:p>
        </w:tc>
        <w:tc>
          <w:tcPr>
            <w:tcW w:w="2180" w:type="dxa"/>
            <w:shd w:val="clear" w:color="auto" w:fill="auto"/>
            <w:noWrap/>
            <w:vAlign w:val="bottom"/>
            <w:hideMark/>
          </w:tcPr>
          <w:p w14:paraId="57B72F0E" w14:textId="3B548F12" w:rsidR="008E0259" w:rsidRDefault="008E0259" w:rsidP="00ED7B2F">
            <w:pPr>
              <w:rPr>
                <w:rFonts w:ascii="Calibri" w:eastAsia="Times New Roman" w:hAnsi="Calibri"/>
                <w:color w:val="000000"/>
              </w:rPr>
            </w:pPr>
            <w:r>
              <w:rPr>
                <w:rFonts w:ascii="Calibri" w:eastAsia="Times New Roman" w:hAnsi="Calibri"/>
                <w:color w:val="000000"/>
              </w:rPr>
              <w:t xml:space="preserve">sGCCA </w:t>
            </w:r>
          </w:p>
        </w:tc>
        <w:tc>
          <w:tcPr>
            <w:tcW w:w="850" w:type="dxa"/>
            <w:shd w:val="clear" w:color="auto" w:fill="auto"/>
            <w:noWrap/>
            <w:vAlign w:val="bottom"/>
            <w:hideMark/>
          </w:tcPr>
          <w:p w14:paraId="299516B6" w14:textId="330AD4F7" w:rsidR="008E0259" w:rsidRDefault="008E0259">
            <w:pPr>
              <w:jc w:val="right"/>
              <w:rPr>
                <w:rFonts w:ascii="Calibri" w:eastAsia="Times New Roman" w:hAnsi="Calibri"/>
                <w:color w:val="000000"/>
              </w:rPr>
            </w:pPr>
            <w:r>
              <w:rPr>
                <w:rFonts w:ascii="Calibri" w:eastAsia="Times New Roman" w:hAnsi="Calibri"/>
                <w:color w:val="000000"/>
              </w:rPr>
              <w:t>19</w:t>
            </w:r>
          </w:p>
        </w:tc>
        <w:tc>
          <w:tcPr>
            <w:tcW w:w="567" w:type="dxa"/>
            <w:shd w:val="clear" w:color="auto" w:fill="auto"/>
            <w:noWrap/>
            <w:vAlign w:val="bottom"/>
            <w:hideMark/>
          </w:tcPr>
          <w:p w14:paraId="579509CD" w14:textId="207456D3" w:rsidR="008E0259" w:rsidRDefault="008E0259">
            <w:pPr>
              <w:jc w:val="right"/>
              <w:rPr>
                <w:rFonts w:ascii="Calibri" w:eastAsia="Times New Roman" w:hAnsi="Calibri"/>
                <w:color w:val="000000"/>
              </w:rPr>
            </w:pPr>
            <w:r>
              <w:rPr>
                <w:rFonts w:ascii="Calibri" w:eastAsia="Times New Roman" w:hAnsi="Calibri"/>
                <w:color w:val="000000"/>
              </w:rPr>
              <w:t>0</w:t>
            </w:r>
          </w:p>
        </w:tc>
        <w:tc>
          <w:tcPr>
            <w:tcW w:w="581" w:type="dxa"/>
            <w:shd w:val="clear" w:color="auto" w:fill="auto"/>
            <w:noWrap/>
            <w:vAlign w:val="bottom"/>
            <w:hideMark/>
          </w:tcPr>
          <w:p w14:paraId="0BA5D478" w14:textId="1C54784D" w:rsidR="008E0259" w:rsidRDefault="008E0259">
            <w:pPr>
              <w:jc w:val="right"/>
              <w:rPr>
                <w:rFonts w:ascii="Calibri" w:eastAsia="Times New Roman" w:hAnsi="Calibri"/>
                <w:color w:val="000000"/>
              </w:rPr>
            </w:pPr>
            <w:r>
              <w:rPr>
                <w:rFonts w:ascii="Calibri" w:eastAsia="Times New Roman" w:hAnsi="Calibri"/>
                <w:color w:val="000000"/>
              </w:rPr>
              <w:t>193</w:t>
            </w:r>
          </w:p>
        </w:tc>
        <w:tc>
          <w:tcPr>
            <w:tcW w:w="567" w:type="dxa"/>
            <w:shd w:val="clear" w:color="auto" w:fill="auto"/>
            <w:noWrap/>
            <w:vAlign w:val="bottom"/>
            <w:hideMark/>
          </w:tcPr>
          <w:p w14:paraId="73D4AEA5" w14:textId="32CFA151" w:rsidR="008E0259" w:rsidRDefault="008E0259">
            <w:pPr>
              <w:jc w:val="right"/>
              <w:rPr>
                <w:rFonts w:ascii="Calibri" w:eastAsia="Times New Roman" w:hAnsi="Calibri"/>
                <w:color w:val="000000"/>
              </w:rPr>
            </w:pPr>
            <w:r>
              <w:rPr>
                <w:rFonts w:ascii="Calibri" w:eastAsia="Times New Roman" w:hAnsi="Calibri"/>
                <w:color w:val="000000"/>
              </w:rPr>
              <w:t>37</w:t>
            </w:r>
          </w:p>
        </w:tc>
        <w:tc>
          <w:tcPr>
            <w:tcW w:w="581" w:type="dxa"/>
            <w:shd w:val="clear" w:color="auto" w:fill="auto"/>
            <w:noWrap/>
            <w:vAlign w:val="bottom"/>
            <w:hideMark/>
          </w:tcPr>
          <w:p w14:paraId="413CF2D7" w14:textId="73BB757B" w:rsidR="008E0259" w:rsidRDefault="008E0259">
            <w:pPr>
              <w:jc w:val="right"/>
              <w:rPr>
                <w:rFonts w:ascii="Calibri" w:eastAsia="Times New Roman" w:hAnsi="Calibri"/>
                <w:color w:val="000000"/>
              </w:rPr>
            </w:pPr>
            <w:r>
              <w:rPr>
                <w:rFonts w:ascii="Calibri" w:eastAsia="Times New Roman" w:hAnsi="Calibri"/>
                <w:color w:val="000000"/>
              </w:rPr>
              <w:t>68</w:t>
            </w:r>
          </w:p>
        </w:tc>
        <w:tc>
          <w:tcPr>
            <w:tcW w:w="606" w:type="dxa"/>
            <w:shd w:val="clear" w:color="auto" w:fill="auto"/>
            <w:noWrap/>
            <w:vAlign w:val="bottom"/>
            <w:hideMark/>
          </w:tcPr>
          <w:p w14:paraId="5A3D0888" w14:textId="2B8C8B19" w:rsidR="008E0259" w:rsidRDefault="008E0259">
            <w:pPr>
              <w:jc w:val="right"/>
              <w:rPr>
                <w:rFonts w:ascii="Calibri" w:eastAsia="Times New Roman" w:hAnsi="Calibri"/>
                <w:color w:val="000000"/>
              </w:rPr>
            </w:pPr>
            <w:r>
              <w:rPr>
                <w:rFonts w:ascii="Calibri" w:eastAsia="Times New Roman" w:hAnsi="Calibri"/>
                <w:color w:val="000000"/>
              </w:rPr>
              <w:t>706</w:t>
            </w:r>
          </w:p>
        </w:tc>
        <w:tc>
          <w:tcPr>
            <w:tcW w:w="466" w:type="dxa"/>
            <w:tcBorders>
              <w:bottom w:val="single" w:sz="24" w:space="0" w:color="auto"/>
            </w:tcBorders>
            <w:shd w:val="clear" w:color="auto" w:fill="auto"/>
            <w:noWrap/>
            <w:vAlign w:val="bottom"/>
            <w:hideMark/>
          </w:tcPr>
          <w:p w14:paraId="727D2EDB" w14:textId="0BD177AC" w:rsidR="008E0259" w:rsidRDefault="008E0259">
            <w:pPr>
              <w:jc w:val="right"/>
              <w:rPr>
                <w:rFonts w:ascii="Calibri" w:eastAsia="Times New Roman" w:hAnsi="Calibri"/>
                <w:color w:val="000000"/>
              </w:rPr>
            </w:pPr>
            <w:r>
              <w:rPr>
                <w:rFonts w:ascii="Calibri" w:eastAsia="Times New Roman" w:hAnsi="Calibri"/>
                <w:color w:val="000000"/>
              </w:rPr>
              <w:t>18</w:t>
            </w:r>
          </w:p>
        </w:tc>
        <w:tc>
          <w:tcPr>
            <w:tcW w:w="708" w:type="dxa"/>
            <w:tcBorders>
              <w:bottom w:val="single" w:sz="24" w:space="0" w:color="auto"/>
            </w:tcBorders>
            <w:shd w:val="clear" w:color="auto" w:fill="auto"/>
            <w:noWrap/>
            <w:vAlign w:val="bottom"/>
            <w:hideMark/>
          </w:tcPr>
          <w:p w14:paraId="477B8583" w14:textId="66D16C3D" w:rsidR="008E0259" w:rsidRDefault="008E0259">
            <w:pPr>
              <w:jc w:val="right"/>
              <w:rPr>
                <w:rFonts w:ascii="Calibri" w:eastAsia="Times New Roman" w:hAnsi="Calibri"/>
                <w:color w:val="000000"/>
              </w:rPr>
            </w:pPr>
            <w:r>
              <w:rPr>
                <w:rFonts w:ascii="Calibri" w:eastAsia="Times New Roman" w:hAnsi="Calibri"/>
                <w:color w:val="000000"/>
              </w:rPr>
              <w:t>526</w:t>
            </w:r>
          </w:p>
        </w:tc>
        <w:tc>
          <w:tcPr>
            <w:tcW w:w="460" w:type="dxa"/>
            <w:tcBorders>
              <w:bottom w:val="single" w:sz="24" w:space="0" w:color="auto"/>
            </w:tcBorders>
            <w:shd w:val="clear" w:color="auto" w:fill="auto"/>
            <w:noWrap/>
            <w:vAlign w:val="bottom"/>
            <w:hideMark/>
          </w:tcPr>
          <w:p w14:paraId="68BDD977" w14:textId="254EB0FA" w:rsidR="008E0259" w:rsidRDefault="008E0259">
            <w:pPr>
              <w:jc w:val="right"/>
              <w:rPr>
                <w:rFonts w:ascii="Calibri" w:eastAsia="Times New Roman" w:hAnsi="Calibri"/>
                <w:color w:val="000000"/>
              </w:rPr>
            </w:pPr>
            <w:r>
              <w:rPr>
                <w:rFonts w:ascii="Calibri" w:eastAsia="Times New Roman" w:hAnsi="Calibri"/>
                <w:color w:val="000000"/>
              </w:rPr>
              <w:t>8</w:t>
            </w:r>
          </w:p>
        </w:tc>
        <w:tc>
          <w:tcPr>
            <w:tcW w:w="1134" w:type="dxa"/>
            <w:shd w:val="clear" w:color="auto" w:fill="auto"/>
            <w:noWrap/>
            <w:vAlign w:val="bottom"/>
            <w:hideMark/>
          </w:tcPr>
          <w:p w14:paraId="564C9321" w14:textId="26532D16" w:rsidR="008E0259" w:rsidRDefault="008E0259">
            <w:pPr>
              <w:jc w:val="right"/>
              <w:rPr>
                <w:rFonts w:ascii="Calibri" w:eastAsia="Times New Roman" w:hAnsi="Calibri"/>
                <w:color w:val="000000"/>
              </w:rPr>
            </w:pPr>
            <w:r>
              <w:rPr>
                <w:rFonts w:ascii="Calibri" w:eastAsia="Times New Roman" w:hAnsi="Calibri"/>
                <w:color w:val="000000"/>
              </w:rPr>
              <w:t>21</w:t>
            </w:r>
          </w:p>
        </w:tc>
      </w:tr>
      <w:tr w:rsidR="008E0259" w14:paraId="31F22B0E" w14:textId="77777777" w:rsidTr="00BB6916">
        <w:trPr>
          <w:trHeight w:val="320"/>
        </w:trPr>
        <w:tc>
          <w:tcPr>
            <w:tcW w:w="956" w:type="dxa"/>
            <w:vMerge w:val="restart"/>
            <w:tcBorders>
              <w:top w:val="single" w:sz="24" w:space="0" w:color="auto"/>
            </w:tcBorders>
            <w:shd w:val="clear" w:color="auto" w:fill="auto"/>
            <w:noWrap/>
            <w:vAlign w:val="bottom"/>
            <w:hideMark/>
          </w:tcPr>
          <w:p w14:paraId="390C5117" w14:textId="60C75506" w:rsidR="008E0259" w:rsidRPr="00900EDF" w:rsidRDefault="008E0259" w:rsidP="009365C6">
            <w:pPr>
              <w:rPr>
                <w:rFonts w:ascii="Calibri" w:eastAsia="Times New Roman" w:hAnsi="Calibri"/>
                <w:b/>
                <w:color w:val="000000"/>
              </w:rPr>
            </w:pPr>
            <w:r w:rsidRPr="00900EDF">
              <w:rPr>
                <w:rFonts w:ascii="Calibri" w:eastAsia="Times New Roman" w:hAnsi="Calibri"/>
                <w:b/>
                <w:color w:val="000000"/>
              </w:rPr>
              <w:t>Kidney</w:t>
            </w:r>
          </w:p>
          <w:p w14:paraId="5DF3E7D8" w14:textId="77777777" w:rsidR="008E0259" w:rsidRPr="00900EDF" w:rsidRDefault="008E0259" w:rsidP="009365C6">
            <w:pPr>
              <w:rPr>
                <w:rFonts w:ascii="Calibri" w:eastAsia="Times New Roman" w:hAnsi="Calibri"/>
                <w:b/>
                <w:color w:val="000000"/>
              </w:rPr>
            </w:pPr>
          </w:p>
          <w:p w14:paraId="0A64BA22" w14:textId="77777777" w:rsidR="008E0259" w:rsidRPr="00900EDF" w:rsidRDefault="008E0259" w:rsidP="009365C6">
            <w:pPr>
              <w:rPr>
                <w:rFonts w:ascii="Calibri" w:eastAsia="Times New Roman" w:hAnsi="Calibri"/>
                <w:b/>
                <w:color w:val="000000"/>
              </w:rPr>
            </w:pPr>
          </w:p>
          <w:p w14:paraId="7BCECE42" w14:textId="77777777" w:rsidR="008E0259" w:rsidRPr="00900EDF" w:rsidRDefault="008E0259" w:rsidP="009365C6">
            <w:pPr>
              <w:rPr>
                <w:rFonts w:ascii="Calibri" w:eastAsia="Times New Roman" w:hAnsi="Calibri"/>
                <w:b/>
                <w:color w:val="000000"/>
              </w:rPr>
            </w:pPr>
          </w:p>
          <w:p w14:paraId="0E20AD09" w14:textId="33D6DAC7" w:rsidR="008E0259" w:rsidRPr="00900EDF" w:rsidRDefault="008E0259" w:rsidP="009365C6">
            <w:pPr>
              <w:rPr>
                <w:rFonts w:ascii="Calibri" w:eastAsia="Times New Roman" w:hAnsi="Calibri"/>
                <w:b/>
                <w:color w:val="000000"/>
              </w:rPr>
            </w:pPr>
          </w:p>
        </w:tc>
        <w:tc>
          <w:tcPr>
            <w:tcW w:w="2180" w:type="dxa"/>
            <w:tcBorders>
              <w:top w:val="single" w:sz="24" w:space="0" w:color="auto"/>
              <w:bottom w:val="single" w:sz="4" w:space="0" w:color="auto"/>
            </w:tcBorders>
            <w:shd w:val="clear" w:color="auto" w:fill="auto"/>
            <w:noWrap/>
            <w:vAlign w:val="bottom"/>
            <w:hideMark/>
          </w:tcPr>
          <w:p w14:paraId="169AD8B6" w14:textId="2827F0A3" w:rsidR="008E0259" w:rsidRDefault="008E0259" w:rsidP="00ED7B2F">
            <w:pPr>
              <w:rPr>
                <w:rFonts w:ascii="Calibri" w:eastAsia="Times New Roman" w:hAnsi="Calibri"/>
                <w:color w:val="000000"/>
              </w:rPr>
            </w:pPr>
            <w:r>
              <w:rPr>
                <w:rFonts w:ascii="Calibri" w:eastAsia="Times New Roman" w:hAnsi="Calibri"/>
                <w:color w:val="000000"/>
              </w:rPr>
              <w:t>Concatenation</w:t>
            </w:r>
          </w:p>
        </w:tc>
        <w:tc>
          <w:tcPr>
            <w:tcW w:w="850" w:type="dxa"/>
            <w:tcBorders>
              <w:top w:val="single" w:sz="24" w:space="0" w:color="auto"/>
              <w:bottom w:val="single" w:sz="4" w:space="0" w:color="auto"/>
            </w:tcBorders>
            <w:shd w:val="clear" w:color="auto" w:fill="auto"/>
            <w:noWrap/>
            <w:vAlign w:val="bottom"/>
            <w:hideMark/>
          </w:tcPr>
          <w:p w14:paraId="4D787890" w14:textId="562A1DFE" w:rsidR="008E0259" w:rsidRDefault="008E0259">
            <w:pPr>
              <w:jc w:val="right"/>
              <w:rPr>
                <w:rFonts w:ascii="Calibri" w:eastAsia="Times New Roman" w:hAnsi="Calibri"/>
                <w:color w:val="000000"/>
              </w:rPr>
            </w:pPr>
            <w:r>
              <w:rPr>
                <w:rFonts w:ascii="Calibri" w:eastAsia="Times New Roman" w:hAnsi="Calibri"/>
                <w:color w:val="000000"/>
              </w:rPr>
              <w:t>0</w:t>
            </w:r>
          </w:p>
        </w:tc>
        <w:tc>
          <w:tcPr>
            <w:tcW w:w="567" w:type="dxa"/>
            <w:tcBorders>
              <w:top w:val="single" w:sz="24" w:space="0" w:color="auto"/>
            </w:tcBorders>
            <w:shd w:val="clear" w:color="auto" w:fill="auto"/>
            <w:noWrap/>
            <w:vAlign w:val="bottom"/>
            <w:hideMark/>
          </w:tcPr>
          <w:p w14:paraId="21B5F9DE" w14:textId="6E723DEF" w:rsidR="008E0259" w:rsidRDefault="008E0259">
            <w:pPr>
              <w:jc w:val="right"/>
              <w:rPr>
                <w:rFonts w:ascii="Calibri" w:eastAsia="Times New Roman" w:hAnsi="Calibri"/>
                <w:color w:val="000000"/>
              </w:rPr>
            </w:pPr>
            <w:r>
              <w:rPr>
                <w:rFonts w:ascii="Calibri" w:eastAsia="Times New Roman" w:hAnsi="Calibri"/>
                <w:color w:val="000000"/>
              </w:rPr>
              <w:t>0</w:t>
            </w:r>
          </w:p>
        </w:tc>
        <w:tc>
          <w:tcPr>
            <w:tcW w:w="581" w:type="dxa"/>
            <w:tcBorders>
              <w:top w:val="single" w:sz="24" w:space="0" w:color="auto"/>
              <w:bottom w:val="single" w:sz="4" w:space="0" w:color="auto"/>
            </w:tcBorders>
            <w:shd w:val="clear" w:color="auto" w:fill="auto"/>
            <w:noWrap/>
            <w:vAlign w:val="bottom"/>
            <w:hideMark/>
          </w:tcPr>
          <w:p w14:paraId="5D3F6D0C" w14:textId="4C70D187" w:rsidR="008E0259" w:rsidRDefault="008E0259">
            <w:pPr>
              <w:jc w:val="right"/>
              <w:rPr>
                <w:rFonts w:ascii="Calibri" w:eastAsia="Times New Roman" w:hAnsi="Calibri"/>
                <w:color w:val="000000"/>
              </w:rPr>
            </w:pPr>
            <w:r>
              <w:rPr>
                <w:rFonts w:ascii="Calibri" w:eastAsia="Times New Roman" w:hAnsi="Calibri"/>
                <w:color w:val="000000"/>
              </w:rPr>
              <w:t>10</w:t>
            </w:r>
          </w:p>
        </w:tc>
        <w:tc>
          <w:tcPr>
            <w:tcW w:w="567" w:type="dxa"/>
            <w:tcBorders>
              <w:top w:val="single" w:sz="24" w:space="0" w:color="auto"/>
            </w:tcBorders>
            <w:shd w:val="clear" w:color="auto" w:fill="auto"/>
            <w:noWrap/>
            <w:vAlign w:val="bottom"/>
            <w:hideMark/>
          </w:tcPr>
          <w:p w14:paraId="6547566D" w14:textId="1EE097B2" w:rsidR="008E0259" w:rsidRDefault="008E0259">
            <w:pPr>
              <w:jc w:val="right"/>
              <w:rPr>
                <w:rFonts w:ascii="Calibri" w:eastAsia="Times New Roman" w:hAnsi="Calibri"/>
                <w:color w:val="000000"/>
              </w:rPr>
            </w:pPr>
            <w:r>
              <w:rPr>
                <w:rFonts w:ascii="Calibri" w:eastAsia="Times New Roman" w:hAnsi="Calibri"/>
                <w:color w:val="000000"/>
              </w:rPr>
              <w:t>4</w:t>
            </w:r>
          </w:p>
        </w:tc>
        <w:tc>
          <w:tcPr>
            <w:tcW w:w="581" w:type="dxa"/>
            <w:tcBorders>
              <w:top w:val="single" w:sz="24" w:space="0" w:color="auto"/>
              <w:bottom w:val="single" w:sz="4" w:space="0" w:color="auto"/>
            </w:tcBorders>
            <w:shd w:val="clear" w:color="auto" w:fill="auto"/>
            <w:noWrap/>
            <w:vAlign w:val="bottom"/>
            <w:hideMark/>
          </w:tcPr>
          <w:p w14:paraId="7CCB711B" w14:textId="0A31E612" w:rsidR="008E0259" w:rsidRDefault="008E0259">
            <w:pPr>
              <w:jc w:val="right"/>
              <w:rPr>
                <w:rFonts w:ascii="Calibri" w:eastAsia="Times New Roman" w:hAnsi="Calibri"/>
                <w:color w:val="000000"/>
              </w:rPr>
            </w:pPr>
            <w:r>
              <w:rPr>
                <w:rFonts w:ascii="Calibri" w:eastAsia="Times New Roman" w:hAnsi="Calibri"/>
                <w:color w:val="000000"/>
              </w:rPr>
              <w:t>7</w:t>
            </w:r>
          </w:p>
        </w:tc>
        <w:tc>
          <w:tcPr>
            <w:tcW w:w="606" w:type="dxa"/>
            <w:tcBorders>
              <w:top w:val="single" w:sz="24" w:space="0" w:color="auto"/>
              <w:bottom w:val="single" w:sz="4" w:space="0" w:color="auto"/>
            </w:tcBorders>
            <w:shd w:val="clear" w:color="auto" w:fill="auto"/>
            <w:noWrap/>
            <w:vAlign w:val="bottom"/>
            <w:hideMark/>
          </w:tcPr>
          <w:p w14:paraId="23BF0D06" w14:textId="28DF44FC" w:rsidR="008E0259" w:rsidRDefault="008E0259">
            <w:pPr>
              <w:jc w:val="right"/>
              <w:rPr>
                <w:rFonts w:ascii="Calibri" w:eastAsia="Times New Roman" w:hAnsi="Calibri"/>
                <w:color w:val="000000"/>
              </w:rPr>
            </w:pPr>
            <w:r>
              <w:rPr>
                <w:rFonts w:ascii="Calibri" w:eastAsia="Times New Roman" w:hAnsi="Calibri"/>
                <w:color w:val="000000"/>
              </w:rPr>
              <w:t>55</w:t>
            </w:r>
          </w:p>
        </w:tc>
        <w:tc>
          <w:tcPr>
            <w:tcW w:w="466" w:type="dxa"/>
            <w:tcBorders>
              <w:top w:val="single" w:sz="24" w:space="0" w:color="auto"/>
            </w:tcBorders>
            <w:shd w:val="clear" w:color="auto" w:fill="auto"/>
            <w:noWrap/>
            <w:vAlign w:val="bottom"/>
            <w:hideMark/>
          </w:tcPr>
          <w:p w14:paraId="73636E87" w14:textId="235F2D6A" w:rsidR="008E0259" w:rsidRDefault="008E0259">
            <w:pPr>
              <w:jc w:val="right"/>
              <w:rPr>
                <w:rFonts w:ascii="Calibri" w:eastAsia="Times New Roman" w:hAnsi="Calibri"/>
                <w:color w:val="000000"/>
              </w:rPr>
            </w:pPr>
            <w:r>
              <w:rPr>
                <w:rFonts w:ascii="Calibri" w:eastAsia="Times New Roman" w:hAnsi="Calibri"/>
                <w:color w:val="000000"/>
              </w:rPr>
              <w:t>0</w:t>
            </w:r>
          </w:p>
        </w:tc>
        <w:tc>
          <w:tcPr>
            <w:tcW w:w="708" w:type="dxa"/>
            <w:tcBorders>
              <w:top w:val="single" w:sz="24" w:space="0" w:color="auto"/>
              <w:bottom w:val="single" w:sz="4" w:space="0" w:color="auto"/>
            </w:tcBorders>
            <w:shd w:val="clear" w:color="auto" w:fill="E2EFD9" w:themeFill="accent6" w:themeFillTint="33"/>
            <w:noWrap/>
            <w:vAlign w:val="bottom"/>
            <w:hideMark/>
          </w:tcPr>
          <w:p w14:paraId="48941898" w14:textId="507DA185" w:rsidR="008E0259" w:rsidRDefault="008E0259">
            <w:pPr>
              <w:jc w:val="right"/>
              <w:rPr>
                <w:rFonts w:ascii="Calibri" w:eastAsia="Times New Roman" w:hAnsi="Calibri"/>
                <w:color w:val="000000"/>
              </w:rPr>
            </w:pPr>
            <w:r>
              <w:rPr>
                <w:rFonts w:ascii="Calibri" w:eastAsia="Times New Roman" w:hAnsi="Calibri"/>
                <w:color w:val="000000"/>
              </w:rPr>
              <w:t>93</w:t>
            </w:r>
          </w:p>
        </w:tc>
        <w:tc>
          <w:tcPr>
            <w:tcW w:w="460" w:type="dxa"/>
            <w:tcBorders>
              <w:top w:val="single" w:sz="24" w:space="0" w:color="auto"/>
              <w:bottom w:val="single" w:sz="4" w:space="0" w:color="auto"/>
            </w:tcBorders>
            <w:shd w:val="clear" w:color="auto" w:fill="auto"/>
            <w:noWrap/>
            <w:vAlign w:val="bottom"/>
            <w:hideMark/>
          </w:tcPr>
          <w:p w14:paraId="74805A41" w14:textId="64C745BA" w:rsidR="008E0259" w:rsidRDefault="008E0259">
            <w:pPr>
              <w:jc w:val="right"/>
              <w:rPr>
                <w:rFonts w:ascii="Calibri" w:eastAsia="Times New Roman" w:hAnsi="Calibri"/>
                <w:color w:val="000000"/>
              </w:rPr>
            </w:pPr>
            <w:r>
              <w:rPr>
                <w:rFonts w:ascii="Calibri" w:eastAsia="Times New Roman" w:hAnsi="Calibri"/>
                <w:color w:val="000000"/>
              </w:rPr>
              <w:t>1</w:t>
            </w:r>
          </w:p>
        </w:tc>
        <w:tc>
          <w:tcPr>
            <w:tcW w:w="1134" w:type="dxa"/>
            <w:tcBorders>
              <w:top w:val="single" w:sz="24" w:space="0" w:color="auto"/>
              <w:bottom w:val="single" w:sz="4" w:space="0" w:color="auto"/>
            </w:tcBorders>
            <w:shd w:val="clear" w:color="auto" w:fill="auto"/>
            <w:noWrap/>
            <w:vAlign w:val="bottom"/>
            <w:hideMark/>
          </w:tcPr>
          <w:p w14:paraId="7B13640C" w14:textId="4213BE28" w:rsidR="008E0259" w:rsidRDefault="008E0259">
            <w:pPr>
              <w:jc w:val="right"/>
              <w:rPr>
                <w:rFonts w:ascii="Calibri" w:eastAsia="Times New Roman" w:hAnsi="Calibri"/>
                <w:color w:val="000000"/>
              </w:rPr>
            </w:pPr>
            <w:r>
              <w:rPr>
                <w:rFonts w:ascii="Calibri" w:eastAsia="Times New Roman" w:hAnsi="Calibri"/>
                <w:color w:val="000000"/>
              </w:rPr>
              <w:t>0</w:t>
            </w:r>
          </w:p>
        </w:tc>
      </w:tr>
      <w:tr w:rsidR="008E0259" w14:paraId="6BDBD9B6" w14:textId="77777777" w:rsidTr="00B205BB">
        <w:trPr>
          <w:trHeight w:val="320"/>
        </w:trPr>
        <w:tc>
          <w:tcPr>
            <w:tcW w:w="956" w:type="dxa"/>
            <w:vMerge/>
            <w:shd w:val="clear" w:color="auto" w:fill="auto"/>
            <w:noWrap/>
            <w:vAlign w:val="bottom"/>
            <w:hideMark/>
          </w:tcPr>
          <w:p w14:paraId="326A73F4" w14:textId="789D5BA0" w:rsidR="008E0259" w:rsidRPr="00900EDF" w:rsidRDefault="008E0259" w:rsidP="009365C6">
            <w:pPr>
              <w:rPr>
                <w:rFonts w:ascii="Calibri" w:eastAsia="Times New Roman" w:hAnsi="Calibri"/>
                <w:b/>
                <w:color w:val="000000"/>
              </w:rPr>
            </w:pPr>
          </w:p>
        </w:tc>
        <w:tc>
          <w:tcPr>
            <w:tcW w:w="2180" w:type="dxa"/>
            <w:shd w:val="clear" w:color="auto" w:fill="auto"/>
            <w:noWrap/>
            <w:vAlign w:val="bottom"/>
            <w:hideMark/>
          </w:tcPr>
          <w:p w14:paraId="38EF3680" w14:textId="7EE06416" w:rsidR="008E0259" w:rsidRPr="00B205BB" w:rsidRDefault="008E0259" w:rsidP="00ED7B2F">
            <w:pPr>
              <w:rPr>
                <w:rFonts w:ascii="Calibri" w:eastAsia="Times New Roman" w:hAnsi="Calibri"/>
                <w:color w:val="000000"/>
              </w:rPr>
            </w:pPr>
            <w:r w:rsidRPr="00B205BB">
              <w:rPr>
                <w:rFonts w:ascii="Calibri" w:eastAsia="Times New Roman" w:hAnsi="Calibri"/>
                <w:color w:val="000000"/>
              </w:rPr>
              <w:t xml:space="preserve">DIABLO_full </w:t>
            </w:r>
          </w:p>
        </w:tc>
        <w:tc>
          <w:tcPr>
            <w:tcW w:w="850" w:type="dxa"/>
            <w:shd w:val="clear" w:color="auto" w:fill="FFFFFF" w:themeFill="background1"/>
            <w:noWrap/>
            <w:vAlign w:val="bottom"/>
            <w:hideMark/>
          </w:tcPr>
          <w:p w14:paraId="4C0AA4B1" w14:textId="72488583" w:rsidR="008E0259" w:rsidRPr="009365C6" w:rsidRDefault="008E0259">
            <w:pPr>
              <w:jc w:val="right"/>
              <w:rPr>
                <w:rFonts w:ascii="Calibri" w:eastAsia="Times New Roman" w:hAnsi="Calibri"/>
                <w:b/>
                <w:color w:val="000000"/>
              </w:rPr>
            </w:pPr>
            <w:r>
              <w:rPr>
                <w:rFonts w:ascii="Calibri" w:eastAsia="Times New Roman" w:hAnsi="Calibri"/>
                <w:color w:val="000000"/>
              </w:rPr>
              <w:t>0</w:t>
            </w:r>
          </w:p>
        </w:tc>
        <w:tc>
          <w:tcPr>
            <w:tcW w:w="567" w:type="dxa"/>
            <w:shd w:val="clear" w:color="auto" w:fill="auto"/>
            <w:noWrap/>
            <w:vAlign w:val="bottom"/>
            <w:hideMark/>
          </w:tcPr>
          <w:p w14:paraId="4F5CEC1F" w14:textId="4A80D05C" w:rsidR="008E0259" w:rsidRDefault="008E0259">
            <w:pPr>
              <w:jc w:val="right"/>
              <w:rPr>
                <w:rFonts w:ascii="Calibri" w:eastAsia="Times New Roman" w:hAnsi="Calibri"/>
                <w:color w:val="000000"/>
              </w:rPr>
            </w:pPr>
            <w:r>
              <w:rPr>
                <w:rFonts w:ascii="Calibri" w:eastAsia="Times New Roman" w:hAnsi="Calibri"/>
                <w:color w:val="000000"/>
              </w:rPr>
              <w:t>1</w:t>
            </w:r>
          </w:p>
        </w:tc>
        <w:tc>
          <w:tcPr>
            <w:tcW w:w="581" w:type="dxa"/>
            <w:shd w:val="clear" w:color="auto" w:fill="auto"/>
            <w:noWrap/>
            <w:vAlign w:val="bottom"/>
            <w:hideMark/>
          </w:tcPr>
          <w:p w14:paraId="3ADB4897" w14:textId="3152FB62" w:rsidR="008E0259" w:rsidRPr="009365C6" w:rsidRDefault="008E0259">
            <w:pPr>
              <w:jc w:val="right"/>
              <w:rPr>
                <w:rFonts w:ascii="Calibri" w:eastAsia="Times New Roman" w:hAnsi="Calibri"/>
                <w:b/>
                <w:color w:val="000000"/>
              </w:rPr>
            </w:pPr>
            <w:r>
              <w:rPr>
                <w:rFonts w:ascii="Calibri" w:eastAsia="Times New Roman" w:hAnsi="Calibri"/>
                <w:color w:val="000000"/>
              </w:rPr>
              <w:t>4</w:t>
            </w:r>
          </w:p>
        </w:tc>
        <w:tc>
          <w:tcPr>
            <w:tcW w:w="567" w:type="dxa"/>
            <w:shd w:val="clear" w:color="auto" w:fill="auto"/>
            <w:noWrap/>
            <w:vAlign w:val="bottom"/>
            <w:hideMark/>
          </w:tcPr>
          <w:p w14:paraId="097C8ED8" w14:textId="4AE80FDF" w:rsidR="008E0259" w:rsidRDefault="008E0259">
            <w:pPr>
              <w:jc w:val="right"/>
              <w:rPr>
                <w:rFonts w:ascii="Calibri" w:eastAsia="Times New Roman" w:hAnsi="Calibri"/>
                <w:color w:val="000000"/>
              </w:rPr>
            </w:pPr>
            <w:r>
              <w:rPr>
                <w:rFonts w:ascii="Calibri" w:eastAsia="Times New Roman" w:hAnsi="Calibri"/>
                <w:color w:val="000000"/>
              </w:rPr>
              <w:t>1</w:t>
            </w:r>
          </w:p>
        </w:tc>
        <w:tc>
          <w:tcPr>
            <w:tcW w:w="581" w:type="dxa"/>
            <w:shd w:val="clear" w:color="auto" w:fill="auto"/>
            <w:noWrap/>
            <w:vAlign w:val="bottom"/>
            <w:hideMark/>
          </w:tcPr>
          <w:p w14:paraId="0A809A9C" w14:textId="2E9A0983" w:rsidR="008E0259" w:rsidRPr="009365C6" w:rsidRDefault="008E0259">
            <w:pPr>
              <w:jc w:val="right"/>
              <w:rPr>
                <w:rFonts w:ascii="Calibri" w:eastAsia="Times New Roman" w:hAnsi="Calibri"/>
                <w:b/>
                <w:color w:val="000000"/>
              </w:rPr>
            </w:pPr>
            <w:r>
              <w:rPr>
                <w:rFonts w:ascii="Calibri" w:eastAsia="Times New Roman" w:hAnsi="Calibri"/>
                <w:color w:val="000000"/>
              </w:rPr>
              <w:t>0</w:t>
            </w:r>
          </w:p>
        </w:tc>
        <w:tc>
          <w:tcPr>
            <w:tcW w:w="606" w:type="dxa"/>
            <w:shd w:val="clear" w:color="auto" w:fill="auto"/>
            <w:noWrap/>
            <w:vAlign w:val="bottom"/>
            <w:hideMark/>
          </w:tcPr>
          <w:p w14:paraId="02B8179C" w14:textId="4F20E95D" w:rsidR="008E0259" w:rsidRPr="009365C6" w:rsidRDefault="008E0259">
            <w:pPr>
              <w:jc w:val="right"/>
              <w:rPr>
                <w:rFonts w:ascii="Calibri" w:eastAsia="Times New Roman" w:hAnsi="Calibri"/>
                <w:b/>
                <w:color w:val="000000"/>
              </w:rPr>
            </w:pPr>
            <w:r>
              <w:rPr>
                <w:rFonts w:ascii="Calibri" w:eastAsia="Times New Roman" w:hAnsi="Calibri"/>
                <w:color w:val="000000"/>
              </w:rPr>
              <w:t>0</w:t>
            </w:r>
          </w:p>
        </w:tc>
        <w:tc>
          <w:tcPr>
            <w:tcW w:w="466" w:type="dxa"/>
            <w:shd w:val="clear" w:color="auto" w:fill="auto"/>
            <w:noWrap/>
            <w:vAlign w:val="bottom"/>
            <w:hideMark/>
          </w:tcPr>
          <w:p w14:paraId="6B6E7357" w14:textId="341E4471" w:rsidR="008E0259" w:rsidRDefault="008E0259">
            <w:pPr>
              <w:jc w:val="right"/>
              <w:rPr>
                <w:rFonts w:ascii="Calibri" w:eastAsia="Times New Roman" w:hAnsi="Calibri"/>
                <w:color w:val="000000"/>
              </w:rPr>
            </w:pPr>
            <w:r>
              <w:rPr>
                <w:rFonts w:ascii="Calibri" w:eastAsia="Times New Roman" w:hAnsi="Calibri"/>
                <w:color w:val="000000"/>
              </w:rPr>
              <w:t>0</w:t>
            </w:r>
          </w:p>
        </w:tc>
        <w:tc>
          <w:tcPr>
            <w:tcW w:w="708" w:type="dxa"/>
            <w:shd w:val="clear" w:color="auto" w:fill="auto"/>
            <w:noWrap/>
            <w:vAlign w:val="bottom"/>
            <w:hideMark/>
          </w:tcPr>
          <w:p w14:paraId="074BCF3E" w14:textId="5E6082C0" w:rsidR="008E0259" w:rsidRPr="009365C6" w:rsidRDefault="008E0259">
            <w:pPr>
              <w:jc w:val="right"/>
              <w:rPr>
                <w:rFonts w:ascii="Calibri" w:eastAsia="Times New Roman" w:hAnsi="Calibri"/>
                <w:b/>
                <w:color w:val="000000"/>
              </w:rPr>
            </w:pPr>
            <w:r>
              <w:rPr>
                <w:rFonts w:ascii="Calibri" w:eastAsia="Times New Roman" w:hAnsi="Calibri"/>
                <w:color w:val="000000"/>
              </w:rPr>
              <w:t>18</w:t>
            </w:r>
          </w:p>
        </w:tc>
        <w:tc>
          <w:tcPr>
            <w:tcW w:w="460" w:type="dxa"/>
            <w:shd w:val="clear" w:color="auto" w:fill="auto"/>
            <w:noWrap/>
            <w:vAlign w:val="bottom"/>
            <w:hideMark/>
          </w:tcPr>
          <w:p w14:paraId="025A20AB" w14:textId="032E32E5" w:rsidR="008E0259" w:rsidRPr="009365C6" w:rsidRDefault="008E0259">
            <w:pPr>
              <w:jc w:val="right"/>
              <w:rPr>
                <w:rFonts w:ascii="Calibri" w:eastAsia="Times New Roman" w:hAnsi="Calibri"/>
                <w:b/>
                <w:color w:val="000000"/>
              </w:rPr>
            </w:pPr>
            <w:r>
              <w:rPr>
                <w:rFonts w:ascii="Calibri" w:eastAsia="Times New Roman" w:hAnsi="Calibri"/>
                <w:color w:val="000000"/>
              </w:rPr>
              <w:t>0</w:t>
            </w:r>
          </w:p>
        </w:tc>
        <w:tc>
          <w:tcPr>
            <w:tcW w:w="1134" w:type="dxa"/>
            <w:shd w:val="clear" w:color="auto" w:fill="auto"/>
            <w:noWrap/>
            <w:vAlign w:val="bottom"/>
            <w:hideMark/>
          </w:tcPr>
          <w:p w14:paraId="56A3FADD" w14:textId="5F8BF613" w:rsidR="008E0259" w:rsidRPr="00301CA8" w:rsidRDefault="008E0259">
            <w:pPr>
              <w:jc w:val="right"/>
              <w:rPr>
                <w:rFonts w:ascii="Calibri" w:eastAsia="Times New Roman" w:hAnsi="Calibri"/>
                <w:b/>
                <w:color w:val="000000"/>
              </w:rPr>
            </w:pPr>
            <w:r>
              <w:rPr>
                <w:rFonts w:ascii="Calibri" w:eastAsia="Times New Roman" w:hAnsi="Calibri"/>
                <w:color w:val="000000"/>
              </w:rPr>
              <w:t>0</w:t>
            </w:r>
          </w:p>
        </w:tc>
      </w:tr>
      <w:tr w:rsidR="008E0259" w14:paraId="29BF3649" w14:textId="77777777" w:rsidTr="008E0259">
        <w:trPr>
          <w:trHeight w:val="320"/>
        </w:trPr>
        <w:tc>
          <w:tcPr>
            <w:tcW w:w="956" w:type="dxa"/>
            <w:vMerge/>
            <w:shd w:val="clear" w:color="auto" w:fill="auto"/>
            <w:noWrap/>
            <w:vAlign w:val="bottom"/>
            <w:hideMark/>
          </w:tcPr>
          <w:p w14:paraId="6C3BFB66" w14:textId="323EB9EA" w:rsidR="008E0259" w:rsidRPr="00900EDF" w:rsidRDefault="008E0259" w:rsidP="009365C6">
            <w:pPr>
              <w:rPr>
                <w:rFonts w:ascii="Calibri" w:eastAsia="Times New Roman" w:hAnsi="Calibri"/>
                <w:b/>
                <w:color w:val="000000"/>
              </w:rPr>
            </w:pPr>
          </w:p>
        </w:tc>
        <w:tc>
          <w:tcPr>
            <w:tcW w:w="2180" w:type="dxa"/>
            <w:shd w:val="clear" w:color="auto" w:fill="auto"/>
            <w:noWrap/>
            <w:vAlign w:val="bottom"/>
            <w:hideMark/>
          </w:tcPr>
          <w:p w14:paraId="542861A1" w14:textId="21B36441" w:rsidR="008E0259" w:rsidRDefault="008E0259" w:rsidP="00ED7B2F">
            <w:pPr>
              <w:rPr>
                <w:rFonts w:ascii="Calibri" w:eastAsia="Times New Roman" w:hAnsi="Calibri"/>
                <w:color w:val="000000"/>
              </w:rPr>
            </w:pPr>
            <w:r>
              <w:rPr>
                <w:rFonts w:ascii="Calibri" w:eastAsia="Times New Roman" w:hAnsi="Calibri"/>
                <w:color w:val="000000"/>
              </w:rPr>
              <w:t>DIABLO_null</w:t>
            </w:r>
          </w:p>
        </w:tc>
        <w:tc>
          <w:tcPr>
            <w:tcW w:w="850" w:type="dxa"/>
            <w:shd w:val="clear" w:color="auto" w:fill="auto"/>
            <w:noWrap/>
            <w:vAlign w:val="bottom"/>
            <w:hideMark/>
          </w:tcPr>
          <w:p w14:paraId="2C3634C8" w14:textId="2CCD2104" w:rsidR="008E0259" w:rsidRDefault="008E0259">
            <w:pPr>
              <w:jc w:val="right"/>
              <w:rPr>
                <w:rFonts w:ascii="Calibri" w:eastAsia="Times New Roman" w:hAnsi="Calibri"/>
                <w:color w:val="000000"/>
              </w:rPr>
            </w:pPr>
            <w:r>
              <w:rPr>
                <w:rFonts w:ascii="Calibri" w:eastAsia="Times New Roman" w:hAnsi="Calibri"/>
                <w:color w:val="000000"/>
              </w:rPr>
              <w:t>0</w:t>
            </w:r>
          </w:p>
        </w:tc>
        <w:tc>
          <w:tcPr>
            <w:tcW w:w="567" w:type="dxa"/>
            <w:shd w:val="clear" w:color="auto" w:fill="auto"/>
            <w:noWrap/>
            <w:vAlign w:val="bottom"/>
            <w:hideMark/>
          </w:tcPr>
          <w:p w14:paraId="3693A796" w14:textId="2BEBB9BF" w:rsidR="008E0259" w:rsidRDefault="008E0259">
            <w:pPr>
              <w:jc w:val="right"/>
              <w:rPr>
                <w:rFonts w:ascii="Calibri" w:eastAsia="Times New Roman" w:hAnsi="Calibri"/>
                <w:color w:val="000000"/>
              </w:rPr>
            </w:pPr>
            <w:r>
              <w:rPr>
                <w:rFonts w:ascii="Calibri" w:eastAsia="Times New Roman" w:hAnsi="Calibri"/>
                <w:color w:val="000000"/>
              </w:rPr>
              <w:t>0</w:t>
            </w:r>
          </w:p>
        </w:tc>
        <w:tc>
          <w:tcPr>
            <w:tcW w:w="581" w:type="dxa"/>
            <w:shd w:val="clear" w:color="auto" w:fill="auto"/>
            <w:noWrap/>
            <w:vAlign w:val="bottom"/>
            <w:hideMark/>
          </w:tcPr>
          <w:p w14:paraId="5990F18B" w14:textId="29FF8D2D" w:rsidR="008E0259" w:rsidRDefault="008E0259">
            <w:pPr>
              <w:jc w:val="right"/>
              <w:rPr>
                <w:rFonts w:ascii="Calibri" w:eastAsia="Times New Roman" w:hAnsi="Calibri"/>
                <w:color w:val="000000"/>
              </w:rPr>
            </w:pPr>
            <w:r>
              <w:rPr>
                <w:rFonts w:ascii="Calibri" w:eastAsia="Times New Roman" w:hAnsi="Calibri"/>
                <w:color w:val="000000"/>
              </w:rPr>
              <w:t>15</w:t>
            </w:r>
          </w:p>
        </w:tc>
        <w:tc>
          <w:tcPr>
            <w:tcW w:w="567" w:type="dxa"/>
            <w:shd w:val="clear" w:color="auto" w:fill="auto"/>
            <w:noWrap/>
            <w:vAlign w:val="bottom"/>
            <w:hideMark/>
          </w:tcPr>
          <w:p w14:paraId="288F4959" w14:textId="314772B2" w:rsidR="008E0259" w:rsidRDefault="008E0259">
            <w:pPr>
              <w:jc w:val="right"/>
              <w:rPr>
                <w:rFonts w:ascii="Calibri" w:eastAsia="Times New Roman" w:hAnsi="Calibri"/>
                <w:color w:val="000000"/>
              </w:rPr>
            </w:pPr>
            <w:r>
              <w:rPr>
                <w:rFonts w:ascii="Calibri" w:eastAsia="Times New Roman" w:hAnsi="Calibri"/>
                <w:color w:val="000000"/>
              </w:rPr>
              <w:t>23</w:t>
            </w:r>
          </w:p>
        </w:tc>
        <w:tc>
          <w:tcPr>
            <w:tcW w:w="581" w:type="dxa"/>
            <w:shd w:val="clear" w:color="auto" w:fill="auto"/>
            <w:noWrap/>
            <w:vAlign w:val="bottom"/>
            <w:hideMark/>
          </w:tcPr>
          <w:p w14:paraId="1BFDABBC" w14:textId="556B8D7B" w:rsidR="008E0259" w:rsidRDefault="008E0259">
            <w:pPr>
              <w:jc w:val="right"/>
              <w:rPr>
                <w:rFonts w:ascii="Calibri" w:eastAsia="Times New Roman" w:hAnsi="Calibri"/>
                <w:color w:val="000000"/>
              </w:rPr>
            </w:pPr>
            <w:r>
              <w:rPr>
                <w:rFonts w:ascii="Calibri" w:eastAsia="Times New Roman" w:hAnsi="Calibri"/>
                <w:color w:val="000000"/>
              </w:rPr>
              <w:t>3</w:t>
            </w:r>
          </w:p>
        </w:tc>
        <w:tc>
          <w:tcPr>
            <w:tcW w:w="606" w:type="dxa"/>
            <w:shd w:val="clear" w:color="auto" w:fill="auto"/>
            <w:noWrap/>
            <w:vAlign w:val="bottom"/>
            <w:hideMark/>
          </w:tcPr>
          <w:p w14:paraId="6DB1FAF3" w14:textId="486AA450" w:rsidR="008E0259" w:rsidRDefault="008E0259">
            <w:pPr>
              <w:jc w:val="right"/>
              <w:rPr>
                <w:rFonts w:ascii="Calibri" w:eastAsia="Times New Roman" w:hAnsi="Calibri"/>
                <w:color w:val="000000"/>
              </w:rPr>
            </w:pPr>
            <w:r>
              <w:rPr>
                <w:rFonts w:ascii="Calibri" w:eastAsia="Times New Roman" w:hAnsi="Calibri"/>
                <w:color w:val="000000"/>
              </w:rPr>
              <w:t>46</w:t>
            </w:r>
          </w:p>
        </w:tc>
        <w:tc>
          <w:tcPr>
            <w:tcW w:w="466" w:type="dxa"/>
            <w:shd w:val="clear" w:color="auto" w:fill="auto"/>
            <w:noWrap/>
            <w:vAlign w:val="bottom"/>
            <w:hideMark/>
          </w:tcPr>
          <w:p w14:paraId="5FF52A32" w14:textId="16F8A3E2" w:rsidR="008E0259" w:rsidRDefault="008E0259">
            <w:pPr>
              <w:jc w:val="right"/>
              <w:rPr>
                <w:rFonts w:ascii="Calibri" w:eastAsia="Times New Roman" w:hAnsi="Calibri"/>
                <w:color w:val="000000"/>
              </w:rPr>
            </w:pPr>
            <w:r>
              <w:rPr>
                <w:rFonts w:ascii="Calibri" w:eastAsia="Times New Roman" w:hAnsi="Calibri"/>
                <w:color w:val="000000"/>
              </w:rPr>
              <w:t>0</w:t>
            </w:r>
          </w:p>
        </w:tc>
        <w:tc>
          <w:tcPr>
            <w:tcW w:w="708" w:type="dxa"/>
            <w:shd w:val="clear" w:color="auto" w:fill="auto"/>
            <w:noWrap/>
            <w:vAlign w:val="bottom"/>
            <w:hideMark/>
          </w:tcPr>
          <w:p w14:paraId="5B60ABFC" w14:textId="1E97FF9C" w:rsidR="008E0259" w:rsidRDefault="008E0259">
            <w:pPr>
              <w:jc w:val="right"/>
              <w:rPr>
                <w:rFonts w:ascii="Calibri" w:eastAsia="Times New Roman" w:hAnsi="Calibri"/>
                <w:color w:val="000000"/>
              </w:rPr>
            </w:pPr>
            <w:r>
              <w:rPr>
                <w:rFonts w:ascii="Calibri" w:eastAsia="Times New Roman" w:hAnsi="Calibri"/>
                <w:color w:val="000000"/>
              </w:rPr>
              <w:t>10</w:t>
            </w:r>
          </w:p>
        </w:tc>
        <w:tc>
          <w:tcPr>
            <w:tcW w:w="460" w:type="dxa"/>
            <w:shd w:val="clear" w:color="auto" w:fill="auto"/>
            <w:noWrap/>
            <w:vAlign w:val="bottom"/>
            <w:hideMark/>
          </w:tcPr>
          <w:p w14:paraId="26B2CB00" w14:textId="4F3044F1" w:rsidR="008E0259" w:rsidRDefault="008E0259">
            <w:pPr>
              <w:jc w:val="right"/>
              <w:rPr>
                <w:rFonts w:ascii="Calibri" w:eastAsia="Times New Roman" w:hAnsi="Calibri"/>
                <w:color w:val="000000"/>
              </w:rPr>
            </w:pPr>
            <w:r>
              <w:rPr>
                <w:rFonts w:ascii="Calibri" w:eastAsia="Times New Roman" w:hAnsi="Calibri"/>
                <w:color w:val="000000"/>
              </w:rPr>
              <w:t>1</w:t>
            </w:r>
          </w:p>
        </w:tc>
        <w:tc>
          <w:tcPr>
            <w:tcW w:w="1134" w:type="dxa"/>
            <w:shd w:val="clear" w:color="auto" w:fill="auto"/>
            <w:noWrap/>
            <w:vAlign w:val="bottom"/>
            <w:hideMark/>
          </w:tcPr>
          <w:p w14:paraId="34227A6B" w14:textId="4DB9D534" w:rsidR="008E0259" w:rsidRDefault="008E0259">
            <w:pPr>
              <w:jc w:val="right"/>
              <w:rPr>
                <w:rFonts w:ascii="Calibri" w:eastAsia="Times New Roman" w:hAnsi="Calibri"/>
                <w:color w:val="000000"/>
              </w:rPr>
            </w:pPr>
            <w:r>
              <w:rPr>
                <w:rFonts w:ascii="Calibri" w:eastAsia="Times New Roman" w:hAnsi="Calibri"/>
                <w:color w:val="000000"/>
              </w:rPr>
              <w:t>0</w:t>
            </w:r>
          </w:p>
        </w:tc>
      </w:tr>
      <w:tr w:rsidR="008E0259" w14:paraId="474C6759" w14:textId="77777777" w:rsidTr="00B205BB">
        <w:trPr>
          <w:trHeight w:val="320"/>
        </w:trPr>
        <w:tc>
          <w:tcPr>
            <w:tcW w:w="956" w:type="dxa"/>
            <w:vMerge/>
            <w:shd w:val="clear" w:color="auto" w:fill="auto"/>
            <w:noWrap/>
            <w:vAlign w:val="bottom"/>
            <w:hideMark/>
          </w:tcPr>
          <w:p w14:paraId="27925913" w14:textId="1182B010" w:rsidR="008E0259" w:rsidRPr="00900EDF" w:rsidRDefault="008E0259" w:rsidP="009365C6">
            <w:pPr>
              <w:rPr>
                <w:rFonts w:ascii="Calibri" w:eastAsia="Times New Roman" w:hAnsi="Calibri"/>
                <w:b/>
                <w:color w:val="000000"/>
              </w:rPr>
            </w:pPr>
          </w:p>
        </w:tc>
        <w:tc>
          <w:tcPr>
            <w:tcW w:w="2180" w:type="dxa"/>
            <w:tcBorders>
              <w:bottom w:val="single" w:sz="4" w:space="0" w:color="auto"/>
            </w:tcBorders>
            <w:shd w:val="clear" w:color="auto" w:fill="auto"/>
            <w:noWrap/>
            <w:vAlign w:val="bottom"/>
            <w:hideMark/>
          </w:tcPr>
          <w:p w14:paraId="346FFD7A" w14:textId="5A8A9792" w:rsidR="008E0259" w:rsidRDefault="008E0259" w:rsidP="00ED7B2F">
            <w:pPr>
              <w:rPr>
                <w:rFonts w:ascii="Calibri" w:eastAsia="Times New Roman" w:hAnsi="Calibri"/>
                <w:color w:val="000000"/>
              </w:rPr>
            </w:pPr>
            <w:r>
              <w:rPr>
                <w:rFonts w:ascii="Calibri" w:eastAsia="Times New Roman" w:hAnsi="Calibri"/>
                <w:color w:val="000000"/>
              </w:rPr>
              <w:t>Ensemble</w:t>
            </w:r>
          </w:p>
        </w:tc>
        <w:tc>
          <w:tcPr>
            <w:tcW w:w="850" w:type="dxa"/>
            <w:tcBorders>
              <w:bottom w:val="single" w:sz="4" w:space="0" w:color="auto"/>
            </w:tcBorders>
            <w:shd w:val="clear" w:color="auto" w:fill="auto"/>
            <w:noWrap/>
            <w:vAlign w:val="bottom"/>
            <w:hideMark/>
          </w:tcPr>
          <w:p w14:paraId="475C076A" w14:textId="277159DD" w:rsidR="008E0259" w:rsidRDefault="008E0259">
            <w:pPr>
              <w:jc w:val="right"/>
              <w:rPr>
                <w:rFonts w:ascii="Calibri" w:eastAsia="Times New Roman" w:hAnsi="Calibri"/>
                <w:color w:val="000000"/>
              </w:rPr>
            </w:pPr>
            <w:r>
              <w:rPr>
                <w:rFonts w:ascii="Calibri" w:eastAsia="Times New Roman" w:hAnsi="Calibri"/>
                <w:color w:val="000000"/>
              </w:rPr>
              <w:t>0</w:t>
            </w:r>
          </w:p>
        </w:tc>
        <w:tc>
          <w:tcPr>
            <w:tcW w:w="567" w:type="dxa"/>
            <w:shd w:val="clear" w:color="auto" w:fill="auto"/>
            <w:noWrap/>
            <w:vAlign w:val="bottom"/>
            <w:hideMark/>
          </w:tcPr>
          <w:p w14:paraId="30953C09" w14:textId="59CD275E" w:rsidR="008E0259" w:rsidRDefault="008E0259">
            <w:pPr>
              <w:jc w:val="right"/>
              <w:rPr>
                <w:rFonts w:ascii="Calibri" w:eastAsia="Times New Roman" w:hAnsi="Calibri"/>
                <w:color w:val="000000"/>
              </w:rPr>
            </w:pPr>
            <w:r>
              <w:rPr>
                <w:rFonts w:ascii="Calibri" w:eastAsia="Times New Roman" w:hAnsi="Calibri"/>
                <w:color w:val="000000"/>
              </w:rPr>
              <w:t>0</w:t>
            </w:r>
          </w:p>
        </w:tc>
        <w:tc>
          <w:tcPr>
            <w:tcW w:w="581" w:type="dxa"/>
            <w:tcBorders>
              <w:bottom w:val="single" w:sz="4" w:space="0" w:color="auto"/>
            </w:tcBorders>
            <w:shd w:val="clear" w:color="auto" w:fill="auto"/>
            <w:noWrap/>
            <w:vAlign w:val="bottom"/>
            <w:hideMark/>
          </w:tcPr>
          <w:p w14:paraId="682CE688" w14:textId="054B6277" w:rsidR="008E0259" w:rsidRDefault="008E0259">
            <w:pPr>
              <w:jc w:val="right"/>
              <w:rPr>
                <w:rFonts w:ascii="Calibri" w:eastAsia="Times New Roman" w:hAnsi="Calibri"/>
                <w:color w:val="000000"/>
              </w:rPr>
            </w:pPr>
            <w:r>
              <w:rPr>
                <w:rFonts w:ascii="Calibri" w:eastAsia="Times New Roman" w:hAnsi="Calibri"/>
                <w:color w:val="000000"/>
              </w:rPr>
              <w:t>5</w:t>
            </w:r>
          </w:p>
        </w:tc>
        <w:tc>
          <w:tcPr>
            <w:tcW w:w="567" w:type="dxa"/>
            <w:tcBorders>
              <w:bottom w:val="single" w:sz="4" w:space="0" w:color="auto"/>
            </w:tcBorders>
            <w:shd w:val="clear" w:color="auto" w:fill="auto"/>
            <w:noWrap/>
            <w:vAlign w:val="bottom"/>
            <w:hideMark/>
          </w:tcPr>
          <w:p w14:paraId="1D94D144" w14:textId="69895BFA" w:rsidR="008E0259" w:rsidRDefault="008E0259">
            <w:pPr>
              <w:jc w:val="right"/>
              <w:rPr>
                <w:rFonts w:ascii="Calibri" w:eastAsia="Times New Roman" w:hAnsi="Calibri"/>
                <w:color w:val="000000"/>
              </w:rPr>
            </w:pPr>
            <w:r>
              <w:rPr>
                <w:rFonts w:ascii="Calibri" w:eastAsia="Times New Roman" w:hAnsi="Calibri"/>
                <w:color w:val="000000"/>
              </w:rPr>
              <w:t>35</w:t>
            </w:r>
          </w:p>
        </w:tc>
        <w:tc>
          <w:tcPr>
            <w:tcW w:w="581" w:type="dxa"/>
            <w:tcBorders>
              <w:bottom w:val="single" w:sz="4" w:space="0" w:color="auto"/>
            </w:tcBorders>
            <w:shd w:val="clear" w:color="auto" w:fill="auto"/>
            <w:noWrap/>
            <w:vAlign w:val="bottom"/>
            <w:hideMark/>
          </w:tcPr>
          <w:p w14:paraId="712CD9B8" w14:textId="2293372F" w:rsidR="008E0259" w:rsidRDefault="008E0259">
            <w:pPr>
              <w:jc w:val="right"/>
              <w:rPr>
                <w:rFonts w:ascii="Calibri" w:eastAsia="Times New Roman" w:hAnsi="Calibri"/>
                <w:color w:val="000000"/>
              </w:rPr>
            </w:pPr>
            <w:r>
              <w:rPr>
                <w:rFonts w:ascii="Calibri" w:eastAsia="Times New Roman" w:hAnsi="Calibri"/>
                <w:color w:val="000000"/>
              </w:rPr>
              <w:t>1</w:t>
            </w:r>
          </w:p>
        </w:tc>
        <w:tc>
          <w:tcPr>
            <w:tcW w:w="606" w:type="dxa"/>
            <w:tcBorders>
              <w:bottom w:val="single" w:sz="4" w:space="0" w:color="auto"/>
            </w:tcBorders>
            <w:shd w:val="clear" w:color="auto" w:fill="auto"/>
            <w:noWrap/>
            <w:vAlign w:val="bottom"/>
            <w:hideMark/>
          </w:tcPr>
          <w:p w14:paraId="60A954A3" w14:textId="3FE68E8C" w:rsidR="008E0259" w:rsidRDefault="008E0259">
            <w:pPr>
              <w:jc w:val="right"/>
              <w:rPr>
                <w:rFonts w:ascii="Calibri" w:eastAsia="Times New Roman" w:hAnsi="Calibri"/>
                <w:color w:val="000000"/>
              </w:rPr>
            </w:pPr>
            <w:r>
              <w:rPr>
                <w:rFonts w:ascii="Calibri" w:eastAsia="Times New Roman" w:hAnsi="Calibri"/>
                <w:color w:val="000000"/>
              </w:rPr>
              <w:t>27</w:t>
            </w:r>
          </w:p>
        </w:tc>
        <w:tc>
          <w:tcPr>
            <w:tcW w:w="466" w:type="dxa"/>
            <w:tcBorders>
              <w:bottom w:val="single" w:sz="4" w:space="0" w:color="auto"/>
            </w:tcBorders>
            <w:shd w:val="clear" w:color="auto" w:fill="auto"/>
            <w:noWrap/>
            <w:vAlign w:val="bottom"/>
            <w:hideMark/>
          </w:tcPr>
          <w:p w14:paraId="5B20E786" w14:textId="50636B18" w:rsidR="008E0259" w:rsidRDefault="008E0259">
            <w:pPr>
              <w:jc w:val="right"/>
              <w:rPr>
                <w:rFonts w:ascii="Calibri" w:eastAsia="Times New Roman" w:hAnsi="Calibri"/>
                <w:color w:val="000000"/>
              </w:rPr>
            </w:pPr>
            <w:r>
              <w:rPr>
                <w:rFonts w:ascii="Calibri" w:eastAsia="Times New Roman" w:hAnsi="Calibri"/>
                <w:color w:val="000000"/>
              </w:rPr>
              <w:t>0</w:t>
            </w:r>
          </w:p>
        </w:tc>
        <w:tc>
          <w:tcPr>
            <w:tcW w:w="708" w:type="dxa"/>
            <w:shd w:val="clear" w:color="auto" w:fill="auto"/>
            <w:noWrap/>
            <w:vAlign w:val="bottom"/>
            <w:hideMark/>
          </w:tcPr>
          <w:p w14:paraId="185EF89E" w14:textId="3DC48234" w:rsidR="008E0259" w:rsidRDefault="008E0259">
            <w:pPr>
              <w:jc w:val="right"/>
              <w:rPr>
                <w:rFonts w:ascii="Calibri" w:eastAsia="Times New Roman" w:hAnsi="Calibri"/>
                <w:color w:val="000000"/>
              </w:rPr>
            </w:pPr>
            <w:r>
              <w:rPr>
                <w:rFonts w:ascii="Calibri" w:eastAsia="Times New Roman" w:hAnsi="Calibri"/>
                <w:color w:val="000000"/>
              </w:rPr>
              <w:t>13</w:t>
            </w:r>
          </w:p>
        </w:tc>
        <w:tc>
          <w:tcPr>
            <w:tcW w:w="460" w:type="dxa"/>
            <w:tcBorders>
              <w:bottom w:val="single" w:sz="4" w:space="0" w:color="auto"/>
            </w:tcBorders>
            <w:shd w:val="clear" w:color="auto" w:fill="auto"/>
            <w:noWrap/>
            <w:vAlign w:val="bottom"/>
            <w:hideMark/>
          </w:tcPr>
          <w:p w14:paraId="0E747F52" w14:textId="11DA4DE7" w:rsidR="008E0259" w:rsidRDefault="008E0259">
            <w:pPr>
              <w:jc w:val="right"/>
              <w:rPr>
                <w:rFonts w:ascii="Calibri" w:eastAsia="Times New Roman" w:hAnsi="Calibri"/>
                <w:color w:val="000000"/>
              </w:rPr>
            </w:pPr>
            <w:r>
              <w:rPr>
                <w:rFonts w:ascii="Calibri" w:eastAsia="Times New Roman" w:hAnsi="Calibri"/>
                <w:color w:val="000000"/>
              </w:rPr>
              <w:t>0</w:t>
            </w:r>
          </w:p>
        </w:tc>
        <w:tc>
          <w:tcPr>
            <w:tcW w:w="1134" w:type="dxa"/>
            <w:tcBorders>
              <w:bottom w:val="single" w:sz="4" w:space="0" w:color="auto"/>
            </w:tcBorders>
            <w:shd w:val="clear" w:color="auto" w:fill="auto"/>
            <w:noWrap/>
            <w:vAlign w:val="bottom"/>
            <w:hideMark/>
          </w:tcPr>
          <w:p w14:paraId="26452FED" w14:textId="269433B5" w:rsidR="008E0259" w:rsidRDefault="008E0259">
            <w:pPr>
              <w:jc w:val="right"/>
              <w:rPr>
                <w:rFonts w:ascii="Calibri" w:eastAsia="Times New Roman" w:hAnsi="Calibri"/>
                <w:color w:val="000000"/>
              </w:rPr>
            </w:pPr>
            <w:r>
              <w:rPr>
                <w:rFonts w:ascii="Calibri" w:eastAsia="Times New Roman" w:hAnsi="Calibri"/>
                <w:color w:val="000000"/>
              </w:rPr>
              <w:t>0</w:t>
            </w:r>
          </w:p>
        </w:tc>
      </w:tr>
      <w:tr w:rsidR="008E0259" w14:paraId="2FA79BD9" w14:textId="77777777" w:rsidTr="00B205BB">
        <w:trPr>
          <w:trHeight w:val="320"/>
        </w:trPr>
        <w:tc>
          <w:tcPr>
            <w:tcW w:w="956" w:type="dxa"/>
            <w:vMerge/>
            <w:shd w:val="clear" w:color="auto" w:fill="auto"/>
            <w:noWrap/>
            <w:vAlign w:val="bottom"/>
            <w:hideMark/>
          </w:tcPr>
          <w:p w14:paraId="59258969" w14:textId="188D3104" w:rsidR="008E0259" w:rsidRPr="00900EDF" w:rsidRDefault="008E0259" w:rsidP="009365C6">
            <w:pPr>
              <w:rPr>
                <w:rFonts w:ascii="Calibri" w:eastAsia="Times New Roman" w:hAnsi="Calibri"/>
                <w:b/>
                <w:color w:val="000000"/>
              </w:rPr>
            </w:pPr>
          </w:p>
        </w:tc>
        <w:tc>
          <w:tcPr>
            <w:tcW w:w="2180" w:type="dxa"/>
            <w:shd w:val="clear" w:color="auto" w:fill="E2EFD9" w:themeFill="accent6" w:themeFillTint="33"/>
            <w:noWrap/>
            <w:vAlign w:val="bottom"/>
            <w:hideMark/>
          </w:tcPr>
          <w:p w14:paraId="1015774F" w14:textId="3E06A013" w:rsidR="008E0259" w:rsidRPr="00A95A48" w:rsidRDefault="008E0259" w:rsidP="00ED7B2F">
            <w:pPr>
              <w:rPr>
                <w:rFonts w:ascii="Calibri" w:eastAsia="Times New Roman" w:hAnsi="Calibri"/>
                <w:b/>
                <w:color w:val="000000"/>
              </w:rPr>
            </w:pPr>
            <w:r w:rsidRPr="00A95A48">
              <w:rPr>
                <w:rFonts w:ascii="Calibri" w:eastAsia="Times New Roman" w:hAnsi="Calibri"/>
                <w:b/>
                <w:color w:val="000000"/>
              </w:rPr>
              <w:t xml:space="preserve">JIVE </w:t>
            </w:r>
          </w:p>
        </w:tc>
        <w:tc>
          <w:tcPr>
            <w:tcW w:w="850" w:type="dxa"/>
            <w:shd w:val="clear" w:color="auto" w:fill="E2EFD9" w:themeFill="accent6" w:themeFillTint="33"/>
            <w:noWrap/>
            <w:vAlign w:val="bottom"/>
            <w:hideMark/>
          </w:tcPr>
          <w:p w14:paraId="228ED656" w14:textId="240D4DA8" w:rsidR="008E0259" w:rsidRPr="00A95A48" w:rsidRDefault="008E0259">
            <w:pPr>
              <w:jc w:val="right"/>
              <w:rPr>
                <w:rFonts w:ascii="Calibri" w:eastAsia="Times New Roman" w:hAnsi="Calibri"/>
                <w:b/>
                <w:color w:val="000000"/>
              </w:rPr>
            </w:pPr>
            <w:r w:rsidRPr="00A95A48">
              <w:rPr>
                <w:rFonts w:ascii="Calibri" w:eastAsia="Times New Roman" w:hAnsi="Calibri"/>
                <w:b/>
                <w:color w:val="000000"/>
              </w:rPr>
              <w:t>1</w:t>
            </w:r>
          </w:p>
        </w:tc>
        <w:tc>
          <w:tcPr>
            <w:tcW w:w="567" w:type="dxa"/>
            <w:shd w:val="clear" w:color="auto" w:fill="auto"/>
            <w:noWrap/>
            <w:vAlign w:val="bottom"/>
            <w:hideMark/>
          </w:tcPr>
          <w:p w14:paraId="5CC16367" w14:textId="2F1EABD7" w:rsidR="008E0259" w:rsidRPr="00A95A48" w:rsidRDefault="008E0259">
            <w:pPr>
              <w:jc w:val="right"/>
              <w:rPr>
                <w:rFonts w:ascii="Calibri" w:eastAsia="Times New Roman" w:hAnsi="Calibri"/>
                <w:color w:val="000000"/>
              </w:rPr>
            </w:pPr>
            <w:r w:rsidRPr="00A95A48">
              <w:rPr>
                <w:rFonts w:ascii="Calibri" w:eastAsia="Times New Roman" w:hAnsi="Calibri"/>
                <w:color w:val="000000"/>
              </w:rPr>
              <w:t>0</w:t>
            </w:r>
          </w:p>
        </w:tc>
        <w:tc>
          <w:tcPr>
            <w:tcW w:w="581" w:type="dxa"/>
            <w:shd w:val="clear" w:color="auto" w:fill="E2EFD9" w:themeFill="accent6" w:themeFillTint="33"/>
            <w:noWrap/>
            <w:vAlign w:val="bottom"/>
            <w:hideMark/>
          </w:tcPr>
          <w:p w14:paraId="020F4F2C" w14:textId="63E7FFE5" w:rsidR="008E0259" w:rsidRPr="00A95A48" w:rsidRDefault="008E0259">
            <w:pPr>
              <w:jc w:val="right"/>
              <w:rPr>
                <w:rFonts w:ascii="Calibri" w:eastAsia="Times New Roman" w:hAnsi="Calibri"/>
                <w:b/>
                <w:color w:val="000000"/>
              </w:rPr>
            </w:pPr>
            <w:r w:rsidRPr="00A95A48">
              <w:rPr>
                <w:rFonts w:ascii="Calibri" w:eastAsia="Times New Roman" w:hAnsi="Calibri"/>
                <w:b/>
                <w:color w:val="000000"/>
              </w:rPr>
              <w:t>42</w:t>
            </w:r>
          </w:p>
        </w:tc>
        <w:tc>
          <w:tcPr>
            <w:tcW w:w="567" w:type="dxa"/>
            <w:tcBorders>
              <w:bottom w:val="single" w:sz="4" w:space="0" w:color="auto"/>
            </w:tcBorders>
            <w:shd w:val="clear" w:color="auto" w:fill="auto"/>
            <w:noWrap/>
            <w:vAlign w:val="bottom"/>
            <w:hideMark/>
          </w:tcPr>
          <w:p w14:paraId="205CFBEA" w14:textId="767E093F" w:rsidR="008E0259" w:rsidRPr="00A95A48" w:rsidRDefault="008E0259">
            <w:pPr>
              <w:jc w:val="right"/>
              <w:rPr>
                <w:rFonts w:ascii="Calibri" w:eastAsia="Times New Roman" w:hAnsi="Calibri"/>
                <w:color w:val="000000"/>
              </w:rPr>
            </w:pPr>
            <w:r w:rsidRPr="00A95A48">
              <w:rPr>
                <w:rFonts w:ascii="Calibri" w:eastAsia="Times New Roman" w:hAnsi="Calibri"/>
                <w:color w:val="000000"/>
              </w:rPr>
              <w:t>8</w:t>
            </w:r>
          </w:p>
        </w:tc>
        <w:tc>
          <w:tcPr>
            <w:tcW w:w="581" w:type="dxa"/>
            <w:shd w:val="clear" w:color="auto" w:fill="E2EFD9" w:themeFill="accent6" w:themeFillTint="33"/>
            <w:noWrap/>
            <w:vAlign w:val="bottom"/>
            <w:hideMark/>
          </w:tcPr>
          <w:p w14:paraId="2A390AF1" w14:textId="11417D01" w:rsidR="008E0259" w:rsidRPr="00A95A48" w:rsidRDefault="008E0259">
            <w:pPr>
              <w:jc w:val="right"/>
              <w:rPr>
                <w:rFonts w:ascii="Calibri" w:eastAsia="Times New Roman" w:hAnsi="Calibri"/>
                <w:b/>
                <w:color w:val="000000"/>
              </w:rPr>
            </w:pPr>
            <w:r w:rsidRPr="00A95A48">
              <w:rPr>
                <w:rFonts w:ascii="Calibri" w:eastAsia="Times New Roman" w:hAnsi="Calibri"/>
                <w:b/>
                <w:color w:val="000000"/>
              </w:rPr>
              <w:t>17</w:t>
            </w:r>
          </w:p>
        </w:tc>
        <w:tc>
          <w:tcPr>
            <w:tcW w:w="606" w:type="dxa"/>
            <w:shd w:val="clear" w:color="auto" w:fill="E2EFD9" w:themeFill="accent6" w:themeFillTint="33"/>
            <w:noWrap/>
            <w:vAlign w:val="bottom"/>
            <w:hideMark/>
          </w:tcPr>
          <w:p w14:paraId="69657C3E" w14:textId="02B601C5" w:rsidR="008E0259" w:rsidRPr="00A95A48" w:rsidRDefault="008E0259">
            <w:pPr>
              <w:jc w:val="right"/>
              <w:rPr>
                <w:rFonts w:ascii="Calibri" w:eastAsia="Times New Roman" w:hAnsi="Calibri"/>
                <w:b/>
                <w:color w:val="000000"/>
              </w:rPr>
            </w:pPr>
            <w:r w:rsidRPr="00A95A48">
              <w:rPr>
                <w:rFonts w:ascii="Calibri" w:eastAsia="Times New Roman" w:hAnsi="Calibri"/>
                <w:b/>
                <w:color w:val="000000"/>
              </w:rPr>
              <w:t>157</w:t>
            </w:r>
          </w:p>
        </w:tc>
        <w:tc>
          <w:tcPr>
            <w:tcW w:w="466" w:type="dxa"/>
            <w:shd w:val="clear" w:color="auto" w:fill="auto"/>
            <w:noWrap/>
            <w:vAlign w:val="bottom"/>
            <w:hideMark/>
          </w:tcPr>
          <w:p w14:paraId="755C354E" w14:textId="7AFAE720" w:rsidR="008E0259" w:rsidRPr="00A95A48" w:rsidRDefault="008E0259">
            <w:pPr>
              <w:jc w:val="right"/>
              <w:rPr>
                <w:rFonts w:ascii="Calibri" w:eastAsia="Times New Roman" w:hAnsi="Calibri"/>
                <w:color w:val="000000"/>
              </w:rPr>
            </w:pPr>
            <w:r w:rsidRPr="00A95A48">
              <w:rPr>
                <w:rFonts w:ascii="Calibri" w:eastAsia="Times New Roman" w:hAnsi="Calibri"/>
                <w:color w:val="000000"/>
              </w:rPr>
              <w:t>0</w:t>
            </w:r>
          </w:p>
        </w:tc>
        <w:tc>
          <w:tcPr>
            <w:tcW w:w="708" w:type="dxa"/>
            <w:shd w:val="clear" w:color="auto" w:fill="auto"/>
            <w:noWrap/>
            <w:vAlign w:val="bottom"/>
            <w:hideMark/>
          </w:tcPr>
          <w:p w14:paraId="6D75E8EB" w14:textId="39D3EED0" w:rsidR="008E0259" w:rsidRPr="00A95A48" w:rsidRDefault="008E0259">
            <w:pPr>
              <w:jc w:val="right"/>
              <w:rPr>
                <w:rFonts w:ascii="Calibri" w:eastAsia="Times New Roman" w:hAnsi="Calibri"/>
                <w:color w:val="000000"/>
              </w:rPr>
            </w:pPr>
            <w:r w:rsidRPr="00A95A48">
              <w:rPr>
                <w:rFonts w:ascii="Calibri" w:eastAsia="Times New Roman" w:hAnsi="Calibri"/>
                <w:color w:val="000000"/>
              </w:rPr>
              <w:t>0</w:t>
            </w:r>
          </w:p>
        </w:tc>
        <w:tc>
          <w:tcPr>
            <w:tcW w:w="460" w:type="dxa"/>
            <w:shd w:val="clear" w:color="auto" w:fill="E2EFD9" w:themeFill="accent6" w:themeFillTint="33"/>
            <w:noWrap/>
            <w:vAlign w:val="bottom"/>
            <w:hideMark/>
          </w:tcPr>
          <w:p w14:paraId="5F757BAD" w14:textId="744440F5" w:rsidR="008E0259" w:rsidRPr="00A95A48" w:rsidRDefault="008E0259">
            <w:pPr>
              <w:jc w:val="right"/>
              <w:rPr>
                <w:rFonts w:ascii="Calibri" w:eastAsia="Times New Roman" w:hAnsi="Calibri"/>
                <w:b/>
                <w:color w:val="000000"/>
              </w:rPr>
            </w:pPr>
            <w:r w:rsidRPr="00A95A48">
              <w:rPr>
                <w:rFonts w:ascii="Calibri" w:eastAsia="Times New Roman" w:hAnsi="Calibri"/>
                <w:b/>
                <w:color w:val="000000"/>
              </w:rPr>
              <w:t>6</w:t>
            </w:r>
          </w:p>
        </w:tc>
        <w:tc>
          <w:tcPr>
            <w:tcW w:w="1134" w:type="dxa"/>
            <w:shd w:val="clear" w:color="auto" w:fill="E2EFD9" w:themeFill="accent6" w:themeFillTint="33"/>
            <w:noWrap/>
            <w:vAlign w:val="bottom"/>
            <w:hideMark/>
          </w:tcPr>
          <w:p w14:paraId="391682E0" w14:textId="46CEC47C" w:rsidR="008E0259" w:rsidRPr="00A95A48" w:rsidRDefault="008E0259">
            <w:pPr>
              <w:jc w:val="right"/>
              <w:rPr>
                <w:rFonts w:ascii="Calibri" w:eastAsia="Times New Roman" w:hAnsi="Calibri"/>
                <w:b/>
                <w:color w:val="000000"/>
              </w:rPr>
            </w:pPr>
            <w:r w:rsidRPr="00A95A48">
              <w:rPr>
                <w:rFonts w:ascii="Calibri" w:eastAsia="Times New Roman" w:hAnsi="Calibri"/>
                <w:b/>
                <w:color w:val="000000"/>
              </w:rPr>
              <w:t>2</w:t>
            </w:r>
          </w:p>
        </w:tc>
      </w:tr>
      <w:tr w:rsidR="008E0259" w14:paraId="69A87D73" w14:textId="77777777" w:rsidTr="00B205BB">
        <w:trPr>
          <w:trHeight w:val="320"/>
        </w:trPr>
        <w:tc>
          <w:tcPr>
            <w:tcW w:w="956" w:type="dxa"/>
            <w:vMerge/>
            <w:shd w:val="clear" w:color="auto" w:fill="auto"/>
            <w:noWrap/>
            <w:vAlign w:val="bottom"/>
            <w:hideMark/>
          </w:tcPr>
          <w:p w14:paraId="4C12B0D1" w14:textId="2307D933" w:rsidR="008E0259" w:rsidRPr="00900EDF" w:rsidRDefault="008E0259" w:rsidP="009365C6">
            <w:pPr>
              <w:rPr>
                <w:rFonts w:ascii="Calibri" w:eastAsia="Times New Roman" w:hAnsi="Calibri"/>
                <w:b/>
                <w:color w:val="000000"/>
              </w:rPr>
            </w:pPr>
          </w:p>
        </w:tc>
        <w:tc>
          <w:tcPr>
            <w:tcW w:w="2180" w:type="dxa"/>
            <w:shd w:val="clear" w:color="auto" w:fill="auto"/>
            <w:noWrap/>
            <w:vAlign w:val="bottom"/>
            <w:hideMark/>
          </w:tcPr>
          <w:p w14:paraId="04162BBA" w14:textId="54A2C4D9" w:rsidR="008E0259" w:rsidRDefault="008E0259" w:rsidP="00ED7B2F">
            <w:pPr>
              <w:rPr>
                <w:rFonts w:ascii="Calibri" w:eastAsia="Times New Roman" w:hAnsi="Calibri"/>
                <w:color w:val="000000"/>
              </w:rPr>
            </w:pPr>
            <w:r>
              <w:rPr>
                <w:rFonts w:ascii="Calibri" w:eastAsia="Times New Roman" w:hAnsi="Calibri"/>
                <w:color w:val="000000"/>
              </w:rPr>
              <w:t>MOFA</w:t>
            </w:r>
          </w:p>
        </w:tc>
        <w:tc>
          <w:tcPr>
            <w:tcW w:w="850" w:type="dxa"/>
            <w:shd w:val="clear" w:color="auto" w:fill="auto"/>
            <w:noWrap/>
            <w:vAlign w:val="bottom"/>
            <w:hideMark/>
          </w:tcPr>
          <w:p w14:paraId="61984454" w14:textId="1C751F11" w:rsidR="008E0259" w:rsidRDefault="008E0259">
            <w:pPr>
              <w:jc w:val="right"/>
              <w:rPr>
                <w:rFonts w:ascii="Calibri" w:eastAsia="Times New Roman" w:hAnsi="Calibri"/>
                <w:color w:val="000000"/>
              </w:rPr>
            </w:pPr>
            <w:r>
              <w:rPr>
                <w:rFonts w:ascii="Calibri" w:eastAsia="Times New Roman" w:hAnsi="Calibri"/>
                <w:color w:val="000000"/>
              </w:rPr>
              <w:t>0</w:t>
            </w:r>
          </w:p>
        </w:tc>
        <w:tc>
          <w:tcPr>
            <w:tcW w:w="567" w:type="dxa"/>
            <w:shd w:val="clear" w:color="auto" w:fill="auto"/>
            <w:noWrap/>
            <w:vAlign w:val="bottom"/>
            <w:hideMark/>
          </w:tcPr>
          <w:p w14:paraId="2982287A" w14:textId="28881CCD" w:rsidR="008E0259" w:rsidRDefault="008E0259">
            <w:pPr>
              <w:jc w:val="right"/>
              <w:rPr>
                <w:rFonts w:ascii="Calibri" w:eastAsia="Times New Roman" w:hAnsi="Calibri"/>
                <w:color w:val="000000"/>
              </w:rPr>
            </w:pPr>
            <w:r>
              <w:rPr>
                <w:rFonts w:ascii="Calibri" w:eastAsia="Times New Roman" w:hAnsi="Calibri"/>
                <w:color w:val="000000"/>
              </w:rPr>
              <w:t>0</w:t>
            </w:r>
          </w:p>
        </w:tc>
        <w:tc>
          <w:tcPr>
            <w:tcW w:w="581" w:type="dxa"/>
            <w:shd w:val="clear" w:color="auto" w:fill="auto"/>
            <w:noWrap/>
            <w:vAlign w:val="bottom"/>
            <w:hideMark/>
          </w:tcPr>
          <w:p w14:paraId="0157A19F" w14:textId="2259F4CF" w:rsidR="008E0259" w:rsidRDefault="008E0259">
            <w:pPr>
              <w:jc w:val="right"/>
              <w:rPr>
                <w:rFonts w:ascii="Calibri" w:eastAsia="Times New Roman" w:hAnsi="Calibri"/>
                <w:color w:val="000000"/>
              </w:rPr>
            </w:pPr>
            <w:r>
              <w:rPr>
                <w:rFonts w:ascii="Calibri" w:eastAsia="Times New Roman" w:hAnsi="Calibri"/>
                <w:color w:val="000000"/>
              </w:rPr>
              <w:t>33</w:t>
            </w:r>
          </w:p>
        </w:tc>
        <w:tc>
          <w:tcPr>
            <w:tcW w:w="567" w:type="dxa"/>
            <w:shd w:val="clear" w:color="auto" w:fill="E2EFD9" w:themeFill="accent6" w:themeFillTint="33"/>
            <w:noWrap/>
            <w:vAlign w:val="bottom"/>
            <w:hideMark/>
          </w:tcPr>
          <w:p w14:paraId="19E00750" w14:textId="68BAC0E0" w:rsidR="008E0259" w:rsidRDefault="008E0259">
            <w:pPr>
              <w:jc w:val="right"/>
              <w:rPr>
                <w:rFonts w:ascii="Calibri" w:eastAsia="Times New Roman" w:hAnsi="Calibri"/>
                <w:color w:val="000000"/>
              </w:rPr>
            </w:pPr>
            <w:r>
              <w:rPr>
                <w:rFonts w:ascii="Calibri" w:eastAsia="Times New Roman" w:hAnsi="Calibri"/>
                <w:color w:val="000000"/>
              </w:rPr>
              <w:t>80</w:t>
            </w:r>
          </w:p>
        </w:tc>
        <w:tc>
          <w:tcPr>
            <w:tcW w:w="581" w:type="dxa"/>
            <w:shd w:val="clear" w:color="auto" w:fill="auto"/>
            <w:noWrap/>
            <w:vAlign w:val="bottom"/>
            <w:hideMark/>
          </w:tcPr>
          <w:p w14:paraId="42854488" w14:textId="3B7F1445" w:rsidR="008E0259" w:rsidRDefault="008E0259">
            <w:pPr>
              <w:jc w:val="right"/>
              <w:rPr>
                <w:rFonts w:ascii="Calibri" w:eastAsia="Times New Roman" w:hAnsi="Calibri"/>
                <w:color w:val="000000"/>
              </w:rPr>
            </w:pPr>
            <w:r>
              <w:rPr>
                <w:rFonts w:ascii="Calibri" w:eastAsia="Times New Roman" w:hAnsi="Calibri"/>
                <w:color w:val="000000"/>
              </w:rPr>
              <w:t>6</w:t>
            </w:r>
          </w:p>
        </w:tc>
        <w:tc>
          <w:tcPr>
            <w:tcW w:w="606" w:type="dxa"/>
            <w:shd w:val="clear" w:color="auto" w:fill="auto"/>
            <w:noWrap/>
            <w:vAlign w:val="bottom"/>
            <w:hideMark/>
          </w:tcPr>
          <w:p w14:paraId="0DA2EACA" w14:textId="58B3F50A" w:rsidR="008E0259" w:rsidRDefault="008E0259">
            <w:pPr>
              <w:jc w:val="right"/>
              <w:rPr>
                <w:rFonts w:ascii="Calibri" w:eastAsia="Times New Roman" w:hAnsi="Calibri"/>
                <w:color w:val="000000"/>
              </w:rPr>
            </w:pPr>
            <w:r>
              <w:rPr>
                <w:rFonts w:ascii="Calibri" w:eastAsia="Times New Roman" w:hAnsi="Calibri"/>
                <w:color w:val="000000"/>
              </w:rPr>
              <w:t>110</w:t>
            </w:r>
          </w:p>
        </w:tc>
        <w:tc>
          <w:tcPr>
            <w:tcW w:w="466" w:type="dxa"/>
            <w:shd w:val="clear" w:color="auto" w:fill="auto"/>
            <w:noWrap/>
            <w:vAlign w:val="bottom"/>
            <w:hideMark/>
          </w:tcPr>
          <w:p w14:paraId="3E160D37" w14:textId="5C2DABD6" w:rsidR="008E0259" w:rsidRDefault="008E0259">
            <w:pPr>
              <w:jc w:val="right"/>
              <w:rPr>
                <w:rFonts w:ascii="Calibri" w:eastAsia="Times New Roman" w:hAnsi="Calibri"/>
                <w:color w:val="000000"/>
              </w:rPr>
            </w:pPr>
            <w:r>
              <w:rPr>
                <w:rFonts w:ascii="Calibri" w:eastAsia="Times New Roman" w:hAnsi="Calibri"/>
                <w:color w:val="000000"/>
              </w:rPr>
              <w:t>0</w:t>
            </w:r>
          </w:p>
        </w:tc>
        <w:tc>
          <w:tcPr>
            <w:tcW w:w="708" w:type="dxa"/>
            <w:shd w:val="clear" w:color="auto" w:fill="auto"/>
            <w:noWrap/>
            <w:vAlign w:val="bottom"/>
            <w:hideMark/>
          </w:tcPr>
          <w:p w14:paraId="6F05DBE8" w14:textId="52457E3B" w:rsidR="008E0259" w:rsidRDefault="008E0259">
            <w:pPr>
              <w:jc w:val="right"/>
              <w:rPr>
                <w:rFonts w:ascii="Calibri" w:eastAsia="Times New Roman" w:hAnsi="Calibri"/>
                <w:color w:val="000000"/>
              </w:rPr>
            </w:pPr>
            <w:r>
              <w:rPr>
                <w:rFonts w:ascii="Calibri" w:eastAsia="Times New Roman" w:hAnsi="Calibri"/>
                <w:color w:val="000000"/>
              </w:rPr>
              <w:t>74</w:t>
            </w:r>
          </w:p>
        </w:tc>
        <w:tc>
          <w:tcPr>
            <w:tcW w:w="460" w:type="dxa"/>
            <w:shd w:val="clear" w:color="auto" w:fill="auto"/>
            <w:noWrap/>
            <w:vAlign w:val="bottom"/>
            <w:hideMark/>
          </w:tcPr>
          <w:p w14:paraId="4ED246D2" w14:textId="130E0785" w:rsidR="008E0259" w:rsidRDefault="008E0259">
            <w:pPr>
              <w:jc w:val="right"/>
              <w:rPr>
                <w:rFonts w:ascii="Calibri" w:eastAsia="Times New Roman" w:hAnsi="Calibri"/>
                <w:color w:val="000000"/>
              </w:rPr>
            </w:pPr>
            <w:r>
              <w:rPr>
                <w:rFonts w:ascii="Calibri" w:eastAsia="Times New Roman" w:hAnsi="Calibri"/>
                <w:color w:val="000000"/>
              </w:rPr>
              <w:t>3</w:t>
            </w:r>
          </w:p>
        </w:tc>
        <w:tc>
          <w:tcPr>
            <w:tcW w:w="1134" w:type="dxa"/>
            <w:shd w:val="clear" w:color="auto" w:fill="auto"/>
            <w:noWrap/>
            <w:vAlign w:val="bottom"/>
            <w:hideMark/>
          </w:tcPr>
          <w:p w14:paraId="73F3C3B9" w14:textId="572E8406" w:rsidR="008E0259" w:rsidRDefault="008E0259">
            <w:pPr>
              <w:jc w:val="right"/>
              <w:rPr>
                <w:rFonts w:ascii="Calibri" w:eastAsia="Times New Roman" w:hAnsi="Calibri"/>
                <w:color w:val="000000"/>
              </w:rPr>
            </w:pPr>
            <w:r>
              <w:rPr>
                <w:rFonts w:ascii="Calibri" w:eastAsia="Times New Roman" w:hAnsi="Calibri"/>
                <w:color w:val="000000"/>
              </w:rPr>
              <w:t>0</w:t>
            </w:r>
          </w:p>
        </w:tc>
      </w:tr>
      <w:tr w:rsidR="008E0259" w14:paraId="6E9524A9" w14:textId="77777777" w:rsidTr="008E0259">
        <w:trPr>
          <w:trHeight w:val="320"/>
        </w:trPr>
        <w:tc>
          <w:tcPr>
            <w:tcW w:w="956" w:type="dxa"/>
            <w:vMerge/>
            <w:tcBorders>
              <w:bottom w:val="single" w:sz="24" w:space="0" w:color="auto"/>
            </w:tcBorders>
            <w:shd w:val="clear" w:color="auto" w:fill="auto"/>
            <w:noWrap/>
            <w:vAlign w:val="bottom"/>
            <w:hideMark/>
          </w:tcPr>
          <w:p w14:paraId="7FE19EAF" w14:textId="582AAE9E" w:rsidR="008E0259" w:rsidRPr="00900EDF" w:rsidRDefault="008E0259">
            <w:pPr>
              <w:rPr>
                <w:rFonts w:ascii="Calibri" w:eastAsia="Times New Roman" w:hAnsi="Calibri"/>
                <w:b/>
                <w:color w:val="000000"/>
              </w:rPr>
            </w:pPr>
          </w:p>
        </w:tc>
        <w:tc>
          <w:tcPr>
            <w:tcW w:w="2180" w:type="dxa"/>
            <w:tcBorders>
              <w:bottom w:val="single" w:sz="24" w:space="0" w:color="auto"/>
            </w:tcBorders>
            <w:shd w:val="clear" w:color="auto" w:fill="auto"/>
            <w:noWrap/>
            <w:vAlign w:val="bottom"/>
            <w:hideMark/>
          </w:tcPr>
          <w:p w14:paraId="0D918DB9" w14:textId="0D1644C3" w:rsidR="008E0259" w:rsidRDefault="008E0259" w:rsidP="00ED7B2F">
            <w:pPr>
              <w:rPr>
                <w:rFonts w:ascii="Calibri" w:eastAsia="Times New Roman" w:hAnsi="Calibri"/>
                <w:color w:val="000000"/>
              </w:rPr>
            </w:pPr>
            <w:r>
              <w:rPr>
                <w:rFonts w:ascii="Calibri" w:eastAsia="Times New Roman" w:hAnsi="Calibri"/>
                <w:color w:val="000000"/>
              </w:rPr>
              <w:t xml:space="preserve">sGCCA </w:t>
            </w:r>
          </w:p>
        </w:tc>
        <w:tc>
          <w:tcPr>
            <w:tcW w:w="850" w:type="dxa"/>
            <w:tcBorders>
              <w:bottom w:val="single" w:sz="24" w:space="0" w:color="auto"/>
            </w:tcBorders>
            <w:shd w:val="clear" w:color="auto" w:fill="auto"/>
            <w:noWrap/>
            <w:vAlign w:val="bottom"/>
            <w:hideMark/>
          </w:tcPr>
          <w:p w14:paraId="23F6A649" w14:textId="3F5B02F0" w:rsidR="008E0259" w:rsidRDefault="008E0259">
            <w:pPr>
              <w:jc w:val="right"/>
              <w:rPr>
                <w:rFonts w:ascii="Calibri" w:eastAsia="Times New Roman" w:hAnsi="Calibri"/>
                <w:color w:val="000000"/>
              </w:rPr>
            </w:pPr>
            <w:r>
              <w:rPr>
                <w:rFonts w:ascii="Calibri" w:eastAsia="Times New Roman" w:hAnsi="Calibri"/>
                <w:color w:val="000000"/>
              </w:rPr>
              <w:t>0</w:t>
            </w:r>
          </w:p>
        </w:tc>
        <w:tc>
          <w:tcPr>
            <w:tcW w:w="567" w:type="dxa"/>
            <w:tcBorders>
              <w:bottom w:val="single" w:sz="24" w:space="0" w:color="auto"/>
            </w:tcBorders>
            <w:shd w:val="clear" w:color="auto" w:fill="auto"/>
            <w:noWrap/>
            <w:vAlign w:val="bottom"/>
            <w:hideMark/>
          </w:tcPr>
          <w:p w14:paraId="4855FB36" w14:textId="28AA129D" w:rsidR="008E0259" w:rsidRDefault="008E0259">
            <w:pPr>
              <w:jc w:val="right"/>
              <w:rPr>
                <w:rFonts w:ascii="Calibri" w:eastAsia="Times New Roman" w:hAnsi="Calibri"/>
                <w:color w:val="000000"/>
              </w:rPr>
            </w:pPr>
            <w:r>
              <w:rPr>
                <w:rFonts w:ascii="Calibri" w:eastAsia="Times New Roman" w:hAnsi="Calibri"/>
                <w:color w:val="000000"/>
              </w:rPr>
              <w:t>1</w:t>
            </w:r>
          </w:p>
        </w:tc>
        <w:tc>
          <w:tcPr>
            <w:tcW w:w="581" w:type="dxa"/>
            <w:tcBorders>
              <w:bottom w:val="single" w:sz="24" w:space="0" w:color="auto"/>
            </w:tcBorders>
            <w:shd w:val="clear" w:color="auto" w:fill="auto"/>
            <w:noWrap/>
            <w:vAlign w:val="bottom"/>
            <w:hideMark/>
          </w:tcPr>
          <w:p w14:paraId="25932567" w14:textId="43C01B5D" w:rsidR="008E0259" w:rsidRDefault="008E0259">
            <w:pPr>
              <w:jc w:val="right"/>
              <w:rPr>
                <w:rFonts w:ascii="Calibri" w:eastAsia="Times New Roman" w:hAnsi="Calibri"/>
                <w:color w:val="000000"/>
              </w:rPr>
            </w:pPr>
            <w:r>
              <w:rPr>
                <w:rFonts w:ascii="Calibri" w:eastAsia="Times New Roman" w:hAnsi="Calibri"/>
                <w:color w:val="000000"/>
              </w:rPr>
              <w:t>7</w:t>
            </w:r>
          </w:p>
        </w:tc>
        <w:tc>
          <w:tcPr>
            <w:tcW w:w="567" w:type="dxa"/>
            <w:tcBorders>
              <w:bottom w:val="single" w:sz="24" w:space="0" w:color="auto"/>
            </w:tcBorders>
            <w:shd w:val="clear" w:color="auto" w:fill="auto"/>
            <w:noWrap/>
            <w:vAlign w:val="bottom"/>
            <w:hideMark/>
          </w:tcPr>
          <w:p w14:paraId="190EB1A5" w14:textId="19153CD1" w:rsidR="008E0259" w:rsidRDefault="008E0259">
            <w:pPr>
              <w:jc w:val="right"/>
              <w:rPr>
                <w:rFonts w:ascii="Calibri" w:eastAsia="Times New Roman" w:hAnsi="Calibri"/>
                <w:color w:val="000000"/>
              </w:rPr>
            </w:pPr>
            <w:r>
              <w:rPr>
                <w:rFonts w:ascii="Calibri" w:eastAsia="Times New Roman" w:hAnsi="Calibri"/>
                <w:color w:val="000000"/>
              </w:rPr>
              <w:t>1</w:t>
            </w:r>
          </w:p>
        </w:tc>
        <w:tc>
          <w:tcPr>
            <w:tcW w:w="581" w:type="dxa"/>
            <w:tcBorders>
              <w:bottom w:val="single" w:sz="24" w:space="0" w:color="auto"/>
            </w:tcBorders>
            <w:shd w:val="clear" w:color="auto" w:fill="auto"/>
            <w:noWrap/>
            <w:vAlign w:val="bottom"/>
            <w:hideMark/>
          </w:tcPr>
          <w:p w14:paraId="63C1B685" w14:textId="26E421AD" w:rsidR="008E0259" w:rsidRDefault="008E0259">
            <w:pPr>
              <w:jc w:val="right"/>
              <w:rPr>
                <w:rFonts w:ascii="Calibri" w:eastAsia="Times New Roman" w:hAnsi="Calibri"/>
                <w:color w:val="000000"/>
              </w:rPr>
            </w:pPr>
            <w:r>
              <w:rPr>
                <w:rFonts w:ascii="Calibri" w:eastAsia="Times New Roman" w:hAnsi="Calibri"/>
                <w:color w:val="000000"/>
              </w:rPr>
              <w:t>0</w:t>
            </w:r>
          </w:p>
        </w:tc>
        <w:tc>
          <w:tcPr>
            <w:tcW w:w="606" w:type="dxa"/>
            <w:tcBorders>
              <w:bottom w:val="single" w:sz="24" w:space="0" w:color="auto"/>
            </w:tcBorders>
            <w:shd w:val="clear" w:color="auto" w:fill="auto"/>
            <w:noWrap/>
            <w:vAlign w:val="bottom"/>
            <w:hideMark/>
          </w:tcPr>
          <w:p w14:paraId="1983F345" w14:textId="4C3EDE14" w:rsidR="008E0259" w:rsidRDefault="008E0259">
            <w:pPr>
              <w:jc w:val="right"/>
              <w:rPr>
                <w:rFonts w:ascii="Calibri" w:eastAsia="Times New Roman" w:hAnsi="Calibri"/>
                <w:color w:val="000000"/>
              </w:rPr>
            </w:pPr>
            <w:r>
              <w:rPr>
                <w:rFonts w:ascii="Calibri" w:eastAsia="Times New Roman" w:hAnsi="Calibri"/>
                <w:color w:val="000000"/>
              </w:rPr>
              <w:t>1</w:t>
            </w:r>
          </w:p>
        </w:tc>
        <w:tc>
          <w:tcPr>
            <w:tcW w:w="466" w:type="dxa"/>
            <w:tcBorders>
              <w:bottom w:val="single" w:sz="24" w:space="0" w:color="auto"/>
            </w:tcBorders>
            <w:shd w:val="clear" w:color="auto" w:fill="auto"/>
            <w:noWrap/>
            <w:vAlign w:val="bottom"/>
            <w:hideMark/>
          </w:tcPr>
          <w:p w14:paraId="76186791" w14:textId="32428C61" w:rsidR="008E0259" w:rsidRDefault="008E0259">
            <w:pPr>
              <w:jc w:val="right"/>
              <w:rPr>
                <w:rFonts w:ascii="Calibri" w:eastAsia="Times New Roman" w:hAnsi="Calibri"/>
                <w:color w:val="000000"/>
              </w:rPr>
            </w:pPr>
            <w:r>
              <w:rPr>
                <w:rFonts w:ascii="Calibri" w:eastAsia="Times New Roman" w:hAnsi="Calibri"/>
                <w:color w:val="000000"/>
              </w:rPr>
              <w:t>0</w:t>
            </w:r>
          </w:p>
        </w:tc>
        <w:tc>
          <w:tcPr>
            <w:tcW w:w="708" w:type="dxa"/>
            <w:tcBorders>
              <w:bottom w:val="single" w:sz="24" w:space="0" w:color="auto"/>
            </w:tcBorders>
            <w:shd w:val="clear" w:color="auto" w:fill="auto"/>
            <w:noWrap/>
            <w:vAlign w:val="bottom"/>
            <w:hideMark/>
          </w:tcPr>
          <w:p w14:paraId="214A2D26" w14:textId="0F92FC7A" w:rsidR="008E0259" w:rsidRDefault="008E0259">
            <w:pPr>
              <w:jc w:val="right"/>
              <w:rPr>
                <w:rFonts w:ascii="Calibri" w:eastAsia="Times New Roman" w:hAnsi="Calibri"/>
                <w:color w:val="000000"/>
              </w:rPr>
            </w:pPr>
            <w:r>
              <w:rPr>
                <w:rFonts w:ascii="Calibri" w:eastAsia="Times New Roman" w:hAnsi="Calibri"/>
                <w:color w:val="000000"/>
              </w:rPr>
              <w:t>15</w:t>
            </w:r>
          </w:p>
        </w:tc>
        <w:tc>
          <w:tcPr>
            <w:tcW w:w="460" w:type="dxa"/>
            <w:tcBorders>
              <w:bottom w:val="single" w:sz="24" w:space="0" w:color="auto"/>
            </w:tcBorders>
            <w:shd w:val="clear" w:color="auto" w:fill="auto"/>
            <w:noWrap/>
            <w:vAlign w:val="bottom"/>
            <w:hideMark/>
          </w:tcPr>
          <w:p w14:paraId="35B2CDDE" w14:textId="5195699C" w:rsidR="008E0259" w:rsidRDefault="008E0259">
            <w:pPr>
              <w:jc w:val="right"/>
              <w:rPr>
                <w:rFonts w:ascii="Calibri" w:eastAsia="Times New Roman" w:hAnsi="Calibri"/>
                <w:color w:val="000000"/>
              </w:rPr>
            </w:pPr>
            <w:r>
              <w:rPr>
                <w:rFonts w:ascii="Calibri" w:eastAsia="Times New Roman" w:hAnsi="Calibri"/>
                <w:color w:val="000000"/>
              </w:rPr>
              <w:t>0</w:t>
            </w:r>
          </w:p>
        </w:tc>
        <w:tc>
          <w:tcPr>
            <w:tcW w:w="1134" w:type="dxa"/>
            <w:tcBorders>
              <w:bottom w:val="single" w:sz="24" w:space="0" w:color="auto"/>
            </w:tcBorders>
            <w:shd w:val="clear" w:color="auto" w:fill="auto"/>
            <w:noWrap/>
            <w:vAlign w:val="bottom"/>
            <w:hideMark/>
          </w:tcPr>
          <w:p w14:paraId="279086EE" w14:textId="09F3CAB3" w:rsidR="008E0259" w:rsidRDefault="008E0259">
            <w:pPr>
              <w:jc w:val="right"/>
              <w:rPr>
                <w:rFonts w:ascii="Calibri" w:eastAsia="Times New Roman" w:hAnsi="Calibri"/>
                <w:color w:val="000000"/>
              </w:rPr>
            </w:pPr>
            <w:r>
              <w:rPr>
                <w:rFonts w:ascii="Calibri" w:eastAsia="Times New Roman" w:hAnsi="Calibri"/>
                <w:color w:val="000000"/>
              </w:rPr>
              <w:t>0</w:t>
            </w:r>
          </w:p>
        </w:tc>
      </w:tr>
      <w:tr w:rsidR="008E0259" w14:paraId="3A225652" w14:textId="77777777" w:rsidTr="00B205BB">
        <w:trPr>
          <w:trHeight w:val="320"/>
        </w:trPr>
        <w:tc>
          <w:tcPr>
            <w:tcW w:w="956" w:type="dxa"/>
            <w:vMerge w:val="restart"/>
            <w:tcBorders>
              <w:top w:val="single" w:sz="24" w:space="0" w:color="auto"/>
            </w:tcBorders>
            <w:shd w:val="clear" w:color="auto" w:fill="auto"/>
            <w:noWrap/>
            <w:vAlign w:val="bottom"/>
            <w:hideMark/>
          </w:tcPr>
          <w:p w14:paraId="4B0793BA" w14:textId="4AD26C9D" w:rsidR="008E0259" w:rsidRPr="00900EDF" w:rsidRDefault="008E0259" w:rsidP="009365C6">
            <w:pPr>
              <w:rPr>
                <w:rFonts w:ascii="Calibri" w:eastAsia="Times New Roman" w:hAnsi="Calibri"/>
                <w:b/>
                <w:color w:val="000000"/>
              </w:rPr>
            </w:pPr>
            <w:r w:rsidRPr="00900EDF">
              <w:rPr>
                <w:rFonts w:ascii="Calibri" w:eastAsia="Times New Roman" w:hAnsi="Calibri"/>
                <w:b/>
                <w:color w:val="000000"/>
              </w:rPr>
              <w:t>Lung</w:t>
            </w:r>
          </w:p>
          <w:p w14:paraId="135659E5" w14:textId="77777777" w:rsidR="008E0259" w:rsidRPr="00900EDF" w:rsidRDefault="008E0259" w:rsidP="009365C6">
            <w:pPr>
              <w:rPr>
                <w:rFonts w:ascii="Calibri" w:eastAsia="Times New Roman" w:hAnsi="Calibri"/>
                <w:b/>
                <w:color w:val="000000"/>
              </w:rPr>
            </w:pPr>
          </w:p>
          <w:p w14:paraId="5FC460B3" w14:textId="77777777" w:rsidR="008E0259" w:rsidRPr="00900EDF" w:rsidRDefault="008E0259" w:rsidP="009365C6">
            <w:pPr>
              <w:rPr>
                <w:rFonts w:ascii="Calibri" w:eastAsia="Times New Roman" w:hAnsi="Calibri"/>
                <w:b/>
                <w:color w:val="000000"/>
              </w:rPr>
            </w:pPr>
          </w:p>
          <w:p w14:paraId="416AC2D1" w14:textId="77777777" w:rsidR="008E0259" w:rsidRPr="00900EDF" w:rsidRDefault="008E0259" w:rsidP="009365C6">
            <w:pPr>
              <w:rPr>
                <w:rFonts w:ascii="Calibri" w:eastAsia="Times New Roman" w:hAnsi="Calibri"/>
                <w:b/>
                <w:color w:val="000000"/>
              </w:rPr>
            </w:pPr>
          </w:p>
          <w:p w14:paraId="47762162" w14:textId="77777777" w:rsidR="008E0259" w:rsidRPr="00900EDF" w:rsidRDefault="008E0259" w:rsidP="009365C6">
            <w:pPr>
              <w:rPr>
                <w:rFonts w:ascii="Calibri" w:eastAsia="Times New Roman" w:hAnsi="Calibri"/>
                <w:b/>
                <w:color w:val="000000"/>
              </w:rPr>
            </w:pPr>
          </w:p>
          <w:p w14:paraId="6AAC5D2E" w14:textId="3FFF1744" w:rsidR="008E0259" w:rsidRPr="00900EDF" w:rsidRDefault="008E0259" w:rsidP="009365C6">
            <w:pPr>
              <w:rPr>
                <w:rFonts w:ascii="Calibri" w:eastAsia="Times New Roman" w:hAnsi="Calibri"/>
                <w:b/>
                <w:color w:val="000000"/>
              </w:rPr>
            </w:pPr>
          </w:p>
        </w:tc>
        <w:tc>
          <w:tcPr>
            <w:tcW w:w="2180" w:type="dxa"/>
            <w:tcBorders>
              <w:top w:val="single" w:sz="24" w:space="0" w:color="auto"/>
              <w:bottom w:val="single" w:sz="4" w:space="0" w:color="auto"/>
            </w:tcBorders>
            <w:shd w:val="clear" w:color="auto" w:fill="auto"/>
            <w:noWrap/>
            <w:vAlign w:val="bottom"/>
            <w:hideMark/>
          </w:tcPr>
          <w:p w14:paraId="717F9C3A" w14:textId="0CCC2D8D" w:rsidR="008E0259" w:rsidRDefault="008E0259" w:rsidP="00ED7B2F">
            <w:pPr>
              <w:rPr>
                <w:rFonts w:ascii="Calibri" w:eastAsia="Times New Roman" w:hAnsi="Calibri"/>
                <w:color w:val="000000"/>
              </w:rPr>
            </w:pPr>
            <w:r>
              <w:rPr>
                <w:rFonts w:ascii="Calibri" w:eastAsia="Times New Roman" w:hAnsi="Calibri"/>
                <w:color w:val="000000"/>
              </w:rPr>
              <w:t xml:space="preserve">Concatenation </w:t>
            </w:r>
          </w:p>
        </w:tc>
        <w:tc>
          <w:tcPr>
            <w:tcW w:w="850" w:type="dxa"/>
            <w:tcBorders>
              <w:top w:val="single" w:sz="24" w:space="0" w:color="auto"/>
            </w:tcBorders>
            <w:shd w:val="clear" w:color="auto" w:fill="auto"/>
            <w:noWrap/>
            <w:vAlign w:val="bottom"/>
            <w:hideMark/>
          </w:tcPr>
          <w:p w14:paraId="47995A33" w14:textId="6FB23441" w:rsidR="008E0259" w:rsidRDefault="008E0259">
            <w:pPr>
              <w:jc w:val="right"/>
              <w:rPr>
                <w:rFonts w:ascii="Calibri" w:eastAsia="Times New Roman" w:hAnsi="Calibri"/>
                <w:color w:val="000000"/>
              </w:rPr>
            </w:pPr>
            <w:r>
              <w:rPr>
                <w:rFonts w:ascii="Calibri" w:eastAsia="Times New Roman" w:hAnsi="Calibri"/>
                <w:color w:val="000000"/>
              </w:rPr>
              <w:t>0</w:t>
            </w:r>
          </w:p>
        </w:tc>
        <w:tc>
          <w:tcPr>
            <w:tcW w:w="567" w:type="dxa"/>
            <w:tcBorders>
              <w:top w:val="single" w:sz="24" w:space="0" w:color="auto"/>
            </w:tcBorders>
            <w:shd w:val="clear" w:color="auto" w:fill="auto"/>
            <w:noWrap/>
            <w:vAlign w:val="bottom"/>
            <w:hideMark/>
          </w:tcPr>
          <w:p w14:paraId="61263D8D" w14:textId="61EE1F1E" w:rsidR="008E0259" w:rsidRDefault="008E0259">
            <w:pPr>
              <w:jc w:val="right"/>
              <w:rPr>
                <w:rFonts w:ascii="Calibri" w:eastAsia="Times New Roman" w:hAnsi="Calibri"/>
                <w:color w:val="000000"/>
              </w:rPr>
            </w:pPr>
            <w:r>
              <w:rPr>
                <w:rFonts w:ascii="Calibri" w:eastAsia="Times New Roman" w:hAnsi="Calibri"/>
                <w:color w:val="000000"/>
              </w:rPr>
              <w:t>1</w:t>
            </w:r>
          </w:p>
        </w:tc>
        <w:tc>
          <w:tcPr>
            <w:tcW w:w="581" w:type="dxa"/>
            <w:tcBorders>
              <w:top w:val="single" w:sz="24" w:space="0" w:color="auto"/>
              <w:bottom w:val="single" w:sz="4" w:space="0" w:color="auto"/>
            </w:tcBorders>
            <w:shd w:val="clear" w:color="auto" w:fill="auto"/>
            <w:noWrap/>
            <w:vAlign w:val="bottom"/>
            <w:hideMark/>
          </w:tcPr>
          <w:p w14:paraId="13144110" w14:textId="5A6FD901" w:rsidR="008E0259" w:rsidRDefault="008E0259">
            <w:pPr>
              <w:jc w:val="right"/>
              <w:rPr>
                <w:rFonts w:ascii="Calibri" w:eastAsia="Times New Roman" w:hAnsi="Calibri"/>
                <w:color w:val="000000"/>
              </w:rPr>
            </w:pPr>
            <w:r>
              <w:rPr>
                <w:rFonts w:ascii="Calibri" w:eastAsia="Times New Roman" w:hAnsi="Calibri"/>
                <w:color w:val="000000"/>
              </w:rPr>
              <w:t>0</w:t>
            </w:r>
          </w:p>
        </w:tc>
        <w:tc>
          <w:tcPr>
            <w:tcW w:w="567" w:type="dxa"/>
            <w:tcBorders>
              <w:top w:val="single" w:sz="24" w:space="0" w:color="auto"/>
              <w:bottom w:val="single" w:sz="4" w:space="0" w:color="auto"/>
            </w:tcBorders>
            <w:shd w:val="clear" w:color="auto" w:fill="auto"/>
            <w:noWrap/>
            <w:vAlign w:val="bottom"/>
            <w:hideMark/>
          </w:tcPr>
          <w:p w14:paraId="0B10B970" w14:textId="5BF039BD" w:rsidR="008E0259" w:rsidRDefault="008E0259">
            <w:pPr>
              <w:jc w:val="right"/>
              <w:rPr>
                <w:rFonts w:ascii="Calibri" w:eastAsia="Times New Roman" w:hAnsi="Calibri"/>
                <w:color w:val="000000"/>
              </w:rPr>
            </w:pPr>
            <w:r>
              <w:rPr>
                <w:rFonts w:ascii="Calibri" w:eastAsia="Times New Roman" w:hAnsi="Calibri"/>
                <w:color w:val="000000"/>
              </w:rPr>
              <w:t>50</w:t>
            </w:r>
          </w:p>
        </w:tc>
        <w:tc>
          <w:tcPr>
            <w:tcW w:w="581" w:type="dxa"/>
            <w:tcBorders>
              <w:top w:val="single" w:sz="24" w:space="0" w:color="auto"/>
            </w:tcBorders>
            <w:shd w:val="clear" w:color="auto" w:fill="auto"/>
            <w:noWrap/>
            <w:vAlign w:val="bottom"/>
            <w:hideMark/>
          </w:tcPr>
          <w:p w14:paraId="1BA6C120" w14:textId="27A4CDC9" w:rsidR="008E0259" w:rsidRDefault="008E0259">
            <w:pPr>
              <w:jc w:val="right"/>
              <w:rPr>
                <w:rFonts w:ascii="Calibri" w:eastAsia="Times New Roman" w:hAnsi="Calibri"/>
                <w:color w:val="000000"/>
              </w:rPr>
            </w:pPr>
            <w:r>
              <w:rPr>
                <w:rFonts w:ascii="Calibri" w:eastAsia="Times New Roman" w:hAnsi="Calibri"/>
                <w:color w:val="000000"/>
              </w:rPr>
              <w:t>0</w:t>
            </w:r>
          </w:p>
        </w:tc>
        <w:tc>
          <w:tcPr>
            <w:tcW w:w="606" w:type="dxa"/>
            <w:tcBorders>
              <w:top w:val="single" w:sz="24" w:space="0" w:color="auto"/>
              <w:bottom w:val="single" w:sz="4" w:space="0" w:color="auto"/>
            </w:tcBorders>
            <w:shd w:val="clear" w:color="auto" w:fill="auto"/>
            <w:noWrap/>
            <w:vAlign w:val="bottom"/>
            <w:hideMark/>
          </w:tcPr>
          <w:p w14:paraId="674BAE62" w14:textId="14C5EB3B" w:rsidR="008E0259" w:rsidRDefault="008E0259">
            <w:pPr>
              <w:jc w:val="right"/>
              <w:rPr>
                <w:rFonts w:ascii="Calibri" w:eastAsia="Times New Roman" w:hAnsi="Calibri"/>
                <w:color w:val="000000"/>
              </w:rPr>
            </w:pPr>
            <w:r>
              <w:rPr>
                <w:rFonts w:ascii="Calibri" w:eastAsia="Times New Roman" w:hAnsi="Calibri"/>
                <w:color w:val="000000"/>
              </w:rPr>
              <w:t>0</w:t>
            </w:r>
          </w:p>
        </w:tc>
        <w:tc>
          <w:tcPr>
            <w:tcW w:w="466" w:type="dxa"/>
            <w:tcBorders>
              <w:top w:val="single" w:sz="24" w:space="0" w:color="auto"/>
              <w:bottom w:val="single" w:sz="4" w:space="0" w:color="auto"/>
            </w:tcBorders>
            <w:shd w:val="clear" w:color="auto" w:fill="auto"/>
            <w:noWrap/>
            <w:vAlign w:val="bottom"/>
            <w:hideMark/>
          </w:tcPr>
          <w:p w14:paraId="5D6DC38F" w14:textId="6B79B23D" w:rsidR="008E0259" w:rsidRDefault="008E0259">
            <w:pPr>
              <w:jc w:val="right"/>
              <w:rPr>
                <w:rFonts w:ascii="Calibri" w:eastAsia="Times New Roman" w:hAnsi="Calibri"/>
                <w:color w:val="000000"/>
              </w:rPr>
            </w:pPr>
            <w:r>
              <w:rPr>
                <w:rFonts w:ascii="Calibri" w:eastAsia="Times New Roman" w:hAnsi="Calibri"/>
                <w:color w:val="000000"/>
              </w:rPr>
              <w:t>3</w:t>
            </w:r>
          </w:p>
        </w:tc>
        <w:tc>
          <w:tcPr>
            <w:tcW w:w="708" w:type="dxa"/>
            <w:tcBorders>
              <w:top w:val="single" w:sz="24" w:space="0" w:color="auto"/>
              <w:bottom w:val="single" w:sz="4" w:space="0" w:color="auto"/>
            </w:tcBorders>
            <w:shd w:val="clear" w:color="auto" w:fill="auto"/>
            <w:noWrap/>
            <w:vAlign w:val="bottom"/>
            <w:hideMark/>
          </w:tcPr>
          <w:p w14:paraId="56F43C9C" w14:textId="43CDDF08" w:rsidR="008E0259" w:rsidRDefault="008E0259">
            <w:pPr>
              <w:jc w:val="right"/>
              <w:rPr>
                <w:rFonts w:ascii="Calibri" w:eastAsia="Times New Roman" w:hAnsi="Calibri"/>
                <w:color w:val="000000"/>
              </w:rPr>
            </w:pPr>
            <w:r>
              <w:rPr>
                <w:rFonts w:ascii="Calibri" w:eastAsia="Times New Roman" w:hAnsi="Calibri"/>
                <w:color w:val="000000"/>
              </w:rPr>
              <w:t>0</w:t>
            </w:r>
          </w:p>
        </w:tc>
        <w:tc>
          <w:tcPr>
            <w:tcW w:w="460" w:type="dxa"/>
            <w:tcBorders>
              <w:top w:val="single" w:sz="24" w:space="0" w:color="auto"/>
            </w:tcBorders>
            <w:shd w:val="clear" w:color="auto" w:fill="auto"/>
            <w:noWrap/>
            <w:vAlign w:val="bottom"/>
            <w:hideMark/>
          </w:tcPr>
          <w:p w14:paraId="72C60995" w14:textId="22A0298D" w:rsidR="008E0259" w:rsidRDefault="008E0259">
            <w:pPr>
              <w:jc w:val="right"/>
              <w:rPr>
                <w:rFonts w:ascii="Calibri" w:eastAsia="Times New Roman" w:hAnsi="Calibri"/>
                <w:color w:val="000000"/>
              </w:rPr>
            </w:pPr>
            <w:r>
              <w:rPr>
                <w:rFonts w:ascii="Calibri" w:eastAsia="Times New Roman" w:hAnsi="Calibri"/>
                <w:color w:val="000000"/>
              </w:rPr>
              <w:t>0</w:t>
            </w:r>
          </w:p>
        </w:tc>
        <w:tc>
          <w:tcPr>
            <w:tcW w:w="1134" w:type="dxa"/>
            <w:tcBorders>
              <w:top w:val="single" w:sz="24" w:space="0" w:color="auto"/>
              <w:bottom w:val="single" w:sz="4" w:space="0" w:color="auto"/>
            </w:tcBorders>
            <w:shd w:val="clear" w:color="auto" w:fill="auto"/>
            <w:noWrap/>
            <w:vAlign w:val="bottom"/>
            <w:hideMark/>
          </w:tcPr>
          <w:p w14:paraId="326A7BF6" w14:textId="00BDFBE7" w:rsidR="008E0259" w:rsidRDefault="008E0259">
            <w:pPr>
              <w:jc w:val="right"/>
              <w:rPr>
                <w:rFonts w:ascii="Calibri" w:eastAsia="Times New Roman" w:hAnsi="Calibri"/>
                <w:color w:val="000000"/>
              </w:rPr>
            </w:pPr>
            <w:r>
              <w:rPr>
                <w:rFonts w:ascii="Calibri" w:eastAsia="Times New Roman" w:hAnsi="Calibri"/>
                <w:color w:val="000000"/>
              </w:rPr>
              <w:t>0</w:t>
            </w:r>
          </w:p>
        </w:tc>
      </w:tr>
      <w:tr w:rsidR="008E0259" w14:paraId="23301690" w14:textId="77777777" w:rsidTr="00B205BB">
        <w:trPr>
          <w:trHeight w:val="320"/>
        </w:trPr>
        <w:tc>
          <w:tcPr>
            <w:tcW w:w="956" w:type="dxa"/>
            <w:vMerge/>
            <w:shd w:val="clear" w:color="auto" w:fill="auto"/>
            <w:noWrap/>
            <w:vAlign w:val="bottom"/>
            <w:hideMark/>
          </w:tcPr>
          <w:p w14:paraId="52566C58" w14:textId="22986280" w:rsidR="008E0259" w:rsidRDefault="008E0259" w:rsidP="009365C6">
            <w:pPr>
              <w:rPr>
                <w:rFonts w:ascii="Calibri" w:eastAsia="Times New Roman" w:hAnsi="Calibri"/>
                <w:color w:val="000000"/>
              </w:rPr>
            </w:pPr>
          </w:p>
        </w:tc>
        <w:tc>
          <w:tcPr>
            <w:tcW w:w="2180" w:type="dxa"/>
            <w:shd w:val="clear" w:color="auto" w:fill="E2EFD9" w:themeFill="accent6" w:themeFillTint="33"/>
            <w:noWrap/>
            <w:vAlign w:val="bottom"/>
            <w:hideMark/>
          </w:tcPr>
          <w:p w14:paraId="58873CAA" w14:textId="49AA4E8D" w:rsidR="008E0259" w:rsidRPr="00A95A48" w:rsidRDefault="008E0259" w:rsidP="00ED7B2F">
            <w:pPr>
              <w:rPr>
                <w:rFonts w:ascii="Calibri" w:eastAsia="Times New Roman" w:hAnsi="Calibri"/>
                <w:b/>
                <w:color w:val="000000"/>
              </w:rPr>
            </w:pPr>
            <w:r w:rsidRPr="00A95A48">
              <w:rPr>
                <w:rFonts w:ascii="Calibri" w:eastAsia="Times New Roman" w:hAnsi="Calibri"/>
                <w:b/>
                <w:color w:val="000000"/>
              </w:rPr>
              <w:t xml:space="preserve">DIABLO_full </w:t>
            </w:r>
          </w:p>
        </w:tc>
        <w:tc>
          <w:tcPr>
            <w:tcW w:w="850" w:type="dxa"/>
            <w:tcBorders>
              <w:bottom w:val="single" w:sz="4" w:space="0" w:color="auto"/>
            </w:tcBorders>
            <w:shd w:val="clear" w:color="auto" w:fill="auto"/>
            <w:noWrap/>
            <w:vAlign w:val="bottom"/>
            <w:hideMark/>
          </w:tcPr>
          <w:p w14:paraId="572F37A6" w14:textId="1CBD4086" w:rsidR="008E0259" w:rsidRPr="00A95A48" w:rsidRDefault="008E0259">
            <w:pPr>
              <w:jc w:val="right"/>
              <w:rPr>
                <w:rFonts w:ascii="Calibri" w:eastAsia="Times New Roman" w:hAnsi="Calibri"/>
                <w:color w:val="000000"/>
              </w:rPr>
            </w:pPr>
            <w:r w:rsidRPr="00A95A48">
              <w:rPr>
                <w:rFonts w:ascii="Calibri" w:eastAsia="Times New Roman" w:hAnsi="Calibri"/>
                <w:color w:val="000000"/>
              </w:rPr>
              <w:t>0</w:t>
            </w:r>
          </w:p>
        </w:tc>
        <w:tc>
          <w:tcPr>
            <w:tcW w:w="567" w:type="dxa"/>
            <w:shd w:val="clear" w:color="auto" w:fill="auto"/>
            <w:noWrap/>
            <w:vAlign w:val="bottom"/>
            <w:hideMark/>
          </w:tcPr>
          <w:p w14:paraId="4976B8BD" w14:textId="5EBA6EA9" w:rsidR="008E0259" w:rsidRPr="00A95A48" w:rsidRDefault="008E0259">
            <w:pPr>
              <w:jc w:val="right"/>
              <w:rPr>
                <w:rFonts w:ascii="Calibri" w:eastAsia="Times New Roman" w:hAnsi="Calibri"/>
                <w:color w:val="000000"/>
              </w:rPr>
            </w:pPr>
            <w:r w:rsidRPr="00A95A48">
              <w:rPr>
                <w:rFonts w:ascii="Calibri" w:eastAsia="Times New Roman" w:hAnsi="Calibri"/>
                <w:color w:val="000000"/>
              </w:rPr>
              <w:t>1</w:t>
            </w:r>
          </w:p>
        </w:tc>
        <w:tc>
          <w:tcPr>
            <w:tcW w:w="581" w:type="dxa"/>
            <w:shd w:val="clear" w:color="auto" w:fill="E2EFD9" w:themeFill="accent6" w:themeFillTint="33"/>
            <w:noWrap/>
            <w:vAlign w:val="bottom"/>
            <w:hideMark/>
          </w:tcPr>
          <w:p w14:paraId="6A9A17E7" w14:textId="39C98477" w:rsidR="008E0259" w:rsidRPr="00A95A48" w:rsidRDefault="008E0259">
            <w:pPr>
              <w:jc w:val="right"/>
              <w:rPr>
                <w:rFonts w:ascii="Calibri" w:eastAsia="Times New Roman" w:hAnsi="Calibri"/>
                <w:b/>
                <w:color w:val="000000"/>
              </w:rPr>
            </w:pPr>
            <w:r w:rsidRPr="00A95A48">
              <w:rPr>
                <w:rFonts w:ascii="Calibri" w:eastAsia="Times New Roman" w:hAnsi="Calibri"/>
                <w:b/>
                <w:color w:val="000000"/>
              </w:rPr>
              <w:t>33</w:t>
            </w:r>
          </w:p>
        </w:tc>
        <w:tc>
          <w:tcPr>
            <w:tcW w:w="567" w:type="dxa"/>
            <w:shd w:val="clear" w:color="auto" w:fill="auto"/>
            <w:noWrap/>
            <w:vAlign w:val="bottom"/>
            <w:hideMark/>
          </w:tcPr>
          <w:p w14:paraId="3493F2AD" w14:textId="2565B501" w:rsidR="008E0259" w:rsidRPr="00A95A48" w:rsidRDefault="008E0259">
            <w:pPr>
              <w:jc w:val="right"/>
              <w:rPr>
                <w:rFonts w:ascii="Calibri" w:eastAsia="Times New Roman" w:hAnsi="Calibri"/>
                <w:color w:val="000000"/>
              </w:rPr>
            </w:pPr>
            <w:r w:rsidRPr="00A95A48">
              <w:rPr>
                <w:rFonts w:ascii="Calibri" w:eastAsia="Times New Roman" w:hAnsi="Calibri"/>
                <w:color w:val="000000"/>
              </w:rPr>
              <w:t>19</w:t>
            </w:r>
          </w:p>
        </w:tc>
        <w:tc>
          <w:tcPr>
            <w:tcW w:w="581" w:type="dxa"/>
            <w:shd w:val="clear" w:color="auto" w:fill="auto"/>
            <w:noWrap/>
            <w:vAlign w:val="bottom"/>
            <w:hideMark/>
          </w:tcPr>
          <w:p w14:paraId="2AD1B70F" w14:textId="5A529BB0" w:rsidR="008E0259" w:rsidRPr="00A95A48" w:rsidRDefault="008E0259">
            <w:pPr>
              <w:jc w:val="right"/>
              <w:rPr>
                <w:rFonts w:ascii="Calibri" w:eastAsia="Times New Roman" w:hAnsi="Calibri"/>
                <w:color w:val="000000"/>
              </w:rPr>
            </w:pPr>
            <w:r w:rsidRPr="00A95A48">
              <w:rPr>
                <w:rFonts w:ascii="Calibri" w:eastAsia="Times New Roman" w:hAnsi="Calibri"/>
                <w:color w:val="000000"/>
              </w:rPr>
              <w:t>13</w:t>
            </w:r>
          </w:p>
        </w:tc>
        <w:tc>
          <w:tcPr>
            <w:tcW w:w="606" w:type="dxa"/>
            <w:shd w:val="clear" w:color="auto" w:fill="E2EFD9" w:themeFill="accent6" w:themeFillTint="33"/>
            <w:noWrap/>
            <w:vAlign w:val="bottom"/>
            <w:hideMark/>
          </w:tcPr>
          <w:p w14:paraId="4A68769E" w14:textId="571CAC9C" w:rsidR="008E0259" w:rsidRPr="00A95A48" w:rsidRDefault="008E0259">
            <w:pPr>
              <w:jc w:val="right"/>
              <w:rPr>
                <w:rFonts w:ascii="Calibri" w:eastAsia="Times New Roman" w:hAnsi="Calibri"/>
                <w:b/>
                <w:color w:val="000000"/>
              </w:rPr>
            </w:pPr>
            <w:r w:rsidRPr="00A95A48">
              <w:rPr>
                <w:rFonts w:ascii="Calibri" w:eastAsia="Times New Roman" w:hAnsi="Calibri"/>
                <w:b/>
                <w:color w:val="000000"/>
              </w:rPr>
              <w:t>193</w:t>
            </w:r>
          </w:p>
        </w:tc>
        <w:tc>
          <w:tcPr>
            <w:tcW w:w="466" w:type="dxa"/>
            <w:shd w:val="clear" w:color="auto" w:fill="E2EFD9" w:themeFill="accent6" w:themeFillTint="33"/>
            <w:noWrap/>
            <w:vAlign w:val="bottom"/>
            <w:hideMark/>
          </w:tcPr>
          <w:p w14:paraId="249B5FC5" w14:textId="3F69CE79" w:rsidR="008E0259" w:rsidRPr="00A95A48" w:rsidRDefault="008E0259">
            <w:pPr>
              <w:jc w:val="right"/>
              <w:rPr>
                <w:rFonts w:ascii="Calibri" w:eastAsia="Times New Roman" w:hAnsi="Calibri"/>
                <w:b/>
                <w:color w:val="000000"/>
              </w:rPr>
            </w:pPr>
            <w:r w:rsidRPr="00A95A48">
              <w:rPr>
                <w:rFonts w:ascii="Calibri" w:eastAsia="Times New Roman" w:hAnsi="Calibri"/>
                <w:b/>
                <w:color w:val="000000"/>
              </w:rPr>
              <w:t>7</w:t>
            </w:r>
          </w:p>
        </w:tc>
        <w:tc>
          <w:tcPr>
            <w:tcW w:w="708" w:type="dxa"/>
            <w:shd w:val="clear" w:color="auto" w:fill="E2EFD9" w:themeFill="accent6" w:themeFillTint="33"/>
            <w:noWrap/>
            <w:vAlign w:val="bottom"/>
            <w:hideMark/>
          </w:tcPr>
          <w:p w14:paraId="77B5D045" w14:textId="285E81B5" w:rsidR="008E0259" w:rsidRPr="00A95A48" w:rsidRDefault="008E0259">
            <w:pPr>
              <w:jc w:val="right"/>
              <w:rPr>
                <w:rFonts w:ascii="Calibri" w:eastAsia="Times New Roman" w:hAnsi="Calibri"/>
                <w:b/>
                <w:color w:val="000000"/>
              </w:rPr>
            </w:pPr>
            <w:r w:rsidRPr="00A95A48">
              <w:rPr>
                <w:rFonts w:ascii="Calibri" w:eastAsia="Times New Roman" w:hAnsi="Calibri"/>
                <w:b/>
                <w:color w:val="000000"/>
              </w:rPr>
              <w:t>100</w:t>
            </w:r>
          </w:p>
        </w:tc>
        <w:tc>
          <w:tcPr>
            <w:tcW w:w="460" w:type="dxa"/>
            <w:shd w:val="clear" w:color="auto" w:fill="auto"/>
            <w:noWrap/>
            <w:vAlign w:val="bottom"/>
            <w:hideMark/>
          </w:tcPr>
          <w:p w14:paraId="1503E0C1" w14:textId="1C5A6A8D" w:rsidR="008E0259" w:rsidRPr="00A95A48" w:rsidRDefault="008E0259">
            <w:pPr>
              <w:jc w:val="right"/>
              <w:rPr>
                <w:rFonts w:ascii="Calibri" w:eastAsia="Times New Roman" w:hAnsi="Calibri"/>
                <w:color w:val="000000"/>
              </w:rPr>
            </w:pPr>
            <w:r w:rsidRPr="00A95A48">
              <w:rPr>
                <w:rFonts w:ascii="Calibri" w:eastAsia="Times New Roman" w:hAnsi="Calibri"/>
                <w:color w:val="000000"/>
              </w:rPr>
              <w:t>0</w:t>
            </w:r>
          </w:p>
        </w:tc>
        <w:tc>
          <w:tcPr>
            <w:tcW w:w="1134" w:type="dxa"/>
            <w:shd w:val="clear" w:color="auto" w:fill="E2EFD9" w:themeFill="accent6" w:themeFillTint="33"/>
            <w:noWrap/>
            <w:vAlign w:val="bottom"/>
            <w:hideMark/>
          </w:tcPr>
          <w:p w14:paraId="50D1FEFD" w14:textId="16FA8DC0" w:rsidR="008E0259" w:rsidRPr="00A95A48" w:rsidRDefault="008E0259">
            <w:pPr>
              <w:jc w:val="right"/>
              <w:rPr>
                <w:rFonts w:ascii="Calibri" w:eastAsia="Times New Roman" w:hAnsi="Calibri"/>
                <w:b/>
                <w:color w:val="000000"/>
              </w:rPr>
            </w:pPr>
            <w:r w:rsidRPr="00A95A48">
              <w:rPr>
                <w:rFonts w:ascii="Calibri" w:eastAsia="Times New Roman" w:hAnsi="Calibri"/>
                <w:b/>
                <w:color w:val="000000"/>
              </w:rPr>
              <w:t>20</w:t>
            </w:r>
          </w:p>
        </w:tc>
      </w:tr>
      <w:tr w:rsidR="008E0259" w14:paraId="347ED69C" w14:textId="77777777" w:rsidTr="00B205BB">
        <w:trPr>
          <w:trHeight w:val="320"/>
        </w:trPr>
        <w:tc>
          <w:tcPr>
            <w:tcW w:w="956" w:type="dxa"/>
            <w:vMerge/>
            <w:shd w:val="clear" w:color="auto" w:fill="auto"/>
            <w:noWrap/>
            <w:vAlign w:val="bottom"/>
            <w:hideMark/>
          </w:tcPr>
          <w:p w14:paraId="06DE6650" w14:textId="777E3C2A" w:rsidR="008E0259" w:rsidRDefault="008E0259" w:rsidP="009365C6">
            <w:pPr>
              <w:rPr>
                <w:rFonts w:ascii="Calibri" w:eastAsia="Times New Roman" w:hAnsi="Calibri"/>
                <w:color w:val="000000"/>
              </w:rPr>
            </w:pPr>
          </w:p>
        </w:tc>
        <w:tc>
          <w:tcPr>
            <w:tcW w:w="2180" w:type="dxa"/>
            <w:shd w:val="clear" w:color="auto" w:fill="auto"/>
            <w:noWrap/>
            <w:vAlign w:val="bottom"/>
            <w:hideMark/>
          </w:tcPr>
          <w:p w14:paraId="1D07AFEE" w14:textId="5D5EF4B8" w:rsidR="008E0259" w:rsidRDefault="008E0259" w:rsidP="00ED7B2F">
            <w:pPr>
              <w:rPr>
                <w:rFonts w:ascii="Calibri" w:eastAsia="Times New Roman" w:hAnsi="Calibri"/>
                <w:color w:val="000000"/>
              </w:rPr>
            </w:pPr>
            <w:r>
              <w:rPr>
                <w:rFonts w:ascii="Calibri" w:eastAsia="Times New Roman" w:hAnsi="Calibri"/>
                <w:color w:val="000000"/>
              </w:rPr>
              <w:t xml:space="preserve">DIABLO_null </w:t>
            </w:r>
          </w:p>
        </w:tc>
        <w:tc>
          <w:tcPr>
            <w:tcW w:w="850" w:type="dxa"/>
            <w:shd w:val="clear" w:color="auto" w:fill="E2EFD9" w:themeFill="accent6" w:themeFillTint="33"/>
            <w:noWrap/>
            <w:vAlign w:val="bottom"/>
            <w:hideMark/>
          </w:tcPr>
          <w:p w14:paraId="4AF4FF06" w14:textId="5C4C85F1" w:rsidR="008E0259" w:rsidRPr="003621E5" w:rsidRDefault="008E0259">
            <w:pPr>
              <w:jc w:val="right"/>
              <w:rPr>
                <w:rFonts w:ascii="Calibri" w:eastAsia="Times New Roman" w:hAnsi="Calibri"/>
                <w:b/>
                <w:color w:val="000000"/>
              </w:rPr>
            </w:pPr>
            <w:r>
              <w:rPr>
                <w:rFonts w:ascii="Calibri" w:eastAsia="Times New Roman" w:hAnsi="Calibri"/>
                <w:color w:val="000000"/>
              </w:rPr>
              <w:t>2</w:t>
            </w:r>
          </w:p>
        </w:tc>
        <w:tc>
          <w:tcPr>
            <w:tcW w:w="567" w:type="dxa"/>
            <w:shd w:val="clear" w:color="auto" w:fill="auto"/>
            <w:noWrap/>
            <w:vAlign w:val="bottom"/>
            <w:hideMark/>
          </w:tcPr>
          <w:p w14:paraId="33E8608C" w14:textId="7636038F" w:rsidR="008E0259" w:rsidRDefault="008E0259">
            <w:pPr>
              <w:jc w:val="right"/>
              <w:rPr>
                <w:rFonts w:ascii="Calibri" w:eastAsia="Times New Roman" w:hAnsi="Calibri"/>
                <w:color w:val="000000"/>
              </w:rPr>
            </w:pPr>
            <w:r>
              <w:rPr>
                <w:rFonts w:ascii="Calibri" w:eastAsia="Times New Roman" w:hAnsi="Calibri"/>
                <w:color w:val="000000"/>
              </w:rPr>
              <w:t>0</w:t>
            </w:r>
          </w:p>
        </w:tc>
        <w:tc>
          <w:tcPr>
            <w:tcW w:w="581" w:type="dxa"/>
            <w:shd w:val="clear" w:color="auto" w:fill="auto"/>
            <w:noWrap/>
            <w:vAlign w:val="bottom"/>
            <w:hideMark/>
          </w:tcPr>
          <w:p w14:paraId="74CCACC1" w14:textId="0111F4B6" w:rsidR="008E0259" w:rsidRDefault="008E0259">
            <w:pPr>
              <w:jc w:val="right"/>
              <w:rPr>
                <w:rFonts w:ascii="Calibri" w:eastAsia="Times New Roman" w:hAnsi="Calibri"/>
                <w:color w:val="000000"/>
              </w:rPr>
            </w:pPr>
            <w:r>
              <w:rPr>
                <w:rFonts w:ascii="Calibri" w:eastAsia="Times New Roman" w:hAnsi="Calibri"/>
                <w:color w:val="000000"/>
              </w:rPr>
              <w:t>1</w:t>
            </w:r>
          </w:p>
        </w:tc>
        <w:tc>
          <w:tcPr>
            <w:tcW w:w="567" w:type="dxa"/>
            <w:shd w:val="clear" w:color="auto" w:fill="auto"/>
            <w:noWrap/>
            <w:vAlign w:val="bottom"/>
            <w:hideMark/>
          </w:tcPr>
          <w:p w14:paraId="6B0C5668" w14:textId="0BEFC0FD" w:rsidR="008E0259" w:rsidRDefault="008E0259">
            <w:pPr>
              <w:jc w:val="right"/>
              <w:rPr>
                <w:rFonts w:ascii="Calibri" w:eastAsia="Times New Roman" w:hAnsi="Calibri"/>
                <w:color w:val="000000"/>
              </w:rPr>
            </w:pPr>
            <w:r>
              <w:rPr>
                <w:rFonts w:ascii="Calibri" w:eastAsia="Times New Roman" w:hAnsi="Calibri"/>
                <w:color w:val="000000"/>
              </w:rPr>
              <w:t>21</w:t>
            </w:r>
          </w:p>
        </w:tc>
        <w:tc>
          <w:tcPr>
            <w:tcW w:w="581" w:type="dxa"/>
            <w:shd w:val="clear" w:color="auto" w:fill="auto"/>
            <w:noWrap/>
            <w:vAlign w:val="bottom"/>
            <w:hideMark/>
          </w:tcPr>
          <w:p w14:paraId="535BBC01" w14:textId="22DF7D24" w:rsidR="008E0259" w:rsidRDefault="008E0259">
            <w:pPr>
              <w:jc w:val="right"/>
              <w:rPr>
                <w:rFonts w:ascii="Calibri" w:eastAsia="Times New Roman" w:hAnsi="Calibri"/>
                <w:color w:val="000000"/>
              </w:rPr>
            </w:pPr>
            <w:r>
              <w:rPr>
                <w:rFonts w:ascii="Calibri" w:eastAsia="Times New Roman" w:hAnsi="Calibri"/>
                <w:color w:val="000000"/>
              </w:rPr>
              <w:t>18</w:t>
            </w:r>
          </w:p>
        </w:tc>
        <w:tc>
          <w:tcPr>
            <w:tcW w:w="606" w:type="dxa"/>
            <w:shd w:val="clear" w:color="auto" w:fill="auto"/>
            <w:noWrap/>
            <w:vAlign w:val="bottom"/>
            <w:hideMark/>
          </w:tcPr>
          <w:p w14:paraId="014865AF" w14:textId="44086631" w:rsidR="008E0259" w:rsidRDefault="008E0259">
            <w:pPr>
              <w:jc w:val="right"/>
              <w:rPr>
                <w:rFonts w:ascii="Calibri" w:eastAsia="Times New Roman" w:hAnsi="Calibri"/>
                <w:color w:val="000000"/>
              </w:rPr>
            </w:pPr>
            <w:r>
              <w:rPr>
                <w:rFonts w:ascii="Calibri" w:eastAsia="Times New Roman" w:hAnsi="Calibri"/>
                <w:color w:val="000000"/>
              </w:rPr>
              <w:t>22</w:t>
            </w:r>
          </w:p>
        </w:tc>
        <w:tc>
          <w:tcPr>
            <w:tcW w:w="466" w:type="dxa"/>
            <w:shd w:val="clear" w:color="auto" w:fill="auto"/>
            <w:noWrap/>
            <w:vAlign w:val="bottom"/>
            <w:hideMark/>
          </w:tcPr>
          <w:p w14:paraId="51718C97" w14:textId="2B2B2B48" w:rsidR="008E0259" w:rsidRDefault="008E0259">
            <w:pPr>
              <w:jc w:val="right"/>
              <w:rPr>
                <w:rFonts w:ascii="Calibri" w:eastAsia="Times New Roman" w:hAnsi="Calibri"/>
                <w:color w:val="000000"/>
              </w:rPr>
            </w:pPr>
            <w:r>
              <w:rPr>
                <w:rFonts w:ascii="Calibri" w:eastAsia="Times New Roman" w:hAnsi="Calibri"/>
                <w:color w:val="000000"/>
              </w:rPr>
              <w:t>5</w:t>
            </w:r>
          </w:p>
        </w:tc>
        <w:tc>
          <w:tcPr>
            <w:tcW w:w="708" w:type="dxa"/>
            <w:shd w:val="clear" w:color="auto" w:fill="auto"/>
            <w:noWrap/>
            <w:vAlign w:val="bottom"/>
            <w:hideMark/>
          </w:tcPr>
          <w:p w14:paraId="0C2B6888" w14:textId="4D31C739" w:rsidR="008E0259" w:rsidRDefault="008E0259">
            <w:pPr>
              <w:jc w:val="right"/>
              <w:rPr>
                <w:rFonts w:ascii="Calibri" w:eastAsia="Times New Roman" w:hAnsi="Calibri"/>
                <w:color w:val="000000"/>
              </w:rPr>
            </w:pPr>
            <w:r>
              <w:rPr>
                <w:rFonts w:ascii="Calibri" w:eastAsia="Times New Roman" w:hAnsi="Calibri"/>
                <w:color w:val="000000"/>
              </w:rPr>
              <w:t>72</w:t>
            </w:r>
          </w:p>
        </w:tc>
        <w:tc>
          <w:tcPr>
            <w:tcW w:w="460" w:type="dxa"/>
            <w:tcBorders>
              <w:bottom w:val="single" w:sz="4" w:space="0" w:color="auto"/>
            </w:tcBorders>
            <w:shd w:val="clear" w:color="auto" w:fill="auto"/>
            <w:noWrap/>
            <w:vAlign w:val="bottom"/>
            <w:hideMark/>
          </w:tcPr>
          <w:p w14:paraId="7855E904" w14:textId="7426DADF" w:rsidR="008E0259" w:rsidRDefault="008E0259">
            <w:pPr>
              <w:jc w:val="right"/>
              <w:rPr>
                <w:rFonts w:ascii="Calibri" w:eastAsia="Times New Roman" w:hAnsi="Calibri"/>
                <w:color w:val="000000"/>
              </w:rPr>
            </w:pPr>
            <w:r>
              <w:rPr>
                <w:rFonts w:ascii="Calibri" w:eastAsia="Times New Roman" w:hAnsi="Calibri"/>
                <w:color w:val="000000"/>
              </w:rPr>
              <w:t>0</w:t>
            </w:r>
          </w:p>
        </w:tc>
        <w:tc>
          <w:tcPr>
            <w:tcW w:w="1134" w:type="dxa"/>
            <w:shd w:val="clear" w:color="auto" w:fill="auto"/>
            <w:noWrap/>
            <w:vAlign w:val="bottom"/>
            <w:hideMark/>
          </w:tcPr>
          <w:p w14:paraId="12D946D3" w14:textId="66F950B5" w:rsidR="008E0259" w:rsidRDefault="008E0259">
            <w:pPr>
              <w:jc w:val="right"/>
              <w:rPr>
                <w:rFonts w:ascii="Calibri" w:eastAsia="Times New Roman" w:hAnsi="Calibri"/>
                <w:color w:val="000000"/>
              </w:rPr>
            </w:pPr>
            <w:r>
              <w:rPr>
                <w:rFonts w:ascii="Calibri" w:eastAsia="Times New Roman" w:hAnsi="Calibri"/>
                <w:color w:val="000000"/>
              </w:rPr>
              <w:t>9</w:t>
            </w:r>
          </w:p>
        </w:tc>
      </w:tr>
      <w:tr w:rsidR="008E0259" w14:paraId="3D81CCEE" w14:textId="77777777" w:rsidTr="00B205BB">
        <w:trPr>
          <w:trHeight w:val="320"/>
        </w:trPr>
        <w:tc>
          <w:tcPr>
            <w:tcW w:w="956" w:type="dxa"/>
            <w:vMerge/>
            <w:shd w:val="clear" w:color="auto" w:fill="auto"/>
            <w:noWrap/>
            <w:vAlign w:val="bottom"/>
            <w:hideMark/>
          </w:tcPr>
          <w:p w14:paraId="00FBDCDE" w14:textId="0E4D8E71" w:rsidR="008E0259" w:rsidRDefault="008E0259" w:rsidP="009365C6">
            <w:pPr>
              <w:rPr>
                <w:rFonts w:ascii="Calibri" w:eastAsia="Times New Roman" w:hAnsi="Calibri"/>
                <w:color w:val="000000"/>
              </w:rPr>
            </w:pPr>
          </w:p>
        </w:tc>
        <w:tc>
          <w:tcPr>
            <w:tcW w:w="2180" w:type="dxa"/>
            <w:tcBorders>
              <w:bottom w:val="single" w:sz="4" w:space="0" w:color="auto"/>
            </w:tcBorders>
            <w:shd w:val="clear" w:color="auto" w:fill="auto"/>
            <w:noWrap/>
            <w:vAlign w:val="bottom"/>
            <w:hideMark/>
          </w:tcPr>
          <w:p w14:paraId="5954DAFB" w14:textId="0ABF8356" w:rsidR="008E0259" w:rsidRDefault="008E0259" w:rsidP="00ED7B2F">
            <w:pPr>
              <w:rPr>
                <w:rFonts w:ascii="Calibri" w:eastAsia="Times New Roman" w:hAnsi="Calibri"/>
                <w:color w:val="000000"/>
              </w:rPr>
            </w:pPr>
            <w:r>
              <w:rPr>
                <w:rFonts w:ascii="Calibri" w:eastAsia="Times New Roman" w:hAnsi="Calibri"/>
                <w:color w:val="000000"/>
              </w:rPr>
              <w:t xml:space="preserve">Ensemble </w:t>
            </w:r>
          </w:p>
        </w:tc>
        <w:tc>
          <w:tcPr>
            <w:tcW w:w="850" w:type="dxa"/>
            <w:shd w:val="clear" w:color="auto" w:fill="auto"/>
            <w:noWrap/>
            <w:vAlign w:val="bottom"/>
            <w:hideMark/>
          </w:tcPr>
          <w:p w14:paraId="2761C114" w14:textId="045D1C24" w:rsidR="008E0259" w:rsidRDefault="008E0259">
            <w:pPr>
              <w:jc w:val="right"/>
              <w:rPr>
                <w:rFonts w:ascii="Calibri" w:eastAsia="Times New Roman" w:hAnsi="Calibri"/>
                <w:color w:val="000000"/>
              </w:rPr>
            </w:pPr>
            <w:r>
              <w:rPr>
                <w:rFonts w:ascii="Calibri" w:eastAsia="Times New Roman" w:hAnsi="Calibri"/>
                <w:color w:val="000000"/>
              </w:rPr>
              <w:t>0</w:t>
            </w:r>
          </w:p>
        </w:tc>
        <w:tc>
          <w:tcPr>
            <w:tcW w:w="567" w:type="dxa"/>
            <w:shd w:val="clear" w:color="auto" w:fill="auto"/>
            <w:noWrap/>
            <w:vAlign w:val="bottom"/>
            <w:hideMark/>
          </w:tcPr>
          <w:p w14:paraId="6C38DECD" w14:textId="2EC3F07E" w:rsidR="008E0259" w:rsidRDefault="008E0259">
            <w:pPr>
              <w:jc w:val="right"/>
              <w:rPr>
                <w:rFonts w:ascii="Calibri" w:eastAsia="Times New Roman" w:hAnsi="Calibri"/>
                <w:color w:val="000000"/>
              </w:rPr>
            </w:pPr>
            <w:r>
              <w:rPr>
                <w:rFonts w:ascii="Calibri" w:eastAsia="Times New Roman" w:hAnsi="Calibri"/>
                <w:color w:val="000000"/>
              </w:rPr>
              <w:t>0</w:t>
            </w:r>
          </w:p>
        </w:tc>
        <w:tc>
          <w:tcPr>
            <w:tcW w:w="581" w:type="dxa"/>
            <w:tcBorders>
              <w:bottom w:val="single" w:sz="4" w:space="0" w:color="auto"/>
            </w:tcBorders>
            <w:shd w:val="clear" w:color="auto" w:fill="auto"/>
            <w:noWrap/>
            <w:vAlign w:val="bottom"/>
            <w:hideMark/>
          </w:tcPr>
          <w:p w14:paraId="5CC843B3" w14:textId="1994C44F" w:rsidR="008E0259" w:rsidRDefault="008E0259">
            <w:pPr>
              <w:jc w:val="right"/>
              <w:rPr>
                <w:rFonts w:ascii="Calibri" w:eastAsia="Times New Roman" w:hAnsi="Calibri"/>
                <w:color w:val="000000"/>
              </w:rPr>
            </w:pPr>
            <w:r>
              <w:rPr>
                <w:rFonts w:ascii="Calibri" w:eastAsia="Times New Roman" w:hAnsi="Calibri"/>
                <w:color w:val="000000"/>
              </w:rPr>
              <w:t>0</w:t>
            </w:r>
          </w:p>
        </w:tc>
        <w:tc>
          <w:tcPr>
            <w:tcW w:w="567" w:type="dxa"/>
            <w:shd w:val="clear" w:color="auto" w:fill="auto"/>
            <w:noWrap/>
            <w:vAlign w:val="bottom"/>
            <w:hideMark/>
          </w:tcPr>
          <w:p w14:paraId="09DA1328" w14:textId="41F5283D" w:rsidR="008E0259" w:rsidRDefault="008E0259">
            <w:pPr>
              <w:jc w:val="right"/>
              <w:rPr>
                <w:rFonts w:ascii="Calibri" w:eastAsia="Times New Roman" w:hAnsi="Calibri"/>
                <w:color w:val="000000"/>
              </w:rPr>
            </w:pPr>
            <w:r>
              <w:rPr>
                <w:rFonts w:ascii="Calibri" w:eastAsia="Times New Roman" w:hAnsi="Calibri"/>
                <w:color w:val="000000"/>
              </w:rPr>
              <w:t>26</w:t>
            </w:r>
          </w:p>
        </w:tc>
        <w:tc>
          <w:tcPr>
            <w:tcW w:w="581" w:type="dxa"/>
            <w:shd w:val="clear" w:color="auto" w:fill="auto"/>
            <w:noWrap/>
            <w:vAlign w:val="bottom"/>
            <w:hideMark/>
          </w:tcPr>
          <w:p w14:paraId="0E1D92F1" w14:textId="55890242" w:rsidR="008E0259" w:rsidRDefault="008E0259">
            <w:pPr>
              <w:jc w:val="right"/>
              <w:rPr>
                <w:rFonts w:ascii="Calibri" w:eastAsia="Times New Roman" w:hAnsi="Calibri"/>
                <w:color w:val="000000"/>
              </w:rPr>
            </w:pPr>
            <w:r>
              <w:rPr>
                <w:rFonts w:ascii="Calibri" w:eastAsia="Times New Roman" w:hAnsi="Calibri"/>
                <w:color w:val="000000"/>
              </w:rPr>
              <w:t>0</w:t>
            </w:r>
          </w:p>
        </w:tc>
        <w:tc>
          <w:tcPr>
            <w:tcW w:w="606" w:type="dxa"/>
            <w:tcBorders>
              <w:bottom w:val="single" w:sz="4" w:space="0" w:color="auto"/>
            </w:tcBorders>
            <w:shd w:val="clear" w:color="auto" w:fill="auto"/>
            <w:noWrap/>
            <w:vAlign w:val="bottom"/>
            <w:hideMark/>
          </w:tcPr>
          <w:p w14:paraId="1F9ADDE0" w14:textId="2058554A" w:rsidR="008E0259" w:rsidRDefault="008E0259">
            <w:pPr>
              <w:jc w:val="right"/>
              <w:rPr>
                <w:rFonts w:ascii="Calibri" w:eastAsia="Times New Roman" w:hAnsi="Calibri"/>
                <w:color w:val="000000"/>
              </w:rPr>
            </w:pPr>
            <w:r>
              <w:rPr>
                <w:rFonts w:ascii="Calibri" w:eastAsia="Times New Roman" w:hAnsi="Calibri"/>
                <w:color w:val="000000"/>
              </w:rPr>
              <w:t>25</w:t>
            </w:r>
          </w:p>
        </w:tc>
        <w:tc>
          <w:tcPr>
            <w:tcW w:w="466" w:type="dxa"/>
            <w:shd w:val="clear" w:color="auto" w:fill="auto"/>
            <w:noWrap/>
            <w:vAlign w:val="bottom"/>
            <w:hideMark/>
          </w:tcPr>
          <w:p w14:paraId="133EA84E" w14:textId="034C6949" w:rsidR="008E0259" w:rsidRDefault="008E0259">
            <w:pPr>
              <w:jc w:val="right"/>
              <w:rPr>
                <w:rFonts w:ascii="Calibri" w:eastAsia="Times New Roman" w:hAnsi="Calibri"/>
                <w:color w:val="000000"/>
              </w:rPr>
            </w:pPr>
            <w:r>
              <w:rPr>
                <w:rFonts w:ascii="Calibri" w:eastAsia="Times New Roman" w:hAnsi="Calibri"/>
                <w:color w:val="000000"/>
              </w:rPr>
              <w:t>2</w:t>
            </w:r>
          </w:p>
        </w:tc>
        <w:tc>
          <w:tcPr>
            <w:tcW w:w="708" w:type="dxa"/>
            <w:tcBorders>
              <w:bottom w:val="single" w:sz="4" w:space="0" w:color="auto"/>
            </w:tcBorders>
            <w:shd w:val="clear" w:color="auto" w:fill="auto"/>
            <w:noWrap/>
            <w:vAlign w:val="bottom"/>
            <w:hideMark/>
          </w:tcPr>
          <w:p w14:paraId="65CB6837" w14:textId="4CA12EC2" w:rsidR="008E0259" w:rsidRDefault="008E0259">
            <w:pPr>
              <w:jc w:val="right"/>
              <w:rPr>
                <w:rFonts w:ascii="Calibri" w:eastAsia="Times New Roman" w:hAnsi="Calibri"/>
                <w:color w:val="000000"/>
              </w:rPr>
            </w:pPr>
            <w:r>
              <w:rPr>
                <w:rFonts w:ascii="Calibri" w:eastAsia="Times New Roman" w:hAnsi="Calibri"/>
                <w:color w:val="000000"/>
              </w:rPr>
              <w:t>7</w:t>
            </w:r>
          </w:p>
        </w:tc>
        <w:tc>
          <w:tcPr>
            <w:tcW w:w="460" w:type="dxa"/>
            <w:shd w:val="clear" w:color="auto" w:fill="auto"/>
            <w:noWrap/>
            <w:vAlign w:val="bottom"/>
            <w:hideMark/>
          </w:tcPr>
          <w:p w14:paraId="4769E271" w14:textId="2F969B50" w:rsidR="008E0259" w:rsidRPr="003621E5" w:rsidRDefault="008E0259">
            <w:pPr>
              <w:jc w:val="right"/>
              <w:rPr>
                <w:rFonts w:ascii="Calibri" w:eastAsia="Times New Roman" w:hAnsi="Calibri"/>
                <w:b/>
                <w:color w:val="000000"/>
              </w:rPr>
            </w:pPr>
            <w:r>
              <w:rPr>
                <w:rFonts w:ascii="Calibri" w:eastAsia="Times New Roman" w:hAnsi="Calibri"/>
                <w:color w:val="000000"/>
              </w:rPr>
              <w:t>1</w:t>
            </w:r>
          </w:p>
        </w:tc>
        <w:tc>
          <w:tcPr>
            <w:tcW w:w="1134" w:type="dxa"/>
            <w:shd w:val="clear" w:color="auto" w:fill="auto"/>
            <w:noWrap/>
            <w:vAlign w:val="bottom"/>
            <w:hideMark/>
          </w:tcPr>
          <w:p w14:paraId="4420E86F" w14:textId="53159E34" w:rsidR="008E0259" w:rsidRDefault="008E0259">
            <w:pPr>
              <w:jc w:val="right"/>
              <w:rPr>
                <w:rFonts w:ascii="Calibri" w:eastAsia="Times New Roman" w:hAnsi="Calibri"/>
                <w:color w:val="000000"/>
              </w:rPr>
            </w:pPr>
            <w:r>
              <w:rPr>
                <w:rFonts w:ascii="Calibri" w:eastAsia="Times New Roman" w:hAnsi="Calibri"/>
                <w:color w:val="000000"/>
              </w:rPr>
              <w:t>0</w:t>
            </w:r>
          </w:p>
        </w:tc>
      </w:tr>
      <w:tr w:rsidR="008E0259" w14:paraId="0121BF0F" w14:textId="77777777" w:rsidTr="00B205BB">
        <w:trPr>
          <w:trHeight w:val="320"/>
        </w:trPr>
        <w:tc>
          <w:tcPr>
            <w:tcW w:w="956" w:type="dxa"/>
            <w:vMerge/>
            <w:shd w:val="clear" w:color="auto" w:fill="auto"/>
            <w:noWrap/>
            <w:vAlign w:val="bottom"/>
            <w:hideMark/>
          </w:tcPr>
          <w:p w14:paraId="379FA1CD" w14:textId="597DD7C2" w:rsidR="008E0259" w:rsidRDefault="008E0259" w:rsidP="009365C6">
            <w:pPr>
              <w:rPr>
                <w:rFonts w:ascii="Calibri" w:eastAsia="Times New Roman" w:hAnsi="Calibri"/>
                <w:color w:val="000000"/>
              </w:rPr>
            </w:pPr>
          </w:p>
        </w:tc>
        <w:tc>
          <w:tcPr>
            <w:tcW w:w="2180" w:type="dxa"/>
            <w:shd w:val="clear" w:color="auto" w:fill="auto"/>
            <w:noWrap/>
            <w:vAlign w:val="bottom"/>
            <w:hideMark/>
          </w:tcPr>
          <w:p w14:paraId="020EF910" w14:textId="05EC2B58" w:rsidR="008E0259" w:rsidRPr="00B205BB" w:rsidRDefault="008E0259" w:rsidP="00ED7B2F">
            <w:pPr>
              <w:rPr>
                <w:rFonts w:ascii="Calibri" w:eastAsia="Times New Roman" w:hAnsi="Calibri"/>
                <w:color w:val="000000"/>
              </w:rPr>
            </w:pPr>
            <w:r w:rsidRPr="00B205BB">
              <w:rPr>
                <w:rFonts w:ascii="Calibri" w:eastAsia="Times New Roman" w:hAnsi="Calibri"/>
                <w:color w:val="000000"/>
              </w:rPr>
              <w:t xml:space="preserve">JIVE </w:t>
            </w:r>
          </w:p>
        </w:tc>
        <w:tc>
          <w:tcPr>
            <w:tcW w:w="850" w:type="dxa"/>
            <w:shd w:val="clear" w:color="auto" w:fill="auto"/>
            <w:noWrap/>
            <w:vAlign w:val="bottom"/>
            <w:hideMark/>
          </w:tcPr>
          <w:p w14:paraId="13758826" w14:textId="1900B2AE" w:rsidR="008E0259" w:rsidRDefault="008E0259">
            <w:pPr>
              <w:jc w:val="right"/>
              <w:rPr>
                <w:rFonts w:ascii="Calibri" w:eastAsia="Times New Roman" w:hAnsi="Calibri"/>
                <w:color w:val="000000"/>
              </w:rPr>
            </w:pPr>
            <w:r>
              <w:rPr>
                <w:rFonts w:ascii="Calibri" w:eastAsia="Times New Roman" w:hAnsi="Calibri"/>
                <w:color w:val="000000"/>
              </w:rPr>
              <w:t>0</w:t>
            </w:r>
          </w:p>
        </w:tc>
        <w:tc>
          <w:tcPr>
            <w:tcW w:w="567" w:type="dxa"/>
            <w:shd w:val="clear" w:color="auto" w:fill="auto"/>
            <w:noWrap/>
            <w:vAlign w:val="bottom"/>
            <w:hideMark/>
          </w:tcPr>
          <w:p w14:paraId="1EF4C92A" w14:textId="305CB628" w:rsidR="008E0259" w:rsidRDefault="008E0259">
            <w:pPr>
              <w:jc w:val="right"/>
              <w:rPr>
                <w:rFonts w:ascii="Calibri" w:eastAsia="Times New Roman" w:hAnsi="Calibri"/>
                <w:color w:val="000000"/>
              </w:rPr>
            </w:pPr>
            <w:r>
              <w:rPr>
                <w:rFonts w:ascii="Calibri" w:eastAsia="Times New Roman" w:hAnsi="Calibri"/>
                <w:color w:val="000000"/>
              </w:rPr>
              <w:t>0</w:t>
            </w:r>
          </w:p>
        </w:tc>
        <w:tc>
          <w:tcPr>
            <w:tcW w:w="581" w:type="dxa"/>
            <w:shd w:val="clear" w:color="auto" w:fill="auto"/>
            <w:noWrap/>
            <w:vAlign w:val="bottom"/>
            <w:hideMark/>
          </w:tcPr>
          <w:p w14:paraId="2FD612F2" w14:textId="7191332A" w:rsidR="008E0259" w:rsidRPr="003621E5" w:rsidRDefault="008E0259">
            <w:pPr>
              <w:jc w:val="right"/>
              <w:rPr>
                <w:rFonts w:ascii="Calibri" w:eastAsia="Times New Roman" w:hAnsi="Calibri"/>
                <w:b/>
                <w:color w:val="000000"/>
              </w:rPr>
            </w:pPr>
            <w:r>
              <w:rPr>
                <w:rFonts w:ascii="Calibri" w:eastAsia="Times New Roman" w:hAnsi="Calibri"/>
                <w:color w:val="000000"/>
              </w:rPr>
              <w:t>4</w:t>
            </w:r>
          </w:p>
        </w:tc>
        <w:tc>
          <w:tcPr>
            <w:tcW w:w="567" w:type="dxa"/>
            <w:shd w:val="clear" w:color="auto" w:fill="auto"/>
            <w:noWrap/>
            <w:vAlign w:val="bottom"/>
            <w:hideMark/>
          </w:tcPr>
          <w:p w14:paraId="42A19AB7" w14:textId="37B45895" w:rsidR="008E0259" w:rsidRDefault="008E0259">
            <w:pPr>
              <w:jc w:val="right"/>
              <w:rPr>
                <w:rFonts w:ascii="Calibri" w:eastAsia="Times New Roman" w:hAnsi="Calibri"/>
                <w:color w:val="000000"/>
              </w:rPr>
            </w:pPr>
            <w:r>
              <w:rPr>
                <w:rFonts w:ascii="Calibri" w:eastAsia="Times New Roman" w:hAnsi="Calibri"/>
                <w:color w:val="000000"/>
              </w:rPr>
              <w:t>48</w:t>
            </w:r>
          </w:p>
        </w:tc>
        <w:tc>
          <w:tcPr>
            <w:tcW w:w="581" w:type="dxa"/>
            <w:shd w:val="clear" w:color="auto" w:fill="auto"/>
            <w:noWrap/>
            <w:vAlign w:val="bottom"/>
            <w:hideMark/>
          </w:tcPr>
          <w:p w14:paraId="4CB93F4A" w14:textId="37E81BE6" w:rsidR="008E0259" w:rsidRDefault="008E0259">
            <w:pPr>
              <w:jc w:val="right"/>
              <w:rPr>
                <w:rFonts w:ascii="Calibri" w:eastAsia="Times New Roman" w:hAnsi="Calibri"/>
                <w:color w:val="000000"/>
              </w:rPr>
            </w:pPr>
            <w:r>
              <w:rPr>
                <w:rFonts w:ascii="Calibri" w:eastAsia="Times New Roman" w:hAnsi="Calibri"/>
                <w:color w:val="000000"/>
              </w:rPr>
              <w:t>17</w:t>
            </w:r>
          </w:p>
        </w:tc>
        <w:tc>
          <w:tcPr>
            <w:tcW w:w="606" w:type="dxa"/>
            <w:shd w:val="clear" w:color="auto" w:fill="auto"/>
            <w:noWrap/>
            <w:vAlign w:val="bottom"/>
            <w:hideMark/>
          </w:tcPr>
          <w:p w14:paraId="79BDC76E" w14:textId="64F211B8" w:rsidR="008E0259" w:rsidRPr="003621E5" w:rsidRDefault="008E0259">
            <w:pPr>
              <w:jc w:val="right"/>
              <w:rPr>
                <w:rFonts w:ascii="Calibri" w:eastAsia="Times New Roman" w:hAnsi="Calibri"/>
                <w:b/>
                <w:color w:val="000000"/>
              </w:rPr>
            </w:pPr>
            <w:r>
              <w:rPr>
                <w:rFonts w:ascii="Calibri" w:eastAsia="Times New Roman" w:hAnsi="Calibri"/>
                <w:color w:val="000000"/>
              </w:rPr>
              <w:t>35</w:t>
            </w:r>
          </w:p>
        </w:tc>
        <w:tc>
          <w:tcPr>
            <w:tcW w:w="466" w:type="dxa"/>
            <w:shd w:val="clear" w:color="auto" w:fill="auto"/>
            <w:noWrap/>
            <w:vAlign w:val="bottom"/>
            <w:hideMark/>
          </w:tcPr>
          <w:p w14:paraId="0098C718" w14:textId="229FA78C" w:rsidR="008E0259" w:rsidRDefault="008E0259">
            <w:pPr>
              <w:jc w:val="right"/>
              <w:rPr>
                <w:rFonts w:ascii="Calibri" w:eastAsia="Times New Roman" w:hAnsi="Calibri"/>
                <w:color w:val="000000"/>
              </w:rPr>
            </w:pPr>
            <w:r>
              <w:rPr>
                <w:rFonts w:ascii="Calibri" w:eastAsia="Times New Roman" w:hAnsi="Calibri"/>
                <w:color w:val="000000"/>
              </w:rPr>
              <w:t>1</w:t>
            </w:r>
          </w:p>
        </w:tc>
        <w:tc>
          <w:tcPr>
            <w:tcW w:w="708" w:type="dxa"/>
            <w:shd w:val="clear" w:color="auto" w:fill="auto"/>
            <w:noWrap/>
            <w:vAlign w:val="bottom"/>
            <w:hideMark/>
          </w:tcPr>
          <w:p w14:paraId="001A8837" w14:textId="1F83CAC0" w:rsidR="008E0259" w:rsidRPr="003621E5" w:rsidRDefault="008E0259">
            <w:pPr>
              <w:jc w:val="right"/>
              <w:rPr>
                <w:rFonts w:ascii="Calibri" w:eastAsia="Times New Roman" w:hAnsi="Calibri"/>
                <w:b/>
                <w:color w:val="000000"/>
              </w:rPr>
            </w:pPr>
            <w:r>
              <w:rPr>
                <w:rFonts w:ascii="Calibri" w:eastAsia="Times New Roman" w:hAnsi="Calibri"/>
                <w:color w:val="000000"/>
              </w:rPr>
              <w:t>18</w:t>
            </w:r>
          </w:p>
        </w:tc>
        <w:tc>
          <w:tcPr>
            <w:tcW w:w="460" w:type="dxa"/>
            <w:tcBorders>
              <w:bottom w:val="single" w:sz="4" w:space="0" w:color="auto"/>
            </w:tcBorders>
            <w:shd w:val="clear" w:color="auto" w:fill="auto"/>
            <w:noWrap/>
            <w:vAlign w:val="bottom"/>
            <w:hideMark/>
          </w:tcPr>
          <w:p w14:paraId="14E844B5" w14:textId="624AAB25" w:rsidR="008E0259" w:rsidRDefault="008E0259">
            <w:pPr>
              <w:jc w:val="right"/>
              <w:rPr>
                <w:rFonts w:ascii="Calibri" w:eastAsia="Times New Roman" w:hAnsi="Calibri"/>
                <w:color w:val="000000"/>
              </w:rPr>
            </w:pPr>
            <w:r>
              <w:rPr>
                <w:rFonts w:ascii="Calibri" w:eastAsia="Times New Roman" w:hAnsi="Calibri"/>
                <w:color w:val="000000"/>
              </w:rPr>
              <w:t>0</w:t>
            </w:r>
          </w:p>
        </w:tc>
        <w:tc>
          <w:tcPr>
            <w:tcW w:w="1134" w:type="dxa"/>
            <w:shd w:val="clear" w:color="auto" w:fill="auto"/>
            <w:noWrap/>
            <w:vAlign w:val="bottom"/>
            <w:hideMark/>
          </w:tcPr>
          <w:p w14:paraId="2DA07E80" w14:textId="1091CE14" w:rsidR="008E0259" w:rsidRDefault="008E0259">
            <w:pPr>
              <w:jc w:val="right"/>
              <w:rPr>
                <w:rFonts w:ascii="Calibri" w:eastAsia="Times New Roman" w:hAnsi="Calibri"/>
                <w:color w:val="000000"/>
              </w:rPr>
            </w:pPr>
            <w:r>
              <w:rPr>
                <w:rFonts w:ascii="Calibri" w:eastAsia="Times New Roman" w:hAnsi="Calibri"/>
                <w:color w:val="000000"/>
              </w:rPr>
              <w:t>0</w:t>
            </w:r>
          </w:p>
        </w:tc>
      </w:tr>
      <w:tr w:rsidR="008E0259" w14:paraId="1AF9659D" w14:textId="77777777" w:rsidTr="00B205BB">
        <w:trPr>
          <w:trHeight w:val="320"/>
        </w:trPr>
        <w:tc>
          <w:tcPr>
            <w:tcW w:w="956" w:type="dxa"/>
            <w:vMerge/>
            <w:shd w:val="clear" w:color="auto" w:fill="auto"/>
            <w:noWrap/>
            <w:vAlign w:val="bottom"/>
            <w:hideMark/>
          </w:tcPr>
          <w:p w14:paraId="06AB4BAA" w14:textId="2A88DE4C" w:rsidR="008E0259" w:rsidRDefault="008E0259" w:rsidP="009365C6">
            <w:pPr>
              <w:rPr>
                <w:rFonts w:ascii="Calibri" w:eastAsia="Times New Roman" w:hAnsi="Calibri"/>
                <w:color w:val="000000"/>
              </w:rPr>
            </w:pPr>
          </w:p>
        </w:tc>
        <w:tc>
          <w:tcPr>
            <w:tcW w:w="2180" w:type="dxa"/>
            <w:shd w:val="clear" w:color="auto" w:fill="auto"/>
            <w:noWrap/>
            <w:vAlign w:val="bottom"/>
            <w:hideMark/>
          </w:tcPr>
          <w:p w14:paraId="7482687C" w14:textId="79E67703" w:rsidR="008E0259" w:rsidRDefault="008E0259" w:rsidP="00ED7B2F">
            <w:pPr>
              <w:rPr>
                <w:rFonts w:ascii="Calibri" w:eastAsia="Times New Roman" w:hAnsi="Calibri"/>
                <w:color w:val="000000"/>
              </w:rPr>
            </w:pPr>
            <w:r>
              <w:rPr>
                <w:rFonts w:ascii="Calibri" w:eastAsia="Times New Roman" w:hAnsi="Calibri"/>
                <w:color w:val="000000"/>
              </w:rPr>
              <w:t xml:space="preserve">MOFA </w:t>
            </w:r>
          </w:p>
        </w:tc>
        <w:tc>
          <w:tcPr>
            <w:tcW w:w="850" w:type="dxa"/>
            <w:shd w:val="clear" w:color="auto" w:fill="auto"/>
            <w:noWrap/>
            <w:vAlign w:val="bottom"/>
            <w:hideMark/>
          </w:tcPr>
          <w:p w14:paraId="49EF5D6E" w14:textId="1D91D5EE" w:rsidR="008E0259" w:rsidRDefault="008E0259">
            <w:pPr>
              <w:jc w:val="right"/>
              <w:rPr>
                <w:rFonts w:ascii="Calibri" w:eastAsia="Times New Roman" w:hAnsi="Calibri"/>
                <w:color w:val="000000"/>
              </w:rPr>
            </w:pPr>
            <w:r>
              <w:rPr>
                <w:rFonts w:ascii="Calibri" w:eastAsia="Times New Roman" w:hAnsi="Calibri"/>
                <w:color w:val="000000"/>
              </w:rPr>
              <w:t>0</w:t>
            </w:r>
          </w:p>
        </w:tc>
        <w:tc>
          <w:tcPr>
            <w:tcW w:w="567" w:type="dxa"/>
            <w:shd w:val="clear" w:color="auto" w:fill="auto"/>
            <w:noWrap/>
            <w:vAlign w:val="bottom"/>
            <w:hideMark/>
          </w:tcPr>
          <w:p w14:paraId="7EE033A0" w14:textId="7A31823D" w:rsidR="008E0259" w:rsidRDefault="008E0259">
            <w:pPr>
              <w:jc w:val="right"/>
              <w:rPr>
                <w:rFonts w:ascii="Calibri" w:eastAsia="Times New Roman" w:hAnsi="Calibri"/>
                <w:color w:val="000000"/>
              </w:rPr>
            </w:pPr>
            <w:r>
              <w:rPr>
                <w:rFonts w:ascii="Calibri" w:eastAsia="Times New Roman" w:hAnsi="Calibri"/>
                <w:color w:val="000000"/>
              </w:rPr>
              <w:t>0</w:t>
            </w:r>
          </w:p>
        </w:tc>
        <w:tc>
          <w:tcPr>
            <w:tcW w:w="581" w:type="dxa"/>
            <w:shd w:val="clear" w:color="auto" w:fill="auto"/>
            <w:noWrap/>
            <w:vAlign w:val="bottom"/>
            <w:hideMark/>
          </w:tcPr>
          <w:p w14:paraId="7A298C30" w14:textId="36EF6C30" w:rsidR="008E0259" w:rsidRDefault="008E0259">
            <w:pPr>
              <w:jc w:val="right"/>
              <w:rPr>
                <w:rFonts w:ascii="Calibri" w:eastAsia="Times New Roman" w:hAnsi="Calibri"/>
                <w:color w:val="000000"/>
              </w:rPr>
            </w:pPr>
            <w:r>
              <w:rPr>
                <w:rFonts w:ascii="Calibri" w:eastAsia="Times New Roman" w:hAnsi="Calibri"/>
                <w:color w:val="000000"/>
              </w:rPr>
              <w:t>17</w:t>
            </w:r>
          </w:p>
        </w:tc>
        <w:tc>
          <w:tcPr>
            <w:tcW w:w="567" w:type="dxa"/>
            <w:tcBorders>
              <w:bottom w:val="single" w:sz="4" w:space="0" w:color="auto"/>
            </w:tcBorders>
            <w:shd w:val="clear" w:color="auto" w:fill="auto"/>
            <w:noWrap/>
            <w:vAlign w:val="bottom"/>
            <w:hideMark/>
          </w:tcPr>
          <w:p w14:paraId="26F41270" w14:textId="63EFDE01" w:rsidR="008E0259" w:rsidRDefault="008E0259">
            <w:pPr>
              <w:jc w:val="right"/>
              <w:rPr>
                <w:rFonts w:ascii="Calibri" w:eastAsia="Times New Roman" w:hAnsi="Calibri"/>
                <w:color w:val="000000"/>
              </w:rPr>
            </w:pPr>
            <w:r>
              <w:rPr>
                <w:rFonts w:ascii="Calibri" w:eastAsia="Times New Roman" w:hAnsi="Calibri"/>
                <w:color w:val="000000"/>
              </w:rPr>
              <w:t>20</w:t>
            </w:r>
          </w:p>
        </w:tc>
        <w:tc>
          <w:tcPr>
            <w:tcW w:w="581" w:type="dxa"/>
            <w:tcBorders>
              <w:bottom w:val="single" w:sz="4" w:space="0" w:color="auto"/>
            </w:tcBorders>
            <w:shd w:val="clear" w:color="auto" w:fill="auto"/>
            <w:noWrap/>
            <w:vAlign w:val="bottom"/>
            <w:hideMark/>
          </w:tcPr>
          <w:p w14:paraId="7C74160B" w14:textId="127B0BD8" w:rsidR="008E0259" w:rsidRDefault="008E0259">
            <w:pPr>
              <w:jc w:val="right"/>
              <w:rPr>
                <w:rFonts w:ascii="Calibri" w:eastAsia="Times New Roman" w:hAnsi="Calibri"/>
                <w:color w:val="000000"/>
              </w:rPr>
            </w:pPr>
            <w:r>
              <w:rPr>
                <w:rFonts w:ascii="Calibri" w:eastAsia="Times New Roman" w:hAnsi="Calibri"/>
                <w:color w:val="000000"/>
              </w:rPr>
              <w:t>0</w:t>
            </w:r>
          </w:p>
        </w:tc>
        <w:tc>
          <w:tcPr>
            <w:tcW w:w="606" w:type="dxa"/>
            <w:shd w:val="clear" w:color="auto" w:fill="auto"/>
            <w:noWrap/>
            <w:vAlign w:val="bottom"/>
            <w:hideMark/>
          </w:tcPr>
          <w:p w14:paraId="0C7EAF84" w14:textId="392D0CF5" w:rsidR="008E0259" w:rsidRDefault="008E0259">
            <w:pPr>
              <w:jc w:val="right"/>
              <w:rPr>
                <w:rFonts w:ascii="Calibri" w:eastAsia="Times New Roman" w:hAnsi="Calibri"/>
                <w:color w:val="000000"/>
              </w:rPr>
            </w:pPr>
            <w:r>
              <w:rPr>
                <w:rFonts w:ascii="Calibri" w:eastAsia="Times New Roman" w:hAnsi="Calibri"/>
                <w:color w:val="000000"/>
              </w:rPr>
              <w:t>127</w:t>
            </w:r>
          </w:p>
        </w:tc>
        <w:tc>
          <w:tcPr>
            <w:tcW w:w="466" w:type="dxa"/>
            <w:shd w:val="clear" w:color="auto" w:fill="auto"/>
            <w:noWrap/>
            <w:vAlign w:val="bottom"/>
            <w:hideMark/>
          </w:tcPr>
          <w:p w14:paraId="732016D1" w14:textId="726CC4C4" w:rsidR="008E0259" w:rsidRDefault="008E0259">
            <w:pPr>
              <w:jc w:val="right"/>
              <w:rPr>
                <w:rFonts w:ascii="Calibri" w:eastAsia="Times New Roman" w:hAnsi="Calibri"/>
                <w:color w:val="000000"/>
              </w:rPr>
            </w:pPr>
            <w:r>
              <w:rPr>
                <w:rFonts w:ascii="Calibri" w:eastAsia="Times New Roman" w:hAnsi="Calibri"/>
                <w:color w:val="000000"/>
              </w:rPr>
              <w:t>0</w:t>
            </w:r>
          </w:p>
        </w:tc>
        <w:tc>
          <w:tcPr>
            <w:tcW w:w="708" w:type="dxa"/>
            <w:shd w:val="clear" w:color="auto" w:fill="auto"/>
            <w:noWrap/>
            <w:vAlign w:val="bottom"/>
            <w:hideMark/>
          </w:tcPr>
          <w:p w14:paraId="31185526" w14:textId="22EE7787" w:rsidR="008E0259" w:rsidRDefault="008E0259">
            <w:pPr>
              <w:jc w:val="right"/>
              <w:rPr>
                <w:rFonts w:ascii="Calibri" w:eastAsia="Times New Roman" w:hAnsi="Calibri"/>
                <w:color w:val="000000"/>
              </w:rPr>
            </w:pPr>
            <w:r>
              <w:rPr>
                <w:rFonts w:ascii="Calibri" w:eastAsia="Times New Roman" w:hAnsi="Calibri"/>
                <w:color w:val="000000"/>
              </w:rPr>
              <w:t>13</w:t>
            </w:r>
          </w:p>
        </w:tc>
        <w:tc>
          <w:tcPr>
            <w:tcW w:w="460" w:type="dxa"/>
            <w:shd w:val="clear" w:color="auto" w:fill="E2EFD9" w:themeFill="accent6" w:themeFillTint="33"/>
            <w:noWrap/>
            <w:vAlign w:val="bottom"/>
            <w:hideMark/>
          </w:tcPr>
          <w:p w14:paraId="0D876B26" w14:textId="21E5926D" w:rsidR="008E0259" w:rsidRDefault="008E0259">
            <w:pPr>
              <w:jc w:val="right"/>
              <w:rPr>
                <w:rFonts w:ascii="Calibri" w:eastAsia="Times New Roman" w:hAnsi="Calibri"/>
                <w:color w:val="000000"/>
              </w:rPr>
            </w:pPr>
            <w:r>
              <w:rPr>
                <w:rFonts w:ascii="Calibri" w:eastAsia="Times New Roman" w:hAnsi="Calibri"/>
                <w:color w:val="000000"/>
              </w:rPr>
              <w:t>2</w:t>
            </w:r>
          </w:p>
        </w:tc>
        <w:tc>
          <w:tcPr>
            <w:tcW w:w="1134" w:type="dxa"/>
            <w:shd w:val="clear" w:color="auto" w:fill="auto"/>
            <w:noWrap/>
            <w:vAlign w:val="bottom"/>
            <w:hideMark/>
          </w:tcPr>
          <w:p w14:paraId="1F264A34" w14:textId="4BE7727B" w:rsidR="008E0259" w:rsidRDefault="008E0259">
            <w:pPr>
              <w:jc w:val="right"/>
              <w:rPr>
                <w:rFonts w:ascii="Calibri" w:eastAsia="Times New Roman" w:hAnsi="Calibri"/>
                <w:color w:val="000000"/>
              </w:rPr>
            </w:pPr>
            <w:r>
              <w:rPr>
                <w:rFonts w:ascii="Calibri" w:eastAsia="Times New Roman" w:hAnsi="Calibri"/>
                <w:color w:val="000000"/>
              </w:rPr>
              <w:t>0</w:t>
            </w:r>
          </w:p>
        </w:tc>
      </w:tr>
      <w:tr w:rsidR="008E0259" w14:paraId="3C8F0E90" w14:textId="77777777" w:rsidTr="00BB6916">
        <w:trPr>
          <w:trHeight w:val="320"/>
        </w:trPr>
        <w:tc>
          <w:tcPr>
            <w:tcW w:w="956" w:type="dxa"/>
            <w:vMerge/>
            <w:tcBorders>
              <w:bottom w:val="single" w:sz="24" w:space="0" w:color="auto"/>
            </w:tcBorders>
            <w:shd w:val="clear" w:color="auto" w:fill="auto"/>
            <w:noWrap/>
            <w:vAlign w:val="bottom"/>
            <w:hideMark/>
          </w:tcPr>
          <w:p w14:paraId="6CBBFEC4" w14:textId="2FA8BC9B" w:rsidR="008E0259" w:rsidRDefault="008E0259">
            <w:pPr>
              <w:rPr>
                <w:rFonts w:ascii="Calibri" w:eastAsia="Times New Roman" w:hAnsi="Calibri"/>
                <w:color w:val="000000"/>
              </w:rPr>
            </w:pPr>
          </w:p>
        </w:tc>
        <w:tc>
          <w:tcPr>
            <w:tcW w:w="2180" w:type="dxa"/>
            <w:tcBorders>
              <w:bottom w:val="single" w:sz="24" w:space="0" w:color="auto"/>
            </w:tcBorders>
            <w:shd w:val="clear" w:color="auto" w:fill="auto"/>
            <w:noWrap/>
            <w:vAlign w:val="bottom"/>
            <w:hideMark/>
          </w:tcPr>
          <w:p w14:paraId="03299107" w14:textId="71C3EDC7" w:rsidR="008E0259" w:rsidRDefault="008E0259" w:rsidP="00ED7B2F">
            <w:pPr>
              <w:rPr>
                <w:rFonts w:ascii="Calibri" w:eastAsia="Times New Roman" w:hAnsi="Calibri"/>
                <w:color w:val="000000"/>
              </w:rPr>
            </w:pPr>
            <w:r>
              <w:rPr>
                <w:rFonts w:ascii="Calibri" w:eastAsia="Times New Roman" w:hAnsi="Calibri"/>
                <w:color w:val="000000"/>
              </w:rPr>
              <w:t>sGCCA</w:t>
            </w:r>
          </w:p>
        </w:tc>
        <w:tc>
          <w:tcPr>
            <w:tcW w:w="850" w:type="dxa"/>
            <w:tcBorders>
              <w:bottom w:val="single" w:sz="24" w:space="0" w:color="auto"/>
            </w:tcBorders>
            <w:shd w:val="clear" w:color="auto" w:fill="auto"/>
            <w:noWrap/>
            <w:vAlign w:val="bottom"/>
            <w:hideMark/>
          </w:tcPr>
          <w:p w14:paraId="6CAD7BB4" w14:textId="1E95216D" w:rsidR="008E0259" w:rsidRDefault="008E0259">
            <w:pPr>
              <w:jc w:val="right"/>
              <w:rPr>
                <w:rFonts w:ascii="Calibri" w:eastAsia="Times New Roman" w:hAnsi="Calibri"/>
                <w:color w:val="000000"/>
              </w:rPr>
            </w:pPr>
            <w:r>
              <w:rPr>
                <w:rFonts w:ascii="Calibri" w:eastAsia="Times New Roman" w:hAnsi="Calibri"/>
                <w:color w:val="000000"/>
              </w:rPr>
              <w:t>0</w:t>
            </w:r>
          </w:p>
        </w:tc>
        <w:tc>
          <w:tcPr>
            <w:tcW w:w="567" w:type="dxa"/>
            <w:tcBorders>
              <w:bottom w:val="single" w:sz="24" w:space="0" w:color="auto"/>
            </w:tcBorders>
            <w:shd w:val="clear" w:color="auto" w:fill="auto"/>
            <w:noWrap/>
            <w:vAlign w:val="bottom"/>
            <w:hideMark/>
          </w:tcPr>
          <w:p w14:paraId="566F9124" w14:textId="005D0D75" w:rsidR="008E0259" w:rsidRDefault="008E0259">
            <w:pPr>
              <w:jc w:val="right"/>
              <w:rPr>
                <w:rFonts w:ascii="Calibri" w:eastAsia="Times New Roman" w:hAnsi="Calibri"/>
                <w:color w:val="000000"/>
              </w:rPr>
            </w:pPr>
            <w:r>
              <w:rPr>
                <w:rFonts w:ascii="Calibri" w:eastAsia="Times New Roman" w:hAnsi="Calibri"/>
                <w:color w:val="000000"/>
              </w:rPr>
              <w:t>0</w:t>
            </w:r>
          </w:p>
        </w:tc>
        <w:tc>
          <w:tcPr>
            <w:tcW w:w="581" w:type="dxa"/>
            <w:tcBorders>
              <w:bottom w:val="single" w:sz="24" w:space="0" w:color="auto"/>
            </w:tcBorders>
            <w:shd w:val="clear" w:color="auto" w:fill="auto"/>
            <w:noWrap/>
            <w:vAlign w:val="bottom"/>
            <w:hideMark/>
          </w:tcPr>
          <w:p w14:paraId="11200073" w14:textId="1F28236A" w:rsidR="008E0259" w:rsidRDefault="008E0259">
            <w:pPr>
              <w:jc w:val="right"/>
              <w:rPr>
                <w:rFonts w:ascii="Calibri" w:eastAsia="Times New Roman" w:hAnsi="Calibri"/>
                <w:color w:val="000000"/>
              </w:rPr>
            </w:pPr>
            <w:r>
              <w:rPr>
                <w:rFonts w:ascii="Calibri" w:eastAsia="Times New Roman" w:hAnsi="Calibri"/>
                <w:color w:val="000000"/>
              </w:rPr>
              <w:t>2</w:t>
            </w:r>
          </w:p>
        </w:tc>
        <w:tc>
          <w:tcPr>
            <w:tcW w:w="567" w:type="dxa"/>
            <w:tcBorders>
              <w:bottom w:val="single" w:sz="24" w:space="0" w:color="auto"/>
            </w:tcBorders>
            <w:shd w:val="clear" w:color="auto" w:fill="E2EFD9" w:themeFill="accent6" w:themeFillTint="33"/>
            <w:noWrap/>
            <w:vAlign w:val="bottom"/>
            <w:hideMark/>
          </w:tcPr>
          <w:p w14:paraId="13BE049C" w14:textId="68B38DBE" w:rsidR="008E0259" w:rsidRDefault="008E0259">
            <w:pPr>
              <w:jc w:val="right"/>
              <w:rPr>
                <w:rFonts w:ascii="Calibri" w:eastAsia="Times New Roman" w:hAnsi="Calibri"/>
                <w:color w:val="000000"/>
              </w:rPr>
            </w:pPr>
            <w:r>
              <w:rPr>
                <w:rFonts w:ascii="Calibri" w:eastAsia="Times New Roman" w:hAnsi="Calibri"/>
                <w:color w:val="000000"/>
              </w:rPr>
              <w:t>57</w:t>
            </w:r>
          </w:p>
        </w:tc>
        <w:tc>
          <w:tcPr>
            <w:tcW w:w="581" w:type="dxa"/>
            <w:tcBorders>
              <w:bottom w:val="single" w:sz="24" w:space="0" w:color="auto"/>
            </w:tcBorders>
            <w:shd w:val="clear" w:color="auto" w:fill="E2EFD9" w:themeFill="accent6" w:themeFillTint="33"/>
            <w:noWrap/>
            <w:vAlign w:val="bottom"/>
            <w:hideMark/>
          </w:tcPr>
          <w:p w14:paraId="7BC39D6D" w14:textId="14217B6F" w:rsidR="008E0259" w:rsidRPr="003621E5" w:rsidRDefault="008E0259">
            <w:pPr>
              <w:jc w:val="right"/>
              <w:rPr>
                <w:rFonts w:ascii="Calibri" w:eastAsia="Times New Roman" w:hAnsi="Calibri"/>
                <w:b/>
                <w:color w:val="000000"/>
              </w:rPr>
            </w:pPr>
            <w:r>
              <w:rPr>
                <w:rFonts w:ascii="Calibri" w:eastAsia="Times New Roman" w:hAnsi="Calibri"/>
                <w:color w:val="000000"/>
              </w:rPr>
              <w:t>47</w:t>
            </w:r>
          </w:p>
        </w:tc>
        <w:tc>
          <w:tcPr>
            <w:tcW w:w="606" w:type="dxa"/>
            <w:tcBorders>
              <w:bottom w:val="single" w:sz="24" w:space="0" w:color="auto"/>
            </w:tcBorders>
            <w:shd w:val="clear" w:color="auto" w:fill="auto"/>
            <w:noWrap/>
            <w:vAlign w:val="bottom"/>
            <w:hideMark/>
          </w:tcPr>
          <w:p w14:paraId="1A7B46C0" w14:textId="1933ED89" w:rsidR="008E0259" w:rsidRDefault="008E0259">
            <w:pPr>
              <w:jc w:val="right"/>
              <w:rPr>
                <w:rFonts w:ascii="Calibri" w:eastAsia="Times New Roman" w:hAnsi="Calibri"/>
                <w:color w:val="000000"/>
              </w:rPr>
            </w:pPr>
            <w:r>
              <w:rPr>
                <w:rFonts w:ascii="Calibri" w:eastAsia="Times New Roman" w:hAnsi="Calibri"/>
                <w:color w:val="000000"/>
              </w:rPr>
              <w:t>42</w:t>
            </w:r>
          </w:p>
        </w:tc>
        <w:tc>
          <w:tcPr>
            <w:tcW w:w="466" w:type="dxa"/>
            <w:tcBorders>
              <w:bottom w:val="single" w:sz="24" w:space="0" w:color="auto"/>
            </w:tcBorders>
            <w:shd w:val="clear" w:color="auto" w:fill="auto"/>
            <w:noWrap/>
            <w:vAlign w:val="bottom"/>
            <w:hideMark/>
          </w:tcPr>
          <w:p w14:paraId="0655F9D0" w14:textId="5C183379" w:rsidR="008E0259" w:rsidRDefault="008E0259">
            <w:pPr>
              <w:jc w:val="right"/>
              <w:rPr>
                <w:rFonts w:ascii="Calibri" w:eastAsia="Times New Roman" w:hAnsi="Calibri"/>
                <w:color w:val="000000"/>
              </w:rPr>
            </w:pPr>
            <w:r>
              <w:rPr>
                <w:rFonts w:ascii="Calibri" w:eastAsia="Times New Roman" w:hAnsi="Calibri"/>
                <w:color w:val="000000"/>
              </w:rPr>
              <w:t>1</w:t>
            </w:r>
          </w:p>
        </w:tc>
        <w:tc>
          <w:tcPr>
            <w:tcW w:w="708" w:type="dxa"/>
            <w:tcBorders>
              <w:bottom w:val="single" w:sz="24" w:space="0" w:color="auto"/>
            </w:tcBorders>
            <w:shd w:val="clear" w:color="auto" w:fill="auto"/>
            <w:noWrap/>
            <w:vAlign w:val="bottom"/>
            <w:hideMark/>
          </w:tcPr>
          <w:p w14:paraId="2B5D4DAC" w14:textId="4B8BB8CB" w:rsidR="008E0259" w:rsidRDefault="008E0259">
            <w:pPr>
              <w:jc w:val="right"/>
              <w:rPr>
                <w:rFonts w:ascii="Calibri" w:eastAsia="Times New Roman" w:hAnsi="Calibri"/>
                <w:color w:val="000000"/>
              </w:rPr>
            </w:pPr>
            <w:r>
              <w:rPr>
                <w:rFonts w:ascii="Calibri" w:eastAsia="Times New Roman" w:hAnsi="Calibri"/>
                <w:color w:val="000000"/>
              </w:rPr>
              <w:t>78</w:t>
            </w:r>
          </w:p>
        </w:tc>
        <w:tc>
          <w:tcPr>
            <w:tcW w:w="460" w:type="dxa"/>
            <w:tcBorders>
              <w:bottom w:val="single" w:sz="24" w:space="0" w:color="auto"/>
            </w:tcBorders>
            <w:shd w:val="clear" w:color="auto" w:fill="auto"/>
            <w:noWrap/>
            <w:vAlign w:val="bottom"/>
            <w:hideMark/>
          </w:tcPr>
          <w:p w14:paraId="3579804C" w14:textId="272BC394" w:rsidR="008E0259" w:rsidRDefault="008E0259">
            <w:pPr>
              <w:jc w:val="right"/>
              <w:rPr>
                <w:rFonts w:ascii="Calibri" w:eastAsia="Times New Roman" w:hAnsi="Calibri"/>
                <w:color w:val="000000"/>
              </w:rPr>
            </w:pPr>
            <w:r>
              <w:rPr>
                <w:rFonts w:ascii="Calibri" w:eastAsia="Times New Roman" w:hAnsi="Calibri"/>
                <w:color w:val="000000"/>
              </w:rPr>
              <w:t>0</w:t>
            </w:r>
          </w:p>
        </w:tc>
        <w:tc>
          <w:tcPr>
            <w:tcW w:w="1134" w:type="dxa"/>
            <w:tcBorders>
              <w:bottom w:val="single" w:sz="24" w:space="0" w:color="auto"/>
            </w:tcBorders>
            <w:shd w:val="clear" w:color="auto" w:fill="auto"/>
            <w:noWrap/>
            <w:vAlign w:val="bottom"/>
            <w:hideMark/>
          </w:tcPr>
          <w:p w14:paraId="113BC206" w14:textId="33A89B1B" w:rsidR="008E0259" w:rsidRDefault="008E0259">
            <w:pPr>
              <w:jc w:val="right"/>
              <w:rPr>
                <w:rFonts w:ascii="Calibri" w:eastAsia="Times New Roman" w:hAnsi="Calibri"/>
                <w:color w:val="000000"/>
              </w:rPr>
            </w:pPr>
            <w:r>
              <w:rPr>
                <w:rFonts w:ascii="Calibri" w:eastAsia="Times New Roman" w:hAnsi="Calibri"/>
                <w:color w:val="000000"/>
              </w:rPr>
              <w:t>0</w:t>
            </w:r>
          </w:p>
        </w:tc>
      </w:tr>
    </w:tbl>
    <w:p w14:paraId="5E7DF0D1" w14:textId="77777777" w:rsidR="00B867AD" w:rsidRDefault="00B867AD" w:rsidP="00F21B8F">
      <w:pPr>
        <w:spacing w:line="480" w:lineRule="auto"/>
      </w:pPr>
    </w:p>
    <w:p w14:paraId="505C743C" w14:textId="352E4563" w:rsidR="00DA55F9" w:rsidRDefault="00740B96" w:rsidP="00AB3F00">
      <w:pPr>
        <w:spacing w:line="480" w:lineRule="auto"/>
        <w:ind w:firstLine="720"/>
      </w:pPr>
      <w:r>
        <w:t>Gene set enrichment analysis was performed for each multi-omic panel</w:t>
      </w:r>
      <w:r w:rsidR="00807B69">
        <w:t xml:space="preserve"> (using gene symbols of mRNA and CpGs)</w:t>
      </w:r>
      <w:r w:rsidR="00672206">
        <w:t xml:space="preserve"> using 10 gene set collections (</w:t>
      </w:r>
      <w:r w:rsidR="00C6724A">
        <w:t>see methods for details</w:t>
      </w:r>
      <w:r w:rsidR="00672206">
        <w:t>)</w:t>
      </w:r>
      <w:r>
        <w:t xml:space="preserve"> and the number of significant gene sets at an FDR threshold of 5% were determined (Table </w:t>
      </w:r>
      <w:r w:rsidR="004C2BF4">
        <w:t>2</w:t>
      </w:r>
      <w:r>
        <w:t xml:space="preserve">). </w:t>
      </w:r>
      <w:r w:rsidR="000A6D1A">
        <w:t xml:space="preserve">The DIABLO_full model </w:t>
      </w:r>
      <w:r w:rsidR="007A35DB">
        <w:t xml:space="preserve">identified the greatest number of significant gene sets across the 10 gene </w:t>
      </w:r>
      <w:r w:rsidR="007A35DB">
        <w:lastRenderedPageBreak/>
        <w:t>set collections as compared to the other integrative approac</w:t>
      </w:r>
      <w:r w:rsidR="00C77DAC">
        <w:t>hes. DIABLO ranked higher than the other methods</w:t>
      </w:r>
      <w:r w:rsidR="00A02356">
        <w:t xml:space="preserve"> in the colon (7/10), gbm (5</w:t>
      </w:r>
      <w:r w:rsidR="007A35DB">
        <w:t xml:space="preserve">/10) and </w:t>
      </w:r>
      <w:r w:rsidR="00A02356">
        <w:t xml:space="preserve">lung (5/10) cancer datasets, </w:t>
      </w:r>
      <w:r w:rsidR="00C77DAC">
        <w:t>whereas</w:t>
      </w:r>
      <w:r w:rsidR="00A02356">
        <w:t xml:space="preserve"> JIVE outperformed all other methods</w:t>
      </w:r>
      <w:r w:rsidR="00C77DAC">
        <w:t xml:space="preserve"> in the kidney cancer </w:t>
      </w:r>
      <w:bookmarkStart w:id="5" w:name="_GoBack"/>
      <w:bookmarkEnd w:id="5"/>
      <w:r w:rsidR="00C77DAC">
        <w:t>datasets</w:t>
      </w:r>
      <w:r w:rsidR="00A02356">
        <w:t xml:space="preserve"> (6/10).</w:t>
      </w:r>
    </w:p>
    <w:p w14:paraId="7144EC78" w14:textId="7EAE3130" w:rsidR="00F501C8" w:rsidRDefault="00F501C8" w:rsidP="00F21B8F">
      <w:pPr>
        <w:spacing w:line="480" w:lineRule="auto"/>
      </w:pPr>
    </w:p>
    <w:p w14:paraId="3175F60A" w14:textId="34E2C5A0" w:rsidR="0068350C" w:rsidRPr="006B40A8" w:rsidRDefault="0068350C" w:rsidP="00F21B8F">
      <w:pPr>
        <w:spacing w:line="480" w:lineRule="auto"/>
        <w:rPr>
          <w:b/>
        </w:rPr>
      </w:pPr>
      <w:r w:rsidRPr="006B40A8">
        <w:rPr>
          <w:b/>
        </w:rPr>
        <w:t>Case study 1</w:t>
      </w:r>
      <w:r w:rsidR="005C54D6">
        <w:rPr>
          <w:b/>
        </w:rPr>
        <w:t>: DIABLO identified</w:t>
      </w:r>
      <w:r w:rsidRPr="006B40A8">
        <w:rPr>
          <w:b/>
        </w:rPr>
        <w:t xml:space="preserve"> </w:t>
      </w:r>
      <w:r w:rsidR="006B40A8" w:rsidRPr="006B40A8">
        <w:rPr>
          <w:b/>
        </w:rPr>
        <w:t>known and novel</w:t>
      </w:r>
      <w:r w:rsidR="005F2ED8">
        <w:rPr>
          <w:b/>
        </w:rPr>
        <w:t xml:space="preserve"> multi-omic biomarkers of </w:t>
      </w:r>
      <w:r w:rsidR="006B40A8" w:rsidRPr="006B40A8">
        <w:rPr>
          <w:b/>
        </w:rPr>
        <w:t>breast cancer subtypes.</w:t>
      </w:r>
    </w:p>
    <w:p w14:paraId="2FEE0B1D" w14:textId="3AFB31F6" w:rsidR="006B40A8" w:rsidRDefault="00675E1F" w:rsidP="00F21B8F">
      <w:pPr>
        <w:spacing w:line="480" w:lineRule="auto"/>
      </w:pPr>
      <w:r>
        <w:t>Next, a</w:t>
      </w:r>
      <w:r w:rsidR="005C54D6">
        <w:t xml:space="preserve"> standard biomarker analysis workflow using DIABLO</w:t>
      </w:r>
      <w:r>
        <w:t xml:space="preserve"> is described</w:t>
      </w:r>
      <w:r w:rsidR="005C54D6">
        <w:t xml:space="preserve"> for the identification of a multi-omic biomarker panel that is predictive of PAM50 breast cancer subtypes. </w:t>
      </w:r>
      <w:r w:rsidR="005A0F7D">
        <w:t xml:space="preserve">After data processing </w:t>
      </w:r>
      <w:r w:rsidR="008F55FE">
        <w:t xml:space="preserve">and normalization </w:t>
      </w:r>
      <w:r w:rsidR="005F2ED8">
        <w:t>of each omic type (see methods), the samples were divided into training and test sets (Table 1).</w:t>
      </w:r>
      <w:r w:rsidR="00734C30">
        <w:t xml:space="preserve"> The training data</w:t>
      </w:r>
      <w:r w:rsidR="005F2ED8">
        <w:t xml:space="preserve"> consisted of </w:t>
      </w:r>
      <w:r w:rsidR="00D743DC">
        <w:t xml:space="preserve">four </w:t>
      </w:r>
      <w:r w:rsidR="00734C30">
        <w:t>omic-datasets</w:t>
      </w:r>
      <w:r w:rsidR="00D743DC">
        <w:t xml:space="preserve"> (mRNA, miRNA, CpGs and proteins)</w:t>
      </w:r>
      <w:r w:rsidR="00734C30">
        <w:t xml:space="preserve"> whereas the test data</w:t>
      </w:r>
      <w:r w:rsidR="00A40C54">
        <w:t xml:space="preserve"> included all except </w:t>
      </w:r>
      <w:r w:rsidR="00734C30">
        <w:t>the protein dataset.</w:t>
      </w:r>
      <w:r w:rsidR="002E6B14">
        <w:t xml:space="preserve"> </w:t>
      </w:r>
      <w:r w:rsidR="00620645">
        <w:t xml:space="preserve">The optimal multi-omic biomarker panel was selected using a grid approach, that is, for a given number of variables 5x5-fold cross-validation was used to estimate the out-of-sample balanced </w:t>
      </w:r>
      <w:r w:rsidR="00620645" w:rsidRPr="00620645">
        <w:t>error rate. The number of variables that resulted in the minimum balanced error rate were retained and this was performed sequentially for each component, up to 3 components (as previously described</w:t>
      </w:r>
      <w:r w:rsidR="00067D5A">
        <w:t xml:space="preserve"> </w:t>
      </w:r>
      <w:r w:rsidR="00620645" w:rsidRPr="00620645">
        <w:fldChar w:fldCharType="begin"/>
      </w:r>
      <w:r w:rsidR="00B143CA">
        <w:instrText xml:space="preserve"> ADDIN ZOTERO_ITEM CSL_CITATION {"citationID":"a6e1ha36bh","properties":{"formattedCitation":"[5]","plainCitation":"[5]"},"citationItems":[{"id":1731,"uris":["http://zotero.org/users/2545847/items/AL3GAFMP"],"uri":["http://zotero.org/users/2545847/items/AL3GAFMP"],"itemData":{"id":1731,"type":"article-journal","title":"mixOmics: An R package for ‘omics feature selection and multiple data integration","container-title":"PLOS Computational Biology","page":"e1005752","volume":"13","issue":"11","source":"PLoS Journals","abstract":"The advent of high throughput technologies has led to a wealth of publicly available ‘omics data coming from different sources, such as transcriptomics, proteomics, metabolomics. Combining such large-scale biological data sets can lead to the discovery of important biological insights, provided that relevant information can be extracted in a holistic manner. Current statistical approaches have been focusing on identifying small subsets of molecules (a ‘molecular signature’) to explain or predict biological conditions, but mainly for a single type of ‘omics. In addition, commonly used methods are univariate and consider each biological feature independently. We introduce mixOmics, an R package dedicated to the multivariate analysis of biological data sets with a specific focus on data exploration, dimension reduction and visualisation. By adopting a systems biology approach, the toolkit provides a wide range of methods that statistically integrate several data sets at once to probe relationships between heterogeneous ‘omics data sets. Our recent methods extend Projection to Latent Structure (PLS) models for discriminant analysis, for data integration across multiple ‘omics data or across independent studies, and for the identification of molecular signatures. We illustrate our latest mixOmics integrative frameworks for the multivariate analyses of ‘omics data available from the package.","URL":"http://journals.plos.org/ploscompbiol/article?id=10.1371/journal.pcbi.1005752","DOI":"10.1371/journal.pcbi.1005752","ISSN":"1553-7358","shortTitle":"mixOmics","journalAbbreviation":"PLOS Computational Biology","language":"en","author":[{"family":"Rohart","given":"Florian"},{"family":"Gautier","given":"Benoît"},{"family":"Singh","given":"Amrit"},{"family":"Cao","given":"Kim-Anh Lê"}],"issued":{"date-parts":[["2017",11,3]]},"accessed":{"date-parts":[["2018",1,29]]}}}],"schema":"https://github.com/citation-style-language/schema/raw/master/csl-citation.json"} </w:instrText>
      </w:r>
      <w:r w:rsidR="00620645" w:rsidRPr="00620645">
        <w:fldChar w:fldCharType="separate"/>
      </w:r>
      <w:r w:rsidR="00B143CA">
        <w:rPr>
          <w:noProof/>
        </w:rPr>
        <w:t>[5]</w:t>
      </w:r>
      <w:r w:rsidR="00620645" w:rsidRPr="00620645">
        <w:fldChar w:fldCharType="end"/>
      </w:r>
      <w:r w:rsidR="00620645" w:rsidRPr="00620645">
        <w:t>). The</w:t>
      </w:r>
      <w:r w:rsidR="002E6B14" w:rsidRPr="00620645">
        <w:t xml:space="preserve"> opt</w:t>
      </w:r>
      <w:r w:rsidR="00620645" w:rsidRPr="00620645">
        <w:t>imal multi-omic panel consisted</w:t>
      </w:r>
      <w:r w:rsidR="002E6B14" w:rsidRPr="00620645">
        <w:t xml:space="preserve"> of 45 mRNA, 45 miRNAs, 25 CpGs and 55 proteins</w:t>
      </w:r>
      <w:r w:rsidR="00187707" w:rsidRPr="00620645">
        <w:t xml:space="preserve"> across three components with a balanced error rate of 17.9±</w:t>
      </w:r>
      <w:r w:rsidR="002E6B14" w:rsidRPr="00620645">
        <w:t>1.9% (see Figure S5).</w:t>
      </w:r>
      <w:r w:rsidR="004E797F" w:rsidRPr="00620645">
        <w:t xml:space="preserve"> The</w:t>
      </w:r>
      <w:r w:rsidR="004E797F">
        <w:t xml:space="preserve"> multi-omic biomarker panel consisting of many variables with previous known associations with breast cancer </w:t>
      </w:r>
      <w:r w:rsidR="00CF24F9">
        <w:t>using</w:t>
      </w:r>
      <w:r w:rsidR="004E797F">
        <w:t xml:space="preserve"> databases such Molecular Signature database (MolSigDB)</w:t>
      </w:r>
      <w:r w:rsidR="00BE407A">
        <w:t xml:space="preserve"> </w:t>
      </w:r>
      <w:r w:rsidR="00BE407A">
        <w:fldChar w:fldCharType="begin"/>
      </w:r>
      <w:r w:rsidR="00B143CA">
        <w:instrText xml:space="preserve"> ADDIN ZOTERO_ITEM CSL_CITATION {"citationID":"a1okj2bi1bs","properties":{"formattedCitation":"[16]","plainCitation":"[16]"},"citationItems":[{"id":1739,"uris":["http://zotero.org/users/2545847/items/5FJU6UYX"],"uri":["http://zotero.org/users/2545847/items/5FJU6UYX"],"itemData":{"id":1739,"type":"article-journal","title":"The Molecular Signatures Database Hallmark Gene Set Collection","container-title":"Cell Systems","page":"417-425","volume":"1","issue":"6","source":"CrossRef","URL":"http://linkinghub.elsevier.com/retrieve/pii/S2405471215002185","DOI":"10.1016/j.cels.2015.12.004","ISSN":"24054712","language":"en","author":[{"family":"Liberzon","given":"Arthur"},{"family":"Birger","given":"Chet"},{"family":"Thorvaldsdóttir","given":"Helga"},{"family":"Ghandi","given":"Mahmoud"},{"family":"Mesirov","given":"Jill P."},{"family":"Tamayo","given":"Pablo"}],"issued":{"date-parts":[["2015",12]]},"accessed":{"date-parts":[["2018",1,30]]}}}],"schema":"https://github.com/citation-style-language/schema/raw/master/csl-citation.json"} </w:instrText>
      </w:r>
      <w:r w:rsidR="00BE407A">
        <w:fldChar w:fldCharType="separate"/>
      </w:r>
      <w:r w:rsidR="00B143CA">
        <w:rPr>
          <w:noProof/>
        </w:rPr>
        <w:t>[16]</w:t>
      </w:r>
      <w:r w:rsidR="00BE407A">
        <w:fldChar w:fldCharType="end"/>
      </w:r>
      <w:r w:rsidR="004E797F">
        <w:t>, miRCancer</w:t>
      </w:r>
      <w:r w:rsidR="00BE407A">
        <w:t xml:space="preserve"> </w:t>
      </w:r>
      <w:r w:rsidR="00BE407A">
        <w:fldChar w:fldCharType="begin"/>
      </w:r>
      <w:r w:rsidR="00B143CA">
        <w:instrText xml:space="preserve"> ADDIN ZOTERO_ITEM CSL_CITATION {"citationID":"a1ouqmrtk3j","properties":{"formattedCitation":"[17]","plainCitation":"[17]"},"citationItems":[{"id":1737,"uris":["http://zotero.org/users/2545847/items/IIXFVEFA"],"uri":["http://zotero.org/users/2545847/items/IIXFVEFA"],"itemData":{"id":1737,"type":"article-journal","title":"miRCancer: a microRNA-cancer association database constructed by text mining on literature","container-title":"Bioinformatics","page":"638-644","volume":"29","issue":"5","source":"CrossRef","URL":"https://academic.oup.com/bioinformatics/article-lookup/doi/10.1093/bioinformatics/btt014","DOI":"10.1093/bioinformatics/btt014","ISSN":"1367-4803, 1460-2059","shortTitle":"miRCancer","language":"en","author":[{"family":"Xie","given":"B."},{"family":"Ding","given":"Q."},{"family":"Han","given":"H."},{"family":"Wu","given":"D."}],"issued":{"date-parts":[["2013",3,1]]},"accessed":{"date-parts":[["2018",1,30]]}}}],"schema":"https://github.com/citation-style-language/schema/raw/master/csl-citation.json"} </w:instrText>
      </w:r>
      <w:r w:rsidR="00BE407A">
        <w:fldChar w:fldCharType="separate"/>
      </w:r>
      <w:r w:rsidR="00B143CA">
        <w:rPr>
          <w:noProof/>
        </w:rPr>
        <w:t>[17]</w:t>
      </w:r>
      <w:r w:rsidR="00BE407A">
        <w:fldChar w:fldCharType="end"/>
      </w:r>
      <w:r w:rsidR="004E797F">
        <w:t xml:space="preserve">, </w:t>
      </w:r>
      <w:commentRangeStart w:id="6"/>
      <w:r w:rsidR="004E797F">
        <w:t>O</w:t>
      </w:r>
      <w:r w:rsidR="00330F75">
        <w:t xml:space="preserve">nline Mendelian Inheritance in Man </w:t>
      </w:r>
      <w:commentRangeEnd w:id="6"/>
      <w:r w:rsidR="009C708F">
        <w:rPr>
          <w:rStyle w:val="CommentReference"/>
          <w:rFonts w:asciiTheme="minorHAnsi" w:eastAsiaTheme="minorEastAsia" w:hAnsiTheme="minorHAnsi" w:cstheme="minorBidi"/>
        </w:rPr>
        <w:commentReference w:id="6"/>
      </w:r>
      <w:r w:rsidR="00330F75">
        <w:t>(OMIM)</w:t>
      </w:r>
      <w:r w:rsidR="00BE407A">
        <w:t xml:space="preserve"> </w:t>
      </w:r>
      <w:r w:rsidR="00BE407A">
        <w:fldChar w:fldCharType="begin"/>
      </w:r>
      <w:r w:rsidR="00B143CA">
        <w:instrText xml:space="preserve"> ADDIN ZOTERO_ITEM CSL_CITATION {"citationID":"a2994u1ofid","properties":{"formattedCitation":"[18]","plainCitation":"[18]"},"citationItems":[{"id":1741,"uris":["http://zotero.org/users/2545847/items/7EKF2BYM"],"uri":["http://zotero.org/users/2545847/items/7EKF2BYM"],"itemData":{"id":1741,"type":"article-journal","title":"Online Mendelian Inheritance in Man (OMIM), a knowledgebase of human genes and genetic disorders","container-title":"Nucleic Acids Research","page":"D514-D517","volume":"33","issue":"Database issue","source":"CrossRef","URL":"https://academic.oup.com/nar/article-lookup/doi/10.1093/nar/gki033","DOI":"10.1093/nar/gki033","ISSN":"1362-4962","language":"en","author":[{"family":"Hamosh","given":"A."}],"issued":{"date-parts":[["2004",12,17]]},"accessed":{"date-parts":[["2018",1,30]]}}}],"schema":"https://github.com/citation-style-language/schema/raw/master/csl-citation.json"} </w:instrText>
      </w:r>
      <w:r w:rsidR="00BE407A">
        <w:fldChar w:fldCharType="separate"/>
      </w:r>
      <w:r w:rsidR="00B143CA">
        <w:rPr>
          <w:noProof/>
        </w:rPr>
        <w:t>[18]</w:t>
      </w:r>
      <w:r w:rsidR="00BE407A">
        <w:fldChar w:fldCharType="end"/>
      </w:r>
      <w:r w:rsidR="00330F75">
        <w:t xml:space="preserve">, </w:t>
      </w:r>
      <w:r w:rsidR="00F56AB3">
        <w:t>and DriverDB</w:t>
      </w:r>
      <w:r w:rsidR="00BE407A">
        <w:t xml:space="preserve">v2 </w:t>
      </w:r>
      <w:r w:rsidR="00BE407A">
        <w:fldChar w:fldCharType="begin"/>
      </w:r>
      <w:r w:rsidR="00B143CA">
        <w:instrText xml:space="preserve"> ADDIN ZOTERO_ITEM CSL_CITATION {"citationID":"a2drq4q17a2","properties":{"formattedCitation":"[19]","plainCitation":"[19]"},"citationItems":[{"id":1743,"uris":["http://zotero.org/users/2545847/items/WKD55JNG"],"uri":["http://zotero.org/users/2545847/items/WKD55JNG"],"itemData":{"id":1743,"type":"article-journal","title":"DriverDBv2: a database for human cancer driver gene research","container-title":"Nucleic Acids Research","page":"D975-D979","volume":"44","issue":"D1","source":"CrossRef","URL":"https://academic.oup.com/nar/article-lookup/doi/10.1093/nar/gkv1314","DOI":"10.1093/nar/gkv1314","ISSN":"0305-1048, 1362-4962","shortTitle":"DriverDBv2","language":"en","author":[{"family":"Chung","given":"I-Fang"},{"family":"Chen","given":"Chen-Yang"},{"family":"Su","given":"Shih-Chieh"},{"family":"Li","given":"Chia-Yang"},{"family":"Wu","given":"Kou-Juey"},{"family":"Wang","given":"Hsei-Wei"},{"family":"Cheng","given":"Wei-Chung"}],"issued":{"date-parts":[["2016",1,4]]},"accessed":{"date-parts":[["2018",1,30]]}}}],"schema":"https://github.com/citation-style-language/schema/raw/master/csl-citation.json"} </w:instrText>
      </w:r>
      <w:r w:rsidR="00BE407A">
        <w:fldChar w:fldCharType="separate"/>
      </w:r>
      <w:r w:rsidR="00B143CA">
        <w:rPr>
          <w:noProof/>
        </w:rPr>
        <w:t>[19]</w:t>
      </w:r>
      <w:r w:rsidR="00BE407A">
        <w:fldChar w:fldCharType="end"/>
      </w:r>
      <w:r w:rsidR="00BE407A">
        <w:t xml:space="preserve"> </w:t>
      </w:r>
      <w:r w:rsidR="004E797F">
        <w:t>(Figure 5A).</w:t>
      </w:r>
      <w:r w:rsidR="004A5185">
        <w:t xml:space="preserve"> Figure 5A depicts the variable contributions of each omic-type</w:t>
      </w:r>
      <w:r w:rsidR="000F74DB">
        <w:t xml:space="preserve"> where the ranking corresponds to the loading weight (importance) of that feature for a given latent component. Variables with no overlap with a given database may represent novel biomarkers of </w:t>
      </w:r>
      <w:r w:rsidR="000F74DB">
        <w:lastRenderedPageBreak/>
        <w:t xml:space="preserve">breast cancer, or have not been added to the list of databases used for this analysis. For example, </w:t>
      </w:r>
      <w:r w:rsidR="00CF24F9">
        <w:t>C35 (C17orf37) did not overlap with any of the breast-cancer related database searches, however C35 is a known oncogene in breast cancer</w:t>
      </w:r>
      <w:r w:rsidR="00CB10F6">
        <w:t xml:space="preserve">. </w:t>
      </w:r>
      <w:r w:rsidR="00B65E6B">
        <w:t>The component</w:t>
      </w:r>
      <w:r w:rsidR="00EA439F">
        <w:t xml:space="preserve"> plot</w:t>
      </w:r>
      <w:r w:rsidR="00B65E6B">
        <w:t>s</w:t>
      </w:r>
      <w:r w:rsidR="00750D28">
        <w:t xml:space="preserve"> of the multi-omic panel (consensus) as well as the individual omic variables </w:t>
      </w:r>
      <w:r w:rsidR="00B65E6B">
        <w:t>are depicted in Figure 5B</w:t>
      </w:r>
      <w:r w:rsidR="00750D28">
        <w:t xml:space="preserve">. </w:t>
      </w:r>
      <w:r w:rsidR="00E12A83">
        <w:t xml:space="preserve">The ellipses (95% confidence) were generated using the training data and superimposed with the samples from the test data (Table 1). The majority of the points in Figure 5B are inside the ellipses suggest a reproducible multi-omic signature that is predictive of the breast cancer subtype (balanced error rate = </w:t>
      </w:r>
      <w:r w:rsidR="00097360">
        <w:t>22.9%</w:t>
      </w:r>
      <w:r w:rsidR="00E12A83">
        <w:t xml:space="preserve">). </w:t>
      </w:r>
      <w:r w:rsidR="00B65E6B">
        <w:t>The consensus plot corresponded strongly with the mRNA</w:t>
      </w:r>
      <w:r w:rsidR="00E12A83">
        <w:t xml:space="preserve"> component plot, depicting</w:t>
      </w:r>
      <w:r w:rsidR="00B65E6B">
        <w:t xml:space="preserve"> a strong separation of the Basal</w:t>
      </w:r>
      <w:r w:rsidR="00097360">
        <w:t xml:space="preserve"> (error rate = 4.9%)</w:t>
      </w:r>
      <w:r w:rsidR="00B65E6B">
        <w:t xml:space="preserve"> and Her2</w:t>
      </w:r>
      <w:r w:rsidR="00097360">
        <w:t xml:space="preserve"> (error rate = 20%)</w:t>
      </w:r>
      <w:r w:rsidR="00B65E6B">
        <w:t xml:space="preserve"> breast cancer subtypes and weaker separation of Lum</w:t>
      </w:r>
      <w:r w:rsidR="0037512A">
        <w:t xml:space="preserve">inal </w:t>
      </w:r>
      <w:r w:rsidR="00B65E6B">
        <w:t xml:space="preserve">A </w:t>
      </w:r>
      <w:r w:rsidR="00097360">
        <w:t>(</w:t>
      </w:r>
      <w:r w:rsidR="0037512A">
        <w:t xml:space="preserve">LumA, </w:t>
      </w:r>
      <w:r w:rsidR="00097360">
        <w:t xml:space="preserve">error rate = 13.3%) </w:t>
      </w:r>
      <w:r w:rsidR="00B65E6B">
        <w:t>and Lum</w:t>
      </w:r>
      <w:r w:rsidR="0037512A">
        <w:t xml:space="preserve">inal </w:t>
      </w:r>
      <w:r w:rsidR="00B65E6B">
        <w:t xml:space="preserve">B </w:t>
      </w:r>
      <w:r w:rsidR="00097360">
        <w:t>(</w:t>
      </w:r>
      <w:r w:rsidR="0037512A">
        <w:t xml:space="preserve">LumB, </w:t>
      </w:r>
      <w:r w:rsidR="00097360">
        <w:t xml:space="preserve">error rate = 53.3%) </w:t>
      </w:r>
      <w:r w:rsidR="00B65E6B">
        <w:t>from each other.</w:t>
      </w:r>
      <w:r w:rsidR="0037512A">
        <w:t xml:space="preserve"> Similarly, the heatmap showing the scaled expression of all features of the multi-omic panel, depicts a strong clustering of the Basal (blue) and Her2 (orange) samples whereas the Luminal A and B (gray and green) are mixed together (Figure 5C).</w:t>
      </w:r>
      <w:r w:rsidR="00036706">
        <w:t xml:space="preserve"> The</w:t>
      </w:r>
      <w:r w:rsidR="00EE76BE">
        <w:t xml:space="preserve"> features of the multi-omic panel form</w:t>
      </w:r>
      <w:r w:rsidR="00933CF7">
        <w:t>ed</w:t>
      </w:r>
      <w:r w:rsidR="00EE76BE">
        <w:t xml:space="preserve"> a densely connected network comprising of </w:t>
      </w:r>
      <w:r w:rsidR="00933CF7">
        <w:t xml:space="preserve">four communities where variables in each community (cluster) are densely connected with themselves and sparsely connected with variables in other clusters </w:t>
      </w:r>
      <w:r w:rsidR="00A52A03">
        <w:t>(Figure 5D)</w:t>
      </w:r>
      <w:r w:rsidR="00EE76BE">
        <w:t>.</w:t>
      </w:r>
      <w:r w:rsidR="00A52A03">
        <w:t xml:space="preserve"> The largest cl</w:t>
      </w:r>
      <w:r w:rsidR="00537EEC">
        <w:t>uster consisted of 72 variables; 20 mRNA</w:t>
      </w:r>
      <w:r w:rsidR="00DB5AE1">
        <w:t>s</w:t>
      </w:r>
      <w:r w:rsidR="00537EEC">
        <w:t>, 21 miRNA</w:t>
      </w:r>
      <w:r w:rsidR="00DB5AE1">
        <w:t>s</w:t>
      </w:r>
      <w:r w:rsidR="00537EEC">
        <w:t>, 15 CpGs and 16 proteins.</w:t>
      </w:r>
      <w:r w:rsidR="00B6685E">
        <w:t xml:space="preserve"> Gene set enrichment analysis (Figure 5D) identified many cancer-associated pathways (</w:t>
      </w:r>
      <w:r w:rsidR="00B6685E" w:rsidRPr="00B6685E">
        <w:rPr>
          <w:i/>
        </w:rPr>
        <w:t>e.g.</w:t>
      </w:r>
      <w:r w:rsidR="00B6685E">
        <w:t xml:space="preserve"> FOXM1 pathway, p53 signaling pathway), DNA damage and repair pathways (</w:t>
      </w:r>
      <w:r w:rsidR="00B6685E" w:rsidRPr="00B6685E">
        <w:rPr>
          <w:i/>
        </w:rPr>
        <w:t>e.g.</w:t>
      </w:r>
      <w:r w:rsidR="00B6685E">
        <w:t xml:space="preserve"> E2F mediated regulation of DNA replication, G2M DNA damage checkpoint) and various cell-cycle pathways (</w:t>
      </w:r>
      <w:r w:rsidR="00B6685E" w:rsidRPr="00B6685E">
        <w:rPr>
          <w:i/>
        </w:rPr>
        <w:t>e.g.</w:t>
      </w:r>
      <w:r w:rsidR="00B6685E">
        <w:t xml:space="preserve"> G1S transition, mitotic G1/G1S phases).</w:t>
      </w:r>
    </w:p>
    <w:p w14:paraId="3BEA9A6C" w14:textId="77777777" w:rsidR="006B40A8" w:rsidRDefault="006B40A8" w:rsidP="00F21B8F">
      <w:pPr>
        <w:spacing w:line="480" w:lineRule="auto"/>
      </w:pPr>
    </w:p>
    <w:p w14:paraId="6536FB70" w14:textId="7EF93E23" w:rsidR="00A26E02" w:rsidRDefault="00FF365F" w:rsidP="00343442">
      <w:r>
        <w:rPr>
          <w:noProof/>
        </w:rPr>
        <w:lastRenderedPageBreak/>
        <w:drawing>
          <wp:inline distT="0" distB="0" distL="0" distR="0" wp14:anchorId="2723BBA1" wp14:editId="4703FC77">
            <wp:extent cx="5943600" cy="5943600"/>
            <wp:effectExtent l="0" t="0" r="0" b="0"/>
            <wp:docPr id="3" name="Picture 3" descr="../../diablo/analyses/casestudy1_brca/results/Figures/brcaResult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iablo/analyses/casestudy1_brca/results/Figures/brcaResults.pdf"/>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56302FDB" w14:textId="10078252" w:rsidR="00A26E02" w:rsidRDefault="008F47A4" w:rsidP="00343442">
      <w:r w:rsidRPr="008F3122">
        <w:rPr>
          <w:b/>
        </w:rPr>
        <w:t xml:space="preserve">Figure 4. </w:t>
      </w:r>
      <w:r w:rsidR="006A46AE" w:rsidRPr="008F3122">
        <w:rPr>
          <w:b/>
        </w:rPr>
        <w:t>Identification of a multi-omic biomarker panel that is predictive of breast cancer subtypes.</w:t>
      </w:r>
      <w:r w:rsidR="00343442">
        <w:t xml:space="preserve"> A) </w:t>
      </w:r>
      <w:r w:rsidR="008F3122">
        <w:t xml:space="preserve">Variable contributions plots of each omic-type depicting the important of each omic variable in discrimination breast cancer subtypes. B) </w:t>
      </w:r>
      <w:r w:rsidR="00C647F5">
        <w:t xml:space="preserve">Component plots depicting the clustering of </w:t>
      </w:r>
      <w:r w:rsidR="009D62CC">
        <w:t>subjects in the test dataset with ellipses based on the multi-omic biomarker in A). C) Heatmap of the scaled expression of each omic-variable part of the multi-omic biomarker panel. D) Multi-omic biomarker panel network of high correlated variables (absolute Pearson correlation &gt; 0.4)</w:t>
      </w:r>
      <w:r w:rsidR="00F31004">
        <w:t xml:space="preserve">. Four clusters of variables </w:t>
      </w:r>
      <w:r w:rsidR="00933CF7">
        <w:t>or communities based on clustering the edge betweeness scores were identified. E) The largest community is D (red cluster) was used to perform gene set enrichment analysis and many cancer related pathways were identified.</w:t>
      </w:r>
    </w:p>
    <w:p w14:paraId="18BA6E59" w14:textId="77777777" w:rsidR="00A26E02" w:rsidRDefault="00A26E02" w:rsidP="00F21B8F">
      <w:pPr>
        <w:spacing w:line="480" w:lineRule="auto"/>
      </w:pPr>
    </w:p>
    <w:p w14:paraId="0CED1072" w14:textId="44242808" w:rsidR="001E3F65" w:rsidRPr="006B40A8" w:rsidRDefault="001E3F65" w:rsidP="001E3F65">
      <w:pPr>
        <w:spacing w:line="480" w:lineRule="auto"/>
        <w:rPr>
          <w:b/>
        </w:rPr>
      </w:pPr>
      <w:r w:rsidRPr="006B40A8">
        <w:rPr>
          <w:b/>
        </w:rPr>
        <w:t xml:space="preserve">Case study </w:t>
      </w:r>
      <w:r w:rsidR="00492FB8">
        <w:rPr>
          <w:b/>
        </w:rPr>
        <w:t>2: Cross over studies</w:t>
      </w:r>
      <w:r>
        <w:rPr>
          <w:b/>
        </w:rPr>
        <w:t xml:space="preserve"> and module-based analyses with DIABO </w:t>
      </w:r>
    </w:p>
    <w:p w14:paraId="53CDE460" w14:textId="77777777" w:rsidR="00C130A2" w:rsidRDefault="00C130A2" w:rsidP="00F21B8F">
      <w:pPr>
        <w:spacing w:line="480" w:lineRule="auto"/>
      </w:pPr>
    </w:p>
    <w:p w14:paraId="36319CC8" w14:textId="1EF883EC" w:rsidR="00C130A2" w:rsidRDefault="0036209D" w:rsidP="00F21B8F">
      <w:pPr>
        <w:spacing w:line="480" w:lineRule="auto"/>
      </w:pPr>
      <w:r>
        <w:rPr>
          <w:noProof/>
        </w:rPr>
        <w:drawing>
          <wp:inline distT="0" distB="0" distL="0" distR="0" wp14:anchorId="78F15120" wp14:editId="3A9270A7">
            <wp:extent cx="5938520" cy="3336290"/>
            <wp:effectExtent l="0" t="0" r="5080" b="0"/>
            <wp:docPr id="8" name="Picture 8" descr="../../diablo/analyses/casestudy2_asthma/results/Figures/asthmaResult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ablo/analyses/casestudy2_asthma/results/Figures/asthmaResults.pdf"/>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8520" cy="3336290"/>
                    </a:xfrm>
                    <a:prstGeom prst="rect">
                      <a:avLst/>
                    </a:prstGeom>
                    <a:noFill/>
                    <a:ln>
                      <a:noFill/>
                    </a:ln>
                  </pic:spPr>
                </pic:pic>
              </a:graphicData>
            </a:graphic>
          </wp:inline>
        </w:drawing>
      </w:r>
    </w:p>
    <w:p w14:paraId="69E5056F" w14:textId="4C0CA2D4" w:rsidR="00C130A2" w:rsidRDefault="00C130A2" w:rsidP="004C0EF9">
      <w:r w:rsidRPr="00B250B7">
        <w:rPr>
          <w:b/>
        </w:rPr>
        <w:t xml:space="preserve">Figure 5. </w:t>
      </w:r>
      <w:r w:rsidR="00D93505" w:rsidRPr="00B250B7">
        <w:rPr>
          <w:b/>
        </w:rPr>
        <w:t>DIABLO workflow for the identification of a multi-omic biomarker panel in response to allergen inhalation challenge.</w:t>
      </w:r>
      <w:r w:rsidR="00B250B7">
        <w:t xml:space="preserve"> A) Diagram depi</w:t>
      </w:r>
      <w:r w:rsidR="007176C5">
        <w:t xml:space="preserve">cting the module-based, multilevel approach, </w:t>
      </w:r>
      <w:r w:rsidR="00B250B7">
        <w:t>and design</w:t>
      </w:r>
      <w:r w:rsidR="007176C5">
        <w:t xml:space="preserve"> matrix</w:t>
      </w:r>
      <w:r w:rsidR="00B250B7">
        <w:t xml:space="preserve"> used for the DIABLO analysis. B) </w:t>
      </w:r>
      <w:r w:rsidR="00C0765D">
        <w:t>Receiver operating characteristic curves</w:t>
      </w:r>
      <w:r w:rsidR="007176C5">
        <w:t xml:space="preserve"> comparing the performance of the standard</w:t>
      </w:r>
      <w:r w:rsidR="00C0765D">
        <w:t xml:space="preserve"> </w:t>
      </w:r>
      <w:r w:rsidR="007176C5">
        <w:t xml:space="preserve">DIABLO and multilevel DIABLO model (mDIABLO) using a leave-one-out cross-validation. C) Component plots depicting the separation of the </w:t>
      </w:r>
      <w:r w:rsidR="00D81FDA">
        <w:t>pre</w:t>
      </w:r>
      <w:r w:rsidR="004C0EF9">
        <w:t>-</w:t>
      </w:r>
      <w:r w:rsidR="00D81FDA">
        <w:t xml:space="preserve"> and post challenge samples based on DIABLO and </w:t>
      </w:r>
      <w:r w:rsidR="00C25070">
        <w:t>mDIABLO</w:t>
      </w:r>
      <w:r w:rsidR="00D81FDA">
        <w:t xml:space="preserve">. </w:t>
      </w:r>
      <w:r w:rsidR="00226B7D">
        <w:t>D) Intersection plot depicting the number of overlapping features across the different omic datasets in the DIABLO and mDIABLO models. E) Heatmap of the Pearson correlation</w:t>
      </w:r>
      <w:r w:rsidR="004C0EF9">
        <w:t xml:space="preserve"> values</w:t>
      </w:r>
      <w:r w:rsidR="00226B7D">
        <w:t xml:space="preserve"> between the features selected using mDIABLO. </w:t>
      </w:r>
      <w:r w:rsidR="004C0EF9">
        <w:t>F) Circos plot depicting the strongest correlations between different omic features of the mDIABLO panel.</w:t>
      </w:r>
    </w:p>
    <w:p w14:paraId="7FC230D6" w14:textId="77777777" w:rsidR="00C130A2" w:rsidRDefault="00C130A2" w:rsidP="00F21B8F">
      <w:pPr>
        <w:spacing w:line="480" w:lineRule="auto"/>
      </w:pPr>
    </w:p>
    <w:p w14:paraId="3F18BFF8" w14:textId="237DD688" w:rsidR="004F1901" w:rsidRDefault="00582CFE" w:rsidP="001C59E4">
      <w:pPr>
        <w:spacing w:line="480" w:lineRule="auto"/>
        <w:rPr>
          <w:rFonts w:eastAsia="Times New Roman"/>
        </w:rPr>
      </w:pPr>
      <w:r>
        <w:t xml:space="preserve">Various improvements have been made to </w:t>
      </w:r>
      <w:r w:rsidR="00412841">
        <w:t>improve</w:t>
      </w:r>
      <w:r>
        <w:t xml:space="preserve"> the flexibility</w:t>
      </w:r>
      <w:r w:rsidR="00412841">
        <w:t xml:space="preserve"> (</w:t>
      </w:r>
      <w:r w:rsidR="00412841" w:rsidRPr="00412841">
        <w:rPr>
          <w:i/>
        </w:rPr>
        <w:t>e.g.</w:t>
      </w:r>
      <w:r w:rsidR="00412841">
        <w:t xml:space="preserve"> application to different study design </w:t>
      </w:r>
      <w:r w:rsidR="00412841">
        <w:fldChar w:fldCharType="begin"/>
      </w:r>
      <w:r w:rsidR="00B143CA">
        <w:instrText xml:space="preserve"> ADDIN ZOTERO_ITEM CSL_CITATION {"citationID":"a1eas768ujg","properties":{"formattedCitation":"[20]","plainCitation":"[20]"},"citationItems":[{"id":49,"uris":["http://zotero.org/users/2545847/items/ZQRGIR9T"],"uri":["http://zotero.org/users/2545847/items/ZQRGIR9T"],"itemData":{"id":49,"type":"article-journal","title":"A novel approach for biomarker selection and the integration of repeated measures experiments from two assays","container-title":"BMC bioinformatics","page":"325","volume":"13","issue":"1","source":"Google Scholar","URL":"http://www.biomedcentral.com/1471-2105/13/325/","author":[{"family":"Liquet","given":"Benoit"},{"family":"Lê Cao","given":"Kim-Anh"},{"family":"Hocini","given":"Hakim"},{"family":"Thiébaut","given":"Rodolphe"}],"issued":{"date-parts":[["2012"]]},"accessed":{"date-parts":[["2015",7,18]]}}}],"schema":"https://github.com/citation-style-language/schema/raw/master/csl-citation.json"} </w:instrText>
      </w:r>
      <w:r w:rsidR="00412841">
        <w:fldChar w:fldCharType="separate"/>
      </w:r>
      <w:r w:rsidR="00B143CA">
        <w:rPr>
          <w:noProof/>
        </w:rPr>
        <w:t>[20]</w:t>
      </w:r>
      <w:r w:rsidR="00412841">
        <w:fldChar w:fldCharType="end"/>
      </w:r>
      <w:r w:rsidR="00412841">
        <w:t>) and interpretability (incorporation of prior biological knowledge</w:t>
      </w:r>
      <w:r w:rsidR="00EE59C9">
        <w:t xml:space="preserve"> </w:t>
      </w:r>
      <w:r w:rsidR="00EE59C9">
        <w:fldChar w:fldCharType="begin"/>
      </w:r>
      <w:r w:rsidR="00B143CA">
        <w:instrText xml:space="preserve"> ADDIN ZOTERO_ITEM CSL_CITATION {"citationID":"a1t0b9h3igh","properties":{"formattedCitation":"{\\rtf [21\\uc0\\u8211{}23]}","plainCitation":"[21–23]"},"citationItems":[{"id":1751,"uris":["http://zotero.org/users/2545847/items/K8K9S25N"],"uri":["http://zotero.org/users/2545847/items/K8K9S25N"],"itemData":{"id":1751,"type":"article-journal","title":"FERAL: network-based classifier with application to breast cancer outcome prediction","container-title":"Bioinformatics","page":"i311-i319","volume":"31","issue":"12","source":"CrossRef","URL":"https://academic.oup.com/bioinformatics/article-lookup/doi/10.1093/bioinformatics/btv255","DOI":"10.1093/bioinformatics/btv255","ISSN":"1367-4803, 1460-2059","shortTitle":"FERAL","language":"en","author":[{"family":"Allahyar","given":"Amin"},{"family":"Ridder","given":"Jeroen","non-dropping-particle":"de"}],"issued":{"date-parts":[["2015",6,15]]},"accessed":{"date-parts":[["2018",2,1]]}}},{"id":1329,"uris":["http://zotero.org/users/2545847/items/728TW69B"],"uri":["http://zotero.org/users/2545847/items/728TW69B"],"itemData":{"id":1329,"type":"article-journal","title":"Network and data integration for biomarker signature discovery via network smoothed t-statistics","container-title":"PLoS ONE","page":"e73074","volume":"8","issue":"9","source":"CrossRef","URL":"http://dx.plos.org/10.1371/journal.pone.0073074","DOI":"10.1371/journal.pone.0073074","ISSN":"1932-6203","language":"en","author":[{"family":"Cun","given":"Yupeng"},{"family":"Fröhlich","given":"Holger"}],"editor":[{"family":"Boccaletti","given":"Stefano"}],"issued":{"date-parts":[["2013",9,3]]},"accessed":{"date-parts":[["2017",5,30]]}}},{"id":1333,"uris":["http://zotero.org/users/2545847/items/VPC5P3SG"],"uri":["http://zotero.org/users/2545847/items/VPC5P3SG"],"itemData":{"id":1333,"type":"article-journal","title":"Pathway-based genomics prediction using generalized elastic net","container-title":"PLoS Comput Biol","page":"e1004790","volume":"12","issue":"3","source":"Google Scholar","URL":"http://journals.plos.org/ploscompbiol/article?id=10.1371/journal.pcbi.1004790","author":[{"family":"Sokolov","given":"Artem"},{"family":"Carlin","given":"Daniel E."},{"family":"Paull","given":"Evan O."},{"family":"Baertsch","given":"Robert"},{"family":"Stuart","given":"Joshua M."}],"issued":{"date-parts":[["2016"]]},"accessed":{"date-parts":[["2017",5,30]]}}}],"schema":"https://github.com/citation-style-language/schema/raw/master/csl-citation.json"} </w:instrText>
      </w:r>
      <w:r w:rsidR="00EE59C9">
        <w:fldChar w:fldCharType="separate"/>
      </w:r>
      <w:r w:rsidR="00B143CA" w:rsidRPr="00B143CA">
        <w:rPr>
          <w:rFonts w:eastAsia="Times New Roman"/>
        </w:rPr>
        <w:t>[21–23]</w:t>
      </w:r>
      <w:r w:rsidR="00EE59C9">
        <w:fldChar w:fldCharType="end"/>
      </w:r>
      <w:r w:rsidR="00412841">
        <w:t>)</w:t>
      </w:r>
      <w:r>
        <w:t xml:space="preserve"> </w:t>
      </w:r>
      <w:r w:rsidR="00412841">
        <w:t xml:space="preserve">of prediction algorithms. </w:t>
      </w:r>
      <w:r w:rsidR="00490518">
        <w:t>We demonstrate both of these properties by using a multi-step approach to compute gene and metabolite module</w:t>
      </w:r>
      <w:r w:rsidR="00B171F4">
        <w:t>s and extract the within-sample variation before applying DIABLO</w:t>
      </w:r>
      <w:r w:rsidR="007D0745">
        <w:t xml:space="preserve"> to an asthma study with a cross-over study design</w:t>
      </w:r>
      <w:r w:rsidR="00B171F4">
        <w:t>.</w:t>
      </w:r>
      <w:r w:rsidR="007D0745">
        <w:t xml:space="preserve"> </w:t>
      </w:r>
      <w:r w:rsidR="00CF3EFE">
        <w:t>An allergen inhalation challenge was performed in 14 subjects and blood samples were collected before</w:t>
      </w:r>
      <w:r w:rsidR="00852FCF">
        <w:t xml:space="preserve"> (pre)</w:t>
      </w:r>
      <w:r w:rsidR="00CF3EFE">
        <w:t xml:space="preserve"> and two hours after </w:t>
      </w:r>
      <w:r w:rsidR="00852FCF">
        <w:lastRenderedPageBreak/>
        <w:t xml:space="preserve">(post) </w:t>
      </w:r>
      <w:r w:rsidR="00CF3EFE">
        <w:t>challenge. Figure S</w:t>
      </w:r>
      <w:r w:rsidR="007B2A5A">
        <w:t>6 depicts the decline in lung function after allergen inhalation challenge. Therefore</w:t>
      </w:r>
      <w:r w:rsidR="00856CAF">
        <w:t>,</w:t>
      </w:r>
      <w:r w:rsidR="007B2A5A">
        <w:t xml:space="preserve"> the goal of this study was to identify perturbed molecular mechanisms in the blood in response to allergen inhalation challenge. </w:t>
      </w:r>
      <w:r w:rsidR="004F1901">
        <w:t xml:space="preserve">Cell-type frequencies, </w:t>
      </w:r>
      <w:r w:rsidR="00856CAF" w:rsidRPr="003F44E9">
        <w:t>leukocyte gene transcript expression and plasma metabolite abundances</w:t>
      </w:r>
      <w:r w:rsidR="004F1901">
        <w:t xml:space="preserve"> were determined for all samples (Table 1)</w:t>
      </w:r>
      <w:r w:rsidR="00856CAF" w:rsidRPr="003F44E9">
        <w:t xml:space="preserve">. A module based approach (also known as eigengene summarization </w:t>
      </w:r>
      <w:r w:rsidR="00856CAF" w:rsidRPr="003F44E9">
        <w:fldChar w:fldCharType="begin"/>
      </w:r>
      <w:r w:rsidR="00B143CA">
        <w:instrText xml:space="preserve"> ADDIN ZOTERO_ITEM CSL_CITATION {"citationID":"p4q6f60oh","properties":{"formattedCitation":"[10]","plainCitation":"[10]"},"citationItems":[{"id":583,"uris":["http://zotero.org/users/2545847/items/TNAIB5XR"],"uri":["http://zotero.org/users/2545847/items/TNAIB5XR"],"itemData":{"id":583,"type":"article-journal","title":"WGCNA: an R package for weighted correlation network analysis","container-title":"BMC Bioinformatics","page":"559","volume":"9","issue":"1","source":"CrossRef","URL":"http://www.biomedcentral.com/1471-2105/9/559","DOI":"10.1186/1471-2105-9-559","ISSN":"1471-2105","shortTitle":"WGCNA","language":"en","author":[{"family":"Langfelder","given":"Peter"},{"family":"Horvath","given":"Steve"}],"issued":{"date-parts":[["2008"]]},"accessed":{"date-parts":[["2016",4,4]]}}}],"schema":"https://github.com/citation-style-language/schema/raw/master/csl-citation.json"} </w:instrText>
      </w:r>
      <w:r w:rsidR="00856CAF" w:rsidRPr="003F44E9">
        <w:fldChar w:fldCharType="separate"/>
      </w:r>
      <w:r w:rsidR="00B143CA">
        <w:rPr>
          <w:rFonts w:eastAsia="Times New Roman"/>
        </w:rPr>
        <w:t>[10]</w:t>
      </w:r>
      <w:r w:rsidR="00856CAF" w:rsidRPr="003F44E9">
        <w:fldChar w:fldCharType="end"/>
      </w:r>
      <w:r w:rsidR="004F1901">
        <w:t>, see Methods</w:t>
      </w:r>
      <w:r w:rsidR="00856CAF" w:rsidRPr="003F44E9">
        <w:t>) was used to transform both the gene expression and metabolite datasets into pathway datasets. Consequently, each variable</w:t>
      </w:r>
      <w:r w:rsidR="00856CAF">
        <w:t xml:space="preserve"> in those two datasets</w:t>
      </w:r>
      <w:r w:rsidR="00856CAF" w:rsidRPr="003F44E9">
        <w:t xml:space="preserve"> </w:t>
      </w:r>
      <w:r w:rsidR="00856CAF">
        <w:t>now represented</w:t>
      </w:r>
      <w:r w:rsidR="00856CAF" w:rsidRPr="003F44E9">
        <w:t xml:space="preserve"> the pathway activity expression level for each sample instead of direct gene/metabolite expression. </w:t>
      </w:r>
      <w:r w:rsidR="00856CAF" w:rsidRPr="003F44E9">
        <w:rPr>
          <w:rFonts w:eastAsia="Times New Roman"/>
        </w:rPr>
        <w:t>The mRNA dataset was transformed into a Kyoto Encyclopedia of Genes and Genomes (KEGG) dataset whereas the metabolite dataset was transformed into a metabolite pathway dataset</w:t>
      </w:r>
      <w:r w:rsidR="006E12DE">
        <w:rPr>
          <w:rFonts w:eastAsia="Times New Roman"/>
        </w:rPr>
        <w:t xml:space="preserve"> (Figure 5A)</w:t>
      </w:r>
      <w:r w:rsidR="00856CAF" w:rsidRPr="003F44E9">
        <w:rPr>
          <w:rFonts w:eastAsia="Times New Roman"/>
        </w:rPr>
        <w:t xml:space="preserve">. To account for </w:t>
      </w:r>
      <w:r w:rsidR="00856CAF">
        <w:rPr>
          <w:rFonts w:eastAsia="Times New Roman"/>
        </w:rPr>
        <w:t xml:space="preserve">the </w:t>
      </w:r>
      <w:r w:rsidR="00856CAF" w:rsidRPr="003F44E9">
        <w:rPr>
          <w:rFonts w:eastAsia="Times New Roman"/>
        </w:rPr>
        <w:t xml:space="preserve">repeated measures experimental design, </w:t>
      </w:r>
      <w:r w:rsidR="00705593">
        <w:rPr>
          <w:rFonts w:eastAsia="Times New Roman"/>
        </w:rPr>
        <w:t>a multilevel approach is used to extract the within-sample variation from each dataset</w:t>
      </w:r>
      <w:r w:rsidR="006E12DE">
        <w:rPr>
          <w:rFonts w:eastAsia="Times New Roman"/>
        </w:rPr>
        <w:t xml:space="preserve"> </w:t>
      </w:r>
      <w:r w:rsidR="00856CAF" w:rsidRPr="003F44E9">
        <w:rPr>
          <w:rFonts w:eastAsia="Times New Roman"/>
        </w:rPr>
        <w:t>(</w:t>
      </w:r>
      <w:r w:rsidR="00856CAF" w:rsidRPr="003F44E9">
        <w:rPr>
          <w:rFonts w:eastAsia="Times New Roman"/>
          <w:b/>
        </w:rPr>
        <w:t>see Methods</w:t>
      </w:r>
      <w:r w:rsidR="00856CAF" w:rsidRPr="003F44E9">
        <w:rPr>
          <w:rFonts w:eastAsia="Times New Roman"/>
        </w:rPr>
        <w:t xml:space="preserve">). </w:t>
      </w:r>
      <w:r w:rsidR="006E12DE">
        <w:rPr>
          <w:rFonts w:eastAsia="Times New Roman"/>
        </w:rPr>
        <w:t>The within-sample variation was used to identify a multiple omic biomarker panel consisting of cells, gene and metabolite modules that discriminated pre</w:t>
      </w:r>
      <w:r w:rsidR="00E37B9E">
        <w:rPr>
          <w:rFonts w:eastAsia="Times New Roman"/>
        </w:rPr>
        <w:t>-</w:t>
      </w:r>
      <w:r w:rsidR="006E12DE">
        <w:rPr>
          <w:rFonts w:eastAsia="Times New Roman"/>
        </w:rPr>
        <w:t xml:space="preserve"> from post-challenge samples (Figure 5A).</w:t>
      </w:r>
      <w:r w:rsidR="00E37B9E">
        <w:rPr>
          <w:rFonts w:eastAsia="Times New Roman"/>
        </w:rPr>
        <w:t xml:space="preserve"> We contrast </w:t>
      </w:r>
      <w:r w:rsidR="00A03B8A">
        <w:rPr>
          <w:rFonts w:eastAsia="Times New Roman"/>
        </w:rPr>
        <w:t xml:space="preserve">the resulting </w:t>
      </w:r>
      <w:r w:rsidR="00705593">
        <w:rPr>
          <w:rFonts w:eastAsia="Times New Roman"/>
        </w:rPr>
        <w:t xml:space="preserve">multilevel </w:t>
      </w:r>
      <w:r w:rsidR="00A03B8A">
        <w:rPr>
          <w:rFonts w:eastAsia="Times New Roman"/>
        </w:rPr>
        <w:t>DIABLO (</w:t>
      </w:r>
      <w:r w:rsidR="00705593">
        <w:rPr>
          <w:rFonts w:eastAsia="Times New Roman"/>
        </w:rPr>
        <w:t>mDIABLO</w:t>
      </w:r>
      <w:r w:rsidR="00A03B8A">
        <w:rPr>
          <w:rFonts w:eastAsia="Times New Roman"/>
        </w:rPr>
        <w:t xml:space="preserve">) </w:t>
      </w:r>
      <w:r w:rsidR="00394A03">
        <w:rPr>
          <w:rFonts w:eastAsia="Times New Roman"/>
        </w:rPr>
        <w:t xml:space="preserve">model </w:t>
      </w:r>
      <w:r w:rsidR="00A03B8A">
        <w:rPr>
          <w:rFonts w:eastAsia="Times New Roman"/>
        </w:rPr>
        <w:t>with a standard DIABLO model that does not take into account the paired nature of this study by comparing their cross-validation classification performance</w:t>
      </w:r>
      <w:r w:rsidR="00D440BC">
        <w:rPr>
          <w:rFonts w:eastAsia="Times New Roman"/>
        </w:rPr>
        <w:t>s</w:t>
      </w:r>
      <w:r w:rsidR="00A03B8A">
        <w:rPr>
          <w:rFonts w:eastAsia="Times New Roman"/>
        </w:rPr>
        <w:t xml:space="preserve"> (Figure 5B).</w:t>
      </w:r>
      <w:r w:rsidR="008B50B0">
        <w:rPr>
          <w:rFonts w:eastAsia="Times New Roman"/>
        </w:rPr>
        <w:t xml:space="preserve"> </w:t>
      </w:r>
      <w:r w:rsidR="00D440BC">
        <w:rPr>
          <w:rFonts w:eastAsia="Times New Roman"/>
        </w:rPr>
        <w:t xml:space="preserve">mDIABLO strongly out performed DIABLO in using a leave-one-out cross-validation, </w:t>
      </w:r>
      <w:r w:rsidR="00C0765D">
        <w:rPr>
          <w:rFonts w:eastAsia="Times New Roman"/>
        </w:rPr>
        <w:t>AUC=</w:t>
      </w:r>
      <w:r w:rsidR="00D440BC">
        <w:rPr>
          <w:rFonts w:eastAsia="Times New Roman"/>
        </w:rPr>
        <w:t xml:space="preserve">98.5% vs. </w:t>
      </w:r>
      <w:r w:rsidR="00C0765D">
        <w:rPr>
          <w:rFonts w:eastAsia="Times New Roman"/>
        </w:rPr>
        <w:t>AUC=</w:t>
      </w:r>
      <w:r w:rsidR="00D440BC">
        <w:rPr>
          <w:rFonts w:eastAsia="Times New Roman"/>
        </w:rPr>
        <w:t>62.2%</w:t>
      </w:r>
      <w:r w:rsidR="00C125A7">
        <w:rPr>
          <w:rFonts w:eastAsia="Times New Roman"/>
        </w:rPr>
        <w:t xml:space="preserve"> (see methods for description of cross-validation scheme)</w:t>
      </w:r>
      <w:r w:rsidR="00D440BC">
        <w:rPr>
          <w:rFonts w:eastAsia="Times New Roman"/>
        </w:rPr>
        <w:t>.</w:t>
      </w:r>
      <w:r w:rsidR="00C125A7">
        <w:rPr>
          <w:rFonts w:eastAsia="Times New Roman"/>
        </w:rPr>
        <w:t xml:space="preserve"> </w:t>
      </w:r>
      <w:r w:rsidR="00071463">
        <w:rPr>
          <w:rFonts w:eastAsia="Times New Roman"/>
        </w:rPr>
        <w:t>Figure 5C depicts the component plots which indicate a greater degree of separation between the pre</w:t>
      </w:r>
      <w:r w:rsidR="00CD7E11">
        <w:rPr>
          <w:rFonts w:eastAsia="Times New Roman"/>
        </w:rPr>
        <w:t>-</w:t>
      </w:r>
      <w:r w:rsidR="00071463">
        <w:rPr>
          <w:rFonts w:eastAsia="Times New Roman"/>
        </w:rPr>
        <w:t xml:space="preserve"> and post challenge samples for mDIABLO compared to DIABLO. </w:t>
      </w:r>
      <w:r w:rsidR="001C59E4">
        <w:rPr>
          <w:rFonts w:eastAsia="Times New Roman"/>
        </w:rPr>
        <w:t xml:space="preserve">Common </w:t>
      </w:r>
      <w:r w:rsidR="00CD7E11" w:rsidRPr="005C09F4">
        <w:rPr>
          <w:rFonts w:eastAsia="Times New Roman"/>
        </w:rPr>
        <w:t xml:space="preserve">features (pathways) </w:t>
      </w:r>
      <w:r w:rsidR="00C637A5" w:rsidRPr="005C09F4">
        <w:rPr>
          <w:rFonts w:eastAsia="Times New Roman"/>
        </w:rPr>
        <w:t>were identified across omic-types</w:t>
      </w:r>
      <w:r w:rsidR="00CD7E11" w:rsidRPr="005C09F4">
        <w:rPr>
          <w:rFonts w:eastAsia="Times New Roman"/>
        </w:rPr>
        <w:t xml:space="preserve"> in the mDIABLO model (maroon bars)</w:t>
      </w:r>
      <w:r w:rsidR="001C59E4">
        <w:rPr>
          <w:rFonts w:eastAsia="Times New Roman"/>
        </w:rPr>
        <w:t>, but not the standard DIABLO model (Figure 5D)</w:t>
      </w:r>
      <w:r w:rsidR="00CD7E11" w:rsidRPr="005C09F4">
        <w:rPr>
          <w:rFonts w:eastAsia="Times New Roman"/>
        </w:rPr>
        <w:t xml:space="preserve">. </w:t>
      </w:r>
      <w:r w:rsidR="005C09F4" w:rsidRPr="005C09F4">
        <w:rPr>
          <w:rFonts w:eastAsia="Times New Roman"/>
        </w:rPr>
        <w:t xml:space="preserve">Tryptophan metabolism and </w:t>
      </w:r>
      <w:r w:rsidR="005C09F4" w:rsidRPr="005C09F4">
        <w:t xml:space="preserve">Valine, leucine and isoleucine metabolism pathways </w:t>
      </w:r>
      <w:r w:rsidR="00EB2FC5">
        <w:t xml:space="preserve">were identified in the gene and metabolite </w:t>
      </w:r>
      <w:r w:rsidR="00EB2FC5">
        <w:lastRenderedPageBreak/>
        <w:t>module datasets using mDIABLO.</w:t>
      </w:r>
      <w:r w:rsidR="00DE1898">
        <w:t xml:space="preserve"> </w:t>
      </w:r>
      <w:r w:rsidR="00AF4422">
        <w:t xml:space="preserve">The association between the complete list of features identified using mDIABLO is depicted in Figure 5E, which shows </w:t>
      </w:r>
      <w:r w:rsidR="00224F65">
        <w:t xml:space="preserve">clusters of </w:t>
      </w:r>
      <w:r w:rsidR="00AF4422">
        <w:t>positive and negatively correlate</w:t>
      </w:r>
      <w:r w:rsidR="00224F65">
        <w:t>d</w:t>
      </w:r>
      <w:r w:rsidR="00AF4422">
        <w:t xml:space="preserve"> </w:t>
      </w:r>
      <w:r w:rsidR="00224F65">
        <w:t>f</w:t>
      </w:r>
      <w:r w:rsidR="00AF4422">
        <w:t>eatures</w:t>
      </w:r>
      <w:r w:rsidR="00224F65">
        <w:t>. The Asthma pathway way also identified (</w:t>
      </w:r>
      <w:r w:rsidR="00224F65" w:rsidRPr="003F44E9">
        <w:rPr>
          <w:rFonts w:eastAsia="Times New Roman"/>
        </w:rPr>
        <w:t>even though individual gene members were not significantly altered post-challenge</w:t>
      </w:r>
      <w:r w:rsidR="00224F65">
        <w:rPr>
          <w:rFonts w:eastAsia="Times New Roman"/>
        </w:rPr>
        <w:t>, Figure S7</w:t>
      </w:r>
      <w:r w:rsidR="00224F65">
        <w:t xml:space="preserve">) and had a negative association with Butanoate metabolism and a positive correlation with basophils, a hallmark cell-type in asthma (Figure 5E). </w:t>
      </w:r>
      <w:r w:rsidR="00224F65" w:rsidRPr="00D705DD">
        <w:t>These findings depict</w:t>
      </w:r>
      <w:r w:rsidR="00D95078">
        <w:t xml:space="preserve"> DIABLO’s ability to identify</w:t>
      </w:r>
      <w:r w:rsidR="00224F65" w:rsidRPr="00D705DD">
        <w:t xml:space="preserve"> common molecular processes that span different biological layers</w:t>
      </w:r>
      <w:r w:rsidR="00D95078">
        <w:t xml:space="preserve"> which may suggest</w:t>
      </w:r>
      <w:r w:rsidR="00224F65" w:rsidRPr="00D705DD">
        <w:t xml:space="preserve"> a mechanistic link with response to allergen challenge.</w:t>
      </w:r>
    </w:p>
    <w:p w14:paraId="4EA622F5" w14:textId="77777777" w:rsidR="00D250C9" w:rsidRDefault="00D250C9" w:rsidP="00F21B8F">
      <w:pPr>
        <w:spacing w:line="480" w:lineRule="auto"/>
      </w:pPr>
    </w:p>
    <w:p w14:paraId="5953319E" w14:textId="2DF89D7C" w:rsidR="00411531" w:rsidRDefault="00411531">
      <w:r>
        <w:br w:type="page"/>
      </w:r>
    </w:p>
    <w:p w14:paraId="35BE6BE6" w14:textId="1B00C08E" w:rsidR="00FF3C90" w:rsidRDefault="00CA0793" w:rsidP="00F52D0D">
      <w:pPr>
        <w:spacing w:line="480" w:lineRule="auto"/>
        <w:jc w:val="both"/>
      </w:pPr>
      <w:commentRangeStart w:id="7"/>
      <w:r>
        <w:lastRenderedPageBreak/>
        <w:t>discussion</w:t>
      </w:r>
      <w:commentRangeEnd w:id="7"/>
      <w:r>
        <w:rPr>
          <w:rStyle w:val="CommentReference"/>
          <w:rFonts w:asciiTheme="minorHAnsi" w:eastAsiaTheme="minorEastAsia" w:hAnsiTheme="minorHAnsi" w:cstheme="minorBidi"/>
        </w:rPr>
        <w:commentReference w:id="7"/>
      </w:r>
    </w:p>
    <w:p w14:paraId="0EF25298" w14:textId="74E9554F" w:rsidR="00CA0793" w:rsidRDefault="00CA0793" w:rsidP="00F52D0D">
      <w:pPr>
        <w:spacing w:line="480" w:lineRule="auto"/>
        <w:jc w:val="both"/>
      </w:pPr>
      <w:commentRangeStart w:id="8"/>
      <w:r>
        <w:t>conclusions</w:t>
      </w:r>
      <w:commentRangeEnd w:id="8"/>
      <w:r>
        <w:rPr>
          <w:rStyle w:val="CommentReference"/>
          <w:rFonts w:asciiTheme="minorHAnsi" w:eastAsiaTheme="minorEastAsia" w:hAnsiTheme="minorHAnsi" w:cstheme="minorBidi"/>
        </w:rPr>
        <w:commentReference w:id="8"/>
      </w:r>
    </w:p>
    <w:p w14:paraId="5EA5972F" w14:textId="77777777" w:rsidR="00CA0793" w:rsidRDefault="00CA0793" w:rsidP="00F52D0D">
      <w:pPr>
        <w:spacing w:line="480" w:lineRule="auto"/>
        <w:jc w:val="both"/>
      </w:pPr>
    </w:p>
    <w:p w14:paraId="0CF94844" w14:textId="77777777" w:rsidR="002615AA" w:rsidRPr="003F44E9" w:rsidRDefault="002615AA" w:rsidP="002615AA">
      <w:pPr>
        <w:spacing w:line="480" w:lineRule="auto"/>
        <w:rPr>
          <w:b/>
        </w:rPr>
      </w:pPr>
      <w:r>
        <w:rPr>
          <w:b/>
        </w:rPr>
        <w:t xml:space="preserve">The mixDIABLO </w:t>
      </w:r>
      <w:commentRangeStart w:id="9"/>
      <w:r>
        <w:rPr>
          <w:b/>
        </w:rPr>
        <w:t>integrative framework</w:t>
      </w:r>
      <w:commentRangeEnd w:id="9"/>
      <w:r w:rsidR="00E65437">
        <w:rPr>
          <w:rStyle w:val="CommentReference"/>
          <w:rFonts w:asciiTheme="minorHAnsi" w:eastAsiaTheme="minorEastAsia" w:hAnsiTheme="minorHAnsi" w:cstheme="minorBidi"/>
        </w:rPr>
        <w:commentReference w:id="9"/>
      </w:r>
    </w:p>
    <w:p w14:paraId="5255FF97" w14:textId="52AB0012" w:rsidR="002615AA" w:rsidRPr="003F44E9" w:rsidRDefault="002615AA" w:rsidP="002615AA">
      <w:pPr>
        <w:spacing w:line="480" w:lineRule="auto"/>
        <w:jc w:val="both"/>
      </w:pPr>
      <w:r w:rsidRPr="003F44E9">
        <w:t xml:space="preserve">We describe the </w:t>
      </w:r>
      <w:r>
        <w:t>mix</w:t>
      </w:r>
      <w:r w:rsidRPr="003F44E9">
        <w:t xml:space="preserve">DIABLO pipeline in </w:t>
      </w:r>
      <w:r w:rsidRPr="003F44E9">
        <w:rPr>
          <w:b/>
        </w:rPr>
        <w:t>Figure 2</w:t>
      </w:r>
      <w:r w:rsidRPr="003F44E9">
        <w:t xml:space="preserve"> to integrate multiple </w:t>
      </w:r>
      <w:r>
        <w:t>omics</w:t>
      </w:r>
      <w:r w:rsidRPr="003F44E9">
        <w:t xml:space="preserve"> datasets and identify a multi-</w:t>
      </w:r>
      <w:r>
        <w:t>omics</w:t>
      </w:r>
      <w:r w:rsidRPr="003F44E9">
        <w:t xml:space="preserve"> biomarker panel, assess the predictive performance of the model, and generate visualizations </w:t>
      </w:r>
      <w:r>
        <w:t>to aid in the interpretation of the results</w:t>
      </w:r>
      <w:r w:rsidRPr="003F44E9">
        <w:t xml:space="preserve">. The first step inputs multiple </w:t>
      </w:r>
      <w:r>
        <w:t>omics</w:t>
      </w:r>
      <w:r w:rsidRPr="003F44E9">
        <w:t xml:space="preserve"> datasets</w:t>
      </w:r>
      <w:r>
        <w:t xml:space="preserve"> </w:t>
      </w:r>
      <w:r w:rsidRPr="003F44E9">
        <w:t xml:space="preserve">measured </w:t>
      </w:r>
      <w:r>
        <w:t>on the same individuals,</w:t>
      </w:r>
      <w:r w:rsidRPr="003F44E9">
        <w:t xml:space="preserve"> that were previously normalized and filtered with optional </w:t>
      </w:r>
      <w:r>
        <w:t>preprocessing</w:t>
      </w:r>
      <w:r w:rsidRPr="003F44E9">
        <w:t xml:space="preserve"> steps such multilevel transformation (for repeated measures study designs) and module-transformations (for Pathway analyses</w:t>
      </w:r>
      <w:r>
        <w:t>, as described in</w:t>
      </w:r>
      <w:r w:rsidRPr="003F44E9">
        <w:rPr>
          <w:b/>
        </w:rPr>
        <w:t xml:space="preserve"> Methods</w:t>
      </w:r>
      <w:r w:rsidRPr="003F44E9">
        <w:t xml:space="preserve">). Prior to </w:t>
      </w:r>
      <w:r>
        <w:t xml:space="preserve">multivariate </w:t>
      </w:r>
      <w:r w:rsidRPr="003F44E9">
        <w:t xml:space="preserve">data integration, exploratory and unsupervised data analyses of each </w:t>
      </w:r>
      <w:r>
        <w:t>omics</w:t>
      </w:r>
      <w:r w:rsidRPr="003F44E9">
        <w:t xml:space="preserve"> dataset with Principal Component Analysis</w:t>
      </w:r>
      <w:r>
        <w:t xml:space="preserve"> (PCA)</w:t>
      </w:r>
      <w:r w:rsidRPr="003F44E9">
        <w:t xml:space="preserve">, or sparse PCA built only on a smaller subset of variables </w:t>
      </w:r>
      <w:r w:rsidRPr="003F44E9">
        <w:fldChar w:fldCharType="begin"/>
      </w:r>
      <w:r w:rsidR="00B143CA">
        <w:instrText xml:space="preserve"> ADDIN ZOTERO_ITEM CSL_CITATION {"citationID":"6l5d2bp1f","properties":{"formattedCitation":"[24]","plainCitation":"[24]"},"citationItems":[{"id":960,"uris":["http://zotero.org/users/2545847/items/BB33J4M4"],"uri":["http://zotero.org/users/2545847/items/BB33J4M4"],"itemData":{"id":960,"type":"article-journal","title":"Sparse Principal Component Analysis via Regularized Low Rank Matrix Approximation","container-title":"Journal of Multivariate Analysis","page":"1015-1034","volume":"99","author":[{"family":"Shen","given":"Haipeng"},{"family":"Huang","given":"Jianhua"}],"issued":{"date-parts":[["2007"]]}}}],"schema":"https://github.com/citation-style-language/schema/raw/master/csl-citation.json"} </w:instrText>
      </w:r>
      <w:r w:rsidRPr="003F44E9">
        <w:fldChar w:fldCharType="separate"/>
      </w:r>
      <w:r w:rsidR="00B143CA">
        <w:rPr>
          <w:noProof/>
        </w:rPr>
        <w:t>[24]</w:t>
      </w:r>
      <w:r w:rsidRPr="003F44E9">
        <w:fldChar w:fldCharType="end"/>
      </w:r>
      <w:r w:rsidRPr="003F44E9">
        <w:t xml:space="preserve"> can be useful to visualize and understand the major sources of variation in each dataset to be integrated.. </w:t>
      </w:r>
      <w:r>
        <w:t xml:space="preserve">Then, the omics datasets, along with the </w:t>
      </w:r>
      <w:r w:rsidRPr="003F44E9">
        <w:t xml:space="preserve">phenotype information indicating the class membership of each sample (two or more groups) </w:t>
      </w:r>
      <w:r>
        <w:t xml:space="preserve">are </w:t>
      </w:r>
      <w:r w:rsidRPr="003F44E9">
        <w:t xml:space="preserve">input in </w:t>
      </w:r>
      <w:r>
        <w:t xml:space="preserve">the multivariate integrative method </w:t>
      </w:r>
      <w:r w:rsidRPr="003F44E9">
        <w:t>DIABLO</w:t>
      </w:r>
      <w:r>
        <w:t xml:space="preserve">. DIABLO is </w:t>
      </w:r>
      <w:r w:rsidRPr="003F44E9">
        <w:t>a multivariate dimension reduction method that seeks</w:t>
      </w:r>
      <w:r>
        <w:t xml:space="preserve"> for</w:t>
      </w:r>
      <w:r w:rsidRPr="003F44E9">
        <w:t xml:space="preserve"> latent components – linear combinations of variables from each </w:t>
      </w:r>
      <w:r>
        <w:t>omics</w:t>
      </w:r>
      <w:r w:rsidRPr="003F44E9">
        <w:t xml:space="preserve"> dataset, that are maximally correlated as specified in </w:t>
      </w:r>
      <w:r>
        <w:t>a</w:t>
      </w:r>
      <w:r w:rsidRPr="003F44E9">
        <w:t xml:space="preserve"> design matrix. The design matrix indicates which datasets should be connected such that their pair-wise correlations are maximized</w:t>
      </w:r>
      <w:r>
        <w:t xml:space="preserve"> (</w:t>
      </w:r>
      <w:r w:rsidRPr="00F52D0D">
        <w:rPr>
          <w:b/>
        </w:rPr>
        <w:t>Fig</w:t>
      </w:r>
      <w:r>
        <w:rPr>
          <w:b/>
        </w:rPr>
        <w:t>ure</w:t>
      </w:r>
      <w:r w:rsidRPr="00F52D0D">
        <w:rPr>
          <w:b/>
        </w:rPr>
        <w:t xml:space="preserve"> 1C</w:t>
      </w:r>
      <w:r>
        <w:t>)</w:t>
      </w:r>
      <w:r w:rsidRPr="003F44E9">
        <w:t xml:space="preserve">. The design can be determined according to </w:t>
      </w:r>
      <w:r w:rsidRPr="003F44E9">
        <w:rPr>
          <w:i/>
        </w:rPr>
        <w:t>prior</w:t>
      </w:r>
      <w:r w:rsidRPr="003F44E9">
        <w:t xml:space="preserve"> knowledge (</w:t>
      </w:r>
      <w:r w:rsidRPr="003F44E9">
        <w:rPr>
          <w:i/>
        </w:rPr>
        <w:t>e.g.</w:t>
      </w:r>
      <w:r w:rsidRPr="003F44E9">
        <w:t xml:space="preserve"> mRNA and miRNA datasets can be assumed to be connected since miRNAs regulate mRNA expression), or using our proposed data-driven approach that </w:t>
      </w:r>
      <w:r>
        <w:t>indicates</w:t>
      </w:r>
      <w:r w:rsidRPr="003F44E9">
        <w:t xml:space="preserve"> </w:t>
      </w:r>
      <w:r>
        <w:t>when to connect pairs of datasets</w:t>
      </w:r>
      <w:r w:rsidRPr="003F44E9">
        <w:t xml:space="preserve"> (</w:t>
      </w:r>
      <w:r w:rsidRPr="003F44E9">
        <w:rPr>
          <w:b/>
        </w:rPr>
        <w:t>see Methods</w:t>
      </w:r>
      <w:r w:rsidRPr="003F44E9">
        <w:t>). The identification of a multi-</w:t>
      </w:r>
      <w:r>
        <w:t>omics</w:t>
      </w:r>
      <w:r w:rsidRPr="003F44E9">
        <w:t xml:space="preserve"> panel is performed via </w:t>
      </w:r>
      <w:r w:rsidRPr="003F44E9">
        <w:rPr>
          <w:rFonts w:eastAsia="Xingkai SC Light"/>
        </w:rPr>
        <w:t>l</w:t>
      </w:r>
      <w:r w:rsidRPr="003F44E9">
        <w:rPr>
          <w:rFonts w:eastAsia="Xingkai SC Light"/>
          <w:vertAlign w:val="subscript"/>
        </w:rPr>
        <w:t xml:space="preserve">1 </w:t>
      </w:r>
      <w:r w:rsidRPr="003F44E9">
        <w:rPr>
          <w:rFonts w:eastAsia="Xingkai SC Light"/>
        </w:rPr>
        <w:t xml:space="preserve">penalties that shrink the </w:t>
      </w:r>
      <w:r w:rsidRPr="003F44E9">
        <w:rPr>
          <w:rFonts w:eastAsia="Xingkai SC Light"/>
        </w:rPr>
        <w:lastRenderedPageBreak/>
        <w:t>variable coefficients defining the latent components to zero (</w:t>
      </w:r>
      <w:r w:rsidRPr="003F44E9">
        <w:rPr>
          <w:rFonts w:eastAsia="Xingkai SC Light"/>
          <w:b/>
        </w:rPr>
        <w:t>see Methods</w:t>
      </w:r>
      <w:r w:rsidRPr="003F44E9">
        <w:rPr>
          <w:rFonts w:eastAsia="Xingkai SC Light"/>
        </w:rPr>
        <w:t xml:space="preserve">). </w:t>
      </w:r>
      <w:r w:rsidRPr="003F44E9">
        <w:t>The performance of the DIABLO model and associated multi-</w:t>
      </w:r>
      <w:r>
        <w:t>omics</w:t>
      </w:r>
      <w:r w:rsidRPr="003F44E9">
        <w:t xml:space="preserve"> panel is </w:t>
      </w:r>
      <w:r>
        <w:t xml:space="preserve">then </w:t>
      </w:r>
      <w:r w:rsidRPr="003F44E9">
        <w:t xml:space="preserve">assessed using cross-validation repeated several times to ensure reliable evaluation and the balanced error rate (BER) or area under the receiver operating curve (AUC, for two groups) </w:t>
      </w:r>
      <w:r>
        <w:t>are</w:t>
      </w:r>
      <w:r w:rsidRPr="003F44E9">
        <w:t xml:space="preserve"> reported. Lastly, numerous visualizations are proposed to provide insights into the multi-</w:t>
      </w:r>
      <w:r>
        <w:t>omics</w:t>
      </w:r>
      <w:r w:rsidRPr="003F44E9">
        <w:t xml:space="preserve"> panel and guide the interpretation of the selected </w:t>
      </w:r>
      <w:r>
        <w:t>omics</w:t>
      </w:r>
      <w:r w:rsidRPr="003F44E9">
        <w:t xml:space="preserve"> variables, including sample and variable plots (</w:t>
      </w:r>
      <w:r w:rsidRPr="003F44E9">
        <w:rPr>
          <w:b/>
        </w:rPr>
        <w:t>see Methods</w:t>
      </w:r>
      <w:r w:rsidRPr="003F44E9">
        <w:t>).</w:t>
      </w:r>
    </w:p>
    <w:p w14:paraId="70D9F82C" w14:textId="77777777" w:rsidR="00E65437" w:rsidRDefault="00E65437">
      <w:pPr>
        <w:rPr>
          <w:b/>
        </w:rPr>
      </w:pPr>
      <w:r>
        <w:rPr>
          <w:b/>
        </w:rPr>
        <w:br w:type="page"/>
      </w:r>
    </w:p>
    <w:p w14:paraId="1C4C1CA9" w14:textId="1366FBE3" w:rsidR="006C6DE4" w:rsidRPr="00D705DD" w:rsidRDefault="00F94303" w:rsidP="00D705DD">
      <w:pPr>
        <w:spacing w:line="480" w:lineRule="auto"/>
        <w:rPr>
          <w:b/>
        </w:rPr>
      </w:pPr>
      <w:r w:rsidRPr="003F44E9">
        <w:rPr>
          <w:b/>
        </w:rPr>
        <w:lastRenderedPageBreak/>
        <w:t>Discussion</w:t>
      </w:r>
    </w:p>
    <w:p w14:paraId="599E239C" w14:textId="19C44694" w:rsidR="00B072A9" w:rsidRPr="00B57348" w:rsidRDefault="00933B78" w:rsidP="001E2EC2">
      <w:pPr>
        <w:widowControl w:val="0"/>
        <w:autoSpaceDE w:val="0"/>
        <w:autoSpaceDN w:val="0"/>
        <w:adjustRightInd w:val="0"/>
        <w:spacing w:line="480" w:lineRule="auto"/>
        <w:jc w:val="both"/>
      </w:pPr>
      <w:r w:rsidRPr="003F44E9">
        <w:t xml:space="preserve">Classification algorithms </w:t>
      </w:r>
      <w:r w:rsidRPr="003F44E9">
        <w:rPr>
          <w:i/>
        </w:rPr>
        <w:t>a priori</w:t>
      </w:r>
      <w:r w:rsidRPr="003F44E9">
        <w:t xml:space="preserve"> </w:t>
      </w:r>
      <w:r w:rsidR="00D705DD">
        <w:t>do</w:t>
      </w:r>
      <w:r w:rsidRPr="003F44E9">
        <w:t xml:space="preserve"> not focus on incorporating biological information and</w:t>
      </w:r>
      <w:r w:rsidR="00D705DD">
        <w:t xml:space="preserve"> </w:t>
      </w:r>
      <w:r w:rsidR="00282C1F" w:rsidRPr="003F44E9">
        <w:t>therefore,</w:t>
      </w:r>
      <w:r w:rsidRPr="003F44E9">
        <w:t xml:space="preserve"> any</w:t>
      </w:r>
      <w:r w:rsidR="00D705DD">
        <w:t xml:space="preserve"> derived discriminatory</w:t>
      </w:r>
      <w:r w:rsidRPr="003F44E9">
        <w:t xml:space="preserve"> markers (“biomarkers”) may not mechanistically link the</w:t>
      </w:r>
      <w:r w:rsidR="00D705DD">
        <w:t xml:space="preserve"> </w:t>
      </w:r>
      <w:r w:rsidRPr="003F44E9">
        <w:t xml:space="preserve">underlying biology to the phenotype. To address this concern, </w:t>
      </w:r>
      <w:r w:rsidR="00FA0C2A">
        <w:t xml:space="preserve">we developed </w:t>
      </w:r>
      <w:r w:rsidRPr="003F44E9">
        <w:t>DIABLO</w:t>
      </w:r>
      <w:r w:rsidR="00B56B4A" w:rsidRPr="003F44E9">
        <w:t xml:space="preserve">, </w:t>
      </w:r>
      <w:r w:rsidRPr="003F44E9">
        <w:t xml:space="preserve">an </w:t>
      </w:r>
      <w:r w:rsidRPr="00B57348">
        <w:t>integrative classification method which not only</w:t>
      </w:r>
      <w:r w:rsidR="00B56B4A" w:rsidRPr="00B57348">
        <w:t xml:space="preserve"> </w:t>
      </w:r>
      <w:r w:rsidRPr="00B57348">
        <w:t>identifies subsets of discriminat</w:t>
      </w:r>
      <w:r w:rsidR="00D705DD" w:rsidRPr="00B57348">
        <w:t>ory</w:t>
      </w:r>
      <w:r w:rsidRPr="00B57348">
        <w:t xml:space="preserve"> molecules from each </w:t>
      </w:r>
      <w:r w:rsidR="00020884" w:rsidRPr="00B57348">
        <w:t>omics</w:t>
      </w:r>
      <w:r w:rsidRPr="00B57348">
        <w:t xml:space="preserve"> dataset, but also aims to more plausibly </w:t>
      </w:r>
      <w:r w:rsidR="003449A5" w:rsidRPr="00B57348">
        <w:t xml:space="preserve">model </w:t>
      </w:r>
      <w:r w:rsidRPr="00B57348">
        <w:t>the correlation structure between them, assuming that correlation implies</w:t>
      </w:r>
      <w:r w:rsidR="00B56B4A" w:rsidRPr="00B57348">
        <w:t xml:space="preserve"> </w:t>
      </w:r>
      <w:r w:rsidRPr="00B57348">
        <w:t>similar functional relationships</w:t>
      </w:r>
      <w:r w:rsidR="00B56B4A" w:rsidRPr="00B57348">
        <w:t xml:space="preserve"> </w:t>
      </w:r>
      <w:r w:rsidR="00B56B4A" w:rsidRPr="00B57348">
        <w:fldChar w:fldCharType="begin"/>
      </w:r>
      <w:r w:rsidR="00B143CA">
        <w:instrText xml:space="preserve"> ADDIN ZOTERO_ITEM CSL_CITATION {"citationID":"1m1bfbvrta","properties":{"formattedCitation":"[9]","plainCitation":"[9]"},"citationItems":[{"id":497,"uris":["http://zotero.org/users/2545847/items/FE2CNMDU"],"uri":["http://zotero.org/users/2545847/items/FE2CNMDU"],"itemData":{"id":497,"type":"article-journal","title":"Coexpression analysis of human genes across many microarray data sets","container-title":"Genome research","page":"1085–1094","volume":"14","issue":"6","source":"Google Scholar","URL":"http://genome.cshlp.org/content/14/6/1085.short","author":[{"family":"Lee","given":"Homin K."},{"family":"Hsu","given":"Amy K."},{"family":"Sajdak","given":"Jon"},{"family":"Qin","given":"Jie"},{"family":"Pavlidis","given":"Paul"}],"issued":{"date-parts":[["2004"]]},"accessed":{"date-parts":[["2016",3,30]]}}}],"schema":"https://github.com/citation-style-language/schema/raw/master/csl-citation.json"} </w:instrText>
      </w:r>
      <w:r w:rsidR="00B56B4A" w:rsidRPr="00B57348">
        <w:fldChar w:fldCharType="separate"/>
      </w:r>
      <w:r w:rsidR="00B143CA">
        <w:rPr>
          <w:noProof/>
        </w:rPr>
        <w:t>[9]</w:t>
      </w:r>
      <w:r w:rsidR="00B56B4A" w:rsidRPr="00B57348">
        <w:fldChar w:fldCharType="end"/>
      </w:r>
      <w:r w:rsidRPr="00B57348">
        <w:t>.</w:t>
      </w:r>
      <w:r w:rsidR="00282C1F" w:rsidRPr="00B57348">
        <w:t xml:space="preserve"> </w:t>
      </w:r>
    </w:p>
    <w:p w14:paraId="4738EFB3" w14:textId="27A3253C" w:rsidR="00A82D46" w:rsidRPr="003F44E9" w:rsidRDefault="009F66D5" w:rsidP="001E2EC2">
      <w:pPr>
        <w:pStyle w:val="NormalWeb"/>
        <w:shd w:val="clear" w:color="auto" w:fill="FFFFFF"/>
        <w:spacing w:before="0" w:beforeAutospacing="0" w:after="0" w:afterAutospacing="0" w:line="480" w:lineRule="auto"/>
        <w:jc w:val="both"/>
      </w:pPr>
      <w:r w:rsidRPr="00B57348">
        <w:tab/>
        <w:t xml:space="preserve">DIABLO promotes a </w:t>
      </w:r>
      <w:r w:rsidR="00A4765F" w:rsidRPr="00B57348">
        <w:t xml:space="preserve">compromise </w:t>
      </w:r>
      <w:r w:rsidRPr="00B57348">
        <w:t>between a performance-driven and biologically-driven multi-</w:t>
      </w:r>
      <w:r w:rsidR="00020884" w:rsidRPr="00B57348">
        <w:t>omics</w:t>
      </w:r>
      <w:r w:rsidRPr="00B57348">
        <w:t xml:space="preserve"> biomarker pan</w:t>
      </w:r>
      <w:r w:rsidR="000E41BF" w:rsidRPr="00B57348">
        <w:t xml:space="preserve">el. For example, for the </w:t>
      </w:r>
      <w:r w:rsidR="00D65BEC" w:rsidRPr="00B57348">
        <w:t>single-omics</w:t>
      </w:r>
      <w:r w:rsidRPr="00B57348">
        <w:t xml:space="preserve"> analyses, </w:t>
      </w:r>
      <w:r w:rsidR="0006272F" w:rsidRPr="00B57348">
        <w:t>the mRNA dataset was found to be the most discriminatory</w:t>
      </w:r>
      <w:r w:rsidR="00592B03" w:rsidRPr="00B57348">
        <w:t xml:space="preserve"> and led to </w:t>
      </w:r>
      <w:r w:rsidR="00D705DD" w:rsidRPr="00B57348">
        <w:t>superior performance using</w:t>
      </w:r>
      <w:r w:rsidR="0006272F" w:rsidRPr="00B57348">
        <w:t xml:space="preserve"> Enet, SVM and RF</w:t>
      </w:r>
      <w:r w:rsidR="00F93C35" w:rsidRPr="00B57348">
        <w:t xml:space="preserve"> </w:t>
      </w:r>
      <w:r w:rsidR="0006272F" w:rsidRPr="00B57348">
        <w:t xml:space="preserve">compared to </w:t>
      </w:r>
      <w:r w:rsidR="00F93C35" w:rsidRPr="00B57348">
        <w:t>the multi-</w:t>
      </w:r>
      <w:r w:rsidR="00020884" w:rsidRPr="00B57348">
        <w:t>omics</w:t>
      </w:r>
      <w:r w:rsidR="00F93C35" w:rsidRPr="00B57348">
        <w:t xml:space="preserve"> </w:t>
      </w:r>
      <w:r w:rsidR="0006272F" w:rsidRPr="00B57348">
        <w:t>DIABLO</w:t>
      </w:r>
      <w:r w:rsidR="00F93C35" w:rsidRPr="00B57348">
        <w:t xml:space="preserve"> panel</w:t>
      </w:r>
      <w:r w:rsidR="0006272F" w:rsidRPr="00B57348">
        <w:t xml:space="preserve"> which </w:t>
      </w:r>
      <w:r w:rsidR="00A42CCB" w:rsidRPr="00B57348">
        <w:t xml:space="preserve">included </w:t>
      </w:r>
      <w:r w:rsidR="0006272F" w:rsidRPr="00B57348">
        <w:t xml:space="preserve">equal numbers of each type of </w:t>
      </w:r>
      <w:r w:rsidR="00020884" w:rsidRPr="00B57348">
        <w:t>omics</w:t>
      </w:r>
      <w:r w:rsidR="0006272F" w:rsidRPr="00B57348">
        <w:t xml:space="preserve"> variable</w:t>
      </w:r>
      <w:r w:rsidR="000E41BF" w:rsidRPr="00B57348">
        <w:t>s</w:t>
      </w:r>
      <w:r w:rsidR="0006272F" w:rsidRPr="00B57348">
        <w:t>.</w:t>
      </w:r>
      <w:r w:rsidR="00F93C35" w:rsidRPr="00B57348">
        <w:t xml:space="preserve"> </w:t>
      </w:r>
      <w:r w:rsidR="00B72DCD" w:rsidRPr="00B57348">
        <w:t xml:space="preserve">The high performance of the mRNA dataset may be due to </w:t>
      </w:r>
      <w:r w:rsidR="0025263A" w:rsidRPr="00B57348">
        <w:t xml:space="preserve">the fact </w:t>
      </w:r>
      <w:r w:rsidR="000E41BF" w:rsidRPr="00B57348">
        <w:t xml:space="preserve">that </w:t>
      </w:r>
      <w:r w:rsidR="0025263A" w:rsidRPr="00B57348">
        <w:t>the PAM50 gene classifier was developed using gene expression dat</w:t>
      </w:r>
      <w:r w:rsidR="002A2D4F" w:rsidRPr="00B57348">
        <w:t xml:space="preserve">a (even though the PAM50 genes were removed) </w:t>
      </w:r>
      <w:r w:rsidR="00D705DD" w:rsidRPr="00B57348">
        <w:t>and thus</w:t>
      </w:r>
      <w:r w:rsidR="002A2D4F" w:rsidRPr="00B57348">
        <w:t>,</w:t>
      </w:r>
      <w:r w:rsidR="00D705DD" w:rsidRPr="00B57348">
        <w:t xml:space="preserve"> genes correla</w:t>
      </w:r>
      <w:r w:rsidR="002A2D4F" w:rsidRPr="00B57348">
        <w:t>ted with the PAM50</w:t>
      </w:r>
      <w:r w:rsidR="00B87C59">
        <w:t xml:space="preserve"> genes</w:t>
      </w:r>
      <w:r w:rsidR="002A2D4F" w:rsidRPr="00B57348">
        <w:t xml:space="preserve"> may be driving</w:t>
      </w:r>
      <w:r w:rsidR="00D705DD" w:rsidRPr="00B57348">
        <w:t xml:space="preserve"> the classification signal</w:t>
      </w:r>
      <w:r w:rsidR="00B87C59">
        <w:t>.</w:t>
      </w:r>
      <w:r w:rsidR="0094027F" w:rsidRPr="00B57348">
        <w:t xml:space="preserve"> </w:t>
      </w:r>
      <w:r w:rsidR="002A2D4F" w:rsidRPr="00B57348">
        <w:t>Therefore</w:t>
      </w:r>
      <w:r w:rsidR="00F93C35" w:rsidRPr="00B57348">
        <w:t xml:space="preserve">, although DIABLO provided an enhanced set of </w:t>
      </w:r>
      <w:r w:rsidR="0094027F" w:rsidRPr="00B57348">
        <w:t xml:space="preserve">correlated </w:t>
      </w:r>
      <w:r w:rsidR="00020884" w:rsidRPr="00B57348">
        <w:t>omics</w:t>
      </w:r>
      <w:r w:rsidR="00F93C35" w:rsidRPr="00B57348">
        <w:t xml:space="preserve"> variables, its classification performance was hinder</w:t>
      </w:r>
      <w:r w:rsidR="000E41BF" w:rsidRPr="00B57348">
        <w:t>ed</w:t>
      </w:r>
      <w:r w:rsidR="00F93C35" w:rsidRPr="00B57348">
        <w:t xml:space="preserve"> by variables with less discriminatory power. </w:t>
      </w:r>
      <w:r w:rsidR="00E70498" w:rsidRPr="00B57348">
        <w:t>On the other hand</w:t>
      </w:r>
      <w:r w:rsidR="0051414D" w:rsidRPr="00B57348">
        <w:t>,</w:t>
      </w:r>
      <w:r w:rsidR="00F93C35" w:rsidRPr="00B57348">
        <w:t xml:space="preserve"> </w:t>
      </w:r>
      <w:r w:rsidR="000E41BF" w:rsidRPr="00B57348">
        <w:t xml:space="preserve">DIABLO out-performed the </w:t>
      </w:r>
      <w:r w:rsidR="00F93C35" w:rsidRPr="00B57348">
        <w:t xml:space="preserve">other </w:t>
      </w:r>
      <w:r w:rsidR="000E41BF" w:rsidRPr="00B57348">
        <w:t>single-</w:t>
      </w:r>
      <w:r w:rsidR="00020884" w:rsidRPr="00B57348">
        <w:t>omics</w:t>
      </w:r>
      <w:r w:rsidR="00F93C35" w:rsidRPr="00B57348">
        <w:t xml:space="preserve"> panels (miRNA, CpGs and proteins), </w:t>
      </w:r>
      <w:r w:rsidR="000E41BF" w:rsidRPr="00B57348">
        <w:t xml:space="preserve">which may be explained by the </w:t>
      </w:r>
      <w:r w:rsidR="005C5EB2" w:rsidRPr="00B57348">
        <w:t xml:space="preserve">integrative focus </w:t>
      </w:r>
      <w:r w:rsidR="000E41BF" w:rsidRPr="00B57348">
        <w:t>of DIABLO, where stronger discriminat</w:t>
      </w:r>
      <w:r w:rsidR="00E70498" w:rsidRPr="00B57348">
        <w:t>ory</w:t>
      </w:r>
      <w:r w:rsidR="000E41BF" w:rsidRPr="00B57348">
        <w:t xml:space="preserve"> </w:t>
      </w:r>
      <w:r w:rsidR="00020884" w:rsidRPr="00B57348">
        <w:t>omics</w:t>
      </w:r>
      <w:r w:rsidR="000E41BF" w:rsidRPr="00B57348">
        <w:t xml:space="preserve"> variables may compensate for weaker ones</w:t>
      </w:r>
      <w:r w:rsidR="00F93C35" w:rsidRPr="00B57348">
        <w:t xml:space="preserve">. </w:t>
      </w:r>
      <w:r w:rsidR="00FA6FA2" w:rsidRPr="00B57348">
        <w:t>While the</w:t>
      </w:r>
      <w:r w:rsidR="00E70498" w:rsidRPr="00B57348">
        <w:t xml:space="preserve"> existing</w:t>
      </w:r>
      <w:r w:rsidR="00FA6FA2" w:rsidRPr="00B57348">
        <w:t xml:space="preserve"> </w:t>
      </w:r>
      <w:r w:rsidR="00511F76" w:rsidRPr="00B57348">
        <w:t xml:space="preserve">integrative </w:t>
      </w:r>
      <w:r w:rsidR="00E70498" w:rsidRPr="00B57348">
        <w:t>schemes</w:t>
      </w:r>
      <w:r w:rsidR="00511F76" w:rsidRPr="00B57348">
        <w:t xml:space="preserve"> </w:t>
      </w:r>
      <w:r w:rsidR="00FA74DE" w:rsidRPr="00B57348">
        <w:t>using Enet</w:t>
      </w:r>
      <w:r w:rsidR="00511F76" w:rsidRPr="00B57348">
        <w:t xml:space="preserve"> out-performed DIABLO, </w:t>
      </w:r>
      <w:r w:rsidR="009A0551" w:rsidRPr="00B57348">
        <w:t>they presented strong limitations, such as an over representation of selected</w:t>
      </w:r>
      <w:r w:rsidR="009A0551">
        <w:t xml:space="preserve"> mRNAs (Concatenation-Enet) </w:t>
      </w:r>
      <w:r w:rsidR="00E70498">
        <w:t xml:space="preserve">and </w:t>
      </w:r>
      <w:r w:rsidR="009A0551">
        <w:t>panels</w:t>
      </w:r>
      <w:r w:rsidR="0064424A">
        <w:t xml:space="preserve"> with a large</w:t>
      </w:r>
      <w:r w:rsidR="00E70498">
        <w:t xml:space="preserve"> number of features</w:t>
      </w:r>
      <w:r w:rsidR="009A0551">
        <w:t xml:space="preserve"> (Ensemble-Enet).</w:t>
      </w:r>
      <w:r w:rsidR="00A82D46" w:rsidRPr="003F44E9">
        <w:t xml:space="preserve"> </w:t>
      </w:r>
      <w:r w:rsidR="00A74FD0" w:rsidRPr="003F44E9">
        <w:t>Furthermore, the Concatenation</w:t>
      </w:r>
      <w:r w:rsidR="00FE2759">
        <w:t xml:space="preserve"> method</w:t>
      </w:r>
      <w:r w:rsidR="00A74FD0" w:rsidRPr="003F44E9">
        <w:t xml:space="preserve"> </w:t>
      </w:r>
      <w:r w:rsidR="00FE2759">
        <w:t>could not be objectively assessed in the test set</w:t>
      </w:r>
      <w:r w:rsidR="00B62007">
        <w:t xml:space="preserve"> that was missing prote</w:t>
      </w:r>
      <w:r w:rsidR="00020884">
        <w:t>omics</w:t>
      </w:r>
      <w:r w:rsidR="00B62007">
        <w:t xml:space="preserve"> data</w:t>
      </w:r>
      <w:r w:rsidR="00FE2759">
        <w:t>, while the Ensemble</w:t>
      </w:r>
      <w:r w:rsidR="00FE2759" w:rsidRPr="003F44E9">
        <w:t xml:space="preserve"> </w:t>
      </w:r>
      <w:r w:rsidR="00FE2759">
        <w:t xml:space="preserve">methods could </w:t>
      </w:r>
      <w:r w:rsidR="00A74FD0" w:rsidRPr="003F44E9">
        <w:t xml:space="preserve">only </w:t>
      </w:r>
      <w:r w:rsidR="00A74FD0" w:rsidRPr="003F44E9">
        <w:lastRenderedPageBreak/>
        <w:t xml:space="preserve">be </w:t>
      </w:r>
      <w:r w:rsidR="00FE2759">
        <w:t xml:space="preserve">assessed based on three </w:t>
      </w:r>
      <w:r w:rsidR="00020884">
        <w:t>omics</w:t>
      </w:r>
      <w:r w:rsidR="00E70498">
        <w:t xml:space="preserve"> datasets</w:t>
      </w:r>
      <w:r w:rsidR="00A74FD0" w:rsidRPr="003F44E9">
        <w:t xml:space="preserve">. </w:t>
      </w:r>
      <w:r w:rsidR="006C7B97">
        <w:t xml:space="preserve">The </w:t>
      </w:r>
      <w:r w:rsidR="00FA002A" w:rsidRPr="003F44E9">
        <w:t>DIABLO</w:t>
      </w:r>
      <w:r w:rsidR="006C7B97">
        <w:t xml:space="preserve"> classifier,</w:t>
      </w:r>
      <w:r w:rsidR="00FA002A" w:rsidRPr="003F44E9">
        <w:t xml:space="preserve"> </w:t>
      </w:r>
      <w:r w:rsidR="006D77CE">
        <w:t>however</w:t>
      </w:r>
      <w:r w:rsidR="00FA002A" w:rsidRPr="003F44E9">
        <w:t xml:space="preserve">, was </w:t>
      </w:r>
      <w:r w:rsidR="006C7B97">
        <w:t xml:space="preserve">built </w:t>
      </w:r>
      <w:r w:rsidR="00941151">
        <w:t xml:space="preserve">by </w:t>
      </w:r>
      <w:r w:rsidR="00A22447">
        <w:t>integrating all</w:t>
      </w:r>
      <w:r w:rsidR="00A22447" w:rsidRPr="003F44E9">
        <w:t xml:space="preserve"> </w:t>
      </w:r>
      <w:r w:rsidR="00981CFE" w:rsidRPr="003F44E9">
        <w:t>four</w:t>
      </w:r>
      <w:r w:rsidR="00FA002A" w:rsidRPr="003F44E9">
        <w:t xml:space="preserve"> datasets and tested using </w:t>
      </w:r>
      <w:r w:rsidR="00981CFE" w:rsidRPr="003F44E9">
        <w:t>three</w:t>
      </w:r>
      <w:r w:rsidR="00FA002A" w:rsidRPr="003F44E9">
        <w:t xml:space="preserve"> datasets. </w:t>
      </w:r>
      <w:r w:rsidR="0062324C">
        <w:t>The integration task</w:t>
      </w:r>
      <w:r w:rsidR="0064424A">
        <w:t xml:space="preserve"> in DIABLO</w:t>
      </w:r>
      <w:r w:rsidR="0062324C">
        <w:t xml:space="preserve"> model</w:t>
      </w:r>
      <w:r w:rsidR="00E70498">
        <w:t>s</w:t>
      </w:r>
      <w:r w:rsidR="0062324C">
        <w:t xml:space="preserve"> the information contained in the prote</w:t>
      </w:r>
      <w:r w:rsidR="00020884">
        <w:t>omics</w:t>
      </w:r>
      <w:r w:rsidR="0062324C">
        <w:t xml:space="preserve"> </w:t>
      </w:r>
      <w:r w:rsidR="001E1EFC">
        <w:t>dataset</w:t>
      </w:r>
      <w:r w:rsidR="0062324C">
        <w:t xml:space="preserve">, even though it was </w:t>
      </w:r>
      <w:r w:rsidR="00FA002A" w:rsidRPr="003F44E9">
        <w:t xml:space="preserve">missing in the test set. </w:t>
      </w:r>
      <w:r w:rsidR="00B3286A" w:rsidRPr="003F44E9">
        <w:t xml:space="preserve">Therefore, DIABLO </w:t>
      </w:r>
      <w:r w:rsidR="002272FC">
        <w:t>gives a competitive performance compared to</w:t>
      </w:r>
      <w:r w:rsidR="00B3286A" w:rsidRPr="003F44E9">
        <w:t xml:space="preserve"> existing</w:t>
      </w:r>
      <w:r w:rsidR="00E70498">
        <w:t xml:space="preserve"> </w:t>
      </w:r>
      <w:r w:rsidR="00B72716">
        <w:t>integrative</w:t>
      </w:r>
      <w:r w:rsidR="00B3286A" w:rsidRPr="003F44E9">
        <w:t xml:space="preserve"> methods with added </w:t>
      </w:r>
      <w:r w:rsidR="00675883">
        <w:t xml:space="preserve">user-friendly </w:t>
      </w:r>
      <w:r w:rsidR="00B3286A" w:rsidRPr="003F44E9">
        <w:t>benefits of:</w:t>
      </w:r>
      <w:r w:rsidR="00C107CD" w:rsidRPr="003F44E9">
        <w:t xml:space="preserve"> 1) user specified number of features, 2) strong correlation between the variables identified and 3) ability to make predictions on new data even when some new datasets are missing.</w:t>
      </w:r>
      <w:r w:rsidR="0025263A" w:rsidRPr="003F44E9">
        <w:t xml:space="preserve"> </w:t>
      </w:r>
      <w:r w:rsidR="00B44E60" w:rsidRPr="003F44E9">
        <w:t xml:space="preserve">Lastly, although we have shown comparable performance of DIABLO with existing methods for this particular human breast cancer data, </w:t>
      </w:r>
      <w:r w:rsidR="00C25A5D">
        <w:t>conclusions</w:t>
      </w:r>
      <w:r w:rsidR="00B44E60" w:rsidRPr="003F44E9">
        <w:t xml:space="preserve"> may vary with other datasets from other biological studies.</w:t>
      </w:r>
    </w:p>
    <w:p w14:paraId="22C8EF6A" w14:textId="5139A901" w:rsidR="00B072A9" w:rsidRPr="003F44E9" w:rsidRDefault="0037749F" w:rsidP="001E2EC2">
      <w:pPr>
        <w:pStyle w:val="NormalWeb"/>
        <w:shd w:val="clear" w:color="auto" w:fill="FFFFFF"/>
        <w:spacing w:before="0" w:beforeAutospacing="0" w:after="0" w:afterAutospacing="0" w:line="480" w:lineRule="auto"/>
        <w:jc w:val="both"/>
      </w:pPr>
      <w:r w:rsidRPr="003F44E9">
        <w:tab/>
      </w:r>
      <w:r w:rsidR="00A21CA7" w:rsidRPr="003F44E9">
        <w:t xml:space="preserve">A challenge that </w:t>
      </w:r>
      <w:r w:rsidR="001F034A" w:rsidRPr="003F44E9">
        <w:t>limits</w:t>
      </w:r>
      <w:r w:rsidR="00A21CA7" w:rsidRPr="003F44E9">
        <w:t xml:space="preserve"> the clinical translatability </w:t>
      </w:r>
      <w:r w:rsidR="001F034A" w:rsidRPr="003F44E9">
        <w:t>of multi-</w:t>
      </w:r>
      <w:r w:rsidR="00020884">
        <w:t>omics</w:t>
      </w:r>
      <w:r w:rsidR="001F034A" w:rsidRPr="003F44E9">
        <w:t xml:space="preserve"> biomarker panels is</w:t>
      </w:r>
      <w:r w:rsidR="00A21CA7" w:rsidRPr="003F44E9">
        <w:t xml:space="preserve"> the increased numb</w:t>
      </w:r>
      <w:r w:rsidR="00F2067D" w:rsidRPr="003F44E9">
        <w:t xml:space="preserve">er of features that need to be </w:t>
      </w:r>
      <w:r w:rsidR="00EC5270">
        <w:t>assessed in combination</w:t>
      </w:r>
      <w:r w:rsidR="00F2067D" w:rsidRPr="003F44E9">
        <w:t xml:space="preserve">. </w:t>
      </w:r>
      <w:r w:rsidR="001F034A" w:rsidRPr="003F44E9">
        <w:t xml:space="preserve">DIABLO </w:t>
      </w:r>
      <w:r w:rsidR="0064424A">
        <w:t xml:space="preserve">is able to build </w:t>
      </w:r>
      <w:r w:rsidR="001F034A" w:rsidRPr="003F44E9">
        <w:t xml:space="preserve">a sparse classifier (36 variables, 9 from each </w:t>
      </w:r>
      <w:r w:rsidR="00020884">
        <w:t>omics</w:t>
      </w:r>
      <w:r w:rsidR="001F034A" w:rsidRPr="003F44E9">
        <w:t xml:space="preserve"> space) with a </w:t>
      </w:r>
      <w:r w:rsidR="007147FF" w:rsidRPr="003F44E9">
        <w:t xml:space="preserve">competitive </w:t>
      </w:r>
      <w:r w:rsidR="00800994">
        <w:t xml:space="preserve">performance compared to </w:t>
      </w:r>
      <w:r w:rsidR="001F034A" w:rsidRPr="003F44E9">
        <w:t xml:space="preserve">existing methods which contained hundreds of </w:t>
      </w:r>
      <w:r w:rsidR="00020884">
        <w:t>omics</w:t>
      </w:r>
      <w:r w:rsidR="001F034A" w:rsidRPr="003F44E9">
        <w:t>-specific variables.</w:t>
      </w:r>
      <w:r w:rsidR="00FC57D2" w:rsidRPr="003F44E9">
        <w:t xml:space="preserve"> </w:t>
      </w:r>
      <w:r w:rsidR="009F66D5" w:rsidRPr="003F44E9">
        <w:t>Our analyses revealed a multi-</w:t>
      </w:r>
      <w:r w:rsidR="00020884">
        <w:t>omics</w:t>
      </w:r>
      <w:r w:rsidR="00214EB8">
        <w:t xml:space="preserve"> characterization </w:t>
      </w:r>
      <w:r w:rsidR="009F66D5" w:rsidRPr="003F44E9">
        <w:t xml:space="preserve">of the PAM50 breast cancer subtypes </w:t>
      </w:r>
      <w:r w:rsidR="00627014">
        <w:t>by combining selected</w:t>
      </w:r>
      <w:r w:rsidR="009F66D5" w:rsidRPr="003F44E9">
        <w:t xml:space="preserve"> mRNA</w:t>
      </w:r>
      <w:r w:rsidR="00D639F7">
        <w:t>,</w:t>
      </w:r>
      <w:r w:rsidR="009F66D5" w:rsidRPr="003F44E9">
        <w:t xml:space="preserve"> miRNA, CpGs, and proteins </w:t>
      </w:r>
      <w:r w:rsidR="00FC57D2" w:rsidRPr="003F44E9">
        <w:t xml:space="preserve">as </w:t>
      </w:r>
      <w:r w:rsidR="009F66D5" w:rsidRPr="003F44E9">
        <w:t>validated by the gene-set enrichment analyses.</w:t>
      </w:r>
      <w:r w:rsidR="00553BCD" w:rsidRPr="003F44E9">
        <w:t xml:space="preserve"> Although the top ranked pathways (many related to breast cancer) were enriched with mRNA and proteins, this suggest</w:t>
      </w:r>
      <w:r w:rsidR="00B57348">
        <w:t>s</w:t>
      </w:r>
      <w:r w:rsidR="00553BCD" w:rsidRPr="003F44E9">
        <w:t xml:space="preserve"> </w:t>
      </w:r>
      <w:r w:rsidR="00B57348">
        <w:t xml:space="preserve">that </w:t>
      </w:r>
      <w:r w:rsidR="00553BCD" w:rsidRPr="003F44E9">
        <w:t>the identified miRNA and CpGs</w:t>
      </w:r>
      <w:r w:rsidR="00B57348">
        <w:t xml:space="preserve"> m</w:t>
      </w:r>
      <w:r w:rsidR="0064424A">
        <w:t>ay also play a role in determining the</w:t>
      </w:r>
      <w:r w:rsidR="00B57348">
        <w:t xml:space="preserve"> PAM50 subtypes</w:t>
      </w:r>
      <w:r w:rsidR="00553BCD" w:rsidRPr="003F44E9">
        <w:t>.</w:t>
      </w:r>
      <w:r w:rsidR="0093126B" w:rsidRPr="003F44E9">
        <w:t xml:space="preserve"> Therefore, DIABLO help</w:t>
      </w:r>
      <w:r w:rsidR="009377C0">
        <w:t>s</w:t>
      </w:r>
      <w:r w:rsidR="0093126B" w:rsidRPr="003F44E9">
        <w:t xml:space="preserve"> generat</w:t>
      </w:r>
      <w:r w:rsidR="00D639F7">
        <w:t>e</w:t>
      </w:r>
      <w:r w:rsidR="0093126B" w:rsidRPr="003F44E9">
        <w:t xml:space="preserve"> novel hypotheses that arise from evidence through multiple biological layers of information and may </w:t>
      </w:r>
      <w:r w:rsidR="00386111">
        <w:t>lead to</w:t>
      </w:r>
      <w:r w:rsidR="0093126B" w:rsidRPr="003F44E9">
        <w:t xml:space="preserve"> more robust</w:t>
      </w:r>
      <w:r w:rsidR="0001069E">
        <w:t xml:space="preserve"> signatures</w:t>
      </w:r>
      <w:r w:rsidR="0093126B" w:rsidRPr="003F44E9">
        <w:t xml:space="preserve"> compared to those generate</w:t>
      </w:r>
      <w:r w:rsidR="003E3CD6" w:rsidRPr="003F44E9">
        <w:t xml:space="preserve">d via </w:t>
      </w:r>
      <w:r w:rsidR="00D65BEC">
        <w:t>single-omics</w:t>
      </w:r>
      <w:r w:rsidR="0093126B" w:rsidRPr="003F44E9">
        <w:t xml:space="preserve"> analyses.</w:t>
      </w:r>
    </w:p>
    <w:p w14:paraId="1804EA67" w14:textId="5E9252BB" w:rsidR="00AB4DED" w:rsidRDefault="004808AC" w:rsidP="001E2EC2">
      <w:pPr>
        <w:pStyle w:val="NormalWeb"/>
        <w:shd w:val="clear" w:color="auto" w:fill="FFFFFF"/>
        <w:spacing w:before="0" w:beforeAutospacing="0" w:after="0" w:afterAutospacing="0" w:line="480" w:lineRule="auto"/>
        <w:jc w:val="both"/>
      </w:pPr>
      <w:r w:rsidRPr="003F44E9">
        <w:tab/>
      </w:r>
      <w:r w:rsidR="006D3433" w:rsidRPr="003F44E9">
        <w:t>We also</w:t>
      </w:r>
      <w:r w:rsidR="0093126B" w:rsidRPr="003F44E9">
        <w:t xml:space="preserve"> demonstrate the utility of</w:t>
      </w:r>
      <w:r w:rsidRPr="003F44E9">
        <w:t xml:space="preserve"> DIABLO to study molecular process</w:t>
      </w:r>
      <w:r w:rsidR="006D3433" w:rsidRPr="003F44E9">
        <w:t>es</w:t>
      </w:r>
      <w:r w:rsidRPr="003F44E9">
        <w:t xml:space="preserve"> across different </w:t>
      </w:r>
      <w:r w:rsidR="00020884">
        <w:t>omics</w:t>
      </w:r>
      <w:r w:rsidRPr="003F44E9">
        <w:t xml:space="preserve"> layers by combin</w:t>
      </w:r>
      <w:r w:rsidR="00B57348">
        <w:t>in</w:t>
      </w:r>
      <w:r w:rsidRPr="003F44E9">
        <w:t>g DIABLO with a modular approach.</w:t>
      </w:r>
      <w:r w:rsidR="00B73D59" w:rsidRPr="003F44E9">
        <w:t xml:space="preserve"> Often biologists are interested in </w:t>
      </w:r>
      <w:r w:rsidR="00B57348">
        <w:t>identifying</w:t>
      </w:r>
      <w:r w:rsidR="00B73D59" w:rsidRPr="003F44E9">
        <w:t xml:space="preserve"> significant molecular pathways that are dysregulated between disease groups</w:t>
      </w:r>
      <w:r w:rsidR="00203E9E">
        <w:t xml:space="preserve"> </w:t>
      </w:r>
      <w:r w:rsidR="00203E9E" w:rsidRPr="003F44E9">
        <w:t xml:space="preserve">instead </w:t>
      </w:r>
      <w:r w:rsidR="00203E9E" w:rsidRPr="003F44E9">
        <w:lastRenderedPageBreak/>
        <w:t>of identifying biomarker signatures</w:t>
      </w:r>
      <w:r w:rsidR="00113D33">
        <w:t xml:space="preserve"> that </w:t>
      </w:r>
      <w:r w:rsidR="00AF3ECD" w:rsidRPr="003F44E9">
        <w:t>contain a limited number of features</w:t>
      </w:r>
      <w:r w:rsidR="00113D33">
        <w:t xml:space="preserve"> </w:t>
      </w:r>
      <w:r w:rsidR="00781FE4">
        <w:t xml:space="preserve">which restricts </w:t>
      </w:r>
      <w:r w:rsidR="00AF3ECD" w:rsidRPr="003F44E9">
        <w:t xml:space="preserve">gene-set enrichment analyses. </w:t>
      </w:r>
      <w:r w:rsidR="00781FE4">
        <w:t>DIABLO identified known cell-types and pathways</w:t>
      </w:r>
      <w:r w:rsidR="006D02E3">
        <w:t>in the context of asthma,</w:t>
      </w:r>
      <w:r w:rsidR="00781FE4">
        <w:t xml:space="preserve"> such as eosinophils/basophils and the </w:t>
      </w:r>
      <w:r w:rsidR="00781FE4" w:rsidRPr="00781FE4">
        <w:rPr>
          <w:i/>
        </w:rPr>
        <w:t>Asthma KEGG pathway</w:t>
      </w:r>
      <w:r w:rsidR="006D02E3">
        <w:t>,</w:t>
      </w:r>
      <w:r w:rsidR="00781FE4">
        <w:t xml:space="preserve"> as well as</w:t>
      </w:r>
      <w:r w:rsidR="006D02E3">
        <w:t>,</w:t>
      </w:r>
      <w:r w:rsidR="00781FE4">
        <w:t xml:space="preserve"> novel pathways such as the </w:t>
      </w:r>
      <w:r w:rsidR="00781FE4" w:rsidRPr="003F44E9">
        <w:rPr>
          <w:i/>
        </w:rPr>
        <w:t>valine, leucine and isoleucine (branched-chain</w:t>
      </w:r>
      <w:r w:rsidR="00781FE4">
        <w:rPr>
          <w:i/>
        </w:rPr>
        <w:t xml:space="preserve"> amino acids, BCAAs)</w:t>
      </w:r>
      <w:r w:rsidR="00781FE4" w:rsidRPr="00781FE4">
        <w:rPr>
          <w:i/>
        </w:rPr>
        <w:t xml:space="preserve"> pathway</w:t>
      </w:r>
      <w:r w:rsidR="00781FE4" w:rsidRPr="00781FE4">
        <w:t>.</w:t>
      </w:r>
      <w:r w:rsidR="00781FE4">
        <w:t xml:space="preserve"> </w:t>
      </w:r>
      <w:r w:rsidR="00781FE4" w:rsidRPr="003F44E9">
        <w:t xml:space="preserve">The mechanistic relationship between BCAAs and allergic responses is a novel finding </w:t>
      </w:r>
      <w:r w:rsidR="00781FE4">
        <w:t>and</w:t>
      </w:r>
      <w:r w:rsidR="00781FE4" w:rsidRPr="003F44E9">
        <w:t xml:space="preserve"> their role as potential predictors of allergic inflammation needs to be further investigated.</w:t>
      </w:r>
      <w:r w:rsidR="00781FE4">
        <w:t xml:space="preserve"> This proof-of-concept study </w:t>
      </w:r>
      <w:r w:rsidR="006D02E3">
        <w:t>demonstrates</w:t>
      </w:r>
      <w:r w:rsidR="00781FE4">
        <w:t xml:space="preserve"> </w:t>
      </w:r>
      <w:r w:rsidR="006D02E3">
        <w:t xml:space="preserve">the ability of </w:t>
      </w:r>
      <w:r w:rsidR="00781FE4">
        <w:t>DIABLO to uncover common relationships between different biological layers, resulting in novel hypotheses to be validated in the laboratory.</w:t>
      </w:r>
    </w:p>
    <w:p w14:paraId="242F74F3" w14:textId="105AA683" w:rsidR="00B540A5" w:rsidRPr="003F44E9" w:rsidRDefault="00FB12B5" w:rsidP="001E2EC2">
      <w:pPr>
        <w:pStyle w:val="NormalWeb"/>
        <w:shd w:val="clear" w:color="auto" w:fill="FFFFFF"/>
        <w:spacing w:before="0" w:beforeAutospacing="0" w:after="0" w:afterAutospacing="0" w:line="480" w:lineRule="auto"/>
        <w:jc w:val="both"/>
      </w:pPr>
      <w:r w:rsidRPr="003F44E9">
        <w:tab/>
        <w:t xml:space="preserve">Despite the multi-purpose nature of DIABLO, </w:t>
      </w:r>
      <w:r w:rsidR="004D78F7">
        <w:t xml:space="preserve">we acknowledge some </w:t>
      </w:r>
      <w:r w:rsidR="00132AB9">
        <w:t>limitations</w:t>
      </w:r>
      <w:r w:rsidR="004D78F7">
        <w:t xml:space="preserve"> of the method. </w:t>
      </w:r>
      <w:r w:rsidR="000A17B6" w:rsidRPr="003F44E9">
        <w:t>The</w:t>
      </w:r>
      <w:r w:rsidRPr="003F44E9">
        <w:t xml:space="preserve"> linearity assumption between </w:t>
      </w:r>
      <w:r w:rsidR="00E06E09">
        <w:t xml:space="preserve">the selected </w:t>
      </w:r>
      <w:r w:rsidR="00020884">
        <w:t>omics</w:t>
      </w:r>
      <w:r w:rsidR="00D55CCB">
        <w:t xml:space="preserve"> vari</w:t>
      </w:r>
      <w:r w:rsidR="00E06E09">
        <w:t>a</w:t>
      </w:r>
      <w:r w:rsidR="00D55CCB">
        <w:t>b</w:t>
      </w:r>
      <w:r w:rsidR="00E06E09">
        <w:t>les</w:t>
      </w:r>
      <w:r w:rsidR="00E06E09" w:rsidRPr="003F44E9">
        <w:t xml:space="preserve"> </w:t>
      </w:r>
      <w:r w:rsidRPr="003F44E9">
        <w:t>and the response may not be valid</w:t>
      </w:r>
      <w:r w:rsidR="000F7553" w:rsidRPr="003F44E9">
        <w:t xml:space="preserve"> </w:t>
      </w:r>
      <w:r w:rsidR="005C7D33">
        <w:t>in</w:t>
      </w:r>
      <w:r w:rsidR="005C7D33" w:rsidRPr="003F44E9">
        <w:t xml:space="preserve"> </w:t>
      </w:r>
      <w:r w:rsidR="000F7553" w:rsidRPr="003F44E9">
        <w:t>some biological research areas</w:t>
      </w:r>
      <w:r w:rsidR="005C7D33">
        <w:t xml:space="preserve">, and the further development of </w:t>
      </w:r>
      <w:r w:rsidR="000F7553" w:rsidRPr="003F44E9">
        <w:t>kernel</w:t>
      </w:r>
      <w:r w:rsidR="00B80613">
        <w:t>-based</w:t>
      </w:r>
      <w:r w:rsidR="000F7553" w:rsidRPr="003F44E9">
        <w:t xml:space="preserve"> methods to model non-linear relationships between </w:t>
      </w:r>
      <w:r w:rsidR="00020884">
        <w:t>omics</w:t>
      </w:r>
      <w:r w:rsidR="000F7553" w:rsidRPr="003F44E9">
        <w:t xml:space="preserve"> levels and </w:t>
      </w:r>
      <w:r w:rsidR="000A17B6" w:rsidRPr="003F44E9">
        <w:t xml:space="preserve">the </w:t>
      </w:r>
      <w:r w:rsidR="000F7553" w:rsidRPr="003F44E9">
        <w:t xml:space="preserve">response may </w:t>
      </w:r>
      <w:r w:rsidR="000A17B6" w:rsidRPr="003F44E9">
        <w:t>overcome this problem</w:t>
      </w:r>
      <w:r w:rsidR="000F7553" w:rsidRPr="003F44E9">
        <w:t>.</w:t>
      </w:r>
      <w:r w:rsidRPr="003F44E9">
        <w:t xml:space="preserve"> </w:t>
      </w:r>
      <w:r w:rsidR="00892962">
        <w:t xml:space="preserve">The other limitation that is also encountered with </w:t>
      </w:r>
      <w:r w:rsidR="00DA62E3" w:rsidRPr="003F44E9">
        <w:t xml:space="preserve">other machine learning algorithms is the tuning of </w:t>
      </w:r>
      <w:r w:rsidR="0080460C">
        <w:t xml:space="preserve">the </w:t>
      </w:r>
      <w:r w:rsidR="00DA62E3" w:rsidRPr="003F44E9">
        <w:t>parameters</w:t>
      </w:r>
      <w:r w:rsidR="00132AB9">
        <w:t>.</w:t>
      </w:r>
      <w:r w:rsidR="0080460C">
        <w:t xml:space="preserve"> </w:t>
      </w:r>
      <w:r w:rsidR="00132AB9">
        <w:t>The</w:t>
      </w:r>
      <w:r w:rsidR="0080460C">
        <w:t xml:space="preserve"> optimal number of variables to select </w:t>
      </w:r>
      <w:r w:rsidR="00132AB9">
        <w:t>from</w:t>
      </w:r>
      <w:r w:rsidR="0080460C">
        <w:t xml:space="preserve"> each </w:t>
      </w:r>
      <w:r w:rsidR="001E1EFC">
        <w:t>dataset</w:t>
      </w:r>
      <w:r w:rsidR="0080460C">
        <w:t xml:space="preserve">, </w:t>
      </w:r>
      <w:r w:rsidR="00DA62E3" w:rsidRPr="003F44E9">
        <w:t>can be computationally intensive</w:t>
      </w:r>
      <w:r w:rsidR="006D02E3">
        <w:t>,</w:t>
      </w:r>
      <w:r w:rsidR="0080460C">
        <w:t xml:space="preserve"> as we</w:t>
      </w:r>
      <w:r w:rsidR="006D02E3">
        <w:t xml:space="preserve"> have</w:t>
      </w:r>
      <w:r w:rsidR="0080460C">
        <w:t xml:space="preserve"> use</w:t>
      </w:r>
      <w:r w:rsidR="001E240D">
        <w:t>d</w:t>
      </w:r>
      <w:r w:rsidR="0080460C">
        <w:t xml:space="preserve"> repeated cross-validation to ensure unbiased classification error rate evaluation</w:t>
      </w:r>
      <w:r w:rsidR="00DA62E3" w:rsidRPr="003F44E9">
        <w:t xml:space="preserve">. </w:t>
      </w:r>
      <w:r w:rsidR="00F04BC3">
        <w:t xml:space="preserve">A </w:t>
      </w:r>
      <w:r w:rsidR="00DA62E3" w:rsidRPr="003F44E9">
        <w:t xml:space="preserve">grid approach was deemed reasonable and provided </w:t>
      </w:r>
      <w:r w:rsidR="00F04BC3">
        <w:t>very good performance</w:t>
      </w:r>
      <w:r w:rsidR="00F04BC3" w:rsidRPr="003F44E9">
        <w:t xml:space="preserve"> </w:t>
      </w:r>
      <w:r w:rsidR="00DA62E3" w:rsidRPr="003F44E9">
        <w:t xml:space="preserve">results, but may still be suboptimal </w:t>
      </w:r>
      <w:r w:rsidR="002F1C00">
        <w:t xml:space="preserve">as we had to restrict the </w:t>
      </w:r>
      <w:r w:rsidR="000A17B6" w:rsidRPr="003F44E9">
        <w:t xml:space="preserve">grid </w:t>
      </w:r>
      <w:r w:rsidR="001E240D">
        <w:t>space</w:t>
      </w:r>
      <w:r w:rsidR="00DA62E3" w:rsidRPr="003F44E9">
        <w:t>.</w:t>
      </w:r>
      <w:r w:rsidR="00CA54D7" w:rsidRPr="003F44E9">
        <w:t xml:space="preserve"> </w:t>
      </w:r>
      <w:r w:rsidR="008F6C4E">
        <w:t>Finally, and s</w:t>
      </w:r>
      <w:r w:rsidR="00CA54D7" w:rsidRPr="003F44E9">
        <w:t xml:space="preserve">imilar to other methods, DIABLO suffers from </w:t>
      </w:r>
      <w:r w:rsidR="00E15DDB">
        <w:t xml:space="preserve">potential </w:t>
      </w:r>
      <w:r w:rsidR="00847D1A">
        <w:t>t</w:t>
      </w:r>
      <w:r w:rsidR="00CA54D7" w:rsidRPr="003F44E9">
        <w:t>echnical artifacts of the data, such as batch effects,</w:t>
      </w:r>
      <w:r w:rsidR="00E15DDB">
        <w:t xml:space="preserve"> presence of</w:t>
      </w:r>
      <w:r w:rsidR="00CA54D7" w:rsidRPr="003F44E9">
        <w:t xml:space="preserve"> confounding </w:t>
      </w:r>
      <w:r w:rsidR="00B35C48" w:rsidRPr="003F44E9">
        <w:t>variables</w:t>
      </w:r>
      <w:r w:rsidR="00CA54D7" w:rsidRPr="003F44E9">
        <w:t xml:space="preserve"> and differences in noise levels with respect to the different technologies used for each </w:t>
      </w:r>
      <w:r w:rsidR="00020884">
        <w:t>omics</w:t>
      </w:r>
      <w:r w:rsidR="00CA54D7" w:rsidRPr="003F44E9">
        <w:t xml:space="preserve"> dataset</w:t>
      </w:r>
      <w:r w:rsidR="001E240D">
        <w:t>. Therefore, we recommend</w:t>
      </w:r>
      <w:r w:rsidR="00BF2C91">
        <w:t xml:space="preserve"> exploratory preliminary </w:t>
      </w:r>
      <w:r w:rsidR="001E240D">
        <w:t>analyses</w:t>
      </w:r>
      <w:r w:rsidR="00BF2C91">
        <w:t xml:space="preserve"> for each </w:t>
      </w:r>
      <w:r w:rsidR="00D65BEC">
        <w:t>single-omics</w:t>
      </w:r>
      <w:r w:rsidR="001E240D">
        <w:t xml:space="preserve"> dataset to address technical factors that may affect downstream analyses using DIABLO.</w:t>
      </w:r>
    </w:p>
    <w:p w14:paraId="3AEF1FA5" w14:textId="57A21C09" w:rsidR="00F94303" w:rsidRPr="005759F3" w:rsidRDefault="00CF2326" w:rsidP="001E2EC2">
      <w:pPr>
        <w:pStyle w:val="NormalWeb"/>
        <w:shd w:val="clear" w:color="auto" w:fill="FFFFFF"/>
        <w:spacing w:before="0" w:beforeAutospacing="0" w:after="0" w:afterAutospacing="0" w:line="480" w:lineRule="auto"/>
        <w:jc w:val="both"/>
      </w:pPr>
      <w:r w:rsidRPr="003F44E9">
        <w:lastRenderedPageBreak/>
        <w:tab/>
      </w:r>
      <w:r w:rsidR="00575606">
        <w:t>Nowadays, s</w:t>
      </w:r>
      <w:r w:rsidR="00E93923" w:rsidRPr="003F44E9">
        <w:t>ystem biologists, computation</w:t>
      </w:r>
      <w:r w:rsidR="00F6345C" w:rsidRPr="003F44E9">
        <w:t>al biologists and bioinformaticians</w:t>
      </w:r>
      <w:r w:rsidR="00E93923" w:rsidRPr="003F44E9">
        <w:t xml:space="preserve"> dealing wi</w:t>
      </w:r>
      <w:r w:rsidR="00F6345C" w:rsidRPr="003F44E9">
        <w:t>th multi-</w:t>
      </w:r>
      <w:r w:rsidR="00020884">
        <w:t>omics</w:t>
      </w:r>
      <w:r w:rsidR="00E93923" w:rsidRPr="003F44E9">
        <w:t xml:space="preserve"> studies face the challenge of ‘missing’ </w:t>
      </w:r>
      <w:r w:rsidR="00575606">
        <w:t xml:space="preserve">the </w:t>
      </w:r>
      <w:r w:rsidR="00E93923" w:rsidRPr="003F44E9">
        <w:t>biological question</w:t>
      </w:r>
      <w:r w:rsidR="0011271B" w:rsidRPr="003F44E9">
        <w:t xml:space="preserve">, </w:t>
      </w:r>
      <w:r w:rsidR="00591566">
        <w:t xml:space="preserve">thus relying </w:t>
      </w:r>
      <w:r w:rsidR="00F6345C" w:rsidRPr="003F44E9">
        <w:t>on</w:t>
      </w:r>
      <w:r w:rsidR="0011271B" w:rsidRPr="003F44E9">
        <w:t xml:space="preserve"> data-driven </w:t>
      </w:r>
      <w:r w:rsidR="00F6345C" w:rsidRPr="003F44E9">
        <w:t>statistical</w:t>
      </w:r>
      <w:r w:rsidR="0011271B" w:rsidRPr="003F44E9">
        <w:t xml:space="preserve"> approaches in the absence of specific hypotheses to be tested. </w:t>
      </w:r>
      <w:r w:rsidR="00E93923" w:rsidRPr="003F44E9">
        <w:t xml:space="preserve">Our study shows that a precise biological question is crucial to perform integrative analyses, </w:t>
      </w:r>
      <w:r w:rsidR="00FB383B">
        <w:t>as it will</w:t>
      </w:r>
      <w:r w:rsidR="00FB383B" w:rsidRPr="003F44E9">
        <w:t xml:space="preserve"> </w:t>
      </w:r>
      <w:r w:rsidR="00E93923" w:rsidRPr="003F44E9">
        <w:t xml:space="preserve">aid the choice of the design in the DIABLO model, </w:t>
      </w:r>
      <w:r w:rsidR="006D02E3">
        <w:t xml:space="preserve">whether to </w:t>
      </w:r>
      <w:r w:rsidR="00136F4E">
        <w:t>use of variance decomposition and whether to use</w:t>
      </w:r>
      <w:r w:rsidR="00E93923" w:rsidRPr="003F44E9">
        <w:t xml:space="preserve"> </w:t>
      </w:r>
      <w:r w:rsidR="00AB3675">
        <w:t>pathway-based module</w:t>
      </w:r>
      <w:r w:rsidR="001E240D">
        <w:t>s</w:t>
      </w:r>
      <w:r w:rsidR="00E93923" w:rsidRPr="003F44E9">
        <w:t>.</w:t>
      </w:r>
      <w:r w:rsidR="0011271B" w:rsidRPr="003F44E9">
        <w:t xml:space="preserve"> </w:t>
      </w:r>
      <w:r w:rsidR="0090531A">
        <w:t>Our proposed</w:t>
      </w:r>
      <w:r w:rsidR="0011271B" w:rsidRPr="003F44E9">
        <w:t xml:space="preserve"> pipeline </w:t>
      </w:r>
      <w:r w:rsidR="00700A07">
        <w:t>has strong potential to identify</w:t>
      </w:r>
      <w:r w:rsidR="0011271B" w:rsidRPr="003F44E9">
        <w:t xml:space="preserve"> multi-</w:t>
      </w:r>
      <w:r w:rsidR="00020884">
        <w:t>omics</w:t>
      </w:r>
      <w:r w:rsidR="0011271B" w:rsidRPr="003F44E9">
        <w:t xml:space="preserve"> signatures that </w:t>
      </w:r>
      <w:r w:rsidR="00F6345C" w:rsidRPr="003F44E9">
        <w:t>discriminate</w:t>
      </w:r>
      <w:r w:rsidR="00700A07">
        <w:t xml:space="preserve"> </w:t>
      </w:r>
      <w:r w:rsidR="0011271B" w:rsidRPr="003F44E9">
        <w:t xml:space="preserve">multiple phenotypic groups and </w:t>
      </w:r>
      <w:r w:rsidR="00136F4E">
        <w:t xml:space="preserve">can be interpreted </w:t>
      </w:r>
      <w:r w:rsidR="0011271B" w:rsidRPr="003F44E9">
        <w:t xml:space="preserve">through the use of various graphical outputs. </w:t>
      </w:r>
      <w:r w:rsidR="00CD638E">
        <w:t>Our</w:t>
      </w:r>
      <w:r w:rsidR="006D02E3">
        <w:t xml:space="preserve"> ultimate</w:t>
      </w:r>
      <w:r w:rsidR="00CD638E">
        <w:t xml:space="preserve"> goal is that those identified</w:t>
      </w:r>
      <w:r w:rsidR="00E93923" w:rsidRPr="003F44E9">
        <w:t xml:space="preserve"> molecular signatures </w:t>
      </w:r>
      <w:r w:rsidR="0011271B" w:rsidRPr="003F44E9">
        <w:t xml:space="preserve">will </w:t>
      </w:r>
      <w:r w:rsidR="00E93923" w:rsidRPr="003F44E9">
        <w:t>help</w:t>
      </w:r>
      <w:r w:rsidR="0011271B" w:rsidRPr="003F44E9">
        <w:t xml:space="preserve"> in</w:t>
      </w:r>
      <w:r w:rsidR="00E93923" w:rsidRPr="003F44E9">
        <w:t xml:space="preserve"> generating novel biological hypotheses to be tested and val</w:t>
      </w:r>
      <w:r w:rsidR="00F6345C" w:rsidRPr="003F44E9">
        <w:t xml:space="preserve">idated </w:t>
      </w:r>
      <w:r w:rsidR="00DE6067">
        <w:t xml:space="preserve">back </w:t>
      </w:r>
      <w:r w:rsidR="00F6345C" w:rsidRPr="003F44E9">
        <w:t>in the laboratory</w:t>
      </w:r>
      <w:r w:rsidR="00B273D0">
        <w:t xml:space="preserve">, thus </w:t>
      </w:r>
      <w:r w:rsidR="00FA6B53">
        <w:t xml:space="preserve">eventually </w:t>
      </w:r>
      <w:r w:rsidR="00B273D0">
        <w:t>filling the gap of the</w:t>
      </w:r>
      <w:r w:rsidR="00FA6B53">
        <w:t xml:space="preserve"> missing</w:t>
      </w:r>
      <w:r w:rsidR="00B273D0">
        <w:t xml:space="preserve"> biological question.</w:t>
      </w:r>
    </w:p>
    <w:p w14:paraId="43878CD1" w14:textId="77777777" w:rsidR="003F44E9" w:rsidRPr="003F44E9" w:rsidRDefault="003F44E9" w:rsidP="001E2EC2">
      <w:pPr>
        <w:spacing w:line="480" w:lineRule="auto"/>
        <w:jc w:val="both"/>
        <w:rPr>
          <w:strike/>
        </w:rPr>
      </w:pPr>
    </w:p>
    <w:p w14:paraId="029DC21B" w14:textId="77777777" w:rsidR="00F94303" w:rsidRPr="003F44E9" w:rsidRDefault="00F94303" w:rsidP="003F44E9">
      <w:pPr>
        <w:pStyle w:val="NormalWeb"/>
        <w:shd w:val="clear" w:color="auto" w:fill="FFFFFF"/>
        <w:spacing w:before="0" w:beforeAutospacing="0" w:after="0" w:afterAutospacing="0" w:line="480" w:lineRule="auto"/>
        <w:rPr>
          <w:b/>
        </w:rPr>
      </w:pPr>
      <w:r w:rsidRPr="003F44E9">
        <w:rPr>
          <w:b/>
        </w:rPr>
        <w:t>Conclusions</w:t>
      </w:r>
    </w:p>
    <w:p w14:paraId="55443595" w14:textId="7E59975F" w:rsidR="00130885" w:rsidRPr="003F44E9" w:rsidRDefault="00130885" w:rsidP="003F44E9">
      <w:pPr>
        <w:pStyle w:val="NormalWeb"/>
        <w:shd w:val="clear" w:color="auto" w:fill="FFFFFF"/>
        <w:spacing w:before="0" w:beforeAutospacing="0" w:after="0" w:afterAutospacing="0" w:line="480" w:lineRule="auto"/>
        <w:jc w:val="both"/>
      </w:pPr>
      <w:r w:rsidRPr="003F44E9">
        <w:t xml:space="preserve">We introduced DIABLO, a dimension reduction multivariate method to integrate several </w:t>
      </w:r>
      <w:r w:rsidR="00020884">
        <w:t>omics</w:t>
      </w:r>
      <w:r w:rsidRPr="003F44E9">
        <w:t xml:space="preserve"> datasets measured on the same set of samples, while accounting for the heterogeneity between </w:t>
      </w:r>
      <w:r w:rsidR="00020884">
        <w:t>omics</w:t>
      </w:r>
      <w:r w:rsidRPr="003F44E9">
        <w:t xml:space="preserve"> platforms. The aim of DIABLO is to classify samples according to known phen</w:t>
      </w:r>
      <w:r w:rsidR="00CF2009">
        <w:t>otypic</w:t>
      </w:r>
      <w:r w:rsidRPr="003F44E9">
        <w:t xml:space="preserve"> groups, to identify a </w:t>
      </w:r>
      <w:r w:rsidR="00CF2009">
        <w:t xml:space="preserve">small but </w:t>
      </w:r>
      <w:r w:rsidRPr="003F44E9">
        <w:t>r</w:t>
      </w:r>
      <w:r w:rsidR="00F14C5C" w:rsidRPr="003F44E9">
        <w:t>obust multi-</w:t>
      </w:r>
      <w:r w:rsidR="00020884">
        <w:t>omics</w:t>
      </w:r>
      <w:r w:rsidRPr="003F44E9">
        <w:t xml:space="preserve"> molecular signature </w:t>
      </w:r>
      <w:r w:rsidR="00CF2009">
        <w:t>that can</w:t>
      </w:r>
      <w:r w:rsidR="00F14C5C" w:rsidRPr="003F44E9">
        <w:t xml:space="preserve"> predict phenotypic</w:t>
      </w:r>
      <w:r w:rsidRPr="003F44E9">
        <w:t xml:space="preserve"> group</w:t>
      </w:r>
      <w:r w:rsidR="00F14C5C" w:rsidRPr="003F44E9">
        <w:t>s</w:t>
      </w:r>
      <w:r w:rsidRPr="003F44E9">
        <w:t xml:space="preserve"> </w:t>
      </w:r>
      <w:r w:rsidR="00F14C5C" w:rsidRPr="003F44E9">
        <w:t>in new</w:t>
      </w:r>
      <w:r w:rsidRPr="003F44E9">
        <w:t xml:space="preserve"> test samples. </w:t>
      </w:r>
    </w:p>
    <w:p w14:paraId="34C8666D" w14:textId="62A8C4DA" w:rsidR="00130885" w:rsidRPr="003F44E9" w:rsidRDefault="00130885" w:rsidP="003F44E9">
      <w:pPr>
        <w:pStyle w:val="NormalWeb"/>
        <w:shd w:val="clear" w:color="auto" w:fill="FFFFFF"/>
        <w:spacing w:before="0" w:beforeAutospacing="0" w:after="0" w:afterAutospacing="0" w:line="480" w:lineRule="auto"/>
        <w:ind w:firstLine="720"/>
        <w:jc w:val="both"/>
      </w:pPr>
      <w:r w:rsidRPr="003F44E9">
        <w:t xml:space="preserve">To our knowledge, </w:t>
      </w:r>
      <w:r w:rsidRPr="003F44E9">
        <w:rPr>
          <w:rFonts w:eastAsia="Times New Roman"/>
        </w:rPr>
        <w:t>DIABLO</w:t>
      </w:r>
      <w:r w:rsidRPr="003F44E9">
        <w:t xml:space="preserve"> is the only integrative classification method that models the correlation structure between </w:t>
      </w:r>
      <w:r w:rsidR="00020884">
        <w:t>omics</w:t>
      </w:r>
      <w:r w:rsidRPr="003F44E9">
        <w:t xml:space="preserve"> data spaces, thus improving biological insights </w:t>
      </w:r>
      <w:r w:rsidR="004A198B">
        <w:t>by</w:t>
      </w:r>
      <w:r w:rsidR="004A198B" w:rsidRPr="003F44E9">
        <w:t xml:space="preserve"> </w:t>
      </w:r>
      <w:r w:rsidRPr="003F44E9">
        <w:t xml:space="preserve">linking biology to phenotype. </w:t>
      </w:r>
      <w:r w:rsidR="00322500">
        <w:t>We propose a</w:t>
      </w:r>
      <w:r w:rsidR="00CB3D92">
        <w:t xml:space="preserve"> </w:t>
      </w:r>
      <w:r w:rsidRPr="003F44E9">
        <w:t xml:space="preserve">flexible framework </w:t>
      </w:r>
      <w:r w:rsidR="001E240D">
        <w:t xml:space="preserve">for different data-types that can be applied to any type of datasets (not only </w:t>
      </w:r>
      <w:r w:rsidR="00020884">
        <w:t>omics</w:t>
      </w:r>
      <w:r w:rsidR="001E240D">
        <w:t>)</w:t>
      </w:r>
      <w:r w:rsidRPr="003F44E9">
        <w:t>, various study designs</w:t>
      </w:r>
      <w:r w:rsidR="00B66218">
        <w:t xml:space="preserve"> and pathway-based module analyse</w:t>
      </w:r>
      <w:r w:rsidR="007929E3">
        <w:t>s</w:t>
      </w:r>
      <w:r w:rsidR="00844E79">
        <w:t xml:space="preserve">. </w:t>
      </w:r>
      <w:r w:rsidR="00CB3D92">
        <w:t>The mixDIABLO</w:t>
      </w:r>
      <w:r w:rsidR="00844E79">
        <w:t xml:space="preserve"> framework</w:t>
      </w:r>
      <w:r w:rsidR="00B66218">
        <w:t xml:space="preserve"> </w:t>
      </w:r>
      <w:r w:rsidRPr="003F44E9">
        <w:t xml:space="preserve">will allow researchers to explore datasets, </w:t>
      </w:r>
      <w:r w:rsidR="009A5783" w:rsidRPr="000200FE">
        <w:t xml:space="preserve">build </w:t>
      </w:r>
      <w:r w:rsidR="009A5783" w:rsidRPr="009A5783">
        <w:t>multi-omic panels, assess the performance of these integrative statistical models, create</w:t>
      </w:r>
      <w:r w:rsidR="009A5783" w:rsidRPr="000200FE">
        <w:t xml:space="preserve"> </w:t>
      </w:r>
      <w:r w:rsidR="009A5783" w:rsidRPr="000200FE">
        <w:lastRenderedPageBreak/>
        <w:t xml:space="preserve">visualizations to </w:t>
      </w:r>
      <w:r w:rsidR="009A5783">
        <w:t>assist in the interpretation of these models in the biological context, and, ultimately, generate novel hypotheses to be validated in the laboratory</w:t>
      </w:r>
      <w:r w:rsidR="009A5783" w:rsidRPr="000200FE">
        <w:t>.</w:t>
      </w:r>
    </w:p>
    <w:p w14:paraId="13FEE9A3" w14:textId="77777777" w:rsidR="003F44E9" w:rsidRDefault="003F44E9" w:rsidP="003F44E9">
      <w:pPr>
        <w:spacing w:line="480" w:lineRule="auto"/>
        <w:rPr>
          <w:color w:val="333333"/>
        </w:rPr>
      </w:pPr>
    </w:p>
    <w:p w14:paraId="3A45EDE2" w14:textId="77777777" w:rsidR="00450316" w:rsidRPr="003F44E9" w:rsidRDefault="00450316" w:rsidP="003F44E9">
      <w:pPr>
        <w:spacing w:line="480" w:lineRule="auto"/>
        <w:rPr>
          <w:color w:val="333333"/>
        </w:rPr>
      </w:pPr>
    </w:p>
    <w:p w14:paraId="64E78635" w14:textId="6B34347C" w:rsidR="00450316" w:rsidRPr="00EA7D47" w:rsidRDefault="00F94303" w:rsidP="003F44E9">
      <w:pPr>
        <w:pStyle w:val="NormalWeb"/>
        <w:shd w:val="clear" w:color="auto" w:fill="FFFFFF"/>
        <w:spacing w:before="0" w:beforeAutospacing="0" w:after="0" w:afterAutospacing="0" w:line="480" w:lineRule="auto"/>
        <w:rPr>
          <w:b/>
          <w:color w:val="333333"/>
        </w:rPr>
      </w:pPr>
      <w:commentRangeStart w:id="10"/>
      <w:r w:rsidRPr="003F44E9">
        <w:rPr>
          <w:b/>
          <w:color w:val="333333"/>
        </w:rPr>
        <w:t>Methods</w:t>
      </w:r>
      <w:commentRangeEnd w:id="10"/>
      <w:r w:rsidR="00CA0793">
        <w:rPr>
          <w:rStyle w:val="CommentReference"/>
          <w:rFonts w:asciiTheme="minorHAnsi" w:eastAsiaTheme="minorEastAsia" w:hAnsiTheme="minorHAnsi" w:cstheme="minorBidi"/>
        </w:rPr>
        <w:commentReference w:id="10"/>
      </w:r>
    </w:p>
    <w:p w14:paraId="306EB037" w14:textId="2660010A" w:rsidR="005600D8" w:rsidRPr="003F44E9" w:rsidRDefault="005600D8" w:rsidP="003F44E9">
      <w:pPr>
        <w:spacing w:line="480" w:lineRule="auto"/>
        <w:jc w:val="both"/>
        <w:rPr>
          <w:lang w:val="en-CA"/>
        </w:rPr>
      </w:pPr>
      <w:r w:rsidRPr="003F44E9">
        <w:rPr>
          <w:b/>
          <w:lang w:val="en-CA"/>
        </w:rPr>
        <w:t xml:space="preserve">Code availability and software tool requirements. </w:t>
      </w:r>
      <w:r w:rsidRPr="003F44E9">
        <w:t>The DIABLO framework is implemented in the mix</w:t>
      </w:r>
      <w:r w:rsidR="00020884">
        <w:t>Omics</w:t>
      </w:r>
      <w:r w:rsidRPr="003F44E9">
        <w:t xml:space="preserve"> R package</w:t>
      </w:r>
      <w:r w:rsidR="00621224">
        <w:t xml:space="preserve"> </w:t>
      </w:r>
      <w:r w:rsidR="00C471DC" w:rsidRPr="003F44E9">
        <w:fldChar w:fldCharType="begin"/>
      </w:r>
      <w:r w:rsidR="00B143CA">
        <w:instrText xml:space="preserve"> ADDIN ZOTERO_ITEM CSL_CITATION {"citationID":"1sd2fj9bnq","properties":{"formattedCitation":"[25,26]","plainCitation":"[25,26]"},"citationItems":[{"id":564,"uris":["http://zotero.org/users/2545847/items/TNMZW229"],"uri":["http://zotero.org/users/2545847/items/TNMZW229"],"itemData":{"id":564,"type":"article-journal","title":"integrOmics: an R package to unravel relationships between two omics datasets","container-title":"Bioinformatics","page":"2855-2856","volume":"25","issue":"21","source":"CrossRef","URL":"http://bioinformatics.oxfordjournals.org/cgi/doi/10.1093/bioinformatics/btp515","DOI":"10.1093/bioinformatics/btp515","ISSN":"1367-4803, 1460-2059","shortTitle":"integrOmics","language":"en","author":[{"family":"Le Cao","given":"K.-A."},{"family":"Gonzalez","given":"I."},{"family":"Dejean","given":"S."}],"issued":{"date-parts":[["2009",11,1]]},"accessed":{"date-parts":[["2016",4,3]]}}},{"id":968,"uris":["http://zotero.org/users/2545847/items/5I5QWFHJ"],"uri":["http://zotero.org/users/2545847/items/5I5QWFHJ"],"itemData":{"id":968,"type":"book","title":"mixOmics: Omics Data Integration Project","version":"6.0.0","author":[{"family":"Lˆe Cao","given":"K.-A"},{"family":"Rohart","given":"F"},{"family":"Gautier","given":"B"},{"family":"Bartolo","given":"F"},{"family":"Gonz ́alez","given":"I"},{"family":"D ́ejean","given":"S"}],"issued":{"date-parts":[["2016"]]}}}],"schema":"https://github.com/citation-style-language/schema/raw/master/csl-citation.json"} </w:instrText>
      </w:r>
      <w:r w:rsidR="00C471DC" w:rsidRPr="003F44E9">
        <w:fldChar w:fldCharType="separate"/>
      </w:r>
      <w:r w:rsidR="00B143CA">
        <w:rPr>
          <w:noProof/>
        </w:rPr>
        <w:t>[25,26]</w:t>
      </w:r>
      <w:r w:rsidR="00C471DC" w:rsidRPr="003F44E9">
        <w:fldChar w:fldCharType="end"/>
      </w:r>
      <w:r w:rsidR="00C431E9">
        <w:t>. mix</w:t>
      </w:r>
      <w:r w:rsidR="00020884">
        <w:t>Omics</w:t>
      </w:r>
      <w:r w:rsidRPr="003F44E9">
        <w:t xml:space="preserve"> currently includes 15 multivariate methodologies, for </w:t>
      </w:r>
      <w:r w:rsidR="00D65BEC">
        <w:t>single-omics</w:t>
      </w:r>
      <w:r w:rsidRPr="003F44E9">
        <w:t xml:space="preserve"> analysis and integration of two datasets. </w:t>
      </w:r>
      <w:r w:rsidRPr="003F44E9">
        <w:rPr>
          <w:lang w:val="en-CA"/>
        </w:rPr>
        <w:t>All scripts/tutorials can be found on the webpage (http://www.mix</w:t>
      </w:r>
      <w:r w:rsidR="00020884">
        <w:rPr>
          <w:lang w:val="en-CA"/>
        </w:rPr>
        <w:t>omics</w:t>
      </w:r>
      <w:r w:rsidRPr="003F44E9">
        <w:rPr>
          <w:lang w:val="en-CA"/>
        </w:rPr>
        <w:t xml:space="preserve">.org/mixDIABLO). All analyses were performed using the R statistical computing program </w:t>
      </w:r>
      <w:r w:rsidRPr="003F44E9">
        <w:rPr>
          <w:lang w:val="en-CA"/>
        </w:rPr>
        <w:fldChar w:fldCharType="begin"/>
      </w:r>
      <w:r w:rsidR="00892505">
        <w:rPr>
          <w:lang w:val="en-CA"/>
        </w:rPr>
        <w:instrText xml:space="preserve"> ADDIN ZOTERO_ITEM CSL_CITATION {"citationID":"218uok4jer","properties":{"formattedCitation":"[27]","plainCitation":"[27]"},"citationItems":[{"id":202,"uris":["http://zotero.org/users/2545847/items/T5RJDWWU"],"uri":["http://zotero.org/users/2545847/items/T5RJDWWU"],"itemData":{"id":202,"type":"book","title":"R: A Language and Environment for Statistical Computing","publisher":"R Foundation for Statistical Computing","publisher-place":"Vienna, Austria","event-place":"Vienna, Austria","URL":"https://www.R-project.org/","author":[{"family":"R Core Team","given":""}],"issued":{"date-parts":[["2015"]]}}}],"schema":"https://github.com/citation-style-language/schema/raw/master/csl-citation.json"} </w:instrText>
      </w:r>
      <w:r w:rsidRPr="003F44E9">
        <w:rPr>
          <w:lang w:val="en-CA"/>
        </w:rPr>
        <w:fldChar w:fldCharType="separate"/>
      </w:r>
      <w:r w:rsidR="00892505">
        <w:rPr>
          <w:rFonts w:eastAsia="Times New Roman"/>
        </w:rPr>
        <w:t>[27]</w:t>
      </w:r>
      <w:r w:rsidRPr="003F44E9">
        <w:rPr>
          <w:lang w:val="en-CA"/>
        </w:rPr>
        <w:fldChar w:fldCharType="end"/>
      </w:r>
      <w:r w:rsidRPr="003F44E9">
        <w:rPr>
          <w:lang w:val="en-CA"/>
        </w:rPr>
        <w:t xml:space="preserve"> (version 3.3.1) and the mix</w:t>
      </w:r>
      <w:r w:rsidR="00020884">
        <w:rPr>
          <w:lang w:val="en-CA"/>
        </w:rPr>
        <w:t>Omics</w:t>
      </w:r>
      <w:r w:rsidRPr="003F44E9">
        <w:rPr>
          <w:lang w:val="en-CA"/>
        </w:rPr>
        <w:t xml:space="preserve"> package (version 6.0.0).</w:t>
      </w:r>
    </w:p>
    <w:p w14:paraId="70A0DE58" w14:textId="77777777" w:rsidR="00055E99" w:rsidRPr="003F44E9" w:rsidRDefault="00055E99" w:rsidP="003F44E9">
      <w:pPr>
        <w:spacing w:line="480" w:lineRule="auto"/>
        <w:jc w:val="both"/>
        <w:rPr>
          <w:b/>
          <w:lang w:val="en-CA"/>
        </w:rPr>
      </w:pPr>
    </w:p>
    <w:p w14:paraId="2BD22CF8" w14:textId="21A0391B" w:rsidR="00B56FF5" w:rsidRPr="003F44E9" w:rsidRDefault="009904B2" w:rsidP="003F44E9">
      <w:pPr>
        <w:spacing w:line="480" w:lineRule="auto"/>
        <w:jc w:val="both"/>
        <w:rPr>
          <w:b/>
        </w:rPr>
      </w:pPr>
      <w:r>
        <w:rPr>
          <w:b/>
          <w:lang w:val="en-CA"/>
        </w:rPr>
        <w:t>Statistical methods</w:t>
      </w:r>
      <w:r w:rsidR="0001244F">
        <w:rPr>
          <w:b/>
          <w:lang w:val="en-CA"/>
        </w:rPr>
        <w:t xml:space="preserve"> and analysis</w:t>
      </w:r>
    </w:p>
    <w:p w14:paraId="10FAF523" w14:textId="3F045E2D" w:rsidR="00FC4F68" w:rsidRPr="003F44E9" w:rsidRDefault="001926CE" w:rsidP="003F44E9">
      <w:pPr>
        <w:widowControl w:val="0"/>
        <w:tabs>
          <w:tab w:val="left" w:pos="220"/>
          <w:tab w:val="left" w:pos="720"/>
        </w:tabs>
        <w:autoSpaceDE w:val="0"/>
        <w:autoSpaceDN w:val="0"/>
        <w:adjustRightInd w:val="0"/>
        <w:spacing w:line="480" w:lineRule="auto"/>
        <w:jc w:val="both"/>
        <w:rPr>
          <w:i/>
        </w:rPr>
      </w:pPr>
      <w:r w:rsidRPr="003F44E9">
        <w:rPr>
          <w:b/>
          <w:i/>
        </w:rPr>
        <w:t xml:space="preserve">General multivariate framework to integrate multiple </w:t>
      </w:r>
      <w:r w:rsidR="001E1EFC">
        <w:rPr>
          <w:b/>
          <w:i/>
        </w:rPr>
        <w:t>datasets</w:t>
      </w:r>
      <w:r w:rsidRPr="003F44E9">
        <w:rPr>
          <w:b/>
          <w:i/>
        </w:rPr>
        <w:t xml:space="preserve"> measured on the same samples.</w:t>
      </w:r>
      <w:r w:rsidRPr="003F44E9">
        <w:t xml:space="preserve"> </w:t>
      </w:r>
      <w:r w:rsidR="00B56FF5" w:rsidRPr="003F44E9">
        <w:t>DIABLO extends sparse generalized canonical correlation analysis</w:t>
      </w:r>
      <w:r w:rsidR="00C14E1A" w:rsidRPr="003F44E9">
        <w:t xml:space="preserve"> </w:t>
      </w:r>
      <w:r w:rsidR="00A75F08" w:rsidRPr="003F44E9">
        <w:t xml:space="preserve">(sGCCA) </w:t>
      </w:r>
      <w:r w:rsidR="00B56FF5" w:rsidRPr="003F44E9">
        <w:fldChar w:fldCharType="begin"/>
      </w:r>
      <w:r w:rsidR="00B143CA">
        <w:instrText xml:space="preserve"> ADDIN ZOTERO_ITEM CSL_CITATION {"citationID":"lepi70j97","properties":{"formattedCitation":"[4]","plainCitation":"[4]"},"citationItems":[{"id":36,"uris":["http://zotero.org/users/2545847/items/KRU5J23Q"],"uri":["http://zotero.org/users/2545847/items/KRU5J23Q"],"itemData":{"id":36,"type":"article-journal","title":"Variable selection for generalized canonical correlation analysis","container-title":"Biostatistics","page":"569-583","volume":"15","issue":"3","source":"CrossRef","URL":"http://biostatistics.oxfordjournals.org/cgi/doi/10.1093/biostatistics/kxu001","DOI":"10.1093/biostatistics/kxu001","ISSN":"1465-4644, 1468-4357","language":"en","author":[{"family":"Tenenhaus","given":"A."},{"family":"Philippe","given":"C."},{"family":"Guillemot","given":"V."},{"family":"Le Cao","given":"K.-A."},{"family":"Grill","given":"J."},{"family":"Frouin","given":"V."}],"issued":{"date-parts":[["2014",7,1]]},"accessed":{"date-parts":[["2015",7,15]]}}}],"schema":"https://github.com/citation-style-language/schema/raw/master/csl-citation.json"} </w:instrText>
      </w:r>
      <w:r w:rsidR="00B56FF5" w:rsidRPr="003F44E9">
        <w:fldChar w:fldCharType="separate"/>
      </w:r>
      <w:r w:rsidR="00B143CA">
        <w:rPr>
          <w:rFonts w:eastAsia="Times New Roman"/>
        </w:rPr>
        <w:t>[4]</w:t>
      </w:r>
      <w:r w:rsidR="00B56FF5" w:rsidRPr="003F44E9">
        <w:fldChar w:fldCharType="end"/>
      </w:r>
      <w:r w:rsidR="00B56FF5" w:rsidRPr="003F44E9">
        <w:t xml:space="preserve"> to a classification framework</w:t>
      </w:r>
      <w:r w:rsidR="00504893" w:rsidRPr="003F44E9">
        <w:rPr>
          <w:color w:val="000000"/>
        </w:rPr>
        <w:t>.</w:t>
      </w:r>
      <w:r w:rsidR="00B56FF5" w:rsidRPr="003F44E9">
        <w:t xml:space="preserve"> </w:t>
      </w:r>
      <w:r w:rsidR="00C471DC" w:rsidRPr="003F44E9">
        <w:t>s</w:t>
      </w:r>
      <w:r w:rsidR="00B56FF5" w:rsidRPr="003F44E9">
        <w:t xml:space="preserve">GCCA is a multivariate dimension reduction technique </w:t>
      </w:r>
      <w:r w:rsidR="00E768C5" w:rsidRPr="003F44E9">
        <w:t>that uses</w:t>
      </w:r>
      <w:r w:rsidR="00B56FF5" w:rsidRPr="003F44E9">
        <w:t xml:space="preserve"> singular value decomposition </w:t>
      </w:r>
      <w:r w:rsidR="00E768C5" w:rsidRPr="003F44E9">
        <w:t>and</w:t>
      </w:r>
      <w:r w:rsidR="00B56FF5" w:rsidRPr="003F44E9">
        <w:t xml:space="preserve"> selects co-ex</w:t>
      </w:r>
      <w:r w:rsidR="00E768C5" w:rsidRPr="003F44E9">
        <w:t xml:space="preserve">pressed (correlated) </w:t>
      </w:r>
      <w:r w:rsidR="00B56FF5" w:rsidRPr="003F44E9">
        <w:t>variables</w:t>
      </w:r>
      <w:r w:rsidR="00E768C5" w:rsidRPr="003F44E9">
        <w:t xml:space="preserve"> from several </w:t>
      </w:r>
      <w:r w:rsidR="00020884">
        <w:t>omics</w:t>
      </w:r>
      <w:r w:rsidR="00E768C5" w:rsidRPr="003F44E9">
        <w:t xml:space="preserve"> datasets</w:t>
      </w:r>
      <w:r w:rsidR="00B56FF5" w:rsidRPr="003F44E9">
        <w:t xml:space="preserve"> in a computationally and statistically efficient manner. </w:t>
      </w:r>
      <w:r w:rsidR="00C471DC" w:rsidRPr="003F44E9">
        <w:t>s</w:t>
      </w:r>
      <w:r w:rsidR="00B56FF5" w:rsidRPr="003F44E9">
        <w:t>GCCA maximizes the covariance between linear combinations of variables (</w:t>
      </w:r>
      <w:r w:rsidR="005600D8" w:rsidRPr="003F44E9">
        <w:t xml:space="preserve">latent </w:t>
      </w:r>
      <w:r w:rsidR="00B56FF5" w:rsidRPr="003F44E9">
        <w:t xml:space="preserve">component </w:t>
      </w:r>
      <w:r w:rsidR="00BF26BA" w:rsidRPr="003F44E9">
        <w:t>scores</w:t>
      </w:r>
      <w:r w:rsidR="00B56FF5" w:rsidRPr="003F44E9">
        <w:t xml:space="preserve">) and projects the data into the smaller dimensional subspace spanned by the components. The selection of the correlated molecules across </w:t>
      </w:r>
      <w:r w:rsidR="00020884">
        <w:t>omics</w:t>
      </w:r>
      <w:r w:rsidR="00B56FF5" w:rsidRPr="003F44E9">
        <w:t xml:space="preserve"> lev</w:t>
      </w:r>
      <w:r w:rsidR="00996EAE" w:rsidRPr="003F44E9">
        <w:t xml:space="preserve">els is performed internally in </w:t>
      </w:r>
      <w:r w:rsidR="00C471DC" w:rsidRPr="003F44E9">
        <w:t>s</w:t>
      </w:r>
      <w:r w:rsidR="00B56FF5" w:rsidRPr="003F44E9">
        <w:t>GCCA with</w:t>
      </w:r>
      <w:r w:rsidR="00FC4F68" w:rsidRPr="003F44E9">
        <w:t xml:space="preserve"> </w:t>
      </w:r>
      <w:r w:rsidR="00FC4F68" w:rsidRPr="003F44E9">
        <w:rPr>
          <w:rFonts w:eastAsia="Xingkai SC Light"/>
        </w:rPr>
        <w:t>l</w:t>
      </w:r>
      <w:r w:rsidR="00FC4F68" w:rsidRPr="003F44E9">
        <w:rPr>
          <w:vertAlign w:val="subscript"/>
        </w:rPr>
        <w:t xml:space="preserve">1 </w:t>
      </w:r>
      <w:r w:rsidR="00FC4F68" w:rsidRPr="003F44E9">
        <w:t>–</w:t>
      </w:r>
      <w:r w:rsidR="00504893" w:rsidRPr="003F44E9">
        <w:t>penalization</w:t>
      </w:r>
      <w:r w:rsidR="00FC4F68" w:rsidRPr="003F44E9">
        <w:t xml:space="preserve"> on the variable coefficient vector defining the linear combinations.</w:t>
      </w:r>
      <w:r w:rsidR="00336FA1" w:rsidRPr="003F44E9">
        <w:t xml:space="preserve"> </w:t>
      </w:r>
      <w:r w:rsidR="00996EAE" w:rsidRPr="003F44E9">
        <w:rPr>
          <w:i/>
        </w:rPr>
        <w:t>Note that since a</w:t>
      </w:r>
      <w:r w:rsidR="00336FA1" w:rsidRPr="003F44E9">
        <w:rPr>
          <w:i/>
        </w:rPr>
        <w:t xml:space="preserve">ll latent components are scaled in the </w:t>
      </w:r>
      <w:r w:rsidR="00996EAE" w:rsidRPr="003F44E9">
        <w:rPr>
          <w:i/>
        </w:rPr>
        <w:t>algorithm</w:t>
      </w:r>
      <w:r w:rsidR="00336FA1" w:rsidRPr="003F44E9">
        <w:rPr>
          <w:i/>
        </w:rPr>
        <w:t xml:space="preserve">, </w:t>
      </w:r>
      <w:r w:rsidR="00C471DC" w:rsidRPr="003F44E9">
        <w:rPr>
          <w:i/>
        </w:rPr>
        <w:t>s</w:t>
      </w:r>
      <w:r w:rsidR="00336FA1" w:rsidRPr="003F44E9">
        <w:rPr>
          <w:i/>
        </w:rPr>
        <w:t xml:space="preserve">GCCA </w:t>
      </w:r>
      <w:r w:rsidR="00EA7D47" w:rsidRPr="003F44E9">
        <w:rPr>
          <w:i/>
        </w:rPr>
        <w:t>maximiz</w:t>
      </w:r>
      <w:r w:rsidR="00EA7D47">
        <w:rPr>
          <w:i/>
        </w:rPr>
        <w:t>e</w:t>
      </w:r>
      <w:r w:rsidR="00EA7D47" w:rsidRPr="003F44E9">
        <w:rPr>
          <w:i/>
        </w:rPr>
        <w:t>s</w:t>
      </w:r>
      <w:r w:rsidR="00336FA1" w:rsidRPr="003F44E9">
        <w:rPr>
          <w:i/>
        </w:rPr>
        <w:t xml:space="preserve"> the correlation between components. </w:t>
      </w:r>
      <w:r w:rsidR="00A2568E" w:rsidRPr="003F44E9">
        <w:rPr>
          <w:i/>
        </w:rPr>
        <w:t>However,</w:t>
      </w:r>
      <w:r w:rsidR="00996EAE" w:rsidRPr="003F44E9">
        <w:rPr>
          <w:i/>
        </w:rPr>
        <w:t xml:space="preserve"> we will </w:t>
      </w:r>
      <w:r w:rsidR="000228F5" w:rsidRPr="003F44E9">
        <w:rPr>
          <w:i/>
        </w:rPr>
        <w:t>retain</w:t>
      </w:r>
      <w:r w:rsidR="00996EAE" w:rsidRPr="003F44E9">
        <w:rPr>
          <w:i/>
        </w:rPr>
        <w:t xml:space="preserve"> the term ‘covariance’ instead of ‘correlation’ </w:t>
      </w:r>
      <w:r w:rsidR="000228F5" w:rsidRPr="003F44E9">
        <w:rPr>
          <w:i/>
        </w:rPr>
        <w:t>throughout this section to</w:t>
      </w:r>
      <w:r w:rsidR="00CB12DB">
        <w:rPr>
          <w:i/>
        </w:rPr>
        <w:t xml:space="preserve"> </w:t>
      </w:r>
      <w:r w:rsidR="00CB12DB">
        <w:rPr>
          <w:i/>
        </w:rPr>
        <w:lastRenderedPageBreak/>
        <w:t>present</w:t>
      </w:r>
      <w:r w:rsidR="000E1C5F" w:rsidRPr="003F44E9">
        <w:rPr>
          <w:i/>
        </w:rPr>
        <w:t xml:space="preserve"> the general </w:t>
      </w:r>
      <w:r w:rsidR="00C471DC" w:rsidRPr="003F44E9">
        <w:rPr>
          <w:i/>
        </w:rPr>
        <w:t>s</w:t>
      </w:r>
      <w:r w:rsidR="000E1C5F" w:rsidRPr="003F44E9">
        <w:rPr>
          <w:i/>
        </w:rPr>
        <w:t>GCCA framework.</w:t>
      </w:r>
    </w:p>
    <w:p w14:paraId="24004C63" w14:textId="7F21755C" w:rsidR="00E30D6F" w:rsidRPr="003F44E9" w:rsidRDefault="00D56BBE" w:rsidP="003F44E9">
      <w:pPr>
        <w:widowControl w:val="0"/>
        <w:tabs>
          <w:tab w:val="left" w:pos="220"/>
          <w:tab w:val="left" w:pos="720"/>
        </w:tabs>
        <w:autoSpaceDE w:val="0"/>
        <w:autoSpaceDN w:val="0"/>
        <w:adjustRightInd w:val="0"/>
        <w:spacing w:line="480" w:lineRule="auto"/>
        <w:jc w:val="both"/>
        <w:rPr>
          <w:vertAlign w:val="subscript"/>
        </w:rPr>
      </w:pPr>
      <w:r w:rsidRPr="003F44E9">
        <w:tab/>
      </w:r>
      <w:r w:rsidR="00CC3CB8" w:rsidRPr="003F44E9">
        <w:t>Denote</w:t>
      </w:r>
      <w:r w:rsidR="00B56FF5" w:rsidRPr="003F44E9">
        <w:t xml:space="preserve"> </w:t>
      </w:r>
      <w:r w:rsidR="00B56FF5" w:rsidRPr="003F44E9">
        <w:rPr>
          <w:i/>
        </w:rPr>
        <w:t xml:space="preserve">K </w:t>
      </w:r>
      <w:r w:rsidR="00504893" w:rsidRPr="003F44E9">
        <w:t>normalized</w:t>
      </w:r>
      <w:r w:rsidR="00AE32D4" w:rsidRPr="003F44E9">
        <w:rPr>
          <w:i/>
        </w:rPr>
        <w:t xml:space="preserve">, </w:t>
      </w:r>
      <w:r w:rsidR="004A23AA" w:rsidRPr="003F44E9">
        <w:t>centered and scaled</w:t>
      </w:r>
      <w:r w:rsidR="004A23AA" w:rsidRPr="003F44E9">
        <w:rPr>
          <w:i/>
        </w:rPr>
        <w:t xml:space="preserve"> </w:t>
      </w:r>
      <w:r w:rsidR="001E1EFC">
        <w:t>datasets</w:t>
      </w:r>
      <w:r w:rsidR="00B56FF5" w:rsidRPr="003F44E9">
        <w:t xml:space="preserve"> </w:t>
      </w:r>
      <w:r w:rsidR="00B56FF5" w:rsidRPr="003F44E9">
        <w:rPr>
          <w:i/>
        </w:rPr>
        <w:t>X</w:t>
      </w:r>
      <w:r w:rsidR="00B56FF5" w:rsidRPr="003F44E9">
        <w:rPr>
          <w:i/>
          <w:vertAlign w:val="subscript"/>
        </w:rPr>
        <w:t>1</w:t>
      </w:r>
      <w:r w:rsidR="00B56FF5" w:rsidRPr="003F44E9">
        <w:rPr>
          <w:vertAlign w:val="subscript"/>
        </w:rPr>
        <w:t xml:space="preserve"> </w:t>
      </w:r>
      <w:r w:rsidR="00B56FF5" w:rsidRPr="003F44E9">
        <w:rPr>
          <w:i/>
        </w:rPr>
        <w:t xml:space="preserve">(n </w:t>
      </w:r>
      <w:r w:rsidR="00B56FF5" w:rsidRPr="003F44E9">
        <w:t>x</w:t>
      </w:r>
      <w:r w:rsidR="00B56FF5" w:rsidRPr="003F44E9">
        <w:rPr>
          <w:i/>
        </w:rPr>
        <w:t xml:space="preserve"> p</w:t>
      </w:r>
      <w:r w:rsidR="00B56FF5" w:rsidRPr="003F44E9">
        <w:rPr>
          <w:i/>
          <w:vertAlign w:val="subscript"/>
        </w:rPr>
        <w:t>1</w:t>
      </w:r>
      <w:r w:rsidR="00B56FF5" w:rsidRPr="003F44E9">
        <w:t xml:space="preserve">), …, </w:t>
      </w:r>
      <w:r w:rsidR="00B56FF5" w:rsidRPr="003F44E9">
        <w:rPr>
          <w:i/>
        </w:rPr>
        <w:t>X</w:t>
      </w:r>
      <w:r w:rsidR="00B56FF5" w:rsidRPr="003F44E9">
        <w:rPr>
          <w:i/>
          <w:vertAlign w:val="subscript"/>
        </w:rPr>
        <w:t>K</w:t>
      </w:r>
      <w:r w:rsidR="00B56FF5" w:rsidRPr="003F44E9">
        <w:t xml:space="preserve"> (</w:t>
      </w:r>
      <w:r w:rsidR="00B56FF5" w:rsidRPr="003F44E9">
        <w:rPr>
          <w:i/>
        </w:rPr>
        <w:t xml:space="preserve">n </w:t>
      </w:r>
      <w:r w:rsidR="00B56FF5" w:rsidRPr="003F44E9">
        <w:t>x</w:t>
      </w:r>
      <w:r w:rsidR="00B56FF5" w:rsidRPr="003F44E9">
        <w:rPr>
          <w:i/>
        </w:rPr>
        <w:t xml:space="preserve"> p</w:t>
      </w:r>
      <w:r w:rsidR="00B56FF5" w:rsidRPr="003F44E9">
        <w:rPr>
          <w:i/>
          <w:vertAlign w:val="subscript"/>
        </w:rPr>
        <w:t>K</w:t>
      </w:r>
      <w:r w:rsidR="00B56FF5" w:rsidRPr="003F44E9">
        <w:t xml:space="preserve">), measuring the expression levels of </w:t>
      </w:r>
      <w:r w:rsidR="00063499" w:rsidRPr="003F44E9">
        <w:rPr>
          <w:i/>
        </w:rPr>
        <w:t>p</w:t>
      </w:r>
      <w:r w:rsidR="00063499" w:rsidRPr="003F44E9">
        <w:rPr>
          <w:i/>
          <w:vertAlign w:val="subscript"/>
        </w:rPr>
        <w:t xml:space="preserve">1, </w:t>
      </w:r>
      <w:r w:rsidR="00063499" w:rsidRPr="003F44E9">
        <w:rPr>
          <w:i/>
        </w:rPr>
        <w:t>p</w:t>
      </w:r>
      <w:r w:rsidR="00063499" w:rsidRPr="003F44E9">
        <w:rPr>
          <w:i/>
          <w:vertAlign w:val="subscript"/>
        </w:rPr>
        <w:t xml:space="preserve">2, …, </w:t>
      </w:r>
      <w:r w:rsidR="00B56FF5" w:rsidRPr="003F44E9">
        <w:rPr>
          <w:i/>
        </w:rPr>
        <w:t>p</w:t>
      </w:r>
      <w:r w:rsidR="00063499" w:rsidRPr="003F44E9">
        <w:rPr>
          <w:i/>
          <w:vertAlign w:val="subscript"/>
        </w:rPr>
        <w:t>K</w:t>
      </w:r>
      <w:r w:rsidR="00B56FF5" w:rsidRPr="003F44E9">
        <w:rPr>
          <w:i/>
          <w:vertAlign w:val="subscript"/>
        </w:rPr>
        <w:t xml:space="preserve"> </w:t>
      </w:r>
      <w:r w:rsidR="00020884">
        <w:t>omics</w:t>
      </w:r>
      <w:r w:rsidR="00B56FF5" w:rsidRPr="003F44E9">
        <w:t xml:space="preserve"> </w:t>
      </w:r>
      <w:r w:rsidR="00812D4A" w:rsidRPr="003F44E9">
        <w:t>variables</w:t>
      </w:r>
      <w:r w:rsidR="00B56FF5" w:rsidRPr="003F44E9">
        <w:t xml:space="preserve"> on the same </w:t>
      </w:r>
      <w:r w:rsidR="00B56FF5" w:rsidRPr="003F44E9">
        <w:rPr>
          <w:i/>
        </w:rPr>
        <w:t>n</w:t>
      </w:r>
      <w:r w:rsidR="00B56FF5" w:rsidRPr="003F44E9">
        <w:t xml:space="preserve"> samples, </w:t>
      </w:r>
      <w:r w:rsidR="00B56FF5" w:rsidRPr="003F44E9">
        <w:rPr>
          <w:i/>
        </w:rPr>
        <w:t>k = 1, …, K</w:t>
      </w:r>
      <w:r w:rsidR="00B56FF5" w:rsidRPr="003F44E9">
        <w:t xml:space="preserve">, </w:t>
      </w:r>
      <w:r w:rsidR="00C471DC" w:rsidRPr="003F44E9">
        <w:t>s</w:t>
      </w:r>
      <w:r w:rsidR="00B56FF5" w:rsidRPr="003F44E9">
        <w:t>GCCA solves</w:t>
      </w:r>
      <w:r w:rsidR="00902E3B">
        <w:t xml:space="preserve"> the optimization function:</w:t>
      </w:r>
    </w:p>
    <w:p w14:paraId="041B42E4" w14:textId="77777777" w:rsidR="00E30D6F" w:rsidRPr="003F44E9" w:rsidRDefault="00E30D6F" w:rsidP="003F44E9">
      <w:pPr>
        <w:widowControl w:val="0"/>
        <w:tabs>
          <w:tab w:val="left" w:pos="220"/>
          <w:tab w:val="left" w:pos="720"/>
        </w:tabs>
        <w:autoSpaceDE w:val="0"/>
        <w:autoSpaceDN w:val="0"/>
        <w:adjustRightInd w:val="0"/>
        <w:spacing w:line="480" w:lineRule="auto"/>
        <w:jc w:val="both"/>
      </w:pPr>
    </w:p>
    <w:p w14:paraId="60202063" w14:textId="4A02FFCF" w:rsidR="00E30D6F" w:rsidRPr="003F44E9" w:rsidRDefault="00E30D6F" w:rsidP="003F44E9">
      <w:pPr>
        <w:widowControl w:val="0"/>
        <w:tabs>
          <w:tab w:val="left" w:pos="220"/>
          <w:tab w:val="left" w:pos="720"/>
        </w:tabs>
        <w:autoSpaceDE w:val="0"/>
        <w:autoSpaceDN w:val="0"/>
        <w:adjustRightInd w:val="0"/>
        <w:spacing w:line="480" w:lineRule="auto"/>
        <w:jc w:val="both"/>
      </w:pPr>
      <w:r w:rsidRPr="003F44E9">
        <w:rPr>
          <w:noProof/>
        </w:rPr>
        <w:drawing>
          <wp:inline distT="0" distB="0" distL="0" distR="0" wp14:anchorId="701C7958" wp14:editId="31D7BBD7">
            <wp:extent cx="5943600" cy="5683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568325"/>
                    </a:xfrm>
                    <a:prstGeom prst="rect">
                      <a:avLst/>
                    </a:prstGeom>
                  </pic:spPr>
                </pic:pic>
              </a:graphicData>
            </a:graphic>
          </wp:inline>
        </w:drawing>
      </w:r>
    </w:p>
    <w:p w14:paraId="0B39B7F8" w14:textId="77777777" w:rsidR="00E30D6F" w:rsidRPr="003F44E9" w:rsidRDefault="00E30D6F" w:rsidP="003F44E9">
      <w:pPr>
        <w:widowControl w:val="0"/>
        <w:tabs>
          <w:tab w:val="left" w:pos="220"/>
          <w:tab w:val="left" w:pos="720"/>
        </w:tabs>
        <w:autoSpaceDE w:val="0"/>
        <w:autoSpaceDN w:val="0"/>
        <w:adjustRightInd w:val="0"/>
        <w:spacing w:line="480" w:lineRule="auto"/>
        <w:jc w:val="both"/>
      </w:pPr>
    </w:p>
    <w:p w14:paraId="5D3E6BBD" w14:textId="7B67DFAA" w:rsidR="00A225F3" w:rsidRPr="003F44E9" w:rsidRDefault="00B56FF5" w:rsidP="003F44E9">
      <w:pPr>
        <w:widowControl w:val="0"/>
        <w:tabs>
          <w:tab w:val="left" w:pos="220"/>
          <w:tab w:val="left" w:pos="720"/>
        </w:tabs>
        <w:autoSpaceDE w:val="0"/>
        <w:autoSpaceDN w:val="0"/>
        <w:adjustRightInd w:val="0"/>
        <w:spacing w:line="480" w:lineRule="auto"/>
        <w:jc w:val="both"/>
      </w:pPr>
      <w:r w:rsidRPr="003F44E9">
        <w:t>where</w:t>
      </w:r>
      <w:r w:rsidR="00650412" w:rsidRPr="003F44E9">
        <w:t xml:space="preserve"> </w:t>
      </w:r>
      <w:r w:rsidR="00650412" w:rsidRPr="003F44E9">
        <w:rPr>
          <w:i/>
          <w:color w:val="000000"/>
        </w:rPr>
        <w:t>c</w:t>
      </w:r>
      <w:r w:rsidR="00650412" w:rsidRPr="003F44E9">
        <w:rPr>
          <w:i/>
          <w:color w:val="000000"/>
          <w:vertAlign w:val="subscript"/>
        </w:rPr>
        <w:t>jk</w:t>
      </w:r>
      <w:r w:rsidR="00650412" w:rsidRPr="003F44E9">
        <w:rPr>
          <w:i/>
          <w:color w:val="000000"/>
        </w:rPr>
        <w:t xml:space="preserve"> </w:t>
      </w:r>
      <w:r w:rsidR="00650412" w:rsidRPr="003F44E9">
        <w:rPr>
          <w:color w:val="000000"/>
        </w:rPr>
        <w:t xml:space="preserve">indicates whether to maximize the covariance between the </w:t>
      </w:r>
      <w:r w:rsidR="001E1EFC">
        <w:rPr>
          <w:color w:val="000000"/>
        </w:rPr>
        <w:t>datasets</w:t>
      </w:r>
      <w:r w:rsidR="00650412" w:rsidRPr="003F44E9">
        <w:rPr>
          <w:color w:val="000000"/>
        </w:rPr>
        <w:t xml:space="preserve"> </w:t>
      </w:r>
      <m:oMath>
        <m:sSub>
          <m:sSubPr>
            <m:ctrlPr>
              <w:ins w:id="11" w:author="Amrit" w:date="2017-08-24T14:47:00Z">
                <w:rPr>
                  <w:rFonts w:ascii="Cambria Math" w:hAnsi="Cambria Math"/>
                  <w:i/>
                  <w:vertAlign w:val="subscript"/>
                </w:rPr>
              </w:ins>
            </m:ctrlPr>
          </m:sSubPr>
          <m:e>
            <m:r>
              <w:rPr>
                <w:rFonts w:ascii="Cambria Math" w:hAnsi="Cambria Math"/>
                <w:vertAlign w:val="subscript"/>
              </w:rPr>
              <m:t>X</m:t>
            </m:r>
          </m:e>
          <m:sub>
            <m:r>
              <w:rPr>
                <w:rFonts w:ascii="Cambria Math" w:hAnsi="Cambria Math"/>
                <w:vertAlign w:val="subscript"/>
              </w:rPr>
              <m:t>k</m:t>
            </m:r>
          </m:sub>
        </m:sSub>
      </m:oMath>
      <w:r w:rsidR="00650412" w:rsidRPr="003F44E9">
        <w:rPr>
          <w:color w:val="000000"/>
        </w:rPr>
        <w:t xml:space="preserve"> and </w:t>
      </w:r>
      <m:oMath>
        <m:sSub>
          <m:sSubPr>
            <m:ctrlPr>
              <w:ins w:id="12" w:author="Amrit" w:date="2017-08-24T14:47:00Z">
                <w:rPr>
                  <w:rFonts w:ascii="Cambria Math" w:hAnsi="Cambria Math"/>
                  <w:i/>
                  <w:vertAlign w:val="subscript"/>
                </w:rPr>
              </w:ins>
            </m:ctrlPr>
          </m:sSubPr>
          <m:e>
            <m:r>
              <w:rPr>
                <w:rFonts w:ascii="Cambria Math" w:hAnsi="Cambria Math"/>
                <w:vertAlign w:val="subscript"/>
              </w:rPr>
              <m:t>X</m:t>
            </m:r>
          </m:e>
          <m:sub>
            <m:r>
              <w:rPr>
                <w:rFonts w:ascii="Cambria Math" w:hAnsi="Cambria Math"/>
                <w:vertAlign w:val="subscript"/>
              </w:rPr>
              <m:t>j</m:t>
            </m:r>
          </m:sub>
        </m:sSub>
      </m:oMath>
      <w:r w:rsidR="00650412" w:rsidRPr="003F44E9">
        <w:rPr>
          <w:i/>
          <w:color w:val="000000"/>
        </w:rPr>
        <w:t xml:space="preserve"> </w:t>
      </w:r>
      <w:r w:rsidR="00650412" w:rsidRPr="003F44E9">
        <w:rPr>
          <w:color w:val="000000"/>
        </w:rPr>
        <w:t>according to the design matrix</w:t>
      </w:r>
      <w:r w:rsidR="00504893" w:rsidRPr="003F44E9">
        <w:rPr>
          <w:color w:val="000000"/>
        </w:rPr>
        <w:t>,</w:t>
      </w:r>
      <w:r w:rsidR="00650412" w:rsidRPr="003F44E9">
        <w:rPr>
          <w:color w:val="000000"/>
        </w:rPr>
        <w:t xml:space="preserve"> </w:t>
      </w:r>
      <w:r w:rsidR="00AE1AEC">
        <w:rPr>
          <w:color w:val="000000"/>
        </w:rPr>
        <w:t>with</w:t>
      </w:r>
      <w:r w:rsidR="00AE1AEC" w:rsidRPr="003F44E9">
        <w:rPr>
          <w:color w:val="000000"/>
        </w:rPr>
        <w:t xml:space="preserve"> </w:t>
      </w:r>
      <w:r w:rsidR="00650412" w:rsidRPr="003F44E9">
        <w:rPr>
          <w:i/>
          <w:color w:val="000000"/>
        </w:rPr>
        <w:t>c</w:t>
      </w:r>
      <w:r w:rsidR="00650412" w:rsidRPr="003F44E9">
        <w:rPr>
          <w:i/>
          <w:color w:val="000000"/>
          <w:vertAlign w:val="subscript"/>
        </w:rPr>
        <w:t xml:space="preserve">jk = </w:t>
      </w:r>
      <w:r w:rsidR="00650412" w:rsidRPr="003F44E9">
        <w:rPr>
          <w:color w:val="000000"/>
        </w:rPr>
        <w:t xml:space="preserve">0 (no relationship modelled between the </w:t>
      </w:r>
      <w:r w:rsidR="001E1EFC">
        <w:rPr>
          <w:color w:val="000000"/>
        </w:rPr>
        <w:t>datasets</w:t>
      </w:r>
      <w:r w:rsidR="00650412" w:rsidRPr="003F44E9">
        <w:rPr>
          <w:color w:val="000000"/>
        </w:rPr>
        <w:t xml:space="preserve">) or </w:t>
      </w:r>
      <w:r w:rsidR="00650412" w:rsidRPr="003F44E9">
        <w:rPr>
          <w:i/>
          <w:color w:val="000000"/>
        </w:rPr>
        <w:t>c</w:t>
      </w:r>
      <w:r w:rsidR="00650412" w:rsidRPr="003F44E9">
        <w:rPr>
          <w:i/>
          <w:color w:val="000000"/>
          <w:vertAlign w:val="subscript"/>
        </w:rPr>
        <w:t>jk</w:t>
      </w:r>
      <w:r w:rsidR="00650412" w:rsidRPr="003F44E9">
        <w:rPr>
          <w:i/>
          <w:color w:val="000000"/>
        </w:rPr>
        <w:t xml:space="preserve"> = </w:t>
      </w:r>
      <w:r w:rsidR="00504893" w:rsidRPr="003F44E9">
        <w:rPr>
          <w:color w:val="000000"/>
        </w:rPr>
        <w:t>1 otherwise,</w:t>
      </w:r>
      <w:r w:rsidR="00650412" w:rsidRPr="003F44E9">
        <w:rPr>
          <w:color w:val="000000"/>
        </w:rPr>
        <w:t xml:space="preserve"> </w:t>
      </w:r>
      <w:r w:rsidRPr="003F44E9">
        <w:rPr>
          <w:b/>
          <w:i/>
        </w:rPr>
        <w:t>a</w:t>
      </w:r>
      <w:r w:rsidRPr="003F44E9">
        <w:rPr>
          <w:vertAlign w:val="superscript"/>
        </w:rPr>
        <w:t>k</w:t>
      </w:r>
      <w:r w:rsidRPr="003F44E9">
        <w:t xml:space="preserve"> is the </w:t>
      </w:r>
      <w:r w:rsidR="00650412" w:rsidRPr="003F44E9">
        <w:t xml:space="preserve">variable </w:t>
      </w:r>
      <w:r w:rsidRPr="003F44E9">
        <w:t xml:space="preserve">coefficient vector for each </w:t>
      </w:r>
      <w:r w:rsidR="001E1EFC">
        <w:t>dataset</w:t>
      </w:r>
      <w:r w:rsidRPr="003F44E9">
        <w:t xml:space="preserve"> </w:t>
      </w:r>
      <w:r w:rsidRPr="003F44E9">
        <w:rPr>
          <w:i/>
        </w:rPr>
        <w:t>X</w:t>
      </w:r>
      <w:r w:rsidR="00650412" w:rsidRPr="003F44E9">
        <w:rPr>
          <w:i/>
          <w:vertAlign w:val="subscript"/>
        </w:rPr>
        <w:t>k</w:t>
      </w:r>
      <w:r w:rsidRPr="003F44E9">
        <w:t xml:space="preserve">, </w:t>
      </w:r>
      <w:r w:rsidRPr="003F44E9">
        <w:rPr>
          <w:i/>
          <w:color w:val="000000"/>
        </w:rPr>
        <w:t>λ</w:t>
      </w:r>
      <w:r w:rsidRPr="003F44E9">
        <w:rPr>
          <w:color w:val="000000"/>
          <w:vertAlign w:val="subscript"/>
        </w:rPr>
        <w:t>k</w:t>
      </w:r>
      <w:r w:rsidRPr="003F44E9">
        <w:rPr>
          <w:color w:val="000000"/>
        </w:rPr>
        <w:t xml:space="preserve"> is</w:t>
      </w:r>
      <w:r w:rsidR="00650412" w:rsidRPr="003F44E9">
        <w:rPr>
          <w:color w:val="000000"/>
        </w:rPr>
        <w:t xml:space="preserve"> a non</w:t>
      </w:r>
      <w:r w:rsidR="00C14E1A" w:rsidRPr="003F44E9">
        <w:rPr>
          <w:color w:val="000000"/>
        </w:rPr>
        <w:t>-</w:t>
      </w:r>
      <w:r w:rsidR="00650412" w:rsidRPr="003F44E9">
        <w:rPr>
          <w:color w:val="000000"/>
        </w:rPr>
        <w:t>negative parameter that controls the amount of shrinkage and thus the number of non</w:t>
      </w:r>
      <w:r w:rsidR="00C14E1A" w:rsidRPr="003F44E9">
        <w:rPr>
          <w:color w:val="000000"/>
        </w:rPr>
        <w:t>-</w:t>
      </w:r>
      <w:r w:rsidR="00650412" w:rsidRPr="003F44E9">
        <w:rPr>
          <w:color w:val="000000"/>
        </w:rPr>
        <w:t xml:space="preserve">zero coefficients in </w:t>
      </w:r>
      <w:r w:rsidR="00650412" w:rsidRPr="003F44E9">
        <w:rPr>
          <w:b/>
          <w:i/>
        </w:rPr>
        <w:t>a</w:t>
      </w:r>
      <w:r w:rsidR="00650412" w:rsidRPr="003F44E9">
        <w:rPr>
          <w:vertAlign w:val="superscript"/>
        </w:rPr>
        <w:t>k</w:t>
      </w:r>
      <w:r w:rsidR="00CC3CB8" w:rsidRPr="003F44E9">
        <w:rPr>
          <w:color w:val="000000"/>
        </w:rPr>
        <w:t xml:space="preserve">. Similar to Lasso </w:t>
      </w:r>
      <w:r w:rsidR="00C14E1A" w:rsidRPr="003F44E9">
        <w:rPr>
          <w:color w:val="000000"/>
        </w:rPr>
        <w:fldChar w:fldCharType="begin"/>
      </w:r>
      <w:r w:rsidR="00892505">
        <w:rPr>
          <w:color w:val="000000"/>
        </w:rPr>
        <w:instrText xml:space="preserve"> ADDIN ZOTERO_ITEM CSL_CITATION {"citationID":"114vc0sdfb","properties":{"formattedCitation":"[28]","plainCitation":"[28]"},"citationItems":[{"id":967,"uris":["http://zotero.org/users/2545847/items/Q4KIG7KX"],"uri":["http://zotero.org/users/2545847/items/Q4KIG7KX"],"itemData":{"id":967,"type":"article-journal","title":"Regression shrinkage and selection via the lasso","container-title":"Journal of the Royal Statistical Society. Series B (Methodological)","page":"267-288","volume":"58","issue":"1","author":[{"family":"Tibshirani","given":"Robert"}],"issued":{"date-parts":[["1996"]]}}}],"schema":"https://github.com/citation-style-language/schema/raw/master/csl-citation.json"} </w:instrText>
      </w:r>
      <w:r w:rsidR="00C14E1A" w:rsidRPr="003F44E9">
        <w:rPr>
          <w:color w:val="000000"/>
        </w:rPr>
        <w:fldChar w:fldCharType="separate"/>
      </w:r>
      <w:r w:rsidR="00892505">
        <w:rPr>
          <w:noProof/>
          <w:color w:val="000000"/>
        </w:rPr>
        <w:t>[28]</w:t>
      </w:r>
      <w:r w:rsidR="00C14E1A" w:rsidRPr="003F44E9">
        <w:rPr>
          <w:color w:val="000000"/>
        </w:rPr>
        <w:fldChar w:fldCharType="end"/>
      </w:r>
      <w:r w:rsidR="00A2568E" w:rsidRPr="003F44E9">
        <w:rPr>
          <w:color w:val="000000"/>
        </w:rPr>
        <w:t xml:space="preserve"> </w:t>
      </w:r>
      <w:r w:rsidR="00CC3CB8" w:rsidRPr="003F44E9">
        <w:rPr>
          <w:color w:val="000000"/>
        </w:rPr>
        <w:t xml:space="preserve">or </w:t>
      </w:r>
      <w:r w:rsidR="001D2E51" w:rsidRPr="003F44E9">
        <w:rPr>
          <w:rFonts w:eastAsia="Xingkai SC Light"/>
        </w:rPr>
        <w:t>l</w:t>
      </w:r>
      <w:r w:rsidR="001D2E51" w:rsidRPr="003F44E9">
        <w:rPr>
          <w:vertAlign w:val="subscript"/>
        </w:rPr>
        <w:t xml:space="preserve">1 </w:t>
      </w:r>
      <w:r w:rsidR="001D2E51" w:rsidRPr="003F44E9">
        <w:t>–</w:t>
      </w:r>
      <w:r w:rsidR="00C14E1A" w:rsidRPr="003F44E9">
        <w:t>penalized</w:t>
      </w:r>
      <w:r w:rsidR="001D2E51" w:rsidRPr="003F44E9">
        <w:t xml:space="preserve"> mu</w:t>
      </w:r>
      <w:r w:rsidR="00085084">
        <w:t>ltivariate model for one single</w:t>
      </w:r>
      <w:r w:rsidR="00B44CB5">
        <w:t>-</w:t>
      </w:r>
      <w:r w:rsidR="00020884">
        <w:t>omics</w:t>
      </w:r>
      <w:r w:rsidR="00C14E1A" w:rsidRPr="003F44E9">
        <w:rPr>
          <w:color w:val="000000"/>
        </w:rPr>
        <w:t xml:space="preserve"> </w:t>
      </w:r>
      <w:r w:rsidR="00504893" w:rsidRPr="003F44E9">
        <w:rPr>
          <w:color w:val="000000"/>
        </w:rPr>
        <w:t xml:space="preserve">dataset </w:t>
      </w:r>
      <w:r w:rsidR="00C14E1A" w:rsidRPr="003F44E9">
        <w:rPr>
          <w:color w:val="000000"/>
        </w:rPr>
        <w:fldChar w:fldCharType="begin"/>
      </w:r>
      <w:r w:rsidR="00B143CA">
        <w:rPr>
          <w:color w:val="000000"/>
        </w:rPr>
        <w:instrText xml:space="preserve"> ADDIN ZOTERO_ITEM CSL_CITATION {"citationID":"10m7s0dog6","properties":{"formattedCitation":"[7]","plainCitation":"[7]"},"citationItems":[{"id":43,"uris":["http://zotero.org/users/2545847/items/M33PPT29"],"uri":["http://zotero.org/users/2545847/items/M33PPT29"],"itemData":{"id":43,"type":"article-journal","title":"Sparse PLS discriminant analysis: biologically relevant feature selection and graphical displays for multiclass problems","container-title":"BMC bioinformatics","page":"253","volume":"12","issue":"1","source":"Google Scholar","URL":"http://www.biomedcentral.com/1471-2105/12/253/","shortTitle":"Sparse PLS discriminant analysis","author":[{"family":"Lê Cao","given":"Kim-Anh"},{"family":"Boitard","given":"Simon"},{"family":"Besse","given":"Philippe"}],"issued":{"date-parts":[["2011"]]},"accessed":{"date-parts":[["2015",7,15]]}}}],"schema":"https://github.com/citation-style-language/schema/raw/master/csl-citation.json"} </w:instrText>
      </w:r>
      <w:r w:rsidR="00C14E1A" w:rsidRPr="003F44E9">
        <w:rPr>
          <w:color w:val="000000"/>
        </w:rPr>
        <w:fldChar w:fldCharType="separate"/>
      </w:r>
      <w:r w:rsidR="00B143CA">
        <w:rPr>
          <w:noProof/>
          <w:color w:val="000000"/>
        </w:rPr>
        <w:t>[7]</w:t>
      </w:r>
      <w:r w:rsidR="00C14E1A" w:rsidRPr="003F44E9">
        <w:rPr>
          <w:color w:val="000000"/>
        </w:rPr>
        <w:fldChar w:fldCharType="end"/>
      </w:r>
      <w:r w:rsidR="00504893" w:rsidRPr="003F44E9">
        <w:rPr>
          <w:color w:val="000000"/>
        </w:rPr>
        <w:t>,</w:t>
      </w:r>
      <w:r w:rsidR="00CC3CB8" w:rsidRPr="003F44E9">
        <w:rPr>
          <w:color w:val="000000"/>
        </w:rPr>
        <w:t xml:space="preserve"> the </w:t>
      </w:r>
      <w:r w:rsidR="00BF26BA" w:rsidRPr="003F44E9">
        <w:rPr>
          <w:rFonts w:eastAsia="Xingkai SC Light"/>
        </w:rPr>
        <w:t>l</w:t>
      </w:r>
      <w:r w:rsidR="00BF26BA" w:rsidRPr="003F44E9">
        <w:rPr>
          <w:vertAlign w:val="subscript"/>
        </w:rPr>
        <w:t xml:space="preserve">1 </w:t>
      </w:r>
      <w:r w:rsidR="00504893" w:rsidRPr="003F44E9">
        <w:t>penalization</w:t>
      </w:r>
      <w:r w:rsidR="00BF26BA" w:rsidRPr="003F44E9">
        <w:t xml:space="preserve"> </w:t>
      </w:r>
      <w:r w:rsidR="00CC3CB8" w:rsidRPr="003F44E9">
        <w:rPr>
          <w:color w:val="000000"/>
        </w:rPr>
        <w:t xml:space="preserve">improves the interpretability of the </w:t>
      </w:r>
      <w:r w:rsidR="00FD2D2E" w:rsidRPr="003F44E9">
        <w:rPr>
          <w:color w:val="000000"/>
        </w:rPr>
        <w:t xml:space="preserve">component scores </w:t>
      </w:r>
      <m:oMath>
        <m:sSub>
          <m:sSubPr>
            <m:ctrlPr>
              <w:ins w:id="13" w:author="Amrit" w:date="2017-08-24T14:47:00Z">
                <w:rPr>
                  <w:rFonts w:ascii="Cambria Math" w:hAnsi="Cambria Math"/>
                  <w:i/>
                  <w:vertAlign w:val="subscript"/>
                </w:rPr>
              </w:ins>
            </m:ctrlPr>
          </m:sSubPr>
          <m:e>
            <m:r>
              <w:rPr>
                <w:rFonts w:ascii="Cambria Math" w:hAnsi="Cambria Math"/>
                <w:vertAlign w:val="subscript"/>
              </w:rPr>
              <m:t>X</m:t>
            </m:r>
          </m:e>
          <m:sub>
            <m:r>
              <w:rPr>
                <w:rFonts w:ascii="Cambria Math" w:hAnsi="Cambria Math"/>
                <w:vertAlign w:val="subscript"/>
              </w:rPr>
              <m:t>k</m:t>
            </m:r>
          </m:sub>
        </m:sSub>
        <m:sSup>
          <m:sSupPr>
            <m:ctrlPr>
              <w:ins w:id="14" w:author="Amrit" w:date="2017-08-24T14:47:00Z">
                <w:rPr>
                  <w:rFonts w:ascii="Cambria Math" w:hAnsi="Cambria Math"/>
                  <w:i/>
                  <w:vertAlign w:val="subscript"/>
                </w:rPr>
              </w:ins>
            </m:ctrlPr>
          </m:sSupPr>
          <m:e>
            <m:r>
              <m:rPr>
                <m:sty m:val="bi"/>
              </m:rPr>
              <w:rPr>
                <w:rFonts w:ascii="Cambria Math" w:hAnsi="Cambria Math"/>
                <w:vertAlign w:val="subscript"/>
              </w:rPr>
              <m:t>a</m:t>
            </m:r>
          </m:e>
          <m:sup>
            <m:r>
              <w:rPr>
                <w:rFonts w:ascii="Cambria Math" w:hAnsi="Cambria Math"/>
                <w:vertAlign w:val="subscript"/>
              </w:rPr>
              <m:t>k</m:t>
            </m:r>
          </m:sup>
        </m:sSup>
      </m:oMath>
      <w:r w:rsidR="00CC3CB8" w:rsidRPr="003F44E9">
        <w:rPr>
          <w:color w:val="000000"/>
        </w:rPr>
        <w:t xml:space="preserve"> that </w:t>
      </w:r>
      <w:r w:rsidR="007C5DB5">
        <w:rPr>
          <w:color w:val="000000"/>
        </w:rPr>
        <w:t>is</w:t>
      </w:r>
      <w:r w:rsidR="007C5DB5" w:rsidRPr="003F44E9">
        <w:rPr>
          <w:color w:val="000000"/>
        </w:rPr>
        <w:t xml:space="preserve"> </w:t>
      </w:r>
      <w:r w:rsidR="00CC3CB8" w:rsidRPr="003F44E9">
        <w:rPr>
          <w:color w:val="000000"/>
        </w:rPr>
        <w:t xml:space="preserve">now </w:t>
      </w:r>
      <w:r w:rsidR="00FD2D2E" w:rsidRPr="003F44E9">
        <w:rPr>
          <w:color w:val="000000"/>
        </w:rPr>
        <w:t xml:space="preserve">only </w:t>
      </w:r>
      <w:r w:rsidR="00CC3CB8" w:rsidRPr="003F44E9">
        <w:rPr>
          <w:color w:val="000000"/>
        </w:rPr>
        <w:t xml:space="preserve">defined on </w:t>
      </w:r>
      <w:r w:rsidR="00FD2D2E" w:rsidRPr="003F44E9">
        <w:rPr>
          <w:color w:val="000000"/>
        </w:rPr>
        <w:t xml:space="preserve">a subset of </w:t>
      </w:r>
      <w:r w:rsidR="00020884">
        <w:rPr>
          <w:color w:val="000000"/>
        </w:rPr>
        <w:t>omics</w:t>
      </w:r>
      <w:r w:rsidR="00FD2D2E" w:rsidRPr="003F44E9">
        <w:rPr>
          <w:color w:val="000000"/>
        </w:rPr>
        <w:t xml:space="preserve"> variables</w:t>
      </w:r>
      <w:r w:rsidR="005760D4" w:rsidRPr="003F44E9">
        <w:rPr>
          <w:color w:val="000000"/>
        </w:rPr>
        <w:t xml:space="preserve"> with a non</w:t>
      </w:r>
      <w:r w:rsidR="00C14E1A" w:rsidRPr="003F44E9">
        <w:rPr>
          <w:color w:val="000000"/>
        </w:rPr>
        <w:t>-</w:t>
      </w:r>
      <w:r w:rsidR="005760D4" w:rsidRPr="003F44E9">
        <w:rPr>
          <w:color w:val="000000"/>
        </w:rPr>
        <w:t>zero coefficient</w:t>
      </w:r>
      <w:r w:rsidR="00FD2D2E" w:rsidRPr="003F44E9">
        <w:rPr>
          <w:color w:val="000000"/>
        </w:rPr>
        <w:t xml:space="preserve"> from </w:t>
      </w:r>
      <w:r w:rsidR="007C5DB5">
        <w:rPr>
          <w:color w:val="000000"/>
        </w:rPr>
        <w:t>the</w:t>
      </w:r>
      <w:r w:rsidR="007C5DB5" w:rsidRPr="003F44E9">
        <w:rPr>
          <w:color w:val="000000"/>
        </w:rPr>
        <w:t xml:space="preserve"> </w:t>
      </w:r>
      <w:r w:rsidR="00020884">
        <w:rPr>
          <w:color w:val="000000"/>
        </w:rPr>
        <w:t>omics</w:t>
      </w:r>
      <w:r w:rsidR="00FD2D2E" w:rsidRPr="003F44E9">
        <w:rPr>
          <w:color w:val="000000"/>
        </w:rPr>
        <w:t xml:space="preserve"> dataset </w:t>
      </w:r>
      <m:oMath>
        <m:sSub>
          <m:sSubPr>
            <m:ctrlPr>
              <w:ins w:id="15" w:author="Amrit" w:date="2017-08-24T14:47:00Z">
                <w:rPr>
                  <w:rFonts w:ascii="Cambria Math" w:hAnsi="Cambria Math"/>
                  <w:i/>
                  <w:vertAlign w:val="subscript"/>
                </w:rPr>
              </w:ins>
            </m:ctrlPr>
          </m:sSubPr>
          <m:e>
            <m:r>
              <w:rPr>
                <w:rFonts w:ascii="Cambria Math" w:hAnsi="Cambria Math"/>
                <w:vertAlign w:val="subscript"/>
              </w:rPr>
              <m:t>X</m:t>
            </m:r>
          </m:e>
          <m:sub>
            <m:r>
              <w:rPr>
                <w:rFonts w:ascii="Cambria Math" w:hAnsi="Cambria Math"/>
                <w:vertAlign w:val="subscript"/>
              </w:rPr>
              <m:t>k</m:t>
            </m:r>
          </m:sub>
        </m:sSub>
      </m:oMath>
      <w:r w:rsidR="00FD2D2E" w:rsidRPr="003F44E9">
        <w:rPr>
          <w:color w:val="000000"/>
        </w:rPr>
        <w:t xml:space="preserve">. </w:t>
      </w:r>
      <w:r w:rsidRPr="003F44E9">
        <w:rPr>
          <w:color w:val="000000"/>
        </w:rPr>
        <w:t>T</w:t>
      </w:r>
      <w:r w:rsidR="00504893" w:rsidRPr="003F44E9">
        <w:t>he result is the</w:t>
      </w:r>
      <w:r w:rsidRPr="003F44E9">
        <w:t xml:space="preserve"> </w:t>
      </w:r>
      <w:r w:rsidR="00A225F3" w:rsidRPr="003F44E9">
        <w:t>identification</w:t>
      </w:r>
      <w:r w:rsidRPr="003F44E9">
        <w:t xml:space="preserve"> of variables that are highly</w:t>
      </w:r>
      <w:r w:rsidR="00A225F3" w:rsidRPr="003F44E9">
        <w:t xml:space="preserve"> correlated between and within </w:t>
      </w:r>
      <w:r w:rsidR="00020884">
        <w:t>omics</w:t>
      </w:r>
      <w:r w:rsidRPr="003F44E9">
        <w:t xml:space="preserve"> </w:t>
      </w:r>
      <w:r w:rsidR="001E1EFC">
        <w:t>datasets</w:t>
      </w:r>
      <w:r w:rsidRPr="003F44E9">
        <w:t xml:space="preserve">. </w:t>
      </w:r>
    </w:p>
    <w:p w14:paraId="7AD5C78B" w14:textId="20365B9C" w:rsidR="00D405B9" w:rsidRPr="003F44E9" w:rsidRDefault="00855C85" w:rsidP="003F44E9">
      <w:pPr>
        <w:spacing w:line="480" w:lineRule="auto"/>
        <w:ind w:firstLine="720"/>
        <w:jc w:val="both"/>
      </w:pPr>
      <w:r w:rsidRPr="003F44E9">
        <w:t>Equation (1) describe</w:t>
      </w:r>
      <w:r w:rsidR="00B04E1F">
        <w:t>s</w:t>
      </w:r>
      <w:r w:rsidRPr="003F44E9">
        <w:t xml:space="preserve"> the </w:t>
      </w:r>
      <w:r w:rsidR="00B04E1F">
        <w:t xml:space="preserve">sGCCA </w:t>
      </w:r>
      <w:r w:rsidRPr="003F44E9">
        <w:t xml:space="preserve">model for the first dimension. </w:t>
      </w:r>
      <w:r w:rsidR="006E65F8" w:rsidRPr="003F44E9">
        <w:t xml:space="preserve">Once the first set of </w:t>
      </w:r>
      <w:r w:rsidR="00143DEC" w:rsidRPr="003F44E9">
        <w:t xml:space="preserve">coefficient vectors </w:t>
      </w:r>
      <m:oMath>
        <m:sSubSup>
          <m:sSubSupPr>
            <m:ctrlPr>
              <w:ins w:id="16" w:author="Amrit" w:date="2017-08-24T14:47:00Z">
                <w:rPr>
                  <w:rFonts w:ascii="Cambria Math" w:hAnsi="Cambria Math"/>
                  <w:i/>
                  <w:vertAlign w:val="subscript"/>
                </w:rPr>
              </w:ins>
            </m:ctrlPr>
          </m:sSubSupPr>
          <m:e>
            <m:r>
              <m:rPr>
                <m:sty m:val="bi"/>
              </m:rPr>
              <w:rPr>
                <w:rFonts w:ascii="Cambria Math" w:hAnsi="Cambria Math"/>
                <w:vertAlign w:val="subscript"/>
              </w:rPr>
              <m:t>a</m:t>
            </m:r>
          </m:e>
          <m:sub>
            <m:r>
              <w:rPr>
                <w:rFonts w:ascii="Cambria Math" w:hAnsi="Cambria Math"/>
                <w:vertAlign w:val="subscript"/>
              </w:rPr>
              <m:t>1</m:t>
            </m:r>
          </m:sub>
          <m:sup>
            <m:r>
              <w:rPr>
                <w:rFonts w:ascii="Cambria Math" w:hAnsi="Cambria Math"/>
                <w:vertAlign w:val="subscript"/>
              </w:rPr>
              <m:t>k</m:t>
            </m:r>
          </m:sup>
        </m:sSubSup>
      </m:oMath>
      <w:r w:rsidR="00143DEC" w:rsidRPr="003F44E9">
        <w:t xml:space="preserve"> </w:t>
      </w:r>
      <w:r w:rsidR="00143DEC">
        <w:t xml:space="preserve">and associated </w:t>
      </w:r>
      <w:r w:rsidR="006E65F8" w:rsidRPr="003F44E9">
        <w:t xml:space="preserve">component scores </w:t>
      </w:r>
      <m:oMath>
        <m:sSubSup>
          <m:sSubSupPr>
            <m:ctrlPr>
              <w:ins w:id="17" w:author="Amrit" w:date="2017-08-24T14:47:00Z">
                <w:rPr>
                  <w:rFonts w:ascii="Cambria Math" w:hAnsi="Cambria Math"/>
                  <w:i/>
                </w:rPr>
              </w:ins>
            </m:ctrlPr>
          </m:sSubSupPr>
          <m:e>
            <m:r>
              <m:rPr>
                <m:sty m:val="bi"/>
              </m:rPr>
              <w:rPr>
                <w:rFonts w:ascii="Cambria Math" w:hAnsi="Cambria Math"/>
              </w:rPr>
              <m:t>t</m:t>
            </m:r>
          </m:e>
          <m:sub>
            <m:r>
              <w:rPr>
                <w:rFonts w:ascii="Cambria Math" w:hAnsi="Cambria Math"/>
              </w:rPr>
              <m:t>1</m:t>
            </m:r>
          </m:sub>
          <m:sup>
            <m:r>
              <w:rPr>
                <w:rFonts w:ascii="Cambria Math" w:hAnsi="Cambria Math"/>
              </w:rPr>
              <m:t>k</m:t>
            </m:r>
          </m:sup>
        </m:sSubSup>
        <m:r>
          <w:rPr>
            <w:rFonts w:ascii="Cambria Math" w:hAnsi="Cambria Math"/>
          </w:rPr>
          <m:t xml:space="preserve">= </m:t>
        </m:r>
        <m:sSub>
          <m:sSubPr>
            <m:ctrlPr>
              <w:ins w:id="18" w:author="Amrit" w:date="2017-08-24T14:47:00Z">
                <w:rPr>
                  <w:rFonts w:ascii="Cambria Math" w:hAnsi="Cambria Math"/>
                  <w:i/>
                  <w:vertAlign w:val="subscript"/>
                </w:rPr>
              </w:ins>
            </m:ctrlPr>
          </m:sSubPr>
          <m:e>
            <m:r>
              <w:rPr>
                <w:rFonts w:ascii="Cambria Math" w:hAnsi="Cambria Math"/>
                <w:vertAlign w:val="subscript"/>
              </w:rPr>
              <m:t>X</m:t>
            </m:r>
          </m:e>
          <m:sub>
            <m:r>
              <w:rPr>
                <w:rFonts w:ascii="Cambria Math" w:hAnsi="Cambria Math"/>
                <w:vertAlign w:val="subscript"/>
              </w:rPr>
              <m:t>k</m:t>
            </m:r>
          </m:sub>
        </m:sSub>
        <m:sSubSup>
          <m:sSubSupPr>
            <m:ctrlPr>
              <w:ins w:id="19" w:author="Amrit" w:date="2017-08-24T14:47:00Z">
                <w:rPr>
                  <w:rFonts w:ascii="Cambria Math" w:hAnsi="Cambria Math"/>
                  <w:i/>
                  <w:vertAlign w:val="subscript"/>
                </w:rPr>
              </w:ins>
            </m:ctrlPr>
          </m:sSubSupPr>
          <m:e>
            <m:r>
              <m:rPr>
                <m:sty m:val="bi"/>
              </m:rPr>
              <w:rPr>
                <w:rFonts w:ascii="Cambria Math" w:hAnsi="Cambria Math"/>
                <w:vertAlign w:val="subscript"/>
              </w:rPr>
              <m:t>a</m:t>
            </m:r>
          </m:e>
          <m:sub>
            <m:r>
              <w:rPr>
                <w:rFonts w:ascii="Cambria Math" w:hAnsi="Cambria Math"/>
                <w:vertAlign w:val="subscript"/>
              </w:rPr>
              <m:t>1</m:t>
            </m:r>
          </m:sub>
          <m:sup>
            <m:r>
              <w:rPr>
                <w:rFonts w:ascii="Cambria Math" w:hAnsi="Cambria Math"/>
                <w:vertAlign w:val="subscript"/>
              </w:rPr>
              <m:t>k</m:t>
            </m:r>
          </m:sup>
        </m:sSubSup>
      </m:oMath>
      <w:r w:rsidR="006E65F8" w:rsidRPr="003F44E9">
        <w:t xml:space="preserve"> </w:t>
      </w:r>
      <w:r w:rsidR="00143DEC">
        <w:t>are</w:t>
      </w:r>
      <w:r w:rsidR="006E65F8" w:rsidRPr="003F44E9">
        <w:t xml:space="preserve"> obtained, residual matrices are calculated</w:t>
      </w:r>
      <w:r w:rsidR="00D405B9" w:rsidRPr="003F44E9">
        <w:t xml:space="preserve"> during the </w:t>
      </w:r>
      <w:r w:rsidR="00143DEC">
        <w:t>‘</w:t>
      </w:r>
      <w:r w:rsidR="00D405B9" w:rsidRPr="003F44E9">
        <w:t>deflation</w:t>
      </w:r>
      <w:r w:rsidR="00143DEC">
        <w:t>’</w:t>
      </w:r>
      <w:r w:rsidR="00D405B9" w:rsidRPr="003F44E9">
        <w:t xml:space="preserve"> ste</w:t>
      </w:r>
      <w:r w:rsidR="005A1EAD" w:rsidRPr="003F44E9">
        <w:t>p</w:t>
      </w:r>
      <w:r w:rsidR="00F14AE2">
        <w:t xml:space="preserve"> </w:t>
      </w:r>
      <w:r w:rsidR="00823D4A">
        <w:t>for the second dimension, such that</w:t>
      </w:r>
      <w:r w:rsidR="00F14AE2">
        <w:t xml:space="preserve"> </w:t>
      </w:r>
      <m:oMath>
        <m:sSubSup>
          <m:sSubSupPr>
            <m:ctrlPr>
              <w:ins w:id="20" w:author="Amrit" w:date="2017-08-24T14:47:00Z">
                <w:rPr>
                  <w:rFonts w:ascii="Cambria Math" w:hAnsi="Cambria Math"/>
                  <w:i/>
                  <w:vertAlign w:val="subscript"/>
                </w:rPr>
              </w:ins>
            </m:ctrlPr>
          </m:sSubSupPr>
          <m:e>
            <m:r>
              <w:rPr>
                <w:rFonts w:ascii="Cambria Math" w:hAnsi="Cambria Math"/>
                <w:vertAlign w:val="subscript"/>
              </w:rPr>
              <m:t>X</m:t>
            </m:r>
          </m:e>
          <m:sub>
            <m:r>
              <w:rPr>
                <w:rFonts w:ascii="Cambria Math" w:hAnsi="Cambria Math"/>
                <w:vertAlign w:val="subscript"/>
              </w:rPr>
              <m:t>k</m:t>
            </m:r>
          </m:sub>
          <m:sup>
            <m:r>
              <w:rPr>
                <w:rFonts w:ascii="Cambria Math" w:hAnsi="Cambria Math"/>
                <w:vertAlign w:val="subscript"/>
              </w:rPr>
              <m:t>2</m:t>
            </m:r>
          </m:sup>
        </m:sSubSup>
        <m:r>
          <w:rPr>
            <w:rFonts w:ascii="Cambria Math" w:hAnsi="Cambria Math"/>
            <w:vertAlign w:val="subscript"/>
          </w:rPr>
          <m:t xml:space="preserve">= </m:t>
        </m:r>
        <m:sSubSup>
          <m:sSubSupPr>
            <m:ctrlPr>
              <w:ins w:id="21" w:author="Amrit" w:date="2017-08-24T14:47:00Z">
                <w:rPr>
                  <w:rFonts w:ascii="Cambria Math" w:hAnsi="Cambria Math"/>
                  <w:i/>
                  <w:vertAlign w:val="subscript"/>
                </w:rPr>
              </w:ins>
            </m:ctrlPr>
          </m:sSubSupPr>
          <m:e>
            <m:r>
              <w:rPr>
                <w:rFonts w:ascii="Cambria Math" w:hAnsi="Cambria Math"/>
                <w:vertAlign w:val="subscript"/>
              </w:rPr>
              <m:t>X</m:t>
            </m:r>
          </m:e>
          <m:sub>
            <m:r>
              <w:rPr>
                <w:rFonts w:ascii="Cambria Math" w:hAnsi="Cambria Math"/>
                <w:vertAlign w:val="subscript"/>
              </w:rPr>
              <m:t>k</m:t>
            </m:r>
          </m:sub>
          <m:sup>
            <m:r>
              <w:rPr>
                <w:rFonts w:ascii="Cambria Math" w:hAnsi="Cambria Math"/>
                <w:vertAlign w:val="subscript"/>
              </w:rPr>
              <m:t>1</m:t>
            </m:r>
          </m:sup>
        </m:sSubSup>
        <m:r>
          <w:rPr>
            <w:rFonts w:ascii="Cambria Math" w:hAnsi="Cambria Math"/>
            <w:vertAlign w:val="subscript"/>
          </w:rPr>
          <m:t xml:space="preserve">- </m:t>
        </m:r>
        <m:sSubSup>
          <m:sSubSupPr>
            <m:ctrlPr>
              <w:ins w:id="22" w:author="Amrit" w:date="2017-08-24T14:47:00Z">
                <w:rPr>
                  <w:rFonts w:ascii="Cambria Math" w:hAnsi="Cambria Math"/>
                  <w:i/>
                </w:rPr>
              </w:ins>
            </m:ctrlPr>
          </m:sSubSupPr>
          <m:e>
            <m:r>
              <m:rPr>
                <m:sty m:val="bi"/>
              </m:rPr>
              <w:rPr>
                <w:rFonts w:ascii="Cambria Math" w:hAnsi="Cambria Math"/>
              </w:rPr>
              <m:t>t</m:t>
            </m:r>
          </m:e>
          <m:sub>
            <m:r>
              <w:rPr>
                <w:rFonts w:ascii="Cambria Math" w:hAnsi="Cambria Math"/>
              </w:rPr>
              <m:t>1</m:t>
            </m:r>
          </m:sub>
          <m:sup>
            <m:r>
              <w:rPr>
                <w:rFonts w:ascii="Cambria Math" w:hAnsi="Cambria Math"/>
              </w:rPr>
              <m:t>k</m:t>
            </m:r>
          </m:sup>
        </m:sSubSup>
        <m:r>
          <w:rPr>
            <w:rFonts w:ascii="Cambria Math" w:hAnsi="Cambria Math"/>
          </w:rPr>
          <m:t xml:space="preserve"> </m:t>
        </m:r>
        <m:sSubSup>
          <m:sSubSupPr>
            <m:ctrlPr>
              <w:ins w:id="23" w:author="Amrit" w:date="2017-08-24T14:47:00Z">
                <w:rPr>
                  <w:rFonts w:ascii="Cambria Math" w:hAnsi="Cambria Math"/>
                  <w:i/>
                  <w:vertAlign w:val="subscript"/>
                </w:rPr>
              </w:ins>
            </m:ctrlPr>
          </m:sSubSupPr>
          <m:e>
            <m:r>
              <m:rPr>
                <m:sty m:val="bi"/>
              </m:rPr>
              <w:rPr>
                <w:rFonts w:ascii="Cambria Math" w:hAnsi="Cambria Math"/>
                <w:vertAlign w:val="subscript"/>
              </w:rPr>
              <m:t>a</m:t>
            </m:r>
          </m:e>
          <m:sub>
            <m:r>
              <w:rPr>
                <w:rFonts w:ascii="Cambria Math" w:hAnsi="Cambria Math"/>
                <w:vertAlign w:val="subscript"/>
              </w:rPr>
              <m:t>1</m:t>
            </m:r>
          </m:sub>
          <m:sup>
            <m:r>
              <w:rPr>
                <w:rFonts w:ascii="Cambria Math" w:hAnsi="Cambria Math"/>
                <w:vertAlign w:val="subscript"/>
              </w:rPr>
              <m:t>k</m:t>
            </m:r>
          </m:sup>
        </m:sSubSup>
      </m:oMath>
      <w:r w:rsidR="00D405B9" w:rsidRPr="003F44E9">
        <w:t>, where</w:t>
      </w:r>
      <m:oMath>
        <m:r>
          <w:rPr>
            <w:rFonts w:ascii="Cambria Math" w:hAnsi="Cambria Math"/>
          </w:rPr>
          <m:t xml:space="preserve"> </m:t>
        </m:r>
        <m:sSubSup>
          <m:sSubSupPr>
            <m:ctrlPr>
              <w:ins w:id="24" w:author="Amrit" w:date="2017-08-24T14:47:00Z">
                <w:rPr>
                  <w:rFonts w:ascii="Cambria Math" w:hAnsi="Cambria Math"/>
                  <w:i/>
                  <w:vertAlign w:val="subscript"/>
                </w:rPr>
              </w:ins>
            </m:ctrlPr>
          </m:sSubSupPr>
          <m:e>
            <m:r>
              <w:rPr>
                <w:rFonts w:ascii="Cambria Math" w:hAnsi="Cambria Math"/>
                <w:vertAlign w:val="subscript"/>
              </w:rPr>
              <m:t>X</m:t>
            </m:r>
          </m:e>
          <m:sub>
            <m:r>
              <w:rPr>
                <w:rFonts w:ascii="Cambria Math" w:hAnsi="Cambria Math"/>
                <w:vertAlign w:val="subscript"/>
              </w:rPr>
              <m:t>k</m:t>
            </m:r>
          </m:sub>
          <m:sup>
            <m:r>
              <w:rPr>
                <w:rFonts w:ascii="Cambria Math" w:hAnsi="Cambria Math"/>
                <w:vertAlign w:val="subscript"/>
              </w:rPr>
              <m:t>1</m:t>
            </m:r>
          </m:sup>
        </m:sSubSup>
      </m:oMath>
      <w:r w:rsidR="00D405B9" w:rsidRPr="003F44E9">
        <w:t xml:space="preserve"> is the original </w:t>
      </w:r>
      <w:r w:rsidR="005A1EAD" w:rsidRPr="003F44E9">
        <w:t>centered and scale</w:t>
      </w:r>
      <w:r w:rsidR="00F14AE2">
        <w:t>d</w:t>
      </w:r>
      <w:r w:rsidR="005A1EAD" w:rsidRPr="003F44E9">
        <w:t xml:space="preserve"> </w:t>
      </w:r>
      <w:r w:rsidR="00D405B9" w:rsidRPr="003F44E9">
        <w:t>data matrix.</w:t>
      </w:r>
      <w:r w:rsidR="005A1EAD" w:rsidRPr="003F44E9">
        <w:t xml:space="preserve"> The subsequent set of components scores and coefficient vectors are then obtained by substituting </w:t>
      </w:r>
      <m:oMath>
        <m:sSub>
          <m:sSubPr>
            <m:ctrlPr>
              <w:ins w:id="25" w:author="Amrit" w:date="2017-08-24T14:47:00Z">
                <w:rPr>
                  <w:rFonts w:ascii="Cambria Math" w:hAnsi="Cambria Math"/>
                  <w:i/>
                  <w:vertAlign w:val="subscript"/>
                </w:rPr>
              </w:ins>
            </m:ctrlPr>
          </m:sSubPr>
          <m:e>
            <m:r>
              <w:rPr>
                <w:rFonts w:ascii="Cambria Math" w:hAnsi="Cambria Math"/>
                <w:vertAlign w:val="subscript"/>
              </w:rPr>
              <m:t>X</m:t>
            </m:r>
          </m:e>
          <m:sub>
            <m:r>
              <w:rPr>
                <w:rFonts w:ascii="Cambria Math" w:hAnsi="Cambria Math"/>
                <w:vertAlign w:val="subscript"/>
              </w:rPr>
              <m:t>k</m:t>
            </m:r>
          </m:sub>
        </m:sSub>
      </m:oMath>
      <w:r w:rsidR="005A1EAD" w:rsidRPr="003F44E9">
        <w:t xml:space="preserve"> by </w:t>
      </w:r>
      <m:oMath>
        <m:sSubSup>
          <m:sSubSupPr>
            <m:ctrlPr>
              <w:ins w:id="26" w:author="Amrit" w:date="2017-08-24T14:47:00Z">
                <w:rPr>
                  <w:rFonts w:ascii="Cambria Math" w:hAnsi="Cambria Math"/>
                  <w:i/>
                  <w:vertAlign w:val="subscript"/>
                </w:rPr>
              </w:ins>
            </m:ctrlPr>
          </m:sSubSupPr>
          <m:e>
            <m:r>
              <w:rPr>
                <w:rFonts w:ascii="Cambria Math" w:hAnsi="Cambria Math"/>
                <w:vertAlign w:val="subscript"/>
              </w:rPr>
              <m:t>X</m:t>
            </m:r>
          </m:e>
          <m:sub>
            <m:r>
              <w:rPr>
                <w:rFonts w:ascii="Cambria Math" w:hAnsi="Cambria Math"/>
                <w:vertAlign w:val="subscript"/>
              </w:rPr>
              <m:t>k</m:t>
            </m:r>
          </m:sub>
          <m:sup>
            <m:r>
              <w:rPr>
                <w:rFonts w:ascii="Cambria Math" w:hAnsi="Cambria Math"/>
                <w:vertAlign w:val="subscript"/>
              </w:rPr>
              <m:t>2</m:t>
            </m:r>
          </m:sup>
        </m:sSubSup>
      </m:oMath>
      <w:r w:rsidR="005A1EAD" w:rsidRPr="003F44E9">
        <w:t xml:space="preserve"> in (1).</w:t>
      </w:r>
      <w:r w:rsidR="00D56BBE" w:rsidRPr="003F44E9">
        <w:t xml:space="preserve"> This</w:t>
      </w:r>
      <w:r w:rsidR="00AC450E" w:rsidRPr="003F44E9">
        <w:t xml:space="preserve"> process is repeated until a sufficient number of dimension</w:t>
      </w:r>
      <w:r w:rsidR="00D56BBE" w:rsidRPr="003F44E9">
        <w:t>s</w:t>
      </w:r>
      <w:r w:rsidR="00AC450E" w:rsidRPr="003F44E9">
        <w:t xml:space="preserve"> (or </w:t>
      </w:r>
      <w:r w:rsidR="00691499">
        <w:t xml:space="preserve">set of </w:t>
      </w:r>
      <w:r w:rsidR="00AC450E" w:rsidRPr="003F44E9">
        <w:t>components) is achieved.</w:t>
      </w:r>
    </w:p>
    <w:p w14:paraId="1E0E3A86" w14:textId="07121943" w:rsidR="00A225F3" w:rsidRPr="003F44E9" w:rsidRDefault="00B56FF5" w:rsidP="003F44E9">
      <w:pPr>
        <w:spacing w:line="480" w:lineRule="auto"/>
        <w:ind w:firstLine="720"/>
        <w:jc w:val="both"/>
      </w:pPr>
      <w:r w:rsidRPr="003F44E9">
        <w:lastRenderedPageBreak/>
        <w:t xml:space="preserve">The underlying assumption of </w:t>
      </w:r>
      <w:r w:rsidR="00A225F3" w:rsidRPr="003F44E9">
        <w:t xml:space="preserve">the </w:t>
      </w:r>
      <w:r w:rsidR="00C471DC" w:rsidRPr="003F44E9">
        <w:t>s</w:t>
      </w:r>
      <w:r w:rsidRPr="003F44E9">
        <w:t>GCCA</w:t>
      </w:r>
      <w:r w:rsidR="00A225F3" w:rsidRPr="003F44E9">
        <w:t xml:space="preserve"> model</w:t>
      </w:r>
      <w:r w:rsidRPr="003F44E9">
        <w:t xml:space="preserve"> is that the major source of common biological variation can be extracted via the component scores </w:t>
      </w:r>
      <m:oMath>
        <m:sSub>
          <m:sSubPr>
            <m:ctrlPr>
              <w:ins w:id="27" w:author="Amrit" w:date="2017-08-24T14:47:00Z">
                <w:rPr>
                  <w:rFonts w:ascii="Cambria Math" w:hAnsi="Cambria Math"/>
                  <w:i/>
                  <w:vertAlign w:val="subscript"/>
                </w:rPr>
              </w:ins>
            </m:ctrlPr>
          </m:sSubPr>
          <m:e>
            <m:r>
              <w:rPr>
                <w:rFonts w:ascii="Cambria Math" w:hAnsi="Cambria Math"/>
                <w:vertAlign w:val="subscript"/>
              </w:rPr>
              <m:t>X</m:t>
            </m:r>
          </m:e>
          <m:sub>
            <m:r>
              <w:rPr>
                <w:rFonts w:ascii="Cambria Math" w:hAnsi="Cambria Math"/>
                <w:vertAlign w:val="subscript"/>
              </w:rPr>
              <m:t>k</m:t>
            </m:r>
          </m:sub>
        </m:sSub>
        <m:sSup>
          <m:sSupPr>
            <m:ctrlPr>
              <w:ins w:id="28" w:author="Amrit" w:date="2017-08-24T14:47:00Z">
                <w:rPr>
                  <w:rFonts w:ascii="Cambria Math" w:hAnsi="Cambria Math"/>
                  <w:i/>
                  <w:vertAlign w:val="subscript"/>
                </w:rPr>
              </w:ins>
            </m:ctrlPr>
          </m:sSupPr>
          <m:e>
            <m:r>
              <m:rPr>
                <m:sty m:val="bi"/>
              </m:rPr>
              <w:rPr>
                <w:rFonts w:ascii="Cambria Math" w:hAnsi="Cambria Math"/>
                <w:vertAlign w:val="subscript"/>
              </w:rPr>
              <m:t>a</m:t>
            </m:r>
          </m:e>
          <m:sup>
            <m:r>
              <w:rPr>
                <w:rFonts w:ascii="Cambria Math" w:hAnsi="Cambria Math"/>
                <w:vertAlign w:val="subscript"/>
              </w:rPr>
              <m:t>k</m:t>
            </m:r>
          </m:sup>
        </m:sSup>
      </m:oMath>
      <w:r w:rsidRPr="003F44E9">
        <w:t xml:space="preserve">, while any unwanted variation due to heterogeneity across the </w:t>
      </w:r>
      <w:r w:rsidR="001E1EFC">
        <w:t>datasets</w:t>
      </w:r>
      <w:r w:rsidRPr="003F44E9">
        <w:t xml:space="preserve"> </w:t>
      </w:r>
      <w:r w:rsidRPr="003F44E9">
        <w:rPr>
          <w:i/>
        </w:rPr>
        <w:t>X</w:t>
      </w:r>
      <w:r w:rsidRPr="003F44E9">
        <w:rPr>
          <w:i/>
          <w:vertAlign w:val="subscript"/>
        </w:rPr>
        <w:t>K</w:t>
      </w:r>
      <w:r w:rsidRPr="003F44E9">
        <w:t xml:space="preserve"> does not impact the statistical model. </w:t>
      </w:r>
      <w:r w:rsidR="00A225F3" w:rsidRPr="003F44E9">
        <w:t>The optimization problem (1) is solved using a monotonically convergent algorithm</w:t>
      </w:r>
      <w:r w:rsidR="00D56BBE" w:rsidRPr="003F44E9">
        <w:t xml:space="preserve"> </w:t>
      </w:r>
      <w:r w:rsidR="00A225F3" w:rsidRPr="003F44E9">
        <w:fldChar w:fldCharType="begin"/>
      </w:r>
      <w:r w:rsidR="00B143CA">
        <w:instrText xml:space="preserve"> ADDIN ZOTERO_ITEM CSL_CITATION {"citationID":"cjnlljrou","properties":{"formattedCitation":"[4]","plainCitation":"[4]"},"citationItems":[{"id":36,"uris":["http://zotero.org/users/2545847/items/KRU5J23Q"],"uri":["http://zotero.org/users/2545847/items/KRU5J23Q"],"itemData":{"id":36,"type":"article-journal","title":"Variable selection for generalized canonical correlation analysis","container-title":"Biostatistics","page":"569-583","volume":"15","issue":"3","source":"CrossRef","URL":"http://biostatistics.oxfordjournals.org/cgi/doi/10.1093/biostatistics/kxu001","DOI":"10.1093/biostatistics/kxu001","ISSN":"1465-4644, 1468-4357","language":"en","author":[{"family":"Tenenhaus","given":"A."},{"family":"Philippe","given":"C."},{"family":"Guillemot","given":"V."},{"family":"Le Cao","given":"K.-A."},{"family":"Grill","given":"J."},{"family":"Frouin","given":"V."}],"issued":{"date-parts":[["2014",7,1]]},"accessed":{"date-parts":[["2015",7,15]]}}}],"schema":"https://github.com/citation-style-language/schema/raw/master/csl-citation.json"} </w:instrText>
      </w:r>
      <w:r w:rsidR="00A225F3" w:rsidRPr="003F44E9">
        <w:fldChar w:fldCharType="separate"/>
      </w:r>
      <w:r w:rsidR="00B143CA">
        <w:rPr>
          <w:rFonts w:eastAsia="Times New Roman"/>
        </w:rPr>
        <w:t>[4]</w:t>
      </w:r>
      <w:r w:rsidR="00A225F3" w:rsidRPr="003F44E9">
        <w:fldChar w:fldCharType="end"/>
      </w:r>
      <w:r w:rsidR="00A225F3" w:rsidRPr="003F44E9">
        <w:t xml:space="preserve">. </w:t>
      </w:r>
    </w:p>
    <w:p w14:paraId="749E3AC2" w14:textId="77777777" w:rsidR="006717E2" w:rsidRPr="003F44E9" w:rsidRDefault="006717E2" w:rsidP="003F44E9">
      <w:pPr>
        <w:spacing w:line="480" w:lineRule="auto"/>
        <w:jc w:val="both"/>
      </w:pPr>
    </w:p>
    <w:p w14:paraId="35659831" w14:textId="7BB9566D" w:rsidR="00E80881" w:rsidRPr="003F44E9" w:rsidRDefault="00E80881" w:rsidP="003F44E9">
      <w:pPr>
        <w:spacing w:line="480" w:lineRule="auto"/>
        <w:jc w:val="both"/>
      </w:pPr>
      <w:r w:rsidRPr="003F44E9">
        <w:rPr>
          <w:b/>
          <w:i/>
        </w:rPr>
        <w:t>DIABLO for supervised classification analysis and prediction.</w:t>
      </w:r>
      <w:r w:rsidRPr="003F44E9">
        <w:t xml:space="preserve"> </w:t>
      </w:r>
      <w:r w:rsidR="00316453">
        <w:t xml:space="preserve">To extend sGCCA for a </w:t>
      </w:r>
      <w:r w:rsidRPr="003F44E9">
        <w:t xml:space="preserve">classification framework, we substitute one </w:t>
      </w:r>
      <w:r w:rsidR="00020884">
        <w:t>omics</w:t>
      </w:r>
      <w:r w:rsidRPr="003F44E9">
        <w:t xml:space="preserve"> </w:t>
      </w:r>
      <w:r w:rsidR="001E1EFC">
        <w:t>dataset</w:t>
      </w:r>
      <w:r w:rsidRPr="003F44E9">
        <w:t xml:space="preserve"> </w:t>
      </w:r>
      <w:r w:rsidRPr="003F44E9">
        <w:rPr>
          <w:i/>
        </w:rPr>
        <w:t>X</w:t>
      </w:r>
      <w:r w:rsidRPr="003F44E9">
        <w:rPr>
          <w:i/>
          <w:vertAlign w:val="subscript"/>
        </w:rPr>
        <w:t>k</w:t>
      </w:r>
      <w:r w:rsidRPr="003F44E9">
        <w:t xml:space="preserve"> in (1) with a dummy indicator matrix </w:t>
      </w:r>
      <w:r w:rsidRPr="003F44E9">
        <w:rPr>
          <w:i/>
        </w:rPr>
        <w:t>Y</w:t>
      </w:r>
      <w:r w:rsidRPr="003F44E9">
        <w:rPr>
          <w:color w:val="000000"/>
        </w:rPr>
        <w:t xml:space="preserve"> of size (</w:t>
      </w:r>
      <w:r w:rsidRPr="003F44E9">
        <w:rPr>
          <w:i/>
          <w:color w:val="000000"/>
        </w:rPr>
        <w:t xml:space="preserve">n </w:t>
      </w:r>
      <w:r w:rsidRPr="003F44E9">
        <w:rPr>
          <w:color w:val="000000"/>
        </w:rPr>
        <w:t>x</w:t>
      </w:r>
      <w:r w:rsidRPr="003F44E9">
        <w:rPr>
          <w:i/>
          <w:color w:val="000000"/>
        </w:rPr>
        <w:t xml:space="preserve"> G</w:t>
      </w:r>
      <w:r w:rsidRPr="003F44E9">
        <w:rPr>
          <w:color w:val="000000"/>
        </w:rPr>
        <w:t>)</w:t>
      </w:r>
      <w:r w:rsidRPr="003F44E9">
        <w:t xml:space="preserve">, where </w:t>
      </w:r>
      <w:r w:rsidRPr="003F44E9">
        <w:rPr>
          <w:i/>
        </w:rPr>
        <w:t>G</w:t>
      </w:r>
      <w:r w:rsidRPr="003F44E9">
        <w:t xml:space="preserve"> is the number of phenotype groups </w:t>
      </w:r>
      <w:r w:rsidR="004A4121">
        <w:t>that</w:t>
      </w:r>
      <w:r w:rsidR="004A4121" w:rsidRPr="003F44E9">
        <w:t xml:space="preserve"> </w:t>
      </w:r>
      <w:r w:rsidRPr="003F44E9">
        <w:t xml:space="preserve">indicate the class membership of each sample. In </w:t>
      </w:r>
      <w:r w:rsidR="00B17EC2" w:rsidRPr="003F44E9">
        <w:t>addition,</w:t>
      </w:r>
      <w:r w:rsidRPr="003F44E9">
        <w:t xml:space="preserve"> and for easier use of the method, the </w:t>
      </w:r>
      <w:r w:rsidRPr="003F44E9">
        <w:rPr>
          <w:rFonts w:eastAsia="Xingkai SC Light"/>
        </w:rPr>
        <w:t>l</w:t>
      </w:r>
      <w:r w:rsidRPr="003F44E9">
        <w:rPr>
          <w:vertAlign w:val="subscript"/>
        </w:rPr>
        <w:t xml:space="preserve">1 </w:t>
      </w:r>
      <w:r w:rsidRPr="003F44E9">
        <w:t xml:space="preserve">penalty parameter </w:t>
      </w:r>
      <w:r w:rsidRPr="003F44E9">
        <w:rPr>
          <w:i/>
          <w:color w:val="000000"/>
        </w:rPr>
        <w:t>λ</w:t>
      </w:r>
      <w:r w:rsidRPr="003F44E9">
        <w:rPr>
          <w:color w:val="000000"/>
          <w:vertAlign w:val="subscript"/>
        </w:rPr>
        <w:t>k</w:t>
      </w:r>
      <w:r w:rsidRPr="003F44E9">
        <w:t xml:space="preserve"> was replaced by the number of variables to select in each </w:t>
      </w:r>
      <w:r w:rsidR="001E1EFC">
        <w:t>dataset</w:t>
      </w:r>
      <w:r w:rsidRPr="003F44E9">
        <w:t xml:space="preserve"> and each component, as there is a direct correspondence between both parameters.</w:t>
      </w:r>
    </w:p>
    <w:p w14:paraId="473364F3" w14:textId="5A9DD551" w:rsidR="00E80881" w:rsidRPr="003F44E9" w:rsidRDefault="00E80881" w:rsidP="003F44E9">
      <w:pPr>
        <w:spacing w:line="480" w:lineRule="auto"/>
        <w:ind w:firstLine="720"/>
        <w:jc w:val="both"/>
      </w:pPr>
      <w:r w:rsidRPr="003F44E9">
        <w:rPr>
          <w:color w:val="000000"/>
        </w:rPr>
        <w:t xml:space="preserve">The </w:t>
      </w:r>
      <w:r w:rsidRPr="003F44E9">
        <w:rPr>
          <w:lang w:val="en-CA"/>
        </w:rPr>
        <w:t xml:space="preserve">class membership of a new sample </w:t>
      </w:r>
      <w:r w:rsidRPr="003F44E9">
        <w:rPr>
          <w:i/>
          <w:lang w:val="en-CA"/>
        </w:rPr>
        <w:t xml:space="preserve">i </w:t>
      </w:r>
      <w:r w:rsidRPr="003F44E9">
        <w:rPr>
          <w:lang w:val="en-CA"/>
        </w:rPr>
        <w:t xml:space="preserve">which </w:t>
      </w:r>
      <w:r w:rsidR="00762BF4">
        <w:rPr>
          <w:lang w:val="en-CA"/>
        </w:rPr>
        <w:t xml:space="preserve">is measured across the different types of </w:t>
      </w:r>
      <w:r w:rsidR="00020884">
        <w:rPr>
          <w:lang w:val="en-CA"/>
        </w:rPr>
        <w:t>omics</w:t>
      </w:r>
      <w:r w:rsidRPr="003F44E9">
        <w:rPr>
          <w:lang w:val="en-CA"/>
        </w:rPr>
        <w:t xml:space="preserve"> </w:t>
      </w:r>
      <w:r w:rsidR="001E1EFC">
        <w:rPr>
          <w:lang w:val="en-CA"/>
        </w:rPr>
        <w:t>datasets</w:t>
      </w:r>
      <m:oMath>
        <m:r>
          <w:rPr>
            <w:rFonts w:ascii="Cambria Math" w:hAnsi="Cambria Math"/>
            <w:lang w:val="en-CA"/>
          </w:rPr>
          <m:t xml:space="preserve">  </m:t>
        </m:r>
        <m:acc>
          <m:accPr>
            <m:chr m:val="̃"/>
            <m:ctrlPr>
              <w:ins w:id="29" w:author="Amrit" w:date="2017-08-24T14:47:00Z">
                <w:rPr>
                  <w:rFonts w:ascii="Cambria Math" w:hAnsi="Cambria Math"/>
                  <w:i/>
                  <w:lang w:val="en-CA"/>
                </w:rPr>
              </w:ins>
            </m:ctrlPr>
          </m:accPr>
          <m:e>
            <m:sSubSup>
              <m:sSubSupPr>
                <m:ctrlPr>
                  <w:ins w:id="30" w:author="Amrit" w:date="2017-08-24T14:47:00Z">
                    <w:rPr>
                      <w:rFonts w:ascii="Cambria Math" w:hAnsi="Cambria Math"/>
                      <w:i/>
                      <w:lang w:val="en-CA"/>
                    </w:rPr>
                  </w:ins>
                </m:ctrlPr>
              </m:sSubSupPr>
              <m:e>
                <m:r>
                  <w:rPr>
                    <w:rFonts w:ascii="Cambria Math" w:hAnsi="Cambria Math"/>
                    <w:lang w:val="en-CA"/>
                  </w:rPr>
                  <m:t>X</m:t>
                </m:r>
              </m:e>
              <m:sub>
                <m:r>
                  <w:rPr>
                    <w:rFonts w:ascii="Cambria Math" w:hAnsi="Cambria Math"/>
                    <w:lang w:val="en-CA"/>
                  </w:rPr>
                  <m:t>k</m:t>
                </m:r>
              </m:sub>
              <m:sup>
                <m:r>
                  <w:rPr>
                    <w:rFonts w:ascii="Cambria Math" w:hAnsi="Cambria Math"/>
                    <w:lang w:val="en-CA"/>
                  </w:rPr>
                  <m:t>i</m:t>
                </m:r>
              </m:sup>
            </m:sSubSup>
          </m:e>
        </m:acc>
      </m:oMath>
      <w:r w:rsidR="001363A0">
        <w:rPr>
          <w:lang w:val="en-CA"/>
        </w:rPr>
        <w:t xml:space="preserve"> </w:t>
      </w:r>
      <w:r w:rsidRPr="003F44E9">
        <w:rPr>
          <w:lang w:val="en-CA"/>
        </w:rPr>
        <w:t>is predicted using the fitted sGCCA model with the estimated variable coefficients vector</w:t>
      </w:r>
      <w:r w:rsidR="000916B3">
        <w:rPr>
          <w:lang w:val="en-CA"/>
        </w:rPr>
        <w:t>s</w:t>
      </w:r>
      <w:r w:rsidRPr="003F44E9">
        <w:rPr>
          <w:lang w:val="en-CA"/>
        </w:rPr>
        <w:t xml:space="preserve"> </w:t>
      </w:r>
      <w:r w:rsidRPr="003F44E9">
        <w:rPr>
          <w:b/>
          <w:i/>
        </w:rPr>
        <w:t>â</w:t>
      </w:r>
      <w:r w:rsidRPr="003F44E9">
        <w:rPr>
          <w:vertAlign w:val="superscript"/>
        </w:rPr>
        <w:t>k</w:t>
      </w:r>
      <w:r w:rsidRPr="003F44E9">
        <w:rPr>
          <w:lang w:val="en-CA"/>
        </w:rPr>
        <w:t xml:space="preserve"> to estimate the predicted scores </w:t>
      </w:r>
      <m:oMath>
        <m:sSup>
          <m:sSupPr>
            <m:ctrlPr>
              <w:ins w:id="31" w:author="Amrit" w:date="2017-08-24T14:47:00Z">
                <w:rPr>
                  <w:rFonts w:ascii="Cambria Math" w:hAnsi="Cambria Math"/>
                  <w:i/>
                </w:rPr>
              </w:ins>
            </m:ctrlPr>
          </m:sSupPr>
          <m:e>
            <m:r>
              <w:rPr>
                <w:rFonts w:ascii="Cambria Math" w:hAnsi="Cambria Math"/>
              </w:rPr>
              <m:t>t</m:t>
            </m:r>
          </m:e>
          <m:sup>
            <m:r>
              <w:rPr>
                <w:rFonts w:ascii="Cambria Math" w:hAnsi="Cambria Math"/>
              </w:rPr>
              <m:t>k,i</m:t>
            </m:r>
          </m:sup>
        </m:sSup>
        <m:r>
          <w:rPr>
            <w:rFonts w:ascii="Cambria Math" w:hAnsi="Cambria Math"/>
          </w:rPr>
          <m:t xml:space="preserve">= </m:t>
        </m:r>
        <m:acc>
          <m:accPr>
            <m:chr m:val="̃"/>
            <m:ctrlPr>
              <w:ins w:id="32" w:author="Amrit" w:date="2017-08-24T14:47:00Z">
                <w:rPr>
                  <w:rFonts w:ascii="Cambria Math" w:hAnsi="Cambria Math"/>
                  <w:i/>
                  <w:lang w:val="en-CA"/>
                </w:rPr>
              </w:ins>
            </m:ctrlPr>
          </m:accPr>
          <m:e>
            <m:sSubSup>
              <m:sSubSupPr>
                <m:ctrlPr>
                  <w:ins w:id="33" w:author="Amrit" w:date="2017-08-24T14:47:00Z">
                    <w:rPr>
                      <w:rFonts w:ascii="Cambria Math" w:hAnsi="Cambria Math"/>
                      <w:i/>
                      <w:lang w:val="en-CA"/>
                    </w:rPr>
                  </w:ins>
                </m:ctrlPr>
              </m:sSubSupPr>
              <m:e>
                <m:r>
                  <w:rPr>
                    <w:rFonts w:ascii="Cambria Math" w:hAnsi="Cambria Math"/>
                    <w:lang w:val="en-CA"/>
                  </w:rPr>
                  <m:t>X</m:t>
                </m:r>
              </m:e>
              <m:sub>
                <m:r>
                  <w:rPr>
                    <w:rFonts w:ascii="Cambria Math" w:hAnsi="Cambria Math"/>
                    <w:lang w:val="en-CA"/>
                  </w:rPr>
                  <m:t>k</m:t>
                </m:r>
              </m:sub>
              <m:sup>
                <m:r>
                  <w:rPr>
                    <w:rFonts w:ascii="Cambria Math" w:hAnsi="Cambria Math"/>
                    <w:lang w:val="en-CA"/>
                  </w:rPr>
                  <m:t>i</m:t>
                </m:r>
              </m:sup>
            </m:sSubSup>
          </m:e>
        </m:acc>
        <m:sSup>
          <m:sSupPr>
            <m:ctrlPr>
              <w:ins w:id="34" w:author="Amrit" w:date="2017-08-24T14:47:00Z">
                <w:rPr>
                  <w:rFonts w:ascii="Cambria Math" w:hAnsi="Cambria Math"/>
                  <w:b/>
                  <w:i/>
                </w:rPr>
              </w:ins>
            </m:ctrlPr>
          </m:sSupPr>
          <m:e>
            <m:r>
              <w:rPr>
                <w:rFonts w:ascii="Cambria Math" w:hAnsi="Cambria Math"/>
              </w:rPr>
              <m:t>â</m:t>
            </m:r>
          </m:e>
          <m:sup>
            <m:r>
              <w:rPr>
                <w:rFonts w:ascii="Cambria Math" w:hAnsi="Cambria Math"/>
              </w:rPr>
              <m:t>k</m:t>
            </m:r>
          </m:sup>
        </m:sSup>
      </m:oMath>
      <w:r w:rsidR="000916B3">
        <w:rPr>
          <w:b/>
        </w:rPr>
        <w:t xml:space="preserve">, </w:t>
      </w:r>
      <w:r w:rsidR="000916B3" w:rsidRPr="00B44CB5">
        <w:t>k = 1, …, K</w:t>
      </w:r>
      <w:r w:rsidRPr="003F44E9">
        <w:rPr>
          <w:lang w:val="en-CA"/>
        </w:rPr>
        <w:t xml:space="preserve">. To each </w:t>
      </w:r>
      <w:r w:rsidR="001E1EFC">
        <w:rPr>
          <w:lang w:val="en-CA"/>
        </w:rPr>
        <w:t>dataset</w:t>
      </w:r>
      <w:r w:rsidRPr="003F44E9">
        <w:rPr>
          <w:lang w:val="en-CA"/>
        </w:rPr>
        <w:t xml:space="preserve"> </w:t>
      </w:r>
      <w:r w:rsidRPr="003F44E9">
        <w:rPr>
          <w:i/>
          <w:lang w:val="en-CA"/>
        </w:rPr>
        <w:t>k</w:t>
      </w:r>
      <w:r w:rsidRPr="003F44E9">
        <w:rPr>
          <w:lang w:val="en-CA"/>
        </w:rPr>
        <w:t xml:space="preserve"> corresponds a predicted continuous score </w:t>
      </w:r>
      <m:oMath>
        <m:sSup>
          <m:sSupPr>
            <m:ctrlPr>
              <w:ins w:id="35" w:author="Amrit" w:date="2017-08-24T14:47:00Z">
                <w:rPr>
                  <w:rFonts w:ascii="Cambria Math" w:hAnsi="Cambria Math"/>
                  <w:i/>
                </w:rPr>
              </w:ins>
            </m:ctrlPr>
          </m:sSupPr>
          <m:e>
            <m:r>
              <w:rPr>
                <w:rFonts w:ascii="Cambria Math" w:hAnsi="Cambria Math"/>
              </w:rPr>
              <m:t>t</m:t>
            </m:r>
          </m:e>
          <m:sup>
            <m:r>
              <w:rPr>
                <w:rFonts w:ascii="Cambria Math" w:hAnsi="Cambria Math"/>
              </w:rPr>
              <m:t>k,i</m:t>
            </m:r>
          </m:sup>
        </m:sSup>
      </m:oMath>
      <w:r w:rsidRPr="003F44E9">
        <w:rPr>
          <w:lang w:val="en-CA"/>
        </w:rPr>
        <w:t xml:space="preserve"> which </w:t>
      </w:r>
      <w:r w:rsidR="003E4DCF">
        <w:rPr>
          <w:lang w:val="en-CA"/>
        </w:rPr>
        <w:t xml:space="preserve">assigns </w:t>
      </w:r>
      <w:r w:rsidRPr="003F44E9">
        <w:rPr>
          <w:lang w:val="en-CA"/>
        </w:rPr>
        <w:t>a predicted class using a distance such as the Maximum, Centroids or Mahalanobis</w:t>
      </w:r>
      <w:r w:rsidR="00EA2703" w:rsidRPr="003F44E9">
        <w:rPr>
          <w:lang w:val="en-CA"/>
        </w:rPr>
        <w:t xml:space="preserve"> </w:t>
      </w:r>
      <w:r w:rsidRPr="003F44E9">
        <w:rPr>
          <w:lang w:val="en-CA"/>
        </w:rPr>
        <w:fldChar w:fldCharType="begin"/>
      </w:r>
      <w:r w:rsidR="00B143CA">
        <w:rPr>
          <w:lang w:val="en-CA"/>
        </w:rPr>
        <w:instrText xml:space="preserve"> ADDIN ZOTERO_ITEM CSL_CITATION {"citationID":"uqOTW5po","properties":{"formattedCitation":"[25]","plainCitation":"[25]"},"citationItems":[{"id":564,"uris":["http://zotero.org/users/2545847/items/TNMZW229"],"uri":["http://zotero.org/users/2545847/items/TNMZW229"],"itemData":{"id":564,"type":"article-journal","title":"integrOmics: an R package to unravel relationships between two omics datasets","container-title":"Bioinformatics","page":"2855-2856","volume":"25","issue":"21","source":"CrossRef","URL":"http://bioinformatics.oxfordjournals.org/cgi/doi/10.1093/bioinformatics/btp515","DOI":"10.1093/bioinformatics/btp515","ISSN":"1367-4803, 1460-2059","shortTitle":"integrOmics","language":"en","author":[{"family":"Le Cao","given":"K.-A."},{"family":"Gonzalez","given":"I."},{"family":"Dejean","given":"S."}],"issued":{"date-parts":[["2009",11,1]]},"accessed":{"date-parts":[["2016",4,3]]}}}],"schema":"https://github.com/citation-style-language/schema/raw/master/csl-citation.json"} </w:instrText>
      </w:r>
      <w:r w:rsidRPr="003F44E9">
        <w:rPr>
          <w:lang w:val="en-CA"/>
        </w:rPr>
        <w:fldChar w:fldCharType="separate"/>
      </w:r>
      <w:r w:rsidR="00B143CA">
        <w:rPr>
          <w:rFonts w:eastAsia="Times New Roman"/>
        </w:rPr>
        <w:t>[25]</w:t>
      </w:r>
      <w:r w:rsidRPr="003F44E9">
        <w:rPr>
          <w:lang w:val="en-CA"/>
        </w:rPr>
        <w:fldChar w:fldCharType="end"/>
      </w:r>
      <w:r w:rsidRPr="003F44E9">
        <w:rPr>
          <w:lang w:val="en-CA"/>
        </w:rPr>
        <w:t xml:space="preserve">, as described in </w:t>
      </w:r>
      <w:r w:rsidRPr="003F44E9">
        <w:rPr>
          <w:color w:val="000000"/>
        </w:rPr>
        <w:t xml:space="preserve">Lê Cao </w:t>
      </w:r>
      <w:r w:rsidRPr="003F44E9">
        <w:rPr>
          <w:i/>
          <w:iCs/>
          <w:color w:val="000000"/>
        </w:rPr>
        <w:t>et al.</w:t>
      </w:r>
      <w:r w:rsidR="00EA2703" w:rsidRPr="003F44E9">
        <w:rPr>
          <w:color w:val="000000"/>
        </w:rPr>
        <w:t xml:space="preserve"> </w:t>
      </w:r>
      <w:r w:rsidR="00EA2703" w:rsidRPr="003F44E9">
        <w:rPr>
          <w:color w:val="000000"/>
        </w:rPr>
        <w:fldChar w:fldCharType="begin"/>
      </w:r>
      <w:r w:rsidR="00B143CA">
        <w:rPr>
          <w:color w:val="000000"/>
        </w:rPr>
        <w:instrText xml:space="preserve"> ADDIN ZOTERO_ITEM CSL_CITATION {"citationID":"8foqbv7e9","properties":{"formattedCitation":"[7]","plainCitation":"[7]"},"citationItems":[{"id":43,"uris":["http://zotero.org/users/2545847/items/M33PPT29"],"uri":["http://zotero.org/users/2545847/items/M33PPT29"],"itemData":{"id":43,"type":"article-journal","title":"Sparse PLS discriminant analysis: biologically relevant feature selection and graphical displays for multiclass problems","container-title":"BMC bioinformatics","page":"253","volume":"12","issue":"1","source":"Google Scholar","URL":"http://www.biomedcentral.com/1471-2105/12/253/","shortTitle":"Sparse PLS discriminant analysis","author":[{"family":"Lê Cao","given":"Kim-Anh"},{"family":"Boitard","given":"Simon"},{"family":"Besse","given":"Philippe"}],"issued":{"date-parts":[["2011"]]},"accessed":{"date-parts":[["2015",7,15]]}}}],"schema":"https://github.com/citation-style-language/schema/raw/master/csl-citation.json"} </w:instrText>
      </w:r>
      <w:r w:rsidR="00EA2703" w:rsidRPr="003F44E9">
        <w:rPr>
          <w:color w:val="000000"/>
        </w:rPr>
        <w:fldChar w:fldCharType="separate"/>
      </w:r>
      <w:r w:rsidR="00B143CA">
        <w:rPr>
          <w:noProof/>
          <w:color w:val="000000"/>
        </w:rPr>
        <w:t>[7]</w:t>
      </w:r>
      <w:r w:rsidR="00EA2703" w:rsidRPr="003F44E9">
        <w:rPr>
          <w:color w:val="000000"/>
        </w:rPr>
        <w:fldChar w:fldCharType="end"/>
      </w:r>
      <w:r w:rsidR="00EA2703" w:rsidRPr="003F44E9">
        <w:rPr>
          <w:color w:val="000000"/>
        </w:rPr>
        <w:t xml:space="preserve"> </w:t>
      </w:r>
      <w:r w:rsidRPr="003F44E9">
        <w:rPr>
          <w:color w:val="000000"/>
        </w:rPr>
        <w:t xml:space="preserve">and </w:t>
      </w:r>
      <w:r w:rsidR="0073099B">
        <w:rPr>
          <w:color w:val="000000"/>
        </w:rPr>
        <w:t xml:space="preserve">in </w:t>
      </w:r>
      <w:r w:rsidRPr="003F44E9">
        <w:rPr>
          <w:lang w:val="en-CA"/>
        </w:rPr>
        <w:t>the mix</w:t>
      </w:r>
      <w:r w:rsidR="00020884">
        <w:rPr>
          <w:lang w:val="en-CA"/>
        </w:rPr>
        <w:t>Omics</w:t>
      </w:r>
      <w:r w:rsidRPr="003F44E9">
        <w:rPr>
          <w:lang w:val="en-CA"/>
        </w:rPr>
        <w:t xml:space="preserve"> package. </w:t>
      </w:r>
      <w:r w:rsidR="002E5838">
        <w:rPr>
          <w:lang w:val="en-CA"/>
        </w:rPr>
        <w:t>E</w:t>
      </w:r>
      <w:r w:rsidRPr="003F44E9">
        <w:rPr>
          <w:lang w:val="en-CA"/>
        </w:rPr>
        <w:t xml:space="preserve">ach component </w:t>
      </w:r>
      <m:oMath>
        <m:sSup>
          <m:sSupPr>
            <m:ctrlPr>
              <w:ins w:id="36" w:author="Amrit" w:date="2017-08-24T14:47:00Z">
                <w:rPr>
                  <w:rFonts w:ascii="Cambria Math" w:hAnsi="Cambria Math"/>
                  <w:i/>
                </w:rPr>
              </w:ins>
            </m:ctrlPr>
          </m:sSupPr>
          <m:e>
            <m:r>
              <w:rPr>
                <w:rFonts w:ascii="Cambria Math" w:hAnsi="Cambria Math"/>
              </w:rPr>
              <m:t>t</m:t>
            </m:r>
          </m:e>
          <m:sup>
            <m:r>
              <w:rPr>
                <w:rFonts w:ascii="Cambria Math" w:hAnsi="Cambria Math"/>
              </w:rPr>
              <m:t>k,i</m:t>
            </m:r>
          </m:sup>
        </m:sSup>
      </m:oMath>
      <w:r w:rsidRPr="003F44E9">
        <w:t xml:space="preserve"> associated to each </w:t>
      </w:r>
      <w:r w:rsidR="001E1EFC">
        <w:t>dataset</w:t>
      </w:r>
      <w:r w:rsidRPr="003F44E9">
        <w:t xml:space="preserve"> </w:t>
      </w:r>
      <w:r w:rsidRPr="003F44E9">
        <w:rPr>
          <w:i/>
        </w:rPr>
        <w:t>k</w:t>
      </w:r>
      <w:r w:rsidRPr="003F44E9">
        <w:t xml:space="preserve"> predicts the class membership of the new sample </w:t>
      </w:r>
      <w:r w:rsidRPr="003F44E9">
        <w:rPr>
          <w:i/>
        </w:rPr>
        <w:t>i</w:t>
      </w:r>
      <w:r w:rsidRPr="003F44E9">
        <w:t xml:space="preserve">, </w:t>
      </w:r>
      <w:r w:rsidR="002E5838">
        <w:t xml:space="preserve">and </w:t>
      </w:r>
      <w:r w:rsidRPr="003F44E9">
        <w:rPr>
          <w:lang w:val="en-CA"/>
        </w:rPr>
        <w:t xml:space="preserve">the consensus class membership across all </w:t>
      </w:r>
      <w:r w:rsidR="003A7B31" w:rsidRPr="00B44CB5">
        <w:rPr>
          <w:i/>
          <w:lang w:val="en-CA"/>
        </w:rPr>
        <w:t>K</w:t>
      </w:r>
      <w:r w:rsidR="003A7B31">
        <w:rPr>
          <w:lang w:val="en-CA"/>
        </w:rPr>
        <w:t xml:space="preserve"> </w:t>
      </w:r>
      <w:r w:rsidRPr="003F44E9">
        <w:rPr>
          <w:lang w:val="en-CA"/>
        </w:rPr>
        <w:t xml:space="preserve">datasets is determined using </w:t>
      </w:r>
      <w:r w:rsidR="006F4048">
        <w:rPr>
          <w:lang w:val="en-CA"/>
        </w:rPr>
        <w:t xml:space="preserve">either </w:t>
      </w:r>
      <w:r w:rsidRPr="003F44E9">
        <w:rPr>
          <w:lang w:val="en-CA"/>
        </w:rPr>
        <w:t xml:space="preserve">a majority vote or by averaging all </w:t>
      </w:r>
      <m:oMath>
        <m:sSup>
          <m:sSupPr>
            <m:ctrlPr>
              <w:ins w:id="37" w:author="Amrit" w:date="2017-08-24T14:47:00Z">
                <w:rPr>
                  <w:rFonts w:ascii="Cambria Math" w:hAnsi="Cambria Math"/>
                  <w:i/>
                </w:rPr>
              </w:ins>
            </m:ctrlPr>
          </m:sSupPr>
          <m:e>
            <m:r>
              <w:rPr>
                <w:rFonts w:ascii="Cambria Math" w:hAnsi="Cambria Math"/>
              </w:rPr>
              <m:t>t</m:t>
            </m:r>
          </m:e>
          <m:sup>
            <m:r>
              <w:rPr>
                <w:rFonts w:ascii="Cambria Math" w:hAnsi="Cambria Math"/>
              </w:rPr>
              <m:t>k,i</m:t>
            </m:r>
          </m:sup>
        </m:sSup>
      </m:oMath>
      <w:r w:rsidRPr="003F44E9">
        <w:t xml:space="preserve"> across all </w:t>
      </w:r>
      <w:r w:rsidR="006F4048">
        <w:rPr>
          <w:i/>
        </w:rPr>
        <w:t>K</w:t>
      </w:r>
      <w:r w:rsidRPr="003F44E9">
        <w:rPr>
          <w:i/>
        </w:rPr>
        <w:t xml:space="preserve"> </w:t>
      </w:r>
      <w:r w:rsidR="001E1EFC">
        <w:t>datasets</w:t>
      </w:r>
      <w:r w:rsidR="006F4048">
        <w:t xml:space="preserve"> before using the predi</w:t>
      </w:r>
      <w:r w:rsidR="00913D5A">
        <w:t>c</w:t>
      </w:r>
      <w:r w:rsidR="006F4048">
        <w:t>tion distance of choice</w:t>
      </w:r>
      <w:r w:rsidRPr="003F44E9">
        <w:t xml:space="preserve"> (average prediction scheme). In case of ties in the majority vote scheme, ‘NA’ is allocated as a prediction. Because the class prediction relies on individual vote from each </w:t>
      </w:r>
      <w:r w:rsidR="00020884">
        <w:t>omics</w:t>
      </w:r>
      <w:r w:rsidRPr="003F44E9">
        <w:t xml:space="preserve"> set, </w:t>
      </w:r>
      <w:r w:rsidRPr="005C2A98">
        <w:t xml:space="preserve">DIABLO is highly flexible and </w:t>
      </w:r>
      <w:r w:rsidR="00095EE7" w:rsidRPr="005C2A98">
        <w:t xml:space="preserve">thus </w:t>
      </w:r>
      <w:r w:rsidRPr="005C2A98">
        <w:t xml:space="preserve">allows for some missing datasets </w:t>
      </w:r>
      <w:r w:rsidRPr="005C2A98">
        <w:rPr>
          <w:i/>
        </w:rPr>
        <w:t>X</w:t>
      </w:r>
      <w:r w:rsidRPr="005C2A98">
        <w:rPr>
          <w:i/>
          <w:vertAlign w:val="subscript"/>
        </w:rPr>
        <w:t>k</w:t>
      </w:r>
      <w:r w:rsidRPr="005C2A98">
        <w:rPr>
          <w:i/>
        </w:rPr>
        <w:t xml:space="preserve"> </w:t>
      </w:r>
      <w:r w:rsidRPr="005C2A98">
        <w:t xml:space="preserve">during the prediction step. </w:t>
      </w:r>
      <w:r w:rsidR="00B175C2" w:rsidRPr="005C2A98">
        <w:t xml:space="preserve">In our two studies we used the </w:t>
      </w:r>
      <w:r w:rsidR="005C2A98" w:rsidRPr="005C2A98">
        <w:t>centroid</w:t>
      </w:r>
      <w:r w:rsidR="00B175C2" w:rsidRPr="005C2A98">
        <w:t xml:space="preserve"> distance </w:t>
      </w:r>
      <w:r w:rsidR="005C2A98" w:rsidRPr="005C2A98">
        <w:t xml:space="preserve">for the majority vote </w:t>
      </w:r>
      <w:r w:rsidR="005C2A98" w:rsidRPr="005C2A98">
        <w:lastRenderedPageBreak/>
        <w:t>scheme (breast cancer study) and the maximum distance for the</w:t>
      </w:r>
      <w:r w:rsidR="00B175C2" w:rsidRPr="005C2A98">
        <w:t xml:space="preserve"> average vote scheme</w:t>
      </w:r>
      <w:r w:rsidR="005C2A98" w:rsidRPr="005C2A98">
        <w:t xml:space="preserve"> (asthma study)</w:t>
      </w:r>
      <w:r w:rsidR="00B175C2" w:rsidRPr="005C2A98">
        <w:t xml:space="preserve"> during performance evaluation and test set prediction.</w:t>
      </w:r>
    </w:p>
    <w:p w14:paraId="19B48829" w14:textId="77777777" w:rsidR="00E80881" w:rsidRPr="003F44E9" w:rsidRDefault="00E80881" w:rsidP="003F44E9">
      <w:pPr>
        <w:spacing w:line="480" w:lineRule="auto"/>
        <w:jc w:val="both"/>
      </w:pPr>
    </w:p>
    <w:p w14:paraId="3DD8441E" w14:textId="3848C4AD" w:rsidR="00E80881" w:rsidRPr="003F44E9" w:rsidRDefault="00E80881" w:rsidP="003F44E9">
      <w:pPr>
        <w:spacing w:line="480" w:lineRule="auto"/>
        <w:jc w:val="both"/>
        <w:rPr>
          <w:color w:val="000000"/>
        </w:rPr>
      </w:pPr>
      <w:r w:rsidRPr="003F44E9">
        <w:rPr>
          <w:b/>
          <w:i/>
          <w:lang w:val="en-CA"/>
        </w:rPr>
        <w:t xml:space="preserve">Design </w:t>
      </w:r>
      <w:r w:rsidR="0012687F" w:rsidRPr="003F44E9">
        <w:rPr>
          <w:b/>
          <w:i/>
          <w:lang w:val="en-CA"/>
        </w:rPr>
        <w:t>matri</w:t>
      </w:r>
      <w:r w:rsidR="0012687F">
        <w:rPr>
          <w:b/>
          <w:i/>
          <w:lang w:val="en-CA"/>
        </w:rPr>
        <w:t>x in DIABLO</w:t>
      </w:r>
      <w:r w:rsidRPr="003F44E9">
        <w:rPr>
          <w:b/>
          <w:i/>
          <w:lang w:val="en-CA"/>
        </w:rPr>
        <w:t xml:space="preserve">. </w:t>
      </w:r>
      <w:r w:rsidRPr="003F44E9">
        <w:rPr>
          <w:color w:val="000000"/>
        </w:rPr>
        <w:t xml:space="preserve">The design matrix </w:t>
      </w:r>
      <w:r w:rsidRPr="003F44E9">
        <w:rPr>
          <w:i/>
          <w:color w:val="000000"/>
        </w:rPr>
        <w:t>C</w:t>
      </w:r>
      <w:r w:rsidRPr="003F44E9">
        <w:rPr>
          <w:color w:val="000000"/>
        </w:rPr>
        <w:t xml:space="preserve"> is a </w:t>
      </w:r>
      <w:r w:rsidRPr="003F44E9">
        <w:rPr>
          <w:i/>
          <w:color w:val="000000"/>
        </w:rPr>
        <w:t>K</w:t>
      </w:r>
      <w:r w:rsidRPr="003F44E9">
        <w:rPr>
          <w:color w:val="000000"/>
        </w:rPr>
        <w:t>x</w:t>
      </w:r>
      <w:r w:rsidRPr="003F44E9">
        <w:rPr>
          <w:i/>
          <w:color w:val="000000"/>
        </w:rPr>
        <w:t>K</w:t>
      </w:r>
      <w:r w:rsidRPr="003F44E9">
        <w:rPr>
          <w:color w:val="000000"/>
        </w:rPr>
        <w:t xml:space="preserve"> matrix of zeros and ones which specifies whether the covariance between two datasets should be maximized in the </w:t>
      </w:r>
      <w:r w:rsidR="00F12FCF">
        <w:rPr>
          <w:color w:val="000000"/>
        </w:rPr>
        <w:t xml:space="preserve">DIABLO </w:t>
      </w:r>
      <w:r w:rsidRPr="003F44E9">
        <w:rPr>
          <w:color w:val="000000"/>
        </w:rPr>
        <w:t>model</w:t>
      </w:r>
      <w:r w:rsidR="00F62520">
        <w:rPr>
          <w:color w:val="000000"/>
        </w:rPr>
        <w:t xml:space="preserve">, as presented in </w:t>
      </w:r>
      <w:r w:rsidR="00F62520" w:rsidRPr="00B44CB5">
        <w:rPr>
          <w:color w:val="000000"/>
        </w:rPr>
        <w:t>equation (1</w:t>
      </w:r>
      <w:r w:rsidR="00B44CB5">
        <w:rPr>
          <w:color w:val="000000"/>
        </w:rPr>
        <w:t>). In</w:t>
      </w:r>
      <w:r w:rsidR="0012687F">
        <w:rPr>
          <w:color w:val="000000"/>
        </w:rPr>
        <w:t xml:space="preserve"> our simulation study </w:t>
      </w:r>
      <w:r w:rsidR="00EA2703" w:rsidRPr="003F44E9">
        <w:rPr>
          <w:color w:val="000000"/>
        </w:rPr>
        <w:t>w</w:t>
      </w:r>
      <w:r w:rsidRPr="003F44E9">
        <w:rPr>
          <w:color w:val="000000"/>
        </w:rPr>
        <w:t xml:space="preserve">e evaluated two different scenarios: a null design is when no datasets are connected, </w:t>
      </w:r>
      <w:r w:rsidR="005D2EDD">
        <w:rPr>
          <w:color w:val="000000"/>
        </w:rPr>
        <w:t>and</w:t>
      </w:r>
      <w:r w:rsidR="005D2EDD" w:rsidRPr="003F44E9">
        <w:rPr>
          <w:color w:val="000000"/>
        </w:rPr>
        <w:t xml:space="preserve"> </w:t>
      </w:r>
      <w:r w:rsidRPr="003F44E9">
        <w:rPr>
          <w:color w:val="000000"/>
        </w:rPr>
        <w:t>a full design is when all datasets are connected:</w:t>
      </w:r>
    </w:p>
    <w:p w14:paraId="2CBA07B8" w14:textId="77777777" w:rsidR="00E80881" w:rsidRPr="003F44E9" w:rsidRDefault="00E80881" w:rsidP="003F44E9">
      <w:pPr>
        <w:spacing w:line="480" w:lineRule="auto"/>
        <w:jc w:val="both"/>
        <w:rPr>
          <w:color w:val="000000"/>
        </w:rPr>
      </w:pPr>
      <w:r w:rsidRPr="003F44E9">
        <w:rPr>
          <w:noProof/>
          <w:color w:val="000000"/>
        </w:rPr>
        <w:drawing>
          <wp:inline distT="0" distB="0" distL="0" distR="0" wp14:anchorId="7925202A" wp14:editId="204FF1D5">
            <wp:extent cx="2692400" cy="6858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692400" cy="685800"/>
                    </a:xfrm>
                    <a:prstGeom prst="rect">
                      <a:avLst/>
                    </a:prstGeom>
                  </pic:spPr>
                </pic:pic>
              </a:graphicData>
            </a:graphic>
          </wp:inline>
        </w:drawing>
      </w:r>
    </w:p>
    <w:p w14:paraId="77C6E8FE" w14:textId="0445E60F" w:rsidR="00E80881" w:rsidRPr="003F44E9" w:rsidRDefault="00E80881" w:rsidP="003F44E9">
      <w:pPr>
        <w:spacing w:line="480" w:lineRule="auto"/>
        <w:jc w:val="both"/>
      </w:pPr>
      <w:r w:rsidRPr="003F44E9">
        <w:t xml:space="preserve">Note that internal to the DIABLO method, the design always links each </w:t>
      </w:r>
      <w:r w:rsidR="001E1EFC">
        <w:t>dataset</w:t>
      </w:r>
      <w:r w:rsidRPr="003F44E9">
        <w:t xml:space="preserve"> to the outcome </w:t>
      </w:r>
      <w:r w:rsidRPr="003F44E9">
        <w:rPr>
          <w:i/>
        </w:rPr>
        <w:t>Y</w:t>
      </w:r>
      <w:r w:rsidRPr="003F44E9">
        <w:t>.</w:t>
      </w:r>
      <w:r w:rsidR="00EA2703" w:rsidRPr="003F44E9">
        <w:t xml:space="preserve"> </w:t>
      </w:r>
      <w:r w:rsidR="003837DA">
        <w:t xml:space="preserve"> </w:t>
      </w:r>
      <w:r w:rsidR="00EA2703" w:rsidRPr="003F44E9">
        <w:t xml:space="preserve">For the two case studies (breast cancer and asthma) </w:t>
      </w:r>
      <w:r w:rsidR="007A3517" w:rsidRPr="003F44E9">
        <w:t xml:space="preserve">the design matrix was computed based on our </w:t>
      </w:r>
      <w:r w:rsidR="00703F13" w:rsidRPr="003F44E9">
        <w:t>proposed method (see below</w:t>
      </w:r>
      <w:r w:rsidR="00387443">
        <w:t xml:space="preserve"> </w:t>
      </w:r>
      <w:r w:rsidR="00387443" w:rsidRPr="003F44E9">
        <w:rPr>
          <w:b/>
          <w:i/>
        </w:rPr>
        <w:t>Parameters tuning</w:t>
      </w:r>
      <w:r w:rsidR="00703F13" w:rsidRPr="003F44E9">
        <w:t>).</w:t>
      </w:r>
    </w:p>
    <w:p w14:paraId="24E55F99" w14:textId="77777777" w:rsidR="00E80881" w:rsidRPr="003F44E9" w:rsidRDefault="00E80881" w:rsidP="003F44E9">
      <w:pPr>
        <w:spacing w:line="480" w:lineRule="auto"/>
        <w:jc w:val="both"/>
      </w:pPr>
    </w:p>
    <w:p w14:paraId="0AFC4F01" w14:textId="77777777" w:rsidR="007A6538" w:rsidRDefault="00E80881" w:rsidP="003F44E9">
      <w:pPr>
        <w:spacing w:line="480" w:lineRule="auto"/>
        <w:jc w:val="both"/>
      </w:pPr>
      <w:r w:rsidRPr="003F44E9">
        <w:rPr>
          <w:b/>
          <w:i/>
        </w:rPr>
        <w:t>Parameters tuning.</w:t>
      </w:r>
      <w:r w:rsidRPr="003F44E9">
        <w:t xml:space="preserve"> </w:t>
      </w:r>
    </w:p>
    <w:p w14:paraId="409BC08A" w14:textId="64BCEFFB" w:rsidR="007A6538" w:rsidRDefault="00E80881" w:rsidP="007A6538">
      <w:pPr>
        <w:spacing w:line="480" w:lineRule="auto"/>
        <w:jc w:val="both"/>
      </w:pPr>
      <w:r w:rsidRPr="003F44E9">
        <w:t xml:space="preserve">The first parameter to </w:t>
      </w:r>
      <w:r w:rsidR="004551B0" w:rsidRPr="003F44E9">
        <w:t>tune</w:t>
      </w:r>
      <w:r w:rsidRPr="003F44E9">
        <w:t xml:space="preserve"> in the design matrix C, which can be determined using either prior biological knowledge, or a data-driven approach</w:t>
      </w:r>
      <w:r w:rsidR="004551B0" w:rsidRPr="003F44E9">
        <w:t xml:space="preserve">. </w:t>
      </w:r>
      <w:r w:rsidR="00E45E1A">
        <w:t>The latter</w:t>
      </w:r>
      <w:r w:rsidR="00E45E1A" w:rsidRPr="003F44E9">
        <w:t xml:space="preserve"> </w:t>
      </w:r>
      <w:r w:rsidR="004551B0" w:rsidRPr="003F44E9">
        <w:t xml:space="preserve">approach uses </w:t>
      </w:r>
      <w:r w:rsidR="00214B3F">
        <w:t>PLS</w:t>
      </w:r>
      <w:r w:rsidR="00E606B8">
        <w:t xml:space="preserve"> method implemented in mix</w:t>
      </w:r>
      <w:r w:rsidR="00020884">
        <w:t>Omics</w:t>
      </w:r>
      <w:r w:rsidR="004551B0" w:rsidRPr="003F44E9">
        <w:t xml:space="preserve"> t</w:t>
      </w:r>
      <w:r w:rsidR="007E289D">
        <w:t>hat</w:t>
      </w:r>
      <w:r w:rsidR="004551B0" w:rsidRPr="003F44E9">
        <w:t xml:space="preserve"> </w:t>
      </w:r>
      <w:r w:rsidR="007E289D">
        <w:t xml:space="preserve">models </w:t>
      </w:r>
      <w:r w:rsidR="004551B0" w:rsidRPr="003F44E9">
        <w:t>pair-wise association</w:t>
      </w:r>
      <w:r w:rsidR="00A66A74">
        <w:t>s</w:t>
      </w:r>
      <w:r w:rsidR="004551B0" w:rsidRPr="003F44E9">
        <w:t xml:space="preserve"> between </w:t>
      </w:r>
      <w:r w:rsidR="00020884">
        <w:t>omics</w:t>
      </w:r>
      <w:r w:rsidR="004551B0" w:rsidRPr="003F44E9">
        <w:t xml:space="preserve"> datasets. </w:t>
      </w:r>
      <w:r w:rsidRPr="003F44E9">
        <w:t>If the correlation</w:t>
      </w:r>
      <w:r w:rsidR="006C4F29">
        <w:t xml:space="preserve"> </w:t>
      </w:r>
      <w:r w:rsidR="00A66A74">
        <w:t>between the first</w:t>
      </w:r>
      <w:r w:rsidR="006C4F29">
        <w:t xml:space="preserve"> component of each </w:t>
      </w:r>
      <w:r w:rsidR="00020884">
        <w:t>omics</w:t>
      </w:r>
      <w:r w:rsidR="00A66A74">
        <w:t xml:space="preserve"> dataset</w:t>
      </w:r>
      <w:r w:rsidRPr="003F44E9">
        <w:t xml:space="preserve"> i</w:t>
      </w:r>
      <w:r w:rsidR="006C4F29">
        <w:t>s</w:t>
      </w:r>
      <w:r w:rsidRPr="003F44E9">
        <w:t xml:space="preserve"> above a given threshold (e.g. 0.8) then a </w:t>
      </w:r>
      <w:r w:rsidR="004551B0" w:rsidRPr="003F44E9">
        <w:t>connection</w:t>
      </w:r>
      <w:r w:rsidRPr="003F44E9">
        <w:t xml:space="preserve"> between those </w:t>
      </w:r>
      <w:r w:rsidR="001E1EFC">
        <w:t>datasets</w:t>
      </w:r>
      <w:r w:rsidRPr="003F44E9">
        <w:t xml:space="preserve"> is included in the DIABLO design</w:t>
      </w:r>
      <w:r w:rsidR="004551B0" w:rsidRPr="003F44E9">
        <w:t xml:space="preserve">. </w:t>
      </w:r>
    </w:p>
    <w:p w14:paraId="1678875F" w14:textId="3CDECE07" w:rsidR="00653076" w:rsidRDefault="00E80881" w:rsidP="00B44CB5">
      <w:pPr>
        <w:spacing w:line="480" w:lineRule="auto"/>
        <w:ind w:firstLine="720"/>
        <w:jc w:val="both"/>
      </w:pPr>
      <w:r w:rsidRPr="003F44E9">
        <w:t xml:space="preserve">The second parameter to </w:t>
      </w:r>
      <w:r w:rsidR="003C55D4">
        <w:t>tune</w:t>
      </w:r>
      <w:r w:rsidR="003C55D4" w:rsidRPr="003F44E9">
        <w:t xml:space="preserve"> </w:t>
      </w:r>
      <w:r w:rsidRPr="003F44E9">
        <w:t xml:space="preserve">is the </w:t>
      </w:r>
      <w:r w:rsidR="00653FCD">
        <w:t xml:space="preserve">total </w:t>
      </w:r>
      <w:r w:rsidRPr="003F44E9">
        <w:t>number of components. In several analyses we found that G − 1 components were sufficient to extract sufficient information to discriminate all phenotype groups</w:t>
      </w:r>
      <w:r w:rsidR="00B44CB5">
        <w:t xml:space="preserve"> </w:t>
      </w:r>
      <w:r w:rsidR="00B44CB5">
        <w:fldChar w:fldCharType="begin"/>
      </w:r>
      <w:r w:rsidR="00B143CA">
        <w:instrText xml:space="preserve"> ADDIN ZOTERO_ITEM CSL_CITATION {"citationID":"1q8a9andve","properties":{"formattedCitation":"[7]","plainCitation":"[7]"},"citationItems":[{"id":43,"uris":["http://zotero.org/users/2545847/items/M33PPT29"],"uri":["http://zotero.org/users/2545847/items/M33PPT29"],"itemData":{"id":43,"type":"article-journal","title":"Sparse PLS discriminant analysis: biologically relevant feature selection and graphical displays for multiclass problems","container-title":"BMC bioinformatics","page":"253","volume":"12","issue":"1","source":"Google Scholar","URL":"http://www.biomedcentral.com/1471-2105/12/253/","shortTitle":"Sparse PLS discriminant analysis","author":[{"family":"Lê Cao","given":"Kim-Anh"},{"family":"Boitard","given":"Simon"},{"family":"Besse","given":"Philippe"}],"issued":{"date-parts":[["2011"]]},"accessed":{"date-parts":[["2015",7,15]]}}}],"schema":"https://github.com/citation-style-language/schema/raw/master/csl-citation.json"} </w:instrText>
      </w:r>
      <w:r w:rsidR="00B44CB5">
        <w:fldChar w:fldCharType="separate"/>
      </w:r>
      <w:r w:rsidR="00B143CA">
        <w:rPr>
          <w:noProof/>
        </w:rPr>
        <w:t>[7]</w:t>
      </w:r>
      <w:r w:rsidR="00B44CB5">
        <w:fldChar w:fldCharType="end"/>
      </w:r>
      <w:r w:rsidRPr="003F44E9">
        <w:t xml:space="preserve">, but this can be assessed by evaluating the model performance across all </w:t>
      </w:r>
      <w:r w:rsidRPr="003F44E9">
        <w:lastRenderedPageBreak/>
        <w:t xml:space="preserve">specified components (described below) </w:t>
      </w:r>
      <w:r w:rsidR="00F34B34">
        <w:t xml:space="preserve">as well as using </w:t>
      </w:r>
      <w:r w:rsidRPr="003F44E9">
        <w:t>graphical outputs such as sample plots</w:t>
      </w:r>
      <w:r w:rsidR="00653076">
        <w:t xml:space="preserve"> to visualize the discriminatory ability of each component</w:t>
      </w:r>
      <w:r w:rsidRPr="003F44E9">
        <w:t>.</w:t>
      </w:r>
      <w:r w:rsidR="004551B0" w:rsidRPr="003F44E9">
        <w:t xml:space="preserve"> </w:t>
      </w:r>
    </w:p>
    <w:p w14:paraId="3EB32CD6" w14:textId="06F84D93" w:rsidR="00E80881" w:rsidRPr="003F44E9" w:rsidRDefault="00E80881" w:rsidP="00B44CB5">
      <w:pPr>
        <w:spacing w:line="480" w:lineRule="auto"/>
        <w:ind w:firstLine="720"/>
        <w:jc w:val="both"/>
      </w:pPr>
      <w:r w:rsidRPr="003F44E9">
        <w:t>Finally</w:t>
      </w:r>
      <w:r w:rsidR="00E57116" w:rsidRPr="003F44E9">
        <w:t>,</w:t>
      </w:r>
      <w:r w:rsidRPr="003F44E9">
        <w:t xml:space="preserve"> the third set of parameters</w:t>
      </w:r>
      <w:r w:rsidR="005856BD">
        <w:t xml:space="preserve"> to tune</w:t>
      </w:r>
      <w:r w:rsidRPr="003F44E9">
        <w:t xml:space="preserve"> is the number of variables to select per dataset and per component. Such tuning can rapidly become cumbersome, as there might be numerous combinations of selection sizes </w:t>
      </w:r>
      <w:r w:rsidR="003D63A0" w:rsidRPr="003F44E9">
        <w:t xml:space="preserve">to evaluate </w:t>
      </w:r>
      <w:r w:rsidRPr="003F44E9">
        <w:t xml:space="preserve">across all </w:t>
      </w:r>
      <w:r w:rsidR="00BB65D4">
        <w:rPr>
          <w:i/>
        </w:rPr>
        <w:t>K</w:t>
      </w:r>
      <w:r w:rsidRPr="003F44E9">
        <w:rPr>
          <w:i/>
        </w:rPr>
        <w:t xml:space="preserve"> </w:t>
      </w:r>
      <w:r w:rsidRPr="003F44E9">
        <w:t xml:space="preserve">datasets. </w:t>
      </w:r>
      <w:r w:rsidR="00353728" w:rsidRPr="003F44E9">
        <w:t>For the breast cancer study, w</w:t>
      </w:r>
      <w:r w:rsidRPr="003F44E9">
        <w:t xml:space="preserve">e used </w:t>
      </w:r>
      <w:r w:rsidR="004551B0" w:rsidRPr="003F44E9">
        <w:t>5</w:t>
      </w:r>
      <w:r w:rsidRPr="003F44E9">
        <w:t>-fold cross-validation repeated 50 times to evaluate the performance of the model over a grid of different possible values of variables to select. The performance of the model for a given set of parameters (</w:t>
      </w:r>
      <w:r w:rsidRPr="005C2A98">
        <w:t xml:space="preserve">including number of component and number of variables to select) was based on the balanced classification error rate using majority vote or average prediction schemes with </w:t>
      </w:r>
      <w:r w:rsidR="004551B0" w:rsidRPr="005C2A98">
        <w:t>centroids</w:t>
      </w:r>
      <w:r w:rsidRPr="005C2A98">
        <w:t xml:space="preserve"> distance.</w:t>
      </w:r>
      <w:r w:rsidR="00353728" w:rsidRPr="005C2A98">
        <w:t xml:space="preserve"> In our experience, t</w:t>
      </w:r>
      <w:r w:rsidR="00E57116" w:rsidRPr="005C2A98">
        <w:t xml:space="preserve">he number of variables to select </w:t>
      </w:r>
      <w:r w:rsidR="00AF005F" w:rsidRPr="005C2A98">
        <w:t xml:space="preserve">in </w:t>
      </w:r>
      <w:r w:rsidR="00E57116" w:rsidRPr="005C2A98">
        <w:t xml:space="preserve">each dataset </w:t>
      </w:r>
      <w:r w:rsidR="00353728" w:rsidRPr="005C2A98">
        <w:t>provides less of an improvement on the error rate compared to tuning the number of components. Therefore, even a grid</w:t>
      </w:r>
      <w:r w:rsidR="0058650A" w:rsidRPr="005C2A98">
        <w:t xml:space="preserve"> composed of </w:t>
      </w:r>
      <w:r w:rsidR="0044244E" w:rsidRPr="005C2A98">
        <w:t>a small number of variables (&lt;50 with steps of 5 or 10</w:t>
      </w:r>
      <w:r w:rsidR="0058650A" w:rsidRPr="005C2A98">
        <w:t>)</w:t>
      </w:r>
      <w:r w:rsidR="00353728" w:rsidRPr="005C2A98">
        <w:t xml:space="preserve"> may suffice </w:t>
      </w:r>
      <w:r w:rsidR="009979F4" w:rsidRPr="005C2A98">
        <w:t xml:space="preserve">as it </w:t>
      </w:r>
      <w:r w:rsidR="00353728" w:rsidRPr="005C2A98">
        <w:t xml:space="preserve">does not </w:t>
      </w:r>
      <w:r w:rsidR="00105DB3" w:rsidRPr="005C2A98">
        <w:t>substantially</w:t>
      </w:r>
      <w:r w:rsidR="009979F4" w:rsidRPr="005C2A98">
        <w:t xml:space="preserve"> </w:t>
      </w:r>
      <w:r w:rsidR="00105DB3" w:rsidRPr="005C2A98">
        <w:t xml:space="preserve">change the classification </w:t>
      </w:r>
      <w:r w:rsidR="00353728" w:rsidRPr="005C2A98">
        <w:t>performance</w:t>
      </w:r>
      <w:r w:rsidR="00105DB3" w:rsidRPr="005C2A98">
        <w:t>. Also, the</w:t>
      </w:r>
      <w:r w:rsidRPr="005C2A98">
        <w:t xml:space="preserve"> variable selection size can also be guided according to the downstream biological interpretation</w:t>
      </w:r>
      <w:r w:rsidR="00B12C5F" w:rsidRPr="005C2A98">
        <w:t xml:space="preserve"> to be performed</w:t>
      </w:r>
      <w:r w:rsidR="002A7F6C" w:rsidRPr="005C2A98">
        <w:t>. For example</w:t>
      </w:r>
      <w:r w:rsidR="005C2A98" w:rsidRPr="005C2A98">
        <w:t>,</w:t>
      </w:r>
      <w:r w:rsidR="002A7F6C" w:rsidRPr="005C2A98">
        <w:t xml:space="preserve"> a gene-set enrichment analysis</w:t>
      </w:r>
      <w:r w:rsidR="002A7F6C">
        <w:t xml:space="preserve"> may require a larger signature than a literature-search interpretation</w:t>
      </w:r>
      <w:r w:rsidR="00B44CB5">
        <w:t>.</w:t>
      </w:r>
    </w:p>
    <w:p w14:paraId="2A337CF7" w14:textId="77777777" w:rsidR="0098754F" w:rsidRPr="003F44E9" w:rsidRDefault="0098754F" w:rsidP="003F44E9">
      <w:pPr>
        <w:spacing w:line="480" w:lineRule="auto"/>
        <w:jc w:val="both"/>
      </w:pPr>
    </w:p>
    <w:p w14:paraId="3765FD1B" w14:textId="132AAD93" w:rsidR="004D318B" w:rsidRPr="003F44E9" w:rsidRDefault="00EA012D" w:rsidP="003F44E9">
      <w:pPr>
        <w:widowControl w:val="0"/>
        <w:autoSpaceDE w:val="0"/>
        <w:autoSpaceDN w:val="0"/>
        <w:adjustRightInd w:val="0"/>
        <w:spacing w:line="480" w:lineRule="auto"/>
        <w:jc w:val="both"/>
      </w:pPr>
      <w:r w:rsidRPr="003F44E9">
        <w:rPr>
          <w:b/>
          <w:i/>
        </w:rPr>
        <w:t>Visualization</w:t>
      </w:r>
      <w:r w:rsidR="00600D73" w:rsidRPr="003F44E9">
        <w:rPr>
          <w:b/>
          <w:i/>
        </w:rPr>
        <w:t xml:space="preserve"> outputs with DIABLO. </w:t>
      </w:r>
      <w:r w:rsidR="009B1F2D" w:rsidRPr="003F44E9">
        <w:t>Several types of graphical outputs were made available in mix</w:t>
      </w:r>
      <w:r w:rsidR="00020884">
        <w:t>Omics</w:t>
      </w:r>
      <w:r w:rsidR="009B1F2D" w:rsidRPr="003F44E9">
        <w:t xml:space="preserve"> to improve the interpretation of the DIABLO results. </w:t>
      </w:r>
    </w:p>
    <w:p w14:paraId="78F71F4E" w14:textId="77777777" w:rsidR="009B604F" w:rsidRPr="003F44E9" w:rsidRDefault="009B604F" w:rsidP="003F44E9">
      <w:pPr>
        <w:widowControl w:val="0"/>
        <w:autoSpaceDE w:val="0"/>
        <w:autoSpaceDN w:val="0"/>
        <w:adjustRightInd w:val="0"/>
        <w:spacing w:line="480" w:lineRule="auto"/>
        <w:jc w:val="both"/>
        <w:rPr>
          <w:i/>
        </w:rPr>
      </w:pPr>
    </w:p>
    <w:p w14:paraId="6CD36651" w14:textId="351C6994" w:rsidR="00C36B34" w:rsidRPr="003F44E9" w:rsidRDefault="006B49EA" w:rsidP="003F44E9">
      <w:pPr>
        <w:widowControl w:val="0"/>
        <w:autoSpaceDE w:val="0"/>
        <w:autoSpaceDN w:val="0"/>
        <w:adjustRightInd w:val="0"/>
        <w:spacing w:line="480" w:lineRule="auto"/>
        <w:jc w:val="both"/>
      </w:pPr>
      <w:r w:rsidRPr="003F44E9">
        <w:rPr>
          <w:i/>
        </w:rPr>
        <w:t>Sample plots.</w:t>
      </w:r>
      <w:r w:rsidRPr="003F44E9">
        <w:t xml:space="preserve"> </w:t>
      </w:r>
      <w:r w:rsidR="000E032A" w:rsidRPr="003F44E9">
        <w:t xml:space="preserve">Pairs of components associated to each </w:t>
      </w:r>
      <w:r w:rsidR="001E1EFC">
        <w:t>dataset</w:t>
      </w:r>
      <w:r w:rsidR="000E032A" w:rsidRPr="003F44E9">
        <w:t xml:space="preserve"> are used to represent the samples projected in the space spanned by those components in each individual </w:t>
      </w:r>
      <w:r w:rsidR="00020884">
        <w:t>omics</w:t>
      </w:r>
      <w:r w:rsidR="000E032A" w:rsidRPr="003F44E9">
        <w:t xml:space="preserve"> </w:t>
      </w:r>
      <w:r w:rsidR="001E1EFC">
        <w:t>dataset</w:t>
      </w:r>
      <w:r w:rsidR="00502EE9">
        <w:t>. The sample plot enables</w:t>
      </w:r>
      <w:r w:rsidR="000E032A" w:rsidRPr="003F44E9">
        <w:t xml:space="preserve"> </w:t>
      </w:r>
      <w:r w:rsidR="00127FFD">
        <w:t xml:space="preserve">the user </w:t>
      </w:r>
      <w:r w:rsidR="000E032A" w:rsidRPr="003F44E9">
        <w:t xml:space="preserve">to visualize the ability of the DIABLO model to extract common </w:t>
      </w:r>
      <w:r w:rsidR="000E032A" w:rsidRPr="003F44E9">
        <w:lastRenderedPageBreak/>
        <w:t>information at the sample level</w:t>
      </w:r>
      <w:r w:rsidR="00174F6A" w:rsidRPr="003F44E9">
        <w:t xml:space="preserve"> </w:t>
      </w:r>
      <w:r w:rsidR="00502EE9">
        <w:t xml:space="preserve">for each </w:t>
      </w:r>
      <w:r w:rsidR="001E1EFC">
        <w:t>dataset</w:t>
      </w:r>
      <w:r w:rsidR="00502EE9">
        <w:t xml:space="preserve">, </w:t>
      </w:r>
      <w:r w:rsidR="007E347E" w:rsidRPr="003F44E9">
        <w:t xml:space="preserve">as well as </w:t>
      </w:r>
      <w:r w:rsidR="00502EE9">
        <w:t>to visualize the</w:t>
      </w:r>
      <w:r w:rsidR="00502EE9" w:rsidRPr="003F44E9">
        <w:t xml:space="preserve"> </w:t>
      </w:r>
      <w:r w:rsidR="007E347E" w:rsidRPr="003F44E9">
        <w:t xml:space="preserve">discriminatory power of each </w:t>
      </w:r>
      <w:r w:rsidR="00502EE9">
        <w:t xml:space="preserve">data </w:t>
      </w:r>
      <w:r w:rsidR="007E347E" w:rsidRPr="003F44E9">
        <w:t xml:space="preserve">type </w:t>
      </w:r>
      <w:r w:rsidR="00502EE9">
        <w:t>to separate the</w:t>
      </w:r>
      <w:r w:rsidR="00127FFD">
        <w:t xml:space="preserve"> phenotypic</w:t>
      </w:r>
      <w:r w:rsidR="007E347E" w:rsidRPr="003F44E9">
        <w:t xml:space="preserve"> groups.</w:t>
      </w:r>
      <w:r w:rsidR="00264934" w:rsidRPr="003F44E9">
        <w:t xml:space="preserve"> </w:t>
      </w:r>
      <w:r w:rsidR="00565A7C">
        <w:t>The s</w:t>
      </w:r>
      <w:r w:rsidR="00C14E1A" w:rsidRPr="003F44E9">
        <w:t>catterplot matri</w:t>
      </w:r>
      <w:r w:rsidR="00565A7C">
        <w:t>x (</w:t>
      </w:r>
      <w:r w:rsidR="00565A7C" w:rsidRPr="00B44CB5">
        <w:rPr>
          <w:b/>
        </w:rPr>
        <w:t>Figure 5C, Figure 6D</w:t>
      </w:r>
      <w:r w:rsidR="00565A7C">
        <w:t>)</w:t>
      </w:r>
      <w:r w:rsidR="005B2B60" w:rsidRPr="003F44E9">
        <w:t xml:space="preserve"> represent</w:t>
      </w:r>
      <w:r w:rsidR="00580B67" w:rsidRPr="003F44E9">
        <w:t>s</w:t>
      </w:r>
      <w:r w:rsidR="005B2B60" w:rsidRPr="003F44E9">
        <w:t xml:space="preserve"> c</w:t>
      </w:r>
      <w:r w:rsidR="008511FC" w:rsidRPr="003F44E9">
        <w:t>orrelation between components for</w:t>
      </w:r>
      <w:r w:rsidR="005B2B60" w:rsidRPr="003F44E9">
        <w:t xml:space="preserve"> the same dimension but across all </w:t>
      </w:r>
      <w:r w:rsidR="00020884">
        <w:t>omics</w:t>
      </w:r>
      <w:r w:rsidR="005B2B60" w:rsidRPr="003F44E9">
        <w:t xml:space="preserve"> </w:t>
      </w:r>
      <w:r w:rsidR="001E1EFC">
        <w:t>datasets</w:t>
      </w:r>
      <w:r w:rsidR="005B2B60" w:rsidRPr="003F44E9">
        <w:t xml:space="preserve"> to verify that the model</w:t>
      </w:r>
      <w:r w:rsidR="000C3278">
        <w:t xml:space="preserve"> maximizes the correlation as</w:t>
      </w:r>
      <w:r w:rsidR="005B2B60" w:rsidRPr="003F44E9">
        <w:t xml:space="preserve"> indicated in the design matrix.</w:t>
      </w:r>
      <w:r w:rsidR="008511FC" w:rsidRPr="003F44E9">
        <w:t xml:space="preserve"> Since DIABLO is a supervised method, separation of subjects of different phenotypic groups can be seen using this type of plot.</w:t>
      </w:r>
    </w:p>
    <w:p w14:paraId="3B78E288" w14:textId="77777777" w:rsidR="009B604F" w:rsidRPr="003F44E9" w:rsidRDefault="009B604F" w:rsidP="003F44E9">
      <w:pPr>
        <w:widowControl w:val="0"/>
        <w:autoSpaceDE w:val="0"/>
        <w:autoSpaceDN w:val="0"/>
        <w:adjustRightInd w:val="0"/>
        <w:spacing w:line="480" w:lineRule="auto"/>
        <w:jc w:val="both"/>
        <w:rPr>
          <w:i/>
        </w:rPr>
      </w:pPr>
    </w:p>
    <w:p w14:paraId="674BD41D" w14:textId="583D8E57" w:rsidR="00D55E51" w:rsidRPr="003F44E9" w:rsidRDefault="006B49EA" w:rsidP="003F44E9">
      <w:pPr>
        <w:widowControl w:val="0"/>
        <w:autoSpaceDE w:val="0"/>
        <w:autoSpaceDN w:val="0"/>
        <w:adjustRightInd w:val="0"/>
        <w:spacing w:line="480" w:lineRule="auto"/>
        <w:jc w:val="both"/>
      </w:pPr>
      <w:r w:rsidRPr="003F44E9">
        <w:rPr>
          <w:i/>
        </w:rPr>
        <w:t>Variable plots.</w:t>
      </w:r>
      <w:r w:rsidRPr="003F44E9">
        <w:t xml:space="preserve"> </w:t>
      </w:r>
      <w:r w:rsidR="00731BEC" w:rsidRPr="003F44E9">
        <w:t xml:space="preserve">To visualize selected variables, </w:t>
      </w:r>
      <w:r w:rsidR="008146A8">
        <w:t xml:space="preserve">we proposed </w:t>
      </w:r>
      <w:r w:rsidR="00731BEC" w:rsidRPr="003F44E9">
        <w:t>circos plot</w:t>
      </w:r>
      <w:r w:rsidR="007E2516">
        <w:t xml:space="preserve"> (</w:t>
      </w:r>
      <w:r w:rsidR="007E2516" w:rsidRPr="00B44CB5">
        <w:rPr>
          <w:b/>
        </w:rPr>
        <w:t>Figure 5D</w:t>
      </w:r>
      <w:r w:rsidR="007E2516">
        <w:t>)</w:t>
      </w:r>
      <w:r w:rsidR="00731BEC" w:rsidRPr="003F44E9">
        <w:t xml:space="preserve"> </w:t>
      </w:r>
      <w:r w:rsidR="009B1F2D" w:rsidRPr="003F44E9">
        <w:t xml:space="preserve">to represent correlations between and within </w:t>
      </w:r>
      <w:r w:rsidR="00731BEC" w:rsidRPr="003F44E9">
        <w:t>variables</w:t>
      </w:r>
      <w:r w:rsidR="009B1F2D" w:rsidRPr="003F44E9">
        <w:t xml:space="preserve"> from eac</w:t>
      </w:r>
      <w:r w:rsidR="00264934" w:rsidRPr="003F44E9">
        <w:t xml:space="preserve">h </w:t>
      </w:r>
      <w:r w:rsidR="001E1EFC">
        <w:t>dataset</w:t>
      </w:r>
      <w:r w:rsidR="00264934" w:rsidRPr="003F44E9">
        <w:t xml:space="preserve"> at the variable level</w:t>
      </w:r>
      <w:r w:rsidR="009B1F2D" w:rsidRPr="003F44E9">
        <w:t xml:space="preserve">. </w:t>
      </w:r>
      <w:r w:rsidR="00550F9C" w:rsidRPr="003F44E9">
        <w:t>The association between variables is computed using a similarity score that is analogous to a Pearson correlation coefficient, as previously described</w:t>
      </w:r>
      <w:r w:rsidR="0071623A">
        <w:t xml:space="preserve"> in</w:t>
      </w:r>
      <w:r w:rsidR="00550F9C" w:rsidRPr="003F44E9">
        <w:t xml:space="preserve"> </w:t>
      </w:r>
      <w:r w:rsidR="00C14E1A" w:rsidRPr="003F44E9">
        <w:fldChar w:fldCharType="begin"/>
      </w:r>
      <w:r w:rsidR="00892505">
        <w:instrText xml:space="preserve"> ADDIN ZOTERO_ITEM CSL_CITATION {"citationID":"2jo40ih0la","properties":{"formattedCitation":"[29]","plainCitation":"[29]"},"citationItems":[{"id":39,"uris":["http://zotero.org/users/2545847/items/WASI85FT"],"uri":["http://zotero.org/users/2545847/items/WASI85FT"],"itemData":{"id":39,"type":"article-journal","title":"Visualising associations between paired ‘omics’ data sets","container-title":"BioData mining","page":"1–23","volume":"5","issue":"1","source":"Google Scholar","URL":"http://link.springer.com/article/10.1186/1756-0381-5-19","author":[{"family":"González","given":"Ignacio"},{"family":"Lê Cao","given":"Kim-Anh"},{"family":"Davis","given":"Melissa J."},{"family":"Déjean","given":"Sébastien"}],"issued":{"date-parts":[["2012"]]},"accessed":{"date-parts":[["2015",7,15]]}}}],"schema":"https://github.com/citation-style-language/schema/raw/master/csl-citation.json"} </w:instrText>
      </w:r>
      <w:r w:rsidR="00C14E1A" w:rsidRPr="003F44E9">
        <w:fldChar w:fldCharType="separate"/>
      </w:r>
      <w:r w:rsidR="00892505">
        <w:rPr>
          <w:noProof/>
        </w:rPr>
        <w:t>[29]</w:t>
      </w:r>
      <w:r w:rsidR="00C14E1A" w:rsidRPr="003F44E9">
        <w:fldChar w:fldCharType="end"/>
      </w:r>
      <w:r w:rsidR="00C14E1A" w:rsidRPr="003F44E9">
        <w:t>.</w:t>
      </w:r>
      <w:r w:rsidR="00550F9C" w:rsidRPr="003F44E9">
        <w:t xml:space="preserve"> For each </w:t>
      </w:r>
      <w:r w:rsidR="00020884">
        <w:t>omics</w:t>
      </w:r>
      <w:r w:rsidR="00550F9C" w:rsidRPr="003F44E9">
        <w:t xml:space="preserve"> dataset, DIABLO produces a </w:t>
      </w:r>
      <w:r w:rsidR="007059B7" w:rsidRPr="003F44E9">
        <w:t>variable coefficient matrix of size (</w:t>
      </w:r>
      <w:r w:rsidR="007059B7" w:rsidRPr="00B44CB5">
        <w:rPr>
          <w:i/>
        </w:rPr>
        <w:t>p</w:t>
      </w:r>
      <w:r w:rsidR="007059B7" w:rsidRPr="00B44CB5">
        <w:rPr>
          <w:i/>
          <w:vertAlign w:val="subscript"/>
        </w:rPr>
        <w:t>k</w:t>
      </w:r>
      <w:r w:rsidR="007059B7" w:rsidRPr="00B44CB5">
        <w:rPr>
          <w:i/>
        </w:rPr>
        <w:t xml:space="preserve"> x H</w:t>
      </w:r>
      <w:r w:rsidR="007059B7" w:rsidRPr="003F44E9">
        <w:t xml:space="preserve">), where </w:t>
      </w:r>
      <w:r w:rsidR="007059B7" w:rsidRPr="00B44CB5">
        <w:rPr>
          <w:i/>
        </w:rPr>
        <w:t>H</w:t>
      </w:r>
      <w:r w:rsidR="007059B7" w:rsidRPr="003F44E9">
        <w:t xml:space="preserve"> is the </w:t>
      </w:r>
      <w:r w:rsidR="0071623A">
        <w:t xml:space="preserve">total </w:t>
      </w:r>
      <w:r w:rsidR="007059B7" w:rsidRPr="003F44E9">
        <w:t>number of components in the model</w:t>
      </w:r>
      <w:r w:rsidR="00550F9C" w:rsidRPr="003F44E9">
        <w:t>. The product of any two matrices</w:t>
      </w:r>
      <w:r w:rsidR="00F373EF">
        <w:t xml:space="preserve"> </w:t>
      </w:r>
      <w:r w:rsidR="00550F9C" w:rsidRPr="003F44E9">
        <w:t>approximates the association score between var</w:t>
      </w:r>
      <w:r w:rsidR="00D55E51" w:rsidRPr="003F44E9">
        <w:t xml:space="preserve">iables of the two </w:t>
      </w:r>
      <w:r w:rsidR="00020884">
        <w:t>omics</w:t>
      </w:r>
      <w:r w:rsidR="00D55E51" w:rsidRPr="003F44E9">
        <w:t xml:space="preserve"> datasets</w:t>
      </w:r>
      <w:r w:rsidR="00193E1A">
        <w:t xml:space="preserve">. The association between variables </w:t>
      </w:r>
      <w:r w:rsidR="00D55E51" w:rsidRPr="003F44E9">
        <w:t xml:space="preserve">is displayed as a </w:t>
      </w:r>
      <w:r w:rsidR="00193E1A">
        <w:t xml:space="preserve">color coded </w:t>
      </w:r>
      <w:r w:rsidR="00D55E51" w:rsidRPr="003F44E9">
        <w:t>link inside the plot</w:t>
      </w:r>
      <w:r w:rsidR="00550F9C" w:rsidRPr="003F44E9">
        <w:t xml:space="preserve"> </w:t>
      </w:r>
      <w:r w:rsidR="00D55E51" w:rsidRPr="003F44E9">
        <w:t>to represent a positive</w:t>
      </w:r>
      <w:r w:rsidR="00193E1A">
        <w:t xml:space="preserve"> or </w:t>
      </w:r>
      <w:r w:rsidR="00D55E51" w:rsidRPr="003F44E9">
        <w:t>negative correlation above a</w:t>
      </w:r>
      <w:r w:rsidR="00193E1A">
        <w:t xml:space="preserve"> user-specified </w:t>
      </w:r>
      <w:r w:rsidR="00D55E51" w:rsidRPr="003F44E9">
        <w:t xml:space="preserve">threshold. The selected variables are represented on the side of the circos plot, with </w:t>
      </w:r>
      <w:r w:rsidR="004F5676">
        <w:t xml:space="preserve">side </w:t>
      </w:r>
      <w:r w:rsidR="00D55E51" w:rsidRPr="003F44E9">
        <w:t xml:space="preserve">colors indicating </w:t>
      </w:r>
      <w:r w:rsidR="00193FA9">
        <w:t xml:space="preserve">each </w:t>
      </w:r>
      <w:r w:rsidR="00020884">
        <w:t>omics</w:t>
      </w:r>
      <w:r w:rsidR="00193FA9">
        <w:t xml:space="preserve"> type</w:t>
      </w:r>
      <w:r w:rsidR="00D55E51" w:rsidRPr="003F44E9">
        <w:t>,</w:t>
      </w:r>
      <w:r w:rsidR="00193FA9">
        <w:t xml:space="preserve"> optional</w:t>
      </w:r>
      <w:r w:rsidR="00D55E51" w:rsidRPr="003F44E9">
        <w:t xml:space="preserve"> line plots</w:t>
      </w:r>
      <w:r w:rsidR="00C41963">
        <w:t xml:space="preserve"> represent</w:t>
      </w:r>
      <w:r w:rsidR="00D55E51" w:rsidRPr="003F44E9">
        <w:t xml:space="preserve"> the exp</w:t>
      </w:r>
      <w:r w:rsidR="002950FF">
        <w:t>ression levels in each phenotypic</w:t>
      </w:r>
      <w:r w:rsidR="00D55E51" w:rsidRPr="003F44E9">
        <w:t xml:space="preserve"> group. </w:t>
      </w:r>
      <w:r w:rsidR="00A0409D" w:rsidRPr="003F44E9">
        <w:t xml:space="preserve">When </w:t>
      </w:r>
      <w:r w:rsidR="00A02BF9">
        <w:t xml:space="preserve">we compared </w:t>
      </w:r>
      <w:r w:rsidR="00A0409D" w:rsidRPr="003F44E9">
        <w:t>several approaches</w:t>
      </w:r>
      <w:r w:rsidR="00A02BF9">
        <w:t xml:space="preserve"> that do not output latent components (e.g. Enet) </w:t>
      </w:r>
      <w:r w:rsidR="00A0409D" w:rsidRPr="003F44E9">
        <w:t>we calculated inste</w:t>
      </w:r>
      <w:r w:rsidR="00264934" w:rsidRPr="003F44E9">
        <w:t>ad a Pearson correlation matrix</w:t>
      </w:r>
      <w:r w:rsidR="00B423AF">
        <w:t>, where</w:t>
      </w:r>
      <w:r w:rsidR="00767BF8">
        <w:t xml:space="preserve"> e</w:t>
      </w:r>
      <w:r w:rsidR="00D55E51" w:rsidRPr="003F44E9">
        <w:t>ach link represents a Pearson correlation coefficient</w:t>
      </w:r>
      <w:r w:rsidR="00A81827">
        <w:t>.</w:t>
      </w:r>
    </w:p>
    <w:p w14:paraId="7187EE96" w14:textId="77777777" w:rsidR="009B604F" w:rsidRPr="003F44E9" w:rsidRDefault="009B604F" w:rsidP="003F44E9">
      <w:pPr>
        <w:widowControl w:val="0"/>
        <w:autoSpaceDE w:val="0"/>
        <w:autoSpaceDN w:val="0"/>
        <w:adjustRightInd w:val="0"/>
        <w:spacing w:line="480" w:lineRule="auto"/>
        <w:jc w:val="both"/>
        <w:rPr>
          <w:i/>
        </w:rPr>
      </w:pPr>
    </w:p>
    <w:p w14:paraId="69D525F6" w14:textId="63B13652" w:rsidR="009B1F2D" w:rsidRPr="003F44E9" w:rsidRDefault="00264934" w:rsidP="003F44E9">
      <w:pPr>
        <w:widowControl w:val="0"/>
        <w:autoSpaceDE w:val="0"/>
        <w:autoSpaceDN w:val="0"/>
        <w:adjustRightInd w:val="0"/>
        <w:spacing w:line="480" w:lineRule="auto"/>
        <w:jc w:val="both"/>
      </w:pPr>
      <w:r w:rsidRPr="00556F55">
        <w:rPr>
          <w:i/>
        </w:rPr>
        <w:t>Clustered Image Map (CIM)</w:t>
      </w:r>
      <w:r w:rsidR="006B49EA" w:rsidRPr="00556F55">
        <w:rPr>
          <w:i/>
        </w:rPr>
        <w:t>.</w:t>
      </w:r>
      <w:r w:rsidR="006B49EA" w:rsidRPr="00556F55">
        <w:t xml:space="preserve"> A</w:t>
      </w:r>
      <w:r w:rsidR="001C649E" w:rsidRPr="00556F55">
        <w:t xml:space="preserve"> clustered image map </w:t>
      </w:r>
      <w:r w:rsidRPr="00556F55">
        <w:fldChar w:fldCharType="begin"/>
      </w:r>
      <w:r w:rsidR="00892505">
        <w:instrText xml:space="preserve"> ADDIN ZOTERO_ITEM CSL_CITATION {"citationID":"1mii3v3888","properties":{"formattedCitation":"[29]","plainCitation":"[29]"},"citationItems":[{"id":39,"uris":["http://zotero.org/users/2545847/items/WASI85FT"],"uri":["http://zotero.org/users/2545847/items/WASI85FT"],"itemData":{"id":39,"type":"article-journal","title":"Visualising associations between paired ‘omics’ data sets","container-title":"BioData mining","page":"1–23","volume":"5","issue":"1","source":"Google Scholar","URL":"http://link.springer.com/article/10.1186/1756-0381-5-19","author":[{"family":"González","given":"Ignacio"},{"family":"Lê Cao","given":"Kim-Anh"},{"family":"Davis","given":"Melissa J."},{"family":"Déjean","given":"Sébastien"}],"issued":{"date-parts":[["2012"]]},"accessed":{"date-parts":[["2015",7,15]]}}}],"schema":"https://github.com/citation-style-language/schema/raw/master/csl-citation.json"} </w:instrText>
      </w:r>
      <w:r w:rsidRPr="00556F55">
        <w:fldChar w:fldCharType="separate"/>
      </w:r>
      <w:r w:rsidR="00892505">
        <w:rPr>
          <w:noProof/>
        </w:rPr>
        <w:t>[29]</w:t>
      </w:r>
      <w:r w:rsidRPr="00556F55">
        <w:fldChar w:fldCharType="end"/>
      </w:r>
      <w:r w:rsidRPr="00556F55">
        <w:t xml:space="preserve"> </w:t>
      </w:r>
      <w:r w:rsidR="001C649E" w:rsidRPr="00556F55">
        <w:t xml:space="preserve">based on the </w:t>
      </w:r>
      <w:r w:rsidR="00556F55" w:rsidRPr="00556F55">
        <w:t xml:space="preserve">Euclidean </w:t>
      </w:r>
      <w:r w:rsidR="001C649E" w:rsidRPr="00556F55">
        <w:t xml:space="preserve">distance and the </w:t>
      </w:r>
      <w:r w:rsidR="00556F55" w:rsidRPr="00556F55">
        <w:t>complete</w:t>
      </w:r>
      <w:r w:rsidR="001C649E" w:rsidRPr="00556F55">
        <w:t xml:space="preserve"> linkage</w:t>
      </w:r>
      <w:r w:rsidR="00142F86" w:rsidRPr="00556F55">
        <w:t xml:space="preserve"> displays an unsupervised clustering between the selected variables</w:t>
      </w:r>
      <w:r w:rsidR="00BC4810" w:rsidRPr="00556F55">
        <w:t xml:space="preserve"> </w:t>
      </w:r>
      <w:r w:rsidR="00BC4810" w:rsidRPr="00556F55">
        <w:lastRenderedPageBreak/>
        <w:t>(centered and scaled)</w:t>
      </w:r>
      <w:r w:rsidR="00142F86" w:rsidRPr="00556F55">
        <w:t xml:space="preserve"> and </w:t>
      </w:r>
      <w:r w:rsidRPr="00556F55">
        <w:t>the samples</w:t>
      </w:r>
      <w:r w:rsidR="00EB5704" w:rsidRPr="00556F55">
        <w:t>.</w:t>
      </w:r>
      <w:r w:rsidR="00BC4810" w:rsidRPr="00556F55">
        <w:t xml:space="preserve"> Color bars represent </w:t>
      </w:r>
      <w:r w:rsidR="00A81827">
        <w:t>the sample phenotypic</w:t>
      </w:r>
      <w:r w:rsidR="00A15A8D" w:rsidRPr="00556F55">
        <w:t xml:space="preserve"> group</w:t>
      </w:r>
      <w:r w:rsidR="00A81827">
        <w:t>s</w:t>
      </w:r>
      <w:r w:rsidR="00A15A8D" w:rsidRPr="00556F55">
        <w:t xml:space="preserve"> (col</w:t>
      </w:r>
      <w:r w:rsidR="00BC4810" w:rsidRPr="00556F55">
        <w:t xml:space="preserve">umns) and the type of </w:t>
      </w:r>
      <w:r w:rsidR="00020884">
        <w:t>omics</w:t>
      </w:r>
      <w:r w:rsidR="00BC4810" w:rsidRPr="00556F55">
        <w:t xml:space="preserve"> (rows)</w:t>
      </w:r>
      <w:r w:rsidR="00A81827">
        <w:t xml:space="preserve"> variables</w:t>
      </w:r>
      <w:r w:rsidR="00BC4810" w:rsidRPr="00556F55">
        <w:t>.</w:t>
      </w:r>
    </w:p>
    <w:p w14:paraId="1B443597" w14:textId="77777777" w:rsidR="001F3579" w:rsidRPr="003F44E9" w:rsidRDefault="001F3579" w:rsidP="003F44E9">
      <w:pPr>
        <w:spacing w:line="480" w:lineRule="auto"/>
        <w:jc w:val="both"/>
        <w:rPr>
          <w:b/>
          <w:lang w:val="en-CA"/>
        </w:rPr>
      </w:pPr>
    </w:p>
    <w:p w14:paraId="22C89FE6" w14:textId="7D232873" w:rsidR="001F3579" w:rsidRPr="003F44E9" w:rsidRDefault="005702CC" w:rsidP="003F44E9">
      <w:pPr>
        <w:spacing w:line="480" w:lineRule="auto"/>
        <w:jc w:val="both"/>
        <w:rPr>
          <w:b/>
          <w:lang w:val="en-CA"/>
        </w:rPr>
      </w:pPr>
      <w:r w:rsidRPr="003F44E9">
        <w:rPr>
          <w:b/>
          <w:lang w:val="en-CA"/>
        </w:rPr>
        <w:t>Gene-set enrichment analyses</w:t>
      </w:r>
    </w:p>
    <w:p w14:paraId="169603FD" w14:textId="0BB589FB" w:rsidR="004A7D94" w:rsidRDefault="00755F6A" w:rsidP="00556F55">
      <w:pPr>
        <w:spacing w:line="480" w:lineRule="auto"/>
        <w:jc w:val="both"/>
      </w:pPr>
      <w:r w:rsidRPr="003F44E9">
        <w:t xml:space="preserve">Significance of enrichment was determined using a hypergeometric test of the overlap between the selected features (mapped to official HUGO gene symbols or official miRNA symbols) and the various gene sets contained in the collections. In order to carry out the comparison, each feature set was mapped back to official HUGO gene symbols. This was done as follows across the respective data types: 1) mRNA – gene symbols used as-is. 2) DNA methylation – features were mapped to coding gene symbol manually from downloaded annotation file. 3) Protein – features mapped to coding gene symbol manually from downloaded annotation file. 4) miRNA –a previously described strategy was used </w:t>
      </w:r>
      <w:r w:rsidRPr="003F44E9">
        <w:fldChar w:fldCharType="begin"/>
      </w:r>
      <w:r w:rsidR="00892505">
        <w:instrText xml:space="preserve"> ADDIN ZOTERO_ITEM CSL_CITATION {"citationID":"avteal9ud","properties":{"formattedCitation":"[30]","plainCitation":"[30]"},"citationItems":[{"id":631,"uris":["http://zotero.org/users/2545847/items/P4VNFI6I"],"uri":["http://zotero.org/users/2545847/items/P4VNFI6I"],"itemData":{"id":631,"type":"article-journal","title":"Pathway analysis from lists of microRNAs: common pitfalls and alternative strategy","container-title":"Nucleic Acids Research","page":"3490-3497","volume":"43","issue":"7","source":"CrossRef","URL":"http://nar.oxfordjournals.org/lookup/doi/10.1093/nar/gkv249","DOI":"10.1093/nar/gkv249","ISSN":"0305-1048, 1362-4962","shortTitle":"Pathway analysis from lists of microRNAs","language":"en","author":[{"family":"Godard","given":"P."},{"family":"Eyll","given":"J.","non-dropping-particle":"van"}],"issued":{"date-parts":[["2015",4,20]]},"accessed":{"date-parts":[["2016",5,25]]}}}],"schema":"https://github.com/citation-style-language/schema/raw/master/csl-citation.json"} </w:instrText>
      </w:r>
      <w:r w:rsidRPr="003F44E9">
        <w:fldChar w:fldCharType="separate"/>
      </w:r>
      <w:r w:rsidR="00892505">
        <w:rPr>
          <w:noProof/>
        </w:rPr>
        <w:t>[30]</w:t>
      </w:r>
      <w:r w:rsidRPr="003F44E9">
        <w:fldChar w:fldCharType="end"/>
      </w:r>
      <w:r w:rsidRPr="003F44E9">
        <w:t>. Briefly, all gene sets were mapped back to a set of miRNAs associated with them</w:t>
      </w:r>
      <w:r w:rsidR="00523342" w:rsidRPr="003F44E9">
        <w:t>,</w:t>
      </w:r>
      <w:r w:rsidRPr="003F44E9">
        <w:t xml:space="preserve"> using a database of computationally predicted target genes for each miRNA (e.g. if a gene set is composed of genes A, B and C, genes A and B are targets of miRNA X, while gene C is a target of miRNA Y and Z, the new gene set will be made up of miRNA X, Y and Z. This effectively deals with deduplication issues.) Enrichment of the miRNA features was then assessed against these transformed gene sets.</w:t>
      </w:r>
      <w:r w:rsidR="00523342" w:rsidRPr="003F44E9">
        <w:t xml:space="preserve"> </w:t>
      </w:r>
    </w:p>
    <w:p w14:paraId="3E7FA220" w14:textId="3F48D937" w:rsidR="00755F6A" w:rsidRPr="003F44E9" w:rsidRDefault="00523342" w:rsidP="00556F55">
      <w:pPr>
        <w:spacing w:line="480" w:lineRule="auto"/>
        <w:jc w:val="both"/>
      </w:pPr>
      <w:r w:rsidRPr="003F44E9">
        <w:t>The following collections were used as gene</w:t>
      </w:r>
      <w:r w:rsidR="003E2B9A">
        <w:t>-</w:t>
      </w:r>
      <w:r w:rsidRPr="003F44E9">
        <w:t xml:space="preserve">sets for the enrichment </w:t>
      </w:r>
      <w:r w:rsidR="00492A66" w:rsidRPr="003F44E9">
        <w:t xml:space="preserve">analysis </w:t>
      </w:r>
      <w:r w:rsidR="00492A66" w:rsidRPr="003F44E9">
        <w:fldChar w:fldCharType="begin"/>
      </w:r>
      <w:r w:rsidR="00892505">
        <w:instrText xml:space="preserve"> ADDIN ZOTERO_ITEM CSL_CITATION {"citationID":"1qc5561c4f","properties":{"formattedCitation":"[31]","plainCitation":"[31]"},"citationItems":[{"id":955,"uris":["http://zotero.org/users/2545847/items/Q9D6XGWC"],"uri":["http://zotero.org/users/2545847/items/Q9D6XGWC"],"itemData":{"id":955,"type":"article-journal","title":"Gene set enrichment analysis: a knowledge-based approach for interpreting genome-wide expression profiles","container-title":"Proceedings of the National Academy of Sciences","page":"15545–15550","volume":"102","issue":"43","source":"Google Scholar","URL":"http://www.pnas.org/content/102/43/15545.short","shortTitle":"Gene set enrichment analysis","author":[{"family":"Subramanian","given":"Aravind"},{"family":"Tamayo","given":"Pablo"},{"family":"Mootha","given":"Vamsi K."},{"family":"Mukherjee","given":"Sayan"},{"family":"Ebert","given":"Benjamin L."},{"family":"Gillette","given":"Michael A."},{"family":"Paulovich","given":"Amanda"},{"family":"Pomeroy","given":"Scott L."},{"family":"Golub","given":"Todd R."},{"family":"Lander","given":"Eric S."},{"literal":"others"}],"issued":{"date-parts":[["2005"]]},"accessed":{"date-parts":[["2016",7,26]]}}}],"schema":"https://github.com/citation-style-language/schema/raw/master/csl-citation.json"} </w:instrText>
      </w:r>
      <w:r w:rsidR="00492A66" w:rsidRPr="003F44E9">
        <w:fldChar w:fldCharType="separate"/>
      </w:r>
      <w:r w:rsidR="00892505">
        <w:rPr>
          <w:noProof/>
        </w:rPr>
        <w:t>[31]</w:t>
      </w:r>
      <w:r w:rsidR="00492A66" w:rsidRPr="003F44E9">
        <w:fldChar w:fldCharType="end"/>
      </w:r>
      <w:r w:rsidRPr="003F44E9">
        <w:t xml:space="preserve">: 1) </w:t>
      </w:r>
      <w:r w:rsidR="00755F6A" w:rsidRPr="003F44E9">
        <w:rPr>
          <w:b/>
        </w:rPr>
        <w:t>C2</w:t>
      </w:r>
      <w:r w:rsidR="00755F6A" w:rsidRPr="003F44E9">
        <w:t xml:space="preserve"> is a collection of curated gene sets such as Pathway Interaction DB (PID), Biocarta (BIOCARTA), Kyoto Encyclopedia of Genes and Genomes (KEGG), and Reactome (REACTOME)</w:t>
      </w:r>
      <w:r w:rsidR="005E0CF3" w:rsidRPr="003F44E9">
        <w:t>.</w:t>
      </w:r>
      <w:r w:rsidRPr="003F44E9">
        <w:t xml:space="preserve"> 2) </w:t>
      </w:r>
      <w:r w:rsidR="00755F6A" w:rsidRPr="003F44E9">
        <w:rPr>
          <w:b/>
        </w:rPr>
        <w:t>C6</w:t>
      </w:r>
      <w:r w:rsidR="002C049A" w:rsidRPr="003F44E9">
        <w:t xml:space="preserve"> is a collection of </w:t>
      </w:r>
      <w:r w:rsidR="003E2B9A">
        <w:t>oncogenic</w:t>
      </w:r>
      <w:r w:rsidR="00755F6A" w:rsidRPr="003F44E9">
        <w:t xml:space="preserve"> gene sets (signatures of cellul</w:t>
      </w:r>
      <w:r w:rsidR="003E2B9A">
        <w:t>ar pathways which are often dys</w:t>
      </w:r>
      <w:r w:rsidR="00755F6A" w:rsidRPr="003F44E9">
        <w:t>regulated in cancer).</w:t>
      </w:r>
    </w:p>
    <w:p w14:paraId="34014E5E" w14:textId="77777777" w:rsidR="002D7401" w:rsidRPr="003F44E9" w:rsidRDefault="002D7401" w:rsidP="003F44E9">
      <w:pPr>
        <w:spacing w:line="480" w:lineRule="auto"/>
        <w:jc w:val="both"/>
        <w:rPr>
          <w:b/>
          <w:lang w:val="en-CA"/>
        </w:rPr>
      </w:pPr>
    </w:p>
    <w:p w14:paraId="2B9ABFB4" w14:textId="5EEA7EBF" w:rsidR="00AD6B16" w:rsidRPr="003F44E9" w:rsidRDefault="002D7401" w:rsidP="003F44E9">
      <w:pPr>
        <w:spacing w:line="480" w:lineRule="auto"/>
        <w:jc w:val="both"/>
      </w:pPr>
      <w:r w:rsidRPr="003F44E9">
        <w:rPr>
          <w:b/>
          <w:i/>
        </w:rPr>
        <w:lastRenderedPageBreak/>
        <w:t>Input data in DIABLO.</w:t>
      </w:r>
      <w:r w:rsidRPr="003F44E9">
        <w:t xml:space="preserve"> </w:t>
      </w:r>
      <w:r w:rsidR="00AD6B16" w:rsidRPr="003F44E9">
        <w:t xml:space="preserve">While DIABLO does </w:t>
      </w:r>
      <w:r w:rsidR="004A7D94">
        <w:t>not assume particular data distributions</w:t>
      </w:r>
      <w:r w:rsidR="000A0712" w:rsidRPr="003F44E9">
        <w:t xml:space="preserve">, all </w:t>
      </w:r>
      <w:r w:rsidR="001E1EFC">
        <w:t>datasets</w:t>
      </w:r>
      <w:r w:rsidR="000A0712" w:rsidRPr="003F44E9">
        <w:t xml:space="preserve"> should </w:t>
      </w:r>
      <w:r w:rsidR="00AD6B16" w:rsidRPr="003F44E9">
        <w:t xml:space="preserve">be normalized appropriately according to each </w:t>
      </w:r>
      <w:r w:rsidR="00020884">
        <w:t>omics</w:t>
      </w:r>
      <w:r w:rsidR="00AD6B16" w:rsidRPr="003F44E9">
        <w:t xml:space="preserve"> platform</w:t>
      </w:r>
      <w:r w:rsidR="00BC6B80">
        <w:t xml:space="preserve"> and preprocessed if necessary</w:t>
      </w:r>
      <w:r w:rsidR="000A0712" w:rsidRPr="003F44E9">
        <w:t xml:space="preserve"> (see </w:t>
      </w:r>
      <w:r w:rsidR="00EF7854" w:rsidRPr="003F44E9">
        <w:t>normalization</w:t>
      </w:r>
      <w:r w:rsidR="000A0712" w:rsidRPr="003F44E9">
        <w:t xml:space="preserve"> step</w:t>
      </w:r>
      <w:r w:rsidR="00263C87" w:rsidRPr="003F44E9">
        <w:t>s</w:t>
      </w:r>
      <w:r w:rsidR="000A0712" w:rsidRPr="003F44E9">
        <w:t xml:space="preserve"> described below for </w:t>
      </w:r>
      <w:r w:rsidR="00263C87" w:rsidRPr="003F44E9">
        <w:t>each case study</w:t>
      </w:r>
      <w:r w:rsidR="000A0712" w:rsidRPr="003F44E9">
        <w:t>)</w:t>
      </w:r>
      <w:r w:rsidR="00AD6B16" w:rsidRPr="003F44E9">
        <w:t xml:space="preserve">. </w:t>
      </w:r>
      <w:r w:rsidR="0045647E" w:rsidRPr="003F44E9">
        <w:t xml:space="preserve">Samples should be represented in rows in the data matrices and match the same sample across </w:t>
      </w:r>
      <w:r w:rsidR="00020884">
        <w:t>omics</w:t>
      </w:r>
      <w:r w:rsidR="00263C87" w:rsidRPr="003F44E9">
        <w:t xml:space="preserve"> datasets</w:t>
      </w:r>
      <w:r w:rsidR="0045647E" w:rsidRPr="003F44E9">
        <w:t xml:space="preserve">. The phenotype outcome Y is a factor indicating the class membership of each sample. </w:t>
      </w:r>
      <w:r w:rsidR="00887C7A" w:rsidRPr="003F44E9">
        <w:t>The R function</w:t>
      </w:r>
      <w:r w:rsidR="00263C87" w:rsidRPr="003F44E9">
        <w:t xml:space="preserve">, </w:t>
      </w:r>
      <w:r w:rsidR="00E51878">
        <w:t>in mix</w:t>
      </w:r>
      <w:r w:rsidR="00020884">
        <w:t>Omics</w:t>
      </w:r>
      <w:r w:rsidR="00887C7A" w:rsidRPr="003F44E9">
        <w:t xml:space="preserve"> will internally</w:t>
      </w:r>
      <w:r w:rsidR="00346C2B" w:rsidRPr="003F44E9">
        <w:t xml:space="preserve"> center and scale each variable</w:t>
      </w:r>
      <w:r w:rsidR="00D509FA" w:rsidRPr="003F44E9">
        <w:t xml:space="preserve"> as is conventionally performed in </w:t>
      </w:r>
      <w:r w:rsidR="00E51878">
        <w:t>PLS-based</w:t>
      </w:r>
      <w:r w:rsidR="00E51878" w:rsidRPr="003F44E9">
        <w:t xml:space="preserve"> </w:t>
      </w:r>
      <w:r w:rsidR="00D509FA" w:rsidRPr="003F44E9">
        <w:t>models</w:t>
      </w:r>
      <w:r w:rsidR="00346C2B" w:rsidRPr="003F44E9">
        <w:t xml:space="preserve"> and </w:t>
      </w:r>
      <w:r w:rsidR="006C5796">
        <w:t xml:space="preserve">will </w:t>
      </w:r>
      <w:r w:rsidR="00346C2B" w:rsidRPr="003F44E9">
        <w:t>create the dummy matrix outcome from Y.</w:t>
      </w:r>
      <w:r w:rsidR="00F47F83" w:rsidRPr="003F44E9">
        <w:t xml:space="preserve"> A multilevel </w:t>
      </w:r>
      <w:r w:rsidR="00875816">
        <w:t xml:space="preserve">variance decomposition </w:t>
      </w:r>
      <w:r w:rsidR="00F47F83" w:rsidRPr="003F44E9">
        <w:t xml:space="preserve">option is available for repeated measures </w:t>
      </w:r>
      <w:r w:rsidR="00263C87" w:rsidRPr="003F44E9">
        <w:t xml:space="preserve">study </w:t>
      </w:r>
      <w:r w:rsidR="00F47F83" w:rsidRPr="003F44E9">
        <w:t>design</w:t>
      </w:r>
      <w:r w:rsidR="00263C87" w:rsidRPr="003F44E9">
        <w:t>s</w:t>
      </w:r>
      <w:r w:rsidR="007729C6">
        <w:t xml:space="preserve"> (see below)</w:t>
      </w:r>
      <w:r w:rsidR="00F47F83" w:rsidRPr="003F44E9">
        <w:t>.</w:t>
      </w:r>
    </w:p>
    <w:p w14:paraId="0C28D5AC" w14:textId="77777777" w:rsidR="0098754F" w:rsidRPr="003F44E9" w:rsidRDefault="0098754F" w:rsidP="003F44E9">
      <w:pPr>
        <w:spacing w:line="480" w:lineRule="auto"/>
        <w:jc w:val="both"/>
        <w:rPr>
          <w:b/>
        </w:rPr>
      </w:pPr>
    </w:p>
    <w:p w14:paraId="27F6C48B" w14:textId="1D752290" w:rsidR="005C2A98" w:rsidRPr="003F44E9" w:rsidRDefault="005C2A98" w:rsidP="003F44E9">
      <w:pPr>
        <w:spacing w:line="480" w:lineRule="auto"/>
        <w:jc w:val="both"/>
        <w:rPr>
          <w:b/>
          <w:lang w:val="en-CA"/>
        </w:rPr>
      </w:pPr>
      <w:r>
        <w:rPr>
          <w:b/>
          <w:lang w:val="en-CA"/>
        </w:rPr>
        <w:t>Data description and preprocessing</w:t>
      </w:r>
    </w:p>
    <w:p w14:paraId="128A12EE" w14:textId="4EF9EE70" w:rsidR="00F94303" w:rsidRPr="003F44E9" w:rsidRDefault="00CB3EF4" w:rsidP="003F44E9">
      <w:pPr>
        <w:spacing w:line="480" w:lineRule="auto"/>
        <w:jc w:val="both"/>
        <w:rPr>
          <w:b/>
          <w:lang w:val="en-CA"/>
        </w:rPr>
      </w:pPr>
      <w:r w:rsidRPr="003F44E9">
        <w:rPr>
          <w:b/>
          <w:lang w:val="en-CA"/>
        </w:rPr>
        <w:t xml:space="preserve">Breast cancer </w:t>
      </w:r>
      <w:r w:rsidR="00D870B1">
        <w:rPr>
          <w:b/>
          <w:lang w:val="en-CA"/>
        </w:rPr>
        <w:t>multi-omics</w:t>
      </w:r>
      <w:r w:rsidRPr="003F44E9">
        <w:rPr>
          <w:b/>
          <w:lang w:val="en-CA"/>
        </w:rPr>
        <w:t xml:space="preserve"> study.</w:t>
      </w:r>
    </w:p>
    <w:p w14:paraId="5604F606" w14:textId="167185E7" w:rsidR="00F94303" w:rsidRPr="003F44E9" w:rsidRDefault="00CB3EF4" w:rsidP="003F44E9">
      <w:pPr>
        <w:spacing w:line="480" w:lineRule="auto"/>
        <w:jc w:val="both"/>
        <w:outlineLvl w:val="0"/>
        <w:rPr>
          <w:lang w:val="en-CA"/>
        </w:rPr>
      </w:pPr>
      <w:r w:rsidRPr="003F44E9">
        <w:rPr>
          <w:b/>
          <w:lang w:val="en-CA"/>
        </w:rPr>
        <w:t>D</w:t>
      </w:r>
      <w:r w:rsidR="00F94303" w:rsidRPr="003F44E9">
        <w:rPr>
          <w:b/>
          <w:lang w:val="en-CA"/>
        </w:rPr>
        <w:t>atasets</w:t>
      </w:r>
      <w:r w:rsidR="00FF4CEA" w:rsidRPr="003F44E9">
        <w:rPr>
          <w:b/>
          <w:lang w:val="en-CA"/>
        </w:rPr>
        <w:t xml:space="preserve"> </w:t>
      </w:r>
      <w:r w:rsidRPr="003F44E9">
        <w:rPr>
          <w:b/>
          <w:lang w:val="en-CA"/>
        </w:rPr>
        <w:t>accession</w:t>
      </w:r>
      <w:r w:rsidR="00F94303" w:rsidRPr="003F44E9">
        <w:rPr>
          <w:b/>
          <w:lang w:val="en-CA"/>
        </w:rPr>
        <w:t>.</w:t>
      </w:r>
      <w:r w:rsidR="00F94303" w:rsidRPr="003F44E9">
        <w:rPr>
          <w:i/>
          <w:lang w:val="en-CA"/>
        </w:rPr>
        <w:t xml:space="preserve"> </w:t>
      </w:r>
      <w:r w:rsidR="00F94303" w:rsidRPr="003F44E9">
        <w:rPr>
          <w:lang w:val="en-CA"/>
        </w:rPr>
        <w:t xml:space="preserve">The level 3 TCGA data (version 2015_11_01) were retrieved from firebrowse.org hosted by the Broad Institute. The clinical data file (Merge_Clinical) was downloaded from the Primary tab of the BRCA Clinical Archives. The mRNA RSEM normalized dataset (illuminahiseq_rnaseqv2-RSEM_genes_normalized) was downloaded from the Primary tab of the BRCA mRNASeq Archives. The miRNA datasets (illuminahiseq_mirnaseq-miR_gene_expression and illuminaga_mirnaseq-miR_gene_expression) were downloaded from the Primary tab of the BRCA miRSeq Archives. The reverse phase protein array dataset (mda_rppa_core-protein_normalization) was downloaded from the Primary tab of the BRCA RPPA Archives. The beta values for the </w:t>
      </w:r>
      <w:r w:rsidR="00F94303" w:rsidRPr="003F44E9">
        <w:rPr>
          <w:lang w:val="en-CA"/>
        </w:rPr>
        <w:tab/>
        <w:t>methylation datasets (humanmethylation27-within_bioassay_data_set_function and humanmethylation450-</w:t>
      </w:r>
      <w:r w:rsidR="00F94303" w:rsidRPr="003F44E9">
        <w:rPr>
          <w:lang w:val="en-CA"/>
        </w:rPr>
        <w:lastRenderedPageBreak/>
        <w:t>within_bioassay_data_set_function MD5) were downloaded from the Primary tab of the BRCA Methylation Archives.</w:t>
      </w:r>
    </w:p>
    <w:p w14:paraId="106CF144" w14:textId="77777777" w:rsidR="00821C97" w:rsidRPr="003F44E9" w:rsidRDefault="00821C97" w:rsidP="003F44E9">
      <w:pPr>
        <w:spacing w:line="480" w:lineRule="auto"/>
        <w:jc w:val="both"/>
        <w:outlineLvl w:val="0"/>
        <w:rPr>
          <w:lang w:val="en-CA"/>
        </w:rPr>
      </w:pPr>
    </w:p>
    <w:p w14:paraId="6BD94635" w14:textId="106ED785" w:rsidR="00CB3EF4" w:rsidRPr="003F44E9" w:rsidRDefault="00CB3EF4" w:rsidP="003F44E9">
      <w:pPr>
        <w:spacing w:line="480" w:lineRule="auto"/>
        <w:jc w:val="both"/>
        <w:outlineLvl w:val="0"/>
        <w:rPr>
          <w:b/>
          <w:lang w:val="en-CA"/>
        </w:rPr>
      </w:pPr>
      <w:r w:rsidRPr="003F44E9">
        <w:rPr>
          <w:b/>
          <w:lang w:val="en-CA"/>
        </w:rPr>
        <w:t xml:space="preserve">Data </w:t>
      </w:r>
      <w:r w:rsidR="00C37B09" w:rsidRPr="003F44E9">
        <w:rPr>
          <w:b/>
          <w:lang w:val="en-CA"/>
        </w:rPr>
        <w:t>processing</w:t>
      </w:r>
      <w:r w:rsidRPr="003F44E9">
        <w:rPr>
          <w:b/>
          <w:lang w:val="en-CA"/>
        </w:rPr>
        <w:t xml:space="preserve">. </w:t>
      </w:r>
      <w:r w:rsidRPr="003F44E9">
        <w:rPr>
          <w:lang w:val="en-CA"/>
        </w:rPr>
        <w:t xml:space="preserve">Clinical data were present for 1098 subjects for 3,703 variables. </w:t>
      </w:r>
      <w:r w:rsidRPr="003F44E9">
        <w:rPr>
          <w:color w:val="000000"/>
        </w:rPr>
        <w:t xml:space="preserve">Un-annotated (29) transcripts were removed from the mRNA dataset (20,502 genes x 1212 samples). Two transcripts corresponded to </w:t>
      </w:r>
      <w:r w:rsidRPr="003F44E9">
        <w:rPr>
          <w:i/>
          <w:color w:val="000000"/>
        </w:rPr>
        <w:t>SLC35E2</w:t>
      </w:r>
      <w:r w:rsidRPr="003F44E9">
        <w:rPr>
          <w:color w:val="000000"/>
        </w:rPr>
        <w:t xml:space="preserve">, therefore one of the transcripts was re-labelled </w:t>
      </w:r>
      <w:r w:rsidRPr="003F44E9">
        <w:rPr>
          <w:i/>
          <w:color w:val="000000"/>
        </w:rPr>
        <w:t>SLC35E2.rep</w:t>
      </w:r>
      <w:r w:rsidRPr="003F44E9">
        <w:rPr>
          <w:color w:val="000000"/>
        </w:rPr>
        <w:t>. The miRNA datasets (1,046 miRNA x 1190 samples) was derived using two different Illumina technologies, the Illumina Genome Analyzer (341 samples) and the Illumina HiSeq (849 samples). The read counts instead of the reads_per_million_miRNA_mapped were used. The prote</w:t>
      </w:r>
      <w:r w:rsidR="00020884">
        <w:rPr>
          <w:color w:val="000000"/>
        </w:rPr>
        <w:t>omics</w:t>
      </w:r>
      <w:r w:rsidRPr="003F44E9">
        <w:rPr>
          <w:color w:val="000000"/>
        </w:rPr>
        <w:t xml:space="preserve"> dataset obtained using a reverse phase protein array consisted of 142 proteins for 410 samples. The methylation data was derived from two different platform, the Illumina Methylation 27 (27,578 CpG probes x 343 subjects) and the Illumina 450K (485,577</w:t>
      </w:r>
      <w:r w:rsidR="008541DF" w:rsidRPr="003F44E9">
        <w:rPr>
          <w:color w:val="000000"/>
        </w:rPr>
        <w:t xml:space="preserve"> CpG probes x 885 subjects). Th</w:t>
      </w:r>
      <w:r w:rsidRPr="003F44E9">
        <w:rPr>
          <w:color w:val="000000"/>
        </w:rPr>
        <w:t>ere were 25,978 CpG probes in common between the platforms. The PAM50 labels for 1182 samples were obtained from the TCGA staff.</w:t>
      </w:r>
    </w:p>
    <w:p w14:paraId="09674FCD" w14:textId="77777777" w:rsidR="00CB3EF4" w:rsidRPr="003F44E9" w:rsidRDefault="00CB3EF4" w:rsidP="003F44E9">
      <w:pPr>
        <w:spacing w:line="480" w:lineRule="auto"/>
        <w:ind w:firstLine="720"/>
        <w:jc w:val="both"/>
        <w:rPr>
          <w:color w:val="000000"/>
        </w:rPr>
      </w:pPr>
      <w:r w:rsidRPr="003F44E9">
        <w:rPr>
          <w:color w:val="000000"/>
        </w:rPr>
        <w:t xml:space="preserve">Since some samples were derived from the same individuals, all datasets were restricted to samples coming from the primary solid tumor (sample type code 01) and to the first vial (vial code A), resulting in the following datasets for mRNA (20,502 genes x 1080 subjects), miRNA (1,046 miRNAs x 1066 subjects), proteins (142 proteins x 403 subjects), CpGs (25,978 CpG probes x 1066 subjects) and 1049 subjects with PAM50 subtypes present. </w:t>
      </w:r>
    </w:p>
    <w:p w14:paraId="5B6D185A" w14:textId="77777777" w:rsidR="00CB3EF4" w:rsidRPr="003F44E9" w:rsidRDefault="00CB3EF4" w:rsidP="003F44E9">
      <w:pPr>
        <w:spacing w:line="480" w:lineRule="auto"/>
        <w:jc w:val="both"/>
        <w:rPr>
          <w:color w:val="000000"/>
        </w:rPr>
      </w:pPr>
    </w:p>
    <w:p w14:paraId="034C2D55" w14:textId="07C6CE51" w:rsidR="00CB3EF4" w:rsidRPr="003F44E9" w:rsidRDefault="00CB3EF4" w:rsidP="003F44E9">
      <w:pPr>
        <w:spacing w:line="480" w:lineRule="auto"/>
        <w:jc w:val="both"/>
        <w:outlineLvl w:val="0"/>
        <w:rPr>
          <w:b/>
          <w:color w:val="000000"/>
        </w:rPr>
      </w:pPr>
      <w:r w:rsidRPr="003F44E9">
        <w:rPr>
          <w:b/>
          <w:color w:val="000000"/>
        </w:rPr>
        <w:t xml:space="preserve">Training and test cohorts. </w:t>
      </w:r>
      <w:r w:rsidRPr="003F44E9">
        <w:rPr>
          <w:color w:val="000000"/>
        </w:rPr>
        <w:t>There were 387 subjects (Basal: 76, Her2: 38, LumA: 188, LumB: 77 and Normal: 8) common between the clinical, mRNA, miRNA, prote</w:t>
      </w:r>
      <w:r w:rsidR="00020884">
        <w:rPr>
          <w:color w:val="000000"/>
        </w:rPr>
        <w:t>omics</w:t>
      </w:r>
      <w:r w:rsidRPr="003F44E9">
        <w:rPr>
          <w:color w:val="000000"/>
        </w:rPr>
        <w:t xml:space="preserve">, methylation and PAM50 label datasets. The biomarker analysis was performed using 4 molecular datasets, </w:t>
      </w:r>
      <w:r w:rsidRPr="003F44E9">
        <w:rPr>
          <w:color w:val="000000"/>
        </w:rPr>
        <w:lastRenderedPageBreak/>
        <w:t xml:space="preserve">mRNA, miRNA, </w:t>
      </w:r>
      <w:r w:rsidR="00B44CB5">
        <w:rPr>
          <w:color w:val="000000"/>
        </w:rPr>
        <w:t>CpGs and proteins</w:t>
      </w:r>
      <w:r w:rsidRPr="003F44E9">
        <w:rPr>
          <w:color w:val="000000"/>
        </w:rPr>
        <w:t>. Since the prote</w:t>
      </w:r>
      <w:r w:rsidR="00020884">
        <w:rPr>
          <w:color w:val="000000"/>
        </w:rPr>
        <w:t>omics</w:t>
      </w:r>
      <w:r w:rsidRPr="003F44E9">
        <w:rPr>
          <w:color w:val="000000"/>
        </w:rPr>
        <w:t xml:space="preserve"> dataset was the limiting dataset, the test datasets only consisted of the mRNA, miRNA and CpG data matrices. The test cohort consisted of 638 subjects; Basal: 102, Her2: 40, LumA: 346, LumB: 122 and Normal: 28. Given the limited number of normal subjects, they were not used in the biomarker analysis.</w:t>
      </w:r>
    </w:p>
    <w:p w14:paraId="1C73DA4A" w14:textId="77777777" w:rsidR="00CB3EF4" w:rsidRPr="003F44E9" w:rsidRDefault="00CB3EF4" w:rsidP="003F44E9">
      <w:pPr>
        <w:spacing w:line="480" w:lineRule="auto"/>
        <w:jc w:val="both"/>
        <w:rPr>
          <w:color w:val="000000"/>
        </w:rPr>
      </w:pPr>
    </w:p>
    <w:p w14:paraId="238A1C82" w14:textId="1A9D61EE" w:rsidR="00CB3EF4" w:rsidRPr="003F44E9" w:rsidRDefault="00F2685F" w:rsidP="003F44E9">
      <w:pPr>
        <w:spacing w:line="480" w:lineRule="auto"/>
        <w:jc w:val="both"/>
        <w:outlineLvl w:val="0"/>
        <w:rPr>
          <w:b/>
          <w:color w:val="000000"/>
        </w:rPr>
      </w:pPr>
      <w:r w:rsidRPr="003F44E9">
        <w:rPr>
          <w:b/>
          <w:color w:val="000000"/>
        </w:rPr>
        <w:t>Normalization</w:t>
      </w:r>
      <w:r w:rsidR="001F6DFD" w:rsidRPr="003F44E9">
        <w:rPr>
          <w:b/>
          <w:color w:val="000000"/>
        </w:rPr>
        <w:t xml:space="preserve"> and pre</w:t>
      </w:r>
      <w:r w:rsidRPr="003F44E9">
        <w:rPr>
          <w:b/>
          <w:color w:val="000000"/>
        </w:rPr>
        <w:t>-</w:t>
      </w:r>
      <w:r w:rsidR="001F6DFD" w:rsidRPr="003F44E9">
        <w:rPr>
          <w:b/>
          <w:color w:val="000000"/>
        </w:rPr>
        <w:t>filtering</w:t>
      </w:r>
      <w:r w:rsidR="00CB3EF4" w:rsidRPr="003F44E9">
        <w:rPr>
          <w:b/>
          <w:color w:val="000000"/>
        </w:rPr>
        <w:t xml:space="preserve">. </w:t>
      </w:r>
      <w:r w:rsidR="00CB3EF4" w:rsidRPr="003F44E9">
        <w:rPr>
          <w:color w:val="000000"/>
        </w:rPr>
        <w:t>The count data for the mRNA dataset was normalized to log2-counts per million (logCPM), similar to limma voom</w:t>
      </w:r>
      <w:r w:rsidRPr="003F44E9">
        <w:rPr>
          <w:color w:val="000000"/>
        </w:rPr>
        <w:t xml:space="preserve"> </w:t>
      </w:r>
      <w:r w:rsidRPr="003F44E9">
        <w:rPr>
          <w:color w:val="000000"/>
        </w:rPr>
        <w:fldChar w:fldCharType="begin"/>
      </w:r>
      <w:r w:rsidR="00892505">
        <w:rPr>
          <w:color w:val="000000"/>
        </w:rPr>
        <w:instrText xml:space="preserve"> ADDIN ZOTERO_ITEM CSL_CITATION {"citationID":"11ktf7misl","properties":{"formattedCitation":"[32]","plainCitation":"[32]"},"citationItems":[{"id":260,"uris":["http://zotero.org/users/2545847/items/PVHT9WX4"],"uri":["http://zotero.org/users/2545847/items/PVHT9WX4"],"itemData":{"id":260,"type":"article-journal","title":"Voom: precision weights unlock linear model analysis tools for RNA-seq read counts","container-title":"Genome Biol","page":"R29","volume":"15","issue":"2","source":"Google Scholar","URL":"http://www.biomedcentral.com/content/pdf/gb-2014-15-2-r29.pdf","shortTitle":"Voom","author":[{"family":"Law","given":"Charity W."},{"family":"Chen","given":"Yunshun"},{"family":"Shi","given":"Wei"},{"family":"Smyth","given":"Gordon K."}],"issued":{"date-parts":[["2014"]]},"accessed":{"date-parts":[["2016",3,2]]}}}],"schema":"https://github.com/citation-style-language/schema/raw/master/csl-citation.json"} </w:instrText>
      </w:r>
      <w:r w:rsidRPr="003F44E9">
        <w:rPr>
          <w:color w:val="000000"/>
        </w:rPr>
        <w:fldChar w:fldCharType="separate"/>
      </w:r>
      <w:r w:rsidR="00892505">
        <w:rPr>
          <w:noProof/>
          <w:color w:val="000000"/>
        </w:rPr>
        <w:t>[32]</w:t>
      </w:r>
      <w:r w:rsidRPr="003F44E9">
        <w:rPr>
          <w:color w:val="000000"/>
        </w:rPr>
        <w:fldChar w:fldCharType="end"/>
      </w:r>
      <w:r w:rsidR="00CB3EF4" w:rsidRPr="003F44E9">
        <w:rPr>
          <w:color w:val="000000"/>
        </w:rPr>
        <w:t>:</w:t>
      </w:r>
    </w:p>
    <w:p w14:paraId="0474669F" w14:textId="77777777" w:rsidR="00CB3EF4" w:rsidRPr="003F44E9" w:rsidRDefault="00CB3EF4" w:rsidP="003F44E9">
      <w:pPr>
        <w:spacing w:line="480" w:lineRule="auto"/>
        <w:jc w:val="both"/>
        <w:rPr>
          <w:color w:val="000000"/>
        </w:rPr>
      </w:pPr>
      <w:r w:rsidRPr="003F44E9">
        <w:rPr>
          <w:noProof/>
          <w:color w:val="000000"/>
        </w:rPr>
        <w:drawing>
          <wp:inline distT="0" distB="0" distL="0" distR="0" wp14:anchorId="6A2E6CD1" wp14:editId="1211715C">
            <wp:extent cx="1993900" cy="546100"/>
            <wp:effectExtent l="0" t="0" r="12700" b="1270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993900" cy="546100"/>
                    </a:xfrm>
                    <a:prstGeom prst="rect">
                      <a:avLst/>
                    </a:prstGeom>
                  </pic:spPr>
                </pic:pic>
              </a:graphicData>
            </a:graphic>
          </wp:inline>
        </w:drawing>
      </w:r>
    </w:p>
    <w:p w14:paraId="00918881" w14:textId="77777777" w:rsidR="00CB3EF4" w:rsidRPr="003F44E9" w:rsidRDefault="00CB3EF4" w:rsidP="003F44E9">
      <w:pPr>
        <w:spacing w:line="480" w:lineRule="auto"/>
        <w:jc w:val="both"/>
        <w:rPr>
          <w:color w:val="000000"/>
        </w:rPr>
      </w:pPr>
      <w:r w:rsidRPr="003F44E9">
        <w:rPr>
          <w:color w:val="000000"/>
        </w:rPr>
        <w:t>After library size normalization, genes with counts less than 0 were removed. In addition, the 3000 most variable genes based on the median absolute deviation (MAD) were retained for downstream analysis. The PAM50 genes were also removed from the mRNA dataset prior to analyses. Similarly, the miRNA count data was normalized to logCPM and miRNA transcripts with counts less than 0 were also removed. The CpG probes containing missing data were removed from the methylation data and the 2000 most variable probes based on MAD were retained for downstream analysis.</w:t>
      </w:r>
    </w:p>
    <w:p w14:paraId="3DD9E955" w14:textId="77777777" w:rsidR="00CB3EF4" w:rsidRPr="003F44E9" w:rsidRDefault="00CB3EF4" w:rsidP="003F44E9">
      <w:pPr>
        <w:spacing w:line="480" w:lineRule="auto"/>
        <w:jc w:val="both"/>
        <w:outlineLvl w:val="0"/>
        <w:rPr>
          <w:b/>
          <w:lang w:val="en-CA"/>
        </w:rPr>
      </w:pPr>
    </w:p>
    <w:p w14:paraId="175F1B8D" w14:textId="7578127A" w:rsidR="00F94303" w:rsidRPr="003F44E9" w:rsidRDefault="000E1A79" w:rsidP="003F44E9">
      <w:pPr>
        <w:spacing w:line="480" w:lineRule="auto"/>
        <w:jc w:val="both"/>
        <w:rPr>
          <w:b/>
          <w:lang w:val="en-CA"/>
        </w:rPr>
      </w:pPr>
      <w:r w:rsidRPr="003F44E9">
        <w:rPr>
          <w:b/>
          <w:lang w:val="en-CA"/>
        </w:rPr>
        <w:t xml:space="preserve">Asthma </w:t>
      </w:r>
      <w:r w:rsidR="00D870B1">
        <w:rPr>
          <w:b/>
          <w:lang w:val="en-CA"/>
        </w:rPr>
        <w:t>multi-omics</w:t>
      </w:r>
      <w:r w:rsidRPr="003F44E9">
        <w:rPr>
          <w:b/>
          <w:lang w:val="en-CA"/>
        </w:rPr>
        <w:t xml:space="preserve"> study</w:t>
      </w:r>
    </w:p>
    <w:p w14:paraId="36B09BC2" w14:textId="56275296" w:rsidR="00F94303" w:rsidRPr="003F44E9" w:rsidRDefault="00CA5181" w:rsidP="003F44E9">
      <w:pPr>
        <w:spacing w:line="480" w:lineRule="auto"/>
        <w:jc w:val="both"/>
        <w:rPr>
          <w:lang w:val="en-CA"/>
        </w:rPr>
      </w:pPr>
      <w:r w:rsidRPr="003F44E9">
        <w:rPr>
          <w:b/>
          <w:lang w:val="en-CA"/>
        </w:rPr>
        <w:t>D</w:t>
      </w:r>
      <w:r w:rsidR="00F94303" w:rsidRPr="003F44E9">
        <w:rPr>
          <w:b/>
          <w:lang w:val="en-CA"/>
        </w:rPr>
        <w:t>atasets</w:t>
      </w:r>
      <w:r w:rsidR="00EF7854" w:rsidRPr="003F44E9">
        <w:rPr>
          <w:b/>
          <w:lang w:val="en-CA"/>
        </w:rPr>
        <w:t xml:space="preserve"> </w:t>
      </w:r>
      <w:r w:rsidRPr="003F44E9">
        <w:rPr>
          <w:b/>
          <w:lang w:val="en-CA"/>
        </w:rPr>
        <w:t>accession</w:t>
      </w:r>
      <w:r w:rsidR="00F94303" w:rsidRPr="003F44E9">
        <w:rPr>
          <w:b/>
          <w:lang w:val="en-CA"/>
        </w:rPr>
        <w:t>.</w:t>
      </w:r>
      <w:r w:rsidR="00F94303" w:rsidRPr="003F44E9">
        <w:rPr>
          <w:lang w:val="en-CA"/>
        </w:rPr>
        <w:t xml:space="preserve"> Paired </w:t>
      </w:r>
      <w:r w:rsidR="00F94303" w:rsidRPr="003F44E9">
        <w:t>blood samples were obtained from 14 asthmatic individuals undergoing allergen inhalation challenge as previously described</w:t>
      </w:r>
      <w:r w:rsidR="00F94303" w:rsidRPr="003F44E9">
        <w:fldChar w:fldCharType="begin"/>
      </w:r>
      <w:r w:rsidR="00892505">
        <w:instrText xml:space="preserve"> ADDIN ZOTERO_ITEM CSL_CITATION {"citationID":"m5qa74ud","properties":{"formattedCitation":"[33]","plainCitation":"[33]"},"citationItems":[{"id":251,"uris":["http://zotero.org/users/2545847/items/NH6KXUIG"],"uri":["http://zotero.org/users/2545847/items/NH6KXUIG"],"itemData":{"id":251,"type":"article-journal","title":"Plasma proteomics can discriminate isolated early from dual responses in asthmatic individuals undergoing an allergen inhalation challenge","container-title":"PROTEOMICS - Clinical Applications","page":"476-485","volume":"6","issue":"9-10","source":"CrossRef","URL":"http://doi.wiley.com/10.1002/prca.201200013","DOI":"10.1002/prca.201200013","ISSN":"18628346","language":"en","author":[{"family":"Singh","given":"Amrit"},{"family":"Cohen Freue","given":"Gabriela V."},{"family":"Oosthuizen","given":"Jean L."},{"family":"Kam","given":"Sarah H. Y."},{"family":"Ruan","given":"Jian"},{"family":"Takhar","given":"Mandeep K."},{"family":"Gauvreau","given":"Gail M."},{"family":"O'Byrne","given":"Paul M."},{"family":"FitzGerald","given":"J. Mark"},{"family":"Boulet","given":"Louis-Philippe"},{"family":"Borchers","given":"Christoph H."},{"family":"Tebbutt","given":"Scott J."}],"issued":{"date-parts":[["2012",10]]},"accessed":{"date-parts":[["2016",3,2]]}}}],"schema":"https://github.com/citation-style-language/schema/raw/master/csl-citation.json"} </w:instrText>
      </w:r>
      <w:r w:rsidR="00F94303" w:rsidRPr="003F44E9">
        <w:fldChar w:fldCharType="separate"/>
      </w:r>
      <w:r w:rsidR="00892505">
        <w:rPr>
          <w:rFonts w:eastAsia="Times New Roman"/>
        </w:rPr>
        <w:t>[33]</w:t>
      </w:r>
      <w:r w:rsidR="00F94303" w:rsidRPr="003F44E9">
        <w:fldChar w:fldCharType="end"/>
      </w:r>
      <w:r w:rsidR="00F94303" w:rsidRPr="003F44E9">
        <w:t xml:space="preserve">. Cell counts were obtained from a hematolyzer (percentage of Neutrophils, Lymphocytes, Monocytes, Eosinophils and Basophils) and DNA methylation analysis (percentage of T regulatory cells, T cells, B cells and Th17 cells). Gene expression profiling was performed using Affymetrix Human Gene 1.0 ST </w:t>
      </w:r>
      <w:r w:rsidR="00F94303" w:rsidRPr="003F44E9">
        <w:lastRenderedPageBreak/>
        <w:t>(GSE40240). Metabolite profiling was performed by Metabolon Inc. (Durham, North Carolina, USA). All asthma data have been published as part of previous studies</w:t>
      </w:r>
      <w:r w:rsidR="00F94303" w:rsidRPr="003F44E9">
        <w:fldChar w:fldCharType="begin"/>
      </w:r>
      <w:r w:rsidR="00B143CA">
        <w:instrText xml:space="preserve"> ADDIN ZOTERO_ITEM CSL_CITATION {"citationID":"2o18ods032","properties":{"formattedCitation":"[13,14]","plainCitation":"[13,14]"},"citationItems":[{"id":48,"uris":["http://zotero.org/users/2545847/items/NHK28EVA"],"uri":["http://zotero.org/users/2545847/items/NHK28EVA"],"itemData":{"id":48,"type":"article-journal","title":"Gene-metabolite expression in blood can discriminate allergen-induced isolated early from dual asthmatic responses","container-title":"PLoS ONE","page":"e67907","volume":"8","issue":"7","source":"CrossRef","URL":"http://dx.plos.org/10.1371/journal.pone.0067907","DOI":"10.1371/journal.pone.0067907","ISSN":"1932-6203","language":"en","author":[{"family":"Singh","given":"Amrit"},{"family":"Yamamoto","given":"Masatsugu"},{"family":"Kam","given":"Sarah H. Y."},{"family":"Ruan","given":"Jian"},{"family":"Gauvreau","given":"Gail M."},{"family":"O'Byrne","given":"Paul M."},{"family":"FitzGerald","given":"J. Mark"},{"family":"Schellenberg","given":"Robert"},{"family":"Boulet","given":"Louis-Philippe"},{"family":"Wojewodka","given":"Gabriella"},{"family":"Kanagaratham","given":"Cynthia"},{"family":"De Sanctis","given":"Juan B."},{"family":"Radzioch","given":"Danuta"},{"family":"Tebbutt","given":"Scott J."}],"editor":[{"family":"Hsu","given":"Yi-Hsiang"}],"issued":{"date-parts":[["2013",7,2]]},"accessed":{"date-parts":[["2015",7,18]]}}},{"id":253,"uris":["http://zotero.org/users/2545847/items/KVX2SPHJ"],"uri":["http://zotero.org/users/2545847/items/KVX2SPHJ"],"itemData":{"id":253,"type":"article-journal","title":"Th17/Treg ratio derived using DNA methylation analysis is associated with the late phase asthmatic response","container-title":"Allergy, Asthma &amp; Clinical Immunology","page":"32","volume":"10","issue":"1","source":"Google Scholar","URL":"http://www.biomedcentral.com/content/pdf/1710-1492-10-32.pdf","author":[{"family":"Singh","given":"Amrit"},{"family":"Yamamoto","given":"Masatsugu"},{"family":"Ruan","given":"Jian"},{"family":"Choi","given":"Jung Young"},{"family":"Gauvreau","given":"Gail M."},{"family":"Olek","given":"Sven"},{"family":"Hoffmueller","given":"Ulrich"},{"family":"Carlsten","given":"Christopher"},{"family":"FitzGerald","given":"J. Mark"},{"family":"Boulet","given":"Louis-Philippe"},{"literal":"others"}],"issued":{"date-parts":[["2014"]]},"accessed":{"date-parts":[["2016",3,2]]}}}],"schema":"https://github.com/citation-style-language/schema/raw/master/csl-citation.json"} </w:instrText>
      </w:r>
      <w:r w:rsidR="00F94303" w:rsidRPr="003F44E9">
        <w:fldChar w:fldCharType="separate"/>
      </w:r>
      <w:r w:rsidR="00B143CA">
        <w:rPr>
          <w:rFonts w:eastAsia="Times New Roman"/>
        </w:rPr>
        <w:t>[13,14]</w:t>
      </w:r>
      <w:r w:rsidR="00F94303" w:rsidRPr="003F44E9">
        <w:fldChar w:fldCharType="end"/>
      </w:r>
      <w:r w:rsidR="00F94303" w:rsidRPr="003F44E9">
        <w:t xml:space="preserve">. </w:t>
      </w:r>
    </w:p>
    <w:p w14:paraId="65CACDCE" w14:textId="77777777" w:rsidR="00F94303" w:rsidRPr="003F44E9" w:rsidRDefault="00F94303" w:rsidP="003F44E9">
      <w:pPr>
        <w:spacing w:line="480" w:lineRule="auto"/>
        <w:jc w:val="both"/>
        <w:rPr>
          <w:color w:val="000000"/>
        </w:rPr>
      </w:pPr>
    </w:p>
    <w:p w14:paraId="304640F7" w14:textId="52A6A3B5" w:rsidR="00F94303" w:rsidRPr="003F44E9" w:rsidRDefault="00EF7854" w:rsidP="003F44E9">
      <w:pPr>
        <w:spacing w:line="480" w:lineRule="auto"/>
        <w:jc w:val="both"/>
        <w:rPr>
          <w:color w:val="000000"/>
        </w:rPr>
      </w:pPr>
      <w:r w:rsidRPr="003F44E9">
        <w:rPr>
          <w:b/>
          <w:color w:val="000000"/>
        </w:rPr>
        <w:t>Normalization</w:t>
      </w:r>
      <w:r w:rsidR="00F94303" w:rsidRPr="003F44E9">
        <w:rPr>
          <w:b/>
          <w:color w:val="000000"/>
        </w:rPr>
        <w:t>.</w:t>
      </w:r>
      <w:r w:rsidR="00F94303" w:rsidRPr="003F44E9">
        <w:rPr>
          <w:color w:val="000000"/>
        </w:rPr>
        <w:t xml:space="preserve"> </w:t>
      </w:r>
      <w:r w:rsidR="00F94303" w:rsidRPr="003F44E9">
        <w:t>Microarray data was normalized using Robust MultiArray Average (RMA), consisting of background correction, quantile normalization and probe summarization using median polish. Preprocessing of mass spectrometry data including data extraction, peak-identification and data preprocessing for quality control and compound identification was performed by Metabolon Inc. (Durham, North Carolina, USA).</w:t>
      </w:r>
    </w:p>
    <w:p w14:paraId="7A18706C" w14:textId="77777777" w:rsidR="003C3EDA" w:rsidRPr="003F44E9" w:rsidRDefault="003C3EDA" w:rsidP="003F44E9">
      <w:pPr>
        <w:spacing w:line="480" w:lineRule="auto"/>
        <w:rPr>
          <w:color w:val="333333"/>
        </w:rPr>
      </w:pPr>
    </w:p>
    <w:p w14:paraId="0A499322" w14:textId="5C9F06C7" w:rsidR="000F0BD1" w:rsidRPr="003F44E9" w:rsidRDefault="000F0BD1" w:rsidP="009F24A1">
      <w:pPr>
        <w:spacing w:line="480" w:lineRule="auto"/>
        <w:jc w:val="both"/>
        <w:rPr>
          <w:color w:val="333333"/>
        </w:rPr>
      </w:pPr>
      <w:r w:rsidRPr="003F44E9">
        <w:rPr>
          <w:b/>
          <w:color w:val="333333"/>
        </w:rPr>
        <w:t>Modular analysis.</w:t>
      </w:r>
      <w:r w:rsidRPr="003F44E9">
        <w:rPr>
          <w:color w:val="333333"/>
        </w:rPr>
        <w:t xml:space="preserve"> </w:t>
      </w:r>
      <w:r w:rsidR="007B0DA8" w:rsidRPr="003F44E9">
        <w:rPr>
          <w:color w:val="333333"/>
        </w:rPr>
        <w:t>Eigengene summarization is a common approach</w:t>
      </w:r>
      <w:r w:rsidR="00AA022B" w:rsidRPr="003F44E9">
        <w:rPr>
          <w:color w:val="333333"/>
        </w:rPr>
        <w:t xml:space="preserve"> to decompose a n by p dataset (</w:t>
      </w:r>
      <w:r w:rsidR="007B0DA8" w:rsidRPr="003F44E9">
        <w:rPr>
          <w:color w:val="333333"/>
        </w:rPr>
        <w:t>where n is the number of samples and p is the number of variables</w:t>
      </w:r>
      <w:r w:rsidR="00AA022B" w:rsidRPr="003F44E9">
        <w:rPr>
          <w:color w:val="333333"/>
        </w:rPr>
        <w:t xml:space="preserve"> in a module), to a component (linear combination of all p variables) that represent</w:t>
      </w:r>
      <w:r w:rsidR="00FA6DE6" w:rsidRPr="003F44E9">
        <w:rPr>
          <w:color w:val="333333"/>
        </w:rPr>
        <w:t xml:space="preserve">s the summarized expression of </w:t>
      </w:r>
      <w:r w:rsidR="00AA022B" w:rsidRPr="003F44E9">
        <w:rPr>
          <w:color w:val="333333"/>
        </w:rPr>
        <w:t>genes in the module</w:t>
      </w:r>
      <w:r w:rsidR="00401B9A" w:rsidRPr="003F44E9">
        <w:rPr>
          <w:color w:val="333333"/>
        </w:rPr>
        <w:t xml:space="preserve"> </w:t>
      </w:r>
      <w:r w:rsidR="00401B9A" w:rsidRPr="003F44E9">
        <w:rPr>
          <w:color w:val="333333"/>
        </w:rPr>
        <w:fldChar w:fldCharType="begin"/>
      </w:r>
      <w:r w:rsidR="00B143CA">
        <w:rPr>
          <w:color w:val="333333"/>
        </w:rPr>
        <w:instrText xml:space="preserve"> ADDIN ZOTERO_ITEM CSL_CITATION {"citationID":"2g9c19rmcm","properties":{"formattedCitation":"[10]","plainCitation":"[10]"},"citationItems":[{"id":583,"uris":["http://zotero.org/users/2545847/items/TNAIB5XR"],"uri":["http://zotero.org/users/2545847/items/TNAIB5XR"],"itemData":{"id":583,"type":"article-journal","title":"WGCNA: an R package for weighted correlation network analysis","container-title":"BMC Bioinformatics","page":"559","volume":"9","issue":"1","source":"CrossRef","URL":"http://www.biomedcentral.com/1471-2105/9/559","DOI":"10.1186/1471-2105-9-559","ISSN":"1471-2105","shortTitle":"WGCNA","language":"en","author":[{"family":"Langfelder","given":"Peter"},{"family":"Horvath","given":"Steve"}],"issued":{"date-parts":[["2008"]]},"accessed":{"date-parts":[["2016",4,4]]}}}],"schema":"https://github.com/citation-style-language/schema/raw/master/csl-citation.json"} </w:instrText>
      </w:r>
      <w:r w:rsidR="00401B9A" w:rsidRPr="003F44E9">
        <w:rPr>
          <w:color w:val="333333"/>
        </w:rPr>
        <w:fldChar w:fldCharType="separate"/>
      </w:r>
      <w:r w:rsidR="00B143CA">
        <w:rPr>
          <w:noProof/>
          <w:color w:val="333333"/>
        </w:rPr>
        <w:t>[10]</w:t>
      </w:r>
      <w:r w:rsidR="00401B9A" w:rsidRPr="003F44E9">
        <w:rPr>
          <w:color w:val="333333"/>
        </w:rPr>
        <w:fldChar w:fldCharType="end"/>
      </w:r>
      <w:r w:rsidR="00AA022B" w:rsidRPr="003F44E9">
        <w:rPr>
          <w:color w:val="333333"/>
        </w:rPr>
        <w:t>.</w:t>
      </w:r>
      <w:r w:rsidR="00213894" w:rsidRPr="003F44E9">
        <w:rPr>
          <w:color w:val="333333"/>
        </w:rPr>
        <w:t xml:space="preserve"> For the asthma study, 15</w:t>
      </w:r>
      <w:r w:rsidR="001D354A" w:rsidRPr="003F44E9">
        <w:rPr>
          <w:color w:val="333333"/>
        </w:rPr>
        <w:t xml:space="preserve">,683 genes </w:t>
      </w:r>
      <w:r w:rsidR="00401B9A" w:rsidRPr="003F44E9">
        <w:rPr>
          <w:color w:val="333333"/>
        </w:rPr>
        <w:t>were reduced</w:t>
      </w:r>
      <w:r w:rsidR="00933A9E" w:rsidRPr="003F44E9">
        <w:rPr>
          <w:color w:val="333333"/>
        </w:rPr>
        <w:t xml:space="preserve"> to 229 KEGG pathways</w:t>
      </w:r>
      <w:r w:rsidR="00401B9A" w:rsidRPr="003F44E9">
        <w:rPr>
          <w:color w:val="333333"/>
        </w:rPr>
        <w:t xml:space="preserve"> and 292 metabolites were reduced to 60 metabolic pathways</w:t>
      </w:r>
      <w:r w:rsidR="00933A9E" w:rsidRPr="003F44E9">
        <w:rPr>
          <w:color w:val="333333"/>
        </w:rPr>
        <w:t xml:space="preserve"> </w:t>
      </w:r>
      <w:r w:rsidR="00401B9A" w:rsidRPr="003F44E9">
        <w:rPr>
          <w:color w:val="333333"/>
        </w:rPr>
        <w:t>using eigengene summarization.</w:t>
      </w:r>
    </w:p>
    <w:p w14:paraId="439E3F91" w14:textId="77777777" w:rsidR="000F0BD1" w:rsidRPr="003F44E9" w:rsidRDefault="000F0BD1" w:rsidP="003F44E9">
      <w:pPr>
        <w:spacing w:line="480" w:lineRule="auto"/>
        <w:rPr>
          <w:color w:val="333333"/>
        </w:rPr>
      </w:pPr>
    </w:p>
    <w:p w14:paraId="0AE5672F" w14:textId="06D6A964" w:rsidR="005702CC" w:rsidRPr="003F44E9" w:rsidRDefault="005702CC" w:rsidP="009F24A1">
      <w:pPr>
        <w:spacing w:line="480" w:lineRule="auto"/>
        <w:jc w:val="both"/>
        <w:rPr>
          <w:color w:val="333333"/>
        </w:rPr>
      </w:pPr>
      <w:r w:rsidRPr="003F44E9">
        <w:rPr>
          <w:b/>
          <w:color w:val="333333"/>
        </w:rPr>
        <w:t>Multilevel transformation for repeated measures study designs</w:t>
      </w:r>
      <w:r w:rsidR="000F0BD1" w:rsidRPr="009F24A1">
        <w:rPr>
          <w:color w:val="333333"/>
        </w:rPr>
        <w:t xml:space="preserve">. </w:t>
      </w:r>
      <w:r w:rsidR="00A50910" w:rsidRPr="009F24A1">
        <w:rPr>
          <w:color w:val="333333"/>
        </w:rPr>
        <w:t xml:space="preserve">For multivariate analyses, </w:t>
      </w:r>
      <w:r w:rsidR="007557C1" w:rsidRPr="003F44E9">
        <w:rPr>
          <w:color w:val="333333"/>
        </w:rPr>
        <w:t xml:space="preserve">A multilevel approach </w:t>
      </w:r>
      <w:r w:rsidR="008D3FD6" w:rsidRPr="003F44E9">
        <w:rPr>
          <w:color w:val="333333"/>
        </w:rPr>
        <w:t>separates the within subject variation matrix (</w:t>
      </w:r>
      <w:r w:rsidR="008D3FD6" w:rsidRPr="003F44E9">
        <w:rPr>
          <w:i/>
          <w:color w:val="333333"/>
        </w:rPr>
        <w:t>X</w:t>
      </w:r>
      <w:r w:rsidR="008D3FD6" w:rsidRPr="003F44E9">
        <w:rPr>
          <w:i/>
          <w:color w:val="333333"/>
          <w:vertAlign w:val="subscript"/>
        </w:rPr>
        <w:t>w</w:t>
      </w:r>
      <w:r w:rsidR="008D3FD6" w:rsidRPr="003F44E9">
        <w:rPr>
          <w:color w:val="333333"/>
        </w:rPr>
        <w:t>) and the between subject variation (</w:t>
      </w:r>
      <w:r w:rsidR="008D3FD6" w:rsidRPr="003F44E9">
        <w:rPr>
          <w:i/>
          <w:color w:val="333333"/>
        </w:rPr>
        <w:t>X</w:t>
      </w:r>
      <w:r w:rsidR="008D3FD6" w:rsidRPr="003F44E9">
        <w:rPr>
          <w:i/>
          <w:color w:val="333333"/>
          <w:vertAlign w:val="subscript"/>
        </w:rPr>
        <w:t>b</w:t>
      </w:r>
      <w:r w:rsidR="008D3FD6" w:rsidRPr="003F44E9">
        <w:rPr>
          <w:color w:val="333333"/>
        </w:rPr>
        <w:t>) for a given dataset (</w:t>
      </w:r>
      <w:r w:rsidR="008D3FD6" w:rsidRPr="003F44E9">
        <w:rPr>
          <w:i/>
          <w:color w:val="333333"/>
        </w:rPr>
        <w:t>X</w:t>
      </w:r>
      <w:r w:rsidR="008D3FD6" w:rsidRPr="003F44E9">
        <w:rPr>
          <w:color w:val="333333"/>
        </w:rPr>
        <w:t xml:space="preserve">) </w:t>
      </w:r>
      <w:r w:rsidR="008D3FD6" w:rsidRPr="003F44E9">
        <w:rPr>
          <w:color w:val="333333"/>
        </w:rPr>
        <w:fldChar w:fldCharType="begin"/>
      </w:r>
      <w:r w:rsidR="00892505">
        <w:rPr>
          <w:color w:val="333333"/>
        </w:rPr>
        <w:instrText xml:space="preserve"> ADDIN ZOTERO_ITEM CSL_CITATION {"citationID":"2b5om98h4d","properties":{"formattedCitation":"[34]","plainCitation":"[34]"},"citationItems":[{"id":962,"uris":["http://zotero.org/users/2545847/items/QKXAN7RH"],"uri":["http://zotero.org/users/2545847/items/QKXAN7RH"],"itemData":{"id":962,"type":"article-journal","title":"Multivariate paired data analysis: multilevel PLSDA versus OPLSDA","container-title":"Metabolomics","page":"119-128","volume":"6","issue":"1","source":"CrossRef","URL":"http://link.springer.com/10.1007/s11306-009-0185-z","DOI":"10.1007/s11306-009-0185-z","ISSN":"1573-3882, 1573-3890","shortTitle":"Multivariate paired data analysis","language":"en","author":[{"family":"Westerhuis","given":"Johan A."},{"family":"Velzen","given":"Ewoud J. J.","non-dropping-particle":"van"},{"family":"Hoefsloot","given":"Huub C. J."},{"family":"Smilde","given":"Age K."}],"issued":{"date-parts":[["2010",3]]},"accessed":{"date-parts":[["2016",7,27]]}}}],"schema":"https://github.com/citation-style-language/schema/raw/master/csl-citation.json"} </w:instrText>
      </w:r>
      <w:r w:rsidR="008D3FD6" w:rsidRPr="003F44E9">
        <w:rPr>
          <w:color w:val="333333"/>
        </w:rPr>
        <w:fldChar w:fldCharType="separate"/>
      </w:r>
      <w:r w:rsidR="00892505">
        <w:rPr>
          <w:noProof/>
          <w:color w:val="333333"/>
        </w:rPr>
        <w:t>[34]</w:t>
      </w:r>
      <w:r w:rsidR="008D3FD6" w:rsidRPr="003F44E9">
        <w:rPr>
          <w:color w:val="333333"/>
        </w:rPr>
        <w:fldChar w:fldCharType="end"/>
      </w:r>
      <w:r w:rsidR="008D3FD6" w:rsidRPr="003F44E9">
        <w:rPr>
          <w:color w:val="333333"/>
        </w:rPr>
        <w:t xml:space="preserve">, ie. </w:t>
      </w:r>
      <w:r w:rsidR="008D3FD6" w:rsidRPr="003F44E9">
        <w:rPr>
          <w:i/>
          <w:color w:val="333333"/>
        </w:rPr>
        <w:t>X = X</w:t>
      </w:r>
      <w:r w:rsidR="008D3FD6" w:rsidRPr="003F44E9">
        <w:rPr>
          <w:i/>
          <w:color w:val="333333"/>
          <w:vertAlign w:val="subscript"/>
        </w:rPr>
        <w:t>w</w:t>
      </w:r>
      <w:r w:rsidR="008D3FD6" w:rsidRPr="003F44E9">
        <w:rPr>
          <w:i/>
          <w:color w:val="333333"/>
        </w:rPr>
        <w:t xml:space="preserve"> + X</w:t>
      </w:r>
      <w:r w:rsidR="008D3FD6" w:rsidRPr="003F44E9">
        <w:rPr>
          <w:i/>
          <w:color w:val="333333"/>
          <w:vertAlign w:val="subscript"/>
        </w:rPr>
        <w:t>b</w:t>
      </w:r>
      <w:r w:rsidR="008D3FD6" w:rsidRPr="003F44E9">
        <w:rPr>
          <w:color w:val="333333"/>
        </w:rPr>
        <w:t>. In the case of a two-</w:t>
      </w:r>
      <w:r w:rsidR="003A0D2D">
        <w:rPr>
          <w:color w:val="333333"/>
        </w:rPr>
        <w:t>repeated measured</w:t>
      </w:r>
      <w:r w:rsidR="008D3FD6" w:rsidRPr="003F44E9">
        <w:rPr>
          <w:color w:val="333333"/>
        </w:rPr>
        <w:t xml:space="preserve"> problem</w:t>
      </w:r>
      <w:r w:rsidR="003A0D2D">
        <w:rPr>
          <w:color w:val="333333"/>
        </w:rPr>
        <w:t xml:space="preserve"> (e.g. pre vs post challenge)</w:t>
      </w:r>
      <w:r w:rsidR="008D3FD6" w:rsidRPr="003F44E9">
        <w:rPr>
          <w:color w:val="333333"/>
        </w:rPr>
        <w:t>, the within subject variation matrix is similar</w:t>
      </w:r>
      <w:r w:rsidR="00B44CB5">
        <w:rPr>
          <w:color w:val="333333"/>
        </w:rPr>
        <w:t xml:space="preserve"> to</w:t>
      </w:r>
      <w:r w:rsidR="008D3FD6" w:rsidRPr="003F44E9">
        <w:rPr>
          <w:color w:val="333333"/>
        </w:rPr>
        <w:t xml:space="preserve"> </w:t>
      </w:r>
      <w:r w:rsidR="00A50910">
        <w:rPr>
          <w:color w:val="333333"/>
        </w:rPr>
        <w:t>calculat</w:t>
      </w:r>
      <w:r w:rsidR="00B44CB5">
        <w:rPr>
          <w:color w:val="333333"/>
        </w:rPr>
        <w:t>ing</w:t>
      </w:r>
      <w:r w:rsidR="008D3FD6" w:rsidRPr="003F44E9">
        <w:rPr>
          <w:color w:val="333333"/>
        </w:rPr>
        <w:t xml:space="preserve"> the</w:t>
      </w:r>
      <w:r w:rsidR="00A50910">
        <w:rPr>
          <w:color w:val="333333"/>
        </w:rPr>
        <w:t xml:space="preserve"> net</w:t>
      </w:r>
      <w:r w:rsidR="008D3FD6" w:rsidRPr="003F44E9">
        <w:rPr>
          <w:color w:val="333333"/>
        </w:rPr>
        <w:t xml:space="preserve"> difference </w:t>
      </w:r>
      <w:r w:rsidR="003A0D2D">
        <w:rPr>
          <w:color w:val="333333"/>
        </w:rPr>
        <w:t>for</w:t>
      </w:r>
      <w:r w:rsidR="00632E8A">
        <w:rPr>
          <w:color w:val="333333"/>
        </w:rPr>
        <w:t xml:space="preserve"> each individual </w:t>
      </w:r>
      <w:r w:rsidR="008D3FD6" w:rsidRPr="003F44E9">
        <w:rPr>
          <w:color w:val="333333"/>
        </w:rPr>
        <w:t xml:space="preserve">between the data obtained </w:t>
      </w:r>
      <w:r w:rsidR="003A0D2D">
        <w:rPr>
          <w:color w:val="333333"/>
        </w:rPr>
        <w:t>for pre and post</w:t>
      </w:r>
      <w:r w:rsidR="00B44CB5">
        <w:rPr>
          <w:color w:val="333333"/>
        </w:rPr>
        <w:t xml:space="preserve"> challenge</w:t>
      </w:r>
      <w:r w:rsidR="008D3FD6" w:rsidRPr="003F44E9">
        <w:rPr>
          <w:color w:val="333333"/>
        </w:rPr>
        <w:t xml:space="preserve">. </w:t>
      </w:r>
      <w:r w:rsidR="000174CF" w:rsidRPr="003F44E9">
        <w:rPr>
          <w:color w:val="333333"/>
        </w:rPr>
        <w:t xml:space="preserve">For each </w:t>
      </w:r>
      <w:r w:rsidR="00020884">
        <w:rPr>
          <w:color w:val="333333"/>
        </w:rPr>
        <w:t>omics</w:t>
      </w:r>
      <w:r w:rsidR="000174CF" w:rsidRPr="003F44E9">
        <w:rPr>
          <w:color w:val="333333"/>
        </w:rPr>
        <w:t xml:space="preserve"> dataset, the within-subject variation matrix was extracted prior to </w:t>
      </w:r>
      <w:r w:rsidR="000174CF" w:rsidRPr="003F44E9">
        <w:rPr>
          <w:color w:val="333333"/>
        </w:rPr>
        <w:lastRenderedPageBreak/>
        <w:t xml:space="preserve">applying DIABLO. </w:t>
      </w:r>
      <w:r w:rsidR="009046A9">
        <w:rPr>
          <w:color w:val="333333"/>
        </w:rPr>
        <w:t xml:space="preserve">In the asthma study, </w:t>
      </w:r>
      <w:r w:rsidR="000174CF" w:rsidRPr="003F44E9">
        <w:rPr>
          <w:color w:val="333333"/>
        </w:rPr>
        <w:t xml:space="preserve">the multilevel approach (called </w:t>
      </w:r>
      <w:r w:rsidR="009046A9">
        <w:rPr>
          <w:color w:val="333333"/>
        </w:rPr>
        <w:t>variance decomposition step</w:t>
      </w:r>
      <w:r w:rsidR="000174CF" w:rsidRPr="003F44E9">
        <w:rPr>
          <w:color w:val="333333"/>
        </w:rPr>
        <w:t>)</w:t>
      </w:r>
      <w:r w:rsidR="00401B9A" w:rsidRPr="003F44E9">
        <w:rPr>
          <w:color w:val="333333"/>
        </w:rPr>
        <w:t xml:space="preserve"> was applied to the </w:t>
      </w:r>
      <w:r w:rsidR="00B44CB5">
        <w:rPr>
          <w:color w:val="333333"/>
        </w:rPr>
        <w:t xml:space="preserve">cell-type, </w:t>
      </w:r>
      <w:r w:rsidR="00401B9A" w:rsidRPr="003F44E9">
        <w:rPr>
          <w:color w:val="333333"/>
        </w:rPr>
        <w:t>gene and metabolite module datasets.</w:t>
      </w:r>
    </w:p>
    <w:p w14:paraId="12370825" w14:textId="79FC77C1" w:rsidR="00F94303" w:rsidRPr="003F44E9" w:rsidRDefault="00F94303" w:rsidP="003F44E9">
      <w:pPr>
        <w:spacing w:line="480" w:lineRule="auto"/>
        <w:rPr>
          <w:color w:val="333333"/>
        </w:rPr>
      </w:pPr>
    </w:p>
    <w:p w14:paraId="644020B2" w14:textId="77777777" w:rsidR="00F94303" w:rsidRPr="003F44E9" w:rsidRDefault="00F94303" w:rsidP="003F44E9">
      <w:pPr>
        <w:pStyle w:val="Heading3"/>
        <w:shd w:val="clear" w:color="auto" w:fill="FFFFFF"/>
        <w:spacing w:before="0" w:beforeAutospacing="0" w:after="0" w:afterAutospacing="0" w:line="480" w:lineRule="auto"/>
        <w:rPr>
          <w:rFonts w:eastAsia="Times New Roman"/>
          <w:color w:val="333333"/>
          <w:sz w:val="24"/>
          <w:szCs w:val="24"/>
        </w:rPr>
      </w:pPr>
      <w:r w:rsidRPr="003F44E9">
        <w:rPr>
          <w:rFonts w:eastAsia="Times New Roman"/>
          <w:color w:val="333333"/>
          <w:sz w:val="24"/>
          <w:szCs w:val="24"/>
        </w:rPr>
        <w:t>List of abbreviations</w:t>
      </w:r>
    </w:p>
    <w:p w14:paraId="7D16CDEC" w14:textId="6E065470" w:rsidR="00F94303" w:rsidRPr="003F44E9" w:rsidRDefault="00F94303" w:rsidP="003F44E9">
      <w:pPr>
        <w:pStyle w:val="NormalWeb"/>
        <w:shd w:val="clear" w:color="auto" w:fill="FFFFFF"/>
        <w:spacing w:before="0" w:beforeAutospacing="0" w:after="0" w:afterAutospacing="0" w:line="480" w:lineRule="auto"/>
        <w:rPr>
          <w:color w:val="333333"/>
        </w:rPr>
      </w:pPr>
      <w:r w:rsidRPr="003F44E9">
        <w:rPr>
          <w:color w:val="333333"/>
        </w:rPr>
        <w:t>DIABLO</w:t>
      </w:r>
      <w:r w:rsidR="002D7C64" w:rsidRPr="003F44E9">
        <w:rPr>
          <w:color w:val="333333"/>
        </w:rPr>
        <w:t xml:space="preserve">, </w:t>
      </w:r>
      <w:r w:rsidR="002D7C64" w:rsidRPr="003F44E9">
        <w:rPr>
          <w:u w:val="single"/>
          <w:lang w:val="en-CA"/>
        </w:rPr>
        <w:t>D</w:t>
      </w:r>
      <w:r w:rsidR="002D7C64" w:rsidRPr="003F44E9">
        <w:rPr>
          <w:lang w:val="en-CA"/>
        </w:rPr>
        <w:t xml:space="preserve">ata </w:t>
      </w:r>
      <w:r w:rsidR="002D7C64" w:rsidRPr="003F44E9">
        <w:rPr>
          <w:u w:val="single"/>
          <w:lang w:val="en-CA"/>
        </w:rPr>
        <w:t>I</w:t>
      </w:r>
      <w:r w:rsidR="002D7C64" w:rsidRPr="003F44E9">
        <w:rPr>
          <w:lang w:val="en-CA"/>
        </w:rPr>
        <w:t xml:space="preserve">ntegration </w:t>
      </w:r>
      <w:r w:rsidR="002D7C64" w:rsidRPr="003F44E9">
        <w:rPr>
          <w:u w:val="single"/>
          <w:lang w:val="en-CA"/>
        </w:rPr>
        <w:t>A</w:t>
      </w:r>
      <w:r w:rsidR="002D7C64" w:rsidRPr="003F44E9">
        <w:rPr>
          <w:lang w:val="en-CA"/>
        </w:rPr>
        <w:t xml:space="preserve">nalysis for </w:t>
      </w:r>
      <w:r w:rsidR="002D7C64" w:rsidRPr="003F44E9">
        <w:rPr>
          <w:u w:val="single"/>
          <w:lang w:val="en-CA"/>
        </w:rPr>
        <w:t>B</w:t>
      </w:r>
      <w:r w:rsidR="002D7C64" w:rsidRPr="003F44E9">
        <w:rPr>
          <w:lang w:val="en-CA"/>
        </w:rPr>
        <w:t xml:space="preserve">iomarker discovery using a </w:t>
      </w:r>
      <w:r w:rsidR="002D7C64" w:rsidRPr="003F44E9">
        <w:rPr>
          <w:u w:val="single"/>
          <w:lang w:val="en-CA"/>
        </w:rPr>
        <w:t>L</w:t>
      </w:r>
      <w:r w:rsidR="002D7C64" w:rsidRPr="003F44E9">
        <w:rPr>
          <w:lang w:val="en-CA"/>
        </w:rPr>
        <w:t xml:space="preserve">atent component method for </w:t>
      </w:r>
      <w:r w:rsidR="00020884" w:rsidRPr="008D0544">
        <w:rPr>
          <w:u w:val="single"/>
          <w:lang w:val="en-CA"/>
        </w:rPr>
        <w:t>O</w:t>
      </w:r>
      <w:r w:rsidR="00020884">
        <w:rPr>
          <w:lang w:val="en-CA"/>
        </w:rPr>
        <w:t>mics</w:t>
      </w:r>
      <w:r w:rsidR="002D7C64" w:rsidRPr="003F44E9">
        <w:rPr>
          <w:lang w:val="en-CA"/>
        </w:rPr>
        <w:t xml:space="preserve"> studies; </w:t>
      </w:r>
      <w:r w:rsidR="005C7BC5" w:rsidRPr="003F44E9">
        <w:rPr>
          <w:lang w:val="en-CA"/>
        </w:rPr>
        <w:t>AUC,</w:t>
      </w:r>
      <w:r w:rsidR="00D015C8" w:rsidRPr="003F44E9">
        <w:rPr>
          <w:lang w:val="en-CA"/>
        </w:rPr>
        <w:t xml:space="preserve"> </w:t>
      </w:r>
      <w:r w:rsidR="00D015C8" w:rsidRPr="003F44E9">
        <w:t xml:space="preserve">area under the receiver operating curve; </w:t>
      </w:r>
      <w:r w:rsidR="005C7BC5" w:rsidRPr="003F44E9">
        <w:t>PLS, Projection to Latent Structure models; sPLS-DA, spa</w:t>
      </w:r>
      <w:r w:rsidR="00B407EB" w:rsidRPr="003F44E9">
        <w:t>rse PLS-Discriminant Analysis, s</w:t>
      </w:r>
      <w:r w:rsidR="005C7BC5" w:rsidRPr="003F44E9">
        <w:t>GCCA, sparse generalized canonical correlation analysis;</w:t>
      </w:r>
      <w:r w:rsidR="009B10B2" w:rsidRPr="003F44E9">
        <w:t xml:space="preserve"> PCA, Principal Component Analysis; BER, Balanced Error Rate;</w:t>
      </w:r>
      <w:r w:rsidR="00A24CAC" w:rsidRPr="003F44E9">
        <w:t xml:space="preserve"> Enet, elastic net; RF, random forest; SVM, support vector machine;</w:t>
      </w:r>
      <w:r w:rsidR="00B407EB" w:rsidRPr="003F44E9">
        <w:t xml:space="preserve"> KEGG, </w:t>
      </w:r>
      <w:r w:rsidR="00B407EB" w:rsidRPr="003F44E9">
        <w:rPr>
          <w:rFonts w:eastAsia="Times New Roman"/>
        </w:rPr>
        <w:t>Kyoto Encyclopedia of Genes and Genomes;</w:t>
      </w:r>
    </w:p>
    <w:p w14:paraId="6EE6DF53" w14:textId="77777777" w:rsidR="00F94303" w:rsidRPr="003F44E9" w:rsidRDefault="00F94303" w:rsidP="003F44E9">
      <w:pPr>
        <w:pStyle w:val="NormalWeb"/>
        <w:shd w:val="clear" w:color="auto" w:fill="FFFFFF"/>
        <w:spacing w:before="0" w:beforeAutospacing="0" w:after="0" w:afterAutospacing="0" w:line="480" w:lineRule="auto"/>
        <w:rPr>
          <w:color w:val="333333"/>
        </w:rPr>
      </w:pPr>
    </w:p>
    <w:p w14:paraId="2A127874" w14:textId="658B2F8E" w:rsidR="00F94303" w:rsidRPr="003F44E9" w:rsidRDefault="00F94303" w:rsidP="003F44E9">
      <w:pPr>
        <w:spacing w:line="480" w:lineRule="auto"/>
        <w:rPr>
          <w:color w:val="333333"/>
        </w:rPr>
      </w:pPr>
    </w:p>
    <w:p w14:paraId="21A3B303" w14:textId="77777777" w:rsidR="00F94303" w:rsidRPr="003F44E9" w:rsidRDefault="00F94303" w:rsidP="003F44E9">
      <w:pPr>
        <w:pStyle w:val="Heading2"/>
        <w:shd w:val="clear" w:color="auto" w:fill="FFFFFF"/>
        <w:spacing w:before="0" w:line="480" w:lineRule="auto"/>
        <w:rPr>
          <w:rFonts w:ascii="Times New Roman" w:eastAsia="Times New Roman" w:hAnsi="Times New Roman" w:cs="Times New Roman"/>
          <w:color w:val="333333"/>
          <w:sz w:val="24"/>
          <w:szCs w:val="24"/>
        </w:rPr>
      </w:pPr>
      <w:r w:rsidRPr="003F44E9">
        <w:rPr>
          <w:rFonts w:ascii="Times New Roman" w:eastAsia="Times New Roman" w:hAnsi="Times New Roman" w:cs="Times New Roman"/>
          <w:b/>
          <w:bCs/>
          <w:color w:val="333333"/>
          <w:sz w:val="24"/>
          <w:szCs w:val="24"/>
        </w:rPr>
        <w:t>Declarations</w:t>
      </w:r>
    </w:p>
    <w:p w14:paraId="5EB27F55" w14:textId="77777777" w:rsidR="002F4AD3" w:rsidRPr="009F24A1" w:rsidRDefault="002F4AD3" w:rsidP="009F24A1">
      <w:pPr>
        <w:numPr>
          <w:ilvl w:val="0"/>
          <w:numId w:val="2"/>
        </w:numPr>
        <w:shd w:val="clear" w:color="auto" w:fill="FFFFFF"/>
        <w:spacing w:line="480" w:lineRule="auto"/>
        <w:ind w:left="0"/>
        <w:rPr>
          <w:rFonts w:eastAsia="Times New Roman"/>
          <w:b/>
          <w:color w:val="333333"/>
        </w:rPr>
      </w:pPr>
      <w:r w:rsidRPr="009F24A1">
        <w:rPr>
          <w:rFonts w:eastAsia="Times New Roman"/>
          <w:b/>
          <w:color w:val="333333"/>
        </w:rPr>
        <w:t>Acknowledgements</w:t>
      </w:r>
    </w:p>
    <w:p w14:paraId="00CBC69C" w14:textId="44DF24E8" w:rsidR="002F4AD3" w:rsidRPr="003F44E9" w:rsidRDefault="002F4AD3" w:rsidP="009F24A1">
      <w:pPr>
        <w:numPr>
          <w:ilvl w:val="0"/>
          <w:numId w:val="2"/>
        </w:numPr>
        <w:shd w:val="clear" w:color="auto" w:fill="FFFFFF"/>
        <w:spacing w:line="480" w:lineRule="auto"/>
        <w:ind w:left="0"/>
        <w:rPr>
          <w:rFonts w:eastAsia="Times New Roman"/>
          <w:color w:val="333333"/>
        </w:rPr>
      </w:pPr>
      <w:r>
        <w:rPr>
          <w:rFonts w:eastAsia="Times New Roman"/>
          <w:color w:val="333333"/>
        </w:rPr>
        <w:t xml:space="preserve">The authors would like to thank Dr. Kevin Chang (University of Auckland) for some preliminary exploratory analyses of the breast cancer </w:t>
      </w:r>
      <w:r w:rsidR="001E1EFC">
        <w:rPr>
          <w:rFonts w:eastAsia="Times New Roman"/>
          <w:color w:val="333333"/>
        </w:rPr>
        <w:t>dataset</w:t>
      </w:r>
      <w:r>
        <w:rPr>
          <w:rFonts w:eastAsia="Times New Roman"/>
          <w:color w:val="333333"/>
        </w:rPr>
        <w:t>. We would also like to thank Mr. Chao Liu</w:t>
      </w:r>
      <w:r w:rsidR="00E939F6">
        <w:rPr>
          <w:rFonts w:eastAsia="Times New Roman"/>
          <w:color w:val="333333"/>
        </w:rPr>
        <w:t xml:space="preserve"> (University of Queensland)</w:t>
      </w:r>
      <w:r>
        <w:rPr>
          <w:rFonts w:eastAsia="Times New Roman"/>
          <w:color w:val="333333"/>
        </w:rPr>
        <w:t xml:space="preserve"> for </w:t>
      </w:r>
      <w:r w:rsidR="007B2730">
        <w:rPr>
          <w:rFonts w:eastAsia="Times New Roman"/>
          <w:color w:val="333333"/>
        </w:rPr>
        <w:t xml:space="preserve">obtaining the PAM50 </w:t>
      </w:r>
      <w:r w:rsidR="00A44428">
        <w:rPr>
          <w:rFonts w:eastAsia="Times New Roman"/>
          <w:color w:val="333333"/>
        </w:rPr>
        <w:t>phenotypic information</w:t>
      </w:r>
      <w:r w:rsidR="007B2730">
        <w:rPr>
          <w:rFonts w:eastAsia="Times New Roman"/>
          <w:color w:val="333333"/>
        </w:rPr>
        <w:t xml:space="preserve"> for the TCGA datasets.</w:t>
      </w:r>
    </w:p>
    <w:p w14:paraId="185D761F" w14:textId="77777777" w:rsidR="00130885" w:rsidRPr="003F44E9" w:rsidRDefault="00130885" w:rsidP="009F24A1">
      <w:pPr>
        <w:shd w:val="clear" w:color="auto" w:fill="FFFFFF"/>
        <w:spacing w:line="480" w:lineRule="auto"/>
        <w:rPr>
          <w:rFonts w:eastAsia="Times New Roman"/>
          <w:color w:val="333333"/>
        </w:rPr>
      </w:pPr>
    </w:p>
    <w:p w14:paraId="318A898B" w14:textId="77777777" w:rsidR="00F94303" w:rsidRPr="009F24A1" w:rsidRDefault="00F94303" w:rsidP="003F44E9">
      <w:pPr>
        <w:numPr>
          <w:ilvl w:val="0"/>
          <w:numId w:val="2"/>
        </w:numPr>
        <w:shd w:val="clear" w:color="auto" w:fill="FFFFFF"/>
        <w:spacing w:line="480" w:lineRule="auto"/>
        <w:ind w:left="0"/>
        <w:rPr>
          <w:rFonts w:eastAsia="Times New Roman"/>
          <w:b/>
          <w:color w:val="333333"/>
        </w:rPr>
      </w:pPr>
      <w:r w:rsidRPr="009F24A1">
        <w:rPr>
          <w:rFonts w:eastAsia="Times New Roman"/>
          <w:b/>
          <w:color w:val="333333"/>
        </w:rPr>
        <w:t>Competing interests</w:t>
      </w:r>
    </w:p>
    <w:p w14:paraId="6BE918FB" w14:textId="2FEB8848" w:rsidR="000D3416" w:rsidRDefault="000D3416" w:rsidP="009F24A1">
      <w:pPr>
        <w:shd w:val="clear" w:color="auto" w:fill="FFFFFF"/>
        <w:spacing w:line="480" w:lineRule="auto"/>
        <w:rPr>
          <w:rFonts w:eastAsia="Times New Roman"/>
          <w:color w:val="333333"/>
        </w:rPr>
      </w:pPr>
      <w:r>
        <w:rPr>
          <w:rFonts w:eastAsia="Times New Roman"/>
          <w:color w:val="333333"/>
        </w:rPr>
        <w:t>The authors declare no competing interests.</w:t>
      </w:r>
    </w:p>
    <w:p w14:paraId="2D18EA91" w14:textId="77777777" w:rsidR="000D3416" w:rsidRPr="003F44E9" w:rsidRDefault="000D3416" w:rsidP="009F24A1">
      <w:pPr>
        <w:shd w:val="clear" w:color="auto" w:fill="FFFFFF"/>
        <w:spacing w:line="480" w:lineRule="auto"/>
        <w:rPr>
          <w:rFonts w:eastAsia="Times New Roman"/>
          <w:color w:val="333333"/>
        </w:rPr>
      </w:pPr>
    </w:p>
    <w:p w14:paraId="2ACB67CC" w14:textId="77777777" w:rsidR="00F94303" w:rsidRPr="009F24A1" w:rsidRDefault="00F94303" w:rsidP="003F44E9">
      <w:pPr>
        <w:numPr>
          <w:ilvl w:val="0"/>
          <w:numId w:val="2"/>
        </w:numPr>
        <w:shd w:val="clear" w:color="auto" w:fill="FFFFFF"/>
        <w:spacing w:line="480" w:lineRule="auto"/>
        <w:ind w:left="0"/>
        <w:rPr>
          <w:rFonts w:eastAsia="Times New Roman"/>
          <w:b/>
          <w:color w:val="333333"/>
        </w:rPr>
      </w:pPr>
      <w:r w:rsidRPr="009F24A1">
        <w:rPr>
          <w:rFonts w:eastAsia="Times New Roman"/>
          <w:b/>
          <w:color w:val="333333"/>
        </w:rPr>
        <w:t>Funding</w:t>
      </w:r>
    </w:p>
    <w:p w14:paraId="60FDC002" w14:textId="2AEF879F" w:rsidR="000D3416" w:rsidRPr="009F24A1" w:rsidRDefault="00BE0A92" w:rsidP="009F24A1">
      <w:pPr>
        <w:shd w:val="clear" w:color="auto" w:fill="FFFFFF"/>
        <w:spacing w:line="480" w:lineRule="auto"/>
        <w:rPr>
          <w:rFonts w:eastAsia="Times New Roman"/>
          <w:color w:val="333333"/>
        </w:rPr>
      </w:pPr>
      <w:r w:rsidRPr="00AD50B1">
        <w:lastRenderedPageBreak/>
        <w:t>AS is the recipient of the Canadian Institutes of Health Research Doctoral Award – Frederick Banting and Charles Best Canada Graduate Scholarship</w:t>
      </w:r>
      <w:r w:rsidR="002F4AD3">
        <w:t xml:space="preserve"> and the Michael Smith Foreign Study Supplement award</w:t>
      </w:r>
      <w:r w:rsidRPr="00AD50B1">
        <w:t>.</w:t>
      </w:r>
      <w:r w:rsidR="002F4AD3">
        <w:t xml:space="preserve"> </w:t>
      </w:r>
      <w:r w:rsidR="000D3416" w:rsidRPr="009F24A1">
        <w:t>KALC was supported in part by the National Health and Medical Research Council (NHMRC) Career Development fellowship (APP1087415).</w:t>
      </w:r>
    </w:p>
    <w:p w14:paraId="5C906567" w14:textId="77777777" w:rsidR="000D3416" w:rsidRPr="003F44E9" w:rsidRDefault="000D3416" w:rsidP="003F44E9">
      <w:pPr>
        <w:numPr>
          <w:ilvl w:val="0"/>
          <w:numId w:val="2"/>
        </w:numPr>
        <w:shd w:val="clear" w:color="auto" w:fill="FFFFFF"/>
        <w:spacing w:line="480" w:lineRule="auto"/>
        <w:ind w:left="0"/>
        <w:rPr>
          <w:rFonts w:eastAsia="Times New Roman"/>
          <w:color w:val="333333"/>
        </w:rPr>
      </w:pPr>
    </w:p>
    <w:p w14:paraId="5859CFD4" w14:textId="77777777" w:rsidR="00F94303" w:rsidRPr="009F24A1" w:rsidRDefault="00F94303" w:rsidP="003F44E9">
      <w:pPr>
        <w:numPr>
          <w:ilvl w:val="0"/>
          <w:numId w:val="2"/>
        </w:numPr>
        <w:shd w:val="clear" w:color="auto" w:fill="FFFFFF"/>
        <w:spacing w:line="480" w:lineRule="auto"/>
        <w:ind w:left="0"/>
        <w:rPr>
          <w:rFonts w:eastAsia="Times New Roman"/>
          <w:b/>
          <w:color w:val="333333"/>
        </w:rPr>
      </w:pPr>
      <w:r w:rsidRPr="009F24A1">
        <w:rPr>
          <w:rFonts w:eastAsia="Times New Roman"/>
          <w:b/>
          <w:color w:val="333333"/>
        </w:rPr>
        <w:t>Authors' contributions</w:t>
      </w:r>
    </w:p>
    <w:p w14:paraId="7D8C2D5B" w14:textId="219E446B" w:rsidR="00AB139F" w:rsidRDefault="00AB139F" w:rsidP="009F24A1">
      <w:pPr>
        <w:numPr>
          <w:ilvl w:val="0"/>
          <w:numId w:val="2"/>
        </w:numPr>
        <w:shd w:val="clear" w:color="auto" w:fill="FFFFFF"/>
        <w:spacing w:line="480" w:lineRule="auto"/>
        <w:ind w:left="0"/>
        <w:jc w:val="both"/>
        <w:rPr>
          <w:rFonts w:eastAsia="Times New Roman"/>
          <w:color w:val="333333"/>
        </w:rPr>
      </w:pPr>
      <w:r>
        <w:rPr>
          <w:rFonts w:eastAsia="Times New Roman"/>
          <w:color w:val="333333"/>
        </w:rPr>
        <w:t>AS performed the data pre-processing, the statistical analyses and developed the DIABLO method. BG implemented the R script</w:t>
      </w:r>
      <w:r w:rsidR="00366CEE">
        <w:rPr>
          <w:rFonts w:eastAsia="Times New Roman"/>
          <w:color w:val="333333"/>
        </w:rPr>
        <w:t>s</w:t>
      </w:r>
      <w:r>
        <w:rPr>
          <w:rFonts w:eastAsia="Times New Roman"/>
          <w:color w:val="333333"/>
        </w:rPr>
        <w:t xml:space="preserve"> for DIABLO and graphical outputs, CPS performed the gene enrichment analyses, MV implemented the circos plots, FR and BG implemented the R scripts in mix</w:t>
      </w:r>
      <w:r w:rsidR="00020884">
        <w:rPr>
          <w:rFonts w:eastAsia="Times New Roman"/>
          <w:color w:val="333333"/>
        </w:rPr>
        <w:t>Omics</w:t>
      </w:r>
      <w:r>
        <w:rPr>
          <w:rFonts w:eastAsia="Times New Roman"/>
          <w:color w:val="333333"/>
        </w:rPr>
        <w:t xml:space="preserve"> along with the S3 functions, </w:t>
      </w:r>
      <w:r w:rsidR="00C85319">
        <w:rPr>
          <w:rFonts w:eastAsia="Times New Roman"/>
          <w:color w:val="333333"/>
        </w:rPr>
        <w:t>SJT supervised AS</w:t>
      </w:r>
      <w:r w:rsidR="00BE785D">
        <w:rPr>
          <w:rFonts w:eastAsia="Times New Roman"/>
          <w:color w:val="333333"/>
        </w:rPr>
        <w:t xml:space="preserve"> and participated in the design of the study. </w:t>
      </w:r>
      <w:r>
        <w:rPr>
          <w:rFonts w:eastAsia="Times New Roman"/>
          <w:color w:val="333333"/>
        </w:rPr>
        <w:t>KALC supervised AS, BG, MV and FR, participated in the development of the DIABLO method and provided statistical advice. AS and KALC edited the manuscript, with editorial input from SJT and CPS.</w:t>
      </w:r>
    </w:p>
    <w:p w14:paraId="0DF2B851" w14:textId="77777777" w:rsidR="00CA7089" w:rsidRDefault="00CA7089" w:rsidP="009F24A1">
      <w:pPr>
        <w:shd w:val="clear" w:color="auto" w:fill="FFFFFF"/>
        <w:spacing w:line="480" w:lineRule="auto"/>
        <w:rPr>
          <w:rFonts w:eastAsia="Times New Roman"/>
          <w:color w:val="333333"/>
        </w:rPr>
      </w:pPr>
    </w:p>
    <w:p w14:paraId="07A4F992" w14:textId="77777777" w:rsidR="00A02DEF" w:rsidRPr="00101240" w:rsidRDefault="00A02DEF" w:rsidP="00A02DEF">
      <w:pPr>
        <w:spacing w:line="480" w:lineRule="auto"/>
        <w:rPr>
          <w:b/>
        </w:rPr>
      </w:pPr>
      <w:r w:rsidRPr="00101240">
        <w:rPr>
          <w:b/>
        </w:rPr>
        <w:t>Additional files</w:t>
      </w:r>
    </w:p>
    <w:p w14:paraId="5F06FDC0" w14:textId="45DF7966" w:rsidR="00A02DEF" w:rsidRPr="00101240" w:rsidRDefault="00A02DEF" w:rsidP="00A02DEF">
      <w:pPr>
        <w:spacing w:line="480" w:lineRule="auto"/>
      </w:pPr>
      <w:r w:rsidRPr="00101240">
        <w:rPr>
          <w:b/>
        </w:rPr>
        <w:t xml:space="preserve">Additional file 1: </w:t>
      </w:r>
      <w:r>
        <w:t>Simulation Study. (PDF 382KB)</w:t>
      </w:r>
    </w:p>
    <w:p w14:paraId="2A4192EE" w14:textId="6451BEAA" w:rsidR="00A02DEF" w:rsidRPr="00101240" w:rsidRDefault="00A02DEF" w:rsidP="00A02DEF">
      <w:pPr>
        <w:spacing w:line="480" w:lineRule="auto"/>
      </w:pPr>
      <w:r w:rsidRPr="00101240">
        <w:rPr>
          <w:b/>
        </w:rPr>
        <w:t xml:space="preserve">Additional file 2: </w:t>
      </w:r>
      <w:r>
        <w:rPr>
          <w:b/>
        </w:rPr>
        <w:t>Table</w:t>
      </w:r>
      <w:r w:rsidRPr="00101240">
        <w:rPr>
          <w:b/>
        </w:rPr>
        <w:t xml:space="preserve"> S</w:t>
      </w:r>
      <w:r>
        <w:rPr>
          <w:b/>
        </w:rPr>
        <w:t>1</w:t>
      </w:r>
      <w:r w:rsidRPr="00101240">
        <w:rPr>
          <w:b/>
        </w:rPr>
        <w:t>.</w:t>
      </w:r>
      <w:r w:rsidRPr="00101240">
        <w:t xml:space="preserve"> </w:t>
      </w:r>
      <w:r w:rsidRPr="004F6D58">
        <w:rPr>
          <w:lang w:val="en-CA"/>
        </w:rPr>
        <w:t>Year of collection for TCGA breast cancer samples</w:t>
      </w:r>
      <w:r>
        <w:rPr>
          <w:lang w:val="en-CA"/>
        </w:rPr>
        <w:t>. (PDF 34KB)</w:t>
      </w:r>
    </w:p>
    <w:p w14:paraId="30AE88AE" w14:textId="505DEC2D" w:rsidR="00A02DEF" w:rsidRPr="00101240" w:rsidRDefault="00A02DEF" w:rsidP="00A02DEF">
      <w:pPr>
        <w:spacing w:line="480" w:lineRule="auto"/>
      </w:pPr>
      <w:r w:rsidRPr="00101240">
        <w:rPr>
          <w:b/>
        </w:rPr>
        <w:t>Additional file 3:</w:t>
      </w:r>
      <w:bookmarkStart w:id="38" w:name="_Ref456224555"/>
      <w:r w:rsidRPr="00101240">
        <w:rPr>
          <w:b/>
        </w:rPr>
        <w:t xml:space="preserve"> Figure S</w:t>
      </w:r>
      <w:bookmarkEnd w:id="38"/>
      <w:r>
        <w:rPr>
          <w:b/>
        </w:rPr>
        <w:t>1</w:t>
      </w:r>
      <w:r w:rsidRPr="00101240">
        <w:rPr>
          <w:b/>
        </w:rPr>
        <w:t>.</w:t>
      </w:r>
      <w:r w:rsidRPr="00101240">
        <w:t xml:space="preserve"> </w:t>
      </w:r>
      <w:r>
        <w:t>Overlap of expression between train and test sets. (PDF 54KB)</w:t>
      </w:r>
    </w:p>
    <w:p w14:paraId="32BE5B58" w14:textId="37B0C353" w:rsidR="00A02DEF" w:rsidRPr="00101240" w:rsidRDefault="00A02DEF" w:rsidP="00A02DEF">
      <w:pPr>
        <w:spacing w:line="480" w:lineRule="auto"/>
      </w:pPr>
      <w:r w:rsidRPr="00101240">
        <w:rPr>
          <w:b/>
        </w:rPr>
        <w:t xml:space="preserve">Additional file 4: </w:t>
      </w:r>
      <w:r>
        <w:rPr>
          <w:b/>
        </w:rPr>
        <w:t>Figure S2</w:t>
      </w:r>
      <w:r w:rsidRPr="00101240">
        <w:rPr>
          <w:b/>
        </w:rPr>
        <w:t>.</w:t>
      </w:r>
      <w:r w:rsidRPr="00101240">
        <w:t xml:space="preserve"> </w:t>
      </w:r>
      <w:r>
        <w:t>Design matrix used for Figure 5. (PDF 71KB)</w:t>
      </w:r>
    </w:p>
    <w:p w14:paraId="4BC31A88" w14:textId="1DFE7D0B" w:rsidR="00A02DEF" w:rsidRPr="00101240" w:rsidRDefault="00A02DEF" w:rsidP="00A02DEF">
      <w:pPr>
        <w:spacing w:line="480" w:lineRule="auto"/>
      </w:pPr>
      <w:r>
        <w:rPr>
          <w:b/>
        </w:rPr>
        <w:t>Additional file 5: Figure S3</w:t>
      </w:r>
      <w:r w:rsidRPr="00101240">
        <w:rPr>
          <w:b/>
        </w:rPr>
        <w:t>.</w:t>
      </w:r>
      <w:r w:rsidRPr="00101240">
        <w:t xml:space="preserve"> </w:t>
      </w:r>
      <w:r>
        <w:t>Design matrix used for Figure 6. (PDF 64KB)</w:t>
      </w:r>
    </w:p>
    <w:p w14:paraId="16DDABE6" w14:textId="37862808" w:rsidR="00A02DEF" w:rsidRPr="00101240" w:rsidRDefault="00A02DEF" w:rsidP="00A02DEF">
      <w:pPr>
        <w:spacing w:line="480" w:lineRule="auto"/>
      </w:pPr>
      <w:r w:rsidRPr="00101240">
        <w:rPr>
          <w:b/>
        </w:rPr>
        <w:t xml:space="preserve">Additional file 6: </w:t>
      </w:r>
      <w:r>
        <w:rPr>
          <w:b/>
        </w:rPr>
        <w:t>Figure S4</w:t>
      </w:r>
      <w:r w:rsidRPr="00101240">
        <w:rPr>
          <w:b/>
        </w:rPr>
        <w:t>.</w:t>
      </w:r>
      <w:r w:rsidRPr="00101240">
        <w:t xml:space="preserve"> </w:t>
      </w:r>
      <w:r>
        <w:t>Asthma KEGG pathway. (PDF 100 KB)</w:t>
      </w:r>
    </w:p>
    <w:p w14:paraId="51185DE3" w14:textId="43D6FBBD" w:rsidR="00A02DEF" w:rsidRPr="00101240" w:rsidRDefault="00A02DEF" w:rsidP="00A02DEF">
      <w:pPr>
        <w:spacing w:line="480" w:lineRule="auto"/>
      </w:pPr>
      <w:r w:rsidRPr="00101240">
        <w:rPr>
          <w:b/>
        </w:rPr>
        <w:t xml:space="preserve">Additional </w:t>
      </w:r>
      <w:r w:rsidRPr="00A02DEF">
        <w:rPr>
          <w:b/>
        </w:rPr>
        <w:t>file 7: Figure S5</w:t>
      </w:r>
      <w:r>
        <w:rPr>
          <w:b/>
        </w:rPr>
        <w:t>.</w:t>
      </w:r>
      <w:r>
        <w:t xml:space="preserve"> Volcano plot of genes in the Asthma KEGG pathway. (PDF 65KB)</w:t>
      </w:r>
    </w:p>
    <w:p w14:paraId="2ED6A44F" w14:textId="33F9CA60" w:rsidR="00A02DEF" w:rsidRPr="00101240" w:rsidRDefault="00A02DEF" w:rsidP="00A02DEF">
      <w:pPr>
        <w:spacing w:line="480" w:lineRule="auto"/>
      </w:pPr>
      <w:r w:rsidRPr="00101240">
        <w:rPr>
          <w:b/>
        </w:rPr>
        <w:lastRenderedPageBreak/>
        <w:t xml:space="preserve">Additional </w:t>
      </w:r>
      <w:r w:rsidRPr="00A02DEF">
        <w:rPr>
          <w:b/>
        </w:rPr>
        <w:t>file 8: Figure S6</w:t>
      </w:r>
      <w:r>
        <w:rPr>
          <w:b/>
        </w:rPr>
        <w:t>.</w:t>
      </w:r>
      <w:r>
        <w:t xml:space="preserve"> Valine, leucine and isoleucine gene and metabolite pathway. (PDF 98KB)</w:t>
      </w:r>
    </w:p>
    <w:p w14:paraId="5D7A29BD" w14:textId="77777777" w:rsidR="00A02DEF" w:rsidRPr="003F44E9" w:rsidRDefault="00A02DEF" w:rsidP="009F24A1">
      <w:pPr>
        <w:shd w:val="clear" w:color="auto" w:fill="FFFFFF"/>
        <w:spacing w:line="480" w:lineRule="auto"/>
        <w:rPr>
          <w:rFonts w:eastAsia="Times New Roman"/>
          <w:color w:val="333333"/>
        </w:rPr>
      </w:pPr>
    </w:p>
    <w:p w14:paraId="14D38316" w14:textId="27AC51F3" w:rsidR="00F94303" w:rsidRPr="003F44E9" w:rsidRDefault="00F94303" w:rsidP="003F44E9">
      <w:pPr>
        <w:spacing w:line="480" w:lineRule="auto"/>
        <w:rPr>
          <w:color w:val="333333"/>
        </w:rPr>
      </w:pPr>
    </w:p>
    <w:p w14:paraId="7D84F87F" w14:textId="36CDAC40" w:rsidR="00E33D36" w:rsidRPr="00A44428" w:rsidRDefault="00E33D36" w:rsidP="003F44E9">
      <w:pPr>
        <w:spacing w:line="480" w:lineRule="auto"/>
        <w:rPr>
          <w:b/>
          <w:color w:val="333333"/>
        </w:rPr>
      </w:pPr>
      <w:r w:rsidRPr="003F44E9">
        <w:rPr>
          <w:b/>
          <w:color w:val="333333"/>
        </w:rPr>
        <w:t>Figure captions</w:t>
      </w:r>
    </w:p>
    <w:p w14:paraId="61F364FF" w14:textId="6D9A35F6" w:rsidR="0054144C" w:rsidRPr="003F44E9" w:rsidRDefault="0054144C" w:rsidP="003F44E9">
      <w:pPr>
        <w:spacing w:line="480" w:lineRule="auto"/>
        <w:jc w:val="both"/>
      </w:pPr>
      <w:r w:rsidRPr="003F44E9">
        <w:rPr>
          <w:b/>
        </w:rPr>
        <w:t xml:space="preserve">Figure 1. Data integrative frameworks and class prediction of new samples. </w:t>
      </w:r>
      <w:r w:rsidRPr="003F44E9">
        <w:t xml:space="preserve">We consider the case where the integration of 5 </w:t>
      </w:r>
      <w:r w:rsidR="00020884">
        <w:t>omics</w:t>
      </w:r>
      <w:r w:rsidRPr="003F44E9">
        <w:t xml:space="preserve"> </w:t>
      </w:r>
      <w:r w:rsidR="001E1EFC">
        <w:t>datasets</w:t>
      </w:r>
      <w:r w:rsidRPr="003F44E9">
        <w:t xml:space="preserve"> measured on the same samples is required to predict three phenotype groups.</w:t>
      </w:r>
      <w:r w:rsidRPr="003F44E9">
        <w:rPr>
          <w:b/>
        </w:rPr>
        <w:t xml:space="preserve"> A) </w:t>
      </w:r>
      <w:r w:rsidRPr="003F44E9">
        <w:t xml:space="preserve">The concatenation framework first concatenates all </w:t>
      </w:r>
      <w:r w:rsidR="00020884">
        <w:t>omics</w:t>
      </w:r>
      <w:r w:rsidRPr="003F44E9">
        <w:t xml:space="preserve"> datasets into one joint matrix before fitting a classification model. Prediction is based on a single statistical model. </w:t>
      </w:r>
      <w:r w:rsidRPr="003F44E9">
        <w:rPr>
          <w:b/>
        </w:rPr>
        <w:t>B)</w:t>
      </w:r>
      <w:r w:rsidRPr="003F44E9">
        <w:t xml:space="preserve"> The ensemble framework fits a classification model for each </w:t>
      </w:r>
      <w:r w:rsidR="00020884">
        <w:t>omics</w:t>
      </w:r>
      <w:r w:rsidRPr="003F44E9">
        <w:t xml:space="preserve"> dataset independently. Prediction is performed by combining all individual predictions. </w:t>
      </w:r>
      <w:r w:rsidRPr="003F44E9">
        <w:rPr>
          <w:b/>
        </w:rPr>
        <w:t>C)</w:t>
      </w:r>
      <w:r w:rsidRPr="003F44E9">
        <w:t xml:space="preserve"> The proposed DIABLO method models relationships between </w:t>
      </w:r>
      <w:r w:rsidR="00020884">
        <w:t>omics</w:t>
      </w:r>
      <w:r w:rsidRPr="003F44E9">
        <w:t xml:space="preserve"> </w:t>
      </w:r>
      <w:r w:rsidR="001E1EFC">
        <w:t>datasets</w:t>
      </w:r>
      <w:r w:rsidRPr="003F44E9">
        <w:t xml:space="preserve"> based on a given design determined according to a data-driven or knowledge-driven approach. The multivariate method then maximizes the </w:t>
      </w:r>
      <w:r w:rsidR="004E7D80">
        <w:t xml:space="preserve">correlation </w:t>
      </w:r>
      <w:r w:rsidRPr="003F44E9">
        <w:t xml:space="preserve">between latent components of each </w:t>
      </w:r>
      <w:r w:rsidR="00020884">
        <w:t>omics</w:t>
      </w:r>
      <w:r w:rsidRPr="003F44E9">
        <w:t xml:space="preserve"> when specified in the design. Prediction is based by combining all </w:t>
      </w:r>
      <w:r w:rsidR="00020884">
        <w:t>omics</w:t>
      </w:r>
      <w:r w:rsidRPr="003F44E9">
        <w:t xml:space="preserve"> latent components</w:t>
      </w:r>
      <w:r w:rsidR="002F1EB8">
        <w:t xml:space="preserve"> predictions</w:t>
      </w:r>
      <w:r w:rsidRPr="003F44E9">
        <w:t xml:space="preserve">.  </w:t>
      </w:r>
    </w:p>
    <w:p w14:paraId="75ADEF52" w14:textId="77777777" w:rsidR="00E33D36" w:rsidRPr="003F44E9" w:rsidRDefault="00E33D36" w:rsidP="003F44E9">
      <w:pPr>
        <w:spacing w:line="480" w:lineRule="auto"/>
        <w:rPr>
          <w:color w:val="333333"/>
        </w:rPr>
      </w:pPr>
    </w:p>
    <w:p w14:paraId="52E5961D" w14:textId="5C918AB5" w:rsidR="00143516" w:rsidRPr="003F44E9" w:rsidRDefault="00143516" w:rsidP="003F44E9">
      <w:pPr>
        <w:spacing w:line="480" w:lineRule="auto"/>
        <w:jc w:val="both"/>
      </w:pPr>
      <w:r w:rsidRPr="003F44E9">
        <w:rPr>
          <w:b/>
        </w:rPr>
        <w:t xml:space="preserve">Figure 2. </w:t>
      </w:r>
      <w:r w:rsidR="00A44428">
        <w:rPr>
          <w:b/>
        </w:rPr>
        <w:t>mixDIABLO - a</w:t>
      </w:r>
      <w:r w:rsidRPr="003F44E9">
        <w:rPr>
          <w:b/>
        </w:rPr>
        <w:t xml:space="preserve"> </w:t>
      </w:r>
      <w:r w:rsidR="00AC2EC2">
        <w:rPr>
          <w:b/>
        </w:rPr>
        <w:t>framework</w:t>
      </w:r>
      <w:r w:rsidR="00AC2EC2" w:rsidRPr="003F44E9">
        <w:rPr>
          <w:b/>
        </w:rPr>
        <w:t xml:space="preserve"> </w:t>
      </w:r>
      <w:r w:rsidRPr="003F44E9">
        <w:rPr>
          <w:b/>
        </w:rPr>
        <w:t>for multi-</w:t>
      </w:r>
      <w:r w:rsidR="00020884">
        <w:rPr>
          <w:b/>
        </w:rPr>
        <w:t>omics</w:t>
      </w:r>
      <w:r w:rsidRPr="003F44E9">
        <w:rPr>
          <w:b/>
        </w:rPr>
        <w:t xml:space="preserve"> data integrat</w:t>
      </w:r>
      <w:r w:rsidR="00687A03">
        <w:rPr>
          <w:b/>
        </w:rPr>
        <w:t>ion and identification of multi-</w:t>
      </w:r>
      <w:r w:rsidRPr="003F44E9">
        <w:rPr>
          <w:b/>
        </w:rPr>
        <w:t>omi</w:t>
      </w:r>
      <w:r w:rsidR="00687A03">
        <w:rPr>
          <w:b/>
        </w:rPr>
        <w:t>c</w:t>
      </w:r>
      <w:r w:rsidRPr="003F44E9">
        <w:rPr>
          <w:b/>
        </w:rPr>
        <w:t xml:space="preserve"> panels.</w:t>
      </w:r>
      <w:r w:rsidRPr="003F44E9">
        <w:t xml:space="preserve"> Multiple datasets measured on the same samples </w:t>
      </w:r>
      <w:r w:rsidR="00634C11">
        <w:t xml:space="preserve">assigned to </w:t>
      </w:r>
      <w:r w:rsidRPr="003F44E9">
        <w:t>two or more phenotype groups are integrated. Once the data are normalized and filtered additional transformation may be applied to account for repeated measurement designs or to summarize gene modules. Preliminary unsupervised analysis is performed to determine the design which will be modeled in the DIABLO method to identify a multi-</w:t>
      </w:r>
      <w:r w:rsidR="00020884">
        <w:t>omics</w:t>
      </w:r>
      <w:r w:rsidRPr="003F44E9">
        <w:t xml:space="preserve"> biomarker panel. Classification performance is assessed using repeated cross-validation and interpretation of the </w:t>
      </w:r>
      <w:r w:rsidRPr="003F44E9">
        <w:lastRenderedPageBreak/>
        <w:t>results is enable</w:t>
      </w:r>
      <w:r w:rsidR="002513C9">
        <w:t>d</w:t>
      </w:r>
      <w:r w:rsidRPr="003F44E9">
        <w:t xml:space="preserve"> through various sample and variable plots, as well as pathway enrichment analysis.</w:t>
      </w:r>
    </w:p>
    <w:p w14:paraId="254A757D" w14:textId="77777777" w:rsidR="0054144C" w:rsidRPr="003F44E9" w:rsidRDefault="0054144C" w:rsidP="003F44E9">
      <w:pPr>
        <w:spacing w:line="480" w:lineRule="auto"/>
        <w:rPr>
          <w:color w:val="333333"/>
        </w:rPr>
      </w:pPr>
    </w:p>
    <w:p w14:paraId="5CBBB8D1" w14:textId="1B91E85B" w:rsidR="00143516" w:rsidRPr="003F44E9" w:rsidRDefault="00143516" w:rsidP="003F44E9">
      <w:pPr>
        <w:pStyle w:val="Caption"/>
        <w:jc w:val="both"/>
        <w:rPr>
          <w:b w:val="0"/>
          <w:bCs w:val="0"/>
          <w:sz w:val="24"/>
          <w:szCs w:val="24"/>
        </w:rPr>
      </w:pPr>
      <w:r w:rsidRPr="003F44E9">
        <w:rPr>
          <w:sz w:val="24"/>
          <w:szCs w:val="24"/>
        </w:rPr>
        <w:t>Figure 3. Simulation study: proportion of relevant selected variables and classification error rates.</w:t>
      </w:r>
      <w:r w:rsidRPr="003F44E9">
        <w:rPr>
          <w:b w:val="0"/>
          <w:sz w:val="24"/>
          <w:szCs w:val="24"/>
        </w:rPr>
        <w:t xml:space="preserve"> We assessed the impact of the full and null DIABLO designs on the different types of variables that were selected, namely CorDis: correlated and discriminatory variables across the two phenotype groups</w:t>
      </w:r>
      <w:r w:rsidR="00E2343A" w:rsidRPr="003F44E9">
        <w:rPr>
          <w:b w:val="0"/>
          <w:sz w:val="24"/>
          <w:szCs w:val="24"/>
        </w:rPr>
        <w:t>, CorNonDis: correlated but non-</w:t>
      </w:r>
      <w:r w:rsidRPr="003F44E9">
        <w:rPr>
          <w:b w:val="0"/>
          <w:sz w:val="24"/>
          <w:szCs w:val="24"/>
        </w:rPr>
        <w:t>discriminatory, NonCorDis: not correlated</w:t>
      </w:r>
      <w:r w:rsidR="00E2343A" w:rsidRPr="003F44E9">
        <w:rPr>
          <w:b w:val="0"/>
          <w:sz w:val="24"/>
          <w:szCs w:val="24"/>
        </w:rPr>
        <w:t xml:space="preserve"> but discriminatory variables, </w:t>
      </w:r>
      <w:r w:rsidRPr="003F44E9">
        <w:rPr>
          <w:b w:val="0"/>
          <w:sz w:val="24"/>
          <w:szCs w:val="24"/>
        </w:rPr>
        <w:t xml:space="preserve">when varying the strength of correlation, fold-change and noise, as described in </w:t>
      </w:r>
      <w:r w:rsidR="00E2343A" w:rsidRPr="003F44E9">
        <w:rPr>
          <w:sz w:val="24"/>
          <w:szCs w:val="24"/>
        </w:rPr>
        <w:t>Additional file 1</w:t>
      </w:r>
      <w:r w:rsidRPr="003F44E9">
        <w:rPr>
          <w:b w:val="0"/>
          <w:sz w:val="24"/>
          <w:szCs w:val="24"/>
        </w:rPr>
        <w:t xml:space="preserve">. </w:t>
      </w:r>
      <w:r w:rsidRPr="003F44E9">
        <w:rPr>
          <w:sz w:val="24"/>
          <w:szCs w:val="24"/>
        </w:rPr>
        <w:t>A.</w:t>
      </w:r>
      <w:r w:rsidRPr="003F44E9">
        <w:rPr>
          <w:b w:val="0"/>
          <w:sz w:val="24"/>
          <w:szCs w:val="24"/>
        </w:rPr>
        <w:t xml:space="preserve"> Proportion of variables correctly identified by DIABLO. </w:t>
      </w:r>
      <w:r w:rsidRPr="00101A95">
        <w:rPr>
          <w:b w:val="0"/>
          <w:bCs w:val="0"/>
          <w:sz w:val="24"/>
          <w:szCs w:val="24"/>
        </w:rPr>
        <w:t>DIABLO identified a greater proportion of CorNonDis and CorDis variables in the full design compared to the null design. The proporition of CorDis is higher with a high fold-change.</w:t>
      </w:r>
      <w:r w:rsidRPr="00101A95">
        <w:rPr>
          <w:b w:val="0"/>
          <w:sz w:val="24"/>
          <w:szCs w:val="24"/>
        </w:rPr>
        <w:t xml:space="preserve"> </w:t>
      </w:r>
      <w:r w:rsidRPr="00101A95">
        <w:rPr>
          <w:b w:val="0"/>
          <w:bCs w:val="0"/>
          <w:sz w:val="24"/>
          <w:szCs w:val="24"/>
        </w:rPr>
        <w:t>No difference was identified for NonCorDis variables between the two designs.</w:t>
      </w:r>
      <w:r w:rsidRPr="003F44E9">
        <w:rPr>
          <w:b w:val="0"/>
          <w:bCs w:val="0"/>
          <w:sz w:val="24"/>
          <w:szCs w:val="24"/>
        </w:rPr>
        <w:t xml:space="preserve"> </w:t>
      </w:r>
      <w:r w:rsidRPr="003F44E9">
        <w:rPr>
          <w:bCs w:val="0"/>
          <w:sz w:val="24"/>
          <w:szCs w:val="24"/>
        </w:rPr>
        <w:t>B.</w:t>
      </w:r>
      <w:r w:rsidRPr="003F44E9">
        <w:rPr>
          <w:b w:val="0"/>
          <w:bCs w:val="0"/>
          <w:sz w:val="24"/>
          <w:szCs w:val="24"/>
        </w:rPr>
        <w:t xml:space="preserve"> Averaged DIABLO classification </w:t>
      </w:r>
      <w:r w:rsidRPr="003F44E9">
        <w:rPr>
          <w:b w:val="0"/>
          <w:sz w:val="24"/>
          <w:szCs w:val="24"/>
        </w:rPr>
        <w:t xml:space="preserve">error rates. </w:t>
      </w:r>
      <w:r w:rsidRPr="00101A95">
        <w:rPr>
          <w:b w:val="0"/>
          <w:sz w:val="24"/>
          <w:szCs w:val="24"/>
        </w:rPr>
        <w:t xml:space="preserve">When fold-change = 0, </w:t>
      </w:r>
      <w:r w:rsidRPr="00101A95">
        <w:rPr>
          <w:b w:val="0"/>
          <w:bCs w:val="0"/>
          <w:sz w:val="24"/>
          <w:szCs w:val="24"/>
        </w:rPr>
        <w:t>all models had an average error rate of 0.50 corresponding to a random prediction. When the fold-change increases, NonCorDis variables lead to a better performance than CorDis variables regardless of the design while CorNonDis variables and irrelevant variables are (by definition) not useful for classification.</w:t>
      </w:r>
    </w:p>
    <w:p w14:paraId="3489F0A3" w14:textId="77777777" w:rsidR="0054144C" w:rsidRPr="003F44E9" w:rsidRDefault="0054144C" w:rsidP="003F44E9">
      <w:pPr>
        <w:spacing w:line="480" w:lineRule="auto"/>
        <w:rPr>
          <w:color w:val="333333"/>
        </w:rPr>
      </w:pPr>
    </w:p>
    <w:p w14:paraId="3651BDD8" w14:textId="1FAE3F1D" w:rsidR="00143516" w:rsidRPr="003F44E9" w:rsidRDefault="00143516" w:rsidP="003F44E9">
      <w:pPr>
        <w:spacing w:line="480" w:lineRule="auto"/>
        <w:jc w:val="both"/>
      </w:pPr>
      <w:r w:rsidRPr="003F44E9">
        <w:rPr>
          <w:b/>
        </w:rPr>
        <w:t xml:space="preserve">Figure 4. Comparison of </w:t>
      </w:r>
      <w:r w:rsidR="00D65BEC">
        <w:rPr>
          <w:b/>
        </w:rPr>
        <w:t>single-omics</w:t>
      </w:r>
      <w:r w:rsidRPr="003F44E9">
        <w:rPr>
          <w:b/>
        </w:rPr>
        <w:t xml:space="preserve"> and integrative frameworks on the breast cancer </w:t>
      </w:r>
      <w:r w:rsidR="00D870B1">
        <w:rPr>
          <w:b/>
        </w:rPr>
        <w:t>multi-omics</w:t>
      </w:r>
      <w:r w:rsidRPr="003F44E9">
        <w:rPr>
          <w:b/>
        </w:rPr>
        <w:t xml:space="preserve"> study.  </w:t>
      </w:r>
      <w:r w:rsidRPr="003F44E9">
        <w:t>We compared the</w:t>
      </w:r>
      <w:r w:rsidRPr="003F44E9">
        <w:rPr>
          <w:b/>
        </w:rPr>
        <w:t xml:space="preserve"> </w:t>
      </w:r>
      <w:r w:rsidRPr="003F44E9">
        <w:t xml:space="preserve">classification methods Elastic Net (Enet), Support Vector Machine (SVM) and Random Forests (RF) applied on </w:t>
      </w:r>
      <w:r w:rsidR="00D65BEC">
        <w:t>single-omics</w:t>
      </w:r>
      <w:r w:rsidRPr="003F44E9">
        <w:t xml:space="preserve"> and integrative frameworks (concatenation and ensemble). SVM and RF do not perform variable selection. Different DIABLO models with a number of selected variable matching with Enet selection were fitted </w:t>
      </w:r>
      <w:r w:rsidRPr="003F44E9">
        <w:lastRenderedPageBreak/>
        <w:t>(DIABLO1-12).</w:t>
      </w:r>
      <w:r w:rsidR="0071152D" w:rsidRPr="003F44E9">
        <w:t xml:space="preserve"> </w:t>
      </w:r>
      <w:r w:rsidRPr="003F44E9">
        <w:rPr>
          <w:b/>
        </w:rPr>
        <w:t>A)</w:t>
      </w:r>
      <w:r w:rsidRPr="003F44E9">
        <w:t xml:space="preserve"> panel size for each method, </w:t>
      </w:r>
      <w:r w:rsidRPr="003F44E9">
        <w:rPr>
          <w:b/>
        </w:rPr>
        <w:t xml:space="preserve">B) </w:t>
      </w:r>
      <w:r w:rsidRPr="003F44E9">
        <w:t>Classification error rate based on 50x10-fold cross validation, balanced error rate is averaged for the training set.</w:t>
      </w:r>
      <w:r w:rsidRPr="003F44E9">
        <w:rPr>
          <w:b/>
        </w:rPr>
        <w:t xml:space="preserve"> C) </w:t>
      </w:r>
      <w:r w:rsidRPr="003F44E9">
        <w:t xml:space="preserve">The circos plots depict the </w:t>
      </w:r>
      <w:r w:rsidR="00D870B1">
        <w:t>multi-omics</w:t>
      </w:r>
      <w:r w:rsidRPr="003F44E9">
        <w:t xml:space="preserve"> panel identified by the methods </w:t>
      </w:r>
      <w:r w:rsidRPr="009F24A1">
        <w:t xml:space="preserve">and show the unbalance of </w:t>
      </w:r>
      <w:r w:rsidR="00020884">
        <w:t>omics</w:t>
      </w:r>
      <w:r w:rsidRPr="009F24A1">
        <w:t xml:space="preserve"> variables selected in the concatenation method and the ability of DIABLO to identified highly connected </w:t>
      </w:r>
      <w:r w:rsidR="00D870B1">
        <w:t>multi-omics</w:t>
      </w:r>
      <w:r w:rsidRPr="009F24A1">
        <w:t xml:space="preserve"> signatures</w:t>
      </w:r>
      <w:r w:rsidRPr="009F24A1">
        <w:rPr>
          <w:b/>
        </w:rPr>
        <w:t>.</w:t>
      </w:r>
      <w:r w:rsidRPr="003F44E9">
        <w:rPr>
          <w:b/>
        </w:rPr>
        <w:t xml:space="preserve"> D)</w:t>
      </w:r>
      <w:r w:rsidRPr="003F44E9">
        <w:t xml:space="preserve"> Overlap of commonly selected variables across the different integrative methods for similar panel sizes. </w:t>
      </w:r>
      <w:r w:rsidRPr="003F44E9">
        <w:rPr>
          <w:b/>
        </w:rPr>
        <w:t>E)</w:t>
      </w:r>
      <w:r w:rsidRPr="003F44E9">
        <w:t xml:space="preserve"> Description of the nature of the correlation in the different </w:t>
      </w:r>
      <w:r w:rsidR="00D870B1">
        <w:t>multi-omics</w:t>
      </w:r>
      <w:r w:rsidRPr="003F44E9">
        <w:t xml:space="preserve"> panel with </w:t>
      </w:r>
      <w:r w:rsidR="00020884">
        <w:t>omics</w:t>
      </w:r>
      <w:r w:rsidRPr="003F44E9">
        <w:t xml:space="preserve"> (intra) and between </w:t>
      </w:r>
      <w:r w:rsidR="00020884">
        <w:t>omics</w:t>
      </w:r>
      <w:r w:rsidRPr="003F44E9">
        <w:t xml:space="preserve"> (inter) selected variables.</w:t>
      </w:r>
    </w:p>
    <w:p w14:paraId="34AAE4BD" w14:textId="77777777" w:rsidR="00143516" w:rsidRPr="003F44E9" w:rsidRDefault="00143516" w:rsidP="003F44E9">
      <w:pPr>
        <w:spacing w:line="480" w:lineRule="auto"/>
        <w:rPr>
          <w:color w:val="333333"/>
        </w:rPr>
      </w:pPr>
    </w:p>
    <w:p w14:paraId="71927457" w14:textId="3A5F837A" w:rsidR="00143516" w:rsidRPr="003F44E9" w:rsidRDefault="00143516" w:rsidP="003F44E9">
      <w:pPr>
        <w:spacing w:line="480" w:lineRule="auto"/>
        <w:jc w:val="both"/>
      </w:pPr>
      <w:r w:rsidRPr="003F44E9">
        <w:rPr>
          <w:b/>
        </w:rPr>
        <w:t xml:space="preserve">Figure 5. DIABLO graphical and numerical outputs on the breast cancer </w:t>
      </w:r>
      <w:r w:rsidR="00D870B1">
        <w:rPr>
          <w:b/>
        </w:rPr>
        <w:t>multi-omics</w:t>
      </w:r>
      <w:r w:rsidRPr="003F44E9">
        <w:rPr>
          <w:b/>
        </w:rPr>
        <w:t xml:space="preserve"> study. A) </w:t>
      </w:r>
      <w:r w:rsidRPr="003F44E9">
        <w:t xml:space="preserve">Input design in DIABLO determined according to a data-driven approach. </w:t>
      </w:r>
      <w:r w:rsidRPr="003F44E9">
        <w:rPr>
          <w:b/>
        </w:rPr>
        <w:t>B)</w:t>
      </w:r>
      <w:r w:rsidRPr="003F44E9">
        <w:t xml:space="preserve"> Classification </w:t>
      </w:r>
      <w:r w:rsidRPr="009F24A1">
        <w:t>performance using 5</w:t>
      </w:r>
      <w:r w:rsidR="009F24A1" w:rsidRPr="009F24A1">
        <w:t>0x5</w:t>
      </w:r>
      <w:r w:rsidRPr="009F24A1">
        <w:t>-fold cross validation</w:t>
      </w:r>
      <w:r w:rsidRPr="003F44E9">
        <w:t xml:space="preserve"> to tune the number of variables to select on each component in DIABLO. </w:t>
      </w:r>
      <w:r w:rsidRPr="003F44E9">
        <w:rPr>
          <w:b/>
        </w:rPr>
        <w:t>C)</w:t>
      </w:r>
      <w:r w:rsidRPr="003F44E9">
        <w:t xml:space="preserve"> Matrix scatterplot to verify that the first components related to each </w:t>
      </w:r>
      <w:r w:rsidR="00020884">
        <w:t>omics</w:t>
      </w:r>
      <w:r w:rsidRPr="003F44E9">
        <w:t xml:space="preserve"> </w:t>
      </w:r>
      <w:r w:rsidR="001E1EFC">
        <w:t>dataset</w:t>
      </w:r>
      <w:r w:rsidRPr="003F44E9">
        <w:t xml:space="preserve"> (upper matrix) are maximally correlated (lower matrix, Pearson correlation) in DIABLO according to the input design in A. </w:t>
      </w:r>
      <w:r w:rsidRPr="003F44E9">
        <w:rPr>
          <w:b/>
        </w:rPr>
        <w:t>D)</w:t>
      </w:r>
      <w:r w:rsidRPr="003F44E9">
        <w:t xml:space="preserve"> Circos plot of the final </w:t>
      </w:r>
      <w:r w:rsidR="00D870B1">
        <w:t>multi-omics</w:t>
      </w:r>
      <w:r w:rsidRPr="003F44E9">
        <w:t xml:space="preserve"> signature identified in the training set. </w:t>
      </w:r>
      <w:r w:rsidRPr="003F44E9">
        <w:rPr>
          <w:b/>
        </w:rPr>
        <w:t>E)</w:t>
      </w:r>
      <w:r w:rsidRPr="003F44E9">
        <w:t xml:space="preserve"> Clustered Image Map representing the </w:t>
      </w:r>
      <w:r w:rsidR="00D870B1">
        <w:t>multi-omics</w:t>
      </w:r>
      <w:r w:rsidRPr="003F44E9">
        <w:t xml:space="preserve"> signature in relation with the samples and </w:t>
      </w:r>
      <w:r w:rsidRPr="003F44E9">
        <w:rPr>
          <w:b/>
        </w:rPr>
        <w:t xml:space="preserve">F) </w:t>
      </w:r>
      <w:r w:rsidRPr="003F44E9">
        <w:t>Pathway enrichment analysis ba</w:t>
      </w:r>
      <w:r w:rsidR="006D6437" w:rsidRPr="003F44E9">
        <w:t xml:space="preserve">sed on the </w:t>
      </w:r>
      <w:r w:rsidR="00D870B1">
        <w:t>multi-omics</w:t>
      </w:r>
      <w:r w:rsidR="006D6437" w:rsidRPr="003F44E9">
        <w:t xml:space="preserve"> signature.</w:t>
      </w:r>
    </w:p>
    <w:p w14:paraId="1B1601DA" w14:textId="77777777" w:rsidR="00143516" w:rsidRPr="003F44E9" w:rsidRDefault="00143516" w:rsidP="003F44E9">
      <w:pPr>
        <w:spacing w:line="480" w:lineRule="auto"/>
        <w:rPr>
          <w:color w:val="333333"/>
        </w:rPr>
      </w:pPr>
    </w:p>
    <w:p w14:paraId="33AA14F8" w14:textId="5EDD45AC" w:rsidR="00143516" w:rsidRPr="003F44E9" w:rsidRDefault="00143516" w:rsidP="003F44E9">
      <w:pPr>
        <w:spacing w:line="480" w:lineRule="auto"/>
        <w:jc w:val="both"/>
      </w:pPr>
      <w:r w:rsidRPr="003F44E9">
        <w:rPr>
          <w:b/>
        </w:rPr>
        <w:t xml:space="preserve">Figure 6. </w:t>
      </w:r>
      <w:r w:rsidR="00C92ADA" w:rsidRPr="003F44E9">
        <w:rPr>
          <w:b/>
        </w:rPr>
        <w:t>Systems approach to molecular changes in blood after allergen inhalation challenge.</w:t>
      </w:r>
      <w:r w:rsidR="00C92ADA" w:rsidRPr="003F44E9">
        <w:t xml:space="preserve"> </w:t>
      </w:r>
      <w:r w:rsidR="00C92ADA" w:rsidRPr="009F24A1">
        <w:rPr>
          <w:b/>
        </w:rPr>
        <w:t>A.</w:t>
      </w:r>
      <w:r w:rsidR="00C92ADA" w:rsidRPr="003F44E9">
        <w:t xml:space="preserve"> FEV</w:t>
      </w:r>
      <w:r w:rsidR="00C92ADA" w:rsidRPr="003F44E9">
        <w:rPr>
          <w:vertAlign w:val="subscript"/>
        </w:rPr>
        <w:t>1</w:t>
      </w:r>
      <w:r w:rsidR="00C92ADA" w:rsidRPr="003F44E9">
        <w:t xml:space="preserve"> response profiles 0-2 hours after allergen inhalation. </w:t>
      </w:r>
      <w:r w:rsidR="00C92ADA" w:rsidRPr="009F24A1">
        <w:rPr>
          <w:b/>
        </w:rPr>
        <w:t>B.</w:t>
      </w:r>
      <w:r w:rsidR="00C92ADA" w:rsidRPr="003F44E9">
        <w:t xml:space="preserve"> Path diagram of the connection between datasets, all predicting the time point variable. The mRNA and metabolite datasets were transformed into module datasets. </w:t>
      </w:r>
      <w:r w:rsidR="00C92ADA" w:rsidRPr="009F24A1">
        <w:rPr>
          <w:b/>
        </w:rPr>
        <w:t>C.</w:t>
      </w:r>
      <w:r w:rsidR="00C92ADA" w:rsidRPr="003F44E9">
        <w:t xml:space="preserve"> </w:t>
      </w:r>
      <w:r w:rsidR="002F34CD">
        <w:t xml:space="preserve">ROC comparing two DIABLO models that </w:t>
      </w:r>
      <w:r w:rsidR="006A1559">
        <w:t xml:space="preserve"> include / exclude</w:t>
      </w:r>
      <w:r w:rsidR="002F34CD">
        <w:t xml:space="preserve"> the repeated measures </w:t>
      </w:r>
      <w:r w:rsidR="002977C4">
        <w:t xml:space="preserve">experimental </w:t>
      </w:r>
      <w:r w:rsidR="002F34CD">
        <w:t>design</w:t>
      </w:r>
      <w:r w:rsidR="00E13569" w:rsidRPr="003F44E9">
        <w:t xml:space="preserve">. </w:t>
      </w:r>
      <w:r w:rsidR="00C92ADA" w:rsidRPr="009F24A1">
        <w:rPr>
          <w:b/>
        </w:rPr>
        <w:t>D.</w:t>
      </w:r>
      <w:r w:rsidR="00C92ADA" w:rsidRPr="003F44E9">
        <w:t xml:space="preserve"> Sample plots depicting the </w:t>
      </w:r>
      <w:r w:rsidR="00C92ADA" w:rsidRPr="003F44E9">
        <w:lastRenderedPageBreak/>
        <w:t xml:space="preserve">clustering of subjects based on the first component of each dataset from the DIABLO model. </w:t>
      </w:r>
      <w:r w:rsidR="00C92ADA" w:rsidRPr="009F24A1">
        <w:rPr>
          <w:b/>
        </w:rPr>
        <w:t>E.</w:t>
      </w:r>
      <w:r w:rsidR="00C92ADA" w:rsidRPr="003F44E9">
        <w:t xml:space="preserve"> Correlation between variables selected in the DIABLO model.</w:t>
      </w:r>
    </w:p>
    <w:p w14:paraId="270E61BE" w14:textId="77777777" w:rsidR="00143516" w:rsidRPr="003F44E9" w:rsidRDefault="00143516">
      <w:pPr>
        <w:rPr>
          <w:color w:val="333333"/>
        </w:rPr>
      </w:pPr>
    </w:p>
    <w:p w14:paraId="5CE20FDA" w14:textId="18D09851" w:rsidR="00E33D36" w:rsidRPr="003F44E9" w:rsidRDefault="00E33D36">
      <w:pPr>
        <w:rPr>
          <w:color w:val="333333"/>
        </w:rPr>
      </w:pPr>
    </w:p>
    <w:p w14:paraId="16AD3657" w14:textId="77777777" w:rsidR="00E33D36" w:rsidRPr="003F44E9" w:rsidRDefault="00E33D36">
      <w:pPr>
        <w:rPr>
          <w:color w:val="333333"/>
        </w:rPr>
      </w:pPr>
    </w:p>
    <w:p w14:paraId="1158A408" w14:textId="77777777" w:rsidR="00F94303" w:rsidRPr="007E4167" w:rsidRDefault="00F94303" w:rsidP="00F94303">
      <w:pPr>
        <w:pStyle w:val="NormalWeb"/>
        <w:shd w:val="clear" w:color="auto" w:fill="FFFFFF"/>
        <w:spacing w:before="0" w:beforeAutospacing="0" w:after="360" w:afterAutospacing="0" w:line="375" w:lineRule="atLeast"/>
        <w:rPr>
          <w:b/>
          <w:color w:val="333333"/>
        </w:rPr>
      </w:pPr>
      <w:r w:rsidRPr="007E4167">
        <w:rPr>
          <w:b/>
          <w:color w:val="333333"/>
        </w:rPr>
        <w:t>References</w:t>
      </w:r>
    </w:p>
    <w:p w14:paraId="1C6B949A" w14:textId="77777777" w:rsidR="00B143CA" w:rsidRPr="00B143CA" w:rsidRDefault="00E71DDE" w:rsidP="00B143CA">
      <w:pPr>
        <w:pStyle w:val="Bibliography"/>
        <w:rPr>
          <w:rFonts w:ascii="Times New Roman" w:hAnsi="Times New Roman" w:cs="Times New Roman"/>
          <w:color w:val="000000"/>
        </w:rPr>
      </w:pPr>
      <w:r>
        <w:rPr>
          <w:color w:val="333333"/>
        </w:rPr>
        <w:fldChar w:fldCharType="begin"/>
      </w:r>
      <w:r w:rsidR="00892505">
        <w:rPr>
          <w:color w:val="333333"/>
        </w:rPr>
        <w:instrText xml:space="preserve"> ADDIN ZOTERO_BIBL {"custom":[]} CSL_BIBLIOGRAPHY </w:instrText>
      </w:r>
      <w:r>
        <w:rPr>
          <w:color w:val="333333"/>
        </w:rPr>
        <w:fldChar w:fldCharType="separate"/>
      </w:r>
      <w:r w:rsidR="00B143CA" w:rsidRPr="00B143CA">
        <w:rPr>
          <w:rFonts w:ascii="Times New Roman" w:hAnsi="Times New Roman" w:cs="Times New Roman"/>
          <w:color w:val="000000"/>
        </w:rPr>
        <w:t>1. Zhang W, Li F, Nie L. Integrating multiple “omics” analysis for microbial biology: application and methodologies. Microbiology [Internet]. 2010 [cited 2016 Jul 22];156:287–301. Available from: http://mic.microbiologyresearch.org/content/journal/micro/10.1099/mic.0.034793-0</w:t>
      </w:r>
    </w:p>
    <w:p w14:paraId="6630A98A" w14:textId="77777777" w:rsidR="00B143CA" w:rsidRPr="00B143CA" w:rsidRDefault="00B143CA" w:rsidP="00B143CA">
      <w:pPr>
        <w:pStyle w:val="Bibliography"/>
        <w:rPr>
          <w:rFonts w:ascii="Times New Roman" w:hAnsi="Times New Roman" w:cs="Times New Roman"/>
          <w:color w:val="000000"/>
        </w:rPr>
      </w:pPr>
      <w:r w:rsidRPr="00B143CA">
        <w:rPr>
          <w:rFonts w:ascii="Times New Roman" w:hAnsi="Times New Roman" w:cs="Times New Roman"/>
          <w:color w:val="000000"/>
        </w:rPr>
        <w:t>2. Bunyavanich S, Schadt EE. Systems biology of asthma and allergic diseases: A multiscale approach. J Allergy Clin Immunol [Internet]. 2015 [cited 2015 Nov 29];135:31–42. Available from: http://linkinghub.elsevier.com/retrieve/pii/S0091674914014869</w:t>
      </w:r>
    </w:p>
    <w:p w14:paraId="73E50BEA" w14:textId="77777777" w:rsidR="00B143CA" w:rsidRPr="00B143CA" w:rsidRDefault="00B143CA" w:rsidP="00B143CA">
      <w:pPr>
        <w:pStyle w:val="Bibliography"/>
        <w:rPr>
          <w:rFonts w:ascii="Times New Roman" w:hAnsi="Times New Roman" w:cs="Times New Roman"/>
          <w:color w:val="000000"/>
        </w:rPr>
      </w:pPr>
      <w:r w:rsidRPr="00B143CA">
        <w:rPr>
          <w:rFonts w:ascii="Times New Roman" w:hAnsi="Times New Roman" w:cs="Times New Roman"/>
          <w:color w:val="000000"/>
        </w:rPr>
        <w:t>3. Meng C, Kuster B, Culhane AC, Gholami AM. A multivariate approach to the integration of multi-omics datasets. BMC Bioinformatics [Internet]. 2014 [cited 2016 Jan 19];15:162. Available from: http://www.biomedcentral.com/1471-2105/15/162?utm_source=dlvr.it&amp;utm_medium=tumblr</w:t>
      </w:r>
    </w:p>
    <w:p w14:paraId="350708B8" w14:textId="77777777" w:rsidR="00B143CA" w:rsidRPr="00B143CA" w:rsidRDefault="00B143CA" w:rsidP="00B143CA">
      <w:pPr>
        <w:pStyle w:val="Bibliography"/>
        <w:rPr>
          <w:rFonts w:ascii="Times New Roman" w:hAnsi="Times New Roman" w:cs="Times New Roman"/>
          <w:color w:val="000000"/>
        </w:rPr>
      </w:pPr>
      <w:r w:rsidRPr="00B143CA">
        <w:rPr>
          <w:rFonts w:ascii="Times New Roman" w:hAnsi="Times New Roman" w:cs="Times New Roman"/>
          <w:color w:val="000000"/>
        </w:rPr>
        <w:t>4. Tenenhaus A, Philippe C, Guillemot V, Le Cao K-A, Grill J, Frouin V. Variable selection for generalized canonical correlation analysis. Biostatistics [Internet]. 2014 [cited 2015 Jul 15];15:569–83. Available from: http://biostatistics.oxfordjournals.org/cgi/doi/10.1093/biostatistics/kxu001</w:t>
      </w:r>
    </w:p>
    <w:p w14:paraId="69E6464B" w14:textId="77777777" w:rsidR="00B143CA" w:rsidRPr="00B143CA" w:rsidRDefault="00B143CA" w:rsidP="00B143CA">
      <w:pPr>
        <w:pStyle w:val="Bibliography"/>
        <w:rPr>
          <w:rFonts w:ascii="Times New Roman" w:hAnsi="Times New Roman" w:cs="Times New Roman"/>
          <w:color w:val="000000"/>
        </w:rPr>
      </w:pPr>
      <w:r w:rsidRPr="00B143CA">
        <w:rPr>
          <w:rFonts w:ascii="Times New Roman" w:hAnsi="Times New Roman" w:cs="Times New Roman"/>
          <w:color w:val="000000"/>
        </w:rPr>
        <w:t>5. Rohart F, Gautier B, Singh A, Cao K-AL. mixOmics: An R package for ‘omics feature selection and multiple data integration. PLOS Comput Biol [Internet]. 2017 [cited 2018 Jan 29];13:e1005752. Available from: http://journals.plos.org/ploscompbiol/article?id=10.1371/journal.pcbi.1005752</w:t>
      </w:r>
    </w:p>
    <w:p w14:paraId="4223A814" w14:textId="77777777" w:rsidR="00B143CA" w:rsidRPr="00B143CA" w:rsidRDefault="00B143CA" w:rsidP="00B143CA">
      <w:pPr>
        <w:pStyle w:val="Bibliography"/>
        <w:rPr>
          <w:rFonts w:ascii="Times New Roman" w:hAnsi="Times New Roman" w:cs="Times New Roman"/>
          <w:color w:val="000000"/>
        </w:rPr>
      </w:pPr>
      <w:r w:rsidRPr="00B143CA">
        <w:rPr>
          <w:rFonts w:ascii="Times New Roman" w:hAnsi="Times New Roman" w:cs="Times New Roman"/>
          <w:color w:val="000000"/>
        </w:rPr>
        <w:t xml:space="preserve">6. Wold H. Estimation of Principal Components and Related Models by Iterative Least squares. Multivar Anal. 1966;391–420. </w:t>
      </w:r>
    </w:p>
    <w:p w14:paraId="6CF3D244" w14:textId="77777777" w:rsidR="00B143CA" w:rsidRPr="00B143CA" w:rsidRDefault="00B143CA" w:rsidP="00B143CA">
      <w:pPr>
        <w:pStyle w:val="Bibliography"/>
        <w:rPr>
          <w:rFonts w:ascii="Times New Roman" w:hAnsi="Times New Roman" w:cs="Times New Roman"/>
          <w:color w:val="000000"/>
        </w:rPr>
      </w:pPr>
      <w:r w:rsidRPr="00B143CA">
        <w:rPr>
          <w:rFonts w:ascii="Times New Roman" w:hAnsi="Times New Roman" w:cs="Times New Roman"/>
          <w:color w:val="000000"/>
        </w:rPr>
        <w:t>7. Lê Cao K-A, Boitard S, Besse P. Sparse PLS discriminant analysis: biologically relevant feature selection and graphical displays for multiclass problems. BMC Bioinformatics [Internet]. 2011 [cited 2015 Jul 15];12:253. Available from: http://www.biomedcentral.com/1471-2105/12/253/</w:t>
      </w:r>
    </w:p>
    <w:p w14:paraId="60D67416" w14:textId="77777777" w:rsidR="00B143CA" w:rsidRPr="00B143CA" w:rsidRDefault="00B143CA" w:rsidP="00B143CA">
      <w:pPr>
        <w:pStyle w:val="Bibliography"/>
        <w:rPr>
          <w:rFonts w:ascii="Times New Roman" w:hAnsi="Times New Roman" w:cs="Times New Roman"/>
          <w:color w:val="000000"/>
        </w:rPr>
      </w:pPr>
      <w:r w:rsidRPr="00B143CA">
        <w:rPr>
          <w:rFonts w:ascii="Times New Roman" w:hAnsi="Times New Roman" w:cs="Times New Roman"/>
          <w:color w:val="000000"/>
        </w:rPr>
        <w:t>8. Witten DM, Tibshirani R, Hastie T. A penalized matrix decomposition, with applications to sparse principal components and canonical correlation analysis. Biostatistics [Internet]. 2009 [cited 2016 Jul 27];10:515–34. Available from: http://biostatistics.oxfordjournals.org/cgi/doi/10.1093/biostatistics/kxp008</w:t>
      </w:r>
    </w:p>
    <w:p w14:paraId="1E3053B9" w14:textId="77777777" w:rsidR="00B143CA" w:rsidRPr="00B143CA" w:rsidRDefault="00B143CA" w:rsidP="00B143CA">
      <w:pPr>
        <w:pStyle w:val="Bibliography"/>
        <w:rPr>
          <w:rFonts w:ascii="Times New Roman" w:hAnsi="Times New Roman" w:cs="Times New Roman"/>
          <w:color w:val="000000"/>
        </w:rPr>
      </w:pPr>
      <w:r w:rsidRPr="00B143CA">
        <w:rPr>
          <w:rFonts w:ascii="Times New Roman" w:hAnsi="Times New Roman" w:cs="Times New Roman"/>
          <w:color w:val="000000"/>
        </w:rPr>
        <w:lastRenderedPageBreak/>
        <w:t>9. Lee HK, Hsu AK, Sajdak J, Qin J, Pavlidis P. Coexpression analysis of human genes across many microarray data sets. Genome Res [Internet]. 2004 [cited 2016 Mar 30];14:1085–1094. Available from: http://genome.cshlp.org/content/14/6/1085.short</w:t>
      </w:r>
    </w:p>
    <w:p w14:paraId="3F08B0FB" w14:textId="77777777" w:rsidR="00B143CA" w:rsidRPr="00B143CA" w:rsidRDefault="00B143CA" w:rsidP="00B143CA">
      <w:pPr>
        <w:pStyle w:val="Bibliography"/>
        <w:rPr>
          <w:rFonts w:ascii="Times New Roman" w:hAnsi="Times New Roman" w:cs="Times New Roman"/>
          <w:color w:val="000000"/>
        </w:rPr>
      </w:pPr>
      <w:r w:rsidRPr="00B143CA">
        <w:rPr>
          <w:rFonts w:ascii="Times New Roman" w:hAnsi="Times New Roman" w:cs="Times New Roman"/>
          <w:color w:val="000000"/>
        </w:rPr>
        <w:t>10. Langfelder P, Horvath S. WGCNA: an R package for weighted correlation network analysis. BMC Bioinformatics [Internet]. 2008 [cited 2016 Apr 4];9:559. Available from: http://www.biomedcentral.com/1471-2105/9/559</w:t>
      </w:r>
    </w:p>
    <w:p w14:paraId="4B7A5FAE" w14:textId="77777777" w:rsidR="00B143CA" w:rsidRPr="00B143CA" w:rsidRDefault="00B143CA" w:rsidP="00B143CA">
      <w:pPr>
        <w:pStyle w:val="Bibliography"/>
        <w:rPr>
          <w:rFonts w:ascii="Times New Roman" w:hAnsi="Times New Roman" w:cs="Times New Roman"/>
          <w:color w:val="000000"/>
        </w:rPr>
      </w:pPr>
      <w:r w:rsidRPr="00B143CA">
        <w:rPr>
          <w:rFonts w:ascii="Times New Roman" w:hAnsi="Times New Roman" w:cs="Times New Roman"/>
          <w:color w:val="000000"/>
        </w:rPr>
        <w:t>11. Wang B, Mezlini AM, Demir F, Fiume M, Tu Z, Brudno M, et al. Similarity network fusion for aggregating data types on a genomic scale. Nat Methods [Internet]. 2014 [cited 2016 Jan 19];11:333–7. Available from: http://www.nature.com/doifinder/10.1038/nmeth.2810</w:t>
      </w:r>
    </w:p>
    <w:p w14:paraId="30B56F87" w14:textId="77777777" w:rsidR="00B143CA" w:rsidRPr="00B143CA" w:rsidRDefault="00B143CA" w:rsidP="00B143CA">
      <w:pPr>
        <w:pStyle w:val="Bibliography"/>
        <w:rPr>
          <w:rFonts w:ascii="Times New Roman" w:hAnsi="Times New Roman" w:cs="Times New Roman"/>
          <w:color w:val="000000"/>
        </w:rPr>
      </w:pPr>
      <w:r w:rsidRPr="00B143CA">
        <w:rPr>
          <w:rFonts w:ascii="Times New Roman" w:hAnsi="Times New Roman" w:cs="Times New Roman"/>
          <w:color w:val="000000"/>
        </w:rPr>
        <w:t>12. The TCGA Research Network. The Cancer Genome Atlas [Internet]. Available from: http://cancergenome.nih.gov/</w:t>
      </w:r>
    </w:p>
    <w:p w14:paraId="3B84554D" w14:textId="77777777" w:rsidR="00B143CA" w:rsidRPr="00B143CA" w:rsidRDefault="00B143CA" w:rsidP="00B143CA">
      <w:pPr>
        <w:pStyle w:val="Bibliography"/>
        <w:rPr>
          <w:rFonts w:ascii="Times New Roman" w:hAnsi="Times New Roman" w:cs="Times New Roman"/>
          <w:color w:val="000000"/>
        </w:rPr>
      </w:pPr>
      <w:r w:rsidRPr="00B143CA">
        <w:rPr>
          <w:rFonts w:ascii="Times New Roman" w:hAnsi="Times New Roman" w:cs="Times New Roman"/>
          <w:color w:val="000000"/>
        </w:rPr>
        <w:t>13. Singh A, Yamamoto M, Kam SHY, Ruan J, Gauvreau GM, O’Byrne PM, et al. Gene-metabolite expression in blood can discriminate allergen-induced isolated early from dual asthmatic responses. Hsu Y-H, editor. PLoS ONE [Internet]. 2013 [cited 2015 Jul 18];8:e67907. Available from: http://dx.plos.org/10.1371/journal.pone.0067907</w:t>
      </w:r>
    </w:p>
    <w:p w14:paraId="5EC93AD8" w14:textId="77777777" w:rsidR="00B143CA" w:rsidRPr="00B143CA" w:rsidRDefault="00B143CA" w:rsidP="00B143CA">
      <w:pPr>
        <w:pStyle w:val="Bibliography"/>
        <w:rPr>
          <w:rFonts w:ascii="Times New Roman" w:hAnsi="Times New Roman" w:cs="Times New Roman"/>
          <w:color w:val="000000"/>
        </w:rPr>
      </w:pPr>
      <w:r w:rsidRPr="00B143CA">
        <w:rPr>
          <w:rFonts w:ascii="Times New Roman" w:hAnsi="Times New Roman" w:cs="Times New Roman"/>
          <w:color w:val="000000"/>
        </w:rPr>
        <w:t>14. Singh A, Yamamoto M, Ruan J, Choi JY, Gauvreau GM, Olek S, et al. Th17/Treg ratio derived using DNA methylation analysis is associated with the late phase asthmatic response. Allergy Asthma Clin Immunol [Internet]. 2014 [cited 2016 Mar 2];10:32. Available from: http://www.biomedcentral.com/content/pdf/1710-1492-10-32.pdf</w:t>
      </w:r>
    </w:p>
    <w:p w14:paraId="68E3626F" w14:textId="77777777" w:rsidR="00B143CA" w:rsidRPr="00B143CA" w:rsidRDefault="00B143CA" w:rsidP="00B143CA">
      <w:pPr>
        <w:pStyle w:val="Bibliography"/>
        <w:rPr>
          <w:rFonts w:ascii="Times New Roman" w:hAnsi="Times New Roman" w:cs="Times New Roman"/>
          <w:color w:val="000000"/>
        </w:rPr>
      </w:pPr>
      <w:r w:rsidRPr="00B143CA">
        <w:rPr>
          <w:rFonts w:ascii="Times New Roman" w:hAnsi="Times New Roman" w:cs="Times New Roman"/>
          <w:color w:val="000000"/>
        </w:rPr>
        <w:t>15. Lock EF, Hoadley KA, Marron JS, Nobel AB. Joint and individual variation explained (JIVE) for integrated analysis of multiple data types. Ann Appl Stat [Internet]. 2013 [cited 2018 Jan 24];7:523–42. Available from: http://projecteuclid.org/euclid.aoas/1365527209</w:t>
      </w:r>
    </w:p>
    <w:p w14:paraId="764420BA" w14:textId="77777777" w:rsidR="00B143CA" w:rsidRPr="00B143CA" w:rsidRDefault="00B143CA" w:rsidP="00B143CA">
      <w:pPr>
        <w:pStyle w:val="Bibliography"/>
        <w:rPr>
          <w:rFonts w:ascii="Times New Roman" w:hAnsi="Times New Roman" w:cs="Times New Roman"/>
          <w:color w:val="000000"/>
        </w:rPr>
      </w:pPr>
      <w:r w:rsidRPr="00B143CA">
        <w:rPr>
          <w:rFonts w:ascii="Times New Roman" w:hAnsi="Times New Roman" w:cs="Times New Roman"/>
          <w:color w:val="000000"/>
        </w:rPr>
        <w:t>16. Liberzon A, Birger C, Thorvaldsdóttir H, Ghandi M, Mesirov JP, Tamayo P. The Molecular Signatures Database Hallmark Gene Set Collection. Cell Syst [Internet]. 2015 [cited 2018 Jan 30];1:417–25. Available from: http://linkinghub.elsevier.com/retrieve/pii/S2405471215002185</w:t>
      </w:r>
    </w:p>
    <w:p w14:paraId="2EA868B2" w14:textId="77777777" w:rsidR="00B143CA" w:rsidRPr="00B143CA" w:rsidRDefault="00B143CA" w:rsidP="00B143CA">
      <w:pPr>
        <w:pStyle w:val="Bibliography"/>
        <w:rPr>
          <w:rFonts w:ascii="Times New Roman" w:hAnsi="Times New Roman" w:cs="Times New Roman"/>
          <w:color w:val="000000"/>
        </w:rPr>
      </w:pPr>
      <w:r w:rsidRPr="00B143CA">
        <w:rPr>
          <w:rFonts w:ascii="Times New Roman" w:hAnsi="Times New Roman" w:cs="Times New Roman"/>
          <w:color w:val="000000"/>
        </w:rPr>
        <w:t>17. Xie B, Ding Q, Han H, Wu D. miRCancer: a microRNA-cancer association database constructed by text mining on literature. Bioinformatics [Internet]. 2013 [cited 2018 Jan 30];29:638–44. Available from: https://academic.oup.com/bioinformatics/article-lookup/doi/10.1093/bioinformatics/btt014</w:t>
      </w:r>
    </w:p>
    <w:p w14:paraId="0DC54883" w14:textId="77777777" w:rsidR="00B143CA" w:rsidRPr="00B143CA" w:rsidRDefault="00B143CA" w:rsidP="00B143CA">
      <w:pPr>
        <w:pStyle w:val="Bibliography"/>
        <w:rPr>
          <w:rFonts w:ascii="Times New Roman" w:hAnsi="Times New Roman" w:cs="Times New Roman"/>
          <w:color w:val="000000"/>
        </w:rPr>
      </w:pPr>
      <w:r w:rsidRPr="00B143CA">
        <w:rPr>
          <w:rFonts w:ascii="Times New Roman" w:hAnsi="Times New Roman" w:cs="Times New Roman"/>
          <w:color w:val="000000"/>
        </w:rPr>
        <w:t>18. Hamosh A. Online Mendelian Inheritance in Man (OMIM), a knowledgebase of human genes and genetic disorders. Nucleic Acids Res [Internet]. 2004 [cited 2018 Jan 30];33:D514–7. Available from: https://academic.oup.com/nar/article-lookup/doi/10.1093/nar/gki033</w:t>
      </w:r>
    </w:p>
    <w:p w14:paraId="647B86E1" w14:textId="77777777" w:rsidR="00B143CA" w:rsidRPr="00B143CA" w:rsidRDefault="00B143CA" w:rsidP="00B143CA">
      <w:pPr>
        <w:pStyle w:val="Bibliography"/>
        <w:rPr>
          <w:rFonts w:ascii="Times New Roman" w:hAnsi="Times New Roman" w:cs="Times New Roman"/>
          <w:color w:val="000000"/>
        </w:rPr>
      </w:pPr>
      <w:r w:rsidRPr="00B143CA">
        <w:rPr>
          <w:rFonts w:ascii="Times New Roman" w:hAnsi="Times New Roman" w:cs="Times New Roman"/>
          <w:color w:val="000000"/>
        </w:rPr>
        <w:t>19. Chung I-F, Chen C-Y, Su S-C, Li C-Y, Wu K-J, Wang H-W, et al. DriverDBv2: a database for human cancer driver gene research. Nucleic Acids Res [Internet]. 2016 [cited 2018 Jan 30];44:D975–9. Available from: https://academic.oup.com/nar/article-lookup/doi/10.1093/nar/gkv1314</w:t>
      </w:r>
    </w:p>
    <w:p w14:paraId="71F255E7" w14:textId="77777777" w:rsidR="00B143CA" w:rsidRPr="00B143CA" w:rsidRDefault="00B143CA" w:rsidP="00B143CA">
      <w:pPr>
        <w:pStyle w:val="Bibliography"/>
        <w:rPr>
          <w:rFonts w:ascii="Times New Roman" w:hAnsi="Times New Roman" w:cs="Times New Roman"/>
          <w:color w:val="000000"/>
        </w:rPr>
      </w:pPr>
      <w:r w:rsidRPr="00B143CA">
        <w:rPr>
          <w:rFonts w:ascii="Times New Roman" w:hAnsi="Times New Roman" w:cs="Times New Roman"/>
          <w:color w:val="000000"/>
        </w:rPr>
        <w:lastRenderedPageBreak/>
        <w:t>20. Liquet B, Lê Cao K-A, Hocini H, Thiébaut R. A novel approach for biomarker selection and the integration of repeated measures experiments from two assays. BMC Bioinformatics [Internet]. 2012 [cited 2015 Jul 18];13:325. Available from: http://www.biomedcentral.com/1471-2105/13/325/</w:t>
      </w:r>
    </w:p>
    <w:p w14:paraId="78D67BE5" w14:textId="77777777" w:rsidR="00B143CA" w:rsidRPr="00B143CA" w:rsidRDefault="00B143CA" w:rsidP="00B143CA">
      <w:pPr>
        <w:pStyle w:val="Bibliography"/>
        <w:rPr>
          <w:rFonts w:ascii="Times New Roman" w:hAnsi="Times New Roman" w:cs="Times New Roman"/>
          <w:color w:val="000000"/>
        </w:rPr>
      </w:pPr>
      <w:r w:rsidRPr="00B143CA">
        <w:rPr>
          <w:rFonts w:ascii="Times New Roman" w:hAnsi="Times New Roman" w:cs="Times New Roman"/>
          <w:color w:val="000000"/>
        </w:rPr>
        <w:t>21. Allahyar A, de Ridder J. FERAL: network-based classifier with application to breast cancer outcome prediction. Bioinformatics [Internet]. 2015 [cited 2018 Feb 1];31:i311–9. Available from: https://academic.oup.com/bioinformatics/article-lookup/doi/10.1093/bioinformatics/btv255</w:t>
      </w:r>
    </w:p>
    <w:p w14:paraId="575BFF7E" w14:textId="77777777" w:rsidR="00B143CA" w:rsidRPr="00B143CA" w:rsidRDefault="00B143CA" w:rsidP="00B143CA">
      <w:pPr>
        <w:pStyle w:val="Bibliography"/>
        <w:rPr>
          <w:rFonts w:ascii="Times New Roman" w:hAnsi="Times New Roman" w:cs="Times New Roman"/>
          <w:color w:val="000000"/>
        </w:rPr>
      </w:pPr>
      <w:r w:rsidRPr="00B143CA">
        <w:rPr>
          <w:rFonts w:ascii="Times New Roman" w:hAnsi="Times New Roman" w:cs="Times New Roman"/>
          <w:color w:val="000000"/>
        </w:rPr>
        <w:t>22. Cun Y, Fröhlich H. Network and data integration for biomarker signature discovery via network smoothed t-statistics. Boccaletti S, editor. PLoS ONE [Internet]. 2013 [cited 2017 May 30];8:e73074. Available from: http://dx.plos.org/10.1371/journal.pone.0073074</w:t>
      </w:r>
    </w:p>
    <w:p w14:paraId="7F6575FD" w14:textId="77777777" w:rsidR="00B143CA" w:rsidRPr="00B143CA" w:rsidRDefault="00B143CA" w:rsidP="00B143CA">
      <w:pPr>
        <w:pStyle w:val="Bibliography"/>
        <w:rPr>
          <w:rFonts w:ascii="Times New Roman" w:hAnsi="Times New Roman" w:cs="Times New Roman"/>
          <w:color w:val="000000"/>
        </w:rPr>
      </w:pPr>
      <w:r w:rsidRPr="00B143CA">
        <w:rPr>
          <w:rFonts w:ascii="Times New Roman" w:hAnsi="Times New Roman" w:cs="Times New Roman"/>
          <w:color w:val="000000"/>
        </w:rPr>
        <w:t>23. Sokolov A, Carlin DE, Paull EO, Baertsch R, Stuart JM. Pathway-based genomics prediction using generalized elastic net. PLoS Comput Biol [Internet]. 2016 [cited 2017 May 30];12:e1004790. Available from: http://journals.plos.org/ploscompbiol/article?id=10.1371/journal.pcbi.1004790</w:t>
      </w:r>
    </w:p>
    <w:p w14:paraId="726C565B" w14:textId="77777777" w:rsidR="00B143CA" w:rsidRPr="00B143CA" w:rsidRDefault="00B143CA" w:rsidP="00B143CA">
      <w:pPr>
        <w:pStyle w:val="Bibliography"/>
        <w:rPr>
          <w:rFonts w:ascii="Times New Roman" w:hAnsi="Times New Roman" w:cs="Times New Roman"/>
          <w:color w:val="000000"/>
        </w:rPr>
      </w:pPr>
      <w:r w:rsidRPr="00B143CA">
        <w:rPr>
          <w:rFonts w:ascii="Times New Roman" w:hAnsi="Times New Roman" w:cs="Times New Roman"/>
          <w:color w:val="000000"/>
        </w:rPr>
        <w:t xml:space="preserve">24. Shen H, Huang J. Sparse Principal Component Analysis via Regularized Low Rank Matrix Approximation. J Multivar Anal. 2007;99:1015–34. </w:t>
      </w:r>
    </w:p>
    <w:p w14:paraId="4139CD2E" w14:textId="77777777" w:rsidR="00B143CA" w:rsidRPr="00B143CA" w:rsidRDefault="00B143CA" w:rsidP="00B143CA">
      <w:pPr>
        <w:pStyle w:val="Bibliography"/>
        <w:rPr>
          <w:rFonts w:ascii="Times New Roman" w:hAnsi="Times New Roman" w:cs="Times New Roman"/>
          <w:color w:val="000000"/>
        </w:rPr>
      </w:pPr>
      <w:r w:rsidRPr="00B143CA">
        <w:rPr>
          <w:rFonts w:ascii="Times New Roman" w:hAnsi="Times New Roman" w:cs="Times New Roman"/>
          <w:color w:val="000000"/>
        </w:rPr>
        <w:t>25. Le Cao K-A, Gonzalez I, Dejean S. integrOmics: an R package to unravel relationships between two omics datasets. Bioinformatics [Internet]. 2009 [cited 2016 Apr 3];25:2855–6. Available from: http://bioinformatics.oxfordjournals.org/cgi/doi/10.1093/bioinformatics/btp515</w:t>
      </w:r>
    </w:p>
    <w:p w14:paraId="61813BBF" w14:textId="77777777" w:rsidR="00B143CA" w:rsidRPr="00B143CA" w:rsidRDefault="00B143CA" w:rsidP="00B143CA">
      <w:pPr>
        <w:pStyle w:val="Bibliography"/>
        <w:rPr>
          <w:rFonts w:ascii="Times New Roman" w:hAnsi="Times New Roman" w:cs="Times New Roman"/>
          <w:color w:val="000000"/>
        </w:rPr>
      </w:pPr>
      <w:r w:rsidRPr="00B143CA">
        <w:rPr>
          <w:rFonts w:ascii="Times New Roman" w:hAnsi="Times New Roman" w:cs="Times New Roman"/>
          <w:color w:val="000000"/>
        </w:rPr>
        <w:t xml:space="preserve">26. Lˆe Cao K-A, Rohart F, Gautier B, Bartolo F, Gonz ́alez I, D ́ejean S. mixOmics: Omics Data Integration Project. 2016. </w:t>
      </w:r>
    </w:p>
    <w:p w14:paraId="35DDE6A7" w14:textId="77777777" w:rsidR="00B143CA" w:rsidRPr="00B143CA" w:rsidRDefault="00B143CA" w:rsidP="00B143CA">
      <w:pPr>
        <w:pStyle w:val="Bibliography"/>
        <w:rPr>
          <w:rFonts w:ascii="Times New Roman" w:hAnsi="Times New Roman" w:cs="Times New Roman"/>
          <w:color w:val="000000"/>
        </w:rPr>
      </w:pPr>
      <w:r w:rsidRPr="00B143CA">
        <w:rPr>
          <w:rFonts w:ascii="Times New Roman" w:hAnsi="Times New Roman" w:cs="Times New Roman"/>
          <w:color w:val="000000"/>
        </w:rPr>
        <w:t>27. R Core Team. R: A Language and Environment for Statistical Computing [Internet]. Vienna, Austria: R Foundation for Statistical Computing; 2015. Available from: https://www.R-project.org/</w:t>
      </w:r>
    </w:p>
    <w:p w14:paraId="1CE66D76" w14:textId="77777777" w:rsidR="00B143CA" w:rsidRPr="00B143CA" w:rsidRDefault="00B143CA" w:rsidP="00B143CA">
      <w:pPr>
        <w:pStyle w:val="Bibliography"/>
        <w:rPr>
          <w:rFonts w:ascii="Times New Roman" w:hAnsi="Times New Roman" w:cs="Times New Roman"/>
          <w:color w:val="000000"/>
        </w:rPr>
      </w:pPr>
      <w:r w:rsidRPr="00B143CA">
        <w:rPr>
          <w:rFonts w:ascii="Times New Roman" w:hAnsi="Times New Roman" w:cs="Times New Roman"/>
          <w:color w:val="000000"/>
        </w:rPr>
        <w:t xml:space="preserve">28. Tibshirani R. Regression shrinkage and selection via the lasso. J R Stat Soc Ser B Methodol. 1996;58:267–88. </w:t>
      </w:r>
    </w:p>
    <w:p w14:paraId="4F0204B5" w14:textId="77777777" w:rsidR="00B143CA" w:rsidRPr="00B143CA" w:rsidRDefault="00B143CA" w:rsidP="00B143CA">
      <w:pPr>
        <w:pStyle w:val="Bibliography"/>
        <w:rPr>
          <w:rFonts w:ascii="Times New Roman" w:hAnsi="Times New Roman" w:cs="Times New Roman"/>
          <w:color w:val="000000"/>
        </w:rPr>
      </w:pPr>
      <w:r w:rsidRPr="00B143CA">
        <w:rPr>
          <w:rFonts w:ascii="Times New Roman" w:hAnsi="Times New Roman" w:cs="Times New Roman"/>
          <w:color w:val="000000"/>
        </w:rPr>
        <w:t>29. González I, Lê Cao K-A, Davis MJ, Déjean S. Visualising associations between paired ‘omics’ data sets. BioData Min [Internet]. 2012 [cited 2015 Jul 15];5:1–23. Available from: http://link.springer.com/article/10.1186/1756-0381-5-19</w:t>
      </w:r>
    </w:p>
    <w:p w14:paraId="1B7B807A" w14:textId="77777777" w:rsidR="00B143CA" w:rsidRPr="00B143CA" w:rsidRDefault="00B143CA" w:rsidP="00B143CA">
      <w:pPr>
        <w:pStyle w:val="Bibliography"/>
        <w:rPr>
          <w:rFonts w:ascii="Times New Roman" w:hAnsi="Times New Roman" w:cs="Times New Roman"/>
          <w:color w:val="000000"/>
        </w:rPr>
      </w:pPr>
      <w:r w:rsidRPr="00B143CA">
        <w:rPr>
          <w:rFonts w:ascii="Times New Roman" w:hAnsi="Times New Roman" w:cs="Times New Roman"/>
          <w:color w:val="000000"/>
        </w:rPr>
        <w:t>30. Godard P, van Eyll J. Pathway analysis from lists of microRNAs: common pitfalls and alternative strategy. Nucleic Acids Res [Internet]. 2015 [cited 2016 May 25];43:3490–7. Available from: http://nar.oxfordjournals.org/lookup/doi/10.1093/nar/gkv249</w:t>
      </w:r>
    </w:p>
    <w:p w14:paraId="6BFC914C" w14:textId="77777777" w:rsidR="00B143CA" w:rsidRPr="00B143CA" w:rsidRDefault="00B143CA" w:rsidP="00B143CA">
      <w:pPr>
        <w:pStyle w:val="Bibliography"/>
        <w:rPr>
          <w:rFonts w:ascii="Times New Roman" w:hAnsi="Times New Roman" w:cs="Times New Roman"/>
          <w:color w:val="000000"/>
        </w:rPr>
      </w:pPr>
      <w:r w:rsidRPr="00B143CA">
        <w:rPr>
          <w:rFonts w:ascii="Times New Roman" w:hAnsi="Times New Roman" w:cs="Times New Roman"/>
          <w:color w:val="000000"/>
        </w:rPr>
        <w:t>31. Subramanian A, Tamayo P, Mootha VK, Mukherjee S, Ebert BL, Gillette MA, et al. Gene set enrichment analysis: a knowledge-based approach for interpreting genome-wide expression profiles. Proc Natl Acad Sci [Internet]. 2005 [cited 2016 Jul 26];102:15545–15550. Available from: http://www.pnas.org/content/102/43/15545.short</w:t>
      </w:r>
    </w:p>
    <w:p w14:paraId="535F0DAA" w14:textId="77777777" w:rsidR="00B143CA" w:rsidRPr="00B143CA" w:rsidRDefault="00B143CA" w:rsidP="00B143CA">
      <w:pPr>
        <w:pStyle w:val="Bibliography"/>
        <w:rPr>
          <w:rFonts w:ascii="Times New Roman" w:hAnsi="Times New Roman" w:cs="Times New Roman"/>
          <w:color w:val="000000"/>
        </w:rPr>
      </w:pPr>
      <w:r w:rsidRPr="00B143CA">
        <w:rPr>
          <w:rFonts w:ascii="Times New Roman" w:hAnsi="Times New Roman" w:cs="Times New Roman"/>
          <w:color w:val="000000"/>
        </w:rPr>
        <w:lastRenderedPageBreak/>
        <w:t>32. Law CW, Chen Y, Shi W, Smyth GK. Voom: precision weights unlock linear model analysis tools for RNA-seq read counts. Genome Biol [Internet]. 2014 [cited 2016 Mar 2];15:R29. Available from: http://www.biomedcentral.com/content/pdf/gb-2014-15-2-r29.pdf</w:t>
      </w:r>
    </w:p>
    <w:p w14:paraId="009C12BF" w14:textId="77777777" w:rsidR="00B143CA" w:rsidRPr="00B143CA" w:rsidRDefault="00B143CA" w:rsidP="00B143CA">
      <w:pPr>
        <w:pStyle w:val="Bibliography"/>
        <w:rPr>
          <w:rFonts w:ascii="Times New Roman" w:hAnsi="Times New Roman" w:cs="Times New Roman"/>
          <w:color w:val="000000"/>
        </w:rPr>
      </w:pPr>
      <w:r w:rsidRPr="00B143CA">
        <w:rPr>
          <w:rFonts w:ascii="Times New Roman" w:hAnsi="Times New Roman" w:cs="Times New Roman"/>
          <w:color w:val="000000"/>
        </w:rPr>
        <w:t>33. Singh A, Cohen Freue GV, Oosthuizen JL, Kam SHY, Ruan J, Takhar MK, et al. Plasma proteomics can discriminate isolated early from dual responses in asthmatic individuals undergoing an allergen inhalation challenge. PROTEOMICS - Clin Appl [Internet]. 2012 [cited 2016 Mar 2];6:476–85. Available from: http://doi.wiley.com/10.1002/prca.201200013</w:t>
      </w:r>
    </w:p>
    <w:p w14:paraId="7E87D0A5" w14:textId="77777777" w:rsidR="00B143CA" w:rsidRPr="00B143CA" w:rsidRDefault="00B143CA" w:rsidP="00B143CA">
      <w:pPr>
        <w:pStyle w:val="Bibliography"/>
        <w:rPr>
          <w:rFonts w:ascii="Times New Roman" w:hAnsi="Times New Roman" w:cs="Times New Roman"/>
          <w:color w:val="000000"/>
        </w:rPr>
      </w:pPr>
      <w:r w:rsidRPr="00B143CA">
        <w:rPr>
          <w:rFonts w:ascii="Times New Roman" w:hAnsi="Times New Roman" w:cs="Times New Roman"/>
          <w:color w:val="000000"/>
        </w:rPr>
        <w:t>34. Westerhuis JA, van Velzen EJJ, Hoefsloot HCJ, Smilde AK. Multivariate paired data analysis: multilevel PLSDA versus OPLSDA. Metabolomics [Internet]. 2010 [cited 2016 Jul 27];6:119–28. Available from: http://link.springer.com/10.1007/s11306-009-0185-z</w:t>
      </w:r>
    </w:p>
    <w:p w14:paraId="6ECA274D" w14:textId="1FED749C" w:rsidR="00F94303" w:rsidRPr="003F44E9" w:rsidRDefault="00E71DDE" w:rsidP="00F94303">
      <w:pPr>
        <w:pStyle w:val="NormalWeb"/>
        <w:shd w:val="clear" w:color="auto" w:fill="FFFFFF"/>
        <w:spacing w:before="0" w:beforeAutospacing="0" w:after="360" w:afterAutospacing="0" w:line="375" w:lineRule="atLeast"/>
        <w:rPr>
          <w:color w:val="333333"/>
        </w:rPr>
      </w:pPr>
      <w:r>
        <w:rPr>
          <w:color w:val="333333"/>
        </w:rPr>
        <w:fldChar w:fldCharType="end"/>
      </w:r>
    </w:p>
    <w:sectPr w:rsidR="00F94303" w:rsidRPr="003F44E9" w:rsidSect="005759F3">
      <w:footerReference w:type="even" r:id="rId21"/>
      <w:footerReference w:type="default" r:id="rId22"/>
      <w:pgSz w:w="12240" w:h="15840"/>
      <w:pgMar w:top="1440" w:right="1440" w:bottom="1440" w:left="1440" w:header="708" w:footer="708" w:gutter="0"/>
      <w:lnNumType w:countBy="1" w:restart="continuous"/>
      <w:cols w:space="708"/>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Amrit" w:date="2018-02-09T14:06:00Z" w:initials="AS">
    <w:p w14:paraId="3014DBC2" w14:textId="3CA3D0C3" w:rsidR="00971279" w:rsidRPr="00C90F78" w:rsidRDefault="00971279" w:rsidP="00C90F78">
      <w:pPr>
        <w:pStyle w:val="p1"/>
        <w:rPr>
          <w:sz w:val="18"/>
          <w:szCs w:val="18"/>
        </w:rPr>
      </w:pPr>
      <w:r>
        <w:rPr>
          <w:rStyle w:val="CommentReference"/>
        </w:rPr>
        <w:annotationRef/>
      </w:r>
      <w:r w:rsidRPr="00C90F78">
        <w:rPr>
          <w:sz w:val="18"/>
          <w:szCs w:val="18"/>
        </w:rPr>
        <w:t>Rule 1: Present only one central contribution per paper, which you communicate</w:t>
      </w:r>
      <w:r>
        <w:rPr>
          <w:sz w:val="18"/>
          <w:szCs w:val="18"/>
        </w:rPr>
        <w:t xml:space="preserve"> </w:t>
      </w:r>
      <w:r w:rsidRPr="00C90F78">
        <w:rPr>
          <w:sz w:val="18"/>
          <w:szCs w:val="18"/>
        </w:rPr>
        <w:t>in the title.</w:t>
      </w:r>
    </w:p>
  </w:comment>
  <w:comment w:id="1" w:author="Amrit" w:date="2018-01-21T19:48:00Z" w:initials="AS">
    <w:p w14:paraId="1D52D9B4" w14:textId="2C7A8315" w:rsidR="00971279" w:rsidRDefault="00971279">
      <w:pPr>
        <w:pStyle w:val="CommentText"/>
      </w:pPr>
      <w:r>
        <w:rPr>
          <w:rStyle w:val="CommentReference"/>
        </w:rPr>
        <w:annotationRef/>
      </w:r>
      <w:r>
        <w:t>100 words-150 words</w:t>
      </w:r>
    </w:p>
    <w:p w14:paraId="24AD415F" w14:textId="77777777" w:rsidR="00971279" w:rsidRDefault="00971279">
      <w:pPr>
        <w:pStyle w:val="CommentText"/>
      </w:pPr>
    </w:p>
    <w:p w14:paraId="41DAB3D9" w14:textId="4471673B" w:rsidR="00971279" w:rsidRDefault="00971279">
      <w:pPr>
        <w:pStyle w:val="CommentText"/>
      </w:pPr>
      <w:r>
        <w:t>currently: 91 words</w:t>
      </w:r>
    </w:p>
  </w:comment>
  <w:comment w:id="2" w:author="Amrit" w:date="2018-02-09T14:39:00Z" w:initials="AS">
    <w:p w14:paraId="507CF48B" w14:textId="77777777" w:rsidR="00971279" w:rsidRDefault="00971279" w:rsidP="0030261D">
      <w:pPr>
        <w:rPr>
          <w:rFonts w:eastAsia="Times New Roman"/>
        </w:rPr>
      </w:pPr>
      <w:r>
        <w:rPr>
          <w:rStyle w:val="CommentReference"/>
        </w:rPr>
        <w:annotationRef/>
      </w:r>
      <w:r>
        <w:rPr>
          <w:rFonts w:ascii="Palatino" w:eastAsia="Times New Roman" w:hAnsi="Palatino"/>
          <w:color w:val="222222"/>
          <w:spacing w:val="3"/>
          <w:sz w:val="26"/>
          <w:szCs w:val="26"/>
          <w:shd w:val="clear" w:color="auto" w:fill="FFFFFF"/>
        </w:rPr>
        <w:t>The main text (excluding abstract, online Methods, references and figure legends) is 2,500 - 3500 words</w:t>
      </w:r>
    </w:p>
    <w:p w14:paraId="54E83F44" w14:textId="6CD009DD" w:rsidR="00971279" w:rsidRDefault="00971279">
      <w:pPr>
        <w:pStyle w:val="CommentText"/>
      </w:pPr>
    </w:p>
  </w:comment>
  <w:comment w:id="3" w:author="Amrit" w:date="2018-02-09T14:27:00Z" w:initials="AS">
    <w:p w14:paraId="468423EB" w14:textId="01132F3E" w:rsidR="00971279" w:rsidRDefault="00971279">
      <w:pPr>
        <w:pStyle w:val="CommentText"/>
      </w:pPr>
      <w:r>
        <w:rPr>
          <w:rStyle w:val="CommentReference"/>
        </w:rPr>
        <w:annotationRef/>
      </w:r>
      <w:r>
        <w:t>What the field knows</w:t>
      </w:r>
    </w:p>
  </w:comment>
  <w:comment w:id="4" w:author="Amrit" w:date="2018-01-24T11:40:00Z" w:initials="AS">
    <w:p w14:paraId="46FFAFDF" w14:textId="77777777" w:rsidR="00971279" w:rsidRPr="00715061" w:rsidRDefault="00971279" w:rsidP="0012139C">
      <w:pPr>
        <w:pStyle w:val="p1"/>
        <w:rPr>
          <w:highlight w:val="yellow"/>
        </w:rPr>
      </w:pPr>
      <w:r>
        <w:rPr>
          <w:rStyle w:val="CommentReference"/>
        </w:rPr>
        <w:annotationRef/>
      </w:r>
      <w:r w:rsidRPr="00715061">
        <w:rPr>
          <w:highlight w:val="yellow"/>
        </w:rPr>
        <w:t>REVIEWER 1: . I understand that the latent</w:t>
      </w:r>
    </w:p>
    <w:p w14:paraId="5A0AE4AA" w14:textId="77777777" w:rsidR="00971279" w:rsidRPr="00715061" w:rsidRDefault="00971279" w:rsidP="0012139C">
      <w:pPr>
        <w:pStyle w:val="p1"/>
        <w:rPr>
          <w:highlight w:val="yellow"/>
        </w:rPr>
      </w:pPr>
      <w:r w:rsidRPr="00715061">
        <w:rPr>
          <w:highlight w:val="yellow"/>
        </w:rPr>
        <w:t>structure might uncover interesting biology but I would never use this method to learn biology. Rather, I would</w:t>
      </w:r>
    </w:p>
    <w:p w14:paraId="44BAF138" w14:textId="6EF321C0" w:rsidR="00971279" w:rsidRDefault="00971279" w:rsidP="0012139C">
      <w:pPr>
        <w:pStyle w:val="CommentText"/>
      </w:pPr>
      <w:r w:rsidRPr="00715061">
        <w:rPr>
          <w:highlight w:val="yellow"/>
        </w:rPr>
        <w:t>use cluster analysis or unsupervised learning methods</w:t>
      </w:r>
      <w:r w:rsidRPr="00715061">
        <w:rPr>
          <w:rStyle w:val="CommentReference"/>
          <w:highlight w:val="yellow"/>
        </w:rPr>
        <w:annotationRef/>
      </w:r>
      <w:r w:rsidRPr="00715061">
        <w:rPr>
          <w:highlight w:val="yellow"/>
        </w:rPr>
        <w:t>.</w:t>
      </w:r>
    </w:p>
  </w:comment>
  <w:comment w:id="6" w:author="Amrit" w:date="2018-01-30T15:06:00Z" w:initials="AS">
    <w:p w14:paraId="458BDE4C" w14:textId="1FEEA53B" w:rsidR="00971279" w:rsidRDefault="00971279">
      <w:pPr>
        <w:pStyle w:val="CommentText"/>
      </w:pPr>
      <w:r>
        <w:rPr>
          <w:rStyle w:val="CommentReference"/>
        </w:rPr>
        <w:annotationRef/>
      </w:r>
      <w:r>
        <w:t xml:space="preserve">Update using OMIM dataset (register on their site) </w:t>
      </w:r>
      <w:r>
        <w:sym w:font="Wingdings" w:char="F0E0"/>
      </w:r>
      <w:r>
        <w:t xml:space="preserve"> current copy is from Enrichr</w:t>
      </w:r>
    </w:p>
  </w:comment>
  <w:comment w:id="7" w:author="Amrit" w:date="2018-01-24T19:24:00Z" w:initials="AS">
    <w:p w14:paraId="645FE108" w14:textId="77777777" w:rsidR="00971279" w:rsidRDefault="00971279" w:rsidP="00CA0793">
      <w:pPr>
        <w:rPr>
          <w:rFonts w:eastAsia="Times New Roman"/>
        </w:rPr>
      </w:pPr>
      <w:r>
        <w:rPr>
          <w:rStyle w:val="CommentReference"/>
        </w:rPr>
        <w:annotationRef/>
      </w:r>
      <w:r>
        <w:rPr>
          <w:rFonts w:ascii="Segoe UI" w:eastAsia="Times New Roman" w:hAnsi="Segoe UI"/>
          <w:color w:val="333333"/>
          <w:sz w:val="26"/>
          <w:szCs w:val="26"/>
          <w:shd w:val="clear" w:color="auto" w:fill="FFFFFF"/>
        </w:rPr>
        <w:t>For research articles this section should discuss the implications of the findings in context of existing research and highlight limitations of the study. For study protocols and methodology manuscripts this section should include a discussion of any practical or operational issues involved in performing the study and any issues not covered in other sections.</w:t>
      </w:r>
    </w:p>
    <w:p w14:paraId="06E7DA76" w14:textId="07B4904D" w:rsidR="00971279" w:rsidRDefault="00971279">
      <w:pPr>
        <w:pStyle w:val="CommentText"/>
      </w:pPr>
    </w:p>
  </w:comment>
  <w:comment w:id="8" w:author="Amrit" w:date="2018-01-24T19:24:00Z" w:initials="AS">
    <w:p w14:paraId="4206DD65" w14:textId="77777777" w:rsidR="00971279" w:rsidRDefault="00971279" w:rsidP="00CA0793">
      <w:pPr>
        <w:rPr>
          <w:rFonts w:eastAsia="Times New Roman"/>
        </w:rPr>
      </w:pPr>
      <w:r>
        <w:rPr>
          <w:rStyle w:val="CommentReference"/>
        </w:rPr>
        <w:annotationRef/>
      </w:r>
      <w:r>
        <w:rPr>
          <w:rFonts w:ascii="Segoe UI" w:eastAsia="Times New Roman" w:hAnsi="Segoe UI"/>
          <w:color w:val="333333"/>
          <w:sz w:val="26"/>
          <w:szCs w:val="26"/>
          <w:shd w:val="clear" w:color="auto" w:fill="FFFFFF"/>
        </w:rPr>
        <w:t>This should state clearly the main conclusions and provide an explanation of the importance and relevance of the study to the field.</w:t>
      </w:r>
    </w:p>
    <w:p w14:paraId="367AA28C" w14:textId="19BAAF9A" w:rsidR="00971279" w:rsidRDefault="00971279">
      <w:pPr>
        <w:pStyle w:val="CommentText"/>
      </w:pPr>
    </w:p>
  </w:comment>
  <w:comment w:id="9" w:author="Amrit" w:date="2018-02-01T15:04:00Z" w:initials="AS">
    <w:p w14:paraId="3A3DED23" w14:textId="77777777" w:rsidR="00971279" w:rsidRPr="001B14EC" w:rsidRDefault="00971279" w:rsidP="00E65437">
      <w:pPr>
        <w:pStyle w:val="p1"/>
        <w:rPr>
          <w:highlight w:val="yellow"/>
        </w:rPr>
      </w:pPr>
      <w:r>
        <w:rPr>
          <w:rStyle w:val="CommentReference"/>
        </w:rPr>
        <w:annotationRef/>
      </w:r>
      <w:r w:rsidRPr="00E639B7">
        <w:rPr>
          <w:highlight w:val="yellow"/>
        </w:rPr>
        <w:t>Can the approach can handle missing data</w:t>
      </w:r>
      <w:r w:rsidRPr="00E639B7">
        <w:rPr>
          <w:rStyle w:val="CommentReference"/>
          <w:rFonts w:asciiTheme="minorHAnsi" w:hAnsiTheme="minorHAnsi" w:cstheme="minorBidi"/>
          <w:highlight w:val="yellow"/>
        </w:rPr>
        <w:annotationRef/>
      </w:r>
      <w:r w:rsidRPr="00E639B7">
        <w:rPr>
          <w:highlight w:val="yellow"/>
        </w:rPr>
        <w:t>, that is missing row or column observations or is it only  missing</w:t>
      </w:r>
      <w:r>
        <w:rPr>
          <w:highlight w:val="yellow"/>
        </w:rPr>
        <w:t xml:space="preserve"> </w:t>
      </w:r>
      <w:r w:rsidRPr="00E639B7">
        <w:rPr>
          <w:highlight w:val="yellow"/>
        </w:rPr>
        <w:t>datasets. I presume, the later, as the intersection of tumors with complete data was used in training real</w:t>
      </w:r>
      <w:r>
        <w:rPr>
          <w:highlight w:val="yellow"/>
        </w:rPr>
        <w:t xml:space="preserve"> </w:t>
      </w:r>
      <w:r w:rsidRPr="00E639B7">
        <w:rPr>
          <w:highlight w:val="yellow"/>
        </w:rPr>
        <w:t>data.  This is important and should be made clear in the intro, abstract and discussion.</w:t>
      </w:r>
    </w:p>
    <w:p w14:paraId="74BF3B71" w14:textId="77777777" w:rsidR="00971279" w:rsidRDefault="00971279" w:rsidP="00E65437">
      <w:pPr>
        <w:pStyle w:val="CommentText"/>
      </w:pPr>
    </w:p>
    <w:p w14:paraId="6758552F" w14:textId="77777777" w:rsidR="00971279" w:rsidRDefault="00971279" w:rsidP="00E65437">
      <w:pPr>
        <w:pStyle w:val="CommentText"/>
      </w:pPr>
    </w:p>
    <w:p w14:paraId="42C8E515" w14:textId="77777777" w:rsidR="00971279" w:rsidRDefault="00971279" w:rsidP="00E65437">
      <w:pPr>
        <w:pStyle w:val="CommentText"/>
      </w:pPr>
      <w:r>
        <w:t xml:space="preserve">Impute data using the NIPALS implementation in mixOmics </w:t>
      </w:r>
      <w:r>
        <w:sym w:font="Wingdings" w:char="F0E0"/>
      </w:r>
      <w:r>
        <w:t xml:space="preserve"> use more variables!</w:t>
      </w:r>
    </w:p>
    <w:p w14:paraId="30093DE2" w14:textId="77777777" w:rsidR="00971279" w:rsidRDefault="00971279" w:rsidP="00E65437">
      <w:pPr>
        <w:pStyle w:val="CommentText"/>
      </w:pPr>
    </w:p>
    <w:p w14:paraId="5BA675B0" w14:textId="6D97C61D" w:rsidR="00971279" w:rsidRDefault="00971279" w:rsidP="00E65437">
      <w:pPr>
        <w:pStyle w:val="CommentText"/>
      </w:pPr>
      <w:r>
        <w:t>20% of total number of rows can be misising.</w:t>
      </w:r>
    </w:p>
  </w:comment>
  <w:comment w:id="10" w:author="Amrit" w:date="2018-01-24T19:25:00Z" w:initials="AS">
    <w:p w14:paraId="72488B94" w14:textId="77777777" w:rsidR="00971279" w:rsidRDefault="00971279" w:rsidP="00CA0793">
      <w:pPr>
        <w:pStyle w:val="NormalWeb"/>
        <w:shd w:val="clear" w:color="auto" w:fill="FFFFFF"/>
        <w:spacing w:before="0" w:beforeAutospacing="0" w:after="360" w:afterAutospacing="0"/>
        <w:rPr>
          <w:rFonts w:ascii="Segoe UI" w:hAnsi="Segoe UI"/>
          <w:color w:val="333333"/>
          <w:sz w:val="26"/>
          <w:szCs w:val="26"/>
        </w:rPr>
      </w:pPr>
      <w:r>
        <w:rPr>
          <w:rStyle w:val="CommentReference"/>
        </w:rPr>
        <w:annotationRef/>
      </w:r>
      <w:r>
        <w:rPr>
          <w:rFonts w:ascii="Segoe UI" w:hAnsi="Segoe UI"/>
          <w:color w:val="333333"/>
          <w:sz w:val="26"/>
          <w:szCs w:val="26"/>
        </w:rPr>
        <w:t>The methods section should include:</w:t>
      </w:r>
    </w:p>
    <w:p w14:paraId="641F9AFC" w14:textId="77777777" w:rsidR="00971279" w:rsidRDefault="00971279" w:rsidP="00CA0793">
      <w:pPr>
        <w:numPr>
          <w:ilvl w:val="0"/>
          <w:numId w:val="15"/>
        </w:numPr>
        <w:shd w:val="clear" w:color="auto" w:fill="FFFFFF"/>
        <w:spacing w:before="100" w:beforeAutospacing="1" w:after="96"/>
        <w:rPr>
          <w:rFonts w:ascii="Segoe UI" w:eastAsia="Times New Roman" w:hAnsi="Segoe UI"/>
          <w:color w:val="333333"/>
          <w:sz w:val="26"/>
          <w:szCs w:val="26"/>
        </w:rPr>
      </w:pPr>
      <w:r>
        <w:rPr>
          <w:rFonts w:ascii="Segoe UI" w:eastAsia="Times New Roman" w:hAnsi="Segoe UI"/>
          <w:color w:val="333333"/>
          <w:sz w:val="26"/>
          <w:szCs w:val="26"/>
        </w:rPr>
        <w:t>the aim, design and setting of the study</w:t>
      </w:r>
    </w:p>
    <w:p w14:paraId="2B8996E1" w14:textId="77777777" w:rsidR="00971279" w:rsidRDefault="00971279" w:rsidP="00CA0793">
      <w:pPr>
        <w:numPr>
          <w:ilvl w:val="0"/>
          <w:numId w:val="15"/>
        </w:numPr>
        <w:shd w:val="clear" w:color="auto" w:fill="FFFFFF"/>
        <w:spacing w:before="100" w:beforeAutospacing="1" w:after="96"/>
        <w:rPr>
          <w:rFonts w:ascii="Segoe UI" w:eastAsia="Times New Roman" w:hAnsi="Segoe UI"/>
          <w:color w:val="333333"/>
          <w:sz w:val="26"/>
          <w:szCs w:val="26"/>
        </w:rPr>
      </w:pPr>
      <w:r>
        <w:rPr>
          <w:rFonts w:ascii="Segoe UI" w:eastAsia="Times New Roman" w:hAnsi="Segoe UI"/>
          <w:color w:val="333333"/>
          <w:sz w:val="26"/>
          <w:szCs w:val="26"/>
        </w:rPr>
        <w:t>the characteristics of participants or description of materials</w:t>
      </w:r>
    </w:p>
    <w:p w14:paraId="586E0DB4" w14:textId="77777777" w:rsidR="00971279" w:rsidRDefault="00971279" w:rsidP="00CA0793">
      <w:pPr>
        <w:numPr>
          <w:ilvl w:val="0"/>
          <w:numId w:val="15"/>
        </w:numPr>
        <w:shd w:val="clear" w:color="auto" w:fill="FFFFFF"/>
        <w:spacing w:before="100" w:beforeAutospacing="1" w:after="96"/>
        <w:rPr>
          <w:rFonts w:ascii="Segoe UI" w:eastAsia="Times New Roman" w:hAnsi="Segoe UI"/>
          <w:color w:val="333333"/>
          <w:sz w:val="26"/>
          <w:szCs w:val="26"/>
        </w:rPr>
      </w:pPr>
      <w:r>
        <w:rPr>
          <w:rFonts w:ascii="Segoe UI" w:eastAsia="Times New Roman" w:hAnsi="Segoe UI"/>
          <w:color w:val="333333"/>
          <w:sz w:val="26"/>
          <w:szCs w:val="26"/>
        </w:rPr>
        <w:t>a clear description of all processes, interventions and comparisons. Generic names should generally be used. When proprietary brands are used in research, include the brand names in parentheses</w:t>
      </w:r>
    </w:p>
    <w:p w14:paraId="111095AC" w14:textId="77777777" w:rsidR="00971279" w:rsidRDefault="00971279" w:rsidP="00CA0793">
      <w:pPr>
        <w:numPr>
          <w:ilvl w:val="0"/>
          <w:numId w:val="15"/>
        </w:numPr>
        <w:shd w:val="clear" w:color="auto" w:fill="FFFFFF"/>
        <w:spacing w:before="100" w:beforeAutospacing="1" w:after="96"/>
        <w:rPr>
          <w:rFonts w:ascii="Segoe UI" w:eastAsia="Times New Roman" w:hAnsi="Segoe UI"/>
          <w:color w:val="333333"/>
          <w:sz w:val="26"/>
          <w:szCs w:val="26"/>
        </w:rPr>
      </w:pPr>
      <w:r>
        <w:rPr>
          <w:rFonts w:ascii="Segoe UI" w:eastAsia="Times New Roman" w:hAnsi="Segoe UI"/>
          <w:color w:val="333333"/>
          <w:sz w:val="26"/>
          <w:szCs w:val="26"/>
        </w:rPr>
        <w:t>the type of statistical analysis used, including a power calculation if appropriate</w:t>
      </w:r>
    </w:p>
    <w:p w14:paraId="444AB4CF" w14:textId="77777777" w:rsidR="00971279" w:rsidRDefault="00971279" w:rsidP="00CA0793">
      <w:pPr>
        <w:numPr>
          <w:ilvl w:val="0"/>
          <w:numId w:val="15"/>
        </w:numPr>
        <w:shd w:val="clear" w:color="auto" w:fill="FFFFFF"/>
        <w:spacing w:before="100" w:beforeAutospacing="1" w:after="96"/>
        <w:rPr>
          <w:rFonts w:ascii="Segoe UI" w:eastAsia="Times New Roman" w:hAnsi="Segoe UI"/>
          <w:color w:val="333333"/>
          <w:sz w:val="26"/>
          <w:szCs w:val="26"/>
        </w:rPr>
      </w:pPr>
      <w:r>
        <w:rPr>
          <w:rFonts w:ascii="Segoe UI" w:eastAsia="Times New Roman" w:hAnsi="Segoe UI"/>
          <w:color w:val="333333"/>
          <w:sz w:val="26"/>
          <w:szCs w:val="26"/>
        </w:rPr>
        <w:t>software tool requirements</w:t>
      </w:r>
    </w:p>
    <w:p w14:paraId="384FCDE3" w14:textId="689A5461" w:rsidR="00971279" w:rsidRDefault="00971279">
      <w:pPr>
        <w:pStyle w:val="CommentText"/>
      </w:pP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3014DBC2" w15:done="0"/>
  <w15:commentEx w15:paraId="41DAB3D9" w15:done="0"/>
  <w15:commentEx w15:paraId="54E83F44" w15:done="0"/>
  <w15:commentEx w15:paraId="468423EB" w15:done="0"/>
  <w15:commentEx w15:paraId="44BAF138" w15:done="0"/>
  <w15:commentEx w15:paraId="458BDE4C" w15:done="0"/>
  <w15:commentEx w15:paraId="06E7DA76" w15:done="0"/>
  <w15:commentEx w15:paraId="367AA28C" w15:done="0"/>
  <w15:commentEx w15:paraId="5BA675B0" w15:done="0"/>
  <w15:commentEx w15:paraId="384FCDE3"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BFB19D4" w14:textId="77777777" w:rsidR="004F453F" w:rsidRDefault="004F453F" w:rsidP="005759F3">
      <w:r>
        <w:separator/>
      </w:r>
    </w:p>
  </w:endnote>
  <w:endnote w:type="continuationSeparator" w:id="0">
    <w:p w14:paraId="026886D5" w14:textId="77777777" w:rsidR="004F453F" w:rsidRDefault="004F453F" w:rsidP="005759F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Yu Gothic Light">
    <w:panose1 w:val="020B0300000000000000"/>
    <w:charset w:val="80"/>
    <w:family w:val="auto"/>
    <w:pitch w:val="variable"/>
    <w:sig w:usb0="E00002FF" w:usb1="2AC7FDFF" w:usb2="00000016" w:usb3="00000000" w:csb0="0002009F" w:csb1="00000000"/>
  </w:font>
  <w:font w:name="Times">
    <w:panose1 w:val="02000500000000000000"/>
    <w:charset w:val="00"/>
    <w:family w:val="roman"/>
    <w:pitch w:val="variable"/>
    <w:sig w:usb0="00000003" w:usb1="00000000" w:usb2="00000000" w:usb3="00000000" w:csb0="00000001" w:csb1="00000000"/>
  </w:font>
  <w:font w:name="Yu Mincho">
    <w:panose1 w:val="02020400000000000000"/>
    <w:charset w:val="80"/>
    <w:family w:val="roman"/>
    <w:pitch w:val="variable"/>
    <w:sig w:usb0="800002E7" w:usb1="2AC7FCFF" w:usb2="00000012" w:usb3="00000000" w:csb0="0002009F" w:csb1="00000000"/>
  </w:font>
  <w:font w:name="Cambria">
    <w:panose1 w:val="02040503050406030204"/>
    <w:charset w:val="00"/>
    <w:family w:val="roman"/>
    <w:pitch w:val="variable"/>
    <w:sig w:usb0="E00002FF" w:usb1="400004FF" w:usb2="00000000" w:usb3="00000000" w:csb0="0000019F" w:csb1="00000000"/>
  </w:font>
  <w:font w:name="Lucida Grande">
    <w:panose1 w:val="020B0600040502020204"/>
    <w:charset w:val="00"/>
    <w:family w:val="swiss"/>
    <w:pitch w:val="variable"/>
    <w:sig w:usb0="E1000AEF" w:usb1="5000A1FF" w:usb2="00000000" w:usb3="00000000" w:csb0="000001BF" w:csb1="00000000"/>
  </w:font>
  <w:font w:name="Helvetica">
    <w:panose1 w:val="00000000000000000000"/>
    <w:charset w:val="00"/>
    <w:family w:val="swiss"/>
    <w:pitch w:val="variable"/>
    <w:sig w:usb0="E00002FF" w:usb1="5000785B" w:usb2="00000000" w:usb3="00000000" w:csb0="0000019F" w:csb1="00000000"/>
  </w:font>
  <w:font w:name="Palatino">
    <w:panose1 w:val="00000000000000000000"/>
    <w:charset w:val="00"/>
    <w:family w:val="roman"/>
    <w:pitch w:val="variable"/>
    <w:sig w:usb0="A00002FF" w:usb1="7800205A" w:usb2="14600000" w:usb3="00000000" w:csb0="00000193" w:csb1="00000000"/>
  </w:font>
  <w:font w:name="Segoe UI">
    <w:altName w:val="Calibri"/>
    <w:charset w:val="00"/>
    <w:family w:val="swiss"/>
    <w:pitch w:val="variable"/>
    <w:sig w:usb0="E4002EFF" w:usb1="C000E47F" w:usb2="00000009" w:usb3="00000000" w:csb0="000001FF" w:csb1="00000000"/>
  </w:font>
  <w:font w:name="Xingkai SC Light">
    <w:panose1 w:val="02010800040101010101"/>
    <w:charset w:val="86"/>
    <w:family w:val="auto"/>
    <w:pitch w:val="variable"/>
    <w:sig w:usb0="00000001" w:usb1="080F0000" w:usb2="00000010" w:usb3="00000000" w:csb0="00040000"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4563A8C" w14:textId="77777777" w:rsidR="00971279" w:rsidRDefault="00971279" w:rsidP="00FC0874">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927BBA3" w14:textId="77777777" w:rsidR="00971279" w:rsidRDefault="00971279" w:rsidP="005759F3">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184060B" w14:textId="77777777" w:rsidR="00971279" w:rsidRDefault="00971279" w:rsidP="00FC0874">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C77DAC">
      <w:rPr>
        <w:rStyle w:val="PageNumber"/>
        <w:noProof/>
      </w:rPr>
      <w:t>14</w:t>
    </w:r>
    <w:r>
      <w:rPr>
        <w:rStyle w:val="PageNumber"/>
      </w:rPr>
      <w:fldChar w:fldCharType="end"/>
    </w:r>
  </w:p>
  <w:p w14:paraId="3660254F" w14:textId="77777777" w:rsidR="00971279" w:rsidRDefault="00971279" w:rsidP="005759F3">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508619C" w14:textId="77777777" w:rsidR="004F453F" w:rsidRDefault="004F453F" w:rsidP="005759F3">
      <w:r>
        <w:separator/>
      </w:r>
    </w:p>
  </w:footnote>
  <w:footnote w:type="continuationSeparator" w:id="0">
    <w:p w14:paraId="2CC88F3A" w14:textId="77777777" w:rsidR="004F453F" w:rsidRDefault="004F453F" w:rsidP="005759F3">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00000001"/>
    <w:lvl w:ilvl="0" w:tplc="00000001">
      <w:start w:val="39"/>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4C53A9B"/>
    <w:multiLevelType w:val="hybridMultilevel"/>
    <w:tmpl w:val="F8488B34"/>
    <w:lvl w:ilvl="0" w:tplc="09DE05EC">
      <w:start w:val="2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BC95566"/>
    <w:multiLevelType w:val="hybridMultilevel"/>
    <w:tmpl w:val="0876DE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6056BBC"/>
    <w:multiLevelType w:val="hybridMultilevel"/>
    <w:tmpl w:val="A23C52DC"/>
    <w:lvl w:ilvl="0" w:tplc="258A941C">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70654B9"/>
    <w:multiLevelType w:val="hybridMultilevel"/>
    <w:tmpl w:val="2ACE7D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363267A8"/>
    <w:multiLevelType w:val="hybridMultilevel"/>
    <w:tmpl w:val="0C90352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39A53ABE"/>
    <w:multiLevelType w:val="hybridMultilevel"/>
    <w:tmpl w:val="819E15E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4879177F"/>
    <w:multiLevelType w:val="hybridMultilevel"/>
    <w:tmpl w:val="1892E214"/>
    <w:lvl w:ilvl="0" w:tplc="09DE05EC">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677D670C"/>
    <w:multiLevelType w:val="multilevel"/>
    <w:tmpl w:val="F56E3B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68D866F1"/>
    <w:multiLevelType w:val="multilevel"/>
    <w:tmpl w:val="03263C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6AED57AF"/>
    <w:multiLevelType w:val="multilevel"/>
    <w:tmpl w:val="50E24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6E174353"/>
    <w:multiLevelType w:val="hybridMultilevel"/>
    <w:tmpl w:val="DF1825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6EC30478"/>
    <w:multiLevelType w:val="hybridMultilevel"/>
    <w:tmpl w:val="71AA0DBE"/>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3">
    <w:nsid w:val="707A388E"/>
    <w:multiLevelType w:val="hybridMultilevel"/>
    <w:tmpl w:val="89C6E63C"/>
    <w:lvl w:ilvl="0" w:tplc="CA0EF870">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7A887CBA"/>
    <w:multiLevelType w:val="hybridMultilevel"/>
    <w:tmpl w:val="1E529136"/>
    <w:lvl w:ilvl="0" w:tplc="33A47F90">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7F3A1D78"/>
    <w:multiLevelType w:val="hybridMultilevel"/>
    <w:tmpl w:val="5B7AB95C"/>
    <w:lvl w:ilvl="0" w:tplc="58F8B17C">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8"/>
  </w:num>
  <w:num w:numId="3">
    <w:abstractNumId w:val="2"/>
  </w:num>
  <w:num w:numId="4">
    <w:abstractNumId w:val="0"/>
  </w:num>
  <w:num w:numId="5">
    <w:abstractNumId w:val="12"/>
  </w:num>
  <w:num w:numId="6">
    <w:abstractNumId w:val="6"/>
  </w:num>
  <w:num w:numId="7">
    <w:abstractNumId w:val="4"/>
  </w:num>
  <w:num w:numId="8">
    <w:abstractNumId w:val="13"/>
  </w:num>
  <w:num w:numId="9">
    <w:abstractNumId w:val="7"/>
  </w:num>
  <w:num w:numId="10">
    <w:abstractNumId w:val="14"/>
  </w:num>
  <w:num w:numId="11">
    <w:abstractNumId w:val="3"/>
  </w:num>
  <w:num w:numId="12">
    <w:abstractNumId w:val="1"/>
  </w:num>
  <w:num w:numId="13">
    <w:abstractNumId w:val="5"/>
  </w:num>
  <w:num w:numId="14">
    <w:abstractNumId w:val="15"/>
  </w:num>
  <w:num w:numId="15">
    <w:abstractNumId w:val="10"/>
  </w:num>
  <w:num w:numId="16">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2"/>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936D8"/>
    <w:rsid w:val="00000428"/>
    <w:rsid w:val="00000E0F"/>
    <w:rsid w:val="00001C28"/>
    <w:rsid w:val="00002BBB"/>
    <w:rsid w:val="00004BFE"/>
    <w:rsid w:val="000068B5"/>
    <w:rsid w:val="0001069E"/>
    <w:rsid w:val="00011254"/>
    <w:rsid w:val="0001244F"/>
    <w:rsid w:val="00012A61"/>
    <w:rsid w:val="00012F8A"/>
    <w:rsid w:val="00015131"/>
    <w:rsid w:val="000174CF"/>
    <w:rsid w:val="000200FE"/>
    <w:rsid w:val="00020884"/>
    <w:rsid w:val="000228F5"/>
    <w:rsid w:val="00023477"/>
    <w:rsid w:val="00023BFA"/>
    <w:rsid w:val="0002459E"/>
    <w:rsid w:val="00026C6A"/>
    <w:rsid w:val="00030058"/>
    <w:rsid w:val="0003143B"/>
    <w:rsid w:val="000343AB"/>
    <w:rsid w:val="00034DB3"/>
    <w:rsid w:val="00034E74"/>
    <w:rsid w:val="00036706"/>
    <w:rsid w:val="00041009"/>
    <w:rsid w:val="0004145F"/>
    <w:rsid w:val="00042BEB"/>
    <w:rsid w:val="00043BD9"/>
    <w:rsid w:val="00044733"/>
    <w:rsid w:val="00044F0A"/>
    <w:rsid w:val="00044FDC"/>
    <w:rsid w:val="0004521A"/>
    <w:rsid w:val="0004556E"/>
    <w:rsid w:val="00045AAF"/>
    <w:rsid w:val="00046218"/>
    <w:rsid w:val="00047737"/>
    <w:rsid w:val="00051365"/>
    <w:rsid w:val="000522B4"/>
    <w:rsid w:val="00052A61"/>
    <w:rsid w:val="00055AB7"/>
    <w:rsid w:val="00055E99"/>
    <w:rsid w:val="00057C2F"/>
    <w:rsid w:val="000610A0"/>
    <w:rsid w:val="00061444"/>
    <w:rsid w:val="00062225"/>
    <w:rsid w:val="00062385"/>
    <w:rsid w:val="0006272F"/>
    <w:rsid w:val="00063499"/>
    <w:rsid w:val="00063EB5"/>
    <w:rsid w:val="00064BE5"/>
    <w:rsid w:val="00065702"/>
    <w:rsid w:val="00065F9D"/>
    <w:rsid w:val="00067D5A"/>
    <w:rsid w:val="000702D0"/>
    <w:rsid w:val="00071463"/>
    <w:rsid w:val="00071EAC"/>
    <w:rsid w:val="00072969"/>
    <w:rsid w:val="00072EAE"/>
    <w:rsid w:val="00074FC2"/>
    <w:rsid w:val="00076512"/>
    <w:rsid w:val="00081B65"/>
    <w:rsid w:val="00085084"/>
    <w:rsid w:val="00086CA5"/>
    <w:rsid w:val="000879DF"/>
    <w:rsid w:val="000916B3"/>
    <w:rsid w:val="00093449"/>
    <w:rsid w:val="000936C1"/>
    <w:rsid w:val="00093BD2"/>
    <w:rsid w:val="00094359"/>
    <w:rsid w:val="0009454E"/>
    <w:rsid w:val="00095EE7"/>
    <w:rsid w:val="00097360"/>
    <w:rsid w:val="00097878"/>
    <w:rsid w:val="000A0105"/>
    <w:rsid w:val="000A0712"/>
    <w:rsid w:val="000A0BD6"/>
    <w:rsid w:val="000A17B6"/>
    <w:rsid w:val="000A4204"/>
    <w:rsid w:val="000A4360"/>
    <w:rsid w:val="000A4B7A"/>
    <w:rsid w:val="000A4EEB"/>
    <w:rsid w:val="000A63F4"/>
    <w:rsid w:val="000A6D1A"/>
    <w:rsid w:val="000B3A31"/>
    <w:rsid w:val="000B3E6A"/>
    <w:rsid w:val="000B590D"/>
    <w:rsid w:val="000B751F"/>
    <w:rsid w:val="000C067E"/>
    <w:rsid w:val="000C22A8"/>
    <w:rsid w:val="000C3278"/>
    <w:rsid w:val="000C3DB1"/>
    <w:rsid w:val="000C5F45"/>
    <w:rsid w:val="000C7C56"/>
    <w:rsid w:val="000D1EB9"/>
    <w:rsid w:val="000D2D08"/>
    <w:rsid w:val="000D3416"/>
    <w:rsid w:val="000D5D31"/>
    <w:rsid w:val="000D61B6"/>
    <w:rsid w:val="000E0045"/>
    <w:rsid w:val="000E032A"/>
    <w:rsid w:val="000E1A79"/>
    <w:rsid w:val="000E1C5F"/>
    <w:rsid w:val="000E2C9A"/>
    <w:rsid w:val="000E41BF"/>
    <w:rsid w:val="000E50CB"/>
    <w:rsid w:val="000E618D"/>
    <w:rsid w:val="000E62E4"/>
    <w:rsid w:val="000F0337"/>
    <w:rsid w:val="000F0BD1"/>
    <w:rsid w:val="000F18A6"/>
    <w:rsid w:val="000F356A"/>
    <w:rsid w:val="000F3A96"/>
    <w:rsid w:val="000F3B26"/>
    <w:rsid w:val="000F44F8"/>
    <w:rsid w:val="000F497E"/>
    <w:rsid w:val="000F74DB"/>
    <w:rsid w:val="000F7553"/>
    <w:rsid w:val="00101A95"/>
    <w:rsid w:val="00102F92"/>
    <w:rsid w:val="0010326B"/>
    <w:rsid w:val="00103B56"/>
    <w:rsid w:val="00104550"/>
    <w:rsid w:val="00105DB3"/>
    <w:rsid w:val="0011271B"/>
    <w:rsid w:val="00113D33"/>
    <w:rsid w:val="00113E49"/>
    <w:rsid w:val="00114982"/>
    <w:rsid w:val="00115732"/>
    <w:rsid w:val="0011761B"/>
    <w:rsid w:val="0012139C"/>
    <w:rsid w:val="00121855"/>
    <w:rsid w:val="0012687F"/>
    <w:rsid w:val="00127FFD"/>
    <w:rsid w:val="001305A8"/>
    <w:rsid w:val="00130885"/>
    <w:rsid w:val="00132AB9"/>
    <w:rsid w:val="00134E3D"/>
    <w:rsid w:val="001363A0"/>
    <w:rsid w:val="00136F4E"/>
    <w:rsid w:val="00142F86"/>
    <w:rsid w:val="0014316E"/>
    <w:rsid w:val="00143516"/>
    <w:rsid w:val="001436A5"/>
    <w:rsid w:val="00143DEC"/>
    <w:rsid w:val="00144F6A"/>
    <w:rsid w:val="001456A3"/>
    <w:rsid w:val="00146281"/>
    <w:rsid w:val="001500F9"/>
    <w:rsid w:val="00152F01"/>
    <w:rsid w:val="001530DA"/>
    <w:rsid w:val="001536E1"/>
    <w:rsid w:val="001538D1"/>
    <w:rsid w:val="00154425"/>
    <w:rsid w:val="00160603"/>
    <w:rsid w:val="00160611"/>
    <w:rsid w:val="00160A86"/>
    <w:rsid w:val="0016159E"/>
    <w:rsid w:val="00161AED"/>
    <w:rsid w:val="00163148"/>
    <w:rsid w:val="00163D56"/>
    <w:rsid w:val="00165824"/>
    <w:rsid w:val="001668BD"/>
    <w:rsid w:val="00167316"/>
    <w:rsid w:val="0017040E"/>
    <w:rsid w:val="0017220D"/>
    <w:rsid w:val="00174F6A"/>
    <w:rsid w:val="00175162"/>
    <w:rsid w:val="00177CC4"/>
    <w:rsid w:val="001822BD"/>
    <w:rsid w:val="00183293"/>
    <w:rsid w:val="001846FE"/>
    <w:rsid w:val="00186B70"/>
    <w:rsid w:val="00187707"/>
    <w:rsid w:val="001926CE"/>
    <w:rsid w:val="00193636"/>
    <w:rsid w:val="00193E1A"/>
    <w:rsid w:val="00193FA9"/>
    <w:rsid w:val="0019704D"/>
    <w:rsid w:val="00197AE2"/>
    <w:rsid w:val="001A03B2"/>
    <w:rsid w:val="001A4497"/>
    <w:rsid w:val="001B14EC"/>
    <w:rsid w:val="001B1E4A"/>
    <w:rsid w:val="001B3241"/>
    <w:rsid w:val="001B3276"/>
    <w:rsid w:val="001B46F3"/>
    <w:rsid w:val="001C0248"/>
    <w:rsid w:val="001C1FC7"/>
    <w:rsid w:val="001C5377"/>
    <w:rsid w:val="001C59E4"/>
    <w:rsid w:val="001C649E"/>
    <w:rsid w:val="001D0C29"/>
    <w:rsid w:val="001D2E51"/>
    <w:rsid w:val="001D354A"/>
    <w:rsid w:val="001D5051"/>
    <w:rsid w:val="001E0F81"/>
    <w:rsid w:val="001E1EFC"/>
    <w:rsid w:val="001E240D"/>
    <w:rsid w:val="001E2451"/>
    <w:rsid w:val="001E2EC2"/>
    <w:rsid w:val="001E3F65"/>
    <w:rsid w:val="001E6398"/>
    <w:rsid w:val="001E769A"/>
    <w:rsid w:val="001F034A"/>
    <w:rsid w:val="001F1644"/>
    <w:rsid w:val="001F3036"/>
    <w:rsid w:val="001F3579"/>
    <w:rsid w:val="001F569F"/>
    <w:rsid w:val="001F5B8F"/>
    <w:rsid w:val="001F6DFD"/>
    <w:rsid w:val="001F7D27"/>
    <w:rsid w:val="00201483"/>
    <w:rsid w:val="00203E9E"/>
    <w:rsid w:val="0020587C"/>
    <w:rsid w:val="00207A96"/>
    <w:rsid w:val="00211285"/>
    <w:rsid w:val="002116A5"/>
    <w:rsid w:val="00213894"/>
    <w:rsid w:val="00213B52"/>
    <w:rsid w:val="00214B3F"/>
    <w:rsid w:val="00214EB8"/>
    <w:rsid w:val="00215F2A"/>
    <w:rsid w:val="00217121"/>
    <w:rsid w:val="00221CA1"/>
    <w:rsid w:val="00223184"/>
    <w:rsid w:val="00224F65"/>
    <w:rsid w:val="002257E6"/>
    <w:rsid w:val="002258AF"/>
    <w:rsid w:val="00226B7D"/>
    <w:rsid w:val="002272FC"/>
    <w:rsid w:val="00235157"/>
    <w:rsid w:val="002367F5"/>
    <w:rsid w:val="00236CDD"/>
    <w:rsid w:val="002376C0"/>
    <w:rsid w:val="002400EB"/>
    <w:rsid w:val="00241CB2"/>
    <w:rsid w:val="002513C9"/>
    <w:rsid w:val="0025263A"/>
    <w:rsid w:val="00254AAB"/>
    <w:rsid w:val="00255629"/>
    <w:rsid w:val="00256BD7"/>
    <w:rsid w:val="00256FE5"/>
    <w:rsid w:val="00260617"/>
    <w:rsid w:val="00260BA0"/>
    <w:rsid w:val="002615AA"/>
    <w:rsid w:val="002618BD"/>
    <w:rsid w:val="002629DF"/>
    <w:rsid w:val="00263C87"/>
    <w:rsid w:val="00264934"/>
    <w:rsid w:val="0026495A"/>
    <w:rsid w:val="0026507B"/>
    <w:rsid w:val="00265B5B"/>
    <w:rsid w:val="002671CF"/>
    <w:rsid w:val="00270BC0"/>
    <w:rsid w:val="0027312C"/>
    <w:rsid w:val="00280A8B"/>
    <w:rsid w:val="00280B02"/>
    <w:rsid w:val="00282301"/>
    <w:rsid w:val="00282380"/>
    <w:rsid w:val="0028285D"/>
    <w:rsid w:val="00282C1F"/>
    <w:rsid w:val="00283249"/>
    <w:rsid w:val="0028542A"/>
    <w:rsid w:val="00285FBD"/>
    <w:rsid w:val="00287AB9"/>
    <w:rsid w:val="002936D8"/>
    <w:rsid w:val="00293834"/>
    <w:rsid w:val="00294444"/>
    <w:rsid w:val="0029479D"/>
    <w:rsid w:val="002950FF"/>
    <w:rsid w:val="002968AC"/>
    <w:rsid w:val="002977C4"/>
    <w:rsid w:val="002A2D4F"/>
    <w:rsid w:val="002A785F"/>
    <w:rsid w:val="002A7F6C"/>
    <w:rsid w:val="002B02EC"/>
    <w:rsid w:val="002B15A0"/>
    <w:rsid w:val="002B3996"/>
    <w:rsid w:val="002B6118"/>
    <w:rsid w:val="002B7560"/>
    <w:rsid w:val="002C049A"/>
    <w:rsid w:val="002C2DF7"/>
    <w:rsid w:val="002C47FF"/>
    <w:rsid w:val="002D1711"/>
    <w:rsid w:val="002D1BC9"/>
    <w:rsid w:val="002D3967"/>
    <w:rsid w:val="002D4C0C"/>
    <w:rsid w:val="002D50EF"/>
    <w:rsid w:val="002D7401"/>
    <w:rsid w:val="002D7C64"/>
    <w:rsid w:val="002E1134"/>
    <w:rsid w:val="002E1FD4"/>
    <w:rsid w:val="002E4FD7"/>
    <w:rsid w:val="002E5838"/>
    <w:rsid w:val="002E6B14"/>
    <w:rsid w:val="002F0299"/>
    <w:rsid w:val="002F1C00"/>
    <w:rsid w:val="002F1D1F"/>
    <w:rsid w:val="002F1EB8"/>
    <w:rsid w:val="002F285E"/>
    <w:rsid w:val="002F34CD"/>
    <w:rsid w:val="002F4AD3"/>
    <w:rsid w:val="002F5F23"/>
    <w:rsid w:val="002F69D6"/>
    <w:rsid w:val="002F7F8B"/>
    <w:rsid w:val="00301CA8"/>
    <w:rsid w:val="0030261D"/>
    <w:rsid w:val="00303ED2"/>
    <w:rsid w:val="00306472"/>
    <w:rsid w:val="003105CF"/>
    <w:rsid w:val="0031061B"/>
    <w:rsid w:val="00311CEE"/>
    <w:rsid w:val="0031216E"/>
    <w:rsid w:val="00312694"/>
    <w:rsid w:val="0031339F"/>
    <w:rsid w:val="003154CF"/>
    <w:rsid w:val="00316453"/>
    <w:rsid w:val="00317024"/>
    <w:rsid w:val="003173C3"/>
    <w:rsid w:val="00317402"/>
    <w:rsid w:val="00322500"/>
    <w:rsid w:val="003236B6"/>
    <w:rsid w:val="00326155"/>
    <w:rsid w:val="0032690A"/>
    <w:rsid w:val="00330F75"/>
    <w:rsid w:val="0033385D"/>
    <w:rsid w:val="00333B79"/>
    <w:rsid w:val="00336B14"/>
    <w:rsid w:val="00336FA1"/>
    <w:rsid w:val="003375A4"/>
    <w:rsid w:val="00341AF0"/>
    <w:rsid w:val="00342F3C"/>
    <w:rsid w:val="003433E2"/>
    <w:rsid w:val="00343442"/>
    <w:rsid w:val="00343E92"/>
    <w:rsid w:val="003449A5"/>
    <w:rsid w:val="00346C2B"/>
    <w:rsid w:val="00347CF1"/>
    <w:rsid w:val="00353728"/>
    <w:rsid w:val="00353F61"/>
    <w:rsid w:val="00355384"/>
    <w:rsid w:val="00357457"/>
    <w:rsid w:val="0036209D"/>
    <w:rsid w:val="003621E5"/>
    <w:rsid w:val="00365E0F"/>
    <w:rsid w:val="00366CEE"/>
    <w:rsid w:val="003677E0"/>
    <w:rsid w:val="00370BB8"/>
    <w:rsid w:val="00373A78"/>
    <w:rsid w:val="0037512A"/>
    <w:rsid w:val="00375545"/>
    <w:rsid w:val="0037666C"/>
    <w:rsid w:val="0037749F"/>
    <w:rsid w:val="003774F8"/>
    <w:rsid w:val="00380182"/>
    <w:rsid w:val="00382E39"/>
    <w:rsid w:val="003837DA"/>
    <w:rsid w:val="00384393"/>
    <w:rsid w:val="00384C75"/>
    <w:rsid w:val="003852C4"/>
    <w:rsid w:val="0038537E"/>
    <w:rsid w:val="003859B8"/>
    <w:rsid w:val="00385B53"/>
    <w:rsid w:val="00386111"/>
    <w:rsid w:val="00386F2D"/>
    <w:rsid w:val="00387443"/>
    <w:rsid w:val="0038764E"/>
    <w:rsid w:val="00392146"/>
    <w:rsid w:val="003935A8"/>
    <w:rsid w:val="00394A03"/>
    <w:rsid w:val="0039582C"/>
    <w:rsid w:val="0039643C"/>
    <w:rsid w:val="0039665B"/>
    <w:rsid w:val="00396797"/>
    <w:rsid w:val="003A0D2D"/>
    <w:rsid w:val="003A2F78"/>
    <w:rsid w:val="003A621C"/>
    <w:rsid w:val="003A7B31"/>
    <w:rsid w:val="003B2806"/>
    <w:rsid w:val="003B3015"/>
    <w:rsid w:val="003B3BB7"/>
    <w:rsid w:val="003B6482"/>
    <w:rsid w:val="003B6C24"/>
    <w:rsid w:val="003B70B9"/>
    <w:rsid w:val="003C0CA9"/>
    <w:rsid w:val="003C3EDA"/>
    <w:rsid w:val="003C4F29"/>
    <w:rsid w:val="003C50F7"/>
    <w:rsid w:val="003C55D4"/>
    <w:rsid w:val="003C5660"/>
    <w:rsid w:val="003C5C31"/>
    <w:rsid w:val="003C739B"/>
    <w:rsid w:val="003D2C96"/>
    <w:rsid w:val="003D3237"/>
    <w:rsid w:val="003D557D"/>
    <w:rsid w:val="003D5C8D"/>
    <w:rsid w:val="003D63A0"/>
    <w:rsid w:val="003E0779"/>
    <w:rsid w:val="003E166D"/>
    <w:rsid w:val="003E1CCE"/>
    <w:rsid w:val="003E28DE"/>
    <w:rsid w:val="003E2B9A"/>
    <w:rsid w:val="003E34AA"/>
    <w:rsid w:val="003E3CD6"/>
    <w:rsid w:val="003E4DCF"/>
    <w:rsid w:val="003E5BAB"/>
    <w:rsid w:val="003E734C"/>
    <w:rsid w:val="003F01B7"/>
    <w:rsid w:val="003F1E3C"/>
    <w:rsid w:val="003F44E9"/>
    <w:rsid w:val="003F59FC"/>
    <w:rsid w:val="003F5A91"/>
    <w:rsid w:val="003F63D1"/>
    <w:rsid w:val="00400B90"/>
    <w:rsid w:val="004013AB"/>
    <w:rsid w:val="00401B9A"/>
    <w:rsid w:val="00402155"/>
    <w:rsid w:val="00406AE8"/>
    <w:rsid w:val="00406C57"/>
    <w:rsid w:val="00411531"/>
    <w:rsid w:val="00411D36"/>
    <w:rsid w:val="00412841"/>
    <w:rsid w:val="00414DB8"/>
    <w:rsid w:val="00415754"/>
    <w:rsid w:val="004201F8"/>
    <w:rsid w:val="00421718"/>
    <w:rsid w:val="00424430"/>
    <w:rsid w:val="004274B2"/>
    <w:rsid w:val="00431010"/>
    <w:rsid w:val="00431E09"/>
    <w:rsid w:val="00433C8C"/>
    <w:rsid w:val="00433FEC"/>
    <w:rsid w:val="004366FF"/>
    <w:rsid w:val="0043796B"/>
    <w:rsid w:val="00437E0A"/>
    <w:rsid w:val="0044244E"/>
    <w:rsid w:val="00442485"/>
    <w:rsid w:val="00442FB4"/>
    <w:rsid w:val="00443FAC"/>
    <w:rsid w:val="00444024"/>
    <w:rsid w:val="00445047"/>
    <w:rsid w:val="004467AB"/>
    <w:rsid w:val="00447AB2"/>
    <w:rsid w:val="00447AEE"/>
    <w:rsid w:val="00450316"/>
    <w:rsid w:val="004509B4"/>
    <w:rsid w:val="00451C59"/>
    <w:rsid w:val="00452C89"/>
    <w:rsid w:val="00452E5B"/>
    <w:rsid w:val="00453852"/>
    <w:rsid w:val="00454930"/>
    <w:rsid w:val="004551B0"/>
    <w:rsid w:val="0045647E"/>
    <w:rsid w:val="0046052B"/>
    <w:rsid w:val="004609DE"/>
    <w:rsid w:val="0046113A"/>
    <w:rsid w:val="004617C9"/>
    <w:rsid w:val="004627EB"/>
    <w:rsid w:val="00462DAF"/>
    <w:rsid w:val="00463498"/>
    <w:rsid w:val="00464251"/>
    <w:rsid w:val="0046443C"/>
    <w:rsid w:val="0046497F"/>
    <w:rsid w:val="004650E2"/>
    <w:rsid w:val="00466F69"/>
    <w:rsid w:val="0047011C"/>
    <w:rsid w:val="00470C34"/>
    <w:rsid w:val="0047113E"/>
    <w:rsid w:val="004711C8"/>
    <w:rsid w:val="00473B3C"/>
    <w:rsid w:val="0047483F"/>
    <w:rsid w:val="00477A46"/>
    <w:rsid w:val="004808AC"/>
    <w:rsid w:val="0048323F"/>
    <w:rsid w:val="004855E0"/>
    <w:rsid w:val="0048670F"/>
    <w:rsid w:val="00486DBF"/>
    <w:rsid w:val="004875F2"/>
    <w:rsid w:val="00490518"/>
    <w:rsid w:val="00490D64"/>
    <w:rsid w:val="00491D3A"/>
    <w:rsid w:val="00492009"/>
    <w:rsid w:val="00492A66"/>
    <w:rsid w:val="00492FB8"/>
    <w:rsid w:val="004937EA"/>
    <w:rsid w:val="00494CA6"/>
    <w:rsid w:val="00494E19"/>
    <w:rsid w:val="0049563B"/>
    <w:rsid w:val="0049613F"/>
    <w:rsid w:val="00496DA8"/>
    <w:rsid w:val="004973B0"/>
    <w:rsid w:val="004A07F6"/>
    <w:rsid w:val="004A17AC"/>
    <w:rsid w:val="004A198B"/>
    <w:rsid w:val="004A23AA"/>
    <w:rsid w:val="004A3337"/>
    <w:rsid w:val="004A4015"/>
    <w:rsid w:val="004A4121"/>
    <w:rsid w:val="004A5185"/>
    <w:rsid w:val="004A5C1C"/>
    <w:rsid w:val="004A5FE2"/>
    <w:rsid w:val="004A5FF2"/>
    <w:rsid w:val="004A6CC1"/>
    <w:rsid w:val="004A7D94"/>
    <w:rsid w:val="004B37B4"/>
    <w:rsid w:val="004B3BCB"/>
    <w:rsid w:val="004B46D1"/>
    <w:rsid w:val="004B6A79"/>
    <w:rsid w:val="004C0766"/>
    <w:rsid w:val="004C0DAF"/>
    <w:rsid w:val="004C0EF9"/>
    <w:rsid w:val="004C2BF0"/>
    <w:rsid w:val="004C2BF4"/>
    <w:rsid w:val="004C2E43"/>
    <w:rsid w:val="004C36CC"/>
    <w:rsid w:val="004C791F"/>
    <w:rsid w:val="004D048D"/>
    <w:rsid w:val="004D1EFE"/>
    <w:rsid w:val="004D2111"/>
    <w:rsid w:val="004D2703"/>
    <w:rsid w:val="004D310E"/>
    <w:rsid w:val="004D318B"/>
    <w:rsid w:val="004D3CC3"/>
    <w:rsid w:val="004D4364"/>
    <w:rsid w:val="004D78F7"/>
    <w:rsid w:val="004E6C81"/>
    <w:rsid w:val="004E7638"/>
    <w:rsid w:val="004E797F"/>
    <w:rsid w:val="004E7CC4"/>
    <w:rsid w:val="004E7D80"/>
    <w:rsid w:val="004E7ED8"/>
    <w:rsid w:val="004F00B2"/>
    <w:rsid w:val="004F1719"/>
    <w:rsid w:val="004F1901"/>
    <w:rsid w:val="004F3807"/>
    <w:rsid w:val="004F3C77"/>
    <w:rsid w:val="004F3F7A"/>
    <w:rsid w:val="004F453F"/>
    <w:rsid w:val="004F484A"/>
    <w:rsid w:val="004F5676"/>
    <w:rsid w:val="004F57B5"/>
    <w:rsid w:val="004F776E"/>
    <w:rsid w:val="00500F7A"/>
    <w:rsid w:val="00501044"/>
    <w:rsid w:val="00502EE9"/>
    <w:rsid w:val="00504893"/>
    <w:rsid w:val="0050518D"/>
    <w:rsid w:val="0050602B"/>
    <w:rsid w:val="0050623E"/>
    <w:rsid w:val="00511D54"/>
    <w:rsid w:val="00511F76"/>
    <w:rsid w:val="005130DD"/>
    <w:rsid w:val="00513321"/>
    <w:rsid w:val="00513478"/>
    <w:rsid w:val="0051414D"/>
    <w:rsid w:val="00514CA2"/>
    <w:rsid w:val="0051643E"/>
    <w:rsid w:val="00517D64"/>
    <w:rsid w:val="00521F37"/>
    <w:rsid w:val="00522582"/>
    <w:rsid w:val="00522D55"/>
    <w:rsid w:val="00523342"/>
    <w:rsid w:val="00523A40"/>
    <w:rsid w:val="005253F4"/>
    <w:rsid w:val="00530A43"/>
    <w:rsid w:val="00531519"/>
    <w:rsid w:val="00532941"/>
    <w:rsid w:val="005352E1"/>
    <w:rsid w:val="00537993"/>
    <w:rsid w:val="00537EEC"/>
    <w:rsid w:val="0054144C"/>
    <w:rsid w:val="005452E3"/>
    <w:rsid w:val="00550F9C"/>
    <w:rsid w:val="00553BCD"/>
    <w:rsid w:val="005566A3"/>
    <w:rsid w:val="00556F55"/>
    <w:rsid w:val="005577E7"/>
    <w:rsid w:val="00557AF9"/>
    <w:rsid w:val="00557D18"/>
    <w:rsid w:val="005600D8"/>
    <w:rsid w:val="00560BC0"/>
    <w:rsid w:val="00560CB5"/>
    <w:rsid w:val="005629F2"/>
    <w:rsid w:val="00564518"/>
    <w:rsid w:val="00565753"/>
    <w:rsid w:val="00565927"/>
    <w:rsid w:val="00565A7C"/>
    <w:rsid w:val="00566511"/>
    <w:rsid w:val="00566A76"/>
    <w:rsid w:val="005702CC"/>
    <w:rsid w:val="00570AD3"/>
    <w:rsid w:val="00572071"/>
    <w:rsid w:val="005725BD"/>
    <w:rsid w:val="00572FED"/>
    <w:rsid w:val="00573577"/>
    <w:rsid w:val="00575606"/>
    <w:rsid w:val="005759F3"/>
    <w:rsid w:val="0057606B"/>
    <w:rsid w:val="005760D4"/>
    <w:rsid w:val="00577171"/>
    <w:rsid w:val="00580B67"/>
    <w:rsid w:val="00580B6F"/>
    <w:rsid w:val="00581FC1"/>
    <w:rsid w:val="00582067"/>
    <w:rsid w:val="00582CFE"/>
    <w:rsid w:val="005856BD"/>
    <w:rsid w:val="0058650A"/>
    <w:rsid w:val="00586A65"/>
    <w:rsid w:val="00587571"/>
    <w:rsid w:val="00591566"/>
    <w:rsid w:val="00592B03"/>
    <w:rsid w:val="005940F2"/>
    <w:rsid w:val="00596736"/>
    <w:rsid w:val="00596987"/>
    <w:rsid w:val="00596ED8"/>
    <w:rsid w:val="00597439"/>
    <w:rsid w:val="005A045D"/>
    <w:rsid w:val="005A0F7D"/>
    <w:rsid w:val="005A10C8"/>
    <w:rsid w:val="005A1EAD"/>
    <w:rsid w:val="005A3C61"/>
    <w:rsid w:val="005A660E"/>
    <w:rsid w:val="005A7EAA"/>
    <w:rsid w:val="005B1652"/>
    <w:rsid w:val="005B1C6A"/>
    <w:rsid w:val="005B2B60"/>
    <w:rsid w:val="005B2F02"/>
    <w:rsid w:val="005B3690"/>
    <w:rsid w:val="005B41CF"/>
    <w:rsid w:val="005B7155"/>
    <w:rsid w:val="005C04DD"/>
    <w:rsid w:val="005C09F4"/>
    <w:rsid w:val="005C146C"/>
    <w:rsid w:val="005C21B6"/>
    <w:rsid w:val="005C2A98"/>
    <w:rsid w:val="005C40F3"/>
    <w:rsid w:val="005C461F"/>
    <w:rsid w:val="005C5014"/>
    <w:rsid w:val="005C54D6"/>
    <w:rsid w:val="005C5EB2"/>
    <w:rsid w:val="005C704B"/>
    <w:rsid w:val="005C784C"/>
    <w:rsid w:val="005C7BC5"/>
    <w:rsid w:val="005C7D33"/>
    <w:rsid w:val="005D0D9A"/>
    <w:rsid w:val="005D1258"/>
    <w:rsid w:val="005D2947"/>
    <w:rsid w:val="005D2EDD"/>
    <w:rsid w:val="005D332D"/>
    <w:rsid w:val="005D34F3"/>
    <w:rsid w:val="005D380B"/>
    <w:rsid w:val="005D60F6"/>
    <w:rsid w:val="005D61CE"/>
    <w:rsid w:val="005D63E2"/>
    <w:rsid w:val="005E0CF3"/>
    <w:rsid w:val="005E0F9B"/>
    <w:rsid w:val="005E3217"/>
    <w:rsid w:val="005E404F"/>
    <w:rsid w:val="005E4AFC"/>
    <w:rsid w:val="005E5056"/>
    <w:rsid w:val="005E7A8B"/>
    <w:rsid w:val="005E7CFE"/>
    <w:rsid w:val="005F0261"/>
    <w:rsid w:val="005F06EA"/>
    <w:rsid w:val="005F2ED8"/>
    <w:rsid w:val="005F35F5"/>
    <w:rsid w:val="00600D73"/>
    <w:rsid w:val="0060113C"/>
    <w:rsid w:val="00601C7B"/>
    <w:rsid w:val="006027D3"/>
    <w:rsid w:val="006032AA"/>
    <w:rsid w:val="00606A5D"/>
    <w:rsid w:val="0061078F"/>
    <w:rsid w:val="00611F29"/>
    <w:rsid w:val="00612E81"/>
    <w:rsid w:val="00613A61"/>
    <w:rsid w:val="00613F92"/>
    <w:rsid w:val="006143D3"/>
    <w:rsid w:val="00615C14"/>
    <w:rsid w:val="0061724F"/>
    <w:rsid w:val="00617ED2"/>
    <w:rsid w:val="00620645"/>
    <w:rsid w:val="00621224"/>
    <w:rsid w:val="00621611"/>
    <w:rsid w:val="0062324C"/>
    <w:rsid w:val="0062374A"/>
    <w:rsid w:val="0062488E"/>
    <w:rsid w:val="00627014"/>
    <w:rsid w:val="006271B8"/>
    <w:rsid w:val="006320F2"/>
    <w:rsid w:val="00632184"/>
    <w:rsid w:val="00632E8A"/>
    <w:rsid w:val="00633C24"/>
    <w:rsid w:val="006344AB"/>
    <w:rsid w:val="00634C11"/>
    <w:rsid w:val="00635455"/>
    <w:rsid w:val="0063708A"/>
    <w:rsid w:val="0064107F"/>
    <w:rsid w:val="00641E28"/>
    <w:rsid w:val="00642302"/>
    <w:rsid w:val="0064424A"/>
    <w:rsid w:val="0064580F"/>
    <w:rsid w:val="00646130"/>
    <w:rsid w:val="00650113"/>
    <w:rsid w:val="00650412"/>
    <w:rsid w:val="00653076"/>
    <w:rsid w:val="00653FCD"/>
    <w:rsid w:val="00660354"/>
    <w:rsid w:val="00660962"/>
    <w:rsid w:val="006636C5"/>
    <w:rsid w:val="006679C3"/>
    <w:rsid w:val="00670A4B"/>
    <w:rsid w:val="00670C54"/>
    <w:rsid w:val="006717E2"/>
    <w:rsid w:val="00672206"/>
    <w:rsid w:val="006743F7"/>
    <w:rsid w:val="006745DF"/>
    <w:rsid w:val="006746A9"/>
    <w:rsid w:val="00674736"/>
    <w:rsid w:val="00675883"/>
    <w:rsid w:val="00675E1F"/>
    <w:rsid w:val="006767CC"/>
    <w:rsid w:val="00677EC1"/>
    <w:rsid w:val="00680A5A"/>
    <w:rsid w:val="0068350C"/>
    <w:rsid w:val="00684605"/>
    <w:rsid w:val="00685F9B"/>
    <w:rsid w:val="006866D7"/>
    <w:rsid w:val="00687A03"/>
    <w:rsid w:val="0069001E"/>
    <w:rsid w:val="00691499"/>
    <w:rsid w:val="00691935"/>
    <w:rsid w:val="00692C40"/>
    <w:rsid w:val="00694E2E"/>
    <w:rsid w:val="00695E04"/>
    <w:rsid w:val="00696D7F"/>
    <w:rsid w:val="00697378"/>
    <w:rsid w:val="006A00C4"/>
    <w:rsid w:val="006A049C"/>
    <w:rsid w:val="006A04F0"/>
    <w:rsid w:val="006A1559"/>
    <w:rsid w:val="006A46AE"/>
    <w:rsid w:val="006A4914"/>
    <w:rsid w:val="006A755F"/>
    <w:rsid w:val="006B40A8"/>
    <w:rsid w:val="006B49EA"/>
    <w:rsid w:val="006B4CED"/>
    <w:rsid w:val="006B686E"/>
    <w:rsid w:val="006C44A7"/>
    <w:rsid w:val="006C4F29"/>
    <w:rsid w:val="006C5796"/>
    <w:rsid w:val="006C68A6"/>
    <w:rsid w:val="006C6DE4"/>
    <w:rsid w:val="006C7678"/>
    <w:rsid w:val="006C7B97"/>
    <w:rsid w:val="006D02E3"/>
    <w:rsid w:val="006D2A53"/>
    <w:rsid w:val="006D3433"/>
    <w:rsid w:val="006D4587"/>
    <w:rsid w:val="006D6437"/>
    <w:rsid w:val="006D77CE"/>
    <w:rsid w:val="006E12DE"/>
    <w:rsid w:val="006E14E4"/>
    <w:rsid w:val="006E1FEB"/>
    <w:rsid w:val="006E235C"/>
    <w:rsid w:val="006E570C"/>
    <w:rsid w:val="006E5ED0"/>
    <w:rsid w:val="006E65F8"/>
    <w:rsid w:val="006F0059"/>
    <w:rsid w:val="006F0195"/>
    <w:rsid w:val="006F1620"/>
    <w:rsid w:val="006F22F0"/>
    <w:rsid w:val="006F3792"/>
    <w:rsid w:val="006F4048"/>
    <w:rsid w:val="006F693C"/>
    <w:rsid w:val="007008E8"/>
    <w:rsid w:val="00700A07"/>
    <w:rsid w:val="00702D54"/>
    <w:rsid w:val="00703AB1"/>
    <w:rsid w:val="00703F13"/>
    <w:rsid w:val="00705593"/>
    <w:rsid w:val="007059B7"/>
    <w:rsid w:val="00706018"/>
    <w:rsid w:val="00706170"/>
    <w:rsid w:val="007064AB"/>
    <w:rsid w:val="00707F0B"/>
    <w:rsid w:val="0071152D"/>
    <w:rsid w:val="00712253"/>
    <w:rsid w:val="00712708"/>
    <w:rsid w:val="007147FF"/>
    <w:rsid w:val="00715061"/>
    <w:rsid w:val="0071623A"/>
    <w:rsid w:val="00716630"/>
    <w:rsid w:val="007175FA"/>
    <w:rsid w:val="007176C5"/>
    <w:rsid w:val="00717FDF"/>
    <w:rsid w:val="0072082E"/>
    <w:rsid w:val="00722233"/>
    <w:rsid w:val="007246F7"/>
    <w:rsid w:val="00725F16"/>
    <w:rsid w:val="00726814"/>
    <w:rsid w:val="00726B04"/>
    <w:rsid w:val="00727E30"/>
    <w:rsid w:val="00730033"/>
    <w:rsid w:val="0073099B"/>
    <w:rsid w:val="00730F75"/>
    <w:rsid w:val="007311D7"/>
    <w:rsid w:val="00731536"/>
    <w:rsid w:val="00731BEC"/>
    <w:rsid w:val="00732138"/>
    <w:rsid w:val="0073430F"/>
    <w:rsid w:val="00734366"/>
    <w:rsid w:val="00734757"/>
    <w:rsid w:val="00734807"/>
    <w:rsid w:val="00734C30"/>
    <w:rsid w:val="00740B96"/>
    <w:rsid w:val="007418C3"/>
    <w:rsid w:val="00741B8A"/>
    <w:rsid w:val="007428FF"/>
    <w:rsid w:val="007457D7"/>
    <w:rsid w:val="00746EF9"/>
    <w:rsid w:val="00750D28"/>
    <w:rsid w:val="00751F20"/>
    <w:rsid w:val="007528F4"/>
    <w:rsid w:val="0075318A"/>
    <w:rsid w:val="0075403B"/>
    <w:rsid w:val="00754C94"/>
    <w:rsid w:val="007557C1"/>
    <w:rsid w:val="00755F6A"/>
    <w:rsid w:val="00760AE6"/>
    <w:rsid w:val="00761FAC"/>
    <w:rsid w:val="0076282D"/>
    <w:rsid w:val="00762BF4"/>
    <w:rsid w:val="007647C8"/>
    <w:rsid w:val="00764E28"/>
    <w:rsid w:val="0076542A"/>
    <w:rsid w:val="00765750"/>
    <w:rsid w:val="007662F1"/>
    <w:rsid w:val="00766919"/>
    <w:rsid w:val="00766D3C"/>
    <w:rsid w:val="00767BF8"/>
    <w:rsid w:val="007729C6"/>
    <w:rsid w:val="00774600"/>
    <w:rsid w:val="00775657"/>
    <w:rsid w:val="00776B07"/>
    <w:rsid w:val="00781FE4"/>
    <w:rsid w:val="007820F1"/>
    <w:rsid w:val="00782E9E"/>
    <w:rsid w:val="00784E97"/>
    <w:rsid w:val="00785AE4"/>
    <w:rsid w:val="00787035"/>
    <w:rsid w:val="00791116"/>
    <w:rsid w:val="007929E3"/>
    <w:rsid w:val="007966E5"/>
    <w:rsid w:val="0079673D"/>
    <w:rsid w:val="00796F27"/>
    <w:rsid w:val="007A0247"/>
    <w:rsid w:val="007A03D8"/>
    <w:rsid w:val="007A1A27"/>
    <w:rsid w:val="007A34A1"/>
    <w:rsid w:val="007A3517"/>
    <w:rsid w:val="007A35DB"/>
    <w:rsid w:val="007A3D63"/>
    <w:rsid w:val="007A4763"/>
    <w:rsid w:val="007A570D"/>
    <w:rsid w:val="007A6538"/>
    <w:rsid w:val="007A7768"/>
    <w:rsid w:val="007B0DA8"/>
    <w:rsid w:val="007B2730"/>
    <w:rsid w:val="007B2A5A"/>
    <w:rsid w:val="007B3EA4"/>
    <w:rsid w:val="007C0F13"/>
    <w:rsid w:val="007C173C"/>
    <w:rsid w:val="007C1AE0"/>
    <w:rsid w:val="007C1ECA"/>
    <w:rsid w:val="007C1F08"/>
    <w:rsid w:val="007C2573"/>
    <w:rsid w:val="007C3640"/>
    <w:rsid w:val="007C4B35"/>
    <w:rsid w:val="007C5DB5"/>
    <w:rsid w:val="007C7C85"/>
    <w:rsid w:val="007D01C7"/>
    <w:rsid w:val="007D0745"/>
    <w:rsid w:val="007D0A87"/>
    <w:rsid w:val="007D118F"/>
    <w:rsid w:val="007D3AF9"/>
    <w:rsid w:val="007D493C"/>
    <w:rsid w:val="007D7569"/>
    <w:rsid w:val="007D7676"/>
    <w:rsid w:val="007E2516"/>
    <w:rsid w:val="007E289D"/>
    <w:rsid w:val="007E347E"/>
    <w:rsid w:val="007E3A1F"/>
    <w:rsid w:val="007E3BCF"/>
    <w:rsid w:val="007E4167"/>
    <w:rsid w:val="007F1A24"/>
    <w:rsid w:val="007F218B"/>
    <w:rsid w:val="007F298F"/>
    <w:rsid w:val="007F355D"/>
    <w:rsid w:val="007F5592"/>
    <w:rsid w:val="007F6DB4"/>
    <w:rsid w:val="007F6E6E"/>
    <w:rsid w:val="007F7760"/>
    <w:rsid w:val="00800994"/>
    <w:rsid w:val="00801AEE"/>
    <w:rsid w:val="00803EDD"/>
    <w:rsid w:val="008044E5"/>
    <w:rsid w:val="0080460C"/>
    <w:rsid w:val="008048E8"/>
    <w:rsid w:val="0080728B"/>
    <w:rsid w:val="00807B69"/>
    <w:rsid w:val="008111C9"/>
    <w:rsid w:val="00812D4A"/>
    <w:rsid w:val="00814512"/>
    <w:rsid w:val="008146A8"/>
    <w:rsid w:val="00814A60"/>
    <w:rsid w:val="00817BE3"/>
    <w:rsid w:val="00821C97"/>
    <w:rsid w:val="00822ADE"/>
    <w:rsid w:val="00822D0F"/>
    <w:rsid w:val="008234EC"/>
    <w:rsid w:val="00823D4A"/>
    <w:rsid w:val="00824C25"/>
    <w:rsid w:val="008252E5"/>
    <w:rsid w:val="00831CAB"/>
    <w:rsid w:val="00834123"/>
    <w:rsid w:val="00841CFC"/>
    <w:rsid w:val="00843D5D"/>
    <w:rsid w:val="00844075"/>
    <w:rsid w:val="00844E79"/>
    <w:rsid w:val="00845A6D"/>
    <w:rsid w:val="00847D1A"/>
    <w:rsid w:val="00850385"/>
    <w:rsid w:val="0085071C"/>
    <w:rsid w:val="008511FC"/>
    <w:rsid w:val="0085272A"/>
    <w:rsid w:val="00852FCF"/>
    <w:rsid w:val="008541DF"/>
    <w:rsid w:val="00855B53"/>
    <w:rsid w:val="00855C85"/>
    <w:rsid w:val="00856CAF"/>
    <w:rsid w:val="0085793E"/>
    <w:rsid w:val="00860D5B"/>
    <w:rsid w:val="00861DB3"/>
    <w:rsid w:val="0086290B"/>
    <w:rsid w:val="00863579"/>
    <w:rsid w:val="008647E2"/>
    <w:rsid w:val="00864C6C"/>
    <w:rsid w:val="00864E7A"/>
    <w:rsid w:val="00865054"/>
    <w:rsid w:val="008671F9"/>
    <w:rsid w:val="00871505"/>
    <w:rsid w:val="00871DCD"/>
    <w:rsid w:val="008729B4"/>
    <w:rsid w:val="00875816"/>
    <w:rsid w:val="00875B6C"/>
    <w:rsid w:val="008763F7"/>
    <w:rsid w:val="00876815"/>
    <w:rsid w:val="0087694F"/>
    <w:rsid w:val="00876F38"/>
    <w:rsid w:val="00877A65"/>
    <w:rsid w:val="00880D2D"/>
    <w:rsid w:val="00882124"/>
    <w:rsid w:val="008826A4"/>
    <w:rsid w:val="00885540"/>
    <w:rsid w:val="00885CD3"/>
    <w:rsid w:val="0088661D"/>
    <w:rsid w:val="008878A0"/>
    <w:rsid w:val="00887AFC"/>
    <w:rsid w:val="00887C7A"/>
    <w:rsid w:val="00890EEC"/>
    <w:rsid w:val="00892505"/>
    <w:rsid w:val="00892962"/>
    <w:rsid w:val="00893170"/>
    <w:rsid w:val="00893CBA"/>
    <w:rsid w:val="008A0210"/>
    <w:rsid w:val="008A0A78"/>
    <w:rsid w:val="008A307F"/>
    <w:rsid w:val="008A4DFA"/>
    <w:rsid w:val="008A6915"/>
    <w:rsid w:val="008A7F56"/>
    <w:rsid w:val="008B05F4"/>
    <w:rsid w:val="008B0F65"/>
    <w:rsid w:val="008B3DC1"/>
    <w:rsid w:val="008B50B0"/>
    <w:rsid w:val="008B605C"/>
    <w:rsid w:val="008C173A"/>
    <w:rsid w:val="008C2E6E"/>
    <w:rsid w:val="008C5A3A"/>
    <w:rsid w:val="008C5D97"/>
    <w:rsid w:val="008C6D0D"/>
    <w:rsid w:val="008D0544"/>
    <w:rsid w:val="008D0EAF"/>
    <w:rsid w:val="008D2682"/>
    <w:rsid w:val="008D3FD6"/>
    <w:rsid w:val="008D4A85"/>
    <w:rsid w:val="008D7E71"/>
    <w:rsid w:val="008E0259"/>
    <w:rsid w:val="008E23B4"/>
    <w:rsid w:val="008E339E"/>
    <w:rsid w:val="008E6CB2"/>
    <w:rsid w:val="008E7E2C"/>
    <w:rsid w:val="008F0131"/>
    <w:rsid w:val="008F0CB1"/>
    <w:rsid w:val="008F1870"/>
    <w:rsid w:val="008F3122"/>
    <w:rsid w:val="008F42DA"/>
    <w:rsid w:val="008F47A4"/>
    <w:rsid w:val="008F55FE"/>
    <w:rsid w:val="008F6B56"/>
    <w:rsid w:val="008F6C4E"/>
    <w:rsid w:val="008F7761"/>
    <w:rsid w:val="008F7A90"/>
    <w:rsid w:val="008F7C1E"/>
    <w:rsid w:val="00900316"/>
    <w:rsid w:val="009006C4"/>
    <w:rsid w:val="00900EDF"/>
    <w:rsid w:val="009013E9"/>
    <w:rsid w:val="00902E3B"/>
    <w:rsid w:val="009034BD"/>
    <w:rsid w:val="009046A9"/>
    <w:rsid w:val="00904DBE"/>
    <w:rsid w:val="0090531A"/>
    <w:rsid w:val="00906CD1"/>
    <w:rsid w:val="00911C42"/>
    <w:rsid w:val="0091214A"/>
    <w:rsid w:val="00913D5A"/>
    <w:rsid w:val="009146AF"/>
    <w:rsid w:val="00914E58"/>
    <w:rsid w:val="00915E32"/>
    <w:rsid w:val="00916C77"/>
    <w:rsid w:val="00916D53"/>
    <w:rsid w:val="00916E03"/>
    <w:rsid w:val="00917125"/>
    <w:rsid w:val="00917697"/>
    <w:rsid w:val="009177A4"/>
    <w:rsid w:val="00917A32"/>
    <w:rsid w:val="009236D5"/>
    <w:rsid w:val="00924CB9"/>
    <w:rsid w:val="009250C5"/>
    <w:rsid w:val="00925EEC"/>
    <w:rsid w:val="00930914"/>
    <w:rsid w:val="00930ACC"/>
    <w:rsid w:val="00930D45"/>
    <w:rsid w:val="0093126B"/>
    <w:rsid w:val="0093319A"/>
    <w:rsid w:val="00933A9E"/>
    <w:rsid w:val="00933B78"/>
    <w:rsid w:val="00933CF7"/>
    <w:rsid w:val="00934175"/>
    <w:rsid w:val="009345E8"/>
    <w:rsid w:val="00934ADF"/>
    <w:rsid w:val="00935420"/>
    <w:rsid w:val="009365C6"/>
    <w:rsid w:val="0093674D"/>
    <w:rsid w:val="00936C78"/>
    <w:rsid w:val="009377C0"/>
    <w:rsid w:val="00937F22"/>
    <w:rsid w:val="0094027F"/>
    <w:rsid w:val="00940285"/>
    <w:rsid w:val="00941151"/>
    <w:rsid w:val="00941155"/>
    <w:rsid w:val="00944148"/>
    <w:rsid w:val="009445EE"/>
    <w:rsid w:val="00945A47"/>
    <w:rsid w:val="009501BE"/>
    <w:rsid w:val="0095092A"/>
    <w:rsid w:val="00951D5D"/>
    <w:rsid w:val="00954131"/>
    <w:rsid w:val="00954E6B"/>
    <w:rsid w:val="009561CE"/>
    <w:rsid w:val="00956F6C"/>
    <w:rsid w:val="00957C7C"/>
    <w:rsid w:val="0096071C"/>
    <w:rsid w:val="00961927"/>
    <w:rsid w:val="0096281E"/>
    <w:rsid w:val="00964224"/>
    <w:rsid w:val="00965D5C"/>
    <w:rsid w:val="00965FE3"/>
    <w:rsid w:val="009678AE"/>
    <w:rsid w:val="009678C1"/>
    <w:rsid w:val="00971279"/>
    <w:rsid w:val="009728D6"/>
    <w:rsid w:val="00972AB1"/>
    <w:rsid w:val="00974227"/>
    <w:rsid w:val="009743F0"/>
    <w:rsid w:val="0097691D"/>
    <w:rsid w:val="00981CFE"/>
    <w:rsid w:val="00986EC3"/>
    <w:rsid w:val="0098754F"/>
    <w:rsid w:val="009904B2"/>
    <w:rsid w:val="009905D4"/>
    <w:rsid w:val="00990761"/>
    <w:rsid w:val="0099374E"/>
    <w:rsid w:val="009942A1"/>
    <w:rsid w:val="00996EAE"/>
    <w:rsid w:val="009979F4"/>
    <w:rsid w:val="009A0551"/>
    <w:rsid w:val="009A305A"/>
    <w:rsid w:val="009A49C3"/>
    <w:rsid w:val="009A56EC"/>
    <w:rsid w:val="009A5783"/>
    <w:rsid w:val="009A5A7A"/>
    <w:rsid w:val="009B10B2"/>
    <w:rsid w:val="009B1F2D"/>
    <w:rsid w:val="009B20E5"/>
    <w:rsid w:val="009B50D0"/>
    <w:rsid w:val="009B540B"/>
    <w:rsid w:val="009B5B78"/>
    <w:rsid w:val="009B604F"/>
    <w:rsid w:val="009B6D16"/>
    <w:rsid w:val="009B722D"/>
    <w:rsid w:val="009C0720"/>
    <w:rsid w:val="009C1658"/>
    <w:rsid w:val="009C36DF"/>
    <w:rsid w:val="009C463D"/>
    <w:rsid w:val="009C53CF"/>
    <w:rsid w:val="009C58FD"/>
    <w:rsid w:val="009C708F"/>
    <w:rsid w:val="009D3AFE"/>
    <w:rsid w:val="009D52E1"/>
    <w:rsid w:val="009D62CC"/>
    <w:rsid w:val="009D6519"/>
    <w:rsid w:val="009E04AA"/>
    <w:rsid w:val="009E13F3"/>
    <w:rsid w:val="009E26DF"/>
    <w:rsid w:val="009E7CF8"/>
    <w:rsid w:val="009F1326"/>
    <w:rsid w:val="009F24A1"/>
    <w:rsid w:val="009F29DB"/>
    <w:rsid w:val="009F354A"/>
    <w:rsid w:val="009F5DC0"/>
    <w:rsid w:val="009F66D5"/>
    <w:rsid w:val="00A01A46"/>
    <w:rsid w:val="00A02356"/>
    <w:rsid w:val="00A02BF9"/>
    <w:rsid w:val="00A02DEF"/>
    <w:rsid w:val="00A032DA"/>
    <w:rsid w:val="00A035F0"/>
    <w:rsid w:val="00A03B8A"/>
    <w:rsid w:val="00A0409D"/>
    <w:rsid w:val="00A04469"/>
    <w:rsid w:val="00A05EC7"/>
    <w:rsid w:val="00A06DE9"/>
    <w:rsid w:val="00A07C86"/>
    <w:rsid w:val="00A07F24"/>
    <w:rsid w:val="00A117C4"/>
    <w:rsid w:val="00A12B83"/>
    <w:rsid w:val="00A12C74"/>
    <w:rsid w:val="00A15A8D"/>
    <w:rsid w:val="00A17EA2"/>
    <w:rsid w:val="00A20D46"/>
    <w:rsid w:val="00A21176"/>
    <w:rsid w:val="00A21CA7"/>
    <w:rsid w:val="00A22447"/>
    <w:rsid w:val="00A225F3"/>
    <w:rsid w:val="00A2289B"/>
    <w:rsid w:val="00A231A2"/>
    <w:rsid w:val="00A24CAC"/>
    <w:rsid w:val="00A2568E"/>
    <w:rsid w:val="00A26807"/>
    <w:rsid w:val="00A26E02"/>
    <w:rsid w:val="00A30A4E"/>
    <w:rsid w:val="00A320D6"/>
    <w:rsid w:val="00A32DB6"/>
    <w:rsid w:val="00A349D3"/>
    <w:rsid w:val="00A40A9F"/>
    <w:rsid w:val="00A40C54"/>
    <w:rsid w:val="00A40C63"/>
    <w:rsid w:val="00A4125A"/>
    <w:rsid w:val="00A42CCB"/>
    <w:rsid w:val="00A44428"/>
    <w:rsid w:val="00A46BAE"/>
    <w:rsid w:val="00A4765F"/>
    <w:rsid w:val="00A500D4"/>
    <w:rsid w:val="00A50910"/>
    <w:rsid w:val="00A50CB5"/>
    <w:rsid w:val="00A51773"/>
    <w:rsid w:val="00A524A5"/>
    <w:rsid w:val="00A52A03"/>
    <w:rsid w:val="00A53269"/>
    <w:rsid w:val="00A57BD4"/>
    <w:rsid w:val="00A61D22"/>
    <w:rsid w:val="00A622D0"/>
    <w:rsid w:val="00A645DB"/>
    <w:rsid w:val="00A66A74"/>
    <w:rsid w:val="00A67C0B"/>
    <w:rsid w:val="00A67E1E"/>
    <w:rsid w:val="00A71BBE"/>
    <w:rsid w:val="00A72B8C"/>
    <w:rsid w:val="00A72D97"/>
    <w:rsid w:val="00A73BB9"/>
    <w:rsid w:val="00A74FD0"/>
    <w:rsid w:val="00A75B2E"/>
    <w:rsid w:val="00A75F08"/>
    <w:rsid w:val="00A76173"/>
    <w:rsid w:val="00A80C7D"/>
    <w:rsid w:val="00A81827"/>
    <w:rsid w:val="00A81C7A"/>
    <w:rsid w:val="00A8213E"/>
    <w:rsid w:val="00A82D46"/>
    <w:rsid w:val="00A82F66"/>
    <w:rsid w:val="00A837A8"/>
    <w:rsid w:val="00A83D10"/>
    <w:rsid w:val="00A85EDD"/>
    <w:rsid w:val="00A9344B"/>
    <w:rsid w:val="00A9393A"/>
    <w:rsid w:val="00A95A48"/>
    <w:rsid w:val="00AA022B"/>
    <w:rsid w:val="00AA0563"/>
    <w:rsid w:val="00AA25CA"/>
    <w:rsid w:val="00AA683E"/>
    <w:rsid w:val="00AB10B3"/>
    <w:rsid w:val="00AB139F"/>
    <w:rsid w:val="00AB289C"/>
    <w:rsid w:val="00AB3675"/>
    <w:rsid w:val="00AB3F00"/>
    <w:rsid w:val="00AB4044"/>
    <w:rsid w:val="00AB4DED"/>
    <w:rsid w:val="00AB5CA8"/>
    <w:rsid w:val="00AC0FB0"/>
    <w:rsid w:val="00AC1553"/>
    <w:rsid w:val="00AC1811"/>
    <w:rsid w:val="00AC2EC2"/>
    <w:rsid w:val="00AC338F"/>
    <w:rsid w:val="00AC404E"/>
    <w:rsid w:val="00AC450E"/>
    <w:rsid w:val="00AC4948"/>
    <w:rsid w:val="00AD130F"/>
    <w:rsid w:val="00AD34A1"/>
    <w:rsid w:val="00AD3687"/>
    <w:rsid w:val="00AD496E"/>
    <w:rsid w:val="00AD589A"/>
    <w:rsid w:val="00AD6182"/>
    <w:rsid w:val="00AD6B16"/>
    <w:rsid w:val="00AD767D"/>
    <w:rsid w:val="00AE0D94"/>
    <w:rsid w:val="00AE1AEC"/>
    <w:rsid w:val="00AE2782"/>
    <w:rsid w:val="00AE32D4"/>
    <w:rsid w:val="00AE6053"/>
    <w:rsid w:val="00AF005F"/>
    <w:rsid w:val="00AF3ECD"/>
    <w:rsid w:val="00AF4422"/>
    <w:rsid w:val="00AF501D"/>
    <w:rsid w:val="00AF7FC3"/>
    <w:rsid w:val="00B00F4C"/>
    <w:rsid w:val="00B03DCD"/>
    <w:rsid w:val="00B0449C"/>
    <w:rsid w:val="00B04E1F"/>
    <w:rsid w:val="00B072A9"/>
    <w:rsid w:val="00B110A9"/>
    <w:rsid w:val="00B123B0"/>
    <w:rsid w:val="00B127DB"/>
    <w:rsid w:val="00B12C5F"/>
    <w:rsid w:val="00B13127"/>
    <w:rsid w:val="00B143CA"/>
    <w:rsid w:val="00B1449D"/>
    <w:rsid w:val="00B14F44"/>
    <w:rsid w:val="00B15B42"/>
    <w:rsid w:val="00B171F4"/>
    <w:rsid w:val="00B175C2"/>
    <w:rsid w:val="00B17C21"/>
    <w:rsid w:val="00B17C62"/>
    <w:rsid w:val="00B17EC2"/>
    <w:rsid w:val="00B205BB"/>
    <w:rsid w:val="00B250B7"/>
    <w:rsid w:val="00B25FFD"/>
    <w:rsid w:val="00B26025"/>
    <w:rsid w:val="00B26114"/>
    <w:rsid w:val="00B273D0"/>
    <w:rsid w:val="00B32071"/>
    <w:rsid w:val="00B3286A"/>
    <w:rsid w:val="00B3486B"/>
    <w:rsid w:val="00B35279"/>
    <w:rsid w:val="00B35862"/>
    <w:rsid w:val="00B35C48"/>
    <w:rsid w:val="00B35E0C"/>
    <w:rsid w:val="00B407EB"/>
    <w:rsid w:val="00B41485"/>
    <w:rsid w:val="00B423AF"/>
    <w:rsid w:val="00B427E9"/>
    <w:rsid w:val="00B432CD"/>
    <w:rsid w:val="00B44CB5"/>
    <w:rsid w:val="00B44E60"/>
    <w:rsid w:val="00B465AE"/>
    <w:rsid w:val="00B51EE4"/>
    <w:rsid w:val="00B52BC1"/>
    <w:rsid w:val="00B540A5"/>
    <w:rsid w:val="00B56B4A"/>
    <w:rsid w:val="00B56FF5"/>
    <w:rsid w:val="00B57348"/>
    <w:rsid w:val="00B57D82"/>
    <w:rsid w:val="00B62007"/>
    <w:rsid w:val="00B63E24"/>
    <w:rsid w:val="00B6410C"/>
    <w:rsid w:val="00B6413E"/>
    <w:rsid w:val="00B65E6B"/>
    <w:rsid w:val="00B66218"/>
    <w:rsid w:val="00B6685E"/>
    <w:rsid w:val="00B67742"/>
    <w:rsid w:val="00B71AF1"/>
    <w:rsid w:val="00B71C3F"/>
    <w:rsid w:val="00B72716"/>
    <w:rsid w:val="00B72DCD"/>
    <w:rsid w:val="00B73D59"/>
    <w:rsid w:val="00B73E71"/>
    <w:rsid w:val="00B74AE6"/>
    <w:rsid w:val="00B76B6C"/>
    <w:rsid w:val="00B80613"/>
    <w:rsid w:val="00B807DF"/>
    <w:rsid w:val="00B80A61"/>
    <w:rsid w:val="00B8105A"/>
    <w:rsid w:val="00B814DA"/>
    <w:rsid w:val="00B8288A"/>
    <w:rsid w:val="00B83C27"/>
    <w:rsid w:val="00B84A64"/>
    <w:rsid w:val="00B850B0"/>
    <w:rsid w:val="00B867AD"/>
    <w:rsid w:val="00B87130"/>
    <w:rsid w:val="00B87C59"/>
    <w:rsid w:val="00B87E86"/>
    <w:rsid w:val="00B87FCB"/>
    <w:rsid w:val="00B9193E"/>
    <w:rsid w:val="00B91BFA"/>
    <w:rsid w:val="00B94C7B"/>
    <w:rsid w:val="00B95B3B"/>
    <w:rsid w:val="00B96999"/>
    <w:rsid w:val="00BA15BA"/>
    <w:rsid w:val="00BB228F"/>
    <w:rsid w:val="00BB3C5E"/>
    <w:rsid w:val="00BB65D4"/>
    <w:rsid w:val="00BB6916"/>
    <w:rsid w:val="00BC2BC3"/>
    <w:rsid w:val="00BC471A"/>
    <w:rsid w:val="00BC4810"/>
    <w:rsid w:val="00BC6B80"/>
    <w:rsid w:val="00BC70E3"/>
    <w:rsid w:val="00BC76F9"/>
    <w:rsid w:val="00BC7759"/>
    <w:rsid w:val="00BD0754"/>
    <w:rsid w:val="00BD0870"/>
    <w:rsid w:val="00BD0CAA"/>
    <w:rsid w:val="00BD6801"/>
    <w:rsid w:val="00BE0A92"/>
    <w:rsid w:val="00BE2ECD"/>
    <w:rsid w:val="00BE407A"/>
    <w:rsid w:val="00BE4A4D"/>
    <w:rsid w:val="00BE785D"/>
    <w:rsid w:val="00BF26BA"/>
    <w:rsid w:val="00BF2C91"/>
    <w:rsid w:val="00BF31FD"/>
    <w:rsid w:val="00BF39F8"/>
    <w:rsid w:val="00BF42F0"/>
    <w:rsid w:val="00BF6EBD"/>
    <w:rsid w:val="00C00D07"/>
    <w:rsid w:val="00C019DA"/>
    <w:rsid w:val="00C01EBE"/>
    <w:rsid w:val="00C02B08"/>
    <w:rsid w:val="00C04C13"/>
    <w:rsid w:val="00C06FE8"/>
    <w:rsid w:val="00C0765D"/>
    <w:rsid w:val="00C106B7"/>
    <w:rsid w:val="00C107CD"/>
    <w:rsid w:val="00C11F3F"/>
    <w:rsid w:val="00C125A7"/>
    <w:rsid w:val="00C130A2"/>
    <w:rsid w:val="00C132BE"/>
    <w:rsid w:val="00C14E1A"/>
    <w:rsid w:val="00C22A9A"/>
    <w:rsid w:val="00C22F10"/>
    <w:rsid w:val="00C24411"/>
    <w:rsid w:val="00C25070"/>
    <w:rsid w:val="00C25776"/>
    <w:rsid w:val="00C25A5D"/>
    <w:rsid w:val="00C30D93"/>
    <w:rsid w:val="00C31E57"/>
    <w:rsid w:val="00C31E6A"/>
    <w:rsid w:val="00C329DC"/>
    <w:rsid w:val="00C3312E"/>
    <w:rsid w:val="00C34A97"/>
    <w:rsid w:val="00C34E60"/>
    <w:rsid w:val="00C36016"/>
    <w:rsid w:val="00C36369"/>
    <w:rsid w:val="00C36B34"/>
    <w:rsid w:val="00C37B09"/>
    <w:rsid w:val="00C40617"/>
    <w:rsid w:val="00C41215"/>
    <w:rsid w:val="00C41963"/>
    <w:rsid w:val="00C426C2"/>
    <w:rsid w:val="00C431E9"/>
    <w:rsid w:val="00C43C8C"/>
    <w:rsid w:val="00C44030"/>
    <w:rsid w:val="00C458A4"/>
    <w:rsid w:val="00C461C6"/>
    <w:rsid w:val="00C4642D"/>
    <w:rsid w:val="00C471DC"/>
    <w:rsid w:val="00C50725"/>
    <w:rsid w:val="00C51D7F"/>
    <w:rsid w:val="00C52F84"/>
    <w:rsid w:val="00C53B3A"/>
    <w:rsid w:val="00C559DC"/>
    <w:rsid w:val="00C55FF2"/>
    <w:rsid w:val="00C5646C"/>
    <w:rsid w:val="00C56C86"/>
    <w:rsid w:val="00C5735C"/>
    <w:rsid w:val="00C6052E"/>
    <w:rsid w:val="00C629AC"/>
    <w:rsid w:val="00C6310B"/>
    <w:rsid w:val="00C637A5"/>
    <w:rsid w:val="00C647F5"/>
    <w:rsid w:val="00C6724A"/>
    <w:rsid w:val="00C67845"/>
    <w:rsid w:val="00C7138D"/>
    <w:rsid w:val="00C733C6"/>
    <w:rsid w:val="00C77422"/>
    <w:rsid w:val="00C77DAC"/>
    <w:rsid w:val="00C81559"/>
    <w:rsid w:val="00C82B88"/>
    <w:rsid w:val="00C841B2"/>
    <w:rsid w:val="00C85319"/>
    <w:rsid w:val="00C8549B"/>
    <w:rsid w:val="00C879E7"/>
    <w:rsid w:val="00C87EA9"/>
    <w:rsid w:val="00C90F78"/>
    <w:rsid w:val="00C92ADA"/>
    <w:rsid w:val="00C93F9A"/>
    <w:rsid w:val="00C947D7"/>
    <w:rsid w:val="00C9531F"/>
    <w:rsid w:val="00CA0793"/>
    <w:rsid w:val="00CA39FC"/>
    <w:rsid w:val="00CA4A22"/>
    <w:rsid w:val="00CA5181"/>
    <w:rsid w:val="00CA54D7"/>
    <w:rsid w:val="00CA5E85"/>
    <w:rsid w:val="00CA6BE2"/>
    <w:rsid w:val="00CA7089"/>
    <w:rsid w:val="00CA7CD4"/>
    <w:rsid w:val="00CA7EC5"/>
    <w:rsid w:val="00CB10F6"/>
    <w:rsid w:val="00CB12DB"/>
    <w:rsid w:val="00CB26B8"/>
    <w:rsid w:val="00CB290F"/>
    <w:rsid w:val="00CB3B53"/>
    <w:rsid w:val="00CB3D92"/>
    <w:rsid w:val="00CB3EF4"/>
    <w:rsid w:val="00CB7EEC"/>
    <w:rsid w:val="00CC0368"/>
    <w:rsid w:val="00CC049E"/>
    <w:rsid w:val="00CC3C42"/>
    <w:rsid w:val="00CC3CB8"/>
    <w:rsid w:val="00CC4208"/>
    <w:rsid w:val="00CC4441"/>
    <w:rsid w:val="00CC45A5"/>
    <w:rsid w:val="00CC461C"/>
    <w:rsid w:val="00CC4D8B"/>
    <w:rsid w:val="00CC64F5"/>
    <w:rsid w:val="00CC6D79"/>
    <w:rsid w:val="00CC70DD"/>
    <w:rsid w:val="00CC735A"/>
    <w:rsid w:val="00CC7CB8"/>
    <w:rsid w:val="00CC7D2A"/>
    <w:rsid w:val="00CD2161"/>
    <w:rsid w:val="00CD5632"/>
    <w:rsid w:val="00CD60D2"/>
    <w:rsid w:val="00CD638E"/>
    <w:rsid w:val="00CD6475"/>
    <w:rsid w:val="00CD65CE"/>
    <w:rsid w:val="00CD7E11"/>
    <w:rsid w:val="00CE3F9B"/>
    <w:rsid w:val="00CE60E8"/>
    <w:rsid w:val="00CF2009"/>
    <w:rsid w:val="00CF2326"/>
    <w:rsid w:val="00CF24F9"/>
    <w:rsid w:val="00CF385D"/>
    <w:rsid w:val="00CF3AC2"/>
    <w:rsid w:val="00CF3E2D"/>
    <w:rsid w:val="00CF3EFE"/>
    <w:rsid w:val="00CF6812"/>
    <w:rsid w:val="00D015C8"/>
    <w:rsid w:val="00D038AB"/>
    <w:rsid w:val="00D0485B"/>
    <w:rsid w:val="00D049BD"/>
    <w:rsid w:val="00D04B4E"/>
    <w:rsid w:val="00D051C6"/>
    <w:rsid w:val="00D05A12"/>
    <w:rsid w:val="00D06533"/>
    <w:rsid w:val="00D0667A"/>
    <w:rsid w:val="00D11310"/>
    <w:rsid w:val="00D13790"/>
    <w:rsid w:val="00D13E3C"/>
    <w:rsid w:val="00D1525F"/>
    <w:rsid w:val="00D2204E"/>
    <w:rsid w:val="00D23800"/>
    <w:rsid w:val="00D23FB7"/>
    <w:rsid w:val="00D2479C"/>
    <w:rsid w:val="00D2499A"/>
    <w:rsid w:val="00D250C9"/>
    <w:rsid w:val="00D31D42"/>
    <w:rsid w:val="00D3660B"/>
    <w:rsid w:val="00D36F30"/>
    <w:rsid w:val="00D3738F"/>
    <w:rsid w:val="00D376E8"/>
    <w:rsid w:val="00D379F6"/>
    <w:rsid w:val="00D405B9"/>
    <w:rsid w:val="00D406A1"/>
    <w:rsid w:val="00D41BF5"/>
    <w:rsid w:val="00D440BC"/>
    <w:rsid w:val="00D44230"/>
    <w:rsid w:val="00D44A3F"/>
    <w:rsid w:val="00D44DB4"/>
    <w:rsid w:val="00D451CA"/>
    <w:rsid w:val="00D457B6"/>
    <w:rsid w:val="00D46FD9"/>
    <w:rsid w:val="00D509FA"/>
    <w:rsid w:val="00D51A92"/>
    <w:rsid w:val="00D55656"/>
    <w:rsid w:val="00D55CCB"/>
    <w:rsid w:val="00D55E51"/>
    <w:rsid w:val="00D56BBE"/>
    <w:rsid w:val="00D572A1"/>
    <w:rsid w:val="00D629D2"/>
    <w:rsid w:val="00D63457"/>
    <w:rsid w:val="00D639F7"/>
    <w:rsid w:val="00D65BEC"/>
    <w:rsid w:val="00D66191"/>
    <w:rsid w:val="00D663B2"/>
    <w:rsid w:val="00D66935"/>
    <w:rsid w:val="00D67426"/>
    <w:rsid w:val="00D67A8C"/>
    <w:rsid w:val="00D67E89"/>
    <w:rsid w:val="00D705DD"/>
    <w:rsid w:val="00D722BA"/>
    <w:rsid w:val="00D743DC"/>
    <w:rsid w:val="00D74E23"/>
    <w:rsid w:val="00D76A34"/>
    <w:rsid w:val="00D8063D"/>
    <w:rsid w:val="00D808E3"/>
    <w:rsid w:val="00D80E3F"/>
    <w:rsid w:val="00D81FDA"/>
    <w:rsid w:val="00D82F1F"/>
    <w:rsid w:val="00D857CA"/>
    <w:rsid w:val="00D85D4B"/>
    <w:rsid w:val="00D870B1"/>
    <w:rsid w:val="00D872C9"/>
    <w:rsid w:val="00D87C8C"/>
    <w:rsid w:val="00D90771"/>
    <w:rsid w:val="00D91265"/>
    <w:rsid w:val="00D93505"/>
    <w:rsid w:val="00D94163"/>
    <w:rsid w:val="00D94777"/>
    <w:rsid w:val="00D95078"/>
    <w:rsid w:val="00D9516A"/>
    <w:rsid w:val="00D95A48"/>
    <w:rsid w:val="00D96F66"/>
    <w:rsid w:val="00D97094"/>
    <w:rsid w:val="00DA0BD7"/>
    <w:rsid w:val="00DA132E"/>
    <w:rsid w:val="00DA134C"/>
    <w:rsid w:val="00DA14B0"/>
    <w:rsid w:val="00DA344B"/>
    <w:rsid w:val="00DA3EBC"/>
    <w:rsid w:val="00DA5125"/>
    <w:rsid w:val="00DA55F9"/>
    <w:rsid w:val="00DA62E3"/>
    <w:rsid w:val="00DA7734"/>
    <w:rsid w:val="00DB000E"/>
    <w:rsid w:val="00DB0449"/>
    <w:rsid w:val="00DB0D61"/>
    <w:rsid w:val="00DB2A67"/>
    <w:rsid w:val="00DB2B42"/>
    <w:rsid w:val="00DB3F11"/>
    <w:rsid w:val="00DB5AE1"/>
    <w:rsid w:val="00DB7297"/>
    <w:rsid w:val="00DB7BEA"/>
    <w:rsid w:val="00DC3A4F"/>
    <w:rsid w:val="00DC7399"/>
    <w:rsid w:val="00DD341A"/>
    <w:rsid w:val="00DD3D95"/>
    <w:rsid w:val="00DD58D3"/>
    <w:rsid w:val="00DD7AA6"/>
    <w:rsid w:val="00DD7D9C"/>
    <w:rsid w:val="00DD7ECC"/>
    <w:rsid w:val="00DE04A8"/>
    <w:rsid w:val="00DE08FD"/>
    <w:rsid w:val="00DE1898"/>
    <w:rsid w:val="00DE42E3"/>
    <w:rsid w:val="00DE5F8F"/>
    <w:rsid w:val="00DE6067"/>
    <w:rsid w:val="00DE6227"/>
    <w:rsid w:val="00DE6C0A"/>
    <w:rsid w:val="00DE7844"/>
    <w:rsid w:val="00DF2FC7"/>
    <w:rsid w:val="00DF4F5F"/>
    <w:rsid w:val="00DF6B9B"/>
    <w:rsid w:val="00DF7212"/>
    <w:rsid w:val="00DF7BC3"/>
    <w:rsid w:val="00E019F7"/>
    <w:rsid w:val="00E01DDC"/>
    <w:rsid w:val="00E06E09"/>
    <w:rsid w:val="00E10B22"/>
    <w:rsid w:val="00E11409"/>
    <w:rsid w:val="00E12A83"/>
    <w:rsid w:val="00E134D5"/>
    <w:rsid w:val="00E13569"/>
    <w:rsid w:val="00E13BDF"/>
    <w:rsid w:val="00E141C3"/>
    <w:rsid w:val="00E14E10"/>
    <w:rsid w:val="00E14EDD"/>
    <w:rsid w:val="00E15BA9"/>
    <w:rsid w:val="00E15DDB"/>
    <w:rsid w:val="00E17038"/>
    <w:rsid w:val="00E2343A"/>
    <w:rsid w:val="00E23B91"/>
    <w:rsid w:val="00E23E9E"/>
    <w:rsid w:val="00E2505C"/>
    <w:rsid w:val="00E257FB"/>
    <w:rsid w:val="00E259F5"/>
    <w:rsid w:val="00E25CD1"/>
    <w:rsid w:val="00E25DA5"/>
    <w:rsid w:val="00E30D6F"/>
    <w:rsid w:val="00E311A6"/>
    <w:rsid w:val="00E33B32"/>
    <w:rsid w:val="00E33D1B"/>
    <w:rsid w:val="00E33D36"/>
    <w:rsid w:val="00E3608B"/>
    <w:rsid w:val="00E37B9E"/>
    <w:rsid w:val="00E4090B"/>
    <w:rsid w:val="00E44582"/>
    <w:rsid w:val="00E45227"/>
    <w:rsid w:val="00E452A0"/>
    <w:rsid w:val="00E45334"/>
    <w:rsid w:val="00E456C7"/>
    <w:rsid w:val="00E45B97"/>
    <w:rsid w:val="00E45C1D"/>
    <w:rsid w:val="00E45E1A"/>
    <w:rsid w:val="00E45F81"/>
    <w:rsid w:val="00E46BBC"/>
    <w:rsid w:val="00E511DA"/>
    <w:rsid w:val="00E51611"/>
    <w:rsid w:val="00E51878"/>
    <w:rsid w:val="00E51CB1"/>
    <w:rsid w:val="00E51E70"/>
    <w:rsid w:val="00E543B1"/>
    <w:rsid w:val="00E57116"/>
    <w:rsid w:val="00E606B8"/>
    <w:rsid w:val="00E61189"/>
    <w:rsid w:val="00E6154E"/>
    <w:rsid w:val="00E62F6F"/>
    <w:rsid w:val="00E639B7"/>
    <w:rsid w:val="00E65437"/>
    <w:rsid w:val="00E67391"/>
    <w:rsid w:val="00E67A13"/>
    <w:rsid w:val="00E67BC3"/>
    <w:rsid w:val="00E70498"/>
    <w:rsid w:val="00E71DDE"/>
    <w:rsid w:val="00E72867"/>
    <w:rsid w:val="00E746FB"/>
    <w:rsid w:val="00E75B4C"/>
    <w:rsid w:val="00E768C5"/>
    <w:rsid w:val="00E769B1"/>
    <w:rsid w:val="00E80881"/>
    <w:rsid w:val="00E81020"/>
    <w:rsid w:val="00E812C9"/>
    <w:rsid w:val="00E839F1"/>
    <w:rsid w:val="00E876C8"/>
    <w:rsid w:val="00E9033E"/>
    <w:rsid w:val="00E90C68"/>
    <w:rsid w:val="00E918F6"/>
    <w:rsid w:val="00E92F8B"/>
    <w:rsid w:val="00E93923"/>
    <w:rsid w:val="00E939F6"/>
    <w:rsid w:val="00E94A24"/>
    <w:rsid w:val="00E950FB"/>
    <w:rsid w:val="00E95248"/>
    <w:rsid w:val="00E95428"/>
    <w:rsid w:val="00E95795"/>
    <w:rsid w:val="00E9688E"/>
    <w:rsid w:val="00E97F37"/>
    <w:rsid w:val="00EA012D"/>
    <w:rsid w:val="00EA1D5E"/>
    <w:rsid w:val="00EA2703"/>
    <w:rsid w:val="00EA3957"/>
    <w:rsid w:val="00EA39A7"/>
    <w:rsid w:val="00EA439F"/>
    <w:rsid w:val="00EA4D44"/>
    <w:rsid w:val="00EA682F"/>
    <w:rsid w:val="00EA7D47"/>
    <w:rsid w:val="00EB0B0F"/>
    <w:rsid w:val="00EB1643"/>
    <w:rsid w:val="00EB2213"/>
    <w:rsid w:val="00EB2FC5"/>
    <w:rsid w:val="00EB5704"/>
    <w:rsid w:val="00EC18AD"/>
    <w:rsid w:val="00EC2F76"/>
    <w:rsid w:val="00EC3760"/>
    <w:rsid w:val="00EC4C57"/>
    <w:rsid w:val="00EC4C85"/>
    <w:rsid w:val="00EC4DAE"/>
    <w:rsid w:val="00EC5270"/>
    <w:rsid w:val="00EC7680"/>
    <w:rsid w:val="00EC7AE0"/>
    <w:rsid w:val="00ED2966"/>
    <w:rsid w:val="00ED4ED4"/>
    <w:rsid w:val="00ED52B4"/>
    <w:rsid w:val="00ED65A7"/>
    <w:rsid w:val="00ED71F1"/>
    <w:rsid w:val="00ED7B20"/>
    <w:rsid w:val="00ED7B2F"/>
    <w:rsid w:val="00EE0ED2"/>
    <w:rsid w:val="00EE2815"/>
    <w:rsid w:val="00EE2E50"/>
    <w:rsid w:val="00EE30F6"/>
    <w:rsid w:val="00EE3AF4"/>
    <w:rsid w:val="00EE5420"/>
    <w:rsid w:val="00EE59C9"/>
    <w:rsid w:val="00EE76BE"/>
    <w:rsid w:val="00EF0555"/>
    <w:rsid w:val="00EF5002"/>
    <w:rsid w:val="00EF7854"/>
    <w:rsid w:val="00F005F5"/>
    <w:rsid w:val="00F02E20"/>
    <w:rsid w:val="00F04BC3"/>
    <w:rsid w:val="00F115C9"/>
    <w:rsid w:val="00F117B0"/>
    <w:rsid w:val="00F1251A"/>
    <w:rsid w:val="00F12FCF"/>
    <w:rsid w:val="00F14047"/>
    <w:rsid w:val="00F14AE2"/>
    <w:rsid w:val="00F14C5C"/>
    <w:rsid w:val="00F1503A"/>
    <w:rsid w:val="00F17312"/>
    <w:rsid w:val="00F175B3"/>
    <w:rsid w:val="00F2067D"/>
    <w:rsid w:val="00F21B8F"/>
    <w:rsid w:val="00F21EB9"/>
    <w:rsid w:val="00F22ECA"/>
    <w:rsid w:val="00F23791"/>
    <w:rsid w:val="00F239EC"/>
    <w:rsid w:val="00F23D3E"/>
    <w:rsid w:val="00F24ED8"/>
    <w:rsid w:val="00F2593B"/>
    <w:rsid w:val="00F2685F"/>
    <w:rsid w:val="00F3077D"/>
    <w:rsid w:val="00F31004"/>
    <w:rsid w:val="00F31F02"/>
    <w:rsid w:val="00F32265"/>
    <w:rsid w:val="00F336D7"/>
    <w:rsid w:val="00F33A70"/>
    <w:rsid w:val="00F34435"/>
    <w:rsid w:val="00F34B34"/>
    <w:rsid w:val="00F34D67"/>
    <w:rsid w:val="00F373EF"/>
    <w:rsid w:val="00F373FD"/>
    <w:rsid w:val="00F375E1"/>
    <w:rsid w:val="00F376F8"/>
    <w:rsid w:val="00F44201"/>
    <w:rsid w:val="00F4498E"/>
    <w:rsid w:val="00F44EB2"/>
    <w:rsid w:val="00F45F9D"/>
    <w:rsid w:val="00F47F83"/>
    <w:rsid w:val="00F501C8"/>
    <w:rsid w:val="00F52190"/>
    <w:rsid w:val="00F528F5"/>
    <w:rsid w:val="00F52D0D"/>
    <w:rsid w:val="00F53B4D"/>
    <w:rsid w:val="00F5510C"/>
    <w:rsid w:val="00F56AB3"/>
    <w:rsid w:val="00F6039A"/>
    <w:rsid w:val="00F62520"/>
    <w:rsid w:val="00F62AB7"/>
    <w:rsid w:val="00F6345C"/>
    <w:rsid w:val="00F64AEF"/>
    <w:rsid w:val="00F64E35"/>
    <w:rsid w:val="00F65587"/>
    <w:rsid w:val="00F657E1"/>
    <w:rsid w:val="00F65D93"/>
    <w:rsid w:val="00F662B2"/>
    <w:rsid w:val="00F6650C"/>
    <w:rsid w:val="00F66AB8"/>
    <w:rsid w:val="00F66EDD"/>
    <w:rsid w:val="00F70316"/>
    <w:rsid w:val="00F712CF"/>
    <w:rsid w:val="00F727D7"/>
    <w:rsid w:val="00F72F55"/>
    <w:rsid w:val="00F77D6B"/>
    <w:rsid w:val="00F77F9F"/>
    <w:rsid w:val="00F8073B"/>
    <w:rsid w:val="00F82BAD"/>
    <w:rsid w:val="00F83EA5"/>
    <w:rsid w:val="00F87330"/>
    <w:rsid w:val="00F87E6D"/>
    <w:rsid w:val="00F87F9F"/>
    <w:rsid w:val="00F9088A"/>
    <w:rsid w:val="00F91AC3"/>
    <w:rsid w:val="00F93C35"/>
    <w:rsid w:val="00F94303"/>
    <w:rsid w:val="00F94917"/>
    <w:rsid w:val="00FA002A"/>
    <w:rsid w:val="00FA0A0F"/>
    <w:rsid w:val="00FA0B92"/>
    <w:rsid w:val="00FA0C2A"/>
    <w:rsid w:val="00FA507D"/>
    <w:rsid w:val="00FA6B53"/>
    <w:rsid w:val="00FA6DE6"/>
    <w:rsid w:val="00FA6FA2"/>
    <w:rsid w:val="00FA74DE"/>
    <w:rsid w:val="00FB02A9"/>
    <w:rsid w:val="00FB12B5"/>
    <w:rsid w:val="00FB200F"/>
    <w:rsid w:val="00FB370E"/>
    <w:rsid w:val="00FB383B"/>
    <w:rsid w:val="00FB79B5"/>
    <w:rsid w:val="00FC0874"/>
    <w:rsid w:val="00FC1346"/>
    <w:rsid w:val="00FC2A82"/>
    <w:rsid w:val="00FC38A6"/>
    <w:rsid w:val="00FC4F68"/>
    <w:rsid w:val="00FC57D2"/>
    <w:rsid w:val="00FC5BF3"/>
    <w:rsid w:val="00FC76D1"/>
    <w:rsid w:val="00FC775C"/>
    <w:rsid w:val="00FC7CFB"/>
    <w:rsid w:val="00FD0E79"/>
    <w:rsid w:val="00FD2D2E"/>
    <w:rsid w:val="00FD322D"/>
    <w:rsid w:val="00FD5856"/>
    <w:rsid w:val="00FD70A7"/>
    <w:rsid w:val="00FD72CF"/>
    <w:rsid w:val="00FD7769"/>
    <w:rsid w:val="00FE0FFF"/>
    <w:rsid w:val="00FE1602"/>
    <w:rsid w:val="00FE2759"/>
    <w:rsid w:val="00FE2F55"/>
    <w:rsid w:val="00FE320A"/>
    <w:rsid w:val="00FE5B94"/>
    <w:rsid w:val="00FE5FC5"/>
    <w:rsid w:val="00FE61D1"/>
    <w:rsid w:val="00FE6CD2"/>
    <w:rsid w:val="00FE7798"/>
    <w:rsid w:val="00FE795B"/>
    <w:rsid w:val="00FF0ABF"/>
    <w:rsid w:val="00FF0B0D"/>
    <w:rsid w:val="00FF3485"/>
    <w:rsid w:val="00FF365F"/>
    <w:rsid w:val="00FF3C90"/>
    <w:rsid w:val="00FF4CEA"/>
    <w:rsid w:val="00FF4DA4"/>
    <w:rsid w:val="00FF62B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0C00AD3"/>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2"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3173C3"/>
    <w:rPr>
      <w:rFonts w:ascii="Times New Roman" w:hAnsi="Times New Roman" w:cs="Times New Roman"/>
    </w:rPr>
  </w:style>
  <w:style w:type="paragraph" w:styleId="Heading2">
    <w:name w:val="heading 2"/>
    <w:basedOn w:val="Normal"/>
    <w:next w:val="Normal"/>
    <w:link w:val="Heading2Char"/>
    <w:uiPriority w:val="9"/>
    <w:semiHidden/>
    <w:unhideWhenUsed/>
    <w:qFormat/>
    <w:rsid w:val="00F94303"/>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link w:val="Heading3Char"/>
    <w:uiPriority w:val="9"/>
    <w:qFormat/>
    <w:rsid w:val="00F94303"/>
    <w:pPr>
      <w:spacing w:before="100" w:beforeAutospacing="1" w:after="100" w:afterAutospacing="1"/>
      <w:outlineLvl w:val="2"/>
    </w:pPr>
    <w:rPr>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apple-converted-space">
    <w:name w:val="apple-converted-space"/>
    <w:basedOn w:val="DefaultParagraphFont"/>
    <w:rsid w:val="002936D8"/>
  </w:style>
  <w:style w:type="paragraph" w:customStyle="1" w:styleId="correspondence">
    <w:name w:val="correspondence"/>
    <w:basedOn w:val="Normal"/>
    <w:rsid w:val="002936D8"/>
    <w:pPr>
      <w:spacing w:before="100" w:beforeAutospacing="1" w:after="100" w:afterAutospacing="1"/>
    </w:pPr>
    <w:rPr>
      <w:rFonts w:ascii="Times" w:eastAsiaTheme="minorEastAsia" w:hAnsi="Times" w:cstheme="minorBidi"/>
      <w:sz w:val="20"/>
      <w:szCs w:val="20"/>
      <w:lang w:val="en-CA"/>
    </w:rPr>
  </w:style>
  <w:style w:type="paragraph" w:styleId="NormalWeb">
    <w:name w:val="Normal (Web)"/>
    <w:basedOn w:val="Normal"/>
    <w:uiPriority w:val="99"/>
    <w:unhideWhenUsed/>
    <w:rsid w:val="00F94303"/>
    <w:pPr>
      <w:spacing w:before="100" w:beforeAutospacing="1" w:after="100" w:afterAutospacing="1"/>
    </w:pPr>
  </w:style>
  <w:style w:type="character" w:customStyle="1" w:styleId="Heading3Char">
    <w:name w:val="Heading 3 Char"/>
    <w:basedOn w:val="DefaultParagraphFont"/>
    <w:link w:val="Heading3"/>
    <w:uiPriority w:val="1"/>
    <w:rsid w:val="00F94303"/>
    <w:rPr>
      <w:rFonts w:ascii="Times New Roman" w:hAnsi="Times New Roman" w:cs="Times New Roman"/>
      <w:b/>
      <w:bCs/>
      <w:sz w:val="27"/>
      <w:szCs w:val="27"/>
    </w:rPr>
  </w:style>
  <w:style w:type="character" w:customStyle="1" w:styleId="Heading2Char">
    <w:name w:val="Heading 2 Char"/>
    <w:basedOn w:val="DefaultParagraphFont"/>
    <w:link w:val="Heading2"/>
    <w:uiPriority w:val="9"/>
    <w:semiHidden/>
    <w:rsid w:val="00F94303"/>
    <w:rPr>
      <w:rFonts w:asciiTheme="majorHAnsi" w:eastAsiaTheme="majorEastAsia" w:hAnsiTheme="majorHAnsi" w:cstheme="majorBidi"/>
      <w:color w:val="2E74B5" w:themeColor="accent1" w:themeShade="BF"/>
      <w:sz w:val="26"/>
      <w:szCs w:val="26"/>
    </w:rPr>
  </w:style>
  <w:style w:type="paragraph" w:styleId="Bibliography">
    <w:name w:val="Bibliography"/>
    <w:basedOn w:val="Normal"/>
    <w:next w:val="Normal"/>
    <w:uiPriority w:val="37"/>
    <w:unhideWhenUsed/>
    <w:rsid w:val="00114982"/>
    <w:pPr>
      <w:spacing w:after="240"/>
    </w:pPr>
    <w:rPr>
      <w:rFonts w:asciiTheme="minorHAnsi" w:eastAsiaTheme="minorEastAsia" w:hAnsiTheme="minorHAnsi" w:cstheme="minorBidi"/>
    </w:rPr>
  </w:style>
  <w:style w:type="table" w:styleId="TableGrid">
    <w:name w:val="Table Grid"/>
    <w:basedOn w:val="TableNormal"/>
    <w:uiPriority w:val="39"/>
    <w:rsid w:val="00B8713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ListTable1Light-Accent51">
    <w:name w:val="List Table 1 Light - Accent 51"/>
    <w:basedOn w:val="TableNormal"/>
    <w:uiPriority w:val="46"/>
    <w:rsid w:val="00FF62B4"/>
    <w:rPr>
      <w:rFonts w:eastAsiaTheme="minorEastAsia"/>
      <w:lang w:val="en-CA"/>
    </w:rPr>
    <w:tblPr>
      <w:tblStyleRowBandSize w:val="1"/>
      <w:tblStyleColBandSize w:val="1"/>
      <w:tblInd w:w="0" w:type="dxa"/>
      <w:tblCellMar>
        <w:top w:w="0" w:type="dxa"/>
        <w:left w:w="108" w:type="dxa"/>
        <w:bottom w:w="0" w:type="dxa"/>
        <w:right w:w="108" w:type="dxa"/>
      </w:tblCellMar>
    </w:tblPr>
    <w:tblStylePr w:type="firstRow">
      <w:rPr>
        <w:b/>
        <w:bCs/>
      </w:rPr>
      <w:tblPr/>
      <w:tcPr>
        <w:tcBorders>
          <w:bottom w:val="single" w:sz="4" w:space="0" w:color="8EAADB" w:themeColor="accent5" w:themeTint="99"/>
        </w:tcBorders>
      </w:tcPr>
    </w:tblStylePr>
    <w:tblStylePr w:type="lastRow">
      <w:rPr>
        <w:b/>
        <w:bCs/>
      </w:rPr>
      <w:tblPr/>
      <w:tcPr>
        <w:tcBorders>
          <w:top w:val="single" w:sz="4" w:space="0" w:color="8EAADB" w:themeColor="accent5" w:themeTint="99"/>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styleId="Caption">
    <w:name w:val="caption"/>
    <w:basedOn w:val="Normal"/>
    <w:next w:val="Normal"/>
    <w:uiPriority w:val="2"/>
    <w:qFormat/>
    <w:rsid w:val="004E7CC4"/>
    <w:pPr>
      <w:spacing w:line="480" w:lineRule="auto"/>
    </w:pPr>
    <w:rPr>
      <w:rFonts w:eastAsia="Cambria"/>
      <w:b/>
      <w:bCs/>
      <w:sz w:val="20"/>
      <w:szCs w:val="18"/>
    </w:rPr>
  </w:style>
  <w:style w:type="paragraph" w:styleId="BalloonText">
    <w:name w:val="Balloon Text"/>
    <w:basedOn w:val="Normal"/>
    <w:link w:val="BalloonTextChar"/>
    <w:uiPriority w:val="99"/>
    <w:semiHidden/>
    <w:unhideWhenUsed/>
    <w:rsid w:val="00935420"/>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935420"/>
    <w:rPr>
      <w:rFonts w:ascii="Lucida Grande" w:eastAsiaTheme="minorEastAsia" w:hAnsi="Lucida Grande" w:cs="Lucida Grande"/>
      <w:sz w:val="18"/>
      <w:szCs w:val="18"/>
    </w:rPr>
  </w:style>
  <w:style w:type="character" w:styleId="CommentReference">
    <w:name w:val="annotation reference"/>
    <w:basedOn w:val="DefaultParagraphFont"/>
    <w:uiPriority w:val="99"/>
    <w:semiHidden/>
    <w:unhideWhenUsed/>
    <w:rsid w:val="00935420"/>
    <w:rPr>
      <w:sz w:val="18"/>
      <w:szCs w:val="18"/>
    </w:rPr>
  </w:style>
  <w:style w:type="paragraph" w:styleId="CommentText">
    <w:name w:val="annotation text"/>
    <w:basedOn w:val="Normal"/>
    <w:link w:val="CommentTextChar"/>
    <w:uiPriority w:val="99"/>
    <w:semiHidden/>
    <w:unhideWhenUsed/>
    <w:rsid w:val="00935420"/>
    <w:rPr>
      <w:rFonts w:asciiTheme="minorHAnsi" w:eastAsiaTheme="minorEastAsia" w:hAnsiTheme="minorHAnsi" w:cstheme="minorBidi"/>
    </w:rPr>
  </w:style>
  <w:style w:type="character" w:customStyle="1" w:styleId="CommentTextChar">
    <w:name w:val="Comment Text Char"/>
    <w:basedOn w:val="DefaultParagraphFont"/>
    <w:link w:val="CommentText"/>
    <w:uiPriority w:val="99"/>
    <w:semiHidden/>
    <w:rsid w:val="00935420"/>
    <w:rPr>
      <w:rFonts w:eastAsiaTheme="minorEastAsia"/>
    </w:rPr>
  </w:style>
  <w:style w:type="paragraph" w:styleId="CommentSubject">
    <w:name w:val="annotation subject"/>
    <w:basedOn w:val="CommentText"/>
    <w:next w:val="CommentText"/>
    <w:link w:val="CommentSubjectChar"/>
    <w:uiPriority w:val="99"/>
    <w:semiHidden/>
    <w:unhideWhenUsed/>
    <w:rsid w:val="00935420"/>
    <w:rPr>
      <w:b/>
      <w:bCs/>
      <w:sz w:val="20"/>
      <w:szCs w:val="20"/>
    </w:rPr>
  </w:style>
  <w:style w:type="character" w:customStyle="1" w:styleId="CommentSubjectChar">
    <w:name w:val="Comment Subject Char"/>
    <w:basedOn w:val="CommentTextChar"/>
    <w:link w:val="CommentSubject"/>
    <w:uiPriority w:val="99"/>
    <w:semiHidden/>
    <w:rsid w:val="00935420"/>
    <w:rPr>
      <w:rFonts w:eastAsiaTheme="minorEastAsia"/>
      <w:b/>
      <w:bCs/>
      <w:sz w:val="20"/>
      <w:szCs w:val="20"/>
    </w:rPr>
  </w:style>
  <w:style w:type="paragraph" w:styleId="ListParagraph">
    <w:name w:val="List Paragraph"/>
    <w:basedOn w:val="Normal"/>
    <w:uiPriority w:val="34"/>
    <w:qFormat/>
    <w:rsid w:val="00D74E23"/>
    <w:pPr>
      <w:ind w:left="720"/>
      <w:contextualSpacing/>
    </w:pPr>
    <w:rPr>
      <w:rFonts w:asciiTheme="minorHAnsi" w:eastAsiaTheme="minorEastAsia" w:hAnsiTheme="minorHAnsi" w:cstheme="minorBidi"/>
    </w:rPr>
  </w:style>
  <w:style w:type="paragraph" w:customStyle="1" w:styleId="EndNoteBibliography">
    <w:name w:val="EndNote Bibliography"/>
    <w:basedOn w:val="Normal"/>
    <w:rsid w:val="00165824"/>
    <w:pPr>
      <w:jc w:val="both"/>
    </w:pPr>
    <w:rPr>
      <w:rFonts w:ascii="Times" w:eastAsiaTheme="minorEastAsia" w:hAnsi="Times" w:cstheme="minorBidi"/>
    </w:rPr>
  </w:style>
  <w:style w:type="paragraph" w:styleId="Revision">
    <w:name w:val="Revision"/>
    <w:hidden/>
    <w:uiPriority w:val="99"/>
    <w:semiHidden/>
    <w:rsid w:val="00CD6475"/>
    <w:rPr>
      <w:rFonts w:eastAsiaTheme="minorEastAsia"/>
    </w:rPr>
  </w:style>
  <w:style w:type="character" w:styleId="Hyperlink">
    <w:name w:val="Hyperlink"/>
    <w:basedOn w:val="DefaultParagraphFont"/>
    <w:uiPriority w:val="99"/>
    <w:unhideWhenUsed/>
    <w:rsid w:val="00C471DC"/>
    <w:rPr>
      <w:color w:val="0563C1" w:themeColor="hyperlink"/>
      <w:u w:val="single"/>
    </w:rPr>
  </w:style>
  <w:style w:type="character" w:styleId="LineNumber">
    <w:name w:val="line number"/>
    <w:basedOn w:val="DefaultParagraphFont"/>
    <w:uiPriority w:val="99"/>
    <w:semiHidden/>
    <w:unhideWhenUsed/>
    <w:rsid w:val="005759F3"/>
  </w:style>
  <w:style w:type="paragraph" w:styleId="Footer">
    <w:name w:val="footer"/>
    <w:basedOn w:val="Normal"/>
    <w:link w:val="FooterChar"/>
    <w:uiPriority w:val="99"/>
    <w:unhideWhenUsed/>
    <w:rsid w:val="005759F3"/>
    <w:pPr>
      <w:tabs>
        <w:tab w:val="center" w:pos="4680"/>
        <w:tab w:val="right" w:pos="9360"/>
      </w:tabs>
    </w:pPr>
    <w:rPr>
      <w:rFonts w:asciiTheme="minorHAnsi" w:eastAsiaTheme="minorEastAsia" w:hAnsiTheme="minorHAnsi" w:cstheme="minorBidi"/>
    </w:rPr>
  </w:style>
  <w:style w:type="character" w:customStyle="1" w:styleId="FooterChar">
    <w:name w:val="Footer Char"/>
    <w:basedOn w:val="DefaultParagraphFont"/>
    <w:link w:val="Footer"/>
    <w:uiPriority w:val="99"/>
    <w:rsid w:val="005759F3"/>
    <w:rPr>
      <w:rFonts w:eastAsiaTheme="minorEastAsia"/>
    </w:rPr>
  </w:style>
  <w:style w:type="character" w:styleId="PageNumber">
    <w:name w:val="page number"/>
    <w:basedOn w:val="DefaultParagraphFont"/>
    <w:uiPriority w:val="99"/>
    <w:semiHidden/>
    <w:unhideWhenUsed/>
    <w:rsid w:val="005759F3"/>
  </w:style>
  <w:style w:type="character" w:styleId="FollowedHyperlink">
    <w:name w:val="FollowedHyperlink"/>
    <w:basedOn w:val="DefaultParagraphFont"/>
    <w:uiPriority w:val="99"/>
    <w:semiHidden/>
    <w:unhideWhenUsed/>
    <w:rsid w:val="00B1449D"/>
    <w:rPr>
      <w:color w:val="954F72" w:themeColor="followedHyperlink"/>
      <w:u w:val="single"/>
    </w:rPr>
  </w:style>
  <w:style w:type="paragraph" w:customStyle="1" w:styleId="p1">
    <w:name w:val="p1"/>
    <w:basedOn w:val="Normal"/>
    <w:rsid w:val="002257E6"/>
    <w:rPr>
      <w:rFonts w:ascii="Helvetica" w:hAnsi="Helvetic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1974999">
      <w:bodyDiv w:val="1"/>
      <w:marLeft w:val="0"/>
      <w:marRight w:val="0"/>
      <w:marTop w:val="0"/>
      <w:marBottom w:val="0"/>
      <w:divBdr>
        <w:top w:val="none" w:sz="0" w:space="0" w:color="auto"/>
        <w:left w:val="none" w:sz="0" w:space="0" w:color="auto"/>
        <w:bottom w:val="none" w:sz="0" w:space="0" w:color="auto"/>
        <w:right w:val="none" w:sz="0" w:space="0" w:color="auto"/>
      </w:divBdr>
    </w:div>
    <w:div w:id="26757847">
      <w:bodyDiv w:val="1"/>
      <w:marLeft w:val="0"/>
      <w:marRight w:val="0"/>
      <w:marTop w:val="0"/>
      <w:marBottom w:val="0"/>
      <w:divBdr>
        <w:top w:val="none" w:sz="0" w:space="0" w:color="auto"/>
        <w:left w:val="none" w:sz="0" w:space="0" w:color="auto"/>
        <w:bottom w:val="none" w:sz="0" w:space="0" w:color="auto"/>
        <w:right w:val="none" w:sz="0" w:space="0" w:color="auto"/>
      </w:divBdr>
    </w:div>
    <w:div w:id="60911870">
      <w:bodyDiv w:val="1"/>
      <w:marLeft w:val="0"/>
      <w:marRight w:val="0"/>
      <w:marTop w:val="0"/>
      <w:marBottom w:val="0"/>
      <w:divBdr>
        <w:top w:val="none" w:sz="0" w:space="0" w:color="auto"/>
        <w:left w:val="none" w:sz="0" w:space="0" w:color="auto"/>
        <w:bottom w:val="none" w:sz="0" w:space="0" w:color="auto"/>
        <w:right w:val="none" w:sz="0" w:space="0" w:color="auto"/>
      </w:divBdr>
    </w:div>
    <w:div w:id="408963943">
      <w:bodyDiv w:val="1"/>
      <w:marLeft w:val="0"/>
      <w:marRight w:val="0"/>
      <w:marTop w:val="0"/>
      <w:marBottom w:val="0"/>
      <w:divBdr>
        <w:top w:val="none" w:sz="0" w:space="0" w:color="auto"/>
        <w:left w:val="none" w:sz="0" w:space="0" w:color="auto"/>
        <w:bottom w:val="none" w:sz="0" w:space="0" w:color="auto"/>
        <w:right w:val="none" w:sz="0" w:space="0" w:color="auto"/>
      </w:divBdr>
    </w:div>
    <w:div w:id="574322420">
      <w:bodyDiv w:val="1"/>
      <w:marLeft w:val="0"/>
      <w:marRight w:val="0"/>
      <w:marTop w:val="0"/>
      <w:marBottom w:val="0"/>
      <w:divBdr>
        <w:top w:val="none" w:sz="0" w:space="0" w:color="auto"/>
        <w:left w:val="none" w:sz="0" w:space="0" w:color="auto"/>
        <w:bottom w:val="none" w:sz="0" w:space="0" w:color="auto"/>
        <w:right w:val="none" w:sz="0" w:space="0" w:color="auto"/>
      </w:divBdr>
    </w:div>
    <w:div w:id="607664838">
      <w:bodyDiv w:val="1"/>
      <w:marLeft w:val="0"/>
      <w:marRight w:val="0"/>
      <w:marTop w:val="0"/>
      <w:marBottom w:val="0"/>
      <w:divBdr>
        <w:top w:val="none" w:sz="0" w:space="0" w:color="auto"/>
        <w:left w:val="none" w:sz="0" w:space="0" w:color="auto"/>
        <w:bottom w:val="none" w:sz="0" w:space="0" w:color="auto"/>
        <w:right w:val="none" w:sz="0" w:space="0" w:color="auto"/>
      </w:divBdr>
    </w:div>
    <w:div w:id="688675776">
      <w:bodyDiv w:val="1"/>
      <w:marLeft w:val="0"/>
      <w:marRight w:val="0"/>
      <w:marTop w:val="0"/>
      <w:marBottom w:val="0"/>
      <w:divBdr>
        <w:top w:val="none" w:sz="0" w:space="0" w:color="auto"/>
        <w:left w:val="none" w:sz="0" w:space="0" w:color="auto"/>
        <w:bottom w:val="none" w:sz="0" w:space="0" w:color="auto"/>
        <w:right w:val="none" w:sz="0" w:space="0" w:color="auto"/>
      </w:divBdr>
    </w:div>
    <w:div w:id="839276809">
      <w:bodyDiv w:val="1"/>
      <w:marLeft w:val="0"/>
      <w:marRight w:val="0"/>
      <w:marTop w:val="0"/>
      <w:marBottom w:val="0"/>
      <w:divBdr>
        <w:top w:val="none" w:sz="0" w:space="0" w:color="auto"/>
        <w:left w:val="none" w:sz="0" w:space="0" w:color="auto"/>
        <w:bottom w:val="none" w:sz="0" w:space="0" w:color="auto"/>
        <w:right w:val="none" w:sz="0" w:space="0" w:color="auto"/>
      </w:divBdr>
    </w:div>
    <w:div w:id="1232540799">
      <w:bodyDiv w:val="1"/>
      <w:marLeft w:val="0"/>
      <w:marRight w:val="0"/>
      <w:marTop w:val="0"/>
      <w:marBottom w:val="0"/>
      <w:divBdr>
        <w:top w:val="none" w:sz="0" w:space="0" w:color="auto"/>
        <w:left w:val="none" w:sz="0" w:space="0" w:color="auto"/>
        <w:bottom w:val="none" w:sz="0" w:space="0" w:color="auto"/>
        <w:right w:val="none" w:sz="0" w:space="0" w:color="auto"/>
      </w:divBdr>
    </w:div>
    <w:div w:id="1768692712">
      <w:bodyDiv w:val="1"/>
      <w:marLeft w:val="0"/>
      <w:marRight w:val="0"/>
      <w:marTop w:val="0"/>
      <w:marBottom w:val="0"/>
      <w:divBdr>
        <w:top w:val="none" w:sz="0" w:space="0" w:color="auto"/>
        <w:left w:val="none" w:sz="0" w:space="0" w:color="auto"/>
        <w:bottom w:val="none" w:sz="0" w:space="0" w:color="auto"/>
        <w:right w:val="none" w:sz="0" w:space="0" w:color="auto"/>
      </w:divBdr>
    </w:div>
    <w:div w:id="2001038176">
      <w:bodyDiv w:val="1"/>
      <w:marLeft w:val="0"/>
      <w:marRight w:val="0"/>
      <w:marTop w:val="0"/>
      <w:marBottom w:val="0"/>
      <w:divBdr>
        <w:top w:val="none" w:sz="0" w:space="0" w:color="auto"/>
        <w:left w:val="none" w:sz="0" w:space="0" w:color="auto"/>
        <w:bottom w:val="none" w:sz="0" w:space="0" w:color="auto"/>
        <w:right w:val="none" w:sz="0" w:space="0" w:color="auto"/>
      </w:divBdr>
      <w:divsChild>
        <w:div w:id="44572532">
          <w:marLeft w:val="0"/>
          <w:marRight w:val="0"/>
          <w:marTop w:val="0"/>
          <w:marBottom w:val="0"/>
          <w:divBdr>
            <w:top w:val="none" w:sz="0" w:space="0" w:color="auto"/>
            <w:left w:val="none" w:sz="0" w:space="0" w:color="auto"/>
            <w:bottom w:val="none" w:sz="0" w:space="0" w:color="auto"/>
            <w:right w:val="none" w:sz="0" w:space="0" w:color="auto"/>
          </w:divBdr>
        </w:div>
        <w:div w:id="619648548">
          <w:marLeft w:val="0"/>
          <w:marRight w:val="0"/>
          <w:marTop w:val="0"/>
          <w:marBottom w:val="0"/>
          <w:divBdr>
            <w:top w:val="none" w:sz="0" w:space="0" w:color="auto"/>
            <w:left w:val="none" w:sz="0" w:space="0" w:color="auto"/>
            <w:bottom w:val="none" w:sz="0" w:space="0" w:color="auto"/>
            <w:right w:val="none" w:sz="0" w:space="0" w:color="auto"/>
          </w:divBdr>
        </w:div>
      </w:divsChild>
    </w:div>
    <w:div w:id="210606820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pixelsPerInch w:val="96"/>
</w:webSettings>
</file>

<file path=word/_rels/document.xml.rels><?xml version="1.0" encoding="UTF-8" standalone="yes"?>
<Relationships xmlns="http://schemas.openxmlformats.org/package/2006/relationships"><Relationship Id="rId9" Type="http://schemas.microsoft.com/office/2011/relationships/commentsExtended" Target="commentsExtended.xml"/><Relationship Id="rId20" Type="http://schemas.openxmlformats.org/officeDocument/2006/relationships/image" Target="media/image8.emf"/><Relationship Id="rId21" Type="http://schemas.openxmlformats.org/officeDocument/2006/relationships/footer" Target="footer1.xml"/><Relationship Id="rId22" Type="http://schemas.openxmlformats.org/officeDocument/2006/relationships/footer" Target="footer2.xml"/><Relationship Id="rId23" Type="http://schemas.openxmlformats.org/officeDocument/2006/relationships/fontTable" Target="fontTable.xml"/><Relationship Id="rId24" Type="http://schemas.openxmlformats.org/officeDocument/2006/relationships/theme" Target="theme/theme1.xml"/><Relationship Id="rId10" Type="http://schemas.openxmlformats.org/officeDocument/2006/relationships/hyperlink" Target="http://mixomics.org/" TargetMode="External"/><Relationship Id="rId11" Type="http://schemas.openxmlformats.org/officeDocument/2006/relationships/hyperlink" Target="http://lecao-lab.science.unimelb.edu.au/" TargetMode="External"/><Relationship Id="rId12" Type="http://schemas.openxmlformats.org/officeDocument/2006/relationships/image" Target="media/image1.emf"/><Relationship Id="rId13" Type="http://schemas.openxmlformats.org/officeDocument/2006/relationships/hyperlink" Target="http://mixomics.org/)" TargetMode="External"/><Relationship Id="rId14" Type="http://schemas.openxmlformats.org/officeDocument/2006/relationships/image" Target="media/image2.emf"/><Relationship Id="rId15" Type="http://schemas.openxmlformats.org/officeDocument/2006/relationships/image" Target="media/image3.emf"/><Relationship Id="rId16" Type="http://schemas.openxmlformats.org/officeDocument/2006/relationships/image" Target="media/image4.emf"/><Relationship Id="rId17" Type="http://schemas.openxmlformats.org/officeDocument/2006/relationships/image" Target="media/image5.emf"/><Relationship Id="rId18" Type="http://schemas.openxmlformats.org/officeDocument/2006/relationships/image" Target="media/image6.tiff"/><Relationship Id="rId19" Type="http://schemas.openxmlformats.org/officeDocument/2006/relationships/image" Target="media/image7.em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comments" Target="comment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911A7F00-8293-E548-B0CC-4FBF247338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1074</TotalTime>
  <Pages>46</Pages>
  <Words>18786</Words>
  <Characters>107083</Characters>
  <Application>Microsoft Macintosh Word</Application>
  <DocSecurity>0</DocSecurity>
  <Lines>892</Lines>
  <Paragraphs>251</Paragraphs>
  <ScaleCrop>false</ScaleCrop>
  <HeadingPairs>
    <vt:vector size="2" baseType="variant">
      <vt:variant>
        <vt:lpstr>Title</vt:lpstr>
      </vt:variant>
      <vt:variant>
        <vt:i4>1</vt:i4>
      </vt:variant>
    </vt:vector>
  </HeadingPairs>
  <TitlesOfParts>
    <vt:vector size="1" baseType="lpstr">
      <vt:lpstr/>
    </vt:vector>
  </TitlesOfParts>
  <Company>UQ Diamantina Institute</Company>
  <LinksUpToDate>false</LinksUpToDate>
  <CharactersWithSpaces>125618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Amritpal Singh</dc:creator>
  <cp:keywords/>
  <dc:description/>
  <cp:lastModifiedBy>Amrit</cp:lastModifiedBy>
  <cp:revision>276</cp:revision>
  <dcterms:created xsi:type="dcterms:W3CDTF">2017-11-16T20:16:00Z</dcterms:created>
  <dcterms:modified xsi:type="dcterms:W3CDTF">2018-02-10T21:37:00Z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zotero-version="5.0.34.6"&gt;&lt;session id="meVluEA5"/&gt;&lt;style id="http://www.zotero.org/styles/genome-biology" hasBibliography="1" bibliographyStyleHasBeenSet="1"/&gt;&lt;prefs&gt;&lt;pref name="fieldType" value="Field"/&gt;&lt;pref name="storeReferences"</vt:lpwstr>
  </property>
  <property fmtid="{D5CDD505-2E9C-101B-9397-08002B2CF9AE}" pid="3" name="ZOTERO_PREF_2">
    <vt:lpwstr> value="true"/&gt;&lt;pref name="automaticJournalAbbreviations" value="true"/&gt;&lt;pref name="noteType" value="0"/&gt;&lt;/prefs&gt;&lt;/data&gt;</vt:lpwstr>
  </property>
</Properties>
</file>