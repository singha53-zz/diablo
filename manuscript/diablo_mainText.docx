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5F5112" w14:textId="6AA9E7D4" w:rsidR="001B3241" w:rsidRPr="008A7F56" w:rsidRDefault="002936D8" w:rsidP="002936D8">
      <w:pPr>
        <w:jc w:val="both"/>
        <w:outlineLvl w:val="0"/>
        <w:rPr>
          <w:b/>
          <w:lang w:val="en-CA"/>
        </w:rPr>
      </w:pPr>
      <w:r w:rsidRPr="008A7F56">
        <w:rPr>
          <w:b/>
          <w:lang w:val="en-CA"/>
        </w:rPr>
        <w:t xml:space="preserve">DIABLO – </w:t>
      </w:r>
      <w:r w:rsidR="00761FAC" w:rsidRPr="008A7F56">
        <w:rPr>
          <w:b/>
          <w:lang w:val="en-CA"/>
        </w:rPr>
        <w:t>a</w:t>
      </w:r>
      <w:r w:rsidR="00BB3C5E" w:rsidRPr="008A7F56">
        <w:rPr>
          <w:b/>
          <w:lang w:val="en-CA"/>
        </w:rPr>
        <w:t>n integrative</w:t>
      </w:r>
      <w:r w:rsidR="00034DB3" w:rsidRPr="008A7F56">
        <w:rPr>
          <w:b/>
          <w:lang w:val="en-CA"/>
        </w:rPr>
        <w:t>,</w:t>
      </w:r>
      <w:r w:rsidR="00761FAC" w:rsidRPr="008A7F56">
        <w:rPr>
          <w:b/>
          <w:lang w:val="en-CA"/>
        </w:rPr>
        <w:t xml:space="preserve"> </w:t>
      </w:r>
      <w:r w:rsidRPr="008A7F56">
        <w:rPr>
          <w:b/>
          <w:lang w:val="en-CA"/>
        </w:rPr>
        <w:t>multi</w:t>
      </w:r>
      <w:r w:rsidR="00020884" w:rsidRPr="008A7F56">
        <w:rPr>
          <w:b/>
          <w:lang w:val="en-CA"/>
        </w:rPr>
        <w:t>-omics</w:t>
      </w:r>
      <w:r w:rsidR="00034DB3" w:rsidRPr="008A7F56">
        <w:rPr>
          <w:b/>
          <w:lang w:val="en-CA"/>
        </w:rPr>
        <w:t>,</w:t>
      </w:r>
      <w:r w:rsidRPr="008A7F56">
        <w:rPr>
          <w:b/>
          <w:lang w:val="en-CA"/>
        </w:rPr>
        <w:t xml:space="preserve"> </w:t>
      </w:r>
      <w:r w:rsidR="00E9688E" w:rsidRPr="008A7F56">
        <w:rPr>
          <w:b/>
          <w:lang w:val="en-CA"/>
        </w:rPr>
        <w:t>multivariate method</w:t>
      </w:r>
      <w:r w:rsidRPr="008A7F56">
        <w:rPr>
          <w:b/>
          <w:lang w:val="en-CA"/>
        </w:rPr>
        <w:t xml:space="preserve"> for </w:t>
      </w:r>
      <w:r w:rsidR="00E9033E" w:rsidRPr="008A7F56">
        <w:rPr>
          <w:b/>
          <w:lang w:val="en-CA"/>
        </w:rPr>
        <w:t xml:space="preserve">multi-group </w:t>
      </w:r>
      <w:commentRangeStart w:id="0"/>
      <w:r w:rsidR="00B73D59" w:rsidRPr="008A7F56">
        <w:rPr>
          <w:b/>
          <w:lang w:val="en-CA"/>
        </w:rPr>
        <w:t>classification</w:t>
      </w:r>
      <w:commentRangeEnd w:id="0"/>
      <w:r w:rsidR="000C067E">
        <w:rPr>
          <w:rStyle w:val="CommentReference"/>
          <w:rFonts w:asciiTheme="minorHAnsi" w:eastAsiaTheme="minorEastAsia" w:hAnsiTheme="minorHAnsi" w:cstheme="minorBidi"/>
        </w:rPr>
        <w:commentReference w:id="0"/>
      </w:r>
    </w:p>
    <w:p w14:paraId="661BCCE4" w14:textId="77777777" w:rsidR="002936D8" w:rsidRDefault="002936D8" w:rsidP="002936D8">
      <w:pPr>
        <w:jc w:val="both"/>
      </w:pPr>
    </w:p>
    <w:p w14:paraId="2E8B3A7A" w14:textId="77777777" w:rsidR="000C067E" w:rsidRPr="008A7F56" w:rsidRDefault="000C067E" w:rsidP="002936D8">
      <w:pPr>
        <w:jc w:val="both"/>
      </w:pPr>
    </w:p>
    <w:p w14:paraId="5390229D" w14:textId="36E604E9" w:rsidR="002936D8" w:rsidRPr="008A7F56" w:rsidRDefault="002936D8" w:rsidP="002936D8">
      <w:pPr>
        <w:jc w:val="both"/>
      </w:pPr>
      <w:r w:rsidRPr="008A7F56">
        <w:t>Amrit Singh</w:t>
      </w:r>
      <w:r w:rsidRPr="008A7F56">
        <w:rPr>
          <w:vertAlign w:val="superscript"/>
        </w:rPr>
        <w:t>1,2</w:t>
      </w:r>
      <w:r w:rsidR="00791116" w:rsidRPr="008A7F56">
        <w:rPr>
          <w:vertAlign w:val="superscript"/>
        </w:rPr>
        <w:t>,3</w:t>
      </w:r>
      <w:r w:rsidRPr="008A7F56">
        <w:t xml:space="preserve">, </w:t>
      </w:r>
      <w:proofErr w:type="spellStart"/>
      <w:r w:rsidRPr="008A7F56">
        <w:t>Benoît</w:t>
      </w:r>
      <w:proofErr w:type="spellEnd"/>
      <w:r w:rsidRPr="008A7F56">
        <w:t xml:space="preserve"> Gautier</w:t>
      </w:r>
      <w:r w:rsidR="00791116" w:rsidRPr="008A7F56">
        <w:rPr>
          <w:vertAlign w:val="superscript"/>
        </w:rPr>
        <w:t>4</w:t>
      </w:r>
      <w:r w:rsidRPr="008A7F56">
        <w:t>, Casey P. Shannon</w:t>
      </w:r>
      <w:r w:rsidR="00791116" w:rsidRPr="008A7F56">
        <w:rPr>
          <w:vertAlign w:val="superscript"/>
        </w:rPr>
        <w:t>3</w:t>
      </w:r>
      <w:r w:rsidRPr="008A7F56">
        <w:t xml:space="preserve">, </w:t>
      </w:r>
      <w:proofErr w:type="spellStart"/>
      <w:r w:rsidRPr="008A7F56">
        <w:t>Michaël</w:t>
      </w:r>
      <w:proofErr w:type="spellEnd"/>
      <w:r w:rsidRPr="008A7F56">
        <w:t xml:space="preserve"> Vacher</w:t>
      </w:r>
      <w:r w:rsidR="00791116" w:rsidRPr="008A7F56">
        <w:rPr>
          <w:vertAlign w:val="superscript"/>
        </w:rPr>
        <w:t>5</w:t>
      </w:r>
      <w:r w:rsidRPr="008A7F56">
        <w:t>, Florian Rohart</w:t>
      </w:r>
      <w:r w:rsidR="00791116" w:rsidRPr="008A7F56">
        <w:rPr>
          <w:vertAlign w:val="superscript"/>
        </w:rPr>
        <w:t>4</w:t>
      </w:r>
      <w:r w:rsidRPr="008A7F56">
        <w:t>, Scott J. Tebbutt</w:t>
      </w:r>
      <w:r w:rsidRPr="008A7F56">
        <w:rPr>
          <w:vertAlign w:val="superscript"/>
        </w:rPr>
        <w:t>1,2,</w:t>
      </w:r>
      <w:r w:rsidR="00791116" w:rsidRPr="008A7F56">
        <w:rPr>
          <w:vertAlign w:val="superscript"/>
        </w:rPr>
        <w:t>6</w:t>
      </w:r>
      <w:r w:rsidRPr="008A7F56">
        <w:t xml:space="preserve">, Kim-Anh </w:t>
      </w:r>
      <w:proofErr w:type="spellStart"/>
      <w:r w:rsidRPr="008A7F56">
        <w:t>Lê</w:t>
      </w:r>
      <w:proofErr w:type="spellEnd"/>
      <w:r w:rsidRPr="008A7F56">
        <w:t xml:space="preserve"> Cao</w:t>
      </w:r>
      <w:r w:rsidR="008A7F56" w:rsidRPr="008A7F56">
        <w:rPr>
          <w:vertAlign w:val="superscript"/>
        </w:rPr>
        <w:t>7</w:t>
      </w:r>
    </w:p>
    <w:p w14:paraId="5B8CCE6E" w14:textId="77777777" w:rsidR="002936D8" w:rsidRPr="008A7F56" w:rsidRDefault="002936D8" w:rsidP="002936D8">
      <w:pPr>
        <w:jc w:val="both"/>
      </w:pPr>
    </w:p>
    <w:p w14:paraId="05275959" w14:textId="55969F0C" w:rsidR="00791116" w:rsidRPr="008A7F56" w:rsidRDefault="00791116" w:rsidP="002936D8">
      <w:pPr>
        <w:jc w:val="both"/>
      </w:pPr>
      <w:r w:rsidRPr="008A7F56">
        <w:rPr>
          <w:vertAlign w:val="superscript"/>
        </w:rPr>
        <w:t>1</w:t>
      </w:r>
      <w:r w:rsidRPr="008A7F56">
        <w:t>Centre for Heart Lung Innovation, St. Paul’s Hospital, University of British Columbia, Vancouver, BC, Canada;</w:t>
      </w:r>
    </w:p>
    <w:p w14:paraId="43D8334B" w14:textId="25274913" w:rsidR="002936D8" w:rsidRPr="008A7F56" w:rsidRDefault="00791116" w:rsidP="002936D8">
      <w:pPr>
        <w:jc w:val="both"/>
      </w:pPr>
      <w:r w:rsidRPr="008A7F56">
        <w:rPr>
          <w:vertAlign w:val="superscript"/>
        </w:rPr>
        <w:t>2</w:t>
      </w:r>
      <w:r w:rsidRPr="008A7F56">
        <w:t>Department of Pathology and Laboratory Medicine</w:t>
      </w:r>
      <w:r w:rsidR="002936D8" w:rsidRPr="008A7F56">
        <w:t>, University of British Columbia, Vancouver, BC, Canada</w:t>
      </w:r>
      <w:r w:rsidRPr="008A7F56">
        <w:t>;</w:t>
      </w:r>
    </w:p>
    <w:p w14:paraId="58349C36" w14:textId="788F8579" w:rsidR="002936D8" w:rsidRPr="008A7F56" w:rsidRDefault="00791116" w:rsidP="002936D8">
      <w:pPr>
        <w:jc w:val="both"/>
      </w:pPr>
      <w:r w:rsidRPr="008A7F56">
        <w:rPr>
          <w:vertAlign w:val="superscript"/>
        </w:rPr>
        <w:t>3</w:t>
      </w:r>
      <w:r w:rsidR="002936D8" w:rsidRPr="008A7F56">
        <w:t>Prevention of Organ Failure (PROOF) Centre of Excellence, Vancouver, BC, Canada.</w:t>
      </w:r>
    </w:p>
    <w:p w14:paraId="7559A6E5" w14:textId="010594BC" w:rsidR="002936D8" w:rsidRPr="008A7F56" w:rsidRDefault="00791116" w:rsidP="002936D8">
      <w:pPr>
        <w:jc w:val="both"/>
        <w:rPr>
          <w:rFonts w:eastAsia="Times New Roman"/>
          <w:color w:val="333333"/>
        </w:rPr>
      </w:pPr>
      <w:r w:rsidRPr="008A7F56">
        <w:rPr>
          <w:vertAlign w:val="superscript"/>
        </w:rPr>
        <w:t>4</w:t>
      </w:r>
      <w:r w:rsidR="007A570D" w:rsidRPr="008A7F56">
        <w:rPr>
          <w:rFonts w:eastAsia="Times New Roman"/>
          <w:color w:val="333333"/>
        </w:rPr>
        <w:t>The U</w:t>
      </w:r>
      <w:r w:rsidR="002936D8" w:rsidRPr="008A7F56">
        <w:rPr>
          <w:rFonts w:eastAsia="Times New Roman"/>
          <w:color w:val="333333"/>
        </w:rPr>
        <w:t xml:space="preserve">niversity of Queensland Diamantina Institute, Translational Research Institute, </w:t>
      </w:r>
      <w:proofErr w:type="spellStart"/>
      <w:r w:rsidR="002936D8" w:rsidRPr="008A7F56">
        <w:rPr>
          <w:rFonts w:eastAsia="Times New Roman"/>
          <w:color w:val="333333"/>
        </w:rPr>
        <w:t>Woolloongabba</w:t>
      </w:r>
      <w:proofErr w:type="spellEnd"/>
      <w:r w:rsidR="002936D8" w:rsidRPr="008A7F56">
        <w:rPr>
          <w:rFonts w:eastAsia="Times New Roman"/>
          <w:color w:val="333333"/>
        </w:rPr>
        <w:t>, QLD 4102, Australia</w:t>
      </w:r>
    </w:p>
    <w:p w14:paraId="0B6492E2" w14:textId="2E939468" w:rsidR="002936D8" w:rsidRPr="008A7F56" w:rsidRDefault="00791116" w:rsidP="002936D8">
      <w:pPr>
        <w:jc w:val="both"/>
      </w:pPr>
      <w:r w:rsidRPr="008A7F56">
        <w:rPr>
          <w:vertAlign w:val="superscript"/>
        </w:rPr>
        <w:t>5</w:t>
      </w:r>
      <w:r w:rsidR="002936D8" w:rsidRPr="008A7F56">
        <w:t>Australian Research Council Centre of Excellence in Plant Energy Biology, The University of Western Australia, Crawley, Western Australia, Australia</w:t>
      </w:r>
    </w:p>
    <w:p w14:paraId="2C63ACF6" w14:textId="02514947" w:rsidR="002936D8" w:rsidRPr="008A7F56" w:rsidRDefault="00791116" w:rsidP="002936D8">
      <w:pPr>
        <w:jc w:val="both"/>
      </w:pPr>
      <w:r w:rsidRPr="008A7F56">
        <w:rPr>
          <w:vertAlign w:val="superscript"/>
        </w:rPr>
        <w:t>6</w:t>
      </w:r>
      <w:r w:rsidR="002936D8" w:rsidRPr="008A7F56">
        <w:t>Department of Medicine (Respiratory Division), University of British Columbia, Vancouver, BC, Canada.</w:t>
      </w:r>
    </w:p>
    <w:p w14:paraId="4A2C0D97" w14:textId="749936D8" w:rsidR="008A7F56" w:rsidRPr="008A7F56" w:rsidRDefault="008A7F56" w:rsidP="008A7F56">
      <w:pPr>
        <w:rPr>
          <w:rFonts w:eastAsia="Times New Roman"/>
        </w:rPr>
      </w:pPr>
      <w:r w:rsidRPr="008A7F56">
        <w:rPr>
          <w:vertAlign w:val="superscript"/>
        </w:rPr>
        <w:t>7</w:t>
      </w:r>
      <w:r w:rsidRPr="008A7F56">
        <w:rPr>
          <w:rFonts w:eastAsia="Times New Roman"/>
          <w:color w:val="000000"/>
        </w:rPr>
        <w:t xml:space="preserve">School of Mathematics and Statistics, The University of Melbourne, Melbourne Integrative Genomics </w:t>
      </w:r>
      <w:proofErr w:type="spellStart"/>
      <w:r w:rsidRPr="008A7F56">
        <w:rPr>
          <w:rFonts w:eastAsia="Times New Roman"/>
          <w:color w:val="000000"/>
        </w:rPr>
        <w:t>Bld</w:t>
      </w:r>
      <w:proofErr w:type="spellEnd"/>
      <w:r w:rsidRPr="008A7F56">
        <w:rPr>
          <w:rFonts w:eastAsia="Times New Roman"/>
          <w:color w:val="000000"/>
        </w:rPr>
        <w:t xml:space="preserve"> 184</w:t>
      </w:r>
    </w:p>
    <w:p w14:paraId="2E4AB26F" w14:textId="5093C534" w:rsidR="00791116" w:rsidRPr="008A7F56" w:rsidRDefault="00791116" w:rsidP="002936D8">
      <w:pPr>
        <w:jc w:val="both"/>
      </w:pPr>
    </w:p>
    <w:p w14:paraId="06EF3070" w14:textId="77777777" w:rsidR="002936D8" w:rsidRPr="008A7F56" w:rsidRDefault="002936D8" w:rsidP="002936D8">
      <w:pPr>
        <w:jc w:val="both"/>
      </w:pPr>
    </w:p>
    <w:p w14:paraId="0A2CF199" w14:textId="77777777" w:rsidR="00FC2A82" w:rsidRPr="008A7F56"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A7F56">
        <w:rPr>
          <w:rFonts w:ascii="Times New Roman" w:hAnsi="Times New Roman" w:cs="Times New Roman"/>
          <w:color w:val="333333"/>
          <w:sz w:val="24"/>
          <w:szCs w:val="24"/>
        </w:rPr>
        <w:t>Corresponding author</w:t>
      </w:r>
      <w:r w:rsidR="002936D8" w:rsidRPr="008A7F56">
        <w:rPr>
          <w:rFonts w:ascii="Times New Roman" w:hAnsi="Times New Roman" w:cs="Times New Roman"/>
          <w:color w:val="333333"/>
          <w:sz w:val="24"/>
          <w:szCs w:val="24"/>
        </w:rPr>
        <w:t>:</w:t>
      </w:r>
    </w:p>
    <w:p w14:paraId="110BDA46" w14:textId="77777777" w:rsidR="00FC2A82" w:rsidRPr="008A7F56" w:rsidRDefault="002936D8"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A7F56">
        <w:rPr>
          <w:rStyle w:val="apple-converted-space"/>
          <w:rFonts w:ascii="Times New Roman" w:hAnsi="Times New Roman" w:cs="Times New Roman"/>
          <w:color w:val="333333"/>
          <w:sz w:val="24"/>
          <w:szCs w:val="24"/>
        </w:rPr>
        <w:t xml:space="preserve">Kim-Anh </w:t>
      </w:r>
      <w:proofErr w:type="spellStart"/>
      <w:r w:rsidRPr="008A7F56">
        <w:rPr>
          <w:rStyle w:val="apple-converted-space"/>
          <w:rFonts w:ascii="Times New Roman" w:hAnsi="Times New Roman" w:cs="Times New Roman"/>
          <w:color w:val="333333"/>
          <w:sz w:val="24"/>
          <w:szCs w:val="24"/>
        </w:rPr>
        <w:t>L</w:t>
      </w:r>
      <w:r w:rsidRPr="008A7F56">
        <w:rPr>
          <w:rFonts w:ascii="Times New Roman" w:hAnsi="Times New Roman" w:cs="Times New Roman"/>
          <w:sz w:val="24"/>
          <w:szCs w:val="24"/>
        </w:rPr>
        <w:t>ê</w:t>
      </w:r>
      <w:proofErr w:type="spellEnd"/>
      <w:r w:rsidR="00FC2A82" w:rsidRPr="008A7F56">
        <w:rPr>
          <w:rStyle w:val="apple-converted-space"/>
          <w:rFonts w:ascii="Times New Roman" w:hAnsi="Times New Roman" w:cs="Times New Roman"/>
          <w:color w:val="333333"/>
          <w:sz w:val="24"/>
          <w:szCs w:val="24"/>
        </w:rPr>
        <w:t xml:space="preserve"> Cao</w:t>
      </w:r>
    </w:p>
    <w:p w14:paraId="2198AB59" w14:textId="02881202" w:rsidR="008A7F56" w:rsidRPr="008A7F56" w:rsidRDefault="008A7F56"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8A7F56">
        <w:rPr>
          <w:rStyle w:val="apple-converted-space"/>
          <w:rFonts w:ascii="Times New Roman" w:hAnsi="Times New Roman" w:cs="Times New Roman"/>
          <w:color w:val="333333"/>
          <w:sz w:val="24"/>
          <w:szCs w:val="24"/>
        </w:rPr>
        <w:t xml:space="preserve">The </w:t>
      </w:r>
      <w:r w:rsidRPr="008A7F56">
        <w:rPr>
          <w:rFonts w:ascii="Times New Roman" w:eastAsia="Times New Roman" w:hAnsi="Times New Roman" w:cs="Times New Roman"/>
          <w:color w:val="000000"/>
          <w:sz w:val="24"/>
          <w:szCs w:val="24"/>
        </w:rPr>
        <w:t>University of Melbourne</w:t>
      </w:r>
    </w:p>
    <w:p w14:paraId="6C7C3DE6" w14:textId="5DA7CF52" w:rsidR="008A7F56" w:rsidRPr="008A7F56" w:rsidRDefault="008A7F56" w:rsidP="008A7F56">
      <w:pPr>
        <w:rPr>
          <w:rFonts w:eastAsia="Times New Roman"/>
          <w:color w:val="000000"/>
        </w:rPr>
      </w:pPr>
      <w:r w:rsidRPr="008A7F56">
        <w:rPr>
          <w:rFonts w:eastAsia="Times New Roman"/>
          <w:color w:val="000000"/>
        </w:rPr>
        <w:t xml:space="preserve">School of Mathematics and Statistics, Melbourne Integrative Genomics </w:t>
      </w:r>
      <w:proofErr w:type="spellStart"/>
      <w:r w:rsidRPr="008A7F56">
        <w:rPr>
          <w:rFonts w:eastAsia="Times New Roman"/>
          <w:color w:val="000000"/>
        </w:rPr>
        <w:t>Bld</w:t>
      </w:r>
      <w:proofErr w:type="spellEnd"/>
      <w:r w:rsidRPr="008A7F56">
        <w:rPr>
          <w:rFonts w:eastAsia="Times New Roman"/>
          <w:color w:val="000000"/>
        </w:rPr>
        <w:t xml:space="preserve"> 184</w:t>
      </w:r>
    </w:p>
    <w:p w14:paraId="755F924B" w14:textId="77777777" w:rsidR="008A7F56" w:rsidRPr="008A7F56" w:rsidRDefault="008A7F56" w:rsidP="008A7F56">
      <w:pPr>
        <w:rPr>
          <w:rFonts w:eastAsia="Times New Roman"/>
          <w:color w:val="000000"/>
        </w:rPr>
      </w:pPr>
      <w:r w:rsidRPr="008A7F56">
        <w:rPr>
          <w:rFonts w:eastAsia="Times New Roman"/>
          <w:color w:val="000000"/>
        </w:rPr>
        <w:t>T: +61 (0)3834 43971 | </w:t>
      </w:r>
      <w:hyperlink r:id="rId10" w:history="1">
        <w:r w:rsidRPr="008A7F56">
          <w:rPr>
            <w:rStyle w:val="Hyperlink"/>
            <w:rFonts w:eastAsia="Times New Roman"/>
          </w:rPr>
          <w:t>http://mixomics.org/</w:t>
        </w:r>
      </w:hyperlink>
      <w:r w:rsidRPr="008A7F56">
        <w:rPr>
          <w:rFonts w:eastAsia="Times New Roman"/>
          <w:color w:val="000000"/>
        </w:rPr>
        <w:t> | </w:t>
      </w:r>
      <w:hyperlink r:id="rId11" w:history="1">
        <w:r w:rsidRPr="008A7F56">
          <w:rPr>
            <w:rStyle w:val="Hyperlink"/>
            <w:rFonts w:eastAsia="Times New Roman"/>
          </w:rPr>
          <w:t>http://lecao-lab.science.unimelb.edu.au/</w:t>
        </w:r>
      </w:hyperlink>
    </w:p>
    <w:p w14:paraId="67C532E3" w14:textId="77777777" w:rsidR="003F44E9" w:rsidRDefault="003F44E9" w:rsidP="000E41BF">
      <w:pPr>
        <w:spacing w:line="480" w:lineRule="auto"/>
        <w:rPr>
          <w:b/>
        </w:rPr>
      </w:pPr>
    </w:p>
    <w:p w14:paraId="133E24DB" w14:textId="77777777" w:rsidR="003F44E9" w:rsidRDefault="003F44E9" w:rsidP="000E41BF">
      <w:pPr>
        <w:spacing w:line="480" w:lineRule="auto"/>
        <w:rPr>
          <w:b/>
        </w:rPr>
      </w:pPr>
    </w:p>
    <w:p w14:paraId="521898BC" w14:textId="77777777" w:rsidR="003F44E9" w:rsidRDefault="003F44E9" w:rsidP="000E41BF">
      <w:pPr>
        <w:spacing w:line="480" w:lineRule="auto"/>
        <w:rPr>
          <w:b/>
        </w:rPr>
      </w:pPr>
    </w:p>
    <w:p w14:paraId="14A84076" w14:textId="77777777" w:rsidR="003F44E9" w:rsidRDefault="003F44E9" w:rsidP="000E41BF">
      <w:pPr>
        <w:spacing w:line="480" w:lineRule="auto"/>
        <w:rPr>
          <w:b/>
        </w:rPr>
      </w:pPr>
    </w:p>
    <w:p w14:paraId="15BDB261" w14:textId="77777777" w:rsidR="003F44E9" w:rsidRDefault="003F44E9" w:rsidP="000E41BF">
      <w:pPr>
        <w:spacing w:line="480" w:lineRule="auto"/>
        <w:rPr>
          <w:b/>
        </w:rPr>
      </w:pPr>
    </w:p>
    <w:p w14:paraId="2970FFF7" w14:textId="77777777" w:rsidR="003F44E9" w:rsidRDefault="003F44E9" w:rsidP="000E41BF">
      <w:pPr>
        <w:spacing w:line="480" w:lineRule="auto"/>
        <w:rPr>
          <w:b/>
        </w:rPr>
      </w:pPr>
    </w:p>
    <w:p w14:paraId="6F188091" w14:textId="77777777" w:rsidR="003F44E9" w:rsidRDefault="003F44E9" w:rsidP="000E41BF">
      <w:pPr>
        <w:spacing w:line="480" w:lineRule="auto"/>
        <w:rPr>
          <w:b/>
        </w:rPr>
      </w:pPr>
    </w:p>
    <w:p w14:paraId="1A0932B7" w14:textId="77777777" w:rsidR="003F44E9" w:rsidRDefault="003F44E9" w:rsidP="000E41BF">
      <w:pPr>
        <w:spacing w:line="480" w:lineRule="auto"/>
        <w:rPr>
          <w:b/>
        </w:rPr>
      </w:pPr>
    </w:p>
    <w:p w14:paraId="6DEB49A7" w14:textId="77777777" w:rsidR="003F44E9" w:rsidRDefault="003F44E9" w:rsidP="000E41BF">
      <w:pPr>
        <w:spacing w:line="480" w:lineRule="auto"/>
        <w:rPr>
          <w:b/>
        </w:rPr>
      </w:pPr>
    </w:p>
    <w:p w14:paraId="76758E31" w14:textId="77777777" w:rsidR="003F44E9" w:rsidRDefault="003F44E9" w:rsidP="000E41BF">
      <w:pPr>
        <w:spacing w:line="480" w:lineRule="auto"/>
        <w:rPr>
          <w:b/>
        </w:rPr>
      </w:pPr>
    </w:p>
    <w:p w14:paraId="16DCD7D4" w14:textId="77777777" w:rsidR="003F44E9" w:rsidRDefault="003F44E9" w:rsidP="000E41BF">
      <w:pPr>
        <w:spacing w:line="480" w:lineRule="auto"/>
        <w:rPr>
          <w:b/>
        </w:rPr>
      </w:pPr>
    </w:p>
    <w:p w14:paraId="098D9021" w14:textId="77777777" w:rsidR="008A0210" w:rsidRDefault="008A0210" w:rsidP="000E41BF">
      <w:pPr>
        <w:spacing w:line="480" w:lineRule="auto"/>
        <w:rPr>
          <w:b/>
        </w:rPr>
      </w:pPr>
    </w:p>
    <w:p w14:paraId="0B184F51" w14:textId="184AF802" w:rsidR="002936D8" w:rsidRPr="003F44E9" w:rsidRDefault="002936D8" w:rsidP="003F44E9">
      <w:pPr>
        <w:spacing w:line="480" w:lineRule="auto"/>
      </w:pPr>
      <w:commentRangeStart w:id="1"/>
      <w:r w:rsidRPr="003F44E9">
        <w:rPr>
          <w:b/>
        </w:rPr>
        <w:t>Abstract</w:t>
      </w:r>
      <w:commentRangeEnd w:id="1"/>
      <w:r w:rsidR="000C067E">
        <w:rPr>
          <w:rStyle w:val="CommentReference"/>
          <w:rFonts w:asciiTheme="minorHAnsi" w:eastAsiaTheme="minorEastAsia" w:hAnsiTheme="minorHAnsi" w:cstheme="minorBidi"/>
        </w:rPr>
        <w:commentReference w:id="1"/>
      </w:r>
    </w:p>
    <w:p w14:paraId="404FDCB5" w14:textId="3AD2B65A" w:rsidR="00E9688E" w:rsidRPr="00925EEC" w:rsidRDefault="00925EEC" w:rsidP="00925EEC">
      <w:pPr>
        <w:spacing w:line="480" w:lineRule="auto"/>
        <w:jc w:val="both"/>
        <w:rPr>
          <w:strike/>
        </w:rPr>
      </w:pPr>
      <w:r>
        <w:t xml:space="preserve">DIABLO simultaneously models the correlation structure between multiple </w:t>
      </w:r>
      <w:proofErr w:type="spellStart"/>
      <w:r>
        <w:t>omic</w:t>
      </w:r>
      <w:proofErr w:type="spellEnd"/>
      <w:r>
        <w:t xml:space="preserve"> dataset and a phenotype of interest</w:t>
      </w:r>
      <w:r w:rsidR="00F44EB2">
        <w:t xml:space="preserve">. DIABLO provide the user the flexibility between correlation and discrimination, resulting in predictive models with strong biological plausibility. </w:t>
      </w:r>
      <w:r w:rsidR="00E9688E" w:rsidRPr="003F44E9">
        <w:t>We demonstrate</w:t>
      </w:r>
      <w:r w:rsidR="00AB4044" w:rsidRPr="003F44E9">
        <w:t xml:space="preserve"> the capabilities of DIABLO</w:t>
      </w:r>
      <w:r w:rsidR="00E9688E" w:rsidRPr="003F44E9">
        <w:t xml:space="preserve"> using </w:t>
      </w:r>
      <w:r w:rsidR="00DA5125">
        <w:t xml:space="preserve">simulated </w:t>
      </w:r>
      <w:r w:rsidR="00452E5B" w:rsidRPr="003F44E9">
        <w:t xml:space="preserve">and </w:t>
      </w:r>
      <w:r w:rsidR="00DA5125">
        <w:t>empirical datasets</w:t>
      </w:r>
      <w:r w:rsidR="00177CC4">
        <w:t>,</w:t>
      </w:r>
      <w:r w:rsidR="0047011C" w:rsidRPr="003F44E9">
        <w:t xml:space="preserve"> int</w:t>
      </w:r>
      <w:r w:rsidR="00177CC4">
        <w:t>egrating</w:t>
      </w:r>
      <w:r w:rsidR="003E5BAB" w:rsidRPr="003F44E9">
        <w:t xml:space="preserve"> </w:t>
      </w:r>
      <w:r w:rsidR="00703AB1" w:rsidRPr="003F44E9">
        <w:t xml:space="preserve">up to </w:t>
      </w:r>
      <w:r w:rsidR="003E5BAB" w:rsidRPr="003F44E9">
        <w:t xml:space="preserve">four types of </w:t>
      </w:r>
      <w:r w:rsidR="00020884">
        <w:t>omics</w:t>
      </w:r>
      <w:r w:rsidR="00703AB1" w:rsidRPr="003F44E9">
        <w:t xml:space="preserve"> datasets</w:t>
      </w:r>
      <w:r w:rsidR="003E5BAB" w:rsidRPr="003F44E9">
        <w:t xml:space="preserve"> </w:t>
      </w:r>
      <w:r w:rsidR="00177CC4">
        <w:t>to</w:t>
      </w:r>
      <w:r w:rsidR="003E5BAB" w:rsidRPr="003F44E9">
        <w:t xml:space="preserve"> identify relevant bioma</w:t>
      </w:r>
      <w:r w:rsidR="00452E5B" w:rsidRPr="003F44E9">
        <w:t>r</w:t>
      </w:r>
      <w:r w:rsidR="003E5BAB" w:rsidRPr="003F44E9">
        <w:t>kers</w:t>
      </w:r>
      <w:r>
        <w:t>. DIABLO</w:t>
      </w:r>
      <w:r w:rsidR="00E9688E" w:rsidRPr="003F44E9">
        <w:t xml:space="preserve"> </w:t>
      </w:r>
      <w:r w:rsidR="006A049C" w:rsidRPr="003F44E9">
        <w:t>can</w:t>
      </w:r>
      <w:r w:rsidR="00961927" w:rsidRPr="003F44E9">
        <w:t xml:space="preserve"> benefit </w:t>
      </w:r>
      <w:r w:rsidR="00E9688E" w:rsidRPr="003F44E9">
        <w:t xml:space="preserve">a diverse range of </w:t>
      </w:r>
      <w:r w:rsidR="00703AB1" w:rsidRPr="003F44E9">
        <w:t>research areas with varying types of study designs</w:t>
      </w:r>
      <w:r w:rsidR="004D1EFE">
        <w:t>, as well as enabling</w:t>
      </w:r>
      <w:r w:rsidR="00734757">
        <w:t xml:space="preserve"> </w:t>
      </w:r>
      <w:r w:rsidR="00177CC4">
        <w:t>module-based analyse</w:t>
      </w:r>
      <w:r w:rsidR="00734757">
        <w:t>s</w:t>
      </w:r>
      <w:r w:rsidR="00703AB1" w:rsidRPr="003F44E9">
        <w:t xml:space="preserve">. Importantly, graphical outputs of our method </w:t>
      </w:r>
      <w:r w:rsidR="00177CC4">
        <w:t>assist</w:t>
      </w:r>
      <w:r w:rsidR="00703AB1" w:rsidRPr="003F44E9">
        <w:t xml:space="preserve"> in the interpreta</w:t>
      </w:r>
      <w:r w:rsidR="00177CC4">
        <w:t>tion</w:t>
      </w:r>
      <w:r w:rsidR="00703AB1" w:rsidRPr="003F44E9">
        <w:t xml:space="preserve"> of such </w:t>
      </w:r>
      <w:r w:rsidR="00957C7C">
        <w:t>complex</w:t>
      </w:r>
      <w:r w:rsidR="00957C7C" w:rsidRPr="003F44E9">
        <w:t xml:space="preserve"> </w:t>
      </w:r>
      <w:r w:rsidR="00703AB1" w:rsidRPr="003F44E9">
        <w:t xml:space="preserve">analyses and </w:t>
      </w:r>
      <w:r w:rsidR="00177CC4">
        <w:t>provide</w:t>
      </w:r>
      <w:r w:rsidR="00703AB1" w:rsidRPr="003F44E9">
        <w:t xml:space="preserve"> significant biological insights.</w:t>
      </w:r>
    </w:p>
    <w:p w14:paraId="7A98BD98" w14:textId="77777777" w:rsidR="002936D8" w:rsidRPr="003F44E9" w:rsidRDefault="002936D8" w:rsidP="003F44E9">
      <w:pPr>
        <w:spacing w:line="480" w:lineRule="auto"/>
      </w:pPr>
    </w:p>
    <w:p w14:paraId="50AE7A3C" w14:textId="63F3F6FD" w:rsidR="002936D8" w:rsidRDefault="002936D8" w:rsidP="003F44E9">
      <w:pPr>
        <w:spacing w:line="480" w:lineRule="auto"/>
        <w:jc w:val="both"/>
      </w:pPr>
      <w:r w:rsidRPr="003F44E9">
        <w:t>Keywords: Syst</w:t>
      </w:r>
      <w:r w:rsidR="00F1503A">
        <w:t>ems biology, biomarkers</w:t>
      </w:r>
      <w:r w:rsidRPr="003F44E9">
        <w:t>, data integration, data visualization, asthma, classification, breast cancer</w:t>
      </w:r>
      <w:r w:rsidR="005940F2">
        <w:t>, multi-omics</w:t>
      </w:r>
      <w:r w:rsidR="00F1503A">
        <w:t>, network analysis</w:t>
      </w:r>
    </w:p>
    <w:p w14:paraId="43321944" w14:textId="77777777" w:rsidR="00822D0F" w:rsidRPr="003F44E9" w:rsidRDefault="00822D0F" w:rsidP="003F44E9">
      <w:pPr>
        <w:spacing w:line="480" w:lineRule="auto"/>
        <w:jc w:val="both"/>
      </w:pPr>
    </w:p>
    <w:p w14:paraId="64CA461F" w14:textId="77777777" w:rsidR="002B3996" w:rsidRDefault="002B3996">
      <w:pPr>
        <w:rPr>
          <w:b/>
        </w:rPr>
      </w:pPr>
      <w:r>
        <w:rPr>
          <w:b/>
        </w:rPr>
        <w:br w:type="page"/>
      </w:r>
    </w:p>
    <w:p w14:paraId="7C60609C" w14:textId="71A512AC" w:rsidR="002936D8" w:rsidRPr="003F44E9" w:rsidRDefault="002936D8" w:rsidP="003F44E9">
      <w:pPr>
        <w:spacing w:line="480" w:lineRule="auto"/>
        <w:rPr>
          <w:b/>
        </w:rPr>
      </w:pPr>
      <w:commentRangeStart w:id="2"/>
      <w:r w:rsidRPr="003F44E9">
        <w:rPr>
          <w:b/>
        </w:rPr>
        <w:lastRenderedPageBreak/>
        <w:t>Background</w:t>
      </w:r>
      <w:commentRangeEnd w:id="2"/>
      <w:r w:rsidR="002B3996">
        <w:rPr>
          <w:rStyle w:val="CommentReference"/>
          <w:rFonts w:asciiTheme="minorHAnsi" w:eastAsiaTheme="minorEastAsia" w:hAnsiTheme="minorHAnsi" w:cstheme="minorBidi"/>
        </w:rPr>
        <w:commentReference w:id="2"/>
      </w:r>
    </w:p>
    <w:p w14:paraId="13C96BC6" w14:textId="252273A9" w:rsidR="00C31E6A" w:rsidRPr="003F44E9" w:rsidRDefault="002936D8" w:rsidP="00447AEE">
      <w:pPr>
        <w:widowControl w:val="0"/>
        <w:autoSpaceDE w:val="0"/>
        <w:autoSpaceDN w:val="0"/>
        <w:adjustRightInd w:val="0"/>
        <w:spacing w:line="480" w:lineRule="auto"/>
        <w:jc w:val="both"/>
      </w:pPr>
      <w:r w:rsidRPr="003F44E9">
        <w:t>Systems biology approaches combine information from different biological components in order to unravel complex processes involved in health and disease</w:t>
      </w:r>
      <w:r w:rsidR="00256BD7" w:rsidRPr="003F44E9">
        <w:t xml:space="preserve"> </w:t>
      </w:r>
      <w:r w:rsidR="00256BD7" w:rsidRPr="003F44E9">
        <w:fldChar w:fldCharType="begin"/>
      </w:r>
      <w:r w:rsidR="007E4167">
        <w:instrText xml:space="preserve"> ADDIN ZOTERO_ITEM CSL_CITATION {"citationID":"8n9mhsb5i","properties":{"formattedCitation":"[1,2]","plainCitation":"[1,2]"},"citationItems":[{"id":931,"uris":["http://zotero.org/users/2545847/items/5KABAJRE"],"uri":["http://zotero.org/users/2545847/items/5KABAJRE"],"itemData":{"id":931,"type":"article-journal","title":"Integrating multiple 'omics' analysis for microbial biology: application and methodologies","container-title":"Microbiology","page":"287-301","volume":"156","issue":"2","source":"CrossRef","URL":"http://mic.microbiologyresearch.org/content/journal/micro/10.1099/mic.0.034793-0","DOI":"10.1099/mic.0.034793-0","ISSN":"1350-0872, 1465-2080","shortTitle":"Integrating multiple 'omics' analysis for microbial biology","language":"en","author":[{"family":"Zhang","given":"W."},{"family":"Li","given":"F."},{"family":"Nie","given":"L."}],"issued":{"date-parts":[["2010",2,1]]},"accessed":{"date-parts":[["2016",7,22]]}}},{"id":220,"uris":["http://zotero.org/users/2545847/items/BZBT4QC6"],"uri":["http://zotero.org/users/2545847/items/BZBT4QC6"],"itemData":{"id":220,"type":"article-journal","title":"Systems biology of asthma and allergic diseases: A multiscale approach","container-title":"Journal of Allergy and Clinical Immunology","page":"31-42","volume":"135","issue":"1","source":"CrossRef","URL":"http://linkinghub.elsevier.com/retrieve/pii/S0091674914014869","DOI":"10.1016/j.jaci.2014.10.015","ISSN":"00916749","shortTitle":"Systems biology of asthma and allergic diseases","language":"en","author":[{"family":"Bunyavanich","given":"Supinda"},{"family":"Schadt","given":"Eric E."}],"issued":{"date-parts":[["2015",1]]},"accessed":{"date-parts":[["2015",11,29]]}}}],"schema":"https://github.com/citation-style-language/schema/raw/master/csl-citation.json"} </w:instrText>
      </w:r>
      <w:r w:rsidR="00256BD7" w:rsidRPr="003F44E9">
        <w:fldChar w:fldCharType="separate"/>
      </w:r>
      <w:r w:rsidR="007E4167">
        <w:rPr>
          <w:noProof/>
        </w:rPr>
        <w:t>[1,2]</w:t>
      </w:r>
      <w:r w:rsidR="00256BD7" w:rsidRPr="003F44E9">
        <w:fldChar w:fldCharType="end"/>
      </w:r>
      <w:r w:rsidRPr="003F44E9">
        <w:t xml:space="preserve">. </w:t>
      </w:r>
      <w:r w:rsidR="008A307F">
        <w:t>Such b</w:t>
      </w:r>
      <w:r w:rsidRPr="003F44E9">
        <w:t xml:space="preserve">iological processes are comprised of interactions between different biological layers such as the genome, </w:t>
      </w:r>
      <w:proofErr w:type="spellStart"/>
      <w:r w:rsidRPr="003F44E9">
        <w:t>methylome</w:t>
      </w:r>
      <w:proofErr w:type="spellEnd"/>
      <w:r w:rsidRPr="003F44E9">
        <w:t xml:space="preserve">, transcriptome, proteome and metabolome. These interactions are often missed when each </w:t>
      </w:r>
      <w:r w:rsidR="00020884">
        <w:t>omics</w:t>
      </w:r>
      <w:r w:rsidRPr="003F44E9">
        <w:t xml:space="preserve"> level is studied in isolation, leading to an increased number of false positives, loss of information (false negatives) and irre</w:t>
      </w:r>
      <w:r w:rsidR="00177CC4">
        <w:t>pro</w:t>
      </w:r>
      <w:r w:rsidRPr="003F44E9">
        <w:t>ducible findings</w:t>
      </w:r>
      <w:r w:rsidR="003E0779" w:rsidRPr="003F44E9">
        <w:t xml:space="preserve"> </w:t>
      </w:r>
      <w:r w:rsidR="003E0779" w:rsidRPr="003F44E9">
        <w:fldChar w:fldCharType="begin"/>
      </w:r>
      <w:r w:rsidR="00256BD7" w:rsidRPr="003F44E9">
        <w:instrText xml:space="preserve"> ADDIN ZOTERO_ITEM CSL_CITATION {"citationID":"166u37dbis","properties":{"formattedCitation":"[3]","plainCitation":"[3]"},"citationItems":[{"id":303,"uris":["http://zotero.org/users/2545847/items/XDUUEBR9"],"uri":["http://zotero.org/users/2545847/items/XDUUEBR9"],"itemData":{"id":303,"type":"article-journal","title":"Multiplex methods provide effective integration of multi-omic data in genome-scale models","container-title":"BMC Bioinformatics","volume":"17","issue":"S4","source":"CrossRef","URL":"http://www.biomedcentral.com/1471-2105/17/S4/83","DOI":"10.1186/s12859-016-0912-1","ISSN":"1471-2105","language":"en","author":[{"family":"Angione","given":"Claudio"},{"family":"Conway","given":"Max"},{"family":"Lió","given":"Pietro"}],"issued":{"date-parts":[["2016",2]]},"accessed":{"date-parts":[["2016",3,11]]}}}],"schema":"https://github.com/citation-style-language/schema/raw/master/csl-citation.json"} </w:instrText>
      </w:r>
      <w:r w:rsidR="003E0779" w:rsidRPr="003F44E9">
        <w:fldChar w:fldCharType="separate"/>
      </w:r>
      <w:r w:rsidR="007E4167">
        <w:rPr>
          <w:noProof/>
        </w:rPr>
        <w:t>[3]</w:t>
      </w:r>
      <w:r w:rsidR="003E0779" w:rsidRPr="003F44E9">
        <w:fldChar w:fldCharType="end"/>
      </w:r>
      <w:r w:rsidR="003E0779" w:rsidRPr="003F44E9">
        <w:t>.</w:t>
      </w:r>
      <w:r w:rsidRPr="003F44E9">
        <w:t xml:space="preserve"> </w:t>
      </w:r>
      <w:r w:rsidR="008A307F">
        <w:t>The advent of</w:t>
      </w:r>
      <w:r w:rsidRPr="003F44E9">
        <w:t xml:space="preserve"> technological advances coupled with decreasing experimental costs have </w:t>
      </w:r>
      <w:r w:rsidR="008A307F">
        <w:t xml:space="preserve">however </w:t>
      </w:r>
      <w:r w:rsidRPr="003F44E9">
        <w:t xml:space="preserve">made it possible to obtain multiple high dimensional </w:t>
      </w:r>
      <w:r w:rsidR="00020884">
        <w:t>omics</w:t>
      </w:r>
      <w:r w:rsidR="00D74E23" w:rsidRPr="003F44E9">
        <w:t xml:space="preserve"> </w:t>
      </w:r>
      <w:r w:rsidRPr="003F44E9">
        <w:t>datasets</w:t>
      </w:r>
      <w:r w:rsidR="00D74E23" w:rsidRPr="003F44E9">
        <w:t xml:space="preserve">, </w:t>
      </w:r>
      <w:r w:rsidR="00177CC4">
        <w:t>such as</w:t>
      </w:r>
      <w:r w:rsidR="00D74E23" w:rsidRPr="003F44E9">
        <w:t xml:space="preserve"> transcript</w:t>
      </w:r>
      <w:r w:rsidR="00020884">
        <w:t>omics</w:t>
      </w:r>
      <w:r w:rsidR="00D94163">
        <w:t>,</w:t>
      </w:r>
      <w:r w:rsidR="00D74E23" w:rsidRPr="003F44E9">
        <w:t xml:space="preserve"> prote</w:t>
      </w:r>
      <w:r w:rsidR="00020884">
        <w:t>omics</w:t>
      </w:r>
      <w:r w:rsidR="00D74E23" w:rsidRPr="003F44E9">
        <w:t xml:space="preserve">, </w:t>
      </w:r>
      <w:r w:rsidR="00177CC4">
        <w:t xml:space="preserve">and </w:t>
      </w:r>
      <w:r w:rsidR="00D74E23" w:rsidRPr="003F44E9">
        <w:t>metabol</w:t>
      </w:r>
      <w:r w:rsidR="00020884">
        <w:t>omics</w:t>
      </w:r>
      <w:r w:rsidR="00D74E23" w:rsidRPr="003F44E9">
        <w:t>,</w:t>
      </w:r>
      <w:r w:rsidRPr="003F44E9">
        <w:t xml:space="preserve"> for the same group of individuals or biological samples. Systems approaches including multivariate approaches</w:t>
      </w:r>
      <w:r w:rsidR="005577E7" w:rsidRPr="003F44E9">
        <w:t xml:space="preserve"> </w:t>
      </w:r>
      <w:r w:rsidR="005577E7" w:rsidRPr="003F44E9">
        <w:fldChar w:fldCharType="begin"/>
      </w:r>
      <w:r w:rsidR="00D379F6">
        <w:instrText xml:space="preserve"> ADDIN ZOTERO_ITEM CSL_CITATION {"citationID":"e1csrkcsv","properties":{"formattedCitation":"[4]","plainCitation":"[4]"},"citationItems":[{"id":45,"uris":["http://zotero.org/users/2545847/items/F5N9CX5W"],"uri":["http://zotero.org/users/2545847/items/F5N9CX5W"],"itemData":{"id":45,"type":"article-journal","title":"Regularized generalized canonical correlation analysis","container-title":"Psychometrika","page":"257-284","volume":"76","issue":"2","source":"CrossRef","URL":"http://link.springer.com/10.1007/s11336-011-9206-8","DOI":"10.1007/s11336-011-9206-8","ISSN":"0033-3123, 1860-0980","language":"en","author":[{"family":"Tenenhaus","given":"Arthur"},{"family":"Tenenhaus","given":"Michel"}],"issued":{"date-parts":[["2011",4]]},"accessed":{"date-parts":[["2015",7,15]]}}}],"schema":"https://github.com/citation-style-language/schema/raw/master/csl-citation.json"} </w:instrText>
      </w:r>
      <w:r w:rsidR="005577E7" w:rsidRPr="003F44E9">
        <w:fldChar w:fldCharType="separate"/>
      </w:r>
      <w:r w:rsidR="007E4167">
        <w:rPr>
          <w:noProof/>
        </w:rPr>
        <w:t>[4]</w:t>
      </w:r>
      <w:r w:rsidR="005577E7" w:rsidRPr="003F44E9">
        <w:fldChar w:fldCharType="end"/>
      </w:r>
      <w:r w:rsidRPr="003F44E9">
        <w:t>, Bayesian methods</w:t>
      </w:r>
      <w:r w:rsidR="00A82F66" w:rsidRPr="003F44E9">
        <w:t xml:space="preserve"> </w:t>
      </w:r>
      <w:r w:rsidR="00A82F66" w:rsidRPr="003F44E9">
        <w:fldChar w:fldCharType="begin"/>
      </w:r>
      <w:r w:rsidR="007E4167">
        <w:instrText xml:space="preserve"> ADDIN ZOTERO_ITEM CSL_CITATION {"citationID":"2iqnrqc4qe","properties":{"formattedCitation":"[5]","plainCitation":"[5]"},"citationItems":[{"id":150,"uris":["http://zotero.org/users/2545847/items/Z5HM5R8F"],"uri":["http://zotero.org/users/2545847/items/Z5HM5R8F"],"itemData":{"id":150,"type":"article-journal","title":"Bayesian correlated clustering to integrate multiple datasets","container-title":"Bioinformatics","page":"3290-3297","volume":"28","issue":"24","source":"CrossRef","URL":"http://bioinformatics.oxfordjournals.org/cgi/doi/10.1093/bioinformatics/bts595","DOI":"10.1093/bioinformatics/bts595","ISSN":"1367-4803, 1460-2059","language":"en","author":[{"family":"Kirk","given":"P."},{"family":"Griffin","given":"J. E."},{"family":"Savage","given":"R. S."},{"family":"Ghahramani","given":"Z."},{"family":"Wild","given":"D. L."}],"issued":{"date-parts":[["2012",12,1]]},"accessed":{"date-parts":[["2016",1,19]]}}}],"schema":"https://github.com/citation-style-language/schema/raw/master/csl-citation.json"} </w:instrText>
      </w:r>
      <w:r w:rsidR="00A82F66" w:rsidRPr="003F44E9">
        <w:fldChar w:fldCharType="separate"/>
      </w:r>
      <w:r w:rsidR="007E4167">
        <w:rPr>
          <w:noProof/>
        </w:rPr>
        <w:t>[5]</w:t>
      </w:r>
      <w:r w:rsidR="00A82F66" w:rsidRPr="003F44E9">
        <w:fldChar w:fldCharType="end"/>
      </w:r>
      <w:r w:rsidRPr="003F44E9">
        <w:t>, and network analyses</w:t>
      </w:r>
      <w:r w:rsidR="003E0779" w:rsidRPr="003F44E9">
        <w:t xml:space="preserve"> </w:t>
      </w:r>
      <w:r w:rsidR="00E94A24" w:rsidRPr="003F44E9">
        <w:fldChar w:fldCharType="begin"/>
      </w:r>
      <w:r w:rsidR="007E4167">
        <w:instrText xml:space="preserve"> ADDIN ZOTERO_ITEM CSL_CITATION {"citationID":"13o9q1v83","properties":{"formattedCitation":"[6]","plainCitation":"[6]"},"citationItems":[{"id":222,"uris":["http://zotero.org/users/2545847/items/WFRXTQVW"],"uri":["http://zotero.org/users/2545847/items/WFRXTQVW"],"itemData":{"id":222,"type":"article-journal","title":"NEW: network-enabled wisdom in biology, medicine, and health care","container-title":"Science translational medicine","page":"115rv1–115rv1","volume":"4","issue":"115","source":"Google Scholar","URL":"http://stm.sciencemag.org/content/4/115/115rv1.short","shortTitle":"NEW","author":[{"family":"Schadt","given":"Eric E."},{"family":"Björkegren","given":"Johan LM"}],"issued":{"date-parts":[["2012"]]},"accessed":{"date-parts":[["2015",11,29]]}}}],"schema":"https://github.com/citation-style-language/schema/raw/master/csl-citation.json"} </w:instrText>
      </w:r>
      <w:r w:rsidR="00E94A24" w:rsidRPr="003F44E9">
        <w:fldChar w:fldCharType="separate"/>
      </w:r>
      <w:r w:rsidR="007E4167">
        <w:rPr>
          <w:noProof/>
        </w:rPr>
        <w:t>[6]</w:t>
      </w:r>
      <w:r w:rsidR="00E94A24" w:rsidRPr="003F44E9">
        <w:fldChar w:fldCharType="end"/>
      </w:r>
      <w:r w:rsidRPr="003F44E9">
        <w:t xml:space="preserve"> have been used to </w:t>
      </w:r>
      <w:r w:rsidR="00D74E23" w:rsidRPr="003F44E9">
        <w:t xml:space="preserve">combine </w:t>
      </w:r>
      <w:r w:rsidRPr="003F44E9">
        <w:t xml:space="preserve">data </w:t>
      </w:r>
      <w:r w:rsidR="00D74E23" w:rsidRPr="003F44E9">
        <w:t xml:space="preserve">originating </w:t>
      </w:r>
      <w:r w:rsidRPr="003F44E9">
        <w:t>from different biological layers</w:t>
      </w:r>
      <w:r w:rsidR="00965D5C" w:rsidRPr="003F44E9">
        <w:t xml:space="preserve"> with the aim to provide a holistic</w:t>
      </w:r>
      <w:r w:rsidR="0073430F" w:rsidRPr="003F44E9">
        <w:t xml:space="preserve"> </w:t>
      </w:r>
      <w:r w:rsidR="00256BD7" w:rsidRPr="003F44E9">
        <w:t>and accurate depiction of molecular processes within biological systems.</w:t>
      </w:r>
      <w:r w:rsidR="00D74E23" w:rsidRPr="003F44E9">
        <w:t xml:space="preserve"> </w:t>
      </w:r>
      <w:r w:rsidR="005577E7" w:rsidRPr="003F44E9">
        <w:t>For example, m</w:t>
      </w:r>
      <w:r w:rsidR="00E94A24" w:rsidRPr="003F44E9">
        <w:t>ultivariate methods such as multiple co-inertia analysis (MCIA)</w:t>
      </w:r>
      <w:r w:rsidR="00893170" w:rsidRPr="003F44E9">
        <w:t>,</w:t>
      </w:r>
      <w:r w:rsidR="00E94A24" w:rsidRPr="003F44E9">
        <w:t xml:space="preserve"> </w:t>
      </w:r>
      <w:r w:rsidR="00B26025" w:rsidRPr="003F44E9">
        <w:t>used to integrate</w:t>
      </w:r>
      <w:r w:rsidR="005577E7" w:rsidRPr="003F44E9">
        <w:t xml:space="preserve"> gene and protein expression of the NCI-60 cell line</w:t>
      </w:r>
      <w:r w:rsidR="00B26025" w:rsidRPr="003F44E9">
        <w:t>, revealed</w:t>
      </w:r>
      <w:r w:rsidR="005577E7" w:rsidRPr="003F44E9">
        <w:t xml:space="preserve"> pa</w:t>
      </w:r>
      <w:r w:rsidR="00020884">
        <w:t xml:space="preserve">thways not uncovered by </w:t>
      </w:r>
      <w:r w:rsidR="00D65BEC">
        <w:t>single-omics</w:t>
      </w:r>
      <w:r w:rsidR="005577E7" w:rsidRPr="003F44E9">
        <w:t xml:space="preserve"> analyses </w:t>
      </w:r>
      <w:r w:rsidR="00B26025" w:rsidRPr="003F44E9">
        <w:fldChar w:fldCharType="begin"/>
      </w:r>
      <w:r w:rsidR="007E4167">
        <w:instrText xml:space="preserve"> ADDIN ZOTERO_ITEM CSL_CITATION {"citationID":"dgimjbni6","properties":{"formattedCitation":"[7]","plainCitation":"[7]"},"citationItems":[{"id":144,"uris":["http://zotero.org/users/2545847/items/GE7VXZS6"],"uri":["http://zotero.org/users/2545847/items/GE7VXZS6"],"itemData":{"id":144,"type":"article-journal","title":"A multivariate approach to the integration of multi-omics datasets","container-title":"BMC bioinformatics","page":"162","volume":"15","issue":"1","source":"Google Scholar","URL":"http://www.biomedcentral.com/1471-2105/15/162?utm_source=dlvr.it&amp;utm_medium=tumblr","author":[{"family":"Meng","given":"Chen"},{"family":"Kuster","given":"Bernhard"},{"family":"Culhane","given":"Aedín C."},{"family":"Gholami","given":"Amin M."}],"issued":{"date-parts":[["2014"]]},"accessed":{"date-parts":[["2016",1,19]]}}}],"schema":"https://github.com/citation-style-language/schema/raw/master/csl-citation.json"} </w:instrText>
      </w:r>
      <w:r w:rsidR="00B26025" w:rsidRPr="003F44E9">
        <w:fldChar w:fldCharType="separate"/>
      </w:r>
      <w:r w:rsidR="007E4167">
        <w:rPr>
          <w:noProof/>
        </w:rPr>
        <w:t>[7]</w:t>
      </w:r>
      <w:r w:rsidR="00B26025" w:rsidRPr="003F44E9">
        <w:fldChar w:fldCharType="end"/>
      </w:r>
      <w:r w:rsidR="00E94A24" w:rsidRPr="003F44E9">
        <w:t>.</w:t>
      </w:r>
      <w:r w:rsidR="005577E7" w:rsidRPr="003F44E9">
        <w:t xml:space="preserve"> </w:t>
      </w:r>
      <w:r w:rsidR="00B26025" w:rsidRPr="003F44E9">
        <w:t>Bayesian network algorithm</w:t>
      </w:r>
      <w:r w:rsidR="008A307F">
        <w:t>s have been</w:t>
      </w:r>
      <w:r w:rsidR="00B26025" w:rsidRPr="003F44E9">
        <w:t xml:space="preserve"> used t</w:t>
      </w:r>
      <w:r w:rsidR="00D94163">
        <w:t xml:space="preserve">o integrate </w:t>
      </w:r>
      <w:r w:rsidR="00B26025" w:rsidRPr="003F44E9">
        <w:t>datasets consisting of expression, variation and interaction data</w:t>
      </w:r>
      <w:r w:rsidR="005577E7" w:rsidRPr="003F44E9">
        <w:t xml:space="preserve"> </w:t>
      </w:r>
      <w:r w:rsidR="00B26025" w:rsidRPr="003F44E9">
        <w:t>from yeast,</w:t>
      </w:r>
      <w:r w:rsidR="008A307F">
        <w:t xml:space="preserve"> and</w:t>
      </w:r>
      <w:r w:rsidR="00B26025" w:rsidRPr="003F44E9">
        <w:t xml:space="preserve"> identified causal regulators of network</w:t>
      </w:r>
      <w:r w:rsidR="00BD0754" w:rsidRPr="003F44E9">
        <w:t>s</w:t>
      </w:r>
      <w:r w:rsidR="00B26025" w:rsidRPr="003F44E9">
        <w:t xml:space="preserve"> and novel biological mechanisms of expression quantitative trait loci (</w:t>
      </w:r>
      <w:proofErr w:type="spellStart"/>
      <w:r w:rsidR="00B26025" w:rsidRPr="003F44E9">
        <w:t>eQTL</w:t>
      </w:r>
      <w:proofErr w:type="spellEnd"/>
      <w:r w:rsidR="00B26025" w:rsidRPr="003F44E9">
        <w:t xml:space="preserve">) hot spots </w:t>
      </w:r>
      <w:r w:rsidR="00B26025" w:rsidRPr="003F44E9">
        <w:fldChar w:fldCharType="begin"/>
      </w:r>
      <w:r w:rsidR="00D379F6">
        <w:instrText xml:space="preserve"> ADDIN ZOTERO_ITEM CSL_CITATION {"citationID":"2aim5hfdm","properties":{"formattedCitation":"[8]","plainCitation":"[8]"},"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r w:rsidR="00B26025" w:rsidRPr="003F44E9">
        <w:fldChar w:fldCharType="separate"/>
      </w:r>
      <w:r w:rsidR="007E4167">
        <w:rPr>
          <w:noProof/>
        </w:rPr>
        <w:t>[8]</w:t>
      </w:r>
      <w:r w:rsidR="00B26025" w:rsidRPr="003F44E9">
        <w:fldChar w:fldCharType="end"/>
      </w:r>
      <w:r w:rsidR="008A307F">
        <w:t>; c</w:t>
      </w:r>
      <w:r w:rsidR="00B26025" w:rsidRPr="003F44E9">
        <w:t xml:space="preserve">ondition-specific regulatory networks produced using multiple datasets have been shown to be more accurate than using individual datasets </w:t>
      </w:r>
      <w:r w:rsidR="00B26025" w:rsidRPr="003F44E9">
        <w:fldChar w:fldCharType="begin"/>
      </w:r>
      <w:r w:rsidR="00D379F6">
        <w:instrText xml:space="preserve"> ADDIN ZOTERO_ITEM CSL_CITATION {"citationID":"2p4tjlq6qr","properties":{"formattedCitation":"[9]","plainCitation":"[9]"},"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r w:rsidR="00B26025" w:rsidRPr="003F44E9">
        <w:fldChar w:fldCharType="separate"/>
      </w:r>
      <w:r w:rsidR="007E4167">
        <w:rPr>
          <w:noProof/>
        </w:rPr>
        <w:t>[9]</w:t>
      </w:r>
      <w:r w:rsidR="00B26025" w:rsidRPr="003F44E9">
        <w:fldChar w:fldCharType="end"/>
      </w:r>
      <w:r w:rsidR="00B26025" w:rsidRPr="003F44E9">
        <w:t xml:space="preserve">. </w:t>
      </w:r>
      <w:r w:rsidR="006B686E" w:rsidRPr="003F44E9">
        <w:t xml:space="preserve">Others have used modular approaches </w:t>
      </w:r>
      <w:r w:rsidR="00177CC4">
        <w:t>that</w:t>
      </w:r>
      <w:r w:rsidR="006B686E" w:rsidRPr="003F44E9">
        <w:t xml:space="preserve"> reduce</w:t>
      </w:r>
      <w:r w:rsidR="00E94A24" w:rsidRPr="003F44E9">
        <w:t xml:space="preserve"> high dimensional data</w:t>
      </w:r>
      <w:r w:rsidR="00CC45A5" w:rsidRPr="003F44E9">
        <w:t xml:space="preserve"> to modules (clusters) </w:t>
      </w:r>
      <w:r w:rsidR="00044FDC">
        <w:t>representing</w:t>
      </w:r>
      <w:r w:rsidR="006B686E" w:rsidRPr="003F44E9">
        <w:t xml:space="preserve"> distinct functional processes</w:t>
      </w:r>
      <w:r w:rsidR="00B123B0" w:rsidRPr="003F44E9">
        <w:t xml:space="preserve"> </w:t>
      </w:r>
      <w:r w:rsidR="00B123B0" w:rsidRPr="003F44E9">
        <w:fldChar w:fldCharType="begin"/>
      </w:r>
      <w:r w:rsidR="007E4167">
        <w:instrText xml:space="preserve"> ADDIN ZOTERO_ITEM CSL_CITATION {"citationID":"jf7ce4p85","properties":{"formattedCitation":"[10,11]","plainCitation":"[10,11]"},"citationItems":[{"id":935,"uris":["http://zotero.org/users/2545847/items/CII9763U"],"uri":["http://zotero.org/users/2545847/items/CII9763U"],"itemData":{"id":935,"type":"article-journal","title":"A Modular Analysis Framework for Blood Genomics Studies: Application to Systemic Lupus Erythematosus","container-title":"Immunity","page":"150-164","volume":"29","issue":"1","source":"CrossRef","URL":"http://linkinghub.elsevier.com/retrieve/pii/S1074761308002835","DOI":"10.1016/j.immuni.2008.05.012","ISSN":"10747613","shortTitle":"A Modular Analysis Framework for Blood Genomics Studies","language":"en","author":[{"family":"Chaussabel","given":"Damien"},{"family":"Quinn","given":"Charles"},{"family":"Shen","given":"Jing"},{"family":"Patel","given":"Pinakeen"},{"family":"Glaser","given":"Casey"},{"family":"Baldwin","given":"Nicole"},{"family":"Stichweh","given":"Dorothee"},{"family":"Blankenship","given":"Derek"},{"family":"Li","given":"Lei"},{"family":"Munagala","given":"Indira"},{"family":"Bennett","given":"Lynda"},{"family":"Allantaz","given":"Florence"},{"family":"Mejias","given":"Asuncion"},{"family":"Ardura","given":"Monica"},{"family":"Kaizer","given":"Ellen"},{"family":"Monnet","given":"Laurence"},{"family":"Allman","given":"Windy"},{"family":"Randall","given":"Henry"},{"family":"Johnson","given":"Diane"},{"family":"Lanier","given":"Aimee"},{"family":"Punaro","given":"Marilynn"},{"family":"Wittkowski","given":"Knut M."},{"family":"White","given":"Perrin"},{"family":"Fay","given":"Joseph"},{"family":"Klintmalm","given":"Goran"},{"family":"Ramilo","given":"Octavio"},{"family":"Palucka","given":"A. Karolina"},{"family":"Banchereau","given":"Jacques"},{"family":"Pascual","given":"Virginia"}],"issued":{"date-parts":[["2008",7]]},"accessed":{"date-parts":[["2016",7,22]]}}},{"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B123B0" w:rsidRPr="003F44E9">
        <w:fldChar w:fldCharType="separate"/>
      </w:r>
      <w:r w:rsidR="007E4167">
        <w:rPr>
          <w:noProof/>
        </w:rPr>
        <w:t>[10,11]</w:t>
      </w:r>
      <w:r w:rsidR="00B123B0" w:rsidRPr="003F44E9">
        <w:fldChar w:fldCharType="end"/>
      </w:r>
      <w:r w:rsidR="006B686E" w:rsidRPr="003F44E9">
        <w:t xml:space="preserve">. </w:t>
      </w:r>
      <w:r w:rsidR="008A307F">
        <w:t>The</w:t>
      </w:r>
      <w:r w:rsidR="006B686E" w:rsidRPr="003F44E9">
        <w:t xml:space="preserve"> </w:t>
      </w:r>
      <w:r w:rsidR="008A307F">
        <w:t xml:space="preserve">next </w:t>
      </w:r>
      <w:r w:rsidR="006B686E" w:rsidRPr="003F44E9">
        <w:t>logical step</w:t>
      </w:r>
      <w:r w:rsidR="00D63457">
        <w:t xml:space="preserve"> </w:t>
      </w:r>
      <w:r w:rsidR="00D94163">
        <w:t>was</w:t>
      </w:r>
      <w:r w:rsidR="006B686E" w:rsidRPr="003F44E9">
        <w:t xml:space="preserve"> to determine whether the identified interactions</w:t>
      </w:r>
      <w:r w:rsidR="00B123B0" w:rsidRPr="003F44E9">
        <w:t>, modules, and networks</w:t>
      </w:r>
      <w:r w:rsidR="006B686E" w:rsidRPr="003F44E9">
        <w:t xml:space="preserve"> differ</w:t>
      </w:r>
      <w:r w:rsidR="00D63457">
        <w:t>ed</w:t>
      </w:r>
      <w:r w:rsidR="006B686E" w:rsidRPr="003F44E9">
        <w:t xml:space="preserve"> between different disease conditions</w:t>
      </w:r>
      <w:r w:rsidR="00B123B0" w:rsidRPr="003F44E9">
        <w:t xml:space="preserve"> </w:t>
      </w:r>
      <w:r w:rsidR="00B123B0" w:rsidRPr="003F44E9">
        <w:fldChar w:fldCharType="begin"/>
      </w:r>
      <w:r w:rsidR="007E4167">
        <w:instrText xml:space="preserve"> ADDIN ZOTERO_ITEM CSL_CITATION {"citationID":"199qah7bg6","properties":{"formattedCitation":"[12,13]","plainCitation":"[12,13]"},"citationItems":[{"id":933,"uris":["http://zotero.org/users/2545847/items/G9AJKB5R"],"uri":["http://zotero.org/users/2545847/items/G9AJKB5R"],"itemData":{"id":933,"type":"article-journal","title":"Democratizing systems immunology with modular transcriptional repertoire analyses","container-title":"Nature Reviews Immunology","page":"271-280","volume":"14","issue":"4","source":"CrossRef","URL":"http://www.nature.com/doifinder/10.1038/nri3642","DOI":"10.1038/nri3642","ISSN":"1474-1733, 1474-1741","author":[{"family":"Chaussabel","given":"Damien"},{"family":"Baldwin","given":"Nicole"}],"issued":{"date-parts":[["2014",3,25]]},"accessed":{"date-parts":[["2016",7,22]]}}},{"id":411,"uris":["http://zotero.org/users/2545847/items/VGUCD9HT"],"uri":["http://zotero.org/users/2545847/items/VGUCD9HT"],"itemData":{"id":411,"type":"article-journal","title":"DINGO: differential network analysis in genomics","container-title":"Bioinformatics","page":"3413–3420","volume":"31","issue":"21","source":"Google Scholar","URL":"http://bioinformatics.oxfordjournals.org/content/31/21/3413.short","shortTitle":"DINGO","author":[{"family":"Ha","given":"Min Jin"},{"family":"Baladandayuthapani","given":"Veerabhadran"},{"family":"Do","given":"Kim-Anh"}],"issued":{"date-parts":[["2015"]]},"accessed":{"date-parts":[["2016",5,3]]}}}],"schema":"https://github.com/citation-style-language/schema/raw/master/csl-citation.json"} </w:instrText>
      </w:r>
      <w:r w:rsidR="00B123B0" w:rsidRPr="003F44E9">
        <w:fldChar w:fldCharType="separate"/>
      </w:r>
      <w:r w:rsidR="007E4167">
        <w:rPr>
          <w:noProof/>
        </w:rPr>
        <w:t>[12,13]</w:t>
      </w:r>
      <w:r w:rsidR="00B123B0" w:rsidRPr="003F44E9">
        <w:fldChar w:fldCharType="end"/>
      </w:r>
      <w:r w:rsidR="006B686E" w:rsidRPr="003F44E9">
        <w:t>.</w:t>
      </w:r>
      <w:r w:rsidR="00B123B0" w:rsidRPr="003F44E9">
        <w:t xml:space="preserve"> </w:t>
      </w:r>
      <w:r w:rsidR="00D63457">
        <w:t>To that end, d</w:t>
      </w:r>
      <w:r w:rsidR="00370BB8" w:rsidRPr="003F44E9">
        <w:t>ifferential</w:t>
      </w:r>
      <w:r w:rsidR="00B123B0" w:rsidRPr="003F44E9">
        <w:t xml:space="preserve"> modular or network </w:t>
      </w:r>
      <w:r w:rsidR="00B123B0" w:rsidRPr="003F44E9">
        <w:lastRenderedPageBreak/>
        <w:t xml:space="preserve">analyses </w:t>
      </w:r>
      <w:r w:rsidR="00D63457">
        <w:t>were proposed</w:t>
      </w:r>
      <w:r w:rsidR="00370BB8" w:rsidRPr="003F44E9">
        <w:t xml:space="preserve"> to determine </w:t>
      </w:r>
      <w:r w:rsidR="00D44DB4">
        <w:t>whether</w:t>
      </w:r>
      <w:r w:rsidR="00370BB8" w:rsidRPr="003F44E9">
        <w:t xml:space="preserve"> modules or network</w:t>
      </w:r>
      <w:r w:rsidR="00D94163">
        <w:t>s were</w:t>
      </w:r>
      <w:r w:rsidR="00370BB8" w:rsidRPr="003F44E9">
        <w:t xml:space="preserve"> statistically different between groups</w:t>
      </w:r>
      <w:r w:rsidR="00D44DB4">
        <w:t xml:space="preserve">. However, such inferential </w:t>
      </w:r>
      <w:r w:rsidR="00D94163">
        <w:t>methods</w:t>
      </w:r>
      <w:r w:rsidR="00D44DB4">
        <w:t xml:space="preserve"> are not</w:t>
      </w:r>
      <w:r w:rsidR="00370BB8" w:rsidRPr="003F44E9">
        <w:t xml:space="preserve"> </w:t>
      </w:r>
      <w:r w:rsidR="00B123B0" w:rsidRPr="003F44E9">
        <w:t>predictive</w:t>
      </w:r>
      <w:r w:rsidR="00D94163">
        <w:t xml:space="preserve"> models</w:t>
      </w:r>
      <w:r w:rsidR="00B123B0" w:rsidRPr="003F44E9">
        <w:t xml:space="preserve"> </w:t>
      </w:r>
      <w:r w:rsidR="00D44DB4">
        <w:t>and</w:t>
      </w:r>
      <w:r w:rsidR="00FC0874">
        <w:t>,</w:t>
      </w:r>
      <w:r w:rsidR="00D44DB4">
        <w:t xml:space="preserve"> as such,</w:t>
      </w:r>
      <w:r w:rsidR="00D44DB4" w:rsidRPr="003F44E9">
        <w:t xml:space="preserve"> </w:t>
      </w:r>
      <w:r w:rsidR="00B123B0" w:rsidRPr="003F44E9">
        <w:t>can</w:t>
      </w:r>
      <w:r w:rsidR="00D44DB4">
        <w:t>not</w:t>
      </w:r>
      <w:r w:rsidR="00B123B0" w:rsidRPr="003F44E9">
        <w:t xml:space="preserve"> be used to classify </w:t>
      </w:r>
      <w:r w:rsidR="00370BB8" w:rsidRPr="003F44E9">
        <w:t xml:space="preserve">new </w:t>
      </w:r>
      <w:r w:rsidR="00B123B0" w:rsidRPr="003F44E9">
        <w:t xml:space="preserve">subjects into different </w:t>
      </w:r>
      <w:r w:rsidR="00370BB8" w:rsidRPr="003F44E9">
        <w:t>phenotypic</w:t>
      </w:r>
      <w:r w:rsidR="00B123B0" w:rsidRPr="003F44E9">
        <w:t xml:space="preserve"> groups</w:t>
      </w:r>
      <w:r w:rsidR="006E1FEB">
        <w:t>.</w:t>
      </w:r>
    </w:p>
    <w:p w14:paraId="0A9436A6" w14:textId="57E879C7" w:rsidR="00A04469" w:rsidRPr="00447AEE" w:rsidRDefault="00A231A2" w:rsidP="00447AEE">
      <w:pPr>
        <w:spacing w:line="480" w:lineRule="auto"/>
        <w:ind w:firstLine="720"/>
        <w:rPr>
          <w:rFonts w:ascii="Times" w:hAnsi="Times" w:cs="Times"/>
        </w:rPr>
      </w:pPr>
      <w:r w:rsidRPr="003F44E9">
        <w:t>Machine learning algorithms construct predictive models by “learning” from the data</w:t>
      </w:r>
      <w:r w:rsidR="00FC0874">
        <w:t xml:space="preserve"> a classification rule that is then used to predict</w:t>
      </w:r>
      <w:r w:rsidR="004E7ED8">
        <w:t xml:space="preserve"> or as</w:t>
      </w:r>
      <w:r w:rsidR="00885540">
        <w:t>sign the class</w:t>
      </w:r>
      <w:r w:rsidR="004E7ED8">
        <w:t xml:space="preserve"> membership of new individuals</w:t>
      </w:r>
      <w:r w:rsidRPr="003F44E9">
        <w:t>. Common classification methods include discriminant analysis, neural networks, decision tre</w:t>
      </w:r>
      <w:r w:rsidR="003935A8">
        <w:t>e</w:t>
      </w:r>
      <w:r w:rsidRPr="003F44E9">
        <w:t>s</w:t>
      </w:r>
      <w:r w:rsidR="00FE0FFF">
        <w:t>, support vector machine (SVM) and random forest (RF)</w:t>
      </w:r>
      <w:r w:rsidR="00D94163">
        <w:t xml:space="preserve"> </w:t>
      </w:r>
      <w:r w:rsidR="003935A8">
        <w:t xml:space="preserve">to </w:t>
      </w:r>
      <w:r w:rsidR="00F115C9">
        <w:t>name a few, where</w:t>
      </w:r>
      <w:r w:rsidR="00885540" w:rsidRPr="00885540">
        <w:t xml:space="preserve"> </w:t>
      </w:r>
      <w:r w:rsidR="00885540" w:rsidRPr="003F44E9">
        <w:t xml:space="preserve">performance is </w:t>
      </w:r>
      <w:r w:rsidR="003935A8">
        <w:t>assessed</w:t>
      </w:r>
      <w:r w:rsidR="00885540" w:rsidRPr="003F44E9">
        <w:t xml:space="preserve"> using indices such as </w:t>
      </w:r>
      <w:r w:rsidR="00D94163">
        <w:t xml:space="preserve">the </w:t>
      </w:r>
      <w:r w:rsidR="00A837A8">
        <w:t xml:space="preserve">classification </w:t>
      </w:r>
      <w:r w:rsidR="00885540" w:rsidRPr="003F44E9">
        <w:t xml:space="preserve">error rate, </w:t>
      </w:r>
      <w:r w:rsidR="00A837A8">
        <w:t xml:space="preserve">prediction </w:t>
      </w:r>
      <w:r w:rsidR="00885540" w:rsidRPr="003F44E9">
        <w:t>accuracy, and the area under the receiver operating curve</w:t>
      </w:r>
      <w:r w:rsidR="009A5A7A" w:rsidRPr="003F44E9">
        <w:t xml:space="preserve">. </w:t>
      </w:r>
      <w:r w:rsidRPr="003F44E9">
        <w:t xml:space="preserve">A study comparing 176 classifiers showed that </w:t>
      </w:r>
      <w:r w:rsidR="00FE0FFF">
        <w:t>RF</w:t>
      </w:r>
      <w:r w:rsidRPr="003F44E9">
        <w:t xml:space="preserve"> and </w:t>
      </w:r>
      <w:r w:rsidR="00FE0FFF">
        <w:t>SVM</w:t>
      </w:r>
      <w:r w:rsidRPr="003F44E9">
        <w:t xml:space="preserve"> </w:t>
      </w:r>
      <w:r w:rsidR="00463498">
        <w:t xml:space="preserve">led to </w:t>
      </w:r>
      <w:r w:rsidR="007C4B35" w:rsidRPr="003F44E9">
        <w:t xml:space="preserve">superior </w:t>
      </w:r>
      <w:r w:rsidRPr="003F44E9">
        <w:t>performance</w:t>
      </w:r>
      <w:r w:rsidR="007C4B35" w:rsidRPr="003F44E9">
        <w:t xml:space="preserve"> accuracy</w:t>
      </w:r>
      <w:r w:rsidRPr="003F44E9">
        <w:t xml:space="preserve"> </w:t>
      </w:r>
      <w:r w:rsidRPr="003F44E9">
        <w:fldChar w:fldCharType="begin"/>
      </w:r>
      <w:r w:rsidR="007E4167">
        <w:instrText xml:space="preserve"> ADDIN ZOTERO_ITEM CSL_CITATION {"citationID":"11eej2lbva","properties":{"formattedCitation":"[14]","plainCitation":"[14]"},"citationItems":[{"id":941,"uris":["http://zotero.org/users/2545847/items/673XISZQ"],"uri":["http://zotero.org/users/2545847/items/673XISZQ"],"itemData":{"id":941,"type":"article-journal","title":"Do we need hundreds of classifiers to solve real world classification problems","container-title":"J. Mach. Learn. Res","page":"3133–3181","volume":"15","issue":"1","source":"Google Scholar","URL":"http://www.jmlr.org/papers/volume15/delgado14a/source/delgado14a.pdf","author":[{"family":"Fernández-Delgado","given":"Manuel"},{"family":"Cernadas","given":"Eva"},{"family":"Barro","given":"Senén"},{"family":"Amorim","given":"Dinani"}],"issued":{"date-parts":[["2014"]]},"accessed":{"date-parts":[["2016",7,23]]}}}],"schema":"https://github.com/citation-style-language/schema/raw/master/csl-citation.json"} </w:instrText>
      </w:r>
      <w:r w:rsidRPr="003F44E9">
        <w:fldChar w:fldCharType="separate"/>
      </w:r>
      <w:r w:rsidR="007E4167">
        <w:rPr>
          <w:noProof/>
        </w:rPr>
        <w:t>[14]</w:t>
      </w:r>
      <w:r w:rsidRPr="003F44E9">
        <w:fldChar w:fldCharType="end"/>
      </w:r>
      <w:r w:rsidRPr="003F44E9">
        <w:t xml:space="preserve">. </w:t>
      </w:r>
      <w:commentRangeStart w:id="3"/>
      <w:r w:rsidR="00221CA1">
        <w:t>Linear penalized regression models</w:t>
      </w:r>
      <w:r w:rsidRPr="003F44E9">
        <w:t xml:space="preserve"> such as elastic net </w:t>
      </w:r>
      <w:r w:rsidR="00000E0F">
        <w:t xml:space="preserve">have been also proposed to </w:t>
      </w:r>
      <w:r w:rsidR="00A04469" w:rsidRPr="003F44E9">
        <w:t>simultaneously</w:t>
      </w:r>
      <w:r w:rsidRPr="003F44E9">
        <w:t xml:space="preserve"> perform shrinkage and variable selection, thereby resulting in a parsimonious </w:t>
      </w:r>
      <w:r w:rsidR="00000E0F">
        <w:t xml:space="preserve">linear </w:t>
      </w:r>
      <w:r w:rsidRPr="003F44E9">
        <w:t xml:space="preserve">model with </w:t>
      </w:r>
      <w:r w:rsidR="00000E0F">
        <w:t>improved</w:t>
      </w:r>
      <w:r w:rsidR="00000E0F" w:rsidRPr="003F44E9">
        <w:t xml:space="preserve"> </w:t>
      </w:r>
      <w:r w:rsidRPr="003F44E9">
        <w:t>predictive performance</w:t>
      </w:r>
      <w:r w:rsidR="00A04469" w:rsidRPr="003F44E9">
        <w:t xml:space="preserve"> </w:t>
      </w:r>
      <w:r w:rsidRPr="003F44E9">
        <w:fldChar w:fldCharType="begin"/>
      </w:r>
      <w:r w:rsidR="007E4167">
        <w:instrText xml:space="preserve"> ADDIN ZOTERO_ITEM CSL_CITATION {"citationID":"7ac31cntd","properties":{"formattedCitation":"[15]","plainCitation":"[15]"},"citationItems":[{"id":41,"uris":["http://zotero.org/users/2545847/items/6XCAN78R"],"uri":["http://zotero.org/users/2545847/items/6XCAN78R"],"itemData":{"id":41,"type":"article-journal","title":"Regularization and variable selection via the elastic net","container-title":"Journal of the Royal Statistical Society: Series B (Statistical Methodology)","page":"301–320","volume":"67","issue":"2","source":"Google Scholar","URL":"http://onlinelibrary.wiley.com/doi/10.1111/j.1467-9868.2005.00503.x/pdf","author":[{"family":"Zou","given":"Hui"},{"family":"Hastie","given":"Trevor"}],"issued":{"date-parts":[["2005"]]},"accessed":{"date-parts":[["2015",7,15]]}}}],"schema":"https://github.com/citation-style-language/schema/raw/master/csl-citation.json"} </w:instrText>
      </w:r>
      <w:r w:rsidRPr="003F44E9">
        <w:fldChar w:fldCharType="separate"/>
      </w:r>
      <w:r w:rsidR="007E4167">
        <w:rPr>
          <w:noProof/>
        </w:rPr>
        <w:t>[15]</w:t>
      </w:r>
      <w:r w:rsidRPr="003F44E9">
        <w:fldChar w:fldCharType="end"/>
      </w:r>
      <w:r w:rsidRPr="003F44E9">
        <w:t>.</w:t>
      </w:r>
      <w:r w:rsidR="00A04469" w:rsidRPr="003F44E9">
        <w:t xml:space="preserve"> </w:t>
      </w:r>
      <w:r w:rsidR="00F21EB9">
        <w:rPr>
          <w:rFonts w:ascii="Times" w:hAnsi="Times" w:cs="Times"/>
        </w:rPr>
        <w:t xml:space="preserve">These methods are suited to single dataset analyses, whereas methods that can construct predictive models </w:t>
      </w:r>
      <w:r w:rsidR="00447AEE">
        <w:rPr>
          <w:rFonts w:ascii="Times" w:hAnsi="Times" w:cs="Times"/>
        </w:rPr>
        <w:t xml:space="preserve">from multiple high dimensional </w:t>
      </w:r>
      <w:r w:rsidR="00F21EB9">
        <w:rPr>
          <w:rFonts w:ascii="Times" w:hAnsi="Times" w:cs="Times"/>
        </w:rPr>
        <w:t>omic</w:t>
      </w:r>
      <w:r w:rsidR="00447AEE">
        <w:rPr>
          <w:rFonts w:ascii="Times" w:hAnsi="Times" w:cs="Times"/>
        </w:rPr>
        <w:t>s</w:t>
      </w:r>
      <w:r w:rsidR="00F21EB9">
        <w:rPr>
          <w:rFonts w:ascii="Times" w:hAnsi="Times" w:cs="Times"/>
        </w:rPr>
        <w:t xml:space="preserve"> datasets are required as multiple sources of information captured via different data-types becomes available for the same individuals. </w:t>
      </w:r>
      <w:commentRangeEnd w:id="3"/>
      <w:r w:rsidR="002615AA">
        <w:rPr>
          <w:rStyle w:val="CommentReference"/>
          <w:rFonts w:asciiTheme="minorHAnsi" w:eastAsiaTheme="minorEastAsia" w:hAnsiTheme="minorHAnsi" w:cstheme="minorBidi"/>
        </w:rPr>
        <w:commentReference w:id="3"/>
      </w:r>
    </w:p>
    <w:p w14:paraId="40F8061B" w14:textId="207F4396" w:rsidR="00573577" w:rsidRPr="003F44E9" w:rsidRDefault="00020884" w:rsidP="00447AEE">
      <w:pPr>
        <w:widowControl w:val="0"/>
        <w:autoSpaceDE w:val="0"/>
        <w:autoSpaceDN w:val="0"/>
        <w:adjustRightInd w:val="0"/>
        <w:spacing w:line="480" w:lineRule="auto"/>
        <w:ind w:firstLine="720"/>
        <w:jc w:val="both"/>
      </w:pPr>
      <w:r>
        <w:t>Omics</w:t>
      </w:r>
      <w:r w:rsidR="00D74E23" w:rsidRPr="003F44E9">
        <w:t xml:space="preserve"> d</w:t>
      </w:r>
      <w:r w:rsidR="002936D8" w:rsidRPr="003F44E9">
        <w:t>ata integration</w:t>
      </w:r>
      <w:r w:rsidR="0061078F" w:rsidRPr="003F44E9">
        <w:t xml:space="preserve"> </w:t>
      </w:r>
      <w:r w:rsidR="002936D8" w:rsidRPr="003F44E9">
        <w:t xml:space="preserve">as defined by Ritchie </w:t>
      </w:r>
      <w:r w:rsidR="002936D8" w:rsidRPr="003F44E9">
        <w:rPr>
          <w:i/>
        </w:rPr>
        <w:t>et al.</w:t>
      </w:r>
      <w:r w:rsidR="003E0779" w:rsidRPr="003F44E9">
        <w:t xml:space="preserve"> </w:t>
      </w:r>
      <w:r w:rsidR="002936D8" w:rsidRPr="003F44E9">
        <w:fldChar w:fldCharType="begin"/>
      </w:r>
      <w:r w:rsidR="007E4167">
        <w:instrText xml:space="preserve"> ADDIN ZOTERO_ITEM CSL_CITATION {"citationID":"1psp2t5e81","properties":{"formattedCitation":"[16]","plainCitation":"[16]"},"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A."},{"family":"Kim","given":"Dokyoon"}],"issued":{"date-parts":[["2015",1,13]]},"accessed":{"date-parts":[["2015",7,10]]}}}],"schema":"https://github.com/citation-style-language/schema/raw/master/csl-citation.json"} </w:instrText>
      </w:r>
      <w:r w:rsidR="002936D8" w:rsidRPr="003F44E9">
        <w:fldChar w:fldCharType="separate"/>
      </w:r>
      <w:r w:rsidR="007E4167">
        <w:rPr>
          <w:rFonts w:eastAsia="Times New Roman"/>
        </w:rPr>
        <w:t>[16]</w:t>
      </w:r>
      <w:r w:rsidR="002936D8" w:rsidRPr="003F44E9">
        <w:fldChar w:fldCharType="end"/>
      </w:r>
      <w:r w:rsidR="002936D8" w:rsidRPr="003F44E9">
        <w:t xml:space="preserve"> refers to combining multiple </w:t>
      </w:r>
      <w:r>
        <w:t>omics</w:t>
      </w:r>
      <w:r w:rsidR="00DE04A8" w:rsidRPr="003F44E9">
        <w:t xml:space="preserve"> </w:t>
      </w:r>
      <w:r w:rsidR="002936D8" w:rsidRPr="003F44E9">
        <w:t xml:space="preserve">datasets in order to develop </w:t>
      </w:r>
      <w:r w:rsidR="00DE04A8" w:rsidRPr="003F44E9">
        <w:t xml:space="preserve">multivariate </w:t>
      </w:r>
      <w:r w:rsidR="00DF7212" w:rsidRPr="003F44E9">
        <w:t>models</w:t>
      </w:r>
      <w:r w:rsidR="004D2111" w:rsidRPr="003F44E9">
        <w:t xml:space="preserve"> </w:t>
      </w:r>
      <w:r w:rsidR="002936D8" w:rsidRPr="003F44E9">
        <w:t>that are predictive of complex traits or phenotypes.</w:t>
      </w:r>
      <w:r w:rsidR="00F117B0" w:rsidRPr="003F44E9">
        <w:t xml:space="preserve"> </w:t>
      </w:r>
      <w:r w:rsidR="00582067" w:rsidRPr="003F44E9">
        <w:t>However, the task is non</w:t>
      </w:r>
      <w:r w:rsidR="001C5377" w:rsidRPr="003F44E9">
        <w:t>-</w:t>
      </w:r>
      <w:r w:rsidR="00582067" w:rsidRPr="003F44E9">
        <w:t>trivial given the numerous analytical challenges</w:t>
      </w:r>
      <w:r w:rsidR="00F117B0" w:rsidRPr="003F44E9">
        <w:t xml:space="preserve">. </w:t>
      </w:r>
      <w:r w:rsidR="00F657E1" w:rsidRPr="003F44E9">
        <w:t>The high dimensionality of each dataset requi</w:t>
      </w:r>
      <w:r w:rsidR="00447AEE">
        <w:t>res not</w:t>
      </w:r>
      <w:r w:rsidR="00F657E1" w:rsidRPr="003F44E9">
        <w:t xml:space="preserve"> only efficient computational techniques, but also the development of novel methods </w:t>
      </w:r>
      <w:r w:rsidR="00447AEE">
        <w:t xml:space="preserve">which are </w:t>
      </w:r>
      <w:r w:rsidR="00F657E1" w:rsidRPr="003F44E9">
        <w:t>able to id</w:t>
      </w:r>
      <w:r w:rsidR="00447AEE">
        <w:t>entify relevant information;</w:t>
      </w:r>
      <w:r>
        <w:t xml:space="preserve"> a ‘</w:t>
      </w:r>
      <w:r w:rsidR="00F657E1" w:rsidRPr="003F44E9">
        <w:t>multi-</w:t>
      </w:r>
      <w:r>
        <w:t>omics</w:t>
      </w:r>
      <w:r w:rsidR="00F657E1" w:rsidRPr="003F44E9">
        <w:t xml:space="preserve"> molecular signature’ from the tens of thousands of predictors</w:t>
      </w:r>
      <w:r w:rsidR="004C2BF0" w:rsidRPr="003F44E9">
        <w:t xml:space="preserve"> </w:t>
      </w:r>
      <w:r w:rsidR="00F657E1" w:rsidRPr="003F44E9">
        <w:t>that are measured</w:t>
      </w:r>
      <w:r w:rsidR="00930D45" w:rsidRPr="003F44E9">
        <w:t xml:space="preserve"> </w:t>
      </w:r>
      <w:r w:rsidR="00930D45" w:rsidRPr="003F44E9">
        <w:fldChar w:fldCharType="begin"/>
      </w:r>
      <w:r w:rsidR="007E4167">
        <w:instrText xml:space="preserve"> ADDIN ZOTERO_ITEM CSL_CITATION {"citationID":"bnq04k734","properties":{"formattedCitation":"[17]","plainCitation":"[17]"},"citationItems":[{"id":937,"uris":["http://zotero.org/users/2545847/items/PM6SRNAJ"],"uri":["http://zotero.org/users/2545847/items/PM6SRNAJ"],"itemData":{"id":937,"type":"article-journal","title":"Challenges of Big Data analysis","container-title":"National Science Review","page":"293-314","volume":"1","issue":"2","source":"CrossRef","URL":"http://nsr.oxfordjournals.org/cgi/doi/10.1093/nsr/nwt032","DOI":"10.1093/nsr/nwt032","ISSN":"2095-5138, 2053-714X","language":"en","author":[{"family":"Fan","given":"J."},{"family":"Han","given":"F."},{"family":"Liu","given":"H."}],"issued":{"date-parts":[["2014",6,1]]},"accessed":{"date-parts":[["2016",7,23]]}}}],"schema":"https://github.com/citation-style-language/schema/raw/master/csl-citation.json"} </w:instrText>
      </w:r>
      <w:r w:rsidR="00930D45" w:rsidRPr="003F44E9">
        <w:fldChar w:fldCharType="separate"/>
      </w:r>
      <w:r w:rsidR="007E4167">
        <w:rPr>
          <w:noProof/>
        </w:rPr>
        <w:t>[17]</w:t>
      </w:r>
      <w:r w:rsidR="00930D45" w:rsidRPr="003F44E9">
        <w:fldChar w:fldCharType="end"/>
      </w:r>
      <w:r w:rsidR="00F657E1" w:rsidRPr="003F44E9">
        <w:t>. Additionally, the small number of samples compared to the large number of predictors limit</w:t>
      </w:r>
      <w:r w:rsidR="004D048D">
        <w:t>s</w:t>
      </w:r>
      <w:r w:rsidR="00F657E1" w:rsidRPr="003F44E9">
        <w:t xml:space="preserve"> statistical power and accuracy of current methods, which may lead to non-reproducible </w:t>
      </w:r>
      <w:r w:rsidR="00F657E1" w:rsidRPr="003F44E9">
        <w:lastRenderedPageBreak/>
        <w:t>molecular signatures</w:t>
      </w:r>
      <w:r w:rsidR="00F77D6B" w:rsidRPr="003F44E9">
        <w:t xml:space="preserve">. </w:t>
      </w:r>
      <w:r w:rsidR="001536E1" w:rsidRPr="003F44E9">
        <w:t xml:space="preserve">Finally, </w:t>
      </w:r>
      <w:r w:rsidR="008B05F4" w:rsidRPr="003F44E9">
        <w:t>while the same samples are profiled within a single study, the differen</w:t>
      </w:r>
      <w:r>
        <w:t>t omics</w:t>
      </w:r>
      <w:r w:rsidR="008B05F4" w:rsidRPr="003F44E9">
        <w:t xml:space="preserve"> platforms employed have their own inherent platform-specific </w:t>
      </w:r>
      <w:r w:rsidR="0046052B" w:rsidRPr="003F44E9">
        <w:t>artifacts</w:t>
      </w:r>
      <w:r w:rsidR="008B05F4" w:rsidRPr="003F44E9">
        <w:t xml:space="preserve"> such as varia</w:t>
      </w:r>
      <w:r>
        <w:t>tion between manufacturers and omics</w:t>
      </w:r>
      <w:r w:rsidR="008B05F4" w:rsidRPr="003F44E9">
        <w:t xml:space="preserve"> technologies. Data heterogeneity is therefore </w:t>
      </w:r>
      <w:r w:rsidR="00447AEE">
        <w:t>a</w:t>
      </w:r>
      <w:r w:rsidR="008B05F4" w:rsidRPr="003F44E9">
        <w:t xml:space="preserve"> </w:t>
      </w:r>
      <w:r w:rsidR="004D2703">
        <w:t>major</w:t>
      </w:r>
      <w:r w:rsidR="004D2703" w:rsidRPr="003F44E9">
        <w:t xml:space="preserve"> </w:t>
      </w:r>
      <w:r w:rsidR="008B05F4" w:rsidRPr="003F44E9">
        <w:t xml:space="preserve">obstacle to combining </w:t>
      </w:r>
      <w:r w:rsidR="00E257FB" w:rsidRPr="003F44E9">
        <w:t xml:space="preserve">multiple </w:t>
      </w:r>
      <w:r>
        <w:t>omics</w:t>
      </w:r>
      <w:r w:rsidR="008B05F4" w:rsidRPr="003F44E9">
        <w:t xml:space="preserve"> studies</w:t>
      </w:r>
      <w:r w:rsidR="007B3EA4" w:rsidRPr="003F44E9">
        <w:t xml:space="preserve"> </w:t>
      </w:r>
      <w:r w:rsidR="007B3EA4" w:rsidRPr="003F44E9">
        <w:fldChar w:fldCharType="begin"/>
      </w:r>
      <w:r w:rsidR="007E4167">
        <w:instrText xml:space="preserve"> ADDIN ZOTERO_ITEM CSL_CITATION {"citationID":"2ipm80ro9t","properties":{"formattedCitation":"[17]","plainCitation":"[17]"},"citationItems":[{"id":937,"uris":["http://zotero.org/users/2545847/items/PM6SRNAJ"],"uri":["http://zotero.org/users/2545847/items/PM6SRNAJ"],"itemData":{"id":937,"type":"article-journal","title":"Challenges of Big Data analysis","container-title":"National Science Review","page":"293-314","volume":"1","issue":"2","source":"CrossRef","URL":"http://nsr.oxfordjournals.org/cgi/doi/10.1093/nsr/nwt032","DOI":"10.1093/nsr/nwt032","ISSN":"2095-5138, 2053-714X","language":"en","author":[{"family":"Fan","given":"J."},{"family":"Han","given":"F."},{"family":"Liu","given":"H."}],"issued":{"date-parts":[["2014",6,1]]},"accessed":{"date-parts":[["2016",7,23]]}}}],"schema":"https://github.com/citation-style-language/schema/raw/master/csl-citation.json"} </w:instrText>
      </w:r>
      <w:r w:rsidR="007B3EA4" w:rsidRPr="003F44E9">
        <w:fldChar w:fldCharType="separate"/>
      </w:r>
      <w:r w:rsidR="007E4167">
        <w:rPr>
          <w:noProof/>
        </w:rPr>
        <w:t>[17]</w:t>
      </w:r>
      <w:r w:rsidR="007B3EA4" w:rsidRPr="003F44E9">
        <w:fldChar w:fldCharType="end"/>
      </w:r>
      <w:r w:rsidR="008B05F4" w:rsidRPr="003F44E9">
        <w:t>.</w:t>
      </w:r>
    </w:p>
    <w:p w14:paraId="6C046BF8" w14:textId="7F18B8D2" w:rsidR="005F06EA" w:rsidRDefault="00573577" w:rsidP="003F44E9">
      <w:pPr>
        <w:widowControl w:val="0"/>
        <w:autoSpaceDE w:val="0"/>
        <w:autoSpaceDN w:val="0"/>
        <w:adjustRightInd w:val="0"/>
        <w:spacing w:line="480" w:lineRule="auto"/>
        <w:ind w:firstLine="720"/>
        <w:jc w:val="both"/>
      </w:pPr>
      <w:r w:rsidRPr="003F44E9">
        <w:t>Current</w:t>
      </w:r>
      <w:r w:rsidR="002936D8" w:rsidRPr="003F44E9">
        <w:t xml:space="preserve"> data integration </w:t>
      </w:r>
      <w:r w:rsidR="00751F20" w:rsidRPr="003F44E9">
        <w:t xml:space="preserve">frameworks </w:t>
      </w:r>
      <w:r w:rsidR="00342F3C" w:rsidRPr="003F44E9">
        <w:t xml:space="preserve">enabling </w:t>
      </w:r>
      <w:r w:rsidR="00B74AE6" w:rsidRPr="003F44E9">
        <w:t>the identification of multi-</w:t>
      </w:r>
      <w:r w:rsidR="00A81C7A">
        <w:t>omics</w:t>
      </w:r>
      <w:r w:rsidR="00B74AE6" w:rsidRPr="003F44E9">
        <w:t xml:space="preserve"> molecular signature</w:t>
      </w:r>
      <w:r w:rsidR="0069001E" w:rsidRPr="003F44E9">
        <w:t>s</w:t>
      </w:r>
      <w:r w:rsidR="00B74AE6" w:rsidRPr="003F44E9">
        <w:t xml:space="preserve"> in a data-driven analysis </w:t>
      </w:r>
      <w:r w:rsidR="002936D8" w:rsidRPr="003F44E9">
        <w:t>include concatenation-based</w:t>
      </w:r>
      <w:r w:rsidR="00695E04" w:rsidRPr="003F44E9">
        <w:t xml:space="preserve"> </w:t>
      </w:r>
      <w:r w:rsidR="002936D8" w:rsidRPr="003F44E9">
        <w:fldChar w:fldCharType="begin"/>
      </w:r>
      <w:r w:rsidR="007E4167">
        <w:instrText xml:space="preserve"> ADDIN ZOTERO_ITEM CSL_CITATION {"citationID":"mc6dubs53","properties":{"formattedCitation":"[18]","plainCitation":"[18]"},"citationItems":[{"id":138,"uris":["http://zotero.org/users/2545847/items/DSFPIBTE"],"uri":["http://zotero.org/users/2545847/items/DSFPIBTE"],"itemData":{"id":138,"type":"article-journal","title":"Multilevel omic data integration in cancer cell lines: advanced annotation and emergent properties","container-title":"BMC Systems Biology","page":"14","volume":"7","issue":"1","source":"CrossRef","URL":"http://www.biomedcentral.com/1752-0509/7/14","DOI":"10.1186/1752-0509-7-14","ISSN":"1752-0509","shortTitle":"Multilevel omic data integration in cancer cell lines","language":"en","author":[{"family":"Liu","given":"Yuanhua"},{"family":"Devescovi","given":"Valentina"},{"family":"Chen","given":"Suning"},{"family":"Nardini","given":"Christine"}],"issued":{"date-parts":[["2013"]]},"accessed":{"date-parts":[["2016",1,19]]}}}],"schema":"https://github.com/citation-style-language/schema/raw/master/csl-citation.json"} </w:instrText>
      </w:r>
      <w:r w:rsidR="002936D8" w:rsidRPr="003F44E9">
        <w:fldChar w:fldCharType="separate"/>
      </w:r>
      <w:r w:rsidR="007E4167">
        <w:rPr>
          <w:rFonts w:eastAsia="Times New Roman"/>
        </w:rPr>
        <w:t>[18]</w:t>
      </w:r>
      <w:r w:rsidR="002936D8" w:rsidRPr="003F44E9">
        <w:fldChar w:fldCharType="end"/>
      </w:r>
      <w:r w:rsidR="002936D8" w:rsidRPr="003F44E9">
        <w:t xml:space="preserve"> and model-based integration (</w:t>
      </w:r>
      <w:r w:rsidR="002936D8" w:rsidRPr="003F44E9">
        <w:rPr>
          <w:i/>
        </w:rPr>
        <w:t>e.g.</w:t>
      </w:r>
      <w:r w:rsidR="002936D8" w:rsidRPr="003F44E9">
        <w:t xml:space="preserve"> ensemble classifiers)</w:t>
      </w:r>
      <w:r w:rsidR="00695E04" w:rsidRPr="003F44E9">
        <w:t xml:space="preserve"> </w:t>
      </w:r>
      <w:r w:rsidR="002936D8" w:rsidRPr="003F44E9">
        <w:fldChar w:fldCharType="begin"/>
      </w:r>
      <w:r w:rsidR="00D379F6">
        <w:instrText xml:space="preserve"> ADDIN ZOTERO_ITEM CSL_CITATION {"citationID":"2dnnnrnlag","properties":{"formattedCitation":"[19]","plainCitation":"[19]"},"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r w:rsidR="002936D8" w:rsidRPr="003F44E9">
        <w:fldChar w:fldCharType="separate"/>
      </w:r>
      <w:r w:rsidR="007E4167">
        <w:rPr>
          <w:rFonts w:eastAsia="Times New Roman"/>
        </w:rPr>
        <w:t>[19]</w:t>
      </w:r>
      <w:r w:rsidR="002936D8" w:rsidRPr="003F44E9">
        <w:fldChar w:fldCharType="end"/>
      </w:r>
      <w:r w:rsidR="002936D8" w:rsidRPr="003F44E9">
        <w:t xml:space="preserve"> (</w:t>
      </w:r>
      <w:r w:rsidR="002936D8" w:rsidRPr="003F44E9">
        <w:rPr>
          <w:b/>
        </w:rPr>
        <w:t>Fig</w:t>
      </w:r>
      <w:r w:rsidR="00706018" w:rsidRPr="003F44E9">
        <w:rPr>
          <w:b/>
        </w:rPr>
        <w:t>ure</w:t>
      </w:r>
      <w:r w:rsidR="002936D8" w:rsidRPr="003F44E9">
        <w:rPr>
          <w:b/>
        </w:rPr>
        <w:t xml:space="preserve"> 1</w:t>
      </w:r>
      <w:r w:rsidR="00787035" w:rsidRPr="003F44E9">
        <w:rPr>
          <w:b/>
        </w:rPr>
        <w:t>A</w:t>
      </w:r>
      <w:r w:rsidR="001668BD" w:rsidRPr="003F44E9">
        <w:rPr>
          <w:b/>
        </w:rPr>
        <w:t>-</w:t>
      </w:r>
      <w:r w:rsidR="00787035" w:rsidRPr="003F44E9">
        <w:rPr>
          <w:b/>
        </w:rPr>
        <w:t>B</w:t>
      </w:r>
      <w:r w:rsidR="002936D8" w:rsidRPr="003F44E9">
        <w:t xml:space="preserve">). Concatenation-based integration combines multiple datasets into </w:t>
      </w:r>
      <w:r w:rsidR="00044FDC">
        <w:t>a single</w:t>
      </w:r>
      <w:r w:rsidR="002936D8" w:rsidRPr="003F44E9">
        <w:t xml:space="preserve"> large dataset</w:t>
      </w:r>
      <w:r w:rsidR="00044FDC">
        <w:t>,</w:t>
      </w:r>
      <w:r w:rsidR="002936D8" w:rsidRPr="003F44E9">
        <w:t xml:space="preserve"> with the aim to predict a phenotype of in</w:t>
      </w:r>
      <w:r w:rsidR="002936D8" w:rsidRPr="00044FDC">
        <w:t xml:space="preserve">terest. Model-based integration approaches such as ensemble classification construct a predictive model on each </w:t>
      </w:r>
      <w:r w:rsidR="00930914" w:rsidRPr="00044FDC">
        <w:t xml:space="preserve">individual </w:t>
      </w:r>
      <w:r w:rsidR="002936D8" w:rsidRPr="00044FDC">
        <w:t xml:space="preserve">dataset </w:t>
      </w:r>
      <w:r w:rsidR="00930914" w:rsidRPr="00044FDC">
        <w:t xml:space="preserve">before combining </w:t>
      </w:r>
      <w:r w:rsidR="002936D8" w:rsidRPr="00044FDC">
        <w:t>the model predictions</w:t>
      </w:r>
      <w:r w:rsidR="002D4C0C" w:rsidRPr="00044FDC">
        <w:t xml:space="preserve">. </w:t>
      </w:r>
      <w:r w:rsidR="008878A0" w:rsidRPr="00044FDC">
        <w:t>N</w:t>
      </w:r>
      <w:r w:rsidR="002D4C0C" w:rsidRPr="00044FDC">
        <w:t xml:space="preserve">one of these </w:t>
      </w:r>
      <w:r w:rsidR="002936D8" w:rsidRPr="00044FDC">
        <w:t>approaches</w:t>
      </w:r>
      <w:r w:rsidR="008878A0" w:rsidRPr="00044FDC">
        <w:t xml:space="preserve"> however</w:t>
      </w:r>
      <w:r w:rsidR="002936D8" w:rsidRPr="00044FDC">
        <w:t xml:space="preserve"> account</w:t>
      </w:r>
      <w:r w:rsidR="002D4C0C" w:rsidRPr="00044FDC">
        <w:t xml:space="preserve"> or model</w:t>
      </w:r>
      <w:r w:rsidR="002936D8" w:rsidRPr="00044FDC">
        <w:t xml:space="preserve"> relationships between datasets </w:t>
      </w:r>
      <w:r w:rsidR="002D4C0C" w:rsidRPr="00044FDC">
        <w:t xml:space="preserve">and </w:t>
      </w:r>
      <w:r w:rsidR="006271B8" w:rsidRPr="00044FDC">
        <w:t>thus</w:t>
      </w:r>
      <w:r w:rsidR="002D4C0C" w:rsidRPr="00044FDC">
        <w:t xml:space="preserve"> limit </w:t>
      </w:r>
      <w:r w:rsidR="006271B8" w:rsidRPr="00044FDC">
        <w:t>our</w:t>
      </w:r>
      <w:r w:rsidR="002D4C0C" w:rsidRPr="00044FDC">
        <w:t xml:space="preserve"> understanding </w:t>
      </w:r>
      <w:r w:rsidR="006271B8" w:rsidRPr="00044FDC">
        <w:t>of</w:t>
      </w:r>
      <w:r w:rsidR="002D4C0C" w:rsidRPr="00044FDC">
        <w:t xml:space="preserve"> molecular interactions at multiple functional levels.</w:t>
      </w:r>
      <w:r w:rsidR="00044FDC" w:rsidRPr="00044FDC">
        <w:t xml:space="preserve"> Therefore, there is a crucial need for novel integrative modeling methods</w:t>
      </w:r>
      <w:r w:rsidR="00312694">
        <w:t>,</w:t>
      </w:r>
      <w:r w:rsidR="00044FDC" w:rsidRPr="00044FDC">
        <w:t xml:space="preserve"> that can identify a multi-omics molecular signature by borrowing discriminatory strength from complementary information</w:t>
      </w:r>
      <w:r w:rsidR="00312694">
        <w:t>,</w:t>
      </w:r>
      <w:r w:rsidR="00044FDC" w:rsidRPr="00044FDC">
        <w:t xml:space="preserve"> across multiple functional levels while providing greater insight into disease mechanisms.</w:t>
      </w:r>
    </w:p>
    <w:p w14:paraId="459D92B7" w14:textId="77777777" w:rsidR="00326155" w:rsidRDefault="00326155" w:rsidP="00326155">
      <w:pPr>
        <w:widowControl w:val="0"/>
        <w:autoSpaceDE w:val="0"/>
        <w:autoSpaceDN w:val="0"/>
        <w:adjustRightInd w:val="0"/>
        <w:spacing w:line="480" w:lineRule="auto"/>
        <w:jc w:val="both"/>
      </w:pPr>
    </w:p>
    <w:p w14:paraId="5F811D3D" w14:textId="1649ED88" w:rsidR="00C5646C" w:rsidRDefault="000A4204" w:rsidP="00876815">
      <w:pPr>
        <w:widowControl w:val="0"/>
        <w:autoSpaceDE w:val="0"/>
        <w:autoSpaceDN w:val="0"/>
        <w:adjustRightInd w:val="0"/>
        <w:spacing w:line="480" w:lineRule="auto"/>
        <w:jc w:val="both"/>
      </w:pPr>
      <w:r>
        <w:rPr>
          <w:noProof/>
        </w:rPr>
        <w:lastRenderedPageBreak/>
        <w:drawing>
          <wp:inline distT="0" distB="0" distL="0" distR="0" wp14:anchorId="771C30E3" wp14:editId="4CF276BB">
            <wp:extent cx="5934297" cy="4804709"/>
            <wp:effectExtent l="0" t="0" r="0" b="0"/>
            <wp:docPr id="6" name="Picture 6" descr="../../diablo/analyses/methods_overview/methodsOverview_network.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blo/analyses/methods_overview/methodsOverview_network.pdf"/>
                    <pic:cNvPicPr>
                      <a:picLocks noChangeAspect="1" noChangeArrowheads="1"/>
                    </pic:cNvPicPr>
                  </pic:nvPicPr>
                  <pic:blipFill rotWithShape="1">
                    <a:blip r:embed="rId12">
                      <a:extLst>
                        <a:ext uri="{28A0092B-C50C-407E-A947-70E740481C1C}">
                          <a14:useLocalDpi xmlns:a14="http://schemas.microsoft.com/office/drawing/2010/main" val="0"/>
                        </a:ext>
                      </a:extLst>
                    </a:blip>
                    <a:srcRect t="9669" b="9366"/>
                    <a:stretch/>
                  </pic:blipFill>
                  <pic:spPr bwMode="auto">
                    <a:xfrm>
                      <a:off x="0" y="0"/>
                      <a:ext cx="5934710" cy="4805043"/>
                    </a:xfrm>
                    <a:prstGeom prst="rect">
                      <a:avLst/>
                    </a:prstGeom>
                    <a:noFill/>
                    <a:ln>
                      <a:noFill/>
                    </a:ln>
                    <a:extLst>
                      <a:ext uri="{53640926-AAD7-44D8-BBD7-CCE9431645EC}">
                        <a14:shadowObscured xmlns:a14="http://schemas.microsoft.com/office/drawing/2010/main"/>
                      </a:ext>
                    </a:extLst>
                  </pic:spPr>
                </pic:pic>
              </a:graphicData>
            </a:graphic>
          </wp:inline>
        </w:drawing>
      </w:r>
    </w:p>
    <w:p w14:paraId="4E59CB7B" w14:textId="67663913" w:rsidR="000A4204" w:rsidRDefault="000A4204" w:rsidP="00333B79">
      <w:pPr>
        <w:widowControl w:val="0"/>
        <w:autoSpaceDE w:val="0"/>
        <w:autoSpaceDN w:val="0"/>
        <w:adjustRightInd w:val="0"/>
        <w:jc w:val="both"/>
      </w:pPr>
      <w:r w:rsidRPr="00333B79">
        <w:rPr>
          <w:b/>
        </w:rPr>
        <w:t xml:space="preserve">Figure 1. </w:t>
      </w:r>
      <w:r w:rsidR="00956F6C" w:rsidRPr="00333B79">
        <w:rPr>
          <w:b/>
        </w:rPr>
        <w:t xml:space="preserve">Overview of approaches used for the integration of multiple high dimensional </w:t>
      </w:r>
      <w:proofErr w:type="spellStart"/>
      <w:r w:rsidR="00956F6C" w:rsidRPr="00333B79">
        <w:rPr>
          <w:b/>
        </w:rPr>
        <w:t>omic</w:t>
      </w:r>
      <w:proofErr w:type="spellEnd"/>
      <w:r w:rsidR="00956F6C" w:rsidRPr="00333B79">
        <w:rPr>
          <w:b/>
        </w:rPr>
        <w:t xml:space="preserve"> datasets using either supervised or unsupervised analyses.</w:t>
      </w:r>
      <w:r w:rsidR="00C11F3F">
        <w:t xml:space="preserve"> Various types of methods are depicted; from Component-based and Bayesian methods to Machine Kernel Learning (MKL), Grammatical Evolution Neural Networks (GENN), and Message passing algorithms.</w:t>
      </w:r>
      <w:r w:rsidR="007662F1">
        <w:t xml:space="preserve"> The majority of the methods have been developed for the unsupervised analyses of multi-</w:t>
      </w:r>
      <w:proofErr w:type="spellStart"/>
      <w:r w:rsidR="007662F1">
        <w:t>omic</w:t>
      </w:r>
      <w:proofErr w:type="spellEnd"/>
      <w:r w:rsidR="007662F1">
        <w:t xml:space="preserve"> datasets (light green), whereas only a limited number of methods exists for supervised analyses (</w:t>
      </w:r>
      <w:r w:rsidR="009C463D">
        <w:t xml:space="preserve">dark </w:t>
      </w:r>
      <w:r w:rsidR="007662F1">
        <w:t xml:space="preserve">green). </w:t>
      </w:r>
      <w:r w:rsidR="009C463D">
        <w:t>As variable selection is an important factor to drive the interpretability of these complex models, a distinction is made between approaches that perform variable selection (purple) compa</w:t>
      </w:r>
      <w:r w:rsidR="008D0EAF">
        <w:t xml:space="preserve">red to those that do not (red). </w:t>
      </w:r>
      <w:r w:rsidR="00586A65">
        <w:t xml:space="preserve">The majority of approaches have focused on </w:t>
      </w:r>
      <w:r w:rsidR="008D0EAF">
        <w:t xml:space="preserve">Component-based </w:t>
      </w:r>
      <w:r w:rsidR="00586A65">
        <w:t>approaches</w:t>
      </w:r>
      <w:r w:rsidR="008D0EAF">
        <w:t xml:space="preserve"> which re</w:t>
      </w:r>
      <w:r w:rsidR="00586A65">
        <w:t>duced the dimensionality of the high dimensional datasets.</w:t>
      </w:r>
      <w:r w:rsidR="00696D7F">
        <w:t xml:space="preserve"> </w:t>
      </w:r>
      <w:r w:rsidR="00557AF9">
        <w:t xml:space="preserve">The methods highlighted in red (unsupervised: JIVE, MOFA, </w:t>
      </w:r>
      <w:proofErr w:type="spellStart"/>
      <w:r w:rsidR="00557AF9">
        <w:t>sGCCA</w:t>
      </w:r>
      <w:proofErr w:type="spellEnd"/>
      <w:r w:rsidR="00557AF9">
        <w:t xml:space="preserve"> and supervised: </w:t>
      </w:r>
      <w:proofErr w:type="spellStart"/>
      <w:r w:rsidR="00557AF9">
        <w:t>sPLSDA</w:t>
      </w:r>
      <w:proofErr w:type="spellEnd"/>
      <w:r w:rsidR="00557AF9">
        <w:t xml:space="preserve"> using the Concatenation and Ensemble schemes) were used to benchmark the DIABLO method.</w:t>
      </w:r>
      <w:bookmarkStart w:id="4" w:name="_GoBack"/>
      <w:bookmarkEnd w:id="4"/>
    </w:p>
    <w:p w14:paraId="3A2E3037" w14:textId="77777777" w:rsidR="00326155" w:rsidRPr="00044FDC" w:rsidRDefault="00326155" w:rsidP="00326155">
      <w:pPr>
        <w:widowControl w:val="0"/>
        <w:autoSpaceDE w:val="0"/>
        <w:autoSpaceDN w:val="0"/>
        <w:adjustRightInd w:val="0"/>
        <w:spacing w:line="480" w:lineRule="auto"/>
        <w:jc w:val="both"/>
        <w:rPr>
          <w:strike/>
        </w:rPr>
      </w:pPr>
    </w:p>
    <w:p w14:paraId="55450DBE" w14:textId="5B7E7F56" w:rsidR="00537993" w:rsidRPr="003F44E9" w:rsidRDefault="005F06EA" w:rsidP="00F115C9">
      <w:pPr>
        <w:spacing w:line="480" w:lineRule="auto"/>
        <w:jc w:val="both"/>
      </w:pPr>
      <w:r w:rsidRPr="00044FDC">
        <w:tab/>
      </w:r>
      <w:r w:rsidR="005A045D" w:rsidRPr="00044FDC">
        <w:t>We introduce</w:t>
      </w:r>
      <w:r w:rsidRPr="00044FDC">
        <w:t xml:space="preserve"> a multivariate</w:t>
      </w:r>
      <w:r w:rsidRPr="003F44E9">
        <w:t xml:space="preserve"> dimension reduction </w:t>
      </w:r>
      <w:r w:rsidR="0072082E" w:rsidRPr="003F44E9">
        <w:t xml:space="preserve">discriminant analysis </w:t>
      </w:r>
      <w:r w:rsidRPr="003F44E9">
        <w:t>method, DIABLO (</w:t>
      </w:r>
      <w:r w:rsidRPr="003F44E9">
        <w:rPr>
          <w:u w:val="single"/>
          <w:lang w:val="en-CA"/>
        </w:rPr>
        <w:t>D</w:t>
      </w:r>
      <w:r w:rsidRPr="003F44E9">
        <w:rPr>
          <w:lang w:val="en-CA"/>
        </w:rPr>
        <w:t xml:space="preserve">ata </w:t>
      </w:r>
      <w:r w:rsidRPr="003F44E9">
        <w:rPr>
          <w:u w:val="single"/>
          <w:lang w:val="en-CA"/>
        </w:rPr>
        <w:t>I</w:t>
      </w:r>
      <w:r w:rsidRPr="003F44E9">
        <w:rPr>
          <w:lang w:val="en-CA"/>
        </w:rPr>
        <w:t xml:space="preserve">ntegration </w:t>
      </w:r>
      <w:r w:rsidRPr="003F44E9">
        <w:rPr>
          <w:u w:val="single"/>
          <w:lang w:val="en-CA"/>
        </w:rPr>
        <w:t>A</w:t>
      </w:r>
      <w:r w:rsidRPr="003F44E9">
        <w:rPr>
          <w:lang w:val="en-CA"/>
        </w:rPr>
        <w:t xml:space="preserve">nalysis for </w:t>
      </w:r>
      <w:r w:rsidRPr="003F44E9">
        <w:rPr>
          <w:u w:val="single"/>
          <w:lang w:val="en-CA"/>
        </w:rPr>
        <w:t>B</w:t>
      </w:r>
      <w:r w:rsidRPr="003F44E9">
        <w:rPr>
          <w:lang w:val="en-CA"/>
        </w:rPr>
        <w:t xml:space="preserve">iomarker discovery using a </w:t>
      </w:r>
      <w:r w:rsidRPr="003F44E9">
        <w:rPr>
          <w:u w:val="single"/>
          <w:lang w:val="en-CA"/>
        </w:rPr>
        <w:t>L</w:t>
      </w:r>
      <w:r w:rsidRPr="003F44E9">
        <w:rPr>
          <w:lang w:val="en-CA"/>
        </w:rPr>
        <w:t xml:space="preserve">atent component method for </w:t>
      </w:r>
      <w:r w:rsidR="00020884">
        <w:rPr>
          <w:u w:val="single"/>
          <w:lang w:val="en-CA"/>
        </w:rPr>
        <w:t>O</w:t>
      </w:r>
      <w:r w:rsidR="00020884" w:rsidRPr="00766919">
        <w:rPr>
          <w:lang w:val="en-CA"/>
        </w:rPr>
        <w:t>mics</w:t>
      </w:r>
      <w:r w:rsidR="004D1EFE">
        <w:rPr>
          <w:u w:val="single"/>
          <w:lang w:val="en-CA"/>
        </w:rPr>
        <w:t xml:space="preserve"> </w:t>
      </w:r>
      <w:r w:rsidRPr="003F44E9">
        <w:rPr>
          <w:lang w:val="en-CA"/>
        </w:rPr>
        <w:lastRenderedPageBreak/>
        <w:t>studies</w:t>
      </w:r>
      <w:r w:rsidR="009678AE">
        <w:t xml:space="preserve">, </w:t>
      </w:r>
      <w:r w:rsidR="0014316E" w:rsidRPr="003F44E9">
        <w:rPr>
          <w:b/>
        </w:rPr>
        <w:t>Figure 1C</w:t>
      </w:r>
      <w:r w:rsidR="0014316E" w:rsidRPr="003F44E9">
        <w:t xml:space="preserve">) </w:t>
      </w:r>
      <w:r w:rsidRPr="003F44E9">
        <w:t xml:space="preserve">as part of the </w:t>
      </w:r>
      <w:proofErr w:type="spellStart"/>
      <w:r w:rsidRPr="003F44E9">
        <w:t>mix</w:t>
      </w:r>
      <w:r w:rsidR="00020884">
        <w:t>Omics</w:t>
      </w:r>
      <w:proofErr w:type="spellEnd"/>
      <w:r w:rsidRPr="003F44E9">
        <w:t xml:space="preserve"> Data Integration Project</w:t>
      </w:r>
      <w:r w:rsidR="0014316E" w:rsidRPr="003F44E9">
        <w:t xml:space="preserve"> (</w:t>
      </w:r>
      <w:hyperlink r:id="rId13" w:history="1">
        <w:r w:rsidR="00734757" w:rsidRPr="00734757">
          <w:rPr>
            <w:rStyle w:val="Hyperlink"/>
          </w:rPr>
          <w:t>http://mix</w:t>
        </w:r>
        <w:r w:rsidR="00020884">
          <w:rPr>
            <w:rStyle w:val="Hyperlink"/>
          </w:rPr>
          <w:t>omics</w:t>
        </w:r>
        <w:r w:rsidR="00734757" w:rsidRPr="00044733">
          <w:rPr>
            <w:rStyle w:val="Hyperlink"/>
          </w:rPr>
          <w:t>.org/)</w:t>
        </w:r>
      </w:hyperlink>
      <w:r w:rsidR="00C471DC" w:rsidRPr="003F44E9">
        <w:t xml:space="preserve"> </w:t>
      </w:r>
      <w:r w:rsidR="00C471DC" w:rsidRPr="003F44E9">
        <w:fldChar w:fldCharType="begin"/>
      </w:r>
      <w:r w:rsidR="007E4167">
        <w:instrText xml:space="preserve"> ADDIN ZOTERO_ITEM CSL_CITATION {"citationID":"o1n71ns5o","properties":{"formattedCitation":"[20,21]","plainCitation":"[20,21]"},"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id":968,"uris":["http://zotero.org/users/2545847/items/5I5QWFHJ"],"uri":["http://zotero.org/users/2545847/items/5I5QWFHJ"],"itemData":{"id":968,"type":"book","title":"mixOmics: Omics Data Integration Project","version":"6.0.0","author":[{"family":"Lˆe Cao","given":"K.-A"},{"family":"Rohart","given":"F"},{"family":"Gautier","given":"B"},{"family":"Bartolo","given":"F"},{"family":"Gonz ́alez","given":"I"},{"family":"D ́ejean","given":"S"}],"issued":{"date-parts":[["2016"]]}}}],"schema":"https://github.com/citation-style-language/schema/raw/master/csl-citation.json"} </w:instrText>
      </w:r>
      <w:r w:rsidR="00C471DC" w:rsidRPr="003F44E9">
        <w:fldChar w:fldCharType="separate"/>
      </w:r>
      <w:r w:rsidR="007E4167">
        <w:rPr>
          <w:noProof/>
        </w:rPr>
        <w:t>[20,21]</w:t>
      </w:r>
      <w:r w:rsidR="00C471DC" w:rsidRPr="003F44E9">
        <w:fldChar w:fldCharType="end"/>
      </w:r>
      <w:r w:rsidR="0014316E" w:rsidRPr="003F44E9">
        <w:t>.</w:t>
      </w:r>
      <w:r w:rsidRPr="003F44E9">
        <w:t xml:space="preserve"> </w:t>
      </w:r>
      <w:r w:rsidR="00945A47" w:rsidRPr="003F44E9">
        <w:t xml:space="preserve">DIABLO aims to maximize the common or correlated information between multiple </w:t>
      </w:r>
      <w:r w:rsidR="001E1EFC">
        <w:t>datasets</w:t>
      </w:r>
      <w:r w:rsidR="00945A47" w:rsidRPr="003F44E9">
        <w:t xml:space="preserve"> whilst identifying in an optimal manner the key </w:t>
      </w:r>
      <w:r w:rsidR="00020884">
        <w:t>omics</w:t>
      </w:r>
      <w:r w:rsidR="00945A47" w:rsidRPr="003F44E9">
        <w:t xml:space="preserve"> </w:t>
      </w:r>
      <w:r w:rsidR="00CA7CD4" w:rsidRPr="003F44E9">
        <w:t xml:space="preserve">variables </w:t>
      </w:r>
      <w:r w:rsidR="00945A47" w:rsidRPr="003F44E9">
        <w:t>(mRNA, miRNA, CpG</w:t>
      </w:r>
      <w:r w:rsidR="000A0BD6">
        <w:t>s,</w:t>
      </w:r>
      <w:r w:rsidR="00945A47" w:rsidRPr="003F44E9">
        <w:t xml:space="preserve"> proteins, metabolites, etc.) that </w:t>
      </w:r>
      <w:r w:rsidR="0014316E" w:rsidRPr="003F44E9">
        <w:t xml:space="preserve">explain and reliably classify </w:t>
      </w:r>
      <w:r w:rsidR="00945A47" w:rsidRPr="003F44E9">
        <w:t>disease sub-group</w:t>
      </w:r>
      <w:r w:rsidR="00A320D6" w:rsidRPr="003F44E9">
        <w:t>s</w:t>
      </w:r>
      <w:r w:rsidR="00945A47" w:rsidRPr="003F44E9">
        <w:t xml:space="preserve"> or phenotype</w:t>
      </w:r>
      <w:r w:rsidR="0014316E" w:rsidRPr="003F44E9">
        <w:t>s</w:t>
      </w:r>
      <w:r w:rsidR="00945A47" w:rsidRPr="003F44E9">
        <w:t xml:space="preserve"> of interest. </w:t>
      </w:r>
      <w:r w:rsidR="00537993" w:rsidRPr="003F44E9">
        <w:t xml:space="preserve">DIABLO </w:t>
      </w:r>
      <w:r w:rsidR="00974227" w:rsidRPr="003F44E9">
        <w:t>builds on Projection to Latent Structure models (PLS)</w:t>
      </w:r>
      <w:r w:rsidR="002F285E" w:rsidRPr="003F44E9">
        <w:t xml:space="preserve"> </w:t>
      </w:r>
      <w:r w:rsidR="002F285E" w:rsidRPr="003F44E9">
        <w:fldChar w:fldCharType="begin"/>
      </w:r>
      <w:r w:rsidR="00B44CB5">
        <w:instrText xml:space="preserve"> ADDIN ZOTERO_ITEM CSL_CITATION {"citationID":"15ioup8f5l","properties":{"formattedCitation":"[22]","plainCitation":"[22]"},"citationItems":[{"id":956,"uris":["http://zotero.org/users/2545847/items/74QV9BUZ"],"uri":["http://zotero.org/users/2545847/items/74QV9BUZ"],"itemData":{"id":956,"type":"article-journal","title":"Estimation of Principal Components and Related Models by Iterative Least squares","container-title":"Multivariate Analysis","page":"391-420","author":[{"family":"Wold","given":"Herman"}],"issued":{"date-parts":[["1966"]]}}}],"schema":"https://github.com/citation-style-language/schema/raw/master/csl-citation.json"} </w:instrText>
      </w:r>
      <w:r w:rsidR="002F285E" w:rsidRPr="003F44E9">
        <w:fldChar w:fldCharType="separate"/>
      </w:r>
      <w:r w:rsidR="007E4167">
        <w:rPr>
          <w:noProof/>
        </w:rPr>
        <w:t>[22]</w:t>
      </w:r>
      <w:r w:rsidR="002F285E" w:rsidRPr="003F44E9">
        <w:fldChar w:fldCharType="end"/>
      </w:r>
      <w:r w:rsidR="009678AE">
        <w:t xml:space="preserve">, </w:t>
      </w:r>
      <w:r w:rsidR="006C7678">
        <w:t xml:space="preserve">substantially </w:t>
      </w:r>
      <w:r w:rsidR="00974227" w:rsidRPr="003F44E9">
        <w:t>extends</w:t>
      </w:r>
      <w:r w:rsidR="009678AE">
        <w:t xml:space="preserve"> both</w:t>
      </w:r>
      <w:r w:rsidR="00974227" w:rsidRPr="003F44E9">
        <w:t xml:space="preserve"> sparse PLS-Discriminant Analysis </w:t>
      </w:r>
      <w:r w:rsidR="00974227" w:rsidRPr="003F44E9">
        <w:fldChar w:fldCharType="begin"/>
      </w:r>
      <w:r w:rsidR="007E4167">
        <w:instrText xml:space="preserve"> ADDIN ZOTERO_ITEM CSL_CITATION {"citationID":"2m59ni7o5h","properties":{"formattedCitation":"[23]","plainCitation":"[23]"},"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974227" w:rsidRPr="003F44E9">
        <w:fldChar w:fldCharType="separate"/>
      </w:r>
      <w:r w:rsidR="007E4167">
        <w:rPr>
          <w:noProof/>
        </w:rPr>
        <w:t>[23]</w:t>
      </w:r>
      <w:r w:rsidR="00974227" w:rsidRPr="003F44E9">
        <w:fldChar w:fldCharType="end"/>
      </w:r>
      <w:r w:rsidR="00974227" w:rsidRPr="003F44E9">
        <w:t xml:space="preserve"> to </w:t>
      </w:r>
      <w:r w:rsidR="00E33D1B">
        <w:t>multi-</w:t>
      </w:r>
      <w:r w:rsidR="00020884">
        <w:t>omics</w:t>
      </w:r>
      <w:r w:rsidR="0014316E" w:rsidRPr="003F44E9">
        <w:t xml:space="preserve"> analyses</w:t>
      </w:r>
      <w:r w:rsidR="009678AE">
        <w:t xml:space="preserve"> and</w:t>
      </w:r>
      <w:r w:rsidR="00974227" w:rsidRPr="003F44E9">
        <w:t xml:space="preserve"> </w:t>
      </w:r>
      <w:r w:rsidR="00537993" w:rsidRPr="003F44E9">
        <w:t xml:space="preserve">sparse generalized canonical correlation analysis </w:t>
      </w:r>
      <w:r w:rsidR="00537993" w:rsidRPr="003F44E9">
        <w:fldChar w:fldCharType="begin"/>
      </w:r>
      <w:r w:rsidR="007E4167">
        <w:instrText xml:space="preserve"> ADDIN ZOTERO_ITEM CSL_CITATION {"citationID":"p4pfe0ego","properties":{"formattedCitation":"[24]","plainCitation":"[24]"},"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537993" w:rsidRPr="003F44E9">
        <w:fldChar w:fldCharType="separate"/>
      </w:r>
      <w:r w:rsidR="007E4167">
        <w:rPr>
          <w:noProof/>
        </w:rPr>
        <w:t>[24]</w:t>
      </w:r>
      <w:r w:rsidR="00537993" w:rsidRPr="003F44E9">
        <w:fldChar w:fldCharType="end"/>
      </w:r>
      <w:r w:rsidR="00537993" w:rsidRPr="003F44E9">
        <w:t xml:space="preserve"> to a discriminant analysis framework.</w:t>
      </w:r>
      <w:r w:rsidR="00CA7CD4" w:rsidRPr="003F44E9">
        <w:t xml:space="preserve"> </w:t>
      </w:r>
      <w:r w:rsidR="006C7678">
        <w:t>In contrary</w:t>
      </w:r>
      <w:r w:rsidR="006C7678" w:rsidRPr="003F44E9">
        <w:t xml:space="preserve"> </w:t>
      </w:r>
      <w:r w:rsidR="00CA7CD4" w:rsidRPr="003F44E9">
        <w:t xml:space="preserve">to </w:t>
      </w:r>
      <w:r w:rsidR="006C7678">
        <w:t>existing</w:t>
      </w:r>
      <w:r w:rsidR="006C7678" w:rsidRPr="003F44E9">
        <w:t xml:space="preserve"> </w:t>
      </w:r>
      <w:r w:rsidR="00732138" w:rsidRPr="003F44E9">
        <w:t>penalized matrix decomposition methods</w:t>
      </w:r>
      <w:r w:rsidR="009A5A7A" w:rsidRPr="003F44E9">
        <w:t xml:space="preserve"> </w:t>
      </w:r>
      <w:r w:rsidR="009A5A7A" w:rsidRPr="003F44E9">
        <w:fldChar w:fldCharType="begin"/>
      </w:r>
      <w:r w:rsidR="007E4167">
        <w:instrText xml:space="preserve"> ADDIN ZOTERO_ITEM CSL_CITATION {"citationID":"2hk00e89p1","properties":{"formattedCitation":"[25]","plainCitation":"[25]"},"citationItems":[{"id":958,"uris":["http://zotero.org/users/2545847/items/DDS6B89Z"],"uri":["http://zotero.org/users/2545847/items/DDS6B89Z"],"itemData":{"id":958,"type":"article-journal","title":"A penalized matrix decomposition, with applications to sparse principal components and canonical correlation analysis","container-title":"Biostatistics","page":"515-534","volume":"10","issue":"3","source":"CrossRef","URL":"http://biostatistics.oxfordjournals.org/cgi/doi/10.1093/biostatistics/kxp008","DOI":"10.1093/biostatistics/kxp008","ISSN":"1465-4644, 1468-4357","language":"en","author":[{"family":"Witten","given":"D. M."},{"family":"Tibshirani","given":"R."},{"family":"Hastie","given":"T."}],"issued":{"date-parts":[["2009",7,1]]},"accessed":{"date-parts":[["2016",7,27]]}}}],"schema":"https://github.com/citation-style-language/schema/raw/master/csl-citation.json"} </w:instrText>
      </w:r>
      <w:r w:rsidR="009A5A7A" w:rsidRPr="003F44E9">
        <w:fldChar w:fldCharType="separate"/>
      </w:r>
      <w:r w:rsidR="007E4167">
        <w:rPr>
          <w:noProof/>
        </w:rPr>
        <w:t>[25]</w:t>
      </w:r>
      <w:r w:rsidR="009A5A7A" w:rsidRPr="003F44E9">
        <w:fldChar w:fldCharType="end"/>
      </w:r>
      <w:r w:rsidR="00CA7CD4" w:rsidRPr="003F44E9">
        <w:t xml:space="preserve"> DIABLO models and maximizes </w:t>
      </w:r>
      <w:r w:rsidR="003F5A91" w:rsidRPr="003F44E9">
        <w:t xml:space="preserve">the </w:t>
      </w:r>
      <w:r w:rsidR="00CA7CD4" w:rsidRPr="003F44E9">
        <w:t xml:space="preserve">correlation between </w:t>
      </w:r>
      <w:r w:rsidR="0014316E" w:rsidRPr="003F44E9">
        <w:t xml:space="preserve">pairs of </w:t>
      </w:r>
      <w:r w:rsidR="00CA7CD4" w:rsidRPr="00AC1811">
        <w:t>pre-specified</w:t>
      </w:r>
      <w:r w:rsidR="00CA7CD4" w:rsidRPr="003F44E9">
        <w:t xml:space="preserve"> </w:t>
      </w:r>
      <w:r w:rsidR="00020884">
        <w:t>omics</w:t>
      </w:r>
      <w:r w:rsidR="00CA7CD4" w:rsidRPr="003F44E9">
        <w:t xml:space="preserve"> dataset</w:t>
      </w:r>
      <w:r w:rsidR="0014316E" w:rsidRPr="003F44E9">
        <w:t>s</w:t>
      </w:r>
      <w:r w:rsidR="003F5A91" w:rsidRPr="003F44E9">
        <w:t xml:space="preserve"> </w:t>
      </w:r>
      <w:r w:rsidR="009E13F3" w:rsidRPr="003F44E9">
        <w:t xml:space="preserve">to unravel similar functional relationships between those </w:t>
      </w:r>
      <w:r w:rsidR="00020884">
        <w:t>omics</w:t>
      </w:r>
      <w:r w:rsidR="009E13F3" w:rsidRPr="003F44E9">
        <w:t xml:space="preserve"> data </w:t>
      </w:r>
      <w:r w:rsidR="009E13F3" w:rsidRPr="003F44E9">
        <w:fldChar w:fldCharType="begin"/>
      </w:r>
      <w:r w:rsidR="007E4167">
        <w:instrText xml:space="preserve"> ADDIN ZOTERO_ITEM CSL_CITATION {"citationID":"pv414o7hc","properties":{"formattedCitation":"[26]","plainCitation":"[26]"},"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r w:rsidR="009E13F3" w:rsidRPr="003F44E9">
        <w:fldChar w:fldCharType="separate"/>
      </w:r>
      <w:r w:rsidR="007E4167">
        <w:rPr>
          <w:rFonts w:eastAsia="Times New Roman"/>
        </w:rPr>
        <w:t>[26]</w:t>
      </w:r>
      <w:r w:rsidR="009E13F3" w:rsidRPr="003F44E9">
        <w:fldChar w:fldCharType="end"/>
      </w:r>
      <w:r w:rsidR="00F115C9">
        <w:t>.</w:t>
      </w:r>
      <w:r w:rsidR="007D118F">
        <w:t xml:space="preserve"> </w:t>
      </w:r>
      <w:r w:rsidR="00207A96" w:rsidRPr="003F44E9">
        <w:t xml:space="preserve">In addition, </w:t>
      </w:r>
      <w:r w:rsidR="00537993" w:rsidRPr="003F44E9">
        <w:t xml:space="preserve">DIABLO </w:t>
      </w:r>
      <w:r w:rsidR="00974227" w:rsidRPr="003F44E9">
        <w:t xml:space="preserve">provides appealing </w:t>
      </w:r>
      <w:r w:rsidR="00207A96" w:rsidRPr="003F44E9">
        <w:t>features</w:t>
      </w:r>
      <w:r w:rsidR="00974227" w:rsidRPr="003F44E9">
        <w:t xml:space="preserve"> by </w:t>
      </w:r>
      <w:r w:rsidR="00537993" w:rsidRPr="003F44E9">
        <w:t xml:space="preserve">1) allowing the user to specify the number of variables to select from each dataset </w:t>
      </w:r>
      <w:r w:rsidR="00974227" w:rsidRPr="003F44E9">
        <w:t>2) constructing</w:t>
      </w:r>
      <w:r w:rsidR="00537993" w:rsidRPr="003F44E9">
        <w:t xml:space="preserve"> a predictive multi-</w:t>
      </w:r>
      <w:r w:rsidR="00020884">
        <w:t>omics</w:t>
      </w:r>
      <w:r w:rsidR="00537993" w:rsidRPr="003F44E9">
        <w:t xml:space="preserve"> model </w:t>
      </w:r>
      <w:r w:rsidR="00E33D1B">
        <w:t>that can be applied to classify new samples even if some</w:t>
      </w:r>
      <w:r w:rsidR="00537993" w:rsidRPr="003F44E9">
        <w:t xml:space="preserve"> datasets are missing, and </w:t>
      </w:r>
      <w:r w:rsidR="00974227" w:rsidRPr="003F44E9">
        <w:t>by 3) allowing</w:t>
      </w:r>
      <w:r w:rsidR="00537993" w:rsidRPr="003F44E9">
        <w:t xml:space="preserve"> for the assessment of the classification performance of the predictive model. The dimension reduction process enables visualization of </w:t>
      </w:r>
      <w:r w:rsidR="0014316E" w:rsidRPr="003F44E9">
        <w:t xml:space="preserve">the </w:t>
      </w:r>
      <w:r w:rsidR="00537993" w:rsidRPr="003F44E9">
        <w:t>samples</w:t>
      </w:r>
      <w:r w:rsidR="00E33D1B">
        <w:t>,</w:t>
      </w:r>
      <w:r w:rsidR="00537993" w:rsidRPr="003F44E9">
        <w:t xml:space="preserve"> as well </w:t>
      </w:r>
      <w:r w:rsidR="00E33D1B">
        <w:t xml:space="preserve">as </w:t>
      </w:r>
      <w:r w:rsidR="00537993" w:rsidRPr="003F44E9">
        <w:t>biologically relevant variables. DIABLO</w:t>
      </w:r>
      <w:r w:rsidR="008F0CB1" w:rsidRPr="003F44E9">
        <w:t xml:space="preserve"> is a highly flexible </w:t>
      </w:r>
      <w:r w:rsidR="00E33D1B">
        <w:t xml:space="preserve">method that can </w:t>
      </w:r>
      <w:r w:rsidR="00537993" w:rsidRPr="003F44E9">
        <w:t>han</w:t>
      </w:r>
      <w:r w:rsidR="0076282D">
        <w:t>dle classical single time point</w:t>
      </w:r>
      <w:r w:rsidR="00537993" w:rsidRPr="003F44E9">
        <w:t xml:space="preserve"> experimental designs</w:t>
      </w:r>
      <w:r w:rsidR="00E33D1B">
        <w:t>,</w:t>
      </w:r>
      <w:r w:rsidR="00537993" w:rsidRPr="003F44E9">
        <w:t xml:space="preserve"> as well as cross-over or repeated </w:t>
      </w:r>
      <w:r w:rsidR="0014316E" w:rsidRPr="003F44E9">
        <w:t xml:space="preserve">measures study </w:t>
      </w:r>
      <w:r w:rsidR="00537993" w:rsidRPr="003F44E9">
        <w:t>designs</w:t>
      </w:r>
      <w:r w:rsidR="00EE30F6" w:rsidRPr="003F44E9">
        <w:t xml:space="preserve">. </w:t>
      </w:r>
      <w:r w:rsidR="009A5A7A" w:rsidRPr="003F44E9">
        <w:t xml:space="preserve">Modular-based analysis can also be used in conjunction with DIABLO by </w:t>
      </w:r>
      <w:r w:rsidR="0054144C" w:rsidRPr="003F44E9">
        <w:t>inputting</w:t>
      </w:r>
      <w:r w:rsidR="009A5A7A" w:rsidRPr="003F44E9">
        <w:t xml:space="preserve"> </w:t>
      </w:r>
      <w:r w:rsidR="00E33D36" w:rsidRPr="003F44E9">
        <w:t>p</w:t>
      </w:r>
      <w:r w:rsidR="0014316E" w:rsidRPr="003F44E9">
        <w:t xml:space="preserve">athway-based module matrices </w:t>
      </w:r>
      <w:r w:rsidR="0054144C" w:rsidRPr="003F44E9">
        <w:fldChar w:fldCharType="begin"/>
      </w:r>
      <w:r w:rsidR="007E4167">
        <w:instrText xml:space="preserve"> ADDIN ZOTERO_ITEM CSL_CITATION {"citationID":"1kuq8hg3ng","properties":{"formattedCitation":"[11]","plainCitation":"[11]"},"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54144C" w:rsidRPr="003F44E9">
        <w:fldChar w:fldCharType="separate"/>
      </w:r>
      <w:r w:rsidR="007E4167">
        <w:rPr>
          <w:noProof/>
        </w:rPr>
        <w:t>[11]</w:t>
      </w:r>
      <w:r w:rsidR="0054144C" w:rsidRPr="003F44E9">
        <w:fldChar w:fldCharType="end"/>
      </w:r>
      <w:r w:rsidR="00EE30F6" w:rsidRPr="003F44E9">
        <w:t xml:space="preserve"> instead of </w:t>
      </w:r>
      <w:r w:rsidR="00020884">
        <w:t>omics</w:t>
      </w:r>
      <w:r w:rsidR="00EE30F6" w:rsidRPr="003F44E9">
        <w:t xml:space="preserve"> matrices</w:t>
      </w:r>
      <w:r w:rsidR="00E33D36" w:rsidRPr="003F44E9">
        <w:t>.</w:t>
      </w:r>
    </w:p>
    <w:p w14:paraId="406641AE" w14:textId="72F277A6" w:rsidR="001822BD" w:rsidRDefault="000879DF" w:rsidP="001822BD">
      <w:pPr>
        <w:spacing w:line="480" w:lineRule="auto"/>
        <w:ind w:firstLine="720"/>
        <w:jc w:val="both"/>
      </w:pPr>
      <w:r w:rsidRPr="003F44E9">
        <w:t>We demonstrate the ability of DIABLO to select relevant</w:t>
      </w:r>
      <w:r w:rsidR="000068B5" w:rsidRPr="003F44E9">
        <w:t>,</w:t>
      </w:r>
      <w:r w:rsidRPr="003F44E9">
        <w:t xml:space="preserve"> </w:t>
      </w:r>
      <w:r w:rsidRPr="00F115C9">
        <w:t xml:space="preserve">correlated and </w:t>
      </w:r>
      <w:r w:rsidR="000068B5" w:rsidRPr="00F115C9">
        <w:t xml:space="preserve">discriminatory </w:t>
      </w:r>
      <w:r w:rsidRPr="00F115C9">
        <w:t xml:space="preserve">biomarkers, using synthetic data as well as </w:t>
      </w:r>
      <w:r w:rsidR="00D870B1">
        <w:t>multi-</w:t>
      </w:r>
      <w:r w:rsidR="00020884">
        <w:t>omics</w:t>
      </w:r>
      <w:r w:rsidR="00384C75" w:rsidRPr="00F115C9">
        <w:t xml:space="preserve"> </w:t>
      </w:r>
      <w:r w:rsidRPr="00F115C9">
        <w:t>datasets from human breast cancer</w:t>
      </w:r>
      <w:r w:rsidRPr="003F44E9">
        <w:t xml:space="preserve"> and asthma</w:t>
      </w:r>
      <w:r w:rsidR="00D65BEC">
        <w:t xml:space="preserve"> </w:t>
      </w:r>
      <w:r w:rsidR="0076282D">
        <w:t xml:space="preserve">case </w:t>
      </w:r>
      <w:r w:rsidR="00D65BEC">
        <w:t>studies</w:t>
      </w:r>
      <w:r w:rsidR="009A5A7A" w:rsidRPr="003F44E9">
        <w:t>.</w:t>
      </w:r>
      <w:r w:rsidR="00F44201" w:rsidRPr="003F44E9">
        <w:t xml:space="preserve"> </w:t>
      </w:r>
      <w:r w:rsidRPr="003F44E9">
        <w:t xml:space="preserve">In those studies, we integrate up to four </w:t>
      </w:r>
      <w:r w:rsidR="00A81C7A">
        <w:t>omics</w:t>
      </w:r>
      <w:r w:rsidRPr="003F44E9">
        <w:t xml:space="preserve"> </w:t>
      </w:r>
      <w:r w:rsidR="001E1EFC">
        <w:t>datasets</w:t>
      </w:r>
      <w:r w:rsidRPr="003F44E9">
        <w:t xml:space="preserve"> and show that DIABLO has </w:t>
      </w:r>
      <w:r w:rsidR="002F1D1F">
        <w:t>competitive</w:t>
      </w:r>
      <w:r w:rsidR="00F44201" w:rsidRPr="003F44E9">
        <w:t xml:space="preserve"> </w:t>
      </w:r>
      <w:r w:rsidRPr="003F44E9">
        <w:t xml:space="preserve">classification performance with </w:t>
      </w:r>
      <w:r w:rsidR="002B15A0" w:rsidRPr="003F44E9">
        <w:t>existing</w:t>
      </w:r>
      <w:r w:rsidRPr="003F44E9">
        <w:t xml:space="preserve"> </w:t>
      </w:r>
      <w:r w:rsidR="00D65BEC">
        <w:t>single-omics</w:t>
      </w:r>
      <w:r w:rsidR="0076282D">
        <w:t xml:space="preserve"> methods</w:t>
      </w:r>
      <w:r w:rsidR="00F44201" w:rsidRPr="003F44E9">
        <w:t xml:space="preserve"> and </w:t>
      </w:r>
      <w:r w:rsidR="00D870B1">
        <w:lastRenderedPageBreak/>
        <w:t>multi-omics</w:t>
      </w:r>
      <w:r w:rsidR="00F44201" w:rsidRPr="003F44E9">
        <w:t xml:space="preserve"> integrative framewor</w:t>
      </w:r>
      <w:r w:rsidR="009A5A7A" w:rsidRPr="003F44E9">
        <w:t>k</w:t>
      </w:r>
      <w:r w:rsidR="00F44201" w:rsidRPr="003F44E9">
        <w:t>s</w:t>
      </w:r>
      <w:r w:rsidRPr="003F44E9">
        <w:t xml:space="preserve">. Importantly, DIABLO yields improved biological insights </w:t>
      </w:r>
      <w:r w:rsidR="0076282D">
        <w:t>of</w:t>
      </w:r>
      <w:r w:rsidRPr="003F44E9">
        <w:t xml:space="preserve"> multi-</w:t>
      </w:r>
      <w:r w:rsidR="00020884">
        <w:t>omics</w:t>
      </w:r>
      <w:r w:rsidR="0076282D">
        <w:t xml:space="preserve"> signatures </w:t>
      </w:r>
      <w:r w:rsidR="00864E7A" w:rsidRPr="003F44E9">
        <w:t>as we demonstrate in both case studies</w:t>
      </w:r>
      <w:r w:rsidRPr="003F44E9">
        <w:t xml:space="preserve">. </w:t>
      </w:r>
      <w:r w:rsidR="001822BD">
        <w:br w:type="page"/>
      </w:r>
    </w:p>
    <w:p w14:paraId="6CE957F4" w14:textId="67D44FCC" w:rsidR="00BC70E3" w:rsidRDefault="00F94303" w:rsidP="002615AA">
      <w:pPr>
        <w:spacing w:line="480" w:lineRule="auto"/>
        <w:rPr>
          <w:b/>
        </w:rPr>
      </w:pPr>
      <w:r w:rsidRPr="003F44E9">
        <w:rPr>
          <w:b/>
        </w:rPr>
        <w:lastRenderedPageBreak/>
        <w:t>Results</w:t>
      </w:r>
    </w:p>
    <w:p w14:paraId="7B4FFFAC" w14:textId="0F99D407" w:rsidR="00E311A6" w:rsidRDefault="00FD70A7" w:rsidP="00E44582">
      <w:pPr>
        <w:rPr>
          <w:b/>
        </w:rPr>
      </w:pPr>
      <w:r>
        <w:rPr>
          <w:b/>
          <w:noProof/>
        </w:rPr>
        <w:drawing>
          <wp:inline distT="0" distB="0" distL="0" distR="0" wp14:anchorId="4187AF5D" wp14:editId="23D0780A">
            <wp:extent cx="5943600" cy="2976880"/>
            <wp:effectExtent l="0" t="0" r="0" b="0"/>
            <wp:docPr id="15" name="Picture 15" descr="../../diablo/analyses/simulation_study/results/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blo/analyses/simulation_study/results/simulationResults.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7445B59" w14:textId="5E3B2D41" w:rsidR="00282301" w:rsidRPr="00E67A13" w:rsidRDefault="00282301" w:rsidP="00E44582">
      <w:r>
        <w:rPr>
          <w:b/>
        </w:rPr>
        <w:t xml:space="preserve">Figure 2. </w:t>
      </w:r>
      <w:r w:rsidR="00E259F5">
        <w:rPr>
          <w:b/>
        </w:rPr>
        <w:t xml:space="preserve">Error rates and selected variables using DIABLO and other integrative classifiers. </w:t>
      </w:r>
      <w:r w:rsidR="00E259F5" w:rsidRPr="002E1134">
        <w:t>D</w:t>
      </w:r>
      <w:r w:rsidR="00E259F5" w:rsidRPr="00E67A13">
        <w:t>IABLO mod</w:t>
      </w:r>
      <w:r w:rsidR="00AD589A" w:rsidRPr="00E67A13">
        <w:t xml:space="preserve">els with different designs such </w:t>
      </w:r>
      <w:r w:rsidR="00E259F5" w:rsidRPr="00E67A13">
        <w:t>fully connected (</w:t>
      </w:r>
      <w:proofErr w:type="spellStart"/>
      <w:r w:rsidR="00E259F5" w:rsidRPr="00E67A13">
        <w:t>DIABLO_full</w:t>
      </w:r>
      <w:proofErr w:type="spellEnd"/>
      <w:r w:rsidR="00E259F5" w:rsidRPr="00E67A13">
        <w:t xml:space="preserve">) or </w:t>
      </w:r>
      <w:r w:rsidR="00C879E7" w:rsidRPr="00E67A13">
        <w:t>fully unconnected (</w:t>
      </w:r>
      <w:proofErr w:type="spellStart"/>
      <w:r w:rsidR="00C879E7" w:rsidRPr="00E67A13">
        <w:t>DIABLO_null</w:t>
      </w:r>
      <w:proofErr w:type="spellEnd"/>
      <w:r w:rsidR="00C879E7" w:rsidRPr="00E67A13">
        <w:t xml:space="preserve">) </w:t>
      </w:r>
      <w:r w:rsidR="007418C3" w:rsidRPr="00E67A13">
        <w:t>and concatenation and ensemble</w:t>
      </w:r>
      <w:r w:rsidR="00E67A13" w:rsidRPr="00E67A13">
        <w:t xml:space="preserve">-based </w:t>
      </w:r>
      <w:proofErr w:type="spellStart"/>
      <w:r w:rsidR="00E67A13" w:rsidRPr="00E67A13">
        <w:t>sPLSDA</w:t>
      </w:r>
      <w:proofErr w:type="spellEnd"/>
      <w:r w:rsidR="00E67A13" w:rsidRPr="00E67A13">
        <w:t xml:space="preserve"> classifiers</w:t>
      </w:r>
      <w:r w:rsidR="001A4497">
        <w:t xml:space="preserve"> were applied to 3 simulated datasets containing 200 samples (100 in each of the two groups) and 260 variables (30 correlated</w:t>
      </w:r>
      <w:r w:rsidR="00D629D2">
        <w:t xml:space="preserve"> &amp; discriminatory, 30 uncorrelated &amp; discriminatory, 100 correlated &amp; nondiscriminatory and 100 uncorrelated &amp; nondiscriminatory</w:t>
      </w:r>
      <w:r w:rsidR="001A4497">
        <w:t>)</w:t>
      </w:r>
      <w:r w:rsidR="00E67A13" w:rsidRPr="00E67A13">
        <w:t xml:space="preserve">. </w:t>
      </w:r>
      <w:r w:rsidR="00D629D2">
        <w:t>Multi-</w:t>
      </w:r>
      <w:proofErr w:type="spellStart"/>
      <w:r w:rsidR="00D629D2">
        <w:t>omic</w:t>
      </w:r>
      <w:proofErr w:type="spellEnd"/>
      <w:r w:rsidR="00D629D2">
        <w:t xml:space="preserve"> panels were identified using each integrative classifier retaining 90 variables. </w:t>
      </w:r>
      <w:r w:rsidR="00E67A13" w:rsidRPr="00E67A13">
        <w:t xml:space="preserve">A) </w:t>
      </w:r>
      <w:r w:rsidR="00A12B83">
        <w:t>Error rate</w:t>
      </w:r>
      <w:r w:rsidR="00D629D2">
        <w:t>s</w:t>
      </w:r>
      <w:r w:rsidR="00A12B83">
        <w:t xml:space="preserve"> of integrative classifiers using a 10-fold cross-validation averaged over 50 simulations for a grid of noise and fold-change values. </w:t>
      </w:r>
      <w:r w:rsidR="00D629D2">
        <w:t>The dashed line would correspond to a classifier with random predictions (error rate = 50%).</w:t>
      </w:r>
      <w:r w:rsidR="00C36369">
        <w:t xml:space="preserve"> All integrative panels perform similarly with the exception of </w:t>
      </w:r>
      <w:proofErr w:type="spellStart"/>
      <w:r w:rsidR="00C36369">
        <w:t>DIABLO_full</w:t>
      </w:r>
      <w:proofErr w:type="spellEnd"/>
      <w:r w:rsidR="00C36369">
        <w:t xml:space="preserve"> which consistently had a higher error rate.</w:t>
      </w:r>
      <w:r w:rsidR="00D629D2">
        <w:t xml:space="preserve"> </w:t>
      </w:r>
      <w:r w:rsidR="00A12B83">
        <w:t xml:space="preserve">B) </w:t>
      </w:r>
      <w:r w:rsidR="00D629D2">
        <w:t>The types of variables selected in each of the multi-</w:t>
      </w:r>
      <w:proofErr w:type="spellStart"/>
      <w:r w:rsidR="00D629D2">
        <w:t>omic</w:t>
      </w:r>
      <w:proofErr w:type="spellEnd"/>
      <w:r w:rsidR="00D629D2">
        <w:t xml:space="preserve"> panels consisting of 90 variables.</w:t>
      </w:r>
      <w:r w:rsidR="00C36369">
        <w:t xml:space="preserve"> </w:t>
      </w:r>
      <w:proofErr w:type="spellStart"/>
      <w:r w:rsidR="00C36369">
        <w:t>DIABLO_full</w:t>
      </w:r>
      <w:proofErr w:type="spellEnd"/>
      <w:r w:rsidR="00C36369">
        <w:t xml:space="preserve"> selected mainly variables that were correlated &amp; discriminatory (</w:t>
      </w:r>
      <w:proofErr w:type="spellStart"/>
      <w:r w:rsidR="00C36369">
        <w:t>corDis</w:t>
      </w:r>
      <w:proofErr w:type="spellEnd"/>
      <w:r w:rsidR="004013AB">
        <w:t>, red</w:t>
      </w:r>
      <w:r w:rsidR="00C36369">
        <w:t xml:space="preserve">), whereas </w:t>
      </w:r>
      <w:proofErr w:type="spellStart"/>
      <w:r w:rsidR="00C36369">
        <w:t>DIABLO_null</w:t>
      </w:r>
      <w:proofErr w:type="spellEnd"/>
      <w:r w:rsidR="00C36369">
        <w:t>, concatenation and ensemble selected equally from correlated or uncorrelated discriminatory variables</w:t>
      </w:r>
      <w:r w:rsidR="004013AB">
        <w:t xml:space="preserve"> (</w:t>
      </w:r>
      <w:proofErr w:type="spellStart"/>
      <w:r w:rsidR="004013AB">
        <w:t>corDis</w:t>
      </w:r>
      <w:proofErr w:type="spellEnd"/>
      <w:r w:rsidR="004013AB">
        <w:t xml:space="preserve"> and </w:t>
      </w:r>
      <w:proofErr w:type="spellStart"/>
      <w:r w:rsidR="004013AB">
        <w:t>unCorDis</w:t>
      </w:r>
      <w:proofErr w:type="spellEnd"/>
      <w:r w:rsidR="004013AB">
        <w:t>, red and blue).</w:t>
      </w:r>
    </w:p>
    <w:p w14:paraId="46AE467F" w14:textId="77777777" w:rsidR="00E311A6" w:rsidRPr="002615AA" w:rsidRDefault="00E311A6" w:rsidP="002615AA">
      <w:pPr>
        <w:spacing w:line="480" w:lineRule="auto"/>
        <w:rPr>
          <w:b/>
        </w:rPr>
      </w:pPr>
    </w:p>
    <w:p w14:paraId="2EDF0EE2" w14:textId="16D40B43" w:rsidR="00850385" w:rsidRDefault="00DA5125" w:rsidP="004A6CC1">
      <w:pPr>
        <w:spacing w:line="480" w:lineRule="auto"/>
        <w:jc w:val="both"/>
        <w:rPr>
          <w:b/>
        </w:rPr>
      </w:pPr>
      <w:r>
        <w:rPr>
          <w:b/>
        </w:rPr>
        <w:t xml:space="preserve">DIABLO </w:t>
      </w:r>
      <w:r w:rsidR="006A00C4">
        <w:rPr>
          <w:b/>
        </w:rPr>
        <w:t>provides the flexibility to select correlated, discriminatory or both types of variables</w:t>
      </w:r>
    </w:p>
    <w:p w14:paraId="774318FD" w14:textId="62E39D15" w:rsidR="00F65D93" w:rsidRDefault="007C1ECA" w:rsidP="00396797">
      <w:pPr>
        <w:spacing w:line="480" w:lineRule="auto"/>
        <w:rPr>
          <w:lang w:val="en-CA"/>
        </w:rPr>
      </w:pPr>
      <w:r>
        <w:t>Different</w:t>
      </w:r>
      <w:r w:rsidR="008729B4">
        <w:t xml:space="preserve"> correlation structures </w:t>
      </w:r>
      <w:r>
        <w:t xml:space="preserve">between three high dimensional datasets and a two-group phenotypic variable </w:t>
      </w:r>
      <w:r w:rsidR="008729B4">
        <w:t xml:space="preserve">were </w:t>
      </w:r>
      <w:r w:rsidR="004A6CC1">
        <w:t>simulated</w:t>
      </w:r>
      <w:r>
        <w:t>, resulting in four types of variables</w:t>
      </w:r>
      <w:r w:rsidR="008729B4">
        <w:t>: a) correlated &amp; discriminatory (</w:t>
      </w:r>
      <w:proofErr w:type="spellStart"/>
      <w:r w:rsidR="008729B4">
        <w:t>corDis</w:t>
      </w:r>
      <w:proofErr w:type="spellEnd"/>
      <w:r w:rsidR="008729B4">
        <w:t>), b) correlated &amp; nondiscriminatory (</w:t>
      </w:r>
      <w:proofErr w:type="spellStart"/>
      <w:r w:rsidR="008729B4">
        <w:t>corNonDis</w:t>
      </w:r>
      <w:proofErr w:type="spellEnd"/>
      <w:r w:rsidR="008729B4">
        <w:t xml:space="preserve">), c) uncorrelated &amp; </w:t>
      </w:r>
      <w:r w:rsidR="008729B4">
        <w:lastRenderedPageBreak/>
        <w:t>discriminatory (</w:t>
      </w:r>
      <w:proofErr w:type="spellStart"/>
      <w:r w:rsidR="008729B4">
        <w:t>unCorDis</w:t>
      </w:r>
      <w:proofErr w:type="spellEnd"/>
      <w:r w:rsidR="008729B4">
        <w:t>), b) uncorrelated &amp; non-discriminatory (</w:t>
      </w:r>
      <w:proofErr w:type="spellStart"/>
      <w:r w:rsidR="008729B4">
        <w:t>unCorNonDis</w:t>
      </w:r>
      <w:proofErr w:type="spellEnd"/>
      <w:r w:rsidR="008729B4">
        <w:t>).</w:t>
      </w:r>
      <w:r w:rsidR="0028542A">
        <w:t xml:space="preserve"> </w:t>
      </w:r>
      <w:r>
        <w:t xml:space="preserve">Figure S1 </w:t>
      </w:r>
      <w:r w:rsidR="00C02B08">
        <w:t>is a schematic of the</w:t>
      </w:r>
      <w:r>
        <w:t xml:space="preserve"> correlation structure produced by each set </w:t>
      </w:r>
      <w:r w:rsidR="00C02B08">
        <w:t xml:space="preserve">simulated variables; 30 </w:t>
      </w:r>
      <w:proofErr w:type="spellStart"/>
      <w:r w:rsidR="00C02B08">
        <w:t>corDis</w:t>
      </w:r>
      <w:proofErr w:type="spellEnd"/>
      <w:r w:rsidR="00C02B08">
        <w:t xml:space="preserve">, 30 </w:t>
      </w:r>
      <w:proofErr w:type="spellStart"/>
      <w:r w:rsidR="00C02B08">
        <w:t>unCorDis</w:t>
      </w:r>
      <w:proofErr w:type="spellEnd"/>
      <w:r w:rsidR="00C02B08">
        <w:t xml:space="preserve">, 100 </w:t>
      </w:r>
      <w:proofErr w:type="spellStart"/>
      <w:r w:rsidR="00C02B08">
        <w:t>corNonDis</w:t>
      </w:r>
      <w:proofErr w:type="spellEnd"/>
      <w:r w:rsidR="00C02B08">
        <w:t xml:space="preserve"> and 100 </w:t>
      </w:r>
      <w:proofErr w:type="spellStart"/>
      <w:r w:rsidR="00C02B08">
        <w:t>unCorNonDis</w:t>
      </w:r>
      <w:proofErr w:type="spellEnd"/>
      <w:r w:rsidR="00C02B08">
        <w:t xml:space="preserve"> (more nondiscriminatory variables were generated since all tested methods </w:t>
      </w:r>
      <w:r w:rsidR="00063EB5">
        <w:t>were</w:t>
      </w:r>
      <w:r w:rsidR="00C02B08">
        <w:t xml:space="preserve"> supervised classification algorithms that </w:t>
      </w:r>
      <w:r w:rsidR="00063EB5">
        <w:t xml:space="preserve">also </w:t>
      </w:r>
      <w:r w:rsidR="00C02B08">
        <w:t>perform variable selection).</w:t>
      </w:r>
      <w:r w:rsidR="00AD130F">
        <w:t xml:space="preserve"> </w:t>
      </w:r>
      <w:r w:rsidR="00396797">
        <w:t xml:space="preserve">Three datasets were generated comprising of 200 samples (100 in each group) and 260 variables in each dataset, and three integrative classifiers were applied: DIABLO, a concatenation-based </w:t>
      </w:r>
      <w:proofErr w:type="spellStart"/>
      <w:r w:rsidR="00396797">
        <w:t>sPLSDA</w:t>
      </w:r>
      <w:proofErr w:type="spellEnd"/>
      <w:r w:rsidR="00396797">
        <w:t xml:space="preserve"> classifier and an ensemble of </w:t>
      </w:r>
      <w:proofErr w:type="spellStart"/>
      <w:r w:rsidR="00396797">
        <w:t>sPLSDA</w:t>
      </w:r>
      <w:proofErr w:type="spellEnd"/>
      <w:r w:rsidR="00396797">
        <w:t xml:space="preserve"> classifiers. </w:t>
      </w:r>
      <w:r w:rsidR="004A6CC1">
        <w:rPr>
          <w:lang w:val="en-CA"/>
        </w:rPr>
        <w:t>DIABLO was applied, either with the full or null design (</w:t>
      </w:r>
      <w:proofErr w:type="spellStart"/>
      <w:r w:rsidR="004A6CC1">
        <w:rPr>
          <w:lang w:val="en-CA"/>
        </w:rPr>
        <w:t>DIABLO_full</w:t>
      </w:r>
      <w:proofErr w:type="spellEnd"/>
      <w:r w:rsidR="004A6CC1">
        <w:rPr>
          <w:lang w:val="en-CA"/>
        </w:rPr>
        <w:t xml:space="preserve"> and </w:t>
      </w:r>
      <w:proofErr w:type="spellStart"/>
      <w:r w:rsidR="004A6CC1">
        <w:rPr>
          <w:lang w:val="en-CA"/>
        </w:rPr>
        <w:t>DIABLO_null</w:t>
      </w:r>
      <w:proofErr w:type="spellEnd"/>
      <w:r w:rsidR="004A6CC1">
        <w:rPr>
          <w:lang w:val="en-CA"/>
        </w:rPr>
        <w:t xml:space="preserve">). The full design, connects all datasets in the design matrix (describes the relationship between datasets), whereas the null design does not connect any datasets in the design matrix (similar to the ensemble classifier) (see Methods for complete details). </w:t>
      </w:r>
      <w:r w:rsidR="00F65D93">
        <w:rPr>
          <w:lang w:val="en-CA"/>
        </w:rPr>
        <w:t xml:space="preserve">One component was retained </w:t>
      </w:r>
      <w:r w:rsidR="00396797">
        <w:rPr>
          <w:lang w:val="en-CA"/>
        </w:rPr>
        <w:t>for the</w:t>
      </w:r>
      <w:r w:rsidR="00F65D93">
        <w:rPr>
          <w:lang w:val="en-CA"/>
        </w:rPr>
        <w:t xml:space="preserve"> DIABLO model</w:t>
      </w:r>
      <w:r w:rsidR="00396797">
        <w:rPr>
          <w:lang w:val="en-CA"/>
        </w:rPr>
        <w:t>s</w:t>
      </w:r>
      <w:r w:rsidR="00F65D93">
        <w:rPr>
          <w:lang w:val="en-CA"/>
        </w:rPr>
        <w:t xml:space="preserve">, selecting 30 variables from each dataset for a total of 90 variables. </w:t>
      </w:r>
      <w:r w:rsidR="00396797">
        <w:rPr>
          <w:lang w:val="en-CA"/>
        </w:rPr>
        <w:t>For the concatenation scheme,</w:t>
      </w:r>
      <w:r w:rsidR="00F65D93">
        <w:rPr>
          <w:lang w:val="en-CA"/>
        </w:rPr>
        <w:t xml:space="preserve"> </w:t>
      </w:r>
      <w:r w:rsidR="00396797">
        <w:rPr>
          <w:lang w:val="en-CA"/>
        </w:rPr>
        <w:t>a</w:t>
      </w:r>
      <w:r w:rsidR="00F65D93">
        <w:rPr>
          <w:lang w:val="en-CA"/>
        </w:rPr>
        <w:t xml:space="preserve">ll datasets were concatenated into one matrix containing 200 samples by </w:t>
      </w:r>
      <w:r w:rsidR="00396797">
        <w:rPr>
          <w:lang w:val="en-CA"/>
        </w:rPr>
        <w:t>780 (</w:t>
      </w:r>
      <w:r w:rsidR="00F65D93">
        <w:rPr>
          <w:lang w:val="en-CA"/>
        </w:rPr>
        <w:t>260</w:t>
      </w:r>
      <w:r w:rsidR="00396797">
        <w:rPr>
          <w:lang w:val="en-CA"/>
        </w:rPr>
        <w:t>x3)</w:t>
      </w:r>
      <w:r w:rsidR="00F65D93">
        <w:rPr>
          <w:lang w:val="en-CA"/>
        </w:rPr>
        <w:t xml:space="preserve"> variables and </w:t>
      </w:r>
      <w:proofErr w:type="spellStart"/>
      <w:r w:rsidR="00F65D93">
        <w:rPr>
          <w:lang w:val="en-CA"/>
        </w:rPr>
        <w:t>sPLSDA</w:t>
      </w:r>
      <w:proofErr w:type="spellEnd"/>
      <w:r w:rsidR="00F65D93">
        <w:rPr>
          <w:lang w:val="en-CA"/>
        </w:rPr>
        <w:t xml:space="preserve"> was applied, retaining 1 component and </w:t>
      </w:r>
      <w:r w:rsidR="00396797">
        <w:rPr>
          <w:lang w:val="en-CA"/>
        </w:rPr>
        <w:t xml:space="preserve">selecting </w:t>
      </w:r>
      <w:r w:rsidR="00F65D93">
        <w:rPr>
          <w:lang w:val="en-CA"/>
        </w:rPr>
        <w:t xml:space="preserve">90 variables. For the ensemble-based scheme, a </w:t>
      </w:r>
      <w:proofErr w:type="spellStart"/>
      <w:r w:rsidR="00F65D93">
        <w:rPr>
          <w:lang w:val="en-CA"/>
        </w:rPr>
        <w:t>sPLSDA</w:t>
      </w:r>
      <w:proofErr w:type="spellEnd"/>
      <w:r w:rsidR="00F65D93">
        <w:rPr>
          <w:lang w:val="en-CA"/>
        </w:rPr>
        <w:t xml:space="preserve"> classifier was applied to each dataset separately retaining one component and 30 variables per dataset. The consensus predictions were determined using a majority vote scheme. A 10-fold cross-validation (averaged over 50 simulations) was used to evaluate the performance of each method/scheme</w:t>
      </w:r>
      <w:r w:rsidR="0048670F">
        <w:rPr>
          <w:lang w:val="en-CA"/>
        </w:rPr>
        <w:t xml:space="preserve"> for a grid of noise and fold-change values (increasing values </w:t>
      </w:r>
      <w:r w:rsidR="00674736">
        <w:rPr>
          <w:lang w:val="en-CA"/>
        </w:rPr>
        <w:t>mean increasing discrimination between phenotypic groups)</w:t>
      </w:r>
      <w:r w:rsidR="00F65D93">
        <w:rPr>
          <w:lang w:val="en-CA"/>
        </w:rPr>
        <w:t xml:space="preserve">. The average </w:t>
      </w:r>
      <w:r w:rsidR="00F45F9D">
        <w:rPr>
          <w:lang w:val="en-CA"/>
        </w:rPr>
        <w:t>number</w:t>
      </w:r>
      <w:r w:rsidR="00F65D93">
        <w:rPr>
          <w:lang w:val="en-CA"/>
        </w:rPr>
        <w:t xml:space="preserve"> of each type of variable selected in each model was recorded</w:t>
      </w:r>
      <w:r w:rsidR="007A03D8">
        <w:rPr>
          <w:lang w:val="en-CA"/>
        </w:rPr>
        <w:t xml:space="preserve"> (see Additional file 1 for complete details regarding the simulation study)</w:t>
      </w:r>
      <w:r w:rsidR="00F65D93">
        <w:rPr>
          <w:lang w:val="en-CA"/>
        </w:rPr>
        <w:t>.</w:t>
      </w:r>
    </w:p>
    <w:p w14:paraId="7C580E9B" w14:textId="6FD1CE5D" w:rsidR="009E26DF" w:rsidRDefault="007528F4" w:rsidP="009E26DF">
      <w:pPr>
        <w:spacing w:line="480" w:lineRule="auto"/>
        <w:ind w:firstLine="720"/>
        <w:rPr>
          <w:lang w:val="en-CA"/>
        </w:rPr>
      </w:pPr>
      <w:r>
        <w:rPr>
          <w:lang w:val="en-CA"/>
        </w:rPr>
        <w:t xml:space="preserve">The concatenation, ensemble and </w:t>
      </w:r>
      <w:proofErr w:type="spellStart"/>
      <w:r>
        <w:rPr>
          <w:lang w:val="en-CA"/>
        </w:rPr>
        <w:t>DIABLO_null</w:t>
      </w:r>
      <w:proofErr w:type="spellEnd"/>
      <w:r>
        <w:rPr>
          <w:lang w:val="en-CA"/>
        </w:rPr>
        <w:t xml:space="preserve"> classifiers performed similarly across the various noise and fold-change thresholds. </w:t>
      </w:r>
      <w:r w:rsidR="009E26DF">
        <w:rPr>
          <w:lang w:val="en-CA"/>
        </w:rPr>
        <w:t xml:space="preserve">The </w:t>
      </w:r>
      <w:proofErr w:type="spellStart"/>
      <w:r>
        <w:rPr>
          <w:lang w:val="en-CA"/>
        </w:rPr>
        <w:t>DIABLO_full</w:t>
      </w:r>
      <w:proofErr w:type="spellEnd"/>
      <w:r>
        <w:rPr>
          <w:lang w:val="en-CA"/>
        </w:rPr>
        <w:t xml:space="preserve"> </w:t>
      </w:r>
      <w:r w:rsidR="009E26DF">
        <w:rPr>
          <w:lang w:val="en-CA"/>
        </w:rPr>
        <w:t xml:space="preserve">classifier </w:t>
      </w:r>
      <w:r>
        <w:rPr>
          <w:lang w:val="en-CA"/>
        </w:rPr>
        <w:t>consistent</w:t>
      </w:r>
      <w:r w:rsidR="00C458A4">
        <w:rPr>
          <w:lang w:val="en-CA"/>
        </w:rPr>
        <w:t>ly had</w:t>
      </w:r>
      <w:r>
        <w:rPr>
          <w:lang w:val="en-CA"/>
        </w:rPr>
        <w:t xml:space="preserve"> a </w:t>
      </w:r>
      <w:r>
        <w:rPr>
          <w:lang w:val="en-CA"/>
        </w:rPr>
        <w:lastRenderedPageBreak/>
        <w:t>greater error rate compared to the</w:t>
      </w:r>
      <w:r w:rsidR="009E26DF">
        <w:rPr>
          <w:lang w:val="en-CA"/>
        </w:rPr>
        <w:t xml:space="preserve"> other </w:t>
      </w:r>
      <w:r w:rsidR="00FD7769">
        <w:rPr>
          <w:lang w:val="en-CA"/>
        </w:rPr>
        <w:t>approaches</w:t>
      </w:r>
      <w:r w:rsidR="009E26DF">
        <w:rPr>
          <w:lang w:val="en-CA"/>
        </w:rPr>
        <w:t xml:space="preserve">. Further the </w:t>
      </w:r>
      <w:proofErr w:type="spellStart"/>
      <w:r w:rsidR="009E26DF">
        <w:rPr>
          <w:lang w:val="en-CA"/>
        </w:rPr>
        <w:t>DIABLO_full</w:t>
      </w:r>
      <w:proofErr w:type="spellEnd"/>
      <w:r w:rsidR="009E26DF">
        <w:rPr>
          <w:lang w:val="en-CA"/>
        </w:rPr>
        <w:t xml:space="preserve"> classifier consistently selected mostly </w:t>
      </w:r>
      <w:proofErr w:type="spellStart"/>
      <w:r w:rsidR="009E26DF">
        <w:rPr>
          <w:lang w:val="en-CA"/>
        </w:rPr>
        <w:t>corDis</w:t>
      </w:r>
      <w:proofErr w:type="spellEnd"/>
      <w:r w:rsidR="009E26DF">
        <w:rPr>
          <w:lang w:val="en-CA"/>
        </w:rPr>
        <w:t xml:space="preserve"> variables as compared to the other integrative classifiers (Figure 1C). The simulation analysis indic</w:t>
      </w:r>
      <w:r w:rsidR="00FD7769">
        <w:rPr>
          <w:lang w:val="en-CA"/>
        </w:rPr>
        <w:t>ated</w:t>
      </w:r>
      <w:r w:rsidR="009E26DF">
        <w:rPr>
          <w:lang w:val="en-CA"/>
        </w:rPr>
        <w:t xml:space="preserve"> </w:t>
      </w:r>
      <w:r w:rsidR="00FD7769">
        <w:rPr>
          <w:lang w:val="en-CA"/>
        </w:rPr>
        <w:t>a trade-off in the DIABLO models with respect to discrimination and correlation. The DIABLO model</w:t>
      </w:r>
      <w:r w:rsidR="009E26DF">
        <w:rPr>
          <w:lang w:val="en-CA"/>
        </w:rPr>
        <w:t xml:space="preserve"> </w:t>
      </w:r>
      <w:r w:rsidR="00FD7769">
        <w:rPr>
          <w:lang w:val="en-CA"/>
        </w:rPr>
        <w:t>could</w:t>
      </w:r>
      <w:r w:rsidR="009E26DF">
        <w:rPr>
          <w:lang w:val="en-CA"/>
        </w:rPr>
        <w:t xml:space="preserve"> be shifted towards a discriminant mode</w:t>
      </w:r>
      <w:r w:rsidR="00FD7769">
        <w:rPr>
          <w:lang w:val="en-CA"/>
        </w:rPr>
        <w:t>l which selects more discriminatory</w:t>
      </w:r>
      <w:r w:rsidR="009E26DF">
        <w:rPr>
          <w:lang w:val="en-CA"/>
        </w:rPr>
        <w:t xml:space="preserve"> variables (</w:t>
      </w:r>
      <w:r w:rsidR="00FD7769">
        <w:rPr>
          <w:lang w:val="en-CA"/>
        </w:rPr>
        <w:t xml:space="preserve">reduced correlation between blocks, </w:t>
      </w:r>
      <w:r w:rsidR="009E26DF">
        <w:rPr>
          <w:lang w:val="en-CA"/>
        </w:rPr>
        <w:t xml:space="preserve">null </w:t>
      </w:r>
      <w:r w:rsidR="00FD7769">
        <w:rPr>
          <w:lang w:val="en-CA"/>
        </w:rPr>
        <w:t>design) or towards a correlated</w:t>
      </w:r>
      <w:r w:rsidR="009E26DF">
        <w:rPr>
          <w:lang w:val="en-CA"/>
        </w:rPr>
        <w:t xml:space="preserve"> model which selects greater number of correlated variables (full design) at the cost of a </w:t>
      </w:r>
      <w:r w:rsidR="00FD7769">
        <w:rPr>
          <w:lang w:val="en-CA"/>
        </w:rPr>
        <w:t>higher</w:t>
      </w:r>
      <w:r w:rsidR="009E26DF">
        <w:rPr>
          <w:lang w:val="en-CA"/>
        </w:rPr>
        <w:t xml:space="preserve"> error rate. However, since DIABLO aims to explain the correlation structure between biological layers, the variables selected via the </w:t>
      </w:r>
      <w:proofErr w:type="spellStart"/>
      <w:r w:rsidR="00002BBB">
        <w:rPr>
          <w:lang w:val="en-CA"/>
        </w:rPr>
        <w:t>DIABLO_full</w:t>
      </w:r>
      <w:proofErr w:type="spellEnd"/>
      <w:r w:rsidR="00002BBB">
        <w:rPr>
          <w:lang w:val="en-CA"/>
        </w:rPr>
        <w:t xml:space="preserve"> model</w:t>
      </w:r>
      <w:r w:rsidR="009E26DF">
        <w:rPr>
          <w:lang w:val="en-CA"/>
        </w:rPr>
        <w:t xml:space="preserve"> may provide a balance between important biological insights and prediction accuracy.</w:t>
      </w:r>
    </w:p>
    <w:p w14:paraId="0C75A376" w14:textId="77777777" w:rsidR="004A6CC1" w:rsidRDefault="004A6CC1" w:rsidP="00F21B8F">
      <w:pPr>
        <w:spacing w:line="480" w:lineRule="auto"/>
        <w:rPr>
          <w:lang w:val="en-CA"/>
        </w:rPr>
      </w:pPr>
    </w:p>
    <w:p w14:paraId="044A7538" w14:textId="71BEEDEF" w:rsidR="00DA55F9" w:rsidRDefault="009B5B78" w:rsidP="00F21B8F">
      <w:pPr>
        <w:spacing w:line="480" w:lineRule="auto"/>
        <w:rPr>
          <w:b/>
        </w:rPr>
      </w:pPr>
      <w:r w:rsidRPr="009B5B78">
        <w:rPr>
          <w:b/>
        </w:rPr>
        <w:t xml:space="preserve">DIABLO provides superior biological enrichment by identifying differential molecular </w:t>
      </w:r>
      <w:commentRangeStart w:id="5"/>
      <w:r w:rsidRPr="009B5B78">
        <w:rPr>
          <w:b/>
        </w:rPr>
        <w:t>networks</w:t>
      </w:r>
      <w:commentRangeEnd w:id="5"/>
      <w:r w:rsidR="0012139C">
        <w:rPr>
          <w:rStyle w:val="CommentReference"/>
          <w:rFonts w:asciiTheme="minorHAnsi" w:eastAsiaTheme="minorEastAsia" w:hAnsiTheme="minorHAnsi" w:cstheme="minorBidi"/>
        </w:rPr>
        <w:commentReference w:id="5"/>
      </w:r>
      <w:r w:rsidR="0012139C">
        <w:rPr>
          <w:b/>
        </w:rPr>
        <w:t xml:space="preserve"> </w:t>
      </w:r>
    </w:p>
    <w:p w14:paraId="1D50D496" w14:textId="1EF43060" w:rsidR="00B3486B" w:rsidRPr="00D46FD9" w:rsidRDefault="00824C25" w:rsidP="00D46FD9">
      <w:pPr>
        <w:spacing w:line="480" w:lineRule="auto"/>
        <w:rPr>
          <w:lang w:val="en-CA"/>
        </w:rPr>
      </w:pPr>
      <w:r>
        <w:rPr>
          <w:lang w:val="en-CA"/>
        </w:rPr>
        <w:t>The ability of the DIABLO model (</w:t>
      </w:r>
      <w:proofErr w:type="spellStart"/>
      <w:r>
        <w:rPr>
          <w:lang w:val="en-CA"/>
        </w:rPr>
        <w:t>DIABLO_full</w:t>
      </w:r>
      <w:proofErr w:type="spellEnd"/>
      <w:r>
        <w:rPr>
          <w:lang w:val="en-CA"/>
        </w:rPr>
        <w:t>)</w:t>
      </w:r>
      <w:r w:rsidR="00B3486B">
        <w:rPr>
          <w:lang w:val="en-CA"/>
        </w:rPr>
        <w:t xml:space="preserve"> to explain the correlation structure between </w:t>
      </w:r>
      <w:r>
        <w:rPr>
          <w:lang w:val="en-CA"/>
        </w:rPr>
        <w:t>dataset</w:t>
      </w:r>
      <w:r w:rsidR="00B3486B">
        <w:rPr>
          <w:lang w:val="en-CA"/>
        </w:rPr>
        <w:t xml:space="preserve">s (albeit with a compromise in the classifier performance), may </w:t>
      </w:r>
      <w:r>
        <w:rPr>
          <w:lang w:val="en-CA"/>
        </w:rPr>
        <w:t>improve the biological plausibility of multi-</w:t>
      </w:r>
      <w:proofErr w:type="spellStart"/>
      <w:r>
        <w:rPr>
          <w:lang w:val="en-CA"/>
        </w:rPr>
        <w:t>omic</w:t>
      </w:r>
      <w:proofErr w:type="spellEnd"/>
      <w:r>
        <w:rPr>
          <w:lang w:val="en-CA"/>
        </w:rPr>
        <w:t xml:space="preserve"> biomarker signatures. I</w:t>
      </w:r>
      <w:r w:rsidR="00B3486B">
        <w:rPr>
          <w:lang w:val="en-CA"/>
        </w:rPr>
        <w:t>n order to explore</w:t>
      </w:r>
      <w:r>
        <w:rPr>
          <w:lang w:val="en-CA"/>
        </w:rPr>
        <w:t xml:space="preserve"> this idea further, we applied various supervised and unsupervised approaches </w:t>
      </w:r>
      <w:r w:rsidR="00B3486B">
        <w:rPr>
          <w:lang w:val="en-CA"/>
        </w:rPr>
        <w:t>to real world datasets and evaluated their biological enrichment and connectivity betwe</w:t>
      </w:r>
      <w:r w:rsidR="005F0261">
        <w:rPr>
          <w:lang w:val="en-CA"/>
        </w:rPr>
        <w:t xml:space="preserve">en variables of different </w:t>
      </w:r>
      <w:proofErr w:type="spellStart"/>
      <w:r w:rsidR="005F0261">
        <w:rPr>
          <w:lang w:val="en-CA"/>
        </w:rPr>
        <w:t>omic</w:t>
      </w:r>
      <w:proofErr w:type="spellEnd"/>
      <w:r w:rsidR="005F0261">
        <w:rPr>
          <w:lang w:val="en-CA"/>
        </w:rPr>
        <w:t xml:space="preserve"> </w:t>
      </w:r>
      <w:r w:rsidR="009B540B">
        <w:rPr>
          <w:lang w:val="en-CA"/>
        </w:rPr>
        <w:t>data-types</w:t>
      </w:r>
      <w:r>
        <w:rPr>
          <w:lang w:val="en-CA"/>
        </w:rPr>
        <w:t xml:space="preserve"> (Table 1)</w:t>
      </w:r>
      <w:r w:rsidR="00B3486B">
        <w:rPr>
          <w:lang w:val="en-CA"/>
        </w:rPr>
        <w:t>.</w:t>
      </w:r>
    </w:p>
    <w:p w14:paraId="3C169486" w14:textId="77777777" w:rsidR="00B3486B" w:rsidRDefault="00B3486B" w:rsidP="00072969"/>
    <w:p w14:paraId="7B76D3EF" w14:textId="4FF0507E" w:rsidR="00BF31FD" w:rsidRPr="00D46FD9" w:rsidRDefault="00BF31FD" w:rsidP="00072969">
      <w:pPr>
        <w:rPr>
          <w:b/>
        </w:rPr>
      </w:pPr>
      <w:r w:rsidRPr="00D46FD9">
        <w:rPr>
          <w:b/>
        </w:rPr>
        <w:t>Table 1. Overview of real world datasets used for benchmarking integrative methods and used in case studies</w:t>
      </w:r>
      <w:r w:rsidR="00D46FD9" w:rsidRPr="00D46FD9">
        <w:rPr>
          <w:b/>
        </w:rPr>
        <w:t>.</w:t>
      </w:r>
    </w:p>
    <w:tbl>
      <w:tblPr>
        <w:tblStyle w:val="TableGrid"/>
        <w:tblW w:w="0" w:type="auto"/>
        <w:tblLook w:val="04A0" w:firstRow="1" w:lastRow="0" w:firstColumn="1" w:lastColumn="0" w:noHBand="0" w:noVBand="1"/>
      </w:tblPr>
      <w:tblGrid>
        <w:gridCol w:w="1737"/>
        <w:gridCol w:w="1520"/>
        <w:gridCol w:w="1070"/>
        <w:gridCol w:w="843"/>
        <w:gridCol w:w="736"/>
        <w:gridCol w:w="747"/>
        <w:gridCol w:w="1436"/>
        <w:gridCol w:w="1487"/>
      </w:tblGrid>
      <w:tr w:rsidR="009A305A" w:rsidRPr="00BF31FD" w14:paraId="6EC65EEC" w14:textId="77777777" w:rsidTr="004D4364">
        <w:tc>
          <w:tcPr>
            <w:tcW w:w="1737" w:type="dxa"/>
            <w:tcBorders>
              <w:top w:val="single" w:sz="36" w:space="0" w:color="auto"/>
              <w:bottom w:val="single" w:sz="36" w:space="0" w:color="auto"/>
            </w:tcBorders>
          </w:tcPr>
          <w:p w14:paraId="1F6FFEFD" w14:textId="14714213" w:rsidR="00AE0D94" w:rsidRPr="001F5B8F" w:rsidRDefault="00BF31FD" w:rsidP="00856CAF">
            <w:pPr>
              <w:jc w:val="center"/>
              <w:rPr>
                <w:b/>
              </w:rPr>
            </w:pPr>
            <w:r w:rsidRPr="001F5B8F">
              <w:rPr>
                <w:b/>
              </w:rPr>
              <w:t>Analysis</w:t>
            </w:r>
          </w:p>
        </w:tc>
        <w:tc>
          <w:tcPr>
            <w:tcW w:w="1520" w:type="dxa"/>
            <w:tcBorders>
              <w:top w:val="single" w:sz="36" w:space="0" w:color="auto"/>
              <w:bottom w:val="single" w:sz="36" w:space="0" w:color="auto"/>
            </w:tcBorders>
          </w:tcPr>
          <w:p w14:paraId="26960268" w14:textId="50E3C8D6" w:rsidR="00AE0D94" w:rsidRPr="001F5B8F" w:rsidRDefault="00BF31FD" w:rsidP="00856CAF">
            <w:pPr>
              <w:jc w:val="center"/>
              <w:rPr>
                <w:b/>
              </w:rPr>
            </w:pPr>
            <w:r w:rsidRPr="001F5B8F">
              <w:rPr>
                <w:b/>
              </w:rPr>
              <w:t>Dataset</w:t>
            </w:r>
          </w:p>
        </w:tc>
        <w:tc>
          <w:tcPr>
            <w:tcW w:w="1070" w:type="dxa"/>
            <w:tcBorders>
              <w:top w:val="single" w:sz="36" w:space="0" w:color="auto"/>
              <w:bottom w:val="single" w:sz="36" w:space="0" w:color="auto"/>
            </w:tcBorders>
          </w:tcPr>
          <w:p w14:paraId="63E72918" w14:textId="755470D1" w:rsidR="00AE0D94" w:rsidRPr="001F5B8F" w:rsidRDefault="00BF31FD" w:rsidP="00856CAF">
            <w:pPr>
              <w:jc w:val="center"/>
              <w:rPr>
                <w:b/>
              </w:rPr>
            </w:pPr>
            <w:r w:rsidRPr="001F5B8F">
              <w:rPr>
                <w:b/>
              </w:rPr>
              <w:t xml:space="preserve">Number of </w:t>
            </w:r>
            <w:r w:rsidR="009A305A" w:rsidRPr="001F5B8F">
              <w:rPr>
                <w:b/>
              </w:rPr>
              <w:t>samples</w:t>
            </w:r>
          </w:p>
        </w:tc>
        <w:tc>
          <w:tcPr>
            <w:tcW w:w="2326" w:type="dxa"/>
            <w:gridSpan w:val="3"/>
            <w:tcBorders>
              <w:top w:val="single" w:sz="36" w:space="0" w:color="auto"/>
              <w:bottom w:val="single" w:sz="36" w:space="0" w:color="auto"/>
            </w:tcBorders>
          </w:tcPr>
          <w:p w14:paraId="36206B57" w14:textId="5D3276B8" w:rsidR="00AE0D94" w:rsidRPr="001F5B8F" w:rsidRDefault="00BF31FD" w:rsidP="00856CAF">
            <w:pPr>
              <w:jc w:val="center"/>
              <w:rPr>
                <w:b/>
              </w:rPr>
            </w:pPr>
            <w:r w:rsidRPr="001F5B8F">
              <w:rPr>
                <w:b/>
              </w:rPr>
              <w:t>Sample size in each subtype</w:t>
            </w:r>
          </w:p>
        </w:tc>
        <w:tc>
          <w:tcPr>
            <w:tcW w:w="1436" w:type="dxa"/>
            <w:tcBorders>
              <w:top w:val="single" w:sz="36" w:space="0" w:color="auto"/>
              <w:bottom w:val="single" w:sz="36" w:space="0" w:color="auto"/>
            </w:tcBorders>
          </w:tcPr>
          <w:p w14:paraId="14C2B87B" w14:textId="751CC2B5" w:rsidR="00AE0D94" w:rsidRPr="001F5B8F" w:rsidRDefault="00BF31FD" w:rsidP="00856CAF">
            <w:pPr>
              <w:jc w:val="center"/>
              <w:rPr>
                <w:b/>
              </w:rPr>
            </w:pPr>
            <w:r w:rsidRPr="001F5B8F">
              <w:rPr>
                <w:b/>
              </w:rPr>
              <w:t>Omics</w:t>
            </w:r>
          </w:p>
        </w:tc>
        <w:tc>
          <w:tcPr>
            <w:tcW w:w="1487" w:type="dxa"/>
            <w:tcBorders>
              <w:top w:val="single" w:sz="36" w:space="0" w:color="auto"/>
              <w:bottom w:val="single" w:sz="36" w:space="0" w:color="auto"/>
            </w:tcBorders>
          </w:tcPr>
          <w:p w14:paraId="0D2C124A" w14:textId="462E25F3" w:rsidR="00AE0D94" w:rsidRPr="001F5B8F" w:rsidRDefault="007D01C7" w:rsidP="00856CAF">
            <w:pPr>
              <w:jc w:val="center"/>
              <w:rPr>
                <w:b/>
              </w:rPr>
            </w:pPr>
            <w:r w:rsidRPr="001F5B8F">
              <w:rPr>
                <w:b/>
              </w:rPr>
              <w:t>Number</w:t>
            </w:r>
            <w:r w:rsidR="00BF31FD" w:rsidRPr="001F5B8F">
              <w:rPr>
                <w:b/>
              </w:rPr>
              <w:t xml:space="preserve"> of variables</w:t>
            </w:r>
          </w:p>
        </w:tc>
      </w:tr>
      <w:tr w:rsidR="001F5B8F" w:rsidRPr="00BF31FD" w14:paraId="2E45FE05" w14:textId="77777777" w:rsidTr="004D4364">
        <w:trPr>
          <w:trHeight w:val="287"/>
        </w:trPr>
        <w:tc>
          <w:tcPr>
            <w:tcW w:w="1737" w:type="dxa"/>
            <w:vMerge w:val="restart"/>
            <w:tcBorders>
              <w:top w:val="single" w:sz="36" w:space="0" w:color="auto"/>
            </w:tcBorders>
          </w:tcPr>
          <w:p w14:paraId="596ADD9E" w14:textId="598EE317" w:rsidR="001F5B8F" w:rsidRPr="001F5B8F" w:rsidRDefault="001F5B8F" w:rsidP="00BF31FD">
            <w:pPr>
              <w:rPr>
                <w:b/>
              </w:rPr>
            </w:pPr>
            <w:r w:rsidRPr="001F5B8F">
              <w:rPr>
                <w:b/>
              </w:rPr>
              <w:t>Benchmarking</w:t>
            </w:r>
            <w:r w:rsidR="00A349D3">
              <w:rPr>
                <w:b/>
              </w:rPr>
              <w:t xml:space="preserve"> </w:t>
            </w:r>
            <w:r w:rsidR="00824C25">
              <w:rPr>
                <w:b/>
              </w:rPr>
              <w:t>cancer</w:t>
            </w:r>
            <w:r w:rsidR="00A349D3">
              <w:rPr>
                <w:b/>
              </w:rPr>
              <w:t xml:space="preserve"> datasets</w:t>
            </w:r>
          </w:p>
          <w:p w14:paraId="4B346CDC" w14:textId="14C56D06" w:rsidR="001F5B8F" w:rsidRPr="001F5B8F" w:rsidRDefault="001F5B8F" w:rsidP="00BF31FD">
            <w:pPr>
              <w:rPr>
                <w:b/>
              </w:rPr>
            </w:pPr>
            <w:r w:rsidRPr="001F5B8F">
              <w:rPr>
                <w:b/>
              </w:rPr>
              <w:t>(Wang et al</w:t>
            </w:r>
            <w:r w:rsidR="00102F92">
              <w:rPr>
                <w:b/>
              </w:rPr>
              <w:t>.</w:t>
            </w:r>
            <w:r w:rsidR="00D379F6">
              <w:rPr>
                <w:b/>
              </w:rPr>
              <w:t xml:space="preserve"> </w:t>
            </w:r>
            <w:r w:rsidR="00D379F6">
              <w:rPr>
                <w:b/>
              </w:rPr>
              <w:fldChar w:fldCharType="begin"/>
            </w:r>
            <w:r w:rsidR="00D379F6">
              <w:rPr>
                <w:b/>
              </w:rPr>
              <w:instrText xml:space="preserve"> ADDIN ZOTERO_ITEM CSL_CITATION {"citationID":"aq1e6oive8","properties":{"formattedCitation":"[27]","plainCitation":"[27]"},"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D379F6">
              <w:rPr>
                <w:b/>
              </w:rPr>
              <w:fldChar w:fldCharType="separate"/>
            </w:r>
            <w:r w:rsidR="00D379F6">
              <w:rPr>
                <w:b/>
                <w:noProof/>
              </w:rPr>
              <w:t>[27]</w:t>
            </w:r>
            <w:r w:rsidR="00D379F6">
              <w:rPr>
                <w:b/>
              </w:rPr>
              <w:fldChar w:fldCharType="end"/>
            </w:r>
            <w:r w:rsidRPr="001F5B8F">
              <w:rPr>
                <w:b/>
              </w:rPr>
              <w:t>)</w:t>
            </w:r>
          </w:p>
        </w:tc>
        <w:tc>
          <w:tcPr>
            <w:tcW w:w="1520" w:type="dxa"/>
            <w:vMerge w:val="restart"/>
            <w:tcBorders>
              <w:top w:val="single" w:sz="36" w:space="0" w:color="auto"/>
            </w:tcBorders>
          </w:tcPr>
          <w:p w14:paraId="78901796" w14:textId="6DAD545C" w:rsidR="001F5B8F" w:rsidRDefault="001F5B8F" w:rsidP="00BF31FD">
            <w:r w:rsidRPr="00BF31FD">
              <w:t>Colon cancer</w:t>
            </w:r>
          </w:p>
          <w:p w14:paraId="354107C5" w14:textId="0FB51D62" w:rsidR="001F5B8F" w:rsidRPr="00BF31FD" w:rsidRDefault="001F5B8F" w:rsidP="00BF31FD"/>
        </w:tc>
        <w:tc>
          <w:tcPr>
            <w:tcW w:w="1070" w:type="dxa"/>
            <w:vMerge w:val="restart"/>
            <w:tcBorders>
              <w:top w:val="single" w:sz="36" w:space="0" w:color="auto"/>
            </w:tcBorders>
          </w:tcPr>
          <w:p w14:paraId="1AD3CDDC" w14:textId="424DCBFC" w:rsidR="001F5B8F" w:rsidRPr="00BF31FD" w:rsidRDefault="001F5B8F" w:rsidP="005D0D9A">
            <w:pPr>
              <w:jc w:val="center"/>
            </w:pPr>
            <w:r>
              <w:t>92</w:t>
            </w:r>
          </w:p>
        </w:tc>
        <w:tc>
          <w:tcPr>
            <w:tcW w:w="2326" w:type="dxa"/>
            <w:gridSpan w:val="3"/>
            <w:vMerge w:val="restart"/>
            <w:tcBorders>
              <w:top w:val="single" w:sz="36" w:space="0" w:color="auto"/>
            </w:tcBorders>
          </w:tcPr>
          <w:p w14:paraId="35AD7C66" w14:textId="77777777" w:rsidR="001F5B8F" w:rsidRDefault="001F5B8F" w:rsidP="005D0D9A">
            <w:pPr>
              <w:jc w:val="center"/>
            </w:pPr>
            <w:r>
              <w:t>High (33)</w:t>
            </w:r>
          </w:p>
          <w:p w14:paraId="4A8D3ABA" w14:textId="27FB87FB" w:rsidR="001F5B8F" w:rsidRPr="00BF31FD" w:rsidRDefault="001F5B8F" w:rsidP="005D0D9A">
            <w:pPr>
              <w:jc w:val="center"/>
            </w:pPr>
            <w:r>
              <w:t>Low (59)</w:t>
            </w:r>
          </w:p>
        </w:tc>
        <w:tc>
          <w:tcPr>
            <w:tcW w:w="1436" w:type="dxa"/>
            <w:tcBorders>
              <w:top w:val="single" w:sz="36" w:space="0" w:color="auto"/>
            </w:tcBorders>
          </w:tcPr>
          <w:p w14:paraId="2712C830" w14:textId="790F28FF" w:rsidR="001F5B8F" w:rsidRPr="00BF31FD" w:rsidRDefault="001F5B8F" w:rsidP="005D0D9A">
            <w:pPr>
              <w:jc w:val="center"/>
            </w:pPr>
            <w:r>
              <w:t>mRNA</w:t>
            </w:r>
          </w:p>
        </w:tc>
        <w:tc>
          <w:tcPr>
            <w:tcW w:w="1487" w:type="dxa"/>
            <w:tcBorders>
              <w:top w:val="single" w:sz="36" w:space="0" w:color="auto"/>
            </w:tcBorders>
          </w:tcPr>
          <w:p w14:paraId="1696B261" w14:textId="339702F3" w:rsidR="001F5B8F" w:rsidRPr="00BF31FD" w:rsidRDefault="005D0D9A" w:rsidP="005D0D9A">
            <w:pPr>
              <w:jc w:val="center"/>
            </w:pPr>
            <w:r>
              <w:t>17,814</w:t>
            </w:r>
          </w:p>
        </w:tc>
      </w:tr>
      <w:tr w:rsidR="001F5B8F" w:rsidRPr="00BF31FD" w14:paraId="548FD213" w14:textId="77777777" w:rsidTr="004D4364">
        <w:trPr>
          <w:trHeight w:val="287"/>
        </w:trPr>
        <w:tc>
          <w:tcPr>
            <w:tcW w:w="1737" w:type="dxa"/>
            <w:vMerge/>
          </w:tcPr>
          <w:p w14:paraId="5D7062A4" w14:textId="77777777" w:rsidR="001F5B8F" w:rsidRPr="001F5B8F" w:rsidRDefault="001F5B8F" w:rsidP="00BF31FD">
            <w:pPr>
              <w:rPr>
                <w:b/>
              </w:rPr>
            </w:pPr>
          </w:p>
        </w:tc>
        <w:tc>
          <w:tcPr>
            <w:tcW w:w="1520" w:type="dxa"/>
            <w:vMerge/>
          </w:tcPr>
          <w:p w14:paraId="3B851907" w14:textId="77777777" w:rsidR="001F5B8F" w:rsidRPr="00BF31FD" w:rsidRDefault="001F5B8F" w:rsidP="00BF31FD"/>
        </w:tc>
        <w:tc>
          <w:tcPr>
            <w:tcW w:w="1070" w:type="dxa"/>
            <w:vMerge/>
          </w:tcPr>
          <w:p w14:paraId="7C1DE726" w14:textId="77777777" w:rsidR="001F5B8F" w:rsidRDefault="001F5B8F" w:rsidP="005D0D9A">
            <w:pPr>
              <w:jc w:val="center"/>
            </w:pPr>
          </w:p>
        </w:tc>
        <w:tc>
          <w:tcPr>
            <w:tcW w:w="2326" w:type="dxa"/>
            <w:gridSpan w:val="3"/>
            <w:vMerge/>
          </w:tcPr>
          <w:p w14:paraId="22399332" w14:textId="77777777" w:rsidR="001F5B8F" w:rsidRDefault="001F5B8F" w:rsidP="005D0D9A">
            <w:pPr>
              <w:jc w:val="center"/>
            </w:pPr>
          </w:p>
        </w:tc>
        <w:tc>
          <w:tcPr>
            <w:tcW w:w="1436" w:type="dxa"/>
          </w:tcPr>
          <w:p w14:paraId="15D09858" w14:textId="452632A5" w:rsidR="001F5B8F" w:rsidRDefault="001F5B8F" w:rsidP="005D0D9A">
            <w:pPr>
              <w:jc w:val="center"/>
            </w:pPr>
            <w:r>
              <w:t>miRNA</w:t>
            </w:r>
          </w:p>
        </w:tc>
        <w:tc>
          <w:tcPr>
            <w:tcW w:w="1487" w:type="dxa"/>
          </w:tcPr>
          <w:p w14:paraId="7E711DC4" w14:textId="11B169AB" w:rsidR="001F5B8F" w:rsidRPr="00BF31FD" w:rsidRDefault="005D0D9A" w:rsidP="005D0D9A">
            <w:pPr>
              <w:jc w:val="center"/>
            </w:pPr>
            <w:r>
              <w:t>312</w:t>
            </w:r>
          </w:p>
        </w:tc>
      </w:tr>
      <w:tr w:rsidR="001F5B8F" w:rsidRPr="00BF31FD" w14:paraId="05D89EF1" w14:textId="77777777" w:rsidTr="004D4364">
        <w:trPr>
          <w:trHeight w:val="287"/>
        </w:trPr>
        <w:tc>
          <w:tcPr>
            <w:tcW w:w="1737" w:type="dxa"/>
            <w:vMerge/>
          </w:tcPr>
          <w:p w14:paraId="2C7B1612" w14:textId="77777777" w:rsidR="001F5B8F" w:rsidRPr="001F5B8F" w:rsidRDefault="001F5B8F" w:rsidP="00BF31FD">
            <w:pPr>
              <w:rPr>
                <w:b/>
              </w:rPr>
            </w:pPr>
          </w:p>
        </w:tc>
        <w:tc>
          <w:tcPr>
            <w:tcW w:w="1520" w:type="dxa"/>
            <w:vMerge/>
          </w:tcPr>
          <w:p w14:paraId="090A6AFD" w14:textId="77777777" w:rsidR="001F5B8F" w:rsidRPr="00BF31FD" w:rsidRDefault="001F5B8F" w:rsidP="00BF31FD"/>
        </w:tc>
        <w:tc>
          <w:tcPr>
            <w:tcW w:w="1070" w:type="dxa"/>
            <w:vMerge/>
          </w:tcPr>
          <w:p w14:paraId="6FB71318" w14:textId="77777777" w:rsidR="001F5B8F" w:rsidRDefault="001F5B8F" w:rsidP="005D0D9A">
            <w:pPr>
              <w:jc w:val="center"/>
            </w:pPr>
          </w:p>
        </w:tc>
        <w:tc>
          <w:tcPr>
            <w:tcW w:w="2326" w:type="dxa"/>
            <w:gridSpan w:val="3"/>
            <w:vMerge/>
          </w:tcPr>
          <w:p w14:paraId="5D647FD8" w14:textId="77777777" w:rsidR="001F5B8F" w:rsidRDefault="001F5B8F" w:rsidP="005D0D9A">
            <w:pPr>
              <w:jc w:val="center"/>
            </w:pPr>
          </w:p>
        </w:tc>
        <w:tc>
          <w:tcPr>
            <w:tcW w:w="1436" w:type="dxa"/>
          </w:tcPr>
          <w:p w14:paraId="738972AF" w14:textId="6F02FCC1" w:rsidR="001F5B8F" w:rsidRDefault="001F5B8F" w:rsidP="005D0D9A">
            <w:pPr>
              <w:jc w:val="center"/>
            </w:pPr>
            <w:r>
              <w:t>CpGs</w:t>
            </w:r>
          </w:p>
        </w:tc>
        <w:tc>
          <w:tcPr>
            <w:tcW w:w="1487" w:type="dxa"/>
          </w:tcPr>
          <w:p w14:paraId="7B018F05" w14:textId="49F3AAA8" w:rsidR="001F5B8F" w:rsidRPr="00BF31FD" w:rsidRDefault="005D0D9A" w:rsidP="005D0D9A">
            <w:pPr>
              <w:jc w:val="center"/>
            </w:pPr>
            <w:r>
              <w:t>13,381</w:t>
            </w:r>
          </w:p>
        </w:tc>
      </w:tr>
      <w:tr w:rsidR="001F5B8F" w:rsidRPr="00BF31FD" w14:paraId="15BBB673" w14:textId="77777777" w:rsidTr="004D4364">
        <w:trPr>
          <w:trHeight w:val="146"/>
        </w:trPr>
        <w:tc>
          <w:tcPr>
            <w:tcW w:w="1737" w:type="dxa"/>
            <w:vMerge/>
          </w:tcPr>
          <w:p w14:paraId="4E2EC3EE" w14:textId="0B90E555" w:rsidR="001F5B8F" w:rsidRPr="001F5B8F" w:rsidRDefault="001F5B8F" w:rsidP="00BF31FD">
            <w:pPr>
              <w:rPr>
                <w:b/>
              </w:rPr>
            </w:pPr>
          </w:p>
        </w:tc>
        <w:tc>
          <w:tcPr>
            <w:tcW w:w="1520" w:type="dxa"/>
            <w:vMerge w:val="restart"/>
          </w:tcPr>
          <w:p w14:paraId="731F718D" w14:textId="32350062" w:rsidR="001F5B8F" w:rsidRPr="00BF31FD" w:rsidRDefault="001F5B8F" w:rsidP="00BF31FD">
            <w:r w:rsidRPr="00BF31FD">
              <w:t>Kidney cancer</w:t>
            </w:r>
          </w:p>
        </w:tc>
        <w:tc>
          <w:tcPr>
            <w:tcW w:w="1070" w:type="dxa"/>
            <w:vMerge w:val="restart"/>
          </w:tcPr>
          <w:p w14:paraId="1854243D" w14:textId="2A7A64A7" w:rsidR="001F5B8F" w:rsidRPr="00BF31FD" w:rsidRDefault="001F5B8F" w:rsidP="005D0D9A">
            <w:pPr>
              <w:jc w:val="center"/>
            </w:pPr>
            <w:r>
              <w:t>122</w:t>
            </w:r>
          </w:p>
        </w:tc>
        <w:tc>
          <w:tcPr>
            <w:tcW w:w="2326" w:type="dxa"/>
            <w:gridSpan w:val="3"/>
            <w:vMerge w:val="restart"/>
          </w:tcPr>
          <w:p w14:paraId="63BCE737" w14:textId="4D0ACC7E" w:rsidR="001F5B8F" w:rsidRDefault="001F5B8F" w:rsidP="005D0D9A">
            <w:pPr>
              <w:jc w:val="center"/>
            </w:pPr>
            <w:r>
              <w:t>High (61)</w:t>
            </w:r>
          </w:p>
          <w:p w14:paraId="6EFEEEEE" w14:textId="16F72673" w:rsidR="001F5B8F" w:rsidRPr="00BF31FD" w:rsidRDefault="001F5B8F" w:rsidP="005D0D9A">
            <w:pPr>
              <w:jc w:val="center"/>
            </w:pPr>
            <w:r>
              <w:t>Low (61)</w:t>
            </w:r>
          </w:p>
        </w:tc>
        <w:tc>
          <w:tcPr>
            <w:tcW w:w="1436" w:type="dxa"/>
          </w:tcPr>
          <w:p w14:paraId="45211832" w14:textId="41A5484B" w:rsidR="001F5B8F" w:rsidRPr="00BF31FD" w:rsidRDefault="001F5B8F" w:rsidP="005D0D9A">
            <w:pPr>
              <w:jc w:val="center"/>
            </w:pPr>
            <w:r>
              <w:t>mRNA</w:t>
            </w:r>
          </w:p>
        </w:tc>
        <w:tc>
          <w:tcPr>
            <w:tcW w:w="1487" w:type="dxa"/>
          </w:tcPr>
          <w:p w14:paraId="21AA1A32" w14:textId="1FF18061" w:rsidR="001F5B8F" w:rsidRPr="00BF31FD" w:rsidRDefault="005D0D9A" w:rsidP="005D0D9A">
            <w:pPr>
              <w:jc w:val="center"/>
            </w:pPr>
            <w:r>
              <w:t>17,665</w:t>
            </w:r>
          </w:p>
        </w:tc>
      </w:tr>
      <w:tr w:rsidR="001F5B8F" w:rsidRPr="00BF31FD" w14:paraId="5B01BF82" w14:textId="77777777" w:rsidTr="004D4364">
        <w:trPr>
          <w:trHeight w:val="146"/>
        </w:trPr>
        <w:tc>
          <w:tcPr>
            <w:tcW w:w="1737" w:type="dxa"/>
            <w:vMerge/>
          </w:tcPr>
          <w:p w14:paraId="292166F0" w14:textId="77777777" w:rsidR="001F5B8F" w:rsidRPr="001F5B8F" w:rsidRDefault="001F5B8F" w:rsidP="00BF31FD">
            <w:pPr>
              <w:rPr>
                <w:b/>
              </w:rPr>
            </w:pPr>
          </w:p>
        </w:tc>
        <w:tc>
          <w:tcPr>
            <w:tcW w:w="1520" w:type="dxa"/>
            <w:vMerge/>
          </w:tcPr>
          <w:p w14:paraId="0176C734" w14:textId="77777777" w:rsidR="001F5B8F" w:rsidRPr="00BF31FD" w:rsidRDefault="001F5B8F" w:rsidP="00BF31FD"/>
        </w:tc>
        <w:tc>
          <w:tcPr>
            <w:tcW w:w="1070" w:type="dxa"/>
            <w:vMerge/>
          </w:tcPr>
          <w:p w14:paraId="44C4CA57" w14:textId="77777777" w:rsidR="001F5B8F" w:rsidRDefault="001F5B8F" w:rsidP="005D0D9A">
            <w:pPr>
              <w:jc w:val="center"/>
            </w:pPr>
          </w:p>
        </w:tc>
        <w:tc>
          <w:tcPr>
            <w:tcW w:w="2326" w:type="dxa"/>
            <w:gridSpan w:val="3"/>
            <w:vMerge/>
          </w:tcPr>
          <w:p w14:paraId="4C934B24" w14:textId="77777777" w:rsidR="001F5B8F" w:rsidRDefault="001F5B8F" w:rsidP="005D0D9A">
            <w:pPr>
              <w:jc w:val="center"/>
            </w:pPr>
          </w:p>
        </w:tc>
        <w:tc>
          <w:tcPr>
            <w:tcW w:w="1436" w:type="dxa"/>
          </w:tcPr>
          <w:p w14:paraId="49B679B9" w14:textId="7CD33C02" w:rsidR="001F5B8F" w:rsidRPr="00BF31FD" w:rsidRDefault="001F5B8F" w:rsidP="005D0D9A">
            <w:pPr>
              <w:jc w:val="center"/>
            </w:pPr>
            <w:r>
              <w:t>miRNA</w:t>
            </w:r>
          </w:p>
        </w:tc>
        <w:tc>
          <w:tcPr>
            <w:tcW w:w="1487" w:type="dxa"/>
          </w:tcPr>
          <w:p w14:paraId="78687948" w14:textId="22A344A7" w:rsidR="001F5B8F" w:rsidRPr="00BF31FD" w:rsidRDefault="005D0D9A" w:rsidP="005D0D9A">
            <w:pPr>
              <w:jc w:val="center"/>
            </w:pPr>
            <w:r>
              <w:t>329</w:t>
            </w:r>
          </w:p>
        </w:tc>
      </w:tr>
      <w:tr w:rsidR="001F5B8F" w:rsidRPr="00BF31FD" w14:paraId="0310A427" w14:textId="77777777" w:rsidTr="004D4364">
        <w:trPr>
          <w:trHeight w:val="146"/>
        </w:trPr>
        <w:tc>
          <w:tcPr>
            <w:tcW w:w="1737" w:type="dxa"/>
            <w:vMerge/>
          </w:tcPr>
          <w:p w14:paraId="6D1CBDE8" w14:textId="77777777" w:rsidR="001F5B8F" w:rsidRPr="001F5B8F" w:rsidRDefault="001F5B8F" w:rsidP="00BF31FD">
            <w:pPr>
              <w:rPr>
                <w:b/>
              </w:rPr>
            </w:pPr>
          </w:p>
        </w:tc>
        <w:tc>
          <w:tcPr>
            <w:tcW w:w="1520" w:type="dxa"/>
            <w:vMerge/>
          </w:tcPr>
          <w:p w14:paraId="02AE6BC4" w14:textId="77777777" w:rsidR="001F5B8F" w:rsidRPr="00BF31FD" w:rsidRDefault="001F5B8F" w:rsidP="00BF31FD"/>
        </w:tc>
        <w:tc>
          <w:tcPr>
            <w:tcW w:w="1070" w:type="dxa"/>
            <w:vMerge/>
          </w:tcPr>
          <w:p w14:paraId="7868E2B1" w14:textId="77777777" w:rsidR="001F5B8F" w:rsidRDefault="001F5B8F" w:rsidP="005D0D9A">
            <w:pPr>
              <w:jc w:val="center"/>
            </w:pPr>
          </w:p>
        </w:tc>
        <w:tc>
          <w:tcPr>
            <w:tcW w:w="2326" w:type="dxa"/>
            <w:gridSpan w:val="3"/>
            <w:vMerge/>
          </w:tcPr>
          <w:p w14:paraId="6ACD8BBF" w14:textId="77777777" w:rsidR="001F5B8F" w:rsidRDefault="001F5B8F" w:rsidP="005D0D9A">
            <w:pPr>
              <w:jc w:val="center"/>
            </w:pPr>
          </w:p>
        </w:tc>
        <w:tc>
          <w:tcPr>
            <w:tcW w:w="1436" w:type="dxa"/>
          </w:tcPr>
          <w:p w14:paraId="6A77216F" w14:textId="4EB225F7" w:rsidR="001F5B8F" w:rsidRPr="00BF31FD" w:rsidRDefault="001F5B8F" w:rsidP="005D0D9A">
            <w:pPr>
              <w:jc w:val="center"/>
            </w:pPr>
            <w:r>
              <w:t>CpGs</w:t>
            </w:r>
          </w:p>
        </w:tc>
        <w:tc>
          <w:tcPr>
            <w:tcW w:w="1487" w:type="dxa"/>
          </w:tcPr>
          <w:p w14:paraId="774A93AF" w14:textId="15312DC1" w:rsidR="001F5B8F" w:rsidRPr="00BF31FD" w:rsidRDefault="005D0D9A" w:rsidP="005D0D9A">
            <w:pPr>
              <w:jc w:val="center"/>
            </w:pPr>
            <w:r>
              <w:t>13,680</w:t>
            </w:r>
          </w:p>
        </w:tc>
      </w:tr>
      <w:tr w:rsidR="001F5B8F" w:rsidRPr="00BF31FD" w14:paraId="3832C18F" w14:textId="77777777" w:rsidTr="004D4364">
        <w:trPr>
          <w:trHeight w:val="146"/>
        </w:trPr>
        <w:tc>
          <w:tcPr>
            <w:tcW w:w="1737" w:type="dxa"/>
            <w:vMerge/>
          </w:tcPr>
          <w:p w14:paraId="5D531BCA" w14:textId="77777777" w:rsidR="001F5B8F" w:rsidRPr="001F5B8F" w:rsidRDefault="001F5B8F" w:rsidP="00BF31FD">
            <w:pPr>
              <w:rPr>
                <w:b/>
              </w:rPr>
            </w:pPr>
          </w:p>
        </w:tc>
        <w:tc>
          <w:tcPr>
            <w:tcW w:w="1520" w:type="dxa"/>
            <w:vMerge w:val="restart"/>
          </w:tcPr>
          <w:p w14:paraId="585DEF32" w14:textId="2084BE49" w:rsidR="001F5B8F" w:rsidRPr="00BF31FD" w:rsidRDefault="00CC4D8B" w:rsidP="00BF31FD">
            <w:r>
              <w:t>Glioblastom</w:t>
            </w:r>
            <w:r w:rsidR="001F5B8F" w:rsidRPr="00BF31FD">
              <w:t>a</w:t>
            </w:r>
          </w:p>
        </w:tc>
        <w:tc>
          <w:tcPr>
            <w:tcW w:w="1070" w:type="dxa"/>
            <w:vMerge w:val="restart"/>
          </w:tcPr>
          <w:p w14:paraId="26AE30B3" w14:textId="0B9102D1" w:rsidR="001F5B8F" w:rsidRPr="00BF31FD" w:rsidRDefault="001F5B8F" w:rsidP="005D0D9A">
            <w:pPr>
              <w:jc w:val="center"/>
            </w:pPr>
            <w:r>
              <w:t>213</w:t>
            </w:r>
          </w:p>
        </w:tc>
        <w:tc>
          <w:tcPr>
            <w:tcW w:w="2326" w:type="dxa"/>
            <w:gridSpan w:val="3"/>
            <w:vMerge w:val="restart"/>
          </w:tcPr>
          <w:p w14:paraId="618D8F83" w14:textId="316C1DD6" w:rsidR="001F5B8F" w:rsidRDefault="001F5B8F" w:rsidP="005D0D9A">
            <w:pPr>
              <w:jc w:val="center"/>
            </w:pPr>
            <w:r>
              <w:t>High (105)</w:t>
            </w:r>
          </w:p>
          <w:p w14:paraId="038F0D36" w14:textId="7FBBD4AD" w:rsidR="001F5B8F" w:rsidRPr="00BF31FD" w:rsidRDefault="001F5B8F" w:rsidP="005D0D9A">
            <w:pPr>
              <w:jc w:val="center"/>
            </w:pPr>
            <w:r>
              <w:t>Low (108)</w:t>
            </w:r>
          </w:p>
        </w:tc>
        <w:tc>
          <w:tcPr>
            <w:tcW w:w="1436" w:type="dxa"/>
          </w:tcPr>
          <w:p w14:paraId="21FA7D5A" w14:textId="762DC790" w:rsidR="001F5B8F" w:rsidRPr="00BF31FD" w:rsidRDefault="001F5B8F" w:rsidP="005D0D9A">
            <w:pPr>
              <w:jc w:val="center"/>
            </w:pPr>
            <w:r>
              <w:t>mRNA</w:t>
            </w:r>
          </w:p>
        </w:tc>
        <w:tc>
          <w:tcPr>
            <w:tcW w:w="1487" w:type="dxa"/>
          </w:tcPr>
          <w:p w14:paraId="21A7AA08" w14:textId="7FD5ECA4" w:rsidR="001F5B8F" w:rsidRPr="00BF31FD" w:rsidRDefault="005D0D9A" w:rsidP="005D0D9A">
            <w:pPr>
              <w:jc w:val="center"/>
            </w:pPr>
            <w:r>
              <w:t>12,042</w:t>
            </w:r>
          </w:p>
        </w:tc>
      </w:tr>
      <w:tr w:rsidR="001F5B8F" w:rsidRPr="00BF31FD" w14:paraId="687C262A" w14:textId="77777777" w:rsidTr="004D4364">
        <w:trPr>
          <w:trHeight w:val="146"/>
        </w:trPr>
        <w:tc>
          <w:tcPr>
            <w:tcW w:w="1737" w:type="dxa"/>
            <w:vMerge/>
          </w:tcPr>
          <w:p w14:paraId="3F4F22A0" w14:textId="77777777" w:rsidR="001F5B8F" w:rsidRPr="001F5B8F" w:rsidRDefault="001F5B8F" w:rsidP="00BF31FD">
            <w:pPr>
              <w:rPr>
                <w:b/>
              </w:rPr>
            </w:pPr>
          </w:p>
        </w:tc>
        <w:tc>
          <w:tcPr>
            <w:tcW w:w="1520" w:type="dxa"/>
            <w:vMerge/>
          </w:tcPr>
          <w:p w14:paraId="59F038AD" w14:textId="77777777" w:rsidR="001F5B8F" w:rsidRPr="00BF31FD" w:rsidRDefault="001F5B8F" w:rsidP="00BF31FD"/>
        </w:tc>
        <w:tc>
          <w:tcPr>
            <w:tcW w:w="1070" w:type="dxa"/>
            <w:vMerge/>
          </w:tcPr>
          <w:p w14:paraId="6FBB3BE8" w14:textId="77777777" w:rsidR="001F5B8F" w:rsidRDefault="001F5B8F" w:rsidP="005D0D9A">
            <w:pPr>
              <w:jc w:val="center"/>
            </w:pPr>
          </w:p>
        </w:tc>
        <w:tc>
          <w:tcPr>
            <w:tcW w:w="2326" w:type="dxa"/>
            <w:gridSpan w:val="3"/>
            <w:vMerge/>
          </w:tcPr>
          <w:p w14:paraId="7CF6252B" w14:textId="77777777" w:rsidR="001F5B8F" w:rsidRDefault="001F5B8F" w:rsidP="005D0D9A">
            <w:pPr>
              <w:jc w:val="center"/>
            </w:pPr>
          </w:p>
        </w:tc>
        <w:tc>
          <w:tcPr>
            <w:tcW w:w="1436" w:type="dxa"/>
          </w:tcPr>
          <w:p w14:paraId="09FCE66C" w14:textId="554DDE3D" w:rsidR="001F5B8F" w:rsidRPr="00BF31FD" w:rsidRDefault="001F5B8F" w:rsidP="005D0D9A">
            <w:pPr>
              <w:jc w:val="center"/>
            </w:pPr>
            <w:r>
              <w:t>miRNA</w:t>
            </w:r>
          </w:p>
        </w:tc>
        <w:tc>
          <w:tcPr>
            <w:tcW w:w="1487" w:type="dxa"/>
          </w:tcPr>
          <w:p w14:paraId="46208431" w14:textId="5B7CACAA" w:rsidR="001F5B8F" w:rsidRPr="00BF31FD" w:rsidRDefault="005D0D9A" w:rsidP="005D0D9A">
            <w:pPr>
              <w:jc w:val="center"/>
            </w:pPr>
            <w:r>
              <w:t>534</w:t>
            </w:r>
          </w:p>
        </w:tc>
      </w:tr>
      <w:tr w:rsidR="001F5B8F" w:rsidRPr="00BF31FD" w14:paraId="5F2D7A44" w14:textId="77777777" w:rsidTr="004D4364">
        <w:trPr>
          <w:trHeight w:val="146"/>
        </w:trPr>
        <w:tc>
          <w:tcPr>
            <w:tcW w:w="1737" w:type="dxa"/>
            <w:vMerge/>
          </w:tcPr>
          <w:p w14:paraId="7DD0F557" w14:textId="77777777" w:rsidR="001F5B8F" w:rsidRPr="001F5B8F" w:rsidRDefault="001F5B8F" w:rsidP="00BF31FD">
            <w:pPr>
              <w:rPr>
                <w:b/>
              </w:rPr>
            </w:pPr>
          </w:p>
        </w:tc>
        <w:tc>
          <w:tcPr>
            <w:tcW w:w="1520" w:type="dxa"/>
            <w:vMerge/>
          </w:tcPr>
          <w:p w14:paraId="546113E0" w14:textId="77777777" w:rsidR="001F5B8F" w:rsidRPr="00BF31FD" w:rsidRDefault="001F5B8F" w:rsidP="00BF31FD"/>
        </w:tc>
        <w:tc>
          <w:tcPr>
            <w:tcW w:w="1070" w:type="dxa"/>
            <w:vMerge/>
          </w:tcPr>
          <w:p w14:paraId="2B444939" w14:textId="77777777" w:rsidR="001F5B8F" w:rsidRDefault="001F5B8F" w:rsidP="005D0D9A">
            <w:pPr>
              <w:jc w:val="center"/>
            </w:pPr>
          </w:p>
        </w:tc>
        <w:tc>
          <w:tcPr>
            <w:tcW w:w="2326" w:type="dxa"/>
            <w:gridSpan w:val="3"/>
            <w:vMerge/>
          </w:tcPr>
          <w:p w14:paraId="75B9E92B" w14:textId="77777777" w:rsidR="001F5B8F" w:rsidRDefault="001F5B8F" w:rsidP="005D0D9A">
            <w:pPr>
              <w:jc w:val="center"/>
            </w:pPr>
          </w:p>
        </w:tc>
        <w:tc>
          <w:tcPr>
            <w:tcW w:w="1436" w:type="dxa"/>
          </w:tcPr>
          <w:p w14:paraId="7833122D" w14:textId="2753BEFA" w:rsidR="001F5B8F" w:rsidRPr="00BF31FD" w:rsidRDefault="001F5B8F" w:rsidP="005D0D9A">
            <w:pPr>
              <w:jc w:val="center"/>
            </w:pPr>
            <w:r>
              <w:t>CpGs</w:t>
            </w:r>
          </w:p>
        </w:tc>
        <w:tc>
          <w:tcPr>
            <w:tcW w:w="1487" w:type="dxa"/>
          </w:tcPr>
          <w:p w14:paraId="5A4D366B" w14:textId="11567A8B" w:rsidR="001F5B8F" w:rsidRPr="00BF31FD" w:rsidRDefault="005D0D9A" w:rsidP="005D0D9A">
            <w:pPr>
              <w:jc w:val="center"/>
            </w:pPr>
            <w:r>
              <w:t>750</w:t>
            </w:r>
          </w:p>
        </w:tc>
      </w:tr>
      <w:tr w:rsidR="001F5B8F" w:rsidRPr="00BF31FD" w14:paraId="7FA131AE" w14:textId="77777777" w:rsidTr="004D4364">
        <w:trPr>
          <w:trHeight w:val="146"/>
        </w:trPr>
        <w:tc>
          <w:tcPr>
            <w:tcW w:w="1737" w:type="dxa"/>
            <w:vMerge/>
          </w:tcPr>
          <w:p w14:paraId="0E385DD3" w14:textId="77777777" w:rsidR="001F5B8F" w:rsidRPr="001F5B8F" w:rsidRDefault="001F5B8F" w:rsidP="00BF31FD">
            <w:pPr>
              <w:rPr>
                <w:b/>
              </w:rPr>
            </w:pPr>
          </w:p>
        </w:tc>
        <w:tc>
          <w:tcPr>
            <w:tcW w:w="1520" w:type="dxa"/>
            <w:vMerge w:val="restart"/>
          </w:tcPr>
          <w:p w14:paraId="23741716" w14:textId="1DD32857" w:rsidR="001F5B8F" w:rsidRPr="00BF31FD" w:rsidRDefault="001F5B8F" w:rsidP="00BF31FD">
            <w:r w:rsidRPr="00BF31FD">
              <w:t>Lung cancer</w:t>
            </w:r>
          </w:p>
        </w:tc>
        <w:tc>
          <w:tcPr>
            <w:tcW w:w="1070" w:type="dxa"/>
            <w:vMerge w:val="restart"/>
          </w:tcPr>
          <w:p w14:paraId="37A659A5" w14:textId="1E2E8F71" w:rsidR="001F5B8F" w:rsidRPr="00BF31FD" w:rsidRDefault="001F5B8F" w:rsidP="005D0D9A">
            <w:pPr>
              <w:jc w:val="center"/>
            </w:pPr>
            <w:r>
              <w:t>106</w:t>
            </w:r>
          </w:p>
        </w:tc>
        <w:tc>
          <w:tcPr>
            <w:tcW w:w="2326" w:type="dxa"/>
            <w:gridSpan w:val="3"/>
            <w:vMerge w:val="restart"/>
          </w:tcPr>
          <w:p w14:paraId="614B19E6" w14:textId="2BDFB446" w:rsidR="001F5B8F" w:rsidRDefault="001F5B8F" w:rsidP="005D0D9A">
            <w:pPr>
              <w:jc w:val="center"/>
            </w:pPr>
            <w:r>
              <w:t>High (53)</w:t>
            </w:r>
          </w:p>
          <w:p w14:paraId="03C9E0B1" w14:textId="501EAACF" w:rsidR="001F5B8F" w:rsidRPr="00BF31FD" w:rsidRDefault="001F5B8F" w:rsidP="005D0D9A">
            <w:pPr>
              <w:jc w:val="center"/>
            </w:pPr>
            <w:r>
              <w:t>Low (53)</w:t>
            </w:r>
          </w:p>
        </w:tc>
        <w:tc>
          <w:tcPr>
            <w:tcW w:w="1436" w:type="dxa"/>
          </w:tcPr>
          <w:p w14:paraId="72BDA04B" w14:textId="661F0940" w:rsidR="001F5B8F" w:rsidRPr="00BF31FD" w:rsidRDefault="001F5B8F" w:rsidP="005D0D9A">
            <w:pPr>
              <w:jc w:val="center"/>
            </w:pPr>
            <w:r>
              <w:t>mRNA</w:t>
            </w:r>
          </w:p>
        </w:tc>
        <w:tc>
          <w:tcPr>
            <w:tcW w:w="1487" w:type="dxa"/>
          </w:tcPr>
          <w:p w14:paraId="6FBB4DB6" w14:textId="0BA043F9" w:rsidR="001F5B8F" w:rsidRPr="00BF31FD" w:rsidRDefault="005D0D9A" w:rsidP="005D0D9A">
            <w:pPr>
              <w:jc w:val="center"/>
            </w:pPr>
            <w:r>
              <w:t>12,042</w:t>
            </w:r>
          </w:p>
        </w:tc>
      </w:tr>
      <w:tr w:rsidR="001F5B8F" w:rsidRPr="00BF31FD" w14:paraId="486E84B3" w14:textId="77777777" w:rsidTr="004D4364">
        <w:trPr>
          <w:trHeight w:val="146"/>
        </w:trPr>
        <w:tc>
          <w:tcPr>
            <w:tcW w:w="1737" w:type="dxa"/>
            <w:vMerge/>
          </w:tcPr>
          <w:p w14:paraId="6FC020DC" w14:textId="77777777" w:rsidR="001F5B8F" w:rsidRPr="001F5B8F" w:rsidRDefault="001F5B8F" w:rsidP="00BF31FD">
            <w:pPr>
              <w:rPr>
                <w:b/>
              </w:rPr>
            </w:pPr>
          </w:p>
        </w:tc>
        <w:tc>
          <w:tcPr>
            <w:tcW w:w="1520" w:type="dxa"/>
            <w:vMerge/>
          </w:tcPr>
          <w:p w14:paraId="38B99DF8" w14:textId="77777777" w:rsidR="001F5B8F" w:rsidRPr="00BF31FD" w:rsidRDefault="001F5B8F" w:rsidP="00BF31FD"/>
        </w:tc>
        <w:tc>
          <w:tcPr>
            <w:tcW w:w="1070" w:type="dxa"/>
            <w:vMerge/>
          </w:tcPr>
          <w:p w14:paraId="43EE0B49" w14:textId="77777777" w:rsidR="001F5B8F" w:rsidRDefault="001F5B8F" w:rsidP="005D0D9A">
            <w:pPr>
              <w:jc w:val="center"/>
            </w:pPr>
          </w:p>
        </w:tc>
        <w:tc>
          <w:tcPr>
            <w:tcW w:w="2326" w:type="dxa"/>
            <w:gridSpan w:val="3"/>
            <w:vMerge/>
          </w:tcPr>
          <w:p w14:paraId="1E33C158" w14:textId="77777777" w:rsidR="001F5B8F" w:rsidRDefault="001F5B8F" w:rsidP="005D0D9A">
            <w:pPr>
              <w:jc w:val="center"/>
            </w:pPr>
          </w:p>
        </w:tc>
        <w:tc>
          <w:tcPr>
            <w:tcW w:w="1436" w:type="dxa"/>
          </w:tcPr>
          <w:p w14:paraId="428D0DEF" w14:textId="4FB2D003" w:rsidR="001F5B8F" w:rsidRPr="00BF31FD" w:rsidRDefault="001F5B8F" w:rsidP="005D0D9A">
            <w:pPr>
              <w:jc w:val="center"/>
            </w:pPr>
            <w:r>
              <w:t>miRNA</w:t>
            </w:r>
          </w:p>
        </w:tc>
        <w:tc>
          <w:tcPr>
            <w:tcW w:w="1487" w:type="dxa"/>
          </w:tcPr>
          <w:p w14:paraId="385C4FCF" w14:textId="19E74F2B" w:rsidR="001F5B8F" w:rsidRPr="00BF31FD" w:rsidRDefault="005D0D9A" w:rsidP="005D0D9A">
            <w:pPr>
              <w:jc w:val="center"/>
            </w:pPr>
            <w:r>
              <w:t>353</w:t>
            </w:r>
          </w:p>
        </w:tc>
      </w:tr>
      <w:tr w:rsidR="001F5B8F" w:rsidRPr="00BF31FD" w14:paraId="582D01EA" w14:textId="77777777" w:rsidTr="004D4364">
        <w:trPr>
          <w:trHeight w:val="146"/>
        </w:trPr>
        <w:tc>
          <w:tcPr>
            <w:tcW w:w="1737" w:type="dxa"/>
            <w:vMerge/>
            <w:tcBorders>
              <w:bottom w:val="single" w:sz="36" w:space="0" w:color="auto"/>
            </w:tcBorders>
          </w:tcPr>
          <w:p w14:paraId="52E5B253" w14:textId="77777777" w:rsidR="001F5B8F" w:rsidRPr="001F5B8F" w:rsidRDefault="001F5B8F" w:rsidP="00BF31FD">
            <w:pPr>
              <w:rPr>
                <w:b/>
              </w:rPr>
            </w:pPr>
          </w:p>
        </w:tc>
        <w:tc>
          <w:tcPr>
            <w:tcW w:w="1520" w:type="dxa"/>
            <w:vMerge/>
            <w:tcBorders>
              <w:bottom w:val="single" w:sz="36" w:space="0" w:color="auto"/>
            </w:tcBorders>
          </w:tcPr>
          <w:p w14:paraId="50F6F830" w14:textId="77777777" w:rsidR="001F5B8F" w:rsidRPr="00BF31FD" w:rsidRDefault="001F5B8F" w:rsidP="00BF31FD"/>
        </w:tc>
        <w:tc>
          <w:tcPr>
            <w:tcW w:w="1070" w:type="dxa"/>
            <w:vMerge/>
            <w:tcBorders>
              <w:bottom w:val="single" w:sz="36" w:space="0" w:color="auto"/>
            </w:tcBorders>
          </w:tcPr>
          <w:p w14:paraId="2D9C21B4" w14:textId="77777777" w:rsidR="001F5B8F" w:rsidRDefault="001F5B8F" w:rsidP="005D0D9A">
            <w:pPr>
              <w:jc w:val="center"/>
            </w:pPr>
          </w:p>
        </w:tc>
        <w:tc>
          <w:tcPr>
            <w:tcW w:w="2326" w:type="dxa"/>
            <w:gridSpan w:val="3"/>
            <w:vMerge/>
            <w:tcBorders>
              <w:bottom w:val="single" w:sz="36" w:space="0" w:color="auto"/>
            </w:tcBorders>
          </w:tcPr>
          <w:p w14:paraId="59C5CF2E" w14:textId="77777777" w:rsidR="001F5B8F" w:rsidRDefault="001F5B8F" w:rsidP="005D0D9A">
            <w:pPr>
              <w:jc w:val="center"/>
            </w:pPr>
          </w:p>
        </w:tc>
        <w:tc>
          <w:tcPr>
            <w:tcW w:w="1436" w:type="dxa"/>
            <w:tcBorders>
              <w:bottom w:val="single" w:sz="36" w:space="0" w:color="auto"/>
            </w:tcBorders>
          </w:tcPr>
          <w:p w14:paraId="14A9FAEB" w14:textId="19E2F549" w:rsidR="001F5B8F" w:rsidRPr="00BF31FD" w:rsidRDefault="001F5B8F" w:rsidP="005D0D9A">
            <w:pPr>
              <w:jc w:val="center"/>
            </w:pPr>
            <w:r>
              <w:t>CpGs</w:t>
            </w:r>
          </w:p>
        </w:tc>
        <w:tc>
          <w:tcPr>
            <w:tcW w:w="1487" w:type="dxa"/>
            <w:tcBorders>
              <w:bottom w:val="single" w:sz="36" w:space="0" w:color="auto"/>
            </w:tcBorders>
          </w:tcPr>
          <w:p w14:paraId="580BCFBA" w14:textId="259E511F" w:rsidR="001F5B8F" w:rsidRPr="00BF31FD" w:rsidRDefault="005D0D9A" w:rsidP="005D0D9A">
            <w:pPr>
              <w:jc w:val="center"/>
            </w:pPr>
            <w:r>
              <w:t>13,289</w:t>
            </w:r>
          </w:p>
        </w:tc>
      </w:tr>
      <w:tr w:rsidR="00DC7399" w:rsidRPr="00BF31FD" w14:paraId="34512A15" w14:textId="77777777" w:rsidTr="004D4364">
        <w:trPr>
          <w:trHeight w:val="343"/>
        </w:trPr>
        <w:tc>
          <w:tcPr>
            <w:tcW w:w="1737" w:type="dxa"/>
            <w:vMerge w:val="restart"/>
            <w:tcBorders>
              <w:top w:val="single" w:sz="36" w:space="0" w:color="auto"/>
            </w:tcBorders>
          </w:tcPr>
          <w:p w14:paraId="265FB49E" w14:textId="77777777" w:rsidR="00DC7399" w:rsidRPr="001F5B8F" w:rsidRDefault="00DC7399" w:rsidP="00BF31FD">
            <w:pPr>
              <w:rPr>
                <w:b/>
              </w:rPr>
            </w:pPr>
            <w:r w:rsidRPr="001F5B8F">
              <w:rPr>
                <w:b/>
              </w:rPr>
              <w:t>Case study 1</w:t>
            </w:r>
          </w:p>
          <w:p w14:paraId="65FBD612" w14:textId="745DAEF4" w:rsidR="00DC7399" w:rsidRPr="001F5B8F" w:rsidRDefault="00DC7399" w:rsidP="00BF31FD">
            <w:pPr>
              <w:rPr>
                <w:b/>
              </w:rPr>
            </w:pPr>
            <w:r w:rsidRPr="001F5B8F">
              <w:rPr>
                <w:b/>
              </w:rPr>
              <w:t>(TCGA)</w:t>
            </w:r>
            <w:r>
              <w:rPr>
                <w:b/>
              </w:rPr>
              <w:t xml:space="preserve"> </w:t>
            </w:r>
            <w:r>
              <w:rPr>
                <w:b/>
              </w:rPr>
              <w:fldChar w:fldCharType="begin"/>
            </w:r>
            <w:r>
              <w:rPr>
                <w:b/>
              </w:rPr>
              <w:instrText xml:space="preserve"> ADDIN ZOTERO_ITEM CSL_CITATION {"citationID":"a2046upvcjq","properties":{"formattedCitation":"[28]","plainCitation":"[28]"},"citationItems":[{"id":305,"uris":["http://zotero.org/users/2545847/items/UWUAKARH"],"uri":["http://zotero.org/users/2545847/items/UWUAKARH"],"itemData":{"id":305,"type":"article","title":"The Cancer Genome Atlas","URL":"http://cancergenome.nih.gov/","author":[{"family":"The TCGA Research Network","given":""}]}}],"schema":"https://github.com/citation-style-language/schema/raw/master/csl-citation.json"} </w:instrText>
            </w:r>
            <w:r>
              <w:rPr>
                <w:b/>
              </w:rPr>
              <w:fldChar w:fldCharType="separate"/>
            </w:r>
            <w:r>
              <w:rPr>
                <w:b/>
                <w:noProof/>
              </w:rPr>
              <w:t>[28]</w:t>
            </w:r>
            <w:r>
              <w:rPr>
                <w:b/>
              </w:rPr>
              <w:fldChar w:fldCharType="end"/>
            </w:r>
          </w:p>
        </w:tc>
        <w:tc>
          <w:tcPr>
            <w:tcW w:w="1520" w:type="dxa"/>
            <w:vMerge w:val="restart"/>
            <w:tcBorders>
              <w:top w:val="single" w:sz="36" w:space="0" w:color="auto"/>
            </w:tcBorders>
          </w:tcPr>
          <w:p w14:paraId="0950661B" w14:textId="2DEBC687" w:rsidR="00DC7399" w:rsidRPr="00BF31FD" w:rsidRDefault="00DC7399" w:rsidP="00BF31FD">
            <w:r w:rsidRPr="00BF31FD">
              <w:t>Breast cancer</w:t>
            </w:r>
          </w:p>
        </w:tc>
        <w:tc>
          <w:tcPr>
            <w:tcW w:w="1070" w:type="dxa"/>
            <w:vMerge w:val="restart"/>
            <w:tcBorders>
              <w:top w:val="single" w:sz="36" w:space="0" w:color="auto"/>
            </w:tcBorders>
          </w:tcPr>
          <w:p w14:paraId="6C69CD0F" w14:textId="5BB8DC6C" w:rsidR="00DC7399" w:rsidRPr="00BF31FD" w:rsidRDefault="00011254" w:rsidP="005D0D9A">
            <w:pPr>
              <w:jc w:val="center"/>
            </w:pPr>
            <w:r>
              <w:t>989</w:t>
            </w:r>
            <w:r w:rsidR="00DC7399">
              <w:t xml:space="preserve"> </w:t>
            </w:r>
          </w:p>
        </w:tc>
        <w:tc>
          <w:tcPr>
            <w:tcW w:w="843" w:type="dxa"/>
            <w:tcBorders>
              <w:top w:val="single" w:sz="36" w:space="0" w:color="auto"/>
            </w:tcBorders>
          </w:tcPr>
          <w:p w14:paraId="01B85D7A" w14:textId="7681898A" w:rsidR="00DC7399" w:rsidRDefault="00DC7399" w:rsidP="00DC7399">
            <w:pPr>
              <w:jc w:val="center"/>
            </w:pPr>
          </w:p>
        </w:tc>
        <w:tc>
          <w:tcPr>
            <w:tcW w:w="736" w:type="dxa"/>
            <w:tcBorders>
              <w:top w:val="single" w:sz="36" w:space="0" w:color="auto"/>
            </w:tcBorders>
          </w:tcPr>
          <w:p w14:paraId="4E5A4E0C" w14:textId="3D20AF48" w:rsidR="00DC7399" w:rsidRDefault="00DC7399" w:rsidP="005D0D9A">
            <w:pPr>
              <w:jc w:val="center"/>
            </w:pPr>
            <w:r>
              <w:t>Train</w:t>
            </w:r>
          </w:p>
        </w:tc>
        <w:tc>
          <w:tcPr>
            <w:tcW w:w="747" w:type="dxa"/>
            <w:tcBorders>
              <w:top w:val="single" w:sz="36" w:space="0" w:color="auto"/>
            </w:tcBorders>
          </w:tcPr>
          <w:p w14:paraId="31EC9B95" w14:textId="2F959A25" w:rsidR="00DC7399" w:rsidRPr="00BF31FD" w:rsidRDefault="00DC7399" w:rsidP="005D0D9A">
            <w:pPr>
              <w:jc w:val="center"/>
            </w:pPr>
            <w:r>
              <w:t>Test</w:t>
            </w:r>
          </w:p>
        </w:tc>
        <w:tc>
          <w:tcPr>
            <w:tcW w:w="1436" w:type="dxa"/>
            <w:tcBorders>
              <w:top w:val="single" w:sz="36" w:space="0" w:color="auto"/>
            </w:tcBorders>
          </w:tcPr>
          <w:p w14:paraId="5D196297" w14:textId="25E9753E" w:rsidR="00DC7399" w:rsidRPr="00BF31FD" w:rsidRDefault="00DC7399" w:rsidP="005D0D9A">
            <w:pPr>
              <w:jc w:val="center"/>
            </w:pPr>
            <w:r>
              <w:t>mRNA</w:t>
            </w:r>
          </w:p>
        </w:tc>
        <w:tc>
          <w:tcPr>
            <w:tcW w:w="1487" w:type="dxa"/>
            <w:tcBorders>
              <w:top w:val="single" w:sz="36" w:space="0" w:color="auto"/>
            </w:tcBorders>
          </w:tcPr>
          <w:p w14:paraId="57A43FEB" w14:textId="728BA6ED" w:rsidR="00DC7399" w:rsidRDefault="00DC7399" w:rsidP="005D0D9A">
            <w:pPr>
              <w:jc w:val="center"/>
            </w:pPr>
            <w:proofErr w:type="gramStart"/>
            <w:r>
              <w:t>Train:16,851</w:t>
            </w:r>
            <w:proofErr w:type="gramEnd"/>
          </w:p>
          <w:p w14:paraId="31E8354A" w14:textId="253E011F" w:rsidR="00DC7399" w:rsidRPr="00BF31FD" w:rsidRDefault="00DC7399" w:rsidP="00824C25">
            <w:pPr>
              <w:jc w:val="center"/>
            </w:pPr>
            <w:r>
              <w:t>Test:</w:t>
            </w:r>
            <w:r w:rsidR="0085272A">
              <w:t xml:space="preserve"> 16,851</w:t>
            </w:r>
          </w:p>
        </w:tc>
      </w:tr>
      <w:tr w:rsidR="00DC7399" w:rsidRPr="00BF31FD" w14:paraId="7CB42166" w14:textId="77777777" w:rsidTr="004D4364">
        <w:trPr>
          <w:trHeight w:val="270"/>
        </w:trPr>
        <w:tc>
          <w:tcPr>
            <w:tcW w:w="1737" w:type="dxa"/>
            <w:vMerge/>
          </w:tcPr>
          <w:p w14:paraId="36FD1C4D" w14:textId="44F11BE4" w:rsidR="00DC7399" w:rsidRPr="001F5B8F" w:rsidRDefault="00DC7399" w:rsidP="00BF31FD">
            <w:pPr>
              <w:rPr>
                <w:b/>
              </w:rPr>
            </w:pPr>
          </w:p>
        </w:tc>
        <w:tc>
          <w:tcPr>
            <w:tcW w:w="1520" w:type="dxa"/>
            <w:vMerge/>
          </w:tcPr>
          <w:p w14:paraId="27338CBE" w14:textId="77777777" w:rsidR="00DC7399" w:rsidRPr="00BF31FD" w:rsidRDefault="00DC7399" w:rsidP="00BF31FD"/>
        </w:tc>
        <w:tc>
          <w:tcPr>
            <w:tcW w:w="1070" w:type="dxa"/>
            <w:vMerge/>
          </w:tcPr>
          <w:p w14:paraId="7FAB1588" w14:textId="77777777" w:rsidR="00DC7399" w:rsidRPr="00BF31FD" w:rsidRDefault="00DC7399" w:rsidP="005D0D9A">
            <w:pPr>
              <w:jc w:val="center"/>
            </w:pPr>
          </w:p>
        </w:tc>
        <w:tc>
          <w:tcPr>
            <w:tcW w:w="843" w:type="dxa"/>
          </w:tcPr>
          <w:p w14:paraId="710BBDC7" w14:textId="13AC0C94" w:rsidR="00DC7399" w:rsidRDefault="00DC7399" w:rsidP="005D0D9A">
            <w:pPr>
              <w:jc w:val="center"/>
            </w:pPr>
            <w:r>
              <w:t>Basal</w:t>
            </w:r>
          </w:p>
        </w:tc>
        <w:tc>
          <w:tcPr>
            <w:tcW w:w="736" w:type="dxa"/>
          </w:tcPr>
          <w:p w14:paraId="6A7C738D" w14:textId="2FAA5750" w:rsidR="00DC7399" w:rsidRDefault="00DC7399" w:rsidP="005D0D9A">
            <w:pPr>
              <w:jc w:val="center"/>
            </w:pPr>
            <w:r>
              <w:t>76</w:t>
            </w:r>
          </w:p>
        </w:tc>
        <w:tc>
          <w:tcPr>
            <w:tcW w:w="747" w:type="dxa"/>
          </w:tcPr>
          <w:p w14:paraId="616611AB" w14:textId="0D1B6824" w:rsidR="00DC7399" w:rsidRDefault="0096281E" w:rsidP="005D0D9A">
            <w:pPr>
              <w:jc w:val="center"/>
            </w:pPr>
            <w:r>
              <w:t>102</w:t>
            </w:r>
          </w:p>
        </w:tc>
        <w:tc>
          <w:tcPr>
            <w:tcW w:w="1436" w:type="dxa"/>
          </w:tcPr>
          <w:p w14:paraId="23C0B25A" w14:textId="4CC7BD2C" w:rsidR="00DC7399" w:rsidRDefault="00DC7399" w:rsidP="005D0D9A">
            <w:pPr>
              <w:jc w:val="center"/>
            </w:pPr>
            <w:r>
              <w:t>miRNA</w:t>
            </w:r>
          </w:p>
        </w:tc>
        <w:tc>
          <w:tcPr>
            <w:tcW w:w="1487" w:type="dxa"/>
          </w:tcPr>
          <w:p w14:paraId="622156E6" w14:textId="5A7283F7" w:rsidR="00DC7399" w:rsidRDefault="00DC7399" w:rsidP="00824C25">
            <w:pPr>
              <w:jc w:val="center"/>
            </w:pPr>
            <w:r>
              <w:t>Train: 349</w:t>
            </w:r>
          </w:p>
          <w:p w14:paraId="3286E962" w14:textId="14A8143D" w:rsidR="00DC7399" w:rsidRPr="00BF31FD" w:rsidRDefault="00DC7399" w:rsidP="00824C25">
            <w:pPr>
              <w:jc w:val="center"/>
            </w:pPr>
            <w:r>
              <w:t>Test:</w:t>
            </w:r>
            <w:r w:rsidR="0085272A">
              <w:t xml:space="preserve"> 349</w:t>
            </w:r>
          </w:p>
        </w:tc>
      </w:tr>
      <w:tr w:rsidR="00DC7399" w:rsidRPr="00BF31FD" w14:paraId="7BE5530D" w14:textId="77777777" w:rsidTr="004D4364">
        <w:trPr>
          <w:trHeight w:val="270"/>
        </w:trPr>
        <w:tc>
          <w:tcPr>
            <w:tcW w:w="1737" w:type="dxa"/>
            <w:vMerge/>
          </w:tcPr>
          <w:p w14:paraId="25724D3A" w14:textId="77777777" w:rsidR="00DC7399" w:rsidRPr="001F5B8F" w:rsidRDefault="00DC7399" w:rsidP="00BF31FD">
            <w:pPr>
              <w:rPr>
                <w:b/>
              </w:rPr>
            </w:pPr>
          </w:p>
        </w:tc>
        <w:tc>
          <w:tcPr>
            <w:tcW w:w="1520" w:type="dxa"/>
            <w:vMerge/>
          </w:tcPr>
          <w:p w14:paraId="2D09779F" w14:textId="77777777" w:rsidR="00DC7399" w:rsidRPr="00BF31FD" w:rsidRDefault="00DC7399" w:rsidP="00BF31FD"/>
        </w:tc>
        <w:tc>
          <w:tcPr>
            <w:tcW w:w="1070" w:type="dxa"/>
            <w:vMerge/>
          </w:tcPr>
          <w:p w14:paraId="5F3EE886" w14:textId="77777777" w:rsidR="00DC7399" w:rsidRPr="00BF31FD" w:rsidRDefault="00DC7399" w:rsidP="005D0D9A">
            <w:pPr>
              <w:jc w:val="center"/>
            </w:pPr>
          </w:p>
        </w:tc>
        <w:tc>
          <w:tcPr>
            <w:tcW w:w="843" w:type="dxa"/>
            <w:tcBorders>
              <w:bottom w:val="single" w:sz="4" w:space="0" w:color="auto"/>
            </w:tcBorders>
          </w:tcPr>
          <w:p w14:paraId="4BCDFF5B" w14:textId="44809344" w:rsidR="00DC7399" w:rsidRDefault="00DC7399" w:rsidP="005D0D9A">
            <w:pPr>
              <w:jc w:val="center"/>
            </w:pPr>
            <w:r>
              <w:t>Her2</w:t>
            </w:r>
          </w:p>
        </w:tc>
        <w:tc>
          <w:tcPr>
            <w:tcW w:w="736" w:type="dxa"/>
            <w:tcBorders>
              <w:bottom w:val="single" w:sz="4" w:space="0" w:color="auto"/>
            </w:tcBorders>
          </w:tcPr>
          <w:p w14:paraId="38CA114A" w14:textId="270F32D9" w:rsidR="00DC7399" w:rsidRDefault="00DC7399" w:rsidP="005D0D9A">
            <w:pPr>
              <w:jc w:val="center"/>
            </w:pPr>
            <w:r>
              <w:t>38</w:t>
            </w:r>
          </w:p>
        </w:tc>
        <w:tc>
          <w:tcPr>
            <w:tcW w:w="747" w:type="dxa"/>
          </w:tcPr>
          <w:p w14:paraId="0B6B4DC0" w14:textId="0A537B9C" w:rsidR="00DC7399" w:rsidRDefault="0096281E" w:rsidP="005D0D9A">
            <w:pPr>
              <w:jc w:val="center"/>
            </w:pPr>
            <w:r>
              <w:t>40</w:t>
            </w:r>
          </w:p>
        </w:tc>
        <w:tc>
          <w:tcPr>
            <w:tcW w:w="1436" w:type="dxa"/>
          </w:tcPr>
          <w:p w14:paraId="2E9275E6" w14:textId="30050FCF" w:rsidR="00DC7399" w:rsidRDefault="00DC7399" w:rsidP="005D0D9A">
            <w:pPr>
              <w:jc w:val="center"/>
            </w:pPr>
            <w:r>
              <w:t>CpGs</w:t>
            </w:r>
          </w:p>
        </w:tc>
        <w:tc>
          <w:tcPr>
            <w:tcW w:w="1487" w:type="dxa"/>
          </w:tcPr>
          <w:p w14:paraId="49B7508C" w14:textId="54128946" w:rsidR="00DC7399" w:rsidRDefault="00DC7399" w:rsidP="00824C25">
            <w:pPr>
              <w:jc w:val="center"/>
            </w:pPr>
            <w:r>
              <w:t>Train: 9</w:t>
            </w:r>
            <w:r w:rsidR="0085272A">
              <w:t>,</w:t>
            </w:r>
            <w:r>
              <w:t>482</w:t>
            </w:r>
          </w:p>
          <w:p w14:paraId="43C1C668" w14:textId="711BBB1F" w:rsidR="00DC7399" w:rsidRPr="00BF31FD" w:rsidRDefault="00DC7399" w:rsidP="0085272A">
            <w:pPr>
              <w:jc w:val="center"/>
            </w:pPr>
            <w:r>
              <w:t xml:space="preserve">Test: </w:t>
            </w:r>
            <w:r w:rsidR="0085272A">
              <w:t>9,482</w:t>
            </w:r>
          </w:p>
        </w:tc>
      </w:tr>
      <w:tr w:rsidR="00DC7399" w:rsidRPr="00BF31FD" w14:paraId="02E8F134" w14:textId="77777777" w:rsidTr="004D4364">
        <w:trPr>
          <w:trHeight w:val="235"/>
        </w:trPr>
        <w:tc>
          <w:tcPr>
            <w:tcW w:w="1737" w:type="dxa"/>
            <w:vMerge/>
          </w:tcPr>
          <w:p w14:paraId="27B020AC" w14:textId="77777777" w:rsidR="00DC7399" w:rsidRPr="001F5B8F" w:rsidRDefault="00DC7399" w:rsidP="00BF31FD">
            <w:pPr>
              <w:rPr>
                <w:b/>
              </w:rPr>
            </w:pPr>
          </w:p>
        </w:tc>
        <w:tc>
          <w:tcPr>
            <w:tcW w:w="1520" w:type="dxa"/>
            <w:vMerge/>
          </w:tcPr>
          <w:p w14:paraId="2AE21F35" w14:textId="77777777" w:rsidR="00DC7399" w:rsidRPr="00BF31FD" w:rsidRDefault="00DC7399" w:rsidP="00BF31FD"/>
        </w:tc>
        <w:tc>
          <w:tcPr>
            <w:tcW w:w="1070" w:type="dxa"/>
            <w:vMerge/>
            <w:tcBorders>
              <w:right w:val="single" w:sz="4" w:space="0" w:color="auto"/>
            </w:tcBorders>
          </w:tcPr>
          <w:p w14:paraId="3FD3FAFD" w14:textId="77777777" w:rsidR="00DC7399" w:rsidRPr="00BF31FD" w:rsidRDefault="00DC7399" w:rsidP="005D0D9A">
            <w:pPr>
              <w:jc w:val="center"/>
            </w:pPr>
          </w:p>
        </w:tc>
        <w:tc>
          <w:tcPr>
            <w:tcW w:w="843" w:type="dxa"/>
            <w:tcBorders>
              <w:top w:val="single" w:sz="4" w:space="0" w:color="auto"/>
              <w:left w:val="single" w:sz="4" w:space="0" w:color="auto"/>
              <w:bottom w:val="single" w:sz="4" w:space="0" w:color="auto"/>
              <w:right w:val="single" w:sz="4" w:space="0" w:color="auto"/>
            </w:tcBorders>
          </w:tcPr>
          <w:p w14:paraId="08132B5E" w14:textId="77777777" w:rsidR="00DC7399" w:rsidRDefault="00DC7399" w:rsidP="00DC7399">
            <w:pPr>
              <w:jc w:val="center"/>
            </w:pPr>
            <w:r>
              <w:t>LumA</w:t>
            </w:r>
          </w:p>
          <w:p w14:paraId="661A9F5B" w14:textId="40EA64F5" w:rsidR="00DC7399" w:rsidRDefault="00DC7399" w:rsidP="005D0D9A">
            <w:pPr>
              <w:jc w:val="center"/>
            </w:pPr>
          </w:p>
        </w:tc>
        <w:tc>
          <w:tcPr>
            <w:tcW w:w="736" w:type="dxa"/>
            <w:tcBorders>
              <w:top w:val="single" w:sz="4" w:space="0" w:color="auto"/>
              <w:left w:val="single" w:sz="4" w:space="0" w:color="auto"/>
            </w:tcBorders>
          </w:tcPr>
          <w:p w14:paraId="266065AA" w14:textId="20335415" w:rsidR="00DC7399" w:rsidRDefault="00DC7399" w:rsidP="005D0D9A">
            <w:pPr>
              <w:jc w:val="center"/>
            </w:pPr>
            <w:r>
              <w:t>188</w:t>
            </w:r>
          </w:p>
        </w:tc>
        <w:tc>
          <w:tcPr>
            <w:tcW w:w="747" w:type="dxa"/>
          </w:tcPr>
          <w:p w14:paraId="4250815E" w14:textId="757B57A9" w:rsidR="00DC7399" w:rsidRDefault="0096281E" w:rsidP="005D0D9A">
            <w:pPr>
              <w:jc w:val="center"/>
            </w:pPr>
            <w:r>
              <w:t>346</w:t>
            </w:r>
          </w:p>
        </w:tc>
        <w:tc>
          <w:tcPr>
            <w:tcW w:w="1436" w:type="dxa"/>
            <w:vMerge w:val="restart"/>
          </w:tcPr>
          <w:p w14:paraId="257FDB9A" w14:textId="6E7442EF" w:rsidR="00DC7399" w:rsidRDefault="00DC7399" w:rsidP="005D0D9A">
            <w:pPr>
              <w:jc w:val="center"/>
            </w:pPr>
            <w:r>
              <w:t>Proteins</w:t>
            </w:r>
          </w:p>
        </w:tc>
        <w:tc>
          <w:tcPr>
            <w:tcW w:w="1487" w:type="dxa"/>
            <w:vMerge w:val="restart"/>
          </w:tcPr>
          <w:p w14:paraId="6188EA5B" w14:textId="6E46F4ED" w:rsidR="00DC7399" w:rsidRDefault="00DC7399" w:rsidP="00824C25">
            <w:pPr>
              <w:jc w:val="center"/>
            </w:pPr>
            <w:r>
              <w:t>Train:</w:t>
            </w:r>
            <w:r w:rsidR="0085272A">
              <w:t xml:space="preserve"> 379</w:t>
            </w:r>
          </w:p>
          <w:p w14:paraId="35185E5D" w14:textId="0B91FE6F" w:rsidR="00DC7399" w:rsidRPr="00BF31FD" w:rsidRDefault="00DC7399" w:rsidP="00824C25">
            <w:pPr>
              <w:jc w:val="center"/>
            </w:pPr>
            <w:r>
              <w:t>Test:</w:t>
            </w:r>
            <w:r w:rsidR="0085272A">
              <w:t xml:space="preserve"> 0</w:t>
            </w:r>
          </w:p>
        </w:tc>
      </w:tr>
      <w:tr w:rsidR="00DC7399" w:rsidRPr="00BF31FD" w14:paraId="6E24191F" w14:textId="77777777" w:rsidTr="004D4364">
        <w:trPr>
          <w:trHeight w:val="234"/>
        </w:trPr>
        <w:tc>
          <w:tcPr>
            <w:tcW w:w="1737" w:type="dxa"/>
            <w:vMerge/>
            <w:tcBorders>
              <w:bottom w:val="single" w:sz="36" w:space="0" w:color="auto"/>
            </w:tcBorders>
          </w:tcPr>
          <w:p w14:paraId="2D15637E" w14:textId="77777777" w:rsidR="00DC7399" w:rsidRPr="001F5B8F" w:rsidRDefault="00DC7399" w:rsidP="00BF31FD">
            <w:pPr>
              <w:rPr>
                <w:b/>
              </w:rPr>
            </w:pPr>
          </w:p>
        </w:tc>
        <w:tc>
          <w:tcPr>
            <w:tcW w:w="1520" w:type="dxa"/>
            <w:vMerge/>
            <w:tcBorders>
              <w:bottom w:val="single" w:sz="36" w:space="0" w:color="auto"/>
            </w:tcBorders>
          </w:tcPr>
          <w:p w14:paraId="28969A6A" w14:textId="77777777" w:rsidR="00DC7399" w:rsidRPr="00BF31FD" w:rsidRDefault="00DC7399" w:rsidP="00BF31FD"/>
        </w:tc>
        <w:tc>
          <w:tcPr>
            <w:tcW w:w="1070" w:type="dxa"/>
            <w:vMerge/>
            <w:tcBorders>
              <w:bottom w:val="single" w:sz="36" w:space="0" w:color="auto"/>
              <w:right w:val="single" w:sz="4" w:space="0" w:color="auto"/>
            </w:tcBorders>
          </w:tcPr>
          <w:p w14:paraId="34AE8C7B" w14:textId="77777777" w:rsidR="00DC7399" w:rsidRPr="00BF31FD" w:rsidRDefault="00DC7399" w:rsidP="005D0D9A">
            <w:pPr>
              <w:jc w:val="center"/>
            </w:pPr>
          </w:p>
        </w:tc>
        <w:tc>
          <w:tcPr>
            <w:tcW w:w="843" w:type="dxa"/>
            <w:tcBorders>
              <w:top w:val="single" w:sz="4" w:space="0" w:color="auto"/>
              <w:left w:val="single" w:sz="4" w:space="0" w:color="auto"/>
              <w:bottom w:val="single" w:sz="24" w:space="0" w:color="auto"/>
              <w:right w:val="single" w:sz="4" w:space="0" w:color="auto"/>
            </w:tcBorders>
          </w:tcPr>
          <w:p w14:paraId="27501876" w14:textId="7B2FD0C2" w:rsidR="00DC7399" w:rsidRDefault="00DC7399" w:rsidP="005D0D9A">
            <w:pPr>
              <w:jc w:val="center"/>
            </w:pPr>
            <w:r>
              <w:t>LumB</w:t>
            </w:r>
          </w:p>
        </w:tc>
        <w:tc>
          <w:tcPr>
            <w:tcW w:w="736" w:type="dxa"/>
            <w:tcBorders>
              <w:left w:val="single" w:sz="4" w:space="0" w:color="auto"/>
              <w:bottom w:val="single" w:sz="36" w:space="0" w:color="auto"/>
            </w:tcBorders>
          </w:tcPr>
          <w:p w14:paraId="46C72F2C" w14:textId="660424B8" w:rsidR="00DC7399" w:rsidRDefault="00DC7399" w:rsidP="005D0D9A">
            <w:pPr>
              <w:jc w:val="center"/>
            </w:pPr>
            <w:r>
              <w:t>77</w:t>
            </w:r>
          </w:p>
        </w:tc>
        <w:tc>
          <w:tcPr>
            <w:tcW w:w="747" w:type="dxa"/>
            <w:tcBorders>
              <w:bottom w:val="single" w:sz="36" w:space="0" w:color="auto"/>
            </w:tcBorders>
          </w:tcPr>
          <w:p w14:paraId="62698FB0" w14:textId="41ED985C" w:rsidR="00DC7399" w:rsidRDefault="0096281E" w:rsidP="005D0D9A">
            <w:pPr>
              <w:jc w:val="center"/>
            </w:pPr>
            <w:r>
              <w:t>122</w:t>
            </w:r>
          </w:p>
        </w:tc>
        <w:tc>
          <w:tcPr>
            <w:tcW w:w="1436" w:type="dxa"/>
            <w:vMerge/>
            <w:tcBorders>
              <w:bottom w:val="single" w:sz="36" w:space="0" w:color="auto"/>
            </w:tcBorders>
          </w:tcPr>
          <w:p w14:paraId="06BA3193" w14:textId="77777777" w:rsidR="00DC7399" w:rsidRDefault="00DC7399" w:rsidP="005D0D9A">
            <w:pPr>
              <w:jc w:val="center"/>
            </w:pPr>
          </w:p>
        </w:tc>
        <w:tc>
          <w:tcPr>
            <w:tcW w:w="1487" w:type="dxa"/>
            <w:vMerge/>
            <w:tcBorders>
              <w:bottom w:val="single" w:sz="36" w:space="0" w:color="auto"/>
            </w:tcBorders>
          </w:tcPr>
          <w:p w14:paraId="300C97B0" w14:textId="77777777" w:rsidR="00DC7399" w:rsidRDefault="00DC7399" w:rsidP="00824C25">
            <w:pPr>
              <w:jc w:val="center"/>
            </w:pPr>
          </w:p>
        </w:tc>
      </w:tr>
      <w:tr w:rsidR="001F5B8F" w:rsidRPr="00BF31FD" w14:paraId="4832726D" w14:textId="77777777" w:rsidTr="004D4364">
        <w:trPr>
          <w:trHeight w:val="214"/>
        </w:trPr>
        <w:tc>
          <w:tcPr>
            <w:tcW w:w="1737" w:type="dxa"/>
            <w:vMerge w:val="restart"/>
            <w:tcBorders>
              <w:top w:val="single" w:sz="36" w:space="0" w:color="auto"/>
            </w:tcBorders>
          </w:tcPr>
          <w:p w14:paraId="429934B5" w14:textId="77777777" w:rsidR="001F5B8F" w:rsidRPr="001F5B8F" w:rsidRDefault="001F5B8F" w:rsidP="00BF31FD">
            <w:pPr>
              <w:rPr>
                <w:b/>
              </w:rPr>
            </w:pPr>
            <w:r w:rsidRPr="001F5B8F">
              <w:rPr>
                <w:b/>
              </w:rPr>
              <w:t>Case study 2</w:t>
            </w:r>
          </w:p>
          <w:p w14:paraId="28C82512" w14:textId="40DCE9F5" w:rsidR="001F5B8F" w:rsidRPr="001F5B8F" w:rsidRDefault="001F5B8F" w:rsidP="00BF31FD">
            <w:pPr>
              <w:rPr>
                <w:b/>
              </w:rPr>
            </w:pPr>
            <w:r w:rsidRPr="001F5B8F">
              <w:rPr>
                <w:b/>
              </w:rPr>
              <w:t>(Singh et al</w:t>
            </w:r>
            <w:r w:rsidR="00D379F6">
              <w:rPr>
                <w:b/>
              </w:rPr>
              <w:t xml:space="preserve">. </w:t>
            </w:r>
            <w:r w:rsidR="00D379F6">
              <w:rPr>
                <w:b/>
              </w:rPr>
              <w:fldChar w:fldCharType="begin"/>
            </w:r>
            <w:r w:rsidR="00D379F6">
              <w:rPr>
                <w:b/>
              </w:rPr>
              <w:instrText xml:space="preserve"> ADDIN ZOTERO_ITEM CSL_CITATION {"citationID":"aihqcnhqgl","properties":{"formattedCitation":"[29,30]","plainCitation":"[29,30]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D379F6">
              <w:rPr>
                <w:b/>
              </w:rPr>
              <w:fldChar w:fldCharType="separate"/>
            </w:r>
            <w:r w:rsidR="00D379F6">
              <w:rPr>
                <w:b/>
                <w:noProof/>
              </w:rPr>
              <w:t>[29,30]</w:t>
            </w:r>
            <w:r w:rsidR="00D379F6">
              <w:rPr>
                <w:b/>
              </w:rPr>
              <w:fldChar w:fldCharType="end"/>
            </w:r>
            <w:r w:rsidRPr="001F5B8F">
              <w:rPr>
                <w:b/>
              </w:rPr>
              <w:t>)</w:t>
            </w:r>
          </w:p>
        </w:tc>
        <w:tc>
          <w:tcPr>
            <w:tcW w:w="1520" w:type="dxa"/>
            <w:vMerge w:val="restart"/>
            <w:tcBorders>
              <w:top w:val="single" w:sz="36" w:space="0" w:color="auto"/>
            </w:tcBorders>
          </w:tcPr>
          <w:p w14:paraId="2142FB48" w14:textId="79A641D4" w:rsidR="001F5B8F" w:rsidRPr="00BF31FD" w:rsidRDefault="001F5B8F" w:rsidP="00BF31FD">
            <w:r>
              <w:t>Asthma</w:t>
            </w:r>
          </w:p>
        </w:tc>
        <w:tc>
          <w:tcPr>
            <w:tcW w:w="1070" w:type="dxa"/>
            <w:vMerge w:val="restart"/>
            <w:tcBorders>
              <w:top w:val="single" w:sz="36" w:space="0" w:color="auto"/>
            </w:tcBorders>
          </w:tcPr>
          <w:p w14:paraId="21AEC789" w14:textId="2FD3EDA8" w:rsidR="001F5B8F" w:rsidRPr="00BF31FD" w:rsidRDefault="001F5B8F" w:rsidP="005D0D9A">
            <w:pPr>
              <w:jc w:val="center"/>
            </w:pPr>
            <w:r>
              <w:t>28</w:t>
            </w:r>
          </w:p>
        </w:tc>
        <w:tc>
          <w:tcPr>
            <w:tcW w:w="2326" w:type="dxa"/>
            <w:gridSpan w:val="3"/>
            <w:vMerge w:val="restart"/>
            <w:tcBorders>
              <w:top w:val="single" w:sz="36" w:space="0" w:color="auto"/>
            </w:tcBorders>
          </w:tcPr>
          <w:p w14:paraId="7EDDE641" w14:textId="2669E56C" w:rsidR="001F5B8F" w:rsidRDefault="001F5B8F" w:rsidP="005D0D9A">
            <w:pPr>
              <w:jc w:val="center"/>
            </w:pPr>
            <w:r>
              <w:t>Pre (14)</w:t>
            </w:r>
          </w:p>
          <w:p w14:paraId="49298618" w14:textId="60ACDC44" w:rsidR="001F5B8F" w:rsidRPr="00BF31FD" w:rsidRDefault="001F5B8F" w:rsidP="005D0D9A">
            <w:pPr>
              <w:jc w:val="center"/>
            </w:pPr>
            <w:r>
              <w:t>Post (14)</w:t>
            </w:r>
          </w:p>
        </w:tc>
        <w:tc>
          <w:tcPr>
            <w:tcW w:w="1436" w:type="dxa"/>
            <w:tcBorders>
              <w:top w:val="single" w:sz="36" w:space="0" w:color="auto"/>
            </w:tcBorders>
          </w:tcPr>
          <w:p w14:paraId="590A30D1" w14:textId="0843927C" w:rsidR="001F5B8F" w:rsidRPr="00BF31FD" w:rsidRDefault="001F5B8F" w:rsidP="005D0D9A">
            <w:pPr>
              <w:jc w:val="center"/>
            </w:pPr>
            <w:r>
              <w:t>Cell-types</w:t>
            </w:r>
            <w:proofErr w:type="gramStart"/>
            <w:r>
              <w:t>, ,</w:t>
            </w:r>
            <w:proofErr w:type="gramEnd"/>
          </w:p>
        </w:tc>
        <w:tc>
          <w:tcPr>
            <w:tcW w:w="1487" w:type="dxa"/>
            <w:tcBorders>
              <w:top w:val="single" w:sz="36" w:space="0" w:color="auto"/>
            </w:tcBorders>
          </w:tcPr>
          <w:p w14:paraId="76FFA38E" w14:textId="2E7F408A" w:rsidR="001F5B8F" w:rsidRPr="00BF31FD" w:rsidRDefault="00856CAF" w:rsidP="005D0D9A">
            <w:pPr>
              <w:jc w:val="center"/>
            </w:pPr>
            <w:r>
              <w:t>9</w:t>
            </w:r>
          </w:p>
        </w:tc>
      </w:tr>
      <w:tr w:rsidR="001F5B8F" w:rsidRPr="00BF31FD" w14:paraId="0D14CBFC" w14:textId="77777777" w:rsidTr="004D4364">
        <w:trPr>
          <w:trHeight w:val="214"/>
        </w:trPr>
        <w:tc>
          <w:tcPr>
            <w:tcW w:w="1737" w:type="dxa"/>
            <w:vMerge/>
          </w:tcPr>
          <w:p w14:paraId="2C002AF2" w14:textId="77777777" w:rsidR="001F5B8F" w:rsidRDefault="001F5B8F" w:rsidP="00BF31FD"/>
        </w:tc>
        <w:tc>
          <w:tcPr>
            <w:tcW w:w="1520" w:type="dxa"/>
            <w:vMerge/>
          </w:tcPr>
          <w:p w14:paraId="1D7C54F8" w14:textId="77777777" w:rsidR="001F5B8F" w:rsidRDefault="001F5B8F" w:rsidP="00BF31FD"/>
        </w:tc>
        <w:tc>
          <w:tcPr>
            <w:tcW w:w="1070" w:type="dxa"/>
            <w:vMerge/>
          </w:tcPr>
          <w:p w14:paraId="45D45EE9" w14:textId="77777777" w:rsidR="001F5B8F" w:rsidRDefault="001F5B8F" w:rsidP="00BF31FD"/>
        </w:tc>
        <w:tc>
          <w:tcPr>
            <w:tcW w:w="2326" w:type="dxa"/>
            <w:gridSpan w:val="3"/>
            <w:vMerge/>
          </w:tcPr>
          <w:p w14:paraId="7F49E44C" w14:textId="77777777" w:rsidR="001F5B8F" w:rsidRDefault="001F5B8F" w:rsidP="00BF31FD"/>
        </w:tc>
        <w:tc>
          <w:tcPr>
            <w:tcW w:w="1436" w:type="dxa"/>
          </w:tcPr>
          <w:p w14:paraId="50C8436D" w14:textId="688A1561" w:rsidR="001F5B8F" w:rsidRDefault="001F5B8F" w:rsidP="005D0D9A">
            <w:pPr>
              <w:jc w:val="center"/>
            </w:pPr>
            <w:r>
              <w:t>mRNA-modules</w:t>
            </w:r>
          </w:p>
        </w:tc>
        <w:tc>
          <w:tcPr>
            <w:tcW w:w="1487" w:type="dxa"/>
          </w:tcPr>
          <w:p w14:paraId="2DCF8457" w14:textId="69F2F14D" w:rsidR="001F5B8F" w:rsidRPr="00BF31FD" w:rsidRDefault="00856CAF" w:rsidP="005D0D9A">
            <w:pPr>
              <w:jc w:val="center"/>
            </w:pPr>
            <w:r>
              <w:t>229</w:t>
            </w:r>
          </w:p>
        </w:tc>
      </w:tr>
      <w:tr w:rsidR="001F5B8F" w:rsidRPr="00BF31FD" w14:paraId="79C3AE85" w14:textId="77777777" w:rsidTr="004D4364">
        <w:trPr>
          <w:trHeight w:val="214"/>
        </w:trPr>
        <w:tc>
          <w:tcPr>
            <w:tcW w:w="1737" w:type="dxa"/>
            <w:vMerge/>
          </w:tcPr>
          <w:p w14:paraId="71E235DF" w14:textId="77777777" w:rsidR="001F5B8F" w:rsidRDefault="001F5B8F" w:rsidP="00BF31FD"/>
        </w:tc>
        <w:tc>
          <w:tcPr>
            <w:tcW w:w="1520" w:type="dxa"/>
            <w:vMerge/>
          </w:tcPr>
          <w:p w14:paraId="0E39961D" w14:textId="77777777" w:rsidR="001F5B8F" w:rsidRDefault="001F5B8F" w:rsidP="00BF31FD"/>
        </w:tc>
        <w:tc>
          <w:tcPr>
            <w:tcW w:w="1070" w:type="dxa"/>
            <w:vMerge/>
          </w:tcPr>
          <w:p w14:paraId="524091CD" w14:textId="77777777" w:rsidR="001F5B8F" w:rsidRDefault="001F5B8F" w:rsidP="00BF31FD"/>
        </w:tc>
        <w:tc>
          <w:tcPr>
            <w:tcW w:w="2326" w:type="dxa"/>
            <w:gridSpan w:val="3"/>
            <w:vMerge/>
          </w:tcPr>
          <w:p w14:paraId="12265951" w14:textId="77777777" w:rsidR="001F5B8F" w:rsidRDefault="001F5B8F" w:rsidP="00BF31FD"/>
        </w:tc>
        <w:tc>
          <w:tcPr>
            <w:tcW w:w="1436" w:type="dxa"/>
          </w:tcPr>
          <w:p w14:paraId="643D24DB" w14:textId="164A5EA6" w:rsidR="001F5B8F" w:rsidRDefault="001F5B8F" w:rsidP="005D0D9A">
            <w:pPr>
              <w:jc w:val="center"/>
            </w:pPr>
            <w:r>
              <w:t>metabolite-modules</w:t>
            </w:r>
          </w:p>
        </w:tc>
        <w:tc>
          <w:tcPr>
            <w:tcW w:w="1487" w:type="dxa"/>
          </w:tcPr>
          <w:p w14:paraId="18BBDAC0" w14:textId="655F57C2" w:rsidR="001F5B8F" w:rsidRPr="00BF31FD" w:rsidRDefault="00856CAF" w:rsidP="005D0D9A">
            <w:pPr>
              <w:jc w:val="center"/>
            </w:pPr>
            <w:r>
              <w:t>60</w:t>
            </w:r>
          </w:p>
        </w:tc>
      </w:tr>
    </w:tbl>
    <w:p w14:paraId="79DB45CF" w14:textId="21D7594E" w:rsidR="001456A3" w:rsidRDefault="001456A3" w:rsidP="00F21B8F">
      <w:pPr>
        <w:spacing w:line="480" w:lineRule="auto"/>
        <w:rPr>
          <w:b/>
        </w:rPr>
      </w:pPr>
    </w:p>
    <w:p w14:paraId="6857AED4" w14:textId="087A8ADA" w:rsidR="00D31D42" w:rsidRDefault="00F6039A" w:rsidP="004C0766">
      <w:pPr>
        <w:spacing w:line="480" w:lineRule="auto"/>
        <w:ind w:firstLine="720"/>
      </w:pPr>
      <w:r>
        <w:t>C</w:t>
      </w:r>
      <w:r w:rsidR="00D31D42">
        <w:t>ancer datasets</w:t>
      </w:r>
      <w:r>
        <w:t xml:space="preserve"> with multiple </w:t>
      </w:r>
      <w:proofErr w:type="spellStart"/>
      <w:r>
        <w:t>omic</w:t>
      </w:r>
      <w:proofErr w:type="spellEnd"/>
      <w:r>
        <w:t xml:space="preserve"> datasets </w:t>
      </w:r>
      <w:r w:rsidR="00D31D42">
        <w:t>were used to derive multi-</w:t>
      </w:r>
      <w:proofErr w:type="spellStart"/>
      <w:r w:rsidR="00D31D42">
        <w:t>omic</w:t>
      </w:r>
      <w:proofErr w:type="spellEnd"/>
      <w:r w:rsidR="00D31D42">
        <w:t xml:space="preserve"> biomarker panels using various integrative approaches</w:t>
      </w:r>
      <w:r>
        <w:t xml:space="preserve"> (which can perform variable selection)</w:t>
      </w:r>
      <w:r w:rsidR="00D31D42">
        <w:t xml:space="preserve"> and compared with DIABLO models</w:t>
      </w:r>
      <w:r>
        <w:t xml:space="preserve"> (Table 1)</w:t>
      </w:r>
      <w:r w:rsidR="00D31D42">
        <w:t xml:space="preserve">. Supervised analyses consisted of the concatenation and ensemble schemes using the </w:t>
      </w:r>
      <w:proofErr w:type="spellStart"/>
      <w:r w:rsidR="00D31D42">
        <w:t>sPLSDA</w:t>
      </w:r>
      <w:proofErr w:type="spellEnd"/>
      <w:r w:rsidR="00D31D42">
        <w:t xml:space="preserve"> classifier </w:t>
      </w:r>
      <w:r w:rsidR="00D31D42">
        <w:fldChar w:fldCharType="begin"/>
      </w:r>
      <w:r w:rsidR="00D31D42">
        <w:instrText xml:space="preserve"> ADDIN ZOTERO_ITEM CSL_CITATION {"citationID":"a2js96fpvjl","properties":{"formattedCitation":"[23]","plainCitation":"[23]"},"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D31D42">
        <w:fldChar w:fldCharType="separate"/>
      </w:r>
      <w:r w:rsidR="00D31D42">
        <w:rPr>
          <w:noProof/>
        </w:rPr>
        <w:t>[23]</w:t>
      </w:r>
      <w:r w:rsidR="00D31D42">
        <w:fldChar w:fldCharType="end"/>
      </w:r>
      <w:r w:rsidR="00D31D42">
        <w:t>, and DIABLO with the null (</w:t>
      </w:r>
      <w:proofErr w:type="spellStart"/>
      <w:r w:rsidR="00D31D42">
        <w:t>DIABLO_null</w:t>
      </w:r>
      <w:proofErr w:type="spellEnd"/>
      <w:r w:rsidR="00D31D42">
        <w:t>) and full design (</w:t>
      </w:r>
      <w:proofErr w:type="spellStart"/>
      <w:r w:rsidR="00D31D42">
        <w:t>DIABLO_full</w:t>
      </w:r>
      <w:proofErr w:type="spellEnd"/>
      <w:r w:rsidR="00D31D42">
        <w:t xml:space="preserve">). Unsupervised approaches included sparse generalized canonical correlation analysis </w:t>
      </w:r>
      <w:r w:rsidR="00D31D42">
        <w:fldChar w:fldCharType="begin"/>
      </w:r>
      <w:r w:rsidR="00D31D42">
        <w:instrText xml:space="preserve"> ADDIN ZOTERO_ITEM CSL_CITATION {"citationID":"a2amgpra3h9","properties":{"formattedCitation":"[24]","plainCitation":"[24]"},"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31D42">
        <w:fldChar w:fldCharType="separate"/>
      </w:r>
      <w:r w:rsidR="00D31D42">
        <w:rPr>
          <w:noProof/>
        </w:rPr>
        <w:t>[24]</w:t>
      </w:r>
      <w:r w:rsidR="00D31D42">
        <w:fldChar w:fldCharType="end"/>
      </w:r>
      <w:r w:rsidR="00D31D42">
        <w:t xml:space="preserve"> (</w:t>
      </w:r>
      <w:proofErr w:type="spellStart"/>
      <w:r w:rsidR="00D31D42">
        <w:t>sGCCA</w:t>
      </w:r>
      <w:proofErr w:type="spellEnd"/>
      <w:r w:rsidR="00D31D42">
        <w:t xml:space="preserve">, or unsupervised DIABLO), Multi-Omics Factor Analysis (MOFA), and Joint and Individual Variation Explained (JIVE) </w:t>
      </w:r>
      <w:r w:rsidR="00D31D42">
        <w:fldChar w:fldCharType="begin"/>
      </w:r>
      <w:r w:rsidR="00D31D42">
        <w:instrText xml:space="preserve"> ADDIN ZOTERO_ITEM CSL_CITATION {"citationID":"ata9s0utt7","properties":{"formattedCitation":"[31]","plainCitation":"[31]"},"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00D31D42">
        <w:fldChar w:fldCharType="separate"/>
      </w:r>
      <w:r w:rsidR="00D31D42">
        <w:rPr>
          <w:noProof/>
        </w:rPr>
        <w:t>[31]</w:t>
      </w:r>
      <w:r w:rsidR="00D31D42">
        <w:fldChar w:fldCharType="end"/>
      </w:r>
      <w:r w:rsidR="00D31D42">
        <w:t xml:space="preserve">. Briefly four cancer datasets (colon, kidney, glioblastoma, and lung) with three </w:t>
      </w:r>
      <w:proofErr w:type="spellStart"/>
      <w:r w:rsidR="00D31D42">
        <w:t>omic</w:t>
      </w:r>
      <w:proofErr w:type="spellEnd"/>
      <w:r w:rsidR="00D31D42">
        <w:t xml:space="preserve"> datasets each (mRNA, miRNA and CpGs) were used to derive 7 multi-</w:t>
      </w:r>
      <w:proofErr w:type="spellStart"/>
      <w:r w:rsidR="00D31D42">
        <w:t>omic</w:t>
      </w:r>
      <w:proofErr w:type="spellEnd"/>
      <w:r w:rsidR="00D31D42">
        <w:t xml:space="preserve"> panels comprising of 180 features (60 features of each </w:t>
      </w:r>
      <w:proofErr w:type="spellStart"/>
      <w:r w:rsidR="00D31D42">
        <w:t>omic</w:t>
      </w:r>
      <w:proofErr w:type="spellEnd"/>
      <w:r w:rsidR="00D31D42">
        <w:t>-type). Figure 3A depicts the overlaps</w:t>
      </w:r>
      <w:r w:rsidR="004C0766">
        <w:t xml:space="preserve"> (blue bars)</w:t>
      </w:r>
      <w:r w:rsidR="00D31D42">
        <w:t xml:space="preserve"> between the </w:t>
      </w:r>
      <w:r w:rsidR="004C0766">
        <w:t>unsupervised (purple) and supervised (green)</w:t>
      </w:r>
      <w:r w:rsidR="00D31D42">
        <w:t xml:space="preserve"> multi-</w:t>
      </w:r>
      <w:proofErr w:type="spellStart"/>
      <w:r w:rsidR="00D31D42">
        <w:t>omic</w:t>
      </w:r>
      <w:proofErr w:type="spellEnd"/>
      <w:r w:rsidR="00D31D42">
        <w:t xml:space="preserve"> panels with the strongest overlap </w:t>
      </w:r>
      <w:r w:rsidR="00D31D42">
        <w:lastRenderedPageBreak/>
        <w:t xml:space="preserve">between the supervised methods (Concatenation, Ensemble and </w:t>
      </w:r>
      <w:proofErr w:type="spellStart"/>
      <w:r w:rsidR="00D31D42">
        <w:t>DIABLO_null</w:t>
      </w:r>
      <w:proofErr w:type="spellEnd"/>
      <w:r w:rsidR="00D31D42">
        <w:t xml:space="preserve">), with the exception of </w:t>
      </w:r>
      <w:proofErr w:type="spellStart"/>
      <w:r w:rsidR="00D31D42">
        <w:t>DIABLO_full</w:t>
      </w:r>
      <w:proofErr w:type="spellEnd"/>
      <w:r w:rsidR="00D31D42">
        <w:t xml:space="preserve">. </w:t>
      </w:r>
      <w:r w:rsidR="004C0766">
        <w:t>A lower overlap (yellow bar) was observed between the</w:t>
      </w:r>
      <w:r w:rsidR="00D31D42">
        <w:t xml:space="preserve"> unsupervised </w:t>
      </w:r>
      <w:r w:rsidR="004C0766">
        <w:t xml:space="preserve">methods (MOFA, JIVE and </w:t>
      </w:r>
      <w:proofErr w:type="spellStart"/>
      <w:r w:rsidR="004C0766">
        <w:t>sGCCA</w:t>
      </w:r>
      <w:proofErr w:type="spellEnd"/>
      <w:r w:rsidR="004C0766">
        <w:t>)</w:t>
      </w:r>
      <w:r w:rsidR="00D31D42">
        <w:t xml:space="preserve">. For the most part, </w:t>
      </w:r>
      <w:r w:rsidR="00B80A61">
        <w:t>each</w:t>
      </w:r>
      <w:r w:rsidR="00D31D42">
        <w:t xml:space="preserve"> </w:t>
      </w:r>
      <w:r w:rsidR="00B80A61">
        <w:t>approach</w:t>
      </w:r>
      <w:r w:rsidR="00D31D42">
        <w:t xml:space="preserve"> identified a unique set of features </w:t>
      </w:r>
      <w:r w:rsidR="00B80A61">
        <w:t xml:space="preserve">there were </w:t>
      </w:r>
      <w:r w:rsidR="00D31D42">
        <w:t xml:space="preserve">distinct from the other </w:t>
      </w:r>
      <w:r w:rsidR="00B80A61">
        <w:t>approaches.</w:t>
      </w:r>
    </w:p>
    <w:p w14:paraId="6A62FC1F" w14:textId="506D0C7D" w:rsidR="00D31D42" w:rsidRDefault="00587571" w:rsidP="00F21B8F">
      <w:pPr>
        <w:spacing w:line="480" w:lineRule="auto"/>
        <w:rPr>
          <w:b/>
        </w:rPr>
      </w:pPr>
      <w:r>
        <w:rPr>
          <w:b/>
          <w:noProof/>
        </w:rPr>
        <w:lastRenderedPageBreak/>
        <w:drawing>
          <wp:inline distT="0" distB="0" distL="0" distR="0" wp14:anchorId="61E139C1" wp14:editId="76525AA9">
            <wp:extent cx="5932805" cy="7017385"/>
            <wp:effectExtent l="0" t="0" r="10795" b="0"/>
            <wp:docPr id="18" name="Picture 18" descr="../../diablo/analyses/benchmarking/results/Figures/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blo/analyses/benchmarking/results/Figures/connectivity.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2805" cy="7017385"/>
                    </a:xfrm>
                    <a:prstGeom prst="rect">
                      <a:avLst/>
                    </a:prstGeom>
                    <a:noFill/>
                    <a:ln>
                      <a:noFill/>
                    </a:ln>
                  </pic:spPr>
                </pic:pic>
              </a:graphicData>
            </a:graphic>
          </wp:inline>
        </w:drawing>
      </w:r>
    </w:p>
    <w:p w14:paraId="092759E8" w14:textId="3858AE32" w:rsidR="00EC2F76" w:rsidRPr="00DD58D3" w:rsidRDefault="00EC2F76" w:rsidP="00EC2F76">
      <w:r>
        <w:rPr>
          <w:b/>
        </w:rPr>
        <w:t>Figure 3. Benchmarking integrative methods using cancer datasets</w:t>
      </w:r>
      <w:r w:rsidR="00023477">
        <w:rPr>
          <w:b/>
        </w:rPr>
        <w:t>.</w:t>
      </w:r>
      <w:r w:rsidR="00023477" w:rsidRPr="00DD58D3">
        <w:t xml:space="preserve"> A) Overlap between multi-</w:t>
      </w:r>
      <w:proofErr w:type="spellStart"/>
      <w:r w:rsidR="00023477" w:rsidRPr="00DD58D3">
        <w:t>omic</w:t>
      </w:r>
      <w:proofErr w:type="spellEnd"/>
      <w:r w:rsidR="00023477" w:rsidRPr="00DD58D3">
        <w:t xml:space="preserve"> biomarker panels using both supervised (green) and unsupervised approaches (purple).</w:t>
      </w:r>
      <w:r w:rsidR="00DD58D3">
        <w:t xml:space="preserve"> A strong overlap was observed between the supervised approaches with the exception of </w:t>
      </w:r>
      <w:proofErr w:type="spellStart"/>
      <w:r w:rsidR="00DD58D3">
        <w:t>DIABLO_full</w:t>
      </w:r>
      <w:proofErr w:type="spellEnd"/>
      <w:r w:rsidR="00DD58D3">
        <w:t xml:space="preserve"> (blue bar) and to a lesser degree in the unsupervised approaches (yellow bars)</w:t>
      </w:r>
      <w:r w:rsidR="00023477" w:rsidRPr="00DD58D3">
        <w:t xml:space="preserve"> </w:t>
      </w:r>
      <w:r w:rsidR="00DD58D3" w:rsidRPr="00DD58D3">
        <w:t xml:space="preserve">B) </w:t>
      </w:r>
      <w:r w:rsidR="00DD58D3">
        <w:t>Number of edges identified in the multi-</w:t>
      </w:r>
      <w:proofErr w:type="spellStart"/>
      <w:r w:rsidR="00DD58D3">
        <w:t>omic</w:t>
      </w:r>
      <w:proofErr w:type="spellEnd"/>
      <w:r w:rsidR="00DD58D3">
        <w:t xml:space="preserve"> biomarker panel networks at various </w:t>
      </w:r>
      <w:r w:rsidR="003D2C96">
        <w:t xml:space="preserve">correlation </w:t>
      </w:r>
      <w:r w:rsidR="003D2C96">
        <w:lastRenderedPageBreak/>
        <w:t xml:space="preserve">(Pearson) cut-offs. The networks identified using unsupervised approaches are more connected than those identified using supervised approaches. </w:t>
      </w:r>
      <w:proofErr w:type="spellStart"/>
      <w:r w:rsidR="003D2C96">
        <w:t>DIABLO_full</w:t>
      </w:r>
      <w:proofErr w:type="spellEnd"/>
      <w:r w:rsidR="003D2C96">
        <w:t xml:space="preserve"> is a supervised approach but provides the connectivity similar to that of unsupervised approaches. C</w:t>
      </w:r>
      <w:r w:rsidR="004C2BF4">
        <w:t>1</w:t>
      </w:r>
      <w:r w:rsidR="003D2C96">
        <w:t>) Modularity of multi-</w:t>
      </w:r>
      <w:proofErr w:type="spellStart"/>
      <w:r w:rsidR="003D2C96">
        <w:t>omic</w:t>
      </w:r>
      <w:proofErr w:type="spellEnd"/>
      <w:r w:rsidR="003D2C96">
        <w:t xml:space="preserve"> biomarker panel networks. The unsupervised approaches as well as </w:t>
      </w:r>
      <w:proofErr w:type="spellStart"/>
      <w:r w:rsidR="003D2C96">
        <w:t>DIABLO_full</w:t>
      </w:r>
      <w:proofErr w:type="spellEnd"/>
      <w:r w:rsidR="003D2C96">
        <w:t xml:space="preserve"> identify networks which consist of a few groups of highly connected features, whereas the networks identified using supervised approaches have many groups of features due to sparsely connected features.</w:t>
      </w:r>
    </w:p>
    <w:p w14:paraId="40520CAF" w14:textId="77777777" w:rsidR="00EC2F76" w:rsidRDefault="00EC2F76" w:rsidP="00F21B8F">
      <w:pPr>
        <w:spacing w:line="480" w:lineRule="auto"/>
        <w:rPr>
          <w:b/>
        </w:rPr>
      </w:pPr>
    </w:p>
    <w:p w14:paraId="595F48BC" w14:textId="5833F1EC" w:rsidR="00EC2F76" w:rsidRDefault="00EC2F76" w:rsidP="00EC2F76">
      <w:pPr>
        <w:spacing w:line="480" w:lineRule="auto"/>
        <w:ind w:firstLine="720"/>
      </w:pPr>
      <w:r>
        <w:t>The connectivity of each multi-</w:t>
      </w:r>
      <w:proofErr w:type="spellStart"/>
      <w:r>
        <w:t>omic</w:t>
      </w:r>
      <w:proofErr w:type="spellEnd"/>
      <w:r>
        <w:t xml:space="preserve"> panel was determined by generating a network at various correlation coefficient (Pearson) cut-offs (Figure 3B). Regardless of the cut-off used the networks identified using the unsupervised approaches has greater number of edges (connected nodes) as compared to the supervised approaches, with the exception of </w:t>
      </w:r>
      <w:proofErr w:type="spellStart"/>
      <w:r>
        <w:t>DIABLO_full</w:t>
      </w:r>
      <w:proofErr w:type="spellEnd"/>
      <w:r>
        <w:t xml:space="preserve">. Although a supervised method, </w:t>
      </w:r>
      <w:proofErr w:type="spellStart"/>
      <w:r>
        <w:t>DIABLO_full</w:t>
      </w:r>
      <w:proofErr w:type="spellEnd"/>
      <w:r>
        <w:t xml:space="preserve"> displayed similar properties with respect to the number of connections as the unsupervised approaches across all cancer datasets. Similarly, </w:t>
      </w:r>
      <w:proofErr w:type="spellStart"/>
      <w:r>
        <w:t>DIABLO_full</w:t>
      </w:r>
      <w:proofErr w:type="spellEnd"/>
      <w:r>
        <w:t xml:space="preserve"> was consistent with the networks based on the unsupervised approaches with respect to various other network attributes (Figure </w:t>
      </w:r>
      <w:r w:rsidR="004A3337">
        <w:t>S2</w:t>
      </w:r>
      <w:r>
        <w:t>) such as graph density, number of communities</w:t>
      </w:r>
      <w:r w:rsidR="00BC76F9">
        <w:t xml:space="preserve"> (clusters of </w:t>
      </w:r>
      <w:proofErr w:type="spellStart"/>
      <w:r w:rsidR="00BC76F9">
        <w:t>omic</w:t>
      </w:r>
      <w:proofErr w:type="spellEnd"/>
      <w:r w:rsidR="00BC76F9">
        <w:t xml:space="preserve"> variables)</w:t>
      </w:r>
      <w:r>
        <w:t xml:space="preserve"> a</w:t>
      </w:r>
      <w:r w:rsidR="00BC76F9">
        <w:t>nd triads</w:t>
      </w:r>
      <w:r>
        <w:t xml:space="preserve">. </w:t>
      </w:r>
      <w:r w:rsidR="00BC76F9">
        <w:t xml:space="preserve">Unsupervised methods and </w:t>
      </w:r>
      <w:proofErr w:type="spellStart"/>
      <w:r w:rsidR="00BC76F9">
        <w:t>DIABLO_full</w:t>
      </w:r>
      <w:proofErr w:type="spellEnd"/>
      <w:r w:rsidR="00BC76F9">
        <w:t xml:space="preserve"> had higher graph density, lower number of communities and greater numbers of triads as compared to the supervised approaches. </w:t>
      </w:r>
      <w:r>
        <w:t>Figure 3</w:t>
      </w:r>
      <w:r w:rsidR="00BC76F9">
        <w:t xml:space="preserve">C1 depicts the networks of all </w:t>
      </w:r>
      <w:r>
        <w:t>multi-</w:t>
      </w:r>
      <w:proofErr w:type="spellStart"/>
      <w:r>
        <w:t>omic</w:t>
      </w:r>
      <w:proofErr w:type="spellEnd"/>
      <w:r>
        <w:t xml:space="preserve"> panels for the colon</w:t>
      </w:r>
      <w:r w:rsidR="00BC76F9">
        <w:t xml:space="preserve"> cancer</w:t>
      </w:r>
      <w:r>
        <w:t xml:space="preserve"> dataset, </w:t>
      </w:r>
      <w:r w:rsidR="00BC76F9">
        <w:t>which show</w:t>
      </w:r>
      <w:r>
        <w:t xml:space="preserve"> </w:t>
      </w:r>
      <w:r w:rsidR="00BC76F9">
        <w:t xml:space="preserve">highly connected clusters of different </w:t>
      </w:r>
      <w:proofErr w:type="spellStart"/>
      <w:r w:rsidR="00BC76F9">
        <w:t>omic</w:t>
      </w:r>
      <w:proofErr w:type="spellEnd"/>
      <w:r w:rsidR="00BC76F9">
        <w:t xml:space="preserve"> variables</w:t>
      </w:r>
      <w:r>
        <w:t xml:space="preserve"> for the unsupervised approaches and </w:t>
      </w:r>
      <w:proofErr w:type="spellStart"/>
      <w:r>
        <w:t>DIABLO_full</w:t>
      </w:r>
      <w:proofErr w:type="spellEnd"/>
      <w:r>
        <w:t xml:space="preserve"> as compared to the supervised approaches. The corresponding component plots of the multi-</w:t>
      </w:r>
      <w:proofErr w:type="spellStart"/>
      <w:r>
        <w:t>omic</w:t>
      </w:r>
      <w:proofErr w:type="spellEnd"/>
      <w:r>
        <w:t xml:space="preserve"> panels showed a clear separation between the high and low survival groups for the supervised approaches as compared to the un</w:t>
      </w:r>
      <w:r w:rsidR="004C2BF4">
        <w:t>supervised approaches (Figure 3C2</w:t>
      </w:r>
      <w:r w:rsidR="00BC76F9">
        <w:t>, see Figure S3 and S4 for networks and component plots for all other cancer datasets</w:t>
      </w:r>
      <w:r>
        <w:t>).</w:t>
      </w:r>
    </w:p>
    <w:p w14:paraId="3E3FF256" w14:textId="77777777" w:rsidR="00EC2F76" w:rsidRDefault="00EC2F76" w:rsidP="00F21B8F">
      <w:pPr>
        <w:spacing w:line="480" w:lineRule="auto"/>
        <w:rPr>
          <w:b/>
        </w:rPr>
      </w:pPr>
    </w:p>
    <w:p w14:paraId="0C2802CC" w14:textId="74C59944" w:rsidR="00F72F55" w:rsidRDefault="00C4642D" w:rsidP="00F70316">
      <w:pPr>
        <w:rPr>
          <w:b/>
        </w:rPr>
      </w:pPr>
      <w:r>
        <w:rPr>
          <w:b/>
        </w:rPr>
        <w:lastRenderedPageBreak/>
        <w:t xml:space="preserve">Table 2. Number of significant </w:t>
      </w:r>
      <w:r w:rsidR="0048323F">
        <w:rPr>
          <w:b/>
        </w:rPr>
        <w:t>gene sets</w:t>
      </w:r>
      <w:r w:rsidR="00052A61">
        <w:rPr>
          <w:b/>
        </w:rPr>
        <w:t xml:space="preserve"> at an FDR=5%</w:t>
      </w:r>
      <w:r w:rsidR="0048323F">
        <w:rPr>
          <w:b/>
        </w:rPr>
        <w:t xml:space="preserve"> for each integrative method and benchmarking cancer dataset</w:t>
      </w:r>
      <w:r w:rsidR="00F70316">
        <w:rPr>
          <w:b/>
        </w:rPr>
        <w:t>.</w:t>
      </w:r>
    </w:p>
    <w:tbl>
      <w:tblPr>
        <w:tblW w:w="964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6"/>
        <w:gridCol w:w="2180"/>
        <w:gridCol w:w="850"/>
        <w:gridCol w:w="567"/>
        <w:gridCol w:w="581"/>
        <w:gridCol w:w="567"/>
        <w:gridCol w:w="567"/>
        <w:gridCol w:w="606"/>
        <w:gridCol w:w="466"/>
        <w:gridCol w:w="708"/>
        <w:gridCol w:w="460"/>
        <w:gridCol w:w="1134"/>
      </w:tblGrid>
      <w:tr w:rsidR="00F72F55" w14:paraId="6CAC2552" w14:textId="77777777" w:rsidTr="00256FE5">
        <w:trPr>
          <w:trHeight w:val="320"/>
        </w:trPr>
        <w:tc>
          <w:tcPr>
            <w:tcW w:w="956" w:type="dxa"/>
            <w:tcBorders>
              <w:top w:val="single" w:sz="24" w:space="0" w:color="auto"/>
              <w:bottom w:val="single" w:sz="24" w:space="0" w:color="auto"/>
            </w:tcBorders>
            <w:shd w:val="clear" w:color="auto" w:fill="auto"/>
            <w:noWrap/>
            <w:vAlign w:val="bottom"/>
            <w:hideMark/>
          </w:tcPr>
          <w:p w14:paraId="1E78804F"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disease</w:t>
            </w:r>
          </w:p>
        </w:tc>
        <w:tc>
          <w:tcPr>
            <w:tcW w:w="2180" w:type="dxa"/>
            <w:tcBorders>
              <w:top w:val="single" w:sz="24" w:space="0" w:color="auto"/>
              <w:bottom w:val="single" w:sz="24" w:space="0" w:color="auto"/>
            </w:tcBorders>
            <w:shd w:val="clear" w:color="auto" w:fill="auto"/>
            <w:noWrap/>
            <w:vAlign w:val="bottom"/>
            <w:hideMark/>
          </w:tcPr>
          <w:p w14:paraId="0FDF21B5"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method</w:t>
            </w:r>
          </w:p>
        </w:tc>
        <w:tc>
          <w:tcPr>
            <w:tcW w:w="850" w:type="dxa"/>
            <w:tcBorders>
              <w:top w:val="single" w:sz="24" w:space="0" w:color="auto"/>
              <w:bottom w:val="single" w:sz="24" w:space="0" w:color="auto"/>
            </w:tcBorders>
            <w:shd w:val="clear" w:color="auto" w:fill="auto"/>
            <w:noWrap/>
            <w:vAlign w:val="bottom"/>
            <w:hideMark/>
          </w:tcPr>
          <w:p w14:paraId="7E1CC968"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BTM</w:t>
            </w:r>
          </w:p>
        </w:tc>
        <w:tc>
          <w:tcPr>
            <w:tcW w:w="567" w:type="dxa"/>
            <w:tcBorders>
              <w:top w:val="single" w:sz="24" w:space="0" w:color="auto"/>
              <w:bottom w:val="single" w:sz="24" w:space="0" w:color="auto"/>
            </w:tcBorders>
            <w:shd w:val="clear" w:color="auto" w:fill="auto"/>
            <w:noWrap/>
            <w:vAlign w:val="bottom"/>
            <w:hideMark/>
          </w:tcPr>
          <w:p w14:paraId="3167A4E0"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C1</w:t>
            </w:r>
          </w:p>
        </w:tc>
        <w:tc>
          <w:tcPr>
            <w:tcW w:w="581" w:type="dxa"/>
            <w:tcBorders>
              <w:top w:val="single" w:sz="24" w:space="0" w:color="auto"/>
              <w:bottom w:val="single" w:sz="24" w:space="0" w:color="auto"/>
            </w:tcBorders>
            <w:shd w:val="clear" w:color="auto" w:fill="auto"/>
            <w:noWrap/>
            <w:vAlign w:val="bottom"/>
            <w:hideMark/>
          </w:tcPr>
          <w:p w14:paraId="702CF638"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C2</w:t>
            </w:r>
          </w:p>
        </w:tc>
        <w:tc>
          <w:tcPr>
            <w:tcW w:w="567" w:type="dxa"/>
            <w:tcBorders>
              <w:top w:val="single" w:sz="24" w:space="0" w:color="auto"/>
              <w:bottom w:val="single" w:sz="24" w:space="0" w:color="auto"/>
            </w:tcBorders>
            <w:shd w:val="clear" w:color="auto" w:fill="auto"/>
            <w:noWrap/>
            <w:vAlign w:val="bottom"/>
            <w:hideMark/>
          </w:tcPr>
          <w:p w14:paraId="07EEC22D"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C3</w:t>
            </w:r>
          </w:p>
        </w:tc>
        <w:tc>
          <w:tcPr>
            <w:tcW w:w="567" w:type="dxa"/>
            <w:tcBorders>
              <w:top w:val="single" w:sz="24" w:space="0" w:color="auto"/>
              <w:bottom w:val="single" w:sz="24" w:space="0" w:color="auto"/>
            </w:tcBorders>
            <w:shd w:val="clear" w:color="auto" w:fill="auto"/>
            <w:noWrap/>
            <w:vAlign w:val="bottom"/>
            <w:hideMark/>
          </w:tcPr>
          <w:p w14:paraId="6D9BE753"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C4</w:t>
            </w:r>
          </w:p>
        </w:tc>
        <w:tc>
          <w:tcPr>
            <w:tcW w:w="606" w:type="dxa"/>
            <w:tcBorders>
              <w:top w:val="single" w:sz="24" w:space="0" w:color="auto"/>
              <w:bottom w:val="single" w:sz="24" w:space="0" w:color="auto"/>
            </w:tcBorders>
            <w:shd w:val="clear" w:color="auto" w:fill="auto"/>
            <w:noWrap/>
            <w:vAlign w:val="bottom"/>
            <w:hideMark/>
          </w:tcPr>
          <w:p w14:paraId="11065716"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C5</w:t>
            </w:r>
          </w:p>
        </w:tc>
        <w:tc>
          <w:tcPr>
            <w:tcW w:w="466" w:type="dxa"/>
            <w:tcBorders>
              <w:top w:val="single" w:sz="24" w:space="0" w:color="auto"/>
              <w:bottom w:val="single" w:sz="24" w:space="0" w:color="auto"/>
            </w:tcBorders>
            <w:shd w:val="clear" w:color="auto" w:fill="auto"/>
            <w:noWrap/>
            <w:vAlign w:val="bottom"/>
            <w:hideMark/>
          </w:tcPr>
          <w:p w14:paraId="3B47AB41"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C6</w:t>
            </w:r>
          </w:p>
        </w:tc>
        <w:tc>
          <w:tcPr>
            <w:tcW w:w="708" w:type="dxa"/>
            <w:tcBorders>
              <w:top w:val="single" w:sz="24" w:space="0" w:color="auto"/>
              <w:bottom w:val="single" w:sz="24" w:space="0" w:color="auto"/>
            </w:tcBorders>
            <w:shd w:val="clear" w:color="auto" w:fill="auto"/>
            <w:noWrap/>
            <w:vAlign w:val="bottom"/>
            <w:hideMark/>
          </w:tcPr>
          <w:p w14:paraId="4781A24C"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C7</w:t>
            </w:r>
          </w:p>
        </w:tc>
        <w:tc>
          <w:tcPr>
            <w:tcW w:w="460" w:type="dxa"/>
            <w:tcBorders>
              <w:top w:val="single" w:sz="24" w:space="0" w:color="auto"/>
              <w:bottom w:val="single" w:sz="24" w:space="0" w:color="auto"/>
            </w:tcBorders>
            <w:shd w:val="clear" w:color="auto" w:fill="auto"/>
            <w:noWrap/>
            <w:vAlign w:val="bottom"/>
            <w:hideMark/>
          </w:tcPr>
          <w:p w14:paraId="533C149A"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H</w:t>
            </w:r>
          </w:p>
        </w:tc>
        <w:tc>
          <w:tcPr>
            <w:tcW w:w="1134" w:type="dxa"/>
            <w:tcBorders>
              <w:top w:val="single" w:sz="24" w:space="0" w:color="auto"/>
              <w:bottom w:val="single" w:sz="24" w:space="0" w:color="auto"/>
            </w:tcBorders>
            <w:shd w:val="clear" w:color="auto" w:fill="auto"/>
            <w:noWrap/>
            <w:vAlign w:val="bottom"/>
            <w:hideMark/>
          </w:tcPr>
          <w:p w14:paraId="42EF2D5D" w14:textId="77777777" w:rsidR="00F72F55" w:rsidRPr="00911C42" w:rsidRDefault="00F72F55">
            <w:pPr>
              <w:rPr>
                <w:rFonts w:ascii="Calibri" w:eastAsia="Times New Roman" w:hAnsi="Calibri"/>
                <w:b/>
                <w:color w:val="000000"/>
              </w:rPr>
            </w:pPr>
            <w:r w:rsidRPr="00911C42">
              <w:rPr>
                <w:rFonts w:ascii="Calibri" w:eastAsia="Times New Roman" w:hAnsi="Calibri"/>
                <w:b/>
                <w:color w:val="000000"/>
              </w:rPr>
              <w:t>TISSUES</w:t>
            </w:r>
          </w:p>
        </w:tc>
      </w:tr>
      <w:tr w:rsidR="00F72F55" w14:paraId="22B13A54" w14:textId="77777777" w:rsidTr="004A4015">
        <w:trPr>
          <w:trHeight w:val="320"/>
        </w:trPr>
        <w:tc>
          <w:tcPr>
            <w:tcW w:w="956" w:type="dxa"/>
            <w:vMerge w:val="restart"/>
            <w:tcBorders>
              <w:top w:val="single" w:sz="24" w:space="0" w:color="auto"/>
            </w:tcBorders>
            <w:shd w:val="clear" w:color="auto" w:fill="auto"/>
            <w:noWrap/>
            <w:vAlign w:val="bottom"/>
            <w:hideMark/>
          </w:tcPr>
          <w:p w14:paraId="092778BB" w14:textId="6768F7D6" w:rsidR="00F72F55" w:rsidRPr="00D722BA" w:rsidRDefault="00F72F55" w:rsidP="00F72F55">
            <w:pPr>
              <w:rPr>
                <w:rFonts w:ascii="Calibri" w:eastAsia="Times New Roman" w:hAnsi="Calibri"/>
                <w:b/>
                <w:color w:val="000000"/>
              </w:rPr>
            </w:pPr>
            <w:r w:rsidRPr="00D722BA">
              <w:rPr>
                <w:rFonts w:ascii="Calibri" w:eastAsia="Times New Roman" w:hAnsi="Calibri"/>
                <w:b/>
                <w:color w:val="000000"/>
              </w:rPr>
              <w:t>Colon</w:t>
            </w:r>
          </w:p>
          <w:p w14:paraId="0A754BD7" w14:textId="77777777" w:rsidR="00F72F55" w:rsidRPr="00D722BA" w:rsidRDefault="00F72F55" w:rsidP="00F72F55">
            <w:pPr>
              <w:rPr>
                <w:rFonts w:ascii="Calibri" w:eastAsia="Times New Roman" w:hAnsi="Calibri"/>
                <w:b/>
                <w:color w:val="000000"/>
              </w:rPr>
            </w:pPr>
          </w:p>
          <w:p w14:paraId="64EA8C7A" w14:textId="77777777" w:rsidR="00F72F55" w:rsidRPr="00D722BA" w:rsidRDefault="00F72F55" w:rsidP="00F72F55">
            <w:pPr>
              <w:rPr>
                <w:rFonts w:ascii="Calibri" w:eastAsia="Times New Roman" w:hAnsi="Calibri"/>
                <w:b/>
                <w:color w:val="000000"/>
              </w:rPr>
            </w:pPr>
          </w:p>
          <w:p w14:paraId="4FB85617" w14:textId="77777777" w:rsidR="00F72F55" w:rsidRPr="00D722BA" w:rsidRDefault="00F72F55" w:rsidP="00F72F55">
            <w:pPr>
              <w:rPr>
                <w:rFonts w:ascii="Calibri" w:eastAsia="Times New Roman" w:hAnsi="Calibri"/>
                <w:b/>
                <w:color w:val="000000"/>
              </w:rPr>
            </w:pPr>
          </w:p>
          <w:p w14:paraId="2320A125" w14:textId="7963E0B5" w:rsidR="00F72F55" w:rsidRPr="00D722BA" w:rsidRDefault="00F72F55" w:rsidP="009365C6">
            <w:pPr>
              <w:rPr>
                <w:rFonts w:ascii="Calibri" w:eastAsia="Times New Roman" w:hAnsi="Calibri"/>
                <w:b/>
                <w:color w:val="000000"/>
              </w:rPr>
            </w:pPr>
          </w:p>
        </w:tc>
        <w:tc>
          <w:tcPr>
            <w:tcW w:w="2180" w:type="dxa"/>
            <w:tcBorders>
              <w:top w:val="single" w:sz="24" w:space="0" w:color="auto"/>
              <w:bottom w:val="single" w:sz="4" w:space="0" w:color="auto"/>
            </w:tcBorders>
            <w:shd w:val="clear" w:color="auto" w:fill="auto"/>
            <w:noWrap/>
            <w:vAlign w:val="bottom"/>
            <w:hideMark/>
          </w:tcPr>
          <w:p w14:paraId="35D2C0B7" w14:textId="4F27C453" w:rsidR="00F72F55" w:rsidRDefault="00F72F55" w:rsidP="00ED7B2F">
            <w:pPr>
              <w:rPr>
                <w:rFonts w:ascii="Calibri" w:eastAsia="Times New Roman" w:hAnsi="Calibri"/>
                <w:color w:val="000000"/>
              </w:rPr>
            </w:pPr>
            <w:r>
              <w:rPr>
                <w:rFonts w:ascii="Calibri" w:eastAsia="Times New Roman" w:hAnsi="Calibri"/>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7137EFC3"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67" w:type="dxa"/>
            <w:tcBorders>
              <w:top w:val="single" w:sz="24" w:space="0" w:color="auto"/>
              <w:bottom w:val="single" w:sz="4" w:space="0" w:color="auto"/>
            </w:tcBorders>
            <w:shd w:val="clear" w:color="auto" w:fill="auto"/>
            <w:noWrap/>
            <w:vAlign w:val="bottom"/>
            <w:hideMark/>
          </w:tcPr>
          <w:p w14:paraId="09F61064"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81" w:type="dxa"/>
            <w:tcBorders>
              <w:top w:val="single" w:sz="24" w:space="0" w:color="auto"/>
            </w:tcBorders>
            <w:shd w:val="clear" w:color="auto" w:fill="auto"/>
            <w:noWrap/>
            <w:vAlign w:val="bottom"/>
            <w:hideMark/>
          </w:tcPr>
          <w:p w14:paraId="3FDF8C3E" w14:textId="77777777" w:rsidR="00F72F55" w:rsidRDefault="00F72F55">
            <w:pPr>
              <w:jc w:val="right"/>
              <w:rPr>
                <w:rFonts w:ascii="Calibri" w:eastAsia="Times New Roman" w:hAnsi="Calibri"/>
                <w:color w:val="000000"/>
              </w:rPr>
            </w:pPr>
            <w:r>
              <w:rPr>
                <w:rFonts w:ascii="Calibri" w:eastAsia="Times New Roman" w:hAnsi="Calibri"/>
                <w:color w:val="000000"/>
              </w:rPr>
              <w:t>2</w:t>
            </w:r>
          </w:p>
        </w:tc>
        <w:tc>
          <w:tcPr>
            <w:tcW w:w="567" w:type="dxa"/>
            <w:tcBorders>
              <w:top w:val="single" w:sz="24" w:space="0" w:color="auto"/>
            </w:tcBorders>
            <w:shd w:val="clear" w:color="auto" w:fill="auto"/>
            <w:noWrap/>
            <w:vAlign w:val="bottom"/>
            <w:hideMark/>
          </w:tcPr>
          <w:p w14:paraId="7E13FE09" w14:textId="77777777" w:rsidR="00F72F55" w:rsidRDefault="00F72F55">
            <w:pPr>
              <w:jc w:val="right"/>
              <w:rPr>
                <w:rFonts w:ascii="Calibri" w:eastAsia="Times New Roman" w:hAnsi="Calibri"/>
                <w:color w:val="000000"/>
              </w:rPr>
            </w:pPr>
            <w:r>
              <w:rPr>
                <w:rFonts w:ascii="Calibri" w:eastAsia="Times New Roman" w:hAnsi="Calibri"/>
                <w:color w:val="000000"/>
              </w:rPr>
              <w:t>12</w:t>
            </w:r>
          </w:p>
        </w:tc>
        <w:tc>
          <w:tcPr>
            <w:tcW w:w="567" w:type="dxa"/>
            <w:tcBorders>
              <w:top w:val="single" w:sz="24" w:space="0" w:color="auto"/>
              <w:bottom w:val="single" w:sz="4" w:space="0" w:color="auto"/>
            </w:tcBorders>
            <w:shd w:val="clear" w:color="auto" w:fill="auto"/>
            <w:noWrap/>
            <w:vAlign w:val="bottom"/>
            <w:hideMark/>
          </w:tcPr>
          <w:p w14:paraId="6005A577" w14:textId="77777777" w:rsidR="00F72F55" w:rsidRDefault="00F72F55">
            <w:pPr>
              <w:jc w:val="right"/>
              <w:rPr>
                <w:rFonts w:ascii="Calibri" w:eastAsia="Times New Roman" w:hAnsi="Calibri"/>
                <w:color w:val="000000"/>
              </w:rPr>
            </w:pPr>
            <w:r>
              <w:rPr>
                <w:rFonts w:ascii="Calibri" w:eastAsia="Times New Roman" w:hAnsi="Calibri"/>
                <w:color w:val="000000"/>
              </w:rPr>
              <w:t>2</w:t>
            </w:r>
          </w:p>
        </w:tc>
        <w:tc>
          <w:tcPr>
            <w:tcW w:w="606" w:type="dxa"/>
            <w:tcBorders>
              <w:top w:val="single" w:sz="24" w:space="0" w:color="auto"/>
              <w:bottom w:val="single" w:sz="4" w:space="0" w:color="auto"/>
            </w:tcBorders>
            <w:shd w:val="clear" w:color="auto" w:fill="auto"/>
            <w:noWrap/>
            <w:vAlign w:val="bottom"/>
            <w:hideMark/>
          </w:tcPr>
          <w:p w14:paraId="53A9AC5B" w14:textId="77777777" w:rsidR="00F72F55" w:rsidRDefault="00F72F55">
            <w:pPr>
              <w:jc w:val="right"/>
              <w:rPr>
                <w:rFonts w:ascii="Calibri" w:eastAsia="Times New Roman" w:hAnsi="Calibri"/>
                <w:color w:val="000000"/>
              </w:rPr>
            </w:pPr>
            <w:r>
              <w:rPr>
                <w:rFonts w:ascii="Calibri" w:eastAsia="Times New Roman" w:hAnsi="Calibri"/>
                <w:color w:val="000000"/>
              </w:rPr>
              <w:t>2</w:t>
            </w:r>
          </w:p>
        </w:tc>
        <w:tc>
          <w:tcPr>
            <w:tcW w:w="466" w:type="dxa"/>
            <w:tcBorders>
              <w:top w:val="single" w:sz="24" w:space="0" w:color="auto"/>
            </w:tcBorders>
            <w:shd w:val="clear" w:color="auto" w:fill="auto"/>
            <w:noWrap/>
            <w:vAlign w:val="bottom"/>
            <w:hideMark/>
          </w:tcPr>
          <w:p w14:paraId="2F460F01"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708" w:type="dxa"/>
            <w:tcBorders>
              <w:top w:val="single" w:sz="24" w:space="0" w:color="auto"/>
              <w:bottom w:val="single" w:sz="4" w:space="0" w:color="auto"/>
            </w:tcBorders>
            <w:shd w:val="clear" w:color="auto" w:fill="auto"/>
            <w:noWrap/>
            <w:vAlign w:val="bottom"/>
            <w:hideMark/>
          </w:tcPr>
          <w:p w14:paraId="2DBA5B14" w14:textId="77777777" w:rsidR="00F72F55" w:rsidRDefault="00F72F55">
            <w:pPr>
              <w:jc w:val="right"/>
              <w:rPr>
                <w:rFonts w:ascii="Calibri" w:eastAsia="Times New Roman" w:hAnsi="Calibri"/>
                <w:color w:val="000000"/>
              </w:rPr>
            </w:pPr>
            <w:r>
              <w:rPr>
                <w:rFonts w:ascii="Calibri" w:eastAsia="Times New Roman" w:hAnsi="Calibri"/>
                <w:color w:val="000000"/>
              </w:rPr>
              <w:t>16</w:t>
            </w:r>
          </w:p>
        </w:tc>
        <w:tc>
          <w:tcPr>
            <w:tcW w:w="460" w:type="dxa"/>
            <w:tcBorders>
              <w:top w:val="single" w:sz="24" w:space="0" w:color="auto"/>
              <w:bottom w:val="single" w:sz="4" w:space="0" w:color="auto"/>
            </w:tcBorders>
            <w:shd w:val="clear" w:color="auto" w:fill="auto"/>
            <w:noWrap/>
            <w:vAlign w:val="bottom"/>
            <w:hideMark/>
          </w:tcPr>
          <w:p w14:paraId="6144CD34" w14:textId="77777777" w:rsidR="00F72F55" w:rsidRDefault="00F72F55">
            <w:pPr>
              <w:jc w:val="right"/>
              <w:rPr>
                <w:rFonts w:ascii="Calibri" w:eastAsia="Times New Roman" w:hAnsi="Calibri"/>
                <w:color w:val="000000"/>
              </w:rPr>
            </w:pPr>
            <w:r>
              <w:rPr>
                <w:rFonts w:ascii="Calibri" w:eastAsia="Times New Roman" w:hAnsi="Calibri"/>
                <w:color w:val="000000"/>
              </w:rPr>
              <w:t>1</w:t>
            </w:r>
          </w:p>
        </w:tc>
        <w:tc>
          <w:tcPr>
            <w:tcW w:w="1134" w:type="dxa"/>
            <w:tcBorders>
              <w:top w:val="single" w:sz="24" w:space="0" w:color="auto"/>
              <w:bottom w:val="single" w:sz="4" w:space="0" w:color="auto"/>
            </w:tcBorders>
            <w:shd w:val="clear" w:color="auto" w:fill="auto"/>
            <w:noWrap/>
            <w:vAlign w:val="bottom"/>
            <w:hideMark/>
          </w:tcPr>
          <w:p w14:paraId="278133E9" w14:textId="77777777" w:rsidR="00F72F55" w:rsidRDefault="00F72F55">
            <w:pPr>
              <w:jc w:val="right"/>
              <w:rPr>
                <w:rFonts w:ascii="Calibri" w:eastAsia="Times New Roman" w:hAnsi="Calibri"/>
                <w:color w:val="000000"/>
              </w:rPr>
            </w:pPr>
            <w:r>
              <w:rPr>
                <w:rFonts w:ascii="Calibri" w:eastAsia="Times New Roman" w:hAnsi="Calibri"/>
                <w:color w:val="000000"/>
              </w:rPr>
              <w:t>0</w:t>
            </w:r>
          </w:p>
        </w:tc>
      </w:tr>
      <w:tr w:rsidR="00F72F55" w14:paraId="445E5371" w14:textId="77777777" w:rsidTr="004A4015">
        <w:trPr>
          <w:trHeight w:val="320"/>
        </w:trPr>
        <w:tc>
          <w:tcPr>
            <w:tcW w:w="956" w:type="dxa"/>
            <w:vMerge/>
            <w:shd w:val="clear" w:color="auto" w:fill="auto"/>
            <w:noWrap/>
            <w:vAlign w:val="bottom"/>
            <w:hideMark/>
          </w:tcPr>
          <w:p w14:paraId="04176357" w14:textId="583F22D0" w:rsidR="00F72F55" w:rsidRPr="00D722BA" w:rsidRDefault="00F72F55" w:rsidP="009365C6">
            <w:pPr>
              <w:rPr>
                <w:rFonts w:ascii="Calibri" w:eastAsia="Times New Roman" w:hAnsi="Calibri"/>
                <w:b/>
                <w:color w:val="000000"/>
              </w:rPr>
            </w:pPr>
          </w:p>
        </w:tc>
        <w:tc>
          <w:tcPr>
            <w:tcW w:w="2180" w:type="dxa"/>
            <w:shd w:val="clear" w:color="auto" w:fill="E2EFD9" w:themeFill="accent6" w:themeFillTint="33"/>
            <w:noWrap/>
            <w:vAlign w:val="bottom"/>
            <w:hideMark/>
          </w:tcPr>
          <w:p w14:paraId="104AA446" w14:textId="546644E4" w:rsidR="00F72F55" w:rsidRPr="00052A61" w:rsidRDefault="00F72F55" w:rsidP="00ED7B2F">
            <w:pPr>
              <w:rPr>
                <w:rFonts w:ascii="Calibri" w:eastAsia="Times New Roman" w:hAnsi="Calibri"/>
                <w:b/>
                <w:color w:val="000000"/>
              </w:rPr>
            </w:pPr>
            <w:proofErr w:type="spellStart"/>
            <w:r w:rsidRPr="00052A61">
              <w:rPr>
                <w:rFonts w:ascii="Calibri" w:eastAsia="Times New Roman" w:hAnsi="Calibri"/>
                <w:b/>
                <w:color w:val="000000"/>
              </w:rPr>
              <w:t>DIABLO_full</w:t>
            </w:r>
            <w:proofErr w:type="spellEnd"/>
            <w:r w:rsidR="00052A61" w:rsidRPr="00052A61">
              <w:rPr>
                <w:rFonts w:ascii="Calibri" w:eastAsia="Times New Roman" w:hAnsi="Calibri"/>
                <w:b/>
                <w:color w:val="000000"/>
              </w:rPr>
              <w:t xml:space="preserve"> </w:t>
            </w:r>
          </w:p>
        </w:tc>
        <w:tc>
          <w:tcPr>
            <w:tcW w:w="850" w:type="dxa"/>
            <w:shd w:val="clear" w:color="auto" w:fill="E2EFD9" w:themeFill="accent6" w:themeFillTint="33"/>
            <w:noWrap/>
            <w:vAlign w:val="bottom"/>
            <w:hideMark/>
          </w:tcPr>
          <w:p w14:paraId="1A8CD697" w14:textId="77777777" w:rsidR="00F72F55" w:rsidRPr="00F72F55" w:rsidRDefault="00F72F55">
            <w:pPr>
              <w:jc w:val="right"/>
              <w:rPr>
                <w:rFonts w:ascii="Calibri" w:eastAsia="Times New Roman" w:hAnsi="Calibri"/>
                <w:b/>
                <w:color w:val="000000"/>
              </w:rPr>
            </w:pPr>
            <w:r w:rsidRPr="00F72F55">
              <w:rPr>
                <w:rFonts w:ascii="Calibri" w:eastAsia="Times New Roman" w:hAnsi="Calibri"/>
                <w:b/>
                <w:color w:val="000000"/>
              </w:rPr>
              <w:t>16</w:t>
            </w:r>
          </w:p>
        </w:tc>
        <w:tc>
          <w:tcPr>
            <w:tcW w:w="567" w:type="dxa"/>
            <w:shd w:val="clear" w:color="auto" w:fill="E2EFD9" w:themeFill="accent6" w:themeFillTint="33"/>
            <w:noWrap/>
            <w:vAlign w:val="bottom"/>
            <w:hideMark/>
          </w:tcPr>
          <w:p w14:paraId="28112B6F" w14:textId="77777777" w:rsidR="00F72F55" w:rsidRPr="00F72F55" w:rsidRDefault="00F72F55">
            <w:pPr>
              <w:jc w:val="right"/>
              <w:rPr>
                <w:rFonts w:ascii="Calibri" w:eastAsia="Times New Roman" w:hAnsi="Calibri"/>
                <w:b/>
                <w:color w:val="000000"/>
              </w:rPr>
            </w:pPr>
            <w:r w:rsidRPr="00F72F55">
              <w:rPr>
                <w:rFonts w:ascii="Calibri" w:eastAsia="Times New Roman" w:hAnsi="Calibri"/>
                <w:b/>
                <w:color w:val="000000"/>
              </w:rPr>
              <w:t>1</w:t>
            </w:r>
          </w:p>
        </w:tc>
        <w:tc>
          <w:tcPr>
            <w:tcW w:w="581" w:type="dxa"/>
            <w:shd w:val="clear" w:color="auto" w:fill="auto"/>
            <w:noWrap/>
            <w:vAlign w:val="bottom"/>
            <w:hideMark/>
          </w:tcPr>
          <w:p w14:paraId="35BC0D3A" w14:textId="77777777" w:rsidR="00F72F55" w:rsidRDefault="00F72F55">
            <w:pPr>
              <w:jc w:val="right"/>
              <w:rPr>
                <w:rFonts w:ascii="Calibri" w:eastAsia="Times New Roman" w:hAnsi="Calibri"/>
                <w:color w:val="000000"/>
              </w:rPr>
            </w:pPr>
            <w:r>
              <w:rPr>
                <w:rFonts w:ascii="Calibri" w:eastAsia="Times New Roman" w:hAnsi="Calibri"/>
                <w:color w:val="000000"/>
              </w:rPr>
              <w:t>43</w:t>
            </w:r>
          </w:p>
        </w:tc>
        <w:tc>
          <w:tcPr>
            <w:tcW w:w="567" w:type="dxa"/>
            <w:shd w:val="clear" w:color="auto" w:fill="auto"/>
            <w:noWrap/>
            <w:vAlign w:val="bottom"/>
            <w:hideMark/>
          </w:tcPr>
          <w:p w14:paraId="0A5443FD"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E2EFD9" w:themeFill="accent6" w:themeFillTint="33"/>
            <w:noWrap/>
            <w:vAlign w:val="bottom"/>
            <w:hideMark/>
          </w:tcPr>
          <w:p w14:paraId="5DC0F330" w14:textId="77777777" w:rsidR="00F72F55" w:rsidRPr="00F72F55" w:rsidRDefault="00F72F55">
            <w:pPr>
              <w:jc w:val="right"/>
              <w:rPr>
                <w:rFonts w:ascii="Calibri" w:eastAsia="Times New Roman" w:hAnsi="Calibri"/>
                <w:b/>
                <w:color w:val="000000"/>
              </w:rPr>
            </w:pPr>
            <w:r w:rsidRPr="00F72F55">
              <w:rPr>
                <w:rFonts w:ascii="Calibri" w:eastAsia="Times New Roman" w:hAnsi="Calibri"/>
                <w:b/>
                <w:color w:val="000000"/>
              </w:rPr>
              <w:t>37</w:t>
            </w:r>
          </w:p>
        </w:tc>
        <w:tc>
          <w:tcPr>
            <w:tcW w:w="606" w:type="dxa"/>
            <w:shd w:val="clear" w:color="auto" w:fill="E2EFD9" w:themeFill="accent6" w:themeFillTint="33"/>
            <w:noWrap/>
            <w:vAlign w:val="bottom"/>
            <w:hideMark/>
          </w:tcPr>
          <w:p w14:paraId="4E3E4DB5" w14:textId="77777777" w:rsidR="00F72F55" w:rsidRPr="00F72F55" w:rsidRDefault="00F72F55">
            <w:pPr>
              <w:jc w:val="right"/>
              <w:rPr>
                <w:rFonts w:ascii="Calibri" w:eastAsia="Times New Roman" w:hAnsi="Calibri"/>
                <w:b/>
                <w:color w:val="000000"/>
              </w:rPr>
            </w:pPr>
            <w:r w:rsidRPr="00F72F55">
              <w:rPr>
                <w:rFonts w:ascii="Calibri" w:eastAsia="Times New Roman" w:hAnsi="Calibri"/>
                <w:b/>
                <w:color w:val="000000"/>
              </w:rPr>
              <w:t>118</w:t>
            </w:r>
          </w:p>
        </w:tc>
        <w:tc>
          <w:tcPr>
            <w:tcW w:w="466" w:type="dxa"/>
            <w:shd w:val="clear" w:color="auto" w:fill="auto"/>
            <w:noWrap/>
            <w:vAlign w:val="bottom"/>
            <w:hideMark/>
          </w:tcPr>
          <w:p w14:paraId="4737E75B" w14:textId="77777777" w:rsidR="00F72F55" w:rsidRDefault="00F72F55">
            <w:pPr>
              <w:jc w:val="right"/>
              <w:rPr>
                <w:rFonts w:ascii="Calibri" w:eastAsia="Times New Roman" w:hAnsi="Calibri"/>
                <w:color w:val="000000"/>
              </w:rPr>
            </w:pPr>
            <w:r>
              <w:rPr>
                <w:rFonts w:ascii="Calibri" w:eastAsia="Times New Roman" w:hAnsi="Calibri"/>
                <w:color w:val="000000"/>
              </w:rPr>
              <w:t>3</w:t>
            </w:r>
          </w:p>
        </w:tc>
        <w:tc>
          <w:tcPr>
            <w:tcW w:w="708" w:type="dxa"/>
            <w:shd w:val="clear" w:color="auto" w:fill="E2EFD9" w:themeFill="accent6" w:themeFillTint="33"/>
            <w:noWrap/>
            <w:vAlign w:val="bottom"/>
            <w:hideMark/>
          </w:tcPr>
          <w:p w14:paraId="46B3564A" w14:textId="77777777" w:rsidR="00F72F55" w:rsidRPr="00F72F55" w:rsidRDefault="00F72F55">
            <w:pPr>
              <w:jc w:val="right"/>
              <w:rPr>
                <w:rFonts w:ascii="Calibri" w:eastAsia="Times New Roman" w:hAnsi="Calibri"/>
                <w:b/>
                <w:color w:val="000000"/>
              </w:rPr>
            </w:pPr>
            <w:r w:rsidRPr="00F72F55">
              <w:rPr>
                <w:rFonts w:ascii="Calibri" w:eastAsia="Times New Roman" w:hAnsi="Calibri"/>
                <w:b/>
                <w:color w:val="000000"/>
              </w:rPr>
              <w:t>176</w:t>
            </w:r>
          </w:p>
        </w:tc>
        <w:tc>
          <w:tcPr>
            <w:tcW w:w="460" w:type="dxa"/>
            <w:shd w:val="clear" w:color="auto" w:fill="E2EFD9" w:themeFill="accent6" w:themeFillTint="33"/>
            <w:noWrap/>
            <w:vAlign w:val="bottom"/>
            <w:hideMark/>
          </w:tcPr>
          <w:p w14:paraId="6902329E" w14:textId="77777777" w:rsidR="00F72F55" w:rsidRPr="00F72F55" w:rsidRDefault="00F72F55">
            <w:pPr>
              <w:jc w:val="right"/>
              <w:rPr>
                <w:rFonts w:ascii="Calibri" w:eastAsia="Times New Roman" w:hAnsi="Calibri"/>
                <w:b/>
                <w:color w:val="000000"/>
              </w:rPr>
            </w:pPr>
            <w:r w:rsidRPr="00F72F55">
              <w:rPr>
                <w:rFonts w:ascii="Calibri" w:eastAsia="Times New Roman" w:hAnsi="Calibri"/>
                <w:b/>
                <w:color w:val="000000"/>
              </w:rPr>
              <w:t>4</w:t>
            </w:r>
          </w:p>
        </w:tc>
        <w:tc>
          <w:tcPr>
            <w:tcW w:w="1134" w:type="dxa"/>
            <w:shd w:val="clear" w:color="auto" w:fill="E2EFD9" w:themeFill="accent6" w:themeFillTint="33"/>
            <w:noWrap/>
            <w:vAlign w:val="bottom"/>
            <w:hideMark/>
          </w:tcPr>
          <w:p w14:paraId="145CBA28" w14:textId="77777777" w:rsidR="00F72F55" w:rsidRPr="00F72F55" w:rsidRDefault="00F72F55">
            <w:pPr>
              <w:jc w:val="right"/>
              <w:rPr>
                <w:rFonts w:ascii="Calibri" w:eastAsia="Times New Roman" w:hAnsi="Calibri"/>
                <w:b/>
                <w:color w:val="000000"/>
              </w:rPr>
            </w:pPr>
            <w:r w:rsidRPr="00F72F55">
              <w:rPr>
                <w:rFonts w:ascii="Calibri" w:eastAsia="Times New Roman" w:hAnsi="Calibri"/>
                <w:b/>
                <w:color w:val="000000"/>
              </w:rPr>
              <w:t>26</w:t>
            </w:r>
          </w:p>
        </w:tc>
      </w:tr>
      <w:tr w:rsidR="00F72F55" w14:paraId="32A7B221" w14:textId="77777777" w:rsidTr="009365C6">
        <w:trPr>
          <w:trHeight w:val="320"/>
        </w:trPr>
        <w:tc>
          <w:tcPr>
            <w:tcW w:w="956" w:type="dxa"/>
            <w:vMerge/>
            <w:shd w:val="clear" w:color="auto" w:fill="auto"/>
            <w:noWrap/>
            <w:vAlign w:val="bottom"/>
            <w:hideMark/>
          </w:tcPr>
          <w:p w14:paraId="71B3F7C1" w14:textId="74C628F4" w:rsidR="00F72F55" w:rsidRPr="00D722BA" w:rsidRDefault="00F72F55" w:rsidP="009365C6">
            <w:pPr>
              <w:rPr>
                <w:rFonts w:ascii="Calibri" w:eastAsia="Times New Roman" w:hAnsi="Calibri"/>
                <w:b/>
                <w:color w:val="000000"/>
              </w:rPr>
            </w:pPr>
          </w:p>
        </w:tc>
        <w:tc>
          <w:tcPr>
            <w:tcW w:w="2180" w:type="dxa"/>
            <w:shd w:val="clear" w:color="auto" w:fill="auto"/>
            <w:noWrap/>
            <w:vAlign w:val="bottom"/>
            <w:hideMark/>
          </w:tcPr>
          <w:p w14:paraId="2034A1EC" w14:textId="5FD5C665" w:rsidR="00F72F55" w:rsidRDefault="00F72F55" w:rsidP="00ED7B2F">
            <w:pPr>
              <w:rPr>
                <w:rFonts w:ascii="Calibri" w:eastAsia="Times New Roman" w:hAnsi="Calibri"/>
                <w:color w:val="000000"/>
              </w:rPr>
            </w:pPr>
            <w:proofErr w:type="spellStart"/>
            <w:r>
              <w:rPr>
                <w:rFonts w:ascii="Calibri" w:eastAsia="Times New Roman" w:hAnsi="Calibri"/>
                <w:color w:val="000000"/>
              </w:rPr>
              <w:t>DIABLO_null</w:t>
            </w:r>
            <w:proofErr w:type="spellEnd"/>
            <w:r w:rsidR="00052A61">
              <w:rPr>
                <w:rFonts w:ascii="Calibri" w:eastAsia="Times New Roman" w:hAnsi="Calibri"/>
                <w:color w:val="000000"/>
              </w:rPr>
              <w:t xml:space="preserve"> </w:t>
            </w:r>
          </w:p>
        </w:tc>
        <w:tc>
          <w:tcPr>
            <w:tcW w:w="850" w:type="dxa"/>
            <w:shd w:val="clear" w:color="auto" w:fill="auto"/>
            <w:noWrap/>
            <w:vAlign w:val="bottom"/>
            <w:hideMark/>
          </w:tcPr>
          <w:p w14:paraId="1E34A97D"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6556D036"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4E7EA379" w14:textId="77777777" w:rsidR="00F72F55" w:rsidRDefault="00F72F55">
            <w:pPr>
              <w:jc w:val="right"/>
              <w:rPr>
                <w:rFonts w:ascii="Calibri" w:eastAsia="Times New Roman" w:hAnsi="Calibri"/>
                <w:color w:val="000000"/>
              </w:rPr>
            </w:pPr>
            <w:r>
              <w:rPr>
                <w:rFonts w:ascii="Calibri" w:eastAsia="Times New Roman" w:hAnsi="Calibri"/>
                <w:color w:val="000000"/>
              </w:rPr>
              <w:t>5</w:t>
            </w:r>
          </w:p>
        </w:tc>
        <w:tc>
          <w:tcPr>
            <w:tcW w:w="567" w:type="dxa"/>
            <w:shd w:val="clear" w:color="auto" w:fill="auto"/>
            <w:noWrap/>
            <w:vAlign w:val="bottom"/>
            <w:hideMark/>
          </w:tcPr>
          <w:p w14:paraId="6B523C76" w14:textId="77777777" w:rsidR="00F72F55" w:rsidRDefault="00F72F55">
            <w:pPr>
              <w:jc w:val="right"/>
              <w:rPr>
                <w:rFonts w:ascii="Calibri" w:eastAsia="Times New Roman" w:hAnsi="Calibri"/>
                <w:color w:val="000000"/>
              </w:rPr>
            </w:pPr>
            <w:r>
              <w:rPr>
                <w:rFonts w:ascii="Calibri" w:eastAsia="Times New Roman" w:hAnsi="Calibri"/>
                <w:color w:val="000000"/>
              </w:rPr>
              <w:t>6</w:t>
            </w:r>
          </w:p>
        </w:tc>
        <w:tc>
          <w:tcPr>
            <w:tcW w:w="567" w:type="dxa"/>
            <w:shd w:val="clear" w:color="auto" w:fill="auto"/>
            <w:noWrap/>
            <w:vAlign w:val="bottom"/>
            <w:hideMark/>
          </w:tcPr>
          <w:p w14:paraId="4CE65D19" w14:textId="77777777" w:rsidR="00F72F55" w:rsidRDefault="00F72F55">
            <w:pPr>
              <w:jc w:val="right"/>
              <w:rPr>
                <w:rFonts w:ascii="Calibri" w:eastAsia="Times New Roman" w:hAnsi="Calibri"/>
                <w:color w:val="000000"/>
              </w:rPr>
            </w:pPr>
            <w:r>
              <w:rPr>
                <w:rFonts w:ascii="Calibri" w:eastAsia="Times New Roman" w:hAnsi="Calibri"/>
                <w:color w:val="000000"/>
              </w:rPr>
              <w:t>2</w:t>
            </w:r>
          </w:p>
        </w:tc>
        <w:tc>
          <w:tcPr>
            <w:tcW w:w="606" w:type="dxa"/>
            <w:shd w:val="clear" w:color="auto" w:fill="auto"/>
            <w:noWrap/>
            <w:vAlign w:val="bottom"/>
            <w:hideMark/>
          </w:tcPr>
          <w:p w14:paraId="3C8E6704" w14:textId="77777777" w:rsidR="00F72F55" w:rsidRDefault="00F72F55">
            <w:pPr>
              <w:jc w:val="right"/>
              <w:rPr>
                <w:rFonts w:ascii="Calibri" w:eastAsia="Times New Roman" w:hAnsi="Calibri"/>
                <w:color w:val="000000"/>
              </w:rPr>
            </w:pPr>
            <w:r>
              <w:rPr>
                <w:rFonts w:ascii="Calibri" w:eastAsia="Times New Roman" w:hAnsi="Calibri"/>
                <w:color w:val="000000"/>
              </w:rPr>
              <w:t>1</w:t>
            </w:r>
          </w:p>
        </w:tc>
        <w:tc>
          <w:tcPr>
            <w:tcW w:w="466" w:type="dxa"/>
            <w:shd w:val="clear" w:color="auto" w:fill="auto"/>
            <w:noWrap/>
            <w:vAlign w:val="bottom"/>
            <w:hideMark/>
          </w:tcPr>
          <w:p w14:paraId="3E12E39D" w14:textId="77777777" w:rsidR="00F72F55" w:rsidRDefault="00F72F55">
            <w:pPr>
              <w:jc w:val="right"/>
              <w:rPr>
                <w:rFonts w:ascii="Calibri" w:eastAsia="Times New Roman" w:hAnsi="Calibri"/>
                <w:color w:val="000000"/>
              </w:rPr>
            </w:pPr>
            <w:r>
              <w:rPr>
                <w:rFonts w:ascii="Calibri" w:eastAsia="Times New Roman" w:hAnsi="Calibri"/>
                <w:color w:val="000000"/>
              </w:rPr>
              <w:t>1</w:t>
            </w:r>
          </w:p>
        </w:tc>
        <w:tc>
          <w:tcPr>
            <w:tcW w:w="708" w:type="dxa"/>
            <w:shd w:val="clear" w:color="auto" w:fill="auto"/>
            <w:noWrap/>
            <w:vAlign w:val="bottom"/>
            <w:hideMark/>
          </w:tcPr>
          <w:p w14:paraId="75B2CBBC" w14:textId="77777777" w:rsidR="00F72F55" w:rsidRDefault="00F72F55">
            <w:pPr>
              <w:jc w:val="right"/>
              <w:rPr>
                <w:rFonts w:ascii="Calibri" w:eastAsia="Times New Roman" w:hAnsi="Calibri"/>
                <w:color w:val="000000"/>
              </w:rPr>
            </w:pPr>
            <w:r>
              <w:rPr>
                <w:rFonts w:ascii="Calibri" w:eastAsia="Times New Roman" w:hAnsi="Calibri"/>
                <w:color w:val="000000"/>
              </w:rPr>
              <w:t>77</w:t>
            </w:r>
          </w:p>
        </w:tc>
        <w:tc>
          <w:tcPr>
            <w:tcW w:w="460" w:type="dxa"/>
            <w:shd w:val="clear" w:color="auto" w:fill="auto"/>
            <w:noWrap/>
            <w:vAlign w:val="bottom"/>
            <w:hideMark/>
          </w:tcPr>
          <w:p w14:paraId="673ED2FF"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1134" w:type="dxa"/>
            <w:shd w:val="clear" w:color="auto" w:fill="auto"/>
            <w:noWrap/>
            <w:vAlign w:val="bottom"/>
            <w:hideMark/>
          </w:tcPr>
          <w:p w14:paraId="70316975" w14:textId="77777777" w:rsidR="00F72F55" w:rsidRDefault="00F72F55">
            <w:pPr>
              <w:jc w:val="right"/>
              <w:rPr>
                <w:rFonts w:ascii="Calibri" w:eastAsia="Times New Roman" w:hAnsi="Calibri"/>
                <w:color w:val="000000"/>
              </w:rPr>
            </w:pPr>
            <w:r>
              <w:rPr>
                <w:rFonts w:ascii="Calibri" w:eastAsia="Times New Roman" w:hAnsi="Calibri"/>
                <w:color w:val="000000"/>
              </w:rPr>
              <w:t>1</w:t>
            </w:r>
          </w:p>
        </w:tc>
      </w:tr>
      <w:tr w:rsidR="00F72F55" w14:paraId="2D926AF1" w14:textId="77777777" w:rsidTr="004A4015">
        <w:trPr>
          <w:trHeight w:val="320"/>
        </w:trPr>
        <w:tc>
          <w:tcPr>
            <w:tcW w:w="956" w:type="dxa"/>
            <w:vMerge/>
            <w:shd w:val="clear" w:color="auto" w:fill="auto"/>
            <w:noWrap/>
            <w:vAlign w:val="bottom"/>
            <w:hideMark/>
          </w:tcPr>
          <w:p w14:paraId="666962F1" w14:textId="0291EEB1" w:rsidR="00F72F55" w:rsidRPr="00D722BA" w:rsidRDefault="00F72F55" w:rsidP="009365C6">
            <w:pPr>
              <w:rPr>
                <w:rFonts w:ascii="Calibri" w:eastAsia="Times New Roman" w:hAnsi="Calibri"/>
                <w:b/>
                <w:color w:val="000000"/>
              </w:rPr>
            </w:pPr>
          </w:p>
        </w:tc>
        <w:tc>
          <w:tcPr>
            <w:tcW w:w="2180" w:type="dxa"/>
            <w:shd w:val="clear" w:color="auto" w:fill="auto"/>
            <w:noWrap/>
            <w:vAlign w:val="bottom"/>
            <w:hideMark/>
          </w:tcPr>
          <w:p w14:paraId="7405B846" w14:textId="7094130B" w:rsidR="00F72F55" w:rsidRDefault="00F72F55" w:rsidP="00ED7B2F">
            <w:pPr>
              <w:rPr>
                <w:rFonts w:ascii="Calibri" w:eastAsia="Times New Roman" w:hAnsi="Calibri"/>
                <w:color w:val="000000"/>
              </w:rPr>
            </w:pPr>
            <w:r>
              <w:rPr>
                <w:rFonts w:ascii="Calibri" w:eastAsia="Times New Roman" w:hAnsi="Calibri"/>
                <w:color w:val="000000"/>
              </w:rPr>
              <w:t>Ensemble</w:t>
            </w:r>
            <w:r w:rsidR="00052A61">
              <w:rPr>
                <w:rFonts w:ascii="Calibri" w:eastAsia="Times New Roman" w:hAnsi="Calibri"/>
                <w:color w:val="000000"/>
              </w:rPr>
              <w:t xml:space="preserve"> </w:t>
            </w:r>
          </w:p>
        </w:tc>
        <w:tc>
          <w:tcPr>
            <w:tcW w:w="850" w:type="dxa"/>
            <w:shd w:val="clear" w:color="auto" w:fill="auto"/>
            <w:noWrap/>
            <w:vAlign w:val="bottom"/>
            <w:hideMark/>
          </w:tcPr>
          <w:p w14:paraId="1A7B57E2"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08E735B9"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2904ABA9" w14:textId="77777777" w:rsidR="00F72F55" w:rsidRDefault="00F72F55">
            <w:pPr>
              <w:jc w:val="right"/>
              <w:rPr>
                <w:rFonts w:ascii="Calibri" w:eastAsia="Times New Roman" w:hAnsi="Calibri"/>
                <w:color w:val="000000"/>
              </w:rPr>
            </w:pPr>
            <w:r>
              <w:rPr>
                <w:rFonts w:ascii="Calibri" w:eastAsia="Times New Roman" w:hAnsi="Calibri"/>
                <w:color w:val="000000"/>
              </w:rPr>
              <w:t>3</w:t>
            </w:r>
          </w:p>
        </w:tc>
        <w:tc>
          <w:tcPr>
            <w:tcW w:w="567" w:type="dxa"/>
            <w:tcBorders>
              <w:bottom w:val="single" w:sz="4" w:space="0" w:color="auto"/>
            </w:tcBorders>
            <w:shd w:val="clear" w:color="auto" w:fill="auto"/>
            <w:noWrap/>
            <w:vAlign w:val="bottom"/>
            <w:hideMark/>
          </w:tcPr>
          <w:p w14:paraId="333A47BD" w14:textId="77777777" w:rsidR="00F72F55" w:rsidRDefault="00F72F55">
            <w:pPr>
              <w:jc w:val="right"/>
              <w:rPr>
                <w:rFonts w:ascii="Calibri" w:eastAsia="Times New Roman" w:hAnsi="Calibri"/>
                <w:color w:val="000000"/>
              </w:rPr>
            </w:pPr>
            <w:r>
              <w:rPr>
                <w:rFonts w:ascii="Calibri" w:eastAsia="Times New Roman" w:hAnsi="Calibri"/>
                <w:color w:val="000000"/>
              </w:rPr>
              <w:t>2</w:t>
            </w:r>
          </w:p>
        </w:tc>
        <w:tc>
          <w:tcPr>
            <w:tcW w:w="567" w:type="dxa"/>
            <w:shd w:val="clear" w:color="auto" w:fill="auto"/>
            <w:noWrap/>
            <w:vAlign w:val="bottom"/>
            <w:hideMark/>
          </w:tcPr>
          <w:p w14:paraId="5DDEF33A" w14:textId="77777777" w:rsidR="00F72F55" w:rsidRDefault="00F72F55">
            <w:pPr>
              <w:jc w:val="right"/>
              <w:rPr>
                <w:rFonts w:ascii="Calibri" w:eastAsia="Times New Roman" w:hAnsi="Calibri"/>
                <w:color w:val="000000"/>
              </w:rPr>
            </w:pPr>
            <w:r>
              <w:rPr>
                <w:rFonts w:ascii="Calibri" w:eastAsia="Times New Roman" w:hAnsi="Calibri"/>
                <w:color w:val="000000"/>
              </w:rPr>
              <w:t>3</w:t>
            </w:r>
          </w:p>
        </w:tc>
        <w:tc>
          <w:tcPr>
            <w:tcW w:w="606" w:type="dxa"/>
            <w:shd w:val="clear" w:color="auto" w:fill="auto"/>
            <w:noWrap/>
            <w:vAlign w:val="bottom"/>
            <w:hideMark/>
          </w:tcPr>
          <w:p w14:paraId="4D25E28B" w14:textId="77777777" w:rsidR="00F72F55" w:rsidRDefault="00F72F55">
            <w:pPr>
              <w:jc w:val="right"/>
              <w:rPr>
                <w:rFonts w:ascii="Calibri" w:eastAsia="Times New Roman" w:hAnsi="Calibri"/>
                <w:color w:val="000000"/>
              </w:rPr>
            </w:pPr>
            <w:r>
              <w:rPr>
                <w:rFonts w:ascii="Calibri" w:eastAsia="Times New Roman" w:hAnsi="Calibri"/>
                <w:color w:val="000000"/>
              </w:rPr>
              <w:t>1</w:t>
            </w:r>
          </w:p>
        </w:tc>
        <w:tc>
          <w:tcPr>
            <w:tcW w:w="466" w:type="dxa"/>
            <w:shd w:val="clear" w:color="auto" w:fill="auto"/>
            <w:noWrap/>
            <w:vAlign w:val="bottom"/>
            <w:hideMark/>
          </w:tcPr>
          <w:p w14:paraId="4170CC9B" w14:textId="77777777" w:rsidR="00F72F55" w:rsidRDefault="00F72F55">
            <w:pPr>
              <w:jc w:val="right"/>
              <w:rPr>
                <w:rFonts w:ascii="Calibri" w:eastAsia="Times New Roman" w:hAnsi="Calibri"/>
                <w:color w:val="000000"/>
              </w:rPr>
            </w:pPr>
            <w:r>
              <w:rPr>
                <w:rFonts w:ascii="Calibri" w:eastAsia="Times New Roman" w:hAnsi="Calibri"/>
                <w:color w:val="000000"/>
              </w:rPr>
              <w:t>1</w:t>
            </w:r>
          </w:p>
        </w:tc>
        <w:tc>
          <w:tcPr>
            <w:tcW w:w="708" w:type="dxa"/>
            <w:shd w:val="clear" w:color="auto" w:fill="auto"/>
            <w:noWrap/>
            <w:vAlign w:val="bottom"/>
            <w:hideMark/>
          </w:tcPr>
          <w:p w14:paraId="1F66358B" w14:textId="77777777" w:rsidR="00F72F55" w:rsidRDefault="00F72F55">
            <w:pPr>
              <w:jc w:val="right"/>
              <w:rPr>
                <w:rFonts w:ascii="Calibri" w:eastAsia="Times New Roman" w:hAnsi="Calibri"/>
                <w:color w:val="000000"/>
              </w:rPr>
            </w:pPr>
            <w:r>
              <w:rPr>
                <w:rFonts w:ascii="Calibri" w:eastAsia="Times New Roman" w:hAnsi="Calibri"/>
                <w:color w:val="000000"/>
              </w:rPr>
              <w:t>11</w:t>
            </w:r>
          </w:p>
        </w:tc>
        <w:tc>
          <w:tcPr>
            <w:tcW w:w="460" w:type="dxa"/>
            <w:shd w:val="clear" w:color="auto" w:fill="auto"/>
            <w:noWrap/>
            <w:vAlign w:val="bottom"/>
            <w:hideMark/>
          </w:tcPr>
          <w:p w14:paraId="2F20EA2B"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1134" w:type="dxa"/>
            <w:shd w:val="clear" w:color="auto" w:fill="auto"/>
            <w:noWrap/>
            <w:vAlign w:val="bottom"/>
            <w:hideMark/>
          </w:tcPr>
          <w:p w14:paraId="1CC430D7" w14:textId="77777777" w:rsidR="00F72F55" w:rsidRDefault="00F72F55">
            <w:pPr>
              <w:jc w:val="right"/>
              <w:rPr>
                <w:rFonts w:ascii="Calibri" w:eastAsia="Times New Roman" w:hAnsi="Calibri"/>
                <w:color w:val="000000"/>
              </w:rPr>
            </w:pPr>
            <w:r>
              <w:rPr>
                <w:rFonts w:ascii="Calibri" w:eastAsia="Times New Roman" w:hAnsi="Calibri"/>
                <w:color w:val="000000"/>
              </w:rPr>
              <w:t>0</w:t>
            </w:r>
          </w:p>
        </w:tc>
      </w:tr>
      <w:tr w:rsidR="00F72F55" w14:paraId="1E314CE7" w14:textId="77777777" w:rsidTr="004A4015">
        <w:trPr>
          <w:trHeight w:val="320"/>
        </w:trPr>
        <w:tc>
          <w:tcPr>
            <w:tcW w:w="956" w:type="dxa"/>
            <w:vMerge/>
            <w:shd w:val="clear" w:color="auto" w:fill="auto"/>
            <w:noWrap/>
            <w:vAlign w:val="bottom"/>
            <w:hideMark/>
          </w:tcPr>
          <w:p w14:paraId="651D7A49" w14:textId="2A1AF92E" w:rsidR="00F72F55" w:rsidRPr="00D722BA" w:rsidRDefault="00F72F55" w:rsidP="009365C6">
            <w:pPr>
              <w:rPr>
                <w:rFonts w:ascii="Calibri" w:eastAsia="Times New Roman" w:hAnsi="Calibri"/>
                <w:b/>
                <w:color w:val="000000"/>
              </w:rPr>
            </w:pPr>
          </w:p>
        </w:tc>
        <w:tc>
          <w:tcPr>
            <w:tcW w:w="2180" w:type="dxa"/>
            <w:shd w:val="clear" w:color="auto" w:fill="auto"/>
            <w:noWrap/>
            <w:vAlign w:val="bottom"/>
            <w:hideMark/>
          </w:tcPr>
          <w:p w14:paraId="36E94173" w14:textId="46F9E420" w:rsidR="00F72F55" w:rsidRDefault="00F72F55" w:rsidP="00ED7B2F">
            <w:pPr>
              <w:rPr>
                <w:rFonts w:ascii="Calibri" w:eastAsia="Times New Roman" w:hAnsi="Calibri"/>
                <w:color w:val="000000"/>
              </w:rPr>
            </w:pPr>
            <w:r>
              <w:rPr>
                <w:rFonts w:ascii="Calibri" w:eastAsia="Times New Roman" w:hAnsi="Calibri"/>
                <w:color w:val="000000"/>
              </w:rPr>
              <w:t>JIVE</w:t>
            </w:r>
            <w:r w:rsidR="00052A61">
              <w:rPr>
                <w:rFonts w:ascii="Calibri" w:eastAsia="Times New Roman" w:hAnsi="Calibri"/>
                <w:color w:val="000000"/>
              </w:rPr>
              <w:t xml:space="preserve"> </w:t>
            </w:r>
          </w:p>
        </w:tc>
        <w:tc>
          <w:tcPr>
            <w:tcW w:w="850" w:type="dxa"/>
            <w:shd w:val="clear" w:color="auto" w:fill="auto"/>
            <w:noWrap/>
            <w:vAlign w:val="bottom"/>
            <w:hideMark/>
          </w:tcPr>
          <w:p w14:paraId="2D80A714"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3B967CFD"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81" w:type="dxa"/>
            <w:tcBorders>
              <w:bottom w:val="single" w:sz="4" w:space="0" w:color="auto"/>
            </w:tcBorders>
            <w:shd w:val="clear" w:color="auto" w:fill="auto"/>
            <w:noWrap/>
            <w:vAlign w:val="bottom"/>
            <w:hideMark/>
          </w:tcPr>
          <w:p w14:paraId="1745BDC5" w14:textId="77777777" w:rsidR="00F72F55" w:rsidRDefault="00F72F55">
            <w:pPr>
              <w:jc w:val="right"/>
              <w:rPr>
                <w:rFonts w:ascii="Calibri" w:eastAsia="Times New Roman" w:hAnsi="Calibri"/>
                <w:color w:val="000000"/>
              </w:rPr>
            </w:pPr>
            <w:r>
              <w:rPr>
                <w:rFonts w:ascii="Calibri" w:eastAsia="Times New Roman" w:hAnsi="Calibri"/>
                <w:color w:val="000000"/>
              </w:rPr>
              <w:t>9</w:t>
            </w:r>
          </w:p>
        </w:tc>
        <w:tc>
          <w:tcPr>
            <w:tcW w:w="567" w:type="dxa"/>
            <w:shd w:val="clear" w:color="auto" w:fill="E2EFD9" w:themeFill="accent6" w:themeFillTint="33"/>
            <w:noWrap/>
            <w:vAlign w:val="bottom"/>
            <w:hideMark/>
          </w:tcPr>
          <w:p w14:paraId="698DE975" w14:textId="77777777" w:rsidR="00F72F55" w:rsidRPr="00F72F55" w:rsidRDefault="00F72F55">
            <w:pPr>
              <w:jc w:val="right"/>
              <w:rPr>
                <w:rFonts w:ascii="Calibri" w:eastAsia="Times New Roman" w:hAnsi="Calibri"/>
                <w:b/>
                <w:color w:val="000000"/>
              </w:rPr>
            </w:pPr>
            <w:r w:rsidRPr="00F72F55">
              <w:rPr>
                <w:rFonts w:ascii="Calibri" w:eastAsia="Times New Roman" w:hAnsi="Calibri"/>
                <w:b/>
                <w:color w:val="000000"/>
              </w:rPr>
              <w:t>20</w:t>
            </w:r>
          </w:p>
        </w:tc>
        <w:tc>
          <w:tcPr>
            <w:tcW w:w="567" w:type="dxa"/>
            <w:shd w:val="clear" w:color="auto" w:fill="auto"/>
            <w:noWrap/>
            <w:vAlign w:val="bottom"/>
            <w:hideMark/>
          </w:tcPr>
          <w:p w14:paraId="044224DE"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606" w:type="dxa"/>
            <w:shd w:val="clear" w:color="auto" w:fill="auto"/>
            <w:noWrap/>
            <w:vAlign w:val="bottom"/>
            <w:hideMark/>
          </w:tcPr>
          <w:p w14:paraId="788D19AF" w14:textId="77777777" w:rsidR="00F72F55" w:rsidRDefault="00F72F55">
            <w:pPr>
              <w:jc w:val="right"/>
              <w:rPr>
                <w:rFonts w:ascii="Calibri" w:eastAsia="Times New Roman" w:hAnsi="Calibri"/>
                <w:color w:val="000000"/>
              </w:rPr>
            </w:pPr>
            <w:r>
              <w:rPr>
                <w:rFonts w:ascii="Calibri" w:eastAsia="Times New Roman" w:hAnsi="Calibri"/>
                <w:color w:val="000000"/>
              </w:rPr>
              <w:t>24</w:t>
            </w:r>
          </w:p>
        </w:tc>
        <w:tc>
          <w:tcPr>
            <w:tcW w:w="466" w:type="dxa"/>
            <w:tcBorders>
              <w:bottom w:val="single" w:sz="4" w:space="0" w:color="auto"/>
            </w:tcBorders>
            <w:shd w:val="clear" w:color="auto" w:fill="auto"/>
            <w:noWrap/>
            <w:vAlign w:val="bottom"/>
            <w:hideMark/>
          </w:tcPr>
          <w:p w14:paraId="581F41E3" w14:textId="77777777" w:rsidR="00F72F55" w:rsidRDefault="00F72F55">
            <w:pPr>
              <w:jc w:val="right"/>
              <w:rPr>
                <w:rFonts w:ascii="Calibri" w:eastAsia="Times New Roman" w:hAnsi="Calibri"/>
                <w:color w:val="000000"/>
              </w:rPr>
            </w:pPr>
            <w:r>
              <w:rPr>
                <w:rFonts w:ascii="Calibri" w:eastAsia="Times New Roman" w:hAnsi="Calibri"/>
                <w:color w:val="000000"/>
              </w:rPr>
              <w:t>1</w:t>
            </w:r>
          </w:p>
        </w:tc>
        <w:tc>
          <w:tcPr>
            <w:tcW w:w="708" w:type="dxa"/>
            <w:shd w:val="clear" w:color="auto" w:fill="auto"/>
            <w:noWrap/>
            <w:vAlign w:val="bottom"/>
            <w:hideMark/>
          </w:tcPr>
          <w:p w14:paraId="422F9049" w14:textId="77777777" w:rsidR="00F72F55" w:rsidRDefault="00F72F55">
            <w:pPr>
              <w:jc w:val="right"/>
              <w:rPr>
                <w:rFonts w:ascii="Calibri" w:eastAsia="Times New Roman" w:hAnsi="Calibri"/>
                <w:color w:val="000000"/>
              </w:rPr>
            </w:pPr>
            <w:r>
              <w:rPr>
                <w:rFonts w:ascii="Calibri" w:eastAsia="Times New Roman" w:hAnsi="Calibri"/>
                <w:color w:val="000000"/>
              </w:rPr>
              <w:t>9</w:t>
            </w:r>
          </w:p>
        </w:tc>
        <w:tc>
          <w:tcPr>
            <w:tcW w:w="460" w:type="dxa"/>
            <w:shd w:val="clear" w:color="auto" w:fill="auto"/>
            <w:noWrap/>
            <w:vAlign w:val="bottom"/>
            <w:hideMark/>
          </w:tcPr>
          <w:p w14:paraId="35BF0CCC"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1134" w:type="dxa"/>
            <w:shd w:val="clear" w:color="auto" w:fill="auto"/>
            <w:noWrap/>
            <w:vAlign w:val="bottom"/>
            <w:hideMark/>
          </w:tcPr>
          <w:p w14:paraId="7D5AC480" w14:textId="77777777" w:rsidR="00F72F55" w:rsidRDefault="00F72F55">
            <w:pPr>
              <w:jc w:val="right"/>
              <w:rPr>
                <w:rFonts w:ascii="Calibri" w:eastAsia="Times New Roman" w:hAnsi="Calibri"/>
                <w:color w:val="000000"/>
              </w:rPr>
            </w:pPr>
            <w:r>
              <w:rPr>
                <w:rFonts w:ascii="Calibri" w:eastAsia="Times New Roman" w:hAnsi="Calibri"/>
                <w:color w:val="000000"/>
              </w:rPr>
              <w:t>0</w:t>
            </w:r>
          </w:p>
        </w:tc>
      </w:tr>
      <w:tr w:rsidR="00F72F55" w14:paraId="5CE1718F" w14:textId="77777777" w:rsidTr="004A4015">
        <w:trPr>
          <w:trHeight w:val="320"/>
        </w:trPr>
        <w:tc>
          <w:tcPr>
            <w:tcW w:w="956" w:type="dxa"/>
            <w:vMerge/>
            <w:shd w:val="clear" w:color="auto" w:fill="auto"/>
            <w:noWrap/>
            <w:vAlign w:val="bottom"/>
            <w:hideMark/>
          </w:tcPr>
          <w:p w14:paraId="645FEAB2" w14:textId="1719F6F6" w:rsidR="00F72F55" w:rsidRPr="00D722BA" w:rsidRDefault="00F72F55" w:rsidP="009365C6">
            <w:pPr>
              <w:rPr>
                <w:rFonts w:ascii="Calibri" w:eastAsia="Times New Roman" w:hAnsi="Calibri"/>
                <w:b/>
                <w:color w:val="000000"/>
              </w:rPr>
            </w:pPr>
          </w:p>
        </w:tc>
        <w:tc>
          <w:tcPr>
            <w:tcW w:w="2180" w:type="dxa"/>
            <w:shd w:val="clear" w:color="auto" w:fill="auto"/>
            <w:noWrap/>
            <w:vAlign w:val="bottom"/>
            <w:hideMark/>
          </w:tcPr>
          <w:p w14:paraId="4EBB9205" w14:textId="68232DC9" w:rsidR="00F72F55" w:rsidRDefault="00F72F55" w:rsidP="00ED7B2F">
            <w:pPr>
              <w:rPr>
                <w:rFonts w:ascii="Calibri" w:eastAsia="Times New Roman" w:hAnsi="Calibri"/>
                <w:color w:val="000000"/>
              </w:rPr>
            </w:pPr>
            <w:r>
              <w:rPr>
                <w:rFonts w:ascii="Calibri" w:eastAsia="Times New Roman" w:hAnsi="Calibri"/>
                <w:color w:val="000000"/>
              </w:rPr>
              <w:t>MOFA</w:t>
            </w:r>
            <w:r w:rsidR="00052A61">
              <w:rPr>
                <w:rFonts w:ascii="Calibri" w:eastAsia="Times New Roman" w:hAnsi="Calibri"/>
                <w:color w:val="000000"/>
              </w:rPr>
              <w:t xml:space="preserve"> </w:t>
            </w:r>
          </w:p>
        </w:tc>
        <w:tc>
          <w:tcPr>
            <w:tcW w:w="850" w:type="dxa"/>
            <w:shd w:val="clear" w:color="auto" w:fill="auto"/>
            <w:noWrap/>
            <w:vAlign w:val="bottom"/>
            <w:hideMark/>
          </w:tcPr>
          <w:p w14:paraId="0CDD9E1D" w14:textId="77777777" w:rsidR="00F72F55" w:rsidRDefault="00F72F55">
            <w:pPr>
              <w:jc w:val="right"/>
              <w:rPr>
                <w:rFonts w:ascii="Calibri" w:eastAsia="Times New Roman" w:hAnsi="Calibri"/>
                <w:color w:val="000000"/>
              </w:rPr>
            </w:pPr>
            <w:r>
              <w:rPr>
                <w:rFonts w:ascii="Calibri" w:eastAsia="Times New Roman" w:hAnsi="Calibri"/>
                <w:color w:val="000000"/>
              </w:rPr>
              <w:t>9</w:t>
            </w:r>
          </w:p>
        </w:tc>
        <w:tc>
          <w:tcPr>
            <w:tcW w:w="567" w:type="dxa"/>
            <w:shd w:val="clear" w:color="auto" w:fill="auto"/>
            <w:noWrap/>
            <w:vAlign w:val="bottom"/>
            <w:hideMark/>
          </w:tcPr>
          <w:p w14:paraId="2D077F46"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E2EFD9" w:themeFill="accent6" w:themeFillTint="33"/>
            <w:noWrap/>
            <w:vAlign w:val="bottom"/>
            <w:hideMark/>
          </w:tcPr>
          <w:p w14:paraId="13AA77E0" w14:textId="77777777" w:rsidR="00F72F55" w:rsidRPr="00F72F55" w:rsidRDefault="00F72F55">
            <w:pPr>
              <w:jc w:val="right"/>
              <w:rPr>
                <w:rFonts w:ascii="Calibri" w:eastAsia="Times New Roman" w:hAnsi="Calibri"/>
                <w:b/>
                <w:color w:val="000000"/>
              </w:rPr>
            </w:pPr>
            <w:r w:rsidRPr="00F72F55">
              <w:rPr>
                <w:rFonts w:ascii="Calibri" w:eastAsia="Times New Roman" w:hAnsi="Calibri"/>
                <w:b/>
                <w:color w:val="000000"/>
              </w:rPr>
              <w:t>44</w:t>
            </w:r>
          </w:p>
        </w:tc>
        <w:tc>
          <w:tcPr>
            <w:tcW w:w="567" w:type="dxa"/>
            <w:shd w:val="clear" w:color="auto" w:fill="auto"/>
            <w:noWrap/>
            <w:vAlign w:val="bottom"/>
            <w:hideMark/>
          </w:tcPr>
          <w:p w14:paraId="0DC57EE1"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6CA1418C" w14:textId="77777777" w:rsidR="00F72F55" w:rsidRDefault="00F72F55">
            <w:pPr>
              <w:jc w:val="right"/>
              <w:rPr>
                <w:rFonts w:ascii="Calibri" w:eastAsia="Times New Roman" w:hAnsi="Calibri"/>
                <w:color w:val="000000"/>
              </w:rPr>
            </w:pPr>
            <w:r>
              <w:rPr>
                <w:rFonts w:ascii="Calibri" w:eastAsia="Times New Roman" w:hAnsi="Calibri"/>
                <w:color w:val="000000"/>
              </w:rPr>
              <w:t>13</w:t>
            </w:r>
          </w:p>
        </w:tc>
        <w:tc>
          <w:tcPr>
            <w:tcW w:w="606" w:type="dxa"/>
            <w:shd w:val="clear" w:color="auto" w:fill="auto"/>
            <w:noWrap/>
            <w:vAlign w:val="bottom"/>
            <w:hideMark/>
          </w:tcPr>
          <w:p w14:paraId="015C8077" w14:textId="77777777" w:rsidR="00F72F55" w:rsidRDefault="00F72F55">
            <w:pPr>
              <w:jc w:val="right"/>
              <w:rPr>
                <w:rFonts w:ascii="Calibri" w:eastAsia="Times New Roman" w:hAnsi="Calibri"/>
                <w:color w:val="000000"/>
              </w:rPr>
            </w:pPr>
            <w:r>
              <w:rPr>
                <w:rFonts w:ascii="Calibri" w:eastAsia="Times New Roman" w:hAnsi="Calibri"/>
                <w:color w:val="000000"/>
              </w:rPr>
              <w:t>68</w:t>
            </w:r>
          </w:p>
        </w:tc>
        <w:tc>
          <w:tcPr>
            <w:tcW w:w="466" w:type="dxa"/>
            <w:shd w:val="clear" w:color="auto" w:fill="E2EFD9" w:themeFill="accent6" w:themeFillTint="33"/>
            <w:noWrap/>
            <w:vAlign w:val="bottom"/>
            <w:hideMark/>
          </w:tcPr>
          <w:p w14:paraId="54B8F839" w14:textId="77777777" w:rsidR="00F72F55" w:rsidRPr="00F72F55" w:rsidRDefault="00F72F55">
            <w:pPr>
              <w:jc w:val="right"/>
              <w:rPr>
                <w:rFonts w:ascii="Calibri" w:eastAsia="Times New Roman" w:hAnsi="Calibri"/>
                <w:b/>
                <w:color w:val="000000"/>
              </w:rPr>
            </w:pPr>
            <w:r w:rsidRPr="00F72F55">
              <w:rPr>
                <w:rFonts w:ascii="Calibri" w:eastAsia="Times New Roman" w:hAnsi="Calibri"/>
                <w:b/>
                <w:color w:val="000000"/>
              </w:rPr>
              <w:t>4</w:t>
            </w:r>
          </w:p>
        </w:tc>
        <w:tc>
          <w:tcPr>
            <w:tcW w:w="708" w:type="dxa"/>
            <w:shd w:val="clear" w:color="auto" w:fill="auto"/>
            <w:noWrap/>
            <w:vAlign w:val="bottom"/>
            <w:hideMark/>
          </w:tcPr>
          <w:p w14:paraId="571775E1" w14:textId="77777777" w:rsidR="00F72F55" w:rsidRDefault="00F72F55">
            <w:pPr>
              <w:jc w:val="right"/>
              <w:rPr>
                <w:rFonts w:ascii="Calibri" w:eastAsia="Times New Roman" w:hAnsi="Calibri"/>
                <w:color w:val="000000"/>
              </w:rPr>
            </w:pPr>
            <w:r>
              <w:rPr>
                <w:rFonts w:ascii="Calibri" w:eastAsia="Times New Roman" w:hAnsi="Calibri"/>
                <w:color w:val="000000"/>
              </w:rPr>
              <w:t>83</w:t>
            </w:r>
          </w:p>
        </w:tc>
        <w:tc>
          <w:tcPr>
            <w:tcW w:w="460" w:type="dxa"/>
            <w:shd w:val="clear" w:color="auto" w:fill="auto"/>
            <w:noWrap/>
            <w:vAlign w:val="bottom"/>
            <w:hideMark/>
          </w:tcPr>
          <w:p w14:paraId="3A120F82"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1134" w:type="dxa"/>
            <w:shd w:val="clear" w:color="auto" w:fill="auto"/>
            <w:noWrap/>
            <w:vAlign w:val="bottom"/>
            <w:hideMark/>
          </w:tcPr>
          <w:p w14:paraId="61E9AEBD" w14:textId="77777777" w:rsidR="00F72F55" w:rsidRDefault="00F72F55">
            <w:pPr>
              <w:jc w:val="right"/>
              <w:rPr>
                <w:rFonts w:ascii="Calibri" w:eastAsia="Times New Roman" w:hAnsi="Calibri"/>
                <w:color w:val="000000"/>
              </w:rPr>
            </w:pPr>
            <w:r>
              <w:rPr>
                <w:rFonts w:ascii="Calibri" w:eastAsia="Times New Roman" w:hAnsi="Calibri"/>
                <w:color w:val="000000"/>
              </w:rPr>
              <w:t>15</w:t>
            </w:r>
          </w:p>
        </w:tc>
      </w:tr>
      <w:tr w:rsidR="00F72F55" w14:paraId="4FCF5D16" w14:textId="77777777" w:rsidTr="004A4015">
        <w:trPr>
          <w:trHeight w:val="320"/>
        </w:trPr>
        <w:tc>
          <w:tcPr>
            <w:tcW w:w="956" w:type="dxa"/>
            <w:vMerge/>
            <w:tcBorders>
              <w:bottom w:val="single" w:sz="24" w:space="0" w:color="auto"/>
            </w:tcBorders>
            <w:shd w:val="clear" w:color="auto" w:fill="auto"/>
            <w:noWrap/>
            <w:vAlign w:val="bottom"/>
            <w:hideMark/>
          </w:tcPr>
          <w:p w14:paraId="4FCE602D" w14:textId="067C446F" w:rsidR="00F72F55" w:rsidRPr="00D722BA" w:rsidRDefault="00F72F55">
            <w:pPr>
              <w:rPr>
                <w:rFonts w:ascii="Calibri" w:eastAsia="Times New Roman" w:hAnsi="Calibri"/>
                <w:b/>
                <w:color w:val="000000"/>
              </w:rPr>
            </w:pPr>
          </w:p>
        </w:tc>
        <w:tc>
          <w:tcPr>
            <w:tcW w:w="2180" w:type="dxa"/>
            <w:tcBorders>
              <w:bottom w:val="single" w:sz="24" w:space="0" w:color="auto"/>
            </w:tcBorders>
            <w:shd w:val="clear" w:color="auto" w:fill="auto"/>
            <w:noWrap/>
            <w:vAlign w:val="bottom"/>
            <w:hideMark/>
          </w:tcPr>
          <w:p w14:paraId="3B4C8766" w14:textId="7B83E0EE" w:rsidR="00F72F55" w:rsidRDefault="00F72F55" w:rsidP="00ED7B2F">
            <w:pPr>
              <w:rPr>
                <w:rFonts w:ascii="Calibri" w:eastAsia="Times New Roman" w:hAnsi="Calibri"/>
                <w:color w:val="000000"/>
              </w:rPr>
            </w:pPr>
            <w:proofErr w:type="spellStart"/>
            <w:r>
              <w:rPr>
                <w:rFonts w:ascii="Calibri" w:eastAsia="Times New Roman" w:hAnsi="Calibri"/>
                <w:color w:val="000000"/>
              </w:rPr>
              <w:t>sGCCA</w:t>
            </w:r>
            <w:proofErr w:type="spellEnd"/>
            <w:r w:rsidR="00052A61">
              <w:rPr>
                <w:rFonts w:ascii="Calibri" w:eastAsia="Times New Roman" w:hAnsi="Calibri"/>
                <w:color w:val="000000"/>
              </w:rPr>
              <w:t xml:space="preserve"> </w:t>
            </w:r>
          </w:p>
        </w:tc>
        <w:tc>
          <w:tcPr>
            <w:tcW w:w="850" w:type="dxa"/>
            <w:tcBorders>
              <w:bottom w:val="single" w:sz="24" w:space="0" w:color="auto"/>
            </w:tcBorders>
            <w:shd w:val="clear" w:color="auto" w:fill="auto"/>
            <w:noWrap/>
            <w:vAlign w:val="bottom"/>
            <w:hideMark/>
          </w:tcPr>
          <w:p w14:paraId="01F320DC"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67" w:type="dxa"/>
            <w:tcBorders>
              <w:bottom w:val="single" w:sz="24" w:space="0" w:color="auto"/>
            </w:tcBorders>
            <w:shd w:val="clear" w:color="auto" w:fill="auto"/>
            <w:noWrap/>
            <w:vAlign w:val="bottom"/>
            <w:hideMark/>
          </w:tcPr>
          <w:p w14:paraId="6740525D"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581" w:type="dxa"/>
            <w:tcBorders>
              <w:bottom w:val="single" w:sz="24" w:space="0" w:color="auto"/>
            </w:tcBorders>
            <w:shd w:val="clear" w:color="auto" w:fill="auto"/>
            <w:noWrap/>
            <w:vAlign w:val="bottom"/>
            <w:hideMark/>
          </w:tcPr>
          <w:p w14:paraId="29A4ADB4" w14:textId="77777777" w:rsidR="00F72F55" w:rsidRDefault="00F72F55">
            <w:pPr>
              <w:jc w:val="right"/>
              <w:rPr>
                <w:rFonts w:ascii="Calibri" w:eastAsia="Times New Roman" w:hAnsi="Calibri"/>
                <w:color w:val="000000"/>
              </w:rPr>
            </w:pPr>
            <w:r>
              <w:rPr>
                <w:rFonts w:ascii="Calibri" w:eastAsia="Times New Roman" w:hAnsi="Calibri"/>
                <w:color w:val="000000"/>
              </w:rPr>
              <w:t>3</w:t>
            </w:r>
          </w:p>
        </w:tc>
        <w:tc>
          <w:tcPr>
            <w:tcW w:w="567" w:type="dxa"/>
            <w:tcBorders>
              <w:bottom w:val="single" w:sz="24" w:space="0" w:color="auto"/>
            </w:tcBorders>
            <w:shd w:val="clear" w:color="auto" w:fill="auto"/>
            <w:noWrap/>
            <w:vAlign w:val="bottom"/>
            <w:hideMark/>
          </w:tcPr>
          <w:p w14:paraId="2DA89CCC" w14:textId="77777777" w:rsidR="00F72F55" w:rsidRDefault="00F72F55">
            <w:pPr>
              <w:jc w:val="right"/>
              <w:rPr>
                <w:rFonts w:ascii="Calibri" w:eastAsia="Times New Roman" w:hAnsi="Calibri"/>
                <w:color w:val="000000"/>
              </w:rPr>
            </w:pPr>
            <w:r>
              <w:rPr>
                <w:rFonts w:ascii="Calibri" w:eastAsia="Times New Roman" w:hAnsi="Calibri"/>
                <w:color w:val="000000"/>
              </w:rPr>
              <w:t>4</w:t>
            </w:r>
          </w:p>
        </w:tc>
        <w:tc>
          <w:tcPr>
            <w:tcW w:w="567" w:type="dxa"/>
            <w:tcBorders>
              <w:bottom w:val="single" w:sz="24" w:space="0" w:color="auto"/>
            </w:tcBorders>
            <w:shd w:val="clear" w:color="auto" w:fill="auto"/>
            <w:noWrap/>
            <w:vAlign w:val="bottom"/>
            <w:hideMark/>
          </w:tcPr>
          <w:p w14:paraId="3893FFBF"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606" w:type="dxa"/>
            <w:tcBorders>
              <w:bottom w:val="single" w:sz="24" w:space="0" w:color="auto"/>
            </w:tcBorders>
            <w:shd w:val="clear" w:color="auto" w:fill="auto"/>
            <w:noWrap/>
            <w:vAlign w:val="bottom"/>
            <w:hideMark/>
          </w:tcPr>
          <w:p w14:paraId="20C720B9" w14:textId="77777777" w:rsidR="00F72F55" w:rsidRDefault="00F72F55">
            <w:pPr>
              <w:jc w:val="right"/>
              <w:rPr>
                <w:rFonts w:ascii="Calibri" w:eastAsia="Times New Roman" w:hAnsi="Calibri"/>
                <w:color w:val="000000"/>
              </w:rPr>
            </w:pPr>
            <w:r>
              <w:rPr>
                <w:rFonts w:ascii="Calibri" w:eastAsia="Times New Roman" w:hAnsi="Calibri"/>
                <w:color w:val="000000"/>
              </w:rPr>
              <w:t>27</w:t>
            </w:r>
          </w:p>
        </w:tc>
        <w:tc>
          <w:tcPr>
            <w:tcW w:w="466" w:type="dxa"/>
            <w:tcBorders>
              <w:bottom w:val="single" w:sz="24" w:space="0" w:color="auto"/>
            </w:tcBorders>
            <w:shd w:val="clear" w:color="auto" w:fill="auto"/>
            <w:noWrap/>
            <w:vAlign w:val="bottom"/>
            <w:hideMark/>
          </w:tcPr>
          <w:p w14:paraId="123F26FC" w14:textId="77777777" w:rsidR="00F72F55" w:rsidRDefault="00F72F55">
            <w:pPr>
              <w:jc w:val="right"/>
              <w:rPr>
                <w:rFonts w:ascii="Calibri" w:eastAsia="Times New Roman" w:hAnsi="Calibri"/>
                <w:color w:val="000000"/>
              </w:rPr>
            </w:pPr>
            <w:r>
              <w:rPr>
                <w:rFonts w:ascii="Calibri" w:eastAsia="Times New Roman" w:hAnsi="Calibri"/>
                <w:color w:val="000000"/>
              </w:rPr>
              <w:t>1</w:t>
            </w:r>
          </w:p>
        </w:tc>
        <w:tc>
          <w:tcPr>
            <w:tcW w:w="708" w:type="dxa"/>
            <w:tcBorders>
              <w:bottom w:val="single" w:sz="24" w:space="0" w:color="auto"/>
            </w:tcBorders>
            <w:shd w:val="clear" w:color="auto" w:fill="auto"/>
            <w:noWrap/>
            <w:vAlign w:val="bottom"/>
            <w:hideMark/>
          </w:tcPr>
          <w:p w14:paraId="1BC759DB" w14:textId="77777777" w:rsidR="00F72F55" w:rsidRDefault="00F72F55">
            <w:pPr>
              <w:jc w:val="right"/>
              <w:rPr>
                <w:rFonts w:ascii="Calibri" w:eastAsia="Times New Roman" w:hAnsi="Calibri"/>
                <w:color w:val="000000"/>
              </w:rPr>
            </w:pPr>
            <w:r>
              <w:rPr>
                <w:rFonts w:ascii="Calibri" w:eastAsia="Times New Roman" w:hAnsi="Calibri"/>
                <w:color w:val="000000"/>
              </w:rPr>
              <w:t>11</w:t>
            </w:r>
          </w:p>
        </w:tc>
        <w:tc>
          <w:tcPr>
            <w:tcW w:w="460" w:type="dxa"/>
            <w:tcBorders>
              <w:bottom w:val="single" w:sz="24" w:space="0" w:color="auto"/>
            </w:tcBorders>
            <w:shd w:val="clear" w:color="auto" w:fill="auto"/>
            <w:noWrap/>
            <w:vAlign w:val="bottom"/>
            <w:hideMark/>
          </w:tcPr>
          <w:p w14:paraId="49CEE4E6" w14:textId="77777777" w:rsidR="00F72F55" w:rsidRDefault="00F72F55">
            <w:pPr>
              <w:jc w:val="right"/>
              <w:rPr>
                <w:rFonts w:ascii="Calibri" w:eastAsia="Times New Roman" w:hAnsi="Calibri"/>
                <w:color w:val="000000"/>
              </w:rPr>
            </w:pPr>
            <w:r>
              <w:rPr>
                <w:rFonts w:ascii="Calibri" w:eastAsia="Times New Roman" w:hAnsi="Calibri"/>
                <w:color w:val="000000"/>
              </w:rPr>
              <w:t>0</w:t>
            </w:r>
          </w:p>
        </w:tc>
        <w:tc>
          <w:tcPr>
            <w:tcW w:w="1134" w:type="dxa"/>
            <w:tcBorders>
              <w:bottom w:val="single" w:sz="24" w:space="0" w:color="auto"/>
            </w:tcBorders>
            <w:shd w:val="clear" w:color="auto" w:fill="auto"/>
            <w:noWrap/>
            <w:vAlign w:val="bottom"/>
            <w:hideMark/>
          </w:tcPr>
          <w:p w14:paraId="21302A31" w14:textId="77777777" w:rsidR="00F72F55" w:rsidRDefault="00F72F55">
            <w:pPr>
              <w:jc w:val="right"/>
              <w:rPr>
                <w:rFonts w:ascii="Calibri" w:eastAsia="Times New Roman" w:hAnsi="Calibri"/>
                <w:color w:val="000000"/>
              </w:rPr>
            </w:pPr>
            <w:r>
              <w:rPr>
                <w:rFonts w:ascii="Calibri" w:eastAsia="Times New Roman" w:hAnsi="Calibri"/>
                <w:color w:val="000000"/>
              </w:rPr>
              <w:t>0</w:t>
            </w:r>
          </w:p>
        </w:tc>
      </w:tr>
      <w:tr w:rsidR="00911C42" w14:paraId="7807A1F5" w14:textId="77777777" w:rsidTr="004A4015">
        <w:trPr>
          <w:trHeight w:val="320"/>
        </w:trPr>
        <w:tc>
          <w:tcPr>
            <w:tcW w:w="956" w:type="dxa"/>
            <w:vMerge w:val="restart"/>
            <w:tcBorders>
              <w:top w:val="single" w:sz="24" w:space="0" w:color="auto"/>
            </w:tcBorders>
            <w:shd w:val="clear" w:color="auto" w:fill="auto"/>
            <w:noWrap/>
            <w:vAlign w:val="bottom"/>
            <w:hideMark/>
          </w:tcPr>
          <w:p w14:paraId="078FEFAB" w14:textId="1A659062" w:rsidR="00911C42" w:rsidRPr="00D722BA" w:rsidRDefault="00911C42" w:rsidP="00911C42">
            <w:pPr>
              <w:rPr>
                <w:rFonts w:ascii="Calibri" w:eastAsia="Times New Roman" w:hAnsi="Calibri"/>
                <w:b/>
                <w:color w:val="000000"/>
              </w:rPr>
            </w:pPr>
            <w:proofErr w:type="spellStart"/>
            <w:r w:rsidRPr="00D722BA">
              <w:rPr>
                <w:rFonts w:ascii="Calibri" w:eastAsia="Times New Roman" w:hAnsi="Calibri"/>
                <w:b/>
                <w:color w:val="000000"/>
              </w:rPr>
              <w:t>gbm</w:t>
            </w:r>
            <w:proofErr w:type="spellEnd"/>
          </w:p>
          <w:p w14:paraId="6132F32D" w14:textId="0D16F9D4" w:rsidR="00911C42" w:rsidRPr="00D722BA" w:rsidRDefault="00911C42" w:rsidP="009365C6">
            <w:pPr>
              <w:rPr>
                <w:rFonts w:ascii="Calibri" w:eastAsia="Times New Roman" w:hAnsi="Calibri"/>
                <w:b/>
                <w:color w:val="000000"/>
              </w:rPr>
            </w:pPr>
          </w:p>
        </w:tc>
        <w:tc>
          <w:tcPr>
            <w:tcW w:w="2180" w:type="dxa"/>
            <w:tcBorders>
              <w:top w:val="single" w:sz="24" w:space="0" w:color="auto"/>
              <w:bottom w:val="single" w:sz="4" w:space="0" w:color="auto"/>
            </w:tcBorders>
            <w:shd w:val="clear" w:color="auto" w:fill="auto"/>
            <w:noWrap/>
            <w:vAlign w:val="bottom"/>
            <w:hideMark/>
          </w:tcPr>
          <w:p w14:paraId="7AA7EB8C" w14:textId="18129AB1" w:rsidR="00911C42" w:rsidRDefault="00911C42" w:rsidP="00ED7B2F">
            <w:pPr>
              <w:rPr>
                <w:rFonts w:ascii="Calibri" w:eastAsia="Times New Roman" w:hAnsi="Calibri"/>
                <w:color w:val="000000"/>
              </w:rPr>
            </w:pPr>
            <w:r>
              <w:rPr>
                <w:rFonts w:ascii="Calibri" w:eastAsia="Times New Roman" w:hAnsi="Calibri"/>
                <w:color w:val="000000"/>
              </w:rPr>
              <w:t xml:space="preserve">Concatenation </w:t>
            </w:r>
          </w:p>
        </w:tc>
        <w:tc>
          <w:tcPr>
            <w:tcW w:w="850" w:type="dxa"/>
            <w:tcBorders>
              <w:top w:val="single" w:sz="24" w:space="0" w:color="auto"/>
              <w:bottom w:val="single" w:sz="4" w:space="0" w:color="auto"/>
            </w:tcBorders>
            <w:shd w:val="clear" w:color="auto" w:fill="auto"/>
            <w:noWrap/>
            <w:vAlign w:val="bottom"/>
            <w:hideMark/>
          </w:tcPr>
          <w:p w14:paraId="170450C6" w14:textId="77777777" w:rsidR="00911C42" w:rsidRDefault="00911C42">
            <w:pPr>
              <w:jc w:val="right"/>
              <w:rPr>
                <w:rFonts w:ascii="Calibri" w:eastAsia="Times New Roman" w:hAnsi="Calibri"/>
                <w:color w:val="000000"/>
              </w:rPr>
            </w:pPr>
            <w:r>
              <w:rPr>
                <w:rFonts w:ascii="Calibri" w:eastAsia="Times New Roman" w:hAnsi="Calibri"/>
                <w:color w:val="000000"/>
              </w:rPr>
              <w:t>1</w:t>
            </w:r>
          </w:p>
        </w:tc>
        <w:tc>
          <w:tcPr>
            <w:tcW w:w="567" w:type="dxa"/>
            <w:tcBorders>
              <w:top w:val="single" w:sz="24" w:space="0" w:color="auto"/>
            </w:tcBorders>
            <w:shd w:val="clear" w:color="auto" w:fill="auto"/>
            <w:noWrap/>
            <w:vAlign w:val="bottom"/>
            <w:hideMark/>
          </w:tcPr>
          <w:p w14:paraId="1B9B7999" w14:textId="77777777" w:rsidR="00911C42" w:rsidRDefault="00911C42">
            <w:pPr>
              <w:jc w:val="right"/>
              <w:rPr>
                <w:rFonts w:ascii="Calibri" w:eastAsia="Times New Roman" w:hAnsi="Calibri"/>
                <w:color w:val="000000"/>
              </w:rPr>
            </w:pPr>
            <w:r>
              <w:rPr>
                <w:rFonts w:ascii="Calibri" w:eastAsia="Times New Roman" w:hAnsi="Calibri"/>
                <w:color w:val="000000"/>
              </w:rPr>
              <w:t>0</w:t>
            </w:r>
          </w:p>
        </w:tc>
        <w:tc>
          <w:tcPr>
            <w:tcW w:w="581" w:type="dxa"/>
            <w:tcBorders>
              <w:top w:val="single" w:sz="24" w:space="0" w:color="auto"/>
              <w:bottom w:val="single" w:sz="4" w:space="0" w:color="auto"/>
            </w:tcBorders>
            <w:shd w:val="clear" w:color="auto" w:fill="auto"/>
            <w:noWrap/>
            <w:vAlign w:val="bottom"/>
            <w:hideMark/>
          </w:tcPr>
          <w:p w14:paraId="3694A8DE" w14:textId="77777777" w:rsidR="00911C42" w:rsidRDefault="00911C42">
            <w:pPr>
              <w:jc w:val="right"/>
              <w:rPr>
                <w:rFonts w:ascii="Calibri" w:eastAsia="Times New Roman" w:hAnsi="Calibri"/>
                <w:color w:val="000000"/>
              </w:rPr>
            </w:pPr>
            <w:r>
              <w:rPr>
                <w:rFonts w:ascii="Calibri" w:eastAsia="Times New Roman" w:hAnsi="Calibri"/>
                <w:color w:val="000000"/>
              </w:rPr>
              <w:t>265</w:t>
            </w:r>
          </w:p>
        </w:tc>
        <w:tc>
          <w:tcPr>
            <w:tcW w:w="567" w:type="dxa"/>
            <w:tcBorders>
              <w:top w:val="single" w:sz="24" w:space="0" w:color="auto"/>
            </w:tcBorders>
            <w:shd w:val="clear" w:color="auto" w:fill="auto"/>
            <w:noWrap/>
            <w:vAlign w:val="bottom"/>
            <w:hideMark/>
          </w:tcPr>
          <w:p w14:paraId="001F0EAA" w14:textId="77777777" w:rsidR="00911C42" w:rsidRDefault="00911C42">
            <w:pPr>
              <w:jc w:val="right"/>
              <w:rPr>
                <w:rFonts w:ascii="Calibri" w:eastAsia="Times New Roman" w:hAnsi="Calibri"/>
                <w:color w:val="000000"/>
              </w:rPr>
            </w:pPr>
            <w:r>
              <w:rPr>
                <w:rFonts w:ascii="Calibri" w:eastAsia="Times New Roman" w:hAnsi="Calibri"/>
                <w:color w:val="000000"/>
              </w:rPr>
              <w:t>34</w:t>
            </w:r>
          </w:p>
        </w:tc>
        <w:tc>
          <w:tcPr>
            <w:tcW w:w="567" w:type="dxa"/>
            <w:tcBorders>
              <w:top w:val="single" w:sz="24" w:space="0" w:color="auto"/>
              <w:bottom w:val="single" w:sz="4" w:space="0" w:color="auto"/>
            </w:tcBorders>
            <w:shd w:val="clear" w:color="auto" w:fill="auto"/>
            <w:noWrap/>
            <w:vAlign w:val="bottom"/>
            <w:hideMark/>
          </w:tcPr>
          <w:p w14:paraId="42824435" w14:textId="77777777" w:rsidR="00911C42" w:rsidRDefault="00911C42">
            <w:pPr>
              <w:jc w:val="right"/>
              <w:rPr>
                <w:rFonts w:ascii="Calibri" w:eastAsia="Times New Roman" w:hAnsi="Calibri"/>
                <w:color w:val="000000"/>
              </w:rPr>
            </w:pPr>
            <w:r>
              <w:rPr>
                <w:rFonts w:ascii="Calibri" w:eastAsia="Times New Roman" w:hAnsi="Calibri"/>
                <w:color w:val="000000"/>
              </w:rPr>
              <w:t>34</w:t>
            </w:r>
          </w:p>
        </w:tc>
        <w:tc>
          <w:tcPr>
            <w:tcW w:w="606" w:type="dxa"/>
            <w:tcBorders>
              <w:top w:val="single" w:sz="24" w:space="0" w:color="auto"/>
              <w:bottom w:val="single" w:sz="4" w:space="0" w:color="auto"/>
            </w:tcBorders>
            <w:shd w:val="clear" w:color="auto" w:fill="auto"/>
            <w:noWrap/>
            <w:vAlign w:val="bottom"/>
            <w:hideMark/>
          </w:tcPr>
          <w:p w14:paraId="1A7F84CB" w14:textId="77777777" w:rsidR="00911C42" w:rsidRDefault="00911C42">
            <w:pPr>
              <w:jc w:val="right"/>
              <w:rPr>
                <w:rFonts w:ascii="Calibri" w:eastAsia="Times New Roman" w:hAnsi="Calibri"/>
                <w:color w:val="000000"/>
              </w:rPr>
            </w:pPr>
            <w:r>
              <w:rPr>
                <w:rFonts w:ascii="Calibri" w:eastAsia="Times New Roman" w:hAnsi="Calibri"/>
                <w:color w:val="000000"/>
              </w:rPr>
              <w:t>494</w:t>
            </w:r>
          </w:p>
        </w:tc>
        <w:tc>
          <w:tcPr>
            <w:tcW w:w="466" w:type="dxa"/>
            <w:tcBorders>
              <w:top w:val="single" w:sz="24" w:space="0" w:color="auto"/>
            </w:tcBorders>
            <w:shd w:val="clear" w:color="auto" w:fill="E2EFD9" w:themeFill="accent6" w:themeFillTint="33"/>
            <w:noWrap/>
            <w:vAlign w:val="bottom"/>
            <w:hideMark/>
          </w:tcPr>
          <w:p w14:paraId="291611F3" w14:textId="77777777" w:rsidR="00911C42" w:rsidRPr="00911C42" w:rsidRDefault="00911C42">
            <w:pPr>
              <w:jc w:val="right"/>
              <w:rPr>
                <w:rFonts w:ascii="Calibri" w:eastAsia="Times New Roman" w:hAnsi="Calibri"/>
                <w:b/>
                <w:color w:val="000000"/>
              </w:rPr>
            </w:pPr>
            <w:r w:rsidRPr="00911C42">
              <w:rPr>
                <w:rFonts w:ascii="Calibri" w:eastAsia="Times New Roman" w:hAnsi="Calibri"/>
                <w:b/>
                <w:color w:val="000000"/>
              </w:rPr>
              <w:t>32</w:t>
            </w:r>
          </w:p>
        </w:tc>
        <w:tc>
          <w:tcPr>
            <w:tcW w:w="708" w:type="dxa"/>
            <w:tcBorders>
              <w:top w:val="single" w:sz="24" w:space="0" w:color="auto"/>
              <w:bottom w:val="single" w:sz="4" w:space="0" w:color="auto"/>
            </w:tcBorders>
            <w:shd w:val="clear" w:color="auto" w:fill="auto"/>
            <w:noWrap/>
            <w:vAlign w:val="bottom"/>
            <w:hideMark/>
          </w:tcPr>
          <w:p w14:paraId="4EBB6594" w14:textId="77777777" w:rsidR="00911C42" w:rsidRDefault="00911C42">
            <w:pPr>
              <w:jc w:val="right"/>
              <w:rPr>
                <w:rFonts w:ascii="Calibri" w:eastAsia="Times New Roman" w:hAnsi="Calibri"/>
                <w:color w:val="000000"/>
              </w:rPr>
            </w:pPr>
            <w:r>
              <w:rPr>
                <w:rFonts w:ascii="Calibri" w:eastAsia="Times New Roman" w:hAnsi="Calibri"/>
                <w:color w:val="000000"/>
              </w:rPr>
              <w:t>114</w:t>
            </w:r>
          </w:p>
        </w:tc>
        <w:tc>
          <w:tcPr>
            <w:tcW w:w="460" w:type="dxa"/>
            <w:tcBorders>
              <w:top w:val="single" w:sz="24" w:space="0" w:color="auto"/>
              <w:bottom w:val="single" w:sz="4" w:space="0" w:color="auto"/>
            </w:tcBorders>
            <w:shd w:val="clear" w:color="auto" w:fill="auto"/>
            <w:noWrap/>
            <w:vAlign w:val="bottom"/>
            <w:hideMark/>
          </w:tcPr>
          <w:p w14:paraId="0634B17E" w14:textId="77777777" w:rsidR="00911C42" w:rsidRDefault="00911C42">
            <w:pPr>
              <w:jc w:val="right"/>
              <w:rPr>
                <w:rFonts w:ascii="Calibri" w:eastAsia="Times New Roman" w:hAnsi="Calibri"/>
                <w:color w:val="000000"/>
              </w:rPr>
            </w:pPr>
            <w:r>
              <w:rPr>
                <w:rFonts w:ascii="Calibri" w:eastAsia="Times New Roman" w:hAnsi="Calibri"/>
                <w:color w:val="000000"/>
              </w:rPr>
              <w:t>14</w:t>
            </w:r>
          </w:p>
        </w:tc>
        <w:tc>
          <w:tcPr>
            <w:tcW w:w="1134" w:type="dxa"/>
            <w:tcBorders>
              <w:top w:val="single" w:sz="24" w:space="0" w:color="auto"/>
            </w:tcBorders>
            <w:shd w:val="clear" w:color="auto" w:fill="auto"/>
            <w:noWrap/>
            <w:vAlign w:val="bottom"/>
            <w:hideMark/>
          </w:tcPr>
          <w:p w14:paraId="2E89D045" w14:textId="77777777" w:rsidR="00911C42" w:rsidRDefault="00911C42">
            <w:pPr>
              <w:jc w:val="right"/>
              <w:rPr>
                <w:rFonts w:ascii="Calibri" w:eastAsia="Times New Roman" w:hAnsi="Calibri"/>
                <w:color w:val="000000"/>
              </w:rPr>
            </w:pPr>
            <w:r>
              <w:rPr>
                <w:rFonts w:ascii="Calibri" w:eastAsia="Times New Roman" w:hAnsi="Calibri"/>
                <w:color w:val="000000"/>
              </w:rPr>
              <w:t>0</w:t>
            </w:r>
          </w:p>
        </w:tc>
      </w:tr>
      <w:tr w:rsidR="00911C42" w14:paraId="13988C1D" w14:textId="77777777" w:rsidTr="004A4015">
        <w:trPr>
          <w:trHeight w:val="320"/>
        </w:trPr>
        <w:tc>
          <w:tcPr>
            <w:tcW w:w="956" w:type="dxa"/>
            <w:vMerge/>
            <w:shd w:val="clear" w:color="auto" w:fill="auto"/>
            <w:noWrap/>
            <w:vAlign w:val="bottom"/>
            <w:hideMark/>
          </w:tcPr>
          <w:p w14:paraId="57DD2B5D" w14:textId="109D8F52" w:rsidR="00911C42" w:rsidRDefault="00911C42" w:rsidP="009365C6">
            <w:pPr>
              <w:rPr>
                <w:rFonts w:ascii="Calibri" w:eastAsia="Times New Roman" w:hAnsi="Calibri"/>
                <w:color w:val="000000"/>
              </w:rPr>
            </w:pPr>
          </w:p>
        </w:tc>
        <w:tc>
          <w:tcPr>
            <w:tcW w:w="2180" w:type="dxa"/>
            <w:shd w:val="clear" w:color="auto" w:fill="E2EFD9" w:themeFill="accent6" w:themeFillTint="33"/>
            <w:noWrap/>
            <w:vAlign w:val="bottom"/>
            <w:hideMark/>
          </w:tcPr>
          <w:p w14:paraId="5AD57643" w14:textId="5909250E" w:rsidR="00911C42" w:rsidRPr="00911C42" w:rsidRDefault="00911C42" w:rsidP="00ED7B2F">
            <w:pPr>
              <w:rPr>
                <w:rFonts w:ascii="Calibri" w:eastAsia="Times New Roman" w:hAnsi="Calibri"/>
                <w:b/>
                <w:color w:val="000000"/>
              </w:rPr>
            </w:pPr>
            <w:proofErr w:type="spellStart"/>
            <w:r w:rsidRPr="00911C42">
              <w:rPr>
                <w:rFonts w:ascii="Calibri" w:eastAsia="Times New Roman" w:hAnsi="Calibri"/>
                <w:b/>
                <w:color w:val="000000"/>
              </w:rPr>
              <w:t>DIABLO_full</w:t>
            </w:r>
            <w:proofErr w:type="spellEnd"/>
            <w:r w:rsidRPr="00911C42">
              <w:rPr>
                <w:rFonts w:ascii="Calibri" w:eastAsia="Times New Roman" w:hAnsi="Calibri"/>
                <w:b/>
                <w:color w:val="000000"/>
              </w:rPr>
              <w:t xml:space="preserve"> </w:t>
            </w:r>
          </w:p>
        </w:tc>
        <w:tc>
          <w:tcPr>
            <w:tcW w:w="850" w:type="dxa"/>
            <w:shd w:val="clear" w:color="auto" w:fill="E2EFD9" w:themeFill="accent6" w:themeFillTint="33"/>
            <w:noWrap/>
            <w:vAlign w:val="bottom"/>
            <w:hideMark/>
          </w:tcPr>
          <w:p w14:paraId="4A26BC42" w14:textId="77777777" w:rsidR="00911C42" w:rsidRPr="00911C42" w:rsidRDefault="00911C42">
            <w:pPr>
              <w:jc w:val="right"/>
              <w:rPr>
                <w:rFonts w:ascii="Calibri" w:eastAsia="Times New Roman" w:hAnsi="Calibri"/>
                <w:b/>
                <w:color w:val="000000"/>
              </w:rPr>
            </w:pPr>
            <w:r w:rsidRPr="00911C42">
              <w:rPr>
                <w:rFonts w:ascii="Calibri" w:eastAsia="Times New Roman" w:hAnsi="Calibri"/>
                <w:b/>
                <w:color w:val="000000"/>
              </w:rPr>
              <w:t>16</w:t>
            </w:r>
          </w:p>
        </w:tc>
        <w:tc>
          <w:tcPr>
            <w:tcW w:w="567" w:type="dxa"/>
            <w:shd w:val="clear" w:color="auto" w:fill="auto"/>
            <w:noWrap/>
            <w:vAlign w:val="bottom"/>
            <w:hideMark/>
          </w:tcPr>
          <w:p w14:paraId="4B111A99" w14:textId="77777777" w:rsidR="00911C42" w:rsidRDefault="00911C42">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E2EFD9" w:themeFill="accent6" w:themeFillTint="33"/>
            <w:noWrap/>
            <w:vAlign w:val="bottom"/>
            <w:hideMark/>
          </w:tcPr>
          <w:p w14:paraId="6A364BA0" w14:textId="77777777" w:rsidR="00911C42" w:rsidRPr="00911C42" w:rsidRDefault="00911C42">
            <w:pPr>
              <w:jc w:val="right"/>
              <w:rPr>
                <w:rFonts w:ascii="Calibri" w:eastAsia="Times New Roman" w:hAnsi="Calibri"/>
                <w:b/>
                <w:color w:val="000000"/>
              </w:rPr>
            </w:pPr>
            <w:r w:rsidRPr="00911C42">
              <w:rPr>
                <w:rFonts w:ascii="Calibri" w:eastAsia="Times New Roman" w:hAnsi="Calibri"/>
                <w:b/>
                <w:color w:val="000000"/>
              </w:rPr>
              <w:t>590</w:t>
            </w:r>
          </w:p>
        </w:tc>
        <w:tc>
          <w:tcPr>
            <w:tcW w:w="567" w:type="dxa"/>
            <w:shd w:val="clear" w:color="auto" w:fill="auto"/>
            <w:noWrap/>
            <w:vAlign w:val="bottom"/>
            <w:hideMark/>
          </w:tcPr>
          <w:p w14:paraId="4000367B" w14:textId="77777777" w:rsidR="00911C42" w:rsidRDefault="00911C42">
            <w:pPr>
              <w:jc w:val="right"/>
              <w:rPr>
                <w:rFonts w:ascii="Calibri" w:eastAsia="Times New Roman" w:hAnsi="Calibri"/>
                <w:color w:val="000000"/>
              </w:rPr>
            </w:pPr>
            <w:r>
              <w:rPr>
                <w:rFonts w:ascii="Calibri" w:eastAsia="Times New Roman" w:hAnsi="Calibri"/>
                <w:color w:val="000000"/>
              </w:rPr>
              <w:t>38</w:t>
            </w:r>
          </w:p>
        </w:tc>
        <w:tc>
          <w:tcPr>
            <w:tcW w:w="567" w:type="dxa"/>
            <w:shd w:val="clear" w:color="auto" w:fill="E2EFD9" w:themeFill="accent6" w:themeFillTint="33"/>
            <w:noWrap/>
            <w:vAlign w:val="bottom"/>
            <w:hideMark/>
          </w:tcPr>
          <w:p w14:paraId="6336E21A" w14:textId="77777777" w:rsidR="00911C42" w:rsidRPr="00911C42" w:rsidRDefault="00911C42">
            <w:pPr>
              <w:jc w:val="right"/>
              <w:rPr>
                <w:rFonts w:ascii="Calibri" w:eastAsia="Times New Roman" w:hAnsi="Calibri"/>
                <w:b/>
                <w:color w:val="000000"/>
              </w:rPr>
            </w:pPr>
            <w:r w:rsidRPr="00911C42">
              <w:rPr>
                <w:rFonts w:ascii="Calibri" w:eastAsia="Times New Roman" w:hAnsi="Calibri"/>
                <w:b/>
                <w:color w:val="000000"/>
              </w:rPr>
              <w:t>82</w:t>
            </w:r>
          </w:p>
        </w:tc>
        <w:tc>
          <w:tcPr>
            <w:tcW w:w="606" w:type="dxa"/>
            <w:shd w:val="clear" w:color="auto" w:fill="E2EFD9" w:themeFill="accent6" w:themeFillTint="33"/>
            <w:noWrap/>
            <w:vAlign w:val="bottom"/>
            <w:hideMark/>
          </w:tcPr>
          <w:p w14:paraId="4B8CDBFB" w14:textId="77777777" w:rsidR="00911C42" w:rsidRPr="00911C42" w:rsidRDefault="00911C42">
            <w:pPr>
              <w:jc w:val="right"/>
              <w:rPr>
                <w:rFonts w:ascii="Calibri" w:eastAsia="Times New Roman" w:hAnsi="Calibri"/>
                <w:b/>
                <w:color w:val="000000"/>
              </w:rPr>
            </w:pPr>
            <w:r w:rsidRPr="00911C42">
              <w:rPr>
                <w:rFonts w:ascii="Calibri" w:eastAsia="Times New Roman" w:hAnsi="Calibri"/>
                <w:b/>
                <w:color w:val="000000"/>
              </w:rPr>
              <w:t>969</w:t>
            </w:r>
          </w:p>
        </w:tc>
        <w:tc>
          <w:tcPr>
            <w:tcW w:w="466" w:type="dxa"/>
            <w:shd w:val="clear" w:color="auto" w:fill="auto"/>
            <w:noWrap/>
            <w:vAlign w:val="bottom"/>
            <w:hideMark/>
          </w:tcPr>
          <w:p w14:paraId="75E01288" w14:textId="77777777" w:rsidR="00911C42" w:rsidRDefault="00911C42">
            <w:pPr>
              <w:jc w:val="right"/>
              <w:rPr>
                <w:rFonts w:ascii="Calibri" w:eastAsia="Times New Roman" w:hAnsi="Calibri"/>
                <w:color w:val="000000"/>
              </w:rPr>
            </w:pPr>
            <w:r>
              <w:rPr>
                <w:rFonts w:ascii="Calibri" w:eastAsia="Times New Roman" w:hAnsi="Calibri"/>
                <w:color w:val="000000"/>
              </w:rPr>
              <w:t>9</w:t>
            </w:r>
          </w:p>
        </w:tc>
        <w:tc>
          <w:tcPr>
            <w:tcW w:w="708" w:type="dxa"/>
            <w:shd w:val="clear" w:color="auto" w:fill="E2EFD9" w:themeFill="accent6" w:themeFillTint="33"/>
            <w:noWrap/>
            <w:vAlign w:val="bottom"/>
            <w:hideMark/>
          </w:tcPr>
          <w:p w14:paraId="3033F041" w14:textId="77777777" w:rsidR="00911C42" w:rsidRPr="00911C42" w:rsidRDefault="00911C42">
            <w:pPr>
              <w:jc w:val="right"/>
              <w:rPr>
                <w:rFonts w:ascii="Calibri" w:eastAsia="Times New Roman" w:hAnsi="Calibri"/>
                <w:b/>
                <w:color w:val="000000"/>
              </w:rPr>
            </w:pPr>
            <w:r w:rsidRPr="00911C42">
              <w:rPr>
                <w:rFonts w:ascii="Calibri" w:eastAsia="Times New Roman" w:hAnsi="Calibri"/>
                <w:b/>
                <w:color w:val="000000"/>
              </w:rPr>
              <w:t>719</w:t>
            </w:r>
          </w:p>
        </w:tc>
        <w:tc>
          <w:tcPr>
            <w:tcW w:w="460" w:type="dxa"/>
            <w:shd w:val="clear" w:color="auto" w:fill="E2EFD9" w:themeFill="accent6" w:themeFillTint="33"/>
            <w:noWrap/>
            <w:vAlign w:val="bottom"/>
            <w:hideMark/>
          </w:tcPr>
          <w:p w14:paraId="5394C966" w14:textId="77777777" w:rsidR="00911C42" w:rsidRPr="00911C42" w:rsidRDefault="00911C42">
            <w:pPr>
              <w:jc w:val="right"/>
              <w:rPr>
                <w:rFonts w:ascii="Calibri" w:eastAsia="Times New Roman" w:hAnsi="Calibri"/>
                <w:b/>
                <w:color w:val="000000"/>
              </w:rPr>
            </w:pPr>
            <w:r w:rsidRPr="00911C42">
              <w:rPr>
                <w:rFonts w:ascii="Calibri" w:eastAsia="Times New Roman" w:hAnsi="Calibri"/>
                <w:b/>
                <w:color w:val="000000"/>
              </w:rPr>
              <w:t>21</w:t>
            </w:r>
          </w:p>
        </w:tc>
        <w:tc>
          <w:tcPr>
            <w:tcW w:w="1134" w:type="dxa"/>
            <w:shd w:val="clear" w:color="auto" w:fill="auto"/>
            <w:noWrap/>
            <w:vAlign w:val="bottom"/>
            <w:hideMark/>
          </w:tcPr>
          <w:p w14:paraId="0DFF3B74" w14:textId="77777777" w:rsidR="00911C42" w:rsidRDefault="00911C42">
            <w:pPr>
              <w:jc w:val="right"/>
              <w:rPr>
                <w:rFonts w:ascii="Calibri" w:eastAsia="Times New Roman" w:hAnsi="Calibri"/>
                <w:color w:val="000000"/>
              </w:rPr>
            </w:pPr>
            <w:r>
              <w:rPr>
                <w:rFonts w:ascii="Calibri" w:eastAsia="Times New Roman" w:hAnsi="Calibri"/>
                <w:color w:val="000000"/>
              </w:rPr>
              <w:t>22</w:t>
            </w:r>
          </w:p>
        </w:tc>
      </w:tr>
      <w:tr w:rsidR="00911C42" w14:paraId="2150ED39" w14:textId="77777777" w:rsidTr="009365C6">
        <w:trPr>
          <w:trHeight w:val="320"/>
        </w:trPr>
        <w:tc>
          <w:tcPr>
            <w:tcW w:w="956" w:type="dxa"/>
            <w:vMerge/>
            <w:shd w:val="clear" w:color="auto" w:fill="auto"/>
            <w:noWrap/>
            <w:vAlign w:val="bottom"/>
            <w:hideMark/>
          </w:tcPr>
          <w:p w14:paraId="5E43E623" w14:textId="1D7BEA46" w:rsidR="00911C42" w:rsidRDefault="00911C42" w:rsidP="009365C6">
            <w:pPr>
              <w:rPr>
                <w:rFonts w:ascii="Calibri" w:eastAsia="Times New Roman" w:hAnsi="Calibri"/>
                <w:color w:val="000000"/>
              </w:rPr>
            </w:pPr>
          </w:p>
        </w:tc>
        <w:tc>
          <w:tcPr>
            <w:tcW w:w="2180" w:type="dxa"/>
            <w:shd w:val="clear" w:color="auto" w:fill="auto"/>
            <w:noWrap/>
            <w:vAlign w:val="bottom"/>
            <w:hideMark/>
          </w:tcPr>
          <w:p w14:paraId="6DE0AFFE" w14:textId="41BD047E" w:rsidR="00911C42" w:rsidRDefault="00911C42" w:rsidP="00ED7B2F">
            <w:pPr>
              <w:rPr>
                <w:rFonts w:ascii="Calibri" w:eastAsia="Times New Roman" w:hAnsi="Calibri"/>
                <w:color w:val="000000"/>
              </w:rPr>
            </w:pPr>
            <w:proofErr w:type="spellStart"/>
            <w:r>
              <w:rPr>
                <w:rFonts w:ascii="Calibri" w:eastAsia="Times New Roman" w:hAnsi="Calibri"/>
                <w:color w:val="000000"/>
              </w:rPr>
              <w:t>DIABLO_null</w:t>
            </w:r>
            <w:proofErr w:type="spellEnd"/>
            <w:r>
              <w:rPr>
                <w:rFonts w:ascii="Calibri" w:eastAsia="Times New Roman" w:hAnsi="Calibri"/>
                <w:color w:val="000000"/>
              </w:rPr>
              <w:t xml:space="preserve"> </w:t>
            </w:r>
          </w:p>
        </w:tc>
        <w:tc>
          <w:tcPr>
            <w:tcW w:w="850" w:type="dxa"/>
            <w:shd w:val="clear" w:color="auto" w:fill="auto"/>
            <w:noWrap/>
            <w:vAlign w:val="bottom"/>
            <w:hideMark/>
          </w:tcPr>
          <w:p w14:paraId="5FCC96F6" w14:textId="77777777" w:rsidR="00911C42" w:rsidRDefault="00911C42">
            <w:pPr>
              <w:jc w:val="right"/>
              <w:rPr>
                <w:rFonts w:ascii="Calibri" w:eastAsia="Times New Roman" w:hAnsi="Calibri"/>
                <w:color w:val="000000"/>
              </w:rPr>
            </w:pPr>
            <w:r>
              <w:rPr>
                <w:rFonts w:ascii="Calibri" w:eastAsia="Times New Roman" w:hAnsi="Calibri"/>
                <w:color w:val="000000"/>
              </w:rPr>
              <w:t>2</w:t>
            </w:r>
          </w:p>
        </w:tc>
        <w:tc>
          <w:tcPr>
            <w:tcW w:w="567" w:type="dxa"/>
            <w:shd w:val="clear" w:color="auto" w:fill="auto"/>
            <w:noWrap/>
            <w:vAlign w:val="bottom"/>
            <w:hideMark/>
          </w:tcPr>
          <w:p w14:paraId="46C84697" w14:textId="77777777" w:rsidR="00911C42" w:rsidRDefault="00911C42">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0C48E5ED" w14:textId="77777777" w:rsidR="00911C42" w:rsidRDefault="00911C42">
            <w:pPr>
              <w:jc w:val="right"/>
              <w:rPr>
                <w:rFonts w:ascii="Calibri" w:eastAsia="Times New Roman" w:hAnsi="Calibri"/>
                <w:color w:val="000000"/>
              </w:rPr>
            </w:pPr>
            <w:r>
              <w:rPr>
                <w:rFonts w:ascii="Calibri" w:eastAsia="Times New Roman" w:hAnsi="Calibri"/>
                <w:color w:val="000000"/>
              </w:rPr>
              <w:t>280</w:t>
            </w:r>
          </w:p>
        </w:tc>
        <w:tc>
          <w:tcPr>
            <w:tcW w:w="567" w:type="dxa"/>
            <w:shd w:val="clear" w:color="auto" w:fill="auto"/>
            <w:noWrap/>
            <w:vAlign w:val="bottom"/>
            <w:hideMark/>
          </w:tcPr>
          <w:p w14:paraId="63A96B1E" w14:textId="77777777" w:rsidR="00911C42" w:rsidRDefault="00911C42">
            <w:pPr>
              <w:jc w:val="right"/>
              <w:rPr>
                <w:rFonts w:ascii="Calibri" w:eastAsia="Times New Roman" w:hAnsi="Calibri"/>
                <w:color w:val="000000"/>
              </w:rPr>
            </w:pPr>
            <w:r>
              <w:rPr>
                <w:rFonts w:ascii="Calibri" w:eastAsia="Times New Roman" w:hAnsi="Calibri"/>
                <w:color w:val="000000"/>
              </w:rPr>
              <w:t>52</w:t>
            </w:r>
          </w:p>
        </w:tc>
        <w:tc>
          <w:tcPr>
            <w:tcW w:w="567" w:type="dxa"/>
            <w:shd w:val="clear" w:color="auto" w:fill="auto"/>
            <w:noWrap/>
            <w:vAlign w:val="bottom"/>
            <w:hideMark/>
          </w:tcPr>
          <w:p w14:paraId="757F5CAD" w14:textId="77777777" w:rsidR="00911C42" w:rsidRDefault="00911C42">
            <w:pPr>
              <w:jc w:val="right"/>
              <w:rPr>
                <w:rFonts w:ascii="Calibri" w:eastAsia="Times New Roman" w:hAnsi="Calibri"/>
                <w:color w:val="000000"/>
              </w:rPr>
            </w:pPr>
            <w:r>
              <w:rPr>
                <w:rFonts w:ascii="Calibri" w:eastAsia="Times New Roman" w:hAnsi="Calibri"/>
                <w:color w:val="000000"/>
              </w:rPr>
              <w:t>42</w:t>
            </w:r>
          </w:p>
        </w:tc>
        <w:tc>
          <w:tcPr>
            <w:tcW w:w="606" w:type="dxa"/>
            <w:shd w:val="clear" w:color="auto" w:fill="auto"/>
            <w:noWrap/>
            <w:vAlign w:val="bottom"/>
            <w:hideMark/>
          </w:tcPr>
          <w:p w14:paraId="32133F93" w14:textId="77777777" w:rsidR="00911C42" w:rsidRDefault="00911C42">
            <w:pPr>
              <w:jc w:val="right"/>
              <w:rPr>
                <w:rFonts w:ascii="Calibri" w:eastAsia="Times New Roman" w:hAnsi="Calibri"/>
                <w:color w:val="000000"/>
              </w:rPr>
            </w:pPr>
            <w:r>
              <w:rPr>
                <w:rFonts w:ascii="Calibri" w:eastAsia="Times New Roman" w:hAnsi="Calibri"/>
                <w:color w:val="000000"/>
              </w:rPr>
              <w:t>685</w:t>
            </w:r>
          </w:p>
        </w:tc>
        <w:tc>
          <w:tcPr>
            <w:tcW w:w="466" w:type="dxa"/>
            <w:shd w:val="clear" w:color="auto" w:fill="auto"/>
            <w:noWrap/>
            <w:vAlign w:val="bottom"/>
            <w:hideMark/>
          </w:tcPr>
          <w:p w14:paraId="277AC571" w14:textId="77777777" w:rsidR="00911C42" w:rsidRDefault="00911C42">
            <w:pPr>
              <w:jc w:val="right"/>
              <w:rPr>
                <w:rFonts w:ascii="Calibri" w:eastAsia="Times New Roman" w:hAnsi="Calibri"/>
                <w:color w:val="000000"/>
              </w:rPr>
            </w:pPr>
            <w:r>
              <w:rPr>
                <w:rFonts w:ascii="Calibri" w:eastAsia="Times New Roman" w:hAnsi="Calibri"/>
                <w:color w:val="000000"/>
              </w:rPr>
              <w:t>26</w:t>
            </w:r>
          </w:p>
        </w:tc>
        <w:tc>
          <w:tcPr>
            <w:tcW w:w="708" w:type="dxa"/>
            <w:shd w:val="clear" w:color="auto" w:fill="auto"/>
            <w:noWrap/>
            <w:vAlign w:val="bottom"/>
            <w:hideMark/>
          </w:tcPr>
          <w:p w14:paraId="2BF54E21" w14:textId="77777777" w:rsidR="00911C42" w:rsidRDefault="00911C42">
            <w:pPr>
              <w:jc w:val="right"/>
              <w:rPr>
                <w:rFonts w:ascii="Calibri" w:eastAsia="Times New Roman" w:hAnsi="Calibri"/>
                <w:color w:val="000000"/>
              </w:rPr>
            </w:pPr>
            <w:r>
              <w:rPr>
                <w:rFonts w:ascii="Calibri" w:eastAsia="Times New Roman" w:hAnsi="Calibri"/>
                <w:color w:val="000000"/>
              </w:rPr>
              <w:t>121</w:t>
            </w:r>
          </w:p>
        </w:tc>
        <w:tc>
          <w:tcPr>
            <w:tcW w:w="460" w:type="dxa"/>
            <w:shd w:val="clear" w:color="auto" w:fill="auto"/>
            <w:noWrap/>
            <w:vAlign w:val="bottom"/>
            <w:hideMark/>
          </w:tcPr>
          <w:p w14:paraId="7CC305CD" w14:textId="77777777" w:rsidR="00911C42" w:rsidRDefault="00911C42">
            <w:pPr>
              <w:jc w:val="right"/>
              <w:rPr>
                <w:rFonts w:ascii="Calibri" w:eastAsia="Times New Roman" w:hAnsi="Calibri"/>
                <w:color w:val="000000"/>
              </w:rPr>
            </w:pPr>
            <w:r>
              <w:rPr>
                <w:rFonts w:ascii="Calibri" w:eastAsia="Times New Roman" w:hAnsi="Calibri"/>
                <w:color w:val="000000"/>
              </w:rPr>
              <w:t>18</w:t>
            </w:r>
          </w:p>
        </w:tc>
        <w:tc>
          <w:tcPr>
            <w:tcW w:w="1134" w:type="dxa"/>
            <w:shd w:val="clear" w:color="auto" w:fill="auto"/>
            <w:noWrap/>
            <w:vAlign w:val="bottom"/>
            <w:hideMark/>
          </w:tcPr>
          <w:p w14:paraId="60C2840E" w14:textId="77777777" w:rsidR="00911C42" w:rsidRDefault="00911C42">
            <w:pPr>
              <w:jc w:val="right"/>
              <w:rPr>
                <w:rFonts w:ascii="Calibri" w:eastAsia="Times New Roman" w:hAnsi="Calibri"/>
                <w:color w:val="000000"/>
              </w:rPr>
            </w:pPr>
            <w:r>
              <w:rPr>
                <w:rFonts w:ascii="Calibri" w:eastAsia="Times New Roman" w:hAnsi="Calibri"/>
                <w:color w:val="000000"/>
              </w:rPr>
              <w:t>0</w:t>
            </w:r>
          </w:p>
        </w:tc>
      </w:tr>
      <w:tr w:rsidR="00911C42" w14:paraId="6F45C744" w14:textId="77777777" w:rsidTr="004A4015">
        <w:trPr>
          <w:trHeight w:val="320"/>
        </w:trPr>
        <w:tc>
          <w:tcPr>
            <w:tcW w:w="956" w:type="dxa"/>
            <w:vMerge/>
            <w:shd w:val="clear" w:color="auto" w:fill="auto"/>
            <w:noWrap/>
            <w:vAlign w:val="bottom"/>
            <w:hideMark/>
          </w:tcPr>
          <w:p w14:paraId="38A958E8" w14:textId="0E0DF95D" w:rsidR="00911C42" w:rsidRDefault="00911C42" w:rsidP="009365C6">
            <w:pPr>
              <w:rPr>
                <w:rFonts w:ascii="Calibri" w:eastAsia="Times New Roman" w:hAnsi="Calibri"/>
                <w:color w:val="000000"/>
              </w:rPr>
            </w:pPr>
          </w:p>
        </w:tc>
        <w:tc>
          <w:tcPr>
            <w:tcW w:w="2180" w:type="dxa"/>
            <w:shd w:val="clear" w:color="auto" w:fill="auto"/>
            <w:noWrap/>
            <w:vAlign w:val="bottom"/>
            <w:hideMark/>
          </w:tcPr>
          <w:p w14:paraId="53C494C5" w14:textId="11CF86DC" w:rsidR="00911C42" w:rsidRDefault="00911C42" w:rsidP="00ED7B2F">
            <w:pPr>
              <w:rPr>
                <w:rFonts w:ascii="Calibri" w:eastAsia="Times New Roman" w:hAnsi="Calibri"/>
                <w:color w:val="000000"/>
              </w:rPr>
            </w:pPr>
            <w:r>
              <w:rPr>
                <w:rFonts w:ascii="Calibri" w:eastAsia="Times New Roman" w:hAnsi="Calibri"/>
                <w:color w:val="000000"/>
              </w:rPr>
              <w:t>Ensemble</w:t>
            </w:r>
          </w:p>
        </w:tc>
        <w:tc>
          <w:tcPr>
            <w:tcW w:w="850" w:type="dxa"/>
            <w:shd w:val="clear" w:color="auto" w:fill="auto"/>
            <w:noWrap/>
            <w:vAlign w:val="bottom"/>
            <w:hideMark/>
          </w:tcPr>
          <w:p w14:paraId="378C3743" w14:textId="77777777" w:rsidR="00911C42" w:rsidRDefault="00911C42">
            <w:pPr>
              <w:jc w:val="right"/>
              <w:rPr>
                <w:rFonts w:ascii="Calibri" w:eastAsia="Times New Roman" w:hAnsi="Calibri"/>
                <w:color w:val="000000"/>
              </w:rPr>
            </w:pPr>
            <w:r>
              <w:rPr>
                <w:rFonts w:ascii="Calibri" w:eastAsia="Times New Roman" w:hAnsi="Calibri"/>
                <w:color w:val="000000"/>
              </w:rPr>
              <w:t>8</w:t>
            </w:r>
          </w:p>
        </w:tc>
        <w:tc>
          <w:tcPr>
            <w:tcW w:w="567" w:type="dxa"/>
            <w:shd w:val="clear" w:color="auto" w:fill="auto"/>
            <w:noWrap/>
            <w:vAlign w:val="bottom"/>
            <w:hideMark/>
          </w:tcPr>
          <w:p w14:paraId="1930DC2F" w14:textId="77777777" w:rsidR="00911C42" w:rsidRDefault="00911C42">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027BBE8F" w14:textId="77777777" w:rsidR="00911C42" w:rsidRDefault="00911C42">
            <w:pPr>
              <w:jc w:val="right"/>
              <w:rPr>
                <w:rFonts w:ascii="Calibri" w:eastAsia="Times New Roman" w:hAnsi="Calibri"/>
                <w:color w:val="000000"/>
              </w:rPr>
            </w:pPr>
            <w:r>
              <w:rPr>
                <w:rFonts w:ascii="Calibri" w:eastAsia="Times New Roman" w:hAnsi="Calibri"/>
                <w:color w:val="000000"/>
              </w:rPr>
              <w:t>304</w:t>
            </w:r>
          </w:p>
        </w:tc>
        <w:tc>
          <w:tcPr>
            <w:tcW w:w="567" w:type="dxa"/>
            <w:shd w:val="clear" w:color="auto" w:fill="auto"/>
            <w:noWrap/>
            <w:vAlign w:val="bottom"/>
            <w:hideMark/>
          </w:tcPr>
          <w:p w14:paraId="604A325D" w14:textId="77777777" w:rsidR="00911C42" w:rsidRDefault="00911C42">
            <w:pPr>
              <w:jc w:val="right"/>
              <w:rPr>
                <w:rFonts w:ascii="Calibri" w:eastAsia="Times New Roman" w:hAnsi="Calibri"/>
                <w:color w:val="000000"/>
              </w:rPr>
            </w:pPr>
            <w:r>
              <w:rPr>
                <w:rFonts w:ascii="Calibri" w:eastAsia="Times New Roman" w:hAnsi="Calibri"/>
                <w:color w:val="000000"/>
              </w:rPr>
              <w:t>56</w:t>
            </w:r>
          </w:p>
        </w:tc>
        <w:tc>
          <w:tcPr>
            <w:tcW w:w="567" w:type="dxa"/>
            <w:shd w:val="clear" w:color="auto" w:fill="auto"/>
            <w:noWrap/>
            <w:vAlign w:val="bottom"/>
            <w:hideMark/>
          </w:tcPr>
          <w:p w14:paraId="197AFF65" w14:textId="77777777" w:rsidR="00911C42" w:rsidRDefault="00911C42">
            <w:pPr>
              <w:jc w:val="right"/>
              <w:rPr>
                <w:rFonts w:ascii="Calibri" w:eastAsia="Times New Roman" w:hAnsi="Calibri"/>
                <w:color w:val="000000"/>
              </w:rPr>
            </w:pPr>
            <w:r>
              <w:rPr>
                <w:rFonts w:ascii="Calibri" w:eastAsia="Times New Roman" w:hAnsi="Calibri"/>
                <w:color w:val="000000"/>
              </w:rPr>
              <w:t>44</w:t>
            </w:r>
          </w:p>
        </w:tc>
        <w:tc>
          <w:tcPr>
            <w:tcW w:w="606" w:type="dxa"/>
            <w:shd w:val="clear" w:color="auto" w:fill="auto"/>
            <w:noWrap/>
            <w:vAlign w:val="bottom"/>
            <w:hideMark/>
          </w:tcPr>
          <w:p w14:paraId="1EA4757F" w14:textId="77777777" w:rsidR="00911C42" w:rsidRDefault="00911C42">
            <w:pPr>
              <w:jc w:val="right"/>
              <w:rPr>
                <w:rFonts w:ascii="Calibri" w:eastAsia="Times New Roman" w:hAnsi="Calibri"/>
                <w:color w:val="000000"/>
              </w:rPr>
            </w:pPr>
            <w:r>
              <w:rPr>
                <w:rFonts w:ascii="Calibri" w:eastAsia="Times New Roman" w:hAnsi="Calibri"/>
                <w:color w:val="000000"/>
              </w:rPr>
              <w:t>722</w:t>
            </w:r>
          </w:p>
        </w:tc>
        <w:tc>
          <w:tcPr>
            <w:tcW w:w="466" w:type="dxa"/>
            <w:shd w:val="clear" w:color="auto" w:fill="auto"/>
            <w:noWrap/>
            <w:vAlign w:val="bottom"/>
            <w:hideMark/>
          </w:tcPr>
          <w:p w14:paraId="263C5EA2" w14:textId="77777777" w:rsidR="00911C42" w:rsidRDefault="00911C42">
            <w:pPr>
              <w:jc w:val="right"/>
              <w:rPr>
                <w:rFonts w:ascii="Calibri" w:eastAsia="Times New Roman" w:hAnsi="Calibri"/>
                <w:color w:val="000000"/>
              </w:rPr>
            </w:pPr>
            <w:r>
              <w:rPr>
                <w:rFonts w:ascii="Calibri" w:eastAsia="Times New Roman" w:hAnsi="Calibri"/>
                <w:color w:val="000000"/>
              </w:rPr>
              <w:t>25</w:t>
            </w:r>
          </w:p>
        </w:tc>
        <w:tc>
          <w:tcPr>
            <w:tcW w:w="708" w:type="dxa"/>
            <w:shd w:val="clear" w:color="auto" w:fill="auto"/>
            <w:noWrap/>
            <w:vAlign w:val="bottom"/>
            <w:hideMark/>
          </w:tcPr>
          <w:p w14:paraId="750729FD" w14:textId="77777777" w:rsidR="00911C42" w:rsidRDefault="00911C42">
            <w:pPr>
              <w:jc w:val="right"/>
              <w:rPr>
                <w:rFonts w:ascii="Calibri" w:eastAsia="Times New Roman" w:hAnsi="Calibri"/>
                <w:color w:val="000000"/>
              </w:rPr>
            </w:pPr>
            <w:r>
              <w:rPr>
                <w:rFonts w:ascii="Calibri" w:eastAsia="Times New Roman" w:hAnsi="Calibri"/>
                <w:color w:val="000000"/>
              </w:rPr>
              <w:t>142</w:t>
            </w:r>
          </w:p>
        </w:tc>
        <w:tc>
          <w:tcPr>
            <w:tcW w:w="460" w:type="dxa"/>
            <w:shd w:val="clear" w:color="auto" w:fill="auto"/>
            <w:noWrap/>
            <w:vAlign w:val="bottom"/>
            <w:hideMark/>
          </w:tcPr>
          <w:p w14:paraId="2EE2D781" w14:textId="77777777" w:rsidR="00911C42" w:rsidRDefault="00911C42">
            <w:pPr>
              <w:jc w:val="right"/>
              <w:rPr>
                <w:rFonts w:ascii="Calibri" w:eastAsia="Times New Roman" w:hAnsi="Calibri"/>
                <w:color w:val="000000"/>
              </w:rPr>
            </w:pPr>
            <w:r>
              <w:rPr>
                <w:rFonts w:ascii="Calibri" w:eastAsia="Times New Roman" w:hAnsi="Calibri"/>
                <w:color w:val="000000"/>
              </w:rPr>
              <w:t>19</w:t>
            </w:r>
          </w:p>
        </w:tc>
        <w:tc>
          <w:tcPr>
            <w:tcW w:w="1134" w:type="dxa"/>
            <w:tcBorders>
              <w:bottom w:val="single" w:sz="4" w:space="0" w:color="auto"/>
            </w:tcBorders>
            <w:shd w:val="clear" w:color="auto" w:fill="auto"/>
            <w:noWrap/>
            <w:vAlign w:val="bottom"/>
            <w:hideMark/>
          </w:tcPr>
          <w:p w14:paraId="4F724ECC" w14:textId="77777777" w:rsidR="00911C42" w:rsidRDefault="00911C42">
            <w:pPr>
              <w:jc w:val="right"/>
              <w:rPr>
                <w:rFonts w:ascii="Calibri" w:eastAsia="Times New Roman" w:hAnsi="Calibri"/>
                <w:color w:val="000000"/>
              </w:rPr>
            </w:pPr>
            <w:r>
              <w:rPr>
                <w:rFonts w:ascii="Calibri" w:eastAsia="Times New Roman" w:hAnsi="Calibri"/>
                <w:color w:val="000000"/>
              </w:rPr>
              <w:t>0</w:t>
            </w:r>
          </w:p>
        </w:tc>
      </w:tr>
      <w:tr w:rsidR="00911C42" w14:paraId="5F4B9E52" w14:textId="77777777" w:rsidTr="00462DAF">
        <w:trPr>
          <w:trHeight w:val="320"/>
        </w:trPr>
        <w:tc>
          <w:tcPr>
            <w:tcW w:w="956" w:type="dxa"/>
            <w:vMerge/>
            <w:shd w:val="clear" w:color="auto" w:fill="auto"/>
            <w:noWrap/>
            <w:vAlign w:val="bottom"/>
            <w:hideMark/>
          </w:tcPr>
          <w:p w14:paraId="62FA6FC4" w14:textId="0B76A893" w:rsidR="00911C42" w:rsidRDefault="00911C42" w:rsidP="009365C6">
            <w:pPr>
              <w:rPr>
                <w:rFonts w:ascii="Calibri" w:eastAsia="Times New Roman" w:hAnsi="Calibri"/>
                <w:color w:val="000000"/>
              </w:rPr>
            </w:pPr>
          </w:p>
        </w:tc>
        <w:tc>
          <w:tcPr>
            <w:tcW w:w="2180" w:type="dxa"/>
            <w:shd w:val="clear" w:color="auto" w:fill="auto"/>
            <w:noWrap/>
            <w:vAlign w:val="bottom"/>
            <w:hideMark/>
          </w:tcPr>
          <w:p w14:paraId="3C9E99FB" w14:textId="60223BFE" w:rsidR="00911C42" w:rsidRDefault="00911C42" w:rsidP="00ED7B2F">
            <w:pPr>
              <w:rPr>
                <w:rFonts w:ascii="Calibri" w:eastAsia="Times New Roman" w:hAnsi="Calibri"/>
                <w:color w:val="000000"/>
              </w:rPr>
            </w:pPr>
            <w:r>
              <w:rPr>
                <w:rFonts w:ascii="Calibri" w:eastAsia="Times New Roman" w:hAnsi="Calibri"/>
                <w:color w:val="000000"/>
              </w:rPr>
              <w:t>JIVE</w:t>
            </w:r>
          </w:p>
        </w:tc>
        <w:tc>
          <w:tcPr>
            <w:tcW w:w="850" w:type="dxa"/>
            <w:shd w:val="clear" w:color="auto" w:fill="auto"/>
            <w:noWrap/>
            <w:vAlign w:val="bottom"/>
            <w:hideMark/>
          </w:tcPr>
          <w:p w14:paraId="2B85FB9D" w14:textId="77777777" w:rsidR="00911C42" w:rsidRDefault="00911C42">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4E12902C" w14:textId="77777777" w:rsidR="00911C42" w:rsidRDefault="00911C42">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3931D588" w14:textId="77777777" w:rsidR="00911C42" w:rsidRDefault="00911C42">
            <w:pPr>
              <w:jc w:val="right"/>
              <w:rPr>
                <w:rFonts w:ascii="Calibri" w:eastAsia="Times New Roman" w:hAnsi="Calibri"/>
                <w:color w:val="000000"/>
              </w:rPr>
            </w:pPr>
            <w:r>
              <w:rPr>
                <w:rFonts w:ascii="Calibri" w:eastAsia="Times New Roman" w:hAnsi="Calibri"/>
                <w:color w:val="000000"/>
              </w:rPr>
              <w:t>335</w:t>
            </w:r>
          </w:p>
        </w:tc>
        <w:tc>
          <w:tcPr>
            <w:tcW w:w="567" w:type="dxa"/>
            <w:tcBorders>
              <w:bottom w:val="single" w:sz="4" w:space="0" w:color="auto"/>
            </w:tcBorders>
            <w:shd w:val="clear" w:color="auto" w:fill="auto"/>
            <w:noWrap/>
            <w:vAlign w:val="bottom"/>
            <w:hideMark/>
          </w:tcPr>
          <w:p w14:paraId="47D98B50" w14:textId="77777777" w:rsidR="00911C42" w:rsidRDefault="00911C42">
            <w:pPr>
              <w:jc w:val="right"/>
              <w:rPr>
                <w:rFonts w:ascii="Calibri" w:eastAsia="Times New Roman" w:hAnsi="Calibri"/>
                <w:color w:val="000000"/>
              </w:rPr>
            </w:pPr>
            <w:r>
              <w:rPr>
                <w:rFonts w:ascii="Calibri" w:eastAsia="Times New Roman" w:hAnsi="Calibri"/>
                <w:color w:val="000000"/>
              </w:rPr>
              <w:t>56</w:t>
            </w:r>
          </w:p>
        </w:tc>
        <w:tc>
          <w:tcPr>
            <w:tcW w:w="567" w:type="dxa"/>
            <w:shd w:val="clear" w:color="auto" w:fill="auto"/>
            <w:noWrap/>
            <w:vAlign w:val="bottom"/>
            <w:hideMark/>
          </w:tcPr>
          <w:p w14:paraId="7FC24BC8" w14:textId="77777777" w:rsidR="00911C42" w:rsidRDefault="00911C42">
            <w:pPr>
              <w:jc w:val="right"/>
              <w:rPr>
                <w:rFonts w:ascii="Calibri" w:eastAsia="Times New Roman" w:hAnsi="Calibri"/>
                <w:color w:val="000000"/>
              </w:rPr>
            </w:pPr>
            <w:r>
              <w:rPr>
                <w:rFonts w:ascii="Calibri" w:eastAsia="Times New Roman" w:hAnsi="Calibri"/>
                <w:color w:val="000000"/>
              </w:rPr>
              <w:t>72</w:t>
            </w:r>
          </w:p>
        </w:tc>
        <w:tc>
          <w:tcPr>
            <w:tcW w:w="606" w:type="dxa"/>
            <w:shd w:val="clear" w:color="auto" w:fill="auto"/>
            <w:noWrap/>
            <w:vAlign w:val="bottom"/>
            <w:hideMark/>
          </w:tcPr>
          <w:p w14:paraId="5BE2420C" w14:textId="77777777" w:rsidR="00911C42" w:rsidRDefault="00911C42">
            <w:pPr>
              <w:jc w:val="right"/>
              <w:rPr>
                <w:rFonts w:ascii="Calibri" w:eastAsia="Times New Roman" w:hAnsi="Calibri"/>
                <w:color w:val="000000"/>
              </w:rPr>
            </w:pPr>
            <w:r>
              <w:rPr>
                <w:rFonts w:ascii="Calibri" w:eastAsia="Times New Roman" w:hAnsi="Calibri"/>
                <w:color w:val="000000"/>
              </w:rPr>
              <w:t>810</w:t>
            </w:r>
          </w:p>
        </w:tc>
        <w:tc>
          <w:tcPr>
            <w:tcW w:w="466" w:type="dxa"/>
            <w:shd w:val="clear" w:color="auto" w:fill="auto"/>
            <w:noWrap/>
            <w:vAlign w:val="bottom"/>
            <w:hideMark/>
          </w:tcPr>
          <w:p w14:paraId="120CB315" w14:textId="77777777" w:rsidR="00911C42" w:rsidRDefault="00911C42">
            <w:pPr>
              <w:jc w:val="right"/>
              <w:rPr>
                <w:rFonts w:ascii="Calibri" w:eastAsia="Times New Roman" w:hAnsi="Calibri"/>
                <w:color w:val="000000"/>
              </w:rPr>
            </w:pPr>
            <w:r>
              <w:rPr>
                <w:rFonts w:ascii="Calibri" w:eastAsia="Times New Roman" w:hAnsi="Calibri"/>
                <w:color w:val="000000"/>
              </w:rPr>
              <w:t>21</w:t>
            </w:r>
          </w:p>
        </w:tc>
        <w:tc>
          <w:tcPr>
            <w:tcW w:w="708" w:type="dxa"/>
            <w:shd w:val="clear" w:color="auto" w:fill="auto"/>
            <w:noWrap/>
            <w:vAlign w:val="bottom"/>
            <w:hideMark/>
          </w:tcPr>
          <w:p w14:paraId="0C3EF59D" w14:textId="77777777" w:rsidR="00911C42" w:rsidRDefault="00911C42">
            <w:pPr>
              <w:jc w:val="right"/>
              <w:rPr>
                <w:rFonts w:ascii="Calibri" w:eastAsia="Times New Roman" w:hAnsi="Calibri"/>
                <w:color w:val="000000"/>
              </w:rPr>
            </w:pPr>
            <w:r>
              <w:rPr>
                <w:rFonts w:ascii="Calibri" w:eastAsia="Times New Roman" w:hAnsi="Calibri"/>
                <w:color w:val="000000"/>
              </w:rPr>
              <w:t>387</w:t>
            </w:r>
          </w:p>
        </w:tc>
        <w:tc>
          <w:tcPr>
            <w:tcW w:w="460" w:type="dxa"/>
            <w:shd w:val="clear" w:color="auto" w:fill="auto"/>
            <w:noWrap/>
            <w:vAlign w:val="bottom"/>
            <w:hideMark/>
          </w:tcPr>
          <w:p w14:paraId="6661385D" w14:textId="77777777" w:rsidR="00911C42" w:rsidRDefault="00911C42">
            <w:pPr>
              <w:jc w:val="right"/>
              <w:rPr>
                <w:rFonts w:ascii="Calibri" w:eastAsia="Times New Roman" w:hAnsi="Calibri"/>
                <w:color w:val="000000"/>
              </w:rPr>
            </w:pPr>
            <w:r>
              <w:rPr>
                <w:rFonts w:ascii="Calibri" w:eastAsia="Times New Roman" w:hAnsi="Calibri"/>
                <w:color w:val="000000"/>
              </w:rPr>
              <w:t>16</w:t>
            </w:r>
          </w:p>
        </w:tc>
        <w:tc>
          <w:tcPr>
            <w:tcW w:w="1134" w:type="dxa"/>
            <w:shd w:val="clear" w:color="auto" w:fill="E2EFD9" w:themeFill="accent6" w:themeFillTint="33"/>
            <w:noWrap/>
            <w:vAlign w:val="bottom"/>
            <w:hideMark/>
          </w:tcPr>
          <w:p w14:paraId="3ABC27B2" w14:textId="77777777" w:rsidR="00911C42" w:rsidRPr="00911C42" w:rsidRDefault="00911C42">
            <w:pPr>
              <w:jc w:val="right"/>
              <w:rPr>
                <w:rFonts w:ascii="Calibri" w:eastAsia="Times New Roman" w:hAnsi="Calibri"/>
                <w:b/>
                <w:color w:val="000000"/>
              </w:rPr>
            </w:pPr>
            <w:r w:rsidRPr="00911C42">
              <w:rPr>
                <w:rFonts w:ascii="Calibri" w:eastAsia="Times New Roman" w:hAnsi="Calibri"/>
                <w:b/>
                <w:color w:val="000000"/>
              </w:rPr>
              <w:t>40</w:t>
            </w:r>
          </w:p>
        </w:tc>
      </w:tr>
      <w:tr w:rsidR="00911C42" w14:paraId="27AF7DCA" w14:textId="77777777" w:rsidTr="00462DAF">
        <w:trPr>
          <w:trHeight w:val="320"/>
        </w:trPr>
        <w:tc>
          <w:tcPr>
            <w:tcW w:w="956" w:type="dxa"/>
            <w:vMerge/>
            <w:shd w:val="clear" w:color="auto" w:fill="auto"/>
            <w:noWrap/>
            <w:vAlign w:val="bottom"/>
            <w:hideMark/>
          </w:tcPr>
          <w:p w14:paraId="730594A4" w14:textId="55CF668C" w:rsidR="00911C42" w:rsidRDefault="00911C42" w:rsidP="009365C6">
            <w:pPr>
              <w:rPr>
                <w:rFonts w:ascii="Calibri" w:eastAsia="Times New Roman" w:hAnsi="Calibri"/>
                <w:color w:val="000000"/>
              </w:rPr>
            </w:pPr>
          </w:p>
        </w:tc>
        <w:tc>
          <w:tcPr>
            <w:tcW w:w="2180" w:type="dxa"/>
            <w:shd w:val="clear" w:color="auto" w:fill="auto"/>
            <w:noWrap/>
            <w:vAlign w:val="bottom"/>
            <w:hideMark/>
          </w:tcPr>
          <w:p w14:paraId="38244426" w14:textId="28CB1646" w:rsidR="00911C42" w:rsidRDefault="00911C42" w:rsidP="00ED7B2F">
            <w:pPr>
              <w:rPr>
                <w:rFonts w:ascii="Calibri" w:eastAsia="Times New Roman" w:hAnsi="Calibri"/>
                <w:color w:val="000000"/>
              </w:rPr>
            </w:pPr>
            <w:r>
              <w:rPr>
                <w:rFonts w:ascii="Calibri" w:eastAsia="Times New Roman" w:hAnsi="Calibri"/>
                <w:color w:val="000000"/>
              </w:rPr>
              <w:t xml:space="preserve">MOFA </w:t>
            </w:r>
          </w:p>
        </w:tc>
        <w:tc>
          <w:tcPr>
            <w:tcW w:w="850" w:type="dxa"/>
            <w:shd w:val="clear" w:color="auto" w:fill="auto"/>
            <w:noWrap/>
            <w:vAlign w:val="bottom"/>
            <w:hideMark/>
          </w:tcPr>
          <w:p w14:paraId="62574749" w14:textId="77777777" w:rsidR="00911C42" w:rsidRDefault="00911C42">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4956A16C" w14:textId="77777777" w:rsidR="00911C42" w:rsidRDefault="00911C42">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1B7B8746" w14:textId="77777777" w:rsidR="00911C42" w:rsidRDefault="00911C42">
            <w:pPr>
              <w:jc w:val="right"/>
              <w:rPr>
                <w:rFonts w:ascii="Calibri" w:eastAsia="Times New Roman" w:hAnsi="Calibri"/>
                <w:color w:val="000000"/>
              </w:rPr>
            </w:pPr>
            <w:r>
              <w:rPr>
                <w:rFonts w:ascii="Calibri" w:eastAsia="Times New Roman" w:hAnsi="Calibri"/>
                <w:color w:val="000000"/>
              </w:rPr>
              <w:t>232</w:t>
            </w:r>
          </w:p>
        </w:tc>
        <w:tc>
          <w:tcPr>
            <w:tcW w:w="567" w:type="dxa"/>
            <w:shd w:val="clear" w:color="auto" w:fill="E2EFD9" w:themeFill="accent6" w:themeFillTint="33"/>
            <w:noWrap/>
            <w:vAlign w:val="bottom"/>
            <w:hideMark/>
          </w:tcPr>
          <w:p w14:paraId="6D015681" w14:textId="77777777" w:rsidR="00911C42" w:rsidRPr="00911C42" w:rsidRDefault="00911C42">
            <w:pPr>
              <w:jc w:val="right"/>
              <w:rPr>
                <w:rFonts w:ascii="Calibri" w:eastAsia="Times New Roman" w:hAnsi="Calibri"/>
                <w:b/>
                <w:color w:val="000000"/>
              </w:rPr>
            </w:pPr>
            <w:r w:rsidRPr="00911C42">
              <w:rPr>
                <w:rFonts w:ascii="Calibri" w:eastAsia="Times New Roman" w:hAnsi="Calibri"/>
                <w:b/>
                <w:color w:val="000000"/>
              </w:rPr>
              <w:t>99</w:t>
            </w:r>
          </w:p>
        </w:tc>
        <w:tc>
          <w:tcPr>
            <w:tcW w:w="567" w:type="dxa"/>
            <w:shd w:val="clear" w:color="auto" w:fill="auto"/>
            <w:noWrap/>
            <w:vAlign w:val="bottom"/>
            <w:hideMark/>
          </w:tcPr>
          <w:p w14:paraId="6760770A" w14:textId="77777777" w:rsidR="00911C42" w:rsidRDefault="00911C42">
            <w:pPr>
              <w:jc w:val="right"/>
              <w:rPr>
                <w:rFonts w:ascii="Calibri" w:eastAsia="Times New Roman" w:hAnsi="Calibri"/>
                <w:color w:val="000000"/>
              </w:rPr>
            </w:pPr>
            <w:r>
              <w:rPr>
                <w:rFonts w:ascii="Calibri" w:eastAsia="Times New Roman" w:hAnsi="Calibri"/>
                <w:color w:val="000000"/>
              </w:rPr>
              <w:t>32</w:t>
            </w:r>
          </w:p>
        </w:tc>
        <w:tc>
          <w:tcPr>
            <w:tcW w:w="606" w:type="dxa"/>
            <w:shd w:val="clear" w:color="auto" w:fill="auto"/>
            <w:noWrap/>
            <w:vAlign w:val="bottom"/>
            <w:hideMark/>
          </w:tcPr>
          <w:p w14:paraId="7AC3B54A" w14:textId="77777777" w:rsidR="00911C42" w:rsidRDefault="00911C42">
            <w:pPr>
              <w:jc w:val="right"/>
              <w:rPr>
                <w:rFonts w:ascii="Calibri" w:eastAsia="Times New Roman" w:hAnsi="Calibri"/>
                <w:color w:val="000000"/>
              </w:rPr>
            </w:pPr>
            <w:r>
              <w:rPr>
                <w:rFonts w:ascii="Calibri" w:eastAsia="Times New Roman" w:hAnsi="Calibri"/>
                <w:color w:val="000000"/>
              </w:rPr>
              <w:t>693</w:t>
            </w:r>
          </w:p>
        </w:tc>
        <w:tc>
          <w:tcPr>
            <w:tcW w:w="466" w:type="dxa"/>
            <w:shd w:val="clear" w:color="auto" w:fill="auto"/>
            <w:noWrap/>
            <w:vAlign w:val="bottom"/>
            <w:hideMark/>
          </w:tcPr>
          <w:p w14:paraId="410EBEFC" w14:textId="77777777" w:rsidR="00911C42" w:rsidRDefault="00911C42">
            <w:pPr>
              <w:jc w:val="right"/>
              <w:rPr>
                <w:rFonts w:ascii="Calibri" w:eastAsia="Times New Roman" w:hAnsi="Calibri"/>
                <w:color w:val="000000"/>
              </w:rPr>
            </w:pPr>
            <w:r>
              <w:rPr>
                <w:rFonts w:ascii="Calibri" w:eastAsia="Times New Roman" w:hAnsi="Calibri"/>
                <w:color w:val="000000"/>
              </w:rPr>
              <w:t>1</w:t>
            </w:r>
          </w:p>
        </w:tc>
        <w:tc>
          <w:tcPr>
            <w:tcW w:w="708" w:type="dxa"/>
            <w:shd w:val="clear" w:color="auto" w:fill="auto"/>
            <w:noWrap/>
            <w:vAlign w:val="bottom"/>
            <w:hideMark/>
          </w:tcPr>
          <w:p w14:paraId="6DC1A0FC" w14:textId="77777777" w:rsidR="00911C42" w:rsidRDefault="00911C42">
            <w:pPr>
              <w:jc w:val="right"/>
              <w:rPr>
                <w:rFonts w:ascii="Calibri" w:eastAsia="Times New Roman" w:hAnsi="Calibri"/>
                <w:color w:val="000000"/>
              </w:rPr>
            </w:pPr>
            <w:r>
              <w:rPr>
                <w:rFonts w:ascii="Calibri" w:eastAsia="Times New Roman" w:hAnsi="Calibri"/>
                <w:color w:val="000000"/>
              </w:rPr>
              <w:t>125</w:t>
            </w:r>
          </w:p>
        </w:tc>
        <w:tc>
          <w:tcPr>
            <w:tcW w:w="460" w:type="dxa"/>
            <w:shd w:val="clear" w:color="auto" w:fill="auto"/>
            <w:noWrap/>
            <w:vAlign w:val="bottom"/>
            <w:hideMark/>
          </w:tcPr>
          <w:p w14:paraId="3849E2C7" w14:textId="77777777" w:rsidR="00911C42" w:rsidRDefault="00911C42">
            <w:pPr>
              <w:jc w:val="right"/>
              <w:rPr>
                <w:rFonts w:ascii="Calibri" w:eastAsia="Times New Roman" w:hAnsi="Calibri"/>
                <w:color w:val="000000"/>
              </w:rPr>
            </w:pPr>
            <w:r>
              <w:rPr>
                <w:rFonts w:ascii="Calibri" w:eastAsia="Times New Roman" w:hAnsi="Calibri"/>
                <w:color w:val="000000"/>
              </w:rPr>
              <w:t>8</w:t>
            </w:r>
          </w:p>
        </w:tc>
        <w:tc>
          <w:tcPr>
            <w:tcW w:w="1134" w:type="dxa"/>
            <w:shd w:val="clear" w:color="auto" w:fill="auto"/>
            <w:noWrap/>
            <w:vAlign w:val="bottom"/>
            <w:hideMark/>
          </w:tcPr>
          <w:p w14:paraId="058DB042" w14:textId="77777777" w:rsidR="00911C42" w:rsidRDefault="00911C42">
            <w:pPr>
              <w:jc w:val="right"/>
              <w:rPr>
                <w:rFonts w:ascii="Calibri" w:eastAsia="Times New Roman" w:hAnsi="Calibri"/>
                <w:color w:val="000000"/>
              </w:rPr>
            </w:pPr>
            <w:r>
              <w:rPr>
                <w:rFonts w:ascii="Calibri" w:eastAsia="Times New Roman" w:hAnsi="Calibri"/>
                <w:color w:val="000000"/>
              </w:rPr>
              <w:t>2</w:t>
            </w:r>
          </w:p>
        </w:tc>
      </w:tr>
      <w:tr w:rsidR="00911C42" w14:paraId="52B53E37" w14:textId="77777777" w:rsidTr="009365C6">
        <w:trPr>
          <w:trHeight w:val="320"/>
        </w:trPr>
        <w:tc>
          <w:tcPr>
            <w:tcW w:w="956" w:type="dxa"/>
            <w:vMerge/>
            <w:shd w:val="clear" w:color="auto" w:fill="auto"/>
            <w:noWrap/>
            <w:vAlign w:val="bottom"/>
            <w:hideMark/>
          </w:tcPr>
          <w:p w14:paraId="12796F80" w14:textId="7E04DFB9" w:rsidR="00911C42" w:rsidRDefault="00911C42">
            <w:pPr>
              <w:rPr>
                <w:rFonts w:ascii="Calibri" w:eastAsia="Times New Roman" w:hAnsi="Calibri"/>
                <w:color w:val="000000"/>
              </w:rPr>
            </w:pPr>
          </w:p>
        </w:tc>
        <w:tc>
          <w:tcPr>
            <w:tcW w:w="2180" w:type="dxa"/>
            <w:shd w:val="clear" w:color="auto" w:fill="auto"/>
            <w:noWrap/>
            <w:vAlign w:val="bottom"/>
            <w:hideMark/>
          </w:tcPr>
          <w:p w14:paraId="57B72F0E" w14:textId="3B548F12" w:rsidR="00911C42" w:rsidRDefault="00911C42" w:rsidP="00ED7B2F">
            <w:pPr>
              <w:rPr>
                <w:rFonts w:ascii="Calibri" w:eastAsia="Times New Roman" w:hAnsi="Calibri"/>
                <w:color w:val="000000"/>
              </w:rPr>
            </w:pPr>
            <w:proofErr w:type="spellStart"/>
            <w:r>
              <w:rPr>
                <w:rFonts w:ascii="Calibri" w:eastAsia="Times New Roman" w:hAnsi="Calibri"/>
                <w:color w:val="000000"/>
              </w:rPr>
              <w:t>sGCCA</w:t>
            </w:r>
            <w:proofErr w:type="spellEnd"/>
            <w:r>
              <w:rPr>
                <w:rFonts w:ascii="Calibri" w:eastAsia="Times New Roman" w:hAnsi="Calibri"/>
                <w:color w:val="000000"/>
              </w:rPr>
              <w:t xml:space="preserve"> </w:t>
            </w:r>
          </w:p>
        </w:tc>
        <w:tc>
          <w:tcPr>
            <w:tcW w:w="850" w:type="dxa"/>
            <w:shd w:val="clear" w:color="auto" w:fill="auto"/>
            <w:noWrap/>
            <w:vAlign w:val="bottom"/>
            <w:hideMark/>
          </w:tcPr>
          <w:p w14:paraId="299516B6" w14:textId="77777777" w:rsidR="00911C42" w:rsidRDefault="00911C42">
            <w:pPr>
              <w:jc w:val="right"/>
              <w:rPr>
                <w:rFonts w:ascii="Calibri" w:eastAsia="Times New Roman" w:hAnsi="Calibri"/>
                <w:color w:val="000000"/>
              </w:rPr>
            </w:pPr>
            <w:r>
              <w:rPr>
                <w:rFonts w:ascii="Calibri" w:eastAsia="Times New Roman" w:hAnsi="Calibri"/>
                <w:color w:val="000000"/>
              </w:rPr>
              <w:t>14</w:t>
            </w:r>
          </w:p>
        </w:tc>
        <w:tc>
          <w:tcPr>
            <w:tcW w:w="567" w:type="dxa"/>
            <w:shd w:val="clear" w:color="auto" w:fill="auto"/>
            <w:noWrap/>
            <w:vAlign w:val="bottom"/>
            <w:hideMark/>
          </w:tcPr>
          <w:p w14:paraId="579509CD" w14:textId="77777777" w:rsidR="00911C42" w:rsidRDefault="00911C42">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0BA5D478" w14:textId="77777777" w:rsidR="00911C42" w:rsidRDefault="00911C42">
            <w:pPr>
              <w:jc w:val="right"/>
              <w:rPr>
                <w:rFonts w:ascii="Calibri" w:eastAsia="Times New Roman" w:hAnsi="Calibri"/>
                <w:color w:val="000000"/>
              </w:rPr>
            </w:pPr>
            <w:r>
              <w:rPr>
                <w:rFonts w:ascii="Calibri" w:eastAsia="Times New Roman" w:hAnsi="Calibri"/>
                <w:color w:val="000000"/>
              </w:rPr>
              <w:t>231</w:t>
            </w:r>
          </w:p>
        </w:tc>
        <w:tc>
          <w:tcPr>
            <w:tcW w:w="567" w:type="dxa"/>
            <w:shd w:val="clear" w:color="auto" w:fill="auto"/>
            <w:noWrap/>
            <w:vAlign w:val="bottom"/>
            <w:hideMark/>
          </w:tcPr>
          <w:p w14:paraId="73D4AEA5" w14:textId="77777777" w:rsidR="00911C42" w:rsidRDefault="00911C42">
            <w:pPr>
              <w:jc w:val="right"/>
              <w:rPr>
                <w:rFonts w:ascii="Calibri" w:eastAsia="Times New Roman" w:hAnsi="Calibri"/>
                <w:color w:val="000000"/>
              </w:rPr>
            </w:pPr>
            <w:r>
              <w:rPr>
                <w:rFonts w:ascii="Calibri" w:eastAsia="Times New Roman" w:hAnsi="Calibri"/>
                <w:color w:val="000000"/>
              </w:rPr>
              <w:t>46</w:t>
            </w:r>
          </w:p>
        </w:tc>
        <w:tc>
          <w:tcPr>
            <w:tcW w:w="567" w:type="dxa"/>
            <w:shd w:val="clear" w:color="auto" w:fill="auto"/>
            <w:noWrap/>
            <w:vAlign w:val="bottom"/>
            <w:hideMark/>
          </w:tcPr>
          <w:p w14:paraId="413CF2D7" w14:textId="77777777" w:rsidR="00911C42" w:rsidRDefault="00911C42">
            <w:pPr>
              <w:jc w:val="right"/>
              <w:rPr>
                <w:rFonts w:ascii="Calibri" w:eastAsia="Times New Roman" w:hAnsi="Calibri"/>
                <w:color w:val="000000"/>
              </w:rPr>
            </w:pPr>
            <w:r>
              <w:rPr>
                <w:rFonts w:ascii="Calibri" w:eastAsia="Times New Roman" w:hAnsi="Calibri"/>
                <w:color w:val="000000"/>
              </w:rPr>
              <w:t>60</w:t>
            </w:r>
          </w:p>
        </w:tc>
        <w:tc>
          <w:tcPr>
            <w:tcW w:w="606" w:type="dxa"/>
            <w:shd w:val="clear" w:color="auto" w:fill="auto"/>
            <w:noWrap/>
            <w:vAlign w:val="bottom"/>
            <w:hideMark/>
          </w:tcPr>
          <w:p w14:paraId="5A3D0888" w14:textId="77777777" w:rsidR="00911C42" w:rsidRDefault="00911C42">
            <w:pPr>
              <w:jc w:val="right"/>
              <w:rPr>
                <w:rFonts w:ascii="Calibri" w:eastAsia="Times New Roman" w:hAnsi="Calibri"/>
                <w:color w:val="000000"/>
              </w:rPr>
            </w:pPr>
            <w:r>
              <w:rPr>
                <w:rFonts w:ascii="Calibri" w:eastAsia="Times New Roman" w:hAnsi="Calibri"/>
                <w:color w:val="000000"/>
              </w:rPr>
              <w:t>633</w:t>
            </w:r>
          </w:p>
        </w:tc>
        <w:tc>
          <w:tcPr>
            <w:tcW w:w="466" w:type="dxa"/>
            <w:shd w:val="clear" w:color="auto" w:fill="auto"/>
            <w:noWrap/>
            <w:vAlign w:val="bottom"/>
            <w:hideMark/>
          </w:tcPr>
          <w:p w14:paraId="727D2EDB" w14:textId="77777777" w:rsidR="00911C42" w:rsidRDefault="00911C42">
            <w:pPr>
              <w:jc w:val="right"/>
              <w:rPr>
                <w:rFonts w:ascii="Calibri" w:eastAsia="Times New Roman" w:hAnsi="Calibri"/>
                <w:color w:val="000000"/>
              </w:rPr>
            </w:pPr>
            <w:r>
              <w:rPr>
                <w:rFonts w:ascii="Calibri" w:eastAsia="Times New Roman" w:hAnsi="Calibri"/>
                <w:color w:val="000000"/>
              </w:rPr>
              <w:t>21</w:t>
            </w:r>
          </w:p>
        </w:tc>
        <w:tc>
          <w:tcPr>
            <w:tcW w:w="708" w:type="dxa"/>
            <w:shd w:val="clear" w:color="auto" w:fill="auto"/>
            <w:noWrap/>
            <w:vAlign w:val="bottom"/>
            <w:hideMark/>
          </w:tcPr>
          <w:p w14:paraId="477B8583" w14:textId="77777777" w:rsidR="00911C42" w:rsidRDefault="00911C42">
            <w:pPr>
              <w:jc w:val="right"/>
              <w:rPr>
                <w:rFonts w:ascii="Calibri" w:eastAsia="Times New Roman" w:hAnsi="Calibri"/>
                <w:color w:val="000000"/>
              </w:rPr>
            </w:pPr>
            <w:r>
              <w:rPr>
                <w:rFonts w:ascii="Calibri" w:eastAsia="Times New Roman" w:hAnsi="Calibri"/>
                <w:color w:val="000000"/>
              </w:rPr>
              <w:t>581</w:t>
            </w:r>
          </w:p>
        </w:tc>
        <w:tc>
          <w:tcPr>
            <w:tcW w:w="460" w:type="dxa"/>
            <w:shd w:val="clear" w:color="auto" w:fill="auto"/>
            <w:noWrap/>
            <w:vAlign w:val="bottom"/>
            <w:hideMark/>
          </w:tcPr>
          <w:p w14:paraId="68BDD977" w14:textId="77777777" w:rsidR="00911C42" w:rsidRDefault="00911C42">
            <w:pPr>
              <w:jc w:val="right"/>
              <w:rPr>
                <w:rFonts w:ascii="Calibri" w:eastAsia="Times New Roman" w:hAnsi="Calibri"/>
                <w:color w:val="000000"/>
              </w:rPr>
            </w:pPr>
            <w:r>
              <w:rPr>
                <w:rFonts w:ascii="Calibri" w:eastAsia="Times New Roman" w:hAnsi="Calibri"/>
                <w:color w:val="000000"/>
              </w:rPr>
              <w:t>10</w:t>
            </w:r>
          </w:p>
        </w:tc>
        <w:tc>
          <w:tcPr>
            <w:tcW w:w="1134" w:type="dxa"/>
            <w:shd w:val="clear" w:color="auto" w:fill="auto"/>
            <w:noWrap/>
            <w:vAlign w:val="bottom"/>
            <w:hideMark/>
          </w:tcPr>
          <w:p w14:paraId="564C9321" w14:textId="77777777" w:rsidR="00911C42" w:rsidRDefault="00911C42">
            <w:pPr>
              <w:jc w:val="right"/>
              <w:rPr>
                <w:rFonts w:ascii="Calibri" w:eastAsia="Times New Roman" w:hAnsi="Calibri"/>
                <w:color w:val="000000"/>
              </w:rPr>
            </w:pPr>
            <w:r>
              <w:rPr>
                <w:rFonts w:ascii="Calibri" w:eastAsia="Times New Roman" w:hAnsi="Calibri"/>
                <w:color w:val="000000"/>
              </w:rPr>
              <w:t>18</w:t>
            </w:r>
          </w:p>
        </w:tc>
      </w:tr>
      <w:tr w:rsidR="009365C6" w14:paraId="31F22B0E" w14:textId="77777777" w:rsidTr="00D3738F">
        <w:trPr>
          <w:trHeight w:val="320"/>
        </w:trPr>
        <w:tc>
          <w:tcPr>
            <w:tcW w:w="956" w:type="dxa"/>
            <w:vMerge w:val="restart"/>
            <w:tcBorders>
              <w:top w:val="single" w:sz="24" w:space="0" w:color="auto"/>
            </w:tcBorders>
            <w:shd w:val="clear" w:color="auto" w:fill="auto"/>
            <w:noWrap/>
            <w:vAlign w:val="bottom"/>
            <w:hideMark/>
          </w:tcPr>
          <w:p w14:paraId="390C5117" w14:textId="60C75506" w:rsidR="009365C6" w:rsidRPr="00900EDF" w:rsidRDefault="009365C6" w:rsidP="009365C6">
            <w:pPr>
              <w:rPr>
                <w:rFonts w:ascii="Calibri" w:eastAsia="Times New Roman" w:hAnsi="Calibri"/>
                <w:b/>
                <w:color w:val="000000"/>
              </w:rPr>
            </w:pPr>
            <w:r w:rsidRPr="00900EDF">
              <w:rPr>
                <w:rFonts w:ascii="Calibri" w:eastAsia="Times New Roman" w:hAnsi="Calibri"/>
                <w:b/>
                <w:color w:val="000000"/>
              </w:rPr>
              <w:t>Kidney</w:t>
            </w:r>
          </w:p>
          <w:p w14:paraId="5DF3E7D8" w14:textId="77777777" w:rsidR="009365C6" w:rsidRPr="00900EDF" w:rsidRDefault="009365C6" w:rsidP="009365C6">
            <w:pPr>
              <w:rPr>
                <w:rFonts w:ascii="Calibri" w:eastAsia="Times New Roman" w:hAnsi="Calibri"/>
                <w:b/>
                <w:color w:val="000000"/>
              </w:rPr>
            </w:pPr>
          </w:p>
          <w:p w14:paraId="0A64BA22" w14:textId="77777777" w:rsidR="009365C6" w:rsidRPr="00900EDF" w:rsidRDefault="009365C6" w:rsidP="009365C6">
            <w:pPr>
              <w:rPr>
                <w:rFonts w:ascii="Calibri" w:eastAsia="Times New Roman" w:hAnsi="Calibri"/>
                <w:b/>
                <w:color w:val="000000"/>
              </w:rPr>
            </w:pPr>
          </w:p>
          <w:p w14:paraId="7BCECE42" w14:textId="77777777" w:rsidR="009365C6" w:rsidRPr="00900EDF" w:rsidRDefault="009365C6" w:rsidP="009365C6">
            <w:pPr>
              <w:rPr>
                <w:rFonts w:ascii="Calibri" w:eastAsia="Times New Roman" w:hAnsi="Calibri"/>
                <w:b/>
                <w:color w:val="000000"/>
              </w:rPr>
            </w:pPr>
          </w:p>
          <w:p w14:paraId="0E20AD09" w14:textId="33D6DAC7" w:rsidR="009365C6" w:rsidRPr="00900EDF" w:rsidRDefault="009365C6" w:rsidP="009365C6">
            <w:pPr>
              <w:rPr>
                <w:rFonts w:ascii="Calibri" w:eastAsia="Times New Roman" w:hAnsi="Calibri"/>
                <w:b/>
                <w:color w:val="000000"/>
              </w:rPr>
            </w:pPr>
          </w:p>
        </w:tc>
        <w:tc>
          <w:tcPr>
            <w:tcW w:w="2180" w:type="dxa"/>
            <w:tcBorders>
              <w:top w:val="single" w:sz="24" w:space="0" w:color="auto"/>
              <w:bottom w:val="single" w:sz="4" w:space="0" w:color="auto"/>
            </w:tcBorders>
            <w:shd w:val="clear" w:color="auto" w:fill="auto"/>
            <w:noWrap/>
            <w:vAlign w:val="bottom"/>
            <w:hideMark/>
          </w:tcPr>
          <w:p w14:paraId="169AD8B6" w14:textId="2827F0A3" w:rsidR="009365C6" w:rsidRDefault="009365C6" w:rsidP="00ED7B2F">
            <w:pPr>
              <w:rPr>
                <w:rFonts w:ascii="Calibri" w:eastAsia="Times New Roman" w:hAnsi="Calibri"/>
                <w:color w:val="000000"/>
              </w:rPr>
            </w:pPr>
            <w:r>
              <w:rPr>
                <w:rFonts w:ascii="Calibri" w:eastAsia="Times New Roman" w:hAnsi="Calibri"/>
                <w:color w:val="000000"/>
              </w:rPr>
              <w:t>Concatenation</w:t>
            </w:r>
          </w:p>
        </w:tc>
        <w:tc>
          <w:tcPr>
            <w:tcW w:w="850" w:type="dxa"/>
            <w:tcBorders>
              <w:top w:val="single" w:sz="24" w:space="0" w:color="auto"/>
              <w:bottom w:val="single" w:sz="4" w:space="0" w:color="auto"/>
            </w:tcBorders>
            <w:shd w:val="clear" w:color="auto" w:fill="auto"/>
            <w:noWrap/>
            <w:vAlign w:val="bottom"/>
            <w:hideMark/>
          </w:tcPr>
          <w:p w14:paraId="4D787890"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tcBorders>
              <w:top w:val="single" w:sz="24" w:space="0" w:color="auto"/>
            </w:tcBorders>
            <w:shd w:val="clear" w:color="auto" w:fill="auto"/>
            <w:noWrap/>
            <w:vAlign w:val="bottom"/>
            <w:hideMark/>
          </w:tcPr>
          <w:p w14:paraId="21B5F9DE"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81" w:type="dxa"/>
            <w:tcBorders>
              <w:top w:val="single" w:sz="24" w:space="0" w:color="auto"/>
              <w:bottom w:val="single" w:sz="4" w:space="0" w:color="auto"/>
            </w:tcBorders>
            <w:shd w:val="clear" w:color="auto" w:fill="auto"/>
            <w:noWrap/>
            <w:vAlign w:val="bottom"/>
            <w:hideMark/>
          </w:tcPr>
          <w:p w14:paraId="5D3F6D0C" w14:textId="77777777" w:rsidR="009365C6" w:rsidRDefault="009365C6">
            <w:pPr>
              <w:jc w:val="right"/>
              <w:rPr>
                <w:rFonts w:ascii="Calibri" w:eastAsia="Times New Roman" w:hAnsi="Calibri"/>
                <w:color w:val="000000"/>
              </w:rPr>
            </w:pPr>
            <w:r>
              <w:rPr>
                <w:rFonts w:ascii="Calibri" w:eastAsia="Times New Roman" w:hAnsi="Calibri"/>
                <w:color w:val="000000"/>
              </w:rPr>
              <w:t>19</w:t>
            </w:r>
          </w:p>
        </w:tc>
        <w:tc>
          <w:tcPr>
            <w:tcW w:w="567" w:type="dxa"/>
            <w:tcBorders>
              <w:top w:val="single" w:sz="24" w:space="0" w:color="auto"/>
            </w:tcBorders>
            <w:shd w:val="clear" w:color="auto" w:fill="auto"/>
            <w:noWrap/>
            <w:vAlign w:val="bottom"/>
            <w:hideMark/>
          </w:tcPr>
          <w:p w14:paraId="6547566D" w14:textId="77777777" w:rsidR="009365C6" w:rsidRDefault="009365C6">
            <w:pPr>
              <w:jc w:val="right"/>
              <w:rPr>
                <w:rFonts w:ascii="Calibri" w:eastAsia="Times New Roman" w:hAnsi="Calibri"/>
                <w:color w:val="000000"/>
              </w:rPr>
            </w:pPr>
            <w:r>
              <w:rPr>
                <w:rFonts w:ascii="Calibri" w:eastAsia="Times New Roman" w:hAnsi="Calibri"/>
                <w:color w:val="000000"/>
              </w:rPr>
              <w:t>22</w:t>
            </w:r>
          </w:p>
        </w:tc>
        <w:tc>
          <w:tcPr>
            <w:tcW w:w="567" w:type="dxa"/>
            <w:tcBorders>
              <w:top w:val="single" w:sz="24" w:space="0" w:color="auto"/>
              <w:bottom w:val="single" w:sz="4" w:space="0" w:color="auto"/>
            </w:tcBorders>
            <w:shd w:val="clear" w:color="auto" w:fill="auto"/>
            <w:noWrap/>
            <w:vAlign w:val="bottom"/>
            <w:hideMark/>
          </w:tcPr>
          <w:p w14:paraId="7CCB711B" w14:textId="77777777" w:rsidR="009365C6" w:rsidRDefault="009365C6">
            <w:pPr>
              <w:jc w:val="right"/>
              <w:rPr>
                <w:rFonts w:ascii="Calibri" w:eastAsia="Times New Roman" w:hAnsi="Calibri"/>
                <w:color w:val="000000"/>
              </w:rPr>
            </w:pPr>
            <w:r>
              <w:rPr>
                <w:rFonts w:ascii="Calibri" w:eastAsia="Times New Roman" w:hAnsi="Calibri"/>
                <w:color w:val="000000"/>
              </w:rPr>
              <w:t>4</w:t>
            </w:r>
          </w:p>
        </w:tc>
        <w:tc>
          <w:tcPr>
            <w:tcW w:w="606" w:type="dxa"/>
            <w:tcBorders>
              <w:top w:val="single" w:sz="24" w:space="0" w:color="auto"/>
              <w:bottom w:val="single" w:sz="4" w:space="0" w:color="auto"/>
            </w:tcBorders>
            <w:shd w:val="clear" w:color="auto" w:fill="auto"/>
            <w:noWrap/>
            <w:vAlign w:val="bottom"/>
            <w:hideMark/>
          </w:tcPr>
          <w:p w14:paraId="23BF0D06"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466" w:type="dxa"/>
            <w:tcBorders>
              <w:top w:val="single" w:sz="24" w:space="0" w:color="auto"/>
            </w:tcBorders>
            <w:shd w:val="clear" w:color="auto" w:fill="auto"/>
            <w:noWrap/>
            <w:vAlign w:val="bottom"/>
            <w:hideMark/>
          </w:tcPr>
          <w:p w14:paraId="73636E87"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708" w:type="dxa"/>
            <w:tcBorders>
              <w:top w:val="single" w:sz="24" w:space="0" w:color="auto"/>
              <w:bottom w:val="single" w:sz="4" w:space="0" w:color="auto"/>
            </w:tcBorders>
            <w:shd w:val="clear" w:color="auto" w:fill="auto"/>
            <w:noWrap/>
            <w:vAlign w:val="bottom"/>
            <w:hideMark/>
          </w:tcPr>
          <w:p w14:paraId="48941898" w14:textId="77777777" w:rsidR="009365C6" w:rsidRDefault="009365C6">
            <w:pPr>
              <w:jc w:val="right"/>
              <w:rPr>
                <w:rFonts w:ascii="Calibri" w:eastAsia="Times New Roman" w:hAnsi="Calibri"/>
                <w:color w:val="000000"/>
              </w:rPr>
            </w:pPr>
            <w:r>
              <w:rPr>
                <w:rFonts w:ascii="Calibri" w:eastAsia="Times New Roman" w:hAnsi="Calibri"/>
                <w:color w:val="000000"/>
              </w:rPr>
              <w:t>21</w:t>
            </w:r>
          </w:p>
        </w:tc>
        <w:tc>
          <w:tcPr>
            <w:tcW w:w="460" w:type="dxa"/>
            <w:tcBorders>
              <w:top w:val="single" w:sz="24" w:space="0" w:color="auto"/>
              <w:bottom w:val="single" w:sz="4" w:space="0" w:color="auto"/>
            </w:tcBorders>
            <w:shd w:val="clear" w:color="auto" w:fill="auto"/>
            <w:noWrap/>
            <w:vAlign w:val="bottom"/>
            <w:hideMark/>
          </w:tcPr>
          <w:p w14:paraId="74805A41" w14:textId="77777777" w:rsidR="009365C6" w:rsidRDefault="009365C6">
            <w:pPr>
              <w:jc w:val="right"/>
              <w:rPr>
                <w:rFonts w:ascii="Calibri" w:eastAsia="Times New Roman" w:hAnsi="Calibri"/>
                <w:color w:val="000000"/>
              </w:rPr>
            </w:pPr>
            <w:r>
              <w:rPr>
                <w:rFonts w:ascii="Calibri" w:eastAsia="Times New Roman" w:hAnsi="Calibri"/>
                <w:color w:val="000000"/>
              </w:rPr>
              <w:t>2</w:t>
            </w:r>
          </w:p>
        </w:tc>
        <w:tc>
          <w:tcPr>
            <w:tcW w:w="1134" w:type="dxa"/>
            <w:tcBorders>
              <w:top w:val="single" w:sz="24" w:space="0" w:color="auto"/>
              <w:bottom w:val="single" w:sz="4" w:space="0" w:color="auto"/>
            </w:tcBorders>
            <w:shd w:val="clear" w:color="auto" w:fill="auto"/>
            <w:noWrap/>
            <w:vAlign w:val="bottom"/>
            <w:hideMark/>
          </w:tcPr>
          <w:p w14:paraId="7B13640C" w14:textId="77777777" w:rsidR="009365C6" w:rsidRDefault="009365C6">
            <w:pPr>
              <w:jc w:val="right"/>
              <w:rPr>
                <w:rFonts w:ascii="Calibri" w:eastAsia="Times New Roman" w:hAnsi="Calibri"/>
                <w:color w:val="000000"/>
              </w:rPr>
            </w:pPr>
            <w:r>
              <w:rPr>
                <w:rFonts w:ascii="Calibri" w:eastAsia="Times New Roman" w:hAnsi="Calibri"/>
                <w:color w:val="000000"/>
              </w:rPr>
              <w:t>0</w:t>
            </w:r>
          </w:p>
        </w:tc>
      </w:tr>
      <w:tr w:rsidR="009365C6" w14:paraId="6BDBD9B6" w14:textId="77777777" w:rsidTr="00D3738F">
        <w:trPr>
          <w:trHeight w:val="320"/>
        </w:trPr>
        <w:tc>
          <w:tcPr>
            <w:tcW w:w="956" w:type="dxa"/>
            <w:vMerge/>
            <w:shd w:val="clear" w:color="auto" w:fill="auto"/>
            <w:noWrap/>
            <w:vAlign w:val="bottom"/>
            <w:hideMark/>
          </w:tcPr>
          <w:p w14:paraId="326A73F4" w14:textId="789D5BA0" w:rsidR="009365C6" w:rsidRPr="00900EDF" w:rsidRDefault="009365C6" w:rsidP="009365C6">
            <w:pPr>
              <w:rPr>
                <w:rFonts w:ascii="Calibri" w:eastAsia="Times New Roman" w:hAnsi="Calibri"/>
                <w:b/>
                <w:color w:val="000000"/>
              </w:rPr>
            </w:pPr>
          </w:p>
        </w:tc>
        <w:tc>
          <w:tcPr>
            <w:tcW w:w="2180" w:type="dxa"/>
            <w:shd w:val="clear" w:color="auto" w:fill="E2EFD9" w:themeFill="accent6" w:themeFillTint="33"/>
            <w:noWrap/>
            <w:vAlign w:val="bottom"/>
            <w:hideMark/>
          </w:tcPr>
          <w:p w14:paraId="38EF3680" w14:textId="7EE06416" w:rsidR="009365C6" w:rsidRPr="00301CA8" w:rsidRDefault="009365C6" w:rsidP="00ED7B2F">
            <w:pPr>
              <w:rPr>
                <w:rFonts w:ascii="Calibri" w:eastAsia="Times New Roman" w:hAnsi="Calibri"/>
                <w:b/>
                <w:color w:val="000000"/>
              </w:rPr>
            </w:pPr>
            <w:proofErr w:type="spellStart"/>
            <w:r w:rsidRPr="00301CA8">
              <w:rPr>
                <w:rFonts w:ascii="Calibri" w:eastAsia="Times New Roman" w:hAnsi="Calibri"/>
                <w:b/>
                <w:color w:val="000000"/>
              </w:rPr>
              <w:t>DIABLO_full</w:t>
            </w:r>
            <w:proofErr w:type="spellEnd"/>
            <w:r w:rsidR="00301CA8" w:rsidRPr="00301CA8">
              <w:rPr>
                <w:rFonts w:ascii="Calibri" w:eastAsia="Times New Roman" w:hAnsi="Calibri"/>
                <w:b/>
                <w:color w:val="000000"/>
              </w:rPr>
              <w:t xml:space="preserve"> </w:t>
            </w:r>
          </w:p>
        </w:tc>
        <w:tc>
          <w:tcPr>
            <w:tcW w:w="850" w:type="dxa"/>
            <w:shd w:val="clear" w:color="auto" w:fill="E2EFD9" w:themeFill="accent6" w:themeFillTint="33"/>
            <w:noWrap/>
            <w:vAlign w:val="bottom"/>
            <w:hideMark/>
          </w:tcPr>
          <w:p w14:paraId="4C0AA4B1" w14:textId="77777777" w:rsidR="009365C6" w:rsidRPr="009365C6" w:rsidRDefault="009365C6">
            <w:pPr>
              <w:jc w:val="right"/>
              <w:rPr>
                <w:rFonts w:ascii="Calibri" w:eastAsia="Times New Roman" w:hAnsi="Calibri"/>
                <w:b/>
                <w:color w:val="000000"/>
              </w:rPr>
            </w:pPr>
            <w:r w:rsidRPr="009365C6">
              <w:rPr>
                <w:rFonts w:ascii="Calibri" w:eastAsia="Times New Roman" w:hAnsi="Calibri"/>
                <w:b/>
                <w:color w:val="000000"/>
              </w:rPr>
              <w:t>36</w:t>
            </w:r>
          </w:p>
        </w:tc>
        <w:tc>
          <w:tcPr>
            <w:tcW w:w="567" w:type="dxa"/>
            <w:shd w:val="clear" w:color="auto" w:fill="auto"/>
            <w:noWrap/>
            <w:vAlign w:val="bottom"/>
            <w:hideMark/>
          </w:tcPr>
          <w:p w14:paraId="4F5CEC1F"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E2EFD9" w:themeFill="accent6" w:themeFillTint="33"/>
            <w:noWrap/>
            <w:vAlign w:val="bottom"/>
            <w:hideMark/>
          </w:tcPr>
          <w:p w14:paraId="3ADB4897" w14:textId="77777777" w:rsidR="009365C6" w:rsidRPr="009365C6" w:rsidRDefault="009365C6">
            <w:pPr>
              <w:jc w:val="right"/>
              <w:rPr>
                <w:rFonts w:ascii="Calibri" w:eastAsia="Times New Roman" w:hAnsi="Calibri"/>
                <w:b/>
                <w:color w:val="000000"/>
              </w:rPr>
            </w:pPr>
            <w:r w:rsidRPr="009365C6">
              <w:rPr>
                <w:rFonts w:ascii="Calibri" w:eastAsia="Times New Roman" w:hAnsi="Calibri"/>
                <w:b/>
                <w:color w:val="000000"/>
              </w:rPr>
              <w:t>148</w:t>
            </w:r>
          </w:p>
        </w:tc>
        <w:tc>
          <w:tcPr>
            <w:tcW w:w="567" w:type="dxa"/>
            <w:shd w:val="clear" w:color="auto" w:fill="auto"/>
            <w:noWrap/>
            <w:vAlign w:val="bottom"/>
            <w:hideMark/>
          </w:tcPr>
          <w:p w14:paraId="097C8ED8" w14:textId="77777777" w:rsidR="009365C6" w:rsidRDefault="009365C6">
            <w:pPr>
              <w:jc w:val="right"/>
              <w:rPr>
                <w:rFonts w:ascii="Calibri" w:eastAsia="Times New Roman" w:hAnsi="Calibri"/>
                <w:color w:val="000000"/>
              </w:rPr>
            </w:pPr>
            <w:r>
              <w:rPr>
                <w:rFonts w:ascii="Calibri" w:eastAsia="Times New Roman" w:hAnsi="Calibri"/>
                <w:color w:val="000000"/>
              </w:rPr>
              <w:t>53</w:t>
            </w:r>
          </w:p>
        </w:tc>
        <w:tc>
          <w:tcPr>
            <w:tcW w:w="567" w:type="dxa"/>
            <w:shd w:val="clear" w:color="auto" w:fill="E2EFD9" w:themeFill="accent6" w:themeFillTint="33"/>
            <w:noWrap/>
            <w:vAlign w:val="bottom"/>
            <w:hideMark/>
          </w:tcPr>
          <w:p w14:paraId="0A809A9C" w14:textId="77777777" w:rsidR="009365C6" w:rsidRPr="009365C6" w:rsidRDefault="009365C6">
            <w:pPr>
              <w:jc w:val="right"/>
              <w:rPr>
                <w:rFonts w:ascii="Calibri" w:eastAsia="Times New Roman" w:hAnsi="Calibri"/>
                <w:b/>
                <w:color w:val="000000"/>
              </w:rPr>
            </w:pPr>
            <w:r w:rsidRPr="009365C6">
              <w:rPr>
                <w:rFonts w:ascii="Calibri" w:eastAsia="Times New Roman" w:hAnsi="Calibri"/>
                <w:b/>
                <w:color w:val="000000"/>
              </w:rPr>
              <w:t>58</w:t>
            </w:r>
          </w:p>
        </w:tc>
        <w:tc>
          <w:tcPr>
            <w:tcW w:w="606" w:type="dxa"/>
            <w:shd w:val="clear" w:color="auto" w:fill="E2EFD9" w:themeFill="accent6" w:themeFillTint="33"/>
            <w:noWrap/>
            <w:vAlign w:val="bottom"/>
            <w:hideMark/>
          </w:tcPr>
          <w:p w14:paraId="02B8179C" w14:textId="77777777" w:rsidR="009365C6" w:rsidRPr="009365C6" w:rsidRDefault="009365C6">
            <w:pPr>
              <w:jc w:val="right"/>
              <w:rPr>
                <w:rFonts w:ascii="Calibri" w:eastAsia="Times New Roman" w:hAnsi="Calibri"/>
                <w:b/>
                <w:color w:val="000000"/>
              </w:rPr>
            </w:pPr>
            <w:r w:rsidRPr="009365C6">
              <w:rPr>
                <w:rFonts w:ascii="Calibri" w:eastAsia="Times New Roman" w:hAnsi="Calibri"/>
                <w:b/>
                <w:color w:val="000000"/>
              </w:rPr>
              <w:t>335</w:t>
            </w:r>
          </w:p>
        </w:tc>
        <w:tc>
          <w:tcPr>
            <w:tcW w:w="466" w:type="dxa"/>
            <w:shd w:val="clear" w:color="auto" w:fill="auto"/>
            <w:noWrap/>
            <w:vAlign w:val="bottom"/>
            <w:hideMark/>
          </w:tcPr>
          <w:p w14:paraId="6B6E7357" w14:textId="77777777" w:rsidR="009365C6" w:rsidRDefault="009365C6">
            <w:pPr>
              <w:jc w:val="right"/>
              <w:rPr>
                <w:rFonts w:ascii="Calibri" w:eastAsia="Times New Roman" w:hAnsi="Calibri"/>
                <w:color w:val="000000"/>
              </w:rPr>
            </w:pPr>
            <w:r>
              <w:rPr>
                <w:rFonts w:ascii="Calibri" w:eastAsia="Times New Roman" w:hAnsi="Calibri"/>
                <w:color w:val="000000"/>
              </w:rPr>
              <w:t>13</w:t>
            </w:r>
          </w:p>
        </w:tc>
        <w:tc>
          <w:tcPr>
            <w:tcW w:w="708" w:type="dxa"/>
            <w:shd w:val="clear" w:color="auto" w:fill="E2EFD9" w:themeFill="accent6" w:themeFillTint="33"/>
            <w:noWrap/>
            <w:vAlign w:val="bottom"/>
            <w:hideMark/>
          </w:tcPr>
          <w:p w14:paraId="074BCF3E" w14:textId="77777777" w:rsidR="009365C6" w:rsidRPr="009365C6" w:rsidRDefault="009365C6">
            <w:pPr>
              <w:jc w:val="right"/>
              <w:rPr>
                <w:rFonts w:ascii="Calibri" w:eastAsia="Times New Roman" w:hAnsi="Calibri"/>
                <w:b/>
                <w:color w:val="000000"/>
              </w:rPr>
            </w:pPr>
            <w:r w:rsidRPr="009365C6">
              <w:rPr>
                <w:rFonts w:ascii="Calibri" w:eastAsia="Times New Roman" w:hAnsi="Calibri"/>
                <w:b/>
                <w:color w:val="000000"/>
              </w:rPr>
              <w:t>240</w:t>
            </w:r>
          </w:p>
        </w:tc>
        <w:tc>
          <w:tcPr>
            <w:tcW w:w="460" w:type="dxa"/>
            <w:shd w:val="clear" w:color="auto" w:fill="E2EFD9" w:themeFill="accent6" w:themeFillTint="33"/>
            <w:noWrap/>
            <w:vAlign w:val="bottom"/>
            <w:hideMark/>
          </w:tcPr>
          <w:p w14:paraId="025A20AB" w14:textId="77777777" w:rsidR="009365C6" w:rsidRPr="009365C6" w:rsidRDefault="009365C6">
            <w:pPr>
              <w:jc w:val="right"/>
              <w:rPr>
                <w:rFonts w:ascii="Calibri" w:eastAsia="Times New Roman" w:hAnsi="Calibri"/>
                <w:b/>
                <w:color w:val="000000"/>
              </w:rPr>
            </w:pPr>
            <w:r w:rsidRPr="009365C6">
              <w:rPr>
                <w:rFonts w:ascii="Calibri" w:eastAsia="Times New Roman" w:hAnsi="Calibri"/>
                <w:b/>
                <w:color w:val="000000"/>
              </w:rPr>
              <w:t>8</w:t>
            </w:r>
          </w:p>
        </w:tc>
        <w:tc>
          <w:tcPr>
            <w:tcW w:w="1134" w:type="dxa"/>
            <w:shd w:val="clear" w:color="auto" w:fill="E2EFD9" w:themeFill="accent6" w:themeFillTint="33"/>
            <w:noWrap/>
            <w:vAlign w:val="bottom"/>
            <w:hideMark/>
          </w:tcPr>
          <w:p w14:paraId="56A3FADD" w14:textId="77777777" w:rsidR="009365C6" w:rsidRPr="00301CA8" w:rsidRDefault="009365C6">
            <w:pPr>
              <w:jc w:val="right"/>
              <w:rPr>
                <w:rFonts w:ascii="Calibri" w:eastAsia="Times New Roman" w:hAnsi="Calibri"/>
                <w:b/>
                <w:color w:val="000000"/>
              </w:rPr>
            </w:pPr>
            <w:r w:rsidRPr="00301CA8">
              <w:rPr>
                <w:rFonts w:ascii="Calibri" w:eastAsia="Times New Roman" w:hAnsi="Calibri"/>
                <w:b/>
                <w:color w:val="000000"/>
              </w:rPr>
              <w:t>30</w:t>
            </w:r>
          </w:p>
        </w:tc>
      </w:tr>
      <w:tr w:rsidR="009365C6" w14:paraId="29BF3649" w14:textId="77777777" w:rsidTr="009365C6">
        <w:trPr>
          <w:trHeight w:val="320"/>
        </w:trPr>
        <w:tc>
          <w:tcPr>
            <w:tcW w:w="956" w:type="dxa"/>
            <w:vMerge/>
            <w:shd w:val="clear" w:color="auto" w:fill="auto"/>
            <w:noWrap/>
            <w:vAlign w:val="bottom"/>
            <w:hideMark/>
          </w:tcPr>
          <w:p w14:paraId="6C3BFB66" w14:textId="323EB9EA" w:rsidR="009365C6" w:rsidRPr="00900EDF" w:rsidRDefault="009365C6" w:rsidP="009365C6">
            <w:pPr>
              <w:rPr>
                <w:rFonts w:ascii="Calibri" w:eastAsia="Times New Roman" w:hAnsi="Calibri"/>
                <w:b/>
                <w:color w:val="000000"/>
              </w:rPr>
            </w:pPr>
          </w:p>
        </w:tc>
        <w:tc>
          <w:tcPr>
            <w:tcW w:w="2180" w:type="dxa"/>
            <w:shd w:val="clear" w:color="auto" w:fill="auto"/>
            <w:noWrap/>
            <w:vAlign w:val="bottom"/>
            <w:hideMark/>
          </w:tcPr>
          <w:p w14:paraId="542861A1" w14:textId="21B36441" w:rsidR="009365C6" w:rsidRDefault="009365C6" w:rsidP="00ED7B2F">
            <w:pPr>
              <w:rPr>
                <w:rFonts w:ascii="Calibri" w:eastAsia="Times New Roman" w:hAnsi="Calibri"/>
                <w:color w:val="000000"/>
              </w:rPr>
            </w:pPr>
            <w:proofErr w:type="spellStart"/>
            <w:r>
              <w:rPr>
                <w:rFonts w:ascii="Calibri" w:eastAsia="Times New Roman" w:hAnsi="Calibri"/>
                <w:color w:val="000000"/>
              </w:rPr>
              <w:t>DIABLO_null</w:t>
            </w:r>
            <w:proofErr w:type="spellEnd"/>
          </w:p>
        </w:tc>
        <w:tc>
          <w:tcPr>
            <w:tcW w:w="850" w:type="dxa"/>
            <w:shd w:val="clear" w:color="auto" w:fill="auto"/>
            <w:noWrap/>
            <w:vAlign w:val="bottom"/>
            <w:hideMark/>
          </w:tcPr>
          <w:p w14:paraId="2C3634C8"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3693A796"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5990F18B" w14:textId="77777777" w:rsidR="009365C6" w:rsidRDefault="009365C6">
            <w:pPr>
              <w:jc w:val="right"/>
              <w:rPr>
                <w:rFonts w:ascii="Calibri" w:eastAsia="Times New Roman" w:hAnsi="Calibri"/>
                <w:color w:val="000000"/>
              </w:rPr>
            </w:pPr>
            <w:r>
              <w:rPr>
                <w:rFonts w:ascii="Calibri" w:eastAsia="Times New Roman" w:hAnsi="Calibri"/>
                <w:color w:val="000000"/>
              </w:rPr>
              <w:t>9</w:t>
            </w:r>
          </w:p>
        </w:tc>
        <w:tc>
          <w:tcPr>
            <w:tcW w:w="567" w:type="dxa"/>
            <w:shd w:val="clear" w:color="auto" w:fill="auto"/>
            <w:noWrap/>
            <w:vAlign w:val="bottom"/>
            <w:hideMark/>
          </w:tcPr>
          <w:p w14:paraId="288F4959" w14:textId="77777777" w:rsidR="009365C6" w:rsidRDefault="009365C6">
            <w:pPr>
              <w:jc w:val="right"/>
              <w:rPr>
                <w:rFonts w:ascii="Calibri" w:eastAsia="Times New Roman" w:hAnsi="Calibri"/>
                <w:color w:val="000000"/>
              </w:rPr>
            </w:pPr>
            <w:r>
              <w:rPr>
                <w:rFonts w:ascii="Calibri" w:eastAsia="Times New Roman" w:hAnsi="Calibri"/>
                <w:color w:val="000000"/>
              </w:rPr>
              <w:t>45</w:t>
            </w:r>
          </w:p>
        </w:tc>
        <w:tc>
          <w:tcPr>
            <w:tcW w:w="567" w:type="dxa"/>
            <w:shd w:val="clear" w:color="auto" w:fill="auto"/>
            <w:noWrap/>
            <w:vAlign w:val="bottom"/>
            <w:hideMark/>
          </w:tcPr>
          <w:p w14:paraId="1BFDABBC"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606" w:type="dxa"/>
            <w:shd w:val="clear" w:color="auto" w:fill="auto"/>
            <w:noWrap/>
            <w:vAlign w:val="bottom"/>
            <w:hideMark/>
          </w:tcPr>
          <w:p w14:paraId="6DB1FAF3"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466" w:type="dxa"/>
            <w:shd w:val="clear" w:color="auto" w:fill="auto"/>
            <w:noWrap/>
            <w:vAlign w:val="bottom"/>
            <w:hideMark/>
          </w:tcPr>
          <w:p w14:paraId="5FF52A32"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auto"/>
            <w:noWrap/>
            <w:vAlign w:val="bottom"/>
            <w:hideMark/>
          </w:tcPr>
          <w:p w14:paraId="5B60ABFC" w14:textId="77777777" w:rsidR="009365C6" w:rsidRDefault="009365C6">
            <w:pPr>
              <w:jc w:val="right"/>
              <w:rPr>
                <w:rFonts w:ascii="Calibri" w:eastAsia="Times New Roman" w:hAnsi="Calibri"/>
                <w:color w:val="000000"/>
              </w:rPr>
            </w:pPr>
            <w:r>
              <w:rPr>
                <w:rFonts w:ascii="Calibri" w:eastAsia="Times New Roman" w:hAnsi="Calibri"/>
                <w:color w:val="000000"/>
              </w:rPr>
              <w:t>19</w:t>
            </w:r>
          </w:p>
        </w:tc>
        <w:tc>
          <w:tcPr>
            <w:tcW w:w="460" w:type="dxa"/>
            <w:shd w:val="clear" w:color="auto" w:fill="auto"/>
            <w:noWrap/>
            <w:vAlign w:val="bottom"/>
            <w:hideMark/>
          </w:tcPr>
          <w:p w14:paraId="26B2CB00"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1134" w:type="dxa"/>
            <w:shd w:val="clear" w:color="auto" w:fill="auto"/>
            <w:noWrap/>
            <w:vAlign w:val="bottom"/>
            <w:hideMark/>
          </w:tcPr>
          <w:p w14:paraId="34227A6B" w14:textId="77777777" w:rsidR="009365C6" w:rsidRDefault="009365C6">
            <w:pPr>
              <w:jc w:val="right"/>
              <w:rPr>
                <w:rFonts w:ascii="Calibri" w:eastAsia="Times New Roman" w:hAnsi="Calibri"/>
                <w:color w:val="000000"/>
              </w:rPr>
            </w:pPr>
            <w:r>
              <w:rPr>
                <w:rFonts w:ascii="Calibri" w:eastAsia="Times New Roman" w:hAnsi="Calibri"/>
                <w:color w:val="000000"/>
              </w:rPr>
              <w:t>0</w:t>
            </w:r>
          </w:p>
        </w:tc>
      </w:tr>
      <w:tr w:rsidR="009365C6" w14:paraId="474C6759" w14:textId="77777777" w:rsidTr="00D3738F">
        <w:trPr>
          <w:trHeight w:val="320"/>
        </w:trPr>
        <w:tc>
          <w:tcPr>
            <w:tcW w:w="956" w:type="dxa"/>
            <w:vMerge/>
            <w:shd w:val="clear" w:color="auto" w:fill="auto"/>
            <w:noWrap/>
            <w:vAlign w:val="bottom"/>
            <w:hideMark/>
          </w:tcPr>
          <w:p w14:paraId="27925913" w14:textId="1182B010" w:rsidR="009365C6" w:rsidRPr="00900EDF" w:rsidRDefault="009365C6" w:rsidP="009365C6">
            <w:pPr>
              <w:rPr>
                <w:rFonts w:ascii="Calibri" w:eastAsia="Times New Roman" w:hAnsi="Calibri"/>
                <w:b/>
                <w:color w:val="000000"/>
              </w:rPr>
            </w:pPr>
          </w:p>
        </w:tc>
        <w:tc>
          <w:tcPr>
            <w:tcW w:w="2180" w:type="dxa"/>
            <w:shd w:val="clear" w:color="auto" w:fill="auto"/>
            <w:noWrap/>
            <w:vAlign w:val="bottom"/>
            <w:hideMark/>
          </w:tcPr>
          <w:p w14:paraId="346FFD7A" w14:textId="5A8A9792" w:rsidR="009365C6" w:rsidRDefault="009365C6" w:rsidP="00ED7B2F">
            <w:pPr>
              <w:rPr>
                <w:rFonts w:ascii="Calibri" w:eastAsia="Times New Roman" w:hAnsi="Calibri"/>
                <w:color w:val="000000"/>
              </w:rPr>
            </w:pPr>
            <w:r>
              <w:rPr>
                <w:rFonts w:ascii="Calibri" w:eastAsia="Times New Roman" w:hAnsi="Calibri"/>
                <w:color w:val="000000"/>
              </w:rPr>
              <w:t>Ensemble</w:t>
            </w:r>
          </w:p>
        </w:tc>
        <w:tc>
          <w:tcPr>
            <w:tcW w:w="850" w:type="dxa"/>
            <w:shd w:val="clear" w:color="auto" w:fill="auto"/>
            <w:noWrap/>
            <w:vAlign w:val="bottom"/>
            <w:hideMark/>
          </w:tcPr>
          <w:p w14:paraId="475C076A"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30953C09"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682CE688" w14:textId="77777777" w:rsidR="009365C6" w:rsidRDefault="009365C6">
            <w:pPr>
              <w:jc w:val="right"/>
              <w:rPr>
                <w:rFonts w:ascii="Calibri" w:eastAsia="Times New Roman" w:hAnsi="Calibri"/>
                <w:color w:val="000000"/>
              </w:rPr>
            </w:pPr>
            <w:r>
              <w:rPr>
                <w:rFonts w:ascii="Calibri" w:eastAsia="Times New Roman" w:hAnsi="Calibri"/>
                <w:color w:val="000000"/>
              </w:rPr>
              <w:t>19</w:t>
            </w:r>
          </w:p>
        </w:tc>
        <w:tc>
          <w:tcPr>
            <w:tcW w:w="567" w:type="dxa"/>
            <w:tcBorders>
              <w:bottom w:val="single" w:sz="4" w:space="0" w:color="auto"/>
            </w:tcBorders>
            <w:shd w:val="clear" w:color="auto" w:fill="auto"/>
            <w:noWrap/>
            <w:vAlign w:val="bottom"/>
            <w:hideMark/>
          </w:tcPr>
          <w:p w14:paraId="1D94D144" w14:textId="77777777" w:rsidR="009365C6" w:rsidRDefault="009365C6">
            <w:pPr>
              <w:jc w:val="right"/>
              <w:rPr>
                <w:rFonts w:ascii="Calibri" w:eastAsia="Times New Roman" w:hAnsi="Calibri"/>
                <w:color w:val="000000"/>
              </w:rPr>
            </w:pPr>
            <w:r>
              <w:rPr>
                <w:rFonts w:ascii="Calibri" w:eastAsia="Times New Roman" w:hAnsi="Calibri"/>
                <w:color w:val="000000"/>
              </w:rPr>
              <w:t>31</w:t>
            </w:r>
          </w:p>
        </w:tc>
        <w:tc>
          <w:tcPr>
            <w:tcW w:w="567" w:type="dxa"/>
            <w:shd w:val="clear" w:color="auto" w:fill="auto"/>
            <w:noWrap/>
            <w:vAlign w:val="bottom"/>
            <w:hideMark/>
          </w:tcPr>
          <w:p w14:paraId="712CD9B8"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606" w:type="dxa"/>
            <w:shd w:val="clear" w:color="auto" w:fill="auto"/>
            <w:noWrap/>
            <w:vAlign w:val="bottom"/>
            <w:hideMark/>
          </w:tcPr>
          <w:p w14:paraId="60A954A3"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466" w:type="dxa"/>
            <w:tcBorders>
              <w:bottom w:val="single" w:sz="4" w:space="0" w:color="auto"/>
            </w:tcBorders>
            <w:shd w:val="clear" w:color="auto" w:fill="auto"/>
            <w:noWrap/>
            <w:vAlign w:val="bottom"/>
            <w:hideMark/>
          </w:tcPr>
          <w:p w14:paraId="5B20E786"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auto"/>
            <w:noWrap/>
            <w:vAlign w:val="bottom"/>
            <w:hideMark/>
          </w:tcPr>
          <w:p w14:paraId="185EF89E" w14:textId="77777777" w:rsidR="009365C6" w:rsidRDefault="009365C6">
            <w:pPr>
              <w:jc w:val="right"/>
              <w:rPr>
                <w:rFonts w:ascii="Calibri" w:eastAsia="Times New Roman" w:hAnsi="Calibri"/>
                <w:color w:val="000000"/>
              </w:rPr>
            </w:pPr>
            <w:r>
              <w:rPr>
                <w:rFonts w:ascii="Calibri" w:eastAsia="Times New Roman" w:hAnsi="Calibri"/>
                <w:color w:val="000000"/>
              </w:rPr>
              <w:t>17</w:t>
            </w:r>
          </w:p>
        </w:tc>
        <w:tc>
          <w:tcPr>
            <w:tcW w:w="460" w:type="dxa"/>
            <w:shd w:val="clear" w:color="auto" w:fill="auto"/>
            <w:noWrap/>
            <w:vAlign w:val="bottom"/>
            <w:hideMark/>
          </w:tcPr>
          <w:p w14:paraId="0E747F52" w14:textId="77777777" w:rsidR="009365C6" w:rsidRDefault="009365C6">
            <w:pPr>
              <w:jc w:val="right"/>
              <w:rPr>
                <w:rFonts w:ascii="Calibri" w:eastAsia="Times New Roman" w:hAnsi="Calibri"/>
                <w:color w:val="000000"/>
              </w:rPr>
            </w:pPr>
            <w:r>
              <w:rPr>
                <w:rFonts w:ascii="Calibri" w:eastAsia="Times New Roman" w:hAnsi="Calibri"/>
                <w:color w:val="000000"/>
              </w:rPr>
              <w:t>3</w:t>
            </w:r>
          </w:p>
        </w:tc>
        <w:tc>
          <w:tcPr>
            <w:tcW w:w="1134" w:type="dxa"/>
            <w:shd w:val="clear" w:color="auto" w:fill="auto"/>
            <w:noWrap/>
            <w:vAlign w:val="bottom"/>
            <w:hideMark/>
          </w:tcPr>
          <w:p w14:paraId="26452FED" w14:textId="77777777" w:rsidR="009365C6" w:rsidRDefault="009365C6">
            <w:pPr>
              <w:jc w:val="right"/>
              <w:rPr>
                <w:rFonts w:ascii="Calibri" w:eastAsia="Times New Roman" w:hAnsi="Calibri"/>
                <w:color w:val="000000"/>
              </w:rPr>
            </w:pPr>
            <w:r>
              <w:rPr>
                <w:rFonts w:ascii="Calibri" w:eastAsia="Times New Roman" w:hAnsi="Calibri"/>
                <w:color w:val="000000"/>
              </w:rPr>
              <w:t>0</w:t>
            </w:r>
          </w:p>
        </w:tc>
      </w:tr>
      <w:tr w:rsidR="009365C6" w14:paraId="2FA79BD9" w14:textId="77777777" w:rsidTr="00D3738F">
        <w:trPr>
          <w:trHeight w:val="320"/>
        </w:trPr>
        <w:tc>
          <w:tcPr>
            <w:tcW w:w="956" w:type="dxa"/>
            <w:vMerge/>
            <w:shd w:val="clear" w:color="auto" w:fill="auto"/>
            <w:noWrap/>
            <w:vAlign w:val="bottom"/>
            <w:hideMark/>
          </w:tcPr>
          <w:p w14:paraId="59258969" w14:textId="188D3104" w:rsidR="009365C6" w:rsidRPr="00900EDF" w:rsidRDefault="009365C6" w:rsidP="009365C6">
            <w:pPr>
              <w:rPr>
                <w:rFonts w:ascii="Calibri" w:eastAsia="Times New Roman" w:hAnsi="Calibri"/>
                <w:b/>
                <w:color w:val="000000"/>
              </w:rPr>
            </w:pPr>
          </w:p>
        </w:tc>
        <w:tc>
          <w:tcPr>
            <w:tcW w:w="2180" w:type="dxa"/>
            <w:shd w:val="clear" w:color="auto" w:fill="auto"/>
            <w:noWrap/>
            <w:vAlign w:val="bottom"/>
            <w:hideMark/>
          </w:tcPr>
          <w:p w14:paraId="1015774F" w14:textId="3E06A013" w:rsidR="009365C6" w:rsidRDefault="009365C6" w:rsidP="00ED7B2F">
            <w:pPr>
              <w:rPr>
                <w:rFonts w:ascii="Calibri" w:eastAsia="Times New Roman" w:hAnsi="Calibri"/>
                <w:color w:val="000000"/>
              </w:rPr>
            </w:pPr>
            <w:r>
              <w:rPr>
                <w:rFonts w:ascii="Calibri" w:eastAsia="Times New Roman" w:hAnsi="Calibri"/>
                <w:color w:val="000000"/>
              </w:rPr>
              <w:t>JIVE</w:t>
            </w:r>
            <w:r w:rsidR="00301CA8">
              <w:rPr>
                <w:rFonts w:ascii="Calibri" w:eastAsia="Times New Roman" w:hAnsi="Calibri"/>
                <w:color w:val="000000"/>
              </w:rPr>
              <w:t xml:space="preserve"> </w:t>
            </w:r>
          </w:p>
        </w:tc>
        <w:tc>
          <w:tcPr>
            <w:tcW w:w="850" w:type="dxa"/>
            <w:shd w:val="clear" w:color="auto" w:fill="auto"/>
            <w:noWrap/>
            <w:vAlign w:val="bottom"/>
            <w:hideMark/>
          </w:tcPr>
          <w:p w14:paraId="228ED656" w14:textId="77777777" w:rsidR="009365C6" w:rsidRDefault="009365C6">
            <w:pPr>
              <w:jc w:val="right"/>
              <w:rPr>
                <w:rFonts w:ascii="Calibri" w:eastAsia="Times New Roman" w:hAnsi="Calibri"/>
                <w:color w:val="000000"/>
              </w:rPr>
            </w:pPr>
            <w:r>
              <w:rPr>
                <w:rFonts w:ascii="Calibri" w:eastAsia="Times New Roman" w:hAnsi="Calibri"/>
                <w:color w:val="000000"/>
              </w:rPr>
              <w:t>3</w:t>
            </w:r>
          </w:p>
        </w:tc>
        <w:tc>
          <w:tcPr>
            <w:tcW w:w="567" w:type="dxa"/>
            <w:shd w:val="clear" w:color="auto" w:fill="auto"/>
            <w:noWrap/>
            <w:vAlign w:val="bottom"/>
            <w:hideMark/>
          </w:tcPr>
          <w:p w14:paraId="5CC16367"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020F4F2C" w14:textId="77777777" w:rsidR="009365C6" w:rsidRDefault="009365C6">
            <w:pPr>
              <w:jc w:val="right"/>
              <w:rPr>
                <w:rFonts w:ascii="Calibri" w:eastAsia="Times New Roman" w:hAnsi="Calibri"/>
                <w:color w:val="000000"/>
              </w:rPr>
            </w:pPr>
            <w:r>
              <w:rPr>
                <w:rFonts w:ascii="Calibri" w:eastAsia="Times New Roman" w:hAnsi="Calibri"/>
                <w:color w:val="000000"/>
              </w:rPr>
              <w:t>38</w:t>
            </w:r>
          </w:p>
        </w:tc>
        <w:tc>
          <w:tcPr>
            <w:tcW w:w="567" w:type="dxa"/>
            <w:shd w:val="clear" w:color="auto" w:fill="E2EFD9" w:themeFill="accent6" w:themeFillTint="33"/>
            <w:noWrap/>
            <w:vAlign w:val="bottom"/>
            <w:hideMark/>
          </w:tcPr>
          <w:p w14:paraId="205CFBEA" w14:textId="77777777" w:rsidR="009365C6" w:rsidRPr="009365C6" w:rsidRDefault="009365C6">
            <w:pPr>
              <w:jc w:val="right"/>
              <w:rPr>
                <w:rFonts w:ascii="Calibri" w:eastAsia="Times New Roman" w:hAnsi="Calibri"/>
                <w:b/>
                <w:color w:val="000000"/>
              </w:rPr>
            </w:pPr>
            <w:r w:rsidRPr="009365C6">
              <w:rPr>
                <w:rFonts w:ascii="Calibri" w:eastAsia="Times New Roman" w:hAnsi="Calibri"/>
                <w:b/>
                <w:color w:val="000000"/>
              </w:rPr>
              <w:t>54</w:t>
            </w:r>
          </w:p>
        </w:tc>
        <w:tc>
          <w:tcPr>
            <w:tcW w:w="567" w:type="dxa"/>
            <w:shd w:val="clear" w:color="auto" w:fill="auto"/>
            <w:noWrap/>
            <w:vAlign w:val="bottom"/>
            <w:hideMark/>
          </w:tcPr>
          <w:p w14:paraId="2A390AF1" w14:textId="77777777" w:rsidR="009365C6" w:rsidRDefault="009365C6">
            <w:pPr>
              <w:jc w:val="right"/>
              <w:rPr>
                <w:rFonts w:ascii="Calibri" w:eastAsia="Times New Roman" w:hAnsi="Calibri"/>
                <w:color w:val="000000"/>
              </w:rPr>
            </w:pPr>
            <w:r>
              <w:rPr>
                <w:rFonts w:ascii="Calibri" w:eastAsia="Times New Roman" w:hAnsi="Calibri"/>
                <w:color w:val="000000"/>
              </w:rPr>
              <w:t>23</w:t>
            </w:r>
          </w:p>
        </w:tc>
        <w:tc>
          <w:tcPr>
            <w:tcW w:w="606" w:type="dxa"/>
            <w:shd w:val="clear" w:color="auto" w:fill="auto"/>
            <w:noWrap/>
            <w:vAlign w:val="bottom"/>
            <w:hideMark/>
          </w:tcPr>
          <w:p w14:paraId="69657C3E" w14:textId="77777777" w:rsidR="009365C6" w:rsidRDefault="009365C6">
            <w:pPr>
              <w:jc w:val="right"/>
              <w:rPr>
                <w:rFonts w:ascii="Calibri" w:eastAsia="Times New Roman" w:hAnsi="Calibri"/>
                <w:color w:val="000000"/>
              </w:rPr>
            </w:pPr>
            <w:r>
              <w:rPr>
                <w:rFonts w:ascii="Calibri" w:eastAsia="Times New Roman" w:hAnsi="Calibri"/>
                <w:color w:val="000000"/>
              </w:rPr>
              <w:t>95</w:t>
            </w:r>
          </w:p>
        </w:tc>
        <w:tc>
          <w:tcPr>
            <w:tcW w:w="466" w:type="dxa"/>
            <w:shd w:val="clear" w:color="auto" w:fill="E2EFD9" w:themeFill="accent6" w:themeFillTint="33"/>
            <w:noWrap/>
            <w:vAlign w:val="bottom"/>
            <w:hideMark/>
          </w:tcPr>
          <w:p w14:paraId="755C354E" w14:textId="77777777" w:rsidR="009365C6" w:rsidRPr="009365C6" w:rsidRDefault="009365C6">
            <w:pPr>
              <w:jc w:val="right"/>
              <w:rPr>
                <w:rFonts w:ascii="Calibri" w:eastAsia="Times New Roman" w:hAnsi="Calibri"/>
                <w:b/>
                <w:color w:val="000000"/>
              </w:rPr>
            </w:pPr>
            <w:r w:rsidRPr="009365C6">
              <w:rPr>
                <w:rFonts w:ascii="Calibri" w:eastAsia="Times New Roman" w:hAnsi="Calibri"/>
                <w:b/>
                <w:color w:val="000000"/>
              </w:rPr>
              <w:t>15</w:t>
            </w:r>
          </w:p>
        </w:tc>
        <w:tc>
          <w:tcPr>
            <w:tcW w:w="708" w:type="dxa"/>
            <w:shd w:val="clear" w:color="auto" w:fill="auto"/>
            <w:noWrap/>
            <w:vAlign w:val="bottom"/>
            <w:hideMark/>
          </w:tcPr>
          <w:p w14:paraId="6D75E8EB" w14:textId="77777777" w:rsidR="009365C6" w:rsidRDefault="009365C6">
            <w:pPr>
              <w:jc w:val="right"/>
              <w:rPr>
                <w:rFonts w:ascii="Calibri" w:eastAsia="Times New Roman" w:hAnsi="Calibri"/>
                <w:color w:val="000000"/>
              </w:rPr>
            </w:pPr>
            <w:r>
              <w:rPr>
                <w:rFonts w:ascii="Calibri" w:eastAsia="Times New Roman" w:hAnsi="Calibri"/>
                <w:color w:val="000000"/>
              </w:rPr>
              <w:t>15</w:t>
            </w:r>
          </w:p>
        </w:tc>
        <w:tc>
          <w:tcPr>
            <w:tcW w:w="460" w:type="dxa"/>
            <w:shd w:val="clear" w:color="auto" w:fill="auto"/>
            <w:noWrap/>
            <w:vAlign w:val="bottom"/>
            <w:hideMark/>
          </w:tcPr>
          <w:p w14:paraId="5F757BAD" w14:textId="77777777" w:rsidR="009365C6" w:rsidRDefault="009365C6">
            <w:pPr>
              <w:jc w:val="right"/>
              <w:rPr>
                <w:rFonts w:ascii="Calibri" w:eastAsia="Times New Roman" w:hAnsi="Calibri"/>
                <w:color w:val="000000"/>
              </w:rPr>
            </w:pPr>
            <w:r>
              <w:rPr>
                <w:rFonts w:ascii="Calibri" w:eastAsia="Times New Roman" w:hAnsi="Calibri"/>
                <w:color w:val="000000"/>
              </w:rPr>
              <w:t>2</w:t>
            </w:r>
          </w:p>
        </w:tc>
        <w:tc>
          <w:tcPr>
            <w:tcW w:w="1134" w:type="dxa"/>
            <w:shd w:val="clear" w:color="auto" w:fill="auto"/>
            <w:noWrap/>
            <w:vAlign w:val="bottom"/>
            <w:hideMark/>
          </w:tcPr>
          <w:p w14:paraId="391682E0" w14:textId="77777777" w:rsidR="009365C6" w:rsidRDefault="009365C6">
            <w:pPr>
              <w:jc w:val="right"/>
              <w:rPr>
                <w:rFonts w:ascii="Calibri" w:eastAsia="Times New Roman" w:hAnsi="Calibri"/>
                <w:color w:val="000000"/>
              </w:rPr>
            </w:pPr>
            <w:r>
              <w:rPr>
                <w:rFonts w:ascii="Calibri" w:eastAsia="Times New Roman" w:hAnsi="Calibri"/>
                <w:color w:val="000000"/>
              </w:rPr>
              <w:t>17</w:t>
            </w:r>
          </w:p>
        </w:tc>
      </w:tr>
      <w:tr w:rsidR="009365C6" w14:paraId="69A87D73" w14:textId="77777777" w:rsidTr="009365C6">
        <w:trPr>
          <w:trHeight w:val="320"/>
        </w:trPr>
        <w:tc>
          <w:tcPr>
            <w:tcW w:w="956" w:type="dxa"/>
            <w:vMerge/>
            <w:shd w:val="clear" w:color="auto" w:fill="auto"/>
            <w:noWrap/>
            <w:vAlign w:val="bottom"/>
            <w:hideMark/>
          </w:tcPr>
          <w:p w14:paraId="4C12B0D1" w14:textId="2307D933" w:rsidR="009365C6" w:rsidRPr="00900EDF" w:rsidRDefault="009365C6" w:rsidP="009365C6">
            <w:pPr>
              <w:rPr>
                <w:rFonts w:ascii="Calibri" w:eastAsia="Times New Roman" w:hAnsi="Calibri"/>
                <w:b/>
                <w:color w:val="000000"/>
              </w:rPr>
            </w:pPr>
          </w:p>
        </w:tc>
        <w:tc>
          <w:tcPr>
            <w:tcW w:w="2180" w:type="dxa"/>
            <w:shd w:val="clear" w:color="auto" w:fill="auto"/>
            <w:noWrap/>
            <w:vAlign w:val="bottom"/>
            <w:hideMark/>
          </w:tcPr>
          <w:p w14:paraId="04162BBA" w14:textId="54A2C4D9" w:rsidR="009365C6" w:rsidRDefault="009365C6" w:rsidP="00ED7B2F">
            <w:pPr>
              <w:rPr>
                <w:rFonts w:ascii="Calibri" w:eastAsia="Times New Roman" w:hAnsi="Calibri"/>
                <w:color w:val="000000"/>
              </w:rPr>
            </w:pPr>
            <w:r>
              <w:rPr>
                <w:rFonts w:ascii="Calibri" w:eastAsia="Times New Roman" w:hAnsi="Calibri"/>
                <w:color w:val="000000"/>
              </w:rPr>
              <w:t>MOFA</w:t>
            </w:r>
          </w:p>
        </w:tc>
        <w:tc>
          <w:tcPr>
            <w:tcW w:w="850" w:type="dxa"/>
            <w:shd w:val="clear" w:color="auto" w:fill="auto"/>
            <w:noWrap/>
            <w:vAlign w:val="bottom"/>
            <w:hideMark/>
          </w:tcPr>
          <w:p w14:paraId="61984454"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2982287A"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581" w:type="dxa"/>
            <w:shd w:val="clear" w:color="auto" w:fill="auto"/>
            <w:noWrap/>
            <w:vAlign w:val="bottom"/>
            <w:hideMark/>
          </w:tcPr>
          <w:p w14:paraId="0157A19F" w14:textId="77777777" w:rsidR="009365C6" w:rsidRDefault="009365C6">
            <w:pPr>
              <w:jc w:val="right"/>
              <w:rPr>
                <w:rFonts w:ascii="Calibri" w:eastAsia="Times New Roman" w:hAnsi="Calibri"/>
                <w:color w:val="000000"/>
              </w:rPr>
            </w:pPr>
            <w:r>
              <w:rPr>
                <w:rFonts w:ascii="Calibri" w:eastAsia="Times New Roman" w:hAnsi="Calibri"/>
                <w:color w:val="000000"/>
              </w:rPr>
              <w:t>4</w:t>
            </w:r>
          </w:p>
        </w:tc>
        <w:tc>
          <w:tcPr>
            <w:tcW w:w="567" w:type="dxa"/>
            <w:shd w:val="clear" w:color="auto" w:fill="auto"/>
            <w:noWrap/>
            <w:vAlign w:val="bottom"/>
            <w:hideMark/>
          </w:tcPr>
          <w:p w14:paraId="19E00750" w14:textId="77777777" w:rsidR="009365C6" w:rsidRDefault="009365C6">
            <w:pPr>
              <w:jc w:val="right"/>
              <w:rPr>
                <w:rFonts w:ascii="Calibri" w:eastAsia="Times New Roman" w:hAnsi="Calibri"/>
                <w:color w:val="000000"/>
              </w:rPr>
            </w:pPr>
            <w:r>
              <w:rPr>
                <w:rFonts w:ascii="Calibri" w:eastAsia="Times New Roman" w:hAnsi="Calibri"/>
                <w:color w:val="000000"/>
              </w:rPr>
              <w:t>25</w:t>
            </w:r>
          </w:p>
        </w:tc>
        <w:tc>
          <w:tcPr>
            <w:tcW w:w="567" w:type="dxa"/>
            <w:shd w:val="clear" w:color="auto" w:fill="auto"/>
            <w:noWrap/>
            <w:vAlign w:val="bottom"/>
            <w:hideMark/>
          </w:tcPr>
          <w:p w14:paraId="42854488"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606" w:type="dxa"/>
            <w:shd w:val="clear" w:color="auto" w:fill="auto"/>
            <w:noWrap/>
            <w:vAlign w:val="bottom"/>
            <w:hideMark/>
          </w:tcPr>
          <w:p w14:paraId="0DA2EACA" w14:textId="77777777" w:rsidR="009365C6" w:rsidRDefault="009365C6">
            <w:pPr>
              <w:jc w:val="right"/>
              <w:rPr>
                <w:rFonts w:ascii="Calibri" w:eastAsia="Times New Roman" w:hAnsi="Calibri"/>
                <w:color w:val="000000"/>
              </w:rPr>
            </w:pPr>
            <w:r>
              <w:rPr>
                <w:rFonts w:ascii="Calibri" w:eastAsia="Times New Roman" w:hAnsi="Calibri"/>
                <w:color w:val="000000"/>
              </w:rPr>
              <w:t>31</w:t>
            </w:r>
          </w:p>
        </w:tc>
        <w:tc>
          <w:tcPr>
            <w:tcW w:w="466" w:type="dxa"/>
            <w:shd w:val="clear" w:color="auto" w:fill="auto"/>
            <w:noWrap/>
            <w:vAlign w:val="bottom"/>
            <w:hideMark/>
          </w:tcPr>
          <w:p w14:paraId="3E160D37"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708" w:type="dxa"/>
            <w:shd w:val="clear" w:color="auto" w:fill="auto"/>
            <w:noWrap/>
            <w:vAlign w:val="bottom"/>
            <w:hideMark/>
          </w:tcPr>
          <w:p w14:paraId="6F05DBE8"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460" w:type="dxa"/>
            <w:shd w:val="clear" w:color="auto" w:fill="auto"/>
            <w:noWrap/>
            <w:vAlign w:val="bottom"/>
            <w:hideMark/>
          </w:tcPr>
          <w:p w14:paraId="4ED246D2"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1134" w:type="dxa"/>
            <w:shd w:val="clear" w:color="auto" w:fill="auto"/>
            <w:noWrap/>
            <w:vAlign w:val="bottom"/>
            <w:hideMark/>
          </w:tcPr>
          <w:p w14:paraId="73F3C3B9" w14:textId="77777777" w:rsidR="009365C6" w:rsidRDefault="009365C6">
            <w:pPr>
              <w:jc w:val="right"/>
              <w:rPr>
                <w:rFonts w:ascii="Calibri" w:eastAsia="Times New Roman" w:hAnsi="Calibri"/>
                <w:color w:val="000000"/>
              </w:rPr>
            </w:pPr>
            <w:r>
              <w:rPr>
                <w:rFonts w:ascii="Calibri" w:eastAsia="Times New Roman" w:hAnsi="Calibri"/>
                <w:color w:val="000000"/>
              </w:rPr>
              <w:t>0</w:t>
            </w:r>
          </w:p>
        </w:tc>
      </w:tr>
      <w:tr w:rsidR="009365C6" w14:paraId="6E9524A9" w14:textId="77777777" w:rsidTr="00256FE5">
        <w:trPr>
          <w:trHeight w:val="320"/>
        </w:trPr>
        <w:tc>
          <w:tcPr>
            <w:tcW w:w="956" w:type="dxa"/>
            <w:vMerge/>
            <w:tcBorders>
              <w:bottom w:val="single" w:sz="24" w:space="0" w:color="auto"/>
            </w:tcBorders>
            <w:shd w:val="clear" w:color="auto" w:fill="auto"/>
            <w:noWrap/>
            <w:vAlign w:val="bottom"/>
            <w:hideMark/>
          </w:tcPr>
          <w:p w14:paraId="7FE19EAF" w14:textId="582AAE9E" w:rsidR="009365C6" w:rsidRPr="00900EDF" w:rsidRDefault="009365C6">
            <w:pPr>
              <w:rPr>
                <w:rFonts w:ascii="Calibri" w:eastAsia="Times New Roman" w:hAnsi="Calibri"/>
                <w:b/>
                <w:color w:val="000000"/>
              </w:rPr>
            </w:pPr>
          </w:p>
        </w:tc>
        <w:tc>
          <w:tcPr>
            <w:tcW w:w="2180" w:type="dxa"/>
            <w:tcBorders>
              <w:bottom w:val="single" w:sz="24" w:space="0" w:color="auto"/>
            </w:tcBorders>
            <w:shd w:val="clear" w:color="auto" w:fill="auto"/>
            <w:noWrap/>
            <w:vAlign w:val="bottom"/>
            <w:hideMark/>
          </w:tcPr>
          <w:p w14:paraId="0D918DB9" w14:textId="0D1644C3" w:rsidR="009365C6" w:rsidRDefault="009365C6" w:rsidP="00ED7B2F">
            <w:pPr>
              <w:rPr>
                <w:rFonts w:ascii="Calibri" w:eastAsia="Times New Roman" w:hAnsi="Calibri"/>
                <w:color w:val="000000"/>
              </w:rPr>
            </w:pPr>
            <w:proofErr w:type="spellStart"/>
            <w:r>
              <w:rPr>
                <w:rFonts w:ascii="Calibri" w:eastAsia="Times New Roman" w:hAnsi="Calibri"/>
                <w:color w:val="000000"/>
              </w:rPr>
              <w:t>sGCCA</w:t>
            </w:r>
            <w:proofErr w:type="spellEnd"/>
            <w:r w:rsidR="00301CA8">
              <w:rPr>
                <w:rFonts w:ascii="Calibri" w:eastAsia="Times New Roman" w:hAnsi="Calibri"/>
                <w:color w:val="000000"/>
              </w:rPr>
              <w:t xml:space="preserve"> </w:t>
            </w:r>
          </w:p>
        </w:tc>
        <w:tc>
          <w:tcPr>
            <w:tcW w:w="850" w:type="dxa"/>
            <w:tcBorders>
              <w:bottom w:val="single" w:sz="24" w:space="0" w:color="auto"/>
            </w:tcBorders>
            <w:shd w:val="clear" w:color="auto" w:fill="auto"/>
            <w:noWrap/>
            <w:vAlign w:val="bottom"/>
            <w:hideMark/>
          </w:tcPr>
          <w:p w14:paraId="23F6A649"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tcBorders>
              <w:bottom w:val="single" w:sz="24" w:space="0" w:color="auto"/>
            </w:tcBorders>
            <w:shd w:val="clear" w:color="auto" w:fill="auto"/>
            <w:noWrap/>
            <w:vAlign w:val="bottom"/>
            <w:hideMark/>
          </w:tcPr>
          <w:p w14:paraId="4855FB36"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581" w:type="dxa"/>
            <w:tcBorders>
              <w:bottom w:val="single" w:sz="24" w:space="0" w:color="auto"/>
            </w:tcBorders>
            <w:shd w:val="clear" w:color="auto" w:fill="auto"/>
            <w:noWrap/>
            <w:vAlign w:val="bottom"/>
            <w:hideMark/>
          </w:tcPr>
          <w:p w14:paraId="25932567" w14:textId="77777777" w:rsidR="009365C6" w:rsidRDefault="009365C6">
            <w:pPr>
              <w:jc w:val="right"/>
              <w:rPr>
                <w:rFonts w:ascii="Calibri" w:eastAsia="Times New Roman" w:hAnsi="Calibri"/>
                <w:color w:val="000000"/>
              </w:rPr>
            </w:pPr>
            <w:r>
              <w:rPr>
                <w:rFonts w:ascii="Calibri" w:eastAsia="Times New Roman" w:hAnsi="Calibri"/>
                <w:color w:val="000000"/>
              </w:rPr>
              <w:t>4</w:t>
            </w:r>
          </w:p>
        </w:tc>
        <w:tc>
          <w:tcPr>
            <w:tcW w:w="567" w:type="dxa"/>
            <w:tcBorders>
              <w:bottom w:val="single" w:sz="24" w:space="0" w:color="auto"/>
            </w:tcBorders>
            <w:shd w:val="clear" w:color="auto" w:fill="auto"/>
            <w:noWrap/>
            <w:vAlign w:val="bottom"/>
            <w:hideMark/>
          </w:tcPr>
          <w:p w14:paraId="190EB1A5" w14:textId="77777777" w:rsidR="009365C6" w:rsidRDefault="009365C6">
            <w:pPr>
              <w:jc w:val="right"/>
              <w:rPr>
                <w:rFonts w:ascii="Calibri" w:eastAsia="Times New Roman" w:hAnsi="Calibri"/>
                <w:color w:val="000000"/>
              </w:rPr>
            </w:pPr>
            <w:r>
              <w:rPr>
                <w:rFonts w:ascii="Calibri" w:eastAsia="Times New Roman" w:hAnsi="Calibri"/>
                <w:color w:val="000000"/>
              </w:rPr>
              <w:t>13</w:t>
            </w:r>
          </w:p>
        </w:tc>
        <w:tc>
          <w:tcPr>
            <w:tcW w:w="567" w:type="dxa"/>
            <w:tcBorders>
              <w:bottom w:val="single" w:sz="24" w:space="0" w:color="auto"/>
            </w:tcBorders>
            <w:shd w:val="clear" w:color="auto" w:fill="auto"/>
            <w:noWrap/>
            <w:vAlign w:val="bottom"/>
            <w:hideMark/>
          </w:tcPr>
          <w:p w14:paraId="63C1B685"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606" w:type="dxa"/>
            <w:tcBorders>
              <w:bottom w:val="single" w:sz="24" w:space="0" w:color="auto"/>
            </w:tcBorders>
            <w:shd w:val="clear" w:color="auto" w:fill="auto"/>
            <w:noWrap/>
            <w:vAlign w:val="bottom"/>
            <w:hideMark/>
          </w:tcPr>
          <w:p w14:paraId="1983F345" w14:textId="77777777" w:rsidR="009365C6" w:rsidRDefault="009365C6">
            <w:pPr>
              <w:jc w:val="right"/>
              <w:rPr>
                <w:rFonts w:ascii="Calibri" w:eastAsia="Times New Roman" w:hAnsi="Calibri"/>
                <w:color w:val="000000"/>
              </w:rPr>
            </w:pPr>
            <w:r>
              <w:rPr>
                <w:rFonts w:ascii="Calibri" w:eastAsia="Times New Roman" w:hAnsi="Calibri"/>
                <w:color w:val="000000"/>
              </w:rPr>
              <w:t>49</w:t>
            </w:r>
          </w:p>
        </w:tc>
        <w:tc>
          <w:tcPr>
            <w:tcW w:w="466" w:type="dxa"/>
            <w:tcBorders>
              <w:bottom w:val="single" w:sz="24" w:space="0" w:color="auto"/>
            </w:tcBorders>
            <w:shd w:val="clear" w:color="auto" w:fill="auto"/>
            <w:noWrap/>
            <w:vAlign w:val="bottom"/>
            <w:hideMark/>
          </w:tcPr>
          <w:p w14:paraId="76186791" w14:textId="77777777" w:rsidR="009365C6" w:rsidRDefault="009365C6">
            <w:pPr>
              <w:jc w:val="right"/>
              <w:rPr>
                <w:rFonts w:ascii="Calibri" w:eastAsia="Times New Roman" w:hAnsi="Calibri"/>
                <w:color w:val="000000"/>
              </w:rPr>
            </w:pPr>
            <w:r>
              <w:rPr>
                <w:rFonts w:ascii="Calibri" w:eastAsia="Times New Roman" w:hAnsi="Calibri"/>
                <w:color w:val="000000"/>
              </w:rPr>
              <w:t>7</w:t>
            </w:r>
          </w:p>
        </w:tc>
        <w:tc>
          <w:tcPr>
            <w:tcW w:w="708" w:type="dxa"/>
            <w:tcBorders>
              <w:bottom w:val="single" w:sz="24" w:space="0" w:color="auto"/>
            </w:tcBorders>
            <w:shd w:val="clear" w:color="auto" w:fill="auto"/>
            <w:noWrap/>
            <w:vAlign w:val="bottom"/>
            <w:hideMark/>
          </w:tcPr>
          <w:p w14:paraId="214A2D26"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460" w:type="dxa"/>
            <w:tcBorders>
              <w:bottom w:val="single" w:sz="24" w:space="0" w:color="auto"/>
            </w:tcBorders>
            <w:shd w:val="clear" w:color="auto" w:fill="auto"/>
            <w:noWrap/>
            <w:vAlign w:val="bottom"/>
            <w:hideMark/>
          </w:tcPr>
          <w:p w14:paraId="35B2CDDE"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1134" w:type="dxa"/>
            <w:tcBorders>
              <w:bottom w:val="single" w:sz="24" w:space="0" w:color="auto"/>
            </w:tcBorders>
            <w:shd w:val="clear" w:color="auto" w:fill="auto"/>
            <w:noWrap/>
            <w:vAlign w:val="bottom"/>
            <w:hideMark/>
          </w:tcPr>
          <w:p w14:paraId="279086EE" w14:textId="77777777" w:rsidR="009365C6" w:rsidRDefault="009365C6">
            <w:pPr>
              <w:jc w:val="right"/>
              <w:rPr>
                <w:rFonts w:ascii="Calibri" w:eastAsia="Times New Roman" w:hAnsi="Calibri"/>
                <w:color w:val="000000"/>
              </w:rPr>
            </w:pPr>
            <w:r>
              <w:rPr>
                <w:rFonts w:ascii="Calibri" w:eastAsia="Times New Roman" w:hAnsi="Calibri"/>
                <w:color w:val="000000"/>
              </w:rPr>
              <w:t>0</w:t>
            </w:r>
          </w:p>
        </w:tc>
      </w:tr>
      <w:tr w:rsidR="009365C6" w14:paraId="3A225652" w14:textId="77777777" w:rsidTr="00D3738F">
        <w:trPr>
          <w:trHeight w:val="320"/>
        </w:trPr>
        <w:tc>
          <w:tcPr>
            <w:tcW w:w="956" w:type="dxa"/>
            <w:vMerge w:val="restart"/>
            <w:tcBorders>
              <w:top w:val="single" w:sz="24" w:space="0" w:color="auto"/>
            </w:tcBorders>
            <w:shd w:val="clear" w:color="auto" w:fill="auto"/>
            <w:noWrap/>
            <w:vAlign w:val="bottom"/>
            <w:hideMark/>
          </w:tcPr>
          <w:p w14:paraId="4B0793BA" w14:textId="4AD26C9D" w:rsidR="009365C6" w:rsidRPr="00900EDF" w:rsidRDefault="009365C6" w:rsidP="009365C6">
            <w:pPr>
              <w:rPr>
                <w:rFonts w:ascii="Calibri" w:eastAsia="Times New Roman" w:hAnsi="Calibri"/>
                <w:b/>
                <w:color w:val="000000"/>
              </w:rPr>
            </w:pPr>
            <w:r w:rsidRPr="00900EDF">
              <w:rPr>
                <w:rFonts w:ascii="Calibri" w:eastAsia="Times New Roman" w:hAnsi="Calibri"/>
                <w:b/>
                <w:color w:val="000000"/>
              </w:rPr>
              <w:t>Lung</w:t>
            </w:r>
          </w:p>
          <w:p w14:paraId="135659E5" w14:textId="77777777" w:rsidR="009365C6" w:rsidRPr="00900EDF" w:rsidRDefault="009365C6" w:rsidP="009365C6">
            <w:pPr>
              <w:rPr>
                <w:rFonts w:ascii="Calibri" w:eastAsia="Times New Roman" w:hAnsi="Calibri"/>
                <w:b/>
                <w:color w:val="000000"/>
              </w:rPr>
            </w:pPr>
          </w:p>
          <w:p w14:paraId="5FC460B3" w14:textId="77777777" w:rsidR="009365C6" w:rsidRPr="00900EDF" w:rsidRDefault="009365C6" w:rsidP="009365C6">
            <w:pPr>
              <w:rPr>
                <w:rFonts w:ascii="Calibri" w:eastAsia="Times New Roman" w:hAnsi="Calibri"/>
                <w:b/>
                <w:color w:val="000000"/>
              </w:rPr>
            </w:pPr>
          </w:p>
          <w:p w14:paraId="416AC2D1" w14:textId="77777777" w:rsidR="009365C6" w:rsidRPr="00900EDF" w:rsidRDefault="009365C6" w:rsidP="009365C6">
            <w:pPr>
              <w:rPr>
                <w:rFonts w:ascii="Calibri" w:eastAsia="Times New Roman" w:hAnsi="Calibri"/>
                <w:b/>
                <w:color w:val="000000"/>
              </w:rPr>
            </w:pPr>
          </w:p>
          <w:p w14:paraId="47762162" w14:textId="77777777" w:rsidR="009365C6" w:rsidRPr="00900EDF" w:rsidRDefault="009365C6" w:rsidP="009365C6">
            <w:pPr>
              <w:rPr>
                <w:rFonts w:ascii="Calibri" w:eastAsia="Times New Roman" w:hAnsi="Calibri"/>
                <w:b/>
                <w:color w:val="000000"/>
              </w:rPr>
            </w:pPr>
          </w:p>
          <w:p w14:paraId="6AAC5D2E" w14:textId="3FFF1744" w:rsidR="009365C6" w:rsidRPr="00900EDF" w:rsidRDefault="009365C6" w:rsidP="009365C6">
            <w:pPr>
              <w:rPr>
                <w:rFonts w:ascii="Calibri" w:eastAsia="Times New Roman" w:hAnsi="Calibri"/>
                <w:b/>
                <w:color w:val="000000"/>
              </w:rPr>
            </w:pPr>
          </w:p>
        </w:tc>
        <w:tc>
          <w:tcPr>
            <w:tcW w:w="2180" w:type="dxa"/>
            <w:tcBorders>
              <w:top w:val="single" w:sz="24" w:space="0" w:color="auto"/>
            </w:tcBorders>
            <w:shd w:val="clear" w:color="auto" w:fill="auto"/>
            <w:noWrap/>
            <w:vAlign w:val="bottom"/>
            <w:hideMark/>
          </w:tcPr>
          <w:p w14:paraId="717F9C3A" w14:textId="0CCC2D8D" w:rsidR="009365C6" w:rsidRDefault="009365C6" w:rsidP="00ED7B2F">
            <w:pPr>
              <w:rPr>
                <w:rFonts w:ascii="Calibri" w:eastAsia="Times New Roman" w:hAnsi="Calibri"/>
                <w:color w:val="000000"/>
              </w:rPr>
            </w:pPr>
            <w:r>
              <w:rPr>
                <w:rFonts w:ascii="Calibri" w:eastAsia="Times New Roman" w:hAnsi="Calibri"/>
                <w:color w:val="000000"/>
              </w:rPr>
              <w:t>Concatenation</w:t>
            </w:r>
            <w:r w:rsidR="003621E5">
              <w:rPr>
                <w:rFonts w:ascii="Calibri" w:eastAsia="Times New Roman" w:hAnsi="Calibri"/>
                <w:color w:val="000000"/>
              </w:rPr>
              <w:t xml:space="preserve"> </w:t>
            </w:r>
          </w:p>
        </w:tc>
        <w:tc>
          <w:tcPr>
            <w:tcW w:w="850" w:type="dxa"/>
            <w:tcBorders>
              <w:top w:val="single" w:sz="24" w:space="0" w:color="auto"/>
            </w:tcBorders>
            <w:shd w:val="clear" w:color="auto" w:fill="auto"/>
            <w:noWrap/>
            <w:vAlign w:val="bottom"/>
            <w:hideMark/>
          </w:tcPr>
          <w:p w14:paraId="47995A33"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tcBorders>
              <w:top w:val="single" w:sz="24" w:space="0" w:color="auto"/>
            </w:tcBorders>
            <w:shd w:val="clear" w:color="auto" w:fill="auto"/>
            <w:noWrap/>
            <w:vAlign w:val="bottom"/>
            <w:hideMark/>
          </w:tcPr>
          <w:p w14:paraId="61263D8D"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581" w:type="dxa"/>
            <w:tcBorders>
              <w:top w:val="single" w:sz="24" w:space="0" w:color="auto"/>
            </w:tcBorders>
            <w:shd w:val="clear" w:color="auto" w:fill="auto"/>
            <w:noWrap/>
            <w:vAlign w:val="bottom"/>
            <w:hideMark/>
          </w:tcPr>
          <w:p w14:paraId="13144110" w14:textId="77777777" w:rsidR="009365C6" w:rsidRDefault="009365C6">
            <w:pPr>
              <w:jc w:val="right"/>
              <w:rPr>
                <w:rFonts w:ascii="Calibri" w:eastAsia="Times New Roman" w:hAnsi="Calibri"/>
                <w:color w:val="000000"/>
              </w:rPr>
            </w:pPr>
            <w:r>
              <w:rPr>
                <w:rFonts w:ascii="Calibri" w:eastAsia="Times New Roman" w:hAnsi="Calibri"/>
                <w:color w:val="000000"/>
              </w:rPr>
              <w:t>2</w:t>
            </w:r>
          </w:p>
        </w:tc>
        <w:tc>
          <w:tcPr>
            <w:tcW w:w="567" w:type="dxa"/>
            <w:tcBorders>
              <w:top w:val="single" w:sz="24" w:space="0" w:color="auto"/>
              <w:bottom w:val="single" w:sz="4" w:space="0" w:color="auto"/>
            </w:tcBorders>
            <w:shd w:val="clear" w:color="auto" w:fill="auto"/>
            <w:noWrap/>
            <w:vAlign w:val="bottom"/>
            <w:hideMark/>
          </w:tcPr>
          <w:p w14:paraId="0B10B970" w14:textId="77777777" w:rsidR="009365C6" w:rsidRDefault="009365C6">
            <w:pPr>
              <w:jc w:val="right"/>
              <w:rPr>
                <w:rFonts w:ascii="Calibri" w:eastAsia="Times New Roman" w:hAnsi="Calibri"/>
                <w:color w:val="000000"/>
              </w:rPr>
            </w:pPr>
            <w:r>
              <w:rPr>
                <w:rFonts w:ascii="Calibri" w:eastAsia="Times New Roman" w:hAnsi="Calibri"/>
                <w:color w:val="000000"/>
              </w:rPr>
              <w:t>12</w:t>
            </w:r>
          </w:p>
        </w:tc>
        <w:tc>
          <w:tcPr>
            <w:tcW w:w="567" w:type="dxa"/>
            <w:tcBorders>
              <w:top w:val="single" w:sz="24" w:space="0" w:color="auto"/>
            </w:tcBorders>
            <w:shd w:val="clear" w:color="auto" w:fill="auto"/>
            <w:noWrap/>
            <w:vAlign w:val="bottom"/>
            <w:hideMark/>
          </w:tcPr>
          <w:p w14:paraId="1BA6C120"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606" w:type="dxa"/>
            <w:tcBorders>
              <w:top w:val="single" w:sz="24" w:space="0" w:color="auto"/>
            </w:tcBorders>
            <w:shd w:val="clear" w:color="auto" w:fill="auto"/>
            <w:noWrap/>
            <w:vAlign w:val="bottom"/>
            <w:hideMark/>
          </w:tcPr>
          <w:p w14:paraId="674BAE62"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466" w:type="dxa"/>
            <w:tcBorders>
              <w:top w:val="single" w:sz="24" w:space="0" w:color="auto"/>
            </w:tcBorders>
            <w:shd w:val="clear" w:color="auto" w:fill="auto"/>
            <w:noWrap/>
            <w:vAlign w:val="bottom"/>
            <w:hideMark/>
          </w:tcPr>
          <w:p w14:paraId="5D6DC38F" w14:textId="77777777" w:rsidR="009365C6" w:rsidRDefault="009365C6">
            <w:pPr>
              <w:jc w:val="right"/>
              <w:rPr>
                <w:rFonts w:ascii="Calibri" w:eastAsia="Times New Roman" w:hAnsi="Calibri"/>
                <w:color w:val="000000"/>
              </w:rPr>
            </w:pPr>
            <w:r>
              <w:rPr>
                <w:rFonts w:ascii="Calibri" w:eastAsia="Times New Roman" w:hAnsi="Calibri"/>
                <w:color w:val="000000"/>
              </w:rPr>
              <w:t>2</w:t>
            </w:r>
          </w:p>
        </w:tc>
        <w:tc>
          <w:tcPr>
            <w:tcW w:w="708" w:type="dxa"/>
            <w:tcBorders>
              <w:top w:val="single" w:sz="24" w:space="0" w:color="auto"/>
            </w:tcBorders>
            <w:shd w:val="clear" w:color="auto" w:fill="auto"/>
            <w:noWrap/>
            <w:vAlign w:val="bottom"/>
            <w:hideMark/>
          </w:tcPr>
          <w:p w14:paraId="56F43C9C" w14:textId="77777777" w:rsidR="009365C6" w:rsidRDefault="009365C6">
            <w:pPr>
              <w:jc w:val="right"/>
              <w:rPr>
                <w:rFonts w:ascii="Calibri" w:eastAsia="Times New Roman" w:hAnsi="Calibri"/>
                <w:color w:val="000000"/>
              </w:rPr>
            </w:pPr>
            <w:r>
              <w:rPr>
                <w:rFonts w:ascii="Calibri" w:eastAsia="Times New Roman" w:hAnsi="Calibri"/>
                <w:color w:val="000000"/>
              </w:rPr>
              <w:t>10</w:t>
            </w:r>
          </w:p>
        </w:tc>
        <w:tc>
          <w:tcPr>
            <w:tcW w:w="460" w:type="dxa"/>
            <w:tcBorders>
              <w:top w:val="single" w:sz="24" w:space="0" w:color="auto"/>
            </w:tcBorders>
            <w:shd w:val="clear" w:color="auto" w:fill="auto"/>
            <w:noWrap/>
            <w:vAlign w:val="bottom"/>
            <w:hideMark/>
          </w:tcPr>
          <w:p w14:paraId="72C60995"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1134" w:type="dxa"/>
            <w:tcBorders>
              <w:top w:val="single" w:sz="24" w:space="0" w:color="auto"/>
              <w:bottom w:val="single" w:sz="4" w:space="0" w:color="auto"/>
            </w:tcBorders>
            <w:shd w:val="clear" w:color="auto" w:fill="auto"/>
            <w:noWrap/>
            <w:vAlign w:val="bottom"/>
            <w:hideMark/>
          </w:tcPr>
          <w:p w14:paraId="326A7BF6" w14:textId="77777777" w:rsidR="009365C6" w:rsidRDefault="009365C6">
            <w:pPr>
              <w:jc w:val="right"/>
              <w:rPr>
                <w:rFonts w:ascii="Calibri" w:eastAsia="Times New Roman" w:hAnsi="Calibri"/>
                <w:color w:val="000000"/>
              </w:rPr>
            </w:pPr>
            <w:r>
              <w:rPr>
                <w:rFonts w:ascii="Calibri" w:eastAsia="Times New Roman" w:hAnsi="Calibri"/>
                <w:color w:val="000000"/>
              </w:rPr>
              <w:t>0</w:t>
            </w:r>
          </w:p>
        </w:tc>
      </w:tr>
      <w:tr w:rsidR="009365C6" w14:paraId="23301690" w14:textId="77777777" w:rsidTr="00D3738F">
        <w:trPr>
          <w:trHeight w:val="320"/>
        </w:trPr>
        <w:tc>
          <w:tcPr>
            <w:tcW w:w="956" w:type="dxa"/>
            <w:vMerge/>
            <w:shd w:val="clear" w:color="auto" w:fill="auto"/>
            <w:noWrap/>
            <w:vAlign w:val="bottom"/>
            <w:hideMark/>
          </w:tcPr>
          <w:p w14:paraId="52566C58" w14:textId="22986280" w:rsidR="009365C6" w:rsidRDefault="009365C6" w:rsidP="009365C6">
            <w:pPr>
              <w:rPr>
                <w:rFonts w:ascii="Calibri" w:eastAsia="Times New Roman" w:hAnsi="Calibri"/>
                <w:color w:val="000000"/>
              </w:rPr>
            </w:pPr>
          </w:p>
        </w:tc>
        <w:tc>
          <w:tcPr>
            <w:tcW w:w="2180" w:type="dxa"/>
            <w:shd w:val="clear" w:color="auto" w:fill="auto"/>
            <w:noWrap/>
            <w:vAlign w:val="bottom"/>
            <w:hideMark/>
          </w:tcPr>
          <w:p w14:paraId="58873CAA" w14:textId="49AA4E8D" w:rsidR="009365C6" w:rsidRDefault="009365C6" w:rsidP="00ED7B2F">
            <w:pPr>
              <w:rPr>
                <w:rFonts w:ascii="Calibri" w:eastAsia="Times New Roman" w:hAnsi="Calibri"/>
                <w:color w:val="000000"/>
              </w:rPr>
            </w:pPr>
            <w:proofErr w:type="spellStart"/>
            <w:r>
              <w:rPr>
                <w:rFonts w:ascii="Calibri" w:eastAsia="Times New Roman" w:hAnsi="Calibri"/>
                <w:color w:val="000000"/>
              </w:rPr>
              <w:t>DIABLO_full</w:t>
            </w:r>
            <w:proofErr w:type="spellEnd"/>
            <w:r w:rsidR="003621E5">
              <w:rPr>
                <w:rFonts w:ascii="Calibri" w:eastAsia="Times New Roman" w:hAnsi="Calibri"/>
                <w:color w:val="000000"/>
              </w:rPr>
              <w:t xml:space="preserve"> </w:t>
            </w:r>
          </w:p>
        </w:tc>
        <w:tc>
          <w:tcPr>
            <w:tcW w:w="850" w:type="dxa"/>
            <w:tcBorders>
              <w:bottom w:val="single" w:sz="4" w:space="0" w:color="auto"/>
            </w:tcBorders>
            <w:shd w:val="clear" w:color="auto" w:fill="auto"/>
            <w:noWrap/>
            <w:vAlign w:val="bottom"/>
            <w:hideMark/>
          </w:tcPr>
          <w:p w14:paraId="572F37A6"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4976B8BD"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auto"/>
            <w:noWrap/>
            <w:vAlign w:val="bottom"/>
            <w:hideMark/>
          </w:tcPr>
          <w:p w14:paraId="6A9A17E7"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E2EFD9" w:themeFill="accent6" w:themeFillTint="33"/>
            <w:noWrap/>
            <w:vAlign w:val="bottom"/>
            <w:hideMark/>
          </w:tcPr>
          <w:p w14:paraId="3493F2AD" w14:textId="77777777" w:rsidR="009365C6" w:rsidRPr="003621E5" w:rsidRDefault="009365C6">
            <w:pPr>
              <w:jc w:val="right"/>
              <w:rPr>
                <w:rFonts w:ascii="Calibri" w:eastAsia="Times New Roman" w:hAnsi="Calibri"/>
                <w:b/>
                <w:color w:val="000000"/>
              </w:rPr>
            </w:pPr>
            <w:r w:rsidRPr="003621E5">
              <w:rPr>
                <w:rFonts w:ascii="Calibri" w:eastAsia="Times New Roman" w:hAnsi="Calibri"/>
                <w:b/>
                <w:color w:val="000000"/>
              </w:rPr>
              <w:t>37</w:t>
            </w:r>
          </w:p>
        </w:tc>
        <w:tc>
          <w:tcPr>
            <w:tcW w:w="567" w:type="dxa"/>
            <w:shd w:val="clear" w:color="auto" w:fill="auto"/>
            <w:noWrap/>
            <w:vAlign w:val="bottom"/>
            <w:hideMark/>
          </w:tcPr>
          <w:p w14:paraId="2AD1B70F"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606" w:type="dxa"/>
            <w:shd w:val="clear" w:color="auto" w:fill="auto"/>
            <w:noWrap/>
            <w:vAlign w:val="bottom"/>
            <w:hideMark/>
          </w:tcPr>
          <w:p w14:paraId="4A68769E" w14:textId="77777777" w:rsidR="009365C6" w:rsidRDefault="009365C6">
            <w:pPr>
              <w:jc w:val="right"/>
              <w:rPr>
                <w:rFonts w:ascii="Calibri" w:eastAsia="Times New Roman" w:hAnsi="Calibri"/>
                <w:color w:val="000000"/>
              </w:rPr>
            </w:pPr>
            <w:r>
              <w:rPr>
                <w:rFonts w:ascii="Calibri" w:eastAsia="Times New Roman" w:hAnsi="Calibri"/>
                <w:color w:val="000000"/>
              </w:rPr>
              <w:t>7</w:t>
            </w:r>
          </w:p>
        </w:tc>
        <w:tc>
          <w:tcPr>
            <w:tcW w:w="466" w:type="dxa"/>
            <w:shd w:val="clear" w:color="auto" w:fill="auto"/>
            <w:noWrap/>
            <w:vAlign w:val="bottom"/>
            <w:hideMark/>
          </w:tcPr>
          <w:p w14:paraId="249B5FC5" w14:textId="77777777" w:rsidR="009365C6" w:rsidRDefault="009365C6">
            <w:pPr>
              <w:jc w:val="right"/>
              <w:rPr>
                <w:rFonts w:ascii="Calibri" w:eastAsia="Times New Roman" w:hAnsi="Calibri"/>
                <w:color w:val="000000"/>
              </w:rPr>
            </w:pPr>
            <w:r>
              <w:rPr>
                <w:rFonts w:ascii="Calibri" w:eastAsia="Times New Roman" w:hAnsi="Calibri"/>
                <w:color w:val="000000"/>
              </w:rPr>
              <w:t>5</w:t>
            </w:r>
          </w:p>
        </w:tc>
        <w:tc>
          <w:tcPr>
            <w:tcW w:w="708" w:type="dxa"/>
            <w:shd w:val="clear" w:color="auto" w:fill="auto"/>
            <w:noWrap/>
            <w:vAlign w:val="bottom"/>
            <w:hideMark/>
          </w:tcPr>
          <w:p w14:paraId="77B5D045" w14:textId="77777777" w:rsidR="009365C6" w:rsidRDefault="009365C6">
            <w:pPr>
              <w:jc w:val="right"/>
              <w:rPr>
                <w:rFonts w:ascii="Calibri" w:eastAsia="Times New Roman" w:hAnsi="Calibri"/>
                <w:color w:val="000000"/>
              </w:rPr>
            </w:pPr>
            <w:r>
              <w:rPr>
                <w:rFonts w:ascii="Calibri" w:eastAsia="Times New Roman" w:hAnsi="Calibri"/>
                <w:color w:val="000000"/>
              </w:rPr>
              <w:t>4</w:t>
            </w:r>
          </w:p>
        </w:tc>
        <w:tc>
          <w:tcPr>
            <w:tcW w:w="460" w:type="dxa"/>
            <w:shd w:val="clear" w:color="auto" w:fill="auto"/>
            <w:noWrap/>
            <w:vAlign w:val="bottom"/>
            <w:hideMark/>
          </w:tcPr>
          <w:p w14:paraId="1503E0C1"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1134" w:type="dxa"/>
            <w:shd w:val="clear" w:color="auto" w:fill="E2EFD9" w:themeFill="accent6" w:themeFillTint="33"/>
            <w:noWrap/>
            <w:vAlign w:val="bottom"/>
            <w:hideMark/>
          </w:tcPr>
          <w:p w14:paraId="50D1FEFD" w14:textId="77777777" w:rsidR="009365C6" w:rsidRPr="003621E5" w:rsidRDefault="009365C6">
            <w:pPr>
              <w:jc w:val="right"/>
              <w:rPr>
                <w:rFonts w:ascii="Calibri" w:eastAsia="Times New Roman" w:hAnsi="Calibri"/>
                <w:b/>
                <w:color w:val="000000"/>
              </w:rPr>
            </w:pPr>
            <w:r w:rsidRPr="003621E5">
              <w:rPr>
                <w:rFonts w:ascii="Calibri" w:eastAsia="Times New Roman" w:hAnsi="Calibri"/>
                <w:b/>
                <w:color w:val="000000"/>
              </w:rPr>
              <w:t>16</w:t>
            </w:r>
          </w:p>
        </w:tc>
      </w:tr>
      <w:tr w:rsidR="009365C6" w14:paraId="347ED69C" w14:textId="77777777" w:rsidTr="00D3738F">
        <w:trPr>
          <w:trHeight w:val="320"/>
        </w:trPr>
        <w:tc>
          <w:tcPr>
            <w:tcW w:w="956" w:type="dxa"/>
            <w:vMerge/>
            <w:shd w:val="clear" w:color="auto" w:fill="auto"/>
            <w:noWrap/>
            <w:vAlign w:val="bottom"/>
            <w:hideMark/>
          </w:tcPr>
          <w:p w14:paraId="06DE6650" w14:textId="777E3C2A" w:rsidR="009365C6" w:rsidRDefault="009365C6" w:rsidP="009365C6">
            <w:pPr>
              <w:rPr>
                <w:rFonts w:ascii="Calibri" w:eastAsia="Times New Roman" w:hAnsi="Calibri"/>
                <w:color w:val="000000"/>
              </w:rPr>
            </w:pPr>
          </w:p>
        </w:tc>
        <w:tc>
          <w:tcPr>
            <w:tcW w:w="2180" w:type="dxa"/>
            <w:shd w:val="clear" w:color="auto" w:fill="auto"/>
            <w:noWrap/>
            <w:vAlign w:val="bottom"/>
            <w:hideMark/>
          </w:tcPr>
          <w:p w14:paraId="1D07AFEE" w14:textId="5D5EF4B8" w:rsidR="009365C6" w:rsidRDefault="009365C6" w:rsidP="00ED7B2F">
            <w:pPr>
              <w:rPr>
                <w:rFonts w:ascii="Calibri" w:eastAsia="Times New Roman" w:hAnsi="Calibri"/>
                <w:color w:val="000000"/>
              </w:rPr>
            </w:pPr>
            <w:proofErr w:type="spellStart"/>
            <w:r>
              <w:rPr>
                <w:rFonts w:ascii="Calibri" w:eastAsia="Times New Roman" w:hAnsi="Calibri"/>
                <w:color w:val="000000"/>
              </w:rPr>
              <w:t>DIABLO_null</w:t>
            </w:r>
            <w:proofErr w:type="spellEnd"/>
            <w:r w:rsidR="003621E5">
              <w:rPr>
                <w:rFonts w:ascii="Calibri" w:eastAsia="Times New Roman" w:hAnsi="Calibri"/>
                <w:color w:val="000000"/>
              </w:rPr>
              <w:t xml:space="preserve"> </w:t>
            </w:r>
          </w:p>
        </w:tc>
        <w:tc>
          <w:tcPr>
            <w:tcW w:w="850" w:type="dxa"/>
            <w:shd w:val="clear" w:color="auto" w:fill="E2EFD9" w:themeFill="accent6" w:themeFillTint="33"/>
            <w:noWrap/>
            <w:vAlign w:val="bottom"/>
            <w:hideMark/>
          </w:tcPr>
          <w:p w14:paraId="4AF4FF06" w14:textId="77777777" w:rsidR="009365C6" w:rsidRPr="003621E5" w:rsidRDefault="009365C6">
            <w:pPr>
              <w:jc w:val="right"/>
              <w:rPr>
                <w:rFonts w:ascii="Calibri" w:eastAsia="Times New Roman" w:hAnsi="Calibri"/>
                <w:b/>
                <w:color w:val="000000"/>
              </w:rPr>
            </w:pPr>
            <w:r w:rsidRPr="003621E5">
              <w:rPr>
                <w:rFonts w:ascii="Calibri" w:eastAsia="Times New Roman" w:hAnsi="Calibri"/>
                <w:b/>
                <w:color w:val="000000"/>
              </w:rPr>
              <w:t>1</w:t>
            </w:r>
          </w:p>
        </w:tc>
        <w:tc>
          <w:tcPr>
            <w:tcW w:w="567" w:type="dxa"/>
            <w:shd w:val="clear" w:color="auto" w:fill="auto"/>
            <w:noWrap/>
            <w:vAlign w:val="bottom"/>
            <w:hideMark/>
          </w:tcPr>
          <w:p w14:paraId="33E8608C"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581" w:type="dxa"/>
            <w:shd w:val="clear" w:color="auto" w:fill="auto"/>
            <w:noWrap/>
            <w:vAlign w:val="bottom"/>
            <w:hideMark/>
          </w:tcPr>
          <w:p w14:paraId="74CCACC1"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6B0C5668" w14:textId="77777777" w:rsidR="009365C6" w:rsidRDefault="009365C6">
            <w:pPr>
              <w:jc w:val="right"/>
              <w:rPr>
                <w:rFonts w:ascii="Calibri" w:eastAsia="Times New Roman" w:hAnsi="Calibri"/>
                <w:color w:val="000000"/>
              </w:rPr>
            </w:pPr>
            <w:r>
              <w:rPr>
                <w:rFonts w:ascii="Calibri" w:eastAsia="Times New Roman" w:hAnsi="Calibri"/>
                <w:color w:val="000000"/>
              </w:rPr>
              <w:t>12</w:t>
            </w:r>
          </w:p>
        </w:tc>
        <w:tc>
          <w:tcPr>
            <w:tcW w:w="567" w:type="dxa"/>
            <w:shd w:val="clear" w:color="auto" w:fill="auto"/>
            <w:noWrap/>
            <w:vAlign w:val="bottom"/>
            <w:hideMark/>
          </w:tcPr>
          <w:p w14:paraId="535BBC01" w14:textId="77777777" w:rsidR="009365C6" w:rsidRDefault="009365C6">
            <w:pPr>
              <w:jc w:val="right"/>
              <w:rPr>
                <w:rFonts w:ascii="Calibri" w:eastAsia="Times New Roman" w:hAnsi="Calibri"/>
                <w:color w:val="000000"/>
              </w:rPr>
            </w:pPr>
            <w:r>
              <w:rPr>
                <w:rFonts w:ascii="Calibri" w:eastAsia="Times New Roman" w:hAnsi="Calibri"/>
                <w:color w:val="000000"/>
              </w:rPr>
              <w:t>6</w:t>
            </w:r>
          </w:p>
        </w:tc>
        <w:tc>
          <w:tcPr>
            <w:tcW w:w="606" w:type="dxa"/>
            <w:shd w:val="clear" w:color="auto" w:fill="auto"/>
            <w:noWrap/>
            <w:vAlign w:val="bottom"/>
            <w:hideMark/>
          </w:tcPr>
          <w:p w14:paraId="014865AF"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466" w:type="dxa"/>
            <w:shd w:val="clear" w:color="auto" w:fill="auto"/>
            <w:noWrap/>
            <w:vAlign w:val="bottom"/>
            <w:hideMark/>
          </w:tcPr>
          <w:p w14:paraId="51718C97" w14:textId="77777777" w:rsidR="009365C6" w:rsidRDefault="009365C6">
            <w:pPr>
              <w:jc w:val="right"/>
              <w:rPr>
                <w:rFonts w:ascii="Calibri" w:eastAsia="Times New Roman" w:hAnsi="Calibri"/>
                <w:color w:val="000000"/>
              </w:rPr>
            </w:pPr>
            <w:r>
              <w:rPr>
                <w:rFonts w:ascii="Calibri" w:eastAsia="Times New Roman" w:hAnsi="Calibri"/>
                <w:color w:val="000000"/>
              </w:rPr>
              <w:t>5</w:t>
            </w:r>
          </w:p>
        </w:tc>
        <w:tc>
          <w:tcPr>
            <w:tcW w:w="708" w:type="dxa"/>
            <w:shd w:val="clear" w:color="auto" w:fill="auto"/>
            <w:noWrap/>
            <w:vAlign w:val="bottom"/>
            <w:hideMark/>
          </w:tcPr>
          <w:p w14:paraId="0C2B6888" w14:textId="77777777" w:rsidR="009365C6" w:rsidRDefault="009365C6">
            <w:pPr>
              <w:jc w:val="right"/>
              <w:rPr>
                <w:rFonts w:ascii="Calibri" w:eastAsia="Times New Roman" w:hAnsi="Calibri"/>
                <w:color w:val="000000"/>
              </w:rPr>
            </w:pPr>
            <w:r>
              <w:rPr>
                <w:rFonts w:ascii="Calibri" w:eastAsia="Times New Roman" w:hAnsi="Calibri"/>
                <w:color w:val="000000"/>
              </w:rPr>
              <w:t>13</w:t>
            </w:r>
          </w:p>
        </w:tc>
        <w:tc>
          <w:tcPr>
            <w:tcW w:w="460" w:type="dxa"/>
            <w:tcBorders>
              <w:bottom w:val="single" w:sz="4" w:space="0" w:color="auto"/>
            </w:tcBorders>
            <w:shd w:val="clear" w:color="auto" w:fill="auto"/>
            <w:noWrap/>
            <w:vAlign w:val="bottom"/>
            <w:hideMark/>
          </w:tcPr>
          <w:p w14:paraId="7855E904"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1134" w:type="dxa"/>
            <w:shd w:val="clear" w:color="auto" w:fill="auto"/>
            <w:noWrap/>
            <w:vAlign w:val="bottom"/>
            <w:hideMark/>
          </w:tcPr>
          <w:p w14:paraId="12D946D3" w14:textId="77777777" w:rsidR="009365C6" w:rsidRDefault="009365C6">
            <w:pPr>
              <w:jc w:val="right"/>
              <w:rPr>
                <w:rFonts w:ascii="Calibri" w:eastAsia="Times New Roman" w:hAnsi="Calibri"/>
                <w:color w:val="000000"/>
              </w:rPr>
            </w:pPr>
            <w:r>
              <w:rPr>
                <w:rFonts w:ascii="Calibri" w:eastAsia="Times New Roman" w:hAnsi="Calibri"/>
                <w:color w:val="000000"/>
              </w:rPr>
              <w:t>5</w:t>
            </w:r>
          </w:p>
        </w:tc>
      </w:tr>
      <w:tr w:rsidR="009365C6" w14:paraId="3D81CCEE" w14:textId="77777777" w:rsidTr="00D3738F">
        <w:trPr>
          <w:trHeight w:val="320"/>
        </w:trPr>
        <w:tc>
          <w:tcPr>
            <w:tcW w:w="956" w:type="dxa"/>
            <w:vMerge/>
            <w:shd w:val="clear" w:color="auto" w:fill="auto"/>
            <w:noWrap/>
            <w:vAlign w:val="bottom"/>
            <w:hideMark/>
          </w:tcPr>
          <w:p w14:paraId="00FBDCDE" w14:textId="0E4D8E71" w:rsidR="009365C6" w:rsidRDefault="009365C6" w:rsidP="009365C6">
            <w:pPr>
              <w:rPr>
                <w:rFonts w:ascii="Calibri" w:eastAsia="Times New Roman" w:hAnsi="Calibri"/>
                <w:color w:val="000000"/>
              </w:rPr>
            </w:pPr>
          </w:p>
        </w:tc>
        <w:tc>
          <w:tcPr>
            <w:tcW w:w="2180" w:type="dxa"/>
            <w:tcBorders>
              <w:bottom w:val="single" w:sz="4" w:space="0" w:color="auto"/>
            </w:tcBorders>
            <w:shd w:val="clear" w:color="auto" w:fill="auto"/>
            <w:noWrap/>
            <w:vAlign w:val="bottom"/>
            <w:hideMark/>
          </w:tcPr>
          <w:p w14:paraId="5954DAFB" w14:textId="0ABF8356" w:rsidR="009365C6" w:rsidRDefault="009365C6" w:rsidP="00ED7B2F">
            <w:pPr>
              <w:rPr>
                <w:rFonts w:ascii="Calibri" w:eastAsia="Times New Roman" w:hAnsi="Calibri"/>
                <w:color w:val="000000"/>
              </w:rPr>
            </w:pPr>
            <w:r>
              <w:rPr>
                <w:rFonts w:ascii="Calibri" w:eastAsia="Times New Roman" w:hAnsi="Calibri"/>
                <w:color w:val="000000"/>
              </w:rPr>
              <w:t>Ensemble</w:t>
            </w:r>
            <w:r w:rsidR="003621E5">
              <w:rPr>
                <w:rFonts w:ascii="Calibri" w:eastAsia="Times New Roman" w:hAnsi="Calibri"/>
                <w:color w:val="000000"/>
              </w:rPr>
              <w:t xml:space="preserve"> </w:t>
            </w:r>
          </w:p>
        </w:tc>
        <w:tc>
          <w:tcPr>
            <w:tcW w:w="850" w:type="dxa"/>
            <w:shd w:val="clear" w:color="auto" w:fill="auto"/>
            <w:noWrap/>
            <w:vAlign w:val="bottom"/>
            <w:hideMark/>
          </w:tcPr>
          <w:p w14:paraId="2761C114"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6C38DECD"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81" w:type="dxa"/>
            <w:tcBorders>
              <w:bottom w:val="single" w:sz="4" w:space="0" w:color="auto"/>
            </w:tcBorders>
            <w:shd w:val="clear" w:color="auto" w:fill="auto"/>
            <w:noWrap/>
            <w:vAlign w:val="bottom"/>
            <w:hideMark/>
          </w:tcPr>
          <w:p w14:paraId="5CC843B3" w14:textId="77777777" w:rsidR="009365C6" w:rsidRDefault="009365C6">
            <w:pPr>
              <w:jc w:val="right"/>
              <w:rPr>
                <w:rFonts w:ascii="Calibri" w:eastAsia="Times New Roman" w:hAnsi="Calibri"/>
                <w:color w:val="000000"/>
              </w:rPr>
            </w:pPr>
            <w:r>
              <w:rPr>
                <w:rFonts w:ascii="Calibri" w:eastAsia="Times New Roman" w:hAnsi="Calibri"/>
                <w:color w:val="000000"/>
              </w:rPr>
              <w:t>4</w:t>
            </w:r>
          </w:p>
        </w:tc>
        <w:tc>
          <w:tcPr>
            <w:tcW w:w="567" w:type="dxa"/>
            <w:shd w:val="clear" w:color="auto" w:fill="auto"/>
            <w:noWrap/>
            <w:vAlign w:val="bottom"/>
            <w:hideMark/>
          </w:tcPr>
          <w:p w14:paraId="09DA1328" w14:textId="77777777" w:rsidR="009365C6" w:rsidRDefault="009365C6">
            <w:pPr>
              <w:jc w:val="right"/>
              <w:rPr>
                <w:rFonts w:ascii="Calibri" w:eastAsia="Times New Roman" w:hAnsi="Calibri"/>
                <w:color w:val="000000"/>
              </w:rPr>
            </w:pPr>
            <w:r>
              <w:rPr>
                <w:rFonts w:ascii="Calibri" w:eastAsia="Times New Roman" w:hAnsi="Calibri"/>
                <w:color w:val="000000"/>
              </w:rPr>
              <w:t>23</w:t>
            </w:r>
          </w:p>
        </w:tc>
        <w:tc>
          <w:tcPr>
            <w:tcW w:w="567" w:type="dxa"/>
            <w:shd w:val="clear" w:color="auto" w:fill="auto"/>
            <w:noWrap/>
            <w:vAlign w:val="bottom"/>
            <w:hideMark/>
          </w:tcPr>
          <w:p w14:paraId="0E1D92F1" w14:textId="77777777" w:rsidR="009365C6" w:rsidRDefault="009365C6">
            <w:pPr>
              <w:jc w:val="right"/>
              <w:rPr>
                <w:rFonts w:ascii="Calibri" w:eastAsia="Times New Roman" w:hAnsi="Calibri"/>
                <w:color w:val="000000"/>
              </w:rPr>
            </w:pPr>
            <w:r>
              <w:rPr>
                <w:rFonts w:ascii="Calibri" w:eastAsia="Times New Roman" w:hAnsi="Calibri"/>
                <w:color w:val="000000"/>
              </w:rPr>
              <w:t>5</w:t>
            </w:r>
          </w:p>
        </w:tc>
        <w:tc>
          <w:tcPr>
            <w:tcW w:w="606" w:type="dxa"/>
            <w:tcBorders>
              <w:bottom w:val="single" w:sz="4" w:space="0" w:color="auto"/>
            </w:tcBorders>
            <w:shd w:val="clear" w:color="auto" w:fill="auto"/>
            <w:noWrap/>
            <w:vAlign w:val="bottom"/>
            <w:hideMark/>
          </w:tcPr>
          <w:p w14:paraId="1F9ADDE0" w14:textId="77777777" w:rsidR="009365C6" w:rsidRDefault="009365C6">
            <w:pPr>
              <w:jc w:val="right"/>
              <w:rPr>
                <w:rFonts w:ascii="Calibri" w:eastAsia="Times New Roman" w:hAnsi="Calibri"/>
                <w:color w:val="000000"/>
              </w:rPr>
            </w:pPr>
            <w:r>
              <w:rPr>
                <w:rFonts w:ascii="Calibri" w:eastAsia="Times New Roman" w:hAnsi="Calibri"/>
                <w:color w:val="000000"/>
              </w:rPr>
              <w:t>24</w:t>
            </w:r>
          </w:p>
        </w:tc>
        <w:tc>
          <w:tcPr>
            <w:tcW w:w="466" w:type="dxa"/>
            <w:shd w:val="clear" w:color="auto" w:fill="auto"/>
            <w:noWrap/>
            <w:vAlign w:val="bottom"/>
            <w:hideMark/>
          </w:tcPr>
          <w:p w14:paraId="133EA84E"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708" w:type="dxa"/>
            <w:tcBorders>
              <w:bottom w:val="single" w:sz="4" w:space="0" w:color="auto"/>
            </w:tcBorders>
            <w:shd w:val="clear" w:color="auto" w:fill="auto"/>
            <w:noWrap/>
            <w:vAlign w:val="bottom"/>
            <w:hideMark/>
          </w:tcPr>
          <w:p w14:paraId="65CB6837" w14:textId="77777777" w:rsidR="009365C6" w:rsidRDefault="009365C6">
            <w:pPr>
              <w:jc w:val="right"/>
              <w:rPr>
                <w:rFonts w:ascii="Calibri" w:eastAsia="Times New Roman" w:hAnsi="Calibri"/>
                <w:color w:val="000000"/>
              </w:rPr>
            </w:pPr>
            <w:r>
              <w:rPr>
                <w:rFonts w:ascii="Calibri" w:eastAsia="Times New Roman" w:hAnsi="Calibri"/>
                <w:color w:val="000000"/>
              </w:rPr>
              <w:t>9</w:t>
            </w:r>
          </w:p>
        </w:tc>
        <w:tc>
          <w:tcPr>
            <w:tcW w:w="460" w:type="dxa"/>
            <w:shd w:val="clear" w:color="auto" w:fill="E2EFD9" w:themeFill="accent6" w:themeFillTint="33"/>
            <w:noWrap/>
            <w:vAlign w:val="bottom"/>
            <w:hideMark/>
          </w:tcPr>
          <w:p w14:paraId="4769E271" w14:textId="77777777" w:rsidR="009365C6" w:rsidRPr="003621E5" w:rsidRDefault="009365C6">
            <w:pPr>
              <w:jc w:val="right"/>
              <w:rPr>
                <w:rFonts w:ascii="Calibri" w:eastAsia="Times New Roman" w:hAnsi="Calibri"/>
                <w:b/>
                <w:color w:val="000000"/>
              </w:rPr>
            </w:pPr>
            <w:r w:rsidRPr="003621E5">
              <w:rPr>
                <w:rFonts w:ascii="Calibri" w:eastAsia="Times New Roman" w:hAnsi="Calibri"/>
                <w:b/>
                <w:color w:val="000000"/>
              </w:rPr>
              <w:t>2</w:t>
            </w:r>
          </w:p>
        </w:tc>
        <w:tc>
          <w:tcPr>
            <w:tcW w:w="1134" w:type="dxa"/>
            <w:shd w:val="clear" w:color="auto" w:fill="auto"/>
            <w:noWrap/>
            <w:vAlign w:val="bottom"/>
            <w:hideMark/>
          </w:tcPr>
          <w:p w14:paraId="4420E86F" w14:textId="77777777" w:rsidR="009365C6" w:rsidRDefault="009365C6">
            <w:pPr>
              <w:jc w:val="right"/>
              <w:rPr>
                <w:rFonts w:ascii="Calibri" w:eastAsia="Times New Roman" w:hAnsi="Calibri"/>
                <w:color w:val="000000"/>
              </w:rPr>
            </w:pPr>
            <w:r>
              <w:rPr>
                <w:rFonts w:ascii="Calibri" w:eastAsia="Times New Roman" w:hAnsi="Calibri"/>
                <w:color w:val="000000"/>
              </w:rPr>
              <w:t>0</w:t>
            </w:r>
          </w:p>
        </w:tc>
      </w:tr>
      <w:tr w:rsidR="009365C6" w14:paraId="0121BF0F" w14:textId="77777777" w:rsidTr="00D3738F">
        <w:trPr>
          <w:trHeight w:val="320"/>
        </w:trPr>
        <w:tc>
          <w:tcPr>
            <w:tcW w:w="956" w:type="dxa"/>
            <w:vMerge/>
            <w:shd w:val="clear" w:color="auto" w:fill="auto"/>
            <w:noWrap/>
            <w:vAlign w:val="bottom"/>
            <w:hideMark/>
          </w:tcPr>
          <w:p w14:paraId="379FA1CD" w14:textId="597DD7C2" w:rsidR="009365C6" w:rsidRDefault="009365C6" w:rsidP="009365C6">
            <w:pPr>
              <w:rPr>
                <w:rFonts w:ascii="Calibri" w:eastAsia="Times New Roman" w:hAnsi="Calibri"/>
                <w:color w:val="000000"/>
              </w:rPr>
            </w:pPr>
          </w:p>
        </w:tc>
        <w:tc>
          <w:tcPr>
            <w:tcW w:w="2180" w:type="dxa"/>
            <w:shd w:val="clear" w:color="auto" w:fill="E2EFD9" w:themeFill="accent6" w:themeFillTint="33"/>
            <w:noWrap/>
            <w:vAlign w:val="bottom"/>
            <w:hideMark/>
          </w:tcPr>
          <w:p w14:paraId="020EF910" w14:textId="05EC2B58" w:rsidR="009365C6" w:rsidRPr="003375A4" w:rsidRDefault="009365C6" w:rsidP="00ED7B2F">
            <w:pPr>
              <w:rPr>
                <w:rFonts w:ascii="Calibri" w:eastAsia="Times New Roman" w:hAnsi="Calibri"/>
                <w:b/>
                <w:color w:val="000000"/>
              </w:rPr>
            </w:pPr>
            <w:r w:rsidRPr="003375A4">
              <w:rPr>
                <w:rFonts w:ascii="Calibri" w:eastAsia="Times New Roman" w:hAnsi="Calibri"/>
                <w:b/>
                <w:color w:val="000000"/>
              </w:rPr>
              <w:t>JIVE</w:t>
            </w:r>
            <w:r w:rsidR="003621E5" w:rsidRPr="003375A4">
              <w:rPr>
                <w:rFonts w:ascii="Calibri" w:eastAsia="Times New Roman" w:hAnsi="Calibri"/>
                <w:b/>
                <w:color w:val="000000"/>
              </w:rPr>
              <w:t xml:space="preserve"> </w:t>
            </w:r>
          </w:p>
        </w:tc>
        <w:tc>
          <w:tcPr>
            <w:tcW w:w="850" w:type="dxa"/>
            <w:shd w:val="clear" w:color="auto" w:fill="auto"/>
            <w:noWrap/>
            <w:vAlign w:val="bottom"/>
            <w:hideMark/>
          </w:tcPr>
          <w:p w14:paraId="13758826"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1EF4C92A"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81" w:type="dxa"/>
            <w:shd w:val="clear" w:color="auto" w:fill="E2EFD9" w:themeFill="accent6" w:themeFillTint="33"/>
            <w:noWrap/>
            <w:vAlign w:val="bottom"/>
            <w:hideMark/>
          </w:tcPr>
          <w:p w14:paraId="2FD612F2" w14:textId="77777777" w:rsidR="009365C6" w:rsidRPr="003621E5" w:rsidRDefault="009365C6">
            <w:pPr>
              <w:jc w:val="right"/>
              <w:rPr>
                <w:rFonts w:ascii="Calibri" w:eastAsia="Times New Roman" w:hAnsi="Calibri"/>
                <w:b/>
                <w:color w:val="000000"/>
              </w:rPr>
            </w:pPr>
            <w:r w:rsidRPr="003621E5">
              <w:rPr>
                <w:rFonts w:ascii="Calibri" w:eastAsia="Times New Roman" w:hAnsi="Calibri"/>
                <w:b/>
                <w:color w:val="000000"/>
              </w:rPr>
              <w:t>12</w:t>
            </w:r>
          </w:p>
        </w:tc>
        <w:tc>
          <w:tcPr>
            <w:tcW w:w="567" w:type="dxa"/>
            <w:shd w:val="clear" w:color="auto" w:fill="auto"/>
            <w:noWrap/>
            <w:vAlign w:val="bottom"/>
            <w:hideMark/>
          </w:tcPr>
          <w:p w14:paraId="42A19AB7" w14:textId="77777777" w:rsidR="009365C6" w:rsidRDefault="009365C6">
            <w:pPr>
              <w:jc w:val="right"/>
              <w:rPr>
                <w:rFonts w:ascii="Calibri" w:eastAsia="Times New Roman" w:hAnsi="Calibri"/>
                <w:color w:val="000000"/>
              </w:rPr>
            </w:pPr>
            <w:r>
              <w:rPr>
                <w:rFonts w:ascii="Calibri" w:eastAsia="Times New Roman" w:hAnsi="Calibri"/>
                <w:color w:val="000000"/>
              </w:rPr>
              <w:t>27</w:t>
            </w:r>
          </w:p>
        </w:tc>
        <w:tc>
          <w:tcPr>
            <w:tcW w:w="567" w:type="dxa"/>
            <w:shd w:val="clear" w:color="auto" w:fill="auto"/>
            <w:noWrap/>
            <w:vAlign w:val="bottom"/>
            <w:hideMark/>
          </w:tcPr>
          <w:p w14:paraId="4CB93F4A" w14:textId="77777777" w:rsidR="009365C6" w:rsidRDefault="009365C6">
            <w:pPr>
              <w:jc w:val="right"/>
              <w:rPr>
                <w:rFonts w:ascii="Calibri" w:eastAsia="Times New Roman" w:hAnsi="Calibri"/>
                <w:color w:val="000000"/>
              </w:rPr>
            </w:pPr>
            <w:r>
              <w:rPr>
                <w:rFonts w:ascii="Calibri" w:eastAsia="Times New Roman" w:hAnsi="Calibri"/>
                <w:color w:val="000000"/>
              </w:rPr>
              <w:t>41</w:t>
            </w:r>
          </w:p>
        </w:tc>
        <w:tc>
          <w:tcPr>
            <w:tcW w:w="606" w:type="dxa"/>
            <w:shd w:val="clear" w:color="auto" w:fill="E2EFD9" w:themeFill="accent6" w:themeFillTint="33"/>
            <w:noWrap/>
            <w:vAlign w:val="bottom"/>
            <w:hideMark/>
          </w:tcPr>
          <w:p w14:paraId="79BDC76E" w14:textId="77777777" w:rsidR="009365C6" w:rsidRPr="003621E5" w:rsidRDefault="009365C6">
            <w:pPr>
              <w:jc w:val="right"/>
              <w:rPr>
                <w:rFonts w:ascii="Calibri" w:eastAsia="Times New Roman" w:hAnsi="Calibri"/>
                <w:b/>
                <w:color w:val="000000"/>
              </w:rPr>
            </w:pPr>
            <w:r w:rsidRPr="003621E5">
              <w:rPr>
                <w:rFonts w:ascii="Calibri" w:eastAsia="Times New Roman" w:hAnsi="Calibri"/>
                <w:b/>
                <w:color w:val="000000"/>
              </w:rPr>
              <w:t>52</w:t>
            </w:r>
          </w:p>
        </w:tc>
        <w:tc>
          <w:tcPr>
            <w:tcW w:w="466" w:type="dxa"/>
            <w:shd w:val="clear" w:color="auto" w:fill="auto"/>
            <w:noWrap/>
            <w:vAlign w:val="bottom"/>
            <w:hideMark/>
          </w:tcPr>
          <w:p w14:paraId="0098C718"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E2EFD9" w:themeFill="accent6" w:themeFillTint="33"/>
            <w:noWrap/>
            <w:vAlign w:val="bottom"/>
            <w:hideMark/>
          </w:tcPr>
          <w:p w14:paraId="001A8837" w14:textId="77777777" w:rsidR="009365C6" w:rsidRPr="003621E5" w:rsidRDefault="009365C6">
            <w:pPr>
              <w:jc w:val="right"/>
              <w:rPr>
                <w:rFonts w:ascii="Calibri" w:eastAsia="Times New Roman" w:hAnsi="Calibri"/>
                <w:b/>
                <w:color w:val="000000"/>
              </w:rPr>
            </w:pPr>
            <w:r w:rsidRPr="003621E5">
              <w:rPr>
                <w:rFonts w:ascii="Calibri" w:eastAsia="Times New Roman" w:hAnsi="Calibri"/>
                <w:b/>
                <w:color w:val="000000"/>
              </w:rPr>
              <w:t>33</w:t>
            </w:r>
          </w:p>
        </w:tc>
        <w:tc>
          <w:tcPr>
            <w:tcW w:w="460" w:type="dxa"/>
            <w:shd w:val="clear" w:color="auto" w:fill="auto"/>
            <w:noWrap/>
            <w:vAlign w:val="bottom"/>
            <w:hideMark/>
          </w:tcPr>
          <w:p w14:paraId="14E844B5"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1134" w:type="dxa"/>
            <w:shd w:val="clear" w:color="auto" w:fill="auto"/>
            <w:noWrap/>
            <w:vAlign w:val="bottom"/>
            <w:hideMark/>
          </w:tcPr>
          <w:p w14:paraId="2DA07E80" w14:textId="77777777" w:rsidR="009365C6" w:rsidRDefault="009365C6">
            <w:pPr>
              <w:jc w:val="right"/>
              <w:rPr>
                <w:rFonts w:ascii="Calibri" w:eastAsia="Times New Roman" w:hAnsi="Calibri"/>
                <w:color w:val="000000"/>
              </w:rPr>
            </w:pPr>
            <w:r>
              <w:rPr>
                <w:rFonts w:ascii="Calibri" w:eastAsia="Times New Roman" w:hAnsi="Calibri"/>
                <w:color w:val="000000"/>
              </w:rPr>
              <w:t>0</w:t>
            </w:r>
          </w:p>
        </w:tc>
      </w:tr>
      <w:tr w:rsidR="009365C6" w14:paraId="1AF9659D" w14:textId="77777777" w:rsidTr="00D3738F">
        <w:trPr>
          <w:trHeight w:val="320"/>
        </w:trPr>
        <w:tc>
          <w:tcPr>
            <w:tcW w:w="956" w:type="dxa"/>
            <w:vMerge/>
            <w:shd w:val="clear" w:color="auto" w:fill="auto"/>
            <w:noWrap/>
            <w:vAlign w:val="bottom"/>
            <w:hideMark/>
          </w:tcPr>
          <w:p w14:paraId="06AB4BAA" w14:textId="2A88DE4C" w:rsidR="009365C6" w:rsidRDefault="009365C6" w:rsidP="009365C6">
            <w:pPr>
              <w:rPr>
                <w:rFonts w:ascii="Calibri" w:eastAsia="Times New Roman" w:hAnsi="Calibri"/>
                <w:color w:val="000000"/>
              </w:rPr>
            </w:pPr>
          </w:p>
        </w:tc>
        <w:tc>
          <w:tcPr>
            <w:tcW w:w="2180" w:type="dxa"/>
            <w:shd w:val="clear" w:color="auto" w:fill="auto"/>
            <w:noWrap/>
            <w:vAlign w:val="bottom"/>
            <w:hideMark/>
          </w:tcPr>
          <w:p w14:paraId="7482687C" w14:textId="79E67703" w:rsidR="009365C6" w:rsidRDefault="009365C6" w:rsidP="00ED7B2F">
            <w:pPr>
              <w:rPr>
                <w:rFonts w:ascii="Calibri" w:eastAsia="Times New Roman" w:hAnsi="Calibri"/>
                <w:color w:val="000000"/>
              </w:rPr>
            </w:pPr>
            <w:r>
              <w:rPr>
                <w:rFonts w:ascii="Calibri" w:eastAsia="Times New Roman" w:hAnsi="Calibri"/>
                <w:color w:val="000000"/>
              </w:rPr>
              <w:t>MOFA</w:t>
            </w:r>
            <w:r w:rsidR="003621E5">
              <w:rPr>
                <w:rFonts w:ascii="Calibri" w:eastAsia="Times New Roman" w:hAnsi="Calibri"/>
                <w:color w:val="000000"/>
              </w:rPr>
              <w:t xml:space="preserve"> </w:t>
            </w:r>
          </w:p>
        </w:tc>
        <w:tc>
          <w:tcPr>
            <w:tcW w:w="850" w:type="dxa"/>
            <w:shd w:val="clear" w:color="auto" w:fill="auto"/>
            <w:noWrap/>
            <w:vAlign w:val="bottom"/>
            <w:hideMark/>
          </w:tcPr>
          <w:p w14:paraId="49EF5D6E"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shd w:val="clear" w:color="auto" w:fill="auto"/>
            <w:noWrap/>
            <w:vAlign w:val="bottom"/>
            <w:hideMark/>
          </w:tcPr>
          <w:p w14:paraId="7EE033A0"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581" w:type="dxa"/>
            <w:shd w:val="clear" w:color="auto" w:fill="auto"/>
            <w:noWrap/>
            <w:vAlign w:val="bottom"/>
            <w:hideMark/>
          </w:tcPr>
          <w:p w14:paraId="7A298C30" w14:textId="77777777" w:rsidR="009365C6" w:rsidRDefault="009365C6">
            <w:pPr>
              <w:jc w:val="right"/>
              <w:rPr>
                <w:rFonts w:ascii="Calibri" w:eastAsia="Times New Roman" w:hAnsi="Calibri"/>
                <w:color w:val="000000"/>
              </w:rPr>
            </w:pPr>
            <w:r>
              <w:rPr>
                <w:rFonts w:ascii="Calibri" w:eastAsia="Times New Roman" w:hAnsi="Calibri"/>
                <w:color w:val="000000"/>
              </w:rPr>
              <w:t>6</w:t>
            </w:r>
          </w:p>
        </w:tc>
        <w:tc>
          <w:tcPr>
            <w:tcW w:w="567" w:type="dxa"/>
            <w:shd w:val="clear" w:color="auto" w:fill="auto"/>
            <w:noWrap/>
            <w:vAlign w:val="bottom"/>
            <w:hideMark/>
          </w:tcPr>
          <w:p w14:paraId="26F41270" w14:textId="77777777" w:rsidR="009365C6" w:rsidRDefault="009365C6">
            <w:pPr>
              <w:jc w:val="right"/>
              <w:rPr>
                <w:rFonts w:ascii="Calibri" w:eastAsia="Times New Roman" w:hAnsi="Calibri"/>
                <w:color w:val="000000"/>
              </w:rPr>
            </w:pPr>
            <w:r>
              <w:rPr>
                <w:rFonts w:ascii="Calibri" w:eastAsia="Times New Roman" w:hAnsi="Calibri"/>
                <w:color w:val="000000"/>
              </w:rPr>
              <w:t>23</w:t>
            </w:r>
          </w:p>
        </w:tc>
        <w:tc>
          <w:tcPr>
            <w:tcW w:w="567" w:type="dxa"/>
            <w:tcBorders>
              <w:bottom w:val="single" w:sz="4" w:space="0" w:color="auto"/>
            </w:tcBorders>
            <w:shd w:val="clear" w:color="auto" w:fill="auto"/>
            <w:noWrap/>
            <w:vAlign w:val="bottom"/>
            <w:hideMark/>
          </w:tcPr>
          <w:p w14:paraId="7C74160B" w14:textId="77777777" w:rsidR="009365C6" w:rsidRDefault="009365C6">
            <w:pPr>
              <w:jc w:val="right"/>
              <w:rPr>
                <w:rFonts w:ascii="Calibri" w:eastAsia="Times New Roman" w:hAnsi="Calibri"/>
                <w:color w:val="000000"/>
              </w:rPr>
            </w:pPr>
            <w:r>
              <w:rPr>
                <w:rFonts w:ascii="Calibri" w:eastAsia="Times New Roman" w:hAnsi="Calibri"/>
                <w:color w:val="000000"/>
              </w:rPr>
              <w:t>6</w:t>
            </w:r>
          </w:p>
        </w:tc>
        <w:tc>
          <w:tcPr>
            <w:tcW w:w="606" w:type="dxa"/>
            <w:shd w:val="clear" w:color="auto" w:fill="auto"/>
            <w:noWrap/>
            <w:vAlign w:val="bottom"/>
            <w:hideMark/>
          </w:tcPr>
          <w:p w14:paraId="0C7EAF84" w14:textId="77777777" w:rsidR="009365C6" w:rsidRDefault="009365C6">
            <w:pPr>
              <w:jc w:val="right"/>
              <w:rPr>
                <w:rFonts w:ascii="Calibri" w:eastAsia="Times New Roman" w:hAnsi="Calibri"/>
                <w:color w:val="000000"/>
              </w:rPr>
            </w:pPr>
            <w:r>
              <w:rPr>
                <w:rFonts w:ascii="Calibri" w:eastAsia="Times New Roman" w:hAnsi="Calibri"/>
                <w:color w:val="000000"/>
              </w:rPr>
              <w:t>25</w:t>
            </w:r>
          </w:p>
        </w:tc>
        <w:tc>
          <w:tcPr>
            <w:tcW w:w="466" w:type="dxa"/>
            <w:shd w:val="clear" w:color="auto" w:fill="auto"/>
            <w:noWrap/>
            <w:vAlign w:val="bottom"/>
            <w:hideMark/>
          </w:tcPr>
          <w:p w14:paraId="732016D1"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708" w:type="dxa"/>
            <w:shd w:val="clear" w:color="auto" w:fill="auto"/>
            <w:noWrap/>
            <w:vAlign w:val="bottom"/>
            <w:hideMark/>
          </w:tcPr>
          <w:p w14:paraId="31185526" w14:textId="77777777" w:rsidR="009365C6" w:rsidRDefault="009365C6">
            <w:pPr>
              <w:jc w:val="right"/>
              <w:rPr>
                <w:rFonts w:ascii="Calibri" w:eastAsia="Times New Roman" w:hAnsi="Calibri"/>
                <w:color w:val="000000"/>
              </w:rPr>
            </w:pPr>
            <w:r>
              <w:rPr>
                <w:rFonts w:ascii="Calibri" w:eastAsia="Times New Roman" w:hAnsi="Calibri"/>
                <w:color w:val="000000"/>
              </w:rPr>
              <w:t>26</w:t>
            </w:r>
          </w:p>
        </w:tc>
        <w:tc>
          <w:tcPr>
            <w:tcW w:w="460" w:type="dxa"/>
            <w:shd w:val="clear" w:color="auto" w:fill="auto"/>
            <w:noWrap/>
            <w:vAlign w:val="bottom"/>
            <w:hideMark/>
          </w:tcPr>
          <w:p w14:paraId="0D876B26"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1134" w:type="dxa"/>
            <w:shd w:val="clear" w:color="auto" w:fill="auto"/>
            <w:noWrap/>
            <w:vAlign w:val="bottom"/>
            <w:hideMark/>
          </w:tcPr>
          <w:p w14:paraId="1F264A34" w14:textId="77777777" w:rsidR="009365C6" w:rsidRDefault="009365C6">
            <w:pPr>
              <w:jc w:val="right"/>
              <w:rPr>
                <w:rFonts w:ascii="Calibri" w:eastAsia="Times New Roman" w:hAnsi="Calibri"/>
                <w:color w:val="000000"/>
              </w:rPr>
            </w:pPr>
            <w:r>
              <w:rPr>
                <w:rFonts w:ascii="Calibri" w:eastAsia="Times New Roman" w:hAnsi="Calibri"/>
                <w:color w:val="000000"/>
              </w:rPr>
              <w:t>0</w:t>
            </w:r>
          </w:p>
        </w:tc>
      </w:tr>
      <w:tr w:rsidR="009365C6" w14:paraId="3C8F0E90" w14:textId="77777777" w:rsidTr="00D3738F">
        <w:trPr>
          <w:trHeight w:val="320"/>
        </w:trPr>
        <w:tc>
          <w:tcPr>
            <w:tcW w:w="956" w:type="dxa"/>
            <w:vMerge/>
            <w:tcBorders>
              <w:bottom w:val="single" w:sz="24" w:space="0" w:color="auto"/>
            </w:tcBorders>
            <w:shd w:val="clear" w:color="auto" w:fill="auto"/>
            <w:noWrap/>
            <w:vAlign w:val="bottom"/>
            <w:hideMark/>
          </w:tcPr>
          <w:p w14:paraId="6CBBFEC4" w14:textId="2FA8BC9B" w:rsidR="009365C6" w:rsidRDefault="009365C6">
            <w:pPr>
              <w:rPr>
                <w:rFonts w:ascii="Calibri" w:eastAsia="Times New Roman" w:hAnsi="Calibri"/>
                <w:color w:val="000000"/>
              </w:rPr>
            </w:pPr>
          </w:p>
        </w:tc>
        <w:tc>
          <w:tcPr>
            <w:tcW w:w="2180" w:type="dxa"/>
            <w:tcBorders>
              <w:bottom w:val="single" w:sz="24" w:space="0" w:color="auto"/>
            </w:tcBorders>
            <w:shd w:val="clear" w:color="auto" w:fill="auto"/>
            <w:noWrap/>
            <w:vAlign w:val="bottom"/>
            <w:hideMark/>
          </w:tcPr>
          <w:p w14:paraId="03299107" w14:textId="71C3EDC7" w:rsidR="009365C6" w:rsidRDefault="009365C6" w:rsidP="00ED7B2F">
            <w:pPr>
              <w:rPr>
                <w:rFonts w:ascii="Calibri" w:eastAsia="Times New Roman" w:hAnsi="Calibri"/>
                <w:color w:val="000000"/>
              </w:rPr>
            </w:pPr>
            <w:proofErr w:type="spellStart"/>
            <w:r>
              <w:rPr>
                <w:rFonts w:ascii="Calibri" w:eastAsia="Times New Roman" w:hAnsi="Calibri"/>
                <w:color w:val="000000"/>
              </w:rPr>
              <w:t>sGCCA</w:t>
            </w:r>
            <w:proofErr w:type="spellEnd"/>
          </w:p>
        </w:tc>
        <w:tc>
          <w:tcPr>
            <w:tcW w:w="850" w:type="dxa"/>
            <w:tcBorders>
              <w:bottom w:val="single" w:sz="24" w:space="0" w:color="auto"/>
            </w:tcBorders>
            <w:shd w:val="clear" w:color="auto" w:fill="auto"/>
            <w:noWrap/>
            <w:vAlign w:val="bottom"/>
            <w:hideMark/>
          </w:tcPr>
          <w:p w14:paraId="6CAD7BB4"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67" w:type="dxa"/>
            <w:tcBorders>
              <w:bottom w:val="single" w:sz="24" w:space="0" w:color="auto"/>
            </w:tcBorders>
            <w:shd w:val="clear" w:color="auto" w:fill="auto"/>
            <w:noWrap/>
            <w:vAlign w:val="bottom"/>
            <w:hideMark/>
          </w:tcPr>
          <w:p w14:paraId="566F9124"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581" w:type="dxa"/>
            <w:tcBorders>
              <w:bottom w:val="single" w:sz="24" w:space="0" w:color="auto"/>
            </w:tcBorders>
            <w:shd w:val="clear" w:color="auto" w:fill="auto"/>
            <w:noWrap/>
            <w:vAlign w:val="bottom"/>
            <w:hideMark/>
          </w:tcPr>
          <w:p w14:paraId="11200073" w14:textId="77777777" w:rsidR="009365C6" w:rsidRDefault="009365C6">
            <w:pPr>
              <w:jc w:val="right"/>
              <w:rPr>
                <w:rFonts w:ascii="Calibri" w:eastAsia="Times New Roman" w:hAnsi="Calibri"/>
                <w:color w:val="000000"/>
              </w:rPr>
            </w:pPr>
            <w:r>
              <w:rPr>
                <w:rFonts w:ascii="Calibri" w:eastAsia="Times New Roman" w:hAnsi="Calibri"/>
                <w:color w:val="000000"/>
              </w:rPr>
              <w:t>5</w:t>
            </w:r>
          </w:p>
        </w:tc>
        <w:tc>
          <w:tcPr>
            <w:tcW w:w="567" w:type="dxa"/>
            <w:tcBorders>
              <w:bottom w:val="single" w:sz="24" w:space="0" w:color="auto"/>
            </w:tcBorders>
            <w:shd w:val="clear" w:color="auto" w:fill="auto"/>
            <w:noWrap/>
            <w:vAlign w:val="bottom"/>
            <w:hideMark/>
          </w:tcPr>
          <w:p w14:paraId="13BE049C" w14:textId="77777777" w:rsidR="009365C6" w:rsidRDefault="009365C6">
            <w:pPr>
              <w:jc w:val="right"/>
              <w:rPr>
                <w:rFonts w:ascii="Calibri" w:eastAsia="Times New Roman" w:hAnsi="Calibri"/>
                <w:color w:val="000000"/>
              </w:rPr>
            </w:pPr>
            <w:r>
              <w:rPr>
                <w:rFonts w:ascii="Calibri" w:eastAsia="Times New Roman" w:hAnsi="Calibri"/>
                <w:color w:val="000000"/>
              </w:rPr>
              <w:t>95</w:t>
            </w:r>
          </w:p>
        </w:tc>
        <w:tc>
          <w:tcPr>
            <w:tcW w:w="567" w:type="dxa"/>
            <w:tcBorders>
              <w:bottom w:val="single" w:sz="24" w:space="0" w:color="auto"/>
            </w:tcBorders>
            <w:shd w:val="clear" w:color="auto" w:fill="E2EFD9" w:themeFill="accent6" w:themeFillTint="33"/>
            <w:noWrap/>
            <w:vAlign w:val="bottom"/>
            <w:hideMark/>
          </w:tcPr>
          <w:p w14:paraId="7BC39D6D" w14:textId="77777777" w:rsidR="009365C6" w:rsidRPr="003621E5" w:rsidRDefault="009365C6">
            <w:pPr>
              <w:jc w:val="right"/>
              <w:rPr>
                <w:rFonts w:ascii="Calibri" w:eastAsia="Times New Roman" w:hAnsi="Calibri"/>
                <w:b/>
                <w:color w:val="000000"/>
              </w:rPr>
            </w:pPr>
            <w:r w:rsidRPr="003621E5">
              <w:rPr>
                <w:rFonts w:ascii="Calibri" w:eastAsia="Times New Roman" w:hAnsi="Calibri"/>
                <w:b/>
                <w:color w:val="000000"/>
              </w:rPr>
              <w:t>47</w:t>
            </w:r>
          </w:p>
        </w:tc>
        <w:tc>
          <w:tcPr>
            <w:tcW w:w="606" w:type="dxa"/>
            <w:tcBorders>
              <w:bottom w:val="single" w:sz="24" w:space="0" w:color="auto"/>
            </w:tcBorders>
            <w:shd w:val="clear" w:color="auto" w:fill="auto"/>
            <w:noWrap/>
            <w:vAlign w:val="bottom"/>
            <w:hideMark/>
          </w:tcPr>
          <w:p w14:paraId="1A7B46C0" w14:textId="77777777" w:rsidR="009365C6" w:rsidRDefault="009365C6">
            <w:pPr>
              <w:jc w:val="right"/>
              <w:rPr>
                <w:rFonts w:ascii="Calibri" w:eastAsia="Times New Roman" w:hAnsi="Calibri"/>
                <w:color w:val="000000"/>
              </w:rPr>
            </w:pPr>
            <w:r>
              <w:rPr>
                <w:rFonts w:ascii="Calibri" w:eastAsia="Times New Roman" w:hAnsi="Calibri"/>
                <w:color w:val="000000"/>
              </w:rPr>
              <w:t>20</w:t>
            </w:r>
          </w:p>
        </w:tc>
        <w:tc>
          <w:tcPr>
            <w:tcW w:w="466" w:type="dxa"/>
            <w:tcBorders>
              <w:bottom w:val="single" w:sz="24" w:space="0" w:color="auto"/>
            </w:tcBorders>
            <w:shd w:val="clear" w:color="auto" w:fill="auto"/>
            <w:noWrap/>
            <w:vAlign w:val="bottom"/>
            <w:hideMark/>
          </w:tcPr>
          <w:p w14:paraId="0655F9D0" w14:textId="77777777" w:rsidR="009365C6" w:rsidRDefault="009365C6">
            <w:pPr>
              <w:jc w:val="right"/>
              <w:rPr>
                <w:rFonts w:ascii="Calibri" w:eastAsia="Times New Roman" w:hAnsi="Calibri"/>
                <w:color w:val="000000"/>
              </w:rPr>
            </w:pPr>
            <w:r>
              <w:rPr>
                <w:rFonts w:ascii="Calibri" w:eastAsia="Times New Roman" w:hAnsi="Calibri"/>
                <w:color w:val="000000"/>
              </w:rPr>
              <w:t>1</w:t>
            </w:r>
          </w:p>
        </w:tc>
        <w:tc>
          <w:tcPr>
            <w:tcW w:w="708" w:type="dxa"/>
            <w:tcBorders>
              <w:bottom w:val="single" w:sz="24" w:space="0" w:color="auto"/>
            </w:tcBorders>
            <w:shd w:val="clear" w:color="auto" w:fill="auto"/>
            <w:noWrap/>
            <w:vAlign w:val="bottom"/>
            <w:hideMark/>
          </w:tcPr>
          <w:p w14:paraId="2B5D4DAC" w14:textId="77777777" w:rsidR="009365C6" w:rsidRDefault="009365C6">
            <w:pPr>
              <w:jc w:val="right"/>
              <w:rPr>
                <w:rFonts w:ascii="Calibri" w:eastAsia="Times New Roman" w:hAnsi="Calibri"/>
                <w:color w:val="000000"/>
              </w:rPr>
            </w:pPr>
            <w:r>
              <w:rPr>
                <w:rFonts w:ascii="Calibri" w:eastAsia="Times New Roman" w:hAnsi="Calibri"/>
                <w:color w:val="000000"/>
              </w:rPr>
              <w:t>17</w:t>
            </w:r>
          </w:p>
        </w:tc>
        <w:tc>
          <w:tcPr>
            <w:tcW w:w="460" w:type="dxa"/>
            <w:tcBorders>
              <w:bottom w:val="single" w:sz="24" w:space="0" w:color="auto"/>
            </w:tcBorders>
            <w:shd w:val="clear" w:color="auto" w:fill="auto"/>
            <w:noWrap/>
            <w:vAlign w:val="bottom"/>
            <w:hideMark/>
          </w:tcPr>
          <w:p w14:paraId="3579804C" w14:textId="77777777" w:rsidR="009365C6" w:rsidRDefault="009365C6">
            <w:pPr>
              <w:jc w:val="right"/>
              <w:rPr>
                <w:rFonts w:ascii="Calibri" w:eastAsia="Times New Roman" w:hAnsi="Calibri"/>
                <w:color w:val="000000"/>
              </w:rPr>
            </w:pPr>
            <w:r>
              <w:rPr>
                <w:rFonts w:ascii="Calibri" w:eastAsia="Times New Roman" w:hAnsi="Calibri"/>
                <w:color w:val="000000"/>
              </w:rPr>
              <w:t>0</w:t>
            </w:r>
          </w:p>
        </w:tc>
        <w:tc>
          <w:tcPr>
            <w:tcW w:w="1134" w:type="dxa"/>
            <w:tcBorders>
              <w:bottom w:val="single" w:sz="24" w:space="0" w:color="auto"/>
            </w:tcBorders>
            <w:shd w:val="clear" w:color="auto" w:fill="auto"/>
            <w:noWrap/>
            <w:vAlign w:val="bottom"/>
            <w:hideMark/>
          </w:tcPr>
          <w:p w14:paraId="113BC206" w14:textId="77777777" w:rsidR="009365C6" w:rsidRDefault="009365C6">
            <w:pPr>
              <w:jc w:val="right"/>
              <w:rPr>
                <w:rFonts w:ascii="Calibri" w:eastAsia="Times New Roman" w:hAnsi="Calibri"/>
                <w:color w:val="000000"/>
              </w:rPr>
            </w:pPr>
            <w:r>
              <w:rPr>
                <w:rFonts w:ascii="Calibri" w:eastAsia="Times New Roman" w:hAnsi="Calibri"/>
                <w:color w:val="000000"/>
              </w:rPr>
              <w:t>0</w:t>
            </w:r>
          </w:p>
        </w:tc>
      </w:tr>
    </w:tbl>
    <w:p w14:paraId="5E7DF0D1" w14:textId="77777777" w:rsidR="00B867AD" w:rsidRDefault="00B867AD" w:rsidP="00F21B8F">
      <w:pPr>
        <w:spacing w:line="480" w:lineRule="auto"/>
      </w:pPr>
    </w:p>
    <w:p w14:paraId="505C743C" w14:textId="7543EA17" w:rsidR="00DA55F9" w:rsidRDefault="00740B96" w:rsidP="00AB3F00">
      <w:pPr>
        <w:spacing w:line="480" w:lineRule="auto"/>
        <w:ind w:firstLine="720"/>
      </w:pPr>
      <w:r>
        <w:t>Gene set enrichment analysis was performed for each multi-</w:t>
      </w:r>
      <w:proofErr w:type="spellStart"/>
      <w:r>
        <w:t>omic</w:t>
      </w:r>
      <w:proofErr w:type="spellEnd"/>
      <w:r>
        <w:t xml:space="preserve"> panel</w:t>
      </w:r>
      <w:r w:rsidR="00807B69">
        <w:t xml:space="preserve"> (using gene symbols of mRNA and CpGs)</w:t>
      </w:r>
      <w:r w:rsidR="00672206">
        <w:t xml:space="preserve"> using 10 gene set collections (</w:t>
      </w:r>
      <w:r w:rsidR="00C6724A">
        <w:t>see methods for details</w:t>
      </w:r>
      <w:r w:rsidR="00672206">
        <w:t>)</w:t>
      </w:r>
      <w:r>
        <w:t xml:space="preserve"> and the number of significant gene sets at an FDR threshold of 5% were determined (Table </w:t>
      </w:r>
      <w:r w:rsidR="004C2BF4">
        <w:t>2</w:t>
      </w:r>
      <w:r>
        <w:t xml:space="preserve">). </w:t>
      </w:r>
      <w:r w:rsidR="000A6D1A">
        <w:t xml:space="preserve">The </w:t>
      </w:r>
      <w:proofErr w:type="spellStart"/>
      <w:r w:rsidR="000A6D1A">
        <w:t>DIABLO_full</w:t>
      </w:r>
      <w:proofErr w:type="spellEnd"/>
      <w:r w:rsidR="000A6D1A">
        <w:t xml:space="preserve"> model </w:t>
      </w:r>
      <w:r w:rsidR="007A35DB">
        <w:t xml:space="preserve">identified the greatest number of significant gene sets across the 10 gene </w:t>
      </w:r>
      <w:r w:rsidR="007A35DB">
        <w:lastRenderedPageBreak/>
        <w:t xml:space="preserve">set collections as compared to the other integrative approaches, in the colon (7/10), </w:t>
      </w:r>
      <w:proofErr w:type="spellStart"/>
      <w:r w:rsidR="007A35DB">
        <w:t>gbm</w:t>
      </w:r>
      <w:proofErr w:type="spellEnd"/>
      <w:r w:rsidR="007A35DB">
        <w:t xml:space="preserve"> (7/10) and kidney (6/10) cancer datasets. </w:t>
      </w:r>
      <w:proofErr w:type="spellStart"/>
      <w:r w:rsidR="007A35DB">
        <w:t>DIABLO_full</w:t>
      </w:r>
      <w:proofErr w:type="spellEnd"/>
      <w:r w:rsidR="007A35DB">
        <w:t xml:space="preserve"> (2/10) was ranked second after JIVE (3/10) for the lung cancer dataset.</w:t>
      </w:r>
    </w:p>
    <w:p w14:paraId="7144EC78" w14:textId="7EAE3130" w:rsidR="00F501C8" w:rsidRDefault="00F501C8" w:rsidP="00F21B8F">
      <w:pPr>
        <w:spacing w:line="480" w:lineRule="auto"/>
      </w:pPr>
    </w:p>
    <w:p w14:paraId="3175F60A" w14:textId="34E2C5A0" w:rsidR="0068350C" w:rsidRPr="006B40A8" w:rsidRDefault="0068350C" w:rsidP="00F21B8F">
      <w:pPr>
        <w:spacing w:line="480" w:lineRule="auto"/>
        <w:rPr>
          <w:b/>
        </w:rPr>
      </w:pPr>
      <w:r w:rsidRPr="006B40A8">
        <w:rPr>
          <w:b/>
        </w:rPr>
        <w:t>Case study 1</w:t>
      </w:r>
      <w:r w:rsidR="005C54D6">
        <w:rPr>
          <w:b/>
        </w:rPr>
        <w:t>: DIABLO identified</w:t>
      </w:r>
      <w:r w:rsidRPr="006B40A8">
        <w:rPr>
          <w:b/>
        </w:rPr>
        <w:t xml:space="preserve"> </w:t>
      </w:r>
      <w:r w:rsidR="006B40A8" w:rsidRPr="006B40A8">
        <w:rPr>
          <w:b/>
        </w:rPr>
        <w:t>known and novel</w:t>
      </w:r>
      <w:r w:rsidR="005F2ED8">
        <w:rPr>
          <w:b/>
        </w:rPr>
        <w:t xml:space="preserve"> multi-</w:t>
      </w:r>
      <w:proofErr w:type="spellStart"/>
      <w:r w:rsidR="005F2ED8">
        <w:rPr>
          <w:b/>
        </w:rPr>
        <w:t>omic</w:t>
      </w:r>
      <w:proofErr w:type="spellEnd"/>
      <w:r w:rsidR="005F2ED8">
        <w:rPr>
          <w:b/>
        </w:rPr>
        <w:t xml:space="preserve"> biomarkers of </w:t>
      </w:r>
      <w:r w:rsidR="006B40A8" w:rsidRPr="006B40A8">
        <w:rPr>
          <w:b/>
        </w:rPr>
        <w:t>breast cancer subtypes.</w:t>
      </w:r>
    </w:p>
    <w:p w14:paraId="2FEE0B1D" w14:textId="4BB75C9C" w:rsidR="006B40A8" w:rsidRDefault="00675E1F" w:rsidP="00F21B8F">
      <w:pPr>
        <w:spacing w:line="480" w:lineRule="auto"/>
      </w:pPr>
      <w:r>
        <w:t>Next, a</w:t>
      </w:r>
      <w:r w:rsidR="005C54D6">
        <w:t xml:space="preserve"> standard biomarker analysis workflow using DIABLO</w:t>
      </w:r>
      <w:r>
        <w:t xml:space="preserve"> is described</w:t>
      </w:r>
      <w:r w:rsidR="005C54D6">
        <w:t xml:space="preserve"> for the identification of a multi-</w:t>
      </w:r>
      <w:proofErr w:type="spellStart"/>
      <w:r w:rsidR="005C54D6">
        <w:t>omic</w:t>
      </w:r>
      <w:proofErr w:type="spellEnd"/>
      <w:r w:rsidR="005C54D6">
        <w:t xml:space="preserve"> biomarker panel that is predictive of PAM50 breast cancer subtypes. </w:t>
      </w:r>
      <w:r w:rsidR="005A0F7D">
        <w:t xml:space="preserve">After data processing </w:t>
      </w:r>
      <w:r w:rsidR="008F55FE">
        <w:t xml:space="preserve">and normalization </w:t>
      </w:r>
      <w:r w:rsidR="005F2ED8">
        <w:t xml:space="preserve">of each </w:t>
      </w:r>
      <w:proofErr w:type="spellStart"/>
      <w:r w:rsidR="005F2ED8">
        <w:t>omic</w:t>
      </w:r>
      <w:proofErr w:type="spellEnd"/>
      <w:r w:rsidR="005F2ED8">
        <w:t xml:space="preserve"> type (see methods), the samples were divided into training and test sets (Table 1).</w:t>
      </w:r>
      <w:r w:rsidR="00734C30">
        <w:t xml:space="preserve"> The training data</w:t>
      </w:r>
      <w:r w:rsidR="005F2ED8">
        <w:t xml:space="preserve"> consisted of </w:t>
      </w:r>
      <w:r w:rsidR="00D743DC">
        <w:t xml:space="preserve">four </w:t>
      </w:r>
      <w:proofErr w:type="spellStart"/>
      <w:r w:rsidR="00734C30">
        <w:t>omic</w:t>
      </w:r>
      <w:proofErr w:type="spellEnd"/>
      <w:r w:rsidR="00734C30">
        <w:t>-datasets</w:t>
      </w:r>
      <w:r w:rsidR="00D743DC">
        <w:t xml:space="preserve"> (mRNA, miRNA, CpGs and proteins)</w:t>
      </w:r>
      <w:r w:rsidR="00734C30">
        <w:t xml:space="preserve"> whereas the test data</w:t>
      </w:r>
      <w:r w:rsidR="00A40C54">
        <w:t xml:space="preserve"> included all except </w:t>
      </w:r>
      <w:r w:rsidR="00734C30">
        <w:t>the protein dataset.</w:t>
      </w:r>
      <w:r w:rsidR="002E6B14">
        <w:t xml:space="preserve"> </w:t>
      </w:r>
      <w:r w:rsidR="00620645">
        <w:t>The optimal multi-</w:t>
      </w:r>
      <w:proofErr w:type="spellStart"/>
      <w:r w:rsidR="00620645">
        <w:t>omic</w:t>
      </w:r>
      <w:proofErr w:type="spellEnd"/>
      <w:r w:rsidR="00620645">
        <w:t xml:space="preserve"> biomarker panel was selected using a grid approach, that is, for a given number of variables 5x5-fold cross-validation was used to estimate the out-of-sample balanced </w:t>
      </w:r>
      <w:r w:rsidR="00620645" w:rsidRPr="00620645">
        <w:t>error rate. The number of variables that resulted in the minimum balanced error rate were retained and this was performed sequentially for each component, up to 3 components (as previously described</w:t>
      </w:r>
      <w:r w:rsidR="00067D5A">
        <w:t xml:space="preserve"> </w:t>
      </w:r>
      <w:r w:rsidR="00620645" w:rsidRPr="00620645">
        <w:fldChar w:fldCharType="begin"/>
      </w:r>
      <w:r w:rsidR="00620645" w:rsidRPr="00620645">
        <w:instrText xml:space="preserve"> ADDIN ZOTERO_ITEM CSL_CITATION {"citationID":"a6e1ha36bh","properties":{"formattedCitation":"[32]","plainCitation":"[32]"},"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620645" w:rsidRPr="00620645">
        <w:fldChar w:fldCharType="separate"/>
      </w:r>
      <w:r w:rsidR="00620645" w:rsidRPr="00620645">
        <w:rPr>
          <w:noProof/>
        </w:rPr>
        <w:t>[32]</w:t>
      </w:r>
      <w:r w:rsidR="00620645" w:rsidRPr="00620645">
        <w:fldChar w:fldCharType="end"/>
      </w:r>
      <w:r w:rsidR="00620645" w:rsidRPr="00620645">
        <w:t>). The</w:t>
      </w:r>
      <w:r w:rsidR="002E6B14" w:rsidRPr="00620645">
        <w:t xml:space="preserve"> opt</w:t>
      </w:r>
      <w:r w:rsidR="00620645" w:rsidRPr="00620645">
        <w:t>imal multi-</w:t>
      </w:r>
      <w:proofErr w:type="spellStart"/>
      <w:r w:rsidR="00620645" w:rsidRPr="00620645">
        <w:t>omic</w:t>
      </w:r>
      <w:proofErr w:type="spellEnd"/>
      <w:r w:rsidR="00620645" w:rsidRPr="00620645">
        <w:t xml:space="preserve"> panel consisted</w:t>
      </w:r>
      <w:r w:rsidR="002E6B14" w:rsidRPr="00620645">
        <w:t xml:space="preserve"> of 45 mRNA, 45 miRNAs, 25 CpGs and 55 proteins</w:t>
      </w:r>
      <w:r w:rsidR="00187707" w:rsidRPr="00620645">
        <w:t xml:space="preserve"> across three components with a balanced error rate of 17.9±</w:t>
      </w:r>
      <w:r w:rsidR="002E6B14" w:rsidRPr="00620645">
        <w:t>1.9% (see Figure S5).</w:t>
      </w:r>
      <w:r w:rsidR="004E797F" w:rsidRPr="00620645">
        <w:t xml:space="preserve"> The</w:t>
      </w:r>
      <w:r w:rsidR="004E797F">
        <w:t xml:space="preserve"> multi-</w:t>
      </w:r>
      <w:proofErr w:type="spellStart"/>
      <w:r w:rsidR="004E797F">
        <w:t>omic</w:t>
      </w:r>
      <w:proofErr w:type="spellEnd"/>
      <w:r w:rsidR="004E797F">
        <w:t xml:space="preserve"> biomarker panel consisting of many variables with previous known associations with breast cancer </w:t>
      </w:r>
      <w:r w:rsidR="00CF24F9">
        <w:t>using</w:t>
      </w:r>
      <w:r w:rsidR="004E797F">
        <w:t xml:space="preserve"> databases such Molecular Signature database (</w:t>
      </w:r>
      <w:proofErr w:type="spellStart"/>
      <w:r w:rsidR="004E797F">
        <w:t>MolSigDB</w:t>
      </w:r>
      <w:proofErr w:type="spellEnd"/>
      <w:r w:rsidR="004E797F">
        <w:t>)</w:t>
      </w:r>
      <w:r w:rsidR="00BE407A">
        <w:t xml:space="preserve"> </w:t>
      </w:r>
      <w:r w:rsidR="00BE407A">
        <w:fldChar w:fldCharType="begin"/>
      </w:r>
      <w:r w:rsidR="00620645">
        <w:instrText xml:space="preserve"> ADDIN ZOTERO_ITEM CSL_CITATION {"citationID":"a1okj2bi1bs","properties":{"formattedCitation":"[33]","plainCitation":"[33]"},"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BE407A">
        <w:fldChar w:fldCharType="separate"/>
      </w:r>
      <w:r w:rsidR="00620645">
        <w:rPr>
          <w:noProof/>
        </w:rPr>
        <w:t>[33]</w:t>
      </w:r>
      <w:r w:rsidR="00BE407A">
        <w:fldChar w:fldCharType="end"/>
      </w:r>
      <w:r w:rsidR="004E797F">
        <w:t xml:space="preserve">, </w:t>
      </w:r>
      <w:proofErr w:type="spellStart"/>
      <w:r w:rsidR="004E797F">
        <w:t>miRCancer</w:t>
      </w:r>
      <w:proofErr w:type="spellEnd"/>
      <w:r w:rsidR="00BE407A">
        <w:t xml:space="preserve"> </w:t>
      </w:r>
      <w:r w:rsidR="00BE407A">
        <w:fldChar w:fldCharType="begin"/>
      </w:r>
      <w:r w:rsidR="00620645">
        <w:instrText xml:space="preserve"> ADDIN ZOTERO_ITEM CSL_CITATION {"citationID":"a1ouqmrtk3j","properties":{"formattedCitation":"[34]","plainCitation":"[34]"},"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r w:rsidR="00BE407A">
        <w:fldChar w:fldCharType="separate"/>
      </w:r>
      <w:r w:rsidR="00620645">
        <w:rPr>
          <w:noProof/>
        </w:rPr>
        <w:t>[34]</w:t>
      </w:r>
      <w:r w:rsidR="00BE407A">
        <w:fldChar w:fldCharType="end"/>
      </w:r>
      <w:r w:rsidR="004E797F">
        <w:t xml:space="preserve">, </w:t>
      </w:r>
      <w:commentRangeStart w:id="6"/>
      <w:r w:rsidR="004E797F">
        <w:t>O</w:t>
      </w:r>
      <w:r w:rsidR="00330F75">
        <w:t xml:space="preserve">nline Mendelian Inheritance in Man </w:t>
      </w:r>
      <w:commentRangeEnd w:id="6"/>
      <w:r w:rsidR="009C708F">
        <w:rPr>
          <w:rStyle w:val="CommentReference"/>
          <w:rFonts w:asciiTheme="minorHAnsi" w:eastAsiaTheme="minorEastAsia" w:hAnsiTheme="minorHAnsi" w:cstheme="minorBidi"/>
        </w:rPr>
        <w:commentReference w:id="6"/>
      </w:r>
      <w:r w:rsidR="00330F75">
        <w:t>(OMIM)</w:t>
      </w:r>
      <w:r w:rsidR="00BE407A">
        <w:t xml:space="preserve"> </w:t>
      </w:r>
      <w:r w:rsidR="00BE407A">
        <w:fldChar w:fldCharType="begin"/>
      </w:r>
      <w:r w:rsidR="00620645">
        <w:instrText xml:space="preserve"> ADDIN ZOTERO_ITEM CSL_CITATION {"citationID":"a2994u1ofid","properties":{"formattedCitation":"[35]","plainCitation":"[35]"},"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r w:rsidR="00BE407A">
        <w:fldChar w:fldCharType="separate"/>
      </w:r>
      <w:r w:rsidR="00620645">
        <w:rPr>
          <w:noProof/>
        </w:rPr>
        <w:t>[35]</w:t>
      </w:r>
      <w:r w:rsidR="00BE407A">
        <w:fldChar w:fldCharType="end"/>
      </w:r>
      <w:r w:rsidR="00330F75">
        <w:t xml:space="preserve">, </w:t>
      </w:r>
      <w:r w:rsidR="00F56AB3">
        <w:t>and DriverDB</w:t>
      </w:r>
      <w:r w:rsidR="00BE407A">
        <w:t xml:space="preserve">v2 </w:t>
      </w:r>
      <w:r w:rsidR="00BE407A">
        <w:fldChar w:fldCharType="begin"/>
      </w:r>
      <w:r w:rsidR="00620645">
        <w:instrText xml:space="preserve"> ADDIN ZOTERO_ITEM CSL_CITATION {"citationID":"a2drq4q17a2","properties":{"formattedCitation":"[36]","plainCitation":"[36]"},"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r w:rsidR="00BE407A">
        <w:fldChar w:fldCharType="separate"/>
      </w:r>
      <w:r w:rsidR="00620645">
        <w:rPr>
          <w:noProof/>
        </w:rPr>
        <w:t>[36]</w:t>
      </w:r>
      <w:r w:rsidR="00BE407A">
        <w:fldChar w:fldCharType="end"/>
      </w:r>
      <w:r w:rsidR="00BE407A">
        <w:t xml:space="preserve"> </w:t>
      </w:r>
      <w:r w:rsidR="004E797F">
        <w:t>(Figure 5A).</w:t>
      </w:r>
      <w:r w:rsidR="004A5185">
        <w:t xml:space="preserve"> Figure 5A depicts the variable contributions of each </w:t>
      </w:r>
      <w:proofErr w:type="spellStart"/>
      <w:r w:rsidR="004A5185">
        <w:t>omic</w:t>
      </w:r>
      <w:proofErr w:type="spellEnd"/>
      <w:r w:rsidR="004A5185">
        <w:t>-type</w:t>
      </w:r>
      <w:r w:rsidR="000F74DB">
        <w:t xml:space="preserve"> where the ranking corresponds to the loading weight (importance) of that feature for a given latent component. Variables with no overlap with a given database may represent novel biomarkers of </w:t>
      </w:r>
      <w:r w:rsidR="000F74DB">
        <w:lastRenderedPageBreak/>
        <w:t xml:space="preserve">breast cancer, or have not been added to the list of databases used for this analysis. For example, </w:t>
      </w:r>
      <w:r w:rsidR="00CF24F9">
        <w:t>C35 (C17orf37) did not overlap with any of the breast-cancer related database searches, however C35 is a known oncogene in breast cancer</w:t>
      </w:r>
      <w:r w:rsidR="00CB10F6">
        <w:t xml:space="preserve">. </w:t>
      </w:r>
      <w:r w:rsidR="00B65E6B">
        <w:t>The component</w:t>
      </w:r>
      <w:r w:rsidR="00EA439F">
        <w:t xml:space="preserve"> plot</w:t>
      </w:r>
      <w:r w:rsidR="00B65E6B">
        <w:t>s</w:t>
      </w:r>
      <w:r w:rsidR="00750D28">
        <w:t xml:space="preserve"> of the multi-</w:t>
      </w:r>
      <w:proofErr w:type="spellStart"/>
      <w:r w:rsidR="00750D28">
        <w:t>omic</w:t>
      </w:r>
      <w:proofErr w:type="spellEnd"/>
      <w:r w:rsidR="00750D28">
        <w:t xml:space="preserve"> panel (consensus) as well as the individual </w:t>
      </w:r>
      <w:proofErr w:type="spellStart"/>
      <w:r w:rsidR="00750D28">
        <w:t>omic</w:t>
      </w:r>
      <w:proofErr w:type="spellEnd"/>
      <w:r w:rsidR="00750D28">
        <w:t xml:space="preserve"> variables </w:t>
      </w:r>
      <w:r w:rsidR="00B65E6B">
        <w:t>are depicted in Figure 5B</w:t>
      </w:r>
      <w:r w:rsidR="00750D28">
        <w:t xml:space="preserve">. </w:t>
      </w:r>
      <w:r w:rsidR="00E12A83">
        <w:t>The ellipses (95% confidence) were generated using the training data and superimposed with the samples from the test data (Table 1). The majority of the points in Figure 5B are inside the ellipses suggest a reproducible multi-</w:t>
      </w:r>
      <w:proofErr w:type="spellStart"/>
      <w:r w:rsidR="00E12A83">
        <w:t>omic</w:t>
      </w:r>
      <w:proofErr w:type="spellEnd"/>
      <w:r w:rsidR="00E12A83">
        <w:t xml:space="preserve"> signature that is predictive of the breast cancer subtype (balanced error rate = </w:t>
      </w:r>
      <w:r w:rsidR="00097360">
        <w:t>22.9%</w:t>
      </w:r>
      <w:r w:rsidR="00E12A83">
        <w:t xml:space="preserve">). </w:t>
      </w:r>
      <w:r w:rsidR="00B65E6B">
        <w:t>The consensus plot corresponded strongly with the mRNA</w:t>
      </w:r>
      <w:r w:rsidR="00E12A83">
        <w:t xml:space="preserve"> component plot, depicting</w:t>
      </w:r>
      <w:r w:rsidR="00B65E6B">
        <w:t xml:space="preserve"> a strong separation of the Basal</w:t>
      </w:r>
      <w:r w:rsidR="00097360">
        <w:t xml:space="preserve"> (error rate = 4.9%)</w:t>
      </w:r>
      <w:r w:rsidR="00B65E6B">
        <w:t xml:space="preserve"> and Her2</w:t>
      </w:r>
      <w:r w:rsidR="00097360">
        <w:t xml:space="preserve"> (error rate = 20%)</w:t>
      </w:r>
      <w:r w:rsidR="00B65E6B">
        <w:t xml:space="preserve"> breast cancer subtypes and weaker separation of Lum</w:t>
      </w:r>
      <w:r w:rsidR="0037512A">
        <w:t xml:space="preserve">inal </w:t>
      </w:r>
      <w:r w:rsidR="00B65E6B">
        <w:t xml:space="preserve">A </w:t>
      </w:r>
      <w:r w:rsidR="00097360">
        <w:t>(</w:t>
      </w:r>
      <w:r w:rsidR="0037512A">
        <w:t xml:space="preserve">LumA, </w:t>
      </w:r>
      <w:r w:rsidR="00097360">
        <w:t xml:space="preserve">error rate = 13.3%) </w:t>
      </w:r>
      <w:r w:rsidR="00B65E6B">
        <w:t>and Lum</w:t>
      </w:r>
      <w:r w:rsidR="0037512A">
        <w:t xml:space="preserve">inal </w:t>
      </w:r>
      <w:r w:rsidR="00B65E6B">
        <w:t xml:space="preserve">B </w:t>
      </w:r>
      <w:r w:rsidR="00097360">
        <w:t>(</w:t>
      </w:r>
      <w:r w:rsidR="0037512A">
        <w:t xml:space="preserve">LumB, </w:t>
      </w:r>
      <w:r w:rsidR="00097360">
        <w:t xml:space="preserve">error rate = 53.3%) </w:t>
      </w:r>
      <w:r w:rsidR="00B65E6B">
        <w:t>from each other.</w:t>
      </w:r>
      <w:r w:rsidR="0037512A">
        <w:t xml:space="preserve"> Similarly, the </w:t>
      </w:r>
      <w:proofErr w:type="spellStart"/>
      <w:r w:rsidR="0037512A">
        <w:t>heatmap</w:t>
      </w:r>
      <w:proofErr w:type="spellEnd"/>
      <w:r w:rsidR="0037512A">
        <w:t xml:space="preserve"> showing the scaled expression of all features of the multi-</w:t>
      </w:r>
      <w:proofErr w:type="spellStart"/>
      <w:r w:rsidR="0037512A">
        <w:t>omic</w:t>
      </w:r>
      <w:proofErr w:type="spellEnd"/>
      <w:r w:rsidR="0037512A">
        <w:t xml:space="preserve"> panel, depicts a strong clustering of the Basal (blue) and Her2 (orange) samples whereas the Luminal A and B (gray and green) are mixed together (Figure 5C).</w:t>
      </w:r>
      <w:r w:rsidR="00036706">
        <w:t xml:space="preserve"> The</w:t>
      </w:r>
      <w:r w:rsidR="00EE76BE">
        <w:t xml:space="preserve"> features of the multi-</w:t>
      </w:r>
      <w:proofErr w:type="spellStart"/>
      <w:r w:rsidR="00EE76BE">
        <w:t>omic</w:t>
      </w:r>
      <w:proofErr w:type="spellEnd"/>
      <w:r w:rsidR="00EE76BE">
        <w:t xml:space="preserve"> panel form</w:t>
      </w:r>
      <w:r w:rsidR="00933CF7">
        <w:t>ed</w:t>
      </w:r>
      <w:r w:rsidR="00EE76BE">
        <w:t xml:space="preserve"> a densely connected network comprising of </w:t>
      </w:r>
      <w:r w:rsidR="00933CF7">
        <w:t xml:space="preserve">four communities where variables in each community (cluster) are densely connected with themselves and sparsely connected with variables in other clusters </w:t>
      </w:r>
      <w:r w:rsidR="00A52A03">
        <w:t>(Figure 5D)</w:t>
      </w:r>
      <w:r w:rsidR="00EE76BE">
        <w:t>.</w:t>
      </w:r>
      <w:r w:rsidR="00A52A03">
        <w:t xml:space="preserve"> The largest cl</w:t>
      </w:r>
      <w:r w:rsidR="00537EEC">
        <w:t>uster consisted of 72 variables; 20 mRNA</w:t>
      </w:r>
      <w:r w:rsidR="00DB5AE1">
        <w:t>s</w:t>
      </w:r>
      <w:r w:rsidR="00537EEC">
        <w:t>, 21 miRNA</w:t>
      </w:r>
      <w:r w:rsidR="00DB5AE1">
        <w:t>s</w:t>
      </w:r>
      <w:r w:rsidR="00537EEC">
        <w:t>, 15 CpGs and 16 proteins.</w:t>
      </w:r>
      <w:r w:rsidR="00B6685E">
        <w:t xml:space="preserve"> Gene set enrichment analysis (Figure 5D) identified many cancer-associated pathways (</w:t>
      </w:r>
      <w:r w:rsidR="00B6685E" w:rsidRPr="00B6685E">
        <w:rPr>
          <w:i/>
        </w:rPr>
        <w:t>e.g.</w:t>
      </w:r>
      <w:r w:rsidR="00B6685E">
        <w:t xml:space="preserve"> FOXM1 pathway, p53 signaling pathway), DNA damage and repair pathways (</w:t>
      </w:r>
      <w:r w:rsidR="00B6685E" w:rsidRPr="00B6685E">
        <w:rPr>
          <w:i/>
        </w:rPr>
        <w:t>e.g.</w:t>
      </w:r>
      <w:r w:rsidR="00B6685E">
        <w:t xml:space="preserve"> E2F mediated regulation of DNA replication, G2M DNA damage checkpoint) and various cell-cycle pathways (</w:t>
      </w:r>
      <w:r w:rsidR="00B6685E" w:rsidRPr="00B6685E">
        <w:rPr>
          <w:i/>
        </w:rPr>
        <w:t>e.g.</w:t>
      </w:r>
      <w:r w:rsidR="00B6685E">
        <w:t xml:space="preserve"> G1S transition, mitotic G1/G1S phases).</w:t>
      </w:r>
    </w:p>
    <w:p w14:paraId="3BEA9A6C" w14:textId="77777777" w:rsidR="006B40A8" w:rsidRDefault="006B40A8" w:rsidP="00F21B8F">
      <w:pPr>
        <w:spacing w:line="480" w:lineRule="auto"/>
      </w:pPr>
    </w:p>
    <w:p w14:paraId="6536FB70" w14:textId="7EF93E23" w:rsidR="00A26E02" w:rsidRDefault="00FF365F" w:rsidP="00343442">
      <w:r>
        <w:rPr>
          <w:noProof/>
        </w:rPr>
        <w:lastRenderedPageBreak/>
        <w:drawing>
          <wp:inline distT="0" distB="0" distL="0" distR="0" wp14:anchorId="2723BBA1" wp14:editId="4703FC77">
            <wp:extent cx="5943600" cy="5943600"/>
            <wp:effectExtent l="0" t="0" r="0" b="0"/>
            <wp:docPr id="3" name="Picture 3" descr="../../diablo/analyses/casestudy1_brca/results/Figures/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blo/analyses/casestudy1_brca/results/Figures/brcaResults.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302FDB" w14:textId="10078252" w:rsidR="00A26E02" w:rsidRDefault="008F47A4" w:rsidP="00343442">
      <w:r w:rsidRPr="008F3122">
        <w:rPr>
          <w:b/>
        </w:rPr>
        <w:t xml:space="preserve">Figure 4. </w:t>
      </w:r>
      <w:r w:rsidR="006A46AE" w:rsidRPr="008F3122">
        <w:rPr>
          <w:b/>
        </w:rPr>
        <w:t>Identification of a multi-</w:t>
      </w:r>
      <w:proofErr w:type="spellStart"/>
      <w:r w:rsidR="006A46AE" w:rsidRPr="008F3122">
        <w:rPr>
          <w:b/>
        </w:rPr>
        <w:t>omic</w:t>
      </w:r>
      <w:proofErr w:type="spellEnd"/>
      <w:r w:rsidR="006A46AE" w:rsidRPr="008F3122">
        <w:rPr>
          <w:b/>
        </w:rPr>
        <w:t xml:space="preserve"> biomarker panel that is predictive of breast cancer subtypes.</w:t>
      </w:r>
      <w:r w:rsidR="00343442">
        <w:t xml:space="preserve"> A) </w:t>
      </w:r>
      <w:r w:rsidR="008F3122">
        <w:t xml:space="preserve">Variable contributions plots of each </w:t>
      </w:r>
      <w:proofErr w:type="spellStart"/>
      <w:r w:rsidR="008F3122">
        <w:t>omic</w:t>
      </w:r>
      <w:proofErr w:type="spellEnd"/>
      <w:r w:rsidR="008F3122">
        <w:t xml:space="preserve">-type depicting the important of each </w:t>
      </w:r>
      <w:proofErr w:type="spellStart"/>
      <w:r w:rsidR="008F3122">
        <w:t>omic</w:t>
      </w:r>
      <w:proofErr w:type="spellEnd"/>
      <w:r w:rsidR="008F3122">
        <w:t xml:space="preserve"> variable in discrimination breast cancer subtypes. B) </w:t>
      </w:r>
      <w:r w:rsidR="00C647F5">
        <w:t xml:space="preserve">Component plots depicting the clustering of </w:t>
      </w:r>
      <w:r w:rsidR="009D62CC">
        <w:t>subjects in the test dataset with ellipses based on the multi-</w:t>
      </w:r>
      <w:proofErr w:type="spellStart"/>
      <w:r w:rsidR="009D62CC">
        <w:t>omic</w:t>
      </w:r>
      <w:proofErr w:type="spellEnd"/>
      <w:r w:rsidR="009D62CC">
        <w:t xml:space="preserve"> biomarker in A). C) </w:t>
      </w:r>
      <w:proofErr w:type="spellStart"/>
      <w:r w:rsidR="009D62CC">
        <w:t>Heatmap</w:t>
      </w:r>
      <w:proofErr w:type="spellEnd"/>
      <w:r w:rsidR="009D62CC">
        <w:t xml:space="preserve"> of the scaled expression of each </w:t>
      </w:r>
      <w:proofErr w:type="spellStart"/>
      <w:r w:rsidR="009D62CC">
        <w:t>omic</w:t>
      </w:r>
      <w:proofErr w:type="spellEnd"/>
      <w:r w:rsidR="009D62CC">
        <w:t>-variable part of the multi-</w:t>
      </w:r>
      <w:proofErr w:type="spellStart"/>
      <w:r w:rsidR="009D62CC">
        <w:t>omic</w:t>
      </w:r>
      <w:proofErr w:type="spellEnd"/>
      <w:r w:rsidR="009D62CC">
        <w:t xml:space="preserve"> biomarker panel. D) Multi-</w:t>
      </w:r>
      <w:proofErr w:type="spellStart"/>
      <w:r w:rsidR="009D62CC">
        <w:t>omic</w:t>
      </w:r>
      <w:proofErr w:type="spellEnd"/>
      <w:r w:rsidR="009D62CC">
        <w:t xml:space="preserve"> biomarker panel network of high correlated variables (absolute Pearson correlation &gt; 0.4)</w:t>
      </w:r>
      <w:r w:rsidR="00F31004">
        <w:t xml:space="preserve">. Four clusters of variables </w:t>
      </w:r>
      <w:r w:rsidR="00933CF7">
        <w:t xml:space="preserve">or communities based on clustering the edge </w:t>
      </w:r>
      <w:proofErr w:type="spellStart"/>
      <w:r w:rsidR="00933CF7">
        <w:t>betweeness</w:t>
      </w:r>
      <w:proofErr w:type="spellEnd"/>
      <w:r w:rsidR="00933CF7">
        <w:t xml:space="preserve"> scores were identified. E) The largest community is D (red cluster) was used to perform gene set enrichment analysis and many cancer related pathways were identified.</w:t>
      </w:r>
    </w:p>
    <w:p w14:paraId="18BA6E59" w14:textId="77777777" w:rsidR="00A26E02" w:rsidRDefault="00A26E02" w:rsidP="00F21B8F">
      <w:pPr>
        <w:spacing w:line="480" w:lineRule="auto"/>
      </w:pPr>
    </w:p>
    <w:p w14:paraId="0CED1072" w14:textId="44242808" w:rsidR="001E3F65" w:rsidRPr="006B40A8" w:rsidRDefault="001E3F65" w:rsidP="001E3F65">
      <w:pPr>
        <w:spacing w:line="480" w:lineRule="auto"/>
        <w:rPr>
          <w:b/>
        </w:rPr>
      </w:pPr>
      <w:r w:rsidRPr="006B40A8">
        <w:rPr>
          <w:b/>
        </w:rPr>
        <w:t xml:space="preserve">Case study </w:t>
      </w:r>
      <w:r w:rsidR="00492FB8">
        <w:rPr>
          <w:b/>
        </w:rPr>
        <w:t>2: Cross over studies</w:t>
      </w:r>
      <w:r>
        <w:rPr>
          <w:b/>
        </w:rPr>
        <w:t xml:space="preserve"> and module-based analyses with DIABO </w:t>
      </w:r>
    </w:p>
    <w:p w14:paraId="53CDE460" w14:textId="77777777" w:rsidR="00C130A2" w:rsidRDefault="00C130A2" w:rsidP="00F21B8F">
      <w:pPr>
        <w:spacing w:line="480" w:lineRule="auto"/>
      </w:pPr>
    </w:p>
    <w:p w14:paraId="36319CC8" w14:textId="1EF883EC" w:rsidR="00C130A2" w:rsidRDefault="0036209D" w:rsidP="00F21B8F">
      <w:pPr>
        <w:spacing w:line="480" w:lineRule="auto"/>
      </w:pPr>
      <w:r>
        <w:rPr>
          <w:noProof/>
        </w:rPr>
        <w:drawing>
          <wp:inline distT="0" distB="0" distL="0" distR="0" wp14:anchorId="78F15120" wp14:editId="3A9270A7">
            <wp:extent cx="5938520" cy="3336290"/>
            <wp:effectExtent l="0" t="0" r="5080" b="0"/>
            <wp:docPr id="8" name="Picture 8" descr="../../diablo/analyses/casestudy2_asthma/results/Figures/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blo/analyses/casestudy2_asthma/results/Figures/asthmaResults.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3336290"/>
                    </a:xfrm>
                    <a:prstGeom prst="rect">
                      <a:avLst/>
                    </a:prstGeom>
                    <a:noFill/>
                    <a:ln>
                      <a:noFill/>
                    </a:ln>
                  </pic:spPr>
                </pic:pic>
              </a:graphicData>
            </a:graphic>
          </wp:inline>
        </w:drawing>
      </w:r>
    </w:p>
    <w:p w14:paraId="69E5056F" w14:textId="4C0CA2D4" w:rsidR="00C130A2" w:rsidRDefault="00C130A2" w:rsidP="004C0EF9">
      <w:r w:rsidRPr="00B250B7">
        <w:rPr>
          <w:b/>
        </w:rPr>
        <w:t xml:space="preserve">Figure 5. </w:t>
      </w:r>
      <w:r w:rsidR="00D93505" w:rsidRPr="00B250B7">
        <w:rPr>
          <w:b/>
        </w:rPr>
        <w:t>DIABLO workflow for the identification of a multi-</w:t>
      </w:r>
      <w:proofErr w:type="spellStart"/>
      <w:r w:rsidR="00D93505" w:rsidRPr="00B250B7">
        <w:rPr>
          <w:b/>
        </w:rPr>
        <w:t>omic</w:t>
      </w:r>
      <w:proofErr w:type="spellEnd"/>
      <w:r w:rsidR="00D93505" w:rsidRPr="00B250B7">
        <w:rPr>
          <w:b/>
        </w:rPr>
        <w:t xml:space="preserve"> biomarker panel in response to allergen inhalation challenge.</w:t>
      </w:r>
      <w:r w:rsidR="00B250B7">
        <w:t xml:space="preserve"> A) Diagram depi</w:t>
      </w:r>
      <w:r w:rsidR="007176C5">
        <w:t xml:space="preserve">cting the module-based, multilevel approach, </w:t>
      </w:r>
      <w:r w:rsidR="00B250B7">
        <w:t>and design</w:t>
      </w:r>
      <w:r w:rsidR="007176C5">
        <w:t xml:space="preserve"> matrix</w:t>
      </w:r>
      <w:r w:rsidR="00B250B7">
        <w:t xml:space="preserve"> used for the DIABLO analysis. B) </w:t>
      </w:r>
      <w:r w:rsidR="00C0765D">
        <w:t>Receiver operating characteristic curves</w:t>
      </w:r>
      <w:r w:rsidR="007176C5">
        <w:t xml:space="preserve"> comparing the performance of the standard</w:t>
      </w:r>
      <w:r w:rsidR="00C0765D">
        <w:t xml:space="preserve"> </w:t>
      </w:r>
      <w:r w:rsidR="007176C5">
        <w:t>DIABLO and multilevel DIABLO model (</w:t>
      </w:r>
      <w:proofErr w:type="spellStart"/>
      <w:r w:rsidR="007176C5">
        <w:t>mDIABLO</w:t>
      </w:r>
      <w:proofErr w:type="spellEnd"/>
      <w:r w:rsidR="007176C5">
        <w:t xml:space="preserve">) using a leave-one-out cross-validation. C) Component plots depicting the separation of the </w:t>
      </w:r>
      <w:r w:rsidR="00D81FDA">
        <w:t>pre</w:t>
      </w:r>
      <w:r w:rsidR="004C0EF9">
        <w:t>-</w:t>
      </w:r>
      <w:r w:rsidR="00D81FDA">
        <w:t xml:space="preserve"> and post challenge samples based on DIABLO and </w:t>
      </w:r>
      <w:proofErr w:type="spellStart"/>
      <w:r w:rsidR="00C25070">
        <w:t>mDIABLO</w:t>
      </w:r>
      <w:proofErr w:type="spellEnd"/>
      <w:r w:rsidR="00D81FDA">
        <w:t xml:space="preserve">. </w:t>
      </w:r>
      <w:r w:rsidR="00226B7D">
        <w:t xml:space="preserve">D) Intersection plot depicting the number of overlapping features across the different </w:t>
      </w:r>
      <w:proofErr w:type="spellStart"/>
      <w:r w:rsidR="00226B7D">
        <w:t>omic</w:t>
      </w:r>
      <w:proofErr w:type="spellEnd"/>
      <w:r w:rsidR="00226B7D">
        <w:t xml:space="preserve"> datasets in the DIABLO and </w:t>
      </w:r>
      <w:proofErr w:type="spellStart"/>
      <w:r w:rsidR="00226B7D">
        <w:t>mDIABLO</w:t>
      </w:r>
      <w:proofErr w:type="spellEnd"/>
      <w:r w:rsidR="00226B7D">
        <w:t xml:space="preserve"> models. E) </w:t>
      </w:r>
      <w:proofErr w:type="spellStart"/>
      <w:r w:rsidR="00226B7D">
        <w:t>Heatmap</w:t>
      </w:r>
      <w:proofErr w:type="spellEnd"/>
      <w:r w:rsidR="00226B7D">
        <w:t xml:space="preserve"> of the Pearson correlation</w:t>
      </w:r>
      <w:r w:rsidR="004C0EF9">
        <w:t xml:space="preserve"> values</w:t>
      </w:r>
      <w:r w:rsidR="00226B7D">
        <w:t xml:space="preserve"> between the features selected using </w:t>
      </w:r>
      <w:proofErr w:type="spellStart"/>
      <w:r w:rsidR="00226B7D">
        <w:t>mDIABLO</w:t>
      </w:r>
      <w:proofErr w:type="spellEnd"/>
      <w:r w:rsidR="00226B7D">
        <w:t xml:space="preserve">. </w:t>
      </w:r>
      <w:r w:rsidR="004C0EF9">
        <w:t xml:space="preserve">F) </w:t>
      </w:r>
      <w:proofErr w:type="spellStart"/>
      <w:r w:rsidR="004C0EF9">
        <w:t>Circos</w:t>
      </w:r>
      <w:proofErr w:type="spellEnd"/>
      <w:r w:rsidR="004C0EF9">
        <w:t xml:space="preserve"> plot depicting the strongest correlations between different </w:t>
      </w:r>
      <w:proofErr w:type="spellStart"/>
      <w:r w:rsidR="004C0EF9">
        <w:t>omic</w:t>
      </w:r>
      <w:proofErr w:type="spellEnd"/>
      <w:r w:rsidR="004C0EF9">
        <w:t xml:space="preserve"> features of the </w:t>
      </w:r>
      <w:proofErr w:type="spellStart"/>
      <w:r w:rsidR="004C0EF9">
        <w:t>mDIABLO</w:t>
      </w:r>
      <w:proofErr w:type="spellEnd"/>
      <w:r w:rsidR="004C0EF9">
        <w:t xml:space="preserve"> panel.</w:t>
      </w:r>
    </w:p>
    <w:p w14:paraId="7FC230D6" w14:textId="77777777" w:rsidR="00C130A2" w:rsidRDefault="00C130A2" w:rsidP="00F21B8F">
      <w:pPr>
        <w:spacing w:line="480" w:lineRule="auto"/>
      </w:pPr>
    </w:p>
    <w:p w14:paraId="3F18BFF8" w14:textId="036424C3" w:rsidR="004F1901" w:rsidRDefault="00582CFE" w:rsidP="001C59E4">
      <w:pPr>
        <w:spacing w:line="480" w:lineRule="auto"/>
        <w:rPr>
          <w:rFonts w:eastAsia="Times New Roman"/>
        </w:rPr>
      </w:pPr>
      <w:r>
        <w:t xml:space="preserve">Various improvements have been made to </w:t>
      </w:r>
      <w:r w:rsidR="00412841">
        <w:t>improve</w:t>
      </w:r>
      <w:r>
        <w:t xml:space="preserve"> the flexibility</w:t>
      </w:r>
      <w:r w:rsidR="00412841">
        <w:t xml:space="preserve"> (</w:t>
      </w:r>
      <w:r w:rsidR="00412841" w:rsidRPr="00412841">
        <w:rPr>
          <w:i/>
        </w:rPr>
        <w:t>e.g.</w:t>
      </w:r>
      <w:r w:rsidR="00412841">
        <w:t xml:space="preserve"> application to different study design </w:t>
      </w:r>
      <w:r w:rsidR="00412841">
        <w:fldChar w:fldCharType="begin"/>
      </w:r>
      <w:r w:rsidR="00412841">
        <w:instrText xml:space="preserve"> ADDIN ZOTERO_ITEM CSL_CITATION {"citationID":"a1eas768ujg","properties":{"formattedCitation":"[37]","plainCitation":"[37]"},"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412841">
        <w:fldChar w:fldCharType="separate"/>
      </w:r>
      <w:r w:rsidR="00412841">
        <w:rPr>
          <w:noProof/>
        </w:rPr>
        <w:t>[37]</w:t>
      </w:r>
      <w:r w:rsidR="00412841">
        <w:fldChar w:fldCharType="end"/>
      </w:r>
      <w:r w:rsidR="00412841">
        <w:t>) and interpretability (incorporation of prior biological knowledge</w:t>
      </w:r>
      <w:r w:rsidR="00EE59C9">
        <w:t xml:space="preserve"> </w:t>
      </w:r>
      <w:r w:rsidR="00EE59C9">
        <w:fldChar w:fldCharType="begin"/>
      </w:r>
      <w:r w:rsidR="00EE59C9">
        <w:instrText xml:space="preserve"> ADDIN ZOTERO_ITEM CSL_CITATION {"citationID":"a1t0b9h3igh","properties":{"formattedCitation":"{\\rtf [38\\uc0\\u8211{}40]}","plainCitation":"[38–40]"},"citationItems":[{"id":1751,"uris":["http://zotero.org/users/2545847/items/K8K9S25N"],"uri":["http://zotero.org/users/2545847/items/K8K9S25N"],"itemData":{"id":1751,"type":"article-journal","title":"FERAL: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00EE59C9">
        <w:fldChar w:fldCharType="separate"/>
      </w:r>
      <w:r w:rsidR="00EE59C9" w:rsidRPr="00EE59C9">
        <w:rPr>
          <w:rFonts w:eastAsia="Times New Roman"/>
        </w:rPr>
        <w:t>[38–40]</w:t>
      </w:r>
      <w:r w:rsidR="00EE59C9">
        <w:fldChar w:fldCharType="end"/>
      </w:r>
      <w:r w:rsidR="00412841">
        <w:t>)</w:t>
      </w:r>
      <w:r>
        <w:t xml:space="preserve"> </w:t>
      </w:r>
      <w:r w:rsidR="00412841">
        <w:t xml:space="preserve">of prediction algorithms. </w:t>
      </w:r>
      <w:r w:rsidR="00490518">
        <w:t>We demonstrate both of these properties by using a multi-step approach to compute gene and metabolite module</w:t>
      </w:r>
      <w:r w:rsidR="00B171F4">
        <w:t>s and extract the within-sample variation before applying DIABLO</w:t>
      </w:r>
      <w:r w:rsidR="007D0745">
        <w:t xml:space="preserve"> to an asthma study with a cross-over study design</w:t>
      </w:r>
      <w:r w:rsidR="00B171F4">
        <w:t>.</w:t>
      </w:r>
      <w:r w:rsidR="007D0745">
        <w:t xml:space="preserve"> </w:t>
      </w:r>
      <w:r w:rsidR="00CF3EFE">
        <w:t>An allergen inhalation challenge was performed in 14 subjects and blood samples were collected before</w:t>
      </w:r>
      <w:r w:rsidR="00852FCF">
        <w:t xml:space="preserve"> (pre)</w:t>
      </w:r>
      <w:r w:rsidR="00CF3EFE">
        <w:t xml:space="preserve"> and two hours after </w:t>
      </w:r>
      <w:r w:rsidR="00852FCF">
        <w:lastRenderedPageBreak/>
        <w:t xml:space="preserve">(post) </w:t>
      </w:r>
      <w:r w:rsidR="00CF3EFE">
        <w:t>challenge. Figure S</w:t>
      </w:r>
      <w:r w:rsidR="007B2A5A">
        <w:t>6 depicts the decline in lung function after allergen inhalation challenge. Therefore</w:t>
      </w:r>
      <w:r w:rsidR="00856CAF">
        <w:t>,</w:t>
      </w:r>
      <w:r w:rsidR="007B2A5A">
        <w:t xml:space="preserve"> the goal of this study was to identify perturbed molecular mechanisms in the blood in response to allergen inhalation challenge. </w:t>
      </w:r>
      <w:r w:rsidR="004F1901">
        <w:t xml:space="preserve">Cell-type frequencies, </w:t>
      </w:r>
      <w:r w:rsidR="00856CAF" w:rsidRPr="003F44E9">
        <w:t>leukocyte gene transcript expression and plasma metabolite abundances</w:t>
      </w:r>
      <w:r w:rsidR="004F1901">
        <w:t xml:space="preserve"> were determined for all samples (Table 1)</w:t>
      </w:r>
      <w:r w:rsidR="00856CAF" w:rsidRPr="003F44E9">
        <w:t xml:space="preserve">. A module based approach (also known as </w:t>
      </w:r>
      <w:proofErr w:type="spellStart"/>
      <w:r w:rsidR="00856CAF" w:rsidRPr="003F44E9">
        <w:t>eigengene</w:t>
      </w:r>
      <w:proofErr w:type="spellEnd"/>
      <w:r w:rsidR="00856CAF" w:rsidRPr="003F44E9">
        <w:t xml:space="preserve"> summarization </w:t>
      </w:r>
      <w:r w:rsidR="00856CAF" w:rsidRPr="003F44E9">
        <w:fldChar w:fldCharType="begin"/>
      </w:r>
      <w:r w:rsidR="00856CAF">
        <w:instrText xml:space="preserve"> ADDIN ZOTERO_ITEM CSL_CITATION {"citationID":"p4q6f60oh","properties":{"formattedCitation":"[11]","plainCitation":"[11]"},"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856CAF" w:rsidRPr="003F44E9">
        <w:fldChar w:fldCharType="separate"/>
      </w:r>
      <w:r w:rsidR="00856CAF">
        <w:rPr>
          <w:rFonts w:eastAsia="Times New Roman"/>
        </w:rPr>
        <w:t>[11]</w:t>
      </w:r>
      <w:r w:rsidR="00856CAF" w:rsidRPr="003F44E9">
        <w:fldChar w:fldCharType="end"/>
      </w:r>
      <w:r w:rsidR="004F1901">
        <w:t>, see Methods</w:t>
      </w:r>
      <w:r w:rsidR="00856CAF" w:rsidRPr="003F44E9">
        <w:t>) was used to transform both the gene expression and metabolite datasets into pathway datasets. Consequently, each variable</w:t>
      </w:r>
      <w:r w:rsidR="00856CAF">
        <w:t xml:space="preserve"> in those two datasets</w:t>
      </w:r>
      <w:r w:rsidR="00856CAF" w:rsidRPr="003F44E9">
        <w:t xml:space="preserve"> </w:t>
      </w:r>
      <w:r w:rsidR="00856CAF">
        <w:t>now represented</w:t>
      </w:r>
      <w:r w:rsidR="00856CAF" w:rsidRPr="003F44E9">
        <w:t xml:space="preserve"> the pathway activity expression level for each sample instead of direct gene/metabolite expression. </w:t>
      </w:r>
      <w:r w:rsidR="00856CAF" w:rsidRPr="003F44E9">
        <w:rPr>
          <w:rFonts w:eastAsia="Times New Roman"/>
        </w:rPr>
        <w:t>The mRNA dataset was transformed into a Kyoto Encyclopedia of Genes and Genomes (KEGG) dataset whereas the metabolite dataset was transformed into a metabolite pathway dataset</w:t>
      </w:r>
      <w:r w:rsidR="006E12DE">
        <w:rPr>
          <w:rFonts w:eastAsia="Times New Roman"/>
        </w:rPr>
        <w:t xml:space="preserve"> (Figure 5A)</w:t>
      </w:r>
      <w:r w:rsidR="00856CAF" w:rsidRPr="003F44E9">
        <w:rPr>
          <w:rFonts w:eastAsia="Times New Roman"/>
        </w:rPr>
        <w:t xml:space="preserve">. To account for </w:t>
      </w:r>
      <w:r w:rsidR="00856CAF">
        <w:rPr>
          <w:rFonts w:eastAsia="Times New Roman"/>
        </w:rPr>
        <w:t xml:space="preserve">the </w:t>
      </w:r>
      <w:r w:rsidR="00856CAF" w:rsidRPr="003F44E9">
        <w:rPr>
          <w:rFonts w:eastAsia="Times New Roman"/>
        </w:rPr>
        <w:t xml:space="preserve">repeated measures experimental design, </w:t>
      </w:r>
      <w:r w:rsidR="00705593">
        <w:rPr>
          <w:rFonts w:eastAsia="Times New Roman"/>
        </w:rPr>
        <w:t>a multilevel approach is used to extract the within-sample variation from each dataset</w:t>
      </w:r>
      <w:r w:rsidR="006E12DE">
        <w:rPr>
          <w:rFonts w:eastAsia="Times New Roman"/>
        </w:rPr>
        <w:t xml:space="preserve"> </w:t>
      </w:r>
      <w:r w:rsidR="00856CAF" w:rsidRPr="003F44E9">
        <w:rPr>
          <w:rFonts w:eastAsia="Times New Roman"/>
        </w:rPr>
        <w:t>(</w:t>
      </w:r>
      <w:r w:rsidR="00856CAF" w:rsidRPr="003F44E9">
        <w:rPr>
          <w:rFonts w:eastAsia="Times New Roman"/>
          <w:b/>
        </w:rPr>
        <w:t>see Methods</w:t>
      </w:r>
      <w:r w:rsidR="00856CAF" w:rsidRPr="003F44E9">
        <w:rPr>
          <w:rFonts w:eastAsia="Times New Roman"/>
        </w:rPr>
        <w:t xml:space="preserve">). </w:t>
      </w:r>
      <w:r w:rsidR="006E12DE">
        <w:rPr>
          <w:rFonts w:eastAsia="Times New Roman"/>
        </w:rPr>
        <w:t xml:space="preserve">The within-sample variation was used to identify a multiple </w:t>
      </w:r>
      <w:proofErr w:type="spellStart"/>
      <w:r w:rsidR="006E12DE">
        <w:rPr>
          <w:rFonts w:eastAsia="Times New Roman"/>
        </w:rPr>
        <w:t>omic</w:t>
      </w:r>
      <w:proofErr w:type="spellEnd"/>
      <w:r w:rsidR="006E12DE">
        <w:rPr>
          <w:rFonts w:eastAsia="Times New Roman"/>
        </w:rPr>
        <w:t xml:space="preserve"> biomarker panel consisting of cells, gene and metabolite modules that discriminated pre</w:t>
      </w:r>
      <w:r w:rsidR="00E37B9E">
        <w:rPr>
          <w:rFonts w:eastAsia="Times New Roman"/>
        </w:rPr>
        <w:t>-</w:t>
      </w:r>
      <w:r w:rsidR="006E12DE">
        <w:rPr>
          <w:rFonts w:eastAsia="Times New Roman"/>
        </w:rPr>
        <w:t xml:space="preserve"> from post-challenge samples (Figure 5A).</w:t>
      </w:r>
      <w:r w:rsidR="00E37B9E">
        <w:rPr>
          <w:rFonts w:eastAsia="Times New Roman"/>
        </w:rPr>
        <w:t xml:space="preserve"> We contrast </w:t>
      </w:r>
      <w:r w:rsidR="00A03B8A">
        <w:rPr>
          <w:rFonts w:eastAsia="Times New Roman"/>
        </w:rPr>
        <w:t xml:space="preserve">the resulting </w:t>
      </w:r>
      <w:r w:rsidR="00705593">
        <w:rPr>
          <w:rFonts w:eastAsia="Times New Roman"/>
        </w:rPr>
        <w:t xml:space="preserve">multilevel </w:t>
      </w:r>
      <w:r w:rsidR="00A03B8A">
        <w:rPr>
          <w:rFonts w:eastAsia="Times New Roman"/>
        </w:rPr>
        <w:t>DIABLO (</w:t>
      </w:r>
      <w:proofErr w:type="spellStart"/>
      <w:r w:rsidR="00705593">
        <w:rPr>
          <w:rFonts w:eastAsia="Times New Roman"/>
        </w:rPr>
        <w:t>mDIABLO</w:t>
      </w:r>
      <w:proofErr w:type="spellEnd"/>
      <w:r w:rsidR="00A03B8A">
        <w:rPr>
          <w:rFonts w:eastAsia="Times New Roman"/>
        </w:rPr>
        <w:t xml:space="preserve">) </w:t>
      </w:r>
      <w:r w:rsidR="00394A03">
        <w:rPr>
          <w:rFonts w:eastAsia="Times New Roman"/>
        </w:rPr>
        <w:t xml:space="preserve">model </w:t>
      </w:r>
      <w:r w:rsidR="00A03B8A">
        <w:rPr>
          <w:rFonts w:eastAsia="Times New Roman"/>
        </w:rPr>
        <w:t>with a standard DIABLO model that does not take into account the paired nature of this study by comparing their cross-validation classification performance</w:t>
      </w:r>
      <w:r w:rsidR="00D440BC">
        <w:rPr>
          <w:rFonts w:eastAsia="Times New Roman"/>
        </w:rPr>
        <w:t>s</w:t>
      </w:r>
      <w:r w:rsidR="00A03B8A">
        <w:rPr>
          <w:rFonts w:eastAsia="Times New Roman"/>
        </w:rPr>
        <w:t xml:space="preserve"> (Figure 5B).</w:t>
      </w:r>
      <w:r w:rsidR="008B50B0">
        <w:rPr>
          <w:rFonts w:eastAsia="Times New Roman"/>
        </w:rPr>
        <w:t xml:space="preserve"> </w:t>
      </w:r>
      <w:proofErr w:type="spellStart"/>
      <w:r w:rsidR="00D440BC">
        <w:rPr>
          <w:rFonts w:eastAsia="Times New Roman"/>
        </w:rPr>
        <w:t>mDIABLO</w:t>
      </w:r>
      <w:proofErr w:type="spellEnd"/>
      <w:r w:rsidR="00D440BC">
        <w:rPr>
          <w:rFonts w:eastAsia="Times New Roman"/>
        </w:rPr>
        <w:t xml:space="preserve"> strongly out performed DIABLO in using a leave-one-out cross-validation, </w:t>
      </w:r>
      <w:r w:rsidR="00C0765D">
        <w:rPr>
          <w:rFonts w:eastAsia="Times New Roman"/>
        </w:rPr>
        <w:t>AUC=</w:t>
      </w:r>
      <w:r w:rsidR="00D440BC">
        <w:rPr>
          <w:rFonts w:eastAsia="Times New Roman"/>
        </w:rPr>
        <w:t xml:space="preserve">98.5% vs. </w:t>
      </w:r>
      <w:r w:rsidR="00C0765D">
        <w:rPr>
          <w:rFonts w:eastAsia="Times New Roman"/>
        </w:rPr>
        <w:t>AUC=</w:t>
      </w:r>
      <w:r w:rsidR="00D440BC">
        <w:rPr>
          <w:rFonts w:eastAsia="Times New Roman"/>
        </w:rPr>
        <w:t>62.2%</w:t>
      </w:r>
      <w:r w:rsidR="00C125A7">
        <w:rPr>
          <w:rFonts w:eastAsia="Times New Roman"/>
        </w:rPr>
        <w:t xml:space="preserve"> (see methods for description of cross-validation scheme)</w:t>
      </w:r>
      <w:r w:rsidR="00D440BC">
        <w:rPr>
          <w:rFonts w:eastAsia="Times New Roman"/>
        </w:rPr>
        <w:t>.</w:t>
      </w:r>
      <w:r w:rsidR="00C125A7">
        <w:rPr>
          <w:rFonts w:eastAsia="Times New Roman"/>
        </w:rPr>
        <w:t xml:space="preserve"> </w:t>
      </w:r>
      <w:r w:rsidR="00071463">
        <w:rPr>
          <w:rFonts w:eastAsia="Times New Roman"/>
        </w:rPr>
        <w:t>Figure 5C depicts the component plots which indicate a greater degree of separation between the pre</w:t>
      </w:r>
      <w:r w:rsidR="00CD7E11">
        <w:rPr>
          <w:rFonts w:eastAsia="Times New Roman"/>
        </w:rPr>
        <w:t>-</w:t>
      </w:r>
      <w:r w:rsidR="00071463">
        <w:rPr>
          <w:rFonts w:eastAsia="Times New Roman"/>
        </w:rPr>
        <w:t xml:space="preserve"> and post challenge samples for </w:t>
      </w:r>
      <w:proofErr w:type="spellStart"/>
      <w:r w:rsidR="00071463">
        <w:rPr>
          <w:rFonts w:eastAsia="Times New Roman"/>
        </w:rPr>
        <w:t>mDIABLO</w:t>
      </w:r>
      <w:proofErr w:type="spellEnd"/>
      <w:r w:rsidR="00071463">
        <w:rPr>
          <w:rFonts w:eastAsia="Times New Roman"/>
        </w:rPr>
        <w:t xml:space="preserve"> compared to DIABLO. </w:t>
      </w:r>
      <w:r w:rsidR="001C59E4">
        <w:rPr>
          <w:rFonts w:eastAsia="Times New Roman"/>
        </w:rPr>
        <w:t xml:space="preserve">Common </w:t>
      </w:r>
      <w:r w:rsidR="00CD7E11" w:rsidRPr="005C09F4">
        <w:rPr>
          <w:rFonts w:eastAsia="Times New Roman"/>
        </w:rPr>
        <w:t xml:space="preserve">features (pathways) </w:t>
      </w:r>
      <w:r w:rsidR="00C637A5" w:rsidRPr="005C09F4">
        <w:rPr>
          <w:rFonts w:eastAsia="Times New Roman"/>
        </w:rPr>
        <w:t xml:space="preserve">were identified across </w:t>
      </w:r>
      <w:proofErr w:type="spellStart"/>
      <w:r w:rsidR="00C637A5" w:rsidRPr="005C09F4">
        <w:rPr>
          <w:rFonts w:eastAsia="Times New Roman"/>
        </w:rPr>
        <w:t>omic</w:t>
      </w:r>
      <w:proofErr w:type="spellEnd"/>
      <w:r w:rsidR="00C637A5" w:rsidRPr="005C09F4">
        <w:rPr>
          <w:rFonts w:eastAsia="Times New Roman"/>
        </w:rPr>
        <w:t>-types</w:t>
      </w:r>
      <w:r w:rsidR="00CD7E11" w:rsidRPr="005C09F4">
        <w:rPr>
          <w:rFonts w:eastAsia="Times New Roman"/>
        </w:rPr>
        <w:t xml:space="preserve"> in the </w:t>
      </w:r>
      <w:proofErr w:type="spellStart"/>
      <w:r w:rsidR="00CD7E11" w:rsidRPr="005C09F4">
        <w:rPr>
          <w:rFonts w:eastAsia="Times New Roman"/>
        </w:rPr>
        <w:t>mDIABLO</w:t>
      </w:r>
      <w:proofErr w:type="spellEnd"/>
      <w:r w:rsidR="00CD7E11" w:rsidRPr="005C09F4">
        <w:rPr>
          <w:rFonts w:eastAsia="Times New Roman"/>
        </w:rPr>
        <w:t xml:space="preserve"> model (maroon bars)</w:t>
      </w:r>
      <w:r w:rsidR="001C59E4">
        <w:rPr>
          <w:rFonts w:eastAsia="Times New Roman"/>
        </w:rPr>
        <w:t>, but not the standard DIABLO model (Figure 5D)</w:t>
      </w:r>
      <w:r w:rsidR="00CD7E11" w:rsidRPr="005C09F4">
        <w:rPr>
          <w:rFonts w:eastAsia="Times New Roman"/>
        </w:rPr>
        <w:t xml:space="preserve">. </w:t>
      </w:r>
      <w:r w:rsidR="005C09F4" w:rsidRPr="005C09F4">
        <w:rPr>
          <w:rFonts w:eastAsia="Times New Roman"/>
        </w:rPr>
        <w:t xml:space="preserve">Tryptophan metabolism and </w:t>
      </w:r>
      <w:r w:rsidR="005C09F4" w:rsidRPr="005C09F4">
        <w:t xml:space="preserve">Valine, leucine and isoleucine metabolism pathways </w:t>
      </w:r>
      <w:r w:rsidR="00EB2FC5">
        <w:t xml:space="preserve">were identified in the gene and metabolite </w:t>
      </w:r>
      <w:r w:rsidR="00EB2FC5">
        <w:lastRenderedPageBreak/>
        <w:t xml:space="preserve">module datasets using </w:t>
      </w:r>
      <w:proofErr w:type="spellStart"/>
      <w:r w:rsidR="00EB2FC5">
        <w:t>mDIABLO</w:t>
      </w:r>
      <w:proofErr w:type="spellEnd"/>
      <w:r w:rsidR="00EB2FC5">
        <w:t>.</w:t>
      </w:r>
      <w:r w:rsidR="00DE1898">
        <w:t xml:space="preserve"> </w:t>
      </w:r>
      <w:r w:rsidR="00AF4422">
        <w:t xml:space="preserve">The association between the complete list of features identified using </w:t>
      </w:r>
      <w:proofErr w:type="spellStart"/>
      <w:r w:rsidR="00AF4422">
        <w:t>mDIABLO</w:t>
      </w:r>
      <w:proofErr w:type="spellEnd"/>
      <w:r w:rsidR="00AF4422">
        <w:t xml:space="preserve"> is depicted in Figure 5E, which shows </w:t>
      </w:r>
      <w:r w:rsidR="00224F65">
        <w:t xml:space="preserve">clusters of </w:t>
      </w:r>
      <w:r w:rsidR="00AF4422">
        <w:t>positive and negatively correlate</w:t>
      </w:r>
      <w:r w:rsidR="00224F65">
        <w:t>d</w:t>
      </w:r>
      <w:r w:rsidR="00AF4422">
        <w:t xml:space="preserve"> </w:t>
      </w:r>
      <w:r w:rsidR="00224F65">
        <w:t>f</w:t>
      </w:r>
      <w:r w:rsidR="00AF4422">
        <w:t>eatures</w:t>
      </w:r>
      <w:r w:rsidR="00224F65">
        <w:t>. The Asthma pathway way also identified (</w:t>
      </w:r>
      <w:r w:rsidR="00224F65" w:rsidRPr="003F44E9">
        <w:rPr>
          <w:rFonts w:eastAsia="Times New Roman"/>
        </w:rPr>
        <w:t>even though individual gene members were not significantly altered post-challenge</w:t>
      </w:r>
      <w:r w:rsidR="00224F65">
        <w:rPr>
          <w:rFonts w:eastAsia="Times New Roman"/>
        </w:rPr>
        <w:t>, Figure S7</w:t>
      </w:r>
      <w:r w:rsidR="00224F65">
        <w:t xml:space="preserve">) and had a negative association with Butanoate metabolism and a positive correlation with basophils, a hallmark cell-type in asthma (Figure 5E). </w:t>
      </w:r>
      <w:r w:rsidR="00224F65" w:rsidRPr="00D705DD">
        <w:t>These findings depict</w:t>
      </w:r>
      <w:r w:rsidR="00D95078">
        <w:t xml:space="preserve"> DIABLO’s ability to identify</w:t>
      </w:r>
      <w:r w:rsidR="00224F65" w:rsidRPr="00D705DD">
        <w:t xml:space="preserve"> common molecular processes that span different biological layers</w:t>
      </w:r>
      <w:r w:rsidR="00D95078">
        <w:t xml:space="preserve"> which may suggest</w:t>
      </w:r>
      <w:r w:rsidR="00224F65" w:rsidRPr="00D705DD">
        <w:t xml:space="preserve"> a mechanistic link with response to allergen challenge.</w:t>
      </w:r>
    </w:p>
    <w:p w14:paraId="4EA622F5" w14:textId="77777777" w:rsidR="00D250C9" w:rsidRDefault="00D250C9" w:rsidP="00F21B8F">
      <w:pPr>
        <w:spacing w:line="480" w:lineRule="auto"/>
      </w:pPr>
    </w:p>
    <w:p w14:paraId="5953319E" w14:textId="2DF89D7C" w:rsidR="00411531" w:rsidRDefault="00411531">
      <w:r>
        <w:br w:type="page"/>
      </w:r>
    </w:p>
    <w:p w14:paraId="35BE6BE6" w14:textId="1B00C08E" w:rsidR="00FF3C90" w:rsidRDefault="00CA0793" w:rsidP="00F52D0D">
      <w:pPr>
        <w:spacing w:line="480" w:lineRule="auto"/>
        <w:jc w:val="both"/>
      </w:pPr>
      <w:commentRangeStart w:id="7"/>
      <w:r>
        <w:lastRenderedPageBreak/>
        <w:t>discussion</w:t>
      </w:r>
      <w:commentRangeEnd w:id="7"/>
      <w:r>
        <w:rPr>
          <w:rStyle w:val="CommentReference"/>
          <w:rFonts w:asciiTheme="minorHAnsi" w:eastAsiaTheme="minorEastAsia" w:hAnsiTheme="minorHAnsi" w:cstheme="minorBidi"/>
        </w:rPr>
        <w:commentReference w:id="7"/>
      </w:r>
    </w:p>
    <w:p w14:paraId="0EF25298" w14:textId="74E9554F" w:rsidR="00CA0793" w:rsidRDefault="00CA0793" w:rsidP="00F52D0D">
      <w:pPr>
        <w:spacing w:line="480" w:lineRule="auto"/>
        <w:jc w:val="both"/>
      </w:pPr>
      <w:commentRangeStart w:id="8"/>
      <w:r>
        <w:t>conclusions</w:t>
      </w:r>
      <w:commentRangeEnd w:id="8"/>
      <w:r>
        <w:rPr>
          <w:rStyle w:val="CommentReference"/>
          <w:rFonts w:asciiTheme="minorHAnsi" w:eastAsiaTheme="minorEastAsia" w:hAnsiTheme="minorHAnsi" w:cstheme="minorBidi"/>
        </w:rPr>
        <w:commentReference w:id="8"/>
      </w:r>
    </w:p>
    <w:p w14:paraId="5EA5972F" w14:textId="77777777" w:rsidR="00CA0793" w:rsidRDefault="00CA0793" w:rsidP="00F52D0D">
      <w:pPr>
        <w:spacing w:line="480" w:lineRule="auto"/>
        <w:jc w:val="both"/>
      </w:pPr>
    </w:p>
    <w:p w14:paraId="0CF94844" w14:textId="77777777" w:rsidR="002615AA" w:rsidRPr="003F44E9" w:rsidRDefault="002615AA" w:rsidP="002615AA">
      <w:pPr>
        <w:spacing w:line="480" w:lineRule="auto"/>
        <w:rPr>
          <w:b/>
        </w:rPr>
      </w:pPr>
      <w:r>
        <w:rPr>
          <w:b/>
        </w:rPr>
        <w:t xml:space="preserve">The </w:t>
      </w:r>
      <w:proofErr w:type="spellStart"/>
      <w:r>
        <w:rPr>
          <w:b/>
        </w:rPr>
        <w:t>mixDIABLO</w:t>
      </w:r>
      <w:proofErr w:type="spellEnd"/>
      <w:r>
        <w:rPr>
          <w:b/>
        </w:rPr>
        <w:t xml:space="preserve"> </w:t>
      </w:r>
      <w:commentRangeStart w:id="9"/>
      <w:r>
        <w:rPr>
          <w:b/>
        </w:rPr>
        <w:t>integrative framework</w:t>
      </w:r>
      <w:commentRangeEnd w:id="9"/>
      <w:r w:rsidR="00E65437">
        <w:rPr>
          <w:rStyle w:val="CommentReference"/>
          <w:rFonts w:asciiTheme="minorHAnsi" w:eastAsiaTheme="minorEastAsia" w:hAnsiTheme="minorHAnsi" w:cstheme="minorBidi"/>
        </w:rPr>
        <w:commentReference w:id="9"/>
      </w:r>
    </w:p>
    <w:p w14:paraId="5255FF97" w14:textId="21F74689" w:rsidR="002615AA" w:rsidRPr="003F44E9" w:rsidRDefault="002615AA" w:rsidP="002615AA">
      <w:pPr>
        <w:spacing w:line="480" w:lineRule="auto"/>
        <w:jc w:val="both"/>
      </w:pPr>
      <w:r w:rsidRPr="003F44E9">
        <w:t xml:space="preserve">We describe the </w:t>
      </w:r>
      <w:proofErr w:type="spellStart"/>
      <w:r>
        <w:t>mix</w:t>
      </w:r>
      <w:r w:rsidRPr="003F44E9">
        <w:t>DIABLO</w:t>
      </w:r>
      <w:proofErr w:type="spellEnd"/>
      <w:r w:rsidRPr="003F44E9">
        <w:t xml:space="preserve"> pipeline in </w:t>
      </w:r>
      <w:r w:rsidRPr="003F44E9">
        <w:rPr>
          <w:b/>
        </w:rPr>
        <w:t>Figure 2</w:t>
      </w:r>
      <w:r w:rsidRPr="003F44E9">
        <w:t xml:space="preserve"> to integrate multiple </w:t>
      </w:r>
      <w:r>
        <w:t>omics</w:t>
      </w:r>
      <w:r w:rsidRPr="003F44E9">
        <w:t xml:space="preserve"> datasets and identify a multi-</w:t>
      </w:r>
      <w:r>
        <w:t>omics</w:t>
      </w:r>
      <w:r w:rsidRPr="003F44E9">
        <w:t xml:space="preserve"> biomarker panel, assess the predictive performance of the model, and generate visualizations </w:t>
      </w:r>
      <w:r>
        <w:t>to aid in the interpretation of the results</w:t>
      </w:r>
      <w:r w:rsidRPr="003F44E9">
        <w:t xml:space="preserve">. The first step inputs multiple </w:t>
      </w:r>
      <w:r>
        <w:t>omics</w:t>
      </w:r>
      <w:r w:rsidRPr="003F44E9">
        <w:t xml:space="preserve"> datasets</w:t>
      </w:r>
      <w:r>
        <w:t xml:space="preserve"> </w:t>
      </w:r>
      <w:r w:rsidRPr="003F44E9">
        <w:t xml:space="preserve">measured </w:t>
      </w:r>
      <w:r>
        <w:t>on the same individuals,</w:t>
      </w:r>
      <w:r w:rsidRPr="003F44E9">
        <w:t xml:space="preserve"> that were previously normalized and filtered with optional </w:t>
      </w:r>
      <w:r>
        <w:t>preprocessing</w:t>
      </w:r>
      <w:r w:rsidRPr="003F44E9">
        <w:t xml:space="preserve"> steps such multilevel transformation (for repeated measures study designs) and module-transformations (for Pathway analyses</w:t>
      </w:r>
      <w:r>
        <w:t>, as described in</w:t>
      </w:r>
      <w:r w:rsidRPr="003F44E9">
        <w:rPr>
          <w:b/>
        </w:rPr>
        <w:t xml:space="preserve"> Methods</w:t>
      </w:r>
      <w:r w:rsidRPr="003F44E9">
        <w:t xml:space="preserve">). Prior to </w:t>
      </w:r>
      <w:r>
        <w:t xml:space="preserve">multivariate </w:t>
      </w:r>
      <w:r w:rsidRPr="003F44E9">
        <w:t xml:space="preserve">data integration, exploratory and unsupervised data analyses of each </w:t>
      </w:r>
      <w:r>
        <w:t>omics</w:t>
      </w:r>
      <w:r w:rsidRPr="003F44E9">
        <w:t xml:space="preserve"> dataset with Principal Component Analysis</w:t>
      </w:r>
      <w:r>
        <w:t xml:space="preserve"> (PCA)</w:t>
      </w:r>
      <w:r w:rsidRPr="003F44E9">
        <w:t xml:space="preserve">, or sparse PCA built only on a smaller subset of variables </w:t>
      </w:r>
      <w:r w:rsidRPr="003F44E9">
        <w:fldChar w:fldCharType="begin"/>
      </w:r>
      <w:r w:rsidR="00EE59C9">
        <w:instrText xml:space="preserve"> ADDIN ZOTERO_ITEM CSL_CITATION {"citationID":"6l5d2bp1f","properties":{"formattedCitation":"[41]","plainCitation":"[41]"},"citationItems":[{"id":960,"uris":["http://zotero.org/users/2545847/items/BB33J4M4"],"uri":["http://zotero.org/users/2545847/items/BB33J4M4"],"itemData":{"id":960,"type":"article-journal","title":"Sparse Principal Component Analysis via Regularized Low Rank Matrix Approximation","container-title":"Journal of Multivariate Analysis","page":"1015-1034","volume":"99","author":[{"family":"Shen","given":"Haipeng"},{"family":"Huang","given":"Jianhua"}],"issued":{"date-parts":[["2007"]]}}}],"schema":"https://github.com/citation-style-language/schema/raw/master/csl-citation.json"} </w:instrText>
      </w:r>
      <w:r w:rsidRPr="003F44E9">
        <w:fldChar w:fldCharType="separate"/>
      </w:r>
      <w:r w:rsidR="00EE59C9">
        <w:rPr>
          <w:noProof/>
        </w:rPr>
        <w:t>[41]</w:t>
      </w:r>
      <w:r w:rsidRPr="003F44E9">
        <w:fldChar w:fldCharType="end"/>
      </w:r>
      <w:r w:rsidRPr="003F44E9">
        <w:t xml:space="preserve"> can be useful to visualize and understand the major sources of variation in each dataset to be integrated.. </w:t>
      </w:r>
      <w:r>
        <w:t xml:space="preserve">Then, the omics datasets, along with the </w:t>
      </w:r>
      <w:r w:rsidRPr="003F44E9">
        <w:t xml:space="preserve">phenotype information indicating the class membership of each sample (two or more groups) </w:t>
      </w:r>
      <w:r>
        <w:t xml:space="preserve">are </w:t>
      </w:r>
      <w:r w:rsidRPr="003F44E9">
        <w:t xml:space="preserve">input in </w:t>
      </w:r>
      <w:r>
        <w:t xml:space="preserve">the multivariate integrative method </w:t>
      </w:r>
      <w:r w:rsidRPr="003F44E9">
        <w:t>DIABLO</w:t>
      </w:r>
      <w:r>
        <w:t xml:space="preserve">. DIABLO is </w:t>
      </w:r>
      <w:r w:rsidRPr="003F44E9">
        <w:t>a multivariate dimension reduction method that seeks</w:t>
      </w:r>
      <w:r>
        <w:t xml:space="preserve"> for</w:t>
      </w:r>
      <w:r w:rsidRPr="003F44E9">
        <w:t xml:space="preserve"> latent components – linear combinations of variables from each </w:t>
      </w:r>
      <w:r>
        <w:t>omics</w:t>
      </w:r>
      <w:r w:rsidRPr="003F44E9">
        <w:t xml:space="preserve"> dataset, that are maximally correlated as specified in </w:t>
      </w:r>
      <w:r>
        <w:t>a</w:t>
      </w:r>
      <w:r w:rsidRPr="003F44E9">
        <w:t xml:space="preserve"> design matrix. The design matrix indicates which datasets should be connected such that their pair-wise correlations are maximized</w:t>
      </w:r>
      <w:r>
        <w:t xml:space="preserve"> (</w:t>
      </w:r>
      <w:r w:rsidRPr="00F52D0D">
        <w:rPr>
          <w:b/>
        </w:rPr>
        <w:t>Fig</w:t>
      </w:r>
      <w:r>
        <w:rPr>
          <w:b/>
        </w:rPr>
        <w:t>ure</w:t>
      </w:r>
      <w:r w:rsidRPr="00F52D0D">
        <w:rPr>
          <w:b/>
        </w:rPr>
        <w:t xml:space="preserve"> 1C</w:t>
      </w:r>
      <w:r>
        <w:t>)</w:t>
      </w:r>
      <w:r w:rsidRPr="003F44E9">
        <w:t xml:space="preserve">. The design can be determined according to </w:t>
      </w:r>
      <w:r w:rsidRPr="003F44E9">
        <w:rPr>
          <w:i/>
        </w:rPr>
        <w:t>prior</w:t>
      </w:r>
      <w:r w:rsidRPr="003F44E9">
        <w:t xml:space="preserve"> knowledge (</w:t>
      </w:r>
      <w:r w:rsidRPr="003F44E9">
        <w:rPr>
          <w:i/>
        </w:rPr>
        <w:t>e.g.</w:t>
      </w:r>
      <w:r w:rsidRPr="003F44E9">
        <w:t xml:space="preserve"> mRNA and miRNA datasets can be assumed to be connected since miRNAs regulate mRNA expression), or using our proposed data-driven approach that </w:t>
      </w:r>
      <w:r>
        <w:t>indicates</w:t>
      </w:r>
      <w:r w:rsidRPr="003F44E9">
        <w:t xml:space="preserve"> </w:t>
      </w:r>
      <w:r>
        <w:t>when to connect pairs of datasets</w:t>
      </w:r>
      <w:r w:rsidRPr="003F44E9">
        <w:t xml:space="preserve"> (</w:t>
      </w:r>
      <w:r w:rsidRPr="003F44E9">
        <w:rPr>
          <w:b/>
        </w:rPr>
        <w:t>see Methods</w:t>
      </w:r>
      <w:r w:rsidRPr="003F44E9">
        <w:t>). The identification of a multi-</w:t>
      </w:r>
      <w:r>
        <w:t>omics</w:t>
      </w:r>
      <w:r w:rsidRPr="003F44E9">
        <w:t xml:space="preserve"> panel is performed via </w:t>
      </w:r>
      <w:r w:rsidRPr="003F44E9">
        <w:rPr>
          <w:rFonts w:eastAsia="Xingkai SC Light"/>
        </w:rPr>
        <w:t>l</w:t>
      </w:r>
      <w:r w:rsidRPr="003F44E9">
        <w:rPr>
          <w:rFonts w:eastAsia="Xingkai SC Light"/>
          <w:vertAlign w:val="subscript"/>
        </w:rPr>
        <w:t xml:space="preserve">1 </w:t>
      </w:r>
      <w:r w:rsidRPr="003F44E9">
        <w:rPr>
          <w:rFonts w:eastAsia="Xingkai SC Light"/>
        </w:rPr>
        <w:t xml:space="preserve">penalties that shrink the </w:t>
      </w:r>
      <w:r w:rsidRPr="003F44E9">
        <w:rPr>
          <w:rFonts w:eastAsia="Xingkai SC Light"/>
        </w:rPr>
        <w:lastRenderedPageBreak/>
        <w:t>variable coefficients defining the latent components to zero (</w:t>
      </w:r>
      <w:r w:rsidRPr="003F44E9">
        <w:rPr>
          <w:rFonts w:eastAsia="Xingkai SC Light"/>
          <w:b/>
        </w:rPr>
        <w:t>see Methods</w:t>
      </w:r>
      <w:r w:rsidRPr="003F44E9">
        <w:rPr>
          <w:rFonts w:eastAsia="Xingkai SC Light"/>
        </w:rPr>
        <w:t xml:space="preserve">). </w:t>
      </w:r>
      <w:r w:rsidRPr="003F44E9">
        <w:t>The performance of the DIABLO model and associated multi-</w:t>
      </w:r>
      <w:r>
        <w:t>omics</w:t>
      </w:r>
      <w:r w:rsidRPr="003F44E9">
        <w:t xml:space="preserve"> panel is </w:t>
      </w:r>
      <w:r>
        <w:t xml:space="preserve">then </w:t>
      </w:r>
      <w:r w:rsidRPr="003F44E9">
        <w:t xml:space="preserve">assessed using cross-validation repeated several times to ensure reliable evaluation and the balanced error rate (BER) or area under the receiver operating curve (AUC, for two groups) </w:t>
      </w:r>
      <w:r>
        <w:t>are</w:t>
      </w:r>
      <w:r w:rsidRPr="003F44E9">
        <w:t xml:space="preserve"> reported. Lastly, numerous visualizations are proposed to provide insights into the multi-</w:t>
      </w:r>
      <w:r>
        <w:t>omics</w:t>
      </w:r>
      <w:r w:rsidRPr="003F44E9">
        <w:t xml:space="preserve"> panel and guide the interpretation of the selected </w:t>
      </w:r>
      <w:r>
        <w:t>omics</w:t>
      </w:r>
      <w:r w:rsidRPr="003F44E9">
        <w:t xml:space="preserve"> variables, including sample and variable plots (</w:t>
      </w:r>
      <w:r w:rsidRPr="003F44E9">
        <w:rPr>
          <w:b/>
        </w:rPr>
        <w:t>see Methods</w:t>
      </w:r>
      <w:r w:rsidRPr="003F44E9">
        <w:t>).</w:t>
      </w:r>
    </w:p>
    <w:p w14:paraId="70D9F82C" w14:textId="77777777" w:rsidR="00E65437" w:rsidRDefault="00E65437">
      <w:pPr>
        <w:rPr>
          <w:b/>
        </w:rPr>
      </w:pPr>
      <w:r>
        <w:rPr>
          <w:b/>
        </w:rPr>
        <w:br w:type="page"/>
      </w:r>
    </w:p>
    <w:p w14:paraId="1C4C1CA9" w14:textId="1366FBE3" w:rsidR="006C6DE4" w:rsidRPr="00D705DD" w:rsidRDefault="00F94303" w:rsidP="00D705DD">
      <w:pPr>
        <w:spacing w:line="480" w:lineRule="auto"/>
        <w:rPr>
          <w:b/>
        </w:rPr>
      </w:pPr>
      <w:r w:rsidRPr="003F44E9">
        <w:rPr>
          <w:b/>
        </w:rPr>
        <w:lastRenderedPageBreak/>
        <w:t>Discussion</w:t>
      </w:r>
    </w:p>
    <w:p w14:paraId="599E239C" w14:textId="7C59E191" w:rsidR="00B072A9" w:rsidRPr="00B57348" w:rsidRDefault="00933B78" w:rsidP="001E2EC2">
      <w:pPr>
        <w:widowControl w:val="0"/>
        <w:autoSpaceDE w:val="0"/>
        <w:autoSpaceDN w:val="0"/>
        <w:adjustRightInd w:val="0"/>
        <w:spacing w:line="480" w:lineRule="auto"/>
        <w:jc w:val="both"/>
      </w:pPr>
      <w:r w:rsidRPr="003F44E9">
        <w:t xml:space="preserve">Classification algorithms </w:t>
      </w:r>
      <w:r w:rsidRPr="003F44E9">
        <w:rPr>
          <w:i/>
        </w:rPr>
        <w:t>a priori</w:t>
      </w:r>
      <w:r w:rsidRPr="003F44E9">
        <w:t xml:space="preserve"> </w:t>
      </w:r>
      <w:r w:rsidR="00D705DD">
        <w:t>do</w:t>
      </w:r>
      <w:r w:rsidRPr="003F44E9">
        <w:t xml:space="preserve"> not focus on incorporating biological information and</w:t>
      </w:r>
      <w:r w:rsidR="00D705DD">
        <w:t xml:space="preserve"> </w:t>
      </w:r>
      <w:r w:rsidR="00282C1F" w:rsidRPr="003F44E9">
        <w:t>therefore,</w:t>
      </w:r>
      <w:r w:rsidRPr="003F44E9">
        <w:t xml:space="preserve"> any</w:t>
      </w:r>
      <w:r w:rsidR="00D705DD">
        <w:t xml:space="preserve"> derived discriminatory</w:t>
      </w:r>
      <w:r w:rsidRPr="003F44E9">
        <w:t xml:space="preserve"> markers (“biomarkers”) may not mechanistically link the</w:t>
      </w:r>
      <w:r w:rsidR="00D705DD">
        <w:t xml:space="preserve"> </w:t>
      </w:r>
      <w:r w:rsidRPr="003F44E9">
        <w:t xml:space="preserve">underlying biology to the phenotype. To address this concern, </w:t>
      </w:r>
      <w:r w:rsidR="00FA0C2A">
        <w:t xml:space="preserve">we developed </w:t>
      </w:r>
      <w:r w:rsidRPr="003F44E9">
        <w:t>DIABLO</w:t>
      </w:r>
      <w:r w:rsidR="00B56B4A" w:rsidRPr="003F44E9">
        <w:t xml:space="preserve">, </w:t>
      </w:r>
      <w:r w:rsidRPr="003F44E9">
        <w:t xml:space="preserve">an </w:t>
      </w:r>
      <w:r w:rsidRPr="00B57348">
        <w:t>integrative classification method which not only</w:t>
      </w:r>
      <w:r w:rsidR="00B56B4A" w:rsidRPr="00B57348">
        <w:t xml:space="preserve"> </w:t>
      </w:r>
      <w:r w:rsidRPr="00B57348">
        <w:t>identifies subsets of discriminat</w:t>
      </w:r>
      <w:r w:rsidR="00D705DD" w:rsidRPr="00B57348">
        <w:t>ory</w:t>
      </w:r>
      <w:r w:rsidRPr="00B57348">
        <w:t xml:space="preserve"> molecules from each </w:t>
      </w:r>
      <w:r w:rsidR="00020884" w:rsidRPr="00B57348">
        <w:t>omics</w:t>
      </w:r>
      <w:r w:rsidRPr="00B57348">
        <w:t xml:space="preserve"> dataset, but also aims to more plausibly </w:t>
      </w:r>
      <w:r w:rsidR="003449A5" w:rsidRPr="00B57348">
        <w:t xml:space="preserve">model </w:t>
      </w:r>
      <w:r w:rsidRPr="00B57348">
        <w:t>the correlation structure between them, assuming that correlation implies</w:t>
      </w:r>
      <w:r w:rsidR="00B56B4A" w:rsidRPr="00B57348">
        <w:t xml:space="preserve"> </w:t>
      </w:r>
      <w:r w:rsidRPr="00B57348">
        <w:t>similar functional relationships</w:t>
      </w:r>
      <w:r w:rsidR="00B56B4A" w:rsidRPr="00B57348">
        <w:t xml:space="preserve"> </w:t>
      </w:r>
      <w:r w:rsidR="00B56B4A" w:rsidRPr="00B57348">
        <w:fldChar w:fldCharType="begin"/>
      </w:r>
      <w:r w:rsidR="007E4167" w:rsidRPr="00B57348">
        <w:instrText xml:space="preserve"> ADDIN ZOTERO_ITEM CSL_CITATION {"citationID":"1m1bfbvrta","properties":{"formattedCitation":"[26]","plainCitation":"[26]"},"citationItems":[{"id":497,"uris":["http://zotero.org/users/2545847/items/FE2CNMDU"],"uri":["http://zotero.org/users/2545847/items/FE2CNMDU"],"itemData":{"id":497,"type":"article-journal","title":"Coexpression analysis of human genes across many microarray data sets","container-title":"Genome research","page":"1085–1094","volume":"14","issue":"6","source":"Google Scholar","URL":"http://genome.cshlp.org/content/14/6/1085.short","author":[{"family":"Lee","given":"Homin K."},{"family":"Hsu","given":"Amy K."},{"family":"Sajdak","given":"Jon"},{"family":"Qin","given":"Jie"},{"family":"Pavlidis","given":"Paul"}],"issued":{"date-parts":[["2004"]]},"accessed":{"date-parts":[["2016",3,30]]}}}],"schema":"https://github.com/citation-style-language/schema/raw/master/csl-citation.json"} </w:instrText>
      </w:r>
      <w:r w:rsidR="00B56B4A" w:rsidRPr="00B57348">
        <w:fldChar w:fldCharType="separate"/>
      </w:r>
      <w:r w:rsidR="007E4167" w:rsidRPr="00B57348">
        <w:rPr>
          <w:noProof/>
        </w:rPr>
        <w:t>[26]</w:t>
      </w:r>
      <w:r w:rsidR="00B56B4A" w:rsidRPr="00B57348">
        <w:fldChar w:fldCharType="end"/>
      </w:r>
      <w:r w:rsidRPr="00B57348">
        <w:t>.</w:t>
      </w:r>
      <w:r w:rsidR="00282C1F" w:rsidRPr="00B57348">
        <w:t xml:space="preserve"> </w:t>
      </w:r>
    </w:p>
    <w:p w14:paraId="4738EFB3" w14:textId="27A3253C" w:rsidR="00A82D46" w:rsidRPr="003F44E9" w:rsidRDefault="009F66D5" w:rsidP="001E2EC2">
      <w:pPr>
        <w:pStyle w:val="NormalWeb"/>
        <w:shd w:val="clear" w:color="auto" w:fill="FFFFFF"/>
        <w:spacing w:before="0" w:beforeAutospacing="0" w:after="0" w:afterAutospacing="0" w:line="480" w:lineRule="auto"/>
        <w:jc w:val="both"/>
      </w:pPr>
      <w:r w:rsidRPr="00B57348">
        <w:tab/>
        <w:t xml:space="preserve">DIABLO promotes a </w:t>
      </w:r>
      <w:r w:rsidR="00A4765F" w:rsidRPr="00B57348">
        <w:t xml:space="preserve">compromise </w:t>
      </w:r>
      <w:r w:rsidRPr="00B57348">
        <w:t>between a performance-driven and biologically-driven multi-</w:t>
      </w:r>
      <w:r w:rsidR="00020884" w:rsidRPr="00B57348">
        <w:t>omics</w:t>
      </w:r>
      <w:r w:rsidRPr="00B57348">
        <w:t xml:space="preserve"> biomarker pan</w:t>
      </w:r>
      <w:r w:rsidR="000E41BF" w:rsidRPr="00B57348">
        <w:t xml:space="preserve">el. For example, for the </w:t>
      </w:r>
      <w:r w:rsidR="00D65BEC" w:rsidRPr="00B57348">
        <w:t>single-omics</w:t>
      </w:r>
      <w:r w:rsidRPr="00B57348">
        <w:t xml:space="preserve"> analyses, </w:t>
      </w:r>
      <w:r w:rsidR="0006272F" w:rsidRPr="00B57348">
        <w:t>the mRNA dataset was found to be the most discriminatory</w:t>
      </w:r>
      <w:r w:rsidR="00592B03" w:rsidRPr="00B57348">
        <w:t xml:space="preserve"> and led to </w:t>
      </w:r>
      <w:r w:rsidR="00D705DD" w:rsidRPr="00B57348">
        <w:t>superior performance using</w:t>
      </w:r>
      <w:r w:rsidR="0006272F" w:rsidRPr="00B57348">
        <w:t xml:space="preserve"> </w:t>
      </w:r>
      <w:proofErr w:type="spellStart"/>
      <w:r w:rsidR="0006272F" w:rsidRPr="00B57348">
        <w:t>Enet</w:t>
      </w:r>
      <w:proofErr w:type="spellEnd"/>
      <w:r w:rsidR="0006272F" w:rsidRPr="00B57348">
        <w:t>, SVM and RF</w:t>
      </w:r>
      <w:r w:rsidR="00F93C35" w:rsidRPr="00B57348">
        <w:t xml:space="preserve"> </w:t>
      </w:r>
      <w:r w:rsidR="0006272F" w:rsidRPr="00B57348">
        <w:t xml:space="preserve">compared to </w:t>
      </w:r>
      <w:r w:rsidR="00F93C35" w:rsidRPr="00B57348">
        <w:t>the multi-</w:t>
      </w:r>
      <w:r w:rsidR="00020884" w:rsidRPr="00B57348">
        <w:t>omics</w:t>
      </w:r>
      <w:r w:rsidR="00F93C35" w:rsidRPr="00B57348">
        <w:t xml:space="preserve"> </w:t>
      </w:r>
      <w:r w:rsidR="0006272F" w:rsidRPr="00B57348">
        <w:t>DIABLO</w:t>
      </w:r>
      <w:r w:rsidR="00F93C35" w:rsidRPr="00B57348">
        <w:t xml:space="preserve"> panel</w:t>
      </w:r>
      <w:r w:rsidR="0006272F" w:rsidRPr="00B57348">
        <w:t xml:space="preserve"> which </w:t>
      </w:r>
      <w:r w:rsidR="00A42CCB" w:rsidRPr="00B57348">
        <w:t xml:space="preserve">included </w:t>
      </w:r>
      <w:r w:rsidR="0006272F" w:rsidRPr="00B57348">
        <w:t xml:space="preserve">equal numbers of each type of </w:t>
      </w:r>
      <w:r w:rsidR="00020884" w:rsidRPr="00B57348">
        <w:t>omics</w:t>
      </w:r>
      <w:r w:rsidR="0006272F" w:rsidRPr="00B57348">
        <w:t xml:space="preserve"> variable</w:t>
      </w:r>
      <w:r w:rsidR="000E41BF" w:rsidRPr="00B57348">
        <w:t>s</w:t>
      </w:r>
      <w:r w:rsidR="0006272F" w:rsidRPr="00B57348">
        <w:t>.</w:t>
      </w:r>
      <w:r w:rsidR="00F93C35" w:rsidRPr="00B57348">
        <w:t xml:space="preserve"> </w:t>
      </w:r>
      <w:r w:rsidR="00B72DCD" w:rsidRPr="00B57348">
        <w:t xml:space="preserve">The high performance of the mRNA dataset may be due to </w:t>
      </w:r>
      <w:r w:rsidR="0025263A" w:rsidRPr="00B57348">
        <w:t xml:space="preserve">the fact </w:t>
      </w:r>
      <w:r w:rsidR="000E41BF" w:rsidRPr="00B57348">
        <w:t xml:space="preserve">that </w:t>
      </w:r>
      <w:r w:rsidR="0025263A" w:rsidRPr="00B57348">
        <w:t>the PAM50 gene classifier was developed using gene expression dat</w:t>
      </w:r>
      <w:r w:rsidR="002A2D4F" w:rsidRPr="00B57348">
        <w:t xml:space="preserve">a (even though the PAM50 genes were removed) </w:t>
      </w:r>
      <w:r w:rsidR="00D705DD" w:rsidRPr="00B57348">
        <w:t>and thus</w:t>
      </w:r>
      <w:r w:rsidR="002A2D4F" w:rsidRPr="00B57348">
        <w:t>,</w:t>
      </w:r>
      <w:r w:rsidR="00D705DD" w:rsidRPr="00B57348">
        <w:t xml:space="preserve"> genes correla</w:t>
      </w:r>
      <w:r w:rsidR="002A2D4F" w:rsidRPr="00B57348">
        <w:t>ted with the PAM50</w:t>
      </w:r>
      <w:r w:rsidR="00B87C59">
        <w:t xml:space="preserve"> genes</w:t>
      </w:r>
      <w:r w:rsidR="002A2D4F" w:rsidRPr="00B57348">
        <w:t xml:space="preserve"> may be driving</w:t>
      </w:r>
      <w:r w:rsidR="00D705DD" w:rsidRPr="00B57348">
        <w:t xml:space="preserve"> the classification signal</w:t>
      </w:r>
      <w:r w:rsidR="00B87C59">
        <w:t>.</w:t>
      </w:r>
      <w:r w:rsidR="0094027F" w:rsidRPr="00B57348">
        <w:t xml:space="preserve"> </w:t>
      </w:r>
      <w:r w:rsidR="002A2D4F" w:rsidRPr="00B57348">
        <w:t>Therefore</w:t>
      </w:r>
      <w:r w:rsidR="00F93C35" w:rsidRPr="00B57348">
        <w:t xml:space="preserve">, although DIABLO provided an enhanced set of </w:t>
      </w:r>
      <w:r w:rsidR="0094027F" w:rsidRPr="00B57348">
        <w:t xml:space="preserve">correlated </w:t>
      </w:r>
      <w:r w:rsidR="00020884" w:rsidRPr="00B57348">
        <w:t>omics</w:t>
      </w:r>
      <w:r w:rsidR="00F93C35" w:rsidRPr="00B57348">
        <w:t xml:space="preserve"> variables, its classification performance was hinder</w:t>
      </w:r>
      <w:r w:rsidR="000E41BF" w:rsidRPr="00B57348">
        <w:t>ed</w:t>
      </w:r>
      <w:r w:rsidR="00F93C35" w:rsidRPr="00B57348">
        <w:t xml:space="preserve"> by variables with less discriminatory power. </w:t>
      </w:r>
      <w:r w:rsidR="00E70498" w:rsidRPr="00B57348">
        <w:t>On the other hand</w:t>
      </w:r>
      <w:r w:rsidR="0051414D" w:rsidRPr="00B57348">
        <w:t>,</w:t>
      </w:r>
      <w:r w:rsidR="00F93C35" w:rsidRPr="00B57348">
        <w:t xml:space="preserve"> </w:t>
      </w:r>
      <w:r w:rsidR="000E41BF" w:rsidRPr="00B57348">
        <w:t xml:space="preserve">DIABLO out-performed the </w:t>
      </w:r>
      <w:r w:rsidR="00F93C35" w:rsidRPr="00B57348">
        <w:t xml:space="preserve">other </w:t>
      </w:r>
      <w:r w:rsidR="000E41BF" w:rsidRPr="00B57348">
        <w:t>single-</w:t>
      </w:r>
      <w:r w:rsidR="00020884" w:rsidRPr="00B57348">
        <w:t>omics</w:t>
      </w:r>
      <w:r w:rsidR="00F93C35" w:rsidRPr="00B57348">
        <w:t xml:space="preserve"> panels (miRNA, CpGs and proteins), </w:t>
      </w:r>
      <w:r w:rsidR="000E41BF" w:rsidRPr="00B57348">
        <w:t xml:space="preserve">which may be explained by the </w:t>
      </w:r>
      <w:r w:rsidR="005C5EB2" w:rsidRPr="00B57348">
        <w:t xml:space="preserve">integrative focus </w:t>
      </w:r>
      <w:r w:rsidR="000E41BF" w:rsidRPr="00B57348">
        <w:t>of DIABLO, where stronger discriminat</w:t>
      </w:r>
      <w:r w:rsidR="00E70498" w:rsidRPr="00B57348">
        <w:t>ory</w:t>
      </w:r>
      <w:r w:rsidR="000E41BF" w:rsidRPr="00B57348">
        <w:t xml:space="preserve"> </w:t>
      </w:r>
      <w:r w:rsidR="00020884" w:rsidRPr="00B57348">
        <w:t>omics</w:t>
      </w:r>
      <w:r w:rsidR="000E41BF" w:rsidRPr="00B57348">
        <w:t xml:space="preserve"> variables may compensate for weaker ones</w:t>
      </w:r>
      <w:r w:rsidR="00F93C35" w:rsidRPr="00B57348">
        <w:t xml:space="preserve">. </w:t>
      </w:r>
      <w:r w:rsidR="00FA6FA2" w:rsidRPr="00B57348">
        <w:t>While the</w:t>
      </w:r>
      <w:r w:rsidR="00E70498" w:rsidRPr="00B57348">
        <w:t xml:space="preserve"> existing</w:t>
      </w:r>
      <w:r w:rsidR="00FA6FA2" w:rsidRPr="00B57348">
        <w:t xml:space="preserve"> </w:t>
      </w:r>
      <w:r w:rsidR="00511F76" w:rsidRPr="00B57348">
        <w:t xml:space="preserve">integrative </w:t>
      </w:r>
      <w:r w:rsidR="00E70498" w:rsidRPr="00B57348">
        <w:t>schemes</w:t>
      </w:r>
      <w:r w:rsidR="00511F76" w:rsidRPr="00B57348">
        <w:t xml:space="preserve"> </w:t>
      </w:r>
      <w:r w:rsidR="00FA74DE" w:rsidRPr="00B57348">
        <w:t xml:space="preserve">using </w:t>
      </w:r>
      <w:proofErr w:type="spellStart"/>
      <w:r w:rsidR="00FA74DE" w:rsidRPr="00B57348">
        <w:t>Enet</w:t>
      </w:r>
      <w:proofErr w:type="spellEnd"/>
      <w:r w:rsidR="00511F76" w:rsidRPr="00B57348">
        <w:t xml:space="preserve"> out-performed DIABLO, </w:t>
      </w:r>
      <w:r w:rsidR="009A0551" w:rsidRPr="00B57348">
        <w:t>they presented strong limitations, such as an over representation of selected</w:t>
      </w:r>
      <w:r w:rsidR="009A0551">
        <w:t xml:space="preserve"> mRNAs (Concatenation-</w:t>
      </w:r>
      <w:proofErr w:type="spellStart"/>
      <w:r w:rsidR="009A0551">
        <w:t>Enet</w:t>
      </w:r>
      <w:proofErr w:type="spellEnd"/>
      <w:r w:rsidR="009A0551">
        <w:t xml:space="preserve">) </w:t>
      </w:r>
      <w:r w:rsidR="00E70498">
        <w:t xml:space="preserve">and </w:t>
      </w:r>
      <w:r w:rsidR="009A0551">
        <w:t>panels</w:t>
      </w:r>
      <w:r w:rsidR="0064424A">
        <w:t xml:space="preserve"> with a large</w:t>
      </w:r>
      <w:r w:rsidR="00E70498">
        <w:t xml:space="preserve"> number of features</w:t>
      </w:r>
      <w:r w:rsidR="009A0551">
        <w:t xml:space="preserve"> (Ensemble-</w:t>
      </w:r>
      <w:proofErr w:type="spellStart"/>
      <w:r w:rsidR="009A0551">
        <w:t>Enet</w:t>
      </w:r>
      <w:proofErr w:type="spellEnd"/>
      <w:r w:rsidR="009A0551">
        <w:t>).</w:t>
      </w:r>
      <w:r w:rsidR="00A82D46" w:rsidRPr="003F44E9">
        <w:t xml:space="preserve"> </w:t>
      </w:r>
      <w:r w:rsidR="00A74FD0" w:rsidRPr="003F44E9">
        <w:t>Furthermore, the Concatenation</w:t>
      </w:r>
      <w:r w:rsidR="00FE2759">
        <w:t xml:space="preserve"> method</w:t>
      </w:r>
      <w:r w:rsidR="00A74FD0" w:rsidRPr="003F44E9">
        <w:t xml:space="preserve"> </w:t>
      </w:r>
      <w:r w:rsidR="00FE2759">
        <w:t>could not be objectively assessed in the test set</w:t>
      </w:r>
      <w:r w:rsidR="00B62007">
        <w:t xml:space="preserve"> that was missing prote</w:t>
      </w:r>
      <w:r w:rsidR="00020884">
        <w:t>omics</w:t>
      </w:r>
      <w:r w:rsidR="00B62007">
        <w:t xml:space="preserve"> data</w:t>
      </w:r>
      <w:r w:rsidR="00FE2759">
        <w:t>, while the Ensemble</w:t>
      </w:r>
      <w:r w:rsidR="00FE2759" w:rsidRPr="003F44E9">
        <w:t xml:space="preserve"> </w:t>
      </w:r>
      <w:r w:rsidR="00FE2759">
        <w:t xml:space="preserve">methods could </w:t>
      </w:r>
      <w:r w:rsidR="00A74FD0" w:rsidRPr="003F44E9">
        <w:t xml:space="preserve">only </w:t>
      </w:r>
      <w:r w:rsidR="00A74FD0" w:rsidRPr="003F44E9">
        <w:lastRenderedPageBreak/>
        <w:t xml:space="preserve">be </w:t>
      </w:r>
      <w:r w:rsidR="00FE2759">
        <w:t xml:space="preserve">assessed based on three </w:t>
      </w:r>
      <w:r w:rsidR="00020884">
        <w:t>omics</w:t>
      </w:r>
      <w:r w:rsidR="00E70498">
        <w:t xml:space="preserve"> datasets</w:t>
      </w:r>
      <w:r w:rsidR="00A74FD0" w:rsidRPr="003F44E9">
        <w:t xml:space="preserve">. </w:t>
      </w:r>
      <w:r w:rsidR="006C7B97">
        <w:t xml:space="preserve">The </w:t>
      </w:r>
      <w:r w:rsidR="00FA002A" w:rsidRPr="003F44E9">
        <w:t>DIABLO</w:t>
      </w:r>
      <w:r w:rsidR="006C7B97">
        <w:t xml:space="preserve"> classifier,</w:t>
      </w:r>
      <w:r w:rsidR="00FA002A" w:rsidRPr="003F44E9">
        <w:t xml:space="preserve"> </w:t>
      </w:r>
      <w:r w:rsidR="006D77CE">
        <w:t>however</w:t>
      </w:r>
      <w:r w:rsidR="00FA002A" w:rsidRPr="003F44E9">
        <w:t xml:space="preserve">, was </w:t>
      </w:r>
      <w:r w:rsidR="006C7B97">
        <w:t xml:space="preserve">built </w:t>
      </w:r>
      <w:r w:rsidR="00941151">
        <w:t xml:space="preserve">by </w:t>
      </w:r>
      <w:r w:rsidR="00A22447">
        <w:t>integrating all</w:t>
      </w:r>
      <w:r w:rsidR="00A22447" w:rsidRPr="003F44E9">
        <w:t xml:space="preserve"> </w:t>
      </w:r>
      <w:r w:rsidR="00981CFE" w:rsidRPr="003F44E9">
        <w:t>four</w:t>
      </w:r>
      <w:r w:rsidR="00FA002A" w:rsidRPr="003F44E9">
        <w:t xml:space="preserve"> datasets and tested using </w:t>
      </w:r>
      <w:r w:rsidR="00981CFE" w:rsidRPr="003F44E9">
        <w:t>three</w:t>
      </w:r>
      <w:r w:rsidR="00FA002A" w:rsidRPr="003F44E9">
        <w:t xml:space="preserve"> datasets. </w:t>
      </w:r>
      <w:r w:rsidR="0062324C">
        <w:t>The integration task</w:t>
      </w:r>
      <w:r w:rsidR="0064424A">
        <w:t xml:space="preserve"> in DIABLO</w:t>
      </w:r>
      <w:r w:rsidR="0062324C">
        <w:t xml:space="preserve"> model</w:t>
      </w:r>
      <w:r w:rsidR="00E70498">
        <w:t>s</w:t>
      </w:r>
      <w:r w:rsidR="0062324C">
        <w:t xml:space="preserve"> the information contained in the prote</w:t>
      </w:r>
      <w:r w:rsidR="00020884">
        <w:t>omics</w:t>
      </w:r>
      <w:r w:rsidR="0062324C">
        <w:t xml:space="preserve"> </w:t>
      </w:r>
      <w:r w:rsidR="001E1EFC">
        <w:t>dataset</w:t>
      </w:r>
      <w:r w:rsidR="0062324C">
        <w:t xml:space="preserve">, even though it was </w:t>
      </w:r>
      <w:r w:rsidR="00FA002A" w:rsidRPr="003F44E9">
        <w:t xml:space="preserve">missing in the test set. </w:t>
      </w:r>
      <w:r w:rsidR="00B3286A" w:rsidRPr="003F44E9">
        <w:t xml:space="preserve">Therefore, DIABLO </w:t>
      </w:r>
      <w:r w:rsidR="002272FC">
        <w:t>gives a competitive performance compared to</w:t>
      </w:r>
      <w:r w:rsidR="00B3286A" w:rsidRPr="003F44E9">
        <w:t xml:space="preserve"> existing</w:t>
      </w:r>
      <w:r w:rsidR="00E70498">
        <w:t xml:space="preserve"> </w:t>
      </w:r>
      <w:r w:rsidR="00B72716">
        <w:t>integrative</w:t>
      </w:r>
      <w:r w:rsidR="00B3286A" w:rsidRPr="003F44E9">
        <w:t xml:space="preserve"> methods with added </w:t>
      </w:r>
      <w:r w:rsidR="00675883">
        <w:t xml:space="preserve">user-friendly </w:t>
      </w:r>
      <w:r w:rsidR="00B3286A" w:rsidRPr="003F44E9">
        <w:t>benefits of:</w:t>
      </w:r>
      <w:r w:rsidR="00C107CD" w:rsidRPr="003F44E9">
        <w:t xml:space="preserve"> 1) user specified number of features, 2) strong correlation between the variables identified and 3) ability to make predictions on new data even when some new datasets are missing.</w:t>
      </w:r>
      <w:r w:rsidR="0025263A" w:rsidRPr="003F44E9">
        <w:t xml:space="preserve"> </w:t>
      </w:r>
      <w:r w:rsidR="00B44E60" w:rsidRPr="003F44E9">
        <w:t xml:space="preserve">Lastly, although we have shown comparable performance of DIABLO with existing methods for this particular human breast cancer data, </w:t>
      </w:r>
      <w:r w:rsidR="00C25A5D">
        <w:t>conclusions</w:t>
      </w:r>
      <w:r w:rsidR="00B44E60" w:rsidRPr="003F44E9">
        <w:t xml:space="preserve"> may vary with other datasets from other biological studies.</w:t>
      </w:r>
    </w:p>
    <w:p w14:paraId="22C8EF6A" w14:textId="5139A901" w:rsidR="00B072A9" w:rsidRPr="003F44E9" w:rsidRDefault="0037749F" w:rsidP="001E2EC2">
      <w:pPr>
        <w:pStyle w:val="NormalWeb"/>
        <w:shd w:val="clear" w:color="auto" w:fill="FFFFFF"/>
        <w:spacing w:before="0" w:beforeAutospacing="0" w:after="0" w:afterAutospacing="0" w:line="480" w:lineRule="auto"/>
        <w:jc w:val="both"/>
      </w:pPr>
      <w:r w:rsidRPr="003F44E9">
        <w:tab/>
      </w:r>
      <w:r w:rsidR="00A21CA7" w:rsidRPr="003F44E9">
        <w:t xml:space="preserve">A challenge that </w:t>
      </w:r>
      <w:r w:rsidR="001F034A" w:rsidRPr="003F44E9">
        <w:t>limits</w:t>
      </w:r>
      <w:r w:rsidR="00A21CA7" w:rsidRPr="003F44E9">
        <w:t xml:space="preserve"> the clinical translatability </w:t>
      </w:r>
      <w:r w:rsidR="001F034A" w:rsidRPr="003F44E9">
        <w:t>of multi-</w:t>
      </w:r>
      <w:r w:rsidR="00020884">
        <w:t>omics</w:t>
      </w:r>
      <w:r w:rsidR="001F034A" w:rsidRPr="003F44E9">
        <w:t xml:space="preserve"> biomarker panels is</w:t>
      </w:r>
      <w:r w:rsidR="00A21CA7" w:rsidRPr="003F44E9">
        <w:t xml:space="preserve"> the increased numb</w:t>
      </w:r>
      <w:r w:rsidR="00F2067D" w:rsidRPr="003F44E9">
        <w:t xml:space="preserve">er of features that need to be </w:t>
      </w:r>
      <w:r w:rsidR="00EC5270">
        <w:t>assessed in combination</w:t>
      </w:r>
      <w:r w:rsidR="00F2067D" w:rsidRPr="003F44E9">
        <w:t xml:space="preserve">. </w:t>
      </w:r>
      <w:r w:rsidR="001F034A" w:rsidRPr="003F44E9">
        <w:t xml:space="preserve">DIABLO </w:t>
      </w:r>
      <w:r w:rsidR="0064424A">
        <w:t xml:space="preserve">is able to build </w:t>
      </w:r>
      <w:r w:rsidR="001F034A" w:rsidRPr="003F44E9">
        <w:t xml:space="preserve">a sparse classifier (36 variables, 9 from each </w:t>
      </w:r>
      <w:r w:rsidR="00020884">
        <w:t>omics</w:t>
      </w:r>
      <w:r w:rsidR="001F034A" w:rsidRPr="003F44E9">
        <w:t xml:space="preserve"> space) with a </w:t>
      </w:r>
      <w:r w:rsidR="007147FF" w:rsidRPr="003F44E9">
        <w:t xml:space="preserve">competitive </w:t>
      </w:r>
      <w:r w:rsidR="00800994">
        <w:t xml:space="preserve">performance compared to </w:t>
      </w:r>
      <w:r w:rsidR="001F034A" w:rsidRPr="003F44E9">
        <w:t xml:space="preserve">existing methods which contained hundreds of </w:t>
      </w:r>
      <w:r w:rsidR="00020884">
        <w:t>omics</w:t>
      </w:r>
      <w:r w:rsidR="001F034A" w:rsidRPr="003F44E9">
        <w:t>-specific variables.</w:t>
      </w:r>
      <w:r w:rsidR="00FC57D2" w:rsidRPr="003F44E9">
        <w:t xml:space="preserve"> </w:t>
      </w:r>
      <w:r w:rsidR="009F66D5" w:rsidRPr="003F44E9">
        <w:t>Our analyses revealed a multi-</w:t>
      </w:r>
      <w:r w:rsidR="00020884">
        <w:t>omics</w:t>
      </w:r>
      <w:r w:rsidR="00214EB8">
        <w:t xml:space="preserve"> characterization </w:t>
      </w:r>
      <w:r w:rsidR="009F66D5" w:rsidRPr="003F44E9">
        <w:t xml:space="preserve">of the PAM50 breast cancer subtypes </w:t>
      </w:r>
      <w:r w:rsidR="00627014">
        <w:t>by combining selected</w:t>
      </w:r>
      <w:r w:rsidR="009F66D5" w:rsidRPr="003F44E9">
        <w:t xml:space="preserve"> mRNA</w:t>
      </w:r>
      <w:r w:rsidR="00D639F7">
        <w:t>,</w:t>
      </w:r>
      <w:r w:rsidR="009F66D5" w:rsidRPr="003F44E9">
        <w:t xml:space="preserve"> miRNA, CpGs, and proteins </w:t>
      </w:r>
      <w:r w:rsidR="00FC57D2" w:rsidRPr="003F44E9">
        <w:t xml:space="preserve">as </w:t>
      </w:r>
      <w:r w:rsidR="009F66D5" w:rsidRPr="003F44E9">
        <w:t>validated by the gene-set enrichment analyses.</w:t>
      </w:r>
      <w:r w:rsidR="00553BCD" w:rsidRPr="003F44E9">
        <w:t xml:space="preserve"> Although the top ranked pathways (many related to breast cancer) were enriched with mRNA and proteins, this suggest</w:t>
      </w:r>
      <w:r w:rsidR="00B57348">
        <w:t>s</w:t>
      </w:r>
      <w:r w:rsidR="00553BCD" w:rsidRPr="003F44E9">
        <w:t xml:space="preserve"> </w:t>
      </w:r>
      <w:r w:rsidR="00B57348">
        <w:t xml:space="preserve">that </w:t>
      </w:r>
      <w:r w:rsidR="00553BCD" w:rsidRPr="003F44E9">
        <w:t>the identified miRNA and CpGs</w:t>
      </w:r>
      <w:r w:rsidR="00B57348">
        <w:t xml:space="preserve"> m</w:t>
      </w:r>
      <w:r w:rsidR="0064424A">
        <w:t>ay also play a role in determining the</w:t>
      </w:r>
      <w:r w:rsidR="00B57348">
        <w:t xml:space="preserve"> PAM50 subtypes</w:t>
      </w:r>
      <w:r w:rsidR="00553BCD" w:rsidRPr="003F44E9">
        <w:t>.</w:t>
      </w:r>
      <w:r w:rsidR="0093126B" w:rsidRPr="003F44E9">
        <w:t xml:space="preserve"> Therefore, DIABLO help</w:t>
      </w:r>
      <w:r w:rsidR="009377C0">
        <w:t>s</w:t>
      </w:r>
      <w:r w:rsidR="0093126B" w:rsidRPr="003F44E9">
        <w:t xml:space="preserve"> generat</w:t>
      </w:r>
      <w:r w:rsidR="00D639F7">
        <w:t>e</w:t>
      </w:r>
      <w:r w:rsidR="0093126B" w:rsidRPr="003F44E9">
        <w:t xml:space="preserve"> novel hypotheses that arise from evidence through multiple biological layers of information and may </w:t>
      </w:r>
      <w:r w:rsidR="00386111">
        <w:t>lead to</w:t>
      </w:r>
      <w:r w:rsidR="0093126B" w:rsidRPr="003F44E9">
        <w:t xml:space="preserve"> more robust</w:t>
      </w:r>
      <w:r w:rsidR="0001069E">
        <w:t xml:space="preserve"> signatures</w:t>
      </w:r>
      <w:r w:rsidR="0093126B" w:rsidRPr="003F44E9">
        <w:t xml:space="preserve"> compared to those generate</w:t>
      </w:r>
      <w:r w:rsidR="003E3CD6" w:rsidRPr="003F44E9">
        <w:t xml:space="preserve">d via </w:t>
      </w:r>
      <w:r w:rsidR="00D65BEC">
        <w:t>single-omics</w:t>
      </w:r>
      <w:r w:rsidR="0093126B" w:rsidRPr="003F44E9">
        <w:t xml:space="preserve"> analyses.</w:t>
      </w:r>
    </w:p>
    <w:p w14:paraId="1804EA67" w14:textId="5E9252BB" w:rsidR="00AB4DED" w:rsidRDefault="004808AC" w:rsidP="001E2EC2">
      <w:pPr>
        <w:pStyle w:val="NormalWeb"/>
        <w:shd w:val="clear" w:color="auto" w:fill="FFFFFF"/>
        <w:spacing w:before="0" w:beforeAutospacing="0" w:after="0" w:afterAutospacing="0" w:line="480" w:lineRule="auto"/>
        <w:jc w:val="both"/>
      </w:pPr>
      <w:r w:rsidRPr="003F44E9">
        <w:tab/>
      </w:r>
      <w:r w:rsidR="006D3433" w:rsidRPr="003F44E9">
        <w:t>We also</w:t>
      </w:r>
      <w:r w:rsidR="0093126B" w:rsidRPr="003F44E9">
        <w:t xml:space="preserve"> demonstrate the utility of</w:t>
      </w:r>
      <w:r w:rsidRPr="003F44E9">
        <w:t xml:space="preserve"> DIABLO to study molecular process</w:t>
      </w:r>
      <w:r w:rsidR="006D3433" w:rsidRPr="003F44E9">
        <w:t>es</w:t>
      </w:r>
      <w:r w:rsidRPr="003F44E9">
        <w:t xml:space="preserve"> across different </w:t>
      </w:r>
      <w:r w:rsidR="00020884">
        <w:t>omics</w:t>
      </w:r>
      <w:r w:rsidRPr="003F44E9">
        <w:t xml:space="preserve"> layers by combin</w:t>
      </w:r>
      <w:r w:rsidR="00B57348">
        <w:t>in</w:t>
      </w:r>
      <w:r w:rsidRPr="003F44E9">
        <w:t>g DIABLO with a modular approach.</w:t>
      </w:r>
      <w:r w:rsidR="00B73D59" w:rsidRPr="003F44E9">
        <w:t xml:space="preserve"> Often biologists are interested in </w:t>
      </w:r>
      <w:r w:rsidR="00B57348">
        <w:t>identifying</w:t>
      </w:r>
      <w:r w:rsidR="00B73D59" w:rsidRPr="003F44E9">
        <w:t xml:space="preserve"> significant molecular pathways that are dysregulated between disease groups</w:t>
      </w:r>
      <w:r w:rsidR="00203E9E">
        <w:t xml:space="preserve"> </w:t>
      </w:r>
      <w:r w:rsidR="00203E9E" w:rsidRPr="003F44E9">
        <w:t xml:space="preserve">instead </w:t>
      </w:r>
      <w:r w:rsidR="00203E9E" w:rsidRPr="003F44E9">
        <w:lastRenderedPageBreak/>
        <w:t>of identifying biomarker signatures</w:t>
      </w:r>
      <w:r w:rsidR="00113D33">
        <w:t xml:space="preserve"> that </w:t>
      </w:r>
      <w:r w:rsidR="00AF3ECD" w:rsidRPr="003F44E9">
        <w:t>contain a limited number of features</w:t>
      </w:r>
      <w:r w:rsidR="00113D33">
        <w:t xml:space="preserve"> </w:t>
      </w:r>
      <w:r w:rsidR="00781FE4">
        <w:t xml:space="preserve">which restricts </w:t>
      </w:r>
      <w:r w:rsidR="00AF3ECD" w:rsidRPr="003F44E9">
        <w:t xml:space="preserve">gene-set enrichment analyses. </w:t>
      </w:r>
      <w:r w:rsidR="00781FE4">
        <w:t xml:space="preserve">DIABLO identified known cell-types and </w:t>
      </w:r>
      <w:proofErr w:type="spellStart"/>
      <w:r w:rsidR="00781FE4">
        <w:t>pathways</w:t>
      </w:r>
      <w:r w:rsidR="006D02E3">
        <w:t>in</w:t>
      </w:r>
      <w:proofErr w:type="spellEnd"/>
      <w:r w:rsidR="006D02E3">
        <w:t xml:space="preserve"> the context of asthma,</w:t>
      </w:r>
      <w:r w:rsidR="00781FE4">
        <w:t xml:space="preserve"> such as eosinophils/basophils and the </w:t>
      </w:r>
      <w:r w:rsidR="00781FE4" w:rsidRPr="00781FE4">
        <w:rPr>
          <w:i/>
        </w:rPr>
        <w:t>Asthma KEGG pathway</w:t>
      </w:r>
      <w:r w:rsidR="006D02E3">
        <w:t>,</w:t>
      </w:r>
      <w:r w:rsidR="00781FE4">
        <w:t xml:space="preserve"> as well as</w:t>
      </w:r>
      <w:r w:rsidR="006D02E3">
        <w:t>,</w:t>
      </w:r>
      <w:r w:rsidR="00781FE4">
        <w:t xml:space="preserve"> novel pathways such as the </w:t>
      </w:r>
      <w:r w:rsidR="00781FE4" w:rsidRPr="003F44E9">
        <w:rPr>
          <w:i/>
        </w:rPr>
        <w:t>valine, leucine and isoleucine (branched-chain</w:t>
      </w:r>
      <w:r w:rsidR="00781FE4">
        <w:rPr>
          <w:i/>
        </w:rPr>
        <w:t xml:space="preserve"> amino acids, BCAAs)</w:t>
      </w:r>
      <w:r w:rsidR="00781FE4" w:rsidRPr="00781FE4">
        <w:rPr>
          <w:i/>
        </w:rPr>
        <w:t xml:space="preserve"> pathway</w:t>
      </w:r>
      <w:r w:rsidR="00781FE4" w:rsidRPr="00781FE4">
        <w:t>.</w:t>
      </w:r>
      <w:r w:rsidR="00781FE4">
        <w:t xml:space="preserve"> </w:t>
      </w:r>
      <w:r w:rsidR="00781FE4" w:rsidRPr="003F44E9">
        <w:t xml:space="preserve">The mechanistic relationship between BCAAs and allergic responses is a novel finding </w:t>
      </w:r>
      <w:r w:rsidR="00781FE4">
        <w:t>and</w:t>
      </w:r>
      <w:r w:rsidR="00781FE4" w:rsidRPr="003F44E9">
        <w:t xml:space="preserve"> their role as potential predictors of allergic inflammation needs to be further investigated.</w:t>
      </w:r>
      <w:r w:rsidR="00781FE4">
        <w:t xml:space="preserve"> This proof-of-concept study </w:t>
      </w:r>
      <w:r w:rsidR="006D02E3">
        <w:t>demonstrates</w:t>
      </w:r>
      <w:r w:rsidR="00781FE4">
        <w:t xml:space="preserve"> </w:t>
      </w:r>
      <w:r w:rsidR="006D02E3">
        <w:t xml:space="preserve">the ability of </w:t>
      </w:r>
      <w:r w:rsidR="00781FE4">
        <w:t>DIABLO to uncover common relationships between different biological layers, resulting in novel hypotheses to be validated in the laboratory.</w:t>
      </w:r>
    </w:p>
    <w:p w14:paraId="242F74F3" w14:textId="105AA683" w:rsidR="00B540A5" w:rsidRPr="003F44E9" w:rsidRDefault="00FB12B5" w:rsidP="001E2EC2">
      <w:pPr>
        <w:pStyle w:val="NormalWeb"/>
        <w:shd w:val="clear" w:color="auto" w:fill="FFFFFF"/>
        <w:spacing w:before="0" w:beforeAutospacing="0" w:after="0" w:afterAutospacing="0" w:line="480" w:lineRule="auto"/>
        <w:jc w:val="both"/>
      </w:pPr>
      <w:r w:rsidRPr="003F44E9">
        <w:tab/>
        <w:t xml:space="preserve">Despite the multi-purpose nature of DIABLO, </w:t>
      </w:r>
      <w:r w:rsidR="004D78F7">
        <w:t xml:space="preserve">we acknowledge some </w:t>
      </w:r>
      <w:r w:rsidR="00132AB9">
        <w:t>limitations</w:t>
      </w:r>
      <w:r w:rsidR="004D78F7">
        <w:t xml:space="preserve"> of the method. </w:t>
      </w:r>
      <w:r w:rsidR="000A17B6" w:rsidRPr="003F44E9">
        <w:t>The</w:t>
      </w:r>
      <w:r w:rsidRPr="003F44E9">
        <w:t xml:space="preserve"> linearity assumption between </w:t>
      </w:r>
      <w:r w:rsidR="00E06E09">
        <w:t xml:space="preserve">the selected </w:t>
      </w:r>
      <w:r w:rsidR="00020884">
        <w:t>omics</w:t>
      </w:r>
      <w:r w:rsidR="00D55CCB">
        <w:t xml:space="preserve"> vari</w:t>
      </w:r>
      <w:r w:rsidR="00E06E09">
        <w:t>a</w:t>
      </w:r>
      <w:r w:rsidR="00D55CCB">
        <w:t>b</w:t>
      </w:r>
      <w:r w:rsidR="00E06E09">
        <w:t>les</w:t>
      </w:r>
      <w:r w:rsidR="00E06E09" w:rsidRPr="003F44E9">
        <w:t xml:space="preserve"> </w:t>
      </w:r>
      <w:r w:rsidRPr="003F44E9">
        <w:t>and the response may not be valid</w:t>
      </w:r>
      <w:r w:rsidR="000F7553" w:rsidRPr="003F44E9">
        <w:t xml:space="preserve"> </w:t>
      </w:r>
      <w:r w:rsidR="005C7D33">
        <w:t>in</w:t>
      </w:r>
      <w:r w:rsidR="005C7D33" w:rsidRPr="003F44E9">
        <w:t xml:space="preserve"> </w:t>
      </w:r>
      <w:r w:rsidR="000F7553" w:rsidRPr="003F44E9">
        <w:t>some biological research areas</w:t>
      </w:r>
      <w:r w:rsidR="005C7D33">
        <w:t xml:space="preserve">, and the further development of </w:t>
      </w:r>
      <w:r w:rsidR="000F7553" w:rsidRPr="003F44E9">
        <w:t>kernel</w:t>
      </w:r>
      <w:r w:rsidR="00B80613">
        <w:t>-based</w:t>
      </w:r>
      <w:r w:rsidR="000F7553" w:rsidRPr="003F44E9">
        <w:t xml:space="preserve"> methods to model non-linear relationships between </w:t>
      </w:r>
      <w:r w:rsidR="00020884">
        <w:t>omics</w:t>
      </w:r>
      <w:r w:rsidR="000F7553" w:rsidRPr="003F44E9">
        <w:t xml:space="preserve"> levels and </w:t>
      </w:r>
      <w:r w:rsidR="000A17B6" w:rsidRPr="003F44E9">
        <w:t xml:space="preserve">the </w:t>
      </w:r>
      <w:r w:rsidR="000F7553" w:rsidRPr="003F44E9">
        <w:t xml:space="preserve">response may </w:t>
      </w:r>
      <w:r w:rsidR="000A17B6" w:rsidRPr="003F44E9">
        <w:t>overcome this problem</w:t>
      </w:r>
      <w:r w:rsidR="000F7553" w:rsidRPr="003F44E9">
        <w:t>.</w:t>
      </w:r>
      <w:r w:rsidRPr="003F44E9">
        <w:t xml:space="preserve"> </w:t>
      </w:r>
      <w:r w:rsidR="00892962">
        <w:t xml:space="preserve">The other limitation that is also encountered with </w:t>
      </w:r>
      <w:r w:rsidR="00DA62E3" w:rsidRPr="003F44E9">
        <w:t xml:space="preserve">other machine learning algorithms is the tuning of </w:t>
      </w:r>
      <w:r w:rsidR="0080460C">
        <w:t xml:space="preserve">the </w:t>
      </w:r>
      <w:r w:rsidR="00DA62E3" w:rsidRPr="003F44E9">
        <w:t>parameters</w:t>
      </w:r>
      <w:r w:rsidR="00132AB9">
        <w:t>.</w:t>
      </w:r>
      <w:r w:rsidR="0080460C">
        <w:t xml:space="preserve"> </w:t>
      </w:r>
      <w:r w:rsidR="00132AB9">
        <w:t>The</w:t>
      </w:r>
      <w:r w:rsidR="0080460C">
        <w:t xml:space="preserve"> optimal number of variables to select </w:t>
      </w:r>
      <w:r w:rsidR="00132AB9">
        <w:t>from</w:t>
      </w:r>
      <w:r w:rsidR="0080460C">
        <w:t xml:space="preserve"> each </w:t>
      </w:r>
      <w:r w:rsidR="001E1EFC">
        <w:t>dataset</w:t>
      </w:r>
      <w:r w:rsidR="0080460C">
        <w:t xml:space="preserve">, </w:t>
      </w:r>
      <w:r w:rsidR="00DA62E3" w:rsidRPr="003F44E9">
        <w:t>can be computationally intensive</w:t>
      </w:r>
      <w:r w:rsidR="006D02E3">
        <w:t>,</w:t>
      </w:r>
      <w:r w:rsidR="0080460C">
        <w:t xml:space="preserve"> as we</w:t>
      </w:r>
      <w:r w:rsidR="006D02E3">
        <w:t xml:space="preserve"> have</w:t>
      </w:r>
      <w:r w:rsidR="0080460C">
        <w:t xml:space="preserve"> use</w:t>
      </w:r>
      <w:r w:rsidR="001E240D">
        <w:t>d</w:t>
      </w:r>
      <w:r w:rsidR="0080460C">
        <w:t xml:space="preserve"> repeated cross-validation to ensure unbiased classification error rate evaluation</w:t>
      </w:r>
      <w:r w:rsidR="00DA62E3" w:rsidRPr="003F44E9">
        <w:t xml:space="preserve">. </w:t>
      </w:r>
      <w:r w:rsidR="00F04BC3">
        <w:t xml:space="preserve">A </w:t>
      </w:r>
      <w:r w:rsidR="00DA62E3" w:rsidRPr="003F44E9">
        <w:t xml:space="preserve">grid approach was deemed reasonable and provided </w:t>
      </w:r>
      <w:r w:rsidR="00F04BC3">
        <w:t>very good performance</w:t>
      </w:r>
      <w:r w:rsidR="00F04BC3" w:rsidRPr="003F44E9">
        <w:t xml:space="preserve"> </w:t>
      </w:r>
      <w:r w:rsidR="00DA62E3" w:rsidRPr="003F44E9">
        <w:t xml:space="preserve">results, but may still be suboptimal </w:t>
      </w:r>
      <w:r w:rsidR="002F1C00">
        <w:t xml:space="preserve">as we had to restrict the </w:t>
      </w:r>
      <w:r w:rsidR="000A17B6" w:rsidRPr="003F44E9">
        <w:t xml:space="preserve">grid </w:t>
      </w:r>
      <w:r w:rsidR="001E240D">
        <w:t>space</w:t>
      </w:r>
      <w:r w:rsidR="00DA62E3" w:rsidRPr="003F44E9">
        <w:t>.</w:t>
      </w:r>
      <w:r w:rsidR="00CA54D7" w:rsidRPr="003F44E9">
        <w:t xml:space="preserve"> </w:t>
      </w:r>
      <w:r w:rsidR="008F6C4E">
        <w:t>Finally, and s</w:t>
      </w:r>
      <w:r w:rsidR="00CA54D7" w:rsidRPr="003F44E9">
        <w:t xml:space="preserve">imilar to other methods, DIABLO suffers from </w:t>
      </w:r>
      <w:r w:rsidR="00E15DDB">
        <w:t xml:space="preserve">potential </w:t>
      </w:r>
      <w:r w:rsidR="00847D1A">
        <w:t>t</w:t>
      </w:r>
      <w:r w:rsidR="00CA54D7" w:rsidRPr="003F44E9">
        <w:t>echnical artifacts of the data, such as batch effects,</w:t>
      </w:r>
      <w:r w:rsidR="00E15DDB">
        <w:t xml:space="preserve"> presence of</w:t>
      </w:r>
      <w:r w:rsidR="00CA54D7" w:rsidRPr="003F44E9">
        <w:t xml:space="preserve"> confounding </w:t>
      </w:r>
      <w:r w:rsidR="00B35C48" w:rsidRPr="003F44E9">
        <w:t>variables</w:t>
      </w:r>
      <w:r w:rsidR="00CA54D7" w:rsidRPr="003F44E9">
        <w:t xml:space="preserve"> and differences in noise levels with respect to the different technologies used for each </w:t>
      </w:r>
      <w:r w:rsidR="00020884">
        <w:t>omics</w:t>
      </w:r>
      <w:r w:rsidR="00CA54D7" w:rsidRPr="003F44E9">
        <w:t xml:space="preserve"> dataset</w:t>
      </w:r>
      <w:r w:rsidR="001E240D">
        <w:t>. Therefore, we recommend</w:t>
      </w:r>
      <w:r w:rsidR="00BF2C91">
        <w:t xml:space="preserve"> exploratory preliminary </w:t>
      </w:r>
      <w:r w:rsidR="001E240D">
        <w:t>analyses</w:t>
      </w:r>
      <w:r w:rsidR="00BF2C91">
        <w:t xml:space="preserve"> for each </w:t>
      </w:r>
      <w:r w:rsidR="00D65BEC">
        <w:t>single-omics</w:t>
      </w:r>
      <w:r w:rsidR="001E240D">
        <w:t xml:space="preserve"> dataset to address technical factors that may affect downstream analyses using DIABLO.</w:t>
      </w:r>
    </w:p>
    <w:p w14:paraId="3AEF1FA5" w14:textId="57A21C09" w:rsidR="00F94303" w:rsidRPr="005759F3" w:rsidRDefault="00CF2326" w:rsidP="001E2EC2">
      <w:pPr>
        <w:pStyle w:val="NormalWeb"/>
        <w:shd w:val="clear" w:color="auto" w:fill="FFFFFF"/>
        <w:spacing w:before="0" w:beforeAutospacing="0" w:after="0" w:afterAutospacing="0" w:line="480" w:lineRule="auto"/>
        <w:jc w:val="both"/>
      </w:pPr>
      <w:r w:rsidRPr="003F44E9">
        <w:lastRenderedPageBreak/>
        <w:tab/>
      </w:r>
      <w:r w:rsidR="00575606">
        <w:t>Nowadays, s</w:t>
      </w:r>
      <w:r w:rsidR="00E93923" w:rsidRPr="003F44E9">
        <w:t>ystem biologists, computation</w:t>
      </w:r>
      <w:r w:rsidR="00F6345C" w:rsidRPr="003F44E9">
        <w:t xml:space="preserve">al biologists and </w:t>
      </w:r>
      <w:proofErr w:type="spellStart"/>
      <w:r w:rsidR="00F6345C" w:rsidRPr="003F44E9">
        <w:t>bioinformaticians</w:t>
      </w:r>
      <w:proofErr w:type="spellEnd"/>
      <w:r w:rsidR="00E93923" w:rsidRPr="003F44E9">
        <w:t xml:space="preserve"> dealing wi</w:t>
      </w:r>
      <w:r w:rsidR="00F6345C" w:rsidRPr="003F44E9">
        <w:t>th multi-</w:t>
      </w:r>
      <w:r w:rsidR="00020884">
        <w:t>omics</w:t>
      </w:r>
      <w:r w:rsidR="00E93923" w:rsidRPr="003F44E9">
        <w:t xml:space="preserve"> studies face the challenge of ‘missing’ </w:t>
      </w:r>
      <w:r w:rsidR="00575606">
        <w:t xml:space="preserve">the </w:t>
      </w:r>
      <w:r w:rsidR="00E93923" w:rsidRPr="003F44E9">
        <w:t>biological question</w:t>
      </w:r>
      <w:r w:rsidR="0011271B" w:rsidRPr="003F44E9">
        <w:t xml:space="preserve">, </w:t>
      </w:r>
      <w:r w:rsidR="00591566">
        <w:t xml:space="preserve">thus relying </w:t>
      </w:r>
      <w:r w:rsidR="00F6345C" w:rsidRPr="003F44E9">
        <w:t>on</w:t>
      </w:r>
      <w:r w:rsidR="0011271B" w:rsidRPr="003F44E9">
        <w:t xml:space="preserve"> data-driven </w:t>
      </w:r>
      <w:r w:rsidR="00F6345C" w:rsidRPr="003F44E9">
        <w:t>statistical</w:t>
      </w:r>
      <w:r w:rsidR="0011271B" w:rsidRPr="003F44E9">
        <w:t xml:space="preserve"> approaches in the absence of specific hypotheses to be tested. </w:t>
      </w:r>
      <w:r w:rsidR="00E93923" w:rsidRPr="003F44E9">
        <w:t xml:space="preserve">Our study shows that a precise biological question is crucial to perform integrative analyses, </w:t>
      </w:r>
      <w:r w:rsidR="00FB383B">
        <w:t>as it will</w:t>
      </w:r>
      <w:r w:rsidR="00FB383B" w:rsidRPr="003F44E9">
        <w:t xml:space="preserve"> </w:t>
      </w:r>
      <w:r w:rsidR="00E93923" w:rsidRPr="003F44E9">
        <w:t xml:space="preserve">aid the choice of the design in the DIABLO model, </w:t>
      </w:r>
      <w:r w:rsidR="006D02E3">
        <w:t xml:space="preserve">whether to </w:t>
      </w:r>
      <w:r w:rsidR="00136F4E">
        <w:t>use of variance decomposition and whether to use</w:t>
      </w:r>
      <w:r w:rsidR="00E93923" w:rsidRPr="003F44E9">
        <w:t xml:space="preserve"> </w:t>
      </w:r>
      <w:r w:rsidR="00AB3675">
        <w:t>pathway-based module</w:t>
      </w:r>
      <w:r w:rsidR="001E240D">
        <w:t>s</w:t>
      </w:r>
      <w:r w:rsidR="00E93923" w:rsidRPr="003F44E9">
        <w:t>.</w:t>
      </w:r>
      <w:r w:rsidR="0011271B" w:rsidRPr="003F44E9">
        <w:t xml:space="preserve"> </w:t>
      </w:r>
      <w:r w:rsidR="0090531A">
        <w:t>Our proposed</w:t>
      </w:r>
      <w:r w:rsidR="0011271B" w:rsidRPr="003F44E9">
        <w:t xml:space="preserve"> pipeline </w:t>
      </w:r>
      <w:r w:rsidR="00700A07">
        <w:t>has strong potential to identify</w:t>
      </w:r>
      <w:r w:rsidR="0011271B" w:rsidRPr="003F44E9">
        <w:t xml:space="preserve"> multi-</w:t>
      </w:r>
      <w:r w:rsidR="00020884">
        <w:t>omics</w:t>
      </w:r>
      <w:r w:rsidR="0011271B" w:rsidRPr="003F44E9">
        <w:t xml:space="preserve"> signatures that </w:t>
      </w:r>
      <w:r w:rsidR="00F6345C" w:rsidRPr="003F44E9">
        <w:t>discriminate</w:t>
      </w:r>
      <w:r w:rsidR="00700A07">
        <w:t xml:space="preserve"> </w:t>
      </w:r>
      <w:r w:rsidR="0011271B" w:rsidRPr="003F44E9">
        <w:t xml:space="preserve">multiple phenotypic groups and </w:t>
      </w:r>
      <w:r w:rsidR="00136F4E">
        <w:t xml:space="preserve">can be interpreted </w:t>
      </w:r>
      <w:r w:rsidR="0011271B" w:rsidRPr="003F44E9">
        <w:t xml:space="preserve">through the use of various graphical outputs. </w:t>
      </w:r>
      <w:r w:rsidR="00CD638E">
        <w:t>Our</w:t>
      </w:r>
      <w:r w:rsidR="006D02E3">
        <w:t xml:space="preserve"> ultimate</w:t>
      </w:r>
      <w:r w:rsidR="00CD638E">
        <w:t xml:space="preserve"> goal is that those identified</w:t>
      </w:r>
      <w:r w:rsidR="00E93923" w:rsidRPr="003F44E9">
        <w:t xml:space="preserve"> molecular signatures </w:t>
      </w:r>
      <w:r w:rsidR="0011271B" w:rsidRPr="003F44E9">
        <w:t xml:space="preserve">will </w:t>
      </w:r>
      <w:r w:rsidR="00E93923" w:rsidRPr="003F44E9">
        <w:t>help</w:t>
      </w:r>
      <w:r w:rsidR="0011271B" w:rsidRPr="003F44E9">
        <w:t xml:space="preserve"> in</w:t>
      </w:r>
      <w:r w:rsidR="00E93923" w:rsidRPr="003F44E9">
        <w:t xml:space="preserve"> generating novel biological hypotheses to be tested and val</w:t>
      </w:r>
      <w:r w:rsidR="00F6345C" w:rsidRPr="003F44E9">
        <w:t xml:space="preserve">idated </w:t>
      </w:r>
      <w:r w:rsidR="00DE6067">
        <w:t xml:space="preserve">back </w:t>
      </w:r>
      <w:r w:rsidR="00F6345C" w:rsidRPr="003F44E9">
        <w:t>in the laboratory</w:t>
      </w:r>
      <w:r w:rsidR="00B273D0">
        <w:t xml:space="preserve">, thus </w:t>
      </w:r>
      <w:r w:rsidR="00FA6B53">
        <w:t xml:space="preserve">eventually </w:t>
      </w:r>
      <w:r w:rsidR="00B273D0">
        <w:t>filling the gap of the</w:t>
      </w:r>
      <w:r w:rsidR="00FA6B53">
        <w:t xml:space="preserve"> missing</w:t>
      </w:r>
      <w:r w:rsidR="00B273D0">
        <w:t xml:space="preserve"> biological question.</w:t>
      </w:r>
    </w:p>
    <w:p w14:paraId="43878CD1" w14:textId="77777777" w:rsidR="003F44E9" w:rsidRPr="003F44E9" w:rsidRDefault="003F44E9" w:rsidP="001E2EC2">
      <w:pPr>
        <w:spacing w:line="480" w:lineRule="auto"/>
        <w:jc w:val="both"/>
        <w:rPr>
          <w:strike/>
        </w:rPr>
      </w:pPr>
    </w:p>
    <w:p w14:paraId="029DC21B" w14:textId="77777777" w:rsidR="00F94303" w:rsidRPr="003F44E9" w:rsidRDefault="00F94303" w:rsidP="003F44E9">
      <w:pPr>
        <w:pStyle w:val="NormalWeb"/>
        <w:shd w:val="clear" w:color="auto" w:fill="FFFFFF"/>
        <w:spacing w:before="0" w:beforeAutospacing="0" w:after="0" w:afterAutospacing="0" w:line="480" w:lineRule="auto"/>
        <w:rPr>
          <w:b/>
        </w:rPr>
      </w:pPr>
      <w:r w:rsidRPr="003F44E9">
        <w:rPr>
          <w:b/>
        </w:rPr>
        <w:t>Conclusions</w:t>
      </w:r>
    </w:p>
    <w:p w14:paraId="55443595" w14:textId="7E59975F" w:rsidR="00130885" w:rsidRPr="003F44E9" w:rsidRDefault="00130885" w:rsidP="003F44E9">
      <w:pPr>
        <w:pStyle w:val="NormalWeb"/>
        <w:shd w:val="clear" w:color="auto" w:fill="FFFFFF"/>
        <w:spacing w:before="0" w:beforeAutospacing="0" w:after="0" w:afterAutospacing="0" w:line="480" w:lineRule="auto"/>
        <w:jc w:val="both"/>
      </w:pPr>
      <w:r w:rsidRPr="003F44E9">
        <w:t xml:space="preserve">We introduced DIABLO, a dimension reduction multivariate method to integrate several </w:t>
      </w:r>
      <w:r w:rsidR="00020884">
        <w:t>omics</w:t>
      </w:r>
      <w:r w:rsidRPr="003F44E9">
        <w:t xml:space="preserve"> datasets measured on the same set of samples, while accounting for the heterogeneity between </w:t>
      </w:r>
      <w:r w:rsidR="00020884">
        <w:t>omics</w:t>
      </w:r>
      <w:r w:rsidRPr="003F44E9">
        <w:t xml:space="preserve"> platforms. The aim of DIABLO is to classify samples according to known phen</w:t>
      </w:r>
      <w:r w:rsidR="00CF2009">
        <w:t>otypic</w:t>
      </w:r>
      <w:r w:rsidRPr="003F44E9">
        <w:t xml:space="preserve"> groups, to identify a </w:t>
      </w:r>
      <w:r w:rsidR="00CF2009">
        <w:t xml:space="preserve">small but </w:t>
      </w:r>
      <w:r w:rsidRPr="003F44E9">
        <w:t>r</w:t>
      </w:r>
      <w:r w:rsidR="00F14C5C" w:rsidRPr="003F44E9">
        <w:t>obust multi-</w:t>
      </w:r>
      <w:r w:rsidR="00020884">
        <w:t>omics</w:t>
      </w:r>
      <w:r w:rsidRPr="003F44E9">
        <w:t xml:space="preserve"> molecular signature </w:t>
      </w:r>
      <w:r w:rsidR="00CF2009">
        <w:t>that can</w:t>
      </w:r>
      <w:r w:rsidR="00F14C5C" w:rsidRPr="003F44E9">
        <w:t xml:space="preserve"> predict phenotypic</w:t>
      </w:r>
      <w:r w:rsidRPr="003F44E9">
        <w:t xml:space="preserve"> group</w:t>
      </w:r>
      <w:r w:rsidR="00F14C5C" w:rsidRPr="003F44E9">
        <w:t>s</w:t>
      </w:r>
      <w:r w:rsidRPr="003F44E9">
        <w:t xml:space="preserve"> </w:t>
      </w:r>
      <w:r w:rsidR="00F14C5C" w:rsidRPr="003F44E9">
        <w:t>in new</w:t>
      </w:r>
      <w:r w:rsidRPr="003F44E9">
        <w:t xml:space="preserve"> test samples. </w:t>
      </w:r>
    </w:p>
    <w:p w14:paraId="34C8666D" w14:textId="62A8C4DA" w:rsidR="00130885" w:rsidRPr="003F44E9" w:rsidRDefault="00130885" w:rsidP="003F44E9">
      <w:pPr>
        <w:pStyle w:val="NormalWeb"/>
        <w:shd w:val="clear" w:color="auto" w:fill="FFFFFF"/>
        <w:spacing w:before="0" w:beforeAutospacing="0" w:after="0" w:afterAutospacing="0" w:line="480" w:lineRule="auto"/>
        <w:ind w:firstLine="720"/>
        <w:jc w:val="both"/>
      </w:pPr>
      <w:r w:rsidRPr="003F44E9">
        <w:t xml:space="preserve">To our knowledge, </w:t>
      </w:r>
      <w:r w:rsidRPr="003F44E9">
        <w:rPr>
          <w:rFonts w:eastAsia="Times New Roman"/>
        </w:rPr>
        <w:t>DIABLO</w:t>
      </w:r>
      <w:r w:rsidRPr="003F44E9">
        <w:t xml:space="preserve"> is the only integrative classification method that models the correlation structure between </w:t>
      </w:r>
      <w:r w:rsidR="00020884">
        <w:t>omics</w:t>
      </w:r>
      <w:r w:rsidRPr="003F44E9">
        <w:t xml:space="preserve"> data spaces, thus improving biological insights </w:t>
      </w:r>
      <w:r w:rsidR="004A198B">
        <w:t>by</w:t>
      </w:r>
      <w:r w:rsidR="004A198B" w:rsidRPr="003F44E9">
        <w:t xml:space="preserve"> </w:t>
      </w:r>
      <w:r w:rsidRPr="003F44E9">
        <w:t xml:space="preserve">linking biology to phenotype. </w:t>
      </w:r>
      <w:r w:rsidR="00322500">
        <w:t>We propose a</w:t>
      </w:r>
      <w:r w:rsidR="00CB3D92">
        <w:t xml:space="preserve"> </w:t>
      </w:r>
      <w:r w:rsidRPr="003F44E9">
        <w:t xml:space="preserve">flexible framework </w:t>
      </w:r>
      <w:r w:rsidR="001E240D">
        <w:t xml:space="preserve">for different data-types that can be applied to any type of datasets (not only </w:t>
      </w:r>
      <w:r w:rsidR="00020884">
        <w:t>omics</w:t>
      </w:r>
      <w:r w:rsidR="001E240D">
        <w:t>)</w:t>
      </w:r>
      <w:r w:rsidRPr="003F44E9">
        <w:t>, various study designs</w:t>
      </w:r>
      <w:r w:rsidR="00B66218">
        <w:t xml:space="preserve"> and pathway-based module analyse</w:t>
      </w:r>
      <w:r w:rsidR="007929E3">
        <w:t>s</w:t>
      </w:r>
      <w:r w:rsidR="00844E79">
        <w:t xml:space="preserve">. </w:t>
      </w:r>
      <w:r w:rsidR="00CB3D92">
        <w:t xml:space="preserve">The </w:t>
      </w:r>
      <w:proofErr w:type="spellStart"/>
      <w:r w:rsidR="00CB3D92">
        <w:t>mixDIABLO</w:t>
      </w:r>
      <w:proofErr w:type="spellEnd"/>
      <w:r w:rsidR="00844E79">
        <w:t xml:space="preserve"> framework</w:t>
      </w:r>
      <w:r w:rsidR="00B66218">
        <w:t xml:space="preserve"> </w:t>
      </w:r>
      <w:r w:rsidRPr="003F44E9">
        <w:t xml:space="preserve">will allow researchers to explore datasets, </w:t>
      </w:r>
      <w:r w:rsidR="009A5783" w:rsidRPr="000200FE">
        <w:t xml:space="preserve">build </w:t>
      </w:r>
      <w:r w:rsidR="009A5783" w:rsidRPr="009A5783">
        <w:t>multi-</w:t>
      </w:r>
      <w:proofErr w:type="spellStart"/>
      <w:r w:rsidR="009A5783" w:rsidRPr="009A5783">
        <w:t>omic</w:t>
      </w:r>
      <w:proofErr w:type="spellEnd"/>
      <w:r w:rsidR="009A5783" w:rsidRPr="009A5783">
        <w:t xml:space="preserve"> panels, assess the performance of these integrative statistical models, create</w:t>
      </w:r>
      <w:r w:rsidR="009A5783" w:rsidRPr="000200FE">
        <w:t xml:space="preserve"> </w:t>
      </w:r>
      <w:r w:rsidR="009A5783" w:rsidRPr="000200FE">
        <w:lastRenderedPageBreak/>
        <w:t xml:space="preserve">visualizations to </w:t>
      </w:r>
      <w:r w:rsidR="009A5783">
        <w:t>assist in the interpretation of these models in the biological context, and, ultimately, generate novel hypotheses to be validated in the laboratory</w:t>
      </w:r>
      <w:r w:rsidR="009A5783" w:rsidRPr="000200FE">
        <w:t>.</w:t>
      </w:r>
    </w:p>
    <w:p w14:paraId="13FEE9A3" w14:textId="77777777" w:rsidR="003F44E9" w:rsidRDefault="003F44E9" w:rsidP="003F44E9">
      <w:pPr>
        <w:spacing w:line="480" w:lineRule="auto"/>
        <w:rPr>
          <w:color w:val="333333"/>
        </w:rPr>
      </w:pPr>
    </w:p>
    <w:p w14:paraId="3A45EDE2" w14:textId="77777777" w:rsidR="00450316" w:rsidRPr="003F44E9" w:rsidRDefault="00450316" w:rsidP="003F44E9">
      <w:pPr>
        <w:spacing w:line="480" w:lineRule="auto"/>
        <w:rPr>
          <w:color w:val="333333"/>
        </w:rPr>
      </w:pPr>
    </w:p>
    <w:p w14:paraId="64E78635" w14:textId="6B34347C" w:rsidR="00450316" w:rsidRPr="00EA7D47" w:rsidRDefault="00F94303" w:rsidP="003F44E9">
      <w:pPr>
        <w:pStyle w:val="NormalWeb"/>
        <w:shd w:val="clear" w:color="auto" w:fill="FFFFFF"/>
        <w:spacing w:before="0" w:beforeAutospacing="0" w:after="0" w:afterAutospacing="0" w:line="480" w:lineRule="auto"/>
        <w:rPr>
          <w:b/>
          <w:color w:val="333333"/>
        </w:rPr>
      </w:pPr>
      <w:commentRangeStart w:id="10"/>
      <w:r w:rsidRPr="003F44E9">
        <w:rPr>
          <w:b/>
          <w:color w:val="333333"/>
        </w:rPr>
        <w:t>Methods</w:t>
      </w:r>
      <w:commentRangeEnd w:id="10"/>
      <w:r w:rsidR="00CA0793">
        <w:rPr>
          <w:rStyle w:val="CommentReference"/>
          <w:rFonts w:asciiTheme="minorHAnsi" w:eastAsiaTheme="minorEastAsia" w:hAnsiTheme="minorHAnsi" w:cstheme="minorBidi"/>
        </w:rPr>
        <w:commentReference w:id="10"/>
      </w:r>
    </w:p>
    <w:p w14:paraId="306EB037" w14:textId="5E50ED63" w:rsidR="005600D8" w:rsidRPr="003F44E9" w:rsidRDefault="005600D8" w:rsidP="003F44E9">
      <w:pPr>
        <w:spacing w:line="480" w:lineRule="auto"/>
        <w:jc w:val="both"/>
        <w:rPr>
          <w:lang w:val="en-CA"/>
        </w:rPr>
      </w:pPr>
      <w:r w:rsidRPr="003F44E9">
        <w:rPr>
          <w:b/>
          <w:lang w:val="en-CA"/>
        </w:rPr>
        <w:t xml:space="preserve">Code availability and software tool requirements. </w:t>
      </w:r>
      <w:r w:rsidRPr="003F44E9">
        <w:t xml:space="preserve">The DIABLO framework is implemented in the </w:t>
      </w:r>
      <w:proofErr w:type="spellStart"/>
      <w:r w:rsidRPr="003F44E9">
        <w:t>mix</w:t>
      </w:r>
      <w:r w:rsidR="00020884">
        <w:t>Omics</w:t>
      </w:r>
      <w:proofErr w:type="spellEnd"/>
      <w:r w:rsidRPr="003F44E9">
        <w:t xml:space="preserve"> R package</w:t>
      </w:r>
      <w:r w:rsidR="00621224">
        <w:t xml:space="preserve"> </w:t>
      </w:r>
      <w:r w:rsidR="00C471DC" w:rsidRPr="003F44E9">
        <w:fldChar w:fldCharType="begin"/>
      </w:r>
      <w:r w:rsidR="007E4167">
        <w:instrText xml:space="preserve"> ADDIN ZOTERO_ITEM CSL_CITATION {"citationID":"1sd2fj9bnq","properties":{"formattedCitation":"[20,21]","plainCitation":"[20,21]"},"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id":968,"uris":["http://zotero.org/users/2545847/items/5I5QWFHJ"],"uri":["http://zotero.org/users/2545847/items/5I5QWFHJ"],"itemData":{"id":968,"type":"book","title":"mixOmics: Omics Data Integration Project","version":"6.0.0","author":[{"family":"Lˆe Cao","given":"K.-A"},{"family":"Rohart","given":"F"},{"family":"Gautier","given":"B"},{"family":"Bartolo","given":"F"},{"family":"Gonz ́alez","given":"I"},{"family":"D ́ejean","given":"S"}],"issued":{"date-parts":[["2016"]]}}}],"schema":"https://github.com/citation-style-language/schema/raw/master/csl-citation.json"} </w:instrText>
      </w:r>
      <w:r w:rsidR="00C471DC" w:rsidRPr="003F44E9">
        <w:fldChar w:fldCharType="separate"/>
      </w:r>
      <w:r w:rsidR="007E4167">
        <w:rPr>
          <w:noProof/>
        </w:rPr>
        <w:t>[20,21]</w:t>
      </w:r>
      <w:r w:rsidR="00C471DC" w:rsidRPr="003F44E9">
        <w:fldChar w:fldCharType="end"/>
      </w:r>
      <w:r w:rsidR="00C431E9">
        <w:t xml:space="preserve">. </w:t>
      </w:r>
      <w:proofErr w:type="spellStart"/>
      <w:r w:rsidR="00C431E9">
        <w:t>mix</w:t>
      </w:r>
      <w:r w:rsidR="00020884">
        <w:t>Omics</w:t>
      </w:r>
      <w:proofErr w:type="spellEnd"/>
      <w:r w:rsidRPr="003F44E9">
        <w:t xml:space="preserve"> currently includes 15 multivariate methodologies, for </w:t>
      </w:r>
      <w:r w:rsidR="00D65BEC">
        <w:t>single-omics</w:t>
      </w:r>
      <w:r w:rsidRPr="003F44E9">
        <w:t xml:space="preserve"> analysis and integration of two datasets. </w:t>
      </w:r>
      <w:r w:rsidRPr="003F44E9">
        <w:rPr>
          <w:lang w:val="en-CA"/>
        </w:rPr>
        <w:t>All scripts/tutorials can be found on the webpage (http://www.mix</w:t>
      </w:r>
      <w:r w:rsidR="00020884">
        <w:rPr>
          <w:lang w:val="en-CA"/>
        </w:rPr>
        <w:t>omics</w:t>
      </w:r>
      <w:r w:rsidRPr="003F44E9">
        <w:rPr>
          <w:lang w:val="en-CA"/>
        </w:rPr>
        <w:t xml:space="preserve">.org/mixDIABLO). All analyses were performed using the R statistical computing program </w:t>
      </w:r>
      <w:r w:rsidRPr="003F44E9">
        <w:rPr>
          <w:lang w:val="en-CA"/>
        </w:rPr>
        <w:fldChar w:fldCharType="begin"/>
      </w:r>
      <w:r w:rsidR="00EE59C9">
        <w:rPr>
          <w:lang w:val="en-CA"/>
        </w:rPr>
        <w:instrText xml:space="preserve"> ADDIN ZOTERO_ITEM CSL_CITATION {"citationID":"218uok4jer","properties":{"formattedCitation":"[43]","plainCitation":"[43]"},"citationItems":[{"id":202,"uris":["http://zotero.org/users/2545847/items/T5RJDWWU"],"uri":["http://zotero.org/users/2545847/items/T5RJDWWU"],"itemData":{"id":202,"type":"book","title":"R: A Language and Environment for Statistical Computing","publisher":"R Foundation for Statistical Computing","publisher-place":"Vienna, Austria","event-place":"Vienna, Austria","URL":"https://www.R-project.org/","author":[{"family":"R Core Team","given":""}],"issued":{"date-parts":[["2015"]]}}}],"schema":"https://github.com/citation-style-language/schema/raw/master/csl-citation.json"} </w:instrText>
      </w:r>
      <w:r w:rsidRPr="003F44E9">
        <w:rPr>
          <w:lang w:val="en-CA"/>
        </w:rPr>
        <w:fldChar w:fldCharType="separate"/>
      </w:r>
      <w:r w:rsidR="00EE59C9">
        <w:rPr>
          <w:rFonts w:eastAsia="Times New Roman"/>
        </w:rPr>
        <w:t>[43]</w:t>
      </w:r>
      <w:r w:rsidRPr="003F44E9">
        <w:rPr>
          <w:lang w:val="en-CA"/>
        </w:rPr>
        <w:fldChar w:fldCharType="end"/>
      </w:r>
      <w:r w:rsidRPr="003F44E9">
        <w:rPr>
          <w:lang w:val="en-CA"/>
        </w:rPr>
        <w:t xml:space="preserve"> (version 3.3.1) and the </w:t>
      </w:r>
      <w:proofErr w:type="spellStart"/>
      <w:r w:rsidRPr="003F44E9">
        <w:rPr>
          <w:lang w:val="en-CA"/>
        </w:rPr>
        <w:t>mix</w:t>
      </w:r>
      <w:r w:rsidR="00020884">
        <w:rPr>
          <w:lang w:val="en-CA"/>
        </w:rPr>
        <w:t>Omics</w:t>
      </w:r>
      <w:proofErr w:type="spellEnd"/>
      <w:r w:rsidRPr="003F44E9">
        <w:rPr>
          <w:lang w:val="en-CA"/>
        </w:rPr>
        <w:t xml:space="preserve"> package (version 6.0.0).</w:t>
      </w:r>
    </w:p>
    <w:p w14:paraId="70A0DE58" w14:textId="77777777" w:rsidR="00055E99" w:rsidRPr="003F44E9" w:rsidRDefault="00055E99" w:rsidP="003F44E9">
      <w:pPr>
        <w:spacing w:line="480" w:lineRule="auto"/>
        <w:jc w:val="both"/>
        <w:rPr>
          <w:b/>
          <w:lang w:val="en-CA"/>
        </w:rPr>
      </w:pPr>
    </w:p>
    <w:p w14:paraId="2BD22CF8" w14:textId="21A0391B" w:rsidR="00B56FF5" w:rsidRPr="003F44E9" w:rsidRDefault="009904B2" w:rsidP="003F44E9">
      <w:pPr>
        <w:spacing w:line="480" w:lineRule="auto"/>
        <w:jc w:val="both"/>
        <w:rPr>
          <w:b/>
        </w:rPr>
      </w:pPr>
      <w:r>
        <w:rPr>
          <w:b/>
          <w:lang w:val="en-CA"/>
        </w:rPr>
        <w:t>Statistical methods</w:t>
      </w:r>
      <w:r w:rsidR="0001244F">
        <w:rPr>
          <w:b/>
          <w:lang w:val="en-CA"/>
        </w:rPr>
        <w:t xml:space="preserve"> and analysis</w:t>
      </w:r>
    </w:p>
    <w:p w14:paraId="10FAF523" w14:textId="7AF98080" w:rsidR="00FC4F68" w:rsidRPr="003F44E9" w:rsidRDefault="001926CE" w:rsidP="003F44E9">
      <w:pPr>
        <w:widowControl w:val="0"/>
        <w:tabs>
          <w:tab w:val="left" w:pos="220"/>
          <w:tab w:val="left" w:pos="720"/>
        </w:tabs>
        <w:autoSpaceDE w:val="0"/>
        <w:autoSpaceDN w:val="0"/>
        <w:adjustRightInd w:val="0"/>
        <w:spacing w:line="480" w:lineRule="auto"/>
        <w:jc w:val="both"/>
        <w:rPr>
          <w:i/>
        </w:rPr>
      </w:pPr>
      <w:r w:rsidRPr="003F44E9">
        <w:rPr>
          <w:b/>
          <w:i/>
        </w:rPr>
        <w:t xml:space="preserve">General multivariate framework to integrate multiple </w:t>
      </w:r>
      <w:r w:rsidR="001E1EFC">
        <w:rPr>
          <w:b/>
          <w:i/>
        </w:rPr>
        <w:t>datasets</w:t>
      </w:r>
      <w:r w:rsidRPr="003F44E9">
        <w:rPr>
          <w:b/>
          <w:i/>
        </w:rPr>
        <w:t xml:space="preserve"> measured on the same samples.</w:t>
      </w:r>
      <w:r w:rsidRPr="003F44E9">
        <w:t xml:space="preserve"> </w:t>
      </w:r>
      <w:r w:rsidR="00B56FF5" w:rsidRPr="003F44E9">
        <w:t>DIABLO extends sparse generalized canonical correlation analysis</w:t>
      </w:r>
      <w:r w:rsidR="00C14E1A" w:rsidRPr="003F44E9">
        <w:t xml:space="preserve"> </w:t>
      </w:r>
      <w:r w:rsidR="00A75F08" w:rsidRPr="003F44E9">
        <w:t>(</w:t>
      </w:r>
      <w:proofErr w:type="spellStart"/>
      <w:r w:rsidR="00A75F08" w:rsidRPr="003F44E9">
        <w:t>sGCCA</w:t>
      </w:r>
      <w:proofErr w:type="spellEnd"/>
      <w:r w:rsidR="00A75F08" w:rsidRPr="003F44E9">
        <w:t xml:space="preserve">) </w:t>
      </w:r>
      <w:r w:rsidR="00B56FF5" w:rsidRPr="003F44E9">
        <w:fldChar w:fldCharType="begin"/>
      </w:r>
      <w:r w:rsidR="007E4167">
        <w:instrText xml:space="preserve"> ADDIN ZOTERO_ITEM CSL_CITATION {"citationID":"lepi70j97","properties":{"formattedCitation":"[24]","plainCitation":"[24]"},"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B56FF5" w:rsidRPr="003F44E9">
        <w:fldChar w:fldCharType="separate"/>
      </w:r>
      <w:r w:rsidR="007E4167">
        <w:rPr>
          <w:rFonts w:eastAsia="Times New Roman"/>
        </w:rPr>
        <w:t>[24]</w:t>
      </w:r>
      <w:r w:rsidR="00B56FF5" w:rsidRPr="003F44E9">
        <w:fldChar w:fldCharType="end"/>
      </w:r>
      <w:r w:rsidR="00B56FF5" w:rsidRPr="003F44E9">
        <w:t xml:space="preserve"> to a classification framework</w:t>
      </w:r>
      <w:r w:rsidR="00504893" w:rsidRPr="003F44E9">
        <w:rPr>
          <w:color w:val="000000"/>
        </w:rPr>
        <w:t>.</w:t>
      </w:r>
      <w:r w:rsidR="00B56FF5" w:rsidRPr="003F44E9">
        <w:t xml:space="preserve"> </w:t>
      </w:r>
      <w:proofErr w:type="spellStart"/>
      <w:r w:rsidR="00C471DC" w:rsidRPr="003F44E9">
        <w:t>s</w:t>
      </w:r>
      <w:r w:rsidR="00B56FF5" w:rsidRPr="003F44E9">
        <w:t>GCCA</w:t>
      </w:r>
      <w:proofErr w:type="spellEnd"/>
      <w:r w:rsidR="00B56FF5" w:rsidRPr="003F44E9">
        <w:t xml:space="preserve"> is a multivariate dimension reduction technique </w:t>
      </w:r>
      <w:r w:rsidR="00E768C5" w:rsidRPr="003F44E9">
        <w:t>that uses</w:t>
      </w:r>
      <w:r w:rsidR="00B56FF5" w:rsidRPr="003F44E9">
        <w:t xml:space="preserve"> singular value decomposition </w:t>
      </w:r>
      <w:r w:rsidR="00E768C5" w:rsidRPr="003F44E9">
        <w:t>and</w:t>
      </w:r>
      <w:r w:rsidR="00B56FF5" w:rsidRPr="003F44E9">
        <w:t xml:space="preserve"> selects co-ex</w:t>
      </w:r>
      <w:r w:rsidR="00E768C5" w:rsidRPr="003F44E9">
        <w:t xml:space="preserve">pressed (correlated) </w:t>
      </w:r>
      <w:r w:rsidR="00B56FF5" w:rsidRPr="003F44E9">
        <w:t>variables</w:t>
      </w:r>
      <w:r w:rsidR="00E768C5" w:rsidRPr="003F44E9">
        <w:t xml:space="preserve"> from several </w:t>
      </w:r>
      <w:r w:rsidR="00020884">
        <w:t>omics</w:t>
      </w:r>
      <w:r w:rsidR="00E768C5" w:rsidRPr="003F44E9">
        <w:t xml:space="preserve"> datasets</w:t>
      </w:r>
      <w:r w:rsidR="00B56FF5" w:rsidRPr="003F44E9">
        <w:t xml:space="preserve"> in a computationally and statistically efficient manner. </w:t>
      </w:r>
      <w:proofErr w:type="spellStart"/>
      <w:r w:rsidR="00C471DC" w:rsidRPr="003F44E9">
        <w:t>s</w:t>
      </w:r>
      <w:r w:rsidR="00B56FF5" w:rsidRPr="003F44E9">
        <w:t>GCCA</w:t>
      </w:r>
      <w:proofErr w:type="spellEnd"/>
      <w:r w:rsidR="00B56FF5" w:rsidRPr="003F44E9">
        <w:t xml:space="preserve"> maximizes the covariance between linear combinations of variables (</w:t>
      </w:r>
      <w:r w:rsidR="005600D8" w:rsidRPr="003F44E9">
        <w:t xml:space="preserve">latent </w:t>
      </w:r>
      <w:r w:rsidR="00B56FF5" w:rsidRPr="003F44E9">
        <w:t xml:space="preserve">component </w:t>
      </w:r>
      <w:r w:rsidR="00BF26BA" w:rsidRPr="003F44E9">
        <w:t>scores</w:t>
      </w:r>
      <w:r w:rsidR="00B56FF5" w:rsidRPr="003F44E9">
        <w:t xml:space="preserve">) and projects the data into the smaller dimensional subspace spanned by the components. The selection of the correlated molecules across </w:t>
      </w:r>
      <w:r w:rsidR="00020884">
        <w:t>omics</w:t>
      </w:r>
      <w:r w:rsidR="00B56FF5" w:rsidRPr="003F44E9">
        <w:t xml:space="preserve"> lev</w:t>
      </w:r>
      <w:r w:rsidR="00996EAE" w:rsidRPr="003F44E9">
        <w:t xml:space="preserve">els is performed internally in </w:t>
      </w:r>
      <w:proofErr w:type="spellStart"/>
      <w:r w:rsidR="00C471DC" w:rsidRPr="003F44E9">
        <w:t>s</w:t>
      </w:r>
      <w:r w:rsidR="00B56FF5" w:rsidRPr="003F44E9">
        <w:t>GCCA</w:t>
      </w:r>
      <w:proofErr w:type="spellEnd"/>
      <w:r w:rsidR="00B56FF5" w:rsidRPr="003F44E9">
        <w:t xml:space="preserve"> with</w:t>
      </w:r>
      <w:r w:rsidR="00FC4F68" w:rsidRPr="003F44E9">
        <w:t xml:space="preserve"> </w:t>
      </w:r>
      <w:r w:rsidR="00FC4F68" w:rsidRPr="003F44E9">
        <w:rPr>
          <w:rFonts w:eastAsia="Xingkai SC Light"/>
        </w:rPr>
        <w:t>l</w:t>
      </w:r>
      <w:r w:rsidR="00FC4F68" w:rsidRPr="003F44E9">
        <w:rPr>
          <w:vertAlign w:val="subscript"/>
        </w:rPr>
        <w:t xml:space="preserve">1 </w:t>
      </w:r>
      <w:r w:rsidR="00FC4F68" w:rsidRPr="003F44E9">
        <w:t>–</w:t>
      </w:r>
      <w:r w:rsidR="00504893" w:rsidRPr="003F44E9">
        <w:t>penalization</w:t>
      </w:r>
      <w:r w:rsidR="00FC4F68" w:rsidRPr="003F44E9">
        <w:t xml:space="preserve"> on the variable coefficient vector defining the linear combinations.</w:t>
      </w:r>
      <w:r w:rsidR="00336FA1" w:rsidRPr="003F44E9">
        <w:t xml:space="preserve"> </w:t>
      </w:r>
      <w:r w:rsidR="00996EAE" w:rsidRPr="003F44E9">
        <w:rPr>
          <w:i/>
        </w:rPr>
        <w:t>Note that since a</w:t>
      </w:r>
      <w:r w:rsidR="00336FA1" w:rsidRPr="003F44E9">
        <w:rPr>
          <w:i/>
        </w:rPr>
        <w:t xml:space="preserve">ll latent components are scaled in the </w:t>
      </w:r>
      <w:r w:rsidR="00996EAE" w:rsidRPr="003F44E9">
        <w:rPr>
          <w:i/>
        </w:rPr>
        <w:t>algorithm</w:t>
      </w:r>
      <w:r w:rsidR="00336FA1" w:rsidRPr="003F44E9">
        <w:rPr>
          <w:i/>
        </w:rPr>
        <w:t xml:space="preserve">, </w:t>
      </w:r>
      <w:proofErr w:type="spellStart"/>
      <w:r w:rsidR="00C471DC" w:rsidRPr="003F44E9">
        <w:rPr>
          <w:i/>
        </w:rPr>
        <w:t>s</w:t>
      </w:r>
      <w:r w:rsidR="00336FA1" w:rsidRPr="003F44E9">
        <w:rPr>
          <w:i/>
        </w:rPr>
        <w:t>GCCA</w:t>
      </w:r>
      <w:proofErr w:type="spellEnd"/>
      <w:r w:rsidR="00336FA1" w:rsidRPr="003F44E9">
        <w:rPr>
          <w:i/>
        </w:rPr>
        <w:t xml:space="preserve"> </w:t>
      </w:r>
      <w:r w:rsidR="00EA7D47" w:rsidRPr="003F44E9">
        <w:rPr>
          <w:i/>
        </w:rPr>
        <w:t>maximiz</w:t>
      </w:r>
      <w:r w:rsidR="00EA7D47">
        <w:rPr>
          <w:i/>
        </w:rPr>
        <w:t>e</w:t>
      </w:r>
      <w:r w:rsidR="00EA7D47" w:rsidRPr="003F44E9">
        <w:rPr>
          <w:i/>
        </w:rPr>
        <w:t>s</w:t>
      </w:r>
      <w:r w:rsidR="00336FA1" w:rsidRPr="003F44E9">
        <w:rPr>
          <w:i/>
        </w:rPr>
        <w:t xml:space="preserve"> the correlation between components. </w:t>
      </w:r>
      <w:r w:rsidR="00A2568E" w:rsidRPr="003F44E9">
        <w:rPr>
          <w:i/>
        </w:rPr>
        <w:t>However,</w:t>
      </w:r>
      <w:r w:rsidR="00996EAE" w:rsidRPr="003F44E9">
        <w:rPr>
          <w:i/>
        </w:rPr>
        <w:t xml:space="preserve"> we will </w:t>
      </w:r>
      <w:r w:rsidR="000228F5" w:rsidRPr="003F44E9">
        <w:rPr>
          <w:i/>
        </w:rPr>
        <w:t>retain</w:t>
      </w:r>
      <w:r w:rsidR="00996EAE" w:rsidRPr="003F44E9">
        <w:rPr>
          <w:i/>
        </w:rPr>
        <w:t xml:space="preserve"> the term ‘covariance’ instead of ‘correlation’ </w:t>
      </w:r>
      <w:r w:rsidR="000228F5" w:rsidRPr="003F44E9">
        <w:rPr>
          <w:i/>
        </w:rPr>
        <w:t>throughout this section to</w:t>
      </w:r>
      <w:r w:rsidR="00CB12DB">
        <w:rPr>
          <w:i/>
        </w:rPr>
        <w:t xml:space="preserve"> </w:t>
      </w:r>
      <w:r w:rsidR="00CB12DB">
        <w:rPr>
          <w:i/>
        </w:rPr>
        <w:lastRenderedPageBreak/>
        <w:t>present</w:t>
      </w:r>
      <w:r w:rsidR="000E1C5F" w:rsidRPr="003F44E9">
        <w:rPr>
          <w:i/>
        </w:rPr>
        <w:t xml:space="preserve"> the general </w:t>
      </w:r>
      <w:proofErr w:type="spellStart"/>
      <w:r w:rsidR="00C471DC" w:rsidRPr="003F44E9">
        <w:rPr>
          <w:i/>
        </w:rPr>
        <w:t>s</w:t>
      </w:r>
      <w:r w:rsidR="000E1C5F" w:rsidRPr="003F44E9">
        <w:rPr>
          <w:i/>
        </w:rPr>
        <w:t>GCCA</w:t>
      </w:r>
      <w:proofErr w:type="spellEnd"/>
      <w:r w:rsidR="000E1C5F" w:rsidRPr="003F44E9">
        <w:rPr>
          <w:i/>
        </w:rPr>
        <w:t xml:space="preserve"> framework.</w:t>
      </w:r>
    </w:p>
    <w:p w14:paraId="24004C63" w14:textId="7F21755C" w:rsidR="00E30D6F" w:rsidRPr="003F44E9" w:rsidRDefault="00D56BBE" w:rsidP="003F44E9">
      <w:pPr>
        <w:widowControl w:val="0"/>
        <w:tabs>
          <w:tab w:val="left" w:pos="220"/>
          <w:tab w:val="left" w:pos="720"/>
        </w:tabs>
        <w:autoSpaceDE w:val="0"/>
        <w:autoSpaceDN w:val="0"/>
        <w:adjustRightInd w:val="0"/>
        <w:spacing w:line="480" w:lineRule="auto"/>
        <w:jc w:val="both"/>
        <w:rPr>
          <w:vertAlign w:val="subscript"/>
        </w:rPr>
      </w:pPr>
      <w:r w:rsidRPr="003F44E9">
        <w:tab/>
      </w:r>
      <w:r w:rsidR="00CC3CB8" w:rsidRPr="003F44E9">
        <w:t>Denote</w:t>
      </w:r>
      <w:r w:rsidR="00B56FF5" w:rsidRPr="003F44E9">
        <w:t xml:space="preserve"> </w:t>
      </w:r>
      <w:r w:rsidR="00B56FF5" w:rsidRPr="003F44E9">
        <w:rPr>
          <w:i/>
        </w:rPr>
        <w:t xml:space="preserve">K </w:t>
      </w:r>
      <w:r w:rsidR="00504893" w:rsidRPr="003F44E9">
        <w:t>normalized</w:t>
      </w:r>
      <w:r w:rsidR="00AE32D4" w:rsidRPr="003F44E9">
        <w:rPr>
          <w:i/>
        </w:rPr>
        <w:t xml:space="preserve">, </w:t>
      </w:r>
      <w:r w:rsidR="004A23AA" w:rsidRPr="003F44E9">
        <w:t>centered and scaled</w:t>
      </w:r>
      <w:r w:rsidR="004A23AA" w:rsidRPr="003F44E9">
        <w:rPr>
          <w:i/>
        </w:rPr>
        <w:t xml:space="preserve"> </w:t>
      </w:r>
      <w:r w:rsidR="001E1EFC">
        <w:t>datasets</w:t>
      </w:r>
      <w:r w:rsidR="00B56FF5" w:rsidRPr="003F44E9">
        <w:t xml:space="preserve"> </w:t>
      </w:r>
      <w:r w:rsidR="00B56FF5" w:rsidRPr="003F44E9">
        <w:rPr>
          <w:i/>
        </w:rPr>
        <w:t>X</w:t>
      </w:r>
      <w:r w:rsidR="00B56FF5" w:rsidRPr="003F44E9">
        <w:rPr>
          <w:i/>
          <w:vertAlign w:val="subscript"/>
        </w:rPr>
        <w:t>1</w:t>
      </w:r>
      <w:r w:rsidR="00B56FF5" w:rsidRPr="003F44E9">
        <w:rPr>
          <w:vertAlign w:val="subscript"/>
        </w:rPr>
        <w:t xml:space="preserve"> </w:t>
      </w:r>
      <w:r w:rsidR="00B56FF5" w:rsidRPr="003F44E9">
        <w:rPr>
          <w:i/>
        </w:rPr>
        <w:t xml:space="preserve">(n </w:t>
      </w:r>
      <w:r w:rsidR="00B56FF5" w:rsidRPr="003F44E9">
        <w:t>x</w:t>
      </w:r>
      <w:r w:rsidR="00B56FF5" w:rsidRPr="003F44E9">
        <w:rPr>
          <w:i/>
        </w:rPr>
        <w:t xml:space="preserve"> p</w:t>
      </w:r>
      <w:r w:rsidR="00B56FF5" w:rsidRPr="003F44E9">
        <w:rPr>
          <w:i/>
          <w:vertAlign w:val="subscript"/>
        </w:rPr>
        <w:t>1</w:t>
      </w:r>
      <w:r w:rsidR="00B56FF5" w:rsidRPr="003F44E9">
        <w:t xml:space="preserve">), …, </w:t>
      </w:r>
      <w:r w:rsidR="00B56FF5" w:rsidRPr="003F44E9">
        <w:rPr>
          <w:i/>
        </w:rPr>
        <w:t>X</w:t>
      </w:r>
      <w:r w:rsidR="00B56FF5" w:rsidRPr="003F44E9">
        <w:rPr>
          <w:i/>
          <w:vertAlign w:val="subscript"/>
        </w:rPr>
        <w:t>K</w:t>
      </w:r>
      <w:r w:rsidR="00B56FF5" w:rsidRPr="003F44E9">
        <w:t xml:space="preserve"> (</w:t>
      </w:r>
      <w:r w:rsidR="00B56FF5" w:rsidRPr="003F44E9">
        <w:rPr>
          <w:i/>
        </w:rPr>
        <w:t xml:space="preserve">n </w:t>
      </w:r>
      <w:r w:rsidR="00B56FF5" w:rsidRPr="003F44E9">
        <w:t>x</w:t>
      </w:r>
      <w:r w:rsidR="00B56FF5" w:rsidRPr="003F44E9">
        <w:rPr>
          <w:i/>
        </w:rPr>
        <w:t xml:space="preserve"> </w:t>
      </w:r>
      <w:proofErr w:type="spellStart"/>
      <w:r w:rsidR="00B56FF5" w:rsidRPr="003F44E9">
        <w:rPr>
          <w:i/>
        </w:rPr>
        <w:t>p</w:t>
      </w:r>
      <w:r w:rsidR="00B56FF5" w:rsidRPr="003F44E9">
        <w:rPr>
          <w:i/>
          <w:vertAlign w:val="subscript"/>
        </w:rPr>
        <w:t>K</w:t>
      </w:r>
      <w:proofErr w:type="spellEnd"/>
      <w:r w:rsidR="00B56FF5" w:rsidRPr="003F44E9">
        <w:t xml:space="preserve">), measuring the expression levels of </w:t>
      </w:r>
      <w:r w:rsidR="00063499" w:rsidRPr="003F44E9">
        <w:rPr>
          <w:i/>
        </w:rPr>
        <w:t>p</w:t>
      </w:r>
      <w:r w:rsidR="00063499" w:rsidRPr="003F44E9">
        <w:rPr>
          <w:i/>
          <w:vertAlign w:val="subscript"/>
        </w:rPr>
        <w:t xml:space="preserve">1, </w:t>
      </w:r>
      <w:r w:rsidR="00063499" w:rsidRPr="003F44E9">
        <w:rPr>
          <w:i/>
        </w:rPr>
        <w:t>p</w:t>
      </w:r>
      <w:r w:rsidR="00063499" w:rsidRPr="003F44E9">
        <w:rPr>
          <w:i/>
          <w:vertAlign w:val="subscript"/>
        </w:rPr>
        <w:t xml:space="preserve">2, …, </w:t>
      </w:r>
      <w:proofErr w:type="spellStart"/>
      <w:r w:rsidR="00B56FF5" w:rsidRPr="003F44E9">
        <w:rPr>
          <w:i/>
        </w:rPr>
        <w:t>p</w:t>
      </w:r>
      <w:r w:rsidR="00063499" w:rsidRPr="003F44E9">
        <w:rPr>
          <w:i/>
          <w:vertAlign w:val="subscript"/>
        </w:rPr>
        <w:t>K</w:t>
      </w:r>
      <w:proofErr w:type="spellEnd"/>
      <w:r w:rsidR="00B56FF5" w:rsidRPr="003F44E9">
        <w:rPr>
          <w:i/>
          <w:vertAlign w:val="subscript"/>
        </w:rPr>
        <w:t xml:space="preserve"> </w:t>
      </w:r>
      <w:r w:rsidR="00020884">
        <w:t>omics</w:t>
      </w:r>
      <w:r w:rsidR="00B56FF5" w:rsidRPr="003F44E9">
        <w:t xml:space="preserve"> </w:t>
      </w:r>
      <w:r w:rsidR="00812D4A" w:rsidRPr="003F44E9">
        <w:t>variables</w:t>
      </w:r>
      <w:r w:rsidR="00B56FF5" w:rsidRPr="003F44E9">
        <w:t xml:space="preserve"> on the same </w:t>
      </w:r>
      <w:r w:rsidR="00B56FF5" w:rsidRPr="003F44E9">
        <w:rPr>
          <w:i/>
        </w:rPr>
        <w:t>n</w:t>
      </w:r>
      <w:r w:rsidR="00B56FF5" w:rsidRPr="003F44E9">
        <w:t xml:space="preserve"> samples, </w:t>
      </w:r>
      <w:r w:rsidR="00B56FF5" w:rsidRPr="003F44E9">
        <w:rPr>
          <w:i/>
        </w:rPr>
        <w:t>k = 1, …, K</w:t>
      </w:r>
      <w:r w:rsidR="00B56FF5" w:rsidRPr="003F44E9">
        <w:t xml:space="preserve">, </w:t>
      </w:r>
      <w:proofErr w:type="spellStart"/>
      <w:r w:rsidR="00C471DC" w:rsidRPr="003F44E9">
        <w:t>s</w:t>
      </w:r>
      <w:r w:rsidR="00B56FF5" w:rsidRPr="003F44E9">
        <w:t>GCCA</w:t>
      </w:r>
      <w:proofErr w:type="spellEnd"/>
      <w:r w:rsidR="00B56FF5" w:rsidRPr="003F44E9">
        <w:t xml:space="preserve"> solves</w:t>
      </w:r>
      <w:r w:rsidR="00902E3B">
        <w:t xml:space="preserve"> the optimization function:</w:t>
      </w:r>
    </w:p>
    <w:p w14:paraId="041B42E4" w14:textId="77777777" w:rsidR="00E30D6F" w:rsidRPr="003F44E9" w:rsidRDefault="00E30D6F" w:rsidP="003F44E9">
      <w:pPr>
        <w:widowControl w:val="0"/>
        <w:tabs>
          <w:tab w:val="left" w:pos="220"/>
          <w:tab w:val="left" w:pos="720"/>
        </w:tabs>
        <w:autoSpaceDE w:val="0"/>
        <w:autoSpaceDN w:val="0"/>
        <w:adjustRightInd w:val="0"/>
        <w:spacing w:line="480" w:lineRule="auto"/>
        <w:jc w:val="both"/>
      </w:pPr>
    </w:p>
    <w:p w14:paraId="60202063" w14:textId="4A02FFCF" w:rsidR="00E30D6F" w:rsidRPr="003F44E9" w:rsidRDefault="00E30D6F" w:rsidP="003F44E9">
      <w:pPr>
        <w:widowControl w:val="0"/>
        <w:tabs>
          <w:tab w:val="left" w:pos="220"/>
          <w:tab w:val="left" w:pos="720"/>
        </w:tabs>
        <w:autoSpaceDE w:val="0"/>
        <w:autoSpaceDN w:val="0"/>
        <w:adjustRightInd w:val="0"/>
        <w:spacing w:line="480" w:lineRule="auto"/>
        <w:jc w:val="both"/>
      </w:pPr>
      <w:r w:rsidRPr="003F44E9">
        <w:rPr>
          <w:noProof/>
        </w:rPr>
        <w:drawing>
          <wp:inline distT="0" distB="0" distL="0" distR="0" wp14:anchorId="701C7958" wp14:editId="31D7BBD7">
            <wp:extent cx="5943600" cy="568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68325"/>
                    </a:xfrm>
                    <a:prstGeom prst="rect">
                      <a:avLst/>
                    </a:prstGeom>
                  </pic:spPr>
                </pic:pic>
              </a:graphicData>
            </a:graphic>
          </wp:inline>
        </w:drawing>
      </w:r>
    </w:p>
    <w:p w14:paraId="0B39B7F8" w14:textId="77777777" w:rsidR="00E30D6F" w:rsidRPr="003F44E9" w:rsidRDefault="00E30D6F" w:rsidP="003F44E9">
      <w:pPr>
        <w:widowControl w:val="0"/>
        <w:tabs>
          <w:tab w:val="left" w:pos="220"/>
          <w:tab w:val="left" w:pos="720"/>
        </w:tabs>
        <w:autoSpaceDE w:val="0"/>
        <w:autoSpaceDN w:val="0"/>
        <w:adjustRightInd w:val="0"/>
        <w:spacing w:line="480" w:lineRule="auto"/>
        <w:jc w:val="both"/>
      </w:pPr>
    </w:p>
    <w:p w14:paraId="5D3E6BBD" w14:textId="199BA3E1" w:rsidR="00A225F3" w:rsidRPr="003F44E9" w:rsidRDefault="00B56FF5" w:rsidP="003F44E9">
      <w:pPr>
        <w:widowControl w:val="0"/>
        <w:tabs>
          <w:tab w:val="left" w:pos="220"/>
          <w:tab w:val="left" w:pos="720"/>
        </w:tabs>
        <w:autoSpaceDE w:val="0"/>
        <w:autoSpaceDN w:val="0"/>
        <w:adjustRightInd w:val="0"/>
        <w:spacing w:line="480" w:lineRule="auto"/>
        <w:jc w:val="both"/>
      </w:pPr>
      <w:r w:rsidRPr="003F44E9">
        <w:t>where</w:t>
      </w:r>
      <w:r w:rsidR="00650412" w:rsidRPr="003F44E9">
        <w:t xml:space="preserve"> </w:t>
      </w:r>
      <w:proofErr w:type="spellStart"/>
      <w:r w:rsidR="00650412" w:rsidRPr="003F44E9">
        <w:rPr>
          <w:i/>
          <w:color w:val="000000"/>
        </w:rPr>
        <w:t>c</w:t>
      </w:r>
      <w:r w:rsidR="00650412" w:rsidRPr="003F44E9">
        <w:rPr>
          <w:i/>
          <w:color w:val="000000"/>
          <w:vertAlign w:val="subscript"/>
        </w:rPr>
        <w:t>jk</w:t>
      </w:r>
      <w:proofErr w:type="spellEnd"/>
      <w:r w:rsidR="00650412" w:rsidRPr="003F44E9">
        <w:rPr>
          <w:i/>
          <w:color w:val="000000"/>
        </w:rPr>
        <w:t xml:space="preserve"> </w:t>
      </w:r>
      <w:r w:rsidR="00650412" w:rsidRPr="003F44E9">
        <w:rPr>
          <w:color w:val="000000"/>
        </w:rPr>
        <w:t xml:space="preserve">indicates whether to maximize the covariance between the </w:t>
      </w:r>
      <w:r w:rsidR="001E1EFC">
        <w:rPr>
          <w:color w:val="000000"/>
        </w:rPr>
        <w:t>datasets</w:t>
      </w:r>
      <w:r w:rsidR="00650412" w:rsidRPr="003F44E9">
        <w:rPr>
          <w:color w:val="000000"/>
        </w:rPr>
        <w:t xml:space="preserve"> </w:t>
      </w:r>
      <m:oMath>
        <m:sSub>
          <m:sSubPr>
            <m:ctrlPr>
              <w:ins w:id="11"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650412" w:rsidRPr="003F44E9">
        <w:rPr>
          <w:color w:val="000000"/>
        </w:rPr>
        <w:t xml:space="preserve"> and </w:t>
      </w:r>
      <m:oMath>
        <m:sSub>
          <m:sSubPr>
            <m:ctrlPr>
              <w:ins w:id="12"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j</m:t>
            </m:r>
          </m:sub>
        </m:sSub>
      </m:oMath>
      <w:r w:rsidR="00650412" w:rsidRPr="003F44E9">
        <w:rPr>
          <w:i/>
          <w:color w:val="000000"/>
        </w:rPr>
        <w:t xml:space="preserve"> </w:t>
      </w:r>
      <w:r w:rsidR="00650412" w:rsidRPr="003F44E9">
        <w:rPr>
          <w:color w:val="000000"/>
        </w:rPr>
        <w:t>according to the design matrix</w:t>
      </w:r>
      <w:r w:rsidR="00504893" w:rsidRPr="003F44E9">
        <w:rPr>
          <w:color w:val="000000"/>
        </w:rPr>
        <w:t>,</w:t>
      </w:r>
      <w:r w:rsidR="00650412" w:rsidRPr="003F44E9">
        <w:rPr>
          <w:color w:val="000000"/>
        </w:rPr>
        <w:t xml:space="preserve"> </w:t>
      </w:r>
      <w:r w:rsidR="00AE1AEC">
        <w:rPr>
          <w:color w:val="000000"/>
        </w:rPr>
        <w:t>with</w:t>
      </w:r>
      <w:r w:rsidR="00AE1AEC" w:rsidRPr="003F44E9">
        <w:rPr>
          <w:color w:val="000000"/>
        </w:rPr>
        <w:t xml:space="preserve"> </w:t>
      </w:r>
      <w:proofErr w:type="spellStart"/>
      <w:r w:rsidR="00650412" w:rsidRPr="003F44E9">
        <w:rPr>
          <w:i/>
          <w:color w:val="000000"/>
        </w:rPr>
        <w:t>c</w:t>
      </w:r>
      <w:r w:rsidR="00650412" w:rsidRPr="003F44E9">
        <w:rPr>
          <w:i/>
          <w:color w:val="000000"/>
          <w:vertAlign w:val="subscript"/>
        </w:rPr>
        <w:t>jk</w:t>
      </w:r>
      <w:proofErr w:type="spellEnd"/>
      <w:r w:rsidR="00650412" w:rsidRPr="003F44E9">
        <w:rPr>
          <w:i/>
          <w:color w:val="000000"/>
          <w:vertAlign w:val="subscript"/>
        </w:rPr>
        <w:t xml:space="preserve"> = </w:t>
      </w:r>
      <w:r w:rsidR="00650412" w:rsidRPr="003F44E9">
        <w:rPr>
          <w:color w:val="000000"/>
        </w:rPr>
        <w:t xml:space="preserve">0 (no relationship modelled between the </w:t>
      </w:r>
      <w:r w:rsidR="001E1EFC">
        <w:rPr>
          <w:color w:val="000000"/>
        </w:rPr>
        <w:t>datasets</w:t>
      </w:r>
      <w:r w:rsidR="00650412" w:rsidRPr="003F44E9">
        <w:rPr>
          <w:color w:val="000000"/>
        </w:rPr>
        <w:t xml:space="preserve">) or </w:t>
      </w:r>
      <w:proofErr w:type="spellStart"/>
      <w:r w:rsidR="00650412" w:rsidRPr="003F44E9">
        <w:rPr>
          <w:i/>
          <w:color w:val="000000"/>
        </w:rPr>
        <w:t>c</w:t>
      </w:r>
      <w:r w:rsidR="00650412" w:rsidRPr="003F44E9">
        <w:rPr>
          <w:i/>
          <w:color w:val="000000"/>
          <w:vertAlign w:val="subscript"/>
        </w:rPr>
        <w:t>jk</w:t>
      </w:r>
      <w:proofErr w:type="spellEnd"/>
      <w:r w:rsidR="00650412" w:rsidRPr="003F44E9">
        <w:rPr>
          <w:i/>
          <w:color w:val="000000"/>
        </w:rPr>
        <w:t xml:space="preserve"> = </w:t>
      </w:r>
      <w:r w:rsidR="00504893" w:rsidRPr="003F44E9">
        <w:rPr>
          <w:color w:val="000000"/>
        </w:rPr>
        <w:t>1 otherwise,</w:t>
      </w:r>
      <w:r w:rsidR="00650412" w:rsidRPr="003F44E9">
        <w:rPr>
          <w:color w:val="000000"/>
        </w:rPr>
        <w:t xml:space="preserve"> </w:t>
      </w:r>
      <w:proofErr w:type="spellStart"/>
      <w:r w:rsidRPr="003F44E9">
        <w:rPr>
          <w:b/>
          <w:i/>
        </w:rPr>
        <w:t>a</w:t>
      </w:r>
      <w:r w:rsidRPr="003F44E9">
        <w:rPr>
          <w:vertAlign w:val="superscript"/>
        </w:rPr>
        <w:t>k</w:t>
      </w:r>
      <w:proofErr w:type="spellEnd"/>
      <w:r w:rsidRPr="003F44E9">
        <w:t xml:space="preserve"> is the </w:t>
      </w:r>
      <w:r w:rsidR="00650412" w:rsidRPr="003F44E9">
        <w:t xml:space="preserve">variable </w:t>
      </w:r>
      <w:r w:rsidRPr="003F44E9">
        <w:t xml:space="preserve">coefficient vector for each </w:t>
      </w:r>
      <w:r w:rsidR="001E1EFC">
        <w:t>dataset</w:t>
      </w:r>
      <w:r w:rsidRPr="003F44E9">
        <w:t xml:space="preserve"> </w:t>
      </w:r>
      <w:proofErr w:type="spellStart"/>
      <w:r w:rsidRPr="003F44E9">
        <w:rPr>
          <w:i/>
        </w:rPr>
        <w:t>X</w:t>
      </w:r>
      <w:r w:rsidR="00650412" w:rsidRPr="003F44E9">
        <w:rPr>
          <w:i/>
          <w:vertAlign w:val="subscript"/>
        </w:rPr>
        <w:t>k</w:t>
      </w:r>
      <w:proofErr w:type="spellEnd"/>
      <w:r w:rsidRPr="003F44E9">
        <w:t xml:space="preserve">, </w:t>
      </w:r>
      <w:proofErr w:type="spellStart"/>
      <w:r w:rsidRPr="003F44E9">
        <w:rPr>
          <w:i/>
          <w:color w:val="000000"/>
        </w:rPr>
        <w:t>λ</w:t>
      </w:r>
      <w:r w:rsidRPr="003F44E9">
        <w:rPr>
          <w:color w:val="000000"/>
          <w:vertAlign w:val="subscript"/>
        </w:rPr>
        <w:t>k</w:t>
      </w:r>
      <w:proofErr w:type="spellEnd"/>
      <w:r w:rsidRPr="003F44E9">
        <w:rPr>
          <w:color w:val="000000"/>
        </w:rPr>
        <w:t xml:space="preserve"> is</w:t>
      </w:r>
      <w:r w:rsidR="00650412" w:rsidRPr="003F44E9">
        <w:rPr>
          <w:color w:val="000000"/>
        </w:rPr>
        <w:t xml:space="preserve"> a non</w:t>
      </w:r>
      <w:r w:rsidR="00C14E1A" w:rsidRPr="003F44E9">
        <w:rPr>
          <w:color w:val="000000"/>
        </w:rPr>
        <w:t>-</w:t>
      </w:r>
      <w:r w:rsidR="00650412" w:rsidRPr="003F44E9">
        <w:rPr>
          <w:color w:val="000000"/>
        </w:rPr>
        <w:t>negative parameter that controls the amount of shrinkage and thus the number of non</w:t>
      </w:r>
      <w:r w:rsidR="00C14E1A" w:rsidRPr="003F44E9">
        <w:rPr>
          <w:color w:val="000000"/>
        </w:rPr>
        <w:t>-</w:t>
      </w:r>
      <w:r w:rsidR="00650412" w:rsidRPr="003F44E9">
        <w:rPr>
          <w:color w:val="000000"/>
        </w:rPr>
        <w:t xml:space="preserve">zero coefficients in </w:t>
      </w:r>
      <w:proofErr w:type="spellStart"/>
      <w:r w:rsidR="00650412" w:rsidRPr="003F44E9">
        <w:rPr>
          <w:b/>
          <w:i/>
        </w:rPr>
        <w:t>a</w:t>
      </w:r>
      <w:r w:rsidR="00650412" w:rsidRPr="003F44E9">
        <w:rPr>
          <w:vertAlign w:val="superscript"/>
        </w:rPr>
        <w:t>k</w:t>
      </w:r>
      <w:proofErr w:type="spellEnd"/>
      <w:r w:rsidR="00CC3CB8" w:rsidRPr="003F44E9">
        <w:rPr>
          <w:color w:val="000000"/>
        </w:rPr>
        <w:t xml:space="preserve">. Similar to Lasso </w:t>
      </w:r>
      <w:r w:rsidR="00C14E1A" w:rsidRPr="003F44E9">
        <w:rPr>
          <w:color w:val="000000"/>
        </w:rPr>
        <w:fldChar w:fldCharType="begin"/>
      </w:r>
      <w:r w:rsidR="00EE59C9">
        <w:rPr>
          <w:color w:val="000000"/>
        </w:rPr>
        <w:instrText xml:space="preserve"> ADDIN ZOTERO_ITEM CSL_CITATION {"citationID":"114vc0sdfb","properties":{"formattedCitation":"[44]","plainCitation":"[44]"},"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r w:rsidR="00C14E1A" w:rsidRPr="003F44E9">
        <w:rPr>
          <w:color w:val="000000"/>
        </w:rPr>
        <w:fldChar w:fldCharType="separate"/>
      </w:r>
      <w:r w:rsidR="00EE59C9">
        <w:rPr>
          <w:noProof/>
          <w:color w:val="000000"/>
        </w:rPr>
        <w:t>[44]</w:t>
      </w:r>
      <w:r w:rsidR="00C14E1A" w:rsidRPr="003F44E9">
        <w:rPr>
          <w:color w:val="000000"/>
        </w:rPr>
        <w:fldChar w:fldCharType="end"/>
      </w:r>
      <w:r w:rsidR="00A2568E" w:rsidRPr="003F44E9">
        <w:rPr>
          <w:color w:val="000000"/>
        </w:rPr>
        <w:t xml:space="preserve"> </w:t>
      </w:r>
      <w:r w:rsidR="00CC3CB8" w:rsidRPr="003F44E9">
        <w:rPr>
          <w:color w:val="000000"/>
        </w:rPr>
        <w:t xml:space="preserve">or </w:t>
      </w:r>
      <w:r w:rsidR="001D2E51" w:rsidRPr="003F44E9">
        <w:rPr>
          <w:rFonts w:eastAsia="Xingkai SC Light"/>
        </w:rPr>
        <w:t>l</w:t>
      </w:r>
      <w:r w:rsidR="001D2E51" w:rsidRPr="003F44E9">
        <w:rPr>
          <w:vertAlign w:val="subscript"/>
        </w:rPr>
        <w:t xml:space="preserve">1 </w:t>
      </w:r>
      <w:r w:rsidR="001D2E51" w:rsidRPr="003F44E9">
        <w:t>–</w:t>
      </w:r>
      <w:r w:rsidR="00C14E1A" w:rsidRPr="003F44E9">
        <w:t>penalized</w:t>
      </w:r>
      <w:r w:rsidR="001D2E51" w:rsidRPr="003F44E9">
        <w:t xml:space="preserve"> mu</w:t>
      </w:r>
      <w:r w:rsidR="00085084">
        <w:t>ltivariate model for one single</w:t>
      </w:r>
      <w:r w:rsidR="00B44CB5">
        <w:t>-</w:t>
      </w:r>
      <w:r w:rsidR="00020884">
        <w:t>omics</w:t>
      </w:r>
      <w:r w:rsidR="00C14E1A" w:rsidRPr="003F44E9">
        <w:rPr>
          <w:color w:val="000000"/>
        </w:rPr>
        <w:t xml:space="preserve"> </w:t>
      </w:r>
      <w:r w:rsidR="00504893" w:rsidRPr="003F44E9">
        <w:rPr>
          <w:color w:val="000000"/>
        </w:rPr>
        <w:t xml:space="preserve">dataset </w:t>
      </w:r>
      <w:r w:rsidR="00C14E1A" w:rsidRPr="003F44E9">
        <w:rPr>
          <w:color w:val="000000"/>
        </w:rPr>
        <w:fldChar w:fldCharType="begin"/>
      </w:r>
      <w:r w:rsidR="007E4167">
        <w:rPr>
          <w:color w:val="000000"/>
        </w:rPr>
        <w:instrText xml:space="preserve"> ADDIN ZOTERO_ITEM CSL_CITATION {"citationID":"10m7s0dog6","properties":{"formattedCitation":"[23]","plainCitation":"[23]"},"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C14E1A" w:rsidRPr="003F44E9">
        <w:rPr>
          <w:color w:val="000000"/>
        </w:rPr>
        <w:fldChar w:fldCharType="separate"/>
      </w:r>
      <w:r w:rsidR="007E4167">
        <w:rPr>
          <w:noProof/>
          <w:color w:val="000000"/>
        </w:rPr>
        <w:t>[23]</w:t>
      </w:r>
      <w:r w:rsidR="00C14E1A" w:rsidRPr="003F44E9">
        <w:rPr>
          <w:color w:val="000000"/>
        </w:rPr>
        <w:fldChar w:fldCharType="end"/>
      </w:r>
      <w:r w:rsidR="00504893" w:rsidRPr="003F44E9">
        <w:rPr>
          <w:color w:val="000000"/>
        </w:rPr>
        <w:t>,</w:t>
      </w:r>
      <w:r w:rsidR="00CC3CB8" w:rsidRPr="003F44E9">
        <w:rPr>
          <w:color w:val="000000"/>
        </w:rPr>
        <w:t xml:space="preserve"> the </w:t>
      </w:r>
      <w:r w:rsidR="00BF26BA" w:rsidRPr="003F44E9">
        <w:rPr>
          <w:rFonts w:eastAsia="Xingkai SC Light"/>
        </w:rPr>
        <w:t>l</w:t>
      </w:r>
      <w:r w:rsidR="00BF26BA" w:rsidRPr="003F44E9">
        <w:rPr>
          <w:vertAlign w:val="subscript"/>
        </w:rPr>
        <w:t xml:space="preserve">1 </w:t>
      </w:r>
      <w:r w:rsidR="00504893" w:rsidRPr="003F44E9">
        <w:t>penalization</w:t>
      </w:r>
      <w:r w:rsidR="00BF26BA" w:rsidRPr="003F44E9">
        <w:t xml:space="preserve"> </w:t>
      </w:r>
      <w:r w:rsidR="00CC3CB8" w:rsidRPr="003F44E9">
        <w:rPr>
          <w:color w:val="000000"/>
        </w:rPr>
        <w:t xml:space="preserve">improves the interpretability of the </w:t>
      </w:r>
      <w:r w:rsidR="00FD2D2E" w:rsidRPr="003F44E9">
        <w:rPr>
          <w:color w:val="000000"/>
        </w:rPr>
        <w:t xml:space="preserve">component scores </w:t>
      </w:r>
      <m:oMath>
        <m:sSub>
          <m:sSubPr>
            <m:ctrlPr>
              <w:ins w:id="13"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14"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00CC3CB8" w:rsidRPr="003F44E9">
        <w:rPr>
          <w:color w:val="000000"/>
        </w:rPr>
        <w:t xml:space="preserve"> that </w:t>
      </w:r>
      <w:r w:rsidR="007C5DB5">
        <w:rPr>
          <w:color w:val="000000"/>
        </w:rPr>
        <w:t>is</w:t>
      </w:r>
      <w:r w:rsidR="007C5DB5" w:rsidRPr="003F44E9">
        <w:rPr>
          <w:color w:val="000000"/>
        </w:rPr>
        <w:t xml:space="preserve"> </w:t>
      </w:r>
      <w:r w:rsidR="00CC3CB8" w:rsidRPr="003F44E9">
        <w:rPr>
          <w:color w:val="000000"/>
        </w:rPr>
        <w:t xml:space="preserve">now </w:t>
      </w:r>
      <w:r w:rsidR="00FD2D2E" w:rsidRPr="003F44E9">
        <w:rPr>
          <w:color w:val="000000"/>
        </w:rPr>
        <w:t xml:space="preserve">only </w:t>
      </w:r>
      <w:r w:rsidR="00CC3CB8" w:rsidRPr="003F44E9">
        <w:rPr>
          <w:color w:val="000000"/>
        </w:rPr>
        <w:t xml:space="preserve">defined on </w:t>
      </w:r>
      <w:r w:rsidR="00FD2D2E" w:rsidRPr="003F44E9">
        <w:rPr>
          <w:color w:val="000000"/>
        </w:rPr>
        <w:t xml:space="preserve">a subset of </w:t>
      </w:r>
      <w:r w:rsidR="00020884">
        <w:rPr>
          <w:color w:val="000000"/>
        </w:rPr>
        <w:t>omics</w:t>
      </w:r>
      <w:r w:rsidR="00FD2D2E" w:rsidRPr="003F44E9">
        <w:rPr>
          <w:color w:val="000000"/>
        </w:rPr>
        <w:t xml:space="preserve"> variables</w:t>
      </w:r>
      <w:r w:rsidR="005760D4" w:rsidRPr="003F44E9">
        <w:rPr>
          <w:color w:val="000000"/>
        </w:rPr>
        <w:t xml:space="preserve"> with a non</w:t>
      </w:r>
      <w:r w:rsidR="00C14E1A" w:rsidRPr="003F44E9">
        <w:rPr>
          <w:color w:val="000000"/>
        </w:rPr>
        <w:t>-</w:t>
      </w:r>
      <w:r w:rsidR="005760D4" w:rsidRPr="003F44E9">
        <w:rPr>
          <w:color w:val="000000"/>
        </w:rPr>
        <w:t>zero coefficient</w:t>
      </w:r>
      <w:r w:rsidR="00FD2D2E" w:rsidRPr="003F44E9">
        <w:rPr>
          <w:color w:val="000000"/>
        </w:rPr>
        <w:t xml:space="preserve"> from </w:t>
      </w:r>
      <w:r w:rsidR="007C5DB5">
        <w:rPr>
          <w:color w:val="000000"/>
        </w:rPr>
        <w:t>the</w:t>
      </w:r>
      <w:r w:rsidR="007C5DB5" w:rsidRPr="003F44E9">
        <w:rPr>
          <w:color w:val="000000"/>
        </w:rPr>
        <w:t xml:space="preserve"> </w:t>
      </w:r>
      <w:r w:rsidR="00020884">
        <w:rPr>
          <w:color w:val="000000"/>
        </w:rPr>
        <w:t>omics</w:t>
      </w:r>
      <w:r w:rsidR="00FD2D2E" w:rsidRPr="003F44E9">
        <w:rPr>
          <w:color w:val="000000"/>
        </w:rPr>
        <w:t xml:space="preserve"> dataset </w:t>
      </w:r>
      <m:oMath>
        <m:sSub>
          <m:sSubPr>
            <m:ctrlPr>
              <w:ins w:id="15"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FD2D2E" w:rsidRPr="003F44E9">
        <w:rPr>
          <w:color w:val="000000"/>
        </w:rPr>
        <w:t xml:space="preserve">. </w:t>
      </w:r>
      <w:r w:rsidRPr="003F44E9">
        <w:rPr>
          <w:color w:val="000000"/>
        </w:rPr>
        <w:t>T</w:t>
      </w:r>
      <w:r w:rsidR="00504893" w:rsidRPr="003F44E9">
        <w:t>he result is the</w:t>
      </w:r>
      <w:r w:rsidRPr="003F44E9">
        <w:t xml:space="preserve"> </w:t>
      </w:r>
      <w:r w:rsidR="00A225F3" w:rsidRPr="003F44E9">
        <w:t>identification</w:t>
      </w:r>
      <w:r w:rsidRPr="003F44E9">
        <w:t xml:space="preserve"> of variables that are highly</w:t>
      </w:r>
      <w:r w:rsidR="00A225F3" w:rsidRPr="003F44E9">
        <w:t xml:space="preserve"> correlated between and within </w:t>
      </w:r>
      <w:r w:rsidR="00020884">
        <w:t>omics</w:t>
      </w:r>
      <w:r w:rsidRPr="003F44E9">
        <w:t xml:space="preserve"> </w:t>
      </w:r>
      <w:r w:rsidR="001E1EFC">
        <w:t>datasets</w:t>
      </w:r>
      <w:r w:rsidRPr="003F44E9">
        <w:t xml:space="preserve">. </w:t>
      </w:r>
    </w:p>
    <w:p w14:paraId="7AD5C78B" w14:textId="20365B9C" w:rsidR="00D405B9" w:rsidRPr="003F44E9" w:rsidRDefault="00855C85" w:rsidP="003F44E9">
      <w:pPr>
        <w:spacing w:line="480" w:lineRule="auto"/>
        <w:ind w:firstLine="720"/>
        <w:jc w:val="both"/>
      </w:pPr>
      <w:r w:rsidRPr="003F44E9">
        <w:t>Equation (1) describe</w:t>
      </w:r>
      <w:r w:rsidR="00B04E1F">
        <w:t>s</w:t>
      </w:r>
      <w:r w:rsidRPr="003F44E9">
        <w:t xml:space="preserve"> the </w:t>
      </w:r>
      <w:proofErr w:type="spellStart"/>
      <w:r w:rsidR="00B04E1F">
        <w:t>sGCCA</w:t>
      </w:r>
      <w:proofErr w:type="spellEnd"/>
      <w:r w:rsidR="00B04E1F">
        <w:t xml:space="preserve"> </w:t>
      </w:r>
      <w:r w:rsidRPr="003F44E9">
        <w:t xml:space="preserve">model for the first dimension. </w:t>
      </w:r>
      <w:r w:rsidR="006E65F8" w:rsidRPr="003F44E9">
        <w:t xml:space="preserve">Once the first set of </w:t>
      </w:r>
      <w:r w:rsidR="00143DEC" w:rsidRPr="003F44E9">
        <w:t xml:space="preserve">coefficient vectors </w:t>
      </w:r>
      <m:oMath>
        <m:sSubSup>
          <m:sSubSupPr>
            <m:ctrlPr>
              <w:ins w:id="16"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143DEC" w:rsidRPr="003F44E9">
        <w:t xml:space="preserve"> </w:t>
      </w:r>
      <w:r w:rsidR="00143DEC">
        <w:t xml:space="preserve">and associated </w:t>
      </w:r>
      <w:r w:rsidR="006E65F8" w:rsidRPr="003F44E9">
        <w:t xml:space="preserve">component scores </w:t>
      </w:r>
      <m:oMath>
        <m:sSubSup>
          <m:sSubSupPr>
            <m:ctrlPr>
              <w:ins w:id="17"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
          <m:sSubPr>
            <m:ctrlPr>
              <w:ins w:id="18"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bSup>
          <m:sSubSupPr>
            <m:ctrlPr>
              <w:ins w:id="19"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6E65F8" w:rsidRPr="003F44E9">
        <w:t xml:space="preserve"> </w:t>
      </w:r>
      <w:r w:rsidR="00143DEC">
        <w:t>are</w:t>
      </w:r>
      <w:r w:rsidR="006E65F8" w:rsidRPr="003F44E9">
        <w:t xml:space="preserve"> obtained, residual matrices are calculated</w:t>
      </w:r>
      <w:r w:rsidR="00D405B9" w:rsidRPr="003F44E9">
        <w:t xml:space="preserve"> during the </w:t>
      </w:r>
      <w:r w:rsidR="00143DEC">
        <w:t>‘</w:t>
      </w:r>
      <w:r w:rsidR="00D405B9" w:rsidRPr="003F44E9">
        <w:t>deflation</w:t>
      </w:r>
      <w:r w:rsidR="00143DEC">
        <w:t>’</w:t>
      </w:r>
      <w:r w:rsidR="00D405B9" w:rsidRPr="003F44E9">
        <w:t xml:space="preserve"> ste</w:t>
      </w:r>
      <w:r w:rsidR="005A1EAD" w:rsidRPr="003F44E9">
        <w:t>p</w:t>
      </w:r>
      <w:r w:rsidR="00F14AE2">
        <w:t xml:space="preserve"> </w:t>
      </w:r>
      <w:r w:rsidR="00823D4A">
        <w:t>for the second dimension, such that</w:t>
      </w:r>
      <w:r w:rsidR="00F14AE2">
        <w:t xml:space="preserve"> </w:t>
      </w:r>
      <m:oMath>
        <m:sSubSup>
          <m:sSubSupPr>
            <m:ctrlPr>
              <w:ins w:id="20"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ins w:id="21"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ins w:id="22" w:author="Amrit" w:date="2017-08-24T14:47:00Z">
                <w:rPr>
                  <w:rFonts w:ascii="Cambria Math" w:hAnsi="Cambria Math"/>
                  <w:i/>
                </w:rPr>
              </w:ins>
            </m:ctrlPr>
          </m:sSubSupPr>
          <m:e>
            <m:r>
              <m:rPr>
                <m:sty m:val="bi"/>
              </m:rPr>
              <w:rPr>
                <w:rFonts w:ascii="Cambria Math" w:hAnsi="Cambria Math"/>
              </w:rPr>
              <m:t>t</m:t>
            </m:r>
          </m:e>
          <m:sub>
            <m:r>
              <w:rPr>
                <w:rFonts w:ascii="Cambria Math" w:hAnsi="Cambria Math"/>
              </w:rPr>
              <m:t>1</m:t>
            </m:r>
          </m:sub>
          <m:sup>
            <m:r>
              <w:rPr>
                <w:rFonts w:ascii="Cambria Math" w:hAnsi="Cambria Math"/>
              </w:rPr>
              <m:t>k</m:t>
            </m:r>
          </m:sup>
        </m:sSubSup>
        <m:r>
          <w:rPr>
            <w:rFonts w:ascii="Cambria Math" w:hAnsi="Cambria Math"/>
          </w:rPr>
          <m:t xml:space="preserve"> </m:t>
        </m:r>
        <m:sSubSup>
          <m:sSubSupPr>
            <m:ctrlPr>
              <w:ins w:id="23" w:author="Amrit" w:date="2017-08-24T14:47:00Z">
                <w:rPr>
                  <w:rFonts w:ascii="Cambria Math" w:hAnsi="Cambria Math"/>
                  <w:i/>
                  <w:vertAlign w:val="subscript"/>
                </w:rPr>
              </w:ins>
            </m:ctrlPr>
          </m:sSubSupPr>
          <m:e>
            <m:r>
              <m:rPr>
                <m:sty m:val="bi"/>
              </m:rPr>
              <w:rPr>
                <w:rFonts w:ascii="Cambria Math" w:hAnsi="Cambria Math"/>
                <w:vertAlign w:val="subscript"/>
              </w:rPr>
              <m:t>a</m:t>
            </m:r>
          </m:e>
          <m:sub>
            <m:r>
              <w:rPr>
                <w:rFonts w:ascii="Cambria Math" w:hAnsi="Cambria Math"/>
                <w:vertAlign w:val="subscript"/>
              </w:rPr>
              <m:t>1</m:t>
            </m:r>
          </m:sub>
          <m:sup>
            <m:r>
              <w:rPr>
                <w:rFonts w:ascii="Cambria Math" w:hAnsi="Cambria Math"/>
                <w:vertAlign w:val="subscript"/>
              </w:rPr>
              <m:t>k</m:t>
            </m:r>
          </m:sup>
        </m:sSubSup>
      </m:oMath>
      <w:r w:rsidR="00D405B9" w:rsidRPr="003F44E9">
        <w:t>, where</w:t>
      </w:r>
      <m:oMath>
        <m:r>
          <w:rPr>
            <w:rFonts w:ascii="Cambria Math" w:hAnsi="Cambria Math"/>
          </w:rPr>
          <m:t xml:space="preserve"> </m:t>
        </m:r>
        <m:sSubSup>
          <m:sSubSupPr>
            <m:ctrlPr>
              <w:ins w:id="24"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00D405B9" w:rsidRPr="003F44E9">
        <w:t xml:space="preserve"> is the original </w:t>
      </w:r>
      <w:r w:rsidR="005A1EAD" w:rsidRPr="003F44E9">
        <w:t>centered and scale</w:t>
      </w:r>
      <w:r w:rsidR="00F14AE2">
        <w:t>d</w:t>
      </w:r>
      <w:r w:rsidR="005A1EAD" w:rsidRPr="003F44E9">
        <w:t xml:space="preserve"> </w:t>
      </w:r>
      <w:r w:rsidR="00D405B9" w:rsidRPr="003F44E9">
        <w:t>data matrix.</w:t>
      </w:r>
      <w:r w:rsidR="005A1EAD" w:rsidRPr="003F44E9">
        <w:t xml:space="preserve"> The subsequent set of components scores and coefficient vectors are then obtained by substituting </w:t>
      </w:r>
      <m:oMath>
        <m:sSub>
          <m:sSubPr>
            <m:ctrlPr>
              <w:ins w:id="25"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oMath>
      <w:r w:rsidR="005A1EAD" w:rsidRPr="003F44E9">
        <w:t xml:space="preserve"> by </w:t>
      </w:r>
      <m:oMath>
        <m:sSubSup>
          <m:sSubSupPr>
            <m:ctrlPr>
              <w:ins w:id="26" w:author="Amrit" w:date="2017-08-24T14:47:00Z">
                <w:rPr>
                  <w:rFonts w:ascii="Cambria Math" w:hAnsi="Cambria Math"/>
                  <w:i/>
                  <w:vertAlign w:val="subscript"/>
                </w:rPr>
              </w:ins>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005A1EAD" w:rsidRPr="003F44E9">
        <w:t xml:space="preserve"> in (1).</w:t>
      </w:r>
      <w:r w:rsidR="00D56BBE" w:rsidRPr="003F44E9">
        <w:t xml:space="preserve"> This</w:t>
      </w:r>
      <w:r w:rsidR="00AC450E" w:rsidRPr="003F44E9">
        <w:t xml:space="preserve"> process is repeated until a sufficient number of dimension</w:t>
      </w:r>
      <w:r w:rsidR="00D56BBE" w:rsidRPr="003F44E9">
        <w:t>s</w:t>
      </w:r>
      <w:r w:rsidR="00AC450E" w:rsidRPr="003F44E9">
        <w:t xml:space="preserve"> (or </w:t>
      </w:r>
      <w:r w:rsidR="00691499">
        <w:t xml:space="preserve">set of </w:t>
      </w:r>
      <w:r w:rsidR="00AC450E" w:rsidRPr="003F44E9">
        <w:t>components) is achieved.</w:t>
      </w:r>
    </w:p>
    <w:p w14:paraId="1E0E3A86" w14:textId="45A072D8" w:rsidR="00A225F3" w:rsidRPr="003F44E9" w:rsidRDefault="00B56FF5" w:rsidP="003F44E9">
      <w:pPr>
        <w:spacing w:line="480" w:lineRule="auto"/>
        <w:ind w:firstLine="720"/>
        <w:jc w:val="both"/>
      </w:pPr>
      <w:r w:rsidRPr="003F44E9">
        <w:lastRenderedPageBreak/>
        <w:t xml:space="preserve">The underlying assumption of </w:t>
      </w:r>
      <w:r w:rsidR="00A225F3" w:rsidRPr="003F44E9">
        <w:t xml:space="preserve">the </w:t>
      </w:r>
      <w:proofErr w:type="spellStart"/>
      <w:r w:rsidR="00C471DC" w:rsidRPr="003F44E9">
        <w:t>s</w:t>
      </w:r>
      <w:r w:rsidRPr="003F44E9">
        <w:t>GCCA</w:t>
      </w:r>
      <w:proofErr w:type="spellEnd"/>
      <w:r w:rsidR="00A225F3" w:rsidRPr="003F44E9">
        <w:t xml:space="preserve"> model</w:t>
      </w:r>
      <w:r w:rsidRPr="003F44E9">
        <w:t xml:space="preserve"> is that the major source of common biological variation can be extracted via the component scores </w:t>
      </w:r>
      <m:oMath>
        <m:sSub>
          <m:sSubPr>
            <m:ctrlPr>
              <w:ins w:id="27" w:author="Amrit" w:date="2017-08-24T14:47:00Z">
                <w:rPr>
                  <w:rFonts w:ascii="Cambria Math" w:hAnsi="Cambria Math"/>
                  <w:i/>
                  <w:vertAlign w:val="subscript"/>
                </w:rPr>
              </w:ins>
            </m:ctrlPr>
          </m:sSubPr>
          <m:e>
            <m:r>
              <w:rPr>
                <w:rFonts w:ascii="Cambria Math" w:hAnsi="Cambria Math"/>
                <w:vertAlign w:val="subscript"/>
              </w:rPr>
              <m:t>X</m:t>
            </m:r>
          </m:e>
          <m:sub>
            <m:r>
              <w:rPr>
                <w:rFonts w:ascii="Cambria Math" w:hAnsi="Cambria Math"/>
                <w:vertAlign w:val="subscript"/>
              </w:rPr>
              <m:t>k</m:t>
            </m:r>
          </m:sub>
        </m:sSub>
        <m:sSup>
          <m:sSupPr>
            <m:ctrlPr>
              <w:ins w:id="28" w:author="Amrit" w:date="2017-08-24T14:47:00Z">
                <w:rPr>
                  <w:rFonts w:ascii="Cambria Math" w:hAnsi="Cambria Math"/>
                  <w:i/>
                  <w:vertAlign w:val="subscript"/>
                </w:rPr>
              </w:ins>
            </m:ctrlPr>
          </m:sSupPr>
          <m:e>
            <m:r>
              <m:rPr>
                <m:sty m:val="bi"/>
              </m:rPr>
              <w:rPr>
                <w:rFonts w:ascii="Cambria Math" w:hAnsi="Cambria Math"/>
                <w:vertAlign w:val="subscript"/>
              </w:rPr>
              <m:t>a</m:t>
            </m:r>
          </m:e>
          <m:sup>
            <m:r>
              <w:rPr>
                <w:rFonts w:ascii="Cambria Math" w:hAnsi="Cambria Math"/>
                <w:vertAlign w:val="subscript"/>
              </w:rPr>
              <m:t>k</m:t>
            </m:r>
          </m:sup>
        </m:sSup>
      </m:oMath>
      <w:r w:rsidRPr="003F44E9">
        <w:t xml:space="preserve">, while any unwanted variation due to heterogeneity across the </w:t>
      </w:r>
      <w:r w:rsidR="001E1EFC">
        <w:t>datasets</w:t>
      </w:r>
      <w:r w:rsidRPr="003F44E9">
        <w:t xml:space="preserve"> </w:t>
      </w:r>
      <w:r w:rsidRPr="003F44E9">
        <w:rPr>
          <w:i/>
        </w:rPr>
        <w:t>X</w:t>
      </w:r>
      <w:r w:rsidRPr="003F44E9">
        <w:rPr>
          <w:i/>
          <w:vertAlign w:val="subscript"/>
        </w:rPr>
        <w:t>K</w:t>
      </w:r>
      <w:r w:rsidRPr="003F44E9">
        <w:t xml:space="preserve"> does not impact the statistical model. </w:t>
      </w:r>
      <w:r w:rsidR="00A225F3" w:rsidRPr="003F44E9">
        <w:t>The optimization problem (1) is solved using a monotonically convergent algorithm</w:t>
      </w:r>
      <w:r w:rsidR="00D56BBE" w:rsidRPr="003F44E9">
        <w:t xml:space="preserve"> </w:t>
      </w:r>
      <w:r w:rsidR="00A225F3" w:rsidRPr="003F44E9">
        <w:fldChar w:fldCharType="begin"/>
      </w:r>
      <w:r w:rsidR="007E4167">
        <w:instrText xml:space="preserve"> ADDIN ZOTERO_ITEM CSL_CITATION {"citationID":"cjnlljrou","properties":{"formattedCitation":"[24]","plainCitation":"[24]"},"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A225F3" w:rsidRPr="003F44E9">
        <w:fldChar w:fldCharType="separate"/>
      </w:r>
      <w:r w:rsidR="007E4167">
        <w:rPr>
          <w:rFonts w:eastAsia="Times New Roman"/>
        </w:rPr>
        <w:t>[24]</w:t>
      </w:r>
      <w:r w:rsidR="00A225F3" w:rsidRPr="003F44E9">
        <w:fldChar w:fldCharType="end"/>
      </w:r>
      <w:r w:rsidR="00A225F3" w:rsidRPr="003F44E9">
        <w:t xml:space="preserve">. </w:t>
      </w:r>
    </w:p>
    <w:p w14:paraId="749E3AC2" w14:textId="77777777" w:rsidR="006717E2" w:rsidRPr="003F44E9" w:rsidRDefault="006717E2" w:rsidP="003F44E9">
      <w:pPr>
        <w:spacing w:line="480" w:lineRule="auto"/>
        <w:jc w:val="both"/>
      </w:pPr>
    </w:p>
    <w:p w14:paraId="35659831" w14:textId="7BB9566D" w:rsidR="00E80881" w:rsidRPr="003F44E9" w:rsidRDefault="00E80881" w:rsidP="003F44E9">
      <w:pPr>
        <w:spacing w:line="480" w:lineRule="auto"/>
        <w:jc w:val="both"/>
      </w:pPr>
      <w:r w:rsidRPr="003F44E9">
        <w:rPr>
          <w:b/>
          <w:i/>
        </w:rPr>
        <w:t>DIABLO for supervised classification analysis and prediction.</w:t>
      </w:r>
      <w:r w:rsidRPr="003F44E9">
        <w:t xml:space="preserve"> </w:t>
      </w:r>
      <w:r w:rsidR="00316453">
        <w:t xml:space="preserve">To extend </w:t>
      </w:r>
      <w:proofErr w:type="spellStart"/>
      <w:r w:rsidR="00316453">
        <w:t>sGCCA</w:t>
      </w:r>
      <w:proofErr w:type="spellEnd"/>
      <w:r w:rsidR="00316453">
        <w:t xml:space="preserve"> for a </w:t>
      </w:r>
      <w:r w:rsidRPr="003F44E9">
        <w:t xml:space="preserve">classification framework, we substitute one </w:t>
      </w:r>
      <w:r w:rsidR="00020884">
        <w:t>omics</w:t>
      </w:r>
      <w:r w:rsidRPr="003F44E9">
        <w:t xml:space="preserve"> </w:t>
      </w:r>
      <w:r w:rsidR="001E1EFC">
        <w:t>dataset</w:t>
      </w:r>
      <w:r w:rsidRPr="003F44E9">
        <w:t xml:space="preserve"> </w:t>
      </w:r>
      <w:proofErr w:type="spellStart"/>
      <w:r w:rsidRPr="003F44E9">
        <w:rPr>
          <w:i/>
        </w:rPr>
        <w:t>X</w:t>
      </w:r>
      <w:r w:rsidRPr="003F44E9">
        <w:rPr>
          <w:i/>
          <w:vertAlign w:val="subscript"/>
        </w:rPr>
        <w:t>k</w:t>
      </w:r>
      <w:proofErr w:type="spellEnd"/>
      <w:r w:rsidRPr="003F44E9">
        <w:t xml:space="preserve"> in (1) with a dummy indicator matrix </w:t>
      </w:r>
      <w:r w:rsidRPr="003F44E9">
        <w:rPr>
          <w:i/>
        </w:rPr>
        <w:t>Y</w:t>
      </w:r>
      <w:r w:rsidRPr="003F44E9">
        <w:rPr>
          <w:color w:val="000000"/>
        </w:rPr>
        <w:t xml:space="preserve"> of size (</w:t>
      </w:r>
      <w:r w:rsidRPr="003F44E9">
        <w:rPr>
          <w:i/>
          <w:color w:val="000000"/>
        </w:rPr>
        <w:t xml:space="preserve">n </w:t>
      </w:r>
      <w:r w:rsidRPr="003F44E9">
        <w:rPr>
          <w:color w:val="000000"/>
        </w:rPr>
        <w:t>x</w:t>
      </w:r>
      <w:r w:rsidRPr="003F44E9">
        <w:rPr>
          <w:i/>
          <w:color w:val="000000"/>
        </w:rPr>
        <w:t xml:space="preserve"> G</w:t>
      </w:r>
      <w:r w:rsidRPr="003F44E9">
        <w:rPr>
          <w:color w:val="000000"/>
        </w:rPr>
        <w:t>)</w:t>
      </w:r>
      <w:r w:rsidRPr="003F44E9">
        <w:t xml:space="preserve">, where </w:t>
      </w:r>
      <w:r w:rsidRPr="003F44E9">
        <w:rPr>
          <w:i/>
        </w:rPr>
        <w:t>G</w:t>
      </w:r>
      <w:r w:rsidRPr="003F44E9">
        <w:t xml:space="preserve"> is the number of phenotype groups </w:t>
      </w:r>
      <w:r w:rsidR="004A4121">
        <w:t>that</w:t>
      </w:r>
      <w:r w:rsidR="004A4121" w:rsidRPr="003F44E9">
        <w:t xml:space="preserve"> </w:t>
      </w:r>
      <w:r w:rsidRPr="003F44E9">
        <w:t xml:space="preserve">indicate the class membership of each sample. In </w:t>
      </w:r>
      <w:r w:rsidR="00B17EC2" w:rsidRPr="003F44E9">
        <w:t>addition,</w:t>
      </w:r>
      <w:r w:rsidRPr="003F44E9">
        <w:t xml:space="preserve"> and for easier use of the method, the </w:t>
      </w:r>
      <w:r w:rsidRPr="003F44E9">
        <w:rPr>
          <w:rFonts w:eastAsia="Xingkai SC Light"/>
        </w:rPr>
        <w:t>l</w:t>
      </w:r>
      <w:r w:rsidRPr="003F44E9">
        <w:rPr>
          <w:vertAlign w:val="subscript"/>
        </w:rPr>
        <w:t xml:space="preserve">1 </w:t>
      </w:r>
      <w:r w:rsidRPr="003F44E9">
        <w:t xml:space="preserve">penalty parameter </w:t>
      </w:r>
      <w:proofErr w:type="spellStart"/>
      <w:r w:rsidRPr="003F44E9">
        <w:rPr>
          <w:i/>
          <w:color w:val="000000"/>
        </w:rPr>
        <w:t>λ</w:t>
      </w:r>
      <w:r w:rsidRPr="003F44E9">
        <w:rPr>
          <w:color w:val="000000"/>
          <w:vertAlign w:val="subscript"/>
        </w:rPr>
        <w:t>k</w:t>
      </w:r>
      <w:proofErr w:type="spellEnd"/>
      <w:r w:rsidRPr="003F44E9">
        <w:t xml:space="preserve"> was replaced by the number of variables to select in each </w:t>
      </w:r>
      <w:r w:rsidR="001E1EFC">
        <w:t>dataset</w:t>
      </w:r>
      <w:r w:rsidRPr="003F44E9">
        <w:t xml:space="preserve"> and each component, as there is a direct correspondence between both parameters.</w:t>
      </w:r>
    </w:p>
    <w:p w14:paraId="473364F3" w14:textId="6C970541" w:rsidR="00E80881" w:rsidRPr="003F44E9" w:rsidRDefault="00E80881" w:rsidP="003F44E9">
      <w:pPr>
        <w:spacing w:line="480" w:lineRule="auto"/>
        <w:ind w:firstLine="720"/>
        <w:jc w:val="both"/>
      </w:pPr>
      <w:r w:rsidRPr="003F44E9">
        <w:rPr>
          <w:color w:val="000000"/>
        </w:rPr>
        <w:t xml:space="preserve">The </w:t>
      </w:r>
      <w:r w:rsidRPr="003F44E9">
        <w:rPr>
          <w:lang w:val="en-CA"/>
        </w:rPr>
        <w:t xml:space="preserve">class membership of a new sample </w:t>
      </w:r>
      <w:proofErr w:type="spellStart"/>
      <w:r w:rsidRPr="003F44E9">
        <w:rPr>
          <w:i/>
          <w:lang w:val="en-CA"/>
        </w:rPr>
        <w:t>i</w:t>
      </w:r>
      <w:proofErr w:type="spellEnd"/>
      <w:r w:rsidRPr="003F44E9">
        <w:rPr>
          <w:i/>
          <w:lang w:val="en-CA"/>
        </w:rPr>
        <w:t xml:space="preserve"> </w:t>
      </w:r>
      <w:r w:rsidRPr="003F44E9">
        <w:rPr>
          <w:lang w:val="en-CA"/>
        </w:rPr>
        <w:t xml:space="preserve">which </w:t>
      </w:r>
      <w:r w:rsidR="00762BF4">
        <w:rPr>
          <w:lang w:val="en-CA"/>
        </w:rPr>
        <w:t xml:space="preserve">is measured across the different types of </w:t>
      </w:r>
      <w:r w:rsidR="00020884">
        <w:rPr>
          <w:lang w:val="en-CA"/>
        </w:rPr>
        <w:t>omics</w:t>
      </w:r>
      <w:r w:rsidRPr="003F44E9">
        <w:rPr>
          <w:lang w:val="en-CA"/>
        </w:rPr>
        <w:t xml:space="preserve"> </w:t>
      </w:r>
      <w:r w:rsidR="001E1EFC">
        <w:rPr>
          <w:lang w:val="en-CA"/>
        </w:rPr>
        <w:t>datasets</w:t>
      </w:r>
      <m:oMath>
        <m:r>
          <w:rPr>
            <w:rFonts w:ascii="Cambria Math" w:hAnsi="Cambria Math"/>
            <w:lang w:val="en-CA"/>
          </w:rPr>
          <m:t xml:space="preserve">  </m:t>
        </m:r>
        <m:acc>
          <m:accPr>
            <m:chr m:val="̃"/>
            <m:ctrlPr>
              <w:ins w:id="29" w:author="Amrit" w:date="2017-08-24T14:47:00Z">
                <w:rPr>
                  <w:rFonts w:ascii="Cambria Math" w:hAnsi="Cambria Math"/>
                  <w:i/>
                  <w:lang w:val="en-CA"/>
                </w:rPr>
              </w:ins>
            </m:ctrlPr>
          </m:accPr>
          <m:e>
            <m:sSubSup>
              <m:sSubSupPr>
                <m:ctrlPr>
                  <w:ins w:id="30"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oMath>
      <w:r w:rsidR="001363A0">
        <w:rPr>
          <w:lang w:val="en-CA"/>
        </w:rPr>
        <w:t xml:space="preserve"> </w:t>
      </w:r>
      <w:r w:rsidRPr="003F44E9">
        <w:rPr>
          <w:lang w:val="en-CA"/>
        </w:rPr>
        <w:t xml:space="preserve">is predicted using the fitted </w:t>
      </w:r>
      <w:proofErr w:type="spellStart"/>
      <w:r w:rsidRPr="003F44E9">
        <w:rPr>
          <w:lang w:val="en-CA"/>
        </w:rPr>
        <w:t>sGCCA</w:t>
      </w:r>
      <w:proofErr w:type="spellEnd"/>
      <w:r w:rsidRPr="003F44E9">
        <w:rPr>
          <w:lang w:val="en-CA"/>
        </w:rPr>
        <w:t xml:space="preserve"> model with the estimated variable coefficients vector</w:t>
      </w:r>
      <w:r w:rsidR="000916B3">
        <w:rPr>
          <w:lang w:val="en-CA"/>
        </w:rPr>
        <w:t>s</w:t>
      </w:r>
      <w:r w:rsidRPr="003F44E9">
        <w:rPr>
          <w:lang w:val="en-CA"/>
        </w:rPr>
        <w:t xml:space="preserve"> </w:t>
      </w:r>
      <w:proofErr w:type="spellStart"/>
      <w:r w:rsidRPr="003F44E9">
        <w:rPr>
          <w:b/>
          <w:i/>
        </w:rPr>
        <w:t>â</w:t>
      </w:r>
      <w:r w:rsidRPr="003F44E9">
        <w:rPr>
          <w:vertAlign w:val="superscript"/>
        </w:rPr>
        <w:t>k</w:t>
      </w:r>
      <w:proofErr w:type="spellEnd"/>
      <w:r w:rsidRPr="003F44E9">
        <w:rPr>
          <w:lang w:val="en-CA"/>
        </w:rPr>
        <w:t xml:space="preserve"> to estimate the predicted scores </w:t>
      </w:r>
      <m:oMath>
        <m:sSup>
          <m:sSupPr>
            <m:ctrlPr>
              <w:ins w:id="31" w:author="Amrit" w:date="2017-08-24T14:47:00Z">
                <w:rPr>
                  <w:rFonts w:ascii="Cambria Math" w:hAnsi="Cambria Math"/>
                  <w:i/>
                </w:rPr>
              </w:ins>
            </m:ctrlPr>
          </m:sSupPr>
          <m:e>
            <m:r>
              <w:rPr>
                <w:rFonts w:ascii="Cambria Math" w:hAnsi="Cambria Math"/>
              </w:rPr>
              <m:t>t</m:t>
            </m:r>
          </m:e>
          <m:sup>
            <m:r>
              <w:rPr>
                <w:rFonts w:ascii="Cambria Math" w:hAnsi="Cambria Math"/>
              </w:rPr>
              <m:t>k,i</m:t>
            </m:r>
          </m:sup>
        </m:sSup>
        <m:r>
          <w:rPr>
            <w:rFonts w:ascii="Cambria Math" w:hAnsi="Cambria Math"/>
          </w:rPr>
          <m:t xml:space="preserve">= </m:t>
        </m:r>
        <m:acc>
          <m:accPr>
            <m:chr m:val="̃"/>
            <m:ctrlPr>
              <w:ins w:id="32" w:author="Amrit" w:date="2017-08-24T14:47:00Z">
                <w:rPr>
                  <w:rFonts w:ascii="Cambria Math" w:hAnsi="Cambria Math"/>
                  <w:i/>
                  <w:lang w:val="en-CA"/>
                </w:rPr>
              </w:ins>
            </m:ctrlPr>
          </m:accPr>
          <m:e>
            <m:sSubSup>
              <m:sSubSupPr>
                <m:ctrlPr>
                  <w:ins w:id="33" w:author="Amrit" w:date="2017-08-24T14:47:00Z">
                    <w:rPr>
                      <w:rFonts w:ascii="Cambria Math" w:hAnsi="Cambria Math"/>
                      <w:i/>
                      <w:lang w:val="en-CA"/>
                    </w:rPr>
                  </w:ins>
                </m:ctrlPr>
              </m:sSubSupPr>
              <m:e>
                <m:r>
                  <w:rPr>
                    <w:rFonts w:ascii="Cambria Math" w:hAnsi="Cambria Math"/>
                    <w:lang w:val="en-CA"/>
                  </w:rPr>
                  <m:t>X</m:t>
                </m:r>
              </m:e>
              <m:sub>
                <m:r>
                  <w:rPr>
                    <w:rFonts w:ascii="Cambria Math" w:hAnsi="Cambria Math"/>
                    <w:lang w:val="en-CA"/>
                  </w:rPr>
                  <m:t>k</m:t>
                </m:r>
              </m:sub>
              <m:sup>
                <m:r>
                  <w:rPr>
                    <w:rFonts w:ascii="Cambria Math" w:hAnsi="Cambria Math"/>
                    <w:lang w:val="en-CA"/>
                  </w:rPr>
                  <m:t>i</m:t>
                </m:r>
              </m:sup>
            </m:sSubSup>
          </m:e>
        </m:acc>
        <m:sSup>
          <m:sSupPr>
            <m:ctrlPr>
              <w:ins w:id="34" w:author="Amrit" w:date="2017-08-24T14:47:00Z">
                <w:rPr>
                  <w:rFonts w:ascii="Cambria Math" w:hAnsi="Cambria Math"/>
                  <w:b/>
                  <w:i/>
                </w:rPr>
              </w:ins>
            </m:ctrlPr>
          </m:sSupPr>
          <m:e>
            <m:r>
              <w:rPr>
                <w:rFonts w:ascii="Cambria Math" w:hAnsi="Cambria Math"/>
              </w:rPr>
              <m:t>â</m:t>
            </m:r>
          </m:e>
          <m:sup>
            <m:r>
              <w:rPr>
                <w:rFonts w:ascii="Cambria Math" w:hAnsi="Cambria Math"/>
              </w:rPr>
              <m:t>k</m:t>
            </m:r>
          </m:sup>
        </m:sSup>
      </m:oMath>
      <w:r w:rsidR="000916B3">
        <w:rPr>
          <w:b/>
        </w:rPr>
        <w:t xml:space="preserve">, </w:t>
      </w:r>
      <w:r w:rsidR="000916B3" w:rsidRPr="00B44CB5">
        <w:t>k = 1, …, K</w:t>
      </w:r>
      <w:r w:rsidRPr="003F44E9">
        <w:rPr>
          <w:lang w:val="en-CA"/>
        </w:rPr>
        <w:t xml:space="preserve">. To each </w:t>
      </w:r>
      <w:r w:rsidR="001E1EFC">
        <w:rPr>
          <w:lang w:val="en-CA"/>
        </w:rPr>
        <w:t>dataset</w:t>
      </w:r>
      <w:r w:rsidRPr="003F44E9">
        <w:rPr>
          <w:lang w:val="en-CA"/>
        </w:rPr>
        <w:t xml:space="preserve"> </w:t>
      </w:r>
      <w:r w:rsidRPr="003F44E9">
        <w:rPr>
          <w:i/>
          <w:lang w:val="en-CA"/>
        </w:rPr>
        <w:t>k</w:t>
      </w:r>
      <w:r w:rsidRPr="003F44E9">
        <w:rPr>
          <w:lang w:val="en-CA"/>
        </w:rPr>
        <w:t xml:space="preserve"> corresponds a predicted continuous score </w:t>
      </w:r>
      <m:oMath>
        <m:sSup>
          <m:sSupPr>
            <m:ctrlPr>
              <w:ins w:id="35"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3F44E9">
        <w:rPr>
          <w:lang w:val="en-CA"/>
        </w:rPr>
        <w:t xml:space="preserve"> which </w:t>
      </w:r>
      <w:r w:rsidR="003E4DCF">
        <w:rPr>
          <w:lang w:val="en-CA"/>
        </w:rPr>
        <w:t xml:space="preserve">assigns </w:t>
      </w:r>
      <w:r w:rsidRPr="003F44E9">
        <w:rPr>
          <w:lang w:val="en-CA"/>
        </w:rPr>
        <w:t xml:space="preserve">a predicted class using a distance such as the Maximum, Centroids or </w:t>
      </w:r>
      <w:proofErr w:type="spellStart"/>
      <w:r w:rsidRPr="003F44E9">
        <w:rPr>
          <w:lang w:val="en-CA"/>
        </w:rPr>
        <w:t>Mahalanobis</w:t>
      </w:r>
      <w:proofErr w:type="spellEnd"/>
      <w:r w:rsidR="00EA2703" w:rsidRPr="003F44E9">
        <w:rPr>
          <w:lang w:val="en-CA"/>
        </w:rPr>
        <w:t xml:space="preserve"> </w:t>
      </w:r>
      <w:r w:rsidRPr="003F44E9">
        <w:rPr>
          <w:lang w:val="en-CA"/>
        </w:rPr>
        <w:fldChar w:fldCharType="begin"/>
      </w:r>
      <w:r w:rsidR="007E4167">
        <w:rPr>
          <w:lang w:val="en-CA"/>
        </w:rPr>
        <w:instrText xml:space="preserve"> ADDIN ZOTERO_ITEM CSL_CITATION {"citationID":"uqOTW5po","properties":{"formattedCitation":"[20]","plainCitation":"[20]"},"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r w:rsidRPr="003F44E9">
        <w:rPr>
          <w:lang w:val="en-CA"/>
        </w:rPr>
        <w:fldChar w:fldCharType="separate"/>
      </w:r>
      <w:r w:rsidR="007E4167">
        <w:rPr>
          <w:rFonts w:eastAsia="Times New Roman"/>
        </w:rPr>
        <w:t>[20]</w:t>
      </w:r>
      <w:r w:rsidRPr="003F44E9">
        <w:rPr>
          <w:lang w:val="en-CA"/>
        </w:rPr>
        <w:fldChar w:fldCharType="end"/>
      </w:r>
      <w:r w:rsidRPr="003F44E9">
        <w:rPr>
          <w:lang w:val="en-CA"/>
        </w:rPr>
        <w:t xml:space="preserve">, as described in </w:t>
      </w:r>
      <w:proofErr w:type="spellStart"/>
      <w:r w:rsidRPr="003F44E9">
        <w:rPr>
          <w:color w:val="000000"/>
        </w:rPr>
        <w:t>Lê</w:t>
      </w:r>
      <w:proofErr w:type="spellEnd"/>
      <w:r w:rsidRPr="003F44E9">
        <w:rPr>
          <w:color w:val="000000"/>
        </w:rPr>
        <w:t xml:space="preserve"> Cao </w:t>
      </w:r>
      <w:r w:rsidRPr="003F44E9">
        <w:rPr>
          <w:i/>
          <w:iCs/>
          <w:color w:val="000000"/>
        </w:rPr>
        <w:t>et al.</w:t>
      </w:r>
      <w:r w:rsidR="00EA2703" w:rsidRPr="003F44E9">
        <w:rPr>
          <w:color w:val="000000"/>
        </w:rPr>
        <w:t xml:space="preserve"> </w:t>
      </w:r>
      <w:r w:rsidR="00EA2703" w:rsidRPr="003F44E9">
        <w:rPr>
          <w:color w:val="000000"/>
        </w:rPr>
        <w:fldChar w:fldCharType="begin"/>
      </w:r>
      <w:r w:rsidR="007E4167">
        <w:rPr>
          <w:color w:val="000000"/>
        </w:rPr>
        <w:instrText xml:space="preserve"> ADDIN ZOTERO_ITEM CSL_CITATION {"citationID":"8foqbv7e9","properties":{"formattedCitation":"[23]","plainCitation":"[23]"},"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EA2703" w:rsidRPr="003F44E9">
        <w:rPr>
          <w:color w:val="000000"/>
        </w:rPr>
        <w:fldChar w:fldCharType="separate"/>
      </w:r>
      <w:r w:rsidR="007E4167">
        <w:rPr>
          <w:noProof/>
          <w:color w:val="000000"/>
        </w:rPr>
        <w:t>[23]</w:t>
      </w:r>
      <w:r w:rsidR="00EA2703" w:rsidRPr="003F44E9">
        <w:rPr>
          <w:color w:val="000000"/>
        </w:rPr>
        <w:fldChar w:fldCharType="end"/>
      </w:r>
      <w:r w:rsidR="00EA2703" w:rsidRPr="003F44E9">
        <w:rPr>
          <w:color w:val="000000"/>
        </w:rPr>
        <w:t xml:space="preserve"> </w:t>
      </w:r>
      <w:r w:rsidRPr="003F44E9">
        <w:rPr>
          <w:color w:val="000000"/>
        </w:rPr>
        <w:t xml:space="preserve">and </w:t>
      </w:r>
      <w:r w:rsidR="0073099B">
        <w:rPr>
          <w:color w:val="000000"/>
        </w:rPr>
        <w:t xml:space="preserve">in </w:t>
      </w:r>
      <w:r w:rsidRPr="003F44E9">
        <w:rPr>
          <w:lang w:val="en-CA"/>
        </w:rPr>
        <w:t xml:space="preserve">the </w:t>
      </w:r>
      <w:proofErr w:type="spellStart"/>
      <w:r w:rsidRPr="003F44E9">
        <w:rPr>
          <w:lang w:val="en-CA"/>
        </w:rPr>
        <w:t>mix</w:t>
      </w:r>
      <w:r w:rsidR="00020884">
        <w:rPr>
          <w:lang w:val="en-CA"/>
        </w:rPr>
        <w:t>Omics</w:t>
      </w:r>
      <w:proofErr w:type="spellEnd"/>
      <w:r w:rsidRPr="003F44E9">
        <w:rPr>
          <w:lang w:val="en-CA"/>
        </w:rPr>
        <w:t xml:space="preserve"> package. </w:t>
      </w:r>
      <w:r w:rsidR="002E5838">
        <w:rPr>
          <w:lang w:val="en-CA"/>
        </w:rPr>
        <w:t>E</w:t>
      </w:r>
      <w:r w:rsidRPr="003F44E9">
        <w:rPr>
          <w:lang w:val="en-CA"/>
        </w:rPr>
        <w:t xml:space="preserve">ach component </w:t>
      </w:r>
      <m:oMath>
        <m:sSup>
          <m:sSupPr>
            <m:ctrlPr>
              <w:ins w:id="36"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3F44E9">
        <w:t xml:space="preserve"> associated to each </w:t>
      </w:r>
      <w:r w:rsidR="001E1EFC">
        <w:t>dataset</w:t>
      </w:r>
      <w:r w:rsidRPr="003F44E9">
        <w:t xml:space="preserve"> </w:t>
      </w:r>
      <w:r w:rsidRPr="003F44E9">
        <w:rPr>
          <w:i/>
        </w:rPr>
        <w:t>k</w:t>
      </w:r>
      <w:r w:rsidRPr="003F44E9">
        <w:t xml:space="preserve"> predicts the class membership of the new sample </w:t>
      </w:r>
      <w:proofErr w:type="spellStart"/>
      <w:r w:rsidRPr="003F44E9">
        <w:rPr>
          <w:i/>
        </w:rPr>
        <w:t>i</w:t>
      </w:r>
      <w:proofErr w:type="spellEnd"/>
      <w:r w:rsidRPr="003F44E9">
        <w:t xml:space="preserve">, </w:t>
      </w:r>
      <w:r w:rsidR="002E5838">
        <w:t xml:space="preserve">and </w:t>
      </w:r>
      <w:r w:rsidRPr="003F44E9">
        <w:rPr>
          <w:lang w:val="en-CA"/>
        </w:rPr>
        <w:t xml:space="preserve">the consensus class membership across all </w:t>
      </w:r>
      <w:r w:rsidR="003A7B31" w:rsidRPr="00B44CB5">
        <w:rPr>
          <w:i/>
          <w:lang w:val="en-CA"/>
        </w:rPr>
        <w:t>K</w:t>
      </w:r>
      <w:r w:rsidR="003A7B31">
        <w:rPr>
          <w:lang w:val="en-CA"/>
        </w:rPr>
        <w:t xml:space="preserve"> </w:t>
      </w:r>
      <w:r w:rsidRPr="003F44E9">
        <w:rPr>
          <w:lang w:val="en-CA"/>
        </w:rPr>
        <w:t xml:space="preserve">datasets is determined using </w:t>
      </w:r>
      <w:r w:rsidR="006F4048">
        <w:rPr>
          <w:lang w:val="en-CA"/>
        </w:rPr>
        <w:t xml:space="preserve">either </w:t>
      </w:r>
      <w:r w:rsidRPr="003F44E9">
        <w:rPr>
          <w:lang w:val="en-CA"/>
        </w:rPr>
        <w:t xml:space="preserve">a majority vote or by averaging all </w:t>
      </w:r>
      <m:oMath>
        <m:sSup>
          <m:sSupPr>
            <m:ctrlPr>
              <w:ins w:id="37" w:author="Amrit" w:date="2017-08-24T14:47:00Z">
                <w:rPr>
                  <w:rFonts w:ascii="Cambria Math" w:hAnsi="Cambria Math"/>
                  <w:i/>
                </w:rPr>
              </w:ins>
            </m:ctrlPr>
          </m:sSupPr>
          <m:e>
            <m:r>
              <w:rPr>
                <w:rFonts w:ascii="Cambria Math" w:hAnsi="Cambria Math"/>
              </w:rPr>
              <m:t>t</m:t>
            </m:r>
          </m:e>
          <m:sup>
            <m:r>
              <w:rPr>
                <w:rFonts w:ascii="Cambria Math" w:hAnsi="Cambria Math"/>
              </w:rPr>
              <m:t>k,i</m:t>
            </m:r>
          </m:sup>
        </m:sSup>
      </m:oMath>
      <w:r w:rsidRPr="003F44E9">
        <w:t xml:space="preserve"> across all </w:t>
      </w:r>
      <w:r w:rsidR="006F4048">
        <w:rPr>
          <w:i/>
        </w:rPr>
        <w:t>K</w:t>
      </w:r>
      <w:r w:rsidRPr="003F44E9">
        <w:rPr>
          <w:i/>
        </w:rPr>
        <w:t xml:space="preserve"> </w:t>
      </w:r>
      <w:r w:rsidR="001E1EFC">
        <w:t>datasets</w:t>
      </w:r>
      <w:r w:rsidR="006F4048">
        <w:t xml:space="preserve"> before using the predi</w:t>
      </w:r>
      <w:r w:rsidR="00913D5A">
        <w:t>c</w:t>
      </w:r>
      <w:r w:rsidR="006F4048">
        <w:t>tion distance of choice</w:t>
      </w:r>
      <w:r w:rsidRPr="003F44E9">
        <w:t xml:space="preserve"> (average prediction scheme). In case of ties in the majority vote scheme, ‘NA’ is allocated as a prediction. Because the class prediction relies on individual vote from each </w:t>
      </w:r>
      <w:r w:rsidR="00020884">
        <w:t>omics</w:t>
      </w:r>
      <w:r w:rsidRPr="003F44E9">
        <w:t xml:space="preserve"> set, </w:t>
      </w:r>
      <w:r w:rsidRPr="005C2A98">
        <w:t xml:space="preserve">DIABLO is highly flexible and </w:t>
      </w:r>
      <w:r w:rsidR="00095EE7" w:rsidRPr="005C2A98">
        <w:t xml:space="preserve">thus </w:t>
      </w:r>
      <w:r w:rsidRPr="005C2A98">
        <w:t xml:space="preserve">allows for some missing datasets </w:t>
      </w:r>
      <w:proofErr w:type="spellStart"/>
      <w:r w:rsidRPr="005C2A98">
        <w:rPr>
          <w:i/>
        </w:rPr>
        <w:t>X</w:t>
      </w:r>
      <w:r w:rsidRPr="005C2A98">
        <w:rPr>
          <w:i/>
          <w:vertAlign w:val="subscript"/>
        </w:rPr>
        <w:t>k</w:t>
      </w:r>
      <w:proofErr w:type="spellEnd"/>
      <w:r w:rsidRPr="005C2A98">
        <w:rPr>
          <w:i/>
        </w:rPr>
        <w:t xml:space="preserve"> </w:t>
      </w:r>
      <w:r w:rsidRPr="005C2A98">
        <w:t xml:space="preserve">during the prediction step. </w:t>
      </w:r>
      <w:r w:rsidR="00B175C2" w:rsidRPr="005C2A98">
        <w:t xml:space="preserve">In our two studies we used the </w:t>
      </w:r>
      <w:r w:rsidR="005C2A98" w:rsidRPr="005C2A98">
        <w:t>centroid</w:t>
      </w:r>
      <w:r w:rsidR="00B175C2" w:rsidRPr="005C2A98">
        <w:t xml:space="preserve"> distance </w:t>
      </w:r>
      <w:r w:rsidR="005C2A98" w:rsidRPr="005C2A98">
        <w:t xml:space="preserve">for the majority vote </w:t>
      </w:r>
      <w:r w:rsidR="005C2A98" w:rsidRPr="005C2A98">
        <w:lastRenderedPageBreak/>
        <w:t>scheme (breast cancer study) and the maximum distance for the</w:t>
      </w:r>
      <w:r w:rsidR="00B175C2" w:rsidRPr="005C2A98">
        <w:t xml:space="preserve"> average vote scheme</w:t>
      </w:r>
      <w:r w:rsidR="005C2A98" w:rsidRPr="005C2A98">
        <w:t xml:space="preserve"> (asthma study)</w:t>
      </w:r>
      <w:r w:rsidR="00B175C2" w:rsidRPr="005C2A98">
        <w:t xml:space="preserve"> during performance evaluation and test set prediction.</w:t>
      </w:r>
    </w:p>
    <w:p w14:paraId="19B48829" w14:textId="77777777" w:rsidR="00E80881" w:rsidRPr="003F44E9" w:rsidRDefault="00E80881" w:rsidP="003F44E9">
      <w:pPr>
        <w:spacing w:line="480" w:lineRule="auto"/>
        <w:jc w:val="both"/>
      </w:pPr>
    </w:p>
    <w:p w14:paraId="3DD8441E" w14:textId="3848C4AD" w:rsidR="00E80881" w:rsidRPr="003F44E9" w:rsidRDefault="00E80881" w:rsidP="003F44E9">
      <w:pPr>
        <w:spacing w:line="480" w:lineRule="auto"/>
        <w:jc w:val="both"/>
        <w:rPr>
          <w:color w:val="000000"/>
        </w:rPr>
      </w:pPr>
      <w:r w:rsidRPr="003F44E9">
        <w:rPr>
          <w:b/>
          <w:i/>
          <w:lang w:val="en-CA"/>
        </w:rPr>
        <w:t xml:space="preserve">Design </w:t>
      </w:r>
      <w:r w:rsidR="0012687F" w:rsidRPr="003F44E9">
        <w:rPr>
          <w:b/>
          <w:i/>
          <w:lang w:val="en-CA"/>
        </w:rPr>
        <w:t>matri</w:t>
      </w:r>
      <w:r w:rsidR="0012687F">
        <w:rPr>
          <w:b/>
          <w:i/>
          <w:lang w:val="en-CA"/>
        </w:rPr>
        <w:t>x in DIABLO</w:t>
      </w:r>
      <w:r w:rsidRPr="003F44E9">
        <w:rPr>
          <w:b/>
          <w:i/>
          <w:lang w:val="en-CA"/>
        </w:rPr>
        <w:t xml:space="preserve">. </w:t>
      </w:r>
      <w:r w:rsidRPr="003F44E9">
        <w:rPr>
          <w:color w:val="000000"/>
        </w:rPr>
        <w:t xml:space="preserve">The design matrix </w:t>
      </w:r>
      <w:r w:rsidRPr="003F44E9">
        <w:rPr>
          <w:i/>
          <w:color w:val="000000"/>
        </w:rPr>
        <w:t>C</w:t>
      </w:r>
      <w:r w:rsidRPr="003F44E9">
        <w:rPr>
          <w:color w:val="000000"/>
        </w:rPr>
        <w:t xml:space="preserve"> is a </w:t>
      </w:r>
      <w:proofErr w:type="spellStart"/>
      <w:r w:rsidRPr="003F44E9">
        <w:rPr>
          <w:i/>
          <w:color w:val="000000"/>
        </w:rPr>
        <w:t>K</w:t>
      </w:r>
      <w:r w:rsidRPr="003F44E9">
        <w:rPr>
          <w:color w:val="000000"/>
        </w:rPr>
        <w:t>x</w:t>
      </w:r>
      <w:r w:rsidRPr="003F44E9">
        <w:rPr>
          <w:i/>
          <w:color w:val="000000"/>
        </w:rPr>
        <w:t>K</w:t>
      </w:r>
      <w:proofErr w:type="spellEnd"/>
      <w:r w:rsidRPr="003F44E9">
        <w:rPr>
          <w:color w:val="000000"/>
        </w:rPr>
        <w:t xml:space="preserve"> matrix of zeros and ones which specifies whether the covariance between two datasets should be maximized in the </w:t>
      </w:r>
      <w:r w:rsidR="00F12FCF">
        <w:rPr>
          <w:color w:val="000000"/>
        </w:rPr>
        <w:t xml:space="preserve">DIABLO </w:t>
      </w:r>
      <w:r w:rsidRPr="003F44E9">
        <w:rPr>
          <w:color w:val="000000"/>
        </w:rPr>
        <w:t>model</w:t>
      </w:r>
      <w:r w:rsidR="00F62520">
        <w:rPr>
          <w:color w:val="000000"/>
        </w:rPr>
        <w:t xml:space="preserve">, as presented in </w:t>
      </w:r>
      <w:r w:rsidR="00F62520" w:rsidRPr="00B44CB5">
        <w:rPr>
          <w:color w:val="000000"/>
        </w:rPr>
        <w:t>equation (1</w:t>
      </w:r>
      <w:r w:rsidR="00B44CB5">
        <w:rPr>
          <w:color w:val="000000"/>
        </w:rPr>
        <w:t>). In</w:t>
      </w:r>
      <w:r w:rsidR="0012687F">
        <w:rPr>
          <w:color w:val="000000"/>
        </w:rPr>
        <w:t xml:space="preserve"> our simulation study </w:t>
      </w:r>
      <w:r w:rsidR="00EA2703" w:rsidRPr="003F44E9">
        <w:rPr>
          <w:color w:val="000000"/>
        </w:rPr>
        <w:t>w</w:t>
      </w:r>
      <w:r w:rsidRPr="003F44E9">
        <w:rPr>
          <w:color w:val="000000"/>
        </w:rPr>
        <w:t xml:space="preserve">e evaluated two different scenarios: a null design is when no datasets are connected, </w:t>
      </w:r>
      <w:r w:rsidR="005D2EDD">
        <w:rPr>
          <w:color w:val="000000"/>
        </w:rPr>
        <w:t>and</w:t>
      </w:r>
      <w:r w:rsidR="005D2EDD" w:rsidRPr="003F44E9">
        <w:rPr>
          <w:color w:val="000000"/>
        </w:rPr>
        <w:t xml:space="preserve"> </w:t>
      </w:r>
      <w:r w:rsidRPr="003F44E9">
        <w:rPr>
          <w:color w:val="000000"/>
        </w:rPr>
        <w:t>a full design is when all datasets are connected:</w:t>
      </w:r>
    </w:p>
    <w:p w14:paraId="2CBA07B8" w14:textId="77777777" w:rsidR="00E80881" w:rsidRPr="003F44E9" w:rsidRDefault="00E80881" w:rsidP="003F44E9">
      <w:pPr>
        <w:spacing w:line="480" w:lineRule="auto"/>
        <w:jc w:val="both"/>
        <w:rPr>
          <w:color w:val="000000"/>
        </w:rPr>
      </w:pPr>
      <w:r w:rsidRPr="003F44E9">
        <w:rPr>
          <w:noProof/>
          <w:color w:val="000000"/>
        </w:rPr>
        <w:drawing>
          <wp:inline distT="0" distB="0" distL="0" distR="0" wp14:anchorId="7925202A" wp14:editId="204FF1D5">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400" cy="685800"/>
                    </a:xfrm>
                    <a:prstGeom prst="rect">
                      <a:avLst/>
                    </a:prstGeom>
                  </pic:spPr>
                </pic:pic>
              </a:graphicData>
            </a:graphic>
          </wp:inline>
        </w:drawing>
      </w:r>
    </w:p>
    <w:p w14:paraId="77C6E8FE" w14:textId="0445E60F" w:rsidR="00E80881" w:rsidRPr="003F44E9" w:rsidRDefault="00E80881" w:rsidP="003F44E9">
      <w:pPr>
        <w:spacing w:line="480" w:lineRule="auto"/>
        <w:jc w:val="both"/>
      </w:pPr>
      <w:r w:rsidRPr="003F44E9">
        <w:t xml:space="preserve">Note that internal to the DIABLO method, the design always links each </w:t>
      </w:r>
      <w:r w:rsidR="001E1EFC">
        <w:t>dataset</w:t>
      </w:r>
      <w:r w:rsidRPr="003F44E9">
        <w:t xml:space="preserve"> to the outcome </w:t>
      </w:r>
      <w:r w:rsidRPr="003F44E9">
        <w:rPr>
          <w:i/>
        </w:rPr>
        <w:t>Y</w:t>
      </w:r>
      <w:r w:rsidRPr="003F44E9">
        <w:t>.</w:t>
      </w:r>
      <w:r w:rsidR="00EA2703" w:rsidRPr="003F44E9">
        <w:t xml:space="preserve"> </w:t>
      </w:r>
      <w:r w:rsidR="003837DA">
        <w:t xml:space="preserve"> </w:t>
      </w:r>
      <w:r w:rsidR="00EA2703" w:rsidRPr="003F44E9">
        <w:t xml:space="preserve">For the two case studies (breast cancer and asthma) </w:t>
      </w:r>
      <w:r w:rsidR="007A3517" w:rsidRPr="003F44E9">
        <w:t xml:space="preserve">the design matrix was computed based on our </w:t>
      </w:r>
      <w:r w:rsidR="00703F13" w:rsidRPr="003F44E9">
        <w:t>proposed method (see below</w:t>
      </w:r>
      <w:r w:rsidR="00387443">
        <w:t xml:space="preserve"> </w:t>
      </w:r>
      <w:r w:rsidR="00387443" w:rsidRPr="003F44E9">
        <w:rPr>
          <w:b/>
          <w:i/>
        </w:rPr>
        <w:t>Parameters tuning</w:t>
      </w:r>
      <w:r w:rsidR="00703F13" w:rsidRPr="003F44E9">
        <w:t>).</w:t>
      </w:r>
    </w:p>
    <w:p w14:paraId="24E55F99" w14:textId="77777777" w:rsidR="00E80881" w:rsidRPr="003F44E9" w:rsidRDefault="00E80881" w:rsidP="003F44E9">
      <w:pPr>
        <w:spacing w:line="480" w:lineRule="auto"/>
        <w:jc w:val="both"/>
      </w:pPr>
    </w:p>
    <w:p w14:paraId="0AFC4F01" w14:textId="77777777" w:rsidR="007A6538" w:rsidRDefault="00E80881" w:rsidP="003F44E9">
      <w:pPr>
        <w:spacing w:line="480" w:lineRule="auto"/>
        <w:jc w:val="both"/>
      </w:pPr>
      <w:r w:rsidRPr="003F44E9">
        <w:rPr>
          <w:b/>
          <w:i/>
        </w:rPr>
        <w:t>Parameters tuning.</w:t>
      </w:r>
      <w:r w:rsidRPr="003F44E9">
        <w:t xml:space="preserve"> </w:t>
      </w:r>
    </w:p>
    <w:p w14:paraId="409BC08A" w14:textId="64BCEFFB" w:rsidR="007A6538" w:rsidRDefault="00E80881" w:rsidP="007A6538">
      <w:pPr>
        <w:spacing w:line="480" w:lineRule="auto"/>
        <w:jc w:val="both"/>
      </w:pPr>
      <w:r w:rsidRPr="003F44E9">
        <w:t xml:space="preserve">The first parameter to </w:t>
      </w:r>
      <w:r w:rsidR="004551B0" w:rsidRPr="003F44E9">
        <w:t>tune</w:t>
      </w:r>
      <w:r w:rsidRPr="003F44E9">
        <w:t xml:space="preserve"> in the design matrix C, which can be determined using either prior biological knowledge, or a data-driven approach</w:t>
      </w:r>
      <w:r w:rsidR="004551B0" w:rsidRPr="003F44E9">
        <w:t xml:space="preserve">. </w:t>
      </w:r>
      <w:r w:rsidR="00E45E1A">
        <w:t>The latter</w:t>
      </w:r>
      <w:r w:rsidR="00E45E1A" w:rsidRPr="003F44E9">
        <w:t xml:space="preserve"> </w:t>
      </w:r>
      <w:r w:rsidR="004551B0" w:rsidRPr="003F44E9">
        <w:t xml:space="preserve">approach uses </w:t>
      </w:r>
      <w:r w:rsidR="00214B3F">
        <w:t>PLS</w:t>
      </w:r>
      <w:r w:rsidR="00E606B8">
        <w:t xml:space="preserve"> method implemented in </w:t>
      </w:r>
      <w:proofErr w:type="spellStart"/>
      <w:r w:rsidR="00E606B8">
        <w:t>mix</w:t>
      </w:r>
      <w:r w:rsidR="00020884">
        <w:t>Omics</w:t>
      </w:r>
      <w:proofErr w:type="spellEnd"/>
      <w:r w:rsidR="004551B0" w:rsidRPr="003F44E9">
        <w:t xml:space="preserve"> t</w:t>
      </w:r>
      <w:r w:rsidR="007E289D">
        <w:t>hat</w:t>
      </w:r>
      <w:r w:rsidR="004551B0" w:rsidRPr="003F44E9">
        <w:t xml:space="preserve"> </w:t>
      </w:r>
      <w:r w:rsidR="007E289D">
        <w:t xml:space="preserve">models </w:t>
      </w:r>
      <w:r w:rsidR="004551B0" w:rsidRPr="003F44E9">
        <w:t>pair-wise association</w:t>
      </w:r>
      <w:r w:rsidR="00A66A74">
        <w:t>s</w:t>
      </w:r>
      <w:r w:rsidR="004551B0" w:rsidRPr="003F44E9">
        <w:t xml:space="preserve"> between </w:t>
      </w:r>
      <w:r w:rsidR="00020884">
        <w:t>omics</w:t>
      </w:r>
      <w:r w:rsidR="004551B0" w:rsidRPr="003F44E9">
        <w:t xml:space="preserve"> datasets. </w:t>
      </w:r>
      <w:r w:rsidRPr="003F44E9">
        <w:t>If the correlation</w:t>
      </w:r>
      <w:r w:rsidR="006C4F29">
        <w:t xml:space="preserve"> </w:t>
      </w:r>
      <w:r w:rsidR="00A66A74">
        <w:t>between the first</w:t>
      </w:r>
      <w:r w:rsidR="006C4F29">
        <w:t xml:space="preserve"> component of each </w:t>
      </w:r>
      <w:r w:rsidR="00020884">
        <w:t>omics</w:t>
      </w:r>
      <w:r w:rsidR="00A66A74">
        <w:t xml:space="preserve"> dataset</w:t>
      </w:r>
      <w:r w:rsidRPr="003F44E9">
        <w:t xml:space="preserve"> i</w:t>
      </w:r>
      <w:r w:rsidR="006C4F29">
        <w:t>s</w:t>
      </w:r>
      <w:r w:rsidRPr="003F44E9">
        <w:t xml:space="preserve"> above a given threshold (e.g. 0.8) then a </w:t>
      </w:r>
      <w:r w:rsidR="004551B0" w:rsidRPr="003F44E9">
        <w:t>connection</w:t>
      </w:r>
      <w:r w:rsidRPr="003F44E9">
        <w:t xml:space="preserve"> between those </w:t>
      </w:r>
      <w:r w:rsidR="001E1EFC">
        <w:t>datasets</w:t>
      </w:r>
      <w:r w:rsidRPr="003F44E9">
        <w:t xml:space="preserve"> is included in the DIABLO design</w:t>
      </w:r>
      <w:r w:rsidR="004551B0" w:rsidRPr="003F44E9">
        <w:t xml:space="preserve">. </w:t>
      </w:r>
    </w:p>
    <w:p w14:paraId="1678875F" w14:textId="2EC70A2D" w:rsidR="00653076" w:rsidRDefault="00E80881" w:rsidP="00B44CB5">
      <w:pPr>
        <w:spacing w:line="480" w:lineRule="auto"/>
        <w:ind w:firstLine="720"/>
        <w:jc w:val="both"/>
      </w:pPr>
      <w:r w:rsidRPr="003F44E9">
        <w:t xml:space="preserve">The second parameter to </w:t>
      </w:r>
      <w:r w:rsidR="003C55D4">
        <w:t>tune</w:t>
      </w:r>
      <w:r w:rsidR="003C55D4" w:rsidRPr="003F44E9">
        <w:t xml:space="preserve"> </w:t>
      </w:r>
      <w:r w:rsidRPr="003F44E9">
        <w:t xml:space="preserve">is the </w:t>
      </w:r>
      <w:r w:rsidR="00653FCD">
        <w:t xml:space="preserve">total </w:t>
      </w:r>
      <w:r w:rsidRPr="003F44E9">
        <w:t>number of components. In several analyses we found that G − 1 components were sufficient to extract sufficient information to discriminate all phenotype groups</w:t>
      </w:r>
      <w:r w:rsidR="00B44CB5">
        <w:t xml:space="preserve"> </w:t>
      </w:r>
      <w:r w:rsidR="00B44CB5">
        <w:fldChar w:fldCharType="begin"/>
      </w:r>
      <w:r w:rsidR="007E4167">
        <w:instrText xml:space="preserve"> ADDIN ZOTERO_ITEM CSL_CITATION {"citationID":"1q8a9andve","properties":{"formattedCitation":"[23]","plainCitation":"[23]"},"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B44CB5">
        <w:fldChar w:fldCharType="separate"/>
      </w:r>
      <w:r w:rsidR="007E4167">
        <w:rPr>
          <w:noProof/>
        </w:rPr>
        <w:t>[23]</w:t>
      </w:r>
      <w:r w:rsidR="00B44CB5">
        <w:fldChar w:fldCharType="end"/>
      </w:r>
      <w:r w:rsidRPr="003F44E9">
        <w:t xml:space="preserve">, but this can be assessed by evaluating the model performance across all </w:t>
      </w:r>
      <w:r w:rsidRPr="003F44E9">
        <w:lastRenderedPageBreak/>
        <w:t xml:space="preserve">specified components (described below) </w:t>
      </w:r>
      <w:r w:rsidR="00F34B34">
        <w:t xml:space="preserve">as well as using </w:t>
      </w:r>
      <w:r w:rsidRPr="003F44E9">
        <w:t>graphical outputs such as sample plots</w:t>
      </w:r>
      <w:r w:rsidR="00653076">
        <w:t xml:space="preserve"> to visualize the discriminatory ability of each component</w:t>
      </w:r>
      <w:r w:rsidRPr="003F44E9">
        <w:t>.</w:t>
      </w:r>
      <w:r w:rsidR="004551B0" w:rsidRPr="003F44E9">
        <w:t xml:space="preserve"> </w:t>
      </w:r>
    </w:p>
    <w:p w14:paraId="3EB32CD6" w14:textId="06F84D93" w:rsidR="00E80881" w:rsidRPr="003F44E9" w:rsidRDefault="00E80881" w:rsidP="00B44CB5">
      <w:pPr>
        <w:spacing w:line="480" w:lineRule="auto"/>
        <w:ind w:firstLine="720"/>
        <w:jc w:val="both"/>
      </w:pPr>
      <w:r w:rsidRPr="003F44E9">
        <w:t>Finally</w:t>
      </w:r>
      <w:r w:rsidR="00E57116" w:rsidRPr="003F44E9">
        <w:t>,</w:t>
      </w:r>
      <w:r w:rsidRPr="003F44E9">
        <w:t xml:space="preserve"> the third set of parameters</w:t>
      </w:r>
      <w:r w:rsidR="005856BD">
        <w:t xml:space="preserve"> to tune</w:t>
      </w:r>
      <w:r w:rsidRPr="003F44E9">
        <w:t xml:space="preserve"> is the number of variables to select per dataset and per component. Such tuning can rapidly become cumbersome, as there might be numerous combinations of selection sizes </w:t>
      </w:r>
      <w:r w:rsidR="003D63A0" w:rsidRPr="003F44E9">
        <w:t xml:space="preserve">to evaluate </w:t>
      </w:r>
      <w:r w:rsidRPr="003F44E9">
        <w:t xml:space="preserve">across all </w:t>
      </w:r>
      <w:r w:rsidR="00BB65D4">
        <w:rPr>
          <w:i/>
        </w:rPr>
        <w:t>K</w:t>
      </w:r>
      <w:r w:rsidRPr="003F44E9">
        <w:rPr>
          <w:i/>
        </w:rPr>
        <w:t xml:space="preserve"> </w:t>
      </w:r>
      <w:r w:rsidRPr="003F44E9">
        <w:t xml:space="preserve">datasets. </w:t>
      </w:r>
      <w:r w:rsidR="00353728" w:rsidRPr="003F44E9">
        <w:t>For the breast cancer study, w</w:t>
      </w:r>
      <w:r w:rsidRPr="003F44E9">
        <w:t xml:space="preserve">e used </w:t>
      </w:r>
      <w:r w:rsidR="004551B0" w:rsidRPr="003F44E9">
        <w:t>5</w:t>
      </w:r>
      <w:r w:rsidRPr="003F44E9">
        <w:t>-fold cross-validation repeated 50 times to evaluate the performance of the model over a grid of different possible values of variables to select. The performance of the model for a given set of parameters (</w:t>
      </w:r>
      <w:r w:rsidRPr="005C2A98">
        <w:t xml:space="preserve">including number of component and number of variables to select) was based on the balanced classification error rate using majority vote or average prediction schemes with </w:t>
      </w:r>
      <w:r w:rsidR="004551B0" w:rsidRPr="005C2A98">
        <w:t>centroids</w:t>
      </w:r>
      <w:r w:rsidRPr="005C2A98">
        <w:t xml:space="preserve"> distance.</w:t>
      </w:r>
      <w:r w:rsidR="00353728" w:rsidRPr="005C2A98">
        <w:t xml:space="preserve"> In our experience, t</w:t>
      </w:r>
      <w:r w:rsidR="00E57116" w:rsidRPr="005C2A98">
        <w:t xml:space="preserve">he number of variables to select </w:t>
      </w:r>
      <w:r w:rsidR="00AF005F" w:rsidRPr="005C2A98">
        <w:t xml:space="preserve">in </w:t>
      </w:r>
      <w:r w:rsidR="00E57116" w:rsidRPr="005C2A98">
        <w:t xml:space="preserve">each dataset </w:t>
      </w:r>
      <w:r w:rsidR="00353728" w:rsidRPr="005C2A98">
        <w:t>provides less of an improvement on the error rate compared to tuning the number of components. Therefore, even a grid</w:t>
      </w:r>
      <w:r w:rsidR="0058650A" w:rsidRPr="005C2A98">
        <w:t xml:space="preserve"> composed of </w:t>
      </w:r>
      <w:r w:rsidR="0044244E" w:rsidRPr="005C2A98">
        <w:t>a small number of variables (&lt;50 with steps of 5 or 10</w:t>
      </w:r>
      <w:r w:rsidR="0058650A" w:rsidRPr="005C2A98">
        <w:t>)</w:t>
      </w:r>
      <w:r w:rsidR="00353728" w:rsidRPr="005C2A98">
        <w:t xml:space="preserve"> may suffice </w:t>
      </w:r>
      <w:r w:rsidR="009979F4" w:rsidRPr="005C2A98">
        <w:t xml:space="preserve">as it </w:t>
      </w:r>
      <w:r w:rsidR="00353728" w:rsidRPr="005C2A98">
        <w:t xml:space="preserve">does not </w:t>
      </w:r>
      <w:r w:rsidR="00105DB3" w:rsidRPr="005C2A98">
        <w:t>substantially</w:t>
      </w:r>
      <w:r w:rsidR="009979F4" w:rsidRPr="005C2A98">
        <w:t xml:space="preserve"> </w:t>
      </w:r>
      <w:r w:rsidR="00105DB3" w:rsidRPr="005C2A98">
        <w:t xml:space="preserve">change the classification </w:t>
      </w:r>
      <w:r w:rsidR="00353728" w:rsidRPr="005C2A98">
        <w:t>performance</w:t>
      </w:r>
      <w:r w:rsidR="00105DB3" w:rsidRPr="005C2A98">
        <w:t>. Also, the</w:t>
      </w:r>
      <w:r w:rsidRPr="005C2A98">
        <w:t xml:space="preserve"> variable selection size can also be guided according to the downstream biological interpretation</w:t>
      </w:r>
      <w:r w:rsidR="00B12C5F" w:rsidRPr="005C2A98">
        <w:t xml:space="preserve"> to be performed</w:t>
      </w:r>
      <w:r w:rsidR="002A7F6C" w:rsidRPr="005C2A98">
        <w:t>. For example</w:t>
      </w:r>
      <w:r w:rsidR="005C2A98" w:rsidRPr="005C2A98">
        <w:t>,</w:t>
      </w:r>
      <w:r w:rsidR="002A7F6C" w:rsidRPr="005C2A98">
        <w:t xml:space="preserve"> a gene-set enrichment analysis</w:t>
      </w:r>
      <w:r w:rsidR="002A7F6C">
        <w:t xml:space="preserve"> may require a larger signature than a literature-search interpretation</w:t>
      </w:r>
      <w:r w:rsidR="00B44CB5">
        <w:t>.</w:t>
      </w:r>
    </w:p>
    <w:p w14:paraId="2A337CF7" w14:textId="77777777" w:rsidR="0098754F" w:rsidRPr="003F44E9" w:rsidRDefault="0098754F" w:rsidP="003F44E9">
      <w:pPr>
        <w:spacing w:line="480" w:lineRule="auto"/>
        <w:jc w:val="both"/>
      </w:pPr>
    </w:p>
    <w:p w14:paraId="3765FD1B" w14:textId="132AAD93" w:rsidR="004D318B" w:rsidRPr="003F44E9" w:rsidRDefault="00EA012D" w:rsidP="003F44E9">
      <w:pPr>
        <w:widowControl w:val="0"/>
        <w:autoSpaceDE w:val="0"/>
        <w:autoSpaceDN w:val="0"/>
        <w:adjustRightInd w:val="0"/>
        <w:spacing w:line="480" w:lineRule="auto"/>
        <w:jc w:val="both"/>
      </w:pPr>
      <w:r w:rsidRPr="003F44E9">
        <w:rPr>
          <w:b/>
          <w:i/>
        </w:rPr>
        <w:t>Visualization</w:t>
      </w:r>
      <w:r w:rsidR="00600D73" w:rsidRPr="003F44E9">
        <w:rPr>
          <w:b/>
          <w:i/>
        </w:rPr>
        <w:t xml:space="preserve"> outputs with DIABLO. </w:t>
      </w:r>
      <w:r w:rsidR="009B1F2D" w:rsidRPr="003F44E9">
        <w:t xml:space="preserve">Several types of graphical outputs were made available in </w:t>
      </w:r>
      <w:proofErr w:type="spellStart"/>
      <w:r w:rsidR="009B1F2D" w:rsidRPr="003F44E9">
        <w:t>mix</w:t>
      </w:r>
      <w:r w:rsidR="00020884">
        <w:t>Omics</w:t>
      </w:r>
      <w:proofErr w:type="spellEnd"/>
      <w:r w:rsidR="009B1F2D" w:rsidRPr="003F44E9">
        <w:t xml:space="preserve"> to improve the interpretation of the DIABLO results. </w:t>
      </w:r>
    </w:p>
    <w:p w14:paraId="78F71F4E" w14:textId="77777777" w:rsidR="009B604F" w:rsidRPr="003F44E9" w:rsidRDefault="009B604F" w:rsidP="003F44E9">
      <w:pPr>
        <w:widowControl w:val="0"/>
        <w:autoSpaceDE w:val="0"/>
        <w:autoSpaceDN w:val="0"/>
        <w:adjustRightInd w:val="0"/>
        <w:spacing w:line="480" w:lineRule="auto"/>
        <w:jc w:val="both"/>
        <w:rPr>
          <w:i/>
        </w:rPr>
      </w:pPr>
    </w:p>
    <w:p w14:paraId="6CD36651" w14:textId="351C6994" w:rsidR="00C36B34" w:rsidRPr="003F44E9" w:rsidRDefault="006B49EA" w:rsidP="003F44E9">
      <w:pPr>
        <w:widowControl w:val="0"/>
        <w:autoSpaceDE w:val="0"/>
        <w:autoSpaceDN w:val="0"/>
        <w:adjustRightInd w:val="0"/>
        <w:spacing w:line="480" w:lineRule="auto"/>
        <w:jc w:val="both"/>
      </w:pPr>
      <w:r w:rsidRPr="003F44E9">
        <w:rPr>
          <w:i/>
        </w:rPr>
        <w:t>Sample plots.</w:t>
      </w:r>
      <w:r w:rsidRPr="003F44E9">
        <w:t xml:space="preserve"> </w:t>
      </w:r>
      <w:r w:rsidR="000E032A" w:rsidRPr="003F44E9">
        <w:t xml:space="preserve">Pairs of components associated to each </w:t>
      </w:r>
      <w:r w:rsidR="001E1EFC">
        <w:t>dataset</w:t>
      </w:r>
      <w:r w:rsidR="000E032A" w:rsidRPr="003F44E9">
        <w:t xml:space="preserve"> are used to represent the samples projected in the space spanned by those components in each individual </w:t>
      </w:r>
      <w:r w:rsidR="00020884">
        <w:t>omics</w:t>
      </w:r>
      <w:r w:rsidR="000E032A" w:rsidRPr="003F44E9">
        <w:t xml:space="preserve"> </w:t>
      </w:r>
      <w:r w:rsidR="001E1EFC">
        <w:t>dataset</w:t>
      </w:r>
      <w:r w:rsidR="00502EE9">
        <w:t>. The sample plot enables</w:t>
      </w:r>
      <w:r w:rsidR="000E032A" w:rsidRPr="003F44E9">
        <w:t xml:space="preserve"> </w:t>
      </w:r>
      <w:r w:rsidR="00127FFD">
        <w:t xml:space="preserve">the user </w:t>
      </w:r>
      <w:r w:rsidR="000E032A" w:rsidRPr="003F44E9">
        <w:t xml:space="preserve">to visualize the ability of the DIABLO model to extract common </w:t>
      </w:r>
      <w:r w:rsidR="000E032A" w:rsidRPr="003F44E9">
        <w:lastRenderedPageBreak/>
        <w:t>information at the sample level</w:t>
      </w:r>
      <w:r w:rsidR="00174F6A" w:rsidRPr="003F44E9">
        <w:t xml:space="preserve"> </w:t>
      </w:r>
      <w:r w:rsidR="00502EE9">
        <w:t xml:space="preserve">for each </w:t>
      </w:r>
      <w:r w:rsidR="001E1EFC">
        <w:t>dataset</w:t>
      </w:r>
      <w:r w:rsidR="00502EE9">
        <w:t xml:space="preserve">, </w:t>
      </w:r>
      <w:r w:rsidR="007E347E" w:rsidRPr="003F44E9">
        <w:t xml:space="preserve">as well as </w:t>
      </w:r>
      <w:r w:rsidR="00502EE9">
        <w:t>to visualize the</w:t>
      </w:r>
      <w:r w:rsidR="00502EE9" w:rsidRPr="003F44E9">
        <w:t xml:space="preserve"> </w:t>
      </w:r>
      <w:r w:rsidR="007E347E" w:rsidRPr="003F44E9">
        <w:t xml:space="preserve">discriminatory power of each </w:t>
      </w:r>
      <w:r w:rsidR="00502EE9">
        <w:t xml:space="preserve">data </w:t>
      </w:r>
      <w:r w:rsidR="007E347E" w:rsidRPr="003F44E9">
        <w:t xml:space="preserve">type </w:t>
      </w:r>
      <w:r w:rsidR="00502EE9">
        <w:t>to separate the</w:t>
      </w:r>
      <w:r w:rsidR="00127FFD">
        <w:t xml:space="preserve"> phenotypic</w:t>
      </w:r>
      <w:r w:rsidR="007E347E" w:rsidRPr="003F44E9">
        <w:t xml:space="preserve"> groups.</w:t>
      </w:r>
      <w:r w:rsidR="00264934" w:rsidRPr="003F44E9">
        <w:t xml:space="preserve"> </w:t>
      </w:r>
      <w:r w:rsidR="00565A7C">
        <w:t>The s</w:t>
      </w:r>
      <w:r w:rsidR="00C14E1A" w:rsidRPr="003F44E9">
        <w:t>catterplot matri</w:t>
      </w:r>
      <w:r w:rsidR="00565A7C">
        <w:t>x (</w:t>
      </w:r>
      <w:r w:rsidR="00565A7C" w:rsidRPr="00B44CB5">
        <w:rPr>
          <w:b/>
        </w:rPr>
        <w:t>Figure 5C, Figure 6D</w:t>
      </w:r>
      <w:r w:rsidR="00565A7C">
        <w:t>)</w:t>
      </w:r>
      <w:r w:rsidR="005B2B60" w:rsidRPr="003F44E9">
        <w:t xml:space="preserve"> represent</w:t>
      </w:r>
      <w:r w:rsidR="00580B67" w:rsidRPr="003F44E9">
        <w:t>s</w:t>
      </w:r>
      <w:r w:rsidR="005B2B60" w:rsidRPr="003F44E9">
        <w:t xml:space="preserve"> c</w:t>
      </w:r>
      <w:r w:rsidR="008511FC" w:rsidRPr="003F44E9">
        <w:t>orrelation between components for</w:t>
      </w:r>
      <w:r w:rsidR="005B2B60" w:rsidRPr="003F44E9">
        <w:t xml:space="preserve"> the same dimension but across all </w:t>
      </w:r>
      <w:r w:rsidR="00020884">
        <w:t>omics</w:t>
      </w:r>
      <w:r w:rsidR="005B2B60" w:rsidRPr="003F44E9">
        <w:t xml:space="preserve"> </w:t>
      </w:r>
      <w:r w:rsidR="001E1EFC">
        <w:t>datasets</w:t>
      </w:r>
      <w:r w:rsidR="005B2B60" w:rsidRPr="003F44E9">
        <w:t xml:space="preserve"> to verify that the model</w:t>
      </w:r>
      <w:r w:rsidR="000C3278">
        <w:t xml:space="preserve"> maximizes the correlation as</w:t>
      </w:r>
      <w:r w:rsidR="005B2B60" w:rsidRPr="003F44E9">
        <w:t xml:space="preserve"> indicated in the design matrix.</w:t>
      </w:r>
      <w:r w:rsidR="008511FC" w:rsidRPr="003F44E9">
        <w:t xml:space="preserve"> Since DIABLO is a supervised method, separation of subjects of different phenotypic groups can be seen using this type of plot.</w:t>
      </w:r>
    </w:p>
    <w:p w14:paraId="3B78E288" w14:textId="77777777" w:rsidR="009B604F" w:rsidRPr="003F44E9" w:rsidRDefault="009B604F" w:rsidP="003F44E9">
      <w:pPr>
        <w:widowControl w:val="0"/>
        <w:autoSpaceDE w:val="0"/>
        <w:autoSpaceDN w:val="0"/>
        <w:adjustRightInd w:val="0"/>
        <w:spacing w:line="480" w:lineRule="auto"/>
        <w:jc w:val="both"/>
        <w:rPr>
          <w:i/>
        </w:rPr>
      </w:pPr>
    </w:p>
    <w:p w14:paraId="674BD41D" w14:textId="62AA59A7" w:rsidR="00D55E51" w:rsidRPr="003F44E9" w:rsidRDefault="006B49EA" w:rsidP="003F44E9">
      <w:pPr>
        <w:widowControl w:val="0"/>
        <w:autoSpaceDE w:val="0"/>
        <w:autoSpaceDN w:val="0"/>
        <w:adjustRightInd w:val="0"/>
        <w:spacing w:line="480" w:lineRule="auto"/>
        <w:jc w:val="both"/>
      </w:pPr>
      <w:r w:rsidRPr="003F44E9">
        <w:rPr>
          <w:i/>
        </w:rPr>
        <w:t>Variable plots.</w:t>
      </w:r>
      <w:r w:rsidRPr="003F44E9">
        <w:t xml:space="preserve"> </w:t>
      </w:r>
      <w:r w:rsidR="00731BEC" w:rsidRPr="003F44E9">
        <w:t xml:space="preserve">To visualize selected variables, </w:t>
      </w:r>
      <w:r w:rsidR="008146A8">
        <w:t xml:space="preserve">we proposed </w:t>
      </w:r>
      <w:proofErr w:type="spellStart"/>
      <w:r w:rsidR="00731BEC" w:rsidRPr="003F44E9">
        <w:t>circos</w:t>
      </w:r>
      <w:proofErr w:type="spellEnd"/>
      <w:r w:rsidR="00731BEC" w:rsidRPr="003F44E9">
        <w:t xml:space="preserve"> plot</w:t>
      </w:r>
      <w:r w:rsidR="007E2516">
        <w:t xml:space="preserve"> (</w:t>
      </w:r>
      <w:r w:rsidR="007E2516" w:rsidRPr="00B44CB5">
        <w:rPr>
          <w:b/>
        </w:rPr>
        <w:t>Figure 5D</w:t>
      </w:r>
      <w:r w:rsidR="007E2516">
        <w:t>)</w:t>
      </w:r>
      <w:r w:rsidR="00731BEC" w:rsidRPr="003F44E9">
        <w:t xml:space="preserve"> </w:t>
      </w:r>
      <w:r w:rsidR="009B1F2D" w:rsidRPr="003F44E9">
        <w:t xml:space="preserve">to represent correlations between and within </w:t>
      </w:r>
      <w:r w:rsidR="00731BEC" w:rsidRPr="003F44E9">
        <w:t>variables</w:t>
      </w:r>
      <w:r w:rsidR="009B1F2D" w:rsidRPr="003F44E9">
        <w:t xml:space="preserve"> from eac</w:t>
      </w:r>
      <w:r w:rsidR="00264934" w:rsidRPr="003F44E9">
        <w:t xml:space="preserve">h </w:t>
      </w:r>
      <w:r w:rsidR="001E1EFC">
        <w:t>dataset</w:t>
      </w:r>
      <w:r w:rsidR="00264934" w:rsidRPr="003F44E9">
        <w:t xml:space="preserve"> at the variable level</w:t>
      </w:r>
      <w:r w:rsidR="009B1F2D" w:rsidRPr="003F44E9">
        <w:t xml:space="preserve">. </w:t>
      </w:r>
      <w:r w:rsidR="00550F9C" w:rsidRPr="003F44E9">
        <w:t>The association between variables is computed using a similarity score that is analogous to a Pearson correlation coefficient, as previously described</w:t>
      </w:r>
      <w:r w:rsidR="0071623A">
        <w:t xml:space="preserve"> in</w:t>
      </w:r>
      <w:r w:rsidR="00550F9C" w:rsidRPr="003F44E9">
        <w:t xml:space="preserve"> </w:t>
      </w:r>
      <w:r w:rsidR="00C14E1A" w:rsidRPr="003F44E9">
        <w:fldChar w:fldCharType="begin"/>
      </w:r>
      <w:r w:rsidR="00EE59C9">
        <w:instrText xml:space="preserve"> ADDIN ZOTERO_ITEM CSL_CITATION {"citationID":"2jo40ih0la","properties":{"formattedCitation":"[45]","plainCitation":"[45]"},"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00C14E1A" w:rsidRPr="003F44E9">
        <w:fldChar w:fldCharType="separate"/>
      </w:r>
      <w:r w:rsidR="00EE59C9">
        <w:rPr>
          <w:noProof/>
        </w:rPr>
        <w:t>[45]</w:t>
      </w:r>
      <w:r w:rsidR="00C14E1A" w:rsidRPr="003F44E9">
        <w:fldChar w:fldCharType="end"/>
      </w:r>
      <w:r w:rsidR="00C14E1A" w:rsidRPr="003F44E9">
        <w:t>.</w:t>
      </w:r>
      <w:r w:rsidR="00550F9C" w:rsidRPr="003F44E9">
        <w:t xml:space="preserve"> For each </w:t>
      </w:r>
      <w:r w:rsidR="00020884">
        <w:t>omics</w:t>
      </w:r>
      <w:r w:rsidR="00550F9C" w:rsidRPr="003F44E9">
        <w:t xml:space="preserve"> dataset, DIABLO produces a </w:t>
      </w:r>
      <w:r w:rsidR="007059B7" w:rsidRPr="003F44E9">
        <w:t>variable coefficient matrix of size (</w:t>
      </w:r>
      <w:proofErr w:type="spellStart"/>
      <w:r w:rsidR="007059B7" w:rsidRPr="00B44CB5">
        <w:rPr>
          <w:i/>
        </w:rPr>
        <w:t>p</w:t>
      </w:r>
      <w:r w:rsidR="007059B7" w:rsidRPr="00B44CB5">
        <w:rPr>
          <w:i/>
          <w:vertAlign w:val="subscript"/>
        </w:rPr>
        <w:t>k</w:t>
      </w:r>
      <w:proofErr w:type="spellEnd"/>
      <w:r w:rsidR="007059B7" w:rsidRPr="00B44CB5">
        <w:rPr>
          <w:i/>
        </w:rPr>
        <w:t xml:space="preserve"> x H</w:t>
      </w:r>
      <w:r w:rsidR="007059B7" w:rsidRPr="003F44E9">
        <w:t xml:space="preserve">), where </w:t>
      </w:r>
      <w:r w:rsidR="007059B7" w:rsidRPr="00B44CB5">
        <w:rPr>
          <w:i/>
        </w:rPr>
        <w:t>H</w:t>
      </w:r>
      <w:r w:rsidR="007059B7" w:rsidRPr="003F44E9">
        <w:t xml:space="preserve"> is the </w:t>
      </w:r>
      <w:r w:rsidR="0071623A">
        <w:t xml:space="preserve">total </w:t>
      </w:r>
      <w:r w:rsidR="007059B7" w:rsidRPr="003F44E9">
        <w:t>number of components in the model</w:t>
      </w:r>
      <w:r w:rsidR="00550F9C" w:rsidRPr="003F44E9">
        <w:t>. The product of any two matrices</w:t>
      </w:r>
      <w:r w:rsidR="00F373EF">
        <w:t xml:space="preserve"> </w:t>
      </w:r>
      <w:r w:rsidR="00550F9C" w:rsidRPr="003F44E9">
        <w:t>approximates the association score between var</w:t>
      </w:r>
      <w:r w:rsidR="00D55E51" w:rsidRPr="003F44E9">
        <w:t xml:space="preserve">iables of the two </w:t>
      </w:r>
      <w:r w:rsidR="00020884">
        <w:t>omics</w:t>
      </w:r>
      <w:r w:rsidR="00D55E51" w:rsidRPr="003F44E9">
        <w:t xml:space="preserve"> datasets</w:t>
      </w:r>
      <w:r w:rsidR="00193E1A">
        <w:t xml:space="preserve">. The association between variables </w:t>
      </w:r>
      <w:r w:rsidR="00D55E51" w:rsidRPr="003F44E9">
        <w:t xml:space="preserve">is displayed as a </w:t>
      </w:r>
      <w:r w:rsidR="00193E1A">
        <w:t xml:space="preserve">color coded </w:t>
      </w:r>
      <w:r w:rsidR="00D55E51" w:rsidRPr="003F44E9">
        <w:t>link inside the plot</w:t>
      </w:r>
      <w:r w:rsidR="00550F9C" w:rsidRPr="003F44E9">
        <w:t xml:space="preserve"> </w:t>
      </w:r>
      <w:r w:rsidR="00D55E51" w:rsidRPr="003F44E9">
        <w:t>to represent a positive</w:t>
      </w:r>
      <w:r w:rsidR="00193E1A">
        <w:t xml:space="preserve"> or </w:t>
      </w:r>
      <w:r w:rsidR="00D55E51" w:rsidRPr="003F44E9">
        <w:t>negative correlation above a</w:t>
      </w:r>
      <w:r w:rsidR="00193E1A">
        <w:t xml:space="preserve"> user-specified </w:t>
      </w:r>
      <w:r w:rsidR="00D55E51" w:rsidRPr="003F44E9">
        <w:t xml:space="preserve">threshold. The selected variables are represented on the side of the </w:t>
      </w:r>
      <w:proofErr w:type="spellStart"/>
      <w:r w:rsidR="00D55E51" w:rsidRPr="003F44E9">
        <w:t>circos</w:t>
      </w:r>
      <w:proofErr w:type="spellEnd"/>
      <w:r w:rsidR="00D55E51" w:rsidRPr="003F44E9">
        <w:t xml:space="preserve"> plot, with </w:t>
      </w:r>
      <w:r w:rsidR="004F5676">
        <w:t xml:space="preserve">side </w:t>
      </w:r>
      <w:r w:rsidR="00D55E51" w:rsidRPr="003F44E9">
        <w:t xml:space="preserve">colors indicating </w:t>
      </w:r>
      <w:r w:rsidR="00193FA9">
        <w:t xml:space="preserve">each </w:t>
      </w:r>
      <w:r w:rsidR="00020884">
        <w:t>omics</w:t>
      </w:r>
      <w:r w:rsidR="00193FA9">
        <w:t xml:space="preserve"> type</w:t>
      </w:r>
      <w:r w:rsidR="00D55E51" w:rsidRPr="003F44E9">
        <w:t>,</w:t>
      </w:r>
      <w:r w:rsidR="00193FA9">
        <w:t xml:space="preserve"> optional</w:t>
      </w:r>
      <w:r w:rsidR="00D55E51" w:rsidRPr="003F44E9">
        <w:t xml:space="preserve"> line plots</w:t>
      </w:r>
      <w:r w:rsidR="00C41963">
        <w:t xml:space="preserve"> represent</w:t>
      </w:r>
      <w:r w:rsidR="00D55E51" w:rsidRPr="003F44E9">
        <w:t xml:space="preserve"> the exp</w:t>
      </w:r>
      <w:r w:rsidR="002950FF">
        <w:t>ression levels in each phenotypic</w:t>
      </w:r>
      <w:r w:rsidR="00D55E51" w:rsidRPr="003F44E9">
        <w:t xml:space="preserve"> group. </w:t>
      </w:r>
      <w:r w:rsidR="00A0409D" w:rsidRPr="003F44E9">
        <w:t xml:space="preserve">When </w:t>
      </w:r>
      <w:r w:rsidR="00A02BF9">
        <w:t xml:space="preserve">we compared </w:t>
      </w:r>
      <w:r w:rsidR="00A0409D" w:rsidRPr="003F44E9">
        <w:t>several approaches</w:t>
      </w:r>
      <w:r w:rsidR="00A02BF9">
        <w:t xml:space="preserve"> that do not output latent components (e.g. </w:t>
      </w:r>
      <w:proofErr w:type="spellStart"/>
      <w:r w:rsidR="00A02BF9">
        <w:t>Enet</w:t>
      </w:r>
      <w:proofErr w:type="spellEnd"/>
      <w:r w:rsidR="00A02BF9">
        <w:t xml:space="preserve">) </w:t>
      </w:r>
      <w:r w:rsidR="00A0409D" w:rsidRPr="003F44E9">
        <w:t>we calculated inste</w:t>
      </w:r>
      <w:r w:rsidR="00264934" w:rsidRPr="003F44E9">
        <w:t>ad a Pearson correlation matrix</w:t>
      </w:r>
      <w:r w:rsidR="00B423AF">
        <w:t>, where</w:t>
      </w:r>
      <w:r w:rsidR="00767BF8">
        <w:t xml:space="preserve"> e</w:t>
      </w:r>
      <w:r w:rsidR="00D55E51" w:rsidRPr="003F44E9">
        <w:t>ach link represents a Pearson correlation coefficient</w:t>
      </w:r>
      <w:r w:rsidR="00A81827">
        <w:t>.</w:t>
      </w:r>
    </w:p>
    <w:p w14:paraId="7187EE96" w14:textId="77777777" w:rsidR="009B604F" w:rsidRPr="003F44E9" w:rsidRDefault="009B604F" w:rsidP="003F44E9">
      <w:pPr>
        <w:widowControl w:val="0"/>
        <w:autoSpaceDE w:val="0"/>
        <w:autoSpaceDN w:val="0"/>
        <w:adjustRightInd w:val="0"/>
        <w:spacing w:line="480" w:lineRule="auto"/>
        <w:jc w:val="both"/>
        <w:rPr>
          <w:i/>
        </w:rPr>
      </w:pPr>
    </w:p>
    <w:p w14:paraId="69D525F6" w14:textId="2A3AB451" w:rsidR="009B1F2D" w:rsidRPr="003F44E9" w:rsidRDefault="00264934" w:rsidP="003F44E9">
      <w:pPr>
        <w:widowControl w:val="0"/>
        <w:autoSpaceDE w:val="0"/>
        <w:autoSpaceDN w:val="0"/>
        <w:adjustRightInd w:val="0"/>
        <w:spacing w:line="480" w:lineRule="auto"/>
        <w:jc w:val="both"/>
      </w:pPr>
      <w:r w:rsidRPr="00556F55">
        <w:rPr>
          <w:i/>
        </w:rPr>
        <w:t>Clustered Image Map (CIM)</w:t>
      </w:r>
      <w:r w:rsidR="006B49EA" w:rsidRPr="00556F55">
        <w:rPr>
          <w:i/>
        </w:rPr>
        <w:t>.</w:t>
      </w:r>
      <w:r w:rsidR="006B49EA" w:rsidRPr="00556F55">
        <w:t xml:space="preserve"> A</w:t>
      </w:r>
      <w:r w:rsidR="001C649E" w:rsidRPr="00556F55">
        <w:t xml:space="preserve"> clustered image map </w:t>
      </w:r>
      <w:r w:rsidRPr="00556F55">
        <w:fldChar w:fldCharType="begin"/>
      </w:r>
      <w:r w:rsidR="00EE59C9">
        <w:instrText xml:space="preserve"> ADDIN ZOTERO_ITEM CSL_CITATION {"citationID":"1mii3v3888","properties":{"formattedCitation":"[45]","plainCitation":"[45]"},"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556F55">
        <w:fldChar w:fldCharType="separate"/>
      </w:r>
      <w:r w:rsidR="00EE59C9">
        <w:rPr>
          <w:noProof/>
        </w:rPr>
        <w:t>[45]</w:t>
      </w:r>
      <w:r w:rsidRPr="00556F55">
        <w:fldChar w:fldCharType="end"/>
      </w:r>
      <w:r w:rsidRPr="00556F55">
        <w:t xml:space="preserve"> </w:t>
      </w:r>
      <w:r w:rsidR="001C649E" w:rsidRPr="00556F55">
        <w:t xml:space="preserve">based on the </w:t>
      </w:r>
      <w:r w:rsidR="00556F55" w:rsidRPr="00556F55">
        <w:t xml:space="preserve">Euclidean </w:t>
      </w:r>
      <w:r w:rsidR="001C649E" w:rsidRPr="00556F55">
        <w:t xml:space="preserve">distance and the </w:t>
      </w:r>
      <w:r w:rsidR="00556F55" w:rsidRPr="00556F55">
        <w:t>complete</w:t>
      </w:r>
      <w:r w:rsidR="001C649E" w:rsidRPr="00556F55">
        <w:t xml:space="preserve"> linkage</w:t>
      </w:r>
      <w:r w:rsidR="00142F86" w:rsidRPr="00556F55">
        <w:t xml:space="preserve"> displays an unsupervised clustering between the selected variables</w:t>
      </w:r>
      <w:r w:rsidR="00BC4810" w:rsidRPr="00556F55">
        <w:t xml:space="preserve"> </w:t>
      </w:r>
      <w:r w:rsidR="00BC4810" w:rsidRPr="00556F55">
        <w:lastRenderedPageBreak/>
        <w:t>(centered and scaled)</w:t>
      </w:r>
      <w:r w:rsidR="00142F86" w:rsidRPr="00556F55">
        <w:t xml:space="preserve"> and </w:t>
      </w:r>
      <w:r w:rsidRPr="00556F55">
        <w:t>the samples</w:t>
      </w:r>
      <w:r w:rsidR="00EB5704" w:rsidRPr="00556F55">
        <w:t>.</w:t>
      </w:r>
      <w:r w:rsidR="00BC4810" w:rsidRPr="00556F55">
        <w:t xml:space="preserve"> Color bars represent </w:t>
      </w:r>
      <w:r w:rsidR="00A81827">
        <w:t>the sample phenotypic</w:t>
      </w:r>
      <w:r w:rsidR="00A15A8D" w:rsidRPr="00556F55">
        <w:t xml:space="preserve"> group</w:t>
      </w:r>
      <w:r w:rsidR="00A81827">
        <w:t>s</w:t>
      </w:r>
      <w:r w:rsidR="00A15A8D" w:rsidRPr="00556F55">
        <w:t xml:space="preserve"> (col</w:t>
      </w:r>
      <w:r w:rsidR="00BC4810" w:rsidRPr="00556F55">
        <w:t xml:space="preserve">umns) and the type of </w:t>
      </w:r>
      <w:r w:rsidR="00020884">
        <w:t>omics</w:t>
      </w:r>
      <w:r w:rsidR="00BC4810" w:rsidRPr="00556F55">
        <w:t xml:space="preserve"> (rows)</w:t>
      </w:r>
      <w:r w:rsidR="00A81827">
        <w:t xml:space="preserve"> variables</w:t>
      </w:r>
      <w:r w:rsidR="00BC4810" w:rsidRPr="00556F55">
        <w:t>.</w:t>
      </w:r>
    </w:p>
    <w:p w14:paraId="1B443597" w14:textId="77777777" w:rsidR="001F3579" w:rsidRPr="003F44E9" w:rsidRDefault="001F3579" w:rsidP="003F44E9">
      <w:pPr>
        <w:spacing w:line="480" w:lineRule="auto"/>
        <w:jc w:val="both"/>
        <w:rPr>
          <w:b/>
          <w:lang w:val="en-CA"/>
        </w:rPr>
      </w:pPr>
    </w:p>
    <w:p w14:paraId="22C89FE6" w14:textId="7D232873" w:rsidR="001F3579" w:rsidRPr="003F44E9" w:rsidRDefault="005702CC" w:rsidP="003F44E9">
      <w:pPr>
        <w:spacing w:line="480" w:lineRule="auto"/>
        <w:jc w:val="both"/>
        <w:rPr>
          <w:b/>
          <w:lang w:val="en-CA"/>
        </w:rPr>
      </w:pPr>
      <w:r w:rsidRPr="003F44E9">
        <w:rPr>
          <w:b/>
          <w:lang w:val="en-CA"/>
        </w:rPr>
        <w:t>Gene-set enrichment analyses</w:t>
      </w:r>
    </w:p>
    <w:p w14:paraId="169603FD" w14:textId="379091BD" w:rsidR="004A7D94" w:rsidRDefault="00755F6A" w:rsidP="00556F55">
      <w:pPr>
        <w:spacing w:line="480" w:lineRule="auto"/>
        <w:jc w:val="both"/>
      </w:pPr>
      <w:r w:rsidRPr="003F44E9">
        <w:t xml:space="preserve">Significance of enrichment was determined using a hypergeometric test of the overlap between the selected features (mapped to official HUGO gene symbols or official miRNA symbols) and the various gene sets contained in the collections. In order to carry out the comparison, each feature set was mapped back to official HUGO gene symbols. This was done as follows across the respective data types: 1) mRNA – gene symbols used as-is. 2) DNA methylation – features were mapped to coding gene symbol manually from downloaded annotation file. 3) Protein – features mapped to coding gene symbol manually from downloaded annotation file. 4) miRNA –a previously described strategy was used </w:t>
      </w:r>
      <w:r w:rsidRPr="003F44E9">
        <w:fldChar w:fldCharType="begin"/>
      </w:r>
      <w:r w:rsidR="00EE59C9">
        <w:instrText xml:space="preserve"> ADDIN ZOTERO_ITEM CSL_CITATION {"citationID":"avteal9ud","properties":{"formattedCitation":"[46]","plainCitation":"[46]"},"citationItems":[{"id":631,"uris":["http://zotero.org/users/2545847/items/P4VNFI6I"],"uri":["http://zotero.org/users/2545847/items/P4VNFI6I"],"itemData":{"id":631,"type":"article-journal","title":"Pathway analysis from lists of microRNAs: common pitfalls and alternative strategy","container-title":"Nucleic Acids Research","page":"3490-3497","volume":"43","issue":"7","source":"CrossRef","URL":"http://nar.oxfordjournals.org/lookup/doi/10.1093/nar/gkv249","DOI":"10.1093/nar/gkv249","ISSN":"0305-1048, 1362-4962","shortTitle":"Pathway analysis from lists of microRNAs","language":"en","author":[{"family":"Godard","given":"P."},{"family":"Eyll","given":"J.","non-dropping-particle":"van"}],"issued":{"date-parts":[["2015",4,20]]},"accessed":{"date-parts":[["2016",5,25]]}}}],"schema":"https://github.com/citation-style-language/schema/raw/master/csl-citation.json"} </w:instrText>
      </w:r>
      <w:r w:rsidRPr="003F44E9">
        <w:fldChar w:fldCharType="separate"/>
      </w:r>
      <w:r w:rsidR="00EE59C9">
        <w:rPr>
          <w:noProof/>
        </w:rPr>
        <w:t>[46]</w:t>
      </w:r>
      <w:r w:rsidRPr="003F44E9">
        <w:fldChar w:fldCharType="end"/>
      </w:r>
      <w:r w:rsidRPr="003F44E9">
        <w:t>. Briefly, all gene sets were mapped back to a set of miRNAs associated with them</w:t>
      </w:r>
      <w:r w:rsidR="00523342" w:rsidRPr="003F44E9">
        <w:t>,</w:t>
      </w:r>
      <w:r w:rsidRPr="003F44E9">
        <w:t xml:space="preserve"> using a database of computationally predicted target genes for each miRNA (e.g. if a gene set is composed of genes A, B and C, genes A and B are targets of miRNA X, while gene C is a target of miRNA Y and Z, the new gene set will be made up of miRNA X, Y and Z. This effectively deals with deduplication issues.) Enrichment of the miRNA features was then assessed against these transformed gene sets.</w:t>
      </w:r>
      <w:r w:rsidR="00523342" w:rsidRPr="003F44E9">
        <w:t xml:space="preserve"> </w:t>
      </w:r>
    </w:p>
    <w:p w14:paraId="3E7FA220" w14:textId="68247F3B" w:rsidR="00755F6A" w:rsidRPr="003F44E9" w:rsidRDefault="00523342" w:rsidP="00556F55">
      <w:pPr>
        <w:spacing w:line="480" w:lineRule="auto"/>
        <w:jc w:val="both"/>
      </w:pPr>
      <w:r w:rsidRPr="003F44E9">
        <w:t>The following collections were used as gene</w:t>
      </w:r>
      <w:r w:rsidR="003E2B9A">
        <w:t>-</w:t>
      </w:r>
      <w:r w:rsidRPr="003F44E9">
        <w:t xml:space="preserve">sets for the enrichment </w:t>
      </w:r>
      <w:r w:rsidR="00492A66" w:rsidRPr="003F44E9">
        <w:t xml:space="preserve">analysis </w:t>
      </w:r>
      <w:r w:rsidR="00492A66" w:rsidRPr="003F44E9">
        <w:fldChar w:fldCharType="begin"/>
      </w:r>
      <w:r w:rsidR="00EE59C9">
        <w:instrText xml:space="preserve"> ADDIN ZOTERO_ITEM CSL_CITATION {"citationID":"1qc5561c4f","properties":{"formattedCitation":"[47]","plainCitation":"[47]"},"citationItems":[{"id":955,"uris":["http://zotero.org/users/2545847/items/Q9D6XGWC"],"uri":["http://zotero.org/users/2545847/items/Q9D6XGWC"],"itemData":{"id":955,"type":"article-journal","title":"Gene set enrichment analysis: a knowledge-based approach for interpreting genome-wide expression profiles","container-title":"Proceedings of the National Academy of Sciences","page":"15545–15550","volume":"102","issue":"43","source":"Google Scholar","URL":"http://www.pnas.org/content/102/43/15545.short","shortTitle":"Gene set enrichment analysis","author":[{"family":"Subramanian","given":"Aravind"},{"family":"Tamayo","given":"Pablo"},{"family":"Mootha","given":"Vamsi K."},{"family":"Mukherjee","given":"Sayan"},{"family":"Ebert","given":"Benjamin L."},{"family":"Gillette","given":"Michael A."},{"family":"Paulovich","given":"Amanda"},{"family":"Pomeroy","given":"Scott L."},{"family":"Golub","given":"Todd R."},{"family":"Lander","given":"Eric S."},{"literal":"others"}],"issued":{"date-parts":[["2005"]]},"accessed":{"date-parts":[["2016",7,26]]}}}],"schema":"https://github.com/citation-style-language/schema/raw/master/csl-citation.json"} </w:instrText>
      </w:r>
      <w:r w:rsidR="00492A66" w:rsidRPr="003F44E9">
        <w:fldChar w:fldCharType="separate"/>
      </w:r>
      <w:r w:rsidR="00EE59C9">
        <w:rPr>
          <w:noProof/>
        </w:rPr>
        <w:t>[47]</w:t>
      </w:r>
      <w:r w:rsidR="00492A66" w:rsidRPr="003F44E9">
        <w:fldChar w:fldCharType="end"/>
      </w:r>
      <w:r w:rsidRPr="003F44E9">
        <w:t xml:space="preserve">: 1) </w:t>
      </w:r>
      <w:r w:rsidR="00755F6A" w:rsidRPr="003F44E9">
        <w:rPr>
          <w:b/>
        </w:rPr>
        <w:t>C2</w:t>
      </w:r>
      <w:r w:rsidR="00755F6A" w:rsidRPr="003F44E9">
        <w:t xml:space="preserve"> is a collection of curated gene sets such as Pathway Interaction DB (PID), </w:t>
      </w:r>
      <w:proofErr w:type="spellStart"/>
      <w:r w:rsidR="00755F6A" w:rsidRPr="003F44E9">
        <w:t>Biocarta</w:t>
      </w:r>
      <w:proofErr w:type="spellEnd"/>
      <w:r w:rsidR="00755F6A" w:rsidRPr="003F44E9">
        <w:t xml:space="preserve"> (BIOCARTA), Kyoto Encyclopedia of Genes and Genomes (KEGG), and </w:t>
      </w:r>
      <w:proofErr w:type="spellStart"/>
      <w:r w:rsidR="00755F6A" w:rsidRPr="003F44E9">
        <w:t>Reactome</w:t>
      </w:r>
      <w:proofErr w:type="spellEnd"/>
      <w:r w:rsidR="00755F6A" w:rsidRPr="003F44E9">
        <w:t xml:space="preserve"> (REACTOME)</w:t>
      </w:r>
      <w:r w:rsidR="005E0CF3" w:rsidRPr="003F44E9">
        <w:t>.</w:t>
      </w:r>
      <w:r w:rsidRPr="003F44E9">
        <w:t xml:space="preserve"> 2) </w:t>
      </w:r>
      <w:r w:rsidR="00755F6A" w:rsidRPr="003F44E9">
        <w:rPr>
          <w:b/>
        </w:rPr>
        <w:t>C6</w:t>
      </w:r>
      <w:r w:rsidR="002C049A" w:rsidRPr="003F44E9">
        <w:t xml:space="preserve"> is a collection of </w:t>
      </w:r>
      <w:r w:rsidR="003E2B9A">
        <w:t>oncogenic</w:t>
      </w:r>
      <w:r w:rsidR="00755F6A" w:rsidRPr="003F44E9">
        <w:t xml:space="preserve"> gene sets (signatures of cellul</w:t>
      </w:r>
      <w:r w:rsidR="003E2B9A">
        <w:t>ar pathways which are often dys</w:t>
      </w:r>
      <w:r w:rsidR="00755F6A" w:rsidRPr="003F44E9">
        <w:t>regulated in cancer).</w:t>
      </w:r>
    </w:p>
    <w:p w14:paraId="34014E5E" w14:textId="77777777" w:rsidR="002D7401" w:rsidRPr="003F44E9" w:rsidRDefault="002D7401" w:rsidP="003F44E9">
      <w:pPr>
        <w:spacing w:line="480" w:lineRule="auto"/>
        <w:jc w:val="both"/>
        <w:rPr>
          <w:b/>
          <w:lang w:val="en-CA"/>
        </w:rPr>
      </w:pPr>
    </w:p>
    <w:p w14:paraId="2B9ABFB4" w14:textId="5EEA7EBF" w:rsidR="00AD6B16" w:rsidRPr="003F44E9" w:rsidRDefault="002D7401" w:rsidP="003F44E9">
      <w:pPr>
        <w:spacing w:line="480" w:lineRule="auto"/>
        <w:jc w:val="both"/>
      </w:pPr>
      <w:r w:rsidRPr="003F44E9">
        <w:rPr>
          <w:b/>
          <w:i/>
        </w:rPr>
        <w:lastRenderedPageBreak/>
        <w:t>Input data in DIABLO.</w:t>
      </w:r>
      <w:r w:rsidRPr="003F44E9">
        <w:t xml:space="preserve"> </w:t>
      </w:r>
      <w:r w:rsidR="00AD6B16" w:rsidRPr="003F44E9">
        <w:t xml:space="preserve">While DIABLO does </w:t>
      </w:r>
      <w:r w:rsidR="004A7D94">
        <w:t>not assume particular data distributions</w:t>
      </w:r>
      <w:r w:rsidR="000A0712" w:rsidRPr="003F44E9">
        <w:t xml:space="preserve">, all </w:t>
      </w:r>
      <w:r w:rsidR="001E1EFC">
        <w:t>datasets</w:t>
      </w:r>
      <w:r w:rsidR="000A0712" w:rsidRPr="003F44E9">
        <w:t xml:space="preserve"> should </w:t>
      </w:r>
      <w:r w:rsidR="00AD6B16" w:rsidRPr="003F44E9">
        <w:t xml:space="preserve">be normalized appropriately according to each </w:t>
      </w:r>
      <w:r w:rsidR="00020884">
        <w:t>omics</w:t>
      </w:r>
      <w:r w:rsidR="00AD6B16" w:rsidRPr="003F44E9">
        <w:t xml:space="preserve"> platform</w:t>
      </w:r>
      <w:r w:rsidR="00BC6B80">
        <w:t xml:space="preserve"> and preprocessed if necessary</w:t>
      </w:r>
      <w:r w:rsidR="000A0712" w:rsidRPr="003F44E9">
        <w:t xml:space="preserve"> (see </w:t>
      </w:r>
      <w:r w:rsidR="00EF7854" w:rsidRPr="003F44E9">
        <w:t>normalization</w:t>
      </w:r>
      <w:r w:rsidR="000A0712" w:rsidRPr="003F44E9">
        <w:t xml:space="preserve"> step</w:t>
      </w:r>
      <w:r w:rsidR="00263C87" w:rsidRPr="003F44E9">
        <w:t>s</w:t>
      </w:r>
      <w:r w:rsidR="000A0712" w:rsidRPr="003F44E9">
        <w:t xml:space="preserve"> described below for </w:t>
      </w:r>
      <w:r w:rsidR="00263C87" w:rsidRPr="003F44E9">
        <w:t>each case study</w:t>
      </w:r>
      <w:r w:rsidR="000A0712" w:rsidRPr="003F44E9">
        <w:t>)</w:t>
      </w:r>
      <w:r w:rsidR="00AD6B16" w:rsidRPr="003F44E9">
        <w:t xml:space="preserve">. </w:t>
      </w:r>
      <w:r w:rsidR="0045647E" w:rsidRPr="003F44E9">
        <w:t xml:space="preserve">Samples should be represented in rows in the data matrices and match the same sample across </w:t>
      </w:r>
      <w:r w:rsidR="00020884">
        <w:t>omics</w:t>
      </w:r>
      <w:r w:rsidR="00263C87" w:rsidRPr="003F44E9">
        <w:t xml:space="preserve"> datasets</w:t>
      </w:r>
      <w:r w:rsidR="0045647E" w:rsidRPr="003F44E9">
        <w:t xml:space="preserve">. The phenotype outcome Y is a factor indicating the class membership of each sample. </w:t>
      </w:r>
      <w:r w:rsidR="00887C7A" w:rsidRPr="003F44E9">
        <w:t>The R function</w:t>
      </w:r>
      <w:r w:rsidR="00263C87" w:rsidRPr="003F44E9">
        <w:t xml:space="preserve">, </w:t>
      </w:r>
      <w:r w:rsidR="00E51878">
        <w:t xml:space="preserve">in </w:t>
      </w:r>
      <w:proofErr w:type="spellStart"/>
      <w:r w:rsidR="00E51878">
        <w:t>mix</w:t>
      </w:r>
      <w:r w:rsidR="00020884">
        <w:t>Omics</w:t>
      </w:r>
      <w:proofErr w:type="spellEnd"/>
      <w:r w:rsidR="00887C7A" w:rsidRPr="003F44E9">
        <w:t xml:space="preserve"> will internally</w:t>
      </w:r>
      <w:r w:rsidR="00346C2B" w:rsidRPr="003F44E9">
        <w:t xml:space="preserve"> center and scale each variable</w:t>
      </w:r>
      <w:r w:rsidR="00D509FA" w:rsidRPr="003F44E9">
        <w:t xml:space="preserve"> as is conventionally performed in </w:t>
      </w:r>
      <w:r w:rsidR="00E51878">
        <w:t>PLS-based</w:t>
      </w:r>
      <w:r w:rsidR="00E51878" w:rsidRPr="003F44E9">
        <w:t xml:space="preserve"> </w:t>
      </w:r>
      <w:r w:rsidR="00D509FA" w:rsidRPr="003F44E9">
        <w:t>models</w:t>
      </w:r>
      <w:r w:rsidR="00346C2B" w:rsidRPr="003F44E9">
        <w:t xml:space="preserve"> and </w:t>
      </w:r>
      <w:r w:rsidR="006C5796">
        <w:t xml:space="preserve">will </w:t>
      </w:r>
      <w:r w:rsidR="00346C2B" w:rsidRPr="003F44E9">
        <w:t>create the dummy matrix outcome from Y.</w:t>
      </w:r>
      <w:r w:rsidR="00F47F83" w:rsidRPr="003F44E9">
        <w:t xml:space="preserve"> A multilevel </w:t>
      </w:r>
      <w:r w:rsidR="00875816">
        <w:t xml:space="preserve">variance decomposition </w:t>
      </w:r>
      <w:r w:rsidR="00F47F83" w:rsidRPr="003F44E9">
        <w:t xml:space="preserve">option is available for repeated measures </w:t>
      </w:r>
      <w:r w:rsidR="00263C87" w:rsidRPr="003F44E9">
        <w:t xml:space="preserve">study </w:t>
      </w:r>
      <w:r w:rsidR="00F47F83" w:rsidRPr="003F44E9">
        <w:t>design</w:t>
      </w:r>
      <w:r w:rsidR="00263C87" w:rsidRPr="003F44E9">
        <w:t>s</w:t>
      </w:r>
      <w:r w:rsidR="007729C6">
        <w:t xml:space="preserve"> (see below)</w:t>
      </w:r>
      <w:r w:rsidR="00F47F83" w:rsidRPr="003F44E9">
        <w:t>.</w:t>
      </w:r>
    </w:p>
    <w:p w14:paraId="0C28D5AC" w14:textId="77777777" w:rsidR="0098754F" w:rsidRPr="003F44E9" w:rsidRDefault="0098754F" w:rsidP="003F44E9">
      <w:pPr>
        <w:spacing w:line="480" w:lineRule="auto"/>
        <w:jc w:val="both"/>
        <w:rPr>
          <w:b/>
        </w:rPr>
      </w:pPr>
    </w:p>
    <w:p w14:paraId="27F6C48B" w14:textId="1D752290" w:rsidR="005C2A98" w:rsidRPr="003F44E9" w:rsidRDefault="005C2A98" w:rsidP="003F44E9">
      <w:pPr>
        <w:spacing w:line="480" w:lineRule="auto"/>
        <w:jc w:val="both"/>
        <w:rPr>
          <w:b/>
          <w:lang w:val="en-CA"/>
        </w:rPr>
      </w:pPr>
      <w:r>
        <w:rPr>
          <w:b/>
          <w:lang w:val="en-CA"/>
        </w:rPr>
        <w:t>Data description and preprocessing</w:t>
      </w:r>
    </w:p>
    <w:p w14:paraId="128A12EE" w14:textId="4EF9EE70" w:rsidR="00F94303" w:rsidRPr="003F44E9" w:rsidRDefault="00CB3EF4" w:rsidP="003F44E9">
      <w:pPr>
        <w:spacing w:line="480" w:lineRule="auto"/>
        <w:jc w:val="both"/>
        <w:rPr>
          <w:b/>
          <w:lang w:val="en-CA"/>
        </w:rPr>
      </w:pPr>
      <w:r w:rsidRPr="003F44E9">
        <w:rPr>
          <w:b/>
          <w:lang w:val="en-CA"/>
        </w:rPr>
        <w:t xml:space="preserve">Breast cancer </w:t>
      </w:r>
      <w:r w:rsidR="00D870B1">
        <w:rPr>
          <w:b/>
          <w:lang w:val="en-CA"/>
        </w:rPr>
        <w:t>multi-omics</w:t>
      </w:r>
      <w:r w:rsidRPr="003F44E9">
        <w:rPr>
          <w:b/>
          <w:lang w:val="en-CA"/>
        </w:rPr>
        <w:t xml:space="preserve"> study.</w:t>
      </w:r>
    </w:p>
    <w:p w14:paraId="5604F606" w14:textId="167185E7" w:rsidR="00F94303" w:rsidRPr="003F44E9" w:rsidRDefault="00CB3EF4" w:rsidP="003F44E9">
      <w:pPr>
        <w:spacing w:line="480" w:lineRule="auto"/>
        <w:jc w:val="both"/>
        <w:outlineLvl w:val="0"/>
        <w:rPr>
          <w:lang w:val="en-CA"/>
        </w:rPr>
      </w:pPr>
      <w:r w:rsidRPr="003F44E9">
        <w:rPr>
          <w:b/>
          <w:lang w:val="en-CA"/>
        </w:rPr>
        <w:t>D</w:t>
      </w:r>
      <w:r w:rsidR="00F94303" w:rsidRPr="003F44E9">
        <w:rPr>
          <w:b/>
          <w:lang w:val="en-CA"/>
        </w:rPr>
        <w:t>atasets</w:t>
      </w:r>
      <w:r w:rsidR="00FF4CEA" w:rsidRPr="003F44E9">
        <w:rPr>
          <w:b/>
          <w:lang w:val="en-CA"/>
        </w:rPr>
        <w:t xml:space="preserve"> </w:t>
      </w:r>
      <w:r w:rsidRPr="003F44E9">
        <w:rPr>
          <w:b/>
          <w:lang w:val="en-CA"/>
        </w:rPr>
        <w:t>accession</w:t>
      </w:r>
      <w:r w:rsidR="00F94303" w:rsidRPr="003F44E9">
        <w:rPr>
          <w:b/>
          <w:lang w:val="en-CA"/>
        </w:rPr>
        <w:t>.</w:t>
      </w:r>
      <w:r w:rsidR="00F94303" w:rsidRPr="003F44E9">
        <w:rPr>
          <w:i/>
          <w:lang w:val="en-CA"/>
        </w:rPr>
        <w:t xml:space="preserve"> </w:t>
      </w:r>
      <w:r w:rsidR="00F94303" w:rsidRPr="003F44E9">
        <w:rPr>
          <w:lang w:val="en-CA"/>
        </w:rPr>
        <w:t>The level 3 TCGA data (version 2015_11_01) were retrieved from firebrowse.org hosted by the Broad Institute. The clinical data file (</w:t>
      </w:r>
      <w:proofErr w:type="spellStart"/>
      <w:r w:rsidR="00F94303" w:rsidRPr="003F44E9">
        <w:rPr>
          <w:lang w:val="en-CA"/>
        </w:rPr>
        <w:t>Merge_Clinical</w:t>
      </w:r>
      <w:proofErr w:type="spellEnd"/>
      <w:r w:rsidR="00F94303" w:rsidRPr="003F44E9">
        <w:rPr>
          <w:lang w:val="en-CA"/>
        </w:rPr>
        <w:t xml:space="preserve">) was downloaded from the Primary tab of the BRCA Clinical Archives. The mRNA RSEM normalized dataset (illuminahiseq_rnaseqv2-RSEM_genes_normalized) was downloaded from the Primary tab of the BRCA </w:t>
      </w:r>
      <w:proofErr w:type="spellStart"/>
      <w:r w:rsidR="00F94303" w:rsidRPr="003F44E9">
        <w:rPr>
          <w:lang w:val="en-CA"/>
        </w:rPr>
        <w:t>mRNASeq</w:t>
      </w:r>
      <w:proofErr w:type="spellEnd"/>
      <w:r w:rsidR="00F94303" w:rsidRPr="003F44E9">
        <w:rPr>
          <w:lang w:val="en-CA"/>
        </w:rPr>
        <w:t xml:space="preserve"> Archives. The miRNA datasets (</w:t>
      </w:r>
      <w:proofErr w:type="spellStart"/>
      <w:r w:rsidR="00F94303" w:rsidRPr="003F44E9">
        <w:rPr>
          <w:lang w:val="en-CA"/>
        </w:rPr>
        <w:t>illuminahiseq_mirnaseq-miR_gene_expression</w:t>
      </w:r>
      <w:proofErr w:type="spellEnd"/>
      <w:r w:rsidR="00F94303" w:rsidRPr="003F44E9">
        <w:rPr>
          <w:lang w:val="en-CA"/>
        </w:rPr>
        <w:t xml:space="preserve"> and </w:t>
      </w:r>
      <w:proofErr w:type="spellStart"/>
      <w:r w:rsidR="00F94303" w:rsidRPr="003F44E9">
        <w:rPr>
          <w:lang w:val="en-CA"/>
        </w:rPr>
        <w:t>illuminaga_mirnaseq-miR_gene_expression</w:t>
      </w:r>
      <w:proofErr w:type="spellEnd"/>
      <w:r w:rsidR="00F94303" w:rsidRPr="003F44E9">
        <w:rPr>
          <w:lang w:val="en-CA"/>
        </w:rPr>
        <w:t xml:space="preserve">) were downloaded from the Primary tab of the BRCA </w:t>
      </w:r>
      <w:proofErr w:type="spellStart"/>
      <w:r w:rsidR="00F94303" w:rsidRPr="003F44E9">
        <w:rPr>
          <w:lang w:val="en-CA"/>
        </w:rPr>
        <w:t>miRSeq</w:t>
      </w:r>
      <w:proofErr w:type="spellEnd"/>
      <w:r w:rsidR="00F94303" w:rsidRPr="003F44E9">
        <w:rPr>
          <w:lang w:val="en-CA"/>
        </w:rPr>
        <w:t xml:space="preserve"> Archives. The reverse phase protein array dataset (</w:t>
      </w:r>
      <w:proofErr w:type="spellStart"/>
      <w:r w:rsidR="00F94303" w:rsidRPr="003F44E9">
        <w:rPr>
          <w:lang w:val="en-CA"/>
        </w:rPr>
        <w:t>mda_rppa_core-protein_normalization</w:t>
      </w:r>
      <w:proofErr w:type="spellEnd"/>
      <w:r w:rsidR="00F94303" w:rsidRPr="003F44E9">
        <w:rPr>
          <w:lang w:val="en-CA"/>
        </w:rPr>
        <w:t xml:space="preserve">) was downloaded from the Primary tab of the BRCA RPPA Archives. The beta values for the </w:t>
      </w:r>
      <w:r w:rsidR="00F94303" w:rsidRPr="003F44E9">
        <w:rPr>
          <w:lang w:val="en-CA"/>
        </w:rPr>
        <w:tab/>
        <w:t>methylation datasets (humanmethylation27-within_bioassay_data_set_function and humanmethylation450-</w:t>
      </w:r>
      <w:r w:rsidR="00F94303" w:rsidRPr="003F44E9">
        <w:rPr>
          <w:lang w:val="en-CA"/>
        </w:rPr>
        <w:lastRenderedPageBreak/>
        <w:t>within_bioassay_data_set_function MD5) were downloaded from the Primary tab of the BRCA Methylation Archives.</w:t>
      </w:r>
    </w:p>
    <w:p w14:paraId="106CF144" w14:textId="77777777" w:rsidR="00821C97" w:rsidRPr="003F44E9" w:rsidRDefault="00821C97" w:rsidP="003F44E9">
      <w:pPr>
        <w:spacing w:line="480" w:lineRule="auto"/>
        <w:jc w:val="both"/>
        <w:outlineLvl w:val="0"/>
        <w:rPr>
          <w:lang w:val="en-CA"/>
        </w:rPr>
      </w:pPr>
    </w:p>
    <w:p w14:paraId="6BD94635" w14:textId="106ED785" w:rsidR="00CB3EF4" w:rsidRPr="003F44E9" w:rsidRDefault="00CB3EF4" w:rsidP="003F44E9">
      <w:pPr>
        <w:spacing w:line="480" w:lineRule="auto"/>
        <w:jc w:val="both"/>
        <w:outlineLvl w:val="0"/>
        <w:rPr>
          <w:b/>
          <w:lang w:val="en-CA"/>
        </w:rPr>
      </w:pPr>
      <w:r w:rsidRPr="003F44E9">
        <w:rPr>
          <w:b/>
          <w:lang w:val="en-CA"/>
        </w:rPr>
        <w:t xml:space="preserve">Data </w:t>
      </w:r>
      <w:r w:rsidR="00C37B09" w:rsidRPr="003F44E9">
        <w:rPr>
          <w:b/>
          <w:lang w:val="en-CA"/>
        </w:rPr>
        <w:t>processing</w:t>
      </w:r>
      <w:r w:rsidRPr="003F44E9">
        <w:rPr>
          <w:b/>
          <w:lang w:val="en-CA"/>
        </w:rPr>
        <w:t xml:space="preserve">. </w:t>
      </w:r>
      <w:r w:rsidRPr="003F44E9">
        <w:rPr>
          <w:lang w:val="en-CA"/>
        </w:rPr>
        <w:t xml:space="preserve">Clinical data were present for 1098 subjects for 3,703 variables. </w:t>
      </w:r>
      <w:r w:rsidRPr="003F44E9">
        <w:rPr>
          <w:color w:val="000000"/>
        </w:rPr>
        <w:t xml:space="preserve">Un-annotated (29) transcripts were removed from the mRNA dataset (20,502 genes x 1212 samples). Two transcripts corresponded to </w:t>
      </w:r>
      <w:r w:rsidRPr="003F44E9">
        <w:rPr>
          <w:i/>
          <w:color w:val="000000"/>
        </w:rPr>
        <w:t>SLC35E2</w:t>
      </w:r>
      <w:r w:rsidRPr="003F44E9">
        <w:rPr>
          <w:color w:val="000000"/>
        </w:rPr>
        <w:t xml:space="preserve">, therefore one of the transcripts was re-labelled </w:t>
      </w:r>
      <w:r w:rsidRPr="003F44E9">
        <w:rPr>
          <w:i/>
          <w:color w:val="000000"/>
        </w:rPr>
        <w:t>SLC35E2.rep</w:t>
      </w:r>
      <w:r w:rsidRPr="003F44E9">
        <w:rPr>
          <w:color w:val="000000"/>
        </w:rPr>
        <w:t xml:space="preserve">. The miRNA datasets (1,046 miRNA x 1190 samples) was derived using two different Illumina technologies, the Illumina Genome Analyzer (341 samples) and the Illumina </w:t>
      </w:r>
      <w:proofErr w:type="spellStart"/>
      <w:r w:rsidRPr="003F44E9">
        <w:rPr>
          <w:color w:val="000000"/>
        </w:rPr>
        <w:t>HiSeq</w:t>
      </w:r>
      <w:proofErr w:type="spellEnd"/>
      <w:r w:rsidRPr="003F44E9">
        <w:rPr>
          <w:color w:val="000000"/>
        </w:rPr>
        <w:t xml:space="preserve"> (849 samples). The read counts instead of the </w:t>
      </w:r>
      <w:proofErr w:type="spellStart"/>
      <w:r w:rsidRPr="003F44E9">
        <w:rPr>
          <w:color w:val="000000"/>
        </w:rPr>
        <w:t>reads_per_million_miRNA_mapped</w:t>
      </w:r>
      <w:proofErr w:type="spellEnd"/>
      <w:r w:rsidRPr="003F44E9">
        <w:rPr>
          <w:color w:val="000000"/>
        </w:rPr>
        <w:t xml:space="preserve"> were used. The prote</w:t>
      </w:r>
      <w:r w:rsidR="00020884">
        <w:rPr>
          <w:color w:val="000000"/>
        </w:rPr>
        <w:t>omics</w:t>
      </w:r>
      <w:r w:rsidRPr="003F44E9">
        <w:rPr>
          <w:color w:val="000000"/>
        </w:rPr>
        <w:t xml:space="preserve"> dataset obtained using a reverse phase protein array consisted of 142 proteins for 410 samples. The methylation data was derived from two different </w:t>
      </w:r>
      <w:proofErr w:type="gramStart"/>
      <w:r w:rsidRPr="003F44E9">
        <w:rPr>
          <w:color w:val="000000"/>
        </w:rPr>
        <w:t>platform</w:t>
      </w:r>
      <w:proofErr w:type="gramEnd"/>
      <w:r w:rsidRPr="003F44E9">
        <w:rPr>
          <w:color w:val="000000"/>
        </w:rPr>
        <w:t xml:space="preserve">, the Illumina Methylation 27 (27,578 </w:t>
      </w:r>
      <w:proofErr w:type="spellStart"/>
      <w:r w:rsidRPr="003F44E9">
        <w:rPr>
          <w:color w:val="000000"/>
        </w:rPr>
        <w:t>CpG</w:t>
      </w:r>
      <w:proofErr w:type="spellEnd"/>
      <w:r w:rsidRPr="003F44E9">
        <w:rPr>
          <w:color w:val="000000"/>
        </w:rPr>
        <w:t xml:space="preserve"> probes x 343 subjects) and the Illumina 450K (485,577</w:t>
      </w:r>
      <w:r w:rsidR="008541DF" w:rsidRPr="003F44E9">
        <w:rPr>
          <w:color w:val="000000"/>
        </w:rPr>
        <w:t xml:space="preserve"> </w:t>
      </w:r>
      <w:proofErr w:type="spellStart"/>
      <w:r w:rsidR="008541DF" w:rsidRPr="003F44E9">
        <w:rPr>
          <w:color w:val="000000"/>
        </w:rPr>
        <w:t>CpG</w:t>
      </w:r>
      <w:proofErr w:type="spellEnd"/>
      <w:r w:rsidR="008541DF" w:rsidRPr="003F44E9">
        <w:rPr>
          <w:color w:val="000000"/>
        </w:rPr>
        <w:t xml:space="preserve"> probes x 885 subjects). Th</w:t>
      </w:r>
      <w:r w:rsidRPr="003F44E9">
        <w:rPr>
          <w:color w:val="000000"/>
        </w:rPr>
        <w:t xml:space="preserve">ere were 25,978 </w:t>
      </w:r>
      <w:proofErr w:type="spellStart"/>
      <w:r w:rsidRPr="003F44E9">
        <w:rPr>
          <w:color w:val="000000"/>
        </w:rPr>
        <w:t>CpG</w:t>
      </w:r>
      <w:proofErr w:type="spellEnd"/>
      <w:r w:rsidRPr="003F44E9">
        <w:rPr>
          <w:color w:val="000000"/>
        </w:rPr>
        <w:t xml:space="preserve"> probes in common between the platforms. The PAM50 labels for 1182 samples were obtained from the TCGA staff.</w:t>
      </w:r>
    </w:p>
    <w:p w14:paraId="09674FCD" w14:textId="77777777" w:rsidR="00CB3EF4" w:rsidRPr="003F44E9" w:rsidRDefault="00CB3EF4" w:rsidP="003F44E9">
      <w:pPr>
        <w:spacing w:line="480" w:lineRule="auto"/>
        <w:ind w:firstLine="720"/>
        <w:jc w:val="both"/>
        <w:rPr>
          <w:color w:val="000000"/>
        </w:rPr>
      </w:pPr>
      <w:r w:rsidRPr="003F44E9">
        <w:rPr>
          <w:color w:val="000000"/>
        </w:rPr>
        <w:t>Since some samples were derived from the same individuals, all datasets were restricted to samples coming from the primary solid tumor (sample type code 01) and to the first vial (</w:t>
      </w:r>
      <w:proofErr w:type="spellStart"/>
      <w:r w:rsidRPr="003F44E9">
        <w:rPr>
          <w:color w:val="000000"/>
        </w:rPr>
        <w:t>vial</w:t>
      </w:r>
      <w:proofErr w:type="spellEnd"/>
      <w:r w:rsidRPr="003F44E9">
        <w:rPr>
          <w:color w:val="000000"/>
        </w:rPr>
        <w:t xml:space="preserve"> code A), resulting in the following datasets for mRNA (20,502 genes x 1080 subjects), miRNA (1,046 miRNAs x 1066 subjects), proteins (142 proteins x 403 subjects), CpGs (25,978 </w:t>
      </w:r>
      <w:proofErr w:type="spellStart"/>
      <w:r w:rsidRPr="003F44E9">
        <w:rPr>
          <w:color w:val="000000"/>
        </w:rPr>
        <w:t>CpG</w:t>
      </w:r>
      <w:proofErr w:type="spellEnd"/>
      <w:r w:rsidRPr="003F44E9">
        <w:rPr>
          <w:color w:val="000000"/>
        </w:rPr>
        <w:t xml:space="preserve"> probes x 1066 subjects) and 1049 subjects with PAM50 subtypes present. </w:t>
      </w:r>
    </w:p>
    <w:p w14:paraId="5B6D185A" w14:textId="77777777" w:rsidR="00CB3EF4" w:rsidRPr="003F44E9" w:rsidRDefault="00CB3EF4" w:rsidP="003F44E9">
      <w:pPr>
        <w:spacing w:line="480" w:lineRule="auto"/>
        <w:jc w:val="both"/>
        <w:rPr>
          <w:color w:val="000000"/>
        </w:rPr>
      </w:pPr>
    </w:p>
    <w:p w14:paraId="034C2D55" w14:textId="07C6CE51" w:rsidR="00CB3EF4" w:rsidRPr="003F44E9" w:rsidRDefault="00CB3EF4" w:rsidP="003F44E9">
      <w:pPr>
        <w:spacing w:line="480" w:lineRule="auto"/>
        <w:jc w:val="both"/>
        <w:outlineLvl w:val="0"/>
        <w:rPr>
          <w:b/>
          <w:color w:val="000000"/>
        </w:rPr>
      </w:pPr>
      <w:r w:rsidRPr="003F44E9">
        <w:rPr>
          <w:b/>
          <w:color w:val="000000"/>
        </w:rPr>
        <w:t xml:space="preserve">Training and test cohorts. </w:t>
      </w:r>
      <w:r w:rsidRPr="003F44E9">
        <w:rPr>
          <w:color w:val="000000"/>
        </w:rPr>
        <w:t>There were 387 subjects (Basal: 76, Her2: 38, LumA: 188, LumB: 77 and Normal: 8) common between the clinical, mRNA, miRNA, prote</w:t>
      </w:r>
      <w:r w:rsidR="00020884">
        <w:rPr>
          <w:color w:val="000000"/>
        </w:rPr>
        <w:t>omics</w:t>
      </w:r>
      <w:r w:rsidRPr="003F44E9">
        <w:rPr>
          <w:color w:val="000000"/>
        </w:rPr>
        <w:t xml:space="preserve">, methylation and PAM50 label datasets. The biomarker analysis was performed using 4 molecular datasets, </w:t>
      </w:r>
      <w:r w:rsidRPr="003F44E9">
        <w:rPr>
          <w:color w:val="000000"/>
        </w:rPr>
        <w:lastRenderedPageBreak/>
        <w:t xml:space="preserve">mRNA, miRNA, </w:t>
      </w:r>
      <w:r w:rsidR="00B44CB5">
        <w:rPr>
          <w:color w:val="000000"/>
        </w:rPr>
        <w:t>CpGs and proteins</w:t>
      </w:r>
      <w:r w:rsidRPr="003F44E9">
        <w:rPr>
          <w:color w:val="000000"/>
        </w:rPr>
        <w:t>. Since the prote</w:t>
      </w:r>
      <w:r w:rsidR="00020884">
        <w:rPr>
          <w:color w:val="000000"/>
        </w:rPr>
        <w:t>omics</w:t>
      </w:r>
      <w:r w:rsidRPr="003F44E9">
        <w:rPr>
          <w:color w:val="000000"/>
        </w:rPr>
        <w:t xml:space="preserve"> dataset was the limiting dataset, the test datasets only consisted of the mRNA, miRNA and </w:t>
      </w:r>
      <w:proofErr w:type="spellStart"/>
      <w:r w:rsidRPr="003F44E9">
        <w:rPr>
          <w:color w:val="000000"/>
        </w:rPr>
        <w:t>CpG</w:t>
      </w:r>
      <w:proofErr w:type="spellEnd"/>
      <w:r w:rsidRPr="003F44E9">
        <w:rPr>
          <w:color w:val="000000"/>
        </w:rPr>
        <w:t xml:space="preserve"> data matrices. The test cohort consisted of 638 subjects; Basal: 102, Her2: 40, LumA: 346, LumB: 122 and Normal: 28. Given the limited number of normal subjects, they were not used in the biomarker analysis.</w:t>
      </w:r>
    </w:p>
    <w:p w14:paraId="1C73DA4A" w14:textId="77777777" w:rsidR="00CB3EF4" w:rsidRPr="003F44E9" w:rsidRDefault="00CB3EF4" w:rsidP="003F44E9">
      <w:pPr>
        <w:spacing w:line="480" w:lineRule="auto"/>
        <w:jc w:val="both"/>
        <w:rPr>
          <w:color w:val="000000"/>
        </w:rPr>
      </w:pPr>
    </w:p>
    <w:p w14:paraId="238A1C82" w14:textId="63EC5F76" w:rsidR="00CB3EF4" w:rsidRPr="003F44E9" w:rsidRDefault="00F2685F" w:rsidP="003F44E9">
      <w:pPr>
        <w:spacing w:line="480" w:lineRule="auto"/>
        <w:jc w:val="both"/>
        <w:outlineLvl w:val="0"/>
        <w:rPr>
          <w:b/>
          <w:color w:val="000000"/>
        </w:rPr>
      </w:pPr>
      <w:r w:rsidRPr="003F44E9">
        <w:rPr>
          <w:b/>
          <w:color w:val="000000"/>
        </w:rPr>
        <w:t>Normalization</w:t>
      </w:r>
      <w:r w:rsidR="001F6DFD" w:rsidRPr="003F44E9">
        <w:rPr>
          <w:b/>
          <w:color w:val="000000"/>
        </w:rPr>
        <w:t xml:space="preserve"> and pre</w:t>
      </w:r>
      <w:r w:rsidRPr="003F44E9">
        <w:rPr>
          <w:b/>
          <w:color w:val="000000"/>
        </w:rPr>
        <w:t>-</w:t>
      </w:r>
      <w:r w:rsidR="001F6DFD" w:rsidRPr="003F44E9">
        <w:rPr>
          <w:b/>
          <w:color w:val="000000"/>
        </w:rPr>
        <w:t>filtering</w:t>
      </w:r>
      <w:r w:rsidR="00CB3EF4" w:rsidRPr="003F44E9">
        <w:rPr>
          <w:b/>
          <w:color w:val="000000"/>
        </w:rPr>
        <w:t xml:space="preserve">. </w:t>
      </w:r>
      <w:r w:rsidR="00CB3EF4" w:rsidRPr="003F44E9">
        <w:rPr>
          <w:color w:val="000000"/>
        </w:rPr>
        <w:t>The count data for the mRNA dataset was normalized to log2-counts per million (</w:t>
      </w:r>
      <w:proofErr w:type="spellStart"/>
      <w:r w:rsidR="00CB3EF4" w:rsidRPr="003F44E9">
        <w:rPr>
          <w:color w:val="000000"/>
        </w:rPr>
        <w:t>logCPM</w:t>
      </w:r>
      <w:proofErr w:type="spellEnd"/>
      <w:r w:rsidR="00CB3EF4" w:rsidRPr="003F44E9">
        <w:rPr>
          <w:color w:val="000000"/>
        </w:rPr>
        <w:t xml:space="preserve">), similar to </w:t>
      </w:r>
      <w:proofErr w:type="spellStart"/>
      <w:r w:rsidR="00CB3EF4" w:rsidRPr="003F44E9">
        <w:rPr>
          <w:color w:val="000000"/>
        </w:rPr>
        <w:t>limma</w:t>
      </w:r>
      <w:proofErr w:type="spellEnd"/>
      <w:r w:rsidR="00CB3EF4" w:rsidRPr="003F44E9">
        <w:rPr>
          <w:color w:val="000000"/>
        </w:rPr>
        <w:t xml:space="preserve"> </w:t>
      </w:r>
      <w:proofErr w:type="spellStart"/>
      <w:r w:rsidR="00CB3EF4" w:rsidRPr="003F44E9">
        <w:rPr>
          <w:color w:val="000000"/>
        </w:rPr>
        <w:t>voom</w:t>
      </w:r>
      <w:proofErr w:type="spellEnd"/>
      <w:r w:rsidRPr="003F44E9">
        <w:rPr>
          <w:color w:val="000000"/>
        </w:rPr>
        <w:t xml:space="preserve"> </w:t>
      </w:r>
      <w:r w:rsidRPr="003F44E9">
        <w:rPr>
          <w:color w:val="000000"/>
        </w:rPr>
        <w:fldChar w:fldCharType="begin"/>
      </w:r>
      <w:r w:rsidR="00EE59C9">
        <w:rPr>
          <w:color w:val="000000"/>
        </w:rPr>
        <w:instrText xml:space="preserve"> ADDIN ZOTERO_ITEM CSL_CITATION {"citationID":"11ktf7misl","properties":{"formattedCitation":"[48]","plainCitation":"[48]"},"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r w:rsidRPr="003F44E9">
        <w:rPr>
          <w:color w:val="000000"/>
        </w:rPr>
        <w:fldChar w:fldCharType="separate"/>
      </w:r>
      <w:r w:rsidR="00EE59C9">
        <w:rPr>
          <w:noProof/>
          <w:color w:val="000000"/>
        </w:rPr>
        <w:t>[48]</w:t>
      </w:r>
      <w:r w:rsidRPr="003F44E9">
        <w:rPr>
          <w:color w:val="000000"/>
        </w:rPr>
        <w:fldChar w:fldCharType="end"/>
      </w:r>
      <w:r w:rsidR="00CB3EF4" w:rsidRPr="003F44E9">
        <w:rPr>
          <w:color w:val="000000"/>
        </w:rPr>
        <w:t>:</w:t>
      </w:r>
    </w:p>
    <w:p w14:paraId="0474669F" w14:textId="77777777" w:rsidR="00CB3EF4" w:rsidRPr="003F44E9" w:rsidRDefault="00CB3EF4" w:rsidP="003F44E9">
      <w:pPr>
        <w:spacing w:line="480" w:lineRule="auto"/>
        <w:jc w:val="both"/>
        <w:rPr>
          <w:color w:val="000000"/>
        </w:rPr>
      </w:pPr>
      <w:r w:rsidRPr="003F44E9">
        <w:rPr>
          <w:noProof/>
          <w:color w:val="000000"/>
        </w:rPr>
        <w:drawing>
          <wp:inline distT="0" distB="0" distL="0" distR="0" wp14:anchorId="6A2E6CD1" wp14:editId="1211715C">
            <wp:extent cx="1993900" cy="546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3900" cy="546100"/>
                    </a:xfrm>
                    <a:prstGeom prst="rect">
                      <a:avLst/>
                    </a:prstGeom>
                  </pic:spPr>
                </pic:pic>
              </a:graphicData>
            </a:graphic>
          </wp:inline>
        </w:drawing>
      </w:r>
    </w:p>
    <w:p w14:paraId="00918881" w14:textId="77777777" w:rsidR="00CB3EF4" w:rsidRPr="003F44E9" w:rsidRDefault="00CB3EF4" w:rsidP="003F44E9">
      <w:pPr>
        <w:spacing w:line="480" w:lineRule="auto"/>
        <w:jc w:val="both"/>
        <w:rPr>
          <w:color w:val="000000"/>
        </w:rPr>
      </w:pPr>
      <w:r w:rsidRPr="003F44E9">
        <w:rPr>
          <w:color w:val="000000"/>
        </w:rPr>
        <w:t xml:space="preserve">After library size normalization, genes with counts less than 0 were removed. In addition, the 3000 most variable genes based on the median absolute deviation (MAD) were retained for downstream analysis. The PAM50 genes were also removed from the mRNA dataset prior to analyses. Similarly, the miRNA count data was normalized to </w:t>
      </w:r>
      <w:proofErr w:type="spellStart"/>
      <w:r w:rsidRPr="003F44E9">
        <w:rPr>
          <w:color w:val="000000"/>
        </w:rPr>
        <w:t>logCPM</w:t>
      </w:r>
      <w:proofErr w:type="spellEnd"/>
      <w:r w:rsidRPr="003F44E9">
        <w:rPr>
          <w:color w:val="000000"/>
        </w:rPr>
        <w:t xml:space="preserve"> and miRNA transcripts with counts less than 0 were also removed. The </w:t>
      </w:r>
      <w:proofErr w:type="spellStart"/>
      <w:r w:rsidRPr="003F44E9">
        <w:rPr>
          <w:color w:val="000000"/>
        </w:rPr>
        <w:t>CpG</w:t>
      </w:r>
      <w:proofErr w:type="spellEnd"/>
      <w:r w:rsidRPr="003F44E9">
        <w:rPr>
          <w:color w:val="000000"/>
        </w:rPr>
        <w:t xml:space="preserve"> probes containing missing data were removed from the methylation data and the 2000 most variable probes based on MAD were retained for downstream analysis.</w:t>
      </w:r>
    </w:p>
    <w:p w14:paraId="3DD9E955" w14:textId="77777777" w:rsidR="00CB3EF4" w:rsidRPr="003F44E9" w:rsidRDefault="00CB3EF4" w:rsidP="003F44E9">
      <w:pPr>
        <w:spacing w:line="480" w:lineRule="auto"/>
        <w:jc w:val="both"/>
        <w:outlineLvl w:val="0"/>
        <w:rPr>
          <w:b/>
          <w:lang w:val="en-CA"/>
        </w:rPr>
      </w:pPr>
    </w:p>
    <w:p w14:paraId="175F1B8D" w14:textId="7578127A" w:rsidR="00F94303" w:rsidRPr="003F44E9" w:rsidRDefault="000E1A79" w:rsidP="003F44E9">
      <w:pPr>
        <w:spacing w:line="480" w:lineRule="auto"/>
        <w:jc w:val="both"/>
        <w:rPr>
          <w:b/>
          <w:lang w:val="en-CA"/>
        </w:rPr>
      </w:pPr>
      <w:r w:rsidRPr="003F44E9">
        <w:rPr>
          <w:b/>
          <w:lang w:val="en-CA"/>
        </w:rPr>
        <w:t xml:space="preserve">Asthma </w:t>
      </w:r>
      <w:r w:rsidR="00D870B1">
        <w:rPr>
          <w:b/>
          <w:lang w:val="en-CA"/>
        </w:rPr>
        <w:t>multi-omics</w:t>
      </w:r>
      <w:r w:rsidRPr="003F44E9">
        <w:rPr>
          <w:b/>
          <w:lang w:val="en-CA"/>
        </w:rPr>
        <w:t xml:space="preserve"> study</w:t>
      </w:r>
    </w:p>
    <w:p w14:paraId="36B09BC2" w14:textId="5E3F46C0" w:rsidR="00F94303" w:rsidRPr="003F44E9" w:rsidRDefault="00CA5181" w:rsidP="003F44E9">
      <w:pPr>
        <w:spacing w:line="480" w:lineRule="auto"/>
        <w:jc w:val="both"/>
        <w:rPr>
          <w:lang w:val="en-CA"/>
        </w:rPr>
      </w:pPr>
      <w:r w:rsidRPr="003F44E9">
        <w:rPr>
          <w:b/>
          <w:lang w:val="en-CA"/>
        </w:rPr>
        <w:t>D</w:t>
      </w:r>
      <w:r w:rsidR="00F94303" w:rsidRPr="003F44E9">
        <w:rPr>
          <w:b/>
          <w:lang w:val="en-CA"/>
        </w:rPr>
        <w:t>atasets</w:t>
      </w:r>
      <w:r w:rsidR="00EF7854" w:rsidRPr="003F44E9">
        <w:rPr>
          <w:b/>
          <w:lang w:val="en-CA"/>
        </w:rPr>
        <w:t xml:space="preserve"> </w:t>
      </w:r>
      <w:r w:rsidRPr="003F44E9">
        <w:rPr>
          <w:b/>
          <w:lang w:val="en-CA"/>
        </w:rPr>
        <w:t>accession</w:t>
      </w:r>
      <w:r w:rsidR="00F94303" w:rsidRPr="003F44E9">
        <w:rPr>
          <w:b/>
          <w:lang w:val="en-CA"/>
        </w:rPr>
        <w:t>.</w:t>
      </w:r>
      <w:r w:rsidR="00F94303" w:rsidRPr="003F44E9">
        <w:rPr>
          <w:lang w:val="en-CA"/>
        </w:rPr>
        <w:t xml:space="preserve"> Paired </w:t>
      </w:r>
      <w:r w:rsidR="00F94303" w:rsidRPr="003F44E9">
        <w:t>blood samples were obtained from 14 asthmatic individuals undergoing allergen inhalation challenge as previously described</w:t>
      </w:r>
      <w:r w:rsidR="00F94303" w:rsidRPr="003F44E9">
        <w:fldChar w:fldCharType="begin"/>
      </w:r>
      <w:r w:rsidR="00EE59C9">
        <w:instrText xml:space="preserve"> ADDIN ZOTERO_ITEM CSL_CITATION {"citationID":"m5qa74ud","properties":{"formattedCitation":"[49]","plainCitation":"[49]"},"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r w:rsidR="00F94303" w:rsidRPr="003F44E9">
        <w:fldChar w:fldCharType="separate"/>
      </w:r>
      <w:r w:rsidR="00EE59C9">
        <w:rPr>
          <w:rFonts w:eastAsia="Times New Roman"/>
        </w:rPr>
        <w:t>[49]</w:t>
      </w:r>
      <w:r w:rsidR="00F94303" w:rsidRPr="003F44E9">
        <w:fldChar w:fldCharType="end"/>
      </w:r>
      <w:r w:rsidR="00F94303" w:rsidRPr="003F44E9">
        <w:t xml:space="preserve">. Cell counts were obtained from a </w:t>
      </w:r>
      <w:proofErr w:type="spellStart"/>
      <w:r w:rsidR="00F94303" w:rsidRPr="003F44E9">
        <w:t>hematolyzer</w:t>
      </w:r>
      <w:proofErr w:type="spellEnd"/>
      <w:r w:rsidR="00F94303" w:rsidRPr="003F44E9">
        <w:t xml:space="preserve"> (percentage of Neutrophils, Lymphocytes, Monocytes, Eosinophils and Basophils) and DNA methylation analysis (percentage of T regulatory cells, T cells, B cells and Th17 cells). Gene expression profiling was performed using </w:t>
      </w:r>
      <w:proofErr w:type="spellStart"/>
      <w:r w:rsidR="00F94303" w:rsidRPr="003F44E9">
        <w:t>Affymetrix</w:t>
      </w:r>
      <w:proofErr w:type="spellEnd"/>
      <w:r w:rsidR="00F94303" w:rsidRPr="003F44E9">
        <w:t xml:space="preserve"> Human Gene 1.0 ST </w:t>
      </w:r>
      <w:r w:rsidR="00F94303" w:rsidRPr="003F44E9">
        <w:lastRenderedPageBreak/>
        <w:t>(GSE40240). Metabolite profiling was performed by Metabolon Inc. (Durham, North Carolina, USA). All asthma data have been published as part of previous studies</w:t>
      </w:r>
      <w:r w:rsidR="00F94303" w:rsidRPr="003F44E9">
        <w:fldChar w:fldCharType="begin"/>
      </w:r>
      <w:r w:rsidR="00D379F6">
        <w:instrText xml:space="preserve"> ADDIN ZOTERO_ITEM CSL_CITATION {"citationID":"2o18ods032","properties":{"formattedCitation":"[29,30]","plainCitation":"[29,30]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F94303" w:rsidRPr="003F44E9">
        <w:fldChar w:fldCharType="separate"/>
      </w:r>
      <w:r w:rsidR="00D379F6">
        <w:rPr>
          <w:rFonts w:eastAsia="Times New Roman"/>
        </w:rPr>
        <w:t>[29,30]</w:t>
      </w:r>
      <w:r w:rsidR="00F94303" w:rsidRPr="003F44E9">
        <w:fldChar w:fldCharType="end"/>
      </w:r>
      <w:r w:rsidR="00F94303" w:rsidRPr="003F44E9">
        <w:t xml:space="preserve">. </w:t>
      </w:r>
    </w:p>
    <w:p w14:paraId="65CACDCE" w14:textId="77777777" w:rsidR="00F94303" w:rsidRPr="003F44E9" w:rsidRDefault="00F94303" w:rsidP="003F44E9">
      <w:pPr>
        <w:spacing w:line="480" w:lineRule="auto"/>
        <w:jc w:val="both"/>
        <w:rPr>
          <w:color w:val="000000"/>
        </w:rPr>
      </w:pPr>
    </w:p>
    <w:p w14:paraId="304640F7" w14:textId="52A6A3B5" w:rsidR="00F94303" w:rsidRPr="003F44E9" w:rsidRDefault="00EF7854" w:rsidP="003F44E9">
      <w:pPr>
        <w:spacing w:line="480" w:lineRule="auto"/>
        <w:jc w:val="both"/>
        <w:rPr>
          <w:color w:val="000000"/>
        </w:rPr>
      </w:pPr>
      <w:r w:rsidRPr="003F44E9">
        <w:rPr>
          <w:b/>
          <w:color w:val="000000"/>
        </w:rPr>
        <w:t>Normalization</w:t>
      </w:r>
      <w:r w:rsidR="00F94303" w:rsidRPr="003F44E9">
        <w:rPr>
          <w:b/>
          <w:color w:val="000000"/>
        </w:rPr>
        <w:t>.</w:t>
      </w:r>
      <w:r w:rsidR="00F94303" w:rsidRPr="003F44E9">
        <w:rPr>
          <w:color w:val="000000"/>
        </w:rPr>
        <w:t xml:space="preserve"> </w:t>
      </w:r>
      <w:r w:rsidR="00F94303" w:rsidRPr="003F44E9">
        <w:t xml:space="preserve">Microarray data was normalized using Robust </w:t>
      </w:r>
      <w:proofErr w:type="spellStart"/>
      <w:r w:rsidR="00F94303" w:rsidRPr="003F44E9">
        <w:t>MultiArray</w:t>
      </w:r>
      <w:proofErr w:type="spellEnd"/>
      <w:r w:rsidR="00F94303" w:rsidRPr="003F44E9">
        <w:t xml:space="preserve">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7A18706C" w14:textId="77777777" w:rsidR="003C3EDA" w:rsidRPr="003F44E9" w:rsidRDefault="003C3EDA" w:rsidP="003F44E9">
      <w:pPr>
        <w:spacing w:line="480" w:lineRule="auto"/>
        <w:rPr>
          <w:color w:val="333333"/>
        </w:rPr>
      </w:pPr>
    </w:p>
    <w:p w14:paraId="0A499322" w14:textId="522F83A2" w:rsidR="000F0BD1" w:rsidRPr="003F44E9" w:rsidRDefault="000F0BD1" w:rsidP="009F24A1">
      <w:pPr>
        <w:spacing w:line="480" w:lineRule="auto"/>
        <w:jc w:val="both"/>
        <w:rPr>
          <w:color w:val="333333"/>
        </w:rPr>
      </w:pPr>
      <w:r w:rsidRPr="003F44E9">
        <w:rPr>
          <w:b/>
          <w:color w:val="333333"/>
        </w:rPr>
        <w:t>Modular analysis.</w:t>
      </w:r>
      <w:r w:rsidRPr="003F44E9">
        <w:rPr>
          <w:color w:val="333333"/>
        </w:rPr>
        <w:t xml:space="preserve"> </w:t>
      </w:r>
      <w:proofErr w:type="spellStart"/>
      <w:r w:rsidR="007B0DA8" w:rsidRPr="003F44E9">
        <w:rPr>
          <w:color w:val="333333"/>
        </w:rPr>
        <w:t>Eigengene</w:t>
      </w:r>
      <w:proofErr w:type="spellEnd"/>
      <w:r w:rsidR="007B0DA8" w:rsidRPr="003F44E9">
        <w:rPr>
          <w:color w:val="333333"/>
        </w:rPr>
        <w:t xml:space="preserve"> summarization is a common approach</w:t>
      </w:r>
      <w:r w:rsidR="00AA022B" w:rsidRPr="003F44E9">
        <w:rPr>
          <w:color w:val="333333"/>
        </w:rPr>
        <w:t xml:space="preserve"> to decompose a n by p dataset (</w:t>
      </w:r>
      <w:r w:rsidR="007B0DA8" w:rsidRPr="003F44E9">
        <w:rPr>
          <w:color w:val="333333"/>
        </w:rPr>
        <w:t>where n is the number of samples and p is the number of variables</w:t>
      </w:r>
      <w:r w:rsidR="00AA022B" w:rsidRPr="003F44E9">
        <w:rPr>
          <w:color w:val="333333"/>
        </w:rPr>
        <w:t xml:space="preserve"> in a module), to a component (linear combination of all p variables) that represent</w:t>
      </w:r>
      <w:r w:rsidR="00FA6DE6" w:rsidRPr="003F44E9">
        <w:rPr>
          <w:color w:val="333333"/>
        </w:rPr>
        <w:t xml:space="preserve">s the summarized expression of </w:t>
      </w:r>
      <w:r w:rsidR="00AA022B" w:rsidRPr="003F44E9">
        <w:rPr>
          <w:color w:val="333333"/>
        </w:rPr>
        <w:t>genes in the module</w:t>
      </w:r>
      <w:r w:rsidR="00401B9A" w:rsidRPr="003F44E9">
        <w:rPr>
          <w:color w:val="333333"/>
        </w:rPr>
        <w:t xml:space="preserve"> </w:t>
      </w:r>
      <w:r w:rsidR="00401B9A" w:rsidRPr="003F44E9">
        <w:rPr>
          <w:color w:val="333333"/>
        </w:rPr>
        <w:fldChar w:fldCharType="begin"/>
      </w:r>
      <w:r w:rsidR="007E4167">
        <w:rPr>
          <w:color w:val="333333"/>
        </w:rPr>
        <w:instrText xml:space="preserve"> ADDIN ZOTERO_ITEM CSL_CITATION {"citationID":"2g9c19rmcm","properties":{"formattedCitation":"[11]","plainCitation":"[11]"},"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401B9A" w:rsidRPr="003F44E9">
        <w:rPr>
          <w:color w:val="333333"/>
        </w:rPr>
        <w:fldChar w:fldCharType="separate"/>
      </w:r>
      <w:r w:rsidR="007E4167">
        <w:rPr>
          <w:noProof/>
          <w:color w:val="333333"/>
        </w:rPr>
        <w:t>[11]</w:t>
      </w:r>
      <w:r w:rsidR="00401B9A" w:rsidRPr="003F44E9">
        <w:rPr>
          <w:color w:val="333333"/>
        </w:rPr>
        <w:fldChar w:fldCharType="end"/>
      </w:r>
      <w:r w:rsidR="00AA022B" w:rsidRPr="003F44E9">
        <w:rPr>
          <w:color w:val="333333"/>
        </w:rPr>
        <w:t>.</w:t>
      </w:r>
      <w:r w:rsidR="00213894" w:rsidRPr="003F44E9">
        <w:rPr>
          <w:color w:val="333333"/>
        </w:rPr>
        <w:t xml:space="preserve"> For the asthma study, 15</w:t>
      </w:r>
      <w:r w:rsidR="001D354A" w:rsidRPr="003F44E9">
        <w:rPr>
          <w:color w:val="333333"/>
        </w:rPr>
        <w:t xml:space="preserve">,683 genes </w:t>
      </w:r>
      <w:r w:rsidR="00401B9A" w:rsidRPr="003F44E9">
        <w:rPr>
          <w:color w:val="333333"/>
        </w:rPr>
        <w:t>were reduced</w:t>
      </w:r>
      <w:r w:rsidR="00933A9E" w:rsidRPr="003F44E9">
        <w:rPr>
          <w:color w:val="333333"/>
        </w:rPr>
        <w:t xml:space="preserve"> to 229 KEGG pathways</w:t>
      </w:r>
      <w:r w:rsidR="00401B9A" w:rsidRPr="003F44E9">
        <w:rPr>
          <w:color w:val="333333"/>
        </w:rPr>
        <w:t xml:space="preserve"> and 292 metabolites were reduced to 60 metabolic pathways</w:t>
      </w:r>
      <w:r w:rsidR="00933A9E" w:rsidRPr="003F44E9">
        <w:rPr>
          <w:color w:val="333333"/>
        </w:rPr>
        <w:t xml:space="preserve"> </w:t>
      </w:r>
      <w:r w:rsidR="00401B9A" w:rsidRPr="003F44E9">
        <w:rPr>
          <w:color w:val="333333"/>
        </w:rPr>
        <w:t xml:space="preserve">using </w:t>
      </w:r>
      <w:proofErr w:type="spellStart"/>
      <w:r w:rsidR="00401B9A" w:rsidRPr="003F44E9">
        <w:rPr>
          <w:color w:val="333333"/>
        </w:rPr>
        <w:t>eigengene</w:t>
      </w:r>
      <w:proofErr w:type="spellEnd"/>
      <w:r w:rsidR="00401B9A" w:rsidRPr="003F44E9">
        <w:rPr>
          <w:color w:val="333333"/>
        </w:rPr>
        <w:t xml:space="preserve"> summarization.</w:t>
      </w:r>
    </w:p>
    <w:p w14:paraId="439E3F91" w14:textId="77777777" w:rsidR="000F0BD1" w:rsidRPr="003F44E9" w:rsidRDefault="000F0BD1" w:rsidP="003F44E9">
      <w:pPr>
        <w:spacing w:line="480" w:lineRule="auto"/>
        <w:rPr>
          <w:color w:val="333333"/>
        </w:rPr>
      </w:pPr>
    </w:p>
    <w:p w14:paraId="0AE5672F" w14:textId="4D2E7E99" w:rsidR="005702CC" w:rsidRPr="003F44E9" w:rsidRDefault="005702CC" w:rsidP="009F24A1">
      <w:pPr>
        <w:spacing w:line="480" w:lineRule="auto"/>
        <w:jc w:val="both"/>
        <w:rPr>
          <w:color w:val="333333"/>
        </w:rPr>
      </w:pPr>
      <w:r w:rsidRPr="003F44E9">
        <w:rPr>
          <w:b/>
          <w:color w:val="333333"/>
        </w:rPr>
        <w:t>Multilevel transformation for repeated measures study designs</w:t>
      </w:r>
      <w:r w:rsidR="000F0BD1" w:rsidRPr="009F24A1">
        <w:rPr>
          <w:color w:val="333333"/>
        </w:rPr>
        <w:t xml:space="preserve">. </w:t>
      </w:r>
      <w:r w:rsidR="00A50910" w:rsidRPr="009F24A1">
        <w:rPr>
          <w:color w:val="333333"/>
        </w:rPr>
        <w:t xml:space="preserve">For multivariate analyses, </w:t>
      </w:r>
      <w:r w:rsidR="007557C1" w:rsidRPr="003F44E9">
        <w:rPr>
          <w:color w:val="333333"/>
        </w:rPr>
        <w:t xml:space="preserve">A multilevel approach </w:t>
      </w:r>
      <w:r w:rsidR="008D3FD6" w:rsidRPr="003F44E9">
        <w:rPr>
          <w:color w:val="333333"/>
        </w:rPr>
        <w:t>separates the within subject variation matrix (</w:t>
      </w:r>
      <w:proofErr w:type="spellStart"/>
      <w:r w:rsidR="008D3FD6" w:rsidRPr="003F44E9">
        <w:rPr>
          <w:i/>
          <w:color w:val="333333"/>
        </w:rPr>
        <w:t>X</w:t>
      </w:r>
      <w:r w:rsidR="008D3FD6" w:rsidRPr="003F44E9">
        <w:rPr>
          <w:i/>
          <w:color w:val="333333"/>
          <w:vertAlign w:val="subscript"/>
        </w:rPr>
        <w:t>w</w:t>
      </w:r>
      <w:proofErr w:type="spellEnd"/>
      <w:r w:rsidR="008D3FD6" w:rsidRPr="003F44E9">
        <w:rPr>
          <w:color w:val="333333"/>
        </w:rPr>
        <w:t>) and the between subject variation (</w:t>
      </w:r>
      <w:proofErr w:type="spellStart"/>
      <w:r w:rsidR="008D3FD6" w:rsidRPr="003F44E9">
        <w:rPr>
          <w:i/>
          <w:color w:val="333333"/>
        </w:rPr>
        <w:t>X</w:t>
      </w:r>
      <w:r w:rsidR="008D3FD6" w:rsidRPr="003F44E9">
        <w:rPr>
          <w:i/>
          <w:color w:val="333333"/>
          <w:vertAlign w:val="subscript"/>
        </w:rPr>
        <w:t>b</w:t>
      </w:r>
      <w:proofErr w:type="spellEnd"/>
      <w:r w:rsidR="008D3FD6" w:rsidRPr="003F44E9">
        <w:rPr>
          <w:color w:val="333333"/>
        </w:rPr>
        <w:t>) for a given dataset (</w:t>
      </w:r>
      <w:r w:rsidR="008D3FD6" w:rsidRPr="003F44E9">
        <w:rPr>
          <w:i/>
          <w:color w:val="333333"/>
        </w:rPr>
        <w:t>X</w:t>
      </w:r>
      <w:r w:rsidR="008D3FD6" w:rsidRPr="003F44E9">
        <w:rPr>
          <w:color w:val="333333"/>
        </w:rPr>
        <w:t xml:space="preserve">) </w:t>
      </w:r>
      <w:r w:rsidR="008D3FD6" w:rsidRPr="003F44E9">
        <w:rPr>
          <w:color w:val="333333"/>
        </w:rPr>
        <w:fldChar w:fldCharType="begin"/>
      </w:r>
      <w:r w:rsidR="00EE59C9">
        <w:rPr>
          <w:color w:val="333333"/>
        </w:rPr>
        <w:instrText xml:space="preserve"> ADDIN ZOTERO_ITEM CSL_CITATION {"citationID":"2b5om98h4d","properties":{"formattedCitation":"[50]","plainCitation":"[50]"},"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K."}],"issued":{"date-parts":[["2010",3]]},"accessed":{"date-parts":[["2016",7,27]]}}}],"schema":"https://github.com/citation-style-language/schema/raw/master/csl-citation.json"} </w:instrText>
      </w:r>
      <w:r w:rsidR="008D3FD6" w:rsidRPr="003F44E9">
        <w:rPr>
          <w:color w:val="333333"/>
        </w:rPr>
        <w:fldChar w:fldCharType="separate"/>
      </w:r>
      <w:r w:rsidR="00EE59C9">
        <w:rPr>
          <w:noProof/>
          <w:color w:val="333333"/>
        </w:rPr>
        <w:t>[50]</w:t>
      </w:r>
      <w:r w:rsidR="008D3FD6" w:rsidRPr="003F44E9">
        <w:rPr>
          <w:color w:val="333333"/>
        </w:rPr>
        <w:fldChar w:fldCharType="end"/>
      </w:r>
      <w:r w:rsidR="008D3FD6" w:rsidRPr="003F44E9">
        <w:rPr>
          <w:color w:val="333333"/>
        </w:rPr>
        <w:t xml:space="preserve">, </w:t>
      </w:r>
      <w:proofErr w:type="spellStart"/>
      <w:r w:rsidR="008D3FD6" w:rsidRPr="003F44E9">
        <w:rPr>
          <w:color w:val="333333"/>
        </w:rPr>
        <w:t>ie</w:t>
      </w:r>
      <w:proofErr w:type="spellEnd"/>
      <w:r w:rsidR="008D3FD6" w:rsidRPr="003F44E9">
        <w:rPr>
          <w:color w:val="333333"/>
        </w:rPr>
        <w:t xml:space="preserve">. </w:t>
      </w:r>
      <w:r w:rsidR="008D3FD6" w:rsidRPr="003F44E9">
        <w:rPr>
          <w:i/>
          <w:color w:val="333333"/>
        </w:rPr>
        <w:t xml:space="preserve">X = </w:t>
      </w:r>
      <w:proofErr w:type="spellStart"/>
      <w:r w:rsidR="008D3FD6" w:rsidRPr="003F44E9">
        <w:rPr>
          <w:i/>
          <w:color w:val="333333"/>
        </w:rPr>
        <w:t>X</w:t>
      </w:r>
      <w:r w:rsidR="008D3FD6" w:rsidRPr="003F44E9">
        <w:rPr>
          <w:i/>
          <w:color w:val="333333"/>
          <w:vertAlign w:val="subscript"/>
        </w:rPr>
        <w:t>w</w:t>
      </w:r>
      <w:proofErr w:type="spellEnd"/>
      <w:r w:rsidR="008D3FD6" w:rsidRPr="003F44E9">
        <w:rPr>
          <w:i/>
          <w:color w:val="333333"/>
        </w:rPr>
        <w:t xml:space="preserve"> + </w:t>
      </w:r>
      <w:proofErr w:type="spellStart"/>
      <w:r w:rsidR="008D3FD6" w:rsidRPr="003F44E9">
        <w:rPr>
          <w:i/>
          <w:color w:val="333333"/>
        </w:rPr>
        <w:t>X</w:t>
      </w:r>
      <w:r w:rsidR="008D3FD6" w:rsidRPr="003F44E9">
        <w:rPr>
          <w:i/>
          <w:color w:val="333333"/>
          <w:vertAlign w:val="subscript"/>
        </w:rPr>
        <w:t>b</w:t>
      </w:r>
      <w:proofErr w:type="spellEnd"/>
      <w:r w:rsidR="008D3FD6" w:rsidRPr="003F44E9">
        <w:rPr>
          <w:color w:val="333333"/>
        </w:rPr>
        <w:t>. In the case of a two-</w:t>
      </w:r>
      <w:r w:rsidR="003A0D2D">
        <w:rPr>
          <w:color w:val="333333"/>
        </w:rPr>
        <w:t>repeated measured</w:t>
      </w:r>
      <w:r w:rsidR="008D3FD6" w:rsidRPr="003F44E9">
        <w:rPr>
          <w:color w:val="333333"/>
        </w:rPr>
        <w:t xml:space="preserve"> problem</w:t>
      </w:r>
      <w:r w:rsidR="003A0D2D">
        <w:rPr>
          <w:color w:val="333333"/>
        </w:rPr>
        <w:t xml:space="preserve"> (e.g. pre vs post challenge)</w:t>
      </w:r>
      <w:r w:rsidR="008D3FD6" w:rsidRPr="003F44E9">
        <w:rPr>
          <w:color w:val="333333"/>
        </w:rPr>
        <w:t>, the within subject variation matrix is similar</w:t>
      </w:r>
      <w:r w:rsidR="00B44CB5">
        <w:rPr>
          <w:color w:val="333333"/>
        </w:rPr>
        <w:t xml:space="preserve"> to</w:t>
      </w:r>
      <w:r w:rsidR="008D3FD6" w:rsidRPr="003F44E9">
        <w:rPr>
          <w:color w:val="333333"/>
        </w:rPr>
        <w:t xml:space="preserve"> </w:t>
      </w:r>
      <w:r w:rsidR="00A50910">
        <w:rPr>
          <w:color w:val="333333"/>
        </w:rPr>
        <w:t>calculat</w:t>
      </w:r>
      <w:r w:rsidR="00B44CB5">
        <w:rPr>
          <w:color w:val="333333"/>
        </w:rPr>
        <w:t>ing</w:t>
      </w:r>
      <w:r w:rsidR="008D3FD6" w:rsidRPr="003F44E9">
        <w:rPr>
          <w:color w:val="333333"/>
        </w:rPr>
        <w:t xml:space="preserve"> the</w:t>
      </w:r>
      <w:r w:rsidR="00A50910">
        <w:rPr>
          <w:color w:val="333333"/>
        </w:rPr>
        <w:t xml:space="preserve"> net</w:t>
      </w:r>
      <w:r w:rsidR="008D3FD6" w:rsidRPr="003F44E9">
        <w:rPr>
          <w:color w:val="333333"/>
        </w:rPr>
        <w:t xml:space="preserve"> difference </w:t>
      </w:r>
      <w:r w:rsidR="003A0D2D">
        <w:rPr>
          <w:color w:val="333333"/>
        </w:rPr>
        <w:t>for</w:t>
      </w:r>
      <w:r w:rsidR="00632E8A">
        <w:rPr>
          <w:color w:val="333333"/>
        </w:rPr>
        <w:t xml:space="preserve"> each individual </w:t>
      </w:r>
      <w:r w:rsidR="008D3FD6" w:rsidRPr="003F44E9">
        <w:rPr>
          <w:color w:val="333333"/>
        </w:rPr>
        <w:t xml:space="preserve">between the data obtained </w:t>
      </w:r>
      <w:r w:rsidR="003A0D2D">
        <w:rPr>
          <w:color w:val="333333"/>
        </w:rPr>
        <w:t>for pre and post</w:t>
      </w:r>
      <w:r w:rsidR="00B44CB5">
        <w:rPr>
          <w:color w:val="333333"/>
        </w:rPr>
        <w:t xml:space="preserve"> challenge</w:t>
      </w:r>
      <w:r w:rsidR="008D3FD6" w:rsidRPr="003F44E9">
        <w:rPr>
          <w:color w:val="333333"/>
        </w:rPr>
        <w:t xml:space="preserve">. </w:t>
      </w:r>
      <w:r w:rsidR="000174CF" w:rsidRPr="003F44E9">
        <w:rPr>
          <w:color w:val="333333"/>
        </w:rPr>
        <w:t xml:space="preserve">For each </w:t>
      </w:r>
      <w:r w:rsidR="00020884">
        <w:rPr>
          <w:color w:val="333333"/>
        </w:rPr>
        <w:t>omics</w:t>
      </w:r>
      <w:r w:rsidR="000174CF" w:rsidRPr="003F44E9">
        <w:rPr>
          <w:color w:val="333333"/>
        </w:rPr>
        <w:t xml:space="preserve"> dataset, the within-subject variation matrix was extracted prior to </w:t>
      </w:r>
      <w:r w:rsidR="000174CF" w:rsidRPr="003F44E9">
        <w:rPr>
          <w:color w:val="333333"/>
        </w:rPr>
        <w:lastRenderedPageBreak/>
        <w:t xml:space="preserve">applying DIABLO. </w:t>
      </w:r>
      <w:r w:rsidR="009046A9">
        <w:rPr>
          <w:color w:val="333333"/>
        </w:rPr>
        <w:t xml:space="preserve">In the asthma study, </w:t>
      </w:r>
      <w:r w:rsidR="000174CF" w:rsidRPr="003F44E9">
        <w:rPr>
          <w:color w:val="333333"/>
        </w:rPr>
        <w:t xml:space="preserve">the multilevel approach (called </w:t>
      </w:r>
      <w:r w:rsidR="009046A9">
        <w:rPr>
          <w:color w:val="333333"/>
        </w:rPr>
        <w:t>variance decomposition step</w:t>
      </w:r>
      <w:r w:rsidR="000174CF" w:rsidRPr="003F44E9">
        <w:rPr>
          <w:color w:val="333333"/>
        </w:rPr>
        <w:t>)</w:t>
      </w:r>
      <w:r w:rsidR="00401B9A" w:rsidRPr="003F44E9">
        <w:rPr>
          <w:color w:val="333333"/>
        </w:rPr>
        <w:t xml:space="preserve"> was applied to the </w:t>
      </w:r>
      <w:r w:rsidR="00B44CB5">
        <w:rPr>
          <w:color w:val="333333"/>
        </w:rPr>
        <w:t xml:space="preserve">cell-type, </w:t>
      </w:r>
      <w:r w:rsidR="00401B9A" w:rsidRPr="003F44E9">
        <w:rPr>
          <w:color w:val="333333"/>
        </w:rPr>
        <w:t>gene and metabolite module datasets.</w:t>
      </w:r>
    </w:p>
    <w:p w14:paraId="12370825" w14:textId="79FC77C1" w:rsidR="00F94303" w:rsidRPr="003F44E9" w:rsidRDefault="00F94303" w:rsidP="003F44E9">
      <w:pPr>
        <w:spacing w:line="480" w:lineRule="auto"/>
        <w:rPr>
          <w:color w:val="333333"/>
        </w:rPr>
      </w:pPr>
    </w:p>
    <w:p w14:paraId="644020B2" w14:textId="77777777" w:rsidR="00F94303" w:rsidRPr="003F44E9" w:rsidRDefault="00F94303" w:rsidP="003F44E9">
      <w:pPr>
        <w:pStyle w:val="Heading3"/>
        <w:shd w:val="clear" w:color="auto" w:fill="FFFFFF"/>
        <w:spacing w:before="0" w:beforeAutospacing="0" w:after="0" w:afterAutospacing="0" w:line="480" w:lineRule="auto"/>
        <w:rPr>
          <w:rFonts w:eastAsia="Times New Roman"/>
          <w:color w:val="333333"/>
          <w:sz w:val="24"/>
          <w:szCs w:val="24"/>
        </w:rPr>
      </w:pPr>
      <w:r w:rsidRPr="003F44E9">
        <w:rPr>
          <w:rFonts w:eastAsia="Times New Roman"/>
          <w:color w:val="333333"/>
          <w:sz w:val="24"/>
          <w:szCs w:val="24"/>
        </w:rPr>
        <w:t>List of abbreviations</w:t>
      </w:r>
    </w:p>
    <w:p w14:paraId="7D16CDEC" w14:textId="6E065470" w:rsidR="00F94303" w:rsidRPr="003F44E9" w:rsidRDefault="00F94303" w:rsidP="003F44E9">
      <w:pPr>
        <w:pStyle w:val="NormalWeb"/>
        <w:shd w:val="clear" w:color="auto" w:fill="FFFFFF"/>
        <w:spacing w:before="0" w:beforeAutospacing="0" w:after="0" w:afterAutospacing="0" w:line="480" w:lineRule="auto"/>
        <w:rPr>
          <w:color w:val="333333"/>
        </w:rPr>
      </w:pPr>
      <w:r w:rsidRPr="003F44E9">
        <w:rPr>
          <w:color w:val="333333"/>
        </w:rPr>
        <w:t>DIABLO</w:t>
      </w:r>
      <w:r w:rsidR="002D7C64" w:rsidRPr="003F44E9">
        <w:rPr>
          <w:color w:val="333333"/>
        </w:rPr>
        <w:t xml:space="preserve">, </w:t>
      </w:r>
      <w:r w:rsidR="002D7C64" w:rsidRPr="003F44E9">
        <w:rPr>
          <w:u w:val="single"/>
          <w:lang w:val="en-CA"/>
        </w:rPr>
        <w:t>D</w:t>
      </w:r>
      <w:r w:rsidR="002D7C64" w:rsidRPr="003F44E9">
        <w:rPr>
          <w:lang w:val="en-CA"/>
        </w:rPr>
        <w:t xml:space="preserve">ata </w:t>
      </w:r>
      <w:r w:rsidR="002D7C64" w:rsidRPr="003F44E9">
        <w:rPr>
          <w:u w:val="single"/>
          <w:lang w:val="en-CA"/>
        </w:rPr>
        <w:t>I</w:t>
      </w:r>
      <w:r w:rsidR="002D7C64" w:rsidRPr="003F44E9">
        <w:rPr>
          <w:lang w:val="en-CA"/>
        </w:rPr>
        <w:t xml:space="preserve">ntegration </w:t>
      </w:r>
      <w:r w:rsidR="002D7C64" w:rsidRPr="003F44E9">
        <w:rPr>
          <w:u w:val="single"/>
          <w:lang w:val="en-CA"/>
        </w:rPr>
        <w:t>A</w:t>
      </w:r>
      <w:r w:rsidR="002D7C64" w:rsidRPr="003F44E9">
        <w:rPr>
          <w:lang w:val="en-CA"/>
        </w:rPr>
        <w:t xml:space="preserve">nalysis for </w:t>
      </w:r>
      <w:r w:rsidR="002D7C64" w:rsidRPr="003F44E9">
        <w:rPr>
          <w:u w:val="single"/>
          <w:lang w:val="en-CA"/>
        </w:rPr>
        <w:t>B</w:t>
      </w:r>
      <w:r w:rsidR="002D7C64" w:rsidRPr="003F44E9">
        <w:rPr>
          <w:lang w:val="en-CA"/>
        </w:rPr>
        <w:t xml:space="preserve">iomarker discovery using a </w:t>
      </w:r>
      <w:r w:rsidR="002D7C64" w:rsidRPr="003F44E9">
        <w:rPr>
          <w:u w:val="single"/>
          <w:lang w:val="en-CA"/>
        </w:rPr>
        <w:t>L</w:t>
      </w:r>
      <w:r w:rsidR="002D7C64" w:rsidRPr="003F44E9">
        <w:rPr>
          <w:lang w:val="en-CA"/>
        </w:rPr>
        <w:t xml:space="preserve">atent component method for </w:t>
      </w:r>
      <w:r w:rsidR="00020884" w:rsidRPr="008D0544">
        <w:rPr>
          <w:u w:val="single"/>
          <w:lang w:val="en-CA"/>
        </w:rPr>
        <w:t>O</w:t>
      </w:r>
      <w:r w:rsidR="00020884">
        <w:rPr>
          <w:lang w:val="en-CA"/>
        </w:rPr>
        <w:t>mics</w:t>
      </w:r>
      <w:r w:rsidR="002D7C64" w:rsidRPr="003F44E9">
        <w:rPr>
          <w:lang w:val="en-CA"/>
        </w:rPr>
        <w:t xml:space="preserve"> studies; </w:t>
      </w:r>
      <w:r w:rsidR="005C7BC5" w:rsidRPr="003F44E9">
        <w:rPr>
          <w:lang w:val="en-CA"/>
        </w:rPr>
        <w:t>AUC,</w:t>
      </w:r>
      <w:r w:rsidR="00D015C8" w:rsidRPr="003F44E9">
        <w:rPr>
          <w:lang w:val="en-CA"/>
        </w:rPr>
        <w:t xml:space="preserve"> </w:t>
      </w:r>
      <w:r w:rsidR="00D015C8" w:rsidRPr="003F44E9">
        <w:t xml:space="preserve">area under the receiver operating curve; </w:t>
      </w:r>
      <w:r w:rsidR="005C7BC5" w:rsidRPr="003F44E9">
        <w:t xml:space="preserve">PLS, Projection to Latent Structure models; </w:t>
      </w:r>
      <w:proofErr w:type="spellStart"/>
      <w:r w:rsidR="005C7BC5" w:rsidRPr="003F44E9">
        <w:t>sPLS</w:t>
      </w:r>
      <w:proofErr w:type="spellEnd"/>
      <w:r w:rsidR="005C7BC5" w:rsidRPr="003F44E9">
        <w:t>-DA, spa</w:t>
      </w:r>
      <w:r w:rsidR="00B407EB" w:rsidRPr="003F44E9">
        <w:t xml:space="preserve">rse PLS-Discriminant Analysis, </w:t>
      </w:r>
      <w:proofErr w:type="spellStart"/>
      <w:r w:rsidR="00B407EB" w:rsidRPr="003F44E9">
        <w:t>s</w:t>
      </w:r>
      <w:r w:rsidR="005C7BC5" w:rsidRPr="003F44E9">
        <w:t>GCCA</w:t>
      </w:r>
      <w:proofErr w:type="spellEnd"/>
      <w:r w:rsidR="005C7BC5" w:rsidRPr="003F44E9">
        <w:t>, sparse generalized canonical correlation analysis;</w:t>
      </w:r>
      <w:r w:rsidR="009B10B2" w:rsidRPr="003F44E9">
        <w:t xml:space="preserve"> PCA, Principal Component Analysis; BER, Balanced Error Rate;</w:t>
      </w:r>
      <w:r w:rsidR="00A24CAC" w:rsidRPr="003F44E9">
        <w:t xml:space="preserve"> </w:t>
      </w:r>
      <w:proofErr w:type="spellStart"/>
      <w:r w:rsidR="00A24CAC" w:rsidRPr="003F44E9">
        <w:t>Enet</w:t>
      </w:r>
      <w:proofErr w:type="spellEnd"/>
      <w:r w:rsidR="00A24CAC" w:rsidRPr="003F44E9">
        <w:t>, elastic net; RF, random forest; SVM, support vector machine;</w:t>
      </w:r>
      <w:r w:rsidR="00B407EB" w:rsidRPr="003F44E9">
        <w:t xml:space="preserve"> KEGG, </w:t>
      </w:r>
      <w:r w:rsidR="00B407EB" w:rsidRPr="003F44E9">
        <w:rPr>
          <w:rFonts w:eastAsia="Times New Roman"/>
        </w:rPr>
        <w:t>Kyoto Encyclopedia of Genes and Genomes;</w:t>
      </w:r>
    </w:p>
    <w:p w14:paraId="6EE6DF53" w14:textId="77777777" w:rsidR="00F94303" w:rsidRPr="003F44E9" w:rsidRDefault="00F94303" w:rsidP="003F44E9">
      <w:pPr>
        <w:pStyle w:val="NormalWeb"/>
        <w:shd w:val="clear" w:color="auto" w:fill="FFFFFF"/>
        <w:spacing w:before="0" w:beforeAutospacing="0" w:after="0" w:afterAutospacing="0" w:line="480" w:lineRule="auto"/>
        <w:rPr>
          <w:color w:val="333333"/>
        </w:rPr>
      </w:pPr>
    </w:p>
    <w:p w14:paraId="2A127874" w14:textId="658B2F8E" w:rsidR="00F94303" w:rsidRPr="003F44E9" w:rsidRDefault="00F94303" w:rsidP="003F44E9">
      <w:pPr>
        <w:spacing w:line="480" w:lineRule="auto"/>
        <w:rPr>
          <w:color w:val="333333"/>
        </w:rPr>
      </w:pPr>
    </w:p>
    <w:p w14:paraId="21A3B303" w14:textId="77777777" w:rsidR="00F94303" w:rsidRPr="003F44E9" w:rsidRDefault="00F94303" w:rsidP="003F44E9">
      <w:pPr>
        <w:pStyle w:val="Heading2"/>
        <w:shd w:val="clear" w:color="auto" w:fill="FFFFFF"/>
        <w:spacing w:before="0" w:line="480" w:lineRule="auto"/>
        <w:rPr>
          <w:rFonts w:ascii="Times New Roman" w:eastAsia="Times New Roman" w:hAnsi="Times New Roman" w:cs="Times New Roman"/>
          <w:color w:val="333333"/>
          <w:sz w:val="24"/>
          <w:szCs w:val="24"/>
        </w:rPr>
      </w:pPr>
      <w:r w:rsidRPr="003F44E9">
        <w:rPr>
          <w:rFonts w:ascii="Times New Roman" w:eastAsia="Times New Roman" w:hAnsi="Times New Roman" w:cs="Times New Roman"/>
          <w:b/>
          <w:bCs/>
          <w:color w:val="333333"/>
          <w:sz w:val="24"/>
          <w:szCs w:val="24"/>
        </w:rPr>
        <w:t>Declarations</w:t>
      </w:r>
    </w:p>
    <w:p w14:paraId="5EB27F55" w14:textId="77777777" w:rsidR="002F4AD3" w:rsidRPr="009F24A1" w:rsidRDefault="002F4AD3" w:rsidP="009F24A1">
      <w:pPr>
        <w:numPr>
          <w:ilvl w:val="0"/>
          <w:numId w:val="2"/>
        </w:numPr>
        <w:shd w:val="clear" w:color="auto" w:fill="FFFFFF"/>
        <w:spacing w:line="480" w:lineRule="auto"/>
        <w:ind w:left="0"/>
        <w:rPr>
          <w:rFonts w:eastAsia="Times New Roman"/>
          <w:b/>
          <w:color w:val="333333"/>
        </w:rPr>
      </w:pPr>
      <w:r w:rsidRPr="009F24A1">
        <w:rPr>
          <w:rFonts w:eastAsia="Times New Roman"/>
          <w:b/>
          <w:color w:val="333333"/>
        </w:rPr>
        <w:t>Acknowledgements</w:t>
      </w:r>
    </w:p>
    <w:p w14:paraId="00CBC69C" w14:textId="44DF24E8" w:rsidR="002F4AD3" w:rsidRPr="003F44E9" w:rsidRDefault="002F4AD3" w:rsidP="009F24A1">
      <w:pPr>
        <w:numPr>
          <w:ilvl w:val="0"/>
          <w:numId w:val="2"/>
        </w:numPr>
        <w:shd w:val="clear" w:color="auto" w:fill="FFFFFF"/>
        <w:spacing w:line="480" w:lineRule="auto"/>
        <w:ind w:left="0"/>
        <w:rPr>
          <w:rFonts w:eastAsia="Times New Roman"/>
          <w:color w:val="333333"/>
        </w:rPr>
      </w:pPr>
      <w:r>
        <w:rPr>
          <w:rFonts w:eastAsia="Times New Roman"/>
          <w:color w:val="333333"/>
        </w:rPr>
        <w:t xml:space="preserve">The authors would like to thank Dr. Kevin Chang (University of Auckland) for some preliminary exploratory analyses of the breast cancer </w:t>
      </w:r>
      <w:r w:rsidR="001E1EFC">
        <w:rPr>
          <w:rFonts w:eastAsia="Times New Roman"/>
          <w:color w:val="333333"/>
        </w:rPr>
        <w:t>dataset</w:t>
      </w:r>
      <w:r>
        <w:rPr>
          <w:rFonts w:eastAsia="Times New Roman"/>
          <w:color w:val="333333"/>
        </w:rPr>
        <w:t>. We would also like to thank Mr. Chao Liu</w:t>
      </w:r>
      <w:r w:rsidR="00E939F6">
        <w:rPr>
          <w:rFonts w:eastAsia="Times New Roman"/>
          <w:color w:val="333333"/>
        </w:rPr>
        <w:t xml:space="preserve"> (University of Queensland)</w:t>
      </w:r>
      <w:r>
        <w:rPr>
          <w:rFonts w:eastAsia="Times New Roman"/>
          <w:color w:val="333333"/>
        </w:rPr>
        <w:t xml:space="preserve"> for </w:t>
      </w:r>
      <w:r w:rsidR="007B2730">
        <w:rPr>
          <w:rFonts w:eastAsia="Times New Roman"/>
          <w:color w:val="333333"/>
        </w:rPr>
        <w:t xml:space="preserve">obtaining the PAM50 </w:t>
      </w:r>
      <w:r w:rsidR="00A44428">
        <w:rPr>
          <w:rFonts w:eastAsia="Times New Roman"/>
          <w:color w:val="333333"/>
        </w:rPr>
        <w:t>phenotypic information</w:t>
      </w:r>
      <w:r w:rsidR="007B2730">
        <w:rPr>
          <w:rFonts w:eastAsia="Times New Roman"/>
          <w:color w:val="333333"/>
        </w:rPr>
        <w:t xml:space="preserve"> for the TCGA datasets.</w:t>
      </w:r>
    </w:p>
    <w:p w14:paraId="185D761F" w14:textId="77777777" w:rsidR="00130885" w:rsidRPr="003F44E9" w:rsidRDefault="00130885" w:rsidP="009F24A1">
      <w:pPr>
        <w:shd w:val="clear" w:color="auto" w:fill="FFFFFF"/>
        <w:spacing w:line="480" w:lineRule="auto"/>
        <w:rPr>
          <w:rFonts w:eastAsia="Times New Roman"/>
          <w:color w:val="333333"/>
        </w:rPr>
      </w:pPr>
    </w:p>
    <w:p w14:paraId="318A898B" w14:textId="77777777" w:rsidR="00F94303" w:rsidRPr="009F24A1" w:rsidRDefault="00F94303" w:rsidP="003F44E9">
      <w:pPr>
        <w:numPr>
          <w:ilvl w:val="0"/>
          <w:numId w:val="2"/>
        </w:numPr>
        <w:shd w:val="clear" w:color="auto" w:fill="FFFFFF"/>
        <w:spacing w:line="480" w:lineRule="auto"/>
        <w:ind w:left="0"/>
        <w:rPr>
          <w:rFonts w:eastAsia="Times New Roman"/>
          <w:b/>
          <w:color w:val="333333"/>
        </w:rPr>
      </w:pPr>
      <w:r w:rsidRPr="009F24A1">
        <w:rPr>
          <w:rFonts w:eastAsia="Times New Roman"/>
          <w:b/>
          <w:color w:val="333333"/>
        </w:rPr>
        <w:t>Competing interests</w:t>
      </w:r>
    </w:p>
    <w:p w14:paraId="6BE918FB" w14:textId="2FEB8848" w:rsidR="000D3416" w:rsidRDefault="000D3416" w:rsidP="009F24A1">
      <w:pPr>
        <w:shd w:val="clear" w:color="auto" w:fill="FFFFFF"/>
        <w:spacing w:line="480" w:lineRule="auto"/>
        <w:rPr>
          <w:rFonts w:eastAsia="Times New Roman"/>
          <w:color w:val="333333"/>
        </w:rPr>
      </w:pPr>
      <w:r>
        <w:rPr>
          <w:rFonts w:eastAsia="Times New Roman"/>
          <w:color w:val="333333"/>
        </w:rPr>
        <w:t>The authors declare no competing interests.</w:t>
      </w:r>
    </w:p>
    <w:p w14:paraId="2D18EA91" w14:textId="77777777" w:rsidR="000D3416" w:rsidRPr="003F44E9" w:rsidRDefault="000D3416" w:rsidP="009F24A1">
      <w:pPr>
        <w:shd w:val="clear" w:color="auto" w:fill="FFFFFF"/>
        <w:spacing w:line="480" w:lineRule="auto"/>
        <w:rPr>
          <w:rFonts w:eastAsia="Times New Roman"/>
          <w:color w:val="333333"/>
        </w:rPr>
      </w:pPr>
    </w:p>
    <w:p w14:paraId="2ACB67CC" w14:textId="77777777" w:rsidR="00F94303" w:rsidRPr="009F24A1" w:rsidRDefault="00F94303" w:rsidP="003F44E9">
      <w:pPr>
        <w:numPr>
          <w:ilvl w:val="0"/>
          <w:numId w:val="2"/>
        </w:numPr>
        <w:shd w:val="clear" w:color="auto" w:fill="FFFFFF"/>
        <w:spacing w:line="480" w:lineRule="auto"/>
        <w:ind w:left="0"/>
        <w:rPr>
          <w:rFonts w:eastAsia="Times New Roman"/>
          <w:b/>
          <w:color w:val="333333"/>
        </w:rPr>
      </w:pPr>
      <w:r w:rsidRPr="009F24A1">
        <w:rPr>
          <w:rFonts w:eastAsia="Times New Roman"/>
          <w:b/>
          <w:color w:val="333333"/>
        </w:rPr>
        <w:t>Funding</w:t>
      </w:r>
    </w:p>
    <w:p w14:paraId="60FDC002" w14:textId="2AEF879F" w:rsidR="000D3416" w:rsidRPr="009F24A1" w:rsidRDefault="00BE0A92" w:rsidP="009F24A1">
      <w:pPr>
        <w:shd w:val="clear" w:color="auto" w:fill="FFFFFF"/>
        <w:spacing w:line="480" w:lineRule="auto"/>
        <w:rPr>
          <w:rFonts w:eastAsia="Times New Roman"/>
          <w:color w:val="333333"/>
        </w:rPr>
      </w:pPr>
      <w:r w:rsidRPr="00AD50B1">
        <w:lastRenderedPageBreak/>
        <w:t>AS is the recipient of the Canadian Institutes of Health Research Doctoral Award – Frederick Banting and Charles Best Canada Graduate Scholarship</w:t>
      </w:r>
      <w:r w:rsidR="002F4AD3">
        <w:t xml:space="preserve"> and the Michael Smith Foreign Study Supplement award</w:t>
      </w:r>
      <w:r w:rsidRPr="00AD50B1">
        <w:t>.</w:t>
      </w:r>
      <w:r w:rsidR="002F4AD3">
        <w:t xml:space="preserve"> </w:t>
      </w:r>
      <w:r w:rsidR="000D3416" w:rsidRPr="009F24A1">
        <w:t>KALC was supported in part by the National Health and Medical Research Council (NHMRC) Career Development fellowship (APP1087415).</w:t>
      </w:r>
    </w:p>
    <w:p w14:paraId="5C906567" w14:textId="77777777" w:rsidR="000D3416" w:rsidRPr="003F44E9" w:rsidRDefault="000D3416" w:rsidP="003F44E9">
      <w:pPr>
        <w:numPr>
          <w:ilvl w:val="0"/>
          <w:numId w:val="2"/>
        </w:numPr>
        <w:shd w:val="clear" w:color="auto" w:fill="FFFFFF"/>
        <w:spacing w:line="480" w:lineRule="auto"/>
        <w:ind w:left="0"/>
        <w:rPr>
          <w:rFonts w:eastAsia="Times New Roman"/>
          <w:color w:val="333333"/>
        </w:rPr>
      </w:pPr>
    </w:p>
    <w:p w14:paraId="5859CFD4" w14:textId="77777777" w:rsidR="00F94303" w:rsidRPr="009F24A1" w:rsidRDefault="00F94303" w:rsidP="003F44E9">
      <w:pPr>
        <w:numPr>
          <w:ilvl w:val="0"/>
          <w:numId w:val="2"/>
        </w:numPr>
        <w:shd w:val="clear" w:color="auto" w:fill="FFFFFF"/>
        <w:spacing w:line="480" w:lineRule="auto"/>
        <w:ind w:left="0"/>
        <w:rPr>
          <w:rFonts w:eastAsia="Times New Roman"/>
          <w:b/>
          <w:color w:val="333333"/>
        </w:rPr>
      </w:pPr>
      <w:r w:rsidRPr="009F24A1">
        <w:rPr>
          <w:rFonts w:eastAsia="Times New Roman"/>
          <w:b/>
          <w:color w:val="333333"/>
        </w:rPr>
        <w:t>Authors' contributions</w:t>
      </w:r>
    </w:p>
    <w:p w14:paraId="7D8C2D5B" w14:textId="219E446B" w:rsidR="00AB139F" w:rsidRDefault="00AB139F" w:rsidP="009F24A1">
      <w:pPr>
        <w:numPr>
          <w:ilvl w:val="0"/>
          <w:numId w:val="2"/>
        </w:numPr>
        <w:shd w:val="clear" w:color="auto" w:fill="FFFFFF"/>
        <w:spacing w:line="480" w:lineRule="auto"/>
        <w:ind w:left="0"/>
        <w:jc w:val="both"/>
        <w:rPr>
          <w:rFonts w:eastAsia="Times New Roman"/>
          <w:color w:val="333333"/>
        </w:rPr>
      </w:pPr>
      <w:r>
        <w:rPr>
          <w:rFonts w:eastAsia="Times New Roman"/>
          <w:color w:val="333333"/>
        </w:rPr>
        <w:t>AS performed the data pre-processing, the statistical analyses and developed the DIABLO method. BG implemented the R script</w:t>
      </w:r>
      <w:r w:rsidR="00366CEE">
        <w:rPr>
          <w:rFonts w:eastAsia="Times New Roman"/>
          <w:color w:val="333333"/>
        </w:rPr>
        <w:t>s</w:t>
      </w:r>
      <w:r>
        <w:rPr>
          <w:rFonts w:eastAsia="Times New Roman"/>
          <w:color w:val="333333"/>
        </w:rPr>
        <w:t xml:space="preserve"> for DIABLO and graphical outputs, CPS performed the gene enrichment analyses, MV implemented the </w:t>
      </w:r>
      <w:proofErr w:type="spellStart"/>
      <w:r>
        <w:rPr>
          <w:rFonts w:eastAsia="Times New Roman"/>
          <w:color w:val="333333"/>
        </w:rPr>
        <w:t>circos</w:t>
      </w:r>
      <w:proofErr w:type="spellEnd"/>
      <w:r>
        <w:rPr>
          <w:rFonts w:eastAsia="Times New Roman"/>
          <w:color w:val="333333"/>
        </w:rPr>
        <w:t xml:space="preserve"> plots, FR and BG implemented the R scripts in </w:t>
      </w:r>
      <w:proofErr w:type="spellStart"/>
      <w:r>
        <w:rPr>
          <w:rFonts w:eastAsia="Times New Roman"/>
          <w:color w:val="333333"/>
        </w:rPr>
        <w:t>mix</w:t>
      </w:r>
      <w:r w:rsidR="00020884">
        <w:rPr>
          <w:rFonts w:eastAsia="Times New Roman"/>
          <w:color w:val="333333"/>
        </w:rPr>
        <w:t>Omics</w:t>
      </w:r>
      <w:proofErr w:type="spellEnd"/>
      <w:r>
        <w:rPr>
          <w:rFonts w:eastAsia="Times New Roman"/>
          <w:color w:val="333333"/>
        </w:rPr>
        <w:t xml:space="preserve"> along with the S3 functions, </w:t>
      </w:r>
      <w:r w:rsidR="00C85319">
        <w:rPr>
          <w:rFonts w:eastAsia="Times New Roman"/>
          <w:color w:val="333333"/>
        </w:rPr>
        <w:t>SJT supervised AS</w:t>
      </w:r>
      <w:r w:rsidR="00BE785D">
        <w:rPr>
          <w:rFonts w:eastAsia="Times New Roman"/>
          <w:color w:val="333333"/>
        </w:rPr>
        <w:t xml:space="preserve"> and participated in the design of the study. </w:t>
      </w:r>
      <w:r>
        <w:rPr>
          <w:rFonts w:eastAsia="Times New Roman"/>
          <w:color w:val="333333"/>
        </w:rPr>
        <w:t>KALC supervised AS, BG, MV and FR, participated in the development of the DIABLO method and provided statistical advice. AS and KALC edited the manuscript, with editorial input from SJT and CPS.</w:t>
      </w:r>
    </w:p>
    <w:p w14:paraId="0DF2B851" w14:textId="77777777" w:rsidR="00CA7089" w:rsidRDefault="00CA7089" w:rsidP="009F24A1">
      <w:pPr>
        <w:shd w:val="clear" w:color="auto" w:fill="FFFFFF"/>
        <w:spacing w:line="480" w:lineRule="auto"/>
        <w:rPr>
          <w:rFonts w:eastAsia="Times New Roman"/>
          <w:color w:val="333333"/>
        </w:rPr>
      </w:pPr>
    </w:p>
    <w:p w14:paraId="07A4F992" w14:textId="77777777" w:rsidR="00A02DEF" w:rsidRPr="00101240" w:rsidRDefault="00A02DEF" w:rsidP="00A02DEF">
      <w:pPr>
        <w:spacing w:line="480" w:lineRule="auto"/>
        <w:rPr>
          <w:b/>
        </w:rPr>
      </w:pPr>
      <w:r w:rsidRPr="00101240">
        <w:rPr>
          <w:b/>
        </w:rPr>
        <w:t>Additional files</w:t>
      </w:r>
    </w:p>
    <w:p w14:paraId="5F06FDC0" w14:textId="45DF7966" w:rsidR="00A02DEF" w:rsidRPr="00101240" w:rsidRDefault="00A02DEF" w:rsidP="00A02DEF">
      <w:pPr>
        <w:spacing w:line="480" w:lineRule="auto"/>
      </w:pPr>
      <w:r w:rsidRPr="00101240">
        <w:rPr>
          <w:b/>
        </w:rPr>
        <w:t xml:space="preserve">Additional file 1: </w:t>
      </w:r>
      <w:r>
        <w:t>Simulation Study. (PDF 382KB)</w:t>
      </w:r>
    </w:p>
    <w:p w14:paraId="2A4192EE" w14:textId="6451BEAA" w:rsidR="00A02DEF" w:rsidRPr="00101240" w:rsidRDefault="00A02DEF" w:rsidP="00A02DEF">
      <w:pPr>
        <w:spacing w:line="480" w:lineRule="auto"/>
      </w:pPr>
      <w:r w:rsidRPr="00101240">
        <w:rPr>
          <w:b/>
        </w:rPr>
        <w:t xml:space="preserve">Additional file 2: </w:t>
      </w:r>
      <w:r>
        <w:rPr>
          <w:b/>
        </w:rPr>
        <w:t>Table</w:t>
      </w:r>
      <w:r w:rsidRPr="00101240">
        <w:rPr>
          <w:b/>
        </w:rPr>
        <w:t xml:space="preserve"> S</w:t>
      </w:r>
      <w:r>
        <w:rPr>
          <w:b/>
        </w:rPr>
        <w:t>1</w:t>
      </w:r>
      <w:r w:rsidRPr="00101240">
        <w:rPr>
          <w:b/>
        </w:rPr>
        <w:t>.</w:t>
      </w:r>
      <w:r w:rsidRPr="00101240">
        <w:t xml:space="preserve"> </w:t>
      </w:r>
      <w:r w:rsidRPr="004F6D58">
        <w:rPr>
          <w:lang w:val="en-CA"/>
        </w:rPr>
        <w:t>Year of collection for TCGA breast cancer samples</w:t>
      </w:r>
      <w:r>
        <w:rPr>
          <w:lang w:val="en-CA"/>
        </w:rPr>
        <w:t>. (PDF 34KB)</w:t>
      </w:r>
    </w:p>
    <w:p w14:paraId="30AE88AE" w14:textId="505DEC2D" w:rsidR="00A02DEF" w:rsidRPr="00101240" w:rsidRDefault="00A02DEF" w:rsidP="00A02DEF">
      <w:pPr>
        <w:spacing w:line="480" w:lineRule="auto"/>
      </w:pPr>
      <w:r w:rsidRPr="00101240">
        <w:rPr>
          <w:b/>
        </w:rPr>
        <w:t>Additional file 3:</w:t>
      </w:r>
      <w:bookmarkStart w:id="38" w:name="_Ref456224555"/>
      <w:r w:rsidRPr="00101240">
        <w:rPr>
          <w:b/>
        </w:rPr>
        <w:t xml:space="preserve"> Figure S</w:t>
      </w:r>
      <w:bookmarkEnd w:id="38"/>
      <w:r>
        <w:rPr>
          <w:b/>
        </w:rPr>
        <w:t>1</w:t>
      </w:r>
      <w:r w:rsidRPr="00101240">
        <w:rPr>
          <w:b/>
        </w:rPr>
        <w:t>.</w:t>
      </w:r>
      <w:r w:rsidRPr="00101240">
        <w:t xml:space="preserve"> </w:t>
      </w:r>
      <w:r>
        <w:t>Overlap of expression between train and test sets. (PDF 54KB)</w:t>
      </w:r>
    </w:p>
    <w:p w14:paraId="32BE5B58" w14:textId="37B0C353" w:rsidR="00A02DEF" w:rsidRPr="00101240" w:rsidRDefault="00A02DEF" w:rsidP="00A02DEF">
      <w:pPr>
        <w:spacing w:line="480" w:lineRule="auto"/>
      </w:pPr>
      <w:r w:rsidRPr="00101240">
        <w:rPr>
          <w:b/>
        </w:rPr>
        <w:t xml:space="preserve">Additional file 4: </w:t>
      </w:r>
      <w:r>
        <w:rPr>
          <w:b/>
        </w:rPr>
        <w:t>Figure S2</w:t>
      </w:r>
      <w:r w:rsidRPr="00101240">
        <w:rPr>
          <w:b/>
        </w:rPr>
        <w:t>.</w:t>
      </w:r>
      <w:r w:rsidRPr="00101240">
        <w:t xml:space="preserve"> </w:t>
      </w:r>
      <w:r>
        <w:t>Design matrix used for Figure 5. (PDF 71KB)</w:t>
      </w:r>
    </w:p>
    <w:p w14:paraId="4BC31A88" w14:textId="1DFE7D0B" w:rsidR="00A02DEF" w:rsidRPr="00101240" w:rsidRDefault="00A02DEF" w:rsidP="00A02DEF">
      <w:pPr>
        <w:spacing w:line="480" w:lineRule="auto"/>
      </w:pPr>
      <w:r>
        <w:rPr>
          <w:b/>
        </w:rPr>
        <w:t>Additional file 5: Figure S3</w:t>
      </w:r>
      <w:r w:rsidRPr="00101240">
        <w:rPr>
          <w:b/>
        </w:rPr>
        <w:t>.</w:t>
      </w:r>
      <w:r w:rsidRPr="00101240">
        <w:t xml:space="preserve"> </w:t>
      </w:r>
      <w:r>
        <w:t>Design matrix used for Figure 6. (PDF 64KB)</w:t>
      </w:r>
    </w:p>
    <w:p w14:paraId="16DDABE6" w14:textId="37862808" w:rsidR="00A02DEF" w:rsidRPr="00101240" w:rsidRDefault="00A02DEF" w:rsidP="00A02DEF">
      <w:pPr>
        <w:spacing w:line="480" w:lineRule="auto"/>
      </w:pPr>
      <w:r w:rsidRPr="00101240">
        <w:rPr>
          <w:b/>
        </w:rPr>
        <w:t xml:space="preserve">Additional file 6: </w:t>
      </w:r>
      <w:r>
        <w:rPr>
          <w:b/>
        </w:rPr>
        <w:t>Figure S4</w:t>
      </w:r>
      <w:r w:rsidRPr="00101240">
        <w:rPr>
          <w:b/>
        </w:rPr>
        <w:t>.</w:t>
      </w:r>
      <w:r w:rsidRPr="00101240">
        <w:t xml:space="preserve"> </w:t>
      </w:r>
      <w:r>
        <w:t>Asthma KEGG pathway. (PDF 100 KB)</w:t>
      </w:r>
    </w:p>
    <w:p w14:paraId="51185DE3" w14:textId="43D6FBBD" w:rsidR="00A02DEF" w:rsidRPr="00101240" w:rsidRDefault="00A02DEF" w:rsidP="00A02DEF">
      <w:pPr>
        <w:spacing w:line="480" w:lineRule="auto"/>
      </w:pPr>
      <w:r w:rsidRPr="00101240">
        <w:rPr>
          <w:b/>
        </w:rPr>
        <w:t xml:space="preserve">Additional </w:t>
      </w:r>
      <w:r w:rsidRPr="00A02DEF">
        <w:rPr>
          <w:b/>
        </w:rPr>
        <w:t>file 7: Figure S5</w:t>
      </w:r>
      <w:r>
        <w:rPr>
          <w:b/>
        </w:rPr>
        <w:t>.</w:t>
      </w:r>
      <w:r>
        <w:t xml:space="preserve"> Volcano plot of genes in the Asthma KEGG pathway. (PDF 65KB)</w:t>
      </w:r>
    </w:p>
    <w:p w14:paraId="2ED6A44F" w14:textId="33F9CA60" w:rsidR="00A02DEF" w:rsidRPr="00101240" w:rsidRDefault="00A02DEF" w:rsidP="00A02DEF">
      <w:pPr>
        <w:spacing w:line="480" w:lineRule="auto"/>
      </w:pPr>
      <w:r w:rsidRPr="00101240">
        <w:rPr>
          <w:b/>
        </w:rPr>
        <w:lastRenderedPageBreak/>
        <w:t xml:space="preserve">Additional </w:t>
      </w:r>
      <w:r w:rsidRPr="00A02DEF">
        <w:rPr>
          <w:b/>
        </w:rPr>
        <w:t>file 8: Figure S6</w:t>
      </w:r>
      <w:r>
        <w:rPr>
          <w:b/>
        </w:rPr>
        <w:t>.</w:t>
      </w:r>
      <w:r>
        <w:t xml:space="preserve"> Valine, leucine and isoleucine gene and metabolite pathway. (PDF 98KB)</w:t>
      </w:r>
    </w:p>
    <w:p w14:paraId="5D7A29BD" w14:textId="77777777" w:rsidR="00A02DEF" w:rsidRPr="003F44E9" w:rsidRDefault="00A02DEF" w:rsidP="009F24A1">
      <w:pPr>
        <w:shd w:val="clear" w:color="auto" w:fill="FFFFFF"/>
        <w:spacing w:line="480" w:lineRule="auto"/>
        <w:rPr>
          <w:rFonts w:eastAsia="Times New Roman"/>
          <w:color w:val="333333"/>
        </w:rPr>
      </w:pPr>
    </w:p>
    <w:p w14:paraId="14D38316" w14:textId="27AC51F3" w:rsidR="00F94303" w:rsidRPr="003F44E9" w:rsidRDefault="00F94303" w:rsidP="003F44E9">
      <w:pPr>
        <w:spacing w:line="480" w:lineRule="auto"/>
        <w:rPr>
          <w:color w:val="333333"/>
        </w:rPr>
      </w:pPr>
    </w:p>
    <w:p w14:paraId="7D84F87F" w14:textId="36CDAC40" w:rsidR="00E33D36" w:rsidRPr="00A44428" w:rsidRDefault="00E33D36" w:rsidP="003F44E9">
      <w:pPr>
        <w:spacing w:line="480" w:lineRule="auto"/>
        <w:rPr>
          <w:b/>
          <w:color w:val="333333"/>
        </w:rPr>
      </w:pPr>
      <w:r w:rsidRPr="003F44E9">
        <w:rPr>
          <w:b/>
          <w:color w:val="333333"/>
        </w:rPr>
        <w:t>Figure captions</w:t>
      </w:r>
    </w:p>
    <w:p w14:paraId="61F364FF" w14:textId="6D9A35F6" w:rsidR="0054144C" w:rsidRPr="003F44E9" w:rsidRDefault="0054144C" w:rsidP="003F44E9">
      <w:pPr>
        <w:spacing w:line="480" w:lineRule="auto"/>
        <w:jc w:val="both"/>
      </w:pPr>
      <w:r w:rsidRPr="003F44E9">
        <w:rPr>
          <w:b/>
        </w:rPr>
        <w:t xml:space="preserve">Figure 1. Data integrative frameworks and class prediction of new samples. </w:t>
      </w:r>
      <w:r w:rsidRPr="003F44E9">
        <w:t xml:space="preserve">We consider the case where the integration of 5 </w:t>
      </w:r>
      <w:r w:rsidR="00020884">
        <w:t>omics</w:t>
      </w:r>
      <w:r w:rsidRPr="003F44E9">
        <w:t xml:space="preserve"> </w:t>
      </w:r>
      <w:r w:rsidR="001E1EFC">
        <w:t>datasets</w:t>
      </w:r>
      <w:r w:rsidRPr="003F44E9">
        <w:t xml:space="preserve"> measured on the same samples is required to predict three phenotype groups.</w:t>
      </w:r>
      <w:r w:rsidRPr="003F44E9">
        <w:rPr>
          <w:b/>
        </w:rPr>
        <w:t xml:space="preserve"> A) </w:t>
      </w:r>
      <w:r w:rsidRPr="003F44E9">
        <w:t xml:space="preserve">The concatenation framework first concatenates all </w:t>
      </w:r>
      <w:r w:rsidR="00020884">
        <w:t>omics</w:t>
      </w:r>
      <w:r w:rsidRPr="003F44E9">
        <w:t xml:space="preserve"> datasets into one joint matrix before fitting a classification model. Prediction is based on a single statistical model. </w:t>
      </w:r>
      <w:r w:rsidRPr="003F44E9">
        <w:rPr>
          <w:b/>
        </w:rPr>
        <w:t>B)</w:t>
      </w:r>
      <w:r w:rsidRPr="003F44E9">
        <w:t xml:space="preserve"> The ensemble framework fits a classification model for each </w:t>
      </w:r>
      <w:r w:rsidR="00020884">
        <w:t>omics</w:t>
      </w:r>
      <w:r w:rsidRPr="003F44E9">
        <w:t xml:space="preserve"> dataset independently. Prediction is performed by combining all individual predictions. </w:t>
      </w:r>
      <w:r w:rsidRPr="003F44E9">
        <w:rPr>
          <w:b/>
        </w:rPr>
        <w:t>C)</w:t>
      </w:r>
      <w:r w:rsidRPr="003F44E9">
        <w:t xml:space="preserve"> The proposed DIABLO method models relationships between </w:t>
      </w:r>
      <w:r w:rsidR="00020884">
        <w:t>omics</w:t>
      </w:r>
      <w:r w:rsidRPr="003F44E9">
        <w:t xml:space="preserve"> </w:t>
      </w:r>
      <w:r w:rsidR="001E1EFC">
        <w:t>datasets</w:t>
      </w:r>
      <w:r w:rsidRPr="003F44E9">
        <w:t xml:space="preserve"> based on a given design determined according to a data-driven or knowledge-driven approach. The multivariate method then maximizes the </w:t>
      </w:r>
      <w:r w:rsidR="004E7D80">
        <w:t xml:space="preserve">correlation </w:t>
      </w:r>
      <w:r w:rsidRPr="003F44E9">
        <w:t xml:space="preserve">between latent components of each </w:t>
      </w:r>
      <w:r w:rsidR="00020884">
        <w:t>omics</w:t>
      </w:r>
      <w:r w:rsidRPr="003F44E9">
        <w:t xml:space="preserve"> when specified in the design. Prediction is based by combining all </w:t>
      </w:r>
      <w:r w:rsidR="00020884">
        <w:t>omics</w:t>
      </w:r>
      <w:r w:rsidRPr="003F44E9">
        <w:t xml:space="preserve"> latent components</w:t>
      </w:r>
      <w:r w:rsidR="002F1EB8">
        <w:t xml:space="preserve"> predictions</w:t>
      </w:r>
      <w:r w:rsidRPr="003F44E9">
        <w:t xml:space="preserve">.  </w:t>
      </w:r>
    </w:p>
    <w:p w14:paraId="75ADEF52" w14:textId="77777777" w:rsidR="00E33D36" w:rsidRPr="003F44E9" w:rsidRDefault="00E33D36" w:rsidP="003F44E9">
      <w:pPr>
        <w:spacing w:line="480" w:lineRule="auto"/>
        <w:rPr>
          <w:color w:val="333333"/>
        </w:rPr>
      </w:pPr>
    </w:p>
    <w:p w14:paraId="52E5961D" w14:textId="5C918AB5" w:rsidR="00143516" w:rsidRPr="003F44E9" w:rsidRDefault="00143516" w:rsidP="003F44E9">
      <w:pPr>
        <w:spacing w:line="480" w:lineRule="auto"/>
        <w:jc w:val="both"/>
      </w:pPr>
      <w:r w:rsidRPr="003F44E9">
        <w:rPr>
          <w:b/>
        </w:rPr>
        <w:t xml:space="preserve">Figure 2. </w:t>
      </w:r>
      <w:proofErr w:type="spellStart"/>
      <w:r w:rsidR="00A44428">
        <w:rPr>
          <w:b/>
        </w:rPr>
        <w:t>mixDIABLO</w:t>
      </w:r>
      <w:proofErr w:type="spellEnd"/>
      <w:r w:rsidR="00A44428">
        <w:rPr>
          <w:b/>
        </w:rPr>
        <w:t xml:space="preserve"> - a</w:t>
      </w:r>
      <w:r w:rsidRPr="003F44E9">
        <w:rPr>
          <w:b/>
        </w:rPr>
        <w:t xml:space="preserve"> </w:t>
      </w:r>
      <w:r w:rsidR="00AC2EC2">
        <w:rPr>
          <w:b/>
        </w:rPr>
        <w:t>framework</w:t>
      </w:r>
      <w:r w:rsidR="00AC2EC2" w:rsidRPr="003F44E9">
        <w:rPr>
          <w:b/>
        </w:rPr>
        <w:t xml:space="preserve"> </w:t>
      </w:r>
      <w:r w:rsidRPr="003F44E9">
        <w:rPr>
          <w:b/>
        </w:rPr>
        <w:t>for multi-</w:t>
      </w:r>
      <w:r w:rsidR="00020884">
        <w:rPr>
          <w:b/>
        </w:rPr>
        <w:t>omics</w:t>
      </w:r>
      <w:r w:rsidRPr="003F44E9">
        <w:rPr>
          <w:b/>
        </w:rPr>
        <w:t xml:space="preserve"> data integrat</w:t>
      </w:r>
      <w:r w:rsidR="00687A03">
        <w:rPr>
          <w:b/>
        </w:rPr>
        <w:t>ion and identification of multi-</w:t>
      </w:r>
      <w:proofErr w:type="spellStart"/>
      <w:r w:rsidRPr="003F44E9">
        <w:rPr>
          <w:b/>
        </w:rPr>
        <w:t>omi</w:t>
      </w:r>
      <w:r w:rsidR="00687A03">
        <w:rPr>
          <w:b/>
        </w:rPr>
        <w:t>c</w:t>
      </w:r>
      <w:proofErr w:type="spellEnd"/>
      <w:r w:rsidRPr="003F44E9">
        <w:rPr>
          <w:b/>
        </w:rPr>
        <w:t xml:space="preserve"> panels.</w:t>
      </w:r>
      <w:r w:rsidRPr="003F44E9">
        <w:t xml:space="preserve"> Multiple datasets measured on the same samples </w:t>
      </w:r>
      <w:r w:rsidR="00634C11">
        <w:t xml:space="preserve">assigned to </w:t>
      </w:r>
      <w:r w:rsidRPr="003F44E9">
        <w:t>two or more phenotype groups are integrated. Once the data are normalized and filtered additional transformation may be applied to account for repeated measurement designs or to summarize gene modules. Preliminary unsupervised analysis is performed to determine the design which will be modeled in the DIABLO method to identify a multi-</w:t>
      </w:r>
      <w:r w:rsidR="00020884">
        <w:t>omics</w:t>
      </w:r>
      <w:r w:rsidRPr="003F44E9">
        <w:t xml:space="preserve"> biomarker panel. Classification performance is assessed using repeated cross-validation and interpretation of the </w:t>
      </w:r>
      <w:r w:rsidRPr="003F44E9">
        <w:lastRenderedPageBreak/>
        <w:t>results is enable</w:t>
      </w:r>
      <w:r w:rsidR="002513C9">
        <w:t>d</w:t>
      </w:r>
      <w:r w:rsidRPr="003F44E9">
        <w:t xml:space="preserve"> through various sample and variable plots, as well as pathway enrichment analysis.</w:t>
      </w:r>
    </w:p>
    <w:p w14:paraId="254A757D" w14:textId="77777777" w:rsidR="0054144C" w:rsidRPr="003F44E9" w:rsidRDefault="0054144C" w:rsidP="003F44E9">
      <w:pPr>
        <w:spacing w:line="480" w:lineRule="auto"/>
        <w:rPr>
          <w:color w:val="333333"/>
        </w:rPr>
      </w:pPr>
    </w:p>
    <w:p w14:paraId="5CBBB8D1" w14:textId="1B91E85B" w:rsidR="00143516" w:rsidRPr="003F44E9" w:rsidRDefault="00143516" w:rsidP="003F44E9">
      <w:pPr>
        <w:pStyle w:val="Caption"/>
        <w:jc w:val="both"/>
        <w:rPr>
          <w:b w:val="0"/>
          <w:bCs w:val="0"/>
          <w:sz w:val="24"/>
          <w:szCs w:val="24"/>
        </w:rPr>
      </w:pPr>
      <w:r w:rsidRPr="003F44E9">
        <w:rPr>
          <w:sz w:val="24"/>
          <w:szCs w:val="24"/>
        </w:rPr>
        <w:t>Figure 3. Simulation study: proportion of relevant selected variables and classification error rates.</w:t>
      </w:r>
      <w:r w:rsidRPr="003F44E9">
        <w:rPr>
          <w:b w:val="0"/>
          <w:sz w:val="24"/>
          <w:szCs w:val="24"/>
        </w:rPr>
        <w:t xml:space="preserve"> We assessed the impact of the full and null DIABLO designs on the different types of variables that were selected, namely </w:t>
      </w:r>
      <w:proofErr w:type="spellStart"/>
      <w:r w:rsidRPr="003F44E9">
        <w:rPr>
          <w:b w:val="0"/>
          <w:sz w:val="24"/>
          <w:szCs w:val="24"/>
        </w:rPr>
        <w:t>CorDis</w:t>
      </w:r>
      <w:proofErr w:type="spellEnd"/>
      <w:r w:rsidRPr="003F44E9">
        <w:rPr>
          <w:b w:val="0"/>
          <w:sz w:val="24"/>
          <w:szCs w:val="24"/>
        </w:rPr>
        <w:t>: correlated and discriminatory variables across the two phenotype groups</w:t>
      </w:r>
      <w:r w:rsidR="00E2343A" w:rsidRPr="003F44E9">
        <w:rPr>
          <w:b w:val="0"/>
          <w:sz w:val="24"/>
          <w:szCs w:val="24"/>
        </w:rPr>
        <w:t xml:space="preserve">, </w:t>
      </w:r>
      <w:proofErr w:type="spellStart"/>
      <w:r w:rsidR="00E2343A" w:rsidRPr="003F44E9">
        <w:rPr>
          <w:b w:val="0"/>
          <w:sz w:val="24"/>
          <w:szCs w:val="24"/>
        </w:rPr>
        <w:t>CorNonDis</w:t>
      </w:r>
      <w:proofErr w:type="spellEnd"/>
      <w:r w:rsidR="00E2343A" w:rsidRPr="003F44E9">
        <w:rPr>
          <w:b w:val="0"/>
          <w:sz w:val="24"/>
          <w:szCs w:val="24"/>
        </w:rPr>
        <w:t>: correlated but non-</w:t>
      </w:r>
      <w:r w:rsidRPr="003F44E9">
        <w:rPr>
          <w:b w:val="0"/>
          <w:sz w:val="24"/>
          <w:szCs w:val="24"/>
        </w:rPr>
        <w:t xml:space="preserve">discriminatory, </w:t>
      </w:r>
      <w:proofErr w:type="spellStart"/>
      <w:r w:rsidRPr="003F44E9">
        <w:rPr>
          <w:b w:val="0"/>
          <w:sz w:val="24"/>
          <w:szCs w:val="24"/>
        </w:rPr>
        <w:t>NonCorDis</w:t>
      </w:r>
      <w:proofErr w:type="spellEnd"/>
      <w:r w:rsidRPr="003F44E9">
        <w:rPr>
          <w:b w:val="0"/>
          <w:sz w:val="24"/>
          <w:szCs w:val="24"/>
        </w:rPr>
        <w:t>: not correlated</w:t>
      </w:r>
      <w:r w:rsidR="00E2343A" w:rsidRPr="003F44E9">
        <w:rPr>
          <w:b w:val="0"/>
          <w:sz w:val="24"/>
          <w:szCs w:val="24"/>
        </w:rPr>
        <w:t xml:space="preserve"> but discriminatory variables, </w:t>
      </w:r>
      <w:r w:rsidRPr="003F44E9">
        <w:rPr>
          <w:b w:val="0"/>
          <w:sz w:val="24"/>
          <w:szCs w:val="24"/>
        </w:rPr>
        <w:t xml:space="preserve">when varying the strength of correlation, fold-change and noise, as described in </w:t>
      </w:r>
      <w:r w:rsidR="00E2343A" w:rsidRPr="003F44E9">
        <w:rPr>
          <w:sz w:val="24"/>
          <w:szCs w:val="24"/>
        </w:rPr>
        <w:t>Additional file 1</w:t>
      </w:r>
      <w:r w:rsidRPr="003F44E9">
        <w:rPr>
          <w:b w:val="0"/>
          <w:sz w:val="24"/>
          <w:szCs w:val="24"/>
        </w:rPr>
        <w:t xml:space="preserve">. </w:t>
      </w:r>
      <w:r w:rsidRPr="003F44E9">
        <w:rPr>
          <w:sz w:val="24"/>
          <w:szCs w:val="24"/>
        </w:rPr>
        <w:t>A.</w:t>
      </w:r>
      <w:r w:rsidRPr="003F44E9">
        <w:rPr>
          <w:b w:val="0"/>
          <w:sz w:val="24"/>
          <w:szCs w:val="24"/>
        </w:rPr>
        <w:t xml:space="preserve"> Proportion of variables correctly identified by DIABLO. </w:t>
      </w:r>
      <w:r w:rsidRPr="00101A95">
        <w:rPr>
          <w:b w:val="0"/>
          <w:bCs w:val="0"/>
          <w:sz w:val="24"/>
          <w:szCs w:val="24"/>
        </w:rPr>
        <w:t xml:space="preserve">DIABLO identified a greater proportion of </w:t>
      </w:r>
      <w:proofErr w:type="spellStart"/>
      <w:r w:rsidRPr="00101A95">
        <w:rPr>
          <w:b w:val="0"/>
          <w:bCs w:val="0"/>
          <w:sz w:val="24"/>
          <w:szCs w:val="24"/>
        </w:rPr>
        <w:t>CorNonDis</w:t>
      </w:r>
      <w:proofErr w:type="spellEnd"/>
      <w:r w:rsidRPr="00101A95">
        <w:rPr>
          <w:b w:val="0"/>
          <w:bCs w:val="0"/>
          <w:sz w:val="24"/>
          <w:szCs w:val="24"/>
        </w:rPr>
        <w:t xml:space="preserve"> and </w:t>
      </w:r>
      <w:proofErr w:type="spellStart"/>
      <w:r w:rsidRPr="00101A95">
        <w:rPr>
          <w:b w:val="0"/>
          <w:bCs w:val="0"/>
          <w:sz w:val="24"/>
          <w:szCs w:val="24"/>
        </w:rPr>
        <w:t>CorDis</w:t>
      </w:r>
      <w:proofErr w:type="spellEnd"/>
      <w:r w:rsidRPr="00101A95">
        <w:rPr>
          <w:b w:val="0"/>
          <w:bCs w:val="0"/>
          <w:sz w:val="24"/>
          <w:szCs w:val="24"/>
        </w:rPr>
        <w:t xml:space="preserve"> variables in the full design compared to the null design. The </w:t>
      </w:r>
      <w:proofErr w:type="spellStart"/>
      <w:r w:rsidRPr="00101A95">
        <w:rPr>
          <w:b w:val="0"/>
          <w:bCs w:val="0"/>
          <w:sz w:val="24"/>
          <w:szCs w:val="24"/>
        </w:rPr>
        <w:t>proporition</w:t>
      </w:r>
      <w:proofErr w:type="spellEnd"/>
      <w:r w:rsidRPr="00101A95">
        <w:rPr>
          <w:b w:val="0"/>
          <w:bCs w:val="0"/>
          <w:sz w:val="24"/>
          <w:szCs w:val="24"/>
        </w:rPr>
        <w:t xml:space="preserve"> of </w:t>
      </w:r>
      <w:proofErr w:type="spellStart"/>
      <w:r w:rsidRPr="00101A95">
        <w:rPr>
          <w:b w:val="0"/>
          <w:bCs w:val="0"/>
          <w:sz w:val="24"/>
          <w:szCs w:val="24"/>
        </w:rPr>
        <w:t>CorDis</w:t>
      </w:r>
      <w:proofErr w:type="spellEnd"/>
      <w:r w:rsidRPr="00101A95">
        <w:rPr>
          <w:b w:val="0"/>
          <w:bCs w:val="0"/>
          <w:sz w:val="24"/>
          <w:szCs w:val="24"/>
        </w:rPr>
        <w:t xml:space="preserve"> is higher with a high fold-change.</w:t>
      </w:r>
      <w:r w:rsidRPr="00101A95">
        <w:rPr>
          <w:b w:val="0"/>
          <w:sz w:val="24"/>
          <w:szCs w:val="24"/>
        </w:rPr>
        <w:t xml:space="preserve"> </w:t>
      </w:r>
      <w:r w:rsidRPr="00101A95">
        <w:rPr>
          <w:b w:val="0"/>
          <w:bCs w:val="0"/>
          <w:sz w:val="24"/>
          <w:szCs w:val="24"/>
        </w:rPr>
        <w:t xml:space="preserve">No difference was identified for </w:t>
      </w:r>
      <w:proofErr w:type="spellStart"/>
      <w:r w:rsidRPr="00101A95">
        <w:rPr>
          <w:b w:val="0"/>
          <w:bCs w:val="0"/>
          <w:sz w:val="24"/>
          <w:szCs w:val="24"/>
        </w:rPr>
        <w:t>NonCorDis</w:t>
      </w:r>
      <w:proofErr w:type="spellEnd"/>
      <w:r w:rsidRPr="00101A95">
        <w:rPr>
          <w:b w:val="0"/>
          <w:bCs w:val="0"/>
          <w:sz w:val="24"/>
          <w:szCs w:val="24"/>
        </w:rPr>
        <w:t xml:space="preserve"> variables between the two designs.</w:t>
      </w:r>
      <w:r w:rsidRPr="003F44E9">
        <w:rPr>
          <w:b w:val="0"/>
          <w:bCs w:val="0"/>
          <w:sz w:val="24"/>
          <w:szCs w:val="24"/>
        </w:rPr>
        <w:t xml:space="preserve"> </w:t>
      </w:r>
      <w:r w:rsidRPr="003F44E9">
        <w:rPr>
          <w:bCs w:val="0"/>
          <w:sz w:val="24"/>
          <w:szCs w:val="24"/>
        </w:rPr>
        <w:t>B.</w:t>
      </w:r>
      <w:r w:rsidRPr="003F44E9">
        <w:rPr>
          <w:b w:val="0"/>
          <w:bCs w:val="0"/>
          <w:sz w:val="24"/>
          <w:szCs w:val="24"/>
        </w:rPr>
        <w:t xml:space="preserve"> Averaged DIABLO classification </w:t>
      </w:r>
      <w:r w:rsidRPr="003F44E9">
        <w:rPr>
          <w:b w:val="0"/>
          <w:sz w:val="24"/>
          <w:szCs w:val="24"/>
        </w:rPr>
        <w:t xml:space="preserve">error rates. </w:t>
      </w:r>
      <w:r w:rsidRPr="00101A95">
        <w:rPr>
          <w:b w:val="0"/>
          <w:sz w:val="24"/>
          <w:szCs w:val="24"/>
        </w:rPr>
        <w:t xml:space="preserve">When fold-change = 0, </w:t>
      </w:r>
      <w:r w:rsidRPr="00101A95">
        <w:rPr>
          <w:b w:val="0"/>
          <w:bCs w:val="0"/>
          <w:sz w:val="24"/>
          <w:szCs w:val="24"/>
        </w:rPr>
        <w:t xml:space="preserve">all models had an average error rate of 0.50 corresponding to a random prediction. When the fold-change increases, </w:t>
      </w:r>
      <w:proofErr w:type="spellStart"/>
      <w:r w:rsidRPr="00101A95">
        <w:rPr>
          <w:b w:val="0"/>
          <w:bCs w:val="0"/>
          <w:sz w:val="24"/>
          <w:szCs w:val="24"/>
        </w:rPr>
        <w:t>NonCorDis</w:t>
      </w:r>
      <w:proofErr w:type="spellEnd"/>
      <w:r w:rsidRPr="00101A95">
        <w:rPr>
          <w:b w:val="0"/>
          <w:bCs w:val="0"/>
          <w:sz w:val="24"/>
          <w:szCs w:val="24"/>
        </w:rPr>
        <w:t xml:space="preserve"> variables lead to a better performance than </w:t>
      </w:r>
      <w:proofErr w:type="spellStart"/>
      <w:r w:rsidRPr="00101A95">
        <w:rPr>
          <w:b w:val="0"/>
          <w:bCs w:val="0"/>
          <w:sz w:val="24"/>
          <w:szCs w:val="24"/>
        </w:rPr>
        <w:t>CorDis</w:t>
      </w:r>
      <w:proofErr w:type="spellEnd"/>
      <w:r w:rsidRPr="00101A95">
        <w:rPr>
          <w:b w:val="0"/>
          <w:bCs w:val="0"/>
          <w:sz w:val="24"/>
          <w:szCs w:val="24"/>
        </w:rPr>
        <w:t xml:space="preserve"> variables regardless of the design while </w:t>
      </w:r>
      <w:proofErr w:type="spellStart"/>
      <w:r w:rsidRPr="00101A95">
        <w:rPr>
          <w:b w:val="0"/>
          <w:bCs w:val="0"/>
          <w:sz w:val="24"/>
          <w:szCs w:val="24"/>
        </w:rPr>
        <w:t>CorNonDis</w:t>
      </w:r>
      <w:proofErr w:type="spellEnd"/>
      <w:r w:rsidRPr="00101A95">
        <w:rPr>
          <w:b w:val="0"/>
          <w:bCs w:val="0"/>
          <w:sz w:val="24"/>
          <w:szCs w:val="24"/>
        </w:rPr>
        <w:t xml:space="preserve"> variables and irrelevant variables are (by definition) not useful for classification.</w:t>
      </w:r>
    </w:p>
    <w:p w14:paraId="3489F0A3" w14:textId="77777777" w:rsidR="0054144C" w:rsidRPr="003F44E9" w:rsidRDefault="0054144C" w:rsidP="003F44E9">
      <w:pPr>
        <w:spacing w:line="480" w:lineRule="auto"/>
        <w:rPr>
          <w:color w:val="333333"/>
        </w:rPr>
      </w:pPr>
    </w:p>
    <w:p w14:paraId="3651BDD8" w14:textId="1FAE3F1D" w:rsidR="00143516" w:rsidRPr="003F44E9" w:rsidRDefault="00143516" w:rsidP="003F44E9">
      <w:pPr>
        <w:spacing w:line="480" w:lineRule="auto"/>
        <w:jc w:val="both"/>
      </w:pPr>
      <w:r w:rsidRPr="003F44E9">
        <w:rPr>
          <w:b/>
        </w:rPr>
        <w:t xml:space="preserve">Figure 4. Comparison of </w:t>
      </w:r>
      <w:r w:rsidR="00D65BEC">
        <w:rPr>
          <w:b/>
        </w:rPr>
        <w:t>single-omics</w:t>
      </w:r>
      <w:r w:rsidRPr="003F44E9">
        <w:rPr>
          <w:b/>
        </w:rPr>
        <w:t xml:space="preserve"> and integrative frameworks on the breast cancer </w:t>
      </w:r>
      <w:r w:rsidR="00D870B1">
        <w:rPr>
          <w:b/>
        </w:rPr>
        <w:t>multi-omics</w:t>
      </w:r>
      <w:r w:rsidRPr="003F44E9">
        <w:rPr>
          <w:b/>
        </w:rPr>
        <w:t xml:space="preserve"> study.  </w:t>
      </w:r>
      <w:r w:rsidRPr="003F44E9">
        <w:t>We compared the</w:t>
      </w:r>
      <w:r w:rsidRPr="003F44E9">
        <w:rPr>
          <w:b/>
        </w:rPr>
        <w:t xml:space="preserve"> </w:t>
      </w:r>
      <w:r w:rsidRPr="003F44E9">
        <w:t>classification methods Elastic Net (</w:t>
      </w:r>
      <w:proofErr w:type="spellStart"/>
      <w:r w:rsidRPr="003F44E9">
        <w:t>Enet</w:t>
      </w:r>
      <w:proofErr w:type="spellEnd"/>
      <w:r w:rsidRPr="003F44E9">
        <w:t xml:space="preserve">), Support Vector Machine (SVM) and Random Forests (RF) applied on </w:t>
      </w:r>
      <w:r w:rsidR="00D65BEC">
        <w:t>single-omics</w:t>
      </w:r>
      <w:r w:rsidRPr="003F44E9">
        <w:t xml:space="preserve"> and integrative frameworks (concatenation and ensemble). SVM and RF do not perform variable selection. Different DIABLO models with a number of selected variable matching with </w:t>
      </w:r>
      <w:proofErr w:type="spellStart"/>
      <w:r w:rsidRPr="003F44E9">
        <w:t>Enet</w:t>
      </w:r>
      <w:proofErr w:type="spellEnd"/>
      <w:r w:rsidRPr="003F44E9">
        <w:t xml:space="preserve"> selection were fitted </w:t>
      </w:r>
      <w:r w:rsidRPr="003F44E9">
        <w:lastRenderedPageBreak/>
        <w:t>(DIABLO1-12).</w:t>
      </w:r>
      <w:r w:rsidR="0071152D" w:rsidRPr="003F44E9">
        <w:t xml:space="preserve"> </w:t>
      </w:r>
      <w:r w:rsidRPr="003F44E9">
        <w:rPr>
          <w:b/>
        </w:rPr>
        <w:t>A)</w:t>
      </w:r>
      <w:r w:rsidRPr="003F44E9">
        <w:t xml:space="preserve"> panel size for each method, </w:t>
      </w:r>
      <w:r w:rsidRPr="003F44E9">
        <w:rPr>
          <w:b/>
        </w:rPr>
        <w:t xml:space="preserve">B) </w:t>
      </w:r>
      <w:r w:rsidRPr="003F44E9">
        <w:t>Classification error rate based on 50x10-fold cross validation, balanced error rate is averaged for the training set.</w:t>
      </w:r>
      <w:r w:rsidRPr="003F44E9">
        <w:rPr>
          <w:b/>
        </w:rPr>
        <w:t xml:space="preserve"> C) </w:t>
      </w:r>
      <w:r w:rsidRPr="003F44E9">
        <w:t xml:space="preserve">The </w:t>
      </w:r>
      <w:proofErr w:type="spellStart"/>
      <w:r w:rsidRPr="003F44E9">
        <w:t>circos</w:t>
      </w:r>
      <w:proofErr w:type="spellEnd"/>
      <w:r w:rsidRPr="003F44E9">
        <w:t xml:space="preserve"> plots depict the </w:t>
      </w:r>
      <w:r w:rsidR="00D870B1">
        <w:t>multi-omics</w:t>
      </w:r>
      <w:r w:rsidRPr="003F44E9">
        <w:t xml:space="preserve"> panel identified by the methods </w:t>
      </w:r>
      <w:r w:rsidRPr="009F24A1">
        <w:t xml:space="preserve">and show the unbalance of </w:t>
      </w:r>
      <w:r w:rsidR="00020884">
        <w:t>omics</w:t>
      </w:r>
      <w:r w:rsidRPr="009F24A1">
        <w:t xml:space="preserve"> variables selected in the concatenation method and the ability of DIABLO to identified highly connected </w:t>
      </w:r>
      <w:r w:rsidR="00D870B1">
        <w:t>multi-omics</w:t>
      </w:r>
      <w:r w:rsidRPr="009F24A1">
        <w:t xml:space="preserve"> signatures</w:t>
      </w:r>
      <w:r w:rsidRPr="009F24A1">
        <w:rPr>
          <w:b/>
        </w:rPr>
        <w:t>.</w:t>
      </w:r>
      <w:r w:rsidRPr="003F44E9">
        <w:rPr>
          <w:b/>
        </w:rPr>
        <w:t xml:space="preserve"> D)</w:t>
      </w:r>
      <w:r w:rsidRPr="003F44E9">
        <w:t xml:space="preserve"> Overlap of commonly selected variables across the different integrative methods for similar panel sizes. </w:t>
      </w:r>
      <w:r w:rsidRPr="003F44E9">
        <w:rPr>
          <w:b/>
        </w:rPr>
        <w:t>E)</w:t>
      </w:r>
      <w:r w:rsidRPr="003F44E9">
        <w:t xml:space="preserve"> Description of the nature of the correlation in the different </w:t>
      </w:r>
      <w:r w:rsidR="00D870B1">
        <w:t>multi-omics</w:t>
      </w:r>
      <w:r w:rsidRPr="003F44E9">
        <w:t xml:space="preserve"> panel with </w:t>
      </w:r>
      <w:r w:rsidR="00020884">
        <w:t>omics</w:t>
      </w:r>
      <w:r w:rsidRPr="003F44E9">
        <w:t xml:space="preserve"> (intra) and between </w:t>
      </w:r>
      <w:r w:rsidR="00020884">
        <w:t>omics</w:t>
      </w:r>
      <w:r w:rsidRPr="003F44E9">
        <w:t xml:space="preserve"> (inter) selected variables.</w:t>
      </w:r>
    </w:p>
    <w:p w14:paraId="34AAE4BD" w14:textId="77777777" w:rsidR="00143516" w:rsidRPr="003F44E9" w:rsidRDefault="00143516" w:rsidP="003F44E9">
      <w:pPr>
        <w:spacing w:line="480" w:lineRule="auto"/>
        <w:rPr>
          <w:color w:val="333333"/>
        </w:rPr>
      </w:pPr>
    </w:p>
    <w:p w14:paraId="71927457" w14:textId="3A5F837A" w:rsidR="00143516" w:rsidRPr="003F44E9" w:rsidRDefault="00143516" w:rsidP="003F44E9">
      <w:pPr>
        <w:spacing w:line="480" w:lineRule="auto"/>
        <w:jc w:val="both"/>
      </w:pPr>
      <w:r w:rsidRPr="003F44E9">
        <w:rPr>
          <w:b/>
        </w:rPr>
        <w:t xml:space="preserve">Figure 5. DIABLO graphical and numerical outputs on the breast cancer </w:t>
      </w:r>
      <w:r w:rsidR="00D870B1">
        <w:rPr>
          <w:b/>
        </w:rPr>
        <w:t>multi-omics</w:t>
      </w:r>
      <w:r w:rsidRPr="003F44E9">
        <w:rPr>
          <w:b/>
        </w:rPr>
        <w:t xml:space="preserve"> study. A) </w:t>
      </w:r>
      <w:r w:rsidRPr="003F44E9">
        <w:t xml:space="preserve">Input design in DIABLO determined according to a data-driven approach. </w:t>
      </w:r>
      <w:r w:rsidRPr="003F44E9">
        <w:rPr>
          <w:b/>
        </w:rPr>
        <w:t>B)</w:t>
      </w:r>
      <w:r w:rsidRPr="003F44E9">
        <w:t xml:space="preserve"> Classification </w:t>
      </w:r>
      <w:r w:rsidRPr="009F24A1">
        <w:t>performance using 5</w:t>
      </w:r>
      <w:r w:rsidR="009F24A1" w:rsidRPr="009F24A1">
        <w:t>0x5</w:t>
      </w:r>
      <w:r w:rsidRPr="009F24A1">
        <w:t>-fold cross validation</w:t>
      </w:r>
      <w:r w:rsidRPr="003F44E9">
        <w:t xml:space="preserve"> to tune the number of variables to select on each component in DIABLO. </w:t>
      </w:r>
      <w:r w:rsidRPr="003F44E9">
        <w:rPr>
          <w:b/>
        </w:rPr>
        <w:t>C)</w:t>
      </w:r>
      <w:r w:rsidRPr="003F44E9">
        <w:t xml:space="preserve"> Matrix scatterplot to verify that the first components related to each </w:t>
      </w:r>
      <w:r w:rsidR="00020884">
        <w:t>omics</w:t>
      </w:r>
      <w:r w:rsidRPr="003F44E9">
        <w:t xml:space="preserve"> </w:t>
      </w:r>
      <w:r w:rsidR="001E1EFC">
        <w:t>dataset</w:t>
      </w:r>
      <w:r w:rsidRPr="003F44E9">
        <w:t xml:space="preserve"> (upper matrix) are maximally correlated (lower matrix, Pearson correlation) in DIABLO according to the input design in A. </w:t>
      </w:r>
      <w:r w:rsidRPr="003F44E9">
        <w:rPr>
          <w:b/>
        </w:rPr>
        <w:t>D)</w:t>
      </w:r>
      <w:r w:rsidRPr="003F44E9">
        <w:t xml:space="preserve"> </w:t>
      </w:r>
      <w:proofErr w:type="spellStart"/>
      <w:r w:rsidRPr="003F44E9">
        <w:t>Circos</w:t>
      </w:r>
      <w:proofErr w:type="spellEnd"/>
      <w:r w:rsidRPr="003F44E9">
        <w:t xml:space="preserve"> plot of the final </w:t>
      </w:r>
      <w:r w:rsidR="00D870B1">
        <w:t>multi-omics</w:t>
      </w:r>
      <w:r w:rsidRPr="003F44E9">
        <w:t xml:space="preserve"> signature identified in the training set. </w:t>
      </w:r>
      <w:r w:rsidRPr="003F44E9">
        <w:rPr>
          <w:b/>
        </w:rPr>
        <w:t>E)</w:t>
      </w:r>
      <w:r w:rsidRPr="003F44E9">
        <w:t xml:space="preserve"> Clustered Image Map representing the </w:t>
      </w:r>
      <w:r w:rsidR="00D870B1">
        <w:t>multi-omics</w:t>
      </w:r>
      <w:r w:rsidRPr="003F44E9">
        <w:t xml:space="preserve"> signature in relation with the samples and </w:t>
      </w:r>
      <w:r w:rsidRPr="003F44E9">
        <w:rPr>
          <w:b/>
        </w:rPr>
        <w:t xml:space="preserve">F) </w:t>
      </w:r>
      <w:r w:rsidRPr="003F44E9">
        <w:t>Pathway enrichment analysis ba</w:t>
      </w:r>
      <w:r w:rsidR="006D6437" w:rsidRPr="003F44E9">
        <w:t xml:space="preserve">sed on the </w:t>
      </w:r>
      <w:r w:rsidR="00D870B1">
        <w:t>multi-omics</w:t>
      </w:r>
      <w:r w:rsidR="006D6437" w:rsidRPr="003F44E9">
        <w:t xml:space="preserve"> signature.</w:t>
      </w:r>
    </w:p>
    <w:p w14:paraId="1B1601DA" w14:textId="77777777" w:rsidR="00143516" w:rsidRPr="003F44E9" w:rsidRDefault="00143516" w:rsidP="003F44E9">
      <w:pPr>
        <w:spacing w:line="480" w:lineRule="auto"/>
        <w:rPr>
          <w:color w:val="333333"/>
        </w:rPr>
      </w:pPr>
    </w:p>
    <w:p w14:paraId="33AA14F8" w14:textId="5EDD45AC" w:rsidR="00143516" w:rsidRPr="003F44E9" w:rsidRDefault="00143516" w:rsidP="003F44E9">
      <w:pPr>
        <w:spacing w:line="480" w:lineRule="auto"/>
        <w:jc w:val="both"/>
      </w:pPr>
      <w:r w:rsidRPr="003F44E9">
        <w:rPr>
          <w:b/>
        </w:rPr>
        <w:t xml:space="preserve">Figure 6. </w:t>
      </w:r>
      <w:r w:rsidR="00C92ADA" w:rsidRPr="003F44E9">
        <w:rPr>
          <w:b/>
        </w:rPr>
        <w:t>Systems approach to molecular changes in blood after allergen inhalation challenge.</w:t>
      </w:r>
      <w:r w:rsidR="00C92ADA" w:rsidRPr="003F44E9">
        <w:t xml:space="preserve"> </w:t>
      </w:r>
      <w:r w:rsidR="00C92ADA" w:rsidRPr="009F24A1">
        <w:rPr>
          <w:b/>
        </w:rPr>
        <w:t>A.</w:t>
      </w:r>
      <w:r w:rsidR="00C92ADA" w:rsidRPr="003F44E9">
        <w:t xml:space="preserve"> FEV</w:t>
      </w:r>
      <w:r w:rsidR="00C92ADA" w:rsidRPr="003F44E9">
        <w:rPr>
          <w:vertAlign w:val="subscript"/>
        </w:rPr>
        <w:t>1</w:t>
      </w:r>
      <w:r w:rsidR="00C92ADA" w:rsidRPr="003F44E9">
        <w:t xml:space="preserve"> response profiles 0-2 hours after allergen inhalation. </w:t>
      </w:r>
      <w:r w:rsidR="00C92ADA" w:rsidRPr="009F24A1">
        <w:rPr>
          <w:b/>
        </w:rPr>
        <w:t>B.</w:t>
      </w:r>
      <w:r w:rsidR="00C92ADA" w:rsidRPr="003F44E9">
        <w:t xml:space="preserve"> Path diagram of the connection between datasets, all predicting the time point variable. The mRNA and metabolite datasets were transformed into module datasets. </w:t>
      </w:r>
      <w:r w:rsidR="00C92ADA" w:rsidRPr="009F24A1">
        <w:rPr>
          <w:b/>
        </w:rPr>
        <w:t>C.</w:t>
      </w:r>
      <w:r w:rsidR="00C92ADA" w:rsidRPr="003F44E9">
        <w:t xml:space="preserve"> </w:t>
      </w:r>
      <w:r w:rsidR="002F34CD">
        <w:t xml:space="preserve">ROC comparing two DIABLO models </w:t>
      </w:r>
      <w:proofErr w:type="gramStart"/>
      <w:r w:rsidR="002F34CD">
        <w:t xml:space="preserve">that </w:t>
      </w:r>
      <w:r w:rsidR="006A1559">
        <w:t xml:space="preserve"> include</w:t>
      </w:r>
      <w:proofErr w:type="gramEnd"/>
      <w:r w:rsidR="006A1559">
        <w:t xml:space="preserve"> / exclude</w:t>
      </w:r>
      <w:r w:rsidR="002F34CD">
        <w:t xml:space="preserve"> the repeated measures </w:t>
      </w:r>
      <w:r w:rsidR="002977C4">
        <w:t xml:space="preserve">experimental </w:t>
      </w:r>
      <w:r w:rsidR="002F34CD">
        <w:t>design</w:t>
      </w:r>
      <w:r w:rsidR="00E13569" w:rsidRPr="003F44E9">
        <w:t xml:space="preserve">. </w:t>
      </w:r>
      <w:r w:rsidR="00C92ADA" w:rsidRPr="009F24A1">
        <w:rPr>
          <w:b/>
        </w:rPr>
        <w:t>D.</w:t>
      </w:r>
      <w:r w:rsidR="00C92ADA" w:rsidRPr="003F44E9">
        <w:t xml:space="preserve"> Sample plots depicting the </w:t>
      </w:r>
      <w:r w:rsidR="00C92ADA" w:rsidRPr="003F44E9">
        <w:lastRenderedPageBreak/>
        <w:t xml:space="preserve">clustering of subjects based on the first component of each dataset from the DIABLO model. </w:t>
      </w:r>
      <w:r w:rsidR="00C92ADA" w:rsidRPr="009F24A1">
        <w:rPr>
          <w:b/>
        </w:rPr>
        <w:t>E.</w:t>
      </w:r>
      <w:r w:rsidR="00C92ADA" w:rsidRPr="003F44E9">
        <w:t xml:space="preserve"> Correlation between variables selected in the DIABLO model.</w:t>
      </w:r>
    </w:p>
    <w:p w14:paraId="270E61BE" w14:textId="77777777" w:rsidR="00143516" w:rsidRPr="003F44E9" w:rsidRDefault="00143516">
      <w:pPr>
        <w:rPr>
          <w:color w:val="333333"/>
        </w:rPr>
      </w:pPr>
    </w:p>
    <w:p w14:paraId="5CE20FDA" w14:textId="18D09851" w:rsidR="00E33D36" w:rsidRPr="003F44E9" w:rsidRDefault="00E33D36">
      <w:pPr>
        <w:rPr>
          <w:color w:val="333333"/>
        </w:rPr>
      </w:pPr>
    </w:p>
    <w:p w14:paraId="16AD3657" w14:textId="77777777" w:rsidR="00E33D36" w:rsidRPr="003F44E9" w:rsidRDefault="00E33D36">
      <w:pPr>
        <w:rPr>
          <w:color w:val="333333"/>
        </w:rPr>
      </w:pPr>
    </w:p>
    <w:p w14:paraId="1158A408" w14:textId="77777777" w:rsidR="00F94303" w:rsidRPr="007E4167" w:rsidRDefault="00F94303" w:rsidP="00F94303">
      <w:pPr>
        <w:pStyle w:val="NormalWeb"/>
        <w:shd w:val="clear" w:color="auto" w:fill="FFFFFF"/>
        <w:spacing w:before="0" w:beforeAutospacing="0" w:after="360" w:afterAutospacing="0" w:line="375" w:lineRule="atLeast"/>
        <w:rPr>
          <w:b/>
          <w:color w:val="333333"/>
        </w:rPr>
      </w:pPr>
      <w:r w:rsidRPr="007E4167">
        <w:rPr>
          <w:b/>
          <w:color w:val="333333"/>
        </w:rPr>
        <w:t>References</w:t>
      </w:r>
    </w:p>
    <w:p w14:paraId="4CF6D80F" w14:textId="77777777" w:rsidR="00EE59C9" w:rsidRPr="00EE59C9" w:rsidRDefault="00E71DDE" w:rsidP="00EE59C9">
      <w:pPr>
        <w:pStyle w:val="Bibliography"/>
        <w:rPr>
          <w:rFonts w:ascii="Times New Roman" w:hAnsi="Times New Roman" w:cs="Times New Roman"/>
          <w:color w:val="000000"/>
        </w:rPr>
      </w:pPr>
      <w:r>
        <w:rPr>
          <w:color w:val="333333"/>
        </w:rPr>
        <w:fldChar w:fldCharType="begin"/>
      </w:r>
      <w:r w:rsidR="00620645">
        <w:rPr>
          <w:color w:val="333333"/>
        </w:rPr>
        <w:instrText xml:space="preserve"> ADDIN ZOTERO_BIBL {"custom":[]} CSL_BIBLIOGRAPHY </w:instrText>
      </w:r>
      <w:r>
        <w:rPr>
          <w:color w:val="333333"/>
        </w:rPr>
        <w:fldChar w:fldCharType="separate"/>
      </w:r>
      <w:r w:rsidR="00EE59C9" w:rsidRPr="00EE59C9">
        <w:rPr>
          <w:rFonts w:ascii="Times New Roman" w:hAnsi="Times New Roman" w:cs="Times New Roman"/>
          <w:color w:val="000000"/>
        </w:rPr>
        <w:t>1. Zhang W, Li F, Nie L. Integrating multiple “omics” analysis for microbial biology: application and methodologies. Microbiology [Internet]. 2010 [cited 2016 Jul 22];156:287–301. Available from: http://mic.microbiologyresearch.org/content/journal/micro/10.1099/mic.0.034793-0</w:t>
      </w:r>
    </w:p>
    <w:p w14:paraId="34CB82D4"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2. Bunyavanich S, Schadt EE. Systems biology of asthma and allergic diseases: A multiscale approach. J Allergy Clin Immunol [Internet]. 2015 [cited 2015 Nov 29];135:31–42. Available from: http://linkinghub.elsevier.com/retrieve/pii/S0091674914014869</w:t>
      </w:r>
    </w:p>
    <w:p w14:paraId="7E66CE83"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3. Angione C, Conway M, Lió P. Multiplex methods provide effective integration of multi-omic data in genome-scale models. BMC Bioinformatics [Internet]. 2016 [cited 2016 Mar 11];17. Available from: http://www.biomedcentral.com/1471-2105/17/S4/83</w:t>
      </w:r>
    </w:p>
    <w:p w14:paraId="490D6D14"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4. Tenenhaus A, Tenenhaus M. Regularized generalized canonical correlation analysis. Psychometrika [Internet]. 2011 [cited 2015 Jul 15];76:257–84. Available from: http://link.springer.com/10.1007/s11336-011-9206-8</w:t>
      </w:r>
    </w:p>
    <w:p w14:paraId="231E6AEA"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5. Kirk P, Griffin JE, Savage RS, Ghahramani Z, Wild DL. Bayesian correlated clustering to integrate multiple datasets. Bioinformatics [Internet]. 2012 [cited 2016 Jan 19];28:3290–7. Available from: http://bioinformatics.oxfordjournals.org/cgi/doi/10.1093/bioinformatics/bts595</w:t>
      </w:r>
    </w:p>
    <w:p w14:paraId="60F853E5"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6. Schadt EE, Björkegren JL. NEW: network-enabled wisdom in biology, medicine, and health care. Sci Transl Med [Internet]. 2012 [cited 2015 Nov 29];4:115rv1–115rv1. Available from: http://stm.sciencemag.org/content/4/115/115rv1.short</w:t>
      </w:r>
    </w:p>
    <w:p w14:paraId="31B75D92"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7. Meng C, Kuster B, Culhane AC, Gholami AM. A multivariate approach to the integration of multi-omics datasets. BMC Bioinformatics [Internet]. 2014 [cited 2016 Jan 19];15:162. Available from: http://www.biomedcentral.com/1471-2105/15/162?utm_source=dlvr.it&amp;utm_medium=tumblr</w:t>
      </w:r>
    </w:p>
    <w:p w14:paraId="628D7AA9"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8. Zhu J, Sova P, Xu Q, Dombek KM, Xu EY, Vu H, et al. Stitching together multiple data dimensions reveals interacting metabolomic and transcriptomic networks that modulate cell regulation. Levchenko A, editor. PLoS Biol [Internet]. 2012 [cited 2016 Jan 19];10:e1001301. Available from: http://dx.plos.org/10.1371/journal.pbio.1001301</w:t>
      </w:r>
    </w:p>
    <w:p w14:paraId="68A79051"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9. Glass K, Huttenhower C, Quackenbush J, Yuan G-C. Passing messages between biological networks to refine predicted interactions. Semsey S, editor. PLoS ONE [Internet]. 2013 [cited 2015 Dec 1];8:e64832. Available from: http://dx.plos.org/10.1371/journal.pone.0064832</w:t>
      </w:r>
    </w:p>
    <w:p w14:paraId="7F5854FB"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lastRenderedPageBreak/>
        <w:t>10. Chaussabel D, Quinn C, Shen J, Patel P, Glaser C, Baldwin N, et al. A Modular Analysis Framework for Blood Genomics Studies: Application to Systemic Lupus Erythematosus. Immunity [Internet]. 2008 [cited 2016 Jul 22];29:150–64. Available from: http://linkinghub.elsevier.com/retrieve/pii/S1074761308002835</w:t>
      </w:r>
    </w:p>
    <w:p w14:paraId="7AC10E0D"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11. Langfelder P, Horvath S. WGCNA: an R package for weighted correlation network analysis. BMC Bioinformatics [Internet]. 2008 [cited 2016 Apr 4];9:559. Available from: http://www.biomedcentral.com/1471-2105/9/559</w:t>
      </w:r>
    </w:p>
    <w:p w14:paraId="5B450614"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12. Chaussabel D, Baldwin N. Democratizing systems immunology with modular transcriptional repertoire analyses. Nat Rev Immunol [Internet]. 2014 [cited 2016 Jul 22];14:271–80. Available from: http://www.nature.com/doifinder/10.1038/nri3642</w:t>
      </w:r>
    </w:p>
    <w:p w14:paraId="020702C3"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13. Ha MJ, Baladandayuthapani V, Do K-A. DINGO: differential network analysis in genomics. Bioinformatics [Internet]. 2015 [cited 2016 May 3];31:3413–3420. Available from: http://bioinformatics.oxfordjournals.org/content/31/21/3413.short</w:t>
      </w:r>
    </w:p>
    <w:p w14:paraId="6201AFFB"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14. Fernández-Delgado M, Cernadas E, Barro S, Amorim D. Do we need hundreds of classifiers to solve real world classification problems. J Mach Learn Res [Internet]. 2014 [cited 2016 Jul 23];15:3133–3181. Available from: http://www.jmlr.org/papers/volume15/delgado14a/source/delgado14a.pdf</w:t>
      </w:r>
    </w:p>
    <w:p w14:paraId="75C9126A"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15. Zou H, Hastie T. Regularization and variable selection via the elastic net. J R Stat Soc Ser B Stat Methodol [Internet]. 2005 [cited 2015 Jul 15];67:301–320. Available from: http://onlinelibrary.wiley.com/doi/10.1111/j.1467-9868.2005.00503.x/pdf</w:t>
      </w:r>
    </w:p>
    <w:p w14:paraId="3DD4625F"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16. Ritchie MD, Holzinger ER, Li R, Pendergrass SA, Kim D. Methods of integrating data to uncover genotype–phenotype interactions. Nat Rev Genet [Internet]. 2015 [cited 2015 Jul 10];16:85–97. Available from: http://www.nature.com/doifinder/10.1038/nrg3868</w:t>
      </w:r>
    </w:p>
    <w:p w14:paraId="17CEA5B7"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17. Fan J, Han F, Liu H. Challenges of Big Data analysis. Natl Sci Rev [Internet]. 2014 [cited 2016 Jul 23];1:293–314. Available from: http://nsr.oxfordjournals.org/cgi/doi/10.1093/nsr/nwt032</w:t>
      </w:r>
    </w:p>
    <w:p w14:paraId="6DB810BB"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18. Liu Y, Devescovi V, Chen S, Nardini C. Multilevel omic data integration in cancer cell lines: advanced annotation and emergent properties. BMC Syst Biol [Internet]. 2013 [cited 2016 Jan 19];7:14. Available from: http://www.biomedcentral.com/1752-0509/7/14</w:t>
      </w:r>
    </w:p>
    <w:p w14:paraId="4966B910"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19. Günther O, Chen V, Freue GC, Balshaw R, Tebbutt S, Hollander Z, et al. A computational pipeline for the development of multi-marker bio-signature panels and ensemble classifiers. 2012 [cited 2016 Jan 19];13:326. Available from: http://summit.sfu.ca/item/13303</w:t>
      </w:r>
    </w:p>
    <w:p w14:paraId="04D680A5"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20. Le Cao K-A, Gonzalez I, Dejean S. integrOmics: an R package to unravel relationships between two omics datasets. Bioinformatics [Internet]. 2009 [cited 2016 Apr 3];25:2855–6. Available from: http://bioinformatics.oxfordjournals.org/cgi/doi/10.1093/bioinformatics/btp515</w:t>
      </w:r>
    </w:p>
    <w:p w14:paraId="3411E7A6"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 xml:space="preserve">21. Lˆe Cao K-A, Rohart F, Gautier B, Bartolo F, Gonz ́alez I, D ́ejean S. mixOmics: Omics Data Integration Project. 2016. </w:t>
      </w:r>
    </w:p>
    <w:p w14:paraId="2DF09D81"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lastRenderedPageBreak/>
        <w:t xml:space="preserve">22. Wold H. Estimation of Principal Components and Related Models by Iterative Least squares. Multivar Anal. 1966;391–420. </w:t>
      </w:r>
    </w:p>
    <w:p w14:paraId="02D71B4F"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23. Lê Cao K-A, Boitard S, Besse P. Sparse PLS discriminant analysis: biologically relevant feature selection and graphical displays for multiclass problems. BMC Bioinformatics [Internet]. 2011 [cited 2015 Jul 15];12:253. Available from: http://www.biomedcentral.com/1471-2105/12/253/</w:t>
      </w:r>
    </w:p>
    <w:p w14:paraId="113F5715"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24. Tenenhaus A, Philippe C, Guillemot V, Le Cao K-A, Grill J, Frouin V. Variable selection for generalized canonical correlation analysis. Biostatistics [Internet]. 2014 [cited 2015 Jul 15];15:569–83. Available from: http://biostatistics.oxfordjournals.org/cgi/doi/10.1093/biostatistics/kxu001</w:t>
      </w:r>
    </w:p>
    <w:p w14:paraId="45FC68A5"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25. Witten DM, Tibshirani R, Hastie T. A penalized matrix decomposition, with applications to sparse principal components and canonical correlation analysis. Biostatistics [Internet]. 2009 [cited 2016 Jul 27];10:515–34. Available from: http://biostatistics.oxfordjournals.org/cgi/doi/10.1093/biostatistics/kxp008</w:t>
      </w:r>
    </w:p>
    <w:p w14:paraId="7F474C44"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26. Lee HK, Hsu AK, Sajdak J, Qin J, Pavlidis P. Coexpression analysis of human genes across many microarray data sets. Genome Res [Internet]. 2004 [cited 2016 Mar 30];14:1085–1094. Available from: http://genome.cshlp.org/content/14/6/1085.short</w:t>
      </w:r>
    </w:p>
    <w:p w14:paraId="6D45D419"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27. Wang B, Mezlini AM, Demir F, Fiume M, Tu Z, Brudno M, et al. Similarity network fusion for aggregating data types on a genomic scale. Nat Methods [Internet]. 2014 [cited 2016 Jan 19];11:333–7. Available from: http://www.nature.com/doifinder/10.1038/nmeth.2810</w:t>
      </w:r>
    </w:p>
    <w:p w14:paraId="2AE6A59D"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28. The TCGA Research Network. The Cancer Genome Atlas [Internet]. Available from: http://cancergenome.nih.gov/</w:t>
      </w:r>
    </w:p>
    <w:p w14:paraId="6D6C4C7A"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29. Singh A, Yamamoto M, Kam SHY, Ruan J, Gauvreau GM, O’Byrne PM, et al. Gene-metabolite expression in blood can discriminate allergen-induced isolated early from dual asthmatic responses. Hsu Y-H, editor. PLoS ONE [Internet]. 2013 [cited 2015 Jul 18];8:e67907. Available from: http://dx.plos.org/10.1371/journal.pone.0067907</w:t>
      </w:r>
    </w:p>
    <w:p w14:paraId="6EBED95B"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30. Singh A, Yamamoto M, Ruan J, Choi JY, Gauvreau GM, Olek S, et al. Th17/Treg ratio derived using DNA methylation analysis is associated with the late phase asthmatic response. Allergy Asthma Clin Immunol [Internet]. 2014 [cited 2016 Mar 2];10:32. Available from: http://www.biomedcentral.com/content/pdf/1710-1492-10-32.pdf</w:t>
      </w:r>
    </w:p>
    <w:p w14:paraId="2AA56DC6"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31. Lock EF, Hoadley KA, Marron JS, Nobel AB. Joint and individual variation explained (JIVE) for integrated analysis of multiple data types. Ann Appl Stat [Internet]. 2013 [cited 2018 Jan 24];7:523–42. Available from: http://projecteuclid.org/euclid.aoas/1365527209</w:t>
      </w:r>
    </w:p>
    <w:p w14:paraId="27710632"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32. Rohart F, Gautier B, Singh A, Cao K-AL. mixOmics: An R package for ‘omics feature selection and multiple data integration. PLOS Comput Biol [Internet]. 2017 [cited 2018 Jan 29];13:e1005752. Available from: http://journals.plos.org/ploscompbiol/article?id=10.1371/journal.pcbi.1005752</w:t>
      </w:r>
    </w:p>
    <w:p w14:paraId="360767A8"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lastRenderedPageBreak/>
        <w:t>33. Liberzon A, Birger C, Thorvaldsdóttir H, Ghandi M, Mesirov JP, Tamayo P. The Molecular Signatures Database Hallmark Gene Set Collection. Cell Syst [Internet]. 2015 [cited 2018 Jan 30];1:417–25. Available from: http://linkinghub.elsevier.com/retrieve/pii/S2405471215002185</w:t>
      </w:r>
    </w:p>
    <w:p w14:paraId="55207A69"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34. Xie B, Ding Q, Han H, Wu D. miRCancer: a microRNA-cancer association database constructed by text mining on literature. Bioinformatics [Internet]. 2013 [cited 2018 Jan 30];29:638–44. Available from: https://academic.oup.com/bioinformatics/article-lookup/doi/10.1093/bioinformatics/btt014</w:t>
      </w:r>
    </w:p>
    <w:p w14:paraId="5A04FAF0"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35. Hamosh A. Online Mendelian Inheritance in Man (OMIM), a knowledgebase of human genes and genetic disorders. Nucleic Acids Res [Internet]. 2004 [cited 2018 Jan 30];33:D514–7. Available from: https://academic.oup.com/nar/article-lookup/doi/10.1093/nar/gki033</w:t>
      </w:r>
    </w:p>
    <w:p w14:paraId="0C1BBF81"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36. Chung I-F, Chen C-Y, Su S-C, Li C-Y, Wu K-J, Wang H-W, et al. DriverDBv2: a database for human cancer driver gene research. Nucleic Acids Res [Internet]. 2016 [cited 2018 Jan 30];44:D975–9. Available from: https://academic.oup.com/nar/article-lookup/doi/10.1093/nar/gkv1314</w:t>
      </w:r>
    </w:p>
    <w:p w14:paraId="1F8E6413"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37. Liquet B, Lê Cao K-A, Hocini H, Thiébaut R. A novel approach for biomarker selection and the integration of repeated measures experiments from two assays. BMC Bioinformatics [Internet]. 2012 [cited 2015 Jul 18];13:325. Available from: http://www.biomedcentral.com/1471-2105/13/325/</w:t>
      </w:r>
    </w:p>
    <w:p w14:paraId="34A1E6D3"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38. Allahyar A, de Ridder J. FERAL: network-based classifier with application to breast cancer outcome prediction. Bioinformatics [Internet]. 2015 [cited 2018 Feb 1];31:i311–9. Available from: https://academic.oup.com/bioinformatics/article-lookup/doi/10.1093/bioinformatics/btv255</w:t>
      </w:r>
    </w:p>
    <w:p w14:paraId="4220EFCA"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39. Cun Y, Fröhlich H. Network and data integration for biomarker signature discovery via network smoothed t-statistics. Boccaletti S, editor. PLoS ONE [Internet]. 2013 [cited 2017 May 30];8:e73074. Available from: http://dx.plos.org/10.1371/journal.pone.0073074</w:t>
      </w:r>
    </w:p>
    <w:p w14:paraId="049BE8A3"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40. Sokolov A, Carlin DE, Paull EO, Baertsch R, Stuart JM. Pathway-based genomics prediction using generalized elastic net. PLoS Comput Biol [Internet]. 2016 [cited 2017 May 30];12:e1004790. Available from: http://journals.plos.org/ploscompbiol/article?id=10.1371/journal.pcbi.1004790</w:t>
      </w:r>
    </w:p>
    <w:p w14:paraId="6C3856EE"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 xml:space="preserve">41. Shen H, Huang J. Sparse Principal Component Analysis via Regularized Low Rank Matrix Approximation. J Multivar Anal. 2007;99:1015–34. </w:t>
      </w:r>
    </w:p>
    <w:p w14:paraId="486BDE9F"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42. Stone KD, Prussin C, Metcalfe DD. IgE, mast cells, basophils, and eosinophils. J Allergy Clin Immunol [Internet]. 2010 [cited 2016 Apr 5];125:S73–80. Available from: http://linkinghub.elsevier.com/retrieve/pii/S0091674909017345</w:t>
      </w:r>
    </w:p>
    <w:p w14:paraId="6D4864D5"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43. R Core Team. R: A Language and Environment for Statistical Computing [Internet]. Vienna, Austria: R Foundation for Statistical Computing; 2015. Available from: https://www.R-project.org/</w:t>
      </w:r>
    </w:p>
    <w:p w14:paraId="0D512EE0"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lastRenderedPageBreak/>
        <w:t xml:space="preserve">44. Tibshirani R. Regression shrinkage and selection via the lasso. J R Stat Soc Ser B Methodol. 1996;58:267–88. </w:t>
      </w:r>
    </w:p>
    <w:p w14:paraId="7E8005A3"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45. González I, Lê Cao K-A, Davis MJ, Déjean S. Visualising associations between paired ‘omics’ data sets. BioData Min [Internet]. 2012 [cited 2015 Jul 15];5:1–23. Available from: http://link.springer.com/article/10.1186/1756-0381-5-19</w:t>
      </w:r>
    </w:p>
    <w:p w14:paraId="10653C3F"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46. Godard P, van Eyll J. Pathway analysis from lists of microRNAs: common pitfalls and alternative strategy. Nucleic Acids Res [Internet]. 2015 [cited 2016 May 25];43:3490–7. Available from: http://nar.oxfordjournals.org/lookup/doi/10.1093/nar/gkv249</w:t>
      </w:r>
    </w:p>
    <w:p w14:paraId="16C50472"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47. Subramanian A, Tamayo P, Mootha VK, Mukherjee S, Ebert BL, Gillette MA, et al. Gene set enrichment analysis: a knowledge-based approach for interpreting genome-wide expression profiles. Proc Natl Acad Sci [Internet]. 2005 [cited 2016 Jul 26];102:15545–15550. Available from: http://www.pnas.org/content/102/43/15545.short</w:t>
      </w:r>
    </w:p>
    <w:p w14:paraId="1F484ECD"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48. Law CW, Chen Y, Shi W, Smyth GK. Voom: precision weights unlock linear model analysis tools for RNA-seq read counts. Genome Biol [Internet]. 2014 [cited 2016 Mar 2];15:R29. Available from: http://www.biomedcentral.com/content/pdf/gb-2014-15-2-r29.pdf</w:t>
      </w:r>
    </w:p>
    <w:p w14:paraId="3403C998"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49. Singh A, Cohen Freue GV, Oosthuizen JL, Kam SHY, Ruan J, Takhar MK, et al. Plasma proteomics can discriminate isolated early from dual responses in asthmatic individuals undergoing an allergen inhalation challenge. PROTEOMICS - Clin Appl [Internet]. 2012 [cited 2016 Mar 2];6:476–85. Available from: http://doi.wiley.com/10.1002/prca.201200013</w:t>
      </w:r>
    </w:p>
    <w:p w14:paraId="10598BC3" w14:textId="77777777" w:rsidR="00EE59C9" w:rsidRPr="00EE59C9" w:rsidRDefault="00EE59C9" w:rsidP="00EE59C9">
      <w:pPr>
        <w:pStyle w:val="Bibliography"/>
        <w:rPr>
          <w:rFonts w:ascii="Times New Roman" w:hAnsi="Times New Roman" w:cs="Times New Roman"/>
          <w:color w:val="000000"/>
        </w:rPr>
      </w:pPr>
      <w:r w:rsidRPr="00EE59C9">
        <w:rPr>
          <w:rFonts w:ascii="Times New Roman" w:hAnsi="Times New Roman" w:cs="Times New Roman"/>
          <w:color w:val="000000"/>
        </w:rPr>
        <w:t>50. Westerhuis JA, van Velzen EJJ, Hoefsloot HCJ, Smilde AK. Multivariate paired data analysis: multilevel PLSDA versus OPLSDA. Metabolomics [Internet]. 2010 [cited 2016 Jul 27];6:119–28. Available from: http://link.springer.com/10.1007/s11306-009-0185-z</w:t>
      </w:r>
    </w:p>
    <w:p w14:paraId="6ECA274D" w14:textId="4E4D7585" w:rsidR="00F94303" w:rsidRPr="003F44E9" w:rsidRDefault="00E71DDE" w:rsidP="00F94303">
      <w:pPr>
        <w:pStyle w:val="NormalWeb"/>
        <w:shd w:val="clear" w:color="auto" w:fill="FFFFFF"/>
        <w:spacing w:before="0" w:beforeAutospacing="0" w:after="360" w:afterAutospacing="0" w:line="375" w:lineRule="atLeast"/>
        <w:rPr>
          <w:color w:val="333333"/>
        </w:rPr>
      </w:pPr>
      <w:r>
        <w:rPr>
          <w:color w:val="333333"/>
        </w:rPr>
        <w:fldChar w:fldCharType="end"/>
      </w:r>
    </w:p>
    <w:sectPr w:rsidR="00F94303" w:rsidRPr="003F44E9" w:rsidSect="005759F3">
      <w:footerReference w:type="even" r:id="rId21"/>
      <w:footerReference w:type="default" r:id="rId22"/>
      <w:pgSz w:w="12240" w:h="15840"/>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mrit" w:date="2018-01-21T19:47:00Z" w:initials="AS">
    <w:p w14:paraId="40A22024" w14:textId="3C9C03C9" w:rsidR="00462DAF" w:rsidRDefault="00462DAF">
      <w:pPr>
        <w:pStyle w:val="CommentText"/>
      </w:pPr>
      <w:r>
        <w:rPr>
          <w:rStyle w:val="CommentReference"/>
        </w:rPr>
        <w:annotationRef/>
      </w:r>
      <w:r>
        <w:t>Genome Biology: Method paper</w:t>
      </w:r>
    </w:p>
  </w:comment>
  <w:comment w:id="1" w:author="Amrit" w:date="2018-01-21T19:48:00Z" w:initials="AS">
    <w:p w14:paraId="1D52D9B4" w14:textId="079E541A" w:rsidR="00462DAF" w:rsidRDefault="00462DAF">
      <w:pPr>
        <w:pStyle w:val="CommentText"/>
      </w:pPr>
      <w:r>
        <w:rPr>
          <w:rStyle w:val="CommentReference"/>
        </w:rPr>
        <w:annotationRef/>
      </w:r>
      <w:r>
        <w:t>100 words</w:t>
      </w:r>
    </w:p>
    <w:p w14:paraId="24AD415F" w14:textId="77777777" w:rsidR="00462DAF" w:rsidRDefault="00462DAF">
      <w:pPr>
        <w:pStyle w:val="CommentText"/>
      </w:pPr>
    </w:p>
    <w:p w14:paraId="41DAB3D9" w14:textId="7EC2EF60" w:rsidR="00462DAF" w:rsidRDefault="00462DAF">
      <w:pPr>
        <w:pStyle w:val="CommentText"/>
      </w:pPr>
      <w:r>
        <w:t>currently: 96 words</w:t>
      </w:r>
    </w:p>
  </w:comment>
  <w:comment w:id="2" w:author="Amrit" w:date="2018-01-24T19:22:00Z" w:initials="AS">
    <w:p w14:paraId="4AAA137D" w14:textId="77777777" w:rsidR="00462DAF" w:rsidRDefault="00462DAF" w:rsidP="002B3996">
      <w:pPr>
        <w:rPr>
          <w:rFonts w:eastAsia="Times New Roman"/>
        </w:rPr>
      </w:pPr>
      <w:r>
        <w:rPr>
          <w:rStyle w:val="CommentReference"/>
        </w:rPr>
        <w:annotationRef/>
      </w:r>
      <w:r>
        <w:rPr>
          <w:rFonts w:ascii="Segoe UI" w:eastAsia="Times New Roman" w:hAnsi="Segoe UI"/>
          <w:color w:val="333333"/>
          <w:sz w:val="26"/>
          <w:szCs w:val="26"/>
          <w:shd w:val="clear" w:color="auto" w:fill="FFFFFF"/>
        </w:rPr>
        <w:t>The Background section should explain the background to the study, its aims, a summary of the existing literature and why this study was necessary.</w:t>
      </w:r>
    </w:p>
    <w:p w14:paraId="56552D4A" w14:textId="1CB75AA8" w:rsidR="00462DAF" w:rsidRDefault="00462DAF">
      <w:pPr>
        <w:pStyle w:val="CommentText"/>
      </w:pPr>
    </w:p>
  </w:comment>
  <w:comment w:id="3" w:author="Amrit" w:date="2017-08-24T14:48:00Z" w:initials="AS">
    <w:p w14:paraId="6906AE61" w14:textId="57C6E0D3" w:rsidR="00462DAF" w:rsidRDefault="00462DAF">
      <w:pPr>
        <w:pStyle w:val="CommentText"/>
      </w:pPr>
      <w:r>
        <w:rPr>
          <w:rStyle w:val="CommentReference"/>
        </w:rPr>
        <w:annotationRef/>
      </w:r>
      <w:r>
        <w:t>Add references from book chapter, regarding why current methods are missing what diablo addresses!</w:t>
      </w:r>
    </w:p>
  </w:comment>
  <w:comment w:id="5" w:author="Amrit" w:date="2018-01-24T11:40:00Z" w:initials="AS">
    <w:p w14:paraId="46FFAFDF" w14:textId="77777777" w:rsidR="00462DAF" w:rsidRPr="00715061" w:rsidRDefault="00462DAF" w:rsidP="0012139C">
      <w:pPr>
        <w:pStyle w:val="p1"/>
        <w:rPr>
          <w:highlight w:val="yellow"/>
        </w:rPr>
      </w:pPr>
      <w:r>
        <w:rPr>
          <w:rStyle w:val="CommentReference"/>
        </w:rPr>
        <w:annotationRef/>
      </w:r>
      <w:r w:rsidRPr="00715061">
        <w:rPr>
          <w:highlight w:val="yellow"/>
        </w:rPr>
        <w:t>REVIEWER 1</w:t>
      </w:r>
      <w:proofErr w:type="gramStart"/>
      <w:r w:rsidRPr="00715061">
        <w:rPr>
          <w:highlight w:val="yellow"/>
        </w:rPr>
        <w:t>: .</w:t>
      </w:r>
      <w:proofErr w:type="gramEnd"/>
      <w:r w:rsidRPr="00715061">
        <w:rPr>
          <w:highlight w:val="yellow"/>
        </w:rPr>
        <w:t xml:space="preserve"> I understand that the latent</w:t>
      </w:r>
    </w:p>
    <w:p w14:paraId="5A0AE4AA" w14:textId="77777777" w:rsidR="00462DAF" w:rsidRPr="00715061" w:rsidRDefault="00462DAF" w:rsidP="0012139C">
      <w:pPr>
        <w:pStyle w:val="p1"/>
        <w:rPr>
          <w:highlight w:val="yellow"/>
        </w:rPr>
      </w:pPr>
      <w:r w:rsidRPr="00715061">
        <w:rPr>
          <w:highlight w:val="yellow"/>
        </w:rPr>
        <w:t>structure might uncover interesting biology but I would never use this method to learn biology. Rather, I would</w:t>
      </w:r>
    </w:p>
    <w:p w14:paraId="44BAF138" w14:textId="6EF321C0" w:rsidR="00462DAF" w:rsidRDefault="00462DAF" w:rsidP="0012139C">
      <w:pPr>
        <w:pStyle w:val="CommentText"/>
      </w:pPr>
      <w:r w:rsidRPr="00715061">
        <w:rPr>
          <w:highlight w:val="yellow"/>
        </w:rPr>
        <w:t>use cluster analysis or unsupervised learning methods</w:t>
      </w:r>
      <w:r w:rsidRPr="00715061">
        <w:rPr>
          <w:rStyle w:val="CommentReference"/>
          <w:highlight w:val="yellow"/>
        </w:rPr>
        <w:annotationRef/>
      </w:r>
      <w:r w:rsidRPr="00715061">
        <w:rPr>
          <w:highlight w:val="yellow"/>
        </w:rPr>
        <w:t>.</w:t>
      </w:r>
    </w:p>
  </w:comment>
  <w:comment w:id="6" w:author="Amrit" w:date="2018-01-30T15:06:00Z" w:initials="AS">
    <w:p w14:paraId="458BDE4C" w14:textId="1FEEA53B" w:rsidR="00462DAF" w:rsidRDefault="00462DAF">
      <w:pPr>
        <w:pStyle w:val="CommentText"/>
      </w:pPr>
      <w:r>
        <w:rPr>
          <w:rStyle w:val="CommentReference"/>
        </w:rPr>
        <w:annotationRef/>
      </w:r>
      <w:r>
        <w:t xml:space="preserve">Update using OMIM dataset (register on their site) </w:t>
      </w:r>
      <w:r>
        <w:sym w:font="Wingdings" w:char="F0E0"/>
      </w:r>
      <w:r>
        <w:t xml:space="preserve"> current copy is from </w:t>
      </w:r>
      <w:proofErr w:type="spellStart"/>
      <w:r>
        <w:t>Enrichr</w:t>
      </w:r>
      <w:proofErr w:type="spellEnd"/>
    </w:p>
  </w:comment>
  <w:comment w:id="7" w:author="Amrit" w:date="2018-01-24T19:24:00Z" w:initials="AS">
    <w:p w14:paraId="645FE108" w14:textId="77777777" w:rsidR="00462DAF" w:rsidRDefault="00462DAF" w:rsidP="00CA0793">
      <w:pPr>
        <w:rPr>
          <w:rFonts w:eastAsia="Times New Roman"/>
        </w:rPr>
      </w:pPr>
      <w:r>
        <w:rPr>
          <w:rStyle w:val="CommentReference"/>
        </w:rPr>
        <w:annotationRef/>
      </w:r>
      <w:r>
        <w:rPr>
          <w:rFonts w:ascii="Segoe UI" w:eastAsia="Times New Roman" w:hAnsi="Segoe UI"/>
          <w:color w:val="333333"/>
          <w:sz w:val="26"/>
          <w:szCs w:val="26"/>
          <w:shd w:val="clear" w:color="auto" w:fill="FFFFFF"/>
        </w:rPr>
        <w:t>For research articles this section should discuss the implications of the findings in context of existing research and highlight limitations of the study. For study protocols and methodology manuscripts this section should include a discussion of any practical or operational issues involved in performing the study and any issues not covered in other sections.</w:t>
      </w:r>
    </w:p>
    <w:p w14:paraId="06E7DA76" w14:textId="07B4904D" w:rsidR="00462DAF" w:rsidRDefault="00462DAF">
      <w:pPr>
        <w:pStyle w:val="CommentText"/>
      </w:pPr>
    </w:p>
  </w:comment>
  <w:comment w:id="8" w:author="Amrit" w:date="2018-01-24T19:24:00Z" w:initials="AS">
    <w:p w14:paraId="4206DD65" w14:textId="77777777" w:rsidR="00462DAF" w:rsidRDefault="00462DAF" w:rsidP="00CA0793">
      <w:pPr>
        <w:rPr>
          <w:rFonts w:eastAsia="Times New Roman"/>
        </w:rPr>
      </w:pPr>
      <w:r>
        <w:rPr>
          <w:rStyle w:val="CommentReference"/>
        </w:rPr>
        <w:annotationRef/>
      </w:r>
      <w:r>
        <w:rPr>
          <w:rFonts w:ascii="Segoe UI" w:eastAsia="Times New Roman" w:hAnsi="Segoe UI"/>
          <w:color w:val="333333"/>
          <w:sz w:val="26"/>
          <w:szCs w:val="26"/>
          <w:shd w:val="clear" w:color="auto" w:fill="FFFFFF"/>
        </w:rPr>
        <w:t>This should state clearly the main conclusions and provide an explanation of the importance and relevance of the study to the field.</w:t>
      </w:r>
    </w:p>
    <w:p w14:paraId="367AA28C" w14:textId="19BAAF9A" w:rsidR="00462DAF" w:rsidRDefault="00462DAF">
      <w:pPr>
        <w:pStyle w:val="CommentText"/>
      </w:pPr>
    </w:p>
  </w:comment>
  <w:comment w:id="9" w:author="Amrit" w:date="2018-02-01T15:04:00Z" w:initials="AS">
    <w:p w14:paraId="3A3DED23" w14:textId="77777777" w:rsidR="00462DAF" w:rsidRPr="001B14EC" w:rsidRDefault="00462DAF" w:rsidP="00E65437">
      <w:pPr>
        <w:pStyle w:val="p1"/>
        <w:rPr>
          <w:highlight w:val="yellow"/>
        </w:rPr>
      </w:pPr>
      <w:r>
        <w:rPr>
          <w:rStyle w:val="CommentReference"/>
        </w:rPr>
        <w:annotationRef/>
      </w:r>
      <w:r w:rsidRPr="00E639B7">
        <w:rPr>
          <w:highlight w:val="yellow"/>
        </w:rPr>
        <w:t>Can the approach can handle missing data</w:t>
      </w:r>
      <w:r w:rsidRPr="00E639B7">
        <w:rPr>
          <w:rStyle w:val="CommentReference"/>
          <w:rFonts w:asciiTheme="minorHAnsi" w:hAnsiTheme="minorHAnsi" w:cstheme="minorBidi"/>
          <w:highlight w:val="yellow"/>
        </w:rPr>
        <w:annotationRef/>
      </w:r>
      <w:r w:rsidRPr="00E639B7">
        <w:rPr>
          <w:highlight w:val="yellow"/>
        </w:rPr>
        <w:t xml:space="preserve">, that is missing row or column observations or is it </w:t>
      </w:r>
      <w:proofErr w:type="gramStart"/>
      <w:r w:rsidRPr="00E639B7">
        <w:rPr>
          <w:highlight w:val="yellow"/>
        </w:rPr>
        <w:t>only  missing</w:t>
      </w:r>
      <w:proofErr w:type="gramEnd"/>
      <w:r>
        <w:rPr>
          <w:highlight w:val="yellow"/>
        </w:rPr>
        <w:t xml:space="preserve"> </w:t>
      </w:r>
      <w:r w:rsidRPr="00E639B7">
        <w:rPr>
          <w:highlight w:val="yellow"/>
        </w:rPr>
        <w:t>datasets. I presume, the later, as the intersection of tumors with complete data was used in training real</w:t>
      </w:r>
      <w:r>
        <w:rPr>
          <w:highlight w:val="yellow"/>
        </w:rPr>
        <w:t xml:space="preserve"> </w:t>
      </w:r>
      <w:r w:rsidRPr="00E639B7">
        <w:rPr>
          <w:highlight w:val="yellow"/>
        </w:rPr>
        <w:t>data.  This is important and should be made clear in the intro, abstract and discussion.</w:t>
      </w:r>
    </w:p>
    <w:p w14:paraId="74BF3B71" w14:textId="77777777" w:rsidR="00462DAF" w:rsidRDefault="00462DAF" w:rsidP="00E65437">
      <w:pPr>
        <w:pStyle w:val="CommentText"/>
      </w:pPr>
    </w:p>
    <w:p w14:paraId="6758552F" w14:textId="77777777" w:rsidR="00462DAF" w:rsidRDefault="00462DAF" w:rsidP="00E65437">
      <w:pPr>
        <w:pStyle w:val="CommentText"/>
      </w:pPr>
    </w:p>
    <w:p w14:paraId="42C8E515" w14:textId="77777777" w:rsidR="00462DAF" w:rsidRDefault="00462DAF" w:rsidP="00E65437">
      <w:pPr>
        <w:pStyle w:val="CommentText"/>
      </w:pPr>
      <w:r>
        <w:t xml:space="preserve">Impute data using the NIPALS implementation in </w:t>
      </w:r>
      <w:proofErr w:type="spellStart"/>
      <w:r>
        <w:t>mixOmics</w:t>
      </w:r>
      <w:proofErr w:type="spellEnd"/>
      <w:r>
        <w:t xml:space="preserve"> </w:t>
      </w:r>
      <w:r>
        <w:sym w:font="Wingdings" w:char="F0E0"/>
      </w:r>
      <w:r>
        <w:t xml:space="preserve"> use more variables!</w:t>
      </w:r>
    </w:p>
    <w:p w14:paraId="30093DE2" w14:textId="77777777" w:rsidR="00462DAF" w:rsidRDefault="00462DAF" w:rsidP="00E65437">
      <w:pPr>
        <w:pStyle w:val="CommentText"/>
      </w:pPr>
    </w:p>
    <w:p w14:paraId="5BA675B0" w14:textId="6D97C61D" w:rsidR="00462DAF" w:rsidRDefault="00462DAF" w:rsidP="00E65437">
      <w:pPr>
        <w:pStyle w:val="CommentText"/>
      </w:pPr>
      <w:r>
        <w:t xml:space="preserve">20% of total number of rows can be </w:t>
      </w:r>
      <w:proofErr w:type="spellStart"/>
      <w:r>
        <w:t>misising</w:t>
      </w:r>
      <w:proofErr w:type="spellEnd"/>
      <w:r>
        <w:t>.</w:t>
      </w:r>
    </w:p>
  </w:comment>
  <w:comment w:id="10" w:author="Amrit" w:date="2018-01-24T19:25:00Z" w:initials="AS">
    <w:p w14:paraId="72488B94" w14:textId="77777777" w:rsidR="00462DAF" w:rsidRDefault="00462DAF" w:rsidP="00CA0793">
      <w:pPr>
        <w:pStyle w:val="NormalWeb"/>
        <w:shd w:val="clear" w:color="auto" w:fill="FFFFFF"/>
        <w:spacing w:before="0" w:beforeAutospacing="0" w:after="360" w:afterAutospacing="0"/>
        <w:rPr>
          <w:rFonts w:ascii="Segoe UI" w:hAnsi="Segoe UI"/>
          <w:color w:val="333333"/>
          <w:sz w:val="26"/>
          <w:szCs w:val="26"/>
        </w:rPr>
      </w:pPr>
      <w:r>
        <w:rPr>
          <w:rStyle w:val="CommentReference"/>
        </w:rPr>
        <w:annotationRef/>
      </w:r>
      <w:r>
        <w:rPr>
          <w:rFonts w:ascii="Segoe UI" w:hAnsi="Segoe UI"/>
          <w:color w:val="333333"/>
          <w:sz w:val="26"/>
          <w:szCs w:val="26"/>
        </w:rPr>
        <w:t>The methods section should include:</w:t>
      </w:r>
    </w:p>
    <w:p w14:paraId="641F9AFC" w14:textId="77777777" w:rsidR="00462DAF" w:rsidRDefault="00462DAF" w:rsidP="00CA0793">
      <w:pPr>
        <w:numPr>
          <w:ilvl w:val="0"/>
          <w:numId w:val="15"/>
        </w:numPr>
        <w:shd w:val="clear" w:color="auto" w:fill="FFFFFF"/>
        <w:spacing w:before="100" w:beforeAutospacing="1" w:after="96"/>
        <w:rPr>
          <w:rFonts w:ascii="Segoe UI" w:eastAsia="Times New Roman" w:hAnsi="Segoe UI"/>
          <w:color w:val="333333"/>
          <w:sz w:val="26"/>
          <w:szCs w:val="26"/>
        </w:rPr>
      </w:pPr>
      <w:r>
        <w:rPr>
          <w:rFonts w:ascii="Segoe UI" w:eastAsia="Times New Roman" w:hAnsi="Segoe UI"/>
          <w:color w:val="333333"/>
          <w:sz w:val="26"/>
          <w:szCs w:val="26"/>
        </w:rPr>
        <w:t>the aim, design and setting of the study</w:t>
      </w:r>
    </w:p>
    <w:p w14:paraId="2B8996E1" w14:textId="77777777" w:rsidR="00462DAF" w:rsidRDefault="00462DAF" w:rsidP="00CA0793">
      <w:pPr>
        <w:numPr>
          <w:ilvl w:val="0"/>
          <w:numId w:val="15"/>
        </w:numPr>
        <w:shd w:val="clear" w:color="auto" w:fill="FFFFFF"/>
        <w:spacing w:before="100" w:beforeAutospacing="1" w:after="96"/>
        <w:rPr>
          <w:rFonts w:ascii="Segoe UI" w:eastAsia="Times New Roman" w:hAnsi="Segoe UI"/>
          <w:color w:val="333333"/>
          <w:sz w:val="26"/>
          <w:szCs w:val="26"/>
        </w:rPr>
      </w:pPr>
      <w:r>
        <w:rPr>
          <w:rFonts w:ascii="Segoe UI" w:eastAsia="Times New Roman" w:hAnsi="Segoe UI"/>
          <w:color w:val="333333"/>
          <w:sz w:val="26"/>
          <w:szCs w:val="26"/>
        </w:rPr>
        <w:t>the characteristics of participants or description of materials</w:t>
      </w:r>
    </w:p>
    <w:p w14:paraId="586E0DB4" w14:textId="77777777" w:rsidR="00462DAF" w:rsidRDefault="00462DAF" w:rsidP="00CA0793">
      <w:pPr>
        <w:numPr>
          <w:ilvl w:val="0"/>
          <w:numId w:val="15"/>
        </w:numPr>
        <w:shd w:val="clear" w:color="auto" w:fill="FFFFFF"/>
        <w:spacing w:before="100" w:beforeAutospacing="1" w:after="96"/>
        <w:rPr>
          <w:rFonts w:ascii="Segoe UI" w:eastAsia="Times New Roman" w:hAnsi="Segoe UI"/>
          <w:color w:val="333333"/>
          <w:sz w:val="26"/>
          <w:szCs w:val="26"/>
        </w:rPr>
      </w:pPr>
      <w:r>
        <w:rPr>
          <w:rFonts w:ascii="Segoe UI" w:eastAsia="Times New Roman" w:hAnsi="Segoe UI"/>
          <w:color w:val="333333"/>
          <w:sz w:val="26"/>
          <w:szCs w:val="26"/>
        </w:rPr>
        <w:t>a clear description of all processes, interventions and comparisons. Generic names should generally be used. When proprietary brands are used in research, include the brand names in parentheses</w:t>
      </w:r>
    </w:p>
    <w:p w14:paraId="111095AC" w14:textId="77777777" w:rsidR="00462DAF" w:rsidRDefault="00462DAF" w:rsidP="00CA0793">
      <w:pPr>
        <w:numPr>
          <w:ilvl w:val="0"/>
          <w:numId w:val="15"/>
        </w:numPr>
        <w:shd w:val="clear" w:color="auto" w:fill="FFFFFF"/>
        <w:spacing w:before="100" w:beforeAutospacing="1" w:after="96"/>
        <w:rPr>
          <w:rFonts w:ascii="Segoe UI" w:eastAsia="Times New Roman" w:hAnsi="Segoe UI"/>
          <w:color w:val="333333"/>
          <w:sz w:val="26"/>
          <w:szCs w:val="26"/>
        </w:rPr>
      </w:pPr>
      <w:r>
        <w:rPr>
          <w:rFonts w:ascii="Segoe UI" w:eastAsia="Times New Roman" w:hAnsi="Segoe UI"/>
          <w:color w:val="333333"/>
          <w:sz w:val="26"/>
          <w:szCs w:val="26"/>
        </w:rPr>
        <w:t>the type of statistical analysis used, including a power calculation if appropriate</w:t>
      </w:r>
    </w:p>
    <w:p w14:paraId="444AB4CF" w14:textId="77777777" w:rsidR="00462DAF" w:rsidRDefault="00462DAF" w:rsidP="00CA0793">
      <w:pPr>
        <w:numPr>
          <w:ilvl w:val="0"/>
          <w:numId w:val="15"/>
        </w:numPr>
        <w:shd w:val="clear" w:color="auto" w:fill="FFFFFF"/>
        <w:spacing w:before="100" w:beforeAutospacing="1" w:after="96"/>
        <w:rPr>
          <w:rFonts w:ascii="Segoe UI" w:eastAsia="Times New Roman" w:hAnsi="Segoe UI"/>
          <w:color w:val="333333"/>
          <w:sz w:val="26"/>
          <w:szCs w:val="26"/>
        </w:rPr>
      </w:pPr>
      <w:r>
        <w:rPr>
          <w:rFonts w:ascii="Segoe UI" w:eastAsia="Times New Roman" w:hAnsi="Segoe UI"/>
          <w:color w:val="333333"/>
          <w:sz w:val="26"/>
          <w:szCs w:val="26"/>
        </w:rPr>
        <w:t>software tool requirements</w:t>
      </w:r>
    </w:p>
    <w:p w14:paraId="384FCDE3" w14:textId="689A5461" w:rsidR="00462DAF" w:rsidRDefault="00462DAF">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0A22024" w15:done="0"/>
  <w15:commentEx w15:paraId="41DAB3D9" w15:done="0"/>
  <w15:commentEx w15:paraId="56552D4A" w15:done="0"/>
  <w15:commentEx w15:paraId="6906AE61" w15:done="0"/>
  <w15:commentEx w15:paraId="44BAF138" w15:done="0"/>
  <w15:commentEx w15:paraId="458BDE4C" w15:done="0"/>
  <w15:commentEx w15:paraId="06E7DA76" w15:done="0"/>
  <w15:commentEx w15:paraId="367AA28C" w15:done="0"/>
  <w15:commentEx w15:paraId="5BA675B0" w15:done="0"/>
  <w15:commentEx w15:paraId="384FCDE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A05C1A" w14:textId="77777777" w:rsidR="00C34A97" w:rsidRDefault="00C34A97" w:rsidP="005759F3">
      <w:r>
        <w:separator/>
      </w:r>
    </w:p>
  </w:endnote>
  <w:endnote w:type="continuationSeparator" w:id="0">
    <w:p w14:paraId="681E2A5B" w14:textId="77777777" w:rsidR="00C34A97" w:rsidRDefault="00C34A97"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Times">
    <w:panose1 w:val="02000500000000000000"/>
    <w:charset w:val="00"/>
    <w:family w:val="roman"/>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swiss"/>
    <w:pitch w:val="variable"/>
    <w:sig w:usb0="E00002FF" w:usb1="5000785B" w:usb2="00000000" w:usb3="00000000" w:csb0="0000019F" w:csb1="00000000"/>
  </w:font>
  <w:font w:name="Segoe UI">
    <w:altName w:val="Calibri"/>
    <w:charset w:val="00"/>
    <w:family w:val="swiss"/>
    <w:pitch w:val="variable"/>
    <w:sig w:usb0="E4002EFF" w:usb1="C000E47F" w:usb2="00000009" w:usb3="00000000" w:csb0="000001FF" w:csb1="00000000"/>
  </w:font>
  <w:font w:name="Xingkai SC Light">
    <w:panose1 w:val="02010800040101010101"/>
    <w:charset w:val="86"/>
    <w:family w:val="auto"/>
    <w:pitch w:val="variable"/>
    <w:sig w:usb0="00000001" w:usb1="080F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63A8C" w14:textId="77777777" w:rsidR="00462DAF" w:rsidRDefault="00462DAF"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462DAF" w:rsidRDefault="00462DAF" w:rsidP="005759F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4060B" w14:textId="77777777" w:rsidR="00462DAF" w:rsidRDefault="00462DAF"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57AF9">
      <w:rPr>
        <w:rStyle w:val="PageNumber"/>
        <w:noProof/>
      </w:rPr>
      <w:t>6</w:t>
    </w:r>
    <w:r>
      <w:rPr>
        <w:rStyle w:val="PageNumber"/>
      </w:rPr>
      <w:fldChar w:fldCharType="end"/>
    </w:r>
  </w:p>
  <w:p w14:paraId="3660254F" w14:textId="77777777" w:rsidR="00462DAF" w:rsidRDefault="00462DAF" w:rsidP="005759F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B599CA" w14:textId="77777777" w:rsidR="00C34A97" w:rsidRDefault="00C34A97" w:rsidP="005759F3">
      <w:r>
        <w:separator/>
      </w:r>
    </w:p>
  </w:footnote>
  <w:footnote w:type="continuationSeparator" w:id="0">
    <w:p w14:paraId="096B5CD6" w14:textId="77777777" w:rsidR="00C34A97" w:rsidRDefault="00C34A97" w:rsidP="005759F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2"/>
  </w:num>
  <w:num w:numId="4">
    <w:abstractNumId w:val="0"/>
  </w:num>
  <w:num w:numId="5">
    <w:abstractNumId w:val="11"/>
  </w:num>
  <w:num w:numId="6">
    <w:abstractNumId w:val="6"/>
  </w:num>
  <w:num w:numId="7">
    <w:abstractNumId w:val="4"/>
  </w:num>
  <w:num w:numId="8">
    <w:abstractNumId w:val="12"/>
  </w:num>
  <w:num w:numId="9">
    <w:abstractNumId w:val="7"/>
  </w:num>
  <w:num w:numId="10">
    <w:abstractNumId w:val="13"/>
  </w:num>
  <w:num w:numId="11">
    <w:abstractNumId w:val="3"/>
  </w:num>
  <w:num w:numId="12">
    <w:abstractNumId w:val="1"/>
  </w:num>
  <w:num w:numId="13">
    <w:abstractNumId w:val="5"/>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36D8"/>
    <w:rsid w:val="00000428"/>
    <w:rsid w:val="00000E0F"/>
    <w:rsid w:val="00002BBB"/>
    <w:rsid w:val="00004BFE"/>
    <w:rsid w:val="000068B5"/>
    <w:rsid w:val="0001069E"/>
    <w:rsid w:val="00011254"/>
    <w:rsid w:val="0001244F"/>
    <w:rsid w:val="00012A61"/>
    <w:rsid w:val="00015131"/>
    <w:rsid w:val="000174CF"/>
    <w:rsid w:val="000200FE"/>
    <w:rsid w:val="00020884"/>
    <w:rsid w:val="000228F5"/>
    <w:rsid w:val="00023477"/>
    <w:rsid w:val="00023BFA"/>
    <w:rsid w:val="0002459E"/>
    <w:rsid w:val="00026C6A"/>
    <w:rsid w:val="0003143B"/>
    <w:rsid w:val="000343AB"/>
    <w:rsid w:val="00034DB3"/>
    <w:rsid w:val="00034E74"/>
    <w:rsid w:val="00036706"/>
    <w:rsid w:val="00041009"/>
    <w:rsid w:val="0004145F"/>
    <w:rsid w:val="00042BEB"/>
    <w:rsid w:val="00043BD9"/>
    <w:rsid w:val="00044733"/>
    <w:rsid w:val="00044F0A"/>
    <w:rsid w:val="00044FDC"/>
    <w:rsid w:val="0004521A"/>
    <w:rsid w:val="0004556E"/>
    <w:rsid w:val="00045AAF"/>
    <w:rsid w:val="00046218"/>
    <w:rsid w:val="00047737"/>
    <w:rsid w:val="00051365"/>
    <w:rsid w:val="000522B4"/>
    <w:rsid w:val="00052A61"/>
    <w:rsid w:val="00055AB7"/>
    <w:rsid w:val="00055E99"/>
    <w:rsid w:val="00057C2F"/>
    <w:rsid w:val="000610A0"/>
    <w:rsid w:val="00061444"/>
    <w:rsid w:val="00062225"/>
    <w:rsid w:val="00062385"/>
    <w:rsid w:val="0006272F"/>
    <w:rsid w:val="00063499"/>
    <w:rsid w:val="00063EB5"/>
    <w:rsid w:val="00065702"/>
    <w:rsid w:val="00065F9D"/>
    <w:rsid w:val="00067D5A"/>
    <w:rsid w:val="000702D0"/>
    <w:rsid w:val="00071463"/>
    <w:rsid w:val="00071EAC"/>
    <w:rsid w:val="00072969"/>
    <w:rsid w:val="00072EAE"/>
    <w:rsid w:val="00076512"/>
    <w:rsid w:val="00081B65"/>
    <w:rsid w:val="00085084"/>
    <w:rsid w:val="00086CA5"/>
    <w:rsid w:val="000879DF"/>
    <w:rsid w:val="000916B3"/>
    <w:rsid w:val="00093449"/>
    <w:rsid w:val="000936C1"/>
    <w:rsid w:val="00093BD2"/>
    <w:rsid w:val="00094359"/>
    <w:rsid w:val="0009454E"/>
    <w:rsid w:val="00095EE7"/>
    <w:rsid w:val="00097360"/>
    <w:rsid w:val="00097878"/>
    <w:rsid w:val="000A0105"/>
    <w:rsid w:val="000A0712"/>
    <w:rsid w:val="000A0BD6"/>
    <w:rsid w:val="000A17B6"/>
    <w:rsid w:val="000A4204"/>
    <w:rsid w:val="000A4360"/>
    <w:rsid w:val="000A4B7A"/>
    <w:rsid w:val="000A4EEB"/>
    <w:rsid w:val="000A63F4"/>
    <w:rsid w:val="000A6D1A"/>
    <w:rsid w:val="000B3A31"/>
    <w:rsid w:val="000B3E6A"/>
    <w:rsid w:val="000B590D"/>
    <w:rsid w:val="000B751F"/>
    <w:rsid w:val="000C067E"/>
    <w:rsid w:val="000C22A8"/>
    <w:rsid w:val="000C3278"/>
    <w:rsid w:val="000C3DB1"/>
    <w:rsid w:val="000C5F45"/>
    <w:rsid w:val="000C7C56"/>
    <w:rsid w:val="000D1EB9"/>
    <w:rsid w:val="000D2D08"/>
    <w:rsid w:val="000D3416"/>
    <w:rsid w:val="000D5D31"/>
    <w:rsid w:val="000D61B6"/>
    <w:rsid w:val="000E0045"/>
    <w:rsid w:val="000E032A"/>
    <w:rsid w:val="000E1A79"/>
    <w:rsid w:val="000E1C5F"/>
    <w:rsid w:val="000E2C9A"/>
    <w:rsid w:val="000E41BF"/>
    <w:rsid w:val="000E50CB"/>
    <w:rsid w:val="000E62E4"/>
    <w:rsid w:val="000F0337"/>
    <w:rsid w:val="000F0BD1"/>
    <w:rsid w:val="000F18A6"/>
    <w:rsid w:val="000F356A"/>
    <w:rsid w:val="000F3A96"/>
    <w:rsid w:val="000F3B26"/>
    <w:rsid w:val="000F44F8"/>
    <w:rsid w:val="000F497E"/>
    <w:rsid w:val="000F74DB"/>
    <w:rsid w:val="000F7553"/>
    <w:rsid w:val="00101A95"/>
    <w:rsid w:val="00102F92"/>
    <w:rsid w:val="0010326B"/>
    <w:rsid w:val="00103B56"/>
    <w:rsid w:val="00105DB3"/>
    <w:rsid w:val="0011271B"/>
    <w:rsid w:val="00113D33"/>
    <w:rsid w:val="00113E49"/>
    <w:rsid w:val="00114982"/>
    <w:rsid w:val="0011761B"/>
    <w:rsid w:val="0012139C"/>
    <w:rsid w:val="00121855"/>
    <w:rsid w:val="0012687F"/>
    <w:rsid w:val="00127FFD"/>
    <w:rsid w:val="001305A8"/>
    <w:rsid w:val="00130885"/>
    <w:rsid w:val="00132AB9"/>
    <w:rsid w:val="00134E3D"/>
    <w:rsid w:val="001363A0"/>
    <w:rsid w:val="00136F4E"/>
    <w:rsid w:val="00142F86"/>
    <w:rsid w:val="0014316E"/>
    <w:rsid w:val="00143516"/>
    <w:rsid w:val="001436A5"/>
    <w:rsid w:val="00143DEC"/>
    <w:rsid w:val="00144F6A"/>
    <w:rsid w:val="001456A3"/>
    <w:rsid w:val="00146281"/>
    <w:rsid w:val="001500F9"/>
    <w:rsid w:val="00152F01"/>
    <w:rsid w:val="001530DA"/>
    <w:rsid w:val="001536E1"/>
    <w:rsid w:val="001538D1"/>
    <w:rsid w:val="00154425"/>
    <w:rsid w:val="00160603"/>
    <w:rsid w:val="00160611"/>
    <w:rsid w:val="00160A86"/>
    <w:rsid w:val="0016159E"/>
    <w:rsid w:val="00163148"/>
    <w:rsid w:val="00163D56"/>
    <w:rsid w:val="00165824"/>
    <w:rsid w:val="001668BD"/>
    <w:rsid w:val="00167316"/>
    <w:rsid w:val="0017040E"/>
    <w:rsid w:val="00174F6A"/>
    <w:rsid w:val="00175162"/>
    <w:rsid w:val="00177CC4"/>
    <w:rsid w:val="001822BD"/>
    <w:rsid w:val="00183293"/>
    <w:rsid w:val="001846FE"/>
    <w:rsid w:val="00186B70"/>
    <w:rsid w:val="00187707"/>
    <w:rsid w:val="001926CE"/>
    <w:rsid w:val="00193636"/>
    <w:rsid w:val="00193E1A"/>
    <w:rsid w:val="00193FA9"/>
    <w:rsid w:val="0019704D"/>
    <w:rsid w:val="001A03B2"/>
    <w:rsid w:val="001A4497"/>
    <w:rsid w:val="001B14EC"/>
    <w:rsid w:val="001B3241"/>
    <w:rsid w:val="001B3276"/>
    <w:rsid w:val="001B46F3"/>
    <w:rsid w:val="001C0248"/>
    <w:rsid w:val="001C1FC7"/>
    <w:rsid w:val="001C5377"/>
    <w:rsid w:val="001C59E4"/>
    <w:rsid w:val="001C649E"/>
    <w:rsid w:val="001D0C29"/>
    <w:rsid w:val="001D2E51"/>
    <w:rsid w:val="001D354A"/>
    <w:rsid w:val="001D5051"/>
    <w:rsid w:val="001E0F81"/>
    <w:rsid w:val="001E1EFC"/>
    <w:rsid w:val="001E240D"/>
    <w:rsid w:val="001E2451"/>
    <w:rsid w:val="001E2EC2"/>
    <w:rsid w:val="001E3F65"/>
    <w:rsid w:val="001E6398"/>
    <w:rsid w:val="001E769A"/>
    <w:rsid w:val="001F034A"/>
    <w:rsid w:val="001F1644"/>
    <w:rsid w:val="001F3036"/>
    <w:rsid w:val="001F3579"/>
    <w:rsid w:val="001F569F"/>
    <w:rsid w:val="001F5B8F"/>
    <w:rsid w:val="001F6DFD"/>
    <w:rsid w:val="00201483"/>
    <w:rsid w:val="00203E9E"/>
    <w:rsid w:val="0020587C"/>
    <w:rsid w:val="00207A96"/>
    <w:rsid w:val="00211285"/>
    <w:rsid w:val="002116A5"/>
    <w:rsid w:val="00213894"/>
    <w:rsid w:val="00213B52"/>
    <w:rsid w:val="00214B3F"/>
    <w:rsid w:val="00214EB8"/>
    <w:rsid w:val="00215F2A"/>
    <w:rsid w:val="00217121"/>
    <w:rsid w:val="00221CA1"/>
    <w:rsid w:val="00223184"/>
    <w:rsid w:val="00224F65"/>
    <w:rsid w:val="002257E6"/>
    <w:rsid w:val="002258AF"/>
    <w:rsid w:val="00226B7D"/>
    <w:rsid w:val="002272FC"/>
    <w:rsid w:val="00235157"/>
    <w:rsid w:val="002367F5"/>
    <w:rsid w:val="00236CDD"/>
    <w:rsid w:val="002376C0"/>
    <w:rsid w:val="002400EB"/>
    <w:rsid w:val="00241CB2"/>
    <w:rsid w:val="002513C9"/>
    <w:rsid w:val="0025263A"/>
    <w:rsid w:val="00254AAB"/>
    <w:rsid w:val="00256BD7"/>
    <w:rsid w:val="00256FE5"/>
    <w:rsid w:val="00260617"/>
    <w:rsid w:val="00260BA0"/>
    <w:rsid w:val="002615AA"/>
    <w:rsid w:val="002618BD"/>
    <w:rsid w:val="002629DF"/>
    <w:rsid w:val="00263C87"/>
    <w:rsid w:val="00264934"/>
    <w:rsid w:val="0026495A"/>
    <w:rsid w:val="0026507B"/>
    <w:rsid w:val="00265B5B"/>
    <w:rsid w:val="0027312C"/>
    <w:rsid w:val="00280A8B"/>
    <w:rsid w:val="00280B02"/>
    <w:rsid w:val="00282301"/>
    <w:rsid w:val="00282380"/>
    <w:rsid w:val="0028285D"/>
    <w:rsid w:val="00282C1F"/>
    <w:rsid w:val="00283249"/>
    <w:rsid w:val="0028542A"/>
    <w:rsid w:val="00285FBD"/>
    <w:rsid w:val="00287AB9"/>
    <w:rsid w:val="002936D8"/>
    <w:rsid w:val="00293834"/>
    <w:rsid w:val="00294444"/>
    <w:rsid w:val="002950FF"/>
    <w:rsid w:val="002968AC"/>
    <w:rsid w:val="002977C4"/>
    <w:rsid w:val="002A2D4F"/>
    <w:rsid w:val="002A785F"/>
    <w:rsid w:val="002A7F6C"/>
    <w:rsid w:val="002B02EC"/>
    <w:rsid w:val="002B15A0"/>
    <w:rsid w:val="002B3996"/>
    <w:rsid w:val="002B6118"/>
    <w:rsid w:val="002C049A"/>
    <w:rsid w:val="002C2DF7"/>
    <w:rsid w:val="002C47FF"/>
    <w:rsid w:val="002D1711"/>
    <w:rsid w:val="002D3967"/>
    <w:rsid w:val="002D4C0C"/>
    <w:rsid w:val="002D50EF"/>
    <w:rsid w:val="002D7401"/>
    <w:rsid w:val="002D7C64"/>
    <w:rsid w:val="002E1134"/>
    <w:rsid w:val="002E1FD4"/>
    <w:rsid w:val="002E4FD7"/>
    <w:rsid w:val="002E5838"/>
    <w:rsid w:val="002E6B14"/>
    <w:rsid w:val="002F1C00"/>
    <w:rsid w:val="002F1D1F"/>
    <w:rsid w:val="002F1EB8"/>
    <w:rsid w:val="002F285E"/>
    <w:rsid w:val="002F34CD"/>
    <w:rsid w:val="002F4AD3"/>
    <w:rsid w:val="002F5F23"/>
    <w:rsid w:val="002F69D6"/>
    <w:rsid w:val="002F7F8B"/>
    <w:rsid w:val="00301CA8"/>
    <w:rsid w:val="00306472"/>
    <w:rsid w:val="003105CF"/>
    <w:rsid w:val="0031061B"/>
    <w:rsid w:val="00311CEE"/>
    <w:rsid w:val="0031216E"/>
    <w:rsid w:val="00312694"/>
    <w:rsid w:val="0031339F"/>
    <w:rsid w:val="003154CF"/>
    <w:rsid w:val="00316453"/>
    <w:rsid w:val="00317024"/>
    <w:rsid w:val="003173C3"/>
    <w:rsid w:val="00317402"/>
    <w:rsid w:val="00322500"/>
    <w:rsid w:val="003236B6"/>
    <w:rsid w:val="00326155"/>
    <w:rsid w:val="0032690A"/>
    <w:rsid w:val="00330F75"/>
    <w:rsid w:val="0033385D"/>
    <w:rsid w:val="00333B79"/>
    <w:rsid w:val="00336B14"/>
    <w:rsid w:val="00336FA1"/>
    <w:rsid w:val="003375A4"/>
    <w:rsid w:val="00341AF0"/>
    <w:rsid w:val="00342F3C"/>
    <w:rsid w:val="003433E2"/>
    <w:rsid w:val="00343442"/>
    <w:rsid w:val="00343E92"/>
    <w:rsid w:val="003449A5"/>
    <w:rsid w:val="00346C2B"/>
    <w:rsid w:val="00347CF1"/>
    <w:rsid w:val="00353728"/>
    <w:rsid w:val="00353F61"/>
    <w:rsid w:val="00355384"/>
    <w:rsid w:val="00357457"/>
    <w:rsid w:val="0036209D"/>
    <w:rsid w:val="003621E5"/>
    <w:rsid w:val="00365E0F"/>
    <w:rsid w:val="00366CEE"/>
    <w:rsid w:val="003677E0"/>
    <w:rsid w:val="00370BB8"/>
    <w:rsid w:val="00373A78"/>
    <w:rsid w:val="0037512A"/>
    <w:rsid w:val="00375545"/>
    <w:rsid w:val="0037666C"/>
    <w:rsid w:val="0037749F"/>
    <w:rsid w:val="003774F8"/>
    <w:rsid w:val="00380182"/>
    <w:rsid w:val="00382E39"/>
    <w:rsid w:val="003837DA"/>
    <w:rsid w:val="00384C75"/>
    <w:rsid w:val="003852C4"/>
    <w:rsid w:val="0038537E"/>
    <w:rsid w:val="003859B8"/>
    <w:rsid w:val="00385B53"/>
    <w:rsid w:val="00386111"/>
    <w:rsid w:val="00386F2D"/>
    <w:rsid w:val="00387443"/>
    <w:rsid w:val="0038764E"/>
    <w:rsid w:val="00392146"/>
    <w:rsid w:val="003935A8"/>
    <w:rsid w:val="00394A03"/>
    <w:rsid w:val="0039582C"/>
    <w:rsid w:val="0039643C"/>
    <w:rsid w:val="0039665B"/>
    <w:rsid w:val="00396797"/>
    <w:rsid w:val="003A0D2D"/>
    <w:rsid w:val="003A2F78"/>
    <w:rsid w:val="003A621C"/>
    <w:rsid w:val="003A7B31"/>
    <w:rsid w:val="003B2806"/>
    <w:rsid w:val="003B3015"/>
    <w:rsid w:val="003B3BB7"/>
    <w:rsid w:val="003B6482"/>
    <w:rsid w:val="003B6C24"/>
    <w:rsid w:val="003B70B9"/>
    <w:rsid w:val="003C0CA9"/>
    <w:rsid w:val="003C3EDA"/>
    <w:rsid w:val="003C4F29"/>
    <w:rsid w:val="003C55D4"/>
    <w:rsid w:val="003C5660"/>
    <w:rsid w:val="003C5C31"/>
    <w:rsid w:val="003C739B"/>
    <w:rsid w:val="003D2C96"/>
    <w:rsid w:val="003D3237"/>
    <w:rsid w:val="003D557D"/>
    <w:rsid w:val="003D5C8D"/>
    <w:rsid w:val="003D63A0"/>
    <w:rsid w:val="003E0779"/>
    <w:rsid w:val="003E166D"/>
    <w:rsid w:val="003E1CCE"/>
    <w:rsid w:val="003E28DE"/>
    <w:rsid w:val="003E2B9A"/>
    <w:rsid w:val="003E34AA"/>
    <w:rsid w:val="003E3CD6"/>
    <w:rsid w:val="003E4DCF"/>
    <w:rsid w:val="003E5BAB"/>
    <w:rsid w:val="003E734C"/>
    <w:rsid w:val="003F01B7"/>
    <w:rsid w:val="003F44E9"/>
    <w:rsid w:val="003F59FC"/>
    <w:rsid w:val="003F5A91"/>
    <w:rsid w:val="003F63D1"/>
    <w:rsid w:val="00400B90"/>
    <w:rsid w:val="004013AB"/>
    <w:rsid w:val="00401B9A"/>
    <w:rsid w:val="00402155"/>
    <w:rsid w:val="00406AE8"/>
    <w:rsid w:val="00411531"/>
    <w:rsid w:val="00411D36"/>
    <w:rsid w:val="00412841"/>
    <w:rsid w:val="00414DB8"/>
    <w:rsid w:val="004201F8"/>
    <w:rsid w:val="00421718"/>
    <w:rsid w:val="00424430"/>
    <w:rsid w:val="004274B2"/>
    <w:rsid w:val="00431E09"/>
    <w:rsid w:val="00433FEC"/>
    <w:rsid w:val="004366FF"/>
    <w:rsid w:val="0043796B"/>
    <w:rsid w:val="00437E0A"/>
    <w:rsid w:val="0044244E"/>
    <w:rsid w:val="00442485"/>
    <w:rsid w:val="00442FB4"/>
    <w:rsid w:val="00443FAC"/>
    <w:rsid w:val="00444024"/>
    <w:rsid w:val="00445047"/>
    <w:rsid w:val="004467AB"/>
    <w:rsid w:val="00447AB2"/>
    <w:rsid w:val="00447AEE"/>
    <w:rsid w:val="00450316"/>
    <w:rsid w:val="004509B4"/>
    <w:rsid w:val="00451C59"/>
    <w:rsid w:val="00452C89"/>
    <w:rsid w:val="00452E5B"/>
    <w:rsid w:val="00453852"/>
    <w:rsid w:val="004551B0"/>
    <w:rsid w:val="0045647E"/>
    <w:rsid w:val="0046052B"/>
    <w:rsid w:val="004609DE"/>
    <w:rsid w:val="0046113A"/>
    <w:rsid w:val="004617C9"/>
    <w:rsid w:val="004627EB"/>
    <w:rsid w:val="00462DAF"/>
    <w:rsid w:val="00463498"/>
    <w:rsid w:val="00464251"/>
    <w:rsid w:val="0046443C"/>
    <w:rsid w:val="0046497F"/>
    <w:rsid w:val="00466F69"/>
    <w:rsid w:val="0047011C"/>
    <w:rsid w:val="00470C34"/>
    <w:rsid w:val="0047113E"/>
    <w:rsid w:val="004711C8"/>
    <w:rsid w:val="00473B3C"/>
    <w:rsid w:val="0047483F"/>
    <w:rsid w:val="00477A46"/>
    <w:rsid w:val="004808AC"/>
    <w:rsid w:val="0048323F"/>
    <w:rsid w:val="004855E0"/>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A8"/>
    <w:rsid w:val="004973B0"/>
    <w:rsid w:val="004A07F6"/>
    <w:rsid w:val="004A198B"/>
    <w:rsid w:val="004A23AA"/>
    <w:rsid w:val="004A3337"/>
    <w:rsid w:val="004A4015"/>
    <w:rsid w:val="004A4121"/>
    <w:rsid w:val="004A5185"/>
    <w:rsid w:val="004A5C1C"/>
    <w:rsid w:val="004A5FE2"/>
    <w:rsid w:val="004A5FF2"/>
    <w:rsid w:val="004A6CC1"/>
    <w:rsid w:val="004A7D94"/>
    <w:rsid w:val="004B37B4"/>
    <w:rsid w:val="004B3BCB"/>
    <w:rsid w:val="004B46D1"/>
    <w:rsid w:val="004B6A79"/>
    <w:rsid w:val="004C0766"/>
    <w:rsid w:val="004C0DAF"/>
    <w:rsid w:val="004C0EF9"/>
    <w:rsid w:val="004C2BF0"/>
    <w:rsid w:val="004C2BF4"/>
    <w:rsid w:val="004C2E43"/>
    <w:rsid w:val="004C36CC"/>
    <w:rsid w:val="004C791F"/>
    <w:rsid w:val="004D048D"/>
    <w:rsid w:val="004D1EFE"/>
    <w:rsid w:val="004D2111"/>
    <w:rsid w:val="004D2703"/>
    <w:rsid w:val="004D310E"/>
    <w:rsid w:val="004D318B"/>
    <w:rsid w:val="004D3CC3"/>
    <w:rsid w:val="004D4364"/>
    <w:rsid w:val="004D78F7"/>
    <w:rsid w:val="004E6C81"/>
    <w:rsid w:val="004E7638"/>
    <w:rsid w:val="004E797F"/>
    <w:rsid w:val="004E7CC4"/>
    <w:rsid w:val="004E7D80"/>
    <w:rsid w:val="004E7ED8"/>
    <w:rsid w:val="004F00B2"/>
    <w:rsid w:val="004F1719"/>
    <w:rsid w:val="004F1901"/>
    <w:rsid w:val="004F3807"/>
    <w:rsid w:val="004F3C77"/>
    <w:rsid w:val="004F3F7A"/>
    <w:rsid w:val="004F5676"/>
    <w:rsid w:val="004F57B5"/>
    <w:rsid w:val="004F776E"/>
    <w:rsid w:val="00500F7A"/>
    <w:rsid w:val="00501044"/>
    <w:rsid w:val="00502EE9"/>
    <w:rsid w:val="00504893"/>
    <w:rsid w:val="0050518D"/>
    <w:rsid w:val="0050602B"/>
    <w:rsid w:val="0050623E"/>
    <w:rsid w:val="00511D54"/>
    <w:rsid w:val="00511F76"/>
    <w:rsid w:val="005130DD"/>
    <w:rsid w:val="00513321"/>
    <w:rsid w:val="00513478"/>
    <w:rsid w:val="0051414D"/>
    <w:rsid w:val="00514CA2"/>
    <w:rsid w:val="00517D64"/>
    <w:rsid w:val="00521F37"/>
    <w:rsid w:val="00522582"/>
    <w:rsid w:val="00522D55"/>
    <w:rsid w:val="00523342"/>
    <w:rsid w:val="00523A40"/>
    <w:rsid w:val="00530A43"/>
    <w:rsid w:val="00531519"/>
    <w:rsid w:val="00532941"/>
    <w:rsid w:val="005352E1"/>
    <w:rsid w:val="00537993"/>
    <w:rsid w:val="00537EEC"/>
    <w:rsid w:val="0054144C"/>
    <w:rsid w:val="005452E3"/>
    <w:rsid w:val="00550F9C"/>
    <w:rsid w:val="00553BCD"/>
    <w:rsid w:val="005566A3"/>
    <w:rsid w:val="00556F55"/>
    <w:rsid w:val="005577E7"/>
    <w:rsid w:val="00557AF9"/>
    <w:rsid w:val="00557D18"/>
    <w:rsid w:val="005600D8"/>
    <w:rsid w:val="00560BC0"/>
    <w:rsid w:val="00560CB5"/>
    <w:rsid w:val="005629F2"/>
    <w:rsid w:val="00564518"/>
    <w:rsid w:val="00565753"/>
    <w:rsid w:val="00565927"/>
    <w:rsid w:val="00565A7C"/>
    <w:rsid w:val="00566511"/>
    <w:rsid w:val="00566A76"/>
    <w:rsid w:val="005702CC"/>
    <w:rsid w:val="00570AD3"/>
    <w:rsid w:val="005725BD"/>
    <w:rsid w:val="00572FED"/>
    <w:rsid w:val="00573577"/>
    <w:rsid w:val="00575606"/>
    <w:rsid w:val="005759F3"/>
    <w:rsid w:val="0057606B"/>
    <w:rsid w:val="005760D4"/>
    <w:rsid w:val="00577171"/>
    <w:rsid w:val="00580B67"/>
    <w:rsid w:val="00580B6F"/>
    <w:rsid w:val="00581FC1"/>
    <w:rsid w:val="00582067"/>
    <w:rsid w:val="00582CFE"/>
    <w:rsid w:val="005856BD"/>
    <w:rsid w:val="0058650A"/>
    <w:rsid w:val="00586A65"/>
    <w:rsid w:val="00587571"/>
    <w:rsid w:val="00591566"/>
    <w:rsid w:val="00592B03"/>
    <w:rsid w:val="005940F2"/>
    <w:rsid w:val="00596736"/>
    <w:rsid w:val="00596987"/>
    <w:rsid w:val="00596ED8"/>
    <w:rsid w:val="00597439"/>
    <w:rsid w:val="005A045D"/>
    <w:rsid w:val="005A0F7D"/>
    <w:rsid w:val="005A10C8"/>
    <w:rsid w:val="005A1EAD"/>
    <w:rsid w:val="005A3C61"/>
    <w:rsid w:val="005A7EAA"/>
    <w:rsid w:val="005B1652"/>
    <w:rsid w:val="005B1C6A"/>
    <w:rsid w:val="005B2B60"/>
    <w:rsid w:val="005B2F02"/>
    <w:rsid w:val="005B3690"/>
    <w:rsid w:val="005B41CF"/>
    <w:rsid w:val="005B7155"/>
    <w:rsid w:val="005C04DD"/>
    <w:rsid w:val="005C09F4"/>
    <w:rsid w:val="005C146C"/>
    <w:rsid w:val="005C2A98"/>
    <w:rsid w:val="005C40F3"/>
    <w:rsid w:val="005C461F"/>
    <w:rsid w:val="005C54D6"/>
    <w:rsid w:val="005C5EB2"/>
    <w:rsid w:val="005C704B"/>
    <w:rsid w:val="005C784C"/>
    <w:rsid w:val="005C7BC5"/>
    <w:rsid w:val="005C7D33"/>
    <w:rsid w:val="005D0D9A"/>
    <w:rsid w:val="005D1258"/>
    <w:rsid w:val="005D2947"/>
    <w:rsid w:val="005D2EDD"/>
    <w:rsid w:val="005D332D"/>
    <w:rsid w:val="005D34F3"/>
    <w:rsid w:val="005D380B"/>
    <w:rsid w:val="005D60F6"/>
    <w:rsid w:val="005D61CE"/>
    <w:rsid w:val="005D63E2"/>
    <w:rsid w:val="005E0CF3"/>
    <w:rsid w:val="005E0F9B"/>
    <w:rsid w:val="005E3217"/>
    <w:rsid w:val="005E404F"/>
    <w:rsid w:val="005E4AFC"/>
    <w:rsid w:val="005E5056"/>
    <w:rsid w:val="005E7A8B"/>
    <w:rsid w:val="005E7CFE"/>
    <w:rsid w:val="005F0261"/>
    <w:rsid w:val="005F06EA"/>
    <w:rsid w:val="005F2ED8"/>
    <w:rsid w:val="005F35F5"/>
    <w:rsid w:val="00600D73"/>
    <w:rsid w:val="0060113C"/>
    <w:rsid w:val="00601C7B"/>
    <w:rsid w:val="006027D3"/>
    <w:rsid w:val="006032AA"/>
    <w:rsid w:val="00606A5D"/>
    <w:rsid w:val="0061078F"/>
    <w:rsid w:val="00611F29"/>
    <w:rsid w:val="00612E81"/>
    <w:rsid w:val="00613A61"/>
    <w:rsid w:val="00613F92"/>
    <w:rsid w:val="006143D3"/>
    <w:rsid w:val="00615C14"/>
    <w:rsid w:val="0061724F"/>
    <w:rsid w:val="00617ED2"/>
    <w:rsid w:val="00620645"/>
    <w:rsid w:val="00621224"/>
    <w:rsid w:val="00621611"/>
    <w:rsid w:val="0062324C"/>
    <w:rsid w:val="0062374A"/>
    <w:rsid w:val="0062488E"/>
    <w:rsid w:val="00627014"/>
    <w:rsid w:val="006271B8"/>
    <w:rsid w:val="006320F2"/>
    <w:rsid w:val="00632184"/>
    <w:rsid w:val="00632E8A"/>
    <w:rsid w:val="00633C24"/>
    <w:rsid w:val="00634C11"/>
    <w:rsid w:val="00635455"/>
    <w:rsid w:val="0063708A"/>
    <w:rsid w:val="0064107F"/>
    <w:rsid w:val="00641E28"/>
    <w:rsid w:val="00642302"/>
    <w:rsid w:val="0064424A"/>
    <w:rsid w:val="0064580F"/>
    <w:rsid w:val="00646130"/>
    <w:rsid w:val="00650113"/>
    <w:rsid w:val="00650412"/>
    <w:rsid w:val="00653076"/>
    <w:rsid w:val="00653FCD"/>
    <w:rsid w:val="00660354"/>
    <w:rsid w:val="00660962"/>
    <w:rsid w:val="006636C5"/>
    <w:rsid w:val="006679C3"/>
    <w:rsid w:val="00670A4B"/>
    <w:rsid w:val="00670C54"/>
    <w:rsid w:val="006717E2"/>
    <w:rsid w:val="00672206"/>
    <w:rsid w:val="006743F7"/>
    <w:rsid w:val="006745DF"/>
    <w:rsid w:val="006746A9"/>
    <w:rsid w:val="00674736"/>
    <w:rsid w:val="00675883"/>
    <w:rsid w:val="00675E1F"/>
    <w:rsid w:val="006767CC"/>
    <w:rsid w:val="00677EC1"/>
    <w:rsid w:val="00680A5A"/>
    <w:rsid w:val="0068350C"/>
    <w:rsid w:val="00684605"/>
    <w:rsid w:val="00685F9B"/>
    <w:rsid w:val="006866D7"/>
    <w:rsid w:val="00687A03"/>
    <w:rsid w:val="0069001E"/>
    <w:rsid w:val="00691499"/>
    <w:rsid w:val="00694E2E"/>
    <w:rsid w:val="00695E04"/>
    <w:rsid w:val="00696D7F"/>
    <w:rsid w:val="00697378"/>
    <w:rsid w:val="006A00C4"/>
    <w:rsid w:val="006A049C"/>
    <w:rsid w:val="006A04F0"/>
    <w:rsid w:val="006A1559"/>
    <w:rsid w:val="006A46AE"/>
    <w:rsid w:val="006A4914"/>
    <w:rsid w:val="006A755F"/>
    <w:rsid w:val="006B40A8"/>
    <w:rsid w:val="006B49EA"/>
    <w:rsid w:val="006B4CED"/>
    <w:rsid w:val="006B686E"/>
    <w:rsid w:val="006C44A7"/>
    <w:rsid w:val="006C4F29"/>
    <w:rsid w:val="006C5796"/>
    <w:rsid w:val="006C68A6"/>
    <w:rsid w:val="006C6DE4"/>
    <w:rsid w:val="006C7678"/>
    <w:rsid w:val="006C7B97"/>
    <w:rsid w:val="006D02E3"/>
    <w:rsid w:val="006D2A53"/>
    <w:rsid w:val="006D3433"/>
    <w:rsid w:val="006D4587"/>
    <w:rsid w:val="006D6437"/>
    <w:rsid w:val="006D77CE"/>
    <w:rsid w:val="006E12DE"/>
    <w:rsid w:val="006E14E4"/>
    <w:rsid w:val="006E1FEB"/>
    <w:rsid w:val="006E235C"/>
    <w:rsid w:val="006E570C"/>
    <w:rsid w:val="006E5ED0"/>
    <w:rsid w:val="006E65F8"/>
    <w:rsid w:val="006F0059"/>
    <w:rsid w:val="006F0195"/>
    <w:rsid w:val="006F1620"/>
    <w:rsid w:val="006F22F0"/>
    <w:rsid w:val="006F3792"/>
    <w:rsid w:val="006F4048"/>
    <w:rsid w:val="006F693C"/>
    <w:rsid w:val="00700A07"/>
    <w:rsid w:val="00702D54"/>
    <w:rsid w:val="00703AB1"/>
    <w:rsid w:val="00703F13"/>
    <w:rsid w:val="00705593"/>
    <w:rsid w:val="007059B7"/>
    <w:rsid w:val="00706018"/>
    <w:rsid w:val="00706170"/>
    <w:rsid w:val="007064AB"/>
    <w:rsid w:val="00707F0B"/>
    <w:rsid w:val="0071152D"/>
    <w:rsid w:val="00712253"/>
    <w:rsid w:val="007147FF"/>
    <w:rsid w:val="00715061"/>
    <w:rsid w:val="0071623A"/>
    <w:rsid w:val="00716630"/>
    <w:rsid w:val="007175FA"/>
    <w:rsid w:val="007176C5"/>
    <w:rsid w:val="00717FDF"/>
    <w:rsid w:val="0072082E"/>
    <w:rsid w:val="00722233"/>
    <w:rsid w:val="007246F7"/>
    <w:rsid w:val="00725F16"/>
    <w:rsid w:val="00726814"/>
    <w:rsid w:val="00726B04"/>
    <w:rsid w:val="00727E30"/>
    <w:rsid w:val="00730033"/>
    <w:rsid w:val="0073099B"/>
    <w:rsid w:val="00730F75"/>
    <w:rsid w:val="007311D7"/>
    <w:rsid w:val="00731536"/>
    <w:rsid w:val="00731BEC"/>
    <w:rsid w:val="00732138"/>
    <w:rsid w:val="0073430F"/>
    <w:rsid w:val="00734366"/>
    <w:rsid w:val="00734757"/>
    <w:rsid w:val="00734807"/>
    <w:rsid w:val="00734C30"/>
    <w:rsid w:val="00740B96"/>
    <w:rsid w:val="007418C3"/>
    <w:rsid w:val="00741B8A"/>
    <w:rsid w:val="007428FF"/>
    <w:rsid w:val="00746EF9"/>
    <w:rsid w:val="00750D28"/>
    <w:rsid w:val="00751F20"/>
    <w:rsid w:val="007528F4"/>
    <w:rsid w:val="0075318A"/>
    <w:rsid w:val="0075403B"/>
    <w:rsid w:val="00754C94"/>
    <w:rsid w:val="007557C1"/>
    <w:rsid w:val="00755F6A"/>
    <w:rsid w:val="00760AE6"/>
    <w:rsid w:val="00761FAC"/>
    <w:rsid w:val="0076282D"/>
    <w:rsid w:val="00762BF4"/>
    <w:rsid w:val="007647C8"/>
    <w:rsid w:val="00764E28"/>
    <w:rsid w:val="0076542A"/>
    <w:rsid w:val="00765750"/>
    <w:rsid w:val="007662F1"/>
    <w:rsid w:val="00766919"/>
    <w:rsid w:val="00766D3C"/>
    <w:rsid w:val="00767BF8"/>
    <w:rsid w:val="007729C6"/>
    <w:rsid w:val="00774600"/>
    <w:rsid w:val="00775657"/>
    <w:rsid w:val="00776B07"/>
    <w:rsid w:val="00781FE4"/>
    <w:rsid w:val="007820F1"/>
    <w:rsid w:val="00782E9E"/>
    <w:rsid w:val="00784E97"/>
    <w:rsid w:val="00785AE4"/>
    <w:rsid w:val="00787035"/>
    <w:rsid w:val="00791116"/>
    <w:rsid w:val="007929E3"/>
    <w:rsid w:val="007966E5"/>
    <w:rsid w:val="0079673D"/>
    <w:rsid w:val="00796F27"/>
    <w:rsid w:val="007A0247"/>
    <w:rsid w:val="007A03D8"/>
    <w:rsid w:val="007A34A1"/>
    <w:rsid w:val="007A3517"/>
    <w:rsid w:val="007A35DB"/>
    <w:rsid w:val="007A3D63"/>
    <w:rsid w:val="007A4763"/>
    <w:rsid w:val="007A570D"/>
    <w:rsid w:val="007A6538"/>
    <w:rsid w:val="007A7768"/>
    <w:rsid w:val="007B0DA8"/>
    <w:rsid w:val="007B2730"/>
    <w:rsid w:val="007B2A5A"/>
    <w:rsid w:val="007B3EA4"/>
    <w:rsid w:val="007C0F13"/>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493C"/>
    <w:rsid w:val="007D7676"/>
    <w:rsid w:val="007E2516"/>
    <w:rsid w:val="007E289D"/>
    <w:rsid w:val="007E347E"/>
    <w:rsid w:val="007E3A1F"/>
    <w:rsid w:val="007E3BCF"/>
    <w:rsid w:val="007E4167"/>
    <w:rsid w:val="007F1A24"/>
    <w:rsid w:val="007F218B"/>
    <w:rsid w:val="007F298F"/>
    <w:rsid w:val="007F355D"/>
    <w:rsid w:val="007F5592"/>
    <w:rsid w:val="007F6DB4"/>
    <w:rsid w:val="007F6E6E"/>
    <w:rsid w:val="007F7760"/>
    <w:rsid w:val="00800994"/>
    <w:rsid w:val="00801AEE"/>
    <w:rsid w:val="00803EDD"/>
    <w:rsid w:val="008044E5"/>
    <w:rsid w:val="0080460C"/>
    <w:rsid w:val="008048E8"/>
    <w:rsid w:val="0080728B"/>
    <w:rsid w:val="00807B69"/>
    <w:rsid w:val="008111C9"/>
    <w:rsid w:val="00812D4A"/>
    <w:rsid w:val="00814512"/>
    <w:rsid w:val="008146A8"/>
    <w:rsid w:val="00814A60"/>
    <w:rsid w:val="00817BE3"/>
    <w:rsid w:val="00821C97"/>
    <w:rsid w:val="00822ADE"/>
    <w:rsid w:val="00822D0F"/>
    <w:rsid w:val="008234EC"/>
    <w:rsid w:val="00823D4A"/>
    <w:rsid w:val="00824C25"/>
    <w:rsid w:val="008252E5"/>
    <w:rsid w:val="00831CAB"/>
    <w:rsid w:val="00834123"/>
    <w:rsid w:val="00841CFC"/>
    <w:rsid w:val="00843D5D"/>
    <w:rsid w:val="00844075"/>
    <w:rsid w:val="00844E79"/>
    <w:rsid w:val="00845A6D"/>
    <w:rsid w:val="00847D1A"/>
    <w:rsid w:val="00850385"/>
    <w:rsid w:val="0085071C"/>
    <w:rsid w:val="008511FC"/>
    <w:rsid w:val="0085272A"/>
    <w:rsid w:val="00852FCF"/>
    <w:rsid w:val="008541DF"/>
    <w:rsid w:val="00855B53"/>
    <w:rsid w:val="00855C85"/>
    <w:rsid w:val="00856CAF"/>
    <w:rsid w:val="00861DB3"/>
    <w:rsid w:val="0086290B"/>
    <w:rsid w:val="00863579"/>
    <w:rsid w:val="008647E2"/>
    <w:rsid w:val="00864C6C"/>
    <w:rsid w:val="00864E7A"/>
    <w:rsid w:val="008671F9"/>
    <w:rsid w:val="00871505"/>
    <w:rsid w:val="00871DCD"/>
    <w:rsid w:val="008729B4"/>
    <w:rsid w:val="00875816"/>
    <w:rsid w:val="008763F7"/>
    <w:rsid w:val="00876815"/>
    <w:rsid w:val="0087694F"/>
    <w:rsid w:val="00876F38"/>
    <w:rsid w:val="00880D2D"/>
    <w:rsid w:val="00882124"/>
    <w:rsid w:val="008826A4"/>
    <w:rsid w:val="00885540"/>
    <w:rsid w:val="00885CD3"/>
    <w:rsid w:val="0088661D"/>
    <w:rsid w:val="008878A0"/>
    <w:rsid w:val="00887AFC"/>
    <w:rsid w:val="00887C7A"/>
    <w:rsid w:val="00890EEC"/>
    <w:rsid w:val="00892962"/>
    <w:rsid w:val="00893170"/>
    <w:rsid w:val="00893CBA"/>
    <w:rsid w:val="008A0210"/>
    <w:rsid w:val="008A0A78"/>
    <w:rsid w:val="008A307F"/>
    <w:rsid w:val="008A4DFA"/>
    <w:rsid w:val="008A6915"/>
    <w:rsid w:val="008A7F56"/>
    <w:rsid w:val="008B05F4"/>
    <w:rsid w:val="008B0F65"/>
    <w:rsid w:val="008B3DC1"/>
    <w:rsid w:val="008B50B0"/>
    <w:rsid w:val="008B605C"/>
    <w:rsid w:val="008C173A"/>
    <w:rsid w:val="008C2E6E"/>
    <w:rsid w:val="008C5A3A"/>
    <w:rsid w:val="008C5D97"/>
    <w:rsid w:val="008C6D0D"/>
    <w:rsid w:val="008D0544"/>
    <w:rsid w:val="008D0EAF"/>
    <w:rsid w:val="008D2682"/>
    <w:rsid w:val="008D3FD6"/>
    <w:rsid w:val="008D4A85"/>
    <w:rsid w:val="008D7E71"/>
    <w:rsid w:val="008E23B4"/>
    <w:rsid w:val="008E339E"/>
    <w:rsid w:val="008E6CB2"/>
    <w:rsid w:val="008E7E2C"/>
    <w:rsid w:val="008F0131"/>
    <w:rsid w:val="008F0CB1"/>
    <w:rsid w:val="008F1870"/>
    <w:rsid w:val="008F3122"/>
    <w:rsid w:val="008F42DA"/>
    <w:rsid w:val="008F47A4"/>
    <w:rsid w:val="008F55FE"/>
    <w:rsid w:val="008F6C4E"/>
    <w:rsid w:val="008F7761"/>
    <w:rsid w:val="008F7A90"/>
    <w:rsid w:val="008F7C1E"/>
    <w:rsid w:val="00900316"/>
    <w:rsid w:val="009006C4"/>
    <w:rsid w:val="00900EDF"/>
    <w:rsid w:val="009013E9"/>
    <w:rsid w:val="00902E3B"/>
    <w:rsid w:val="009034BD"/>
    <w:rsid w:val="009046A9"/>
    <w:rsid w:val="00904DBE"/>
    <w:rsid w:val="0090531A"/>
    <w:rsid w:val="00906CD1"/>
    <w:rsid w:val="00911C42"/>
    <w:rsid w:val="0091214A"/>
    <w:rsid w:val="00913D5A"/>
    <w:rsid w:val="009146AF"/>
    <w:rsid w:val="00914E58"/>
    <w:rsid w:val="00915E32"/>
    <w:rsid w:val="00916C77"/>
    <w:rsid w:val="00916D53"/>
    <w:rsid w:val="00916E03"/>
    <w:rsid w:val="00917697"/>
    <w:rsid w:val="009177A4"/>
    <w:rsid w:val="00917A32"/>
    <w:rsid w:val="009236D5"/>
    <w:rsid w:val="00924CB9"/>
    <w:rsid w:val="009250C5"/>
    <w:rsid w:val="00925EEC"/>
    <w:rsid w:val="00930914"/>
    <w:rsid w:val="00930ACC"/>
    <w:rsid w:val="00930D45"/>
    <w:rsid w:val="0093126B"/>
    <w:rsid w:val="00933A9E"/>
    <w:rsid w:val="00933B78"/>
    <w:rsid w:val="00933CF7"/>
    <w:rsid w:val="00934175"/>
    <w:rsid w:val="00934ADF"/>
    <w:rsid w:val="00935420"/>
    <w:rsid w:val="009365C6"/>
    <w:rsid w:val="0093674D"/>
    <w:rsid w:val="009377C0"/>
    <w:rsid w:val="00937F22"/>
    <w:rsid w:val="0094027F"/>
    <w:rsid w:val="00940285"/>
    <w:rsid w:val="00941151"/>
    <w:rsid w:val="00941155"/>
    <w:rsid w:val="00944148"/>
    <w:rsid w:val="009445EE"/>
    <w:rsid w:val="00945A47"/>
    <w:rsid w:val="009501BE"/>
    <w:rsid w:val="0095092A"/>
    <w:rsid w:val="00951D5D"/>
    <w:rsid w:val="00954131"/>
    <w:rsid w:val="00954E6B"/>
    <w:rsid w:val="009561CE"/>
    <w:rsid w:val="00956F6C"/>
    <w:rsid w:val="00957C7C"/>
    <w:rsid w:val="0096071C"/>
    <w:rsid w:val="00961927"/>
    <w:rsid w:val="0096281E"/>
    <w:rsid w:val="00964224"/>
    <w:rsid w:val="00965D5C"/>
    <w:rsid w:val="00965FE3"/>
    <w:rsid w:val="009678AE"/>
    <w:rsid w:val="009678C1"/>
    <w:rsid w:val="009728D6"/>
    <w:rsid w:val="00972AB1"/>
    <w:rsid w:val="00974227"/>
    <w:rsid w:val="009743F0"/>
    <w:rsid w:val="0097691D"/>
    <w:rsid w:val="00981CFE"/>
    <w:rsid w:val="00986EC3"/>
    <w:rsid w:val="0098754F"/>
    <w:rsid w:val="009904B2"/>
    <w:rsid w:val="009905D4"/>
    <w:rsid w:val="00990761"/>
    <w:rsid w:val="0099374E"/>
    <w:rsid w:val="009942A1"/>
    <w:rsid w:val="00996EAE"/>
    <w:rsid w:val="009979F4"/>
    <w:rsid w:val="009A0551"/>
    <w:rsid w:val="009A305A"/>
    <w:rsid w:val="009A49C3"/>
    <w:rsid w:val="009A56EC"/>
    <w:rsid w:val="009A5783"/>
    <w:rsid w:val="009A5A7A"/>
    <w:rsid w:val="009B10B2"/>
    <w:rsid w:val="009B1F2D"/>
    <w:rsid w:val="009B20E5"/>
    <w:rsid w:val="009B50D0"/>
    <w:rsid w:val="009B540B"/>
    <w:rsid w:val="009B5B78"/>
    <w:rsid w:val="009B604F"/>
    <w:rsid w:val="009B6D16"/>
    <w:rsid w:val="009B722D"/>
    <w:rsid w:val="009C0720"/>
    <w:rsid w:val="009C1658"/>
    <w:rsid w:val="009C36DF"/>
    <w:rsid w:val="009C463D"/>
    <w:rsid w:val="009C58FD"/>
    <w:rsid w:val="009C708F"/>
    <w:rsid w:val="009D3AFE"/>
    <w:rsid w:val="009D52E1"/>
    <w:rsid w:val="009D62CC"/>
    <w:rsid w:val="009D6519"/>
    <w:rsid w:val="009E04AA"/>
    <w:rsid w:val="009E13F3"/>
    <w:rsid w:val="009E26DF"/>
    <w:rsid w:val="009F1326"/>
    <w:rsid w:val="009F24A1"/>
    <w:rsid w:val="009F29DB"/>
    <w:rsid w:val="009F354A"/>
    <w:rsid w:val="009F5DC0"/>
    <w:rsid w:val="009F66D5"/>
    <w:rsid w:val="00A01A46"/>
    <w:rsid w:val="00A02BF9"/>
    <w:rsid w:val="00A02DEF"/>
    <w:rsid w:val="00A032DA"/>
    <w:rsid w:val="00A035F0"/>
    <w:rsid w:val="00A03B8A"/>
    <w:rsid w:val="00A0409D"/>
    <w:rsid w:val="00A04469"/>
    <w:rsid w:val="00A05EC7"/>
    <w:rsid w:val="00A06DE9"/>
    <w:rsid w:val="00A07C86"/>
    <w:rsid w:val="00A07F24"/>
    <w:rsid w:val="00A117C4"/>
    <w:rsid w:val="00A12B83"/>
    <w:rsid w:val="00A12C74"/>
    <w:rsid w:val="00A15A8D"/>
    <w:rsid w:val="00A17EA2"/>
    <w:rsid w:val="00A20D46"/>
    <w:rsid w:val="00A21176"/>
    <w:rsid w:val="00A21CA7"/>
    <w:rsid w:val="00A22447"/>
    <w:rsid w:val="00A225F3"/>
    <w:rsid w:val="00A2289B"/>
    <w:rsid w:val="00A231A2"/>
    <w:rsid w:val="00A24CAC"/>
    <w:rsid w:val="00A2568E"/>
    <w:rsid w:val="00A26807"/>
    <w:rsid w:val="00A26E02"/>
    <w:rsid w:val="00A30A4E"/>
    <w:rsid w:val="00A320D6"/>
    <w:rsid w:val="00A32DB6"/>
    <w:rsid w:val="00A349D3"/>
    <w:rsid w:val="00A40A9F"/>
    <w:rsid w:val="00A40C54"/>
    <w:rsid w:val="00A40C63"/>
    <w:rsid w:val="00A4125A"/>
    <w:rsid w:val="00A42CCB"/>
    <w:rsid w:val="00A44428"/>
    <w:rsid w:val="00A46BAE"/>
    <w:rsid w:val="00A4765F"/>
    <w:rsid w:val="00A500D4"/>
    <w:rsid w:val="00A50910"/>
    <w:rsid w:val="00A50CB5"/>
    <w:rsid w:val="00A51773"/>
    <w:rsid w:val="00A524A5"/>
    <w:rsid w:val="00A52A03"/>
    <w:rsid w:val="00A53269"/>
    <w:rsid w:val="00A57BD4"/>
    <w:rsid w:val="00A61D22"/>
    <w:rsid w:val="00A622D0"/>
    <w:rsid w:val="00A645DB"/>
    <w:rsid w:val="00A66A74"/>
    <w:rsid w:val="00A67C0B"/>
    <w:rsid w:val="00A67E1E"/>
    <w:rsid w:val="00A72B8C"/>
    <w:rsid w:val="00A72D97"/>
    <w:rsid w:val="00A73BB9"/>
    <w:rsid w:val="00A74FD0"/>
    <w:rsid w:val="00A75B2E"/>
    <w:rsid w:val="00A75F08"/>
    <w:rsid w:val="00A76173"/>
    <w:rsid w:val="00A80C7D"/>
    <w:rsid w:val="00A81827"/>
    <w:rsid w:val="00A81C7A"/>
    <w:rsid w:val="00A8213E"/>
    <w:rsid w:val="00A82D46"/>
    <w:rsid w:val="00A82F66"/>
    <w:rsid w:val="00A837A8"/>
    <w:rsid w:val="00A83D10"/>
    <w:rsid w:val="00A85EDD"/>
    <w:rsid w:val="00A9344B"/>
    <w:rsid w:val="00A9393A"/>
    <w:rsid w:val="00AA022B"/>
    <w:rsid w:val="00AA0563"/>
    <w:rsid w:val="00AA25CA"/>
    <w:rsid w:val="00AA683E"/>
    <w:rsid w:val="00AB10B3"/>
    <w:rsid w:val="00AB139F"/>
    <w:rsid w:val="00AB3675"/>
    <w:rsid w:val="00AB3F00"/>
    <w:rsid w:val="00AB4044"/>
    <w:rsid w:val="00AB4DED"/>
    <w:rsid w:val="00AB5CA8"/>
    <w:rsid w:val="00AC0FB0"/>
    <w:rsid w:val="00AC1553"/>
    <w:rsid w:val="00AC1811"/>
    <w:rsid w:val="00AC2EC2"/>
    <w:rsid w:val="00AC338F"/>
    <w:rsid w:val="00AC404E"/>
    <w:rsid w:val="00AC450E"/>
    <w:rsid w:val="00AC4948"/>
    <w:rsid w:val="00AD130F"/>
    <w:rsid w:val="00AD34A1"/>
    <w:rsid w:val="00AD3687"/>
    <w:rsid w:val="00AD496E"/>
    <w:rsid w:val="00AD589A"/>
    <w:rsid w:val="00AD6182"/>
    <w:rsid w:val="00AD6B16"/>
    <w:rsid w:val="00AD767D"/>
    <w:rsid w:val="00AE0D94"/>
    <w:rsid w:val="00AE1AEC"/>
    <w:rsid w:val="00AE2782"/>
    <w:rsid w:val="00AE32D4"/>
    <w:rsid w:val="00AE6053"/>
    <w:rsid w:val="00AF005F"/>
    <w:rsid w:val="00AF3ECD"/>
    <w:rsid w:val="00AF4422"/>
    <w:rsid w:val="00AF501D"/>
    <w:rsid w:val="00AF7FC3"/>
    <w:rsid w:val="00B00F4C"/>
    <w:rsid w:val="00B03DCD"/>
    <w:rsid w:val="00B0449C"/>
    <w:rsid w:val="00B04E1F"/>
    <w:rsid w:val="00B072A9"/>
    <w:rsid w:val="00B110A9"/>
    <w:rsid w:val="00B123B0"/>
    <w:rsid w:val="00B127DB"/>
    <w:rsid w:val="00B12C5F"/>
    <w:rsid w:val="00B13127"/>
    <w:rsid w:val="00B1449D"/>
    <w:rsid w:val="00B14F44"/>
    <w:rsid w:val="00B15B42"/>
    <w:rsid w:val="00B171F4"/>
    <w:rsid w:val="00B175C2"/>
    <w:rsid w:val="00B17C21"/>
    <w:rsid w:val="00B17C62"/>
    <w:rsid w:val="00B17EC2"/>
    <w:rsid w:val="00B250B7"/>
    <w:rsid w:val="00B25FFD"/>
    <w:rsid w:val="00B26025"/>
    <w:rsid w:val="00B26114"/>
    <w:rsid w:val="00B273D0"/>
    <w:rsid w:val="00B32071"/>
    <w:rsid w:val="00B3286A"/>
    <w:rsid w:val="00B3486B"/>
    <w:rsid w:val="00B35279"/>
    <w:rsid w:val="00B35862"/>
    <w:rsid w:val="00B35C48"/>
    <w:rsid w:val="00B35E0C"/>
    <w:rsid w:val="00B407EB"/>
    <w:rsid w:val="00B41485"/>
    <w:rsid w:val="00B423AF"/>
    <w:rsid w:val="00B432CD"/>
    <w:rsid w:val="00B44CB5"/>
    <w:rsid w:val="00B44E60"/>
    <w:rsid w:val="00B465AE"/>
    <w:rsid w:val="00B51EE4"/>
    <w:rsid w:val="00B52BC1"/>
    <w:rsid w:val="00B540A5"/>
    <w:rsid w:val="00B56B4A"/>
    <w:rsid w:val="00B56FF5"/>
    <w:rsid w:val="00B57348"/>
    <w:rsid w:val="00B57D82"/>
    <w:rsid w:val="00B62007"/>
    <w:rsid w:val="00B63E24"/>
    <w:rsid w:val="00B6410C"/>
    <w:rsid w:val="00B6413E"/>
    <w:rsid w:val="00B65E6B"/>
    <w:rsid w:val="00B66218"/>
    <w:rsid w:val="00B6685E"/>
    <w:rsid w:val="00B67742"/>
    <w:rsid w:val="00B71AF1"/>
    <w:rsid w:val="00B72716"/>
    <w:rsid w:val="00B72DCD"/>
    <w:rsid w:val="00B73D59"/>
    <w:rsid w:val="00B73E71"/>
    <w:rsid w:val="00B74AE6"/>
    <w:rsid w:val="00B76B6C"/>
    <w:rsid w:val="00B80613"/>
    <w:rsid w:val="00B80A61"/>
    <w:rsid w:val="00B8105A"/>
    <w:rsid w:val="00B814DA"/>
    <w:rsid w:val="00B8288A"/>
    <w:rsid w:val="00B83C27"/>
    <w:rsid w:val="00B84A64"/>
    <w:rsid w:val="00B850B0"/>
    <w:rsid w:val="00B867AD"/>
    <w:rsid w:val="00B87130"/>
    <w:rsid w:val="00B87C59"/>
    <w:rsid w:val="00B87E86"/>
    <w:rsid w:val="00B87FCB"/>
    <w:rsid w:val="00B9193E"/>
    <w:rsid w:val="00B91BFA"/>
    <w:rsid w:val="00B94C7B"/>
    <w:rsid w:val="00B95B3B"/>
    <w:rsid w:val="00B96999"/>
    <w:rsid w:val="00BA15BA"/>
    <w:rsid w:val="00BB228F"/>
    <w:rsid w:val="00BB3C5E"/>
    <w:rsid w:val="00BB65D4"/>
    <w:rsid w:val="00BC2BC3"/>
    <w:rsid w:val="00BC4810"/>
    <w:rsid w:val="00BC6B80"/>
    <w:rsid w:val="00BC70E3"/>
    <w:rsid w:val="00BC76F9"/>
    <w:rsid w:val="00BC7759"/>
    <w:rsid w:val="00BD0754"/>
    <w:rsid w:val="00BD0870"/>
    <w:rsid w:val="00BD0CAA"/>
    <w:rsid w:val="00BE0A92"/>
    <w:rsid w:val="00BE2ECD"/>
    <w:rsid w:val="00BE407A"/>
    <w:rsid w:val="00BE4A4D"/>
    <w:rsid w:val="00BE785D"/>
    <w:rsid w:val="00BF26BA"/>
    <w:rsid w:val="00BF2C91"/>
    <w:rsid w:val="00BF31FD"/>
    <w:rsid w:val="00BF39F8"/>
    <w:rsid w:val="00BF42F0"/>
    <w:rsid w:val="00BF6EBD"/>
    <w:rsid w:val="00C00D07"/>
    <w:rsid w:val="00C019DA"/>
    <w:rsid w:val="00C01EBE"/>
    <w:rsid w:val="00C02B08"/>
    <w:rsid w:val="00C04C13"/>
    <w:rsid w:val="00C06FE8"/>
    <w:rsid w:val="00C0765D"/>
    <w:rsid w:val="00C107CD"/>
    <w:rsid w:val="00C11F3F"/>
    <w:rsid w:val="00C125A7"/>
    <w:rsid w:val="00C130A2"/>
    <w:rsid w:val="00C132BE"/>
    <w:rsid w:val="00C14E1A"/>
    <w:rsid w:val="00C22A9A"/>
    <w:rsid w:val="00C22F10"/>
    <w:rsid w:val="00C24411"/>
    <w:rsid w:val="00C25070"/>
    <w:rsid w:val="00C25776"/>
    <w:rsid w:val="00C25A5D"/>
    <w:rsid w:val="00C30D93"/>
    <w:rsid w:val="00C31E6A"/>
    <w:rsid w:val="00C329DC"/>
    <w:rsid w:val="00C3312E"/>
    <w:rsid w:val="00C34A97"/>
    <w:rsid w:val="00C34E60"/>
    <w:rsid w:val="00C36016"/>
    <w:rsid w:val="00C36369"/>
    <w:rsid w:val="00C36B34"/>
    <w:rsid w:val="00C37B09"/>
    <w:rsid w:val="00C40617"/>
    <w:rsid w:val="00C41215"/>
    <w:rsid w:val="00C41963"/>
    <w:rsid w:val="00C426C2"/>
    <w:rsid w:val="00C431E9"/>
    <w:rsid w:val="00C43C8C"/>
    <w:rsid w:val="00C44030"/>
    <w:rsid w:val="00C458A4"/>
    <w:rsid w:val="00C461C6"/>
    <w:rsid w:val="00C4642D"/>
    <w:rsid w:val="00C471DC"/>
    <w:rsid w:val="00C50725"/>
    <w:rsid w:val="00C51D7F"/>
    <w:rsid w:val="00C52F84"/>
    <w:rsid w:val="00C53B3A"/>
    <w:rsid w:val="00C559DC"/>
    <w:rsid w:val="00C55FF2"/>
    <w:rsid w:val="00C5646C"/>
    <w:rsid w:val="00C56C86"/>
    <w:rsid w:val="00C5735C"/>
    <w:rsid w:val="00C6052E"/>
    <w:rsid w:val="00C629AC"/>
    <w:rsid w:val="00C6310B"/>
    <w:rsid w:val="00C637A5"/>
    <w:rsid w:val="00C647F5"/>
    <w:rsid w:val="00C6724A"/>
    <w:rsid w:val="00C67845"/>
    <w:rsid w:val="00C7138D"/>
    <w:rsid w:val="00C733C6"/>
    <w:rsid w:val="00C77422"/>
    <w:rsid w:val="00C81559"/>
    <w:rsid w:val="00C82B88"/>
    <w:rsid w:val="00C841B2"/>
    <w:rsid w:val="00C85319"/>
    <w:rsid w:val="00C8549B"/>
    <w:rsid w:val="00C879E7"/>
    <w:rsid w:val="00C87EA9"/>
    <w:rsid w:val="00C92ADA"/>
    <w:rsid w:val="00C93F9A"/>
    <w:rsid w:val="00C947D7"/>
    <w:rsid w:val="00C9531F"/>
    <w:rsid w:val="00CA0793"/>
    <w:rsid w:val="00CA39FC"/>
    <w:rsid w:val="00CA4A22"/>
    <w:rsid w:val="00CA5181"/>
    <w:rsid w:val="00CA54D7"/>
    <w:rsid w:val="00CA5E85"/>
    <w:rsid w:val="00CA6BE2"/>
    <w:rsid w:val="00CA7089"/>
    <w:rsid w:val="00CA7CD4"/>
    <w:rsid w:val="00CB10F6"/>
    <w:rsid w:val="00CB12DB"/>
    <w:rsid w:val="00CB290F"/>
    <w:rsid w:val="00CB3B53"/>
    <w:rsid w:val="00CB3D92"/>
    <w:rsid w:val="00CB3EF4"/>
    <w:rsid w:val="00CB7EEC"/>
    <w:rsid w:val="00CC049E"/>
    <w:rsid w:val="00CC3C42"/>
    <w:rsid w:val="00CC3CB8"/>
    <w:rsid w:val="00CC4208"/>
    <w:rsid w:val="00CC45A5"/>
    <w:rsid w:val="00CC461C"/>
    <w:rsid w:val="00CC4D8B"/>
    <w:rsid w:val="00CC6D79"/>
    <w:rsid w:val="00CC70DD"/>
    <w:rsid w:val="00CC735A"/>
    <w:rsid w:val="00CC7CB8"/>
    <w:rsid w:val="00CC7D2A"/>
    <w:rsid w:val="00CD2161"/>
    <w:rsid w:val="00CD5632"/>
    <w:rsid w:val="00CD60D2"/>
    <w:rsid w:val="00CD638E"/>
    <w:rsid w:val="00CD6475"/>
    <w:rsid w:val="00CD65CE"/>
    <w:rsid w:val="00CD7E11"/>
    <w:rsid w:val="00CE60E8"/>
    <w:rsid w:val="00CF2009"/>
    <w:rsid w:val="00CF2326"/>
    <w:rsid w:val="00CF24F9"/>
    <w:rsid w:val="00CF385D"/>
    <w:rsid w:val="00CF3AC2"/>
    <w:rsid w:val="00CF3E2D"/>
    <w:rsid w:val="00CF3EFE"/>
    <w:rsid w:val="00CF6812"/>
    <w:rsid w:val="00D015C8"/>
    <w:rsid w:val="00D0485B"/>
    <w:rsid w:val="00D04B4E"/>
    <w:rsid w:val="00D051C6"/>
    <w:rsid w:val="00D05A12"/>
    <w:rsid w:val="00D06533"/>
    <w:rsid w:val="00D0667A"/>
    <w:rsid w:val="00D11310"/>
    <w:rsid w:val="00D13790"/>
    <w:rsid w:val="00D13E3C"/>
    <w:rsid w:val="00D1525F"/>
    <w:rsid w:val="00D2204E"/>
    <w:rsid w:val="00D23800"/>
    <w:rsid w:val="00D23FB7"/>
    <w:rsid w:val="00D2479C"/>
    <w:rsid w:val="00D2499A"/>
    <w:rsid w:val="00D250C9"/>
    <w:rsid w:val="00D31D42"/>
    <w:rsid w:val="00D3660B"/>
    <w:rsid w:val="00D36F30"/>
    <w:rsid w:val="00D3738F"/>
    <w:rsid w:val="00D379F6"/>
    <w:rsid w:val="00D405B9"/>
    <w:rsid w:val="00D406A1"/>
    <w:rsid w:val="00D41BF5"/>
    <w:rsid w:val="00D440BC"/>
    <w:rsid w:val="00D44230"/>
    <w:rsid w:val="00D44A3F"/>
    <w:rsid w:val="00D44DB4"/>
    <w:rsid w:val="00D451CA"/>
    <w:rsid w:val="00D457B6"/>
    <w:rsid w:val="00D46FD9"/>
    <w:rsid w:val="00D509FA"/>
    <w:rsid w:val="00D51A92"/>
    <w:rsid w:val="00D55656"/>
    <w:rsid w:val="00D55CCB"/>
    <w:rsid w:val="00D55E51"/>
    <w:rsid w:val="00D56BBE"/>
    <w:rsid w:val="00D572A1"/>
    <w:rsid w:val="00D629D2"/>
    <w:rsid w:val="00D63457"/>
    <w:rsid w:val="00D639F7"/>
    <w:rsid w:val="00D65BEC"/>
    <w:rsid w:val="00D66191"/>
    <w:rsid w:val="00D663B2"/>
    <w:rsid w:val="00D66935"/>
    <w:rsid w:val="00D67426"/>
    <w:rsid w:val="00D67A8C"/>
    <w:rsid w:val="00D67E89"/>
    <w:rsid w:val="00D705DD"/>
    <w:rsid w:val="00D722BA"/>
    <w:rsid w:val="00D743DC"/>
    <w:rsid w:val="00D74E23"/>
    <w:rsid w:val="00D76A34"/>
    <w:rsid w:val="00D8063D"/>
    <w:rsid w:val="00D808E3"/>
    <w:rsid w:val="00D81FDA"/>
    <w:rsid w:val="00D82F1F"/>
    <w:rsid w:val="00D85D4B"/>
    <w:rsid w:val="00D870B1"/>
    <w:rsid w:val="00D872C9"/>
    <w:rsid w:val="00D87C8C"/>
    <w:rsid w:val="00D90771"/>
    <w:rsid w:val="00D93505"/>
    <w:rsid w:val="00D94163"/>
    <w:rsid w:val="00D94777"/>
    <w:rsid w:val="00D95078"/>
    <w:rsid w:val="00D9516A"/>
    <w:rsid w:val="00D95A48"/>
    <w:rsid w:val="00D96F66"/>
    <w:rsid w:val="00D97094"/>
    <w:rsid w:val="00DA0BD7"/>
    <w:rsid w:val="00DA132E"/>
    <w:rsid w:val="00DA134C"/>
    <w:rsid w:val="00DA14B0"/>
    <w:rsid w:val="00DA344B"/>
    <w:rsid w:val="00DA3EBC"/>
    <w:rsid w:val="00DA5125"/>
    <w:rsid w:val="00DA55F9"/>
    <w:rsid w:val="00DA62E3"/>
    <w:rsid w:val="00DA7734"/>
    <w:rsid w:val="00DB000E"/>
    <w:rsid w:val="00DB0449"/>
    <w:rsid w:val="00DB0D61"/>
    <w:rsid w:val="00DB2A67"/>
    <w:rsid w:val="00DB3F11"/>
    <w:rsid w:val="00DB5AE1"/>
    <w:rsid w:val="00DB7297"/>
    <w:rsid w:val="00DB7BEA"/>
    <w:rsid w:val="00DC3A4F"/>
    <w:rsid w:val="00DC7399"/>
    <w:rsid w:val="00DD341A"/>
    <w:rsid w:val="00DD3D95"/>
    <w:rsid w:val="00DD58D3"/>
    <w:rsid w:val="00DD7AA6"/>
    <w:rsid w:val="00DD7D9C"/>
    <w:rsid w:val="00DD7ECC"/>
    <w:rsid w:val="00DE04A8"/>
    <w:rsid w:val="00DE08FD"/>
    <w:rsid w:val="00DE1898"/>
    <w:rsid w:val="00DE42E3"/>
    <w:rsid w:val="00DE5F8F"/>
    <w:rsid w:val="00DE6067"/>
    <w:rsid w:val="00DE6227"/>
    <w:rsid w:val="00DE6C0A"/>
    <w:rsid w:val="00DE7844"/>
    <w:rsid w:val="00DF2FC7"/>
    <w:rsid w:val="00DF4F5F"/>
    <w:rsid w:val="00DF6B9B"/>
    <w:rsid w:val="00DF7212"/>
    <w:rsid w:val="00DF7BC3"/>
    <w:rsid w:val="00E019F7"/>
    <w:rsid w:val="00E01DDC"/>
    <w:rsid w:val="00E06E09"/>
    <w:rsid w:val="00E10B22"/>
    <w:rsid w:val="00E11409"/>
    <w:rsid w:val="00E12A83"/>
    <w:rsid w:val="00E134D5"/>
    <w:rsid w:val="00E13569"/>
    <w:rsid w:val="00E13BDF"/>
    <w:rsid w:val="00E14E10"/>
    <w:rsid w:val="00E14EDD"/>
    <w:rsid w:val="00E15DDB"/>
    <w:rsid w:val="00E17038"/>
    <w:rsid w:val="00E2343A"/>
    <w:rsid w:val="00E23B91"/>
    <w:rsid w:val="00E23E9E"/>
    <w:rsid w:val="00E2505C"/>
    <w:rsid w:val="00E257FB"/>
    <w:rsid w:val="00E259F5"/>
    <w:rsid w:val="00E25CD1"/>
    <w:rsid w:val="00E25DA5"/>
    <w:rsid w:val="00E30D6F"/>
    <w:rsid w:val="00E311A6"/>
    <w:rsid w:val="00E33B32"/>
    <w:rsid w:val="00E33D1B"/>
    <w:rsid w:val="00E33D36"/>
    <w:rsid w:val="00E3608B"/>
    <w:rsid w:val="00E37B9E"/>
    <w:rsid w:val="00E4090B"/>
    <w:rsid w:val="00E44582"/>
    <w:rsid w:val="00E45227"/>
    <w:rsid w:val="00E452A0"/>
    <w:rsid w:val="00E45334"/>
    <w:rsid w:val="00E456C7"/>
    <w:rsid w:val="00E45B97"/>
    <w:rsid w:val="00E45C1D"/>
    <w:rsid w:val="00E45E1A"/>
    <w:rsid w:val="00E45F81"/>
    <w:rsid w:val="00E46BBC"/>
    <w:rsid w:val="00E511DA"/>
    <w:rsid w:val="00E51611"/>
    <w:rsid w:val="00E51878"/>
    <w:rsid w:val="00E51CB1"/>
    <w:rsid w:val="00E51E70"/>
    <w:rsid w:val="00E543B1"/>
    <w:rsid w:val="00E57116"/>
    <w:rsid w:val="00E606B8"/>
    <w:rsid w:val="00E61189"/>
    <w:rsid w:val="00E6154E"/>
    <w:rsid w:val="00E62F6F"/>
    <w:rsid w:val="00E639B7"/>
    <w:rsid w:val="00E65437"/>
    <w:rsid w:val="00E67391"/>
    <w:rsid w:val="00E67A13"/>
    <w:rsid w:val="00E67BC3"/>
    <w:rsid w:val="00E70498"/>
    <w:rsid w:val="00E71DDE"/>
    <w:rsid w:val="00E72867"/>
    <w:rsid w:val="00E746FB"/>
    <w:rsid w:val="00E75B4C"/>
    <w:rsid w:val="00E768C5"/>
    <w:rsid w:val="00E769B1"/>
    <w:rsid w:val="00E80881"/>
    <w:rsid w:val="00E81020"/>
    <w:rsid w:val="00E812C9"/>
    <w:rsid w:val="00E839F1"/>
    <w:rsid w:val="00E876C8"/>
    <w:rsid w:val="00E9033E"/>
    <w:rsid w:val="00E90C68"/>
    <w:rsid w:val="00E918F6"/>
    <w:rsid w:val="00E92F8B"/>
    <w:rsid w:val="00E93923"/>
    <w:rsid w:val="00E939F6"/>
    <w:rsid w:val="00E94A24"/>
    <w:rsid w:val="00E950FB"/>
    <w:rsid w:val="00E95248"/>
    <w:rsid w:val="00E95428"/>
    <w:rsid w:val="00E95795"/>
    <w:rsid w:val="00E9688E"/>
    <w:rsid w:val="00E97F37"/>
    <w:rsid w:val="00EA012D"/>
    <w:rsid w:val="00EA1D5E"/>
    <w:rsid w:val="00EA2703"/>
    <w:rsid w:val="00EA3957"/>
    <w:rsid w:val="00EA439F"/>
    <w:rsid w:val="00EA4D44"/>
    <w:rsid w:val="00EA682F"/>
    <w:rsid w:val="00EA7D47"/>
    <w:rsid w:val="00EB0B0F"/>
    <w:rsid w:val="00EB1643"/>
    <w:rsid w:val="00EB2213"/>
    <w:rsid w:val="00EB2FC5"/>
    <w:rsid w:val="00EB5704"/>
    <w:rsid w:val="00EC18AD"/>
    <w:rsid w:val="00EC2F76"/>
    <w:rsid w:val="00EC3760"/>
    <w:rsid w:val="00EC4C57"/>
    <w:rsid w:val="00EC4C85"/>
    <w:rsid w:val="00EC4DAE"/>
    <w:rsid w:val="00EC5270"/>
    <w:rsid w:val="00EC7AE0"/>
    <w:rsid w:val="00ED2966"/>
    <w:rsid w:val="00ED4ED4"/>
    <w:rsid w:val="00ED52B4"/>
    <w:rsid w:val="00ED65A7"/>
    <w:rsid w:val="00ED71F1"/>
    <w:rsid w:val="00ED7B20"/>
    <w:rsid w:val="00ED7B2F"/>
    <w:rsid w:val="00EE0ED2"/>
    <w:rsid w:val="00EE2815"/>
    <w:rsid w:val="00EE2E50"/>
    <w:rsid w:val="00EE30F6"/>
    <w:rsid w:val="00EE3AF4"/>
    <w:rsid w:val="00EE5420"/>
    <w:rsid w:val="00EE59C9"/>
    <w:rsid w:val="00EE76BE"/>
    <w:rsid w:val="00EF0555"/>
    <w:rsid w:val="00EF5002"/>
    <w:rsid w:val="00EF7854"/>
    <w:rsid w:val="00F005F5"/>
    <w:rsid w:val="00F02E20"/>
    <w:rsid w:val="00F04BC3"/>
    <w:rsid w:val="00F115C9"/>
    <w:rsid w:val="00F117B0"/>
    <w:rsid w:val="00F1251A"/>
    <w:rsid w:val="00F12FCF"/>
    <w:rsid w:val="00F14047"/>
    <w:rsid w:val="00F14AE2"/>
    <w:rsid w:val="00F14C5C"/>
    <w:rsid w:val="00F1503A"/>
    <w:rsid w:val="00F17312"/>
    <w:rsid w:val="00F175B3"/>
    <w:rsid w:val="00F2067D"/>
    <w:rsid w:val="00F21B8F"/>
    <w:rsid w:val="00F21EB9"/>
    <w:rsid w:val="00F22ECA"/>
    <w:rsid w:val="00F23791"/>
    <w:rsid w:val="00F239EC"/>
    <w:rsid w:val="00F23D3E"/>
    <w:rsid w:val="00F24ED8"/>
    <w:rsid w:val="00F2593B"/>
    <w:rsid w:val="00F2685F"/>
    <w:rsid w:val="00F31004"/>
    <w:rsid w:val="00F31F02"/>
    <w:rsid w:val="00F32265"/>
    <w:rsid w:val="00F33A70"/>
    <w:rsid w:val="00F34435"/>
    <w:rsid w:val="00F34B34"/>
    <w:rsid w:val="00F34D67"/>
    <w:rsid w:val="00F373EF"/>
    <w:rsid w:val="00F373FD"/>
    <w:rsid w:val="00F375E1"/>
    <w:rsid w:val="00F376F8"/>
    <w:rsid w:val="00F44201"/>
    <w:rsid w:val="00F4498E"/>
    <w:rsid w:val="00F44EB2"/>
    <w:rsid w:val="00F45F9D"/>
    <w:rsid w:val="00F47F83"/>
    <w:rsid w:val="00F501C8"/>
    <w:rsid w:val="00F52190"/>
    <w:rsid w:val="00F528F5"/>
    <w:rsid w:val="00F52D0D"/>
    <w:rsid w:val="00F53B4D"/>
    <w:rsid w:val="00F5510C"/>
    <w:rsid w:val="00F56AB3"/>
    <w:rsid w:val="00F6039A"/>
    <w:rsid w:val="00F62520"/>
    <w:rsid w:val="00F62AB7"/>
    <w:rsid w:val="00F6345C"/>
    <w:rsid w:val="00F64AEF"/>
    <w:rsid w:val="00F64E35"/>
    <w:rsid w:val="00F657E1"/>
    <w:rsid w:val="00F65D93"/>
    <w:rsid w:val="00F662B2"/>
    <w:rsid w:val="00F6650C"/>
    <w:rsid w:val="00F66AB8"/>
    <w:rsid w:val="00F66EDD"/>
    <w:rsid w:val="00F70316"/>
    <w:rsid w:val="00F712CF"/>
    <w:rsid w:val="00F727D7"/>
    <w:rsid w:val="00F72F55"/>
    <w:rsid w:val="00F77D6B"/>
    <w:rsid w:val="00F77F9F"/>
    <w:rsid w:val="00F8073B"/>
    <w:rsid w:val="00F83EA5"/>
    <w:rsid w:val="00F87330"/>
    <w:rsid w:val="00F87F9F"/>
    <w:rsid w:val="00F9088A"/>
    <w:rsid w:val="00F91AC3"/>
    <w:rsid w:val="00F93C35"/>
    <w:rsid w:val="00F94303"/>
    <w:rsid w:val="00F94917"/>
    <w:rsid w:val="00FA002A"/>
    <w:rsid w:val="00FA0A0F"/>
    <w:rsid w:val="00FA0B92"/>
    <w:rsid w:val="00FA0C2A"/>
    <w:rsid w:val="00FA507D"/>
    <w:rsid w:val="00FA6B53"/>
    <w:rsid w:val="00FA6DE6"/>
    <w:rsid w:val="00FA6FA2"/>
    <w:rsid w:val="00FA74DE"/>
    <w:rsid w:val="00FB02A9"/>
    <w:rsid w:val="00FB12B5"/>
    <w:rsid w:val="00FB200F"/>
    <w:rsid w:val="00FB370E"/>
    <w:rsid w:val="00FB383B"/>
    <w:rsid w:val="00FB79B5"/>
    <w:rsid w:val="00FC0874"/>
    <w:rsid w:val="00FC1346"/>
    <w:rsid w:val="00FC2A82"/>
    <w:rsid w:val="00FC4F68"/>
    <w:rsid w:val="00FC57D2"/>
    <w:rsid w:val="00FC5BF3"/>
    <w:rsid w:val="00FC76D1"/>
    <w:rsid w:val="00FC775C"/>
    <w:rsid w:val="00FD0E79"/>
    <w:rsid w:val="00FD2D2E"/>
    <w:rsid w:val="00FD322D"/>
    <w:rsid w:val="00FD5856"/>
    <w:rsid w:val="00FD70A7"/>
    <w:rsid w:val="00FD72CF"/>
    <w:rsid w:val="00FD7769"/>
    <w:rsid w:val="00FE0FFF"/>
    <w:rsid w:val="00FE1602"/>
    <w:rsid w:val="00FE2759"/>
    <w:rsid w:val="00FE2F55"/>
    <w:rsid w:val="00FE320A"/>
    <w:rsid w:val="00FE5B94"/>
    <w:rsid w:val="00FE5FC5"/>
    <w:rsid w:val="00FE61D1"/>
    <w:rsid w:val="00FE6CD2"/>
    <w:rsid w:val="00FE7798"/>
    <w:rsid w:val="00FE795B"/>
    <w:rsid w:val="00FF0ABF"/>
    <w:rsid w:val="00FF0B0D"/>
    <w:rsid w:val="00FF3485"/>
    <w:rsid w:val="00FF365F"/>
    <w:rsid w:val="00FF3C90"/>
    <w:rsid w:val="00FF4CEA"/>
    <w:rsid w:val="00FF4DA4"/>
    <w:rsid w:val="00FF62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spacing w:after="240"/>
    </w:pPr>
    <w:rPr>
      <w:rFonts w:asciiTheme="minorHAnsi" w:eastAsiaTheme="minorEastAsia" w:hAnsiTheme="minorHAnsi" w:cstheme="minorBidi"/>
    </w:rPr>
  </w:style>
  <w:style w:type="table" w:styleId="TableGrid">
    <w:name w:val="Table Grid"/>
    <w:basedOn w:val="TableNormal"/>
    <w:uiPriority w:val="39"/>
    <w:rsid w:val="00B8713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semiHidden/>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8.emf"/><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mixomics.org/" TargetMode="External"/><Relationship Id="rId11" Type="http://schemas.openxmlformats.org/officeDocument/2006/relationships/hyperlink" Target="http://lecao-lab.science.unimelb.edu.au/" TargetMode="External"/><Relationship Id="rId12" Type="http://schemas.openxmlformats.org/officeDocument/2006/relationships/image" Target="media/image1.emf"/><Relationship Id="rId13" Type="http://schemas.openxmlformats.org/officeDocument/2006/relationships/hyperlink" Target="http://mixomics.org/)" TargetMode="External"/><Relationship Id="rId14" Type="http://schemas.openxmlformats.org/officeDocument/2006/relationships/image" Target="media/image2.emf"/><Relationship Id="rId15" Type="http://schemas.openxmlformats.org/officeDocument/2006/relationships/image" Target="media/image3.emf"/><Relationship Id="rId16" Type="http://schemas.openxmlformats.org/officeDocument/2006/relationships/image" Target="media/image4.emf"/><Relationship Id="rId17" Type="http://schemas.openxmlformats.org/officeDocument/2006/relationships/image" Target="media/image5.emf"/><Relationship Id="rId18" Type="http://schemas.openxmlformats.org/officeDocument/2006/relationships/image" Target="media/image6.tiff"/><Relationship Id="rId19" Type="http://schemas.openxmlformats.org/officeDocument/2006/relationships/image" Target="media/image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3243DBF-D82B-7E49-B557-CCF085C74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49</Pages>
  <Words>21930</Words>
  <Characters>125001</Characters>
  <Application>Microsoft Macintosh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146638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Amrit</cp:lastModifiedBy>
  <cp:revision>212</cp:revision>
  <dcterms:created xsi:type="dcterms:W3CDTF">2017-11-16T20:16:00Z</dcterms:created>
  <dcterms:modified xsi:type="dcterms:W3CDTF">2018-02-03T02:12:00Z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zotero-version="5.0.34.4"&gt;&lt;session id="a4DqEqH4"/&gt;&lt;style id="http://www.zotero.org/styles/genome-biology" hasBibliography="1" bibliographyStyleHasBeenSet="1"/&gt;&lt;prefs&gt;&lt;pref name="fieldType" value="Field"/&gt;&lt;pref name="storeReferences"</vt:lpwstr>
  </property>
  <property fmtid="{D5CDD505-2E9C-101B-9397-08002B2CF9AE}" pid="3" name="ZOTERO_PREF_2">
    <vt:lpwstr> value="true"/&gt;&lt;pref name="automaticJournalAbbreviations" value="true"/&gt;&lt;pref name="noteType" value="0"/&gt;&lt;/prefs&gt;&lt;/data&gt;</vt:lpwstr>
  </property>
</Properties>
</file>