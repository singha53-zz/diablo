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0FB90" w14:textId="1B8FA753" w:rsidR="00DD07D3" w:rsidRPr="00211AE6" w:rsidRDefault="00DD07D3" w:rsidP="002936D8">
      <w:pPr>
        <w:jc w:val="both"/>
      </w:pPr>
      <w:r w:rsidRPr="00211AE6">
        <w:t xml:space="preserve">DIABLO: an integrative approach for </w:t>
      </w:r>
      <w:r w:rsidRPr="00211AE6">
        <w:rPr>
          <w:rFonts w:eastAsia="Times New Roman"/>
          <w:color w:val="000000"/>
          <w:shd w:val="clear" w:color="auto" w:fill="FFFFFF"/>
        </w:rPr>
        <w:t>identifying key molecular drivers from multi-</w:t>
      </w:r>
      <w:proofErr w:type="spellStart"/>
      <w:r w:rsidRPr="00211AE6">
        <w:rPr>
          <w:rFonts w:eastAsia="Times New Roman"/>
          <w:color w:val="000000"/>
          <w:shd w:val="clear" w:color="auto" w:fill="FFFFFF"/>
        </w:rPr>
        <w:t>omic</w:t>
      </w:r>
      <w:proofErr w:type="spellEnd"/>
      <w:r w:rsidRPr="00211AE6">
        <w:rPr>
          <w:rFonts w:eastAsia="Times New Roman"/>
          <w:color w:val="000000"/>
          <w:shd w:val="clear" w:color="auto" w:fill="FFFFFF"/>
        </w:rPr>
        <w:t xml:space="preserve"> assays</w:t>
      </w:r>
    </w:p>
    <w:p w14:paraId="2C6046CF" w14:textId="77777777" w:rsidR="000F6390" w:rsidRPr="00AA6BBC" w:rsidRDefault="000F6390" w:rsidP="002936D8">
      <w:pPr>
        <w:jc w:val="both"/>
      </w:pPr>
    </w:p>
    <w:p w14:paraId="440BA07B" w14:textId="77777777" w:rsidR="00F16A72" w:rsidRPr="00EE4FD5" w:rsidRDefault="00F16A72" w:rsidP="00F16A72">
      <w:pPr>
        <w:jc w:val="both"/>
        <w:rPr>
          <w:ins w:id="0" w:author="Amrit" w:date="2018-10-24T12:42:00Z"/>
        </w:rPr>
      </w:pPr>
      <w:ins w:id="1" w:author="Amrit" w:date="2018-10-24T12:42:00Z">
        <w:r w:rsidRPr="00EE4FD5">
          <w:t>Amrit Singh</w:t>
        </w:r>
        <w:r w:rsidRPr="00EE4FD5">
          <w:rPr>
            <w:vertAlign w:val="superscript"/>
          </w:rPr>
          <w:t>1</w:t>
        </w:r>
        <w:r w:rsidRPr="00EE4FD5">
          <w:t>, Casey P. Shannon</w:t>
        </w:r>
        <w:r>
          <w:rPr>
            <w:vertAlign w:val="superscript"/>
          </w:rPr>
          <w:t>1</w:t>
        </w:r>
        <w:r w:rsidRPr="00EE4FD5">
          <w:t>, Benoît Gautier</w:t>
        </w:r>
        <w:r>
          <w:rPr>
            <w:vertAlign w:val="superscript"/>
          </w:rPr>
          <w:t>2</w:t>
        </w:r>
        <w:r w:rsidRPr="00EE4FD5">
          <w:t>, Florian Rohart</w:t>
        </w:r>
        <w:r>
          <w:rPr>
            <w:vertAlign w:val="superscript"/>
          </w:rPr>
          <w:t>3</w:t>
        </w:r>
        <w:r w:rsidRPr="00EE4FD5">
          <w:t>, Michaël Vacher</w:t>
        </w:r>
        <w:r>
          <w:rPr>
            <w:vertAlign w:val="superscript"/>
          </w:rPr>
          <w:t>4,5</w:t>
        </w:r>
        <w:r w:rsidRPr="00EE4FD5">
          <w:t>, Scott J. Tebbutt</w:t>
        </w:r>
        <w:r w:rsidRPr="00EE4FD5">
          <w:rPr>
            <w:vertAlign w:val="superscript"/>
          </w:rPr>
          <w:t>1</w:t>
        </w:r>
        <w:r w:rsidRPr="00EE4FD5">
          <w:t>, Kim-Anh Lê Cao</w:t>
        </w:r>
        <w:r>
          <w:rPr>
            <w:vertAlign w:val="superscript"/>
          </w:rPr>
          <w:t>6</w:t>
        </w:r>
      </w:ins>
    </w:p>
    <w:p w14:paraId="0D1879D6" w14:textId="77777777" w:rsidR="00F16A72" w:rsidRPr="00EE4FD5" w:rsidRDefault="00F16A72" w:rsidP="00F16A72">
      <w:pPr>
        <w:jc w:val="both"/>
        <w:rPr>
          <w:ins w:id="2" w:author="Amrit" w:date="2018-10-24T12:42:00Z"/>
        </w:rPr>
      </w:pPr>
    </w:p>
    <w:p w14:paraId="7F06B079" w14:textId="77777777" w:rsidR="00F16A72" w:rsidRPr="00EE4FD5" w:rsidRDefault="00F16A72" w:rsidP="00F16A72">
      <w:pPr>
        <w:jc w:val="both"/>
        <w:rPr>
          <w:ins w:id="3" w:author="Amrit" w:date="2018-10-24T12:42:00Z"/>
        </w:rPr>
      </w:pPr>
      <w:ins w:id="4" w:author="Amrit" w:date="2018-10-24T12:42:00Z">
        <w:r w:rsidRPr="00EE4FD5">
          <w:rPr>
            <w:vertAlign w:val="superscript"/>
          </w:rPr>
          <w:t>1</w:t>
        </w:r>
        <w:r w:rsidRPr="00EE4FD5">
          <w:t xml:space="preserve">Prevention of Organ Failure (PROOF) Centre of Excellence, </w:t>
        </w:r>
        <w:r>
          <w:t xml:space="preserve">University of British Columbia, </w:t>
        </w:r>
        <w:r w:rsidRPr="00EE4FD5">
          <w:t>Vancouver, BC, Canada.</w:t>
        </w:r>
      </w:ins>
    </w:p>
    <w:p w14:paraId="3EAD18D4" w14:textId="77777777" w:rsidR="00F16A72" w:rsidRPr="00EE4FD5" w:rsidRDefault="00F16A72" w:rsidP="00F16A72">
      <w:pPr>
        <w:jc w:val="both"/>
        <w:rPr>
          <w:ins w:id="5" w:author="Amrit" w:date="2018-10-24T12:42:00Z"/>
          <w:rFonts w:eastAsia="Times New Roman"/>
          <w:color w:val="333333"/>
        </w:rPr>
      </w:pPr>
      <w:ins w:id="6" w:author="Amrit" w:date="2018-10-24T12:42:00Z">
        <w:r>
          <w:rPr>
            <w:vertAlign w:val="superscript"/>
          </w:rPr>
          <w:t>2</w:t>
        </w:r>
        <w:r w:rsidRPr="00EE4FD5">
          <w:rPr>
            <w:rFonts w:eastAsia="Times New Roman"/>
            <w:color w:val="333333"/>
          </w:rPr>
          <w:t xml:space="preserve">The University of Queensland Diamantina Institute, Translational Research Institute, </w:t>
        </w:r>
        <w:proofErr w:type="spellStart"/>
        <w:r w:rsidRPr="00EE4FD5">
          <w:rPr>
            <w:rFonts w:eastAsia="Times New Roman"/>
            <w:color w:val="333333"/>
          </w:rPr>
          <w:t>Woolloongabba</w:t>
        </w:r>
        <w:proofErr w:type="spellEnd"/>
        <w:r w:rsidRPr="00EE4FD5">
          <w:rPr>
            <w:rFonts w:eastAsia="Times New Roman"/>
            <w:color w:val="333333"/>
          </w:rPr>
          <w:t>, QLD 4102, Australia</w:t>
        </w:r>
      </w:ins>
    </w:p>
    <w:p w14:paraId="119E550F" w14:textId="77777777" w:rsidR="00F16A72" w:rsidRPr="00EE4FD5" w:rsidRDefault="00F16A72" w:rsidP="00F16A72">
      <w:pPr>
        <w:jc w:val="both"/>
        <w:rPr>
          <w:ins w:id="7" w:author="Amrit" w:date="2018-10-24T12:42:00Z"/>
          <w:rFonts w:eastAsia="Times New Roman"/>
          <w:color w:val="333333"/>
          <w:lang w:val="en-GB"/>
        </w:rPr>
      </w:pPr>
      <w:ins w:id="8" w:author="Amrit" w:date="2018-10-24T12:42:00Z">
        <w:r>
          <w:rPr>
            <w:rFonts w:eastAsia="Times New Roman"/>
            <w:color w:val="333333"/>
            <w:vertAlign w:val="superscript"/>
          </w:rPr>
          <w:t>3</w:t>
        </w:r>
        <w:r w:rsidRPr="00EE4FD5">
          <w:rPr>
            <w:rFonts w:eastAsia="Times New Roman"/>
            <w:color w:val="333333"/>
            <w:lang w:val="en-GB"/>
          </w:rPr>
          <w:t>Institute for Molecular Bioscience, The University of Queensland, St Lucia, QLD 4072, Australia</w:t>
        </w:r>
      </w:ins>
    </w:p>
    <w:p w14:paraId="0231E457" w14:textId="77777777" w:rsidR="00F16A72" w:rsidRPr="00EE4FD5" w:rsidRDefault="00F16A72" w:rsidP="00F16A72">
      <w:pPr>
        <w:jc w:val="both"/>
        <w:rPr>
          <w:ins w:id="9" w:author="Amrit" w:date="2018-10-24T12:42:00Z"/>
          <w:rFonts w:eastAsia="Times New Roman"/>
          <w:color w:val="333333"/>
          <w:lang w:val="en-GB"/>
        </w:rPr>
      </w:pPr>
      <w:ins w:id="10" w:author="Amrit" w:date="2018-10-24T12:42:00Z">
        <w:r>
          <w:rPr>
            <w:rFonts w:eastAsia="Times New Roman"/>
            <w:color w:val="333333"/>
            <w:vertAlign w:val="superscript"/>
          </w:rPr>
          <w:t>4</w:t>
        </w:r>
        <w:r w:rsidRPr="00EE4FD5">
          <w:rPr>
            <w:rFonts w:eastAsia="Times New Roman"/>
            <w:color w:val="333333"/>
            <w:lang w:val="en-GB"/>
          </w:rPr>
          <w:t>Institute for Molecular Bioscience, The University of Queensland, St Lucia, QLD 4072, Australia</w:t>
        </w:r>
      </w:ins>
    </w:p>
    <w:p w14:paraId="4F118072" w14:textId="77777777" w:rsidR="00F16A72" w:rsidRPr="00EE4FD5" w:rsidRDefault="00F16A72" w:rsidP="00F16A72">
      <w:pPr>
        <w:jc w:val="both"/>
        <w:rPr>
          <w:ins w:id="11" w:author="Amrit" w:date="2018-10-24T12:42:00Z"/>
        </w:rPr>
      </w:pPr>
      <w:ins w:id="12" w:author="Amrit" w:date="2018-10-24T12:42:00Z">
        <w:r>
          <w:rPr>
            <w:vertAlign w:val="superscript"/>
          </w:rPr>
          <w:t>5</w:t>
        </w:r>
        <w:r w:rsidRPr="00EE4FD5">
          <w:t>Australian Research Council Centre of Excellence in Plant Energy Biology, The University of Western Australia, Crawley, Western Australia, Australia</w:t>
        </w:r>
      </w:ins>
    </w:p>
    <w:p w14:paraId="6D798103" w14:textId="77777777" w:rsidR="00F16A72" w:rsidRDefault="00F16A72" w:rsidP="00F16A72">
      <w:pPr>
        <w:rPr>
          <w:ins w:id="13" w:author="Amrit" w:date="2018-10-24T12:42:00Z"/>
          <w:rFonts w:eastAsia="Times New Roman"/>
          <w:color w:val="000000"/>
        </w:rPr>
      </w:pPr>
      <w:ins w:id="14" w:author="Amrit" w:date="2018-10-24T12:42:00Z">
        <w:r>
          <w:rPr>
            <w:vertAlign w:val="superscript"/>
          </w:rPr>
          <w:t>6</w:t>
        </w:r>
        <w:r w:rsidRPr="00EE4FD5">
          <w:rPr>
            <w:rFonts w:eastAsia="Times New Roman"/>
            <w:color w:val="000000"/>
          </w:rPr>
          <w:t>Melbourne Integrative Genomics, School of Mathematics and Statistics, The University of Melbourne, Melbourne, Australia</w:t>
        </w:r>
      </w:ins>
    </w:p>
    <w:p w14:paraId="69573AA3" w14:textId="77777777" w:rsidR="00F16A72" w:rsidRPr="00AA3163" w:rsidRDefault="00F16A72" w:rsidP="00F16A72">
      <w:pPr>
        <w:rPr>
          <w:ins w:id="15" w:author="Amrit" w:date="2018-10-24T12:42:00Z"/>
          <w:rFonts w:eastAsia="Times New Roman"/>
          <w:color w:val="000000"/>
          <w:lang w:val="en-GB"/>
        </w:rPr>
      </w:pPr>
      <w:ins w:id="16" w:author="Amrit" w:date="2018-10-24T12:42:00Z">
        <w:r>
          <w:rPr>
            <w:rFonts w:eastAsia="Times New Roman"/>
            <w:color w:val="000000"/>
            <w:vertAlign w:val="superscript"/>
          </w:rPr>
          <w:t>7</w:t>
        </w:r>
        <w:r>
          <w:rPr>
            <w:rFonts w:eastAsia="Times New Roman"/>
            <w:color w:val="000000"/>
          </w:rPr>
          <w:t xml:space="preserve">current address: </w:t>
        </w:r>
        <w:r w:rsidRPr="00AA3163">
          <w:rPr>
            <w:rFonts w:eastAsia="Times New Roman"/>
            <w:color w:val="000000"/>
            <w:lang w:val="en-GB"/>
          </w:rPr>
          <w:t>Australian eHealth Research Centre, Commonwealth Scientific and Industrial Research Organisation, Brisbane, Queensland, Australia</w:t>
        </w:r>
      </w:ins>
    </w:p>
    <w:p w14:paraId="5390229D" w14:textId="7EA2AA4E" w:rsidR="002936D8" w:rsidRPr="00AA6BBC" w:rsidDel="00F16A72" w:rsidRDefault="002936D8" w:rsidP="002936D8">
      <w:pPr>
        <w:jc w:val="both"/>
        <w:rPr>
          <w:del w:id="17" w:author="Amrit" w:date="2018-10-24T12:42:00Z"/>
        </w:rPr>
      </w:pPr>
      <w:del w:id="18" w:author="Amrit" w:date="2018-10-24T12:42:00Z">
        <w:r w:rsidRPr="00AA6BBC" w:rsidDel="00F16A72">
          <w:delText>Amrit Singh</w:delText>
        </w:r>
        <w:r w:rsidRPr="00AA6BBC" w:rsidDel="00F16A72">
          <w:rPr>
            <w:vertAlign w:val="superscript"/>
          </w:rPr>
          <w:delText>1,2</w:delText>
        </w:r>
        <w:r w:rsidR="00791116" w:rsidRPr="00AA6BBC" w:rsidDel="00F16A72">
          <w:rPr>
            <w:vertAlign w:val="superscript"/>
          </w:rPr>
          <w:delText>,3</w:delText>
        </w:r>
        <w:r w:rsidRPr="00AA6BBC" w:rsidDel="00F16A72">
          <w:delText xml:space="preserve">, </w:delText>
        </w:r>
        <w:r w:rsidR="00EE40F3" w:rsidRPr="00AA6BBC" w:rsidDel="00F16A72">
          <w:delText>Casey P. Shannon</w:delText>
        </w:r>
        <w:r w:rsidR="00EE40F3" w:rsidRPr="00AA6BBC" w:rsidDel="00F16A72">
          <w:rPr>
            <w:vertAlign w:val="superscript"/>
          </w:rPr>
          <w:delText>3</w:delText>
        </w:r>
        <w:r w:rsidR="00EE40F3" w:rsidRPr="00AA6BBC" w:rsidDel="00F16A72">
          <w:delText xml:space="preserve">, </w:delText>
        </w:r>
        <w:r w:rsidRPr="00AA6BBC" w:rsidDel="00F16A72">
          <w:delText>Benoît Gautier</w:delText>
        </w:r>
        <w:r w:rsidR="00791116" w:rsidRPr="00AA6BBC" w:rsidDel="00F16A72">
          <w:rPr>
            <w:vertAlign w:val="superscript"/>
          </w:rPr>
          <w:delText>4</w:delText>
        </w:r>
        <w:r w:rsidR="00EE40F3" w:rsidRPr="00AA6BBC" w:rsidDel="00F16A72">
          <w:delText xml:space="preserve">, </w:delText>
        </w:r>
        <w:r w:rsidR="003B47C8" w:rsidRPr="00AA6BBC" w:rsidDel="00F16A72">
          <w:delText>Florian Rohart</w:delText>
        </w:r>
        <w:r w:rsidR="002B4C35" w:rsidRPr="00AA6BBC" w:rsidDel="00F16A72">
          <w:rPr>
            <w:vertAlign w:val="superscript"/>
          </w:rPr>
          <w:delText>5</w:delText>
        </w:r>
        <w:r w:rsidR="003B47C8" w:rsidRPr="00AA6BBC" w:rsidDel="00F16A72">
          <w:delText xml:space="preserve">, </w:delText>
        </w:r>
        <w:r w:rsidRPr="00AA6BBC" w:rsidDel="00F16A72">
          <w:delText>Michaël Vacher</w:delText>
        </w:r>
        <w:r w:rsidR="002B4C35" w:rsidRPr="00AA6BBC" w:rsidDel="00F16A72">
          <w:rPr>
            <w:vertAlign w:val="superscript"/>
          </w:rPr>
          <w:delText>6</w:delText>
        </w:r>
        <w:r w:rsidR="00A75E21" w:rsidRPr="00AA6BBC" w:rsidDel="00F16A72">
          <w:rPr>
            <w:vertAlign w:val="superscript"/>
          </w:rPr>
          <w:delText>,9</w:delText>
        </w:r>
        <w:r w:rsidRPr="00AA6BBC" w:rsidDel="00F16A72">
          <w:delText>, Scott J. Tebbutt</w:delText>
        </w:r>
        <w:r w:rsidR="009D482A" w:rsidRPr="00AA6BBC" w:rsidDel="00F16A72">
          <w:rPr>
            <w:vertAlign w:val="superscript"/>
          </w:rPr>
          <w:delText>1,3</w:delText>
        </w:r>
        <w:r w:rsidRPr="00AA6BBC" w:rsidDel="00F16A72">
          <w:rPr>
            <w:vertAlign w:val="superscript"/>
          </w:rPr>
          <w:delText>,</w:delText>
        </w:r>
        <w:r w:rsidR="002B4C35" w:rsidRPr="00AA6BBC" w:rsidDel="00F16A72">
          <w:rPr>
            <w:vertAlign w:val="superscript"/>
          </w:rPr>
          <w:delText>7</w:delText>
        </w:r>
        <w:r w:rsidRPr="00AA6BBC" w:rsidDel="00F16A72">
          <w:delText>, Kim-Anh Lê Cao</w:delText>
        </w:r>
        <w:r w:rsidR="002B4C35" w:rsidRPr="00AA6BBC" w:rsidDel="00F16A72">
          <w:rPr>
            <w:vertAlign w:val="superscript"/>
          </w:rPr>
          <w:delText>8</w:delText>
        </w:r>
      </w:del>
    </w:p>
    <w:p w14:paraId="5B8CCE6E" w14:textId="416C8100" w:rsidR="002936D8" w:rsidRPr="00AA6BBC" w:rsidDel="00F16A72" w:rsidRDefault="002936D8" w:rsidP="002936D8">
      <w:pPr>
        <w:jc w:val="both"/>
        <w:rPr>
          <w:del w:id="19" w:author="Amrit" w:date="2018-10-24T12:42:00Z"/>
        </w:rPr>
      </w:pPr>
    </w:p>
    <w:p w14:paraId="05275959" w14:textId="330DBF95" w:rsidR="00791116" w:rsidRPr="00AA6BBC" w:rsidDel="00F16A72" w:rsidRDefault="00791116" w:rsidP="002936D8">
      <w:pPr>
        <w:jc w:val="both"/>
        <w:rPr>
          <w:del w:id="20" w:author="Amrit" w:date="2018-10-24T12:42:00Z"/>
        </w:rPr>
      </w:pPr>
      <w:del w:id="21" w:author="Amrit" w:date="2018-10-24T12:42:00Z">
        <w:r w:rsidRPr="00AA6BBC" w:rsidDel="00F16A72">
          <w:rPr>
            <w:vertAlign w:val="superscript"/>
          </w:rPr>
          <w:delText>1</w:delText>
        </w:r>
        <w:r w:rsidRPr="00AA6BBC" w:rsidDel="00F16A72">
          <w:delText>Centre for Heart Lung Innovation, St. Paul’s Hospital, University of British Columbia, Vancouver, BC, Canada;</w:delText>
        </w:r>
      </w:del>
    </w:p>
    <w:p w14:paraId="43D8334B" w14:textId="0AB30216" w:rsidR="002936D8" w:rsidRPr="00AA6BBC" w:rsidDel="00F16A72" w:rsidRDefault="00791116" w:rsidP="002936D8">
      <w:pPr>
        <w:jc w:val="both"/>
        <w:rPr>
          <w:del w:id="22" w:author="Amrit" w:date="2018-10-24T12:42:00Z"/>
        </w:rPr>
      </w:pPr>
      <w:del w:id="23" w:author="Amrit" w:date="2018-10-24T12:42:00Z">
        <w:r w:rsidRPr="00AA6BBC" w:rsidDel="00F16A72">
          <w:rPr>
            <w:vertAlign w:val="superscript"/>
          </w:rPr>
          <w:delText>2</w:delText>
        </w:r>
        <w:r w:rsidRPr="00AA6BBC" w:rsidDel="00F16A72">
          <w:delText>Department of Pathology and Laboratory Medicine</w:delText>
        </w:r>
        <w:r w:rsidR="002936D8" w:rsidRPr="00AA6BBC" w:rsidDel="00F16A72">
          <w:delText>, University of British Columbia, Vancouver, BC, Canada</w:delText>
        </w:r>
        <w:r w:rsidRPr="00AA6BBC" w:rsidDel="00F16A72">
          <w:delText>;</w:delText>
        </w:r>
      </w:del>
    </w:p>
    <w:p w14:paraId="58349C36" w14:textId="1083A955" w:rsidR="002936D8" w:rsidRPr="00AA6BBC" w:rsidDel="00F16A72" w:rsidRDefault="00791116" w:rsidP="002936D8">
      <w:pPr>
        <w:jc w:val="both"/>
        <w:rPr>
          <w:del w:id="24" w:author="Amrit" w:date="2018-10-24T12:42:00Z"/>
        </w:rPr>
      </w:pPr>
      <w:del w:id="25" w:author="Amrit" w:date="2018-10-24T12:42:00Z">
        <w:r w:rsidRPr="00AA6BBC" w:rsidDel="00F16A72">
          <w:rPr>
            <w:vertAlign w:val="superscript"/>
          </w:rPr>
          <w:delText>3</w:delText>
        </w:r>
        <w:r w:rsidR="002936D8" w:rsidRPr="00AA6BBC" w:rsidDel="00F16A72">
          <w:delText>Prevention of Organ Failure (PROOF) Centre of Excellence, Vancouver, BC, Canada.</w:delText>
        </w:r>
      </w:del>
    </w:p>
    <w:p w14:paraId="7559A6E5" w14:textId="483E9D71" w:rsidR="002936D8" w:rsidRPr="00AA6BBC" w:rsidDel="00F16A72" w:rsidRDefault="00791116" w:rsidP="002936D8">
      <w:pPr>
        <w:jc w:val="both"/>
        <w:rPr>
          <w:del w:id="26" w:author="Amrit" w:date="2018-10-24T12:42:00Z"/>
          <w:rFonts w:eastAsia="Times New Roman"/>
          <w:color w:val="333333"/>
        </w:rPr>
      </w:pPr>
      <w:del w:id="27" w:author="Amrit" w:date="2018-10-24T12:42:00Z">
        <w:r w:rsidRPr="00AA6BBC" w:rsidDel="00F16A72">
          <w:rPr>
            <w:vertAlign w:val="superscript"/>
          </w:rPr>
          <w:delText>4</w:delText>
        </w:r>
        <w:r w:rsidR="007A570D" w:rsidRPr="00AA6BBC" w:rsidDel="00F16A72">
          <w:rPr>
            <w:rFonts w:eastAsia="Times New Roman"/>
            <w:color w:val="333333"/>
          </w:rPr>
          <w:delText>The U</w:delText>
        </w:r>
        <w:r w:rsidR="002936D8" w:rsidRPr="00AA6BBC" w:rsidDel="00F16A72">
          <w:rPr>
            <w:rFonts w:eastAsia="Times New Roman"/>
            <w:color w:val="333333"/>
          </w:rPr>
          <w:delText>niversity of Queensland Diamantina Institute, Translational Research Institute, Woolloongabba, QLD 4102, Australia</w:delText>
        </w:r>
      </w:del>
    </w:p>
    <w:p w14:paraId="7AB8D98F" w14:textId="79CB0694" w:rsidR="002B4C35" w:rsidRPr="00AA6BBC" w:rsidDel="00F16A72" w:rsidRDefault="002B4C35" w:rsidP="002936D8">
      <w:pPr>
        <w:jc w:val="both"/>
        <w:rPr>
          <w:del w:id="28" w:author="Amrit" w:date="2018-10-24T12:42:00Z"/>
          <w:rFonts w:eastAsia="Times New Roman"/>
          <w:color w:val="333333"/>
          <w:lang w:val="en-GB"/>
        </w:rPr>
      </w:pPr>
      <w:del w:id="29" w:author="Amrit" w:date="2018-10-24T12:42:00Z">
        <w:r w:rsidRPr="00AA6BBC" w:rsidDel="00F16A72">
          <w:rPr>
            <w:rFonts w:eastAsia="Times New Roman"/>
            <w:color w:val="333333"/>
            <w:vertAlign w:val="superscript"/>
          </w:rPr>
          <w:delText>5</w:delText>
        </w:r>
        <w:r w:rsidRPr="00AA6BBC" w:rsidDel="00F16A72">
          <w:rPr>
            <w:rFonts w:eastAsia="Times New Roman"/>
            <w:color w:val="333333"/>
            <w:lang w:val="en-GB"/>
          </w:rPr>
          <w:delText>Institute for Molecular Bioscience, The University of Queensland, St Lucia, QLD 4072, Australia</w:delText>
        </w:r>
      </w:del>
    </w:p>
    <w:p w14:paraId="0B6492E2" w14:textId="3EE26B6A" w:rsidR="002936D8" w:rsidRPr="00AA6BBC" w:rsidDel="00F16A72" w:rsidRDefault="002B4C35" w:rsidP="002936D8">
      <w:pPr>
        <w:jc w:val="both"/>
        <w:rPr>
          <w:del w:id="30" w:author="Amrit" w:date="2018-10-24T12:42:00Z"/>
        </w:rPr>
      </w:pPr>
      <w:del w:id="31" w:author="Amrit" w:date="2018-10-24T12:42:00Z">
        <w:r w:rsidRPr="00AA6BBC" w:rsidDel="00F16A72">
          <w:rPr>
            <w:vertAlign w:val="superscript"/>
          </w:rPr>
          <w:delText>6</w:delText>
        </w:r>
        <w:r w:rsidR="002936D8" w:rsidRPr="00AA6BBC" w:rsidDel="00F16A72">
          <w:delText>Australian Research Council Centre of Excellence in Plant Energy Biology, The University of Western Australia, Crawley, Western Australia, Australia</w:delText>
        </w:r>
      </w:del>
    </w:p>
    <w:p w14:paraId="2C63ACF6" w14:textId="14742B50" w:rsidR="002936D8" w:rsidRPr="00AA6BBC" w:rsidDel="00F16A72" w:rsidRDefault="002B4C35" w:rsidP="002936D8">
      <w:pPr>
        <w:jc w:val="both"/>
        <w:rPr>
          <w:del w:id="32" w:author="Amrit" w:date="2018-10-24T12:42:00Z"/>
        </w:rPr>
      </w:pPr>
      <w:del w:id="33" w:author="Amrit" w:date="2018-10-24T12:42:00Z">
        <w:r w:rsidRPr="00AA6BBC" w:rsidDel="00F16A72">
          <w:rPr>
            <w:vertAlign w:val="superscript"/>
          </w:rPr>
          <w:delText>7</w:delText>
        </w:r>
        <w:r w:rsidR="002936D8" w:rsidRPr="00AA6BBC" w:rsidDel="00F16A72">
          <w:delText>Department of Medicine (Respiratory Division), University of British Columbia, Vancouver, BC, Canada.</w:delText>
        </w:r>
      </w:del>
    </w:p>
    <w:p w14:paraId="4A2C0D97" w14:textId="0816A137" w:rsidR="008A7F56" w:rsidRPr="00AA6BBC" w:rsidDel="00F16A72" w:rsidRDefault="002B4C35" w:rsidP="008A7F56">
      <w:pPr>
        <w:rPr>
          <w:del w:id="34" w:author="Amrit" w:date="2018-10-24T12:42:00Z"/>
          <w:rFonts w:eastAsia="Times New Roman"/>
          <w:color w:val="000000"/>
        </w:rPr>
      </w:pPr>
      <w:del w:id="35" w:author="Amrit" w:date="2018-10-24T12:42:00Z">
        <w:r w:rsidRPr="00AA6BBC" w:rsidDel="00F16A72">
          <w:rPr>
            <w:vertAlign w:val="superscript"/>
          </w:rPr>
          <w:delText>8</w:delText>
        </w:r>
        <w:r w:rsidR="002024D5" w:rsidRPr="00AA6BBC" w:rsidDel="00F16A72">
          <w:rPr>
            <w:rFonts w:eastAsia="Times New Roman"/>
            <w:color w:val="000000"/>
          </w:rPr>
          <w:delText>Melbourne Integrative Gen</w:delText>
        </w:r>
        <w:r w:rsidR="00E06337" w:rsidRPr="00AA6BBC" w:rsidDel="00F16A72">
          <w:rPr>
            <w:rFonts w:eastAsia="Times New Roman"/>
            <w:color w:val="000000"/>
          </w:rPr>
          <w:delText>omics</w:delText>
        </w:r>
        <w:r w:rsidR="002024D5" w:rsidRPr="00AA6BBC" w:rsidDel="00F16A72">
          <w:rPr>
            <w:rFonts w:eastAsia="Times New Roman"/>
            <w:color w:val="000000"/>
          </w:rPr>
          <w:delText xml:space="preserve">, </w:delText>
        </w:r>
        <w:r w:rsidR="008A7F56" w:rsidRPr="00AA6BBC" w:rsidDel="00F16A72">
          <w:rPr>
            <w:rFonts w:eastAsia="Times New Roman"/>
            <w:color w:val="000000"/>
          </w:rPr>
          <w:delText xml:space="preserve">School of Mathematics and Statistics, The University of Melbourne, </w:delText>
        </w:r>
        <w:r w:rsidR="002024D5" w:rsidRPr="00AA6BBC" w:rsidDel="00F16A72">
          <w:rPr>
            <w:rFonts w:eastAsia="Times New Roman"/>
            <w:color w:val="000000"/>
          </w:rPr>
          <w:delText>Melbourne, Australia</w:delText>
        </w:r>
      </w:del>
    </w:p>
    <w:p w14:paraId="2E4AB26F" w14:textId="2327AC59" w:rsidR="00791116" w:rsidRPr="00C848C2" w:rsidDel="00F16A72" w:rsidRDefault="00AA3163" w:rsidP="00C848C2">
      <w:pPr>
        <w:rPr>
          <w:del w:id="36" w:author="Amrit" w:date="2018-10-24T12:42:00Z"/>
          <w:rFonts w:eastAsia="Times New Roman"/>
          <w:color w:val="000000"/>
          <w:lang w:val="en-GB"/>
        </w:rPr>
      </w:pPr>
      <w:del w:id="37" w:author="Amrit" w:date="2018-10-24T12:42:00Z">
        <w:r w:rsidRPr="00AA6BBC" w:rsidDel="00F16A72">
          <w:rPr>
            <w:rFonts w:eastAsia="Times New Roman"/>
            <w:color w:val="000000"/>
            <w:vertAlign w:val="superscript"/>
          </w:rPr>
          <w:delText>9</w:delText>
        </w:r>
        <w:r w:rsidRPr="00AA6BBC" w:rsidDel="00F16A72">
          <w:rPr>
            <w:rFonts w:eastAsia="Times New Roman"/>
            <w:color w:val="000000"/>
          </w:rPr>
          <w:delText xml:space="preserve">current address: </w:delText>
        </w:r>
        <w:r w:rsidRPr="00AA6BBC" w:rsidDel="00F16A72">
          <w:rPr>
            <w:rFonts w:eastAsia="Times New Roman"/>
            <w:color w:val="000000"/>
            <w:lang w:val="en-GB"/>
          </w:rPr>
          <w:delText>Australian eHealth Research Centre, Commonwealth Scientific and Industrial Research Organisation, Brisbane, Queensland, Australia</w:delText>
        </w:r>
      </w:del>
    </w:p>
    <w:p w14:paraId="06EF3070" w14:textId="77777777" w:rsidR="002936D8" w:rsidRPr="00AA6BBC" w:rsidRDefault="002936D8" w:rsidP="002936D8">
      <w:pPr>
        <w:jc w:val="both"/>
      </w:pPr>
    </w:p>
    <w:p w14:paraId="0A2CF199" w14:textId="77777777" w:rsidR="00FC2A82" w:rsidRPr="00AA6BBC"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AA6BBC">
        <w:rPr>
          <w:rFonts w:ascii="Times New Roman" w:hAnsi="Times New Roman" w:cs="Times New Roman"/>
          <w:color w:val="333333"/>
          <w:sz w:val="24"/>
          <w:szCs w:val="24"/>
        </w:rPr>
        <w:t>Corresponding author</w:t>
      </w:r>
      <w:r w:rsidR="002936D8" w:rsidRPr="00AA6BBC">
        <w:rPr>
          <w:rFonts w:ascii="Times New Roman" w:hAnsi="Times New Roman" w:cs="Times New Roman"/>
          <w:color w:val="333333"/>
          <w:sz w:val="24"/>
          <w:szCs w:val="24"/>
        </w:rPr>
        <w:t>:</w:t>
      </w:r>
    </w:p>
    <w:p w14:paraId="110BDA46" w14:textId="0F5AA900" w:rsidR="00FC2A82" w:rsidRPr="00AA6BBC" w:rsidRDefault="002024D5" w:rsidP="00BE17D1">
      <w:pPr>
        <w:pStyle w:val="correspondence"/>
        <w:shd w:val="clear" w:color="auto" w:fill="FFFFFF"/>
        <w:spacing w:before="0" w:beforeAutospacing="0" w:after="0" w:afterAutospacing="0"/>
        <w:jc w:val="both"/>
        <w:outlineLvl w:val="0"/>
        <w:rPr>
          <w:rStyle w:val="apple-converted-space"/>
          <w:rFonts w:ascii="Times New Roman" w:hAnsi="Times New Roman" w:cs="Times New Roman"/>
          <w:color w:val="333333"/>
          <w:sz w:val="24"/>
          <w:szCs w:val="24"/>
        </w:rPr>
      </w:pPr>
      <w:proofErr w:type="spellStart"/>
      <w:r w:rsidRPr="00AA6BBC">
        <w:rPr>
          <w:rStyle w:val="apple-converted-space"/>
          <w:rFonts w:ascii="Times New Roman" w:hAnsi="Times New Roman" w:cs="Times New Roman"/>
          <w:color w:val="333333"/>
          <w:sz w:val="24"/>
          <w:szCs w:val="24"/>
        </w:rPr>
        <w:t>Dr</w:t>
      </w:r>
      <w:proofErr w:type="spellEnd"/>
      <w:r w:rsidRPr="00AA6BBC">
        <w:rPr>
          <w:rStyle w:val="apple-converted-space"/>
          <w:rFonts w:ascii="Times New Roman" w:hAnsi="Times New Roman" w:cs="Times New Roman"/>
          <w:color w:val="333333"/>
          <w:sz w:val="24"/>
          <w:szCs w:val="24"/>
        </w:rPr>
        <w:t xml:space="preserve"> </w:t>
      </w:r>
      <w:r w:rsidR="002936D8" w:rsidRPr="00AA6BBC">
        <w:rPr>
          <w:rStyle w:val="apple-converted-space"/>
          <w:rFonts w:ascii="Times New Roman" w:hAnsi="Times New Roman" w:cs="Times New Roman"/>
          <w:color w:val="333333"/>
          <w:sz w:val="24"/>
          <w:szCs w:val="24"/>
        </w:rPr>
        <w:t>Kim-Anh L</w:t>
      </w:r>
      <w:r w:rsidR="002936D8" w:rsidRPr="00AA6BBC">
        <w:rPr>
          <w:rFonts w:ascii="Times New Roman" w:hAnsi="Times New Roman" w:cs="Times New Roman"/>
          <w:sz w:val="24"/>
          <w:szCs w:val="24"/>
        </w:rPr>
        <w:t>ê</w:t>
      </w:r>
      <w:r w:rsidR="00FC2A82" w:rsidRPr="00AA6BBC">
        <w:rPr>
          <w:rStyle w:val="apple-converted-space"/>
          <w:rFonts w:ascii="Times New Roman" w:hAnsi="Times New Roman" w:cs="Times New Roman"/>
          <w:color w:val="333333"/>
          <w:sz w:val="24"/>
          <w:szCs w:val="24"/>
        </w:rPr>
        <w:t xml:space="preserve"> Cao</w:t>
      </w:r>
    </w:p>
    <w:p w14:paraId="6C7C3DE6" w14:textId="1158978D" w:rsidR="008A7F56" w:rsidRPr="00AA6BBC" w:rsidRDefault="002024D5" w:rsidP="002024D5">
      <w:pPr>
        <w:pStyle w:val="correspondence"/>
        <w:shd w:val="clear" w:color="auto" w:fill="FFFFFF"/>
        <w:spacing w:before="0" w:beforeAutospacing="0" w:after="0" w:afterAutospacing="0"/>
        <w:jc w:val="both"/>
        <w:rPr>
          <w:rFonts w:ascii="Times New Roman" w:hAnsi="Times New Roman" w:cs="Times New Roman"/>
          <w:sz w:val="24"/>
          <w:szCs w:val="24"/>
        </w:rPr>
      </w:pPr>
      <w:r w:rsidRPr="00AA6BBC">
        <w:rPr>
          <w:rFonts w:ascii="Times New Roman" w:eastAsia="Times New Roman" w:hAnsi="Times New Roman" w:cs="Times New Roman"/>
          <w:color w:val="000000"/>
          <w:sz w:val="24"/>
          <w:szCs w:val="24"/>
        </w:rPr>
        <w:t>Melbourne Integrative Gen</w:t>
      </w:r>
      <w:r w:rsidR="00E06337" w:rsidRPr="00AA6BBC">
        <w:rPr>
          <w:rFonts w:ascii="Times New Roman" w:eastAsia="Times New Roman" w:hAnsi="Times New Roman" w:cs="Times New Roman"/>
          <w:color w:val="000000"/>
          <w:sz w:val="24"/>
          <w:szCs w:val="24"/>
        </w:rPr>
        <w:t>omics</w:t>
      </w:r>
      <w:r w:rsidRPr="00AA6BBC">
        <w:rPr>
          <w:rFonts w:ascii="Times New Roman" w:eastAsia="Times New Roman" w:hAnsi="Times New Roman" w:cs="Times New Roman"/>
          <w:color w:val="000000"/>
          <w:sz w:val="24"/>
          <w:szCs w:val="24"/>
        </w:rPr>
        <w:t xml:space="preserve"> and </w:t>
      </w:r>
      <w:r w:rsidR="008A7F56" w:rsidRPr="00AA6BBC">
        <w:rPr>
          <w:rFonts w:ascii="Times New Roman" w:eastAsia="Times New Roman" w:hAnsi="Times New Roman" w:cs="Times New Roman"/>
          <w:color w:val="000000"/>
          <w:sz w:val="24"/>
          <w:szCs w:val="24"/>
        </w:rPr>
        <w:t xml:space="preserve">School of Mathematics and Statistics, </w:t>
      </w:r>
      <w:r w:rsidRPr="00AA6BBC">
        <w:rPr>
          <w:rStyle w:val="apple-converted-space"/>
          <w:rFonts w:ascii="Times New Roman" w:hAnsi="Times New Roman" w:cs="Times New Roman"/>
          <w:color w:val="333333"/>
          <w:sz w:val="24"/>
          <w:szCs w:val="24"/>
        </w:rPr>
        <w:t xml:space="preserve">The </w:t>
      </w:r>
      <w:r w:rsidRPr="00AA6BBC">
        <w:rPr>
          <w:rFonts w:ascii="Times New Roman" w:eastAsia="Times New Roman" w:hAnsi="Times New Roman" w:cs="Times New Roman"/>
          <w:color w:val="000000"/>
          <w:sz w:val="24"/>
          <w:szCs w:val="24"/>
        </w:rPr>
        <w:t>University of Melbourne, Melbourne, Australia</w:t>
      </w:r>
    </w:p>
    <w:p w14:paraId="7102C966" w14:textId="77777777" w:rsidR="002024D5" w:rsidRPr="00AA6BBC" w:rsidRDefault="008A7F56" w:rsidP="00BE17D1">
      <w:pPr>
        <w:outlineLvl w:val="0"/>
        <w:rPr>
          <w:rFonts w:eastAsia="Times New Roman"/>
          <w:color w:val="000000"/>
        </w:rPr>
      </w:pPr>
      <w:r w:rsidRPr="00AA6BBC">
        <w:rPr>
          <w:rFonts w:eastAsia="Times New Roman"/>
          <w:color w:val="000000"/>
        </w:rPr>
        <w:t>T: +61 (0)3834 43971</w:t>
      </w:r>
    </w:p>
    <w:p w14:paraId="67C532E3" w14:textId="298C6078" w:rsidR="003F44E9" w:rsidRDefault="003A06F5" w:rsidP="00C848C2">
      <w:pPr>
        <w:rPr>
          <w:rFonts w:eastAsia="Times New Roman"/>
          <w:color w:val="000000"/>
        </w:rPr>
      </w:pPr>
      <w:hyperlink r:id="rId8" w:history="1">
        <w:r w:rsidR="00C848C2" w:rsidRPr="00663F27">
          <w:rPr>
            <w:rStyle w:val="Hyperlink"/>
            <w:rFonts w:eastAsia="Times New Roman"/>
          </w:rPr>
          <w:t>kimanh.lecao@unimelb.edu.au</w:t>
        </w:r>
      </w:hyperlink>
    </w:p>
    <w:p w14:paraId="7671D1F2" w14:textId="77777777" w:rsidR="00C848C2" w:rsidRPr="00C848C2" w:rsidRDefault="00C848C2" w:rsidP="00C848C2">
      <w:pPr>
        <w:rPr>
          <w:rFonts w:eastAsia="Times New Roman"/>
          <w:color w:val="000000"/>
        </w:rPr>
      </w:pPr>
    </w:p>
    <w:p w14:paraId="521898BC" w14:textId="4B4E1266" w:rsidR="003F44E9" w:rsidRPr="00AA6BBC" w:rsidRDefault="0003772B" w:rsidP="000E41BF">
      <w:pPr>
        <w:spacing w:line="480" w:lineRule="auto"/>
      </w:pPr>
      <w:r w:rsidRPr="00AA6BBC">
        <w:t>Short</w:t>
      </w:r>
      <w:r w:rsidR="008E5041" w:rsidRPr="00AA6BBC">
        <w:t xml:space="preserve"> title: </w:t>
      </w:r>
      <w:r w:rsidR="00BC45E5" w:rsidRPr="00AA6BBC">
        <w:t>A multi-omics data integration approach</w:t>
      </w:r>
    </w:p>
    <w:p w14:paraId="098D9021" w14:textId="6B780C61" w:rsidR="008A0210" w:rsidRPr="00AA6BBC" w:rsidRDefault="00C36AF8" w:rsidP="000E41BF">
      <w:pPr>
        <w:spacing w:line="480" w:lineRule="auto"/>
        <w:rPr>
          <w:b/>
        </w:rPr>
      </w:pPr>
      <w:r w:rsidRPr="00AA6BBC">
        <w:t>Keywords: Systems biology, biomarkers, data integration, data visualization, asthma, classification, breast cancer, multi-omics, network analysis</w:t>
      </w:r>
    </w:p>
    <w:p w14:paraId="67414530" w14:textId="77777777" w:rsidR="00DC4EA6" w:rsidRPr="00AA6BBC" w:rsidRDefault="00DC4EA6">
      <w:pPr>
        <w:rPr>
          <w:b/>
        </w:rPr>
      </w:pPr>
    </w:p>
    <w:p w14:paraId="0B184F51" w14:textId="22FB05B5" w:rsidR="002936D8" w:rsidRPr="00AA6BBC" w:rsidRDefault="002936D8" w:rsidP="00BE17D1">
      <w:pPr>
        <w:spacing w:line="480" w:lineRule="auto"/>
        <w:outlineLvl w:val="0"/>
      </w:pPr>
      <w:r w:rsidRPr="00AA6BBC">
        <w:rPr>
          <w:b/>
        </w:rPr>
        <w:t>Abstract</w:t>
      </w:r>
    </w:p>
    <w:p w14:paraId="64CA461F" w14:textId="60616E66" w:rsidR="002B3996" w:rsidRDefault="00440E23" w:rsidP="00881A69">
      <w:pPr>
        <w:spacing w:line="480" w:lineRule="auto"/>
        <w:jc w:val="both"/>
      </w:pPr>
      <w:r w:rsidRPr="00AA6BBC">
        <w:rPr>
          <w:b/>
        </w:rPr>
        <w:t>Motivation:</w:t>
      </w:r>
      <w:r w:rsidRPr="00AA6BBC">
        <w:t xml:space="preserve"> </w:t>
      </w:r>
      <w:r w:rsidR="00003F0D">
        <w:t xml:space="preserve">Novel strategies are needed for </w:t>
      </w:r>
      <w:r w:rsidR="00C919B4">
        <w:t>multiple omics</w:t>
      </w:r>
      <w:ins w:id="38" w:author="Amrit" w:date="2018-11-14T16:51:00Z">
        <w:r w:rsidR="00795203">
          <w:t xml:space="preserve"> (multi-omics)</w:t>
        </w:r>
      </w:ins>
      <w:r w:rsidR="00C919B4">
        <w:t xml:space="preserve"> </w:t>
      </w:r>
      <w:r w:rsidR="00003F0D">
        <w:t xml:space="preserve">data integration </w:t>
      </w:r>
      <w:ins w:id="39" w:author="Amrit" w:date="2018-11-14T17:11:00Z">
        <w:r w:rsidR="001571FA" w:rsidRPr="001571FA">
          <w:t>to identify predictive biomarkers of disease.</w:t>
        </w:r>
      </w:ins>
      <w:del w:id="40" w:author="Amrit" w:date="2018-11-14T17:11:00Z">
        <w:r w:rsidR="00003F0D" w:rsidDel="001571FA">
          <w:delText>to</w:delText>
        </w:r>
        <w:r w:rsidR="6D8528A4" w:rsidRPr="00AA6BBC" w:rsidDel="001571FA">
          <w:delText xml:space="preserve"> </w:delText>
        </w:r>
        <w:r w:rsidR="0015372B" w:rsidDel="001571FA">
          <w:delText xml:space="preserve">extract relevant information from complex </w:delText>
        </w:r>
        <w:r w:rsidR="6D8528A4" w:rsidRPr="00AA6BBC" w:rsidDel="001571FA">
          <w:delText xml:space="preserve">of </w:delText>
        </w:r>
        <w:r w:rsidR="001B2838" w:rsidDel="001571FA">
          <w:delText xml:space="preserve">biological systems </w:delText>
        </w:r>
        <w:r w:rsidR="0015372B" w:rsidDel="001571FA">
          <w:delText xml:space="preserve">in the form of </w:delText>
        </w:r>
        <w:r w:rsidR="6D8528A4" w:rsidRPr="00AA6BBC" w:rsidDel="001571FA">
          <w:delText xml:space="preserve">key molecular </w:delText>
        </w:r>
      </w:del>
      <w:del w:id="41" w:author="Amrit" w:date="2018-11-14T16:53:00Z">
        <w:r w:rsidR="00003F0D" w:rsidDel="00DE0F14">
          <w:delText>signature</w:delText>
        </w:r>
        <w:r w:rsidR="006B1707" w:rsidDel="00DE0F14">
          <w:delText>s</w:delText>
        </w:r>
        <w:r w:rsidR="6D8528A4" w:rsidRPr="00AA6BBC" w:rsidDel="00DE0F14">
          <w:delText>.</w:delText>
        </w:r>
        <w:r w:rsidR="0085226A" w:rsidRPr="00AA6BBC" w:rsidDel="00DE0F14">
          <w:delText xml:space="preserve"> </w:delText>
        </w:r>
      </w:del>
    </w:p>
    <w:p w14:paraId="5F59FDC3" w14:textId="7F019481" w:rsidR="00881A69" w:rsidRPr="00AA6BBC" w:rsidRDefault="00440E23" w:rsidP="00BE17D1">
      <w:pPr>
        <w:spacing w:line="480" w:lineRule="auto"/>
        <w:outlineLvl w:val="0"/>
      </w:pPr>
      <w:r w:rsidRPr="00AA6BBC">
        <w:rPr>
          <w:b/>
        </w:rPr>
        <w:t xml:space="preserve">Results: </w:t>
      </w:r>
      <w:r w:rsidRPr="00AA6BBC">
        <w:t xml:space="preserve">We present DIABLO, a novel integrative method </w:t>
      </w:r>
      <w:del w:id="42" w:author="Amrit" w:date="2018-11-14T16:56:00Z">
        <w:r w:rsidRPr="00AA6BBC" w:rsidDel="00DE0F14">
          <w:delText xml:space="preserve">to identify multi-omics biomarker panels </w:delText>
        </w:r>
      </w:del>
      <w:r w:rsidRPr="00AA6BBC">
        <w:t>that can</w:t>
      </w:r>
      <w:ins w:id="43" w:author="Amrit" w:date="2018-11-14T16:53:00Z">
        <w:r w:rsidR="00DE0F14">
          <w:t xml:space="preserve"> </w:t>
        </w:r>
      </w:ins>
      <w:ins w:id="44" w:author="Amrit" w:date="2018-11-14T16:54:00Z">
        <w:r w:rsidR="00DE0F14">
          <w:t>simultaneously</w:t>
        </w:r>
      </w:ins>
      <w:r w:rsidR="002104AB" w:rsidRPr="00AA6BBC">
        <w:t xml:space="preserve"> explain the common information across </w:t>
      </w:r>
      <w:r w:rsidR="00C919B4">
        <w:t>different data types</w:t>
      </w:r>
      <w:ins w:id="45" w:author="Amrit" w:date="2018-11-14T16:54:00Z">
        <w:r w:rsidR="00DE0F14">
          <w:t xml:space="preserve"> using a subset of</w:t>
        </w:r>
      </w:ins>
      <w:ins w:id="46" w:author="Amrit" w:date="2018-11-14T16:55:00Z">
        <w:r w:rsidR="00DE0F14">
          <w:t xml:space="preserve"> </w:t>
        </w:r>
      </w:ins>
      <w:ins w:id="47" w:author="Amrit" w:date="2018-11-14T16:56:00Z">
        <w:r w:rsidR="00DE0F14">
          <w:t>bio</w:t>
        </w:r>
      </w:ins>
      <w:ins w:id="48" w:author="Amrit" w:date="2018-11-14T16:55:00Z">
        <w:r w:rsidR="00DE0F14">
          <w:t>markers from each omics data-type</w:t>
        </w:r>
      </w:ins>
      <w:r w:rsidR="002104AB" w:rsidRPr="00AA6BBC">
        <w:t xml:space="preserve"> </w:t>
      </w:r>
      <w:del w:id="49" w:author="Amrit" w:date="2018-11-14T16:56:00Z">
        <w:r w:rsidR="002104AB" w:rsidRPr="00AA6BBC" w:rsidDel="00DE0F14">
          <w:delText>and</w:delText>
        </w:r>
        <w:r w:rsidRPr="00AA6BBC" w:rsidDel="00DE0F14">
          <w:delText xml:space="preserve"> </w:delText>
        </w:r>
      </w:del>
      <w:ins w:id="50" w:author="Amrit" w:date="2018-11-14T16:56:00Z">
        <w:r w:rsidR="00DE0F14">
          <w:t>while</w:t>
        </w:r>
        <w:r w:rsidR="00DE0F14" w:rsidRPr="00AA6BBC">
          <w:t xml:space="preserve"> </w:t>
        </w:r>
      </w:ins>
      <w:r w:rsidRPr="00AA6BBC">
        <w:t>discriminat</w:t>
      </w:r>
      <w:ins w:id="51" w:author="Amrit" w:date="2018-11-14T16:56:00Z">
        <w:r w:rsidR="00DE0F14">
          <w:t>ing between</w:t>
        </w:r>
      </w:ins>
      <w:del w:id="52" w:author="Amrit" w:date="2018-11-14T16:56:00Z">
        <w:r w:rsidRPr="00AA6BBC" w:rsidDel="00DE0F14">
          <w:delText>e</w:delText>
        </w:r>
      </w:del>
      <w:r w:rsidRPr="00AA6BBC">
        <w:t xml:space="preserve"> multiple phenotypic groups. In the multi-omics analyses </w:t>
      </w:r>
      <w:r w:rsidRPr="00AA6BBC">
        <w:lastRenderedPageBreak/>
        <w:t xml:space="preserve">of simulated and real-world </w:t>
      </w:r>
      <w:r w:rsidR="008D264B" w:rsidRPr="00AA6BBC">
        <w:t xml:space="preserve">cancer </w:t>
      </w:r>
      <w:r w:rsidRPr="00AA6BBC">
        <w:t>datasets</w:t>
      </w:r>
      <w:del w:id="53" w:author="Amrit" w:date="2018-11-14T17:03:00Z">
        <w:r w:rsidR="003C1DFE" w:rsidDel="00DF6E2B">
          <w:delText xml:space="preserve"> </w:delText>
        </w:r>
        <w:r w:rsidR="003C1DFE" w:rsidRPr="00AA6BBC" w:rsidDel="00DF6E2B">
          <w:delText>(colon, lung, kidney, glioblastoma)</w:delText>
        </w:r>
      </w:del>
      <w:r w:rsidRPr="00AA6BBC">
        <w:t xml:space="preserve">, DIABLO </w:t>
      </w:r>
      <w:r w:rsidR="003C1DFE">
        <w:t>led to</w:t>
      </w:r>
      <w:r w:rsidRPr="00AA6BBC">
        <w:t xml:space="preserve"> superior biological enrichment compared to </w:t>
      </w:r>
      <w:r w:rsidR="003C1DFE">
        <w:t>existing</w:t>
      </w:r>
      <w:r w:rsidR="00AB1089">
        <w:t xml:space="preserve"> unsupervised</w:t>
      </w:r>
      <w:r w:rsidRPr="00AA6BBC">
        <w:t xml:space="preserve"> integrative methods</w:t>
      </w:r>
      <w:r w:rsidR="002A0EE3" w:rsidRPr="00AA6BBC">
        <w:t xml:space="preserve"> </w:t>
      </w:r>
      <w:r w:rsidR="003A0D45" w:rsidRPr="00AA6BBC">
        <w:t>and achieved comparable predictive performance with existing</w:t>
      </w:r>
      <w:r w:rsidR="002E455C">
        <w:t xml:space="preserve"> supervised</w:t>
      </w:r>
      <w:ins w:id="54" w:author="Amrit" w:date="2018-11-14T16:57:00Z">
        <w:r w:rsidR="00DE0F14">
          <w:t xml:space="preserve"> approaches</w:t>
        </w:r>
      </w:ins>
      <w:del w:id="55" w:author="Amrit" w:date="2018-11-14T16:57:00Z">
        <w:r w:rsidR="002E455C" w:rsidDel="00DE0F14">
          <w:delText xml:space="preserve"> multi-step</w:delText>
        </w:r>
        <w:r w:rsidR="003A0D45" w:rsidRPr="00AA6BBC" w:rsidDel="00DE0F14">
          <w:delText xml:space="preserve"> schemes methods </w:delText>
        </w:r>
        <w:r w:rsidR="002A0EE3" w:rsidRPr="00AA6BBC" w:rsidDel="00DE0F14">
          <w:delText>such as concatenation and ensemble of sparse partial least squares</w:delText>
        </w:r>
        <w:r w:rsidR="003A0D45" w:rsidRPr="00AA6BBC" w:rsidDel="00DE0F14">
          <w:delText xml:space="preserve"> discriminant analysis</w:delText>
        </w:r>
        <w:r w:rsidR="004F4BB3" w:rsidDel="00DE0F14">
          <w:delText xml:space="preserve"> classifiers</w:delText>
        </w:r>
      </w:del>
      <w:r w:rsidR="003A0D45" w:rsidRPr="00AA6BBC">
        <w:t>.</w:t>
      </w:r>
      <w:r w:rsidRPr="00AA6BBC">
        <w:t xml:space="preserve"> </w:t>
      </w:r>
      <w:del w:id="56" w:author="Amrit" w:date="2018-11-14T17:00:00Z">
        <w:r w:rsidR="002E455C" w:rsidDel="00DE0F14">
          <w:delText>Specifically</w:delText>
        </w:r>
        <w:r w:rsidR="00271BA5" w:rsidDel="00DE0F14">
          <w:delText xml:space="preserve">, </w:delText>
        </w:r>
      </w:del>
      <w:r w:rsidR="002104AB" w:rsidRPr="00AA6BBC">
        <w:t>DIABLO identified known as well as novel multi-omic</w:t>
      </w:r>
      <w:r w:rsidR="003A0D45" w:rsidRPr="00AA6BBC">
        <w:t>s</w:t>
      </w:r>
      <w:r w:rsidR="002104AB" w:rsidRPr="00AA6BBC">
        <w:t xml:space="preserve"> biomarkers (mRNA, miRNA, CpGs and proteins)</w:t>
      </w:r>
      <w:r w:rsidR="002E455C">
        <w:t xml:space="preserve"> in the TCGA breast cancer study</w:t>
      </w:r>
      <w:r w:rsidR="002104AB" w:rsidRPr="00AA6BBC">
        <w:t xml:space="preserve">. </w:t>
      </w:r>
      <w:ins w:id="57" w:author="Amrit" w:date="2018-11-14T17:03:00Z">
        <w:r w:rsidR="00DF6E2B">
          <w:t xml:space="preserve">We demonstrate how to incorporate </w:t>
        </w:r>
      </w:ins>
      <w:ins w:id="58" w:author="Amrit" w:date="2018-11-14T17:04:00Z">
        <w:r w:rsidR="00DF6E2B">
          <w:t>m</w:t>
        </w:r>
      </w:ins>
      <w:del w:id="59" w:author="Amrit" w:date="2018-11-14T17:04:00Z">
        <w:r w:rsidR="002104AB" w:rsidRPr="00AA6BBC" w:rsidDel="00DF6E2B">
          <w:delText>M</w:delText>
        </w:r>
      </w:del>
      <w:r w:rsidR="002104AB" w:rsidRPr="00AA6BBC">
        <w:t xml:space="preserve">odular-based analyses </w:t>
      </w:r>
      <w:r w:rsidR="002E455C">
        <w:t>and</w:t>
      </w:r>
      <w:r w:rsidR="002104AB" w:rsidRPr="00AA6BBC">
        <w:t xml:space="preserve"> </w:t>
      </w:r>
      <w:ins w:id="60" w:author="Amrit" w:date="2018-11-14T17:02:00Z">
        <w:r w:rsidR="00DF6E2B">
          <w:t xml:space="preserve">a </w:t>
        </w:r>
      </w:ins>
      <w:r w:rsidR="008B1876" w:rsidRPr="00AA6BBC">
        <w:t>cross-over</w:t>
      </w:r>
      <w:r w:rsidR="002104AB" w:rsidRPr="00AA6BBC">
        <w:t xml:space="preserve"> study design </w:t>
      </w:r>
      <w:del w:id="61" w:author="Amrit" w:date="2018-11-14T17:04:00Z">
        <w:r w:rsidR="002E455C" w:rsidDel="00DF6E2B">
          <w:delText>were</w:delText>
        </w:r>
        <w:r w:rsidR="002104AB" w:rsidRPr="00AA6BBC" w:rsidDel="00DF6E2B">
          <w:delText xml:space="preserve"> included </w:delText>
        </w:r>
      </w:del>
      <w:r w:rsidR="00271BA5">
        <w:t xml:space="preserve">in the </w:t>
      </w:r>
      <w:r w:rsidR="002104AB" w:rsidRPr="00AA6BBC">
        <w:t>DIABLO framework</w:t>
      </w:r>
      <w:r w:rsidR="002E455C">
        <w:t xml:space="preserve"> </w:t>
      </w:r>
      <w:del w:id="62" w:author="Amrit" w:date="2018-11-14T17:04:00Z">
        <w:r w:rsidR="002E455C" w:rsidDel="00DF6E2B">
          <w:delText>in the</w:delText>
        </w:r>
      </w:del>
      <w:ins w:id="63" w:author="Amrit" w:date="2018-11-14T17:04:00Z">
        <w:r w:rsidR="00DF6E2B">
          <w:t>using</w:t>
        </w:r>
      </w:ins>
      <w:del w:id="64" w:author="Amrit" w:date="2018-11-14T17:04:00Z">
        <w:r w:rsidR="002E455C" w:rsidDel="00DF6E2B">
          <w:delText xml:space="preserve"> asthma study to </w:delText>
        </w:r>
      </w:del>
      <w:ins w:id="65" w:author="Amrit" w:date="2018-11-14T17:04:00Z">
        <w:r w:rsidR="00DF6E2B">
          <w:t xml:space="preserve"> </w:t>
        </w:r>
      </w:ins>
      <w:del w:id="66" w:author="Amrit" w:date="2018-11-14T17:04:00Z">
        <w:r w:rsidR="002104AB" w:rsidRPr="00AA6BBC" w:rsidDel="00DF6E2B">
          <w:delText>cellular frequencies, gene-modules, and metabolic pathways</w:delText>
        </w:r>
      </w:del>
      <w:ins w:id="67" w:author="Amrit" w:date="2018-11-14T17:04:00Z">
        <w:r w:rsidR="00DF6E2B">
          <w:t>cellular frequencies, gene expression, metabolite abundance</w:t>
        </w:r>
      </w:ins>
      <w:ins w:id="68" w:author="Amrit" w:date="2018-11-14T17:12:00Z">
        <w:r w:rsidR="001571FA">
          <w:t>s</w:t>
        </w:r>
      </w:ins>
      <w:ins w:id="69" w:author="Amrit" w:date="2018-11-14T17:04:00Z">
        <w:r w:rsidR="00DF6E2B">
          <w:t xml:space="preserve"> collect</w:t>
        </w:r>
      </w:ins>
      <w:ins w:id="70" w:author="Amrit" w:date="2018-11-14T17:05:00Z">
        <w:r w:rsidR="00DF6E2B">
          <w:t>ed from subjects before and after allergen inhalation challenge</w:t>
        </w:r>
      </w:ins>
      <w:r w:rsidR="002104AB" w:rsidRPr="00AA6BBC">
        <w:t xml:space="preserve">. </w:t>
      </w:r>
      <w:del w:id="71" w:author="Amrit" w:date="2018-11-14T17:05:00Z">
        <w:r w:rsidR="00653AAE" w:rsidDel="00DF6E2B">
          <w:delText xml:space="preserve">Therefore, </w:delText>
        </w:r>
      </w:del>
      <w:r w:rsidRPr="00AA6BBC">
        <w:t xml:space="preserve">DIABLO is a versatile approach that will benefit a </w:t>
      </w:r>
      <w:r w:rsidR="009C3DF4">
        <w:t>diverse range of research areas</w:t>
      </w:r>
      <w:r w:rsidRPr="00AA6BBC">
        <w:t xml:space="preserve"> </w:t>
      </w:r>
      <w:ins w:id="72" w:author="Amrit" w:date="2018-11-14T17:07:00Z">
        <w:r w:rsidR="00DF6E2B">
          <w:t xml:space="preserve">where multi-omics data is used to identify predictive markers of </w:t>
        </w:r>
      </w:ins>
      <w:ins w:id="73" w:author="Amrit" w:date="2018-11-14T17:13:00Z">
        <w:r w:rsidR="000206DC">
          <w:t>multiclass outcomes</w:t>
        </w:r>
      </w:ins>
      <w:ins w:id="74" w:author="Amrit" w:date="2018-11-14T17:07:00Z">
        <w:r w:rsidR="00DF6E2B">
          <w:t>.</w:t>
        </w:r>
      </w:ins>
      <w:del w:id="75" w:author="Amrit" w:date="2018-11-14T17:06:00Z">
        <w:r w:rsidRPr="00AA6BBC" w:rsidDel="00DF6E2B">
          <w:delText xml:space="preserve">where </w:delText>
        </w:r>
        <w:r w:rsidR="001F1DC1" w:rsidDel="00DF6E2B">
          <w:delText xml:space="preserve">the integration of </w:delText>
        </w:r>
        <w:r w:rsidRPr="00AA6BBC" w:rsidDel="00DF6E2B">
          <w:delText>multiple high dimensional datasets available for the same set of specimens</w:delText>
        </w:r>
        <w:r w:rsidR="001F1DC1" w:rsidDel="00DF6E2B">
          <w:delText xml:space="preserve"> is </w:delText>
        </w:r>
        <w:r w:rsidR="00D65251" w:rsidDel="00DF6E2B">
          <w:delText>needed</w:delText>
        </w:r>
        <w:r w:rsidRPr="00AA6BBC" w:rsidDel="00DF6E2B">
          <w:delText>.</w:delText>
        </w:r>
      </w:del>
    </w:p>
    <w:p w14:paraId="0D512DD3" w14:textId="41F832EC" w:rsidR="00440E23" w:rsidRPr="00AA6BBC" w:rsidRDefault="00440E23" w:rsidP="005E18B6">
      <w:pPr>
        <w:spacing w:line="480" w:lineRule="auto"/>
        <w:outlineLvl w:val="0"/>
      </w:pPr>
      <w:r w:rsidRPr="00AA6BBC">
        <w:rPr>
          <w:b/>
        </w:rPr>
        <w:t>Availability</w:t>
      </w:r>
      <w:del w:id="76" w:author="Amrit" w:date="2018-11-14T17:08:00Z">
        <w:r w:rsidRPr="00AA6BBC" w:rsidDel="00D671F0">
          <w:rPr>
            <w:b/>
          </w:rPr>
          <w:delText xml:space="preserve"> and implementation</w:delText>
        </w:r>
      </w:del>
      <w:r w:rsidRPr="00AA6BBC">
        <w:rPr>
          <w:b/>
        </w:rPr>
        <w:t xml:space="preserve">: </w:t>
      </w:r>
      <w:r w:rsidRPr="00AA6BBC">
        <w:t xml:space="preserve">DIABLO is implemented along with tools for model selection, </w:t>
      </w:r>
      <w:r w:rsidR="00520ECD">
        <w:t>validatio</w:t>
      </w:r>
      <w:ins w:id="77" w:author="Amrit" w:date="2018-11-14T17:08:00Z">
        <w:r w:rsidR="001571FA">
          <w:t>n</w:t>
        </w:r>
      </w:ins>
      <w:r w:rsidRPr="00AA6BBC">
        <w:t xml:space="preserve">, </w:t>
      </w:r>
      <w:r w:rsidR="0046417D">
        <w:t>and</w:t>
      </w:r>
      <w:r w:rsidRPr="00AA6BBC">
        <w:t xml:space="preserve"> graphical outputs to assist in the interpretation of </w:t>
      </w:r>
      <w:r w:rsidR="00520ECD">
        <w:t>the</w:t>
      </w:r>
      <w:r w:rsidRPr="00AA6BBC">
        <w:t xml:space="preserve"> integrative analyses</w:t>
      </w:r>
      <w:r w:rsidR="0046417D">
        <w:t xml:space="preserve"> in the R package </w:t>
      </w:r>
      <w:proofErr w:type="spellStart"/>
      <w:r w:rsidR="0046417D">
        <w:t>mixOmics</w:t>
      </w:r>
      <w:proofErr w:type="spellEnd"/>
      <w:r w:rsidR="0046417D">
        <w:t xml:space="preserve">, along with tutorials on </w:t>
      </w:r>
      <w:r w:rsidR="0020190A">
        <w:t>http://mixomics.org</w:t>
      </w:r>
      <w:r w:rsidR="008B1876" w:rsidRPr="00AA6BBC">
        <w:t>.</w:t>
      </w:r>
    </w:p>
    <w:p w14:paraId="0704BDA8" w14:textId="07D5C221" w:rsidR="005E18B6" w:rsidRPr="00AA6BBC" w:rsidRDefault="005E18B6" w:rsidP="005E18B6">
      <w:pPr>
        <w:spacing w:line="480" w:lineRule="auto"/>
        <w:rPr>
          <w:rFonts w:eastAsia="Times New Roman"/>
          <w:color w:val="000000"/>
        </w:rPr>
      </w:pPr>
      <w:r w:rsidRPr="00AA6BBC">
        <w:rPr>
          <w:b/>
        </w:rPr>
        <w:t xml:space="preserve">Contact: </w:t>
      </w:r>
      <w:r w:rsidRPr="00AA6BBC">
        <w:rPr>
          <w:rFonts w:eastAsia="Times New Roman"/>
          <w:color w:val="000000"/>
        </w:rPr>
        <w:t>kimanh.lecao@unimelb.edu.au</w:t>
      </w:r>
    </w:p>
    <w:p w14:paraId="55BFEBD0" w14:textId="599D9D61" w:rsidR="005E18B6" w:rsidRPr="005E18B6" w:rsidRDefault="005E18B6" w:rsidP="005E18B6">
      <w:pPr>
        <w:spacing w:line="480" w:lineRule="auto"/>
      </w:pPr>
      <w:del w:id="78" w:author="Amrit" w:date="2018-11-15T10:13:00Z">
        <w:r w:rsidRPr="00AA6BBC" w:rsidDel="00DE315D">
          <w:rPr>
            <w:b/>
          </w:rPr>
          <w:delText>Supplementary</w:delText>
        </w:r>
      </w:del>
      <w:ins w:id="79" w:author="Amrit" w:date="2018-11-15T10:13:00Z">
        <w:r w:rsidR="00DE315D">
          <w:rPr>
            <w:b/>
          </w:rPr>
          <w:t>Suppl.</w:t>
        </w:r>
      </w:ins>
      <w:r w:rsidRPr="00AA6BBC">
        <w:rPr>
          <w:b/>
        </w:rPr>
        <w:t xml:space="preserve"> information:</w:t>
      </w:r>
      <w:r w:rsidRPr="00AA6BBC">
        <w:t xml:space="preserve"> </w:t>
      </w:r>
      <w:del w:id="80" w:author="Amrit" w:date="2018-11-15T10:13:00Z">
        <w:r w:rsidRPr="00AA6BBC" w:rsidDel="00DE315D">
          <w:delText>Supplementary</w:delText>
        </w:r>
      </w:del>
      <w:ins w:id="81" w:author="Amrit" w:date="2018-11-15T10:13:00Z">
        <w:r w:rsidR="00DE315D">
          <w:t>Suppl.</w:t>
        </w:r>
      </w:ins>
      <w:r w:rsidRPr="00AA6BBC">
        <w:t xml:space="preserve"> Data </w:t>
      </w:r>
      <w:r w:rsidRPr="005E18B6">
        <w:t>are available at Bioinformatics online.</w:t>
      </w:r>
    </w:p>
    <w:p w14:paraId="7BE138ED" w14:textId="77777777" w:rsidR="005E18B6" w:rsidRPr="00AA6BBC" w:rsidRDefault="005E18B6" w:rsidP="005E18B6">
      <w:pPr>
        <w:spacing w:line="480" w:lineRule="auto"/>
        <w:outlineLvl w:val="0"/>
        <w:rPr>
          <w:b/>
        </w:rPr>
      </w:pPr>
    </w:p>
    <w:p w14:paraId="7C60609C" w14:textId="622AA22C" w:rsidR="002936D8" w:rsidRPr="00AA6BBC" w:rsidRDefault="006C5885" w:rsidP="00BE17D1">
      <w:pPr>
        <w:spacing w:line="480" w:lineRule="auto"/>
        <w:outlineLvl w:val="0"/>
        <w:rPr>
          <w:b/>
        </w:rPr>
      </w:pPr>
      <w:r>
        <w:rPr>
          <w:b/>
        </w:rPr>
        <w:t>Introduction</w:t>
      </w:r>
    </w:p>
    <w:p w14:paraId="445B53D6" w14:textId="4A53D6DF" w:rsidR="0010453E" w:rsidRPr="00AA6BBC" w:rsidRDefault="00E148C1">
      <w:pPr>
        <w:widowControl w:val="0"/>
        <w:autoSpaceDE w:val="0"/>
        <w:autoSpaceDN w:val="0"/>
        <w:adjustRightInd w:val="0"/>
        <w:spacing w:line="480" w:lineRule="auto"/>
        <w:jc w:val="both"/>
      </w:pPr>
      <w:r w:rsidRPr="00AA6BBC">
        <w:t xml:space="preserve">Technological improvements </w:t>
      </w:r>
      <w:r w:rsidR="00A22E10" w:rsidRPr="00AA6BBC">
        <w:t>have allowed for the collection of data from different molecular compartments (</w:t>
      </w:r>
      <w:r w:rsidR="00A22E10" w:rsidRPr="00AA6BBC">
        <w:rPr>
          <w:i/>
        </w:rPr>
        <w:t>e.g.</w:t>
      </w:r>
      <w:ins w:id="82" w:author="Amrit" w:date="2018-11-13T11:32:00Z">
        <w:r w:rsidR="00A826CC">
          <w:t xml:space="preserve"> </w:t>
        </w:r>
      </w:ins>
      <w:del w:id="83" w:author="Amrit" w:date="2018-11-13T11:32:00Z">
        <w:r w:rsidR="00A22E10" w:rsidRPr="00AA6BBC" w:rsidDel="00A826CC">
          <w:delText xml:space="preserve">, </w:delText>
        </w:r>
      </w:del>
      <w:r w:rsidR="00A22E10" w:rsidRPr="00AA6BBC">
        <w:t xml:space="preserve">gene expression, methylation status, protein abundance) resulting in multiple omics (multi-omics) data from the same set of </w:t>
      </w:r>
      <w:r w:rsidRPr="00AA6BBC">
        <w:t>biospecimens (</w:t>
      </w:r>
      <w:proofErr w:type="spellStart"/>
      <w:r w:rsidRPr="00AA6BBC">
        <w:rPr>
          <w:i/>
        </w:rPr>
        <w:t>eg.</w:t>
      </w:r>
      <w:proofErr w:type="spellEnd"/>
      <w:r w:rsidRPr="00AA6BBC">
        <w:t>, transcriptomics, proteomics, metabolomics).</w:t>
      </w:r>
      <w:r w:rsidR="00A22E10" w:rsidRPr="00AA6BBC">
        <w:t xml:space="preserve"> </w:t>
      </w:r>
      <w:del w:id="84" w:author="Amrit" w:date="2018-11-12T17:48:00Z">
        <w:r w:rsidR="00A22E10" w:rsidRPr="00AA6BBC" w:rsidDel="00147C45">
          <w:delText xml:space="preserve">The large number of omic variables compared to the limited number of available biological samples presents a </w:delText>
        </w:r>
        <w:r w:rsidR="00790D65" w:rsidRPr="00AA6BBC" w:rsidDel="00147C45">
          <w:delText xml:space="preserve">computational </w:delText>
        </w:r>
        <w:r w:rsidR="00A22E10" w:rsidRPr="00AA6BBC" w:rsidDel="00147C45">
          <w:delText xml:space="preserve">challenge when identifying the key drivers of disease. </w:delText>
        </w:r>
        <w:r w:rsidR="00497A11" w:rsidRPr="00AA6BBC" w:rsidDel="00147C45">
          <w:delText>Further</w:delText>
        </w:r>
        <w:r w:rsidR="00890A12" w:rsidRPr="00AA6BBC" w:rsidDel="00147C45">
          <w:delText>,</w:delText>
        </w:r>
        <w:r w:rsidR="00497A11" w:rsidRPr="00AA6BBC" w:rsidDel="00147C45">
          <w:delText xml:space="preserve"> technological limitations</w:delText>
        </w:r>
        <w:r w:rsidR="00A22E10" w:rsidRPr="00AA6BBC" w:rsidDel="00147C45">
          <w:delText xml:space="preserve"> </w:delText>
        </w:r>
        <w:r w:rsidR="00890A12" w:rsidRPr="00AA6BBC" w:rsidDel="00147C45">
          <w:delText>differ with respect to different omic platforms</w:delText>
        </w:r>
        <w:r w:rsidR="006D06B6" w:rsidRPr="00AA6BBC" w:rsidDel="00147C45">
          <w:delText xml:space="preserve"> (</w:delText>
        </w:r>
        <w:r w:rsidR="00C74726" w:rsidRPr="00AA6BBC" w:rsidDel="00147C45">
          <w:rPr>
            <w:i/>
          </w:rPr>
          <w:delText>e.g.</w:delText>
        </w:r>
        <w:r w:rsidR="00C74726" w:rsidRPr="00AA6BBC" w:rsidDel="00147C45">
          <w:delText xml:space="preserve">, </w:delText>
        </w:r>
        <w:r w:rsidR="006D06B6" w:rsidRPr="00AA6BBC" w:rsidDel="00147C45">
          <w:delText xml:space="preserve">sequencing </w:delText>
        </w:r>
        <w:r w:rsidR="006D06B6" w:rsidRPr="00AA6BBC" w:rsidDel="00147C45">
          <w:rPr>
            <w:i/>
          </w:rPr>
          <w:delText>vs.</w:delText>
        </w:r>
        <w:r w:rsidR="006D06B6" w:rsidRPr="00AA6BBC" w:rsidDel="00147C45">
          <w:delText xml:space="preserve"> mass spectrometry),</w:delText>
        </w:r>
        <w:r w:rsidR="00890A12" w:rsidRPr="00AA6BBC" w:rsidDel="00147C45">
          <w:delText xml:space="preserve"> </w:delText>
        </w:r>
        <w:r w:rsidR="008326C5" w:rsidRPr="00AA6BBC" w:rsidDel="00147C45">
          <w:delText>and</w:delText>
        </w:r>
        <w:r w:rsidR="00890A12" w:rsidRPr="00AA6BBC" w:rsidDel="00147C45">
          <w:delText xml:space="preserve"> </w:delText>
        </w:r>
        <w:r w:rsidR="00497A11" w:rsidRPr="00AA6BBC" w:rsidDel="00147C45">
          <w:delText xml:space="preserve">biological effect sizes </w:delText>
        </w:r>
        <w:r w:rsidR="006D06B6" w:rsidRPr="00AA6BBC" w:rsidDel="00147C45">
          <w:delText xml:space="preserve">differ with respect to different omic variable-types (e.g., methylation status </w:delText>
        </w:r>
        <w:r w:rsidR="006D06B6" w:rsidRPr="00AA6BBC" w:rsidDel="00147C45">
          <w:rPr>
            <w:i/>
          </w:rPr>
          <w:delText>vs.</w:delText>
        </w:r>
        <w:r w:rsidR="006D06B6" w:rsidRPr="00AA6BBC" w:rsidDel="00147C45">
          <w:delText xml:space="preserve"> protein expression)</w:delText>
        </w:r>
        <w:r w:rsidR="00890A12" w:rsidRPr="00AA6BBC" w:rsidDel="00147C45">
          <w:delText xml:space="preserve">. </w:delText>
        </w:r>
        <w:r w:rsidR="00790D65" w:rsidRPr="00AA6BBC" w:rsidDel="00147C45">
          <w:delText>Effective integrative strategies are needed, to extract common biological information spanning multiple mole</w:delText>
        </w:r>
        <w:r w:rsidR="008E6958" w:rsidRPr="00AA6BBC" w:rsidDel="00147C45">
          <w:delText>cular compartments that explain</w:delText>
        </w:r>
        <w:r w:rsidR="00790D65" w:rsidRPr="00AA6BBC" w:rsidDel="00147C45">
          <w:delText xml:space="preserve"> phenotypic variation. Already</w:delText>
        </w:r>
        <w:r w:rsidR="00FC5022" w:rsidRPr="00AA6BBC" w:rsidDel="00147C45">
          <w:delText>,</w:delText>
        </w:r>
        <w:r w:rsidR="00890A12" w:rsidRPr="00AA6BBC" w:rsidDel="00147C45">
          <w:delText xml:space="preserve"> </w:delText>
        </w:r>
      </w:del>
      <w:ins w:id="85" w:author="Amrit" w:date="2018-11-12T17:48:00Z">
        <w:r w:rsidR="00147C45">
          <w:t>S</w:t>
        </w:r>
      </w:ins>
      <w:del w:id="86" w:author="Amrit" w:date="2018-11-12T17:48:00Z">
        <w:r w:rsidR="00890A12" w:rsidRPr="00AA6BBC" w:rsidDel="00147C45">
          <w:delText>s</w:delText>
        </w:r>
      </w:del>
      <w:r w:rsidR="00D107E4" w:rsidRPr="00AA6BBC">
        <w:t xml:space="preserve">ystems biology </w:t>
      </w:r>
      <w:r w:rsidR="00FC5022" w:rsidRPr="00AA6BBC">
        <w:t>approaches</w:t>
      </w:r>
      <w:r w:rsidR="00D107E4" w:rsidRPr="00AA6BBC">
        <w:t xml:space="preserve"> which incorporate</w:t>
      </w:r>
      <w:r w:rsidR="00890A12" w:rsidRPr="00AA6BBC">
        <w:t>d</w:t>
      </w:r>
      <w:r w:rsidR="00D107E4" w:rsidRPr="00AA6BBC">
        <w:t xml:space="preserve"> data from multiple biological compartments, </w:t>
      </w:r>
      <w:r w:rsidR="00890A12" w:rsidRPr="00AA6BBC">
        <w:t>have shown</w:t>
      </w:r>
      <w:r w:rsidR="00D107E4" w:rsidRPr="00AA6BBC">
        <w:t xml:space="preserve"> improved biological insights compared to </w:t>
      </w:r>
      <w:r w:rsidR="00962C5F" w:rsidRPr="00AA6BBC">
        <w:t>traditional single omics</w:t>
      </w:r>
      <w:r w:rsidR="00D60225" w:rsidRPr="00AA6BBC">
        <w:t xml:space="preserve"> analyses</w:t>
      </w:r>
      <w:r w:rsidR="00D107E4" w:rsidRPr="00AA6BBC">
        <w:t xml:space="preserve"> </w:t>
      </w:r>
      <w:r w:rsidR="00D107E4" w:rsidRPr="00AA6BBC">
        <w:fldChar w:fldCharType="begin"/>
      </w:r>
      <w:r w:rsidR="009027F5" w:rsidRPr="00AA6BBC">
        <w:instrText xml:space="preserve"> ADDIN ZOTERO_ITEM CSL_CITATION {"citationID":"a22rc1eh2md","properties":{"formattedCitation":"(Zhu {\\i{}et al.}, 2012; Kim {\\i{}et al.}, 2013; Wang {\\i{}et al.}, 2014)","plainCitation":"(Zhu et al., 2012; Kim et al., 2013; Wang et al., 2014)","noteIndex":0},"citationItems":[{"id":151,"uris":["http://zotero.org/users/2545847/items/2VQ26TJC"],"uri":["http://zotero.org/users/2545847/items/2VQ26TJC"],"itemData":{"id":151,"type":"article-journal","title":"Stitching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D107E4" w:rsidRPr="00AA6BBC">
        <w:fldChar w:fldCharType="separate"/>
      </w:r>
      <w:ins w:id="87" w:author="Amrit" w:date="2018-11-12T21:42:00Z">
        <w:r w:rsidR="00D81BF5" w:rsidRPr="00D81BF5">
          <w:t xml:space="preserve">(Zhu </w:t>
        </w:r>
        <w:r w:rsidR="00D81BF5" w:rsidRPr="00D81BF5">
          <w:rPr>
            <w:i/>
            <w:iCs/>
          </w:rPr>
          <w:t>et al.</w:t>
        </w:r>
        <w:r w:rsidR="00D81BF5" w:rsidRPr="00D81BF5">
          <w:t xml:space="preserve">, 2012; Kim </w:t>
        </w:r>
        <w:r w:rsidR="00D81BF5" w:rsidRPr="00D81BF5">
          <w:rPr>
            <w:i/>
            <w:iCs/>
          </w:rPr>
          <w:t>et al.</w:t>
        </w:r>
        <w:r w:rsidR="00D81BF5" w:rsidRPr="00D81BF5">
          <w:t xml:space="preserve">, 2013; Wang </w:t>
        </w:r>
        <w:r w:rsidR="00D81BF5" w:rsidRPr="00D81BF5">
          <w:rPr>
            <w:i/>
            <w:iCs/>
          </w:rPr>
          <w:t>et al.</w:t>
        </w:r>
        <w:r w:rsidR="00D81BF5" w:rsidRPr="00D81BF5">
          <w:t>, 2014)</w:t>
        </w:r>
      </w:ins>
      <w:del w:id="88" w:author="Amrit" w:date="2018-11-12T21:42:00Z">
        <w:r w:rsidR="00CF52F2" w:rsidRPr="000678B6" w:rsidDel="00D81BF5">
          <w:rPr>
            <w:rFonts w:eastAsia="Times New Roman"/>
          </w:rPr>
          <w:delText xml:space="preserve">(Zhu </w:delText>
        </w:r>
        <w:r w:rsidR="00CF52F2" w:rsidRPr="000678B6" w:rsidDel="00D81BF5">
          <w:rPr>
            <w:rFonts w:eastAsia="Times New Roman"/>
            <w:i/>
            <w:iCs/>
          </w:rPr>
          <w:delText>et al.</w:delText>
        </w:r>
        <w:r w:rsidR="00CF52F2" w:rsidRPr="000678B6" w:rsidDel="00D81BF5">
          <w:rPr>
            <w:rFonts w:eastAsia="Times New Roman"/>
          </w:rPr>
          <w:delText xml:space="preserve">, 2012; Kim </w:delText>
        </w:r>
        <w:r w:rsidR="00CF52F2" w:rsidRPr="000678B6" w:rsidDel="00D81BF5">
          <w:rPr>
            <w:rFonts w:eastAsia="Times New Roman"/>
            <w:i/>
            <w:iCs/>
          </w:rPr>
          <w:delText>et al.</w:delText>
        </w:r>
        <w:r w:rsidR="00CF52F2" w:rsidRPr="000678B6" w:rsidDel="00D81BF5">
          <w:rPr>
            <w:rFonts w:eastAsia="Times New Roman"/>
          </w:rPr>
          <w:delText xml:space="preserve">, 2013; Wang </w:delText>
        </w:r>
        <w:r w:rsidR="00CF52F2" w:rsidRPr="000678B6" w:rsidDel="00D81BF5">
          <w:rPr>
            <w:rFonts w:eastAsia="Times New Roman"/>
            <w:i/>
            <w:iCs/>
          </w:rPr>
          <w:delText>et al.</w:delText>
        </w:r>
        <w:r w:rsidR="00CF52F2" w:rsidRPr="000678B6" w:rsidDel="00D81BF5">
          <w:rPr>
            <w:rFonts w:eastAsia="Times New Roman"/>
          </w:rPr>
          <w:delText>, 2014)</w:delText>
        </w:r>
      </w:del>
      <w:r w:rsidR="00D107E4" w:rsidRPr="00AA6BBC">
        <w:fldChar w:fldCharType="end"/>
      </w:r>
      <w:r w:rsidR="00D107E4" w:rsidRPr="00AA6BBC">
        <w:t>.</w:t>
      </w:r>
      <w:r w:rsidR="00D60225" w:rsidRPr="00AA6BBC">
        <w:t xml:space="preserve"> </w:t>
      </w:r>
      <w:r w:rsidR="00307EA6" w:rsidRPr="00AA6BBC">
        <w:t>This may be because</w:t>
      </w:r>
      <w:r w:rsidR="00D107E4" w:rsidRPr="00AA6BBC">
        <w:t xml:space="preserve"> single omics analyses cannot </w:t>
      </w:r>
      <w:r w:rsidR="00307EA6" w:rsidRPr="00AA6BBC">
        <w:t xml:space="preserve">account for the </w:t>
      </w:r>
      <w:r w:rsidR="00D107E4" w:rsidRPr="00AA6BBC">
        <w:t xml:space="preserve">interactions between </w:t>
      </w:r>
      <w:proofErr w:type="spellStart"/>
      <w:r w:rsidR="00D107E4" w:rsidRPr="00AA6BBC">
        <w:t>omic</w:t>
      </w:r>
      <w:proofErr w:type="spellEnd"/>
      <w:r w:rsidR="00D107E4" w:rsidRPr="00AA6BBC">
        <w:t xml:space="preserve"> layers and</w:t>
      </w:r>
      <w:r w:rsidR="00C552E0" w:rsidRPr="00AA6BBC">
        <w:t>, consequently,</w:t>
      </w:r>
      <w:r w:rsidR="00D107E4" w:rsidRPr="00AA6BBC">
        <w:t xml:space="preserve"> are </w:t>
      </w:r>
      <w:r w:rsidR="006517E2" w:rsidRPr="00AA6BBC">
        <w:lastRenderedPageBreak/>
        <w:t>unable</w:t>
      </w:r>
      <w:r w:rsidR="00D107E4" w:rsidRPr="00AA6BBC">
        <w:t xml:space="preserve"> to reconstruct accurate molecular networks. </w:t>
      </w:r>
      <w:r w:rsidR="00FC5022" w:rsidRPr="00AA6BBC">
        <w:t>These</w:t>
      </w:r>
      <w:r w:rsidR="00D107E4" w:rsidRPr="00AA6BBC">
        <w:t xml:space="preserve"> molecular networks are dynamic, changing under perturbed conditions such as disease, response to therapy, and environmental exposures. </w:t>
      </w:r>
      <w:r w:rsidR="00FA6F90" w:rsidRPr="00AA6BBC">
        <w:t>Therefore, a</w:t>
      </w:r>
      <w:r w:rsidR="00D107E4" w:rsidRPr="00AA6BBC">
        <w:t>dopting a holistic app</w:t>
      </w:r>
      <w:r w:rsidR="00962C5F" w:rsidRPr="00AA6BBC">
        <w:t>roach by integrating multi-omics</w:t>
      </w:r>
      <w:r w:rsidR="00D107E4" w:rsidRPr="00AA6BBC">
        <w:t xml:space="preserve"> data may bridge this information gap, and uncover networks that are representative of the underlying molecular mechanisms</w:t>
      </w:r>
      <w:r w:rsidR="00890A12" w:rsidRPr="00AA6BBC">
        <w:t xml:space="preserve"> </w:t>
      </w:r>
      <w:r w:rsidR="00A31406" w:rsidRPr="00AA6BBC">
        <w:fldChar w:fldCharType="begin"/>
      </w:r>
      <w:r w:rsidR="009027F5" w:rsidRPr="00AA6BBC">
        <w:instrText xml:space="preserve"> ADDIN ZOTERO_ITEM CSL_CITATION {"citationID":"a1nu7qq705n","properties":{"formattedCitation":"(Ritchie {\\i{}et al.}, 2015; Yugi {\\i{}et al.}, 2016)","plainCitation":"(Ritchie et al., 2015; Yugi et al., 2016)","noteIndex":0},"citationItems":[{"id":13,"uris":["http://zotero.org/users/2545847/items/ZJ25GZQZ"],"uri":["http://zotero.org/users/2545847/items/ZJ25GZQZ"],"itemData":{"id":13,"type":"article-journal","title":"Methods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r w:rsidR="00A31406" w:rsidRPr="00AA6BBC">
        <w:fldChar w:fldCharType="separate"/>
      </w:r>
      <w:ins w:id="89" w:author="Amrit" w:date="2018-11-12T21:42:00Z">
        <w:r w:rsidR="00D81BF5" w:rsidRPr="00D81BF5">
          <w:t xml:space="preserve">(Ritchie </w:t>
        </w:r>
        <w:r w:rsidR="00D81BF5" w:rsidRPr="00D81BF5">
          <w:rPr>
            <w:i/>
            <w:iCs/>
          </w:rPr>
          <w:t>et al.</w:t>
        </w:r>
        <w:r w:rsidR="00D81BF5" w:rsidRPr="00D81BF5">
          <w:t xml:space="preserve">, 2015; </w:t>
        </w:r>
        <w:proofErr w:type="spellStart"/>
        <w:r w:rsidR="00D81BF5" w:rsidRPr="00D81BF5">
          <w:t>Yugi</w:t>
        </w:r>
        <w:proofErr w:type="spellEnd"/>
        <w:r w:rsidR="00D81BF5" w:rsidRPr="00D81BF5">
          <w:t xml:space="preserve"> </w:t>
        </w:r>
        <w:r w:rsidR="00D81BF5" w:rsidRPr="00D81BF5">
          <w:rPr>
            <w:i/>
            <w:iCs/>
          </w:rPr>
          <w:t>et al.</w:t>
        </w:r>
        <w:r w:rsidR="00D81BF5" w:rsidRPr="00D81BF5">
          <w:t>, 2016)</w:t>
        </w:r>
      </w:ins>
      <w:del w:id="90" w:author="Amrit" w:date="2018-11-12T21:42:00Z">
        <w:r w:rsidR="00CF52F2" w:rsidRPr="00D81BF5" w:rsidDel="00D81BF5">
          <w:rPr>
            <w:rFonts w:eastAsia="Times New Roman"/>
          </w:rPr>
          <w:delText xml:space="preserve">(Ritchie </w:delText>
        </w:r>
        <w:r w:rsidR="00CF52F2" w:rsidRPr="00D81BF5" w:rsidDel="00D81BF5">
          <w:rPr>
            <w:rFonts w:eastAsia="Times New Roman"/>
            <w:i/>
            <w:iCs/>
          </w:rPr>
          <w:delText>et al.</w:delText>
        </w:r>
        <w:r w:rsidR="00CF52F2" w:rsidRPr="00D81BF5" w:rsidDel="00D81BF5">
          <w:rPr>
            <w:rFonts w:eastAsia="Times New Roman"/>
          </w:rPr>
          <w:delText xml:space="preserve">, 2015; Yugi </w:delText>
        </w:r>
        <w:r w:rsidR="00CF52F2" w:rsidRPr="00D81BF5" w:rsidDel="00D81BF5">
          <w:rPr>
            <w:rFonts w:eastAsia="Times New Roman"/>
            <w:i/>
            <w:iCs/>
          </w:rPr>
          <w:delText>et al.</w:delText>
        </w:r>
        <w:r w:rsidR="00CF52F2" w:rsidRPr="000678B6" w:rsidDel="00D81BF5">
          <w:rPr>
            <w:rFonts w:eastAsia="Times New Roman"/>
          </w:rPr>
          <w:delText>, 2016)</w:delText>
        </w:r>
      </w:del>
      <w:r w:rsidR="00A31406" w:rsidRPr="00AA6BBC">
        <w:fldChar w:fldCharType="end"/>
      </w:r>
      <w:r w:rsidR="003D389B" w:rsidRPr="00AA6BBC">
        <w:t>.</w:t>
      </w:r>
    </w:p>
    <w:p w14:paraId="07B74AEB" w14:textId="2CDFD822" w:rsidR="00147C45" w:rsidRDefault="00147C45" w:rsidP="00D61F18">
      <w:pPr>
        <w:widowControl w:val="0"/>
        <w:autoSpaceDE w:val="0"/>
        <w:autoSpaceDN w:val="0"/>
        <w:adjustRightInd w:val="0"/>
        <w:spacing w:line="480" w:lineRule="auto"/>
        <w:ind w:firstLine="720"/>
        <w:jc w:val="both"/>
        <w:rPr>
          <w:ins w:id="91" w:author="Amrit" w:date="2018-11-12T17:49:00Z"/>
        </w:rPr>
      </w:pPr>
      <w:ins w:id="92" w:author="Amrit" w:date="2018-11-12T17:49:00Z">
        <w:r>
          <w:t>Many strategies</w:t>
        </w:r>
      </w:ins>
      <w:ins w:id="93" w:author="Amrit" w:date="2018-11-12T20:06:00Z">
        <w:r w:rsidR="00FE0294">
          <w:t xml:space="preserve"> (component-based, message-passing, Bayesian, network-analysis, cl</w:t>
        </w:r>
      </w:ins>
      <w:ins w:id="94" w:author="Amrit" w:date="2018-11-12T20:07:00Z">
        <w:r w:rsidR="00FE0294">
          <w:t>assification schemes)</w:t>
        </w:r>
      </w:ins>
      <w:ins w:id="95" w:author="Amrit" w:date="2018-11-12T17:49:00Z">
        <w:r>
          <w:t xml:space="preserve"> have been proposed </w:t>
        </w:r>
      </w:ins>
      <w:ins w:id="96" w:author="Amrit" w:date="2018-11-12T17:52:00Z">
        <w:r>
          <w:t xml:space="preserve">for multi-omics data </w:t>
        </w:r>
      </w:ins>
      <w:ins w:id="97" w:author="Amrit" w:date="2018-11-12T20:07:00Z">
        <w:r w:rsidR="00FE0294">
          <w:t>integration to answer</w:t>
        </w:r>
      </w:ins>
      <w:ins w:id="98" w:author="Amrit" w:date="2018-11-12T17:52:00Z">
        <w:r>
          <w:t xml:space="preserve"> various </w:t>
        </w:r>
      </w:ins>
      <w:ins w:id="99" w:author="Amrit" w:date="2018-11-12T20:07:00Z">
        <w:r w:rsidR="00FE0294">
          <w:t>questions,</w:t>
        </w:r>
      </w:ins>
      <w:ins w:id="100" w:author="Amrit" w:date="2018-11-12T17:53:00Z">
        <w:r>
          <w:t xml:space="preserve"> incorporating exp</w:t>
        </w:r>
      </w:ins>
      <w:ins w:id="101" w:author="Amrit" w:date="2018-11-12T17:54:00Z">
        <w:r>
          <w:t xml:space="preserve">erimental data </w:t>
        </w:r>
      </w:ins>
      <w:ins w:id="102" w:author="Amrit" w:date="2018-11-12T21:29:00Z">
        <w:r w:rsidR="00A210D3">
          <w:t>as well as</w:t>
        </w:r>
      </w:ins>
      <w:ins w:id="103" w:author="Amrit" w:date="2018-11-12T20:08:00Z">
        <w:r w:rsidR="00FE0294">
          <w:t xml:space="preserve"> </w:t>
        </w:r>
      </w:ins>
      <w:ins w:id="104" w:author="Amrit" w:date="2018-11-12T17:54:00Z">
        <w:r>
          <w:t xml:space="preserve">curated </w:t>
        </w:r>
      </w:ins>
      <w:ins w:id="105" w:author="Amrit" w:date="2018-11-12T21:29:00Z">
        <w:r w:rsidR="00041BE9">
          <w:t>data from biological databases</w:t>
        </w:r>
      </w:ins>
      <w:ins w:id="106" w:author="Amrit" w:date="2018-11-12T21:44:00Z">
        <w:r w:rsidR="000678B6">
          <w:t xml:space="preserve"> </w:t>
        </w:r>
      </w:ins>
      <w:ins w:id="107" w:author="Amrit" w:date="2018-11-12T21:50:00Z">
        <w:r w:rsidR="000678B6">
          <w:t>(</w:t>
        </w:r>
      </w:ins>
      <w:ins w:id="108" w:author="Amrit" w:date="2018-11-15T10:13:00Z">
        <w:r w:rsidR="00DE315D">
          <w:t>Suppl.</w:t>
        </w:r>
      </w:ins>
      <w:ins w:id="109" w:author="Amrit" w:date="2018-11-12T21:50:00Z">
        <w:r w:rsidR="000678B6">
          <w:t xml:space="preserve"> </w:t>
        </w:r>
      </w:ins>
      <w:ins w:id="110" w:author="Amrit" w:date="2018-11-15T10:12:00Z">
        <w:r w:rsidR="00DE315D">
          <w:t>Fig.</w:t>
        </w:r>
      </w:ins>
      <w:ins w:id="111" w:author="Amrit" w:date="2018-11-12T21:50:00Z">
        <w:r w:rsidR="000678B6">
          <w:t xml:space="preserve"> </w:t>
        </w:r>
      </w:ins>
      <w:ins w:id="112" w:author="Amrit" w:date="2018-11-13T11:36:00Z">
        <w:r w:rsidR="00A826CC">
          <w:t>S</w:t>
        </w:r>
      </w:ins>
      <w:ins w:id="113" w:author="Amrit" w:date="2018-11-12T21:50:00Z">
        <w:r w:rsidR="000678B6">
          <w:t xml:space="preserve">1) </w:t>
        </w:r>
      </w:ins>
      <w:ins w:id="114" w:author="Amrit" w:date="2018-11-12T21:43:00Z">
        <w:r w:rsidR="00D81BF5">
          <w:fldChar w:fldCharType="begin"/>
        </w:r>
        <w:r w:rsidR="00D81BF5">
          <w:instrText xml:space="preserve"> ADDIN ZOTERO_ITEM CSL_CITATION {"citationID":"gnhBYy2T","properties":{"formattedCitation":"(Zeng and Lumley, 2018; Ritchie {\\i{}et al.}, 2015; Bersanelli {\\i{}et al.}, 2016; Meng {\\i{}et al.}, 2016; Huang {\\i{}et al.}, 2017; Rohart {\\i{}et al.}, 2017)","plainCitation":"(Zeng and Lumley, 2018; Ritchie et al., 2015; Bersanelli et al., 2016; Meng et al., 2016; Huang et al., 2017; Rohart et al., 2017)","noteIndex":0},"citationItems":[{"id":1893,"uris":["http://zotero.org/users/2545847/items/U7NJKTN4"],"uri":["http://zotero.org/users/2545847/items/U7NJKTN4"],"itemData":{"id":1893,"type":"article-journal","title":"Review of Statistical Learning Methods in Integrated Omics Studies (An Integrated Information Science)","container-title":"Bioinformatics and Biology Insights","page":"117793221875929","volume":"12","source":"Crossref","abstract":"Integrated omics is becoming a new channel for investigating the complex molecular system in modern biological science and sets a foundation for systematic learning for precision medicine. The statistical/machine learning methods that have emerged in the past decade for integrated omics are not only innovative but also multidisciplinary with integrated knowledge in biology, medicine, statistics, machine learning, and artificial intelligence. Here, we review the nontrivial classes of learning methods from the statistical aspects and streamline these learning methods within the statistical learning framework. The intriguing findings from the review are that the methods used are generalizable to other disciplines with complex systematic structure, and the integrated omics is part of an integrated information science which has collated and integrated different types of information for inferences and decision making. We review the statistical learning methods of exploratory and supervised learning from 42 publications. We also discuss the strengths and limitations of the extended principal component analysis, cluster analysis, network analysis, and regression methods. Statistical techniques such as penalization for sparsity induction when there are fewer observations than the number of features and using Bayesian approach when there are prior knowledge to be integrated are also included in the commentary. For the completeness of the review, a table of currently available software and packages from 23 publications for omics are summarized in the appendix.","URL":"http://journals.sagepub.com/doi/10.1177/1177932218759292","DOI":"10.1177/1177932218759292","ISSN":"1177-9322, 1177-9322","language":"en","author":[{"family":"Zeng","given":"Irene Sui Lan"},{"family":"Lumley","given":"Thomas"}],"issued":{"date-parts":[["2018",1]]},"accessed":{"date-parts":[["2018",11,13]]}}},{"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r w:rsidR="00D81BF5">
        <w:fldChar w:fldCharType="separate"/>
      </w:r>
      <w:ins w:id="115" w:author="Amrit" w:date="2018-11-12T21:43:00Z">
        <w:r w:rsidR="00D81BF5" w:rsidRPr="00D81BF5">
          <w:t xml:space="preserve">(Zeng and Lumley, 2018; Ritchie </w:t>
        </w:r>
        <w:r w:rsidR="00D81BF5" w:rsidRPr="00D81BF5">
          <w:rPr>
            <w:i/>
            <w:iCs/>
          </w:rPr>
          <w:t>et al.</w:t>
        </w:r>
        <w:r w:rsidR="00D81BF5" w:rsidRPr="000678B6">
          <w:t xml:space="preserve">, 2015; </w:t>
        </w:r>
        <w:proofErr w:type="spellStart"/>
        <w:r w:rsidR="00D81BF5" w:rsidRPr="000678B6">
          <w:t>Bersanelli</w:t>
        </w:r>
        <w:proofErr w:type="spellEnd"/>
        <w:r w:rsidR="00D81BF5" w:rsidRPr="000678B6">
          <w:t xml:space="preserve"> </w:t>
        </w:r>
        <w:r w:rsidR="00D81BF5" w:rsidRPr="000678B6">
          <w:rPr>
            <w:i/>
            <w:iCs/>
          </w:rPr>
          <w:t>et al.</w:t>
        </w:r>
        <w:r w:rsidR="00D81BF5" w:rsidRPr="000678B6">
          <w:t xml:space="preserve">, 2016; Meng </w:t>
        </w:r>
        <w:r w:rsidR="00D81BF5" w:rsidRPr="000678B6">
          <w:rPr>
            <w:i/>
            <w:iCs/>
          </w:rPr>
          <w:t>et al.</w:t>
        </w:r>
        <w:r w:rsidR="00D81BF5" w:rsidRPr="000678B6">
          <w:t xml:space="preserve">, 2016; Huang </w:t>
        </w:r>
        <w:r w:rsidR="00D81BF5" w:rsidRPr="000678B6">
          <w:rPr>
            <w:i/>
            <w:iCs/>
          </w:rPr>
          <w:t>et al.</w:t>
        </w:r>
        <w:r w:rsidR="00D81BF5" w:rsidRPr="000678B6">
          <w:t xml:space="preserve">, 2017; </w:t>
        </w:r>
        <w:proofErr w:type="spellStart"/>
        <w:r w:rsidR="00D81BF5" w:rsidRPr="000678B6">
          <w:t>Rohart</w:t>
        </w:r>
        <w:proofErr w:type="spellEnd"/>
        <w:r w:rsidR="00D81BF5" w:rsidRPr="000678B6">
          <w:t xml:space="preserve"> </w:t>
        </w:r>
        <w:r w:rsidR="00D81BF5" w:rsidRPr="000678B6">
          <w:rPr>
            <w:i/>
            <w:iCs/>
          </w:rPr>
          <w:t>et al.</w:t>
        </w:r>
        <w:r w:rsidR="00D81BF5" w:rsidRPr="000678B6">
          <w:t>, 2017)</w:t>
        </w:r>
        <w:r w:rsidR="00D81BF5">
          <w:fldChar w:fldCharType="end"/>
        </w:r>
      </w:ins>
      <w:ins w:id="116" w:author="Amrit" w:date="2018-11-12T17:54:00Z">
        <w:r>
          <w:t>.</w:t>
        </w:r>
      </w:ins>
      <w:ins w:id="117" w:author="Amrit" w:date="2018-11-12T18:55:00Z">
        <w:r w:rsidR="00743C23">
          <w:t xml:space="preserve"> </w:t>
        </w:r>
      </w:ins>
      <w:ins w:id="118" w:author="Amrit" w:date="2018-11-12T19:05:00Z">
        <w:r w:rsidR="009B23A7">
          <w:t xml:space="preserve">These includes </w:t>
        </w:r>
      </w:ins>
      <w:ins w:id="119" w:author="Amrit" w:date="2018-11-12T20:03:00Z">
        <w:r w:rsidR="00FE0294">
          <w:t xml:space="preserve">data-driven </w:t>
        </w:r>
      </w:ins>
      <w:ins w:id="120" w:author="Amrit" w:date="2018-11-12T19:05:00Z">
        <w:r w:rsidR="009B23A7">
          <w:t xml:space="preserve">methods for identifying novel phenotypic </w:t>
        </w:r>
        <w:r w:rsidR="0020428D">
          <w:t xml:space="preserve">clusters </w:t>
        </w:r>
      </w:ins>
      <w:ins w:id="121" w:author="Amrit" w:date="2018-11-12T20:03:00Z">
        <w:r w:rsidR="00FE0294">
          <w:t>such as Similarity Network Fusion</w:t>
        </w:r>
      </w:ins>
      <w:ins w:id="122" w:author="Amrit" w:date="2018-11-12T21:44:00Z">
        <w:r w:rsidR="000678B6">
          <w:t xml:space="preserve"> </w:t>
        </w:r>
        <w:r w:rsidR="000678B6">
          <w:fldChar w:fldCharType="begin"/>
        </w:r>
        <w:r w:rsidR="000678B6">
          <w:instrText xml:space="preserve"> ADDIN ZOTERO_ITEM CSL_CITATION {"citationID":"M3W4A6j1","properties":{"formattedCitation":"(Wang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ins>
      <w:r w:rsidR="000678B6">
        <w:fldChar w:fldCharType="separate"/>
      </w:r>
      <w:ins w:id="123" w:author="Amrit" w:date="2018-11-12T21:44:00Z">
        <w:r w:rsidR="000678B6" w:rsidRPr="000678B6">
          <w:t xml:space="preserve">(Wang </w:t>
        </w:r>
        <w:r w:rsidR="000678B6" w:rsidRPr="000678B6">
          <w:rPr>
            <w:i/>
            <w:iCs/>
          </w:rPr>
          <w:t>et al.</w:t>
        </w:r>
        <w:r w:rsidR="000678B6" w:rsidRPr="000678B6">
          <w:t>, 2014)</w:t>
        </w:r>
        <w:r w:rsidR="000678B6">
          <w:fldChar w:fldCharType="end"/>
        </w:r>
      </w:ins>
      <w:ins w:id="124" w:author="Amrit" w:date="2018-11-12T20:05:00Z">
        <w:r w:rsidR="00FE0294">
          <w:t xml:space="preserve"> (SNF), Bayesian consensus clustering</w:t>
        </w:r>
      </w:ins>
      <w:ins w:id="125" w:author="Amrit" w:date="2018-11-12T21:51:00Z">
        <w:r w:rsidR="000678B6">
          <w:t xml:space="preserve"> (BCC)</w:t>
        </w:r>
      </w:ins>
      <w:ins w:id="126" w:author="Amrit" w:date="2018-11-12T21:44:00Z">
        <w:r w:rsidR="000678B6">
          <w:t xml:space="preserve"> </w:t>
        </w:r>
        <w:r w:rsidR="000678B6">
          <w:fldChar w:fldCharType="begin"/>
        </w:r>
        <w:r w:rsidR="000678B6">
          <w:instrText xml:space="preserve"> ADDIN ZOTERO_ITEM CSL_CITATION {"citationID":"M02fmf0n","properties":{"formattedCitation":"(Kirk {\\i{}et al.}, 2012)","plainCitation":"(Kirk et al., 2012)","noteIndex":0},"citationItems":[{"id":150,"uris":["http://zotero.org/users/2545847/items/Z5HM5R8F"],"uri":["http://zotero.org/users/2545847/items/Z5HM5R8F"],"itemData":{"id":150,"type":"article-journal","title":"Bayesian correlated clustering to integrate multiple datasets","container-title":"Bioinformatics","page":"3290-3297","volume":"28","issue":"24","source":"CrossRef","URL":"http://bioinformatics.oxfordjournals.org/cgi/doi/10.1093/bioinformatics/bts595","DOI":"10.1093/bioinformatics/bts595","ISSN":"1367-4803, 1460-2059","language":"en","author":[{"family":"Kirk","given":"P."},{"family":"Griffin","given":"J. E."},{"family":"Savage","given":"R. S."},{"family":"Ghahramani","given":"Z."},{"family":"Wild","given":"D. L."}],"issued":{"date-parts":[["2012",12,1]]},"accessed":{"date-parts":[["2016",1,19]]}}}],"schema":"https://github.com/citation-style-language/schema/raw/master/csl-citation.json"} </w:instrText>
        </w:r>
      </w:ins>
      <w:r w:rsidR="000678B6">
        <w:fldChar w:fldCharType="separate"/>
      </w:r>
      <w:ins w:id="127" w:author="Amrit" w:date="2018-11-12T21:44:00Z">
        <w:r w:rsidR="000678B6" w:rsidRPr="000678B6">
          <w:t xml:space="preserve">(Kirk </w:t>
        </w:r>
        <w:r w:rsidR="000678B6" w:rsidRPr="000678B6">
          <w:rPr>
            <w:i/>
            <w:iCs/>
          </w:rPr>
          <w:t>et al.</w:t>
        </w:r>
        <w:r w:rsidR="000678B6" w:rsidRPr="000678B6">
          <w:t>, 2012)</w:t>
        </w:r>
        <w:r w:rsidR="000678B6">
          <w:fldChar w:fldCharType="end"/>
        </w:r>
      </w:ins>
      <w:ins w:id="128" w:author="Amrit" w:date="2018-11-12T20:05:00Z">
        <w:r w:rsidR="00FE0294">
          <w:t xml:space="preserve">, </w:t>
        </w:r>
      </w:ins>
      <w:proofErr w:type="spellStart"/>
      <w:ins w:id="129" w:author="Amrit" w:date="2018-11-12T20:03:00Z">
        <w:r w:rsidR="00FE0294">
          <w:t>iClusterPlus</w:t>
        </w:r>
        <w:proofErr w:type="spellEnd"/>
        <w:r w:rsidR="00FE0294">
          <w:t>+</w:t>
        </w:r>
      </w:ins>
      <w:ins w:id="130" w:author="Amrit" w:date="2018-11-12T21:45:00Z">
        <w:r w:rsidR="000678B6">
          <w:t xml:space="preserve"> </w:t>
        </w:r>
      </w:ins>
      <w:ins w:id="131" w:author="Amrit" w:date="2018-11-12T21:46:00Z">
        <w:r w:rsidR="000678B6">
          <w:fldChar w:fldCharType="begin"/>
        </w:r>
        <w:r w:rsidR="000678B6">
          <w:instrText xml:space="preserve"> ADDIN ZOTERO_ITEM CSL_CITATION {"citationID":"sUnIqoHF","properties":{"formattedCitation":"(Curtis {\\i{}et al.}, 2012)","plainCitation":"(Curtis et al., 2012)","noteIndex":0},"citationItems":[{"id":1354,"uris":["http://zotero.org/users/2545847/items/HG53TSAU"],"uri":["http://zotero.org/users/2545847/items/HG53TSAU"],"itemData":{"id":1354,"type":"article-journal","title":"The genomic and transcriptomic architecture of 2,000 breast tumours reveals novel subgroups","container-title":"Nature","source":"CrossRef","URL":"http://www.nature.com/doifinder/10.1038/nature10983","DOI":"10.1038/nature10983","ISSN":"0028-0836, 1476-4687","author":[{"family":"Curtis","given":"Christina"},{"family":"Shah","given":"Sohrab P."},{"family":"Chin","given":"Suet-Feung"},{"family":"Turashvili","given":"Gulisa"},{"family":"Rueda","given":"Oscar M."},{"family":"Dunning","given":"Mark J."},{"family":"Speed","given":"Doug"},{"family":"Lynch","given":"Andy G."},{"family":"Samarajiwa","given":"Shamith"},{"family":"Yuan","given":"Yinyin"},{"family":"Gräf","given":"Stefan"},{"family":"Ha","given":"Gavin"},{"family":"Haffari","given":"Gholamreza"},{"family":"Bashashati","given":"Ali"},{"family":"Russell","given":"Roslin"},{"family":"McKinney","given":"Steven"},{"family":"Caldas","given":"Carlos"},{"family":"Aparicio","given":"Samuel"},{"family":"Curtis†","given":"Christina"},{"family":"Shah","given":"Sohrab P."},{"family":"Caldas","given":"Carlos"},{"family":"Aparicio","given":"Samuel"},{"family":"Brenton","given":"James D."},{"family":"Ellis","given":"Ian"},{"family":"Huntsman","given":"David"},{"family":"Pinder","given":"Sarah"},{"family":"Purushotham","given":"Arnie"},{"family":"Murphy","given":"Leigh"},{"family":"Caldas","given":"Carlos"},{"family":"Aparicio","given":"Samuel"},{"family":"Caldas","given":"Carlos"},{"family":"Bardwell","given":"Helen"},{"family":"Chin","given":"Suet-Feung"},{"family":"Curtis","given":"Christina"},{"family":"Ding","given":"Zhihao"},{"family":"Gräf","given":"Stefan"},{"family":"Jones","given":"Linda"},{"family":"Liu","given":"Bin"},{"family":"Lynch","given":"Andy G."},{"family":"Papatheodorou","given":"Irene"},{"family":"Sammut","given":"Stephen J."},{"family":"Wishart","given":"Gordon"},{"family":"Aparicio","given":"Samuel"},{"family":"Chia","given":"Steven"},{"family":"Gelmon","given":"Karen"},{"family":"Huntsman","given":"David"},{"family":"McKinney","given":"Steven"},{"family":"Speers","given":"Caroline"},{"family":"Turashvili","given":"Gulisa"},{"family":"Watson","given":"Peter"},{"family":"Ellis","given":"Ian"},{"family":"Blamey","given":"Roger"},{"family":"Green","given":"Andrew"},{"family":"Macmillan","given":"Douglas"},{"family":"Rakha","given":"Emad"},{"family":"Purushotham","given":"Arnie"},{"family":"Gillett","given":"Cheryl"},{"family":"Grigoriadis","given":"Anita"},{"family":"Pinder","given":"Sarah"},{"family":"Rinaldis","given":"Emanuele","non-dropping-particle":"di"},{"family":"Tutt","given":"Andy"},{"family":"Murphy","given":"Leigh"},{"family":"Parisien","given":"Michelle"},{"family":"Troup","given":"Sandra"},{"family":"Caldas","given":"Carlos"},{"family":"Chin","given":"Suet-Feung"},{"family":"Chan","given":"Derek"},{"family":"Fielding","given":"Claire"},{"family":"Maia","given":"Ana-Teresa"},{"family":"McGuire","given":"Sarah"},{"family":"Osborne","given":"Michelle"},{"family":"Sayalero","given":"Sara M."},{"family":"Spiteri","given":"Inmaculada"},{"family":"Hadfield","given":"James"},{"family":"Aparicio","given":"Samuel"},{"family":"Turashvili","given":"Gulisa"},{"family":"Bell","given":"Lynda"},{"family":"Chow","given":"Katie"},{"family":"Gale","given":"Nadia"},{"family":"Huntsman","given":"David"},{"family":"Kovalik","given":"Maria"},{"family":"Ng","given":"Ying"},{"family":"Prentice","given":"Leah"},{"family":"Caldas","given":"Carlos"},{"family":"Tavaré","given":"Simon"},{"family":"Curtis","given":"Christina"},{"family":"Dunning","given":"Mark J."},{"family":"Gräf","given":"Stefan"},{"family":"Lynch","given":"Andy G."},{"family":"Rueda","given":"Oscar M."},{"family":"Russell","given":"Roslin"},{"family":"Samarajiwa","given":"Shamith"},{"family":"Speed","given":"Doug"},{"family":"Markowetz","given":"Florian"},{"family":"Yuan","given":"Yinyin"},{"family":"Brenton","given":"James D."},{"family":"Aparicio","given":"Samuel"},{"family":"Shah","given":"Sohrab P."},{"family":"Bashashati","given":"Ali"},{"family":"Ha","given":"Gavin"},{"family":"Haffari","given":"Gholamreza"},{"family":"McKinney","given":"Steven"},{"family":"Langerød","given":"Anita"},{"family":"Green","given":"Andrew"},{"family":"Provenzano","given":"Elena"},{"family":"Wishart","given":"Gordon"},{"family":"Pinder","given":"Sarah"},{"family":"Watson","given":"Peter"},{"family":"Markowetz","given":"Florian"},{"family":"Murphy","given":"Leigh"},{"family":"Ellis","given":"Ian"},{"family":"Purushotham","given":"Arnie"},{"family":"Børresen-Dale","given":"Anne-Lise"},{"family":"Brenton","given":"James D."},{"family":"Tavaré","given":"Simon"},{"family":"Caldas","given":"Carlos"},{"family":"Aparicio","given":"Samuel"}],"issued":{"date-parts":[["2012",4,18]]},"accessed":{"date-parts":[["2017",6,8]]}}}],"schema":"https://github.com/citation-style-language/schema/raw/master/csl-citation.json"} </w:instrText>
        </w:r>
      </w:ins>
      <w:r w:rsidR="000678B6">
        <w:fldChar w:fldCharType="separate"/>
      </w:r>
      <w:ins w:id="132" w:author="Amrit" w:date="2018-11-12T21:46:00Z">
        <w:r w:rsidR="000678B6" w:rsidRPr="000678B6">
          <w:t xml:space="preserve">(Curtis </w:t>
        </w:r>
        <w:r w:rsidR="000678B6" w:rsidRPr="000678B6">
          <w:rPr>
            <w:i/>
            <w:iCs/>
          </w:rPr>
          <w:t>et al.</w:t>
        </w:r>
        <w:r w:rsidR="000678B6" w:rsidRPr="000678B6">
          <w:t>, 2012)</w:t>
        </w:r>
        <w:r w:rsidR="000678B6">
          <w:fldChar w:fldCharType="end"/>
        </w:r>
      </w:ins>
      <w:ins w:id="133" w:author="Amrit" w:date="2018-11-12T20:03:00Z">
        <w:r w:rsidR="00FE0294">
          <w:t xml:space="preserve">, </w:t>
        </w:r>
      </w:ins>
      <w:ins w:id="134" w:author="Amrit" w:date="2018-11-12T20:06:00Z">
        <w:r w:rsidR="00FE0294">
          <w:t xml:space="preserve">and </w:t>
        </w:r>
      </w:ins>
      <w:ins w:id="135" w:author="Amrit" w:date="2018-11-12T20:03:00Z">
        <w:r w:rsidR="00FE0294">
          <w:t xml:space="preserve">methods for </w:t>
        </w:r>
      </w:ins>
      <w:ins w:id="136" w:author="Amrit" w:date="2018-11-12T19:09:00Z">
        <w:r w:rsidR="0020428D">
          <w:t xml:space="preserve">extracting common sources of variation </w:t>
        </w:r>
      </w:ins>
      <w:ins w:id="137" w:author="Amrit" w:date="2018-11-12T20:04:00Z">
        <w:r w:rsidR="00FE0294">
          <w:t xml:space="preserve">such as joint </w:t>
        </w:r>
      </w:ins>
      <w:ins w:id="138" w:author="Amrit" w:date="2018-11-12T20:17:00Z">
        <w:r w:rsidR="00033F47">
          <w:t>N</w:t>
        </w:r>
      </w:ins>
      <w:ins w:id="139" w:author="Amrit" w:date="2018-11-12T20:04:00Z">
        <w:r w:rsidR="00FE0294">
          <w:t xml:space="preserve">on-negative </w:t>
        </w:r>
      </w:ins>
      <w:ins w:id="140" w:author="Amrit" w:date="2018-11-12T20:17:00Z">
        <w:r w:rsidR="00033F47">
          <w:t>M</w:t>
        </w:r>
      </w:ins>
      <w:ins w:id="141" w:author="Amrit" w:date="2018-11-12T20:04:00Z">
        <w:r w:rsidR="00FE0294">
          <w:t xml:space="preserve">atrix </w:t>
        </w:r>
      </w:ins>
      <w:ins w:id="142" w:author="Amrit" w:date="2018-11-12T20:17:00Z">
        <w:r w:rsidR="00033F47">
          <w:t>F</w:t>
        </w:r>
      </w:ins>
      <w:ins w:id="143" w:author="Amrit" w:date="2018-11-12T20:04:00Z">
        <w:r w:rsidR="00FE0294">
          <w:t>actorization</w:t>
        </w:r>
      </w:ins>
      <w:ins w:id="144" w:author="Amrit" w:date="2018-11-12T21:51:00Z">
        <w:r w:rsidR="000678B6">
          <w:t xml:space="preserve"> (NMF)</w:t>
        </w:r>
      </w:ins>
      <w:ins w:id="145" w:author="Amrit" w:date="2018-11-12T21:46:00Z">
        <w:r w:rsidR="000678B6">
          <w:t xml:space="preserve"> </w:t>
        </w:r>
      </w:ins>
      <w:ins w:id="146" w:author="Amrit" w:date="2018-11-12T21:47:00Z">
        <w:r w:rsidR="000678B6">
          <w:fldChar w:fldCharType="begin"/>
        </w:r>
        <w:r w:rsidR="000678B6">
          <w:instrText xml:space="preserve"> ADDIN ZOTERO_ITEM CSL_CITATION {"citationID":"Cbm9t5Lb","properties":{"formattedCitation":"(Zhang {\\i{}et al.}, 2012)","plainCitation":"(Zhang et al., 2012)","noteIndex":0},"citationItems":[{"id":1298,"uris":["http://zotero.org/users/2545847/items/MI5VUFDR"],"uri":["http://zotero.org/users/2545847/items/MI5VUFDR"],"itemData":{"id":1298,"type":"article-journal","title":"Discovery of multi-dimensional modules by integrative analysis of cancer genomic data","container-title":"Nucleic Acids Research","page":"9379-9391","volume":"40","issue":"19","source":"CrossRef","URL":"https://academic.oup.com/nar/article-lookup/doi/10.1093/nar/gks725","DOI":"10.1093/nar/gks725","ISSN":"1362-4962, 0305-1048","language":"en","author":[{"family":"Zhang","given":"Shihua"},{"family":"Liu","given":"Chun-Chi"},{"family":"Li","given":"Wenyuan"},{"family":"Shen","given":"Hui"},{"family":"Laird","given":"Peter W."},{"family":"Zhou","given":"Xianghong Jasmine"}],"issued":{"date-parts":[["2012",10]]},"accessed":{"date-parts":[["2017",5,19]]}}}],"schema":"https://github.com/citation-style-language/schema/raw/master/csl-citation.json"} </w:instrText>
        </w:r>
      </w:ins>
      <w:r w:rsidR="000678B6">
        <w:fldChar w:fldCharType="separate"/>
      </w:r>
      <w:ins w:id="147" w:author="Amrit" w:date="2018-11-12T21:47:00Z">
        <w:r w:rsidR="000678B6" w:rsidRPr="000678B6">
          <w:t xml:space="preserve">(Zhang </w:t>
        </w:r>
        <w:r w:rsidR="000678B6" w:rsidRPr="000678B6">
          <w:rPr>
            <w:i/>
            <w:iCs/>
          </w:rPr>
          <w:t>et al.</w:t>
        </w:r>
        <w:r w:rsidR="000678B6" w:rsidRPr="000678B6">
          <w:t>, 2012)</w:t>
        </w:r>
        <w:r w:rsidR="000678B6">
          <w:fldChar w:fldCharType="end"/>
        </w:r>
      </w:ins>
      <w:ins w:id="148" w:author="Amrit" w:date="2018-11-12T20:04:00Z">
        <w:r w:rsidR="00FE0294">
          <w:t xml:space="preserve">, Joint and Individuation </w:t>
        </w:r>
      </w:ins>
      <w:ins w:id="149" w:author="Amrit" w:date="2018-11-12T20:17:00Z">
        <w:r w:rsidR="00033F47">
          <w:t>V</w:t>
        </w:r>
      </w:ins>
      <w:ins w:id="150" w:author="Amrit" w:date="2018-11-12T20:04:00Z">
        <w:r w:rsidR="00FE0294">
          <w:t xml:space="preserve">ariation </w:t>
        </w:r>
      </w:ins>
      <w:ins w:id="151" w:author="Amrit" w:date="2018-11-12T20:17:00Z">
        <w:r w:rsidR="00033F47">
          <w:t>E</w:t>
        </w:r>
      </w:ins>
      <w:ins w:id="152" w:author="Amrit" w:date="2018-11-12T20:04:00Z">
        <w:r w:rsidR="00FE0294">
          <w:t>xplained</w:t>
        </w:r>
      </w:ins>
      <w:ins w:id="153" w:author="Amrit" w:date="2018-11-12T20:05:00Z">
        <w:r w:rsidR="00FE0294">
          <w:t xml:space="preserve"> </w:t>
        </w:r>
      </w:ins>
      <w:ins w:id="154" w:author="Amrit" w:date="2018-11-12T21:51:00Z">
        <w:r w:rsidR="000678B6">
          <w:t xml:space="preserve">(JIVE) </w:t>
        </w:r>
      </w:ins>
      <w:ins w:id="155" w:author="Amrit" w:date="2018-11-12T21:47:00Z">
        <w:r w:rsidR="000678B6">
          <w:fldChar w:fldCharType="begin"/>
        </w:r>
        <w:r w:rsidR="000678B6">
          <w:instrText xml:space="preserve"> ADDIN ZOTERO_ITEM CSL_CITATION {"citationID":"GNEqy79D","properties":{"formattedCitation":"(Lock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ins>
      <w:r w:rsidR="000678B6">
        <w:fldChar w:fldCharType="separate"/>
      </w:r>
      <w:ins w:id="156" w:author="Amrit" w:date="2018-11-12T21:47:00Z">
        <w:r w:rsidR="000678B6" w:rsidRPr="000678B6">
          <w:t xml:space="preserve">(Lock </w:t>
        </w:r>
        <w:r w:rsidR="000678B6" w:rsidRPr="000678B6">
          <w:rPr>
            <w:i/>
            <w:iCs/>
          </w:rPr>
          <w:t>et al.</w:t>
        </w:r>
        <w:r w:rsidR="000678B6" w:rsidRPr="000678B6">
          <w:t>, 2013)</w:t>
        </w:r>
        <w:r w:rsidR="000678B6">
          <w:fldChar w:fldCharType="end"/>
        </w:r>
      </w:ins>
      <w:ins w:id="157" w:author="Amrit" w:date="2018-11-12T20:04:00Z">
        <w:r w:rsidR="00FE0294">
          <w:t xml:space="preserve">, </w:t>
        </w:r>
      </w:ins>
      <w:ins w:id="158" w:author="Amrit" w:date="2018-11-12T20:08:00Z">
        <w:r w:rsidR="00FE0294">
          <w:t xml:space="preserve">sparse </w:t>
        </w:r>
      </w:ins>
      <w:proofErr w:type="spellStart"/>
      <w:ins w:id="159" w:author="Amrit" w:date="2018-11-12T20:16:00Z">
        <w:r w:rsidR="00033F47">
          <w:t>M</w:t>
        </w:r>
      </w:ins>
      <w:ins w:id="160" w:author="Amrit" w:date="2018-11-12T20:08:00Z">
        <w:r w:rsidR="00FE0294">
          <w:t>ulti</w:t>
        </w:r>
      </w:ins>
      <w:ins w:id="161" w:author="Amrit" w:date="2018-11-12T20:16:00Z">
        <w:r w:rsidR="00033F47">
          <w:t>B</w:t>
        </w:r>
      </w:ins>
      <w:ins w:id="162" w:author="Amrit" w:date="2018-11-12T20:08:00Z">
        <w:r w:rsidR="00FE0294">
          <w:t>lock</w:t>
        </w:r>
        <w:proofErr w:type="spellEnd"/>
        <w:r w:rsidR="00FE0294">
          <w:t xml:space="preserve"> </w:t>
        </w:r>
      </w:ins>
      <w:ins w:id="163" w:author="Amrit" w:date="2018-11-12T20:16:00Z">
        <w:r w:rsidR="00033F47">
          <w:t>P</w:t>
        </w:r>
      </w:ins>
      <w:ins w:id="164" w:author="Amrit" w:date="2018-11-12T20:08:00Z">
        <w:r w:rsidR="00FE0294">
          <w:t xml:space="preserve">artial </w:t>
        </w:r>
      </w:ins>
      <w:ins w:id="165" w:author="Amrit" w:date="2018-11-12T20:16:00Z">
        <w:r w:rsidR="00033F47">
          <w:t>L</w:t>
        </w:r>
      </w:ins>
      <w:ins w:id="166" w:author="Amrit" w:date="2018-11-12T20:08:00Z">
        <w:r w:rsidR="00FE0294">
          <w:t xml:space="preserve">east </w:t>
        </w:r>
      </w:ins>
      <w:ins w:id="167" w:author="Amrit" w:date="2018-11-12T20:16:00Z">
        <w:r w:rsidR="00033F47">
          <w:t>S</w:t>
        </w:r>
      </w:ins>
      <w:ins w:id="168" w:author="Amrit" w:date="2018-11-12T20:08:00Z">
        <w:r w:rsidR="00FE0294">
          <w:t>quares</w:t>
        </w:r>
      </w:ins>
      <w:ins w:id="169" w:author="Amrit" w:date="2018-11-12T21:51:00Z">
        <w:r w:rsidR="000678B6">
          <w:t xml:space="preserve"> (</w:t>
        </w:r>
        <w:proofErr w:type="spellStart"/>
        <w:r w:rsidR="000678B6">
          <w:t>sMBPLS</w:t>
        </w:r>
        <w:proofErr w:type="spellEnd"/>
        <w:r w:rsidR="000678B6">
          <w:t>)</w:t>
        </w:r>
      </w:ins>
      <w:ins w:id="170" w:author="Amrit" w:date="2018-11-12T21:47:00Z">
        <w:r w:rsidR="000678B6">
          <w:t xml:space="preserve"> </w:t>
        </w:r>
      </w:ins>
      <w:ins w:id="171" w:author="Amrit" w:date="2018-11-12T21:49:00Z">
        <w:r w:rsidR="000678B6">
          <w:fldChar w:fldCharType="begin"/>
        </w:r>
        <w:r w:rsidR="000678B6">
          <w:instrText xml:space="preserve"> ADDIN ZOTERO_ITEM CSL_CITATION {"citationID":"Wr7gWU5X","properties":{"formattedCitation":"(Li {\\i{}et al.}, 2012)","plainCitation":"(Li et al., 2012)","noteIndex":0},"citationItems":[{"id":988,"uris":["http://zotero.org/users/2545847/items/24V2QPD3"],"uri":["http://zotero.org/users/2545847/items/24V2QPD3"],"itemData":{"id":988,"type":"article-journal","title":"Identifying multi-layer gene regulatory modules from multi-dimensional genomic data","container-title":"Bioinformatics","page":"2458-2466","volume":"28","issue":"19","source":"CrossRef","URL":"http://bioinformatics.oxfordjournals.org/cgi/doi/10.1093/bioinformatics/bts476","DOI":"10.1093/bioinformatics/bts476","ISSN":"1367-4803, 1460-2059","language":"en","author":[{"family":"Li","given":"W."},{"family":"Zhang","given":"S."},{"family":"Liu","given":"C.-C."},{"family":"Zhou","given":"X. J."}],"issued":{"date-parts":[["2012",10,1]]},"accessed":{"date-parts":[["2016",8,13]]}}}],"schema":"https://github.com/citation-style-language/schema/raw/master/csl-citation.json"} </w:instrText>
        </w:r>
      </w:ins>
      <w:r w:rsidR="000678B6">
        <w:fldChar w:fldCharType="separate"/>
      </w:r>
      <w:ins w:id="172" w:author="Amrit" w:date="2018-11-12T21:49:00Z">
        <w:r w:rsidR="000678B6" w:rsidRPr="000678B6">
          <w:t xml:space="preserve">(Li </w:t>
        </w:r>
        <w:r w:rsidR="000678B6" w:rsidRPr="000678B6">
          <w:rPr>
            <w:i/>
            <w:iCs/>
          </w:rPr>
          <w:t>et al.</w:t>
        </w:r>
        <w:r w:rsidR="000678B6" w:rsidRPr="000678B6">
          <w:t>, 2012)</w:t>
        </w:r>
        <w:r w:rsidR="000678B6">
          <w:fldChar w:fldCharType="end"/>
        </w:r>
      </w:ins>
      <w:ins w:id="173" w:author="Amrit" w:date="2018-11-12T20:09:00Z">
        <w:r w:rsidR="00FE0294">
          <w:t>,</w:t>
        </w:r>
      </w:ins>
      <w:ins w:id="174" w:author="Amrit" w:date="2018-11-12T20:08:00Z">
        <w:r w:rsidR="00FE0294">
          <w:t xml:space="preserve"> </w:t>
        </w:r>
      </w:ins>
      <w:ins w:id="175" w:author="Amrit" w:date="2018-11-12T20:16:00Z">
        <w:r w:rsidR="00033F47">
          <w:t>r</w:t>
        </w:r>
      </w:ins>
      <w:ins w:id="176" w:author="Amrit" w:date="2018-11-12T20:04:00Z">
        <w:r w:rsidR="00FE0294">
          <w:t>egularized and spare generalized canonical correlation analysis</w:t>
        </w:r>
      </w:ins>
      <w:ins w:id="177" w:author="Amrit" w:date="2018-11-12T21:51:00Z">
        <w:r w:rsidR="000678B6">
          <w:t xml:space="preserve"> (RGCCA, </w:t>
        </w:r>
      </w:ins>
      <w:ins w:id="178" w:author="Amrit" w:date="2018-11-16T12:43:00Z">
        <w:r w:rsidR="003A06F5">
          <w:t>s</w:t>
        </w:r>
      </w:ins>
      <w:ins w:id="179" w:author="Amrit" w:date="2018-11-12T21:51:00Z">
        <w:r w:rsidR="000678B6">
          <w:t xml:space="preserve">GCCA) </w:t>
        </w:r>
      </w:ins>
      <w:ins w:id="180" w:author="Amrit" w:date="2018-11-12T21:49:00Z">
        <w:r w:rsidR="000678B6">
          <w:t xml:space="preserve"> </w:t>
        </w:r>
        <w:r w:rsidR="000678B6">
          <w:fldChar w:fldCharType="begin"/>
        </w:r>
        <w:r w:rsidR="000678B6">
          <w:instrText xml:space="preserve"> ADDIN ZOTERO_ITEM CSL_CITATION {"citationID":"Sxo9TvmD","properties":{"formattedCitation":"(Tenenhaus and Tenenhaus, 2011; Tenenhaus {\\i{}et al.}, 2014)","plainCitation":"(Tenenhaus and Tenenhaus, 2011; Tenenhaus et al., 2014)","noteIndex":0},"citationItems":[{"id":45,"uris":["http://zotero.org/users/2545847/items/F5N9CX5W"],"uri":["http://zotero.org/users/2545847/items/F5N9CX5W"],"itemData":{"id":45,"type":"article-journal","title":"Regularized generalized canonical correlation analysis","container-title":"Psychometrika","page":"257-284","volume":"76","issue":"2","source":"CrossRef","URL":"http://link.springer.com/10.1007/s11336-011-9206-8","DOI":"10.1007/s11336-011-9206-8","ISSN":"0033-3123, 1860-0980","language":"en","author":[{"family":"Tenenhaus","given":"Arthur"},{"family":"Tenenhaus","given":"Michel"}],"issued":{"date-parts":[["2011",4]]},"accessed":{"date-parts":[["2015",7,15]]}}},{"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r w:rsidR="000678B6">
        <w:fldChar w:fldCharType="separate"/>
      </w:r>
      <w:ins w:id="181" w:author="Amrit" w:date="2018-11-12T21:49:00Z">
        <w:r w:rsidR="000678B6" w:rsidRPr="000678B6">
          <w:t>(</w:t>
        </w:r>
        <w:proofErr w:type="spellStart"/>
        <w:r w:rsidR="000678B6" w:rsidRPr="000678B6">
          <w:t>Tenenhaus</w:t>
        </w:r>
        <w:proofErr w:type="spellEnd"/>
        <w:r w:rsidR="000678B6" w:rsidRPr="000678B6">
          <w:t xml:space="preserve"> and </w:t>
        </w:r>
        <w:proofErr w:type="spellStart"/>
        <w:r w:rsidR="000678B6" w:rsidRPr="000678B6">
          <w:t>Tenenhaus</w:t>
        </w:r>
        <w:proofErr w:type="spellEnd"/>
        <w:r w:rsidR="000678B6" w:rsidRPr="000678B6">
          <w:t xml:space="preserve">, 2011; </w:t>
        </w:r>
        <w:proofErr w:type="spellStart"/>
        <w:r w:rsidR="000678B6" w:rsidRPr="000678B6">
          <w:t>Tenenhaus</w:t>
        </w:r>
        <w:proofErr w:type="spellEnd"/>
        <w:r w:rsidR="000678B6" w:rsidRPr="000678B6">
          <w:t xml:space="preserve"> </w:t>
        </w:r>
        <w:r w:rsidR="000678B6" w:rsidRPr="000678B6">
          <w:rPr>
            <w:i/>
            <w:iCs/>
          </w:rPr>
          <w:t>et al.</w:t>
        </w:r>
        <w:r w:rsidR="000678B6" w:rsidRPr="000678B6">
          <w:t>, 2014)</w:t>
        </w:r>
        <w:r w:rsidR="000678B6">
          <w:fldChar w:fldCharType="end"/>
        </w:r>
      </w:ins>
      <w:ins w:id="182" w:author="Amrit" w:date="2018-11-12T20:04:00Z">
        <w:r w:rsidR="00FE0294">
          <w:t xml:space="preserve"> </w:t>
        </w:r>
      </w:ins>
      <w:ins w:id="183" w:author="Amrit" w:date="2018-11-12T20:09:00Z">
        <w:r w:rsidR="00FE0294">
          <w:t>and Multi-Omics Factor Analysis</w:t>
        </w:r>
      </w:ins>
      <w:ins w:id="184" w:author="Amrit" w:date="2018-11-12T21:52:00Z">
        <w:r w:rsidR="000678B6">
          <w:t xml:space="preserve"> (MOFA)</w:t>
        </w:r>
      </w:ins>
      <w:ins w:id="185" w:author="Amrit" w:date="2018-11-12T21:44:00Z">
        <w:r w:rsidR="000678B6">
          <w:t xml:space="preserve"> </w:t>
        </w:r>
      </w:ins>
      <w:ins w:id="186" w:author="Amrit" w:date="2018-11-12T21:41:00Z">
        <w:r w:rsidR="00D81BF5">
          <w:fldChar w:fldCharType="begin"/>
        </w:r>
      </w:ins>
      <w:ins w:id="187" w:author="Amrit" w:date="2018-11-12T21:42:00Z">
        <w:r w:rsidR="00D81BF5">
          <w:instrText xml:space="preserve"> ADDIN ZOTERO_ITEM CSL_CITATION {"citationID":"YhQXCFpI","properties":{"formattedCitation":"(Argelaguet {\\i{}et al.}, 2018)","plainCitation":"(Argelaguet et al., 2018)","noteIndex":0},"citationItems":[{"id":1880,"uris":["http://zotero.org/users/2545847/items/PMZI73LX"],"uri":["http://zotero.org/users/2545847/items/PMZI73LX"],"itemData":{"id":1880,"type":"article-journal","title":"Multi‐Omics Factor Analysis—a framework for unsupervised integration of multi‐omics data sets","container-title":"Molecular Systems Biology","page":"e8124","volume":"14","issue":"6","source":"Crossref","URL":"http://msb.embopress.org/lookup/doi/10.15252/msb.20178124","DOI":"10.15252/msb.20178124","ISSN":"1744-4292, 1744-4292, 1744-4292","language":"en","author":[{"family":"Argelaguet","given":"Ricard"},{"family":"Velten","given":"Britta"},{"family":"Arnol","given":"Damien"},{"family":"Dietrich","given":"Sascha"},{"family":"Zenz","given":"Thorsten"},{"family":"Marioni","given":"John C"},{"family":"Buettner","given":"Florian"},{"family":"Huber","given":"Wolfgang"},{"family":"Stegle","given":"Oliver"}],"issued":{"date-parts":[["2018",6]]},"accessed":{"date-parts":[["2018",10,31]]}}}],"schema":"https://github.com/citation-style-language/schema/raw/master/csl-citation.json"} </w:instrText>
        </w:r>
      </w:ins>
      <w:r w:rsidR="00D81BF5">
        <w:fldChar w:fldCharType="separate"/>
      </w:r>
      <w:ins w:id="188" w:author="Amrit" w:date="2018-11-12T21:42:00Z">
        <w:r w:rsidR="00D81BF5" w:rsidRPr="00D81BF5">
          <w:t>(</w:t>
        </w:r>
        <w:proofErr w:type="spellStart"/>
        <w:r w:rsidR="00D81BF5" w:rsidRPr="00D81BF5">
          <w:t>Argelaguet</w:t>
        </w:r>
        <w:proofErr w:type="spellEnd"/>
        <w:r w:rsidR="00D81BF5" w:rsidRPr="00D81BF5">
          <w:t xml:space="preserve"> </w:t>
        </w:r>
        <w:r w:rsidR="00D81BF5" w:rsidRPr="00D81BF5">
          <w:rPr>
            <w:i/>
            <w:iCs/>
          </w:rPr>
          <w:t>et al.</w:t>
        </w:r>
        <w:r w:rsidR="00D81BF5" w:rsidRPr="00D81BF5">
          <w:t>, 2018)</w:t>
        </w:r>
      </w:ins>
      <w:ins w:id="189" w:author="Amrit" w:date="2018-11-12T21:41:00Z">
        <w:r w:rsidR="00D81BF5">
          <w:fldChar w:fldCharType="end"/>
        </w:r>
      </w:ins>
      <w:ins w:id="190" w:author="Amrit" w:date="2018-11-12T20:09:00Z">
        <w:r w:rsidR="00FE0294">
          <w:t>. Other methods</w:t>
        </w:r>
      </w:ins>
      <w:ins w:id="191" w:author="Amrit" w:date="2018-11-12T20:12:00Z">
        <w:r w:rsidR="00033F47">
          <w:t xml:space="preserve"> such as</w:t>
        </w:r>
      </w:ins>
      <w:ins w:id="192" w:author="Amrit" w:date="2018-11-12T20:13:00Z">
        <w:r w:rsidR="00033F47">
          <w:t xml:space="preserve"> Passing Attributes between Networks for Data Assimilation</w:t>
        </w:r>
      </w:ins>
      <w:ins w:id="193" w:author="Amrit" w:date="2018-11-12T21:52:00Z">
        <w:r w:rsidR="000678B6">
          <w:t xml:space="preserve"> (PANDA)</w:t>
        </w:r>
      </w:ins>
      <w:ins w:id="194" w:author="Amrit" w:date="2018-11-12T21:50:00Z">
        <w:r w:rsidR="000678B6">
          <w:t xml:space="preserve"> </w:t>
        </w:r>
        <w:r w:rsidR="000678B6">
          <w:fldChar w:fldCharType="begin"/>
        </w:r>
        <w:r w:rsidR="000678B6">
          <w:instrText xml:space="preserve"> ADDIN ZOTERO_ITEM CSL_CITATION {"citationID":"hLWCMG1A","properties":{"formattedCitation":"(Glass {\\i{}et al.}, 2013)","plainCitation":"(Glass et al., 2013)","noteIndex":0},"citationItems":[{"id":73,"uris":["http://zotero.org/users/2545847/items/KUFB8FJI"],"uri":["http://zotero.org/users/2545847/items/KUFB8FJI"],"itemData":{"id":73,"type":"article-journal","title":"Passing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ins>
      <w:r w:rsidR="000678B6">
        <w:fldChar w:fldCharType="separate"/>
      </w:r>
      <w:ins w:id="195" w:author="Amrit" w:date="2018-11-12T21:50:00Z">
        <w:r w:rsidR="000678B6" w:rsidRPr="000678B6">
          <w:t xml:space="preserve">(Glass </w:t>
        </w:r>
        <w:r w:rsidR="000678B6" w:rsidRPr="000678B6">
          <w:rPr>
            <w:i/>
            <w:iCs/>
          </w:rPr>
          <w:t>et al.</w:t>
        </w:r>
        <w:r w:rsidR="000678B6" w:rsidRPr="000678B6">
          <w:t>, 2013)</w:t>
        </w:r>
        <w:r w:rsidR="000678B6">
          <w:fldChar w:fldCharType="end"/>
        </w:r>
      </w:ins>
      <w:ins w:id="196" w:author="Amrit" w:date="2018-11-12T20:15:00Z">
        <w:r w:rsidR="00033F47">
          <w:t xml:space="preserve">, Sparse Network </w:t>
        </w:r>
      </w:ins>
      <w:ins w:id="197" w:author="Amrit" w:date="2018-11-12T20:16:00Z">
        <w:r w:rsidR="00033F47">
          <w:t>r</w:t>
        </w:r>
      </w:ins>
      <w:ins w:id="198" w:author="Amrit" w:date="2018-11-12T20:15:00Z">
        <w:r w:rsidR="00033F47">
          <w:t>egularized Multiple Non-negative Matrix Factorization (SNM</w:t>
        </w:r>
      </w:ins>
      <w:ins w:id="199" w:author="Amrit" w:date="2018-11-12T20:16:00Z">
        <w:r w:rsidR="00033F47">
          <w:t>NMF)</w:t>
        </w:r>
      </w:ins>
      <w:ins w:id="200" w:author="Amrit" w:date="2018-11-12T21:52:00Z">
        <w:r w:rsidR="000678B6">
          <w:t xml:space="preserve"> </w:t>
        </w:r>
        <w:r w:rsidR="000678B6">
          <w:fldChar w:fldCharType="begin"/>
        </w:r>
        <w:r w:rsidR="000678B6">
          <w:instrText xml:space="preserve"> ADDIN ZOTERO_ITEM CSL_CITATION {"citationID":"wq0PVU9X","properties":{"formattedCitation":"(Zhang {\\i{}et al.}, 2011)","plainCitation":"(Zhang et al., 2011)","noteIndex":0},"citationItems":[{"id":1301,"uris":["http://zotero.org/users/2545847/items/FV38H7UC"],"uri":["http://zotero.org/users/2545847/items/FV38H7UC"],"itemData":{"id":1301,"type":"article-journal","title":"A novel computational framework for simultaneous integration of multiple types of genomic data to identify microRNA-gene regulatory modules","container-title":"Bioinformatics","page":"i401-i409","volume":"27","issue":"13","source":"CrossRef","URL":"https://academic.oup.com/bioinformatics/article-lookup/doi/10.1093/bioinformatics/btr206","DOI":"10.1093/bioinformatics/btr206","ISSN":"1460-2059, 1367-4803","language":"en","author":[{"family":"Zhang","given":"Shihua"},{"family":"Li","given":"Qingjiao"},{"family":"Liu","given":"Juan"},{"family":"Zhou","given":"Xianghong Jasmine"}],"issued":{"date-parts":[["2011",7,1]]},"accessed":{"date-parts":[["2017",5,19]]}}}],"schema":"https://github.com/citation-style-language/schema/raw/master/csl-citation.json"} </w:instrText>
        </w:r>
      </w:ins>
      <w:r w:rsidR="000678B6">
        <w:fldChar w:fldCharType="separate"/>
      </w:r>
      <w:ins w:id="201" w:author="Amrit" w:date="2018-11-12T21:52:00Z">
        <w:r w:rsidR="000678B6" w:rsidRPr="000678B6">
          <w:t xml:space="preserve">(Zhang </w:t>
        </w:r>
        <w:r w:rsidR="000678B6" w:rsidRPr="000678B6">
          <w:rPr>
            <w:i/>
            <w:iCs/>
          </w:rPr>
          <w:t>et al.</w:t>
        </w:r>
        <w:r w:rsidR="000678B6" w:rsidRPr="000678B6">
          <w:t>, 2011)</w:t>
        </w:r>
        <w:r w:rsidR="000678B6">
          <w:fldChar w:fldCharType="end"/>
        </w:r>
      </w:ins>
      <w:ins w:id="202" w:author="Amrit" w:date="2018-11-12T20:13:00Z">
        <w:r w:rsidR="00033F47">
          <w:t xml:space="preserve"> </w:t>
        </w:r>
      </w:ins>
      <w:ins w:id="203" w:author="Amrit" w:date="2018-11-12T20:14:00Z">
        <w:r w:rsidR="00033F47">
          <w:t xml:space="preserve">and Reconstructing </w:t>
        </w:r>
      </w:ins>
      <w:ins w:id="204" w:author="Amrit" w:date="2018-11-12T20:16:00Z">
        <w:r w:rsidR="00033F47">
          <w:t>I</w:t>
        </w:r>
      </w:ins>
      <w:ins w:id="205" w:author="Amrit" w:date="2018-11-12T20:14:00Z">
        <w:r w:rsidR="00033F47">
          <w:t xml:space="preserve">ntegrative Molecular Bayesian </w:t>
        </w:r>
        <w:proofErr w:type="spellStart"/>
        <w:r w:rsidR="00033F47">
          <w:t>N</w:t>
        </w:r>
      </w:ins>
      <w:ins w:id="206" w:author="Amrit" w:date="2018-11-12T20:16:00Z">
        <w:r w:rsidR="00033F47">
          <w:t>ET</w:t>
        </w:r>
      </w:ins>
      <w:ins w:id="207" w:author="Amrit" w:date="2018-11-12T20:14:00Z">
        <w:r w:rsidR="00033F47">
          <w:t>works</w:t>
        </w:r>
        <w:proofErr w:type="spellEnd"/>
        <w:r w:rsidR="00033F47">
          <w:t xml:space="preserve"> (RIMBANET)</w:t>
        </w:r>
      </w:ins>
      <w:ins w:id="208" w:author="Amrit" w:date="2018-11-12T21:53:00Z">
        <w:r w:rsidR="000678B6">
          <w:t xml:space="preserve"> </w:t>
        </w:r>
        <w:r w:rsidR="000678B6">
          <w:fldChar w:fldCharType="begin"/>
        </w:r>
        <w:r w:rsidR="000678B6">
          <w:instrText xml:space="preserve"> ADDIN ZOTERO_ITEM CSL_CITATION {"citationID":"5EMbcYYX","properties":{"formattedCitation":"(Zhu {\\i{}et al.}, 2012)","plainCitation":"(Zhu et al., 2012)","noteIndex":0},"citationItems":[{"id":151,"uris":["http://zotero.org/users/2545847/items/2VQ26TJC"],"uri":["http://zotero.org/users/2545847/items/2VQ26TJC"],"itemData":{"id":151,"type":"article-journal","title":"Stitching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ins>
      <w:r w:rsidR="000678B6">
        <w:fldChar w:fldCharType="separate"/>
      </w:r>
      <w:ins w:id="209" w:author="Amrit" w:date="2018-11-12T21:53:00Z">
        <w:r w:rsidR="000678B6" w:rsidRPr="000678B6">
          <w:t xml:space="preserve">(Zhu </w:t>
        </w:r>
        <w:r w:rsidR="000678B6" w:rsidRPr="000678B6">
          <w:rPr>
            <w:i/>
            <w:iCs/>
          </w:rPr>
          <w:t>et al.</w:t>
        </w:r>
        <w:r w:rsidR="000678B6" w:rsidRPr="00C3303B">
          <w:t>, 2012)</w:t>
        </w:r>
        <w:r w:rsidR="000678B6">
          <w:fldChar w:fldCharType="end"/>
        </w:r>
      </w:ins>
      <w:ins w:id="210" w:author="Amrit" w:date="2018-11-12T20:09:00Z">
        <w:r w:rsidR="00FE0294">
          <w:t xml:space="preserve"> </w:t>
        </w:r>
      </w:ins>
      <w:ins w:id="211" w:author="Amrit" w:date="2018-11-12T20:18:00Z">
        <w:r w:rsidR="00033F47">
          <w:t xml:space="preserve">can be used to </w:t>
        </w:r>
      </w:ins>
      <w:ins w:id="212" w:author="Amrit" w:date="2018-11-12T20:09:00Z">
        <w:r w:rsidR="00FE0294">
          <w:t xml:space="preserve">incorporate </w:t>
        </w:r>
      </w:ins>
      <w:ins w:id="213" w:author="Amrit" w:date="2018-11-12T20:18:00Z">
        <w:r w:rsidR="00033F47">
          <w:t>curated data</w:t>
        </w:r>
      </w:ins>
      <w:ins w:id="214" w:author="Amrit" w:date="2018-11-12T20:19:00Z">
        <w:r w:rsidR="00033F47">
          <w:t xml:space="preserve"> (</w:t>
        </w:r>
        <w:r w:rsidR="00033F47" w:rsidRPr="00033F47">
          <w:rPr>
            <w:i/>
            <w:rPrChange w:id="215" w:author="Amrit" w:date="2018-11-12T20:19:00Z">
              <w:rPr/>
            </w:rPrChange>
          </w:rPr>
          <w:t>e.g.</w:t>
        </w:r>
      </w:ins>
      <w:ins w:id="216" w:author="Amrit" w:date="2018-11-12T20:09:00Z">
        <w:r w:rsidR="00FE0294">
          <w:t xml:space="preserve"> PPI data</w:t>
        </w:r>
      </w:ins>
      <w:ins w:id="217" w:author="Amrit" w:date="2018-11-12T20:18:00Z">
        <w:r w:rsidR="00033F47">
          <w:t>, miRNA relationships, transcription factor binding motifs</w:t>
        </w:r>
      </w:ins>
      <w:ins w:id="218" w:author="Amrit" w:date="2018-11-12T20:19:00Z">
        <w:r w:rsidR="00033F47">
          <w:t>)</w:t>
        </w:r>
      </w:ins>
      <w:ins w:id="219" w:author="Amrit" w:date="2018-11-12T20:11:00Z">
        <w:r w:rsidR="00FE0294">
          <w:t xml:space="preserve"> with experimental data</w:t>
        </w:r>
      </w:ins>
      <w:ins w:id="220" w:author="Amrit" w:date="2018-11-12T20:17:00Z">
        <w:r w:rsidR="00033F47">
          <w:t xml:space="preserve"> in order to reconstruct </w:t>
        </w:r>
      </w:ins>
      <w:ins w:id="221" w:author="Amrit" w:date="2018-11-12T20:18:00Z">
        <w:r w:rsidR="00033F47">
          <w:t>biological networks</w:t>
        </w:r>
      </w:ins>
      <w:ins w:id="222" w:author="Amrit" w:date="2018-11-12T20:19:00Z">
        <w:r w:rsidR="00143A5D">
          <w:t xml:space="preserve">. </w:t>
        </w:r>
      </w:ins>
      <w:ins w:id="223" w:author="Amrit" w:date="2018-11-12T22:06:00Z">
        <w:r w:rsidR="005B5534" w:rsidRPr="00BE74E7">
          <w:rPr>
            <w:rFonts w:ascii="Helvetica" w:hAnsi="Helvetica"/>
            <w:sz w:val="20"/>
            <w:szCs w:val="20"/>
          </w:rPr>
          <w:t xml:space="preserve">All of these methods </w:t>
        </w:r>
        <w:r w:rsidR="005B5534">
          <w:rPr>
            <w:rFonts w:ascii="Helvetica" w:hAnsi="Helvetica"/>
            <w:sz w:val="20"/>
            <w:szCs w:val="20"/>
          </w:rPr>
          <w:t>are examples of unsupervised multi-</w:t>
        </w:r>
        <w:r w:rsidR="005B5534">
          <w:rPr>
            <w:rFonts w:ascii="Helvetica" w:hAnsi="Helvetica"/>
            <w:sz w:val="20"/>
            <w:szCs w:val="20"/>
          </w:rPr>
          <w:lastRenderedPageBreak/>
          <w:t>omics data integration</w:t>
        </w:r>
      </w:ins>
      <w:ins w:id="224" w:author="Amrit" w:date="2018-11-12T20:21:00Z">
        <w:r w:rsidR="00143A5D">
          <w:t xml:space="preserve">, that is, </w:t>
        </w:r>
      </w:ins>
      <w:ins w:id="225" w:author="Amrit" w:date="2018-11-12T20:19:00Z">
        <w:r w:rsidR="00143A5D">
          <w:t>with</w:t>
        </w:r>
      </w:ins>
      <w:ins w:id="226" w:author="Amrit" w:date="2018-11-12T20:21:00Z">
        <w:r w:rsidR="00143A5D">
          <w:t>out</w:t>
        </w:r>
      </w:ins>
      <w:ins w:id="227" w:author="Amrit" w:date="2018-11-12T20:19:00Z">
        <w:r w:rsidR="00143A5D">
          <w:t xml:space="preserve"> the need</w:t>
        </w:r>
      </w:ins>
      <w:ins w:id="228" w:author="Amrit" w:date="2018-11-12T20:20:00Z">
        <w:r w:rsidR="00143A5D">
          <w:t xml:space="preserve"> </w:t>
        </w:r>
      </w:ins>
      <w:ins w:id="229" w:author="Amrit" w:date="2018-11-12T22:07:00Z">
        <w:r w:rsidR="005B5534">
          <w:t xml:space="preserve">of </w:t>
        </w:r>
      </w:ins>
      <w:ins w:id="230" w:author="Amrit" w:date="2018-11-12T20:20:00Z">
        <w:r w:rsidR="00143A5D">
          <w:t xml:space="preserve">sample labels that </w:t>
        </w:r>
      </w:ins>
      <w:ins w:id="231" w:author="Amrit" w:date="2018-11-12T22:07:00Z">
        <w:r w:rsidR="005B5534">
          <w:t>categorize</w:t>
        </w:r>
      </w:ins>
      <w:ins w:id="232" w:author="Amrit" w:date="2018-11-12T20:22:00Z">
        <w:r w:rsidR="00143A5D">
          <w:t xml:space="preserve"> samples</w:t>
        </w:r>
      </w:ins>
      <w:ins w:id="233" w:author="Amrit" w:date="2018-11-12T20:20:00Z">
        <w:r w:rsidR="00143A5D">
          <w:t xml:space="preserve"> based on a </w:t>
        </w:r>
      </w:ins>
      <w:ins w:id="234" w:author="Amrit" w:date="2018-11-12T20:22:00Z">
        <w:r w:rsidR="00143A5D">
          <w:t xml:space="preserve">certain </w:t>
        </w:r>
      </w:ins>
      <w:ins w:id="235" w:author="Amrit" w:date="2018-11-12T20:20:00Z">
        <w:r w:rsidR="00143A5D">
          <w:t xml:space="preserve">phenotype or trait. </w:t>
        </w:r>
      </w:ins>
      <w:ins w:id="236" w:author="Amrit" w:date="2018-11-12T22:07:00Z">
        <w:r w:rsidR="005B5534">
          <w:t>However, o</w:t>
        </w:r>
      </w:ins>
      <w:ins w:id="237" w:author="Amrit" w:date="2018-11-12T20:23:00Z">
        <w:r w:rsidR="00AC6F0F">
          <w:t>ften</w:t>
        </w:r>
      </w:ins>
      <w:ins w:id="238" w:author="Amrit" w:date="2018-11-12T20:22:00Z">
        <w:r w:rsidR="0096480C">
          <w:t xml:space="preserve"> times</w:t>
        </w:r>
        <w:r w:rsidR="00AC6F0F">
          <w:t xml:space="preserve"> researchers ar</w:t>
        </w:r>
      </w:ins>
      <w:ins w:id="239" w:author="Amrit" w:date="2018-11-12T20:23:00Z">
        <w:r w:rsidR="00AC6F0F">
          <w:t xml:space="preserve">e interested in multi-omics biomarkers that are predictive of disease, </w:t>
        </w:r>
      </w:ins>
      <w:ins w:id="240" w:author="Amrit" w:date="2018-11-12T20:24:00Z">
        <w:r w:rsidR="00AC6F0F">
          <w:t>that is, supervised data integration</w:t>
        </w:r>
      </w:ins>
      <w:ins w:id="241" w:author="Amrit" w:date="2018-11-12T20:25:00Z">
        <w:r w:rsidR="00AC6F0F">
          <w:t xml:space="preserve"> in which molecular patterns that span across biological domains are different w</w:t>
        </w:r>
      </w:ins>
      <w:ins w:id="242" w:author="Amrit" w:date="2018-11-12T20:26:00Z">
        <w:r w:rsidR="00AC6F0F">
          <w:t>ith respect to a given phenotype. Method development in this area of research has been limited and requires further exploration.</w:t>
        </w:r>
      </w:ins>
    </w:p>
    <w:p w14:paraId="58CC3621" w14:textId="630D2C6D" w:rsidR="00AC6F0F" w:rsidRDefault="0067792E" w:rsidP="00AC6F0F">
      <w:pPr>
        <w:widowControl w:val="0"/>
        <w:autoSpaceDE w:val="0"/>
        <w:autoSpaceDN w:val="0"/>
        <w:adjustRightInd w:val="0"/>
        <w:spacing w:line="480" w:lineRule="auto"/>
        <w:ind w:firstLine="720"/>
        <w:jc w:val="both"/>
        <w:rPr>
          <w:ins w:id="243" w:author="Amrit" w:date="2018-11-12T20:31:00Z"/>
        </w:rPr>
      </w:pPr>
      <w:r w:rsidRPr="00AA6BBC">
        <w:t>Preliminary approaches to</w:t>
      </w:r>
      <w:r w:rsidR="002638B9" w:rsidRPr="00AA6BBC">
        <w:t xml:space="preserve"> </w:t>
      </w:r>
      <w:ins w:id="244" w:author="Amrit" w:date="2018-11-12T20:27:00Z">
        <w:r w:rsidR="00AC6F0F">
          <w:t xml:space="preserve">supervised </w:t>
        </w:r>
      </w:ins>
      <w:r w:rsidR="002638B9" w:rsidRPr="00AA6BBC">
        <w:t>data integration</w:t>
      </w:r>
      <w:ins w:id="245" w:author="Amrit" w:date="2018-11-12T20:32:00Z">
        <w:r w:rsidR="00AC6F0F">
          <w:t xml:space="preserve"> for the classification of multi-group phenotypes (e.g. PAM50 b</w:t>
        </w:r>
      </w:ins>
      <w:ins w:id="246" w:author="Amrit" w:date="2018-11-12T20:33:00Z">
        <w:r w:rsidR="00AC6F0F">
          <w:t>r</w:t>
        </w:r>
      </w:ins>
      <w:ins w:id="247" w:author="Amrit" w:date="2018-11-12T20:32:00Z">
        <w:r w:rsidR="00AC6F0F">
          <w:t>east cancer phenotypes)</w:t>
        </w:r>
      </w:ins>
      <w:r w:rsidRPr="00AA6BBC">
        <w:t xml:space="preserve"> included</w:t>
      </w:r>
      <w:r w:rsidR="002638B9" w:rsidRPr="00AA6BBC">
        <w:t xml:space="preserve"> </w:t>
      </w:r>
      <w:r w:rsidR="0016392A" w:rsidRPr="00AA6BBC">
        <w:t>multi-step approaches</w:t>
      </w:r>
      <w:r w:rsidR="002638B9" w:rsidRPr="00AA6BBC">
        <w:t xml:space="preserve"> </w:t>
      </w:r>
      <w:ins w:id="248" w:author="Amrit" w:date="2018-11-12T22:08:00Z">
        <w:r w:rsidR="005B5534">
          <w:t>such as</w:t>
        </w:r>
      </w:ins>
      <w:ins w:id="249" w:author="Amrit" w:date="2018-11-12T20:32:00Z">
        <w:r w:rsidR="00AC6F0F">
          <w:t xml:space="preserve"> concatenation</w:t>
        </w:r>
      </w:ins>
      <w:ins w:id="250" w:author="Amrit" w:date="2018-11-12T20:34:00Z">
        <w:r w:rsidR="005512A9">
          <w:t>-based</w:t>
        </w:r>
      </w:ins>
      <w:ins w:id="251" w:author="Amrit" w:date="2018-11-12T20:32:00Z">
        <w:r w:rsidR="00AC6F0F">
          <w:t xml:space="preserve"> </w:t>
        </w:r>
      </w:ins>
      <w:ins w:id="252" w:author="Amrit" w:date="2018-11-12T20:33:00Z">
        <w:r w:rsidR="00AC6F0F">
          <w:t xml:space="preserve">in which the multi-omics data was concatenated </w:t>
        </w:r>
      </w:ins>
      <w:ins w:id="253" w:author="Amrit" w:date="2018-11-12T20:34:00Z">
        <w:r w:rsidR="005512A9">
          <w:t>and then a classification model was applied or ensemble-based in which a separate classification model was applied separately to each omics data and the resulting</w:t>
        </w:r>
      </w:ins>
      <w:ins w:id="254" w:author="Amrit" w:date="2018-11-12T20:35:00Z">
        <w:r w:rsidR="005512A9">
          <w:t xml:space="preserve"> predictions were combined using various schemes (</w:t>
        </w:r>
        <w:r w:rsidR="005512A9" w:rsidRPr="005512A9">
          <w:rPr>
            <w:i/>
            <w:rPrChange w:id="255" w:author="Amrit" w:date="2018-11-12T20:35:00Z">
              <w:rPr/>
            </w:rPrChange>
          </w:rPr>
          <w:t>e.g.</w:t>
        </w:r>
        <w:r w:rsidR="005512A9">
          <w:t xml:space="preserve"> average or Majority vote)</w:t>
        </w:r>
      </w:ins>
      <w:ins w:id="256" w:author="Amrit" w:date="2018-11-12T21:59:00Z">
        <w:r w:rsidR="00C3303B">
          <w:t xml:space="preserve"> </w:t>
        </w:r>
        <w:r w:rsidR="00C3303B">
          <w:fldChar w:fldCharType="begin"/>
        </w:r>
        <w:r w:rsidR="00C3303B">
          <w:instrText xml:space="preserve"> ADDIN ZOTERO_ITEM CSL_CITATION {"citationID":"UYw5im8B","properties":{"formattedCitation":"(G\\uc0\\u252{}nther {\\i{}et al.}, 2012)","plainCitation":"(Günther et al., 2012)","noteIndex":0},"citationItems":[{"id":169,"uris":["http://zotero.org/users/2545847/items/87I2QBWI"],"uri":["http://zotero.org/users/2545847/items/87I2QBWI"],"itemData":{"id":169,"type":"article-journal","title":"A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ins>
      <w:r w:rsidR="00C3303B">
        <w:fldChar w:fldCharType="separate"/>
      </w:r>
      <w:ins w:id="257" w:author="Amrit" w:date="2018-11-12T21:59:00Z">
        <w:r w:rsidR="00C3303B" w:rsidRPr="00C3303B">
          <w:t>(Gü</w:t>
        </w:r>
        <w:r w:rsidR="00C3303B" w:rsidRPr="005B5534">
          <w:t xml:space="preserve">nther </w:t>
        </w:r>
        <w:r w:rsidR="00C3303B" w:rsidRPr="005B5534">
          <w:rPr>
            <w:i/>
            <w:iCs/>
          </w:rPr>
          <w:t>et al.</w:t>
        </w:r>
        <w:r w:rsidR="00C3303B" w:rsidRPr="005B5534">
          <w:t>, 2012)</w:t>
        </w:r>
        <w:r w:rsidR="00C3303B">
          <w:fldChar w:fldCharType="end"/>
        </w:r>
      </w:ins>
      <w:ins w:id="258" w:author="Amrit" w:date="2018-11-12T20:35:00Z">
        <w:r w:rsidR="005512A9">
          <w:t xml:space="preserve">. </w:t>
        </w:r>
      </w:ins>
      <w:moveToRangeStart w:id="259" w:author="Amrit" w:date="2018-11-12T21:56:00Z" w:name="move529823117"/>
      <w:moveTo w:id="260" w:author="Amrit" w:date="2018-11-12T21:56:00Z">
        <w:r w:rsidR="00C3303B" w:rsidRPr="00AA6BBC">
          <w:t xml:space="preserve">These approaches can be biased towards certain omics data types, however, and do not account for interactions between </w:t>
        </w:r>
        <w:proofErr w:type="spellStart"/>
        <w:r w:rsidR="00C3303B" w:rsidRPr="00AA6BBC">
          <w:t>omic</w:t>
        </w:r>
        <w:proofErr w:type="spellEnd"/>
        <w:r w:rsidR="00C3303B" w:rsidRPr="00AA6BBC">
          <w:t xml:space="preserve"> layers </w:t>
        </w:r>
        <w:r w:rsidR="00C3303B" w:rsidRPr="00AA6BBC">
          <w:fldChar w:fldCharType="begin"/>
        </w:r>
        <w:r w:rsidR="00C3303B" w:rsidRPr="00AA6BBC">
          <w:instrText xml:space="preserve"> ADDIN ZOTERO_ITEM CSL_CITATION {"citationID":"a2p1jimll2s","properties":{"formattedCitation":"(Aben {\\i{}et al.}, 2016; Ma {\\i{}et al.}, 2016)","plainCitation":"(Aben et al., 2016; Ma et al., 2016)","noteIndex":0},"citationItems":[{"id":1493,"uris":["http://zotero.org/users/2545847/items/V83DQHB8"],"uri":["http://zotero.org/users/2545847/items/V83DQHB8"],"itemData":{"id":1493,"type":"article-journal","title":"TANDEM: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r w:rsidR="00C3303B" w:rsidRPr="00AA6BBC">
          <w:fldChar w:fldCharType="separate"/>
        </w:r>
        <w:r w:rsidR="00C3303B" w:rsidRPr="00D81BF5">
          <w:t>(</w:t>
        </w:r>
        <w:proofErr w:type="spellStart"/>
        <w:r w:rsidR="00C3303B" w:rsidRPr="00D81BF5">
          <w:t>Aben</w:t>
        </w:r>
        <w:proofErr w:type="spellEnd"/>
        <w:r w:rsidR="00C3303B" w:rsidRPr="00D81BF5">
          <w:t xml:space="preserve"> </w:t>
        </w:r>
        <w:r w:rsidR="00C3303B" w:rsidRPr="00D81BF5">
          <w:rPr>
            <w:i/>
            <w:iCs/>
          </w:rPr>
          <w:t>et al.</w:t>
        </w:r>
        <w:r w:rsidR="00C3303B" w:rsidRPr="00D81BF5">
          <w:t xml:space="preserve">, 2016; Ma </w:t>
        </w:r>
        <w:r w:rsidR="00C3303B" w:rsidRPr="000678B6">
          <w:rPr>
            <w:i/>
            <w:iCs/>
          </w:rPr>
          <w:t>et al.</w:t>
        </w:r>
        <w:r w:rsidR="00C3303B" w:rsidRPr="000678B6">
          <w:t>, 2016)</w:t>
        </w:r>
        <w:r w:rsidR="00C3303B" w:rsidRPr="00AA6BBC">
          <w:fldChar w:fldCharType="end"/>
        </w:r>
        <w:r w:rsidR="00C3303B" w:rsidRPr="00AA6BBC">
          <w:t xml:space="preserve">. </w:t>
        </w:r>
      </w:moveTo>
      <w:moveToRangeEnd w:id="259"/>
      <w:ins w:id="261" w:author="Amrit" w:date="2018-11-12T20:42:00Z">
        <w:r w:rsidR="000311DC">
          <w:t>Recent</w:t>
        </w:r>
      </w:ins>
      <w:ins w:id="262" w:author="Amrit" w:date="2018-11-12T20:43:00Z">
        <w:r w:rsidR="000311DC">
          <w:t>ly</w:t>
        </w:r>
      </w:ins>
      <w:ins w:id="263" w:author="Amrit" w:date="2018-11-12T20:42:00Z">
        <w:r w:rsidR="000311DC">
          <w:t xml:space="preserve"> classification approach</w:t>
        </w:r>
      </w:ins>
      <w:ins w:id="264" w:author="Amrit" w:date="2018-11-12T20:43:00Z">
        <w:r w:rsidR="000311DC">
          <w:t xml:space="preserve">es </w:t>
        </w:r>
        <w:r w:rsidR="0057712F">
          <w:t xml:space="preserve">such as </w:t>
        </w:r>
      </w:ins>
      <w:ins w:id="265" w:author="Amrit" w:date="2018-11-12T20:46:00Z">
        <w:r w:rsidR="0057712F">
          <w:t>Network smoothed t-statistics Support Vector Machines (</w:t>
        </w:r>
        <w:proofErr w:type="spellStart"/>
        <w:r w:rsidR="0057712F">
          <w:t>stSVM</w:t>
        </w:r>
        <w:proofErr w:type="spellEnd"/>
        <w:r w:rsidR="0057712F">
          <w:t>)</w:t>
        </w:r>
      </w:ins>
      <w:ins w:id="266" w:author="Amrit" w:date="2018-11-12T21:56:00Z">
        <w:r w:rsidR="00C3303B">
          <w:t xml:space="preserve"> </w:t>
        </w:r>
        <w:r w:rsidR="00C3303B">
          <w:fldChar w:fldCharType="begin"/>
        </w:r>
        <w:r w:rsidR="00C3303B">
          <w:instrText xml:space="preserve"> ADDIN ZOTERO_ITEM CSL_CITATION {"citationID":"eofFXWkd","properties":{"formattedCitation":"(Cun and Fr\\uc0\\u246{}hlich, 2013)","plainCitation":"(Cun and Fröhlich, 2013)","noteIndex":0},"citationItems":[{"id":1329,"uris":["http://zotero.org/users/2545847/items/728TW69B"],"uri":["http://zotero.org/users/2545847/items/728TW69B"],"itemData":{"id":1329,"type":"article-journal","title":"Network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schema":"https://github.com/citation-style-language/schema/raw/master/csl-citation.json"} </w:instrText>
        </w:r>
      </w:ins>
      <w:r w:rsidR="00C3303B">
        <w:fldChar w:fldCharType="separate"/>
      </w:r>
      <w:ins w:id="267" w:author="Amrit" w:date="2018-11-12T21:56:00Z">
        <w:r w:rsidR="00C3303B" w:rsidRPr="00C3303B">
          <w:t>(</w:t>
        </w:r>
        <w:proofErr w:type="spellStart"/>
        <w:r w:rsidR="00C3303B" w:rsidRPr="00C3303B">
          <w:t>Cun</w:t>
        </w:r>
        <w:proofErr w:type="spellEnd"/>
        <w:r w:rsidR="00C3303B" w:rsidRPr="00C3303B">
          <w:t xml:space="preserve"> and Fröhlich, 2013)</w:t>
        </w:r>
        <w:r w:rsidR="00C3303B">
          <w:fldChar w:fldCharType="end"/>
        </w:r>
      </w:ins>
      <w:ins w:id="268" w:author="Amrit" w:date="2018-11-12T20:46:00Z">
        <w:r w:rsidR="0057712F">
          <w:t xml:space="preserve">, </w:t>
        </w:r>
      </w:ins>
      <w:ins w:id="269" w:author="Amrit" w:date="2018-11-12T20:47:00Z">
        <w:r w:rsidR="0057712F">
          <w:t>Generalized Elastic Net (</w:t>
        </w:r>
        <w:proofErr w:type="spellStart"/>
        <w:r w:rsidR="0057712F">
          <w:t>GELnet</w:t>
        </w:r>
        <w:proofErr w:type="spellEnd"/>
        <w:r w:rsidR="0057712F">
          <w:t>)</w:t>
        </w:r>
      </w:ins>
      <w:ins w:id="270" w:author="Amrit" w:date="2018-11-12T21:57:00Z">
        <w:r w:rsidR="00C3303B">
          <w:t xml:space="preserve"> </w:t>
        </w:r>
        <w:r w:rsidR="00C3303B">
          <w:fldChar w:fldCharType="begin"/>
        </w:r>
        <w:r w:rsidR="00C3303B">
          <w:instrText xml:space="preserve"> ADDIN ZOTERO_ITEM CSL_CITATION {"citationID":"KSeRFL7w","properties":{"formattedCitation":"(Sokolov {\\i{}et al.}, 2016)","plainCitation":"(Sokolov et al., 2016)","noteIndex":0},"citationItems":[{"id":1333,"uris":["http://zotero.org/users/2545847/items/VPC5P3SG"],"uri":["http://zotero.org/users/2545847/items/VPC5P3SG"],"itemData":{"id":1333,"type":"article-journal","title":"Pathway-based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ins>
      <w:r w:rsidR="00C3303B">
        <w:fldChar w:fldCharType="separate"/>
      </w:r>
      <w:ins w:id="271" w:author="Amrit" w:date="2018-11-12T21:57:00Z">
        <w:r w:rsidR="00C3303B" w:rsidRPr="00C3303B">
          <w:t>(</w:t>
        </w:r>
        <w:proofErr w:type="spellStart"/>
        <w:r w:rsidR="00C3303B" w:rsidRPr="00C3303B">
          <w:t>Sokolov</w:t>
        </w:r>
        <w:proofErr w:type="spellEnd"/>
        <w:r w:rsidR="00C3303B" w:rsidRPr="00C3303B">
          <w:t xml:space="preserve"> </w:t>
        </w:r>
        <w:r w:rsidR="00C3303B" w:rsidRPr="00C3303B">
          <w:rPr>
            <w:i/>
            <w:iCs/>
          </w:rPr>
          <w:t>et al.</w:t>
        </w:r>
        <w:r w:rsidR="00C3303B" w:rsidRPr="00C3303B">
          <w:t>, 2016)</w:t>
        </w:r>
        <w:r w:rsidR="00C3303B">
          <w:fldChar w:fldCharType="end"/>
        </w:r>
      </w:ins>
      <w:ins w:id="272" w:author="Amrit" w:date="2018-11-12T20:47:00Z">
        <w:r w:rsidR="0057712F">
          <w:t>, and Adaptive group-regularize ridge regression (</w:t>
        </w:r>
        <w:proofErr w:type="spellStart"/>
        <w:r w:rsidR="0057712F">
          <w:t>GRridge</w:t>
        </w:r>
        <w:proofErr w:type="spellEnd"/>
        <w:r w:rsidR="0057712F">
          <w:t>)</w:t>
        </w:r>
      </w:ins>
      <w:ins w:id="273" w:author="Amrit" w:date="2018-11-12T21:58:00Z">
        <w:r w:rsidR="00C3303B">
          <w:t xml:space="preserve"> </w:t>
        </w:r>
        <w:r w:rsidR="00C3303B">
          <w:fldChar w:fldCharType="begin"/>
        </w:r>
        <w:r w:rsidR="00C3303B">
          <w:instrText xml:space="preserve"> ADDIN ZOTERO_ITEM CSL_CITATION {"citationID":"QLSQ4fQ7","properties":{"formattedCitation":"(van de Wiel {\\i{}et al.}, 2016)","plainCitation":"(van de Wiel et al., 2016)","noteIndex":0},"citationItems":[{"id":1335,"uris":["http://zotero.org/users/2545847/items/QE8P2ZFD"],"uri":["http://zotero.org/users/2545847/items/QE8P2ZFD"],"itemData":{"id":1335,"type":"article-journal","title":"Better prediction by use of co-data: adaptive group-regularized ridge regression","container-title":"Statistics in Medicine","page":"368-381","volume":"35","issue":"3","source":"CrossRef","URL":"http://doi.wiley.com/10.1002/sim.6732","DOI":"10.1002/sim.6732","ISSN":"02776715","shortTitle":"Better prediction by use of co-data","language":"en","author":[{"family":"Wiel","given":"Mark A.","non-dropping-particle":"van de"},{"family":"Lien","given":"Tonje G."},{"family":"Verlaat","given":"Wina"},{"family":"Wieringen","given":"Wessel N.","non-dropping-particle":"van"},{"family":"Wilting","given":"Saskia M."}],"issued":{"date-parts":[["2016",2,10]]},"accessed":{"date-parts":[["2017",5,30]]}}}],"schema":"https://github.com/citation-style-language/schema/raw/master/csl-citation.json"} </w:instrText>
        </w:r>
      </w:ins>
      <w:r w:rsidR="00C3303B">
        <w:fldChar w:fldCharType="separate"/>
      </w:r>
      <w:ins w:id="274" w:author="Amrit" w:date="2018-11-12T21:58:00Z">
        <w:r w:rsidR="00C3303B" w:rsidRPr="00C3303B">
          <w:t xml:space="preserve">(van de </w:t>
        </w:r>
        <w:proofErr w:type="spellStart"/>
        <w:r w:rsidR="00C3303B" w:rsidRPr="00C3303B">
          <w:t>Wiel</w:t>
        </w:r>
        <w:proofErr w:type="spellEnd"/>
        <w:r w:rsidR="00C3303B" w:rsidRPr="00C3303B">
          <w:t xml:space="preserve"> </w:t>
        </w:r>
        <w:r w:rsidR="00C3303B" w:rsidRPr="00C3303B">
          <w:rPr>
            <w:i/>
            <w:iCs/>
          </w:rPr>
          <w:t>et al.</w:t>
        </w:r>
        <w:r w:rsidR="00C3303B" w:rsidRPr="00C3303B">
          <w:t>, 2016)</w:t>
        </w:r>
        <w:r w:rsidR="00C3303B">
          <w:fldChar w:fldCharType="end"/>
        </w:r>
      </w:ins>
      <w:ins w:id="275" w:author="Amrit" w:date="2018-11-12T20:47:00Z">
        <w:r w:rsidR="0057712F">
          <w:t xml:space="preserve"> have incorporated curated biological data such as </w:t>
        </w:r>
      </w:ins>
      <w:ins w:id="276" w:author="Amrit" w:date="2018-11-12T20:48:00Z">
        <w:r w:rsidR="0057712F">
          <w:t xml:space="preserve">PPI data, </w:t>
        </w:r>
      </w:ins>
      <w:ins w:id="277" w:author="Amrit" w:date="2018-11-12T20:49:00Z">
        <w:r w:rsidR="0057712F">
          <w:t xml:space="preserve">genetic pathway data, and type of methylation </w:t>
        </w:r>
      </w:ins>
      <w:ins w:id="278" w:author="Amrit" w:date="2018-11-12T20:50:00Z">
        <w:r w:rsidR="0057712F">
          <w:t xml:space="preserve">probes. These methods </w:t>
        </w:r>
      </w:ins>
      <w:ins w:id="279" w:author="Amrit" w:date="2018-11-12T20:51:00Z">
        <w:r w:rsidR="0057712F">
          <w:t>are still limited to a single omic</w:t>
        </w:r>
      </w:ins>
      <w:ins w:id="280" w:author="Amrit" w:date="2018-11-12T21:19:00Z">
        <w:r w:rsidR="00F62C5F">
          <w:t>s</w:t>
        </w:r>
      </w:ins>
      <w:ins w:id="281" w:author="Amrit" w:date="2018-11-12T20:51:00Z">
        <w:r w:rsidR="0057712F">
          <w:t xml:space="preserve"> data </w:t>
        </w:r>
      </w:ins>
      <w:ins w:id="282" w:author="Amrit" w:date="2018-11-12T21:18:00Z">
        <w:r w:rsidR="00F62C5F">
          <w:t>such that</w:t>
        </w:r>
      </w:ins>
      <w:ins w:id="283" w:author="Amrit" w:date="2018-11-14T17:20:00Z">
        <w:r w:rsidR="00453145">
          <w:t>,</w:t>
        </w:r>
      </w:ins>
      <w:ins w:id="284" w:author="Amrit" w:date="2018-11-12T20:51:00Z">
        <w:r w:rsidR="0057712F">
          <w:t xml:space="preserve"> </w:t>
        </w:r>
      </w:ins>
      <w:ins w:id="285" w:author="Amrit" w:date="2018-11-12T21:18:00Z">
        <w:r w:rsidR="00F62C5F">
          <w:t xml:space="preserve">either </w:t>
        </w:r>
      </w:ins>
      <w:ins w:id="286" w:author="Amrit" w:date="2018-11-12T20:51:00Z">
        <w:r w:rsidR="0057712F">
          <w:t xml:space="preserve">the concatenation-based and ensemble-based schemes must be applied to incorporate additional data-types. </w:t>
        </w:r>
      </w:ins>
      <w:ins w:id="287" w:author="Amrit" w:date="2018-11-12T21:22:00Z">
        <w:r w:rsidR="008F5334">
          <w:t xml:space="preserve">The Analysis Tool for Heritable and Environmental Network Associations (ATHENA) </w:t>
        </w:r>
      </w:ins>
      <w:ins w:id="288" w:author="Amrit" w:date="2018-11-12T21:23:00Z">
        <w:r w:rsidR="008F5334">
          <w:t xml:space="preserve">is a </w:t>
        </w:r>
      </w:ins>
      <w:ins w:id="289" w:author="Amrit" w:date="2018-11-12T21:25:00Z">
        <w:r w:rsidR="008F5334">
          <w:t>Grammatical Evolution N</w:t>
        </w:r>
      </w:ins>
      <w:ins w:id="290" w:author="Amrit" w:date="2018-11-12T21:23:00Z">
        <w:r w:rsidR="008F5334">
          <w:t xml:space="preserve">eural </w:t>
        </w:r>
      </w:ins>
      <w:ins w:id="291" w:author="Amrit" w:date="2018-11-12T21:25:00Z">
        <w:r w:rsidR="008F5334">
          <w:t>N</w:t>
        </w:r>
      </w:ins>
      <w:ins w:id="292" w:author="Amrit" w:date="2018-11-12T21:23:00Z">
        <w:r w:rsidR="008F5334">
          <w:t>etwork</w:t>
        </w:r>
      </w:ins>
      <w:ins w:id="293" w:author="Amrit" w:date="2018-11-12T21:24:00Z">
        <w:r w:rsidR="008F5334">
          <w:t xml:space="preserve"> </w:t>
        </w:r>
      </w:ins>
      <w:ins w:id="294" w:author="Amrit" w:date="2018-11-12T21:25:00Z">
        <w:r w:rsidR="008F5334">
          <w:t xml:space="preserve">(GENN) </w:t>
        </w:r>
      </w:ins>
      <w:ins w:id="295" w:author="Amrit" w:date="2018-11-12T21:24:00Z">
        <w:r w:rsidR="008F5334">
          <w:t>that integrates multi-omics data for the prediction of clinical outcomes</w:t>
        </w:r>
      </w:ins>
      <w:ins w:id="296" w:author="Amrit" w:date="2018-11-12T21:58:00Z">
        <w:r w:rsidR="00C3303B">
          <w:t xml:space="preserve"> </w:t>
        </w:r>
        <w:r w:rsidR="00C3303B">
          <w:fldChar w:fldCharType="begin"/>
        </w:r>
      </w:ins>
      <w:ins w:id="297" w:author="Amrit" w:date="2018-11-12T21:59:00Z">
        <w:r w:rsidR="00C3303B">
          <w:instrText xml:space="preserve"> ADDIN ZOTERO_ITEM CSL_CITATION {"citationID":"0JtMasi4","properties":{"formattedCitation":"(Kim {\\i{}et al.}, 2013)","plainCitation":"(Kim et al., 2013)","noteIndex":0},"citationItems":[{"id":1753,"uris":["http://zotero.org/users/2545847/items/IC9E2B3Z"],"uri":["http://zotero.org/users/2545847/items/IC9E2B3Z"],"itemData":{"id":1753,"type":"article-journal","title":"ATHENA: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D."}],"issued":{"date-parts":[["2013",12,20]]}}}],"schema":"https://github.com/citation-style-language/schema/raw/master/csl-citation.json"} </w:instrText>
        </w:r>
      </w:ins>
      <w:r w:rsidR="00C3303B">
        <w:fldChar w:fldCharType="separate"/>
      </w:r>
      <w:ins w:id="298" w:author="Amrit" w:date="2018-11-12T21:59:00Z">
        <w:r w:rsidR="00C3303B" w:rsidRPr="00C3303B">
          <w:t xml:space="preserve">(Kim </w:t>
        </w:r>
        <w:r w:rsidR="00C3303B" w:rsidRPr="00C3303B">
          <w:rPr>
            <w:i/>
            <w:iCs/>
          </w:rPr>
          <w:t>et al.</w:t>
        </w:r>
        <w:r w:rsidR="00C3303B" w:rsidRPr="00C3303B">
          <w:t>, 2013)</w:t>
        </w:r>
      </w:ins>
      <w:ins w:id="299" w:author="Amrit" w:date="2018-11-12T21:58:00Z">
        <w:r w:rsidR="00C3303B">
          <w:fldChar w:fldCharType="end"/>
        </w:r>
      </w:ins>
      <w:ins w:id="300" w:author="Amrit" w:date="2018-11-12T21:24:00Z">
        <w:r w:rsidR="008F5334">
          <w:t xml:space="preserve">, </w:t>
        </w:r>
      </w:ins>
      <w:ins w:id="301" w:author="Amrit" w:date="2018-11-12T21:25:00Z">
        <w:r w:rsidR="008F5334">
          <w:t>however the initial filtering and GENN</w:t>
        </w:r>
      </w:ins>
      <w:ins w:id="302" w:author="Amrit" w:date="2018-11-12T21:26:00Z">
        <w:r w:rsidR="008F5334">
          <w:t xml:space="preserve"> modelling is performed separately on each omics dataset and only the variables from the best models are combined in a GENN.</w:t>
        </w:r>
      </w:ins>
      <w:ins w:id="303" w:author="Amrit" w:date="2018-11-12T21:27:00Z">
        <w:r w:rsidR="008F5334">
          <w:t xml:space="preserve"> We sought to develop a supervised </w:t>
        </w:r>
        <w:r w:rsidR="008F5334">
          <w:lastRenderedPageBreak/>
          <w:t>data integration method that simultaneously performed variables selection, data integration</w:t>
        </w:r>
      </w:ins>
      <w:ins w:id="304" w:author="Amrit" w:date="2018-11-14T09:49:00Z">
        <w:r w:rsidR="00637F88">
          <w:t xml:space="preserve"> of multiple datasets</w:t>
        </w:r>
      </w:ins>
      <w:ins w:id="305" w:author="Amrit" w:date="2018-11-12T21:27:00Z">
        <w:r w:rsidR="008F5334">
          <w:t xml:space="preserve"> and</w:t>
        </w:r>
      </w:ins>
      <w:ins w:id="306" w:author="Amrit" w:date="2018-11-12T21:28:00Z">
        <w:r w:rsidR="008F5334">
          <w:t xml:space="preserve"> classification of multiple phenotypic groups.</w:t>
        </w:r>
      </w:ins>
    </w:p>
    <w:p w14:paraId="3473F05F" w14:textId="27BAB45D" w:rsidR="00207830" w:rsidRPr="00AA6BBC" w:rsidDel="00C3303B" w:rsidRDefault="00656227" w:rsidP="00AC6F0F">
      <w:pPr>
        <w:widowControl w:val="0"/>
        <w:autoSpaceDE w:val="0"/>
        <w:autoSpaceDN w:val="0"/>
        <w:adjustRightInd w:val="0"/>
        <w:spacing w:line="480" w:lineRule="auto"/>
        <w:ind w:firstLine="720"/>
        <w:jc w:val="both"/>
        <w:rPr>
          <w:del w:id="307" w:author="Amrit" w:date="2018-11-12T22:00:00Z"/>
        </w:rPr>
      </w:pPr>
      <w:del w:id="308" w:author="Amrit" w:date="2018-11-12T22:00:00Z">
        <w:r w:rsidRPr="00AA6BBC" w:rsidDel="00C3303B">
          <w:delText xml:space="preserve">that </w:delText>
        </w:r>
        <w:r w:rsidR="002638B9" w:rsidRPr="00AA6BBC" w:rsidDel="00C3303B">
          <w:delText>leverag</w:delText>
        </w:r>
        <w:r w:rsidRPr="00AA6BBC" w:rsidDel="00C3303B">
          <w:delText>ed</w:delText>
        </w:r>
        <w:r w:rsidR="002638B9" w:rsidRPr="00AA6BBC" w:rsidDel="00C3303B">
          <w:delText xml:space="preserve"> existing single</w:delText>
        </w:r>
        <w:r w:rsidRPr="00AA6BBC" w:rsidDel="00C3303B">
          <w:delText>-</w:delText>
        </w:r>
        <w:r w:rsidR="002638B9" w:rsidRPr="00AA6BBC" w:rsidDel="00C3303B">
          <w:delText>omics methods</w:delText>
        </w:r>
        <w:r w:rsidR="003D4174" w:rsidRPr="00AA6BBC" w:rsidDel="00C3303B">
          <w:delText xml:space="preserve">: </w:delText>
        </w:r>
        <w:r w:rsidR="0016392A" w:rsidRPr="00AA6BBC" w:rsidDel="00C3303B">
          <w:delText>multi-</w:delText>
        </w:r>
        <w:r w:rsidR="00E06337" w:rsidRPr="00AA6BBC" w:rsidDel="00C3303B">
          <w:delText>omics</w:delText>
        </w:r>
        <w:r w:rsidR="0016392A" w:rsidRPr="00AA6BBC" w:rsidDel="00C3303B">
          <w:delText xml:space="preserve"> data</w:delText>
        </w:r>
        <w:r w:rsidR="002638B9" w:rsidRPr="00AA6BBC" w:rsidDel="00C3303B">
          <w:delText xml:space="preserve"> were concatenated,</w:delText>
        </w:r>
        <w:r w:rsidR="0016392A" w:rsidRPr="00AA6BBC" w:rsidDel="00C3303B">
          <w:delText xml:space="preserve"> or ensembles of </w:delText>
        </w:r>
        <w:r w:rsidR="002638B9" w:rsidRPr="00AA6BBC" w:rsidDel="00C3303B">
          <w:delText xml:space="preserve">single omics </w:delText>
        </w:r>
        <w:r w:rsidR="0016392A" w:rsidRPr="00AA6BBC" w:rsidDel="00C3303B">
          <w:delText xml:space="preserve">models </w:delText>
        </w:r>
        <w:r w:rsidR="003D4174" w:rsidRPr="00AA6BBC" w:rsidDel="00C3303B">
          <w:delText xml:space="preserve">created </w:delText>
        </w:r>
        <w:r w:rsidR="008A024A" w:rsidRPr="00AA6BBC" w:rsidDel="00C3303B">
          <w:fldChar w:fldCharType="begin"/>
        </w:r>
        <w:r w:rsidR="009027F5" w:rsidRPr="00AA6BBC" w:rsidDel="00C3303B">
          <w:delInstrText xml:space="preserve"> ADDIN ZOTERO_ITEM CSL_CITATION {"citationID":"a1haja8fe2a","properties":{"formattedCitation":"(G\\uc0\\u252{}nther {\\i{}et al.}, 2012)","plainCitation":"(Günther et al., 2012)","noteIndex":0},"citationItems":[{"id":169,"uris":["http://zotero.org/users/2545847/items/87I2QBWI"],"uri":["http://zotero.org/users/2545847/items/87I2QBWI"],"itemData":{"id":169,"type":"article-journal","title":"A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delInstrText>
        </w:r>
        <w:r w:rsidR="008A024A" w:rsidRPr="00AA6BBC" w:rsidDel="00C3303B">
          <w:fldChar w:fldCharType="separate"/>
        </w:r>
      </w:del>
      <w:del w:id="309" w:author="Amrit" w:date="2018-11-12T21:42:00Z">
        <w:r w:rsidR="00CF52F2" w:rsidRPr="000678B6" w:rsidDel="00D81BF5">
          <w:rPr>
            <w:rFonts w:eastAsia="Times New Roman"/>
          </w:rPr>
          <w:delText xml:space="preserve">(Günther </w:delText>
        </w:r>
        <w:r w:rsidR="00CF52F2" w:rsidRPr="000678B6" w:rsidDel="00D81BF5">
          <w:rPr>
            <w:rFonts w:eastAsia="Times New Roman"/>
            <w:i/>
            <w:iCs/>
          </w:rPr>
          <w:delText>et al.</w:delText>
        </w:r>
        <w:r w:rsidR="00CF52F2" w:rsidRPr="000678B6" w:rsidDel="00D81BF5">
          <w:rPr>
            <w:rFonts w:eastAsia="Times New Roman"/>
          </w:rPr>
          <w:delText>, 2012)</w:delText>
        </w:r>
      </w:del>
      <w:del w:id="310" w:author="Amrit" w:date="2018-11-12T22:00:00Z">
        <w:r w:rsidR="008A024A" w:rsidRPr="00AA6BBC" w:rsidDel="00C3303B">
          <w:fldChar w:fldCharType="end"/>
        </w:r>
        <w:r w:rsidR="0016392A" w:rsidRPr="00AA6BBC" w:rsidDel="00C3303B">
          <w:delText>.</w:delText>
        </w:r>
        <w:r w:rsidR="00E2395C" w:rsidRPr="00AA6BBC" w:rsidDel="00C3303B">
          <w:delText xml:space="preserve"> </w:delText>
        </w:r>
      </w:del>
      <w:moveFromRangeStart w:id="311" w:author="Amrit" w:date="2018-11-12T21:56:00Z" w:name="move529823117"/>
      <w:moveFrom w:id="312" w:author="Amrit" w:date="2018-11-12T21:56:00Z">
        <w:del w:id="313" w:author="Amrit" w:date="2018-11-12T22:00:00Z">
          <w:r w:rsidR="003D4174" w:rsidRPr="00AA6BBC" w:rsidDel="00C3303B">
            <w:delText>T</w:delText>
          </w:r>
          <w:r w:rsidR="0016392A" w:rsidRPr="00AA6BBC" w:rsidDel="00C3303B">
            <w:delText>hese approaches</w:delText>
          </w:r>
          <w:r w:rsidR="00E2395C" w:rsidRPr="00AA6BBC" w:rsidDel="00C3303B">
            <w:delText xml:space="preserve"> can be biased </w:delText>
          </w:r>
          <w:r w:rsidR="00AE5688" w:rsidRPr="00AA6BBC" w:rsidDel="00C3303B">
            <w:delText xml:space="preserve">towards </w:delText>
          </w:r>
          <w:r w:rsidR="008A024A" w:rsidRPr="00AA6BBC" w:rsidDel="00C3303B">
            <w:delText xml:space="preserve">certain </w:delText>
          </w:r>
          <w:r w:rsidR="00E06337" w:rsidRPr="00AA6BBC" w:rsidDel="00C3303B">
            <w:delText>omics</w:delText>
          </w:r>
          <w:r w:rsidR="008A024A" w:rsidRPr="00AA6BBC" w:rsidDel="00C3303B">
            <w:delText xml:space="preserve"> data</w:delText>
          </w:r>
          <w:r w:rsidR="002638B9" w:rsidRPr="00AA6BBC" w:rsidDel="00C3303B">
            <w:delText xml:space="preserve"> </w:delText>
          </w:r>
          <w:r w:rsidR="008A024A" w:rsidRPr="00AA6BBC" w:rsidDel="00C3303B">
            <w:delText>types</w:delText>
          </w:r>
          <w:r w:rsidR="003D4174" w:rsidRPr="00AA6BBC" w:rsidDel="00C3303B">
            <w:delText>, however,</w:delText>
          </w:r>
          <w:r w:rsidR="002638B9" w:rsidRPr="00AA6BBC" w:rsidDel="00C3303B">
            <w:delText xml:space="preserve"> and </w:delText>
          </w:r>
          <w:r w:rsidR="0016392A" w:rsidRPr="00AA6BBC" w:rsidDel="00C3303B">
            <w:delText xml:space="preserve">do not account </w:delText>
          </w:r>
          <w:r w:rsidR="008A024A" w:rsidRPr="00AA6BBC" w:rsidDel="00C3303B">
            <w:delText>for</w:delText>
          </w:r>
          <w:r w:rsidR="0016392A" w:rsidRPr="00AA6BBC" w:rsidDel="00C3303B">
            <w:delText xml:space="preserve"> </w:delText>
          </w:r>
          <w:r w:rsidR="00AE5688" w:rsidRPr="00AA6BBC" w:rsidDel="00C3303B">
            <w:delText>interactions</w:delText>
          </w:r>
          <w:r w:rsidR="0016392A" w:rsidRPr="00AA6BBC" w:rsidDel="00C3303B">
            <w:delText xml:space="preserve"> between </w:delText>
          </w:r>
          <w:r w:rsidR="00943563" w:rsidRPr="00AA6BBC" w:rsidDel="00C3303B">
            <w:delText>omic</w:delText>
          </w:r>
          <w:r w:rsidR="008A024A" w:rsidRPr="00AA6BBC" w:rsidDel="00C3303B">
            <w:delText xml:space="preserve"> layers</w:delText>
          </w:r>
          <w:r w:rsidR="00E37E27" w:rsidRPr="00AA6BBC" w:rsidDel="00C3303B">
            <w:delText xml:space="preserve"> </w:delText>
          </w:r>
          <w:r w:rsidR="008A024A" w:rsidRPr="00AA6BBC" w:rsidDel="00C3303B">
            <w:fldChar w:fldCharType="begin"/>
          </w:r>
          <w:r w:rsidR="009027F5" w:rsidRPr="00AA6BBC" w:rsidDel="00C3303B">
            <w:delInstrText xml:space="preserve"> ADDIN ZOTERO_ITEM CSL_CITATION {"citationID":"a2p1jimll2s","properties":{"formattedCitation":"(Aben {\\i{}et al.}, 2016; Ma {\\i{}et al.}, 2016)","plainCitation":"(Aben et al., 2016; Ma et al., 2016)","noteIndex":0},"citationItems":[{"id":1493,"uris":["http://zotero.org/users/2545847/items/V83DQHB8"],"uri":["http://zotero.org/users/2545847/items/V83DQHB8"],"itemData":{"id":1493,"type":"article-journal","title":"TANDEM: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delInstrText>
          </w:r>
          <w:r w:rsidR="008A024A" w:rsidRPr="00AA6BBC" w:rsidDel="00C3303B">
            <w:fldChar w:fldCharType="separate"/>
          </w:r>
          <w:r w:rsidR="00CF52F2" w:rsidRPr="000678B6" w:rsidDel="00C3303B">
            <w:rPr>
              <w:rFonts w:eastAsia="Times New Roman"/>
            </w:rPr>
            <w:delText xml:space="preserve">(Aben </w:delText>
          </w:r>
          <w:r w:rsidR="00CF52F2" w:rsidRPr="000678B6" w:rsidDel="00C3303B">
            <w:rPr>
              <w:rFonts w:eastAsia="Times New Roman"/>
              <w:i/>
              <w:iCs/>
            </w:rPr>
            <w:delText>et al.</w:delText>
          </w:r>
          <w:r w:rsidR="00CF52F2" w:rsidRPr="000678B6" w:rsidDel="00C3303B">
            <w:rPr>
              <w:rFonts w:eastAsia="Times New Roman"/>
            </w:rPr>
            <w:delText xml:space="preserve">, 2016; Ma </w:delText>
          </w:r>
          <w:r w:rsidR="00CF52F2" w:rsidRPr="000678B6" w:rsidDel="00C3303B">
            <w:rPr>
              <w:rFonts w:eastAsia="Times New Roman"/>
              <w:i/>
              <w:iCs/>
            </w:rPr>
            <w:delText>et al.</w:delText>
          </w:r>
          <w:r w:rsidR="00CF52F2" w:rsidRPr="000678B6" w:rsidDel="00C3303B">
            <w:rPr>
              <w:rFonts w:eastAsia="Times New Roman"/>
            </w:rPr>
            <w:delText>, 2016)</w:delText>
          </w:r>
          <w:r w:rsidR="008A024A" w:rsidRPr="00AA6BBC" w:rsidDel="00C3303B">
            <w:fldChar w:fldCharType="end"/>
          </w:r>
          <w:r w:rsidR="008A024A" w:rsidRPr="00AA6BBC" w:rsidDel="00C3303B">
            <w:delText>.</w:delText>
          </w:r>
          <w:r w:rsidR="00373482" w:rsidRPr="00AA6BBC" w:rsidDel="00C3303B">
            <w:delText xml:space="preserve"> </w:delText>
          </w:r>
        </w:del>
      </w:moveFrom>
      <w:moveFromRangeEnd w:id="311"/>
      <w:del w:id="314" w:author="Amrit" w:date="2018-11-12T22:00:00Z">
        <w:r w:rsidR="00373482" w:rsidRPr="00AA6BBC" w:rsidDel="00C3303B">
          <w:delText>Recently, more sophisticated integrative approaches have been proposed</w:delText>
        </w:r>
        <w:r w:rsidR="001063AA" w:rsidRPr="00AA6BBC" w:rsidDel="00C3303B">
          <w:delText xml:space="preserve"> (</w:delText>
        </w:r>
        <w:r w:rsidR="001F6D98" w:rsidRPr="00AA6BBC" w:rsidDel="00C3303B">
          <w:rPr>
            <w:b/>
          </w:rPr>
          <w:delText xml:space="preserve">Supplementary Figure </w:delText>
        </w:r>
        <w:r w:rsidR="00F139FE" w:rsidRPr="00AA6BBC" w:rsidDel="00C3303B">
          <w:rPr>
            <w:b/>
            <w:bCs/>
          </w:rPr>
          <w:delText>S</w:delText>
        </w:r>
        <w:r w:rsidR="001063AA" w:rsidRPr="00AA6BBC" w:rsidDel="00C3303B">
          <w:rPr>
            <w:b/>
            <w:bCs/>
          </w:rPr>
          <w:delText>1</w:delText>
        </w:r>
        <w:r w:rsidR="001063AA" w:rsidRPr="00AA6BBC" w:rsidDel="00C3303B">
          <w:delText>)</w:delText>
        </w:r>
        <w:r w:rsidR="0067792E" w:rsidRPr="00AA6BBC" w:rsidDel="00C3303B">
          <w:delText xml:space="preserve"> </w:delText>
        </w:r>
        <w:r w:rsidR="001063AA" w:rsidRPr="00AA6BBC" w:rsidDel="00C3303B">
          <w:fldChar w:fldCharType="begin"/>
        </w:r>
        <w:r w:rsidR="009027F5" w:rsidRPr="00AA6BBC" w:rsidDel="00C3303B">
          <w:delInstrText xml:space="preserve"> ADDIN ZOTERO_ITEM CSL_CITATION {"citationID":"a166su29jb5","properties":{"formattedCitation":"(Ritchie {\\i{}et al.}, 2015; Bersanelli {\\i{}et al.}, 2016; Meng {\\i{}et al.}, 2016; Huang {\\i{}et al.}, 2017; Rohart {\\i{}et al.}, 2017)","plainCitation":"(Ritchie et al., 2015; Bersanelli et al., 2016; Meng et al., 2016; Huang et al., 2017; Rohart et al., 2017)","noteIndex":0},"citationItems":[{"id":13,"uris":["http://zotero.org/users/2545847/items/ZJ25GZQZ"],"uri":["http://zotero.org/users/2545847/items/ZJ25GZQZ"],"itemData":{"id":13,"type":"article-journal","title":"Methods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delInstrText>
        </w:r>
        <w:r w:rsidR="001063AA" w:rsidRPr="00AA6BBC" w:rsidDel="00C3303B">
          <w:fldChar w:fldCharType="separate"/>
        </w:r>
      </w:del>
      <w:del w:id="315" w:author="Amrit" w:date="2018-11-12T21:42:00Z">
        <w:r w:rsidR="00CF52F2" w:rsidRPr="000678B6" w:rsidDel="00D81BF5">
          <w:rPr>
            <w:rFonts w:eastAsia="Times New Roman"/>
          </w:rPr>
          <w:delText xml:space="preserve">(Ritchie </w:delText>
        </w:r>
        <w:r w:rsidR="00CF52F2" w:rsidRPr="000678B6" w:rsidDel="00D81BF5">
          <w:rPr>
            <w:rFonts w:eastAsia="Times New Roman"/>
            <w:i/>
            <w:iCs/>
          </w:rPr>
          <w:delText>et al.</w:delText>
        </w:r>
        <w:r w:rsidR="00CF52F2" w:rsidRPr="000678B6" w:rsidDel="00D81BF5">
          <w:rPr>
            <w:rFonts w:eastAsia="Times New Roman"/>
          </w:rPr>
          <w:delText xml:space="preserve">, 2015; Bersanelli </w:delText>
        </w:r>
        <w:r w:rsidR="00CF52F2" w:rsidRPr="000678B6" w:rsidDel="00D81BF5">
          <w:rPr>
            <w:rFonts w:eastAsia="Times New Roman"/>
            <w:i/>
            <w:iCs/>
          </w:rPr>
          <w:delText>et al.</w:delText>
        </w:r>
        <w:r w:rsidR="00CF52F2" w:rsidRPr="000678B6" w:rsidDel="00D81BF5">
          <w:rPr>
            <w:rFonts w:eastAsia="Times New Roman"/>
          </w:rPr>
          <w:delText xml:space="preserve">, 2016; Meng </w:delText>
        </w:r>
        <w:r w:rsidR="00CF52F2" w:rsidRPr="00C3303B" w:rsidDel="00D81BF5">
          <w:rPr>
            <w:rFonts w:eastAsia="Times New Roman"/>
            <w:i/>
            <w:iCs/>
          </w:rPr>
          <w:delText>et al.</w:delText>
        </w:r>
        <w:r w:rsidR="00CF52F2" w:rsidRPr="00C3303B" w:rsidDel="00D81BF5">
          <w:rPr>
            <w:rFonts w:eastAsia="Times New Roman"/>
          </w:rPr>
          <w:delText xml:space="preserve">, 2016; Huang </w:delText>
        </w:r>
        <w:r w:rsidR="00CF52F2" w:rsidRPr="00C3303B" w:rsidDel="00D81BF5">
          <w:rPr>
            <w:rFonts w:eastAsia="Times New Roman"/>
            <w:i/>
            <w:iCs/>
          </w:rPr>
          <w:delText>et al.</w:delText>
        </w:r>
        <w:r w:rsidR="00CF52F2" w:rsidRPr="00C3303B" w:rsidDel="00D81BF5">
          <w:rPr>
            <w:rFonts w:eastAsia="Times New Roman"/>
          </w:rPr>
          <w:delText xml:space="preserve">, 2017; Rohart </w:delText>
        </w:r>
        <w:r w:rsidR="00CF52F2" w:rsidRPr="00C3303B" w:rsidDel="00D81BF5">
          <w:rPr>
            <w:rFonts w:eastAsia="Times New Roman"/>
            <w:i/>
            <w:iCs/>
          </w:rPr>
          <w:delText>et al.</w:delText>
        </w:r>
        <w:r w:rsidR="00CF52F2" w:rsidRPr="00C3303B" w:rsidDel="00D81BF5">
          <w:rPr>
            <w:rFonts w:eastAsia="Times New Roman"/>
          </w:rPr>
          <w:delText>, 2017)</w:delText>
        </w:r>
      </w:del>
      <w:del w:id="316" w:author="Amrit" w:date="2018-11-12T22:00:00Z">
        <w:r w:rsidR="001063AA" w:rsidRPr="00AA6BBC" w:rsidDel="00C3303B">
          <w:fldChar w:fldCharType="end"/>
        </w:r>
        <w:r w:rsidR="001063AA" w:rsidRPr="00AA6BBC" w:rsidDel="00C3303B">
          <w:delText xml:space="preserve">. </w:delText>
        </w:r>
        <w:r w:rsidR="00232B91" w:rsidRPr="00AA6BBC" w:rsidDel="00C3303B">
          <w:delText>They can be broadly divided into unsupervised analyses</w:delText>
        </w:r>
        <w:r w:rsidR="00D97CBB" w:rsidRPr="00AA6BBC" w:rsidDel="00C3303B">
          <w:delText>,</w:delText>
        </w:r>
        <w:r w:rsidR="00232B91" w:rsidRPr="00AA6BBC" w:rsidDel="00C3303B">
          <w:delText xml:space="preserve"> which identify coherent </w:delText>
        </w:r>
        <w:r w:rsidR="00FF1075" w:rsidRPr="00AA6BBC" w:rsidDel="00C3303B">
          <w:delText xml:space="preserve">relationships </w:delText>
        </w:r>
        <w:r w:rsidR="00232B91" w:rsidRPr="00AA6BBC" w:rsidDel="00C3303B">
          <w:delText xml:space="preserve">across multi-omics datasets when samples are unlabeled, and supervised analyses, which identify multi-omics patterns that discriminate between known phenotypic sample groups. </w:delText>
        </w:r>
        <w:r w:rsidR="00D84F2B" w:rsidRPr="00AA6BBC" w:rsidDel="00C3303B">
          <w:delText>However</w:delText>
        </w:r>
        <w:r w:rsidR="008E6958" w:rsidRPr="00AA6BBC" w:rsidDel="00C3303B">
          <w:delText>,</w:delText>
        </w:r>
        <w:r w:rsidR="00D84F2B" w:rsidRPr="00AA6BBC" w:rsidDel="00C3303B">
          <w:delText xml:space="preserve"> these </w:delText>
        </w:r>
        <w:r w:rsidR="008F191A" w:rsidRPr="00AA6BBC" w:rsidDel="00C3303B">
          <w:delText xml:space="preserve">supervised </w:delText>
        </w:r>
        <w:r w:rsidR="00D84F2B" w:rsidRPr="00AA6BBC" w:rsidDel="00C3303B">
          <w:delText xml:space="preserve">strategies </w:delText>
        </w:r>
        <w:r w:rsidR="008F191A" w:rsidRPr="00AA6BBC" w:rsidDel="00C3303B">
          <w:delText xml:space="preserve">are unable to capture the shared information </w:delText>
        </w:r>
        <w:r w:rsidR="00D97CBB" w:rsidRPr="00AA6BBC" w:rsidDel="00C3303B">
          <w:delText>across mu</w:delText>
        </w:r>
        <w:r w:rsidR="008F191A" w:rsidRPr="00AA6BBC" w:rsidDel="00C3303B">
          <w:delText>ltiple biological domains when</w:delText>
        </w:r>
        <w:r w:rsidR="00D97CBB" w:rsidRPr="00AA6BBC" w:rsidDel="00C3303B">
          <w:delText xml:space="preserve"> identify</w:delText>
        </w:r>
        <w:r w:rsidR="008F191A" w:rsidRPr="00AA6BBC" w:rsidDel="00C3303B">
          <w:delText>ing</w:delText>
        </w:r>
        <w:r w:rsidR="00D97CBB" w:rsidRPr="00AA6BBC" w:rsidDel="00C3303B">
          <w:delText xml:space="preserve"> the key molecular drivers associated with a phenotype. </w:delText>
        </w:r>
        <w:r w:rsidR="00FF1075" w:rsidRPr="00AA6BBC" w:rsidDel="00C3303B">
          <w:delText>Such methods are needed to capture the dynamic nature of molecular networks under various disease conditions and ultimately provide robust biomarkers that are both biological</w:delText>
        </w:r>
        <w:r w:rsidR="00D84F2B" w:rsidRPr="00AA6BBC" w:rsidDel="00C3303B">
          <w:delText>ly</w:delText>
        </w:r>
        <w:r w:rsidR="00FF1075" w:rsidRPr="00AA6BBC" w:rsidDel="00C3303B">
          <w:delText xml:space="preserve"> and cl</w:delText>
        </w:r>
        <w:r w:rsidR="00207830" w:rsidRPr="00AA6BBC" w:rsidDel="00C3303B">
          <w:delText>inical</w:delText>
        </w:r>
        <w:r w:rsidR="00D84F2B" w:rsidRPr="00AA6BBC" w:rsidDel="00C3303B">
          <w:delText>ly</w:delText>
        </w:r>
        <w:r w:rsidR="00207830" w:rsidRPr="00AA6BBC" w:rsidDel="00C3303B">
          <w:delText xml:space="preserve"> relevant. </w:delText>
        </w:r>
      </w:del>
    </w:p>
    <w:p w14:paraId="1C3D9641" w14:textId="61FDECF5" w:rsidR="009027F5" w:rsidRPr="00AA6BBC" w:rsidRDefault="00207830" w:rsidP="009027F5">
      <w:pPr>
        <w:widowControl w:val="0"/>
        <w:autoSpaceDE w:val="0"/>
        <w:autoSpaceDN w:val="0"/>
        <w:adjustRightInd w:val="0"/>
        <w:spacing w:line="480" w:lineRule="auto"/>
        <w:ind w:firstLine="720"/>
        <w:jc w:val="both"/>
      </w:pPr>
      <w:del w:id="317" w:author="Amrit" w:date="2018-11-12T22:00:00Z">
        <w:r w:rsidRPr="00AA6BBC" w:rsidDel="00C3303B">
          <w:delText>To address these</w:delText>
        </w:r>
        <w:r w:rsidR="00FF1075" w:rsidRPr="00AA6BBC" w:rsidDel="00C3303B">
          <w:delText xml:space="preserve"> knowledge gap</w:delText>
        </w:r>
        <w:r w:rsidRPr="00AA6BBC" w:rsidDel="00C3303B">
          <w:delText>s</w:delText>
        </w:r>
        <w:r w:rsidR="00FF1075" w:rsidRPr="00AA6BBC" w:rsidDel="00C3303B">
          <w:delText>, we</w:delText>
        </w:r>
      </w:del>
      <w:ins w:id="318" w:author="Amrit" w:date="2018-11-12T22:00:00Z">
        <w:r w:rsidR="00C3303B">
          <w:t>We</w:t>
        </w:r>
      </w:ins>
      <w:r w:rsidR="002638B9" w:rsidRPr="00AA6BBC">
        <w:t xml:space="preserve"> introduce DIABLO, a method that </w:t>
      </w:r>
      <w:r w:rsidR="00074536" w:rsidRPr="00AA6BBC">
        <w:t>incorporat</w:t>
      </w:r>
      <w:r w:rsidR="00FF1075" w:rsidRPr="00AA6BBC">
        <w:t>es</w:t>
      </w:r>
      <w:r w:rsidR="00E55CCD" w:rsidRPr="00AA6BBC">
        <w:t xml:space="preserve"> information across</w:t>
      </w:r>
      <w:r w:rsidR="002638B9" w:rsidRPr="00AA6BBC">
        <w:t xml:space="preserve"> </w:t>
      </w:r>
      <w:r w:rsidR="007306FB" w:rsidRPr="00AA6BBC">
        <w:t>high dimensional multi-omics data</w:t>
      </w:r>
      <w:r w:rsidR="00201D8B" w:rsidRPr="00AA6BBC">
        <w:t xml:space="preserve"> </w:t>
      </w:r>
      <w:r w:rsidR="00E55CCD" w:rsidRPr="00AA6BBC">
        <w:t>while discriminating phenotypic groups</w:t>
      </w:r>
      <w:r w:rsidR="00FF1075" w:rsidRPr="00AA6BBC">
        <w:t>.</w:t>
      </w:r>
      <w:r w:rsidR="00A14841" w:rsidRPr="00AA6BBC">
        <w:t xml:space="preserve"> </w:t>
      </w:r>
      <w:r w:rsidR="009027F5" w:rsidRPr="00AA6BBC">
        <w:t>DIABLO (</w:t>
      </w:r>
      <w:r w:rsidR="009027F5" w:rsidRPr="00AA6BBC">
        <w:rPr>
          <w:b/>
          <w:bCs/>
          <w:u w:val="single"/>
        </w:rPr>
        <w:t>D</w:t>
      </w:r>
      <w:r w:rsidR="009027F5" w:rsidRPr="00AA6BBC">
        <w:t xml:space="preserve">ata </w:t>
      </w:r>
      <w:r w:rsidR="009027F5" w:rsidRPr="00AA6BBC">
        <w:rPr>
          <w:b/>
          <w:bCs/>
          <w:u w:val="single"/>
        </w:rPr>
        <w:t>I</w:t>
      </w:r>
      <w:r w:rsidR="009027F5" w:rsidRPr="00AA6BBC">
        <w:t xml:space="preserve">ntegration </w:t>
      </w:r>
      <w:r w:rsidR="009027F5" w:rsidRPr="00AA6BBC">
        <w:rPr>
          <w:b/>
          <w:bCs/>
          <w:u w:val="single"/>
        </w:rPr>
        <w:t>A</w:t>
      </w:r>
      <w:r w:rsidR="009027F5" w:rsidRPr="00AA6BBC">
        <w:t xml:space="preserve">nalysis for </w:t>
      </w:r>
      <w:r w:rsidR="009027F5" w:rsidRPr="00AA6BBC">
        <w:rPr>
          <w:b/>
          <w:bCs/>
          <w:u w:val="single"/>
        </w:rPr>
        <w:t>B</w:t>
      </w:r>
      <w:r w:rsidR="009027F5" w:rsidRPr="00AA6BBC">
        <w:t xml:space="preserve">iomarker discovery using </w:t>
      </w:r>
      <w:r w:rsidR="009027F5" w:rsidRPr="00AA6BBC">
        <w:rPr>
          <w:b/>
          <w:bCs/>
          <w:u w:val="single"/>
        </w:rPr>
        <w:t>L</w:t>
      </w:r>
      <w:r w:rsidR="009027F5" w:rsidRPr="00AA6BBC">
        <w:t xml:space="preserve">atent </w:t>
      </w:r>
      <w:proofErr w:type="spellStart"/>
      <w:r w:rsidR="009027F5" w:rsidRPr="00AA6BBC">
        <w:t>c</w:t>
      </w:r>
      <w:r w:rsidR="009027F5" w:rsidRPr="00AA6BBC">
        <w:rPr>
          <w:b/>
          <w:bCs/>
          <w:u w:val="single"/>
        </w:rPr>
        <w:t>O</w:t>
      </w:r>
      <w:r w:rsidR="009027F5" w:rsidRPr="00AA6BBC">
        <w:t>mponents</w:t>
      </w:r>
      <w:proofErr w:type="spellEnd"/>
      <w:r w:rsidR="009027F5" w:rsidRPr="00AA6BBC">
        <w:t xml:space="preserve">) maximizes the common or correlated information between multiple omics (multi-omics) datasets while identifying the key omics variables (mRNA, miRNA, CpGs, proteins, metabolites, </w:t>
      </w:r>
      <w:r w:rsidR="009027F5" w:rsidRPr="00AA6BBC">
        <w:rPr>
          <w:i/>
          <w:iCs/>
        </w:rPr>
        <w:t>etc.</w:t>
      </w:r>
      <w:r w:rsidR="009027F5" w:rsidRPr="00AA6BBC">
        <w:t>) and characterizing the disease sub-groups or phenotypes of interest. DIABLO is, therefore, an integrative classification method that builds predictive multi-omics models that can be applied to multi-omics data from new samples to determine their phenotype. Users can specify the number of variables to select from each dataset and visualize the omics data and the multi-omics panel into a reduced data</w:t>
      </w:r>
      <w:r w:rsidR="004A0E6C" w:rsidRPr="00AA6BBC">
        <w:t xml:space="preserve"> space</w:t>
      </w:r>
      <w:r w:rsidR="009027F5" w:rsidRPr="00AA6BBC">
        <w:t xml:space="preserve">. The method is highly flexible in the type of experimental design it can handle, ranging from classical single time point to cross-over and repeated measures studies. Modular-based analysis can also be incorporated using pathway-based module matrices </w:t>
      </w:r>
      <w:r w:rsidR="009027F5" w:rsidRPr="00AA6BBC">
        <w:fldChar w:fldCharType="begin"/>
      </w:r>
      <w:r w:rsidR="009027F5" w:rsidRPr="00AA6BBC">
        <w:instrText xml:space="preserve"> ADDIN ZOTERO_ITEM CSL_CITATION {"citationID":"1kuq8hg3ng","properties":{"formattedCitation":"(Langfelder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9027F5" w:rsidRPr="00AA6BBC">
        <w:fldChar w:fldCharType="separate"/>
      </w:r>
      <w:ins w:id="319" w:author="Amrit" w:date="2018-11-12T21:42:00Z">
        <w:r w:rsidR="00D81BF5">
          <w:rPr>
            <w:noProof/>
          </w:rPr>
          <w:t>(Langfelder and Horvath, 2008)</w:t>
        </w:r>
      </w:ins>
      <w:del w:id="320" w:author="Amrit" w:date="2018-11-12T21:42:00Z">
        <w:r w:rsidR="00CF52F2" w:rsidRPr="00D81BF5" w:rsidDel="00D81BF5">
          <w:rPr>
            <w:noProof/>
          </w:rPr>
          <w:delText>(Langfelder and Horvath, 2008)</w:delText>
        </w:r>
      </w:del>
      <w:r w:rsidR="009027F5" w:rsidRPr="00AA6BBC">
        <w:fldChar w:fldCharType="end"/>
      </w:r>
      <w:r w:rsidR="009027F5" w:rsidRPr="00AA6BBC">
        <w:t xml:space="preserve"> instead of the original omics matrices, as illustrated in one of our case studies.</w:t>
      </w:r>
    </w:p>
    <w:p w14:paraId="07D2E817" w14:textId="2B46A9DD" w:rsidR="005A3B29" w:rsidRPr="00AA6BBC" w:rsidRDefault="00C15910" w:rsidP="00881A69">
      <w:pPr>
        <w:widowControl w:val="0"/>
        <w:autoSpaceDE w:val="0"/>
        <w:autoSpaceDN w:val="0"/>
        <w:adjustRightInd w:val="0"/>
        <w:spacing w:line="480" w:lineRule="auto"/>
        <w:ind w:firstLine="720"/>
        <w:jc w:val="both"/>
      </w:pPr>
      <w:r w:rsidRPr="00AA6BBC">
        <w:t>We demonstrate the capabilities</w:t>
      </w:r>
      <w:r w:rsidR="007E31B3" w:rsidRPr="00AA6BBC">
        <w:t xml:space="preserve"> and versatility</w:t>
      </w:r>
      <w:r w:rsidRPr="00AA6BBC">
        <w:t xml:space="preserve"> of DIABLO </w:t>
      </w:r>
      <w:r w:rsidR="316CA737" w:rsidRPr="00AA6BBC">
        <w:t xml:space="preserve">both </w:t>
      </w:r>
      <w:r w:rsidR="002638B9" w:rsidRPr="00AA6BBC">
        <w:t xml:space="preserve">in </w:t>
      </w:r>
      <w:r w:rsidRPr="00AA6BBC">
        <w:t xml:space="preserve">simulated and </w:t>
      </w:r>
      <w:r w:rsidR="00FF1075" w:rsidRPr="00AA6BBC">
        <w:t>real</w:t>
      </w:r>
      <w:r w:rsidR="00AA489D" w:rsidRPr="00AA6BBC">
        <w:t>-</w:t>
      </w:r>
      <w:r w:rsidR="00FF1075" w:rsidRPr="00AA6BBC">
        <w:t>world data</w:t>
      </w:r>
      <w:r w:rsidRPr="00AA6BBC">
        <w:t xml:space="preserve">, integrating </w:t>
      </w:r>
      <w:r w:rsidR="00FF1075" w:rsidRPr="00AA6BBC">
        <w:t>multi-</w:t>
      </w:r>
      <w:r w:rsidRPr="00AA6BBC">
        <w:t>omics datasets to identify relevant biomarkers</w:t>
      </w:r>
      <w:r w:rsidR="00AA489D" w:rsidRPr="00AA6BBC">
        <w:t xml:space="preserve"> of various diseases</w:t>
      </w:r>
      <w:r w:rsidR="005075CB" w:rsidRPr="00AA6BBC">
        <w:t>.</w:t>
      </w:r>
      <w:r w:rsidRPr="00AA6BBC">
        <w:t xml:space="preserve"> </w:t>
      </w:r>
      <w:r w:rsidR="000428EA" w:rsidRPr="00AA6BBC">
        <w:t xml:space="preserve">DIABLO is available through the </w:t>
      </w:r>
      <w:proofErr w:type="spellStart"/>
      <w:r w:rsidR="000428EA" w:rsidRPr="00AA6BBC">
        <w:t>mix</w:t>
      </w:r>
      <w:r w:rsidR="00E06337" w:rsidRPr="00AA6BBC">
        <w:t>Omics</w:t>
      </w:r>
      <w:proofErr w:type="spellEnd"/>
      <w:r w:rsidR="005D2BAE" w:rsidRPr="00AA6BBC">
        <w:t xml:space="preserve"> d</w:t>
      </w:r>
      <w:r w:rsidR="000428EA" w:rsidRPr="00AA6BBC">
        <w:t xml:space="preserve">ata integration </w:t>
      </w:r>
      <w:r w:rsidR="0066408D" w:rsidRPr="00AA6BBC">
        <w:t>toolkit</w:t>
      </w:r>
      <w:r w:rsidR="000D04A4" w:rsidRPr="00AA6BBC">
        <w:t>,</w:t>
      </w:r>
      <w:r w:rsidR="0066408D" w:rsidRPr="00AA6BBC">
        <w:t xml:space="preserve"> </w:t>
      </w:r>
      <w:hyperlink r:id="rId9" w:history="1">
        <w:r w:rsidR="00177E13" w:rsidRPr="00AA6BBC">
          <w:rPr>
            <w:rStyle w:val="Hyperlink"/>
          </w:rPr>
          <w:t>www.mixomics.org</w:t>
        </w:r>
      </w:hyperlink>
      <w:r w:rsidR="00177E13" w:rsidRPr="00AA6BBC">
        <w:t xml:space="preserve"> </w:t>
      </w:r>
      <w:r w:rsidR="007157C4" w:rsidRPr="00AA6BBC">
        <w:fldChar w:fldCharType="begin"/>
      </w:r>
      <w:r w:rsidR="009027F5" w:rsidRPr="00AA6BBC">
        <w:instrText xml:space="preserve"> ADDIN ZOTERO_ITEM CSL_CITATION {"citationID":"a1q69ps7ga3","properties":{"formattedCitation":"(Rohart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7157C4" w:rsidRPr="00AA6BBC">
        <w:fldChar w:fldCharType="separate"/>
      </w:r>
      <w:ins w:id="321" w:author="Amrit" w:date="2018-11-12T21:42:00Z">
        <w:r w:rsidR="00D81BF5" w:rsidRPr="00D81BF5">
          <w:t>(</w:t>
        </w:r>
        <w:proofErr w:type="spellStart"/>
        <w:r w:rsidR="00D81BF5" w:rsidRPr="00D81BF5">
          <w:t>Rohart</w:t>
        </w:r>
        <w:proofErr w:type="spellEnd"/>
        <w:r w:rsidR="00D81BF5" w:rsidRPr="00D81BF5">
          <w:t xml:space="preserve"> </w:t>
        </w:r>
        <w:r w:rsidR="00D81BF5" w:rsidRPr="00D81BF5">
          <w:rPr>
            <w:i/>
            <w:iCs/>
          </w:rPr>
          <w:t>et al.</w:t>
        </w:r>
        <w:r w:rsidR="00D81BF5" w:rsidRPr="000678B6">
          <w:t>, 2017)</w:t>
        </w:r>
      </w:ins>
      <w:del w:id="322" w:author="Amrit" w:date="2018-11-12T21:42:00Z">
        <w:r w:rsidR="00CF52F2" w:rsidRPr="000678B6" w:rsidDel="00D81BF5">
          <w:rPr>
            <w:rFonts w:eastAsia="Times New Roman"/>
          </w:rPr>
          <w:delText xml:space="preserve">(Rohart </w:delText>
        </w:r>
        <w:r w:rsidR="00CF52F2" w:rsidRPr="000678B6" w:rsidDel="00D81BF5">
          <w:rPr>
            <w:rFonts w:eastAsia="Times New Roman"/>
            <w:i/>
            <w:iCs/>
          </w:rPr>
          <w:delText>et al.</w:delText>
        </w:r>
        <w:r w:rsidR="00CF52F2" w:rsidRPr="000678B6" w:rsidDel="00D81BF5">
          <w:rPr>
            <w:rFonts w:eastAsia="Times New Roman"/>
          </w:rPr>
          <w:delText>, 2017)</w:delText>
        </w:r>
      </w:del>
      <w:r w:rsidR="007157C4" w:rsidRPr="00AA6BBC">
        <w:fldChar w:fldCharType="end"/>
      </w:r>
      <w:r w:rsidR="000428EA" w:rsidRPr="00AA6BBC">
        <w:t xml:space="preserve"> whic</w:t>
      </w:r>
      <w:r w:rsidR="005D2BAE" w:rsidRPr="00AA6BBC">
        <w:t>h contains a wide range of multivariate methods</w:t>
      </w:r>
      <w:r w:rsidR="000428EA" w:rsidRPr="00AA6BBC">
        <w:t xml:space="preserve"> for the exploration and integration of </w:t>
      </w:r>
      <w:r w:rsidR="005D2BAE" w:rsidRPr="00AA6BBC">
        <w:t>high dimensional</w:t>
      </w:r>
      <w:r w:rsidR="002A2F36" w:rsidRPr="00AA6BBC">
        <w:t xml:space="preserve"> </w:t>
      </w:r>
      <w:r w:rsidR="005D2BAE" w:rsidRPr="00AA6BBC">
        <w:t>biological datasets.</w:t>
      </w:r>
    </w:p>
    <w:p w14:paraId="04A08F66" w14:textId="77777777" w:rsidR="00881A69" w:rsidRPr="00AA6BBC" w:rsidRDefault="00881A69" w:rsidP="005A3B29">
      <w:pPr>
        <w:pStyle w:val="NormalWeb"/>
        <w:shd w:val="clear" w:color="auto" w:fill="FFFFFF"/>
        <w:spacing w:before="0" w:beforeAutospacing="0" w:after="0" w:afterAutospacing="0" w:line="480" w:lineRule="auto"/>
        <w:outlineLvl w:val="0"/>
        <w:rPr>
          <w:b/>
          <w:color w:val="333333"/>
        </w:rPr>
      </w:pPr>
    </w:p>
    <w:p w14:paraId="373B4C48" w14:textId="047DDD69" w:rsidR="005A3B29" w:rsidRPr="00AA6BBC" w:rsidRDefault="006C5885" w:rsidP="005A3B29">
      <w:pPr>
        <w:pStyle w:val="NormalWeb"/>
        <w:shd w:val="clear" w:color="auto" w:fill="FFFFFF"/>
        <w:spacing w:before="0" w:beforeAutospacing="0" w:after="0" w:afterAutospacing="0" w:line="480" w:lineRule="auto"/>
        <w:outlineLvl w:val="0"/>
        <w:rPr>
          <w:b/>
          <w:color w:val="333333"/>
        </w:rPr>
      </w:pPr>
      <w:r>
        <w:rPr>
          <w:b/>
          <w:color w:val="333333"/>
        </w:rPr>
        <w:t>Materials and m</w:t>
      </w:r>
      <w:r w:rsidR="005A3B29" w:rsidRPr="00AA6BBC">
        <w:rPr>
          <w:b/>
          <w:color w:val="333333"/>
        </w:rPr>
        <w:t>ethods</w:t>
      </w:r>
    </w:p>
    <w:p w14:paraId="4ABD6CCE" w14:textId="794720A1" w:rsidR="005A3B29" w:rsidRPr="00AA6BBC" w:rsidDel="003A06F5" w:rsidRDefault="005A3B29" w:rsidP="005A3B29">
      <w:pPr>
        <w:spacing w:line="480" w:lineRule="auto"/>
        <w:jc w:val="both"/>
        <w:rPr>
          <w:del w:id="323" w:author="Amrit" w:date="2018-11-16T12:47:00Z"/>
          <w:lang w:val="en-CA"/>
        </w:rPr>
      </w:pPr>
      <w:del w:id="324" w:author="Amrit" w:date="2018-11-16T12:47:00Z">
        <w:r w:rsidRPr="00AA6BBC" w:rsidDel="003A06F5">
          <w:rPr>
            <w:b/>
            <w:lang w:val="en-CA"/>
          </w:rPr>
          <w:delText xml:space="preserve">Code availability and software tool requirements. </w:delText>
        </w:r>
        <w:r w:rsidRPr="00AA6BBC" w:rsidDel="003A06F5">
          <w:delText xml:space="preserve">The DIABLO framework is implemented in the mixOmics R package </w:delText>
        </w:r>
        <w:r w:rsidRPr="00AA6BBC" w:rsidDel="003A06F5">
          <w:fldChar w:fldCharType="begin"/>
        </w:r>
        <w:r w:rsidR="009027F5" w:rsidRPr="00AA6BBC" w:rsidDel="003A06F5">
          <w:delInstrText xml:space="preserve"> ADDIN ZOTERO_ITEM CSL_CITATION {"citationID":"a1dhcpd124d","properties":{"formattedCitation":"(Rohart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delInstrText>
        </w:r>
        <w:r w:rsidRPr="00AA6BBC" w:rsidDel="003A06F5">
          <w:fldChar w:fldCharType="separate"/>
        </w:r>
      </w:del>
      <w:del w:id="325" w:author="Amrit" w:date="2018-11-12T21:42:00Z">
        <w:r w:rsidR="00CF52F2" w:rsidRPr="000678B6" w:rsidDel="00D81BF5">
          <w:rPr>
            <w:rFonts w:eastAsia="Times New Roman"/>
          </w:rPr>
          <w:delText xml:space="preserve">(Rohart </w:delText>
        </w:r>
        <w:r w:rsidR="00CF52F2" w:rsidRPr="000678B6" w:rsidDel="00D81BF5">
          <w:rPr>
            <w:rFonts w:eastAsia="Times New Roman"/>
            <w:i/>
            <w:iCs/>
          </w:rPr>
          <w:delText>et al.</w:delText>
        </w:r>
        <w:r w:rsidR="00CF52F2" w:rsidRPr="000678B6" w:rsidDel="00D81BF5">
          <w:rPr>
            <w:rFonts w:eastAsia="Times New Roman"/>
          </w:rPr>
          <w:delText>, 2017)</w:delText>
        </w:r>
      </w:del>
      <w:del w:id="326" w:author="Amrit" w:date="2018-11-16T12:47:00Z">
        <w:r w:rsidRPr="00AA6BBC" w:rsidDel="003A06F5">
          <w:fldChar w:fldCharType="end"/>
        </w:r>
        <w:r w:rsidRPr="00AA6BBC" w:rsidDel="003A06F5">
          <w:delText xml:space="preserve">. mixOmics currently includes 19 multivariate methodologies, for single-omics and integrative analyses. </w:delText>
        </w:r>
        <w:r w:rsidRPr="00AA6BBC" w:rsidDel="003A06F5">
          <w:rPr>
            <w:lang w:val="en-CA"/>
          </w:rPr>
          <w:delText>All scripts and tutorials are provided in our companion web-page http://www.mixomics.org/mixDIABLO. All analyses were performed using the R statistical computing program (version 3.4.1) and the mixOmics package (version 6.3.0).</w:delText>
        </w:r>
      </w:del>
    </w:p>
    <w:p w14:paraId="6003ED7B" w14:textId="77777777" w:rsidR="005A3B29" w:rsidRPr="00AA6BBC" w:rsidRDefault="005A3B29" w:rsidP="005A3B29">
      <w:pPr>
        <w:spacing w:line="480" w:lineRule="auto"/>
        <w:jc w:val="both"/>
        <w:outlineLvl w:val="0"/>
        <w:rPr>
          <w:b/>
        </w:rPr>
      </w:pPr>
      <w:r w:rsidRPr="00AA6BBC">
        <w:rPr>
          <w:b/>
          <w:lang w:val="en-CA"/>
        </w:rPr>
        <w:t>Statistical methods and analysis</w:t>
      </w:r>
    </w:p>
    <w:p w14:paraId="11BA6EF0" w14:textId="211926DD" w:rsidR="005A3B29" w:rsidRPr="00AA6BBC" w:rsidRDefault="005A3B29" w:rsidP="005A3B29">
      <w:pPr>
        <w:widowControl w:val="0"/>
        <w:tabs>
          <w:tab w:val="left" w:pos="220"/>
          <w:tab w:val="left" w:pos="720"/>
        </w:tabs>
        <w:autoSpaceDE w:val="0"/>
        <w:autoSpaceDN w:val="0"/>
        <w:adjustRightInd w:val="0"/>
        <w:spacing w:line="480" w:lineRule="auto"/>
        <w:jc w:val="both"/>
        <w:rPr>
          <w:i/>
        </w:rPr>
      </w:pPr>
      <w:r w:rsidRPr="00AA6BBC">
        <w:rPr>
          <w:b/>
          <w:i/>
        </w:rPr>
        <w:lastRenderedPageBreak/>
        <w:t>General multivariate framework to integrate multiple datasets measured on the same samples.</w:t>
      </w:r>
      <w:r w:rsidRPr="00AA6BBC">
        <w:t xml:space="preserve"> DIABLO extends sparse generalized canonical correlation analysis (</w:t>
      </w:r>
      <w:del w:id="327" w:author="Amrit" w:date="2018-11-16T12:43:00Z">
        <w:r w:rsidRPr="00AA6BBC" w:rsidDel="003A06F5">
          <w:delText>sGCCA</w:delText>
        </w:r>
      </w:del>
      <w:ins w:id="328" w:author="Amrit" w:date="2018-11-16T12:43:00Z">
        <w:r w:rsidR="003A06F5">
          <w:t>s</w:t>
        </w:r>
        <w:r w:rsidR="003A06F5" w:rsidRPr="00AA6BBC">
          <w:t>GCCA</w:t>
        </w:r>
      </w:ins>
      <w:r w:rsidRPr="00AA6BBC">
        <w:t xml:space="preserve">) </w:t>
      </w:r>
      <w:r w:rsidRPr="00AA6BBC">
        <w:fldChar w:fldCharType="begin"/>
      </w:r>
      <w:r w:rsidR="009027F5" w:rsidRPr="00AA6BBC">
        <w:instrText xml:space="preserve"> ADDIN ZOTERO_ITEM CSL_CITATION {"citationID":"a1qgmn84epk","properties":{"formattedCitation":"(Tenenhaus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AA6BBC">
        <w:fldChar w:fldCharType="separate"/>
      </w:r>
      <w:ins w:id="329" w:author="Amrit" w:date="2018-11-12T21:42:00Z">
        <w:r w:rsidR="00D81BF5" w:rsidRPr="00D81BF5">
          <w:t>(</w:t>
        </w:r>
        <w:proofErr w:type="spellStart"/>
        <w:r w:rsidR="00D81BF5" w:rsidRPr="00D81BF5">
          <w:t>Tenenhaus</w:t>
        </w:r>
        <w:proofErr w:type="spellEnd"/>
        <w:r w:rsidR="00D81BF5" w:rsidRPr="00D81BF5">
          <w:t xml:space="preserve"> </w:t>
        </w:r>
        <w:r w:rsidR="00D81BF5" w:rsidRPr="00D81BF5">
          <w:rPr>
            <w:i/>
            <w:iCs/>
          </w:rPr>
          <w:t>et al.</w:t>
        </w:r>
        <w:r w:rsidR="00D81BF5" w:rsidRPr="000678B6">
          <w:t>, 2014)</w:t>
        </w:r>
      </w:ins>
      <w:del w:id="330" w:author="Amrit" w:date="2018-11-12T21:42:00Z">
        <w:r w:rsidR="00CF52F2" w:rsidRPr="000678B6" w:rsidDel="00D81BF5">
          <w:rPr>
            <w:rFonts w:eastAsia="Times New Roman"/>
          </w:rPr>
          <w:delText xml:space="preserve">(Tenenhaus </w:delText>
        </w:r>
        <w:r w:rsidR="00CF52F2" w:rsidRPr="000678B6" w:rsidDel="00D81BF5">
          <w:rPr>
            <w:rFonts w:eastAsia="Times New Roman"/>
            <w:i/>
            <w:iCs/>
          </w:rPr>
          <w:delText>et al.</w:delText>
        </w:r>
        <w:r w:rsidR="00CF52F2" w:rsidRPr="00C3303B" w:rsidDel="00D81BF5">
          <w:rPr>
            <w:rFonts w:eastAsia="Times New Roman"/>
          </w:rPr>
          <w:delText>, 2014)</w:delText>
        </w:r>
      </w:del>
      <w:r w:rsidRPr="00AA6BBC">
        <w:fldChar w:fldCharType="end"/>
      </w:r>
      <w:r w:rsidRPr="00AA6BBC">
        <w:t xml:space="preserve"> to a classification (supervised) framework</w:t>
      </w:r>
      <w:r w:rsidRPr="00AA6BBC">
        <w:rPr>
          <w:color w:val="000000"/>
        </w:rPr>
        <w:t>.</w:t>
      </w:r>
      <w:r w:rsidRPr="00AA6BBC">
        <w:t xml:space="preserve"> </w:t>
      </w:r>
      <w:del w:id="331" w:author="Amrit" w:date="2018-11-16T12:47:00Z">
        <w:r w:rsidRPr="00AA6BBC" w:rsidDel="003A06F5">
          <w:delText xml:space="preserve">sGCCA is a multivariate dimension reduction technique that uses singular value decomposition and selects co-expressed (correlated) variables from several omics datasets in a computationally and statistically efficient manner. </w:delText>
        </w:r>
      </w:del>
      <w:r w:rsidRPr="00AA6BBC">
        <w:t xml:space="preserve">sGCCA maximizes the covariance between linear combinations of variables (latent component scores) and projects the data into the smaller dimensional subspace spanned by the components. </w:t>
      </w:r>
      <w:del w:id="332" w:author="Amrit" w:date="2018-11-16T12:47:00Z">
        <w:r w:rsidRPr="00AA6BBC" w:rsidDel="003A06F5">
          <w:delText>The selection of the correlated molecules across omics levels</w:delText>
        </w:r>
      </w:del>
      <w:ins w:id="333" w:author="Amrit" w:date="2018-11-16T12:47:00Z">
        <w:r w:rsidR="003A06F5">
          <w:t>Variable sel</w:t>
        </w:r>
      </w:ins>
      <w:ins w:id="334" w:author="Amrit" w:date="2018-11-16T12:48:00Z">
        <w:r w:rsidR="003A06F5">
          <w:t>ection</w:t>
        </w:r>
      </w:ins>
      <w:r w:rsidRPr="00AA6BBC">
        <w:t xml:space="preserve"> is performed internally in sGCCA with </w:t>
      </w:r>
      <m:oMath>
        <m:sSub>
          <m:sSubPr>
            <m:ctrlPr>
              <w:ins w:id="335" w:author="Amrit" w:date="2018-11-16T12:54:00Z">
                <w:rPr>
                  <w:rFonts w:ascii="Cambria Math" w:hAnsi="Cambria Math"/>
                  <w:i/>
                </w:rPr>
              </w:ins>
            </m:ctrlPr>
          </m:sSubPr>
          <m:e>
            <m:r>
              <w:ins w:id="336" w:author="Amrit" w:date="2018-11-16T12:54:00Z">
                <m:rPr>
                  <m:scr m:val="script"/>
                </m:rPr>
                <w:rPr>
                  <w:rFonts w:ascii="Cambria Math" w:hAnsi="Cambria Math"/>
                </w:rPr>
                <m:t>l</m:t>
              </w:ins>
            </m:r>
          </m:e>
          <m:sub>
            <m:r>
              <w:ins w:id="337" w:author="Amrit" w:date="2018-11-16T12:54:00Z">
                <w:rPr>
                  <w:rFonts w:ascii="Cambria Math" w:hAnsi="Cambria Math"/>
                </w:rPr>
                <m:t>1</m:t>
              </w:ins>
            </m:r>
          </m:sub>
        </m:sSub>
      </m:oMath>
      <w:del w:id="338" w:author="Amrit" w:date="2018-11-16T12:53:00Z">
        <w:r w:rsidRPr="00AA6BBC" w:rsidDel="009B2FCB">
          <w:rPr>
            <w:rFonts w:eastAsia="Xingkai SC Light"/>
          </w:rPr>
          <w:delText>l</w:delText>
        </w:r>
      </w:del>
      <w:del w:id="339" w:author="Amrit" w:date="2018-11-16T12:54:00Z">
        <w:r w:rsidRPr="00AA6BBC" w:rsidDel="009B2FCB">
          <w:rPr>
            <w:vertAlign w:val="subscript"/>
          </w:rPr>
          <w:delText xml:space="preserve">1 </w:delText>
        </w:r>
        <w:r w:rsidRPr="00AA6BBC" w:rsidDel="009B2FCB">
          <w:delText>–</w:delText>
        </w:r>
      </w:del>
      <w:ins w:id="340" w:author="Amrit" w:date="2018-11-16T12:54:00Z">
        <w:r w:rsidR="009B2FCB">
          <w:t xml:space="preserve"> </w:t>
        </w:r>
      </w:ins>
      <w:r w:rsidRPr="00AA6BBC">
        <w:t>penalization on the variable coefficient vector</w:t>
      </w:r>
      <w:ins w:id="341" w:author="Amrit" w:date="2018-11-16T12:48:00Z">
        <w:r w:rsidR="003A06F5">
          <w:t>s</w:t>
        </w:r>
      </w:ins>
      <w:r w:rsidRPr="00AA6BBC">
        <w:t xml:space="preserve"> defining the linear combination</w:t>
      </w:r>
      <w:ins w:id="342" w:author="Amrit" w:date="2018-11-16T12:48:00Z">
        <w:r w:rsidR="003A06F5">
          <w:t>s</w:t>
        </w:r>
      </w:ins>
      <w:del w:id="343" w:author="Amrit" w:date="2018-11-16T12:48:00Z">
        <w:r w:rsidRPr="00AA6BBC" w:rsidDel="003A06F5">
          <w:delText>s</w:delText>
        </w:r>
      </w:del>
      <w:r w:rsidRPr="00AA6BBC">
        <w:t xml:space="preserve">. </w:t>
      </w:r>
      <w:r w:rsidRPr="00AA6BBC">
        <w:rPr>
          <w:i/>
        </w:rPr>
        <w:t>Note that since all latent components are scaled in the algorithm, sGCCA maximizes the correlation between components. However, we will retain the term ‘covariance’ instead of ‘correlation’ throughout this section to present the general sGCCA framework.</w:t>
      </w:r>
    </w:p>
    <w:p w14:paraId="57611783" w14:textId="0B0409A6" w:rsidR="005A3B29" w:rsidRPr="00AA6BBC" w:rsidRDefault="005A3B29" w:rsidP="005A3B29">
      <w:pPr>
        <w:widowControl w:val="0"/>
        <w:tabs>
          <w:tab w:val="left" w:pos="220"/>
          <w:tab w:val="left" w:pos="720"/>
        </w:tabs>
        <w:autoSpaceDE w:val="0"/>
        <w:autoSpaceDN w:val="0"/>
        <w:adjustRightInd w:val="0"/>
        <w:spacing w:line="480" w:lineRule="auto"/>
        <w:jc w:val="both"/>
        <w:rPr>
          <w:vertAlign w:val="subscript"/>
        </w:rPr>
      </w:pPr>
      <w:r w:rsidRPr="00AA6BBC">
        <w:tab/>
        <w:t xml:space="preserve">Denote </w:t>
      </w:r>
      <w:r w:rsidRPr="00AA6BBC">
        <w:rPr>
          <w:i/>
        </w:rPr>
        <w:t xml:space="preserve">K </w:t>
      </w:r>
      <w:r w:rsidRPr="00AA6BBC">
        <w:t>normalized</w:t>
      </w:r>
      <w:r w:rsidRPr="00AA6BBC">
        <w:rPr>
          <w:i/>
        </w:rPr>
        <w:t xml:space="preserve">, </w:t>
      </w:r>
      <w:r w:rsidRPr="00AA6BBC">
        <w:t>centered and scaled</w:t>
      </w:r>
      <w:r w:rsidRPr="00AA6BBC">
        <w:rPr>
          <w:i/>
        </w:rPr>
        <w:t xml:space="preserve"> </w:t>
      </w:r>
      <w:r w:rsidRPr="00AA6BBC">
        <w:t xml:space="preserve">datasets </w:t>
      </w:r>
      <w:r w:rsidRPr="00AA6BBC">
        <w:rPr>
          <w:i/>
        </w:rPr>
        <w:t>X</w:t>
      </w:r>
      <w:r w:rsidRPr="00AA6BBC">
        <w:rPr>
          <w:i/>
          <w:vertAlign w:val="subscript"/>
        </w:rPr>
        <w:t>1</w:t>
      </w:r>
      <w:r w:rsidRPr="00AA6BBC">
        <w:rPr>
          <w:vertAlign w:val="subscript"/>
        </w:rPr>
        <w:t xml:space="preserve"> </w:t>
      </w:r>
      <w:r w:rsidRPr="00AA6BBC">
        <w:rPr>
          <w:i/>
        </w:rPr>
        <w:t>(</w:t>
      </w:r>
      <w:del w:id="344" w:author="Amrit" w:date="2018-11-16T13:18:00Z">
        <w:r w:rsidRPr="00AA6BBC" w:rsidDel="002428F1">
          <w:rPr>
            <w:i/>
          </w:rPr>
          <w:delText xml:space="preserve">n </w:delText>
        </w:r>
      </w:del>
      <w:ins w:id="345" w:author="Amrit" w:date="2018-11-16T13:18:00Z">
        <w:r w:rsidR="002428F1">
          <w:rPr>
            <w:i/>
          </w:rPr>
          <w:t>N</w:t>
        </w:r>
        <w:r w:rsidR="002428F1" w:rsidRPr="00AA6BBC">
          <w:rPr>
            <w:i/>
          </w:rPr>
          <w:t xml:space="preserve"> </w:t>
        </w:r>
      </w:ins>
      <w:r w:rsidRPr="00AA6BBC">
        <w:t>x</w:t>
      </w:r>
      <w:r w:rsidRPr="00AA6BBC">
        <w:rPr>
          <w:i/>
        </w:rPr>
        <w:t xml:space="preserve"> p</w:t>
      </w:r>
      <w:r w:rsidRPr="00AA6BBC">
        <w:rPr>
          <w:i/>
          <w:vertAlign w:val="subscript"/>
        </w:rPr>
        <w:t>1</w:t>
      </w:r>
      <w:r w:rsidRPr="00AA6BBC">
        <w:t xml:space="preserve">), …, </w:t>
      </w:r>
      <w:r w:rsidRPr="00AA6BBC">
        <w:rPr>
          <w:i/>
        </w:rPr>
        <w:t>X</w:t>
      </w:r>
      <w:r w:rsidRPr="00AA6BBC">
        <w:rPr>
          <w:i/>
          <w:vertAlign w:val="subscript"/>
        </w:rPr>
        <w:t>K</w:t>
      </w:r>
      <w:r w:rsidRPr="00AA6BBC">
        <w:t xml:space="preserve"> (</w:t>
      </w:r>
      <w:del w:id="346" w:author="Amrit" w:date="2018-11-16T13:18:00Z">
        <w:r w:rsidRPr="00AA6BBC" w:rsidDel="002428F1">
          <w:rPr>
            <w:i/>
          </w:rPr>
          <w:delText xml:space="preserve">n </w:delText>
        </w:r>
      </w:del>
      <w:ins w:id="347" w:author="Amrit" w:date="2018-11-16T13:18:00Z">
        <w:r w:rsidR="002428F1">
          <w:rPr>
            <w:i/>
          </w:rPr>
          <w:t>N</w:t>
        </w:r>
        <w:r w:rsidR="002428F1" w:rsidRPr="00AA6BBC">
          <w:rPr>
            <w:i/>
          </w:rPr>
          <w:t xml:space="preserve"> </w:t>
        </w:r>
      </w:ins>
      <w:r w:rsidRPr="00AA6BBC">
        <w:t>x</w:t>
      </w:r>
      <w:r w:rsidRPr="00AA6BBC">
        <w:rPr>
          <w:i/>
        </w:rPr>
        <w:t xml:space="preserve"> </w:t>
      </w:r>
      <w:proofErr w:type="spellStart"/>
      <w:r w:rsidRPr="00AA6BBC">
        <w:rPr>
          <w:i/>
        </w:rPr>
        <w:t>p</w:t>
      </w:r>
      <w:r w:rsidRPr="00AA6BBC">
        <w:rPr>
          <w:i/>
          <w:vertAlign w:val="subscript"/>
        </w:rPr>
        <w:t>K</w:t>
      </w:r>
      <w:proofErr w:type="spellEnd"/>
      <w:r w:rsidRPr="00AA6BBC">
        <w:t xml:space="preserve">), measuring the expression levels of </w:t>
      </w:r>
      <w:r w:rsidRPr="00AA6BBC">
        <w:rPr>
          <w:i/>
        </w:rPr>
        <w:t>p</w:t>
      </w:r>
      <w:r w:rsidRPr="00AA6BBC">
        <w:rPr>
          <w:i/>
          <w:vertAlign w:val="subscript"/>
        </w:rPr>
        <w:t xml:space="preserve">1, </w:t>
      </w:r>
      <w:r w:rsidRPr="00AA6BBC">
        <w:rPr>
          <w:i/>
        </w:rPr>
        <w:t>p</w:t>
      </w:r>
      <w:r w:rsidRPr="00AA6BBC">
        <w:rPr>
          <w:i/>
          <w:vertAlign w:val="subscript"/>
        </w:rPr>
        <w:t xml:space="preserve">2, …, </w:t>
      </w:r>
      <w:proofErr w:type="spellStart"/>
      <w:r w:rsidRPr="00AA6BBC">
        <w:rPr>
          <w:i/>
        </w:rPr>
        <w:t>p</w:t>
      </w:r>
      <w:r w:rsidRPr="00AA6BBC">
        <w:rPr>
          <w:i/>
          <w:vertAlign w:val="subscript"/>
        </w:rPr>
        <w:t>K</w:t>
      </w:r>
      <w:proofErr w:type="spellEnd"/>
      <w:r w:rsidRPr="00AA6BBC">
        <w:rPr>
          <w:i/>
          <w:vertAlign w:val="subscript"/>
        </w:rPr>
        <w:t xml:space="preserve"> </w:t>
      </w:r>
      <w:r w:rsidRPr="00AA6BBC">
        <w:t xml:space="preserve">omics variables on the same </w:t>
      </w:r>
      <w:del w:id="348" w:author="Amrit" w:date="2018-11-16T13:18:00Z">
        <w:r w:rsidRPr="00AA6BBC" w:rsidDel="002428F1">
          <w:rPr>
            <w:i/>
          </w:rPr>
          <w:delText>n</w:delText>
        </w:r>
        <w:r w:rsidRPr="00AA6BBC" w:rsidDel="002428F1">
          <w:delText xml:space="preserve"> </w:delText>
        </w:r>
      </w:del>
      <w:ins w:id="349" w:author="Amrit" w:date="2018-11-16T13:18:00Z">
        <w:r w:rsidR="002428F1">
          <w:rPr>
            <w:i/>
          </w:rPr>
          <w:t>N</w:t>
        </w:r>
        <w:r w:rsidR="002428F1" w:rsidRPr="00AA6BBC">
          <w:t xml:space="preserve"> </w:t>
        </w:r>
      </w:ins>
      <w:r w:rsidRPr="00AA6BBC">
        <w:t xml:space="preserve">samples, </w:t>
      </w:r>
      <w:r w:rsidRPr="00AA6BBC">
        <w:rPr>
          <w:i/>
        </w:rPr>
        <w:t>k = 1, …, K</w:t>
      </w:r>
      <w:r w:rsidRPr="00AA6BBC">
        <w:t xml:space="preserve">. sGCCA solves the optimization function for each component </w:t>
      </w:r>
      <w:r w:rsidRPr="00AA6BBC">
        <w:rPr>
          <w:i/>
        </w:rPr>
        <w:t>h</w:t>
      </w:r>
      <w:r w:rsidRPr="00AA6BBC">
        <w:t xml:space="preserve"> = 1, …, </w:t>
      </w:r>
      <w:r w:rsidRPr="00AA6BBC">
        <w:rPr>
          <w:i/>
        </w:rPr>
        <w:t>H</w:t>
      </w:r>
      <w:r w:rsidRPr="00AA6BBC">
        <w:t>:</w:t>
      </w:r>
    </w:p>
    <w:p w14:paraId="3CF16E26" w14:textId="6353EEEF" w:rsidR="005A3B29" w:rsidRPr="00AA6BBC" w:rsidRDefault="003A06F5" w:rsidP="009B2FCB">
      <w:pPr>
        <w:widowControl w:val="0"/>
        <w:tabs>
          <w:tab w:val="left" w:pos="220"/>
          <w:tab w:val="left" w:pos="720"/>
        </w:tabs>
        <w:autoSpaceDE w:val="0"/>
        <w:autoSpaceDN w:val="0"/>
        <w:adjustRightInd w:val="0"/>
        <w:spacing w:line="480" w:lineRule="auto"/>
        <w:jc w:val="center"/>
        <w:pPrChange w:id="350" w:author="Amrit" w:date="2018-11-16T13:01:00Z">
          <w:pPr>
            <w:widowControl w:val="0"/>
            <w:tabs>
              <w:tab w:val="left" w:pos="220"/>
              <w:tab w:val="left" w:pos="720"/>
            </w:tabs>
            <w:autoSpaceDE w:val="0"/>
            <w:autoSpaceDN w:val="0"/>
            <w:adjustRightInd w:val="0"/>
            <w:spacing w:line="480" w:lineRule="auto"/>
            <w:jc w:val="both"/>
          </w:pPr>
        </w:pPrChange>
      </w:pP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Sup>
                  <m:sSubSupPr>
                    <m:ctrlPr>
                      <w:rPr>
                        <w:rFonts w:ascii="Cambria Math" w:hAnsi="Cambria Math"/>
                        <w:i/>
                      </w:rPr>
                    </m:ctrlPr>
                  </m:sSubSupPr>
                  <m:e>
                    <m:r>
                      <m:rPr>
                        <m:sty m:val="bi"/>
                      </m:rPr>
                      <w:rPr>
                        <w:rFonts w:ascii="Cambria Math" w:hAnsi="Cambria Math"/>
                      </w:rPr>
                      <m:t>a</m:t>
                    </m:r>
                  </m:e>
                  <m:sub>
                    <m:r>
                      <w:ins w:id="351" w:author="Amrit" w:date="2018-11-16T12:49:00Z">
                        <w:rPr>
                          <w:rFonts w:ascii="Cambria Math" w:hAnsi="Cambria Math"/>
                        </w:rPr>
                        <m:t>1</m:t>
                      </w:ins>
                    </m:r>
                    <m:r>
                      <w:del w:id="352" w:author="Amrit" w:date="2018-11-16T12:49:00Z">
                        <w:rPr>
                          <w:rFonts w:ascii="Cambria Math" w:hAnsi="Cambria Math"/>
                        </w:rPr>
                        <m:t>h</m:t>
                      </w:del>
                    </m:r>
                  </m:sub>
                  <m:sup>
                    <m:r>
                      <w:ins w:id="353" w:author="Amrit" w:date="2018-11-16T12:50:00Z">
                        <w:rPr>
                          <w:rFonts w:ascii="Cambria Math" w:hAnsi="Cambria Math"/>
                        </w:rPr>
                        <m:t>h</m:t>
                      </w:ins>
                    </m:r>
                    <m:r>
                      <w:del w:id="354" w:author="Amrit" w:date="2018-11-16T12:50:00Z">
                        <w:rPr>
                          <w:rFonts w:ascii="Cambria Math" w:hAnsi="Cambria Math"/>
                        </w:rPr>
                        <m:t>1</m:t>
                      </w:del>
                    </m:r>
                  </m:sup>
                </m:sSubSup>
                <m:r>
                  <w:rPr>
                    <w:rFonts w:ascii="Cambria Math" w:hAnsi="Cambria Math"/>
                  </w:rPr>
                  <m:t>,…,</m:t>
                </m:r>
                <m:sSubSup>
                  <m:sSubSupPr>
                    <m:ctrlPr>
                      <w:rPr>
                        <w:rFonts w:ascii="Cambria Math" w:hAnsi="Cambria Math"/>
                        <w:i/>
                      </w:rPr>
                    </m:ctrlPr>
                  </m:sSubSupPr>
                  <m:e>
                    <m:r>
                      <m:rPr>
                        <m:sty m:val="bi"/>
                      </m:rPr>
                      <w:rPr>
                        <w:rFonts w:ascii="Cambria Math" w:hAnsi="Cambria Math"/>
                      </w:rPr>
                      <m:t>a</m:t>
                    </m:r>
                  </m:e>
                  <m:sub>
                    <m:r>
                      <w:del w:id="355" w:author="Amrit" w:date="2018-11-16T12:50:00Z">
                        <w:rPr>
                          <w:rFonts w:ascii="Cambria Math" w:hAnsi="Cambria Math"/>
                        </w:rPr>
                        <m:t>h</m:t>
                      </w:del>
                    </m:r>
                    <m:r>
                      <w:ins w:id="356" w:author="Amrit" w:date="2018-11-16T12:50:00Z">
                        <w:rPr>
                          <w:rFonts w:ascii="Cambria Math" w:hAnsi="Cambria Math"/>
                        </w:rPr>
                        <m:t>K</m:t>
                      </w:ins>
                    </m:r>
                  </m:sub>
                  <m:sup>
                    <m:r>
                      <w:ins w:id="357" w:author="Amrit" w:date="2018-11-16T12:50:00Z">
                        <w:rPr>
                          <w:rFonts w:ascii="Cambria Math" w:hAnsi="Cambria Math"/>
                        </w:rPr>
                        <m:t>h</m:t>
                      </w:ins>
                    </m:r>
                    <m:r>
                      <w:del w:id="358" w:author="Amrit" w:date="2018-11-16T12:50:00Z">
                        <w:rPr>
                          <w:rFonts w:ascii="Cambria Math" w:hAnsi="Cambria Math"/>
                        </w:rPr>
                        <m:t>K</m:t>
                      </w:del>
                    </m:r>
                  </m:sup>
                </m:sSubSup>
              </m:lim>
            </m:limLow>
          </m:fName>
          <m:e>
            <m:nary>
              <m:naryPr>
                <m:chr m:val="∑"/>
                <m:limLoc m:val="undOvr"/>
                <m:ctrlPr>
                  <w:rPr>
                    <w:rFonts w:ascii="Cambria Math" w:hAnsi="Cambria Math"/>
                    <w:i/>
                  </w:rPr>
                </m:ctrlPr>
              </m:naryPr>
              <m:sub>
                <m:r>
                  <w:rPr>
                    <w:rFonts w:ascii="Cambria Math" w:hAnsi="Cambria Math"/>
                  </w:rPr>
                  <m:t>j,k=1,j≠k</m:t>
                </m:r>
              </m:sub>
              <m:sup>
                <m:r>
                  <w:rPr>
                    <w:rFonts w:ascii="Cambria Math" w:hAnsi="Cambria Math"/>
                  </w:rPr>
                  <m:t>K</m:t>
                </m:r>
              </m:sup>
              <m:e>
                <m:sSub>
                  <m:sSubPr>
                    <m:ctrlPr>
                      <w:rPr>
                        <w:rFonts w:ascii="Cambria Math" w:hAnsi="Cambria Math"/>
                        <w:i/>
                      </w:rPr>
                    </m:ctrlPr>
                  </m:sSubPr>
                  <m:e>
                    <m:r>
                      <w:rPr>
                        <w:rFonts w:ascii="Cambria Math" w:hAnsi="Cambria Math"/>
                      </w:rPr>
                      <m:t>c</m:t>
                    </m:r>
                  </m:e>
                  <m:sub>
                    <m:r>
                      <w:rPr>
                        <w:rFonts w:ascii="Cambria Math" w:hAnsi="Cambria Math"/>
                      </w:rPr>
                      <m:t>jk</m:t>
                    </m:r>
                  </m:sub>
                </m:sSub>
                <m:r>
                  <m:rPr>
                    <m:sty m:val="p"/>
                  </m:rPr>
                  <w:rPr>
                    <w:rFonts w:ascii="Cambria Math" w:hAnsi="Cambria Math"/>
                  </w:rPr>
                  <m:t>cov</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h</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d>
                <m:r>
                  <w:rPr>
                    <w:rFonts w:ascii="Cambria Math" w:hAnsi="Cambria Math"/>
                  </w:rPr>
                  <m:t xml:space="preserve">,      s.t.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a</m:t>
                            </m:r>
                          </m:e>
                          <m:sub>
                            <m:r>
                              <w:rPr>
                                <w:rFonts w:ascii="Cambria Math" w:hAnsi="Cambria Math"/>
                              </w:rPr>
                              <m:t>k</m:t>
                            </m:r>
                          </m:sub>
                          <m:sup>
                            <m:r>
                              <w:rPr>
                                <w:rFonts w:ascii="Cambria Math" w:hAnsi="Cambria Math"/>
                              </w:rPr>
                              <m:t>h</m:t>
                            </m:r>
                          </m:sup>
                        </m:sSubSup>
                      </m:e>
                    </m:d>
                  </m:e>
                  <m:sub>
                    <m:r>
                      <w:rPr>
                        <w:rFonts w:ascii="Cambria Math" w:hAnsi="Cambria Math"/>
                      </w:rPr>
                      <m:t>2</m:t>
                    </m:r>
                  </m:sub>
                </m:sSub>
                <m:r>
                  <w:rPr>
                    <w:rFonts w:ascii="Cambria Math" w:hAnsi="Cambria Math"/>
                  </w:rPr>
                  <m:t xml:space="preserve">=1 and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a</m:t>
                            </m:r>
                          </m:e>
                          <m:sub>
                            <m:r>
                              <w:rPr>
                                <w:rFonts w:ascii="Cambria Math" w:hAnsi="Cambria Math"/>
                              </w:rPr>
                              <m:t>k</m:t>
                            </m:r>
                          </m:sub>
                          <m:sup>
                            <m:r>
                              <w:rPr>
                                <w:rFonts w:ascii="Cambria Math" w:hAnsi="Cambria Math"/>
                              </w:rPr>
                              <m:t>h</m:t>
                            </m:r>
                          </m:sup>
                        </m:sSubSup>
                      </m:e>
                    </m:d>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e>
            </m:nary>
          </m:e>
        </m:func>
      </m:oMath>
      <w:ins w:id="359" w:author="Amrit" w:date="2018-11-16T13:01:00Z">
        <w:r w:rsidR="009B2FCB">
          <w:rPr>
            <w:rFonts w:eastAsiaTheme="minorEastAsia"/>
          </w:rPr>
          <w:t xml:space="preserve">     (1)</w:t>
        </w:r>
      </w:ins>
    </w:p>
    <w:p w14:paraId="151B6E51" w14:textId="45BE90BA" w:rsidR="005A3B29" w:rsidRPr="00AA6BBC" w:rsidRDefault="005A3B29" w:rsidP="005A3B29">
      <w:pPr>
        <w:widowControl w:val="0"/>
        <w:tabs>
          <w:tab w:val="left" w:pos="220"/>
          <w:tab w:val="left" w:pos="720"/>
        </w:tabs>
        <w:autoSpaceDE w:val="0"/>
        <w:autoSpaceDN w:val="0"/>
        <w:adjustRightInd w:val="0"/>
        <w:spacing w:line="480" w:lineRule="auto"/>
        <w:jc w:val="both"/>
      </w:pPr>
      <w:r w:rsidRPr="00AA6BBC">
        <w:t xml:space="preserve">where </w:t>
      </w:r>
      <w:proofErr w:type="spellStart"/>
      <w:r w:rsidRPr="00AA6BBC">
        <w:rPr>
          <w:i/>
          <w:color w:val="000000"/>
        </w:rPr>
        <w:t>c</w:t>
      </w:r>
      <w:r w:rsidRPr="00AA6BBC">
        <w:rPr>
          <w:i/>
          <w:color w:val="000000"/>
          <w:vertAlign w:val="subscript"/>
        </w:rPr>
        <w:t>jk</w:t>
      </w:r>
      <w:proofErr w:type="spellEnd"/>
      <w:r w:rsidRPr="00AA6BBC">
        <w:rPr>
          <w:i/>
          <w:color w:val="000000"/>
        </w:rPr>
        <w:t xml:space="preserve"> </w:t>
      </w:r>
      <w:r w:rsidRPr="00AA6BBC">
        <w:rPr>
          <w:color w:val="000000"/>
        </w:rPr>
        <w:t xml:space="preserve">indicates whether to maximize the covariance between the datasets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j</m:t>
            </m:r>
          </m:sub>
          <m:sup>
            <m:r>
              <w:rPr>
                <w:rFonts w:ascii="Cambria Math" w:hAnsi="Cambria Math"/>
                <w:vertAlign w:val="subscript"/>
              </w:rPr>
              <m:t>h</m:t>
            </m:r>
          </m:sup>
        </m:sSubSup>
      </m:oMath>
      <w:r w:rsidRPr="00AA6BBC">
        <w:rPr>
          <w:color w:val="000000"/>
        </w:rPr>
        <w:t xml:space="preserve"> and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according to the design matrix, with </w:t>
      </w:r>
      <w:proofErr w:type="spellStart"/>
      <w:r w:rsidRPr="00AA6BBC">
        <w:rPr>
          <w:i/>
          <w:color w:val="000000"/>
        </w:rPr>
        <w:t>c</w:t>
      </w:r>
      <w:r w:rsidRPr="00AA6BBC">
        <w:rPr>
          <w:i/>
          <w:color w:val="000000"/>
          <w:vertAlign w:val="subscript"/>
        </w:rPr>
        <w:t>jk</w:t>
      </w:r>
      <w:proofErr w:type="spellEnd"/>
      <w:r w:rsidRPr="00AA6BBC">
        <w:rPr>
          <w:i/>
          <w:color w:val="000000"/>
          <w:vertAlign w:val="subscript"/>
        </w:rPr>
        <w:t xml:space="preserve"> </w:t>
      </w:r>
      <w:r w:rsidRPr="00AA6BBC">
        <w:rPr>
          <w:color w:val="000000"/>
        </w:rPr>
        <w:t xml:space="preserve">values ranging from 0 (no relationship modelled between the datasets) to 1 otherwise,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t xml:space="preserve"> is the variable coefficient vector for each dataset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Pr>
          <w:rFonts w:eastAsiaTheme="minorEastAsia"/>
          <w:vertAlign w:val="subscript"/>
        </w:rPr>
        <w:t>,</w:t>
      </w:r>
      <w:r w:rsidRPr="00AA6BBC">
        <w:rPr>
          <w:color w:val="000000"/>
        </w:rPr>
        <w:t xml:space="preserve"> </w:t>
      </w:r>
      <w:proofErr w:type="spellStart"/>
      <w:r w:rsidRPr="00AA6BBC">
        <w:rPr>
          <w:i/>
          <w:color w:val="000000"/>
        </w:rPr>
        <w:t>λ</w:t>
      </w:r>
      <w:r w:rsidRPr="00AA6BBC">
        <w:rPr>
          <w:color w:val="000000"/>
          <w:vertAlign w:val="subscript"/>
        </w:rPr>
        <w:t>k</w:t>
      </w:r>
      <w:proofErr w:type="spellEnd"/>
      <w:r w:rsidRPr="00AA6BBC">
        <w:rPr>
          <w:color w:val="000000"/>
        </w:rPr>
        <w:t xml:space="preserve"> is a non-negative parameter that controls the amount of shrinkage and thus the number of non-zero coefficients in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w:t>
      </w:r>
      <w:del w:id="360" w:author="Amrit" w:date="2018-11-16T12:55:00Z">
        <w:r w:rsidRPr="00AA6BBC" w:rsidDel="009B2FCB">
          <w:rPr>
            <w:color w:val="000000"/>
          </w:rPr>
          <w:delText xml:space="preserve">Similar to </w:delText>
        </w:r>
      </w:del>
      <w:del w:id="361" w:author="Amrit" w:date="2018-11-16T12:53:00Z">
        <w:r w:rsidRPr="00AA6BBC" w:rsidDel="009B2FCB">
          <w:rPr>
            <w:color w:val="000000"/>
          </w:rPr>
          <w:delText xml:space="preserve">Lasso </w:delText>
        </w:r>
      </w:del>
      <w:del w:id="362" w:author="Amrit" w:date="2018-11-16T12:55:00Z">
        <w:r w:rsidRPr="00AA6BBC" w:rsidDel="009B2FCB">
          <w:rPr>
            <w:color w:val="000000"/>
          </w:rPr>
          <w:fldChar w:fldCharType="begin"/>
        </w:r>
        <w:r w:rsidR="009027F5" w:rsidRPr="00AA6BBC" w:rsidDel="009B2FCB">
          <w:rPr>
            <w:color w:val="000000"/>
          </w:rPr>
          <w:delInstrText xml:space="preserve"> ADDIN ZOTERO_ITEM CSL_CITATION {"citationID":"114vc0sdfb","properties":{"formattedCitation":"(Tibshirani, 1996)","plainCitation":"(Tibshirani, 1996)","noteIndex":0},"citationItems":[{"id":967,"uris":["http://zotero.org/users/2545847/items/Q4KIG7KX"],"uri":["http://zotero.org/users/2545847/items/Q4KIG7KX"],"itemData":{"id":967,"type":"article-journal","title":"Regression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delInstrText>
        </w:r>
        <w:r w:rsidRPr="00AA6BBC" w:rsidDel="009B2FCB">
          <w:rPr>
            <w:color w:val="000000"/>
          </w:rPr>
          <w:fldChar w:fldCharType="separate"/>
        </w:r>
      </w:del>
      <w:del w:id="363" w:author="Amrit" w:date="2018-11-12T21:42:00Z">
        <w:r w:rsidR="00CF52F2" w:rsidRPr="00D81BF5" w:rsidDel="00D81BF5">
          <w:rPr>
            <w:noProof/>
            <w:color w:val="000000"/>
          </w:rPr>
          <w:delText>(Tibshirani, 1996)</w:delText>
        </w:r>
      </w:del>
      <w:del w:id="364" w:author="Amrit" w:date="2018-11-16T12:55:00Z">
        <w:r w:rsidRPr="00AA6BBC" w:rsidDel="009B2FCB">
          <w:rPr>
            <w:color w:val="000000"/>
          </w:rPr>
          <w:fldChar w:fldCharType="end"/>
        </w:r>
        <w:r w:rsidRPr="00AA6BBC" w:rsidDel="009B2FCB">
          <w:rPr>
            <w:color w:val="000000"/>
          </w:rPr>
          <w:delText xml:space="preserve"> and other </w:delText>
        </w:r>
      </w:del>
      <w:del w:id="365" w:author="Amrit" w:date="2018-11-16T12:54:00Z">
        <w:r w:rsidRPr="00AA6BBC" w:rsidDel="009B2FCB">
          <w:rPr>
            <w:rFonts w:eastAsia="Xingkai SC Light"/>
          </w:rPr>
          <w:delText>l</w:delText>
        </w:r>
        <w:r w:rsidRPr="00AA6BBC" w:rsidDel="009B2FCB">
          <w:rPr>
            <w:vertAlign w:val="subscript"/>
          </w:rPr>
          <w:delText>1</w:delText>
        </w:r>
      </w:del>
      <w:del w:id="366" w:author="Amrit" w:date="2018-11-16T12:55:00Z">
        <w:r w:rsidRPr="00AA6BBC" w:rsidDel="009B2FCB">
          <w:rPr>
            <w:vertAlign w:val="subscript"/>
          </w:rPr>
          <w:delText xml:space="preserve"> </w:delText>
        </w:r>
        <w:r w:rsidRPr="00AA6BBC" w:rsidDel="009B2FCB">
          <w:delText>– penalized multivariate models developed  for single omics</w:delText>
        </w:r>
        <w:r w:rsidRPr="00AA6BBC" w:rsidDel="009B2FCB">
          <w:rPr>
            <w:color w:val="000000"/>
          </w:rPr>
          <w:delText xml:space="preserve"> analysis </w:delText>
        </w:r>
        <w:r w:rsidRPr="00AA6BBC" w:rsidDel="009B2FCB">
          <w:rPr>
            <w:color w:val="000000"/>
          </w:rPr>
          <w:fldChar w:fldCharType="begin"/>
        </w:r>
        <w:r w:rsidR="009027F5" w:rsidRPr="00AA6BBC" w:rsidDel="009B2FCB">
          <w:rPr>
            <w:color w:val="000000"/>
          </w:rPr>
          <w:delInstrText xml:space="preserve"> ADDIN ZOTERO_ITEM CSL_CITATION {"citationID":"10m7s0dog6","properties":{"formattedCitation":"(L\\uc0\\u234{}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r w:rsidRPr="00AA6BBC" w:rsidDel="009B2FCB">
          <w:rPr>
            <w:color w:val="000000"/>
          </w:rPr>
          <w:fldChar w:fldCharType="separate"/>
        </w:r>
      </w:del>
      <w:del w:id="367" w:author="Amrit" w:date="2018-11-12T21:42:00Z">
        <w:r w:rsidR="00CF52F2" w:rsidRPr="00D81BF5" w:rsidDel="00D81BF5">
          <w:rPr>
            <w:rFonts w:eastAsia="Times New Roman"/>
            <w:color w:val="000000"/>
          </w:rPr>
          <w:delText xml:space="preserve">(Lê Cao </w:delText>
        </w:r>
        <w:r w:rsidR="00CF52F2" w:rsidRPr="00D81BF5" w:rsidDel="00D81BF5">
          <w:rPr>
            <w:rFonts w:eastAsia="Times New Roman"/>
            <w:i/>
            <w:iCs/>
            <w:color w:val="000000"/>
          </w:rPr>
          <w:delText>et al.</w:delText>
        </w:r>
        <w:r w:rsidR="00CF52F2" w:rsidRPr="000678B6" w:rsidDel="00D81BF5">
          <w:rPr>
            <w:rFonts w:eastAsia="Times New Roman"/>
            <w:color w:val="000000"/>
          </w:rPr>
          <w:delText>, 2011)</w:delText>
        </w:r>
      </w:del>
      <w:del w:id="368" w:author="Amrit" w:date="2018-11-16T12:55:00Z">
        <w:r w:rsidRPr="00AA6BBC" w:rsidDel="009B2FCB">
          <w:rPr>
            <w:color w:val="000000"/>
          </w:rPr>
          <w:fldChar w:fldCharType="end"/>
        </w:r>
        <w:r w:rsidRPr="00AA6BBC" w:rsidDel="009B2FCB">
          <w:rPr>
            <w:color w:val="000000"/>
          </w:rPr>
          <w:delText>, the</w:delText>
        </w:r>
      </w:del>
      <w:ins w:id="369" w:author="Amrit" w:date="2018-11-16T12:55:00Z">
        <w:r w:rsidR="009B2FCB">
          <w:rPr>
            <w:color w:val="000000"/>
          </w:rPr>
          <w:t>The</w:t>
        </w:r>
      </w:ins>
      <w:del w:id="370" w:author="Amrit" w:date="2018-11-16T12:55:00Z">
        <w:r w:rsidRPr="00AA6BBC" w:rsidDel="009B2FCB">
          <w:rPr>
            <w:color w:val="000000"/>
          </w:rPr>
          <w:delText xml:space="preserve"> </w:delText>
        </w:r>
      </w:del>
      <w:ins w:id="371" w:author="Amrit" w:date="2018-11-16T12:55:00Z">
        <w:r w:rsidR="009B2FCB" w:rsidRPr="00AA6BBC">
          <w:t xml:space="preserve">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oMath>
      </w:ins>
      <w:del w:id="372" w:author="Amrit" w:date="2018-11-16T12:55:00Z">
        <w:r w:rsidRPr="00AA6BBC" w:rsidDel="009B2FCB">
          <w:rPr>
            <w:rFonts w:eastAsia="Xingkai SC Light"/>
          </w:rPr>
          <w:delText>l</w:delText>
        </w:r>
        <w:r w:rsidRPr="00AA6BBC" w:rsidDel="009B2FCB">
          <w:rPr>
            <w:vertAlign w:val="subscript"/>
          </w:rPr>
          <w:delText>1</w:delText>
        </w:r>
      </w:del>
      <w:r w:rsidRPr="00AA6BBC">
        <w:rPr>
          <w:vertAlign w:val="subscript"/>
        </w:rPr>
        <w:t xml:space="preserve"> </w:t>
      </w:r>
      <w:r w:rsidRPr="00AA6BBC">
        <w:t xml:space="preserve">penalization </w:t>
      </w:r>
      <w:r w:rsidRPr="00AA6BBC">
        <w:rPr>
          <w:color w:val="000000"/>
        </w:rPr>
        <w:t xml:space="preserve">improves the interpretability of the component scores </w:t>
      </w:r>
      <m:oMath>
        <m:sSubSup>
          <m:sSubSupPr>
            <m:ctrlPr>
              <w:rPr>
                <w:rFonts w:ascii="Cambria Math" w:hAnsi="Cambria Math"/>
                <w:i/>
                <w:vertAlign w:val="subscript"/>
              </w:rPr>
            </m:ctrlPr>
          </m:sSubSupPr>
          <m:e>
            <m:sSubSup>
              <m:sSubSupPr>
                <m:ctrlPr>
                  <w:ins w:id="373" w:author="Amrit" w:date="2018-11-16T12:57:00Z">
                    <w:rPr>
                      <w:rFonts w:ascii="Cambria Math" w:hAnsi="Cambria Math"/>
                      <w:i/>
                      <w:vertAlign w:val="subscript"/>
                    </w:rPr>
                  </w:ins>
                </m:ctrlPr>
              </m:sSubSupPr>
              <m:e>
                <m:r>
                  <w:ins w:id="374" w:author="Amrit" w:date="2018-11-16T12:57:00Z">
                    <w:rPr>
                      <w:rFonts w:ascii="Cambria Math" w:hAnsi="Cambria Math"/>
                      <w:vertAlign w:val="subscript"/>
                    </w:rPr>
                    <m:t>T</m:t>
                  </w:ins>
                </m:r>
              </m:e>
              <m:sub>
                <m:r>
                  <w:ins w:id="375" w:author="Amrit" w:date="2018-11-16T12:57:00Z">
                    <w:rPr>
                      <w:rFonts w:ascii="Cambria Math" w:hAnsi="Cambria Math"/>
                      <w:vertAlign w:val="subscript"/>
                    </w:rPr>
                    <m:t>k</m:t>
                  </w:ins>
                </m:r>
              </m:sub>
              <m:sup>
                <m:r>
                  <w:ins w:id="376" w:author="Amrit" w:date="2018-11-16T12:57:00Z">
                    <w:rPr>
                      <w:rFonts w:ascii="Cambria Math" w:hAnsi="Cambria Math"/>
                      <w:vertAlign w:val="subscript"/>
                    </w:rPr>
                    <m:t>h</m:t>
                  </w:ins>
                </m:r>
              </m:sup>
            </m:sSubSup>
            <m:r>
              <w:ins w:id="377" w:author="Amrit" w:date="2018-11-16T12:57:00Z">
                <w:rPr>
                  <w:rFonts w:ascii="Cambria Math" w:hAnsi="Cambria Math"/>
                  <w:vertAlign w:val="subscript"/>
                </w:rPr>
                <m:t>=</m:t>
              </w:ins>
            </m:r>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that is now only defined on a subset of variables with non-zero coefficients</w:t>
      </w:r>
      <w:del w:id="378" w:author="Amrit" w:date="2018-11-16T12:56:00Z">
        <w:r w:rsidRPr="00AA6BBC" w:rsidDel="009B2FCB">
          <w:rPr>
            <w:color w:val="000000"/>
          </w:rPr>
          <w:delText xml:space="preserve"> in </w:delTex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sidDel="009B2FCB">
          <w:rPr>
            <w:color w:val="000000"/>
          </w:rPr>
          <w:delText>.</w:delText>
        </w:r>
      </w:del>
      <w:ins w:id="379" w:author="Amrit" w:date="2018-11-16T12:56:00Z">
        <w:r w:rsidR="009B2FCB">
          <w:rPr>
            <w:color w:val="000000"/>
          </w:rPr>
          <w:t>.</w:t>
        </w:r>
      </w:ins>
      <w:del w:id="380" w:author="Amrit" w:date="2018-11-16T12:56:00Z">
        <w:r w:rsidRPr="00AA6BBC" w:rsidDel="009B2FCB">
          <w:rPr>
            <w:color w:val="000000"/>
          </w:rPr>
          <w:delText xml:space="preserve"> T</w:delText>
        </w:r>
        <w:r w:rsidRPr="00AA6BBC" w:rsidDel="009B2FCB">
          <w:delText xml:space="preserve">he result is the identification of variables that are highly correlated between and within omics datasets. </w:delText>
        </w:r>
      </w:del>
    </w:p>
    <w:p w14:paraId="5863C9FA" w14:textId="33B8D49C" w:rsidR="005A3B29" w:rsidRPr="00AA6BBC" w:rsidRDefault="005A3B29" w:rsidP="005A3B29">
      <w:pPr>
        <w:spacing w:line="480" w:lineRule="auto"/>
        <w:ind w:firstLine="720"/>
        <w:jc w:val="both"/>
      </w:pPr>
      <w:del w:id="381" w:author="Amrit" w:date="2018-11-16T12:56:00Z">
        <w:r w:rsidRPr="00AA6BBC" w:rsidDel="009B2FCB">
          <w:delText xml:space="preserve">Equation (1) describes the sGCCA model for the first dimension. </w:delText>
        </w:r>
      </w:del>
      <w:r w:rsidRPr="00AA6BBC">
        <w:t xml:space="preserve">Once the first set of coefficient vectors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oMath>
      <w:r w:rsidRPr="00AA6BBC">
        <w:t xml:space="preserve"> and associated component scores </w:t>
      </w:r>
      <m:oMath>
        <m:sSubSup>
          <m:sSubSupPr>
            <m:ctrlPr>
              <w:rPr>
                <w:rFonts w:ascii="Cambria Math" w:hAnsi="Cambria Math"/>
                <w:i/>
                <w:vertAlign w:val="subscript"/>
              </w:rPr>
            </m:ctrlPr>
          </m:sSubSupPr>
          <m:e>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oMath>
      <w:r w:rsidRPr="00AA6BBC">
        <w:rPr>
          <w:color w:val="000000"/>
        </w:rPr>
        <w:t xml:space="preserve"> </w:t>
      </w:r>
      <w:r w:rsidRPr="00AA6BBC">
        <w:t xml:space="preserve"> are obtained, residual matrices are calculated during the ‘deflation’ step for the second dimension, such that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r>
          <m:rPr>
            <m:sty m:val="p"/>
          </m:rPr>
          <w:rPr>
            <w:rFonts w:ascii="Cambria Math" w:hAnsi="Cambria Math"/>
          </w:rPr>
          <m:t xml:space="preserve"> </m:t>
        </m:r>
      </m:oMath>
      <w:r w:rsidRPr="00AA6BBC">
        <w:t>, where</w:t>
      </w:r>
      <m:oMath>
        <m:r>
          <w:rPr>
            <w:rFonts w:ascii="Cambria Math" w:hAnsi="Cambria Math"/>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Pr="00AA6BBC">
        <w:t xml:space="preserve"> is the original centered and scaled data matrix. The subsequent set of components </w:t>
      </w:r>
      <w:proofErr w:type="gramStart"/>
      <w:r w:rsidRPr="00AA6BBC">
        <w:t>scores</w:t>
      </w:r>
      <w:proofErr w:type="gramEnd"/>
      <w:r w:rsidRPr="00AA6BBC">
        <w:t xml:space="preserve"> and coefficient vectors are then obtained by </w:t>
      </w:r>
      <w:r w:rsidRPr="00AA6BBC">
        <w:lastRenderedPageBreak/>
        <w:t xml:space="preserve">substituting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Pr="00AA6BBC">
        <w:t xml:space="preserve"> by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Pr="00AA6BBC">
        <w:t xml:space="preserve"> in (1). This process is repeated until a sufficient number of dimensions (or set of components) is obtained.</w:t>
      </w:r>
    </w:p>
    <w:p w14:paraId="0115D783" w14:textId="0AFBDA39" w:rsidR="005A3B29" w:rsidRPr="00AA6BBC" w:rsidRDefault="005A3B29" w:rsidP="00881A69">
      <w:pPr>
        <w:spacing w:line="480" w:lineRule="auto"/>
        <w:ind w:firstLine="720"/>
        <w:jc w:val="both"/>
      </w:pPr>
      <w:r w:rsidRPr="00AA6BBC">
        <w:t xml:space="preserve">The underlying assumption of the sGCCA model is that the major source of common biological variation can be extracted via the first sets of component scores </w:t>
      </w:r>
      <m:oMath>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m:t>
        </m:r>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h</m:t>
            </m:r>
          </m:sup>
        </m:sSubSup>
      </m:oMath>
      <w:r w:rsidRPr="00AA6BBC">
        <w:t xml:space="preserve">, while any unwanted variation due to heterogeneity across the datasets </w:t>
      </w:r>
      <w:r w:rsidRPr="00AA6BBC">
        <w:rPr>
          <w:i/>
        </w:rPr>
        <w:t>X</w:t>
      </w:r>
      <w:r w:rsidRPr="00AA6BBC">
        <w:rPr>
          <w:i/>
          <w:vertAlign w:val="subscript"/>
        </w:rPr>
        <w:t>K</w:t>
      </w:r>
      <w:r w:rsidRPr="00AA6BBC">
        <w:t xml:space="preserve"> does not impact the statistical model. The optimization problem (1) is solved using a monotonically convergent algorithm </w:t>
      </w:r>
      <w:r w:rsidRPr="00AA6BBC">
        <w:fldChar w:fldCharType="begin"/>
      </w:r>
      <w:r w:rsidR="009027F5" w:rsidRPr="00AA6BBC">
        <w:instrText xml:space="preserve"> ADDIN ZOTERO_ITEM CSL_CITATION {"citationID":"cjnlljrou","properties":{"formattedCitation":"(Tenenhaus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AA6BBC">
        <w:fldChar w:fldCharType="separate"/>
      </w:r>
      <w:ins w:id="382" w:author="Amrit" w:date="2018-11-12T21:42:00Z">
        <w:r w:rsidR="00D81BF5" w:rsidRPr="00D81BF5">
          <w:t>(</w:t>
        </w:r>
        <w:proofErr w:type="spellStart"/>
        <w:r w:rsidR="00D81BF5" w:rsidRPr="00D81BF5">
          <w:t>Tenenhaus</w:t>
        </w:r>
        <w:proofErr w:type="spellEnd"/>
        <w:r w:rsidR="00D81BF5" w:rsidRPr="00D81BF5">
          <w:t xml:space="preserve"> </w:t>
        </w:r>
        <w:r w:rsidR="00D81BF5" w:rsidRPr="000678B6">
          <w:rPr>
            <w:i/>
            <w:iCs/>
          </w:rPr>
          <w:t>et al.</w:t>
        </w:r>
        <w:r w:rsidR="00D81BF5" w:rsidRPr="000678B6">
          <w:t>, 2014)</w:t>
        </w:r>
      </w:ins>
      <w:del w:id="383" w:author="Amrit" w:date="2018-11-12T21:42:00Z">
        <w:r w:rsidR="00CF52F2" w:rsidRPr="00C3303B" w:rsidDel="00D81BF5">
          <w:rPr>
            <w:rFonts w:eastAsia="Times New Roman"/>
          </w:rPr>
          <w:delText xml:space="preserve">(Tenenhaus </w:delText>
        </w:r>
        <w:r w:rsidR="00CF52F2" w:rsidRPr="00C3303B" w:rsidDel="00D81BF5">
          <w:rPr>
            <w:rFonts w:eastAsia="Times New Roman"/>
            <w:i/>
            <w:iCs/>
          </w:rPr>
          <w:delText>et al.</w:delText>
        </w:r>
        <w:r w:rsidR="00CF52F2" w:rsidRPr="00C3303B" w:rsidDel="00D81BF5">
          <w:rPr>
            <w:rFonts w:eastAsia="Times New Roman"/>
          </w:rPr>
          <w:delText>, 2014)</w:delText>
        </w:r>
      </w:del>
      <w:r w:rsidRPr="00AA6BBC">
        <w:fldChar w:fldCharType="end"/>
      </w:r>
      <w:r w:rsidRPr="00AA6BBC">
        <w:t xml:space="preserve">. </w:t>
      </w:r>
    </w:p>
    <w:p w14:paraId="3DF97C34" w14:textId="77777777" w:rsidR="005A3B29" w:rsidRPr="00AA6BBC" w:rsidRDefault="005A3B29" w:rsidP="005A3B29">
      <w:pPr>
        <w:spacing w:line="480" w:lineRule="auto"/>
        <w:jc w:val="both"/>
      </w:pPr>
      <w:r w:rsidRPr="00AA6BBC">
        <w:rPr>
          <w:b/>
          <w:i/>
        </w:rPr>
        <w:t>DIABLO for supervised analysis and prediction.</w:t>
      </w:r>
      <w:r w:rsidRPr="00AA6BBC">
        <w:t xml:space="preserve"> </w:t>
      </w:r>
    </w:p>
    <w:p w14:paraId="0F59820C" w14:textId="7EF1E30B" w:rsidR="005334FF" w:rsidRDefault="005A3B29" w:rsidP="005A3B29">
      <w:pPr>
        <w:spacing w:line="480" w:lineRule="auto"/>
        <w:rPr>
          <w:ins w:id="384" w:author="Amrit" w:date="2018-11-16T14:14:00Z"/>
        </w:rPr>
      </w:pPr>
      <w:r w:rsidRPr="00AA6BBC">
        <w:rPr>
          <w:i/>
        </w:rPr>
        <w:t>Supervised Analyses:</w:t>
      </w:r>
      <w:r w:rsidRPr="00AA6BBC">
        <w:t xml:space="preserve"> To extend sGCCA for a classification framework, we substitute one omics dataset </w:t>
      </w:r>
      <w:proofErr w:type="spellStart"/>
      <w:r w:rsidRPr="00AA6BBC">
        <w:rPr>
          <w:i/>
        </w:rPr>
        <w:t>X</w:t>
      </w:r>
      <w:r w:rsidRPr="00AA6BBC">
        <w:rPr>
          <w:i/>
          <w:vertAlign w:val="subscript"/>
        </w:rPr>
        <w:t>k</w:t>
      </w:r>
      <w:proofErr w:type="spellEnd"/>
      <w:r w:rsidRPr="00AA6BBC">
        <w:t xml:space="preserve"> in (1) with a dummy indicator matrix </w:t>
      </w:r>
      <w:r w:rsidRPr="00AA6BBC">
        <w:rPr>
          <w:i/>
        </w:rPr>
        <w:t>Y</w:t>
      </w:r>
      <w:r w:rsidRPr="00AA6BBC">
        <w:rPr>
          <w:color w:val="000000"/>
        </w:rPr>
        <w:t xml:space="preserve"> of size (</w:t>
      </w:r>
      <w:r w:rsidRPr="00AA6BBC">
        <w:rPr>
          <w:i/>
          <w:color w:val="000000"/>
        </w:rPr>
        <w:t xml:space="preserve">n </w:t>
      </w:r>
      <w:r w:rsidRPr="00AA6BBC">
        <w:rPr>
          <w:color w:val="000000"/>
        </w:rPr>
        <w:t>x</w:t>
      </w:r>
      <w:r w:rsidRPr="00AA6BBC">
        <w:rPr>
          <w:i/>
          <w:color w:val="000000"/>
        </w:rPr>
        <w:t xml:space="preserve"> G</w:t>
      </w:r>
      <w:r w:rsidRPr="00AA6BBC">
        <w:rPr>
          <w:color w:val="000000"/>
        </w:rPr>
        <w:t>)</w:t>
      </w:r>
      <w:r w:rsidRPr="00AA6BBC">
        <w:t xml:space="preserve">, where </w:t>
      </w:r>
      <w:r w:rsidRPr="00AA6BBC">
        <w:rPr>
          <w:i/>
        </w:rPr>
        <w:t>G</w:t>
      </w:r>
      <w:r w:rsidRPr="00AA6BBC">
        <w:t xml:space="preserve"> is the number of phenotype groups that indicate the class membership of each sample. In addition, and for easier use of the method, we replaced the </w:t>
      </w:r>
      <m:oMath>
        <m:sSub>
          <m:sSubPr>
            <m:ctrlPr>
              <w:ins w:id="385" w:author="Amrit" w:date="2018-11-16T13:01:00Z">
                <w:rPr>
                  <w:rFonts w:ascii="Cambria Math" w:hAnsi="Cambria Math"/>
                  <w:i/>
                </w:rPr>
              </w:ins>
            </m:ctrlPr>
          </m:sSubPr>
          <m:e>
            <m:r>
              <w:ins w:id="386" w:author="Amrit" w:date="2018-11-16T13:01:00Z">
                <m:rPr>
                  <m:scr m:val="script"/>
                </m:rPr>
                <w:rPr>
                  <w:rFonts w:ascii="Cambria Math" w:hAnsi="Cambria Math"/>
                </w:rPr>
                <m:t>l</m:t>
              </w:ins>
            </m:r>
          </m:e>
          <m:sub>
            <m:r>
              <w:ins w:id="387" w:author="Amrit" w:date="2018-11-16T13:01:00Z">
                <w:rPr>
                  <w:rFonts w:ascii="Cambria Math" w:hAnsi="Cambria Math"/>
                </w:rPr>
                <m:t>1</m:t>
              </w:ins>
            </m:r>
          </m:sub>
        </m:sSub>
      </m:oMath>
      <w:del w:id="388" w:author="Amrit" w:date="2018-11-16T13:01:00Z">
        <w:r w:rsidRPr="009B2FCB" w:rsidDel="009B2FCB">
          <w:rPr>
            <w:rFonts w:eastAsia="Xingkai SC Light"/>
          </w:rPr>
          <w:delText>l</w:delText>
        </w:r>
        <w:r w:rsidRPr="009B2FCB" w:rsidDel="009B2FCB">
          <w:rPr>
            <w:rPrChange w:id="389" w:author="Amrit" w:date="2018-11-16T13:02:00Z">
              <w:rPr>
                <w:vertAlign w:val="subscript"/>
              </w:rPr>
            </w:rPrChange>
          </w:rPr>
          <w:delText>1</w:delText>
        </w:r>
      </w:del>
      <w:del w:id="390" w:author="Amrit" w:date="2018-11-16T13:02:00Z">
        <w:r w:rsidRPr="009B2FCB" w:rsidDel="009B2FCB">
          <w:rPr>
            <w:rPrChange w:id="391" w:author="Amrit" w:date="2018-11-16T13:02:00Z">
              <w:rPr>
                <w:vertAlign w:val="subscript"/>
              </w:rPr>
            </w:rPrChange>
          </w:rPr>
          <w:delText xml:space="preserve"> </w:delText>
        </w:r>
      </w:del>
      <w:ins w:id="392" w:author="Amrit" w:date="2018-11-16T13:02:00Z">
        <w:r w:rsidR="009B2FCB">
          <w:t xml:space="preserve"> </w:t>
        </w:r>
      </w:ins>
      <w:r w:rsidRPr="009B2FCB">
        <w:t>penalty</w:t>
      </w:r>
      <w:r w:rsidRPr="00AA6BBC">
        <w:t xml:space="preserve"> parameter </w:t>
      </w:r>
      <w:proofErr w:type="spellStart"/>
      <w:r w:rsidRPr="00AA6BBC">
        <w:rPr>
          <w:i/>
          <w:color w:val="000000"/>
        </w:rPr>
        <w:t>λ</w:t>
      </w:r>
      <w:r w:rsidRPr="00AA6BBC">
        <w:rPr>
          <w:color w:val="000000"/>
          <w:vertAlign w:val="subscript"/>
        </w:rPr>
        <w:t>k</w:t>
      </w:r>
      <w:proofErr w:type="spellEnd"/>
      <w:r w:rsidRPr="00AA6BBC">
        <w:t xml:space="preserve"> by the number of variables to select in each dataset and each component, as there is a direct correspondence between both parameters</w:t>
      </w:r>
      <w:ins w:id="393" w:author="Amrit" w:date="2018-11-16T13:02:00Z">
        <w:r w:rsidR="009B2FCB">
          <w:t xml:space="preserve"> </w:t>
        </w:r>
        <w:r w:rsidR="009B2FCB">
          <w:fldChar w:fldCharType="begin"/>
        </w:r>
        <w:r w:rsidR="009B2FCB">
          <w:instrText xml:space="preserve"> ADDIN ZOTERO_ITEM CSL_CITATION {"citationID":"vjvZtbgu","properties":{"formattedCitation":"(L\\uc0\\u234{}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r w:rsidR="009B2FCB">
        <w:fldChar w:fldCharType="separate"/>
      </w:r>
      <w:ins w:id="394" w:author="Amrit" w:date="2018-11-16T13:02:00Z">
        <w:r w:rsidR="009B2FCB" w:rsidRPr="009B2FCB">
          <w:t xml:space="preserve">(Lê Cao </w:t>
        </w:r>
        <w:r w:rsidR="009B2FCB" w:rsidRPr="009B2FCB">
          <w:rPr>
            <w:i/>
            <w:iCs/>
          </w:rPr>
          <w:t>et al.</w:t>
        </w:r>
        <w:r w:rsidR="009B2FCB" w:rsidRPr="009B2FCB">
          <w:t>, 2011)</w:t>
        </w:r>
        <w:r w:rsidR="009B2FCB">
          <w:fldChar w:fldCharType="end"/>
        </w:r>
      </w:ins>
      <w:r w:rsidRPr="00AA6BBC">
        <w:t xml:space="preserve">. </w:t>
      </w:r>
      <w:ins w:id="395" w:author="Amrit" w:date="2018-11-16T14:17:00Z">
        <w:r w:rsidR="005334FF">
          <w:t>Predicted</w:t>
        </w:r>
      </w:ins>
      <w:ins w:id="396" w:author="Amrit" w:date="2018-11-16T14:16:00Z">
        <w:r w:rsidR="005334FF">
          <w:t xml:space="preserve"> class labels</w:t>
        </w:r>
      </w:ins>
      <w:ins w:id="397" w:author="Amrit" w:date="2018-11-16T14:18:00Z">
        <w:r w:rsidR="005334FF">
          <w:t xml:space="preserve"> (</w:t>
        </w:r>
        <m:oMath>
          <m:sSub>
            <m:sSubPr>
              <m:ctrlPr>
                <w:rPr>
                  <w:rFonts w:ascii="Cambria Math" w:eastAsia="Roboto" w:hAnsi="Cambria Math"/>
                  <w:i/>
                </w:rPr>
              </m:ctrlPr>
            </m:sSubPr>
            <m:e>
              <m:acc>
                <m:accPr>
                  <m:ctrlPr>
                    <w:rPr>
                      <w:rFonts w:ascii="Cambria Math" w:eastAsia="Roboto" w:hAnsi="Cambria Math"/>
                      <w:i/>
                    </w:rPr>
                  </m:ctrlPr>
                </m:accPr>
                <m:e>
                  <m:r>
                    <w:rPr>
                      <w:rFonts w:ascii="Cambria Math" w:eastAsia="Roboto" w:hAnsi="Cambria Math"/>
                    </w:rPr>
                    <m:t>Y</m:t>
                  </m:r>
                </m:e>
              </m:acc>
            </m:e>
            <m:sub>
              <m:r>
                <w:rPr>
                  <w:rFonts w:ascii="Cambria Math" w:eastAsia="Roboto" w:hAnsi="Cambria Math"/>
                </w:rPr>
                <m:t>k</m:t>
              </m:r>
            </m:sub>
          </m:sSub>
        </m:oMath>
        <w:r w:rsidR="005334FF">
          <w:t>)</w:t>
        </w:r>
      </w:ins>
      <w:ins w:id="398" w:author="Amrit" w:date="2018-11-16T14:16:00Z">
        <w:r w:rsidR="005334FF">
          <w:t xml:space="preserve"> for additional samples (</w:t>
        </w:r>
        <w:proofErr w:type="spellStart"/>
        <w:r w:rsidR="005334FF" w:rsidRPr="005334FF">
          <w:rPr>
            <w:i/>
            <w:rPrChange w:id="399" w:author="Amrit" w:date="2018-11-16T14:16:00Z">
              <w:rPr/>
            </w:rPrChange>
          </w:rPr>
          <w:t>N</w:t>
        </w:r>
        <w:r w:rsidR="005334FF" w:rsidRPr="005334FF">
          <w:rPr>
            <w:i/>
            <w:vertAlign w:val="subscript"/>
            <w:rPrChange w:id="400" w:author="Amrit" w:date="2018-11-16T14:16:00Z">
              <w:rPr/>
            </w:rPrChange>
          </w:rPr>
          <w:t>new</w:t>
        </w:r>
        <w:proofErr w:type="spellEnd"/>
        <w:r w:rsidR="005334FF">
          <w:t>)</w:t>
        </w:r>
      </w:ins>
      <w:ins w:id="401" w:author="Amrit" w:date="2018-11-16T14:19:00Z">
        <w:r w:rsidR="005334FF">
          <w:t xml:space="preserve"> and expression data (</w:t>
        </w:r>
        <m:oMath>
          <m:sSubSup>
            <m:sSubSupPr>
              <m:ctrlPr>
                <w:rPr>
                  <w:rFonts w:ascii="Cambria Math" w:eastAsia="Roboto" w:hAnsi="Cambria Math"/>
                  <w:i/>
                </w:rPr>
              </m:ctrlPr>
            </m:sSubSupPr>
            <m:e>
              <m:r>
                <w:rPr>
                  <w:rFonts w:ascii="Cambria Math" w:eastAsia="Roboto" w:hAnsi="Cambria Math"/>
                </w:rPr>
                <m:t>X</m:t>
              </m:r>
            </m:e>
            <m:sub>
              <m:r>
                <w:rPr>
                  <w:rFonts w:ascii="Cambria Math" w:eastAsia="Roboto" w:hAnsi="Cambria Math"/>
                </w:rPr>
                <m:t>k</m:t>
              </m:r>
            </m:sub>
            <m:sup>
              <m:r>
                <w:rPr>
                  <w:rFonts w:ascii="Cambria Math" w:eastAsia="Roboto" w:hAnsi="Cambria Math"/>
                </w:rPr>
                <m:t>new</m:t>
              </m:r>
            </m:sup>
          </m:sSubSup>
        </m:oMath>
        <w:r w:rsidR="005334FF">
          <w:t>)</w:t>
        </w:r>
      </w:ins>
      <w:ins w:id="402" w:author="Amrit" w:date="2018-11-16T14:16:00Z">
        <w:r w:rsidR="005334FF">
          <w:t xml:space="preserve"> </w:t>
        </w:r>
      </w:ins>
      <w:ins w:id="403" w:author="Amrit" w:date="2018-11-16T14:18:00Z">
        <w:r w:rsidR="005334FF">
          <w:t xml:space="preserve">are estimated </w:t>
        </w:r>
      </w:ins>
      <w:ins w:id="404" w:author="Amrit" w:date="2018-11-16T14:19:00Z">
        <w:r w:rsidR="005334FF">
          <w:t>usin</w:t>
        </w:r>
      </w:ins>
      <w:ins w:id="405" w:author="Amrit" w:date="2018-11-16T14:20:00Z">
        <w:r w:rsidR="005334FF">
          <w:t xml:space="preserve">g the following model for each </w:t>
        </w:r>
        <w:proofErr w:type="spellStart"/>
        <w:r w:rsidR="005334FF">
          <w:t>omic</w:t>
        </w:r>
        <w:proofErr w:type="spellEnd"/>
        <w:r w:rsidR="005334FF">
          <w:t xml:space="preserve"> data-type</w:t>
        </w:r>
      </w:ins>
      <w:ins w:id="406" w:author="Amrit" w:date="2018-11-16T14:21:00Z">
        <w:r w:rsidR="005334FF">
          <w:t xml:space="preserve"> </w:t>
        </w:r>
        <w:r w:rsidR="005334FF">
          <w:rPr>
            <w:i/>
          </w:rPr>
          <w:t>k</w:t>
        </w:r>
      </w:ins>
      <w:ins w:id="407" w:author="Amrit" w:date="2018-11-16T14:18:00Z">
        <w:r w:rsidR="005334FF">
          <w:t>:</w:t>
        </w:r>
      </w:ins>
    </w:p>
    <w:p w14:paraId="271EB8E6" w14:textId="1C6FB40F" w:rsidR="005A3B29" w:rsidRPr="00AA6BBC" w:rsidDel="005334FF" w:rsidRDefault="005A3B29" w:rsidP="005A3B29">
      <w:pPr>
        <w:spacing w:line="480" w:lineRule="auto"/>
        <w:rPr>
          <w:del w:id="408" w:author="Amrit" w:date="2018-11-16T14:18:00Z"/>
          <w:rFonts w:eastAsia="Roboto"/>
        </w:rPr>
      </w:pPr>
      <w:del w:id="409" w:author="Amrit" w:date="2018-11-16T14:18:00Z">
        <w:r w:rsidRPr="00AA6BBC" w:rsidDel="005334FF">
          <w:delText xml:space="preserve">A separate </w:delText>
        </w:r>
      </w:del>
      <w:del w:id="410" w:author="Amrit" w:date="2018-11-16T13:02:00Z">
        <w:r w:rsidRPr="00AA6BBC" w:rsidDel="009B2FCB">
          <w:delText xml:space="preserve">classification </w:delText>
        </w:r>
      </w:del>
      <w:del w:id="411" w:author="Amrit" w:date="2018-11-16T14:18:00Z">
        <w:r w:rsidRPr="00AA6BBC" w:rsidDel="005334FF">
          <w:delText xml:space="preserve">model can then be built for each omic dataset, </w:delText>
        </w:r>
        <w:r w:rsidRPr="00AA6BBC" w:rsidDel="005334FF">
          <w:rPr>
            <w:i/>
          </w:rPr>
          <w:delText>k</w:delText>
        </w:r>
      </w:del>
      <w:del w:id="412" w:author="Amrit" w:date="2018-11-16T13:17:00Z">
        <w:r w:rsidRPr="00AA6BBC" w:rsidDel="002428F1">
          <w:rPr>
            <w:rFonts w:eastAsia="Roboto"/>
          </w:rPr>
          <w:delText>:</w:delText>
        </w:r>
      </w:del>
    </w:p>
    <w:p w14:paraId="60A824F9" w14:textId="27C30746" w:rsidR="005A3B29" w:rsidRPr="0092713A" w:rsidRDefault="0092713A" w:rsidP="005A3B29">
      <w:pPr>
        <w:spacing w:line="480" w:lineRule="auto"/>
        <w:rPr>
          <w:rFonts w:eastAsia="Roboto"/>
          <w:i/>
          <w:rPrChange w:id="413" w:author="Amrit" w:date="2018-11-16T13:06:00Z">
            <w:rPr>
              <w:rFonts w:eastAsia="Roboto"/>
            </w:rPr>
          </w:rPrChange>
        </w:rPr>
      </w:pPr>
      <m:oMathPara>
        <m:oMath>
          <m:sSub>
            <m:sSubPr>
              <m:ctrlPr>
                <w:ins w:id="414" w:author="Amrit" w:date="2018-11-16T13:13:00Z">
                  <w:rPr>
                    <w:rFonts w:ascii="Cambria Math" w:eastAsia="Roboto" w:hAnsi="Cambria Math"/>
                    <w:i/>
                  </w:rPr>
                </w:ins>
              </m:ctrlPr>
            </m:sSubPr>
            <m:e>
              <m:acc>
                <m:accPr>
                  <m:ctrlPr>
                    <w:ins w:id="415" w:author="Amrit" w:date="2018-11-16T13:13:00Z">
                      <w:rPr>
                        <w:rFonts w:ascii="Cambria Math" w:eastAsia="Roboto" w:hAnsi="Cambria Math"/>
                        <w:i/>
                      </w:rPr>
                    </w:ins>
                  </m:ctrlPr>
                </m:accPr>
                <m:e>
                  <m:r>
                    <w:ins w:id="416" w:author="Amrit" w:date="2018-11-16T13:13:00Z">
                      <w:rPr>
                        <w:rFonts w:ascii="Cambria Math" w:eastAsia="Roboto" w:hAnsi="Cambria Math"/>
                      </w:rPr>
                      <m:t>Y</m:t>
                    </w:ins>
                  </m:r>
                </m:e>
              </m:acc>
            </m:e>
            <m:sub>
              <m:r>
                <w:ins w:id="417" w:author="Amrit" w:date="2018-11-16T13:13:00Z">
                  <w:rPr>
                    <w:rFonts w:ascii="Cambria Math" w:eastAsia="Roboto" w:hAnsi="Cambria Math"/>
                  </w:rPr>
                  <m:t>k</m:t>
                </w:ins>
              </m:r>
            </m:sub>
          </m:sSub>
          <m:sSubSup>
            <m:sSubSupPr>
              <m:ctrlPr>
                <w:del w:id="418" w:author="Amrit" w:date="2018-11-16T13:14:00Z">
                  <w:rPr>
                    <w:rFonts w:ascii="Cambria Math" w:eastAsia="Roboto" w:hAnsi="Cambria Math"/>
                    <w:i/>
                  </w:rPr>
                </w:del>
              </m:ctrlPr>
            </m:sSubSupPr>
            <m:e>
              <m:r>
                <w:del w:id="419" w:author="Amrit" w:date="2018-11-16T13:14:00Z">
                  <w:rPr>
                    <w:rFonts w:ascii="Cambria Math" w:eastAsia="Roboto" w:hAnsi="Cambria Math"/>
                  </w:rPr>
                  <m:t>Y</m:t>
                </w:del>
              </m:r>
            </m:e>
            <m:sub>
              <m:r>
                <w:del w:id="420" w:author="Amrit" w:date="2018-11-16T13:14:00Z">
                  <w:rPr>
                    <w:rFonts w:ascii="Cambria Math" w:eastAsia="Roboto" w:hAnsi="Cambria Math"/>
                  </w:rPr>
                  <m:t>k</m:t>
                </w:del>
              </m:r>
            </m:sub>
            <m:sup>
              <m:r>
                <w:del w:id="421" w:author="Amrit" w:date="2018-11-16T13:03:00Z">
                  <w:rPr>
                    <w:rFonts w:ascii="Cambria Math" w:eastAsia="Roboto" w:hAnsi="Cambria Math"/>
                  </w:rPr>
                  <m:t>new</m:t>
                </w:del>
              </m:r>
            </m:sup>
          </m:sSubSup>
          <m:r>
            <w:rPr>
              <w:rFonts w:ascii="Cambria Math" w:eastAsia="Roboto" w:hAnsi="Cambria Math"/>
            </w:rPr>
            <m:t>=</m:t>
          </m:r>
          <m:sSubSup>
            <m:sSubSupPr>
              <m:ctrlPr>
                <w:rPr>
                  <w:rFonts w:ascii="Cambria Math" w:eastAsia="Roboto" w:hAnsi="Cambria Math"/>
                  <w:i/>
                </w:rPr>
              </m:ctrlPr>
            </m:sSubSupPr>
            <m:e>
              <m:r>
                <w:rPr>
                  <w:rFonts w:ascii="Cambria Math" w:eastAsia="Roboto" w:hAnsi="Cambria Math"/>
                </w:rPr>
                <m:t>X</m:t>
              </m:r>
            </m:e>
            <m:sub>
              <m:r>
                <w:rPr>
                  <w:rFonts w:ascii="Cambria Math" w:eastAsia="Roboto" w:hAnsi="Cambria Math"/>
                </w:rPr>
                <m:t>k</m:t>
              </m:r>
            </m:sub>
            <m:sup>
              <m:r>
                <w:rPr>
                  <w:rFonts w:ascii="Cambria Math" w:eastAsia="Roboto" w:hAnsi="Cambria Math"/>
                </w:rPr>
                <m:t>new</m:t>
              </m:r>
            </m:sup>
          </m:sSubSup>
          <m:r>
            <w:rPr>
              <w:rFonts w:ascii="Cambria Math" w:eastAsia="Roboto" w:hAnsi="Cambria Math"/>
            </w:rPr>
            <m:t>*</m:t>
          </m:r>
          <m:sSup>
            <m:sSupPr>
              <m:ctrlPr>
                <w:rPr>
                  <w:rFonts w:ascii="Cambria Math" w:eastAsia="Roboto" w:hAnsi="Cambria Math"/>
                  <w:i/>
                </w:rPr>
              </m:ctrlPr>
            </m:sSupPr>
            <m:e>
              <m:sSub>
                <m:sSubPr>
                  <m:ctrlPr>
                    <w:rPr>
                      <w:rFonts w:ascii="Cambria Math" w:eastAsia="Roboto" w:hAnsi="Cambria Math"/>
                      <w:i/>
                    </w:rPr>
                  </m:ctrlPr>
                </m:sSubPr>
                <m:e>
                  <m:r>
                    <w:ins w:id="422" w:author="Amrit" w:date="2018-11-16T13:03:00Z">
                      <w:rPr>
                        <w:rFonts w:ascii="Cambria Math" w:eastAsia="Roboto" w:hAnsi="Cambria Math"/>
                      </w:rPr>
                      <m:t>A</m:t>
                    </w:ins>
                  </m:r>
                  <m:r>
                    <w:del w:id="423" w:author="Amrit" w:date="2018-11-16T13:03:00Z">
                      <w:rPr>
                        <w:rFonts w:ascii="Cambria Math" w:eastAsia="Roboto" w:hAnsi="Cambria Math"/>
                      </w:rPr>
                      <m:t>W</m:t>
                    </w:del>
                  </m:r>
                </m:e>
                <m:sub>
                  <m:r>
                    <w:rPr>
                      <w:rFonts w:ascii="Cambria Math" w:eastAsia="Roboto" w:hAnsi="Cambria Math"/>
                    </w:rPr>
                    <m:t>k</m:t>
                  </m:r>
                </m:sub>
              </m:sSub>
              <m:d>
                <m:dPr>
                  <m:ctrlPr>
                    <w:rPr>
                      <w:rFonts w:ascii="Cambria Math" w:eastAsia="Roboto" w:hAnsi="Cambria Math"/>
                      <w:i/>
                    </w:rPr>
                  </m:ctrlPr>
                </m:dPr>
                <m:e>
                  <m:sSubSup>
                    <m:sSubSupPr>
                      <m:ctrlPr>
                        <w:rPr>
                          <w:rFonts w:ascii="Cambria Math" w:eastAsia="Roboto" w:hAnsi="Cambria Math"/>
                          <w:i/>
                        </w:rPr>
                      </m:ctrlPr>
                    </m:sSubSupPr>
                    <m:e>
                      <m:r>
                        <w:rPr>
                          <w:rFonts w:ascii="Cambria Math" w:eastAsia="Roboto" w:hAnsi="Cambria Math"/>
                        </w:rPr>
                        <m:t>D</m:t>
                      </m:r>
                    </m:e>
                    <m:sub>
                      <m:r>
                        <w:rPr>
                          <w:rFonts w:ascii="Cambria Math" w:eastAsia="Roboto" w:hAnsi="Cambria Math"/>
                        </w:rPr>
                        <m:t>k</m:t>
                      </m:r>
                    </m:sub>
                    <m:sup>
                      <m:r>
                        <w:rPr>
                          <w:rFonts w:ascii="Cambria Math" w:eastAsia="Roboto" w:hAnsi="Cambria Math"/>
                        </w:rPr>
                        <m:t>T</m:t>
                      </m:r>
                    </m:sup>
                  </m:sSubSup>
                  <m:sSub>
                    <m:sSubPr>
                      <m:ctrlPr>
                        <w:rPr>
                          <w:rFonts w:ascii="Cambria Math" w:eastAsia="Roboto" w:hAnsi="Cambria Math"/>
                          <w:i/>
                        </w:rPr>
                      </m:ctrlPr>
                    </m:sSubPr>
                    <m:e>
                      <m:r>
                        <w:ins w:id="424" w:author="Amrit" w:date="2018-11-16T13:03:00Z">
                          <w:rPr>
                            <w:rFonts w:ascii="Cambria Math" w:eastAsia="Roboto" w:hAnsi="Cambria Math"/>
                          </w:rPr>
                          <m:t>A</m:t>
                        </w:ins>
                      </m:r>
                      <m:r>
                        <w:del w:id="425" w:author="Amrit" w:date="2018-11-16T13:03:00Z">
                          <w:rPr>
                            <w:rFonts w:ascii="Cambria Math" w:eastAsia="Roboto" w:hAnsi="Cambria Math"/>
                          </w:rPr>
                          <m:t>W</m:t>
                        </w:del>
                      </m:r>
                    </m:e>
                    <m:sub>
                      <m:r>
                        <w:rPr>
                          <w:rFonts w:ascii="Cambria Math" w:eastAsia="Roboto" w:hAnsi="Cambria Math"/>
                        </w:rPr>
                        <m:t>k</m:t>
                      </m:r>
                    </m:sub>
                  </m:sSub>
                </m:e>
              </m:d>
            </m:e>
            <m:sup>
              <m:r>
                <w:rPr>
                  <w:rFonts w:ascii="Cambria Math" w:eastAsia="Roboto" w:hAnsi="Cambria Math"/>
                </w:rPr>
                <m:t>-1</m:t>
              </m:r>
            </m:sup>
          </m:sSup>
          <m:sSub>
            <m:sSubPr>
              <m:ctrlPr>
                <w:rPr>
                  <w:rFonts w:ascii="Cambria Math" w:eastAsia="Roboto" w:hAnsi="Cambria Math"/>
                  <w:i/>
                </w:rPr>
              </m:ctrlPr>
            </m:sSubPr>
            <m:e>
              <m:r>
                <w:rPr>
                  <w:rFonts w:ascii="Cambria Math" w:eastAsia="Roboto" w:hAnsi="Cambria Math"/>
                </w:rPr>
                <m:t>B</m:t>
              </m:r>
            </m:e>
            <m:sub>
              <m:r>
                <w:rPr>
                  <w:rFonts w:ascii="Cambria Math" w:eastAsia="Roboto" w:hAnsi="Cambria Math"/>
                </w:rPr>
                <m:t>k</m:t>
              </m:r>
            </m:sub>
          </m:sSub>
          <m:r>
            <w:rPr>
              <w:rFonts w:ascii="Cambria Math" w:eastAsia="Roboto" w:hAnsi="Cambria Math"/>
            </w:rPr>
            <m:t>=</m:t>
          </m:r>
          <m:acc>
            <m:accPr>
              <m:ctrlPr>
                <w:ins w:id="426" w:author="Amrit" w:date="2018-11-16T13:14:00Z">
                  <w:rPr>
                    <w:rFonts w:ascii="Cambria Math" w:eastAsia="Roboto" w:hAnsi="Cambria Math"/>
                    <w:i/>
                  </w:rPr>
                </w:ins>
              </m:ctrlPr>
            </m:accPr>
            <m:e>
              <m:r>
                <w:ins w:id="427" w:author="Amrit" w:date="2018-11-16T13:14:00Z">
                  <w:rPr>
                    <w:rFonts w:ascii="Cambria Math" w:eastAsia="Roboto" w:hAnsi="Cambria Math"/>
                  </w:rPr>
                  <m:t>T</m:t>
                </w:ins>
              </m:r>
            </m:e>
          </m:acc>
          <m:sSub>
            <m:sSubPr>
              <m:ctrlPr>
                <w:del w:id="428" w:author="Amrit" w:date="2018-11-16T13:10:00Z">
                  <w:rPr>
                    <w:rFonts w:ascii="Cambria Math" w:eastAsia="Roboto" w:hAnsi="Cambria Math"/>
                    <w:i/>
                  </w:rPr>
                </w:del>
              </m:ctrlPr>
            </m:sSubPr>
            <m:e>
              <m:r>
                <w:del w:id="429" w:author="Amrit" w:date="2018-11-16T13:10:00Z">
                  <w:rPr>
                    <w:rFonts w:ascii="Cambria Math" w:eastAsia="Roboto" w:hAnsi="Cambria Math"/>
                  </w:rPr>
                  <m:t>T</m:t>
                </w:del>
              </m:r>
            </m:e>
            <m:sub>
              <m:r>
                <w:del w:id="430" w:author="Amrit" w:date="2018-11-16T13:10:00Z">
                  <w:rPr>
                    <w:rFonts w:ascii="Cambria Math" w:eastAsia="Roboto" w:hAnsi="Cambria Math"/>
                  </w:rPr>
                  <m:t>pred</m:t>
                </w:del>
              </m:r>
            </m:sub>
          </m:sSub>
          <m:sSub>
            <m:sSubPr>
              <m:ctrlPr>
                <w:rPr>
                  <w:rFonts w:ascii="Cambria Math" w:eastAsia="Roboto" w:hAnsi="Cambria Math"/>
                  <w:i/>
                </w:rPr>
              </m:ctrlPr>
            </m:sSubPr>
            <m:e>
              <m:r>
                <w:rPr>
                  <w:rFonts w:ascii="Cambria Math" w:eastAsia="Roboto" w:hAnsi="Cambria Math"/>
                </w:rPr>
                <m:t>B</m:t>
              </m:r>
            </m:e>
            <m:sub>
              <m:r>
                <w:rPr>
                  <w:rFonts w:ascii="Cambria Math" w:eastAsia="Roboto" w:hAnsi="Cambria Math"/>
                </w:rPr>
                <m:t>k</m:t>
              </m:r>
            </m:sub>
          </m:sSub>
        </m:oMath>
      </m:oMathPara>
    </w:p>
    <w:p w14:paraId="518D36A0" w14:textId="110BEFAF" w:rsidR="005A3B29" w:rsidRPr="00AA6BBC" w:rsidRDefault="005A3B29" w:rsidP="005A3B29">
      <w:pPr>
        <w:spacing w:line="480" w:lineRule="auto"/>
        <w:rPr>
          <w:rFonts w:eastAsia="Roboto"/>
        </w:rPr>
      </w:pPr>
      <w:r w:rsidRPr="00AA6BBC">
        <w:rPr>
          <w:rFonts w:eastAsia="Roboto"/>
        </w:rPr>
        <w:t xml:space="preserve">The columns of </w:t>
      </w:r>
      <m:oMath>
        <m:sSub>
          <m:sSubPr>
            <m:ctrlPr>
              <w:ins w:id="431" w:author="Amrit" w:date="2018-11-16T13:05:00Z">
                <w:rPr>
                  <w:rFonts w:ascii="Cambria Math" w:eastAsia="Roboto" w:hAnsi="Cambria Math"/>
                  <w:i/>
                </w:rPr>
              </w:ins>
            </m:ctrlPr>
          </m:sSubPr>
          <m:e>
            <m:r>
              <w:ins w:id="432" w:author="Amrit" w:date="2018-11-16T13:05:00Z">
                <w:rPr>
                  <w:rFonts w:ascii="Cambria Math" w:eastAsia="Roboto" w:hAnsi="Cambria Math"/>
                </w:rPr>
                <m:t>A</m:t>
              </w:ins>
            </m:r>
          </m:e>
          <m:sub>
            <m:r>
              <w:ins w:id="433" w:author="Amrit" w:date="2018-11-16T13:05:00Z">
                <w:rPr>
                  <w:rFonts w:ascii="Cambria Math" w:eastAsia="Roboto" w:hAnsi="Cambria Math"/>
                </w:rPr>
                <m:t>k</m:t>
              </w:ins>
            </m:r>
          </m:sub>
        </m:sSub>
      </m:oMath>
      <w:del w:id="434" w:author="Amrit" w:date="2018-11-16T13:05:00Z">
        <w:r w:rsidRPr="00AA6BBC" w:rsidDel="0092713A">
          <w:rPr>
            <w:rFonts w:eastAsia="Roboto"/>
            <w:i/>
          </w:rPr>
          <w:delText>W</w:delText>
        </w:r>
        <w:r w:rsidRPr="00AA6BBC" w:rsidDel="0092713A">
          <w:rPr>
            <w:rFonts w:eastAsia="Roboto"/>
            <w:i/>
            <w:vertAlign w:val="subscript"/>
          </w:rPr>
          <w:delText>k</w:delText>
        </w:r>
      </w:del>
      <w:r w:rsidRPr="00AA6BBC">
        <w:rPr>
          <w:rFonts w:eastAsia="Roboto"/>
        </w:rPr>
        <w:t xml:space="preserve"> are the loadings vectors (computed using sGCCA), whereas </w:t>
      </w:r>
      <w:proofErr w:type="spellStart"/>
      <w:r w:rsidRPr="00AA6BBC">
        <w:rPr>
          <w:rFonts w:eastAsia="Roboto"/>
          <w:i/>
        </w:rPr>
        <w:t>D</w:t>
      </w:r>
      <w:r w:rsidRPr="00AA6BBC">
        <w:rPr>
          <w:rFonts w:eastAsia="Roboto"/>
          <w:i/>
          <w:vertAlign w:val="subscript"/>
        </w:rPr>
        <w:t>k</w:t>
      </w:r>
      <w:proofErr w:type="spellEnd"/>
      <w:r w:rsidRPr="00AA6BBC">
        <w:rPr>
          <w:rFonts w:eastAsia="Roboto"/>
        </w:rPr>
        <w:t xml:space="preserve"> </w:t>
      </w:r>
      <w:ins w:id="435" w:author="Amrit" w:date="2018-11-16T13:07:00Z">
        <w:r w:rsidR="0092713A">
          <w:rPr>
            <w:rFonts w:eastAsia="Roboto"/>
          </w:rPr>
          <w:t>(</w:t>
        </w:r>
      </w:ins>
      <w:del w:id="436" w:author="Amrit" w:date="2018-11-16T13:07:00Z">
        <w:r w:rsidRPr="00AA6BBC" w:rsidDel="0092713A">
          <w:rPr>
            <w:rFonts w:eastAsia="Roboto"/>
          </w:rPr>
          <w:delText xml:space="preserve">and </w:delText>
        </w:r>
      </w:del>
      <w:r w:rsidRPr="00AA6BBC">
        <w:rPr>
          <w:rFonts w:eastAsia="Roboto"/>
          <w:i/>
        </w:rPr>
        <w:t>B</w:t>
      </w:r>
      <w:r w:rsidRPr="00AA6BBC">
        <w:rPr>
          <w:rFonts w:eastAsia="Roboto"/>
          <w:i/>
          <w:vertAlign w:val="subscript"/>
        </w:rPr>
        <w:t>k</w:t>
      </w:r>
      <w:ins w:id="437" w:author="Amrit" w:date="2018-11-16T13:07:00Z">
        <w:r w:rsidR="0092713A">
          <w:rPr>
            <w:rFonts w:eastAsia="Roboto"/>
          </w:rPr>
          <w:t>)</w:t>
        </w:r>
      </w:ins>
      <w:r w:rsidRPr="00AA6BBC">
        <w:rPr>
          <w:rFonts w:eastAsia="Roboto"/>
        </w:rPr>
        <w:t xml:space="preserve"> consist of regression coefficients computed by regressing </w:t>
      </w:r>
      <w:proofErr w:type="spellStart"/>
      <w:r w:rsidRPr="00AA6BBC">
        <w:rPr>
          <w:rFonts w:eastAsia="Roboto"/>
          <w:i/>
        </w:rPr>
        <w:t>X</w:t>
      </w:r>
      <w:r w:rsidRPr="00AA6BBC">
        <w:rPr>
          <w:rFonts w:eastAsia="Roboto"/>
          <w:i/>
          <w:vertAlign w:val="subscript"/>
        </w:rPr>
        <w:t>k</w:t>
      </w:r>
      <w:proofErr w:type="spellEnd"/>
      <w:r w:rsidRPr="00AA6BBC">
        <w:rPr>
          <w:rFonts w:eastAsia="Roboto"/>
        </w:rPr>
        <w:t xml:space="preserve"> </w:t>
      </w:r>
      <w:ins w:id="438" w:author="Amrit" w:date="2018-11-16T13:07:00Z">
        <w:r w:rsidR="0092713A" w:rsidRPr="0092713A">
          <w:rPr>
            <w:rFonts w:eastAsia="Roboto"/>
          </w:rPr>
          <w:t>(</w:t>
        </w:r>
      </w:ins>
      <w:del w:id="439" w:author="Amrit" w:date="2018-11-16T13:07:00Z">
        <w:r w:rsidRPr="0092713A" w:rsidDel="0092713A">
          <w:rPr>
            <w:rFonts w:eastAsia="Roboto"/>
            <w:i/>
            <w:rPrChange w:id="440" w:author="Amrit" w:date="2018-11-16T13:07:00Z">
              <w:rPr>
                <w:rFonts w:eastAsia="Roboto"/>
              </w:rPr>
            </w:rPrChange>
          </w:rPr>
          <w:delText xml:space="preserve">and </w:delText>
        </w:r>
      </w:del>
      <w:r w:rsidRPr="0092713A">
        <w:rPr>
          <w:rFonts w:eastAsia="Roboto"/>
          <w:i/>
        </w:rPr>
        <w:t>Y</w:t>
      </w:r>
      <w:ins w:id="441" w:author="Amrit" w:date="2018-11-16T13:07:00Z">
        <w:r w:rsidR="0092713A" w:rsidRPr="0092713A">
          <w:rPr>
            <w:rFonts w:eastAsia="Roboto"/>
            <w:rPrChange w:id="442" w:author="Amrit" w:date="2018-11-16T13:07:00Z">
              <w:rPr>
                <w:rFonts w:eastAsia="Roboto"/>
                <w:i/>
              </w:rPr>
            </w:rPrChange>
          </w:rPr>
          <w:t>)</w:t>
        </w:r>
      </w:ins>
      <w:r w:rsidRPr="00AA6BBC">
        <w:rPr>
          <w:rFonts w:eastAsia="Roboto"/>
        </w:rPr>
        <w:t xml:space="preserve"> on the </w:t>
      </w:r>
      <w:r w:rsidRPr="00AA6BBC">
        <w:rPr>
          <w:rFonts w:eastAsia="Roboto"/>
          <w:i/>
        </w:rPr>
        <w:t>H</w:t>
      </w:r>
      <w:r w:rsidRPr="00AA6BBC">
        <w:rPr>
          <w:rFonts w:eastAsia="Roboto"/>
        </w:rPr>
        <w:t xml:space="preserve"> latent components of </w:t>
      </w:r>
      <w:proofErr w:type="spellStart"/>
      <w:r w:rsidRPr="00AA6BBC">
        <w:rPr>
          <w:rFonts w:eastAsia="Roboto"/>
          <w:i/>
        </w:rPr>
        <w:t>X</w:t>
      </w:r>
      <w:r w:rsidRPr="00AA6BBC">
        <w:rPr>
          <w:rFonts w:eastAsia="Roboto"/>
          <w:i/>
          <w:vertAlign w:val="subscript"/>
        </w:rPr>
        <w:t>k</w:t>
      </w:r>
      <w:proofErr w:type="spellEnd"/>
      <w:r w:rsidRPr="00AA6BBC">
        <w:rPr>
          <w:rFonts w:eastAsia="Roboto"/>
        </w:rPr>
        <w:t xml:space="preserve"> (</w:t>
      </w:r>
      <m:oMath>
        <m:sSub>
          <m:sSubPr>
            <m:ctrlPr>
              <w:ins w:id="443" w:author="Amrit" w:date="2018-11-16T13:08:00Z">
                <w:rPr>
                  <w:rFonts w:ascii="Cambria Math" w:eastAsia="Roboto" w:hAnsi="Cambria Math"/>
                  <w:i/>
                </w:rPr>
              </w:ins>
            </m:ctrlPr>
          </m:sSubPr>
          <m:e>
            <m:r>
              <w:ins w:id="444" w:author="Amrit" w:date="2018-11-16T13:08:00Z">
                <w:rPr>
                  <w:rFonts w:ascii="Cambria Math" w:eastAsia="Roboto" w:hAnsi="Cambria Math"/>
                </w:rPr>
                <m:t>T</m:t>
              </w:ins>
            </m:r>
          </m:e>
          <m:sub>
            <m:r>
              <w:ins w:id="445" w:author="Amrit" w:date="2018-11-16T13:08:00Z">
                <w:rPr>
                  <w:rFonts w:ascii="Cambria Math" w:eastAsia="Roboto" w:hAnsi="Cambria Math"/>
                </w:rPr>
                <m:t>k</m:t>
              </w:ins>
            </m:r>
          </m:sub>
        </m:sSub>
      </m:oMath>
      <w:del w:id="446" w:author="Amrit" w:date="2018-11-16T13:08:00Z">
        <w:r w:rsidRPr="00AA6BBC" w:rsidDel="0092713A">
          <w:rPr>
            <w:rFonts w:eastAsia="Roboto"/>
          </w:rPr>
          <w:delText>also computed using SGCCA</w:delText>
        </w:r>
      </w:del>
      <w:r w:rsidRPr="00AA6BBC">
        <w:rPr>
          <w:rFonts w:eastAsia="Roboto"/>
        </w:rPr>
        <w:t>) separately</w:t>
      </w:r>
      <w:ins w:id="447" w:author="Amrit" w:date="2018-11-16T13:11:00Z">
        <w:r w:rsidR="0092713A">
          <w:rPr>
            <w:rFonts w:eastAsia="Roboto"/>
          </w:rPr>
          <w:t xml:space="preserve"> for each dataset k</w:t>
        </w:r>
      </w:ins>
      <w:r w:rsidRPr="00AA6BBC">
        <w:rPr>
          <w:rFonts w:eastAsia="Roboto"/>
        </w:rPr>
        <w:t xml:space="preserve">. Each matrix </w:t>
      </w:r>
      <m:oMath>
        <m:sSub>
          <m:sSubPr>
            <m:ctrlPr>
              <w:ins w:id="448" w:author="Amrit" w:date="2018-11-16T13:14:00Z">
                <w:rPr>
                  <w:rFonts w:ascii="Cambria Math" w:eastAsia="Roboto" w:hAnsi="Cambria Math"/>
                  <w:i/>
                </w:rPr>
              </w:ins>
            </m:ctrlPr>
          </m:sSubPr>
          <m:e>
            <m:acc>
              <m:accPr>
                <m:ctrlPr>
                  <w:ins w:id="449" w:author="Amrit" w:date="2018-11-16T13:14:00Z">
                    <w:rPr>
                      <w:rFonts w:ascii="Cambria Math" w:eastAsia="Roboto" w:hAnsi="Cambria Math"/>
                      <w:i/>
                    </w:rPr>
                  </w:ins>
                </m:ctrlPr>
              </m:accPr>
              <m:e>
                <m:r>
                  <w:ins w:id="450" w:author="Amrit" w:date="2018-11-16T13:14:00Z">
                    <w:rPr>
                      <w:rFonts w:ascii="Cambria Math" w:eastAsia="Roboto" w:hAnsi="Cambria Math"/>
                    </w:rPr>
                    <m:t>Y</m:t>
                  </w:ins>
                </m:r>
              </m:e>
            </m:acc>
          </m:e>
          <m:sub>
            <m:r>
              <w:ins w:id="451" w:author="Amrit" w:date="2018-11-16T13:14:00Z">
                <w:rPr>
                  <w:rFonts w:ascii="Cambria Math" w:eastAsia="Roboto" w:hAnsi="Cambria Math"/>
                </w:rPr>
                <m:t>k</m:t>
              </w:ins>
            </m:r>
          </m:sub>
        </m:sSub>
        <m:sSubSup>
          <m:sSubSupPr>
            <m:ctrlPr>
              <w:del w:id="452" w:author="Amrit" w:date="2018-11-16T13:14:00Z">
                <w:rPr>
                  <w:rFonts w:ascii="Cambria Math" w:eastAsia="Roboto" w:hAnsi="Cambria Math"/>
                  <w:i/>
                </w:rPr>
              </w:del>
            </m:ctrlPr>
          </m:sSubSupPr>
          <m:e>
            <m:r>
              <w:del w:id="453" w:author="Amrit" w:date="2018-11-16T13:14:00Z">
                <m:rPr>
                  <m:sty m:val="p"/>
                </m:rPr>
                <w:rPr>
                  <w:rFonts w:ascii="Cambria Math" w:eastAsia="Roboto" w:hAnsi="Cambria Math"/>
                </w:rPr>
                <m:t>Y</m:t>
              </w:del>
            </m:r>
          </m:e>
          <m:sub>
            <m:r>
              <w:del w:id="454" w:author="Amrit" w:date="2018-11-16T13:14:00Z">
                <w:rPr>
                  <w:rFonts w:ascii="Cambria Math" w:eastAsia="Roboto" w:hAnsi="Cambria Math"/>
                </w:rPr>
                <m:t>k</m:t>
              </w:del>
            </m:r>
          </m:sub>
          <m:sup>
            <m:r>
              <w:del w:id="455" w:author="Amrit" w:date="2018-11-16T13:11:00Z">
                <w:rPr>
                  <w:rFonts w:ascii="Cambria Math" w:eastAsia="Roboto" w:hAnsi="Cambria Math"/>
                </w:rPr>
                <m:t>new</m:t>
              </w:del>
            </m:r>
          </m:sup>
        </m:sSubSup>
      </m:oMath>
      <w:r w:rsidRPr="00AA6BBC">
        <w:rPr>
          <w:rFonts w:eastAsia="Roboto"/>
        </w:rPr>
        <w:t xml:space="preserve"> is of size </w:t>
      </w:r>
      <w:proofErr w:type="spellStart"/>
      <w:r w:rsidRPr="00AA6BBC">
        <w:rPr>
          <w:rFonts w:eastAsia="Roboto"/>
          <w:i/>
        </w:rPr>
        <w:t>N</w:t>
      </w:r>
      <w:r w:rsidRPr="00AA6BBC">
        <w:rPr>
          <w:rFonts w:eastAsia="Roboto"/>
          <w:i/>
          <w:vertAlign w:val="subscript"/>
        </w:rPr>
        <w:t>new</w:t>
      </w:r>
      <w:proofErr w:type="spellEnd"/>
      <w:r w:rsidRPr="00AA6BBC">
        <w:rPr>
          <w:rFonts w:eastAsia="Roboto"/>
        </w:rPr>
        <w:t xml:space="preserve"> x </w:t>
      </w:r>
      <w:r w:rsidRPr="00AA6BBC">
        <w:rPr>
          <w:rFonts w:eastAsia="Roboto"/>
          <w:i/>
        </w:rPr>
        <w:t>G</w:t>
      </w:r>
      <w:r w:rsidRPr="00AA6BBC">
        <w:rPr>
          <w:rFonts w:eastAsia="Roboto"/>
        </w:rPr>
        <w:t xml:space="preserve">, and consists of the predictions of each new sample for each class </w:t>
      </w:r>
      <w:r w:rsidRPr="00AA6BBC">
        <w:rPr>
          <w:rFonts w:eastAsia="Roboto"/>
          <w:i/>
        </w:rPr>
        <w:t>g</w:t>
      </w:r>
      <w:r w:rsidRPr="00AA6BBC">
        <w:rPr>
          <w:rFonts w:eastAsia="Roboto"/>
        </w:rPr>
        <w:t xml:space="preserve">. The matrix </w:t>
      </w:r>
      <m:oMath>
        <m:acc>
          <m:accPr>
            <m:ctrlPr>
              <w:ins w:id="456" w:author="Amrit" w:date="2018-11-16T14:22:00Z">
                <w:rPr>
                  <w:rFonts w:ascii="Cambria Math" w:eastAsia="Roboto" w:hAnsi="Cambria Math"/>
                  <w:i/>
                </w:rPr>
              </w:ins>
            </m:ctrlPr>
          </m:accPr>
          <m:e>
            <m:r>
              <w:ins w:id="457" w:author="Amrit" w:date="2018-11-16T14:22:00Z">
                <w:rPr>
                  <w:rFonts w:ascii="Cambria Math" w:eastAsia="Roboto" w:hAnsi="Cambria Math"/>
                </w:rPr>
                <m:t>T</m:t>
              </w:ins>
            </m:r>
          </m:e>
        </m:acc>
      </m:oMath>
      <w:del w:id="458" w:author="Amrit" w:date="2018-11-16T14:22:00Z">
        <w:r w:rsidRPr="00AA6BBC" w:rsidDel="005334FF">
          <w:rPr>
            <w:rFonts w:eastAsia="Roboto"/>
            <w:i/>
          </w:rPr>
          <w:delText>T</w:delText>
        </w:r>
        <w:r w:rsidRPr="00AA6BBC" w:rsidDel="005334FF">
          <w:rPr>
            <w:rFonts w:eastAsia="Roboto"/>
            <w:i/>
            <w:vertAlign w:val="subscript"/>
          </w:rPr>
          <w:delText>pred</w:delText>
        </w:r>
      </w:del>
      <w:r w:rsidRPr="00AA6BBC">
        <w:rPr>
          <w:rFonts w:eastAsia="Roboto"/>
        </w:rPr>
        <w:t xml:space="preserve"> consists of the predicted </w:t>
      </w:r>
      <w:ins w:id="459" w:author="Amrit" w:date="2018-11-16T14:22:00Z">
        <w:r w:rsidR="005334FF">
          <w:rPr>
            <w:rFonts w:eastAsia="Roboto"/>
          </w:rPr>
          <w:t>latent co</w:t>
        </w:r>
      </w:ins>
      <w:ins w:id="460" w:author="Amrit" w:date="2018-11-16T14:23:00Z">
        <w:r w:rsidR="005334FF">
          <w:rPr>
            <w:rFonts w:eastAsia="Roboto"/>
          </w:rPr>
          <w:t xml:space="preserve">mponent </w:t>
        </w:r>
      </w:ins>
      <w:r w:rsidRPr="00AA6BBC">
        <w:rPr>
          <w:rFonts w:eastAsia="Roboto"/>
        </w:rPr>
        <w:t xml:space="preserve">scores </w:t>
      </w:r>
      <w:del w:id="461" w:author="Amrit" w:date="2018-11-16T14:23:00Z">
        <w:r w:rsidRPr="00AA6BBC" w:rsidDel="005334FF">
          <w:rPr>
            <w:rFonts w:eastAsia="Roboto"/>
          </w:rPr>
          <w:delText>or predicted latent components of</w:delText>
        </w:r>
      </w:del>
      <w:ins w:id="462" w:author="Amrit" w:date="2018-11-16T14:23:00Z">
        <w:r w:rsidR="005334FF">
          <w:rPr>
            <w:rFonts w:eastAsia="Roboto"/>
          </w:rPr>
          <w:t>for the new</w:t>
        </w:r>
      </w:ins>
      <w:del w:id="463" w:author="Amrit" w:date="2018-11-16T14:23:00Z">
        <w:r w:rsidRPr="00AA6BBC" w:rsidDel="005334FF">
          <w:rPr>
            <w:rFonts w:eastAsia="Roboto"/>
          </w:rPr>
          <w:delText xml:space="preserve"> the new</w:delText>
        </w:r>
      </w:del>
      <w:r w:rsidRPr="00AA6BBC">
        <w:rPr>
          <w:rFonts w:eastAsia="Roboto"/>
        </w:rPr>
        <w:t xml:space="preserve"> samples and is of size </w:t>
      </w:r>
      <w:proofErr w:type="spellStart"/>
      <w:r w:rsidRPr="00AA6BBC">
        <w:rPr>
          <w:rFonts w:eastAsia="Roboto"/>
          <w:i/>
        </w:rPr>
        <w:t>N</w:t>
      </w:r>
      <w:r w:rsidRPr="00AA6BBC">
        <w:rPr>
          <w:rFonts w:eastAsia="Roboto"/>
          <w:i/>
          <w:vertAlign w:val="subscript"/>
        </w:rPr>
        <w:t>new</w:t>
      </w:r>
      <w:proofErr w:type="spellEnd"/>
      <w:r w:rsidRPr="00AA6BBC">
        <w:rPr>
          <w:rFonts w:eastAsia="Roboto"/>
        </w:rPr>
        <w:t xml:space="preserve"> x </w:t>
      </w:r>
      <w:r w:rsidRPr="00AA6BBC">
        <w:rPr>
          <w:rFonts w:eastAsia="Roboto"/>
          <w:i/>
        </w:rPr>
        <w:t>H</w:t>
      </w:r>
      <w:r w:rsidRPr="00AA6BBC">
        <w:rPr>
          <w:rFonts w:eastAsia="Roboto"/>
        </w:rPr>
        <w:t>.</w:t>
      </w:r>
    </w:p>
    <w:p w14:paraId="02541A63" w14:textId="4C9893C3" w:rsidR="005A3B29" w:rsidRPr="00AA6BBC" w:rsidRDefault="005A3B29" w:rsidP="005A3B29">
      <w:pPr>
        <w:spacing w:line="480" w:lineRule="auto"/>
        <w:jc w:val="both"/>
        <w:rPr>
          <w:lang w:val="en-CA"/>
        </w:rPr>
      </w:pPr>
      <w:r w:rsidRPr="00AA6BBC">
        <w:rPr>
          <w:i/>
          <w:color w:val="000000"/>
        </w:rPr>
        <w:t>Prediction distances:</w:t>
      </w:r>
      <w:r w:rsidRPr="00AA6BBC">
        <w:rPr>
          <w:color w:val="000000"/>
        </w:rPr>
        <w:t xml:space="preserve"> Denote a new sample </w:t>
      </w:r>
      <m:oMath>
        <m:sSubSup>
          <m:sSubSupPr>
            <m:ctrlPr>
              <w:ins w:id="464" w:author="Amrit" w:date="2018-11-16T14:26:00Z">
                <w:rPr>
                  <w:rFonts w:ascii="Cambria Math" w:hAnsi="Cambria Math"/>
                  <w:i/>
                  <w:lang w:val="en-CA"/>
                </w:rPr>
              </w:ins>
            </m:ctrlPr>
          </m:sSubSupPr>
          <m:e>
            <m:r>
              <w:ins w:id="465" w:author="Amrit" w:date="2018-11-16T14:26:00Z">
                <m:rPr>
                  <m:sty m:val="bi"/>
                </m:rPr>
                <w:rPr>
                  <w:rFonts w:ascii="Cambria Math" w:hAnsi="Cambria Math"/>
                  <w:lang w:val="en-CA"/>
                </w:rPr>
                <m:t>x</m:t>
              </w:ins>
            </m:r>
          </m:e>
          <m:sub>
            <m:r>
              <w:ins w:id="466" w:author="Amrit" w:date="2018-11-16T14:26:00Z">
                <w:rPr>
                  <w:rFonts w:ascii="Cambria Math" w:hAnsi="Cambria Math"/>
                  <w:lang w:val="en-CA"/>
                </w:rPr>
                <m:t>k</m:t>
              </w:ins>
            </m:r>
          </m:sub>
          <m:sup>
            <m:r>
              <w:ins w:id="467" w:author="Amrit" w:date="2018-11-16T14:26:00Z">
                <w:rPr>
                  <w:rFonts w:ascii="Cambria Math" w:hAnsi="Cambria Math"/>
                  <w:lang w:val="en-CA"/>
                </w:rPr>
                <m:t>i</m:t>
              </w:ins>
            </m:r>
          </m:sup>
        </m:sSubSup>
        <m:r>
          <w:ins w:id="468" w:author="Amrit" w:date="2018-11-16T14:26:00Z">
            <w:rPr>
              <w:rFonts w:ascii="Cambria Math" w:hAnsi="Cambria Math"/>
              <w:lang w:val="en-CA"/>
            </w:rPr>
            <m:t>,</m:t>
          </w:ins>
        </m:r>
      </m:oMath>
      <w:ins w:id="469" w:author="Amrit" w:date="2018-11-16T14:26:00Z">
        <w:r w:rsidR="004222E5" w:rsidRPr="00AA6BBC">
          <w:rPr>
            <w:lang w:val="en-CA"/>
          </w:rPr>
          <w:t xml:space="preserve"> </w:t>
        </w:r>
      </w:ins>
      <w:del w:id="470" w:author="Amrit" w:date="2018-11-16T14:25:00Z">
        <w:r w:rsidRPr="00AA6BBC" w:rsidDel="00853A2E">
          <w:rPr>
            <w:i/>
            <w:lang w:val="en-CA"/>
          </w:rPr>
          <w:delText>i</w:delText>
        </w:r>
      </w:del>
      <w:del w:id="471" w:author="Amrit" w:date="2018-11-16T14:26:00Z">
        <w:r w:rsidRPr="00AA6BBC" w:rsidDel="004222E5">
          <w:rPr>
            <w:i/>
            <w:lang w:val="en-CA"/>
          </w:rPr>
          <w:delText xml:space="preserve"> </w:delText>
        </w:r>
      </w:del>
      <w:r w:rsidRPr="00AA6BBC">
        <w:rPr>
          <w:lang w:val="en-CA"/>
        </w:rPr>
        <w:t xml:space="preserve">which is measured across </w:t>
      </w:r>
      <w:ins w:id="472" w:author="Amrit" w:date="2018-11-16T14:27:00Z">
        <w:r w:rsidR="004222E5" w:rsidRPr="004222E5">
          <w:rPr>
            <w:i/>
            <w:lang w:val="en-CA"/>
            <w:rPrChange w:id="473" w:author="Amrit" w:date="2018-11-16T14:27:00Z">
              <w:rPr>
                <w:lang w:val="en-CA"/>
              </w:rPr>
            </w:rPrChange>
          </w:rPr>
          <w:t>k</w:t>
        </w:r>
        <w:r w:rsidR="004222E5">
          <w:rPr>
            <w:lang w:val="en-CA"/>
          </w:rPr>
          <w:t xml:space="preserve"> </w:t>
        </w:r>
      </w:ins>
      <w:del w:id="474" w:author="Amrit" w:date="2018-11-16T14:27:00Z">
        <w:r w:rsidRPr="00AA6BBC" w:rsidDel="004222E5">
          <w:rPr>
            <w:lang w:val="en-CA"/>
          </w:rPr>
          <w:delText xml:space="preserve">the different types of </w:delText>
        </w:r>
      </w:del>
      <w:r w:rsidRPr="00AA6BBC">
        <w:rPr>
          <w:lang w:val="en-CA"/>
        </w:rPr>
        <w:t>omics datasets</w:t>
      </w:r>
      <w:del w:id="475" w:author="Amrit" w:date="2018-11-16T14:27:00Z">
        <w:r w:rsidRPr="00AA6BBC" w:rsidDel="004222E5">
          <w:rPr>
            <w:color w:val="000000"/>
          </w:rPr>
          <w:delText xml:space="preserve"> </w:delText>
        </w:r>
        <m:oMath>
          <m:sSubSup>
            <m:sSubSupPr>
              <m:ctrlPr>
                <w:rPr>
                  <w:rFonts w:ascii="Cambria Math" w:hAnsi="Cambria Math"/>
                  <w:i/>
                  <w:lang w:val="en-CA"/>
                </w:rPr>
              </m:ctrlPr>
            </m:sSubSupPr>
            <m:e>
              <m:r>
                <m:rPr>
                  <m:sty m:val="bi"/>
                </m:rP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r>
            <w:rPr>
              <w:rFonts w:ascii="Cambria Math" w:hAnsi="Cambria Math"/>
              <w:lang w:val="en-CA"/>
            </w:rPr>
            <m:t>,</m:t>
          </m:r>
        </m:oMath>
        <w:r w:rsidRPr="00AA6BBC" w:rsidDel="004222E5">
          <w:rPr>
            <w:lang w:val="en-CA"/>
          </w:rPr>
          <w:delText xml:space="preserve"> </w:delText>
        </w:r>
        <w:r w:rsidRPr="00AA6BBC" w:rsidDel="004222E5">
          <w:rPr>
            <w:color w:val="000000"/>
          </w:rPr>
          <w:delText>its</w:delText>
        </w:r>
      </w:del>
      <w:ins w:id="476" w:author="Amrit" w:date="2018-11-16T14:27:00Z">
        <w:r w:rsidR="004222E5">
          <w:rPr>
            <w:color w:val="000000"/>
          </w:rPr>
          <w:t xml:space="preserve"> </w:t>
        </w:r>
      </w:ins>
      <w:bookmarkStart w:id="477" w:name="_GoBack"/>
      <w:bookmarkEnd w:id="477"/>
      <w:r w:rsidRPr="00AA6BBC">
        <w:rPr>
          <w:color w:val="000000"/>
        </w:rPr>
        <w:t xml:space="preserve"> </w:t>
      </w:r>
      <w:r w:rsidRPr="00AA6BBC">
        <w:rPr>
          <w:lang w:val="en-CA"/>
        </w:rPr>
        <w:t xml:space="preserve">class membership is predicted by the fitted sGCCA model with the estimated variable coefficients </w:t>
      </w:r>
      <w:r w:rsidRPr="00AA6BBC">
        <w:rPr>
          <w:lang w:val="en-CA"/>
        </w:rPr>
        <w:lastRenderedPageBreak/>
        <w:t xml:space="preserve">vectors </w:t>
      </w:r>
      <m:oMath>
        <m:acc>
          <m:accPr>
            <m:ctrlPr>
              <w:rPr>
                <w:rFonts w:ascii="Cambria Math" w:hAnsi="Cambria Math"/>
                <w:i/>
                <w:lang w:val="en-CA"/>
              </w:rPr>
            </m:ctrlPr>
          </m:accPr>
          <m:e>
            <m:sSup>
              <m:sSupPr>
                <m:ctrlPr>
                  <w:rPr>
                    <w:rFonts w:ascii="Cambria Math" w:hAnsi="Cambria Math"/>
                    <w:i/>
                    <w:lang w:val="en-CA"/>
                  </w:rPr>
                </m:ctrlPr>
              </m:sSupPr>
              <m:e>
                <m:r>
                  <m:rPr>
                    <m:sty m:val="bi"/>
                  </m:rPr>
                  <w:rPr>
                    <w:rFonts w:ascii="Cambria Math" w:hAnsi="Cambria Math"/>
                    <w:lang w:val="en-CA"/>
                  </w:rPr>
                  <m:t>a</m:t>
                </m:r>
              </m:e>
              <m:sup>
                <m:r>
                  <w:rPr>
                    <w:rFonts w:ascii="Cambria Math" w:hAnsi="Cambria Math"/>
                    <w:lang w:val="en-CA"/>
                  </w:rPr>
                  <m:t>k</m:t>
                </m:r>
              </m:sup>
            </m:sSup>
          </m:e>
        </m:acc>
      </m:oMath>
      <w:r w:rsidRPr="00AA6BBC">
        <w:rPr>
          <w:lang w:val="en-CA"/>
        </w:rPr>
        <w:t xml:space="preserve"> to obtain the predicted scores </w:t>
      </w:r>
      <m:oMath>
        <m:sSup>
          <m:sSupPr>
            <m:ctrlPr>
              <w:rPr>
                <w:rFonts w:ascii="Cambria Math" w:hAnsi="Cambria Math"/>
                <w:i/>
              </w:rPr>
            </m:ctrlPr>
          </m:sSupPr>
          <m:e>
            <m:r>
              <m:rPr>
                <m:sty m:val="bi"/>
              </m:rPr>
              <w:rPr>
                <w:rFonts w:ascii="Cambria Math" w:hAnsi="Cambria Math"/>
              </w:rPr>
              <m:t>t</m:t>
            </m:r>
          </m:e>
          <m:sup>
            <m:r>
              <w:rPr>
                <w:rFonts w:ascii="Cambria Math" w:hAnsi="Cambria Math"/>
              </w:rPr>
              <m:t>k,i</m:t>
            </m:r>
          </m:sup>
        </m:sSup>
        <m:r>
          <w:rPr>
            <w:rFonts w:ascii="Cambria Math" w:hAnsi="Cambria Math"/>
          </w:rPr>
          <m:t>=</m:t>
        </m:r>
        <m:sSubSup>
          <m:sSubSupPr>
            <m:ctrlPr>
              <w:rPr>
                <w:rFonts w:ascii="Cambria Math" w:hAnsi="Cambria Math"/>
                <w:i/>
                <w:lang w:val="en-CA"/>
              </w:rPr>
            </m:ctrlPr>
          </m:sSubSupPr>
          <m:e>
            <m:r>
              <m:rPr>
                <m:sty m:val="bi"/>
              </m:rP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r>
          <w:rPr>
            <w:rFonts w:ascii="Cambria Math" w:hAnsi="Cambria Math"/>
          </w:rPr>
          <m:t xml:space="preserve"> </m:t>
        </m:r>
        <m:acc>
          <m:accPr>
            <m:ctrlPr>
              <w:rPr>
                <w:rFonts w:ascii="Cambria Math" w:hAnsi="Cambria Math"/>
                <w:i/>
                <w:lang w:val="en-CA"/>
              </w:rPr>
            </m:ctrlPr>
          </m:accPr>
          <m:e>
            <m:sSup>
              <m:sSupPr>
                <m:ctrlPr>
                  <w:rPr>
                    <w:rFonts w:ascii="Cambria Math" w:hAnsi="Cambria Math"/>
                    <w:i/>
                    <w:lang w:val="en-CA"/>
                  </w:rPr>
                </m:ctrlPr>
              </m:sSupPr>
              <m:e>
                <m:r>
                  <m:rPr>
                    <m:sty m:val="bi"/>
                  </m:rPr>
                  <w:rPr>
                    <w:rFonts w:ascii="Cambria Math" w:hAnsi="Cambria Math"/>
                    <w:lang w:val="en-CA"/>
                  </w:rPr>
                  <m:t>a</m:t>
                </m:r>
              </m:e>
              <m:sup>
                <m:r>
                  <w:rPr>
                    <w:rFonts w:ascii="Cambria Math" w:hAnsi="Cambria Math"/>
                    <w:lang w:val="en-CA"/>
                  </w:rPr>
                  <m:t>k</m:t>
                </m:r>
              </m:sup>
            </m:sSup>
          </m:e>
        </m:acc>
      </m:oMath>
      <w:r w:rsidRPr="00AA6BBC">
        <w:rPr>
          <w:b/>
        </w:rPr>
        <w:t>,</w:t>
      </w:r>
      <w:r w:rsidRPr="00AA6BBC">
        <w:t xml:space="preserve"> </w:t>
      </w:r>
      <m:oMath>
        <m:r>
          <w:rPr>
            <w:rFonts w:ascii="Cambria Math" w:hAnsi="Cambria Math"/>
          </w:rPr>
          <m:t>k = 1, …, K</m:t>
        </m:r>
      </m:oMath>
      <w:r w:rsidRPr="00AA6BBC">
        <w:rPr>
          <w:lang w:val="en-CA"/>
        </w:rPr>
        <w:t xml:space="preserve">. Therefore, to each dataset </w:t>
      </w:r>
      <w:r w:rsidRPr="00AA6BBC">
        <w:rPr>
          <w:i/>
          <w:lang w:val="en-CA"/>
        </w:rPr>
        <w:t>k</w:t>
      </w:r>
      <w:r w:rsidRPr="00AA6BBC">
        <w:rPr>
          <w:lang w:val="en-CA"/>
        </w:rPr>
        <w:t xml:space="preserve"> corresponds a predicted continuous score </w:t>
      </w:r>
      <m:oMath>
        <m:sSup>
          <m:sSupPr>
            <m:ctrlPr>
              <w:rPr>
                <w:rFonts w:ascii="Cambria Math" w:hAnsi="Cambria Math"/>
                <w:i/>
              </w:rPr>
            </m:ctrlPr>
          </m:sSupPr>
          <m:e>
            <m:r>
              <m:rPr>
                <m:sty m:val="bi"/>
              </m:rPr>
              <w:rPr>
                <w:rFonts w:ascii="Cambria Math" w:hAnsi="Cambria Math"/>
              </w:rPr>
              <m:t>t</m:t>
            </m:r>
          </m:e>
          <m:sup>
            <m:r>
              <w:rPr>
                <w:rFonts w:ascii="Cambria Math" w:hAnsi="Cambria Math"/>
              </w:rPr>
              <m:t>k,i</m:t>
            </m:r>
          </m:sup>
        </m:sSup>
      </m:oMath>
      <w:r w:rsidRPr="00AA6BBC">
        <w:rPr>
          <w:lang w:val="en-CA"/>
        </w:rPr>
        <w:t xml:space="preserve">. The predicted class of sample </w:t>
      </w:r>
      <w:proofErr w:type="spellStart"/>
      <w:r w:rsidRPr="00AA6BBC">
        <w:rPr>
          <w:i/>
          <w:lang w:val="en-CA"/>
        </w:rPr>
        <w:t>i</w:t>
      </w:r>
      <w:proofErr w:type="spellEnd"/>
      <w:r w:rsidRPr="00AA6BBC">
        <w:rPr>
          <w:lang w:val="en-CA"/>
        </w:rPr>
        <w:t xml:space="preserve"> for each dataset is obtained from the predicted score using one of the distances Maximum, Centroids or </w:t>
      </w:r>
      <w:proofErr w:type="spellStart"/>
      <w:r w:rsidRPr="00AA6BBC">
        <w:rPr>
          <w:lang w:val="en-CA"/>
        </w:rPr>
        <w:t>Mahalanobis</w:t>
      </w:r>
      <w:proofErr w:type="spellEnd"/>
      <w:r w:rsidRPr="00AA6BBC">
        <w:rPr>
          <w:lang w:val="en-CA"/>
        </w:rPr>
        <w:t xml:space="preserve"> </w:t>
      </w:r>
      <w:r w:rsidRPr="00AA6BBC">
        <w:rPr>
          <w:lang w:val="en-CA"/>
        </w:rPr>
        <w:fldChar w:fldCharType="begin"/>
      </w:r>
      <w:r w:rsidR="009027F5" w:rsidRPr="00AA6BBC">
        <w:rPr>
          <w:lang w:val="en-CA"/>
        </w:rPr>
        <w:instrText xml:space="preserve"> ADDIN ZOTERO_ITEM CSL_CITATION {"citationID":"uqOTW5po","properties":{"formattedCitation":"(Le Cao {\\i{}et al.}, 2009)","plainCitation":"(Le Cao et al., 2009)","noteIndex":0},"citationItems":[{"id":564,"uris":["http://zotero.org/users/2545847/items/TNMZW229"],"uri":["http://zotero.org/users/2545847/items/TNMZW229"],"itemData":{"id":564,"type":"article-journal","title":"integrOmics: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r w:rsidRPr="00AA6BBC">
        <w:rPr>
          <w:lang w:val="en-CA"/>
        </w:rPr>
        <w:fldChar w:fldCharType="separate"/>
      </w:r>
      <w:ins w:id="478" w:author="Amrit" w:date="2018-11-12T21:42:00Z">
        <w:r w:rsidR="00D81BF5" w:rsidRPr="00D81BF5">
          <w:t xml:space="preserve">(Le Cao </w:t>
        </w:r>
        <w:r w:rsidR="00D81BF5" w:rsidRPr="000678B6">
          <w:rPr>
            <w:i/>
            <w:iCs/>
          </w:rPr>
          <w:t>et al.</w:t>
        </w:r>
        <w:r w:rsidR="00D81BF5" w:rsidRPr="00C3303B">
          <w:t>, 2009)</w:t>
        </w:r>
      </w:ins>
      <w:del w:id="479" w:author="Amrit" w:date="2018-11-12T21:42:00Z">
        <w:r w:rsidR="00CF52F2" w:rsidRPr="00C3303B" w:rsidDel="00D81BF5">
          <w:rPr>
            <w:rFonts w:eastAsia="Times New Roman"/>
          </w:rPr>
          <w:delText xml:space="preserve">(Le Cao </w:delText>
        </w:r>
        <w:r w:rsidR="00CF52F2" w:rsidRPr="00C3303B" w:rsidDel="00D81BF5">
          <w:rPr>
            <w:rFonts w:eastAsia="Times New Roman"/>
            <w:i/>
            <w:iCs/>
          </w:rPr>
          <w:delText>et al.</w:delText>
        </w:r>
        <w:r w:rsidR="00CF52F2" w:rsidRPr="00C3303B" w:rsidDel="00D81BF5">
          <w:rPr>
            <w:rFonts w:eastAsia="Times New Roman"/>
          </w:rPr>
          <w:delText>, 2009)</w:delText>
        </w:r>
      </w:del>
      <w:r w:rsidRPr="00AA6BBC">
        <w:rPr>
          <w:lang w:val="en-CA"/>
        </w:rPr>
        <w:fldChar w:fldCharType="end"/>
      </w:r>
      <w:r w:rsidRPr="00AA6BBC">
        <w:rPr>
          <w:lang w:val="en-CA"/>
        </w:rPr>
        <w:t xml:space="preserve"> as described in</w:t>
      </w:r>
      <w:r w:rsidRPr="00AA6BBC">
        <w:rPr>
          <w:color w:val="000000"/>
        </w:rPr>
        <w:t xml:space="preserve"> </w:t>
      </w:r>
      <w:r w:rsidRPr="00AA6BBC">
        <w:rPr>
          <w:color w:val="000000"/>
        </w:rPr>
        <w:fldChar w:fldCharType="begin"/>
      </w:r>
      <w:r w:rsidR="009027F5" w:rsidRPr="00AA6BBC">
        <w:rPr>
          <w:color w:val="000000"/>
        </w:rPr>
        <w:instrText xml:space="preserve"> ADDIN ZOTERO_ITEM CSL_CITATION {"citationID":"a2pag346i0f","properties":{"formattedCitation":"(Rohart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rPr>
          <w:color w:val="000000"/>
        </w:rPr>
        <w:fldChar w:fldCharType="separate"/>
      </w:r>
      <w:ins w:id="480" w:author="Amrit" w:date="2018-11-12T21:42:00Z">
        <w:r w:rsidR="00D81BF5" w:rsidRPr="00D81BF5">
          <w:rPr>
            <w:color w:val="000000"/>
            <w:rPrChange w:id="481" w:author="Amrit" w:date="2018-11-12T21:42:00Z">
              <w:rPr/>
            </w:rPrChange>
          </w:rPr>
          <w:t>(</w:t>
        </w:r>
        <w:proofErr w:type="spellStart"/>
        <w:r w:rsidR="00D81BF5" w:rsidRPr="00D81BF5">
          <w:rPr>
            <w:color w:val="000000"/>
            <w:rPrChange w:id="482" w:author="Amrit" w:date="2018-11-12T21:42:00Z">
              <w:rPr/>
            </w:rPrChange>
          </w:rPr>
          <w:t>Rohart</w:t>
        </w:r>
        <w:proofErr w:type="spellEnd"/>
        <w:r w:rsidR="00D81BF5" w:rsidRPr="00D81BF5">
          <w:rPr>
            <w:color w:val="000000"/>
            <w:rPrChange w:id="483" w:author="Amrit" w:date="2018-11-12T21:42:00Z">
              <w:rPr/>
            </w:rPrChange>
          </w:rPr>
          <w:t xml:space="preserve"> </w:t>
        </w:r>
        <w:r w:rsidR="00D81BF5" w:rsidRPr="00D81BF5">
          <w:rPr>
            <w:i/>
            <w:iCs/>
            <w:color w:val="000000"/>
            <w:rPrChange w:id="484" w:author="Amrit" w:date="2018-11-12T21:42:00Z">
              <w:rPr>
                <w:i/>
                <w:iCs/>
              </w:rPr>
            </w:rPrChange>
          </w:rPr>
          <w:t>et al.</w:t>
        </w:r>
        <w:r w:rsidR="00D81BF5" w:rsidRPr="00D81BF5">
          <w:rPr>
            <w:color w:val="000000"/>
            <w:rPrChange w:id="485" w:author="Amrit" w:date="2018-11-12T21:42:00Z">
              <w:rPr/>
            </w:rPrChange>
          </w:rPr>
          <w:t>, 2017)</w:t>
        </w:r>
      </w:ins>
      <w:del w:id="486" w:author="Amrit" w:date="2018-11-12T21:42:00Z">
        <w:r w:rsidR="00CF52F2" w:rsidRPr="00D81BF5" w:rsidDel="00D81BF5">
          <w:rPr>
            <w:rFonts w:eastAsia="Times New Roman"/>
            <w:color w:val="000000"/>
          </w:rPr>
          <w:delText xml:space="preserve">(Rohart </w:delText>
        </w:r>
        <w:r w:rsidR="00CF52F2" w:rsidRPr="000678B6" w:rsidDel="00D81BF5">
          <w:rPr>
            <w:rFonts w:eastAsia="Times New Roman"/>
            <w:i/>
            <w:iCs/>
            <w:color w:val="000000"/>
          </w:rPr>
          <w:delText>et al.</w:delText>
        </w:r>
        <w:r w:rsidR="00CF52F2" w:rsidRPr="00C3303B" w:rsidDel="00D81BF5">
          <w:rPr>
            <w:rFonts w:eastAsia="Times New Roman"/>
            <w:color w:val="000000"/>
          </w:rPr>
          <w:delText>, 2017)</w:delText>
        </w:r>
      </w:del>
      <w:r w:rsidRPr="00AA6BBC">
        <w:rPr>
          <w:color w:val="000000"/>
        </w:rPr>
        <w:fldChar w:fldCharType="end"/>
      </w:r>
      <w:r w:rsidRPr="00AA6BBC">
        <w:rPr>
          <w:lang w:val="en-CA"/>
        </w:rPr>
        <w:t xml:space="preserve">. </w:t>
      </w:r>
    </w:p>
    <w:p w14:paraId="5D91D9FF" w14:textId="293C9C40" w:rsidR="005A3B29" w:rsidRPr="00AA6BBC" w:rsidRDefault="005A3B29" w:rsidP="005A3B29">
      <w:pPr>
        <w:spacing w:line="480" w:lineRule="auto"/>
        <w:jc w:val="both"/>
        <w:rPr>
          <w:color w:val="000000"/>
        </w:rPr>
      </w:pPr>
      <w:r w:rsidRPr="00AA6BBC">
        <w:rPr>
          <w:i/>
          <w:lang w:val="en-CA"/>
        </w:rPr>
        <w:t>Consensus class prediction for each new sample</w:t>
      </w:r>
      <w:r w:rsidRPr="00AA6BBC">
        <w:rPr>
          <w:lang w:val="en-CA"/>
        </w:rPr>
        <w:t xml:space="preserve">: The consensus class membership is determined using either a majority vote, a weighted majority vote or by averaging all </w:t>
      </w:r>
      <m:oMath>
        <m:sSup>
          <m:sSupPr>
            <m:ctrlPr>
              <w:rPr>
                <w:rFonts w:ascii="Cambria Math" w:hAnsi="Cambria Math"/>
                <w:i/>
              </w:rPr>
            </m:ctrlPr>
          </m:sSupPr>
          <m:e>
            <m:r>
              <m:rPr>
                <m:sty m:val="bi"/>
              </m:rPr>
              <w:rPr>
                <w:rFonts w:ascii="Cambria Math" w:hAnsi="Cambria Math"/>
              </w:rPr>
              <m:t>t</m:t>
            </m:r>
          </m:e>
          <m:sup>
            <m:r>
              <w:rPr>
                <w:rFonts w:ascii="Cambria Math" w:hAnsi="Cambria Math"/>
              </w:rPr>
              <m:t>k,i</m:t>
            </m:r>
          </m:sup>
        </m:sSup>
      </m:oMath>
      <w:r w:rsidRPr="00AA6BBC">
        <w:t xml:space="preserve"> across all </w:t>
      </w:r>
      <w:r w:rsidRPr="00AA6BBC">
        <w:rPr>
          <w:i/>
        </w:rPr>
        <w:t xml:space="preserve">K </w:t>
      </w:r>
      <w:r w:rsidRPr="00AA6BBC">
        <w:t>datasets before using the prediction distance of choice (</w:t>
      </w:r>
      <w:ins w:id="487" w:author="Amrit" w:date="2018-11-13T15:17:00Z">
        <w:r w:rsidR="00D03702">
          <w:t xml:space="preserve">see </w:t>
        </w:r>
      </w:ins>
      <w:ins w:id="488" w:author="Amrit" w:date="2018-11-15T10:13:00Z">
        <w:r w:rsidR="00DE315D">
          <w:t>Suppl.</w:t>
        </w:r>
      </w:ins>
      <w:ins w:id="489" w:author="Amrit" w:date="2018-11-13T15:17:00Z">
        <w:r w:rsidR="00D03702">
          <w:t xml:space="preserve"> </w:t>
        </w:r>
      </w:ins>
      <w:ins w:id="490" w:author="Amrit" w:date="2018-11-15T10:12:00Z">
        <w:r w:rsidR="00DE315D">
          <w:t>Fig.</w:t>
        </w:r>
      </w:ins>
      <w:ins w:id="491" w:author="Amrit" w:date="2018-11-13T15:17:00Z">
        <w:r w:rsidR="00D03702">
          <w:t xml:space="preserve"> S2</w:t>
        </w:r>
      </w:ins>
      <w:del w:id="492" w:author="Amrit" w:date="2018-11-13T15:17:00Z">
        <w:r w:rsidRPr="00AA6BBC" w:rsidDel="00D03702">
          <w:delText>‘average prediction’ scheme</w:delText>
        </w:r>
      </w:del>
      <w:del w:id="493" w:author="Amrit" w:date="2018-11-13T15:16:00Z">
        <w:r w:rsidRPr="00AA6BBC" w:rsidDel="00D03702">
          <w:delText xml:space="preserve"> </w:delText>
        </w:r>
      </w:del>
      <w:r w:rsidRPr="00AA6BBC">
        <w:t xml:space="preserve">). In case of ties in the majority vote scheme, ‘NA’ is allocated as a prediction but is counted as a misclassification error during the performance evaluation. For the weighted majority vote, each omics dataset is weighted by the correlation between its latent components and the outcome, that is, stronger predictive datasets are up-weighted as compared to weaker omics datasets. As the class prediction relies on individual vote from each omics set, DIABLO allows for some missing datasets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Pr="00AA6BBC">
        <w:rPr>
          <w:i/>
        </w:rPr>
        <w:t xml:space="preserve"> </w:t>
      </w:r>
      <w:r w:rsidRPr="00AA6BBC">
        <w:t xml:space="preserve">during the prediction step, as illustrated in the Breast Cancer case study. We used the centroid distance for the weighted majority vote scheme (breast cancer study) and the maximum distance for the average vote scheme (asthma study) as those led to best performance (see </w:t>
      </w:r>
      <w:r w:rsidRPr="00AA6BBC">
        <w:fldChar w:fldCharType="begin"/>
      </w:r>
      <w:r w:rsidR="009027F5" w:rsidRPr="00AA6BBC">
        <w:instrText xml:space="preserve"> ADDIN ZOTERO_ITEM CSL_CITATION {"citationID":"a10ugkk3o7g","properties":{"formattedCitation":"(Rohart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fldChar w:fldCharType="separate"/>
      </w:r>
      <w:ins w:id="494" w:author="Amrit" w:date="2018-11-12T21:42:00Z">
        <w:r w:rsidR="00D81BF5" w:rsidRPr="00D81BF5">
          <w:t>(</w:t>
        </w:r>
        <w:proofErr w:type="spellStart"/>
        <w:r w:rsidR="00D81BF5" w:rsidRPr="00D81BF5">
          <w:t>Rohart</w:t>
        </w:r>
        <w:proofErr w:type="spellEnd"/>
        <w:r w:rsidR="00D81BF5" w:rsidRPr="00D81BF5">
          <w:t xml:space="preserve"> </w:t>
        </w:r>
        <w:r w:rsidR="00D81BF5" w:rsidRPr="000678B6">
          <w:rPr>
            <w:i/>
            <w:iCs/>
          </w:rPr>
          <w:t>et al.</w:t>
        </w:r>
        <w:r w:rsidR="00D81BF5" w:rsidRPr="00C3303B">
          <w:t>, 2017)</w:t>
        </w:r>
      </w:ins>
      <w:del w:id="495" w:author="Amrit" w:date="2018-11-12T21:42:00Z">
        <w:r w:rsidR="00CF52F2" w:rsidRPr="00C3303B" w:rsidDel="00D81BF5">
          <w:rPr>
            <w:rFonts w:eastAsia="Times New Roman"/>
          </w:rPr>
          <w:delText xml:space="preserve">(Rohart </w:delText>
        </w:r>
        <w:r w:rsidR="00CF52F2" w:rsidRPr="00C3303B" w:rsidDel="00D81BF5">
          <w:rPr>
            <w:rFonts w:eastAsia="Times New Roman"/>
            <w:i/>
            <w:iCs/>
          </w:rPr>
          <w:delText>et al.</w:delText>
        </w:r>
        <w:r w:rsidR="00CF52F2" w:rsidRPr="00C3303B" w:rsidDel="00D81BF5">
          <w:rPr>
            <w:rFonts w:eastAsia="Times New Roman"/>
          </w:rPr>
          <w:delText>, 2017)</w:delText>
        </w:r>
      </w:del>
      <w:r w:rsidRPr="00AA6BBC">
        <w:fldChar w:fldCharType="end"/>
      </w:r>
      <w:r w:rsidR="00320234" w:rsidRPr="00AA6BBC">
        <w:t xml:space="preserve"> </w:t>
      </w:r>
      <w:r w:rsidRPr="00AA6BBC">
        <w:t>for details about distance measures and voting schemes that can be used).</w:t>
      </w:r>
    </w:p>
    <w:p w14:paraId="3F64FA4E" w14:textId="24938E0C" w:rsidR="005A3B29" w:rsidRPr="00AA6BBC" w:rsidRDefault="005A3B29" w:rsidP="005A3B29">
      <w:pPr>
        <w:spacing w:line="480" w:lineRule="auto"/>
        <w:jc w:val="both"/>
        <w:rPr>
          <w:color w:val="000000"/>
        </w:rPr>
      </w:pPr>
      <w:r w:rsidRPr="00AA6BBC">
        <w:rPr>
          <w:b/>
          <w:i/>
          <w:lang w:val="en-CA"/>
        </w:rPr>
        <w:t xml:space="preserve">Design matrix in DIABLO. </w:t>
      </w:r>
      <w:r w:rsidRPr="00AA6BBC">
        <w:rPr>
          <w:color w:val="000000"/>
        </w:rPr>
        <w:t xml:space="preserve">The design matrix </w:t>
      </w:r>
      <w:r w:rsidRPr="00AA6BBC">
        <w:rPr>
          <w:i/>
          <w:color w:val="000000"/>
        </w:rPr>
        <w:t>C</w:t>
      </w:r>
      <w:r w:rsidRPr="00AA6BBC">
        <w:rPr>
          <w:color w:val="000000"/>
        </w:rPr>
        <w:t xml:space="preserve"> is a </w:t>
      </w:r>
      <m:oMath>
        <m:r>
          <w:rPr>
            <w:rFonts w:ascii="Cambria Math" w:hAnsi="Cambria Math"/>
            <w:color w:val="000000"/>
          </w:rPr>
          <m:t xml:space="preserve">(K </m:t>
        </m:r>
        <m:r>
          <m:rPr>
            <m:sty m:val="p"/>
          </m:rPr>
          <w:rPr>
            <w:rFonts w:ascii="Cambria Math" w:hAnsi="Cambria Math"/>
            <w:color w:val="000000"/>
          </w:rPr>
          <m:t>x</m:t>
        </m:r>
        <m:r>
          <w:rPr>
            <w:rFonts w:ascii="Cambria Math" w:hAnsi="Cambria Math"/>
            <w:color w:val="000000"/>
          </w:rPr>
          <m:t xml:space="preserve"> K)</m:t>
        </m:r>
      </m:oMath>
      <w:r w:rsidRPr="00AA6BBC">
        <w:rPr>
          <w:color w:val="000000"/>
        </w:rPr>
        <w:t xml:space="preserve"> matrix with values ranging from 0 to 1 which specifies whether the covariance between two datasets should be maximized DIABLO (see equation (1)). In our simulation study, we evaluated two scenarios: a </w:t>
      </w:r>
      <w:del w:id="496" w:author="Amrit" w:date="2018-11-14T10:28:00Z">
        <w:r w:rsidRPr="00AA6BBC" w:rsidDel="00B57290">
          <w:rPr>
            <w:color w:val="000000"/>
          </w:rPr>
          <w:delText>null</w:delText>
        </w:r>
      </w:del>
      <w:ins w:id="497" w:author="Amrit" w:date="2018-11-14T10:28:00Z">
        <w:r w:rsidR="00B57290">
          <w:rPr>
            <w:color w:val="000000"/>
          </w:rPr>
          <w:t>null</w:t>
        </w:r>
      </w:ins>
      <w:r w:rsidRPr="00AA6BBC">
        <w:rPr>
          <w:color w:val="000000"/>
        </w:rPr>
        <w:t xml:space="preserve"> design (DIABLO_</w:t>
      </w:r>
      <w:del w:id="498" w:author="Amrit" w:date="2018-11-14T10:28:00Z">
        <w:r w:rsidRPr="00AA6BBC" w:rsidDel="00B57290">
          <w:rPr>
            <w:color w:val="000000"/>
          </w:rPr>
          <w:delText>null</w:delText>
        </w:r>
      </w:del>
      <w:ins w:id="499" w:author="Amrit" w:date="2018-11-14T10:28:00Z">
        <w:r w:rsidR="00B57290">
          <w:rPr>
            <w:color w:val="000000"/>
          </w:rPr>
          <w:t>null</w:t>
        </w:r>
      </w:ins>
      <w:r w:rsidRPr="00AA6BBC">
        <w:rPr>
          <w:color w:val="000000"/>
        </w:rPr>
        <w:t xml:space="preserve">) when no omics datasets are connected, and a </w:t>
      </w:r>
      <w:del w:id="500" w:author="Amrit" w:date="2018-11-14T10:28:00Z">
        <w:r w:rsidRPr="00AA6BBC" w:rsidDel="00B57290">
          <w:rPr>
            <w:color w:val="000000"/>
          </w:rPr>
          <w:delText>full</w:delText>
        </w:r>
      </w:del>
      <w:ins w:id="501" w:author="Amrit" w:date="2018-11-14T10:28:00Z">
        <w:r w:rsidR="00B57290">
          <w:rPr>
            <w:color w:val="000000"/>
          </w:rPr>
          <w:t>full</w:t>
        </w:r>
      </w:ins>
      <w:r w:rsidRPr="00AA6BBC">
        <w:rPr>
          <w:color w:val="000000"/>
        </w:rPr>
        <w:t xml:space="preserve"> design when all datasets are connected (</w:t>
      </w:r>
      <w:proofErr w:type="spellStart"/>
      <w:r w:rsidRPr="00AA6BBC">
        <w:rPr>
          <w:color w:val="000000"/>
        </w:rPr>
        <w:t>DIABLO_</w:t>
      </w:r>
      <w:del w:id="502" w:author="Amrit" w:date="2018-11-14T10:28:00Z">
        <w:r w:rsidRPr="00AA6BBC" w:rsidDel="00B57290">
          <w:rPr>
            <w:color w:val="000000"/>
          </w:rPr>
          <w:delText>full</w:delText>
        </w:r>
      </w:del>
      <w:ins w:id="503" w:author="Amrit" w:date="2018-11-14T10:28:00Z">
        <w:r w:rsidR="00B57290">
          <w:rPr>
            <w:color w:val="000000"/>
          </w:rPr>
          <w:t>full</w:t>
        </w:r>
      </w:ins>
      <w:proofErr w:type="spellEnd"/>
      <w:r w:rsidRPr="00AA6BBC">
        <w:rPr>
          <w:color w:val="000000"/>
        </w:rPr>
        <w:t>):</w:t>
      </w:r>
    </w:p>
    <w:p w14:paraId="1FE3670B" w14:textId="77777777" w:rsidR="005A3B29" w:rsidRPr="00AA6BBC" w:rsidRDefault="005A3B29" w:rsidP="005A3B29">
      <w:pPr>
        <w:spacing w:line="480" w:lineRule="auto"/>
        <w:jc w:val="center"/>
        <w:rPr>
          <w:color w:val="000000"/>
        </w:rPr>
      </w:pPr>
      <w:r w:rsidRPr="00AA6BBC">
        <w:rPr>
          <w:noProof/>
          <w:color w:val="000000"/>
        </w:rPr>
        <w:drawing>
          <wp:inline distT="0" distB="0" distL="0" distR="0" wp14:anchorId="3347F3E6" wp14:editId="6A64976B">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2400" cy="685800"/>
                    </a:xfrm>
                    <a:prstGeom prst="rect">
                      <a:avLst/>
                    </a:prstGeom>
                  </pic:spPr>
                </pic:pic>
              </a:graphicData>
            </a:graphic>
          </wp:inline>
        </w:drawing>
      </w:r>
    </w:p>
    <w:p w14:paraId="56DA1F5A" w14:textId="6BB507FB" w:rsidR="005A3B29" w:rsidRPr="00AA6BBC" w:rsidRDefault="005A3B29" w:rsidP="005A3B29">
      <w:pPr>
        <w:spacing w:line="480" w:lineRule="auto"/>
        <w:jc w:val="both"/>
      </w:pPr>
      <w:r w:rsidRPr="00AA6BBC">
        <w:lastRenderedPageBreak/>
        <w:t xml:space="preserve">However, every dataset is connected to the outcome </w:t>
      </w:r>
      <w:r w:rsidRPr="00AA6BBC">
        <w:rPr>
          <w:i/>
        </w:rPr>
        <w:t>Y</w:t>
      </w:r>
      <w:r w:rsidRPr="00AA6BBC">
        <w:t xml:space="preserve"> internally in the method. For the two case studies (breast cancer and asthma) the design matrix was chosen based on our proposed method (see </w:t>
      </w:r>
      <w:r w:rsidRPr="00AA6BBC">
        <w:rPr>
          <w:b/>
          <w:i/>
        </w:rPr>
        <w:t>Parameters tuning</w:t>
      </w:r>
      <w:r w:rsidRPr="00AA6BBC">
        <w:t xml:space="preserve">). Note that the design matrix is not restricted to 0 and 1 values only and a compromise between correlation and discrimination can also be modelled as described in </w:t>
      </w:r>
      <w:r w:rsidRPr="00AA6BBC">
        <w:fldChar w:fldCharType="begin"/>
      </w:r>
      <w:r w:rsidR="009027F5" w:rsidRPr="00AA6BBC">
        <w:instrText xml:space="preserve"> ADDIN ZOTERO_ITEM CSL_CITATION {"citationID":"a1buns996s0","properties":{"formattedCitation":"(Rohart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fldChar w:fldCharType="separate"/>
      </w:r>
      <w:ins w:id="504" w:author="Amrit" w:date="2018-11-12T21:42:00Z">
        <w:r w:rsidR="00D81BF5" w:rsidRPr="00D81BF5">
          <w:t>(</w:t>
        </w:r>
        <w:proofErr w:type="spellStart"/>
        <w:r w:rsidR="00D81BF5" w:rsidRPr="00D81BF5">
          <w:t>Rohart</w:t>
        </w:r>
        <w:proofErr w:type="spellEnd"/>
        <w:r w:rsidR="00D81BF5" w:rsidRPr="00D81BF5">
          <w:t xml:space="preserve"> </w:t>
        </w:r>
        <w:r w:rsidR="00D81BF5" w:rsidRPr="000678B6">
          <w:rPr>
            <w:i/>
            <w:iCs/>
          </w:rPr>
          <w:t>et al.</w:t>
        </w:r>
        <w:r w:rsidR="00D81BF5" w:rsidRPr="00C3303B">
          <w:t>, 2017)</w:t>
        </w:r>
      </w:ins>
      <w:del w:id="505" w:author="Amrit" w:date="2018-11-12T21:42:00Z">
        <w:r w:rsidR="00CF52F2" w:rsidRPr="00C3303B" w:rsidDel="00D81BF5">
          <w:rPr>
            <w:rFonts w:eastAsia="Times New Roman"/>
          </w:rPr>
          <w:delText xml:space="preserve">(Rohart </w:delText>
        </w:r>
        <w:r w:rsidR="00CF52F2" w:rsidRPr="00C3303B" w:rsidDel="00D81BF5">
          <w:rPr>
            <w:rFonts w:eastAsia="Times New Roman"/>
            <w:i/>
            <w:iCs/>
          </w:rPr>
          <w:delText>et al.</w:delText>
        </w:r>
        <w:r w:rsidR="00CF52F2" w:rsidRPr="00C3303B" w:rsidDel="00D81BF5">
          <w:rPr>
            <w:rFonts w:eastAsia="Times New Roman"/>
          </w:rPr>
          <w:delText>, 2017)</w:delText>
        </w:r>
      </w:del>
      <w:r w:rsidRPr="00AA6BBC">
        <w:fldChar w:fldCharType="end"/>
      </w:r>
      <w:r w:rsidRPr="00AA6BBC">
        <w:t>.</w:t>
      </w:r>
    </w:p>
    <w:p w14:paraId="384866AF" w14:textId="07D54E4C" w:rsidR="005A3B29" w:rsidRPr="00AA6BBC" w:rsidRDefault="005A3B29" w:rsidP="005A3B29">
      <w:pPr>
        <w:spacing w:line="480" w:lineRule="auto"/>
        <w:jc w:val="both"/>
      </w:pPr>
      <w:r w:rsidRPr="00AA6BBC">
        <w:rPr>
          <w:b/>
          <w:i/>
        </w:rPr>
        <w:t>Input data in DIABLO.</w:t>
      </w:r>
      <w:r w:rsidRPr="00AA6BBC">
        <w:t xml:space="preserve"> While DIABLO does not assume particular data distributions, all datasets should be normalized appropriately according to each omics platform and preprocessed if necessary (see normalization steps described below for each case study). Samples should be represented in rows in the data matrices and match the same sample across omics datasets. The phenotype outcome </w:t>
      </w:r>
      <w:r w:rsidRPr="00AA6BBC">
        <w:rPr>
          <w:i/>
        </w:rPr>
        <w:t xml:space="preserve">Y </w:t>
      </w:r>
      <w:r w:rsidRPr="00AA6BBC">
        <w:t xml:space="preserve">is a factor indicating the class membership of each sample. The R function in </w:t>
      </w:r>
      <w:proofErr w:type="spellStart"/>
      <w:r w:rsidRPr="00AA6BBC">
        <w:t>mixOmics</w:t>
      </w:r>
      <w:proofErr w:type="spellEnd"/>
      <w:r w:rsidRPr="00AA6BBC">
        <w:t xml:space="preserve"> will internally center and scale each variable as is conventionally performed in PLS-based models and will create the dummy matrix outcome from Y. A multilevel variance decomposition option is available for repeated measures study designs.</w:t>
      </w:r>
    </w:p>
    <w:p w14:paraId="4C980FE1" w14:textId="77777777" w:rsidR="005A3B29" w:rsidRPr="00AA6BBC" w:rsidRDefault="005A3B29" w:rsidP="005A3B29">
      <w:pPr>
        <w:spacing w:line="480" w:lineRule="auto"/>
        <w:jc w:val="both"/>
        <w:outlineLvl w:val="0"/>
      </w:pPr>
      <w:r w:rsidRPr="00AA6BBC">
        <w:rPr>
          <w:b/>
          <w:i/>
        </w:rPr>
        <w:t>Parameters tuning.</w:t>
      </w:r>
      <w:r w:rsidRPr="00AA6BBC">
        <w:t xml:space="preserve"> </w:t>
      </w:r>
    </w:p>
    <w:p w14:paraId="00A60F72" w14:textId="77777777" w:rsidR="005A3B29" w:rsidRPr="00AA6BBC" w:rsidRDefault="005A3B29" w:rsidP="005A3B29">
      <w:pPr>
        <w:spacing w:line="480" w:lineRule="auto"/>
        <w:jc w:val="both"/>
      </w:pPr>
      <w:r w:rsidRPr="00AA6BBC">
        <w:t xml:space="preserve">The first parameter to tune is the design matrix C, which can be determined using either prior biological knowledge, or a data-driven approach. The latter approach uses PLS method implemented in </w:t>
      </w:r>
      <w:proofErr w:type="spellStart"/>
      <w:r w:rsidRPr="00AA6BBC">
        <w:t>mixOmics</w:t>
      </w:r>
      <w:proofErr w:type="spellEnd"/>
      <w:r w:rsidRPr="00AA6BBC">
        <w:t xml:space="preserve"> that </w:t>
      </w:r>
      <w:proofErr w:type="gramStart"/>
      <w:r w:rsidRPr="00AA6BBC">
        <w:t>models</w:t>
      </w:r>
      <w:proofErr w:type="gramEnd"/>
      <w:r w:rsidRPr="00AA6BBC">
        <w:t xml:space="preserve"> pair-wise associations between omics datasets. If the correlation between the first component of each omics dataset is above a given threshold (e.g. 0.8) then a connection between those datasets is included in the DIABLO design as a 1 value. </w:t>
      </w:r>
    </w:p>
    <w:p w14:paraId="7DAB40AF" w14:textId="439EF1B4" w:rsidR="005A3B29" w:rsidRPr="00AA6BBC" w:rsidRDefault="005A3B29" w:rsidP="005A3B29">
      <w:pPr>
        <w:spacing w:line="480" w:lineRule="auto"/>
        <w:ind w:firstLine="720"/>
        <w:jc w:val="both"/>
      </w:pPr>
      <w:r w:rsidRPr="00AA6BBC">
        <w:t xml:space="preserve">The second parameter to tune is the total number of components. In several analyses we found that G − 1 components were sufficient to extract sufficient information to discriminate all phenotype groups </w:t>
      </w:r>
      <w:r w:rsidRPr="00AA6BBC">
        <w:fldChar w:fldCharType="begin"/>
      </w:r>
      <w:r w:rsidR="009027F5" w:rsidRPr="00AA6BBC">
        <w:instrText xml:space="preserve"> ADDIN ZOTERO_ITEM CSL_CITATION {"citationID":"1q8a9andve","properties":{"formattedCitation":"(L\\uc0\\u234{}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AA6BBC">
        <w:fldChar w:fldCharType="separate"/>
      </w:r>
      <w:ins w:id="506" w:author="Amrit" w:date="2018-11-12T21:42:00Z">
        <w:r w:rsidR="00D81BF5" w:rsidRPr="00D81BF5">
          <w:t>(L</w:t>
        </w:r>
        <w:r w:rsidR="00D81BF5" w:rsidRPr="000678B6">
          <w:t>ê</w:t>
        </w:r>
        <w:r w:rsidR="00D81BF5" w:rsidRPr="00C3303B">
          <w:t xml:space="preserve"> Cao </w:t>
        </w:r>
        <w:r w:rsidR="00D81BF5" w:rsidRPr="00C3303B">
          <w:rPr>
            <w:i/>
            <w:iCs/>
          </w:rPr>
          <w:t>et al.</w:t>
        </w:r>
        <w:r w:rsidR="00D81BF5" w:rsidRPr="00C3303B">
          <w:t>, 2011)</w:t>
        </w:r>
      </w:ins>
      <w:del w:id="507" w:author="Amrit" w:date="2018-11-12T21:42:00Z">
        <w:r w:rsidR="00CF52F2" w:rsidRPr="005B5534" w:rsidDel="00D81BF5">
          <w:rPr>
            <w:rFonts w:eastAsia="Times New Roman"/>
          </w:rPr>
          <w:delText xml:space="preserve">(Lê Cao </w:delText>
        </w:r>
        <w:r w:rsidR="00CF52F2" w:rsidRPr="00EB5EBC" w:rsidDel="00D81BF5">
          <w:rPr>
            <w:rFonts w:eastAsia="Times New Roman"/>
            <w:i/>
            <w:iCs/>
          </w:rPr>
          <w:delText>et al.</w:delText>
        </w:r>
        <w:r w:rsidR="00CF52F2" w:rsidRPr="00D81BF5" w:rsidDel="00D81BF5">
          <w:rPr>
            <w:rFonts w:eastAsia="Times New Roman"/>
          </w:rPr>
          <w:delText>, 2011)</w:delText>
        </w:r>
      </w:del>
      <w:r w:rsidRPr="00AA6BBC">
        <w:fldChar w:fldCharType="end"/>
      </w:r>
      <w:r w:rsidRPr="00AA6BBC">
        <w:t xml:space="preserve">, but this can be assessed by evaluating the model </w:t>
      </w:r>
      <w:r w:rsidRPr="00AA6BBC">
        <w:lastRenderedPageBreak/>
        <w:t xml:space="preserve">performance across all specified components (described below) as well as using graphical outputs such as sample plots to visualize the discriminatory ability of each component. </w:t>
      </w:r>
    </w:p>
    <w:p w14:paraId="21346B6F" w14:textId="2BF6E4E0" w:rsidR="005A3B29" w:rsidRPr="00AA6BBC" w:rsidRDefault="005A3B29" w:rsidP="00881A69">
      <w:pPr>
        <w:spacing w:line="480" w:lineRule="auto"/>
        <w:ind w:firstLine="720"/>
        <w:jc w:val="both"/>
      </w:pPr>
      <w:r w:rsidRPr="00AA6BBC">
        <w:t xml:space="preserve">Finally, the third set of parameters to tune is the number of variables to select per dataset and per component. </w:t>
      </w:r>
      <w:r w:rsidR="00320234" w:rsidRPr="00AA6BBC">
        <w:t>A</w:t>
      </w:r>
      <w:r w:rsidRPr="00AA6BBC">
        <w:t xml:space="preserve"> grid composed of a small number of variables (&lt;50 with steps of 5 or 10) may suffice as it does not substantially change the classification performance. This is because of the use of regularization constraints which reduces the variability in the variable coefficients and thus maintains the predictive ability of the model. Further, the variable selection size can also be guided according to the downstream biological interpretation to be performed. For example, a gene-set enrichment analysis may require a larger set of features than a literature-search interpretation.</w:t>
      </w:r>
    </w:p>
    <w:p w14:paraId="730A401D" w14:textId="77777777" w:rsidR="005A3B29" w:rsidRPr="00AA6BBC" w:rsidRDefault="005A3B29" w:rsidP="005A3B29">
      <w:pPr>
        <w:widowControl w:val="0"/>
        <w:autoSpaceDE w:val="0"/>
        <w:autoSpaceDN w:val="0"/>
        <w:adjustRightInd w:val="0"/>
        <w:spacing w:line="480" w:lineRule="auto"/>
        <w:jc w:val="both"/>
      </w:pPr>
      <w:r w:rsidRPr="00AA6BBC">
        <w:rPr>
          <w:b/>
          <w:i/>
        </w:rPr>
        <w:t xml:space="preserve">Visualization outputs with DIABLO. </w:t>
      </w:r>
      <w:r w:rsidRPr="00AA6BBC">
        <w:t xml:space="preserve">To facilitate the interpretation of the integrative analysis, several types of graphical outputs were implemented in </w:t>
      </w:r>
      <w:proofErr w:type="spellStart"/>
      <w:r w:rsidRPr="00AA6BBC">
        <w:t>mixOmics</w:t>
      </w:r>
      <w:proofErr w:type="spellEnd"/>
      <w:r w:rsidRPr="00AA6BBC">
        <w:t xml:space="preserve">. </w:t>
      </w:r>
    </w:p>
    <w:p w14:paraId="6B4A7A9D" w14:textId="125265DC" w:rsidR="005A3B29" w:rsidRPr="00AA6BBC" w:rsidRDefault="005A3B29" w:rsidP="005A3B29">
      <w:pPr>
        <w:widowControl w:val="0"/>
        <w:autoSpaceDE w:val="0"/>
        <w:autoSpaceDN w:val="0"/>
        <w:adjustRightInd w:val="0"/>
        <w:spacing w:line="480" w:lineRule="auto"/>
        <w:jc w:val="both"/>
      </w:pPr>
      <w:r w:rsidRPr="00AA6BBC">
        <w:rPr>
          <w:i/>
        </w:rPr>
        <w:t>Sample plots.</w:t>
      </w:r>
      <w:r w:rsidRPr="00AA6BBC">
        <w:t xml:space="preserve"> The consensus plot which depicts the samples is computed by calculating the average of the components from each dataset. Omics specific samples plots can also be obtained by plotting components associated to each data set. The scatterplot matrix represents the correlation between components for the same dimension but across all omics datasets. </w:t>
      </w:r>
    </w:p>
    <w:p w14:paraId="234ED066" w14:textId="705F88B3" w:rsidR="005A3B29" w:rsidRPr="00AA6BBC" w:rsidRDefault="005A3B29" w:rsidP="005A3B29">
      <w:pPr>
        <w:widowControl w:val="0"/>
        <w:autoSpaceDE w:val="0"/>
        <w:autoSpaceDN w:val="0"/>
        <w:adjustRightInd w:val="0"/>
        <w:spacing w:line="480" w:lineRule="auto"/>
        <w:jc w:val="both"/>
      </w:pPr>
      <w:r w:rsidRPr="00AA6BBC">
        <w:rPr>
          <w:i/>
        </w:rPr>
        <w:t>Variable plots.</w:t>
      </w:r>
      <w:r w:rsidRPr="00AA6BBC">
        <w:t xml:space="preserve"> </w:t>
      </w:r>
      <w:r w:rsidR="00320234" w:rsidRPr="00AA6BBC">
        <w:t>We</w:t>
      </w:r>
      <w:r w:rsidRPr="00AA6BBC">
        <w:t xml:space="preserve"> proposed </w:t>
      </w:r>
      <w:r w:rsidR="00320234" w:rsidRPr="00AA6BBC">
        <w:t xml:space="preserve">a </w:t>
      </w:r>
      <w:proofErr w:type="spellStart"/>
      <w:r w:rsidRPr="00AA6BBC">
        <w:t>circos</w:t>
      </w:r>
      <w:proofErr w:type="spellEnd"/>
      <w:r w:rsidRPr="00AA6BBC">
        <w:t xml:space="preserve"> plot to represent correlations between and within variables from each dataset at the variable level. The association between variables is computed using a similarity score that is analogous to a Pearson correlation coefficient, as previously described in </w:t>
      </w:r>
      <w:r w:rsidRPr="00AA6BBC">
        <w:fldChar w:fldCharType="begin"/>
      </w:r>
      <w:r w:rsidR="009027F5" w:rsidRPr="00AA6BBC">
        <w:instrText xml:space="preserve"> ADDIN ZOTERO_ITEM CSL_CITATION {"citationID":"2jo40ih0la","properties":{"formattedCitation":"(Gonz\\uc0\\u225{}lez {\\i{}et al.}, 2012)","plainCitation":"(González et al., 2012)","noteIndex":0},"citationItems":[{"id":39,"uris":["http://zotero.org/users/2545847/items/WASI85FT"],"uri":["http://zotero.org/users/2545847/items/WASI85FT"],"itemData":{"id":39,"type":"article-journal","title":"Visualising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AA6BBC">
        <w:fldChar w:fldCharType="separate"/>
      </w:r>
      <w:ins w:id="508" w:author="Amrit" w:date="2018-11-12T21:42:00Z">
        <w:r w:rsidR="00D81BF5" w:rsidRPr="00D81BF5">
          <w:t>(Gonz</w:t>
        </w:r>
        <w:r w:rsidR="00D81BF5" w:rsidRPr="000678B6">
          <w:t>á</w:t>
        </w:r>
        <w:r w:rsidR="00D81BF5" w:rsidRPr="00C3303B">
          <w:t xml:space="preserve">lez </w:t>
        </w:r>
        <w:r w:rsidR="00D81BF5" w:rsidRPr="00C3303B">
          <w:rPr>
            <w:i/>
            <w:iCs/>
          </w:rPr>
          <w:t>et al.</w:t>
        </w:r>
        <w:r w:rsidR="00D81BF5" w:rsidRPr="00C3303B">
          <w:t>, 2012)</w:t>
        </w:r>
      </w:ins>
      <w:del w:id="509" w:author="Amrit" w:date="2018-11-12T21:42:00Z">
        <w:r w:rsidR="00CF52F2" w:rsidRPr="005B5534" w:rsidDel="00D81BF5">
          <w:rPr>
            <w:rFonts w:eastAsia="Times New Roman"/>
          </w:rPr>
          <w:delText xml:space="preserve">(González </w:delText>
        </w:r>
        <w:r w:rsidR="00CF52F2" w:rsidRPr="00EB5EBC" w:rsidDel="00D81BF5">
          <w:rPr>
            <w:rFonts w:eastAsia="Times New Roman"/>
            <w:i/>
            <w:iCs/>
          </w:rPr>
          <w:delText>et al.</w:delText>
        </w:r>
        <w:r w:rsidR="00CF52F2" w:rsidRPr="00D81BF5" w:rsidDel="00D81BF5">
          <w:rPr>
            <w:rFonts w:eastAsia="Times New Roman"/>
          </w:rPr>
          <w:delText>, 2012)</w:delText>
        </w:r>
      </w:del>
      <w:r w:rsidRPr="00AA6BBC">
        <w:fldChar w:fldCharType="end"/>
      </w:r>
      <w:r w:rsidRPr="00AA6BBC">
        <w:t xml:space="preserve">. The association between variables is displayed as a color-coded link inside the plot to represent a positive or negative correlation above a user-specified threshold. The selected variables are represented on the side of the </w:t>
      </w:r>
      <w:proofErr w:type="spellStart"/>
      <w:r w:rsidRPr="00AA6BBC">
        <w:t>circos</w:t>
      </w:r>
      <w:proofErr w:type="spellEnd"/>
      <w:r w:rsidRPr="00AA6BBC">
        <w:t xml:space="preserve"> plot, with side colors indicating each omics type, optional line plots represent the expression levels in each phenotypic group. </w:t>
      </w:r>
    </w:p>
    <w:p w14:paraId="219D9A2B" w14:textId="125B77A4" w:rsidR="005A3B29" w:rsidRPr="00AA6BBC" w:rsidRDefault="005A3B29" w:rsidP="005A3B29">
      <w:pPr>
        <w:widowControl w:val="0"/>
        <w:autoSpaceDE w:val="0"/>
        <w:autoSpaceDN w:val="0"/>
        <w:adjustRightInd w:val="0"/>
        <w:spacing w:line="480" w:lineRule="auto"/>
        <w:jc w:val="both"/>
      </w:pPr>
      <w:r w:rsidRPr="00AA6BBC">
        <w:rPr>
          <w:i/>
        </w:rPr>
        <w:lastRenderedPageBreak/>
        <w:t>Clustered Image Map (CIM).</w:t>
      </w:r>
      <w:r w:rsidRPr="00AA6BBC">
        <w:t xml:space="preserve"> A clustered image map </w:t>
      </w:r>
      <w:r w:rsidRPr="00AA6BBC">
        <w:fldChar w:fldCharType="begin"/>
      </w:r>
      <w:r w:rsidR="009027F5" w:rsidRPr="00AA6BBC">
        <w:instrText xml:space="preserve"> ADDIN ZOTERO_ITEM CSL_CITATION {"citationID":"1mii3v3888","properties":{"formattedCitation":"(Gonz\\uc0\\u225{}lez {\\i{}et al.}, 2012)","plainCitation":"(González et al., 2012)","noteIndex":0},"citationItems":[{"id":39,"uris":["http://zotero.org/users/2545847/items/WASI85FT"],"uri":["http://zotero.org/users/2545847/items/WASI85FT"],"itemData":{"id":39,"type":"article-journal","title":"Visualising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AA6BBC">
        <w:fldChar w:fldCharType="separate"/>
      </w:r>
      <w:ins w:id="510" w:author="Amrit" w:date="2018-11-12T21:42:00Z">
        <w:r w:rsidR="00D81BF5" w:rsidRPr="00D81BF5">
          <w:t>(Gonz</w:t>
        </w:r>
        <w:r w:rsidR="00D81BF5" w:rsidRPr="000678B6">
          <w:t>á</w:t>
        </w:r>
        <w:r w:rsidR="00D81BF5" w:rsidRPr="00C3303B">
          <w:t xml:space="preserve">lez </w:t>
        </w:r>
        <w:r w:rsidR="00D81BF5" w:rsidRPr="00C3303B">
          <w:rPr>
            <w:i/>
            <w:iCs/>
          </w:rPr>
          <w:t>et al.</w:t>
        </w:r>
        <w:r w:rsidR="00D81BF5" w:rsidRPr="00C3303B">
          <w:t>, 2012)</w:t>
        </w:r>
      </w:ins>
      <w:del w:id="511" w:author="Amrit" w:date="2018-11-12T21:42:00Z">
        <w:r w:rsidR="00CF52F2" w:rsidRPr="005B5534" w:rsidDel="00D81BF5">
          <w:rPr>
            <w:rFonts w:eastAsia="Times New Roman"/>
          </w:rPr>
          <w:delText xml:space="preserve">(González </w:delText>
        </w:r>
        <w:r w:rsidR="00CF52F2" w:rsidRPr="00EB5EBC" w:rsidDel="00D81BF5">
          <w:rPr>
            <w:rFonts w:eastAsia="Times New Roman"/>
            <w:i/>
            <w:iCs/>
          </w:rPr>
          <w:delText>et al.</w:delText>
        </w:r>
        <w:r w:rsidR="00CF52F2" w:rsidRPr="00D81BF5" w:rsidDel="00D81BF5">
          <w:rPr>
            <w:rFonts w:eastAsia="Times New Roman"/>
          </w:rPr>
          <w:delText>, 2012)</w:delText>
        </w:r>
      </w:del>
      <w:r w:rsidRPr="00AA6BBC">
        <w:fldChar w:fldCharType="end"/>
      </w:r>
      <w:r w:rsidRPr="00AA6BBC">
        <w:t xml:space="preserve"> based on the Euclidean distance and the complete linkage displays an unsupervised clustering between the selected variables (centered and scaled) and the samples. Color bars represent the sample phenotypic groups (columns) and the type of omics (rows) variables.</w:t>
      </w:r>
    </w:p>
    <w:p w14:paraId="1CDD3631" w14:textId="21515173" w:rsidR="005A3B29" w:rsidRPr="00AA6BBC" w:rsidRDefault="005A3B29"/>
    <w:p w14:paraId="46AE467F" w14:textId="73E3F189" w:rsidR="00E311A6" w:rsidRPr="00AA6BBC" w:rsidRDefault="00F94303" w:rsidP="00BE17D1">
      <w:pPr>
        <w:spacing w:line="480" w:lineRule="auto"/>
        <w:outlineLvl w:val="0"/>
        <w:rPr>
          <w:b/>
        </w:rPr>
      </w:pPr>
      <w:r w:rsidRPr="00AA6BBC">
        <w:rPr>
          <w:b/>
        </w:rPr>
        <w:t>Results</w:t>
      </w:r>
    </w:p>
    <w:p w14:paraId="34E8B2EE" w14:textId="3975FA03" w:rsidR="00144BC4" w:rsidRPr="00AA6BBC" w:rsidRDefault="00DA5125" w:rsidP="00BE17D1">
      <w:pPr>
        <w:spacing w:line="480" w:lineRule="auto"/>
        <w:jc w:val="both"/>
        <w:outlineLvl w:val="0"/>
        <w:rPr>
          <w:b/>
        </w:rPr>
      </w:pPr>
      <w:del w:id="512" w:author="Amrit" w:date="2018-10-21T13:59:00Z">
        <w:r w:rsidRPr="00AA6BBC" w:rsidDel="00BA5D26">
          <w:rPr>
            <w:b/>
          </w:rPr>
          <w:delText xml:space="preserve">DIABLO </w:delText>
        </w:r>
      </w:del>
      <w:ins w:id="513" w:author="Amrit" w:date="2018-10-21T13:59:00Z">
        <w:r w:rsidR="00BA5D26">
          <w:rPr>
            <w:b/>
          </w:rPr>
          <w:t>Trade-off between correlation and discrimination</w:t>
        </w:r>
      </w:ins>
      <w:del w:id="514" w:author="Amrit" w:date="2018-10-21T13:58:00Z">
        <w:r w:rsidR="00076EBD" w:rsidRPr="00AA6BBC" w:rsidDel="00BA5D26">
          <w:rPr>
            <w:b/>
          </w:rPr>
          <w:delText>select</w:delText>
        </w:r>
        <w:r w:rsidR="0085336A" w:rsidRPr="00AA6BBC" w:rsidDel="00BA5D26">
          <w:rPr>
            <w:b/>
          </w:rPr>
          <w:delText>s</w:delText>
        </w:r>
        <w:r w:rsidR="006A00C4" w:rsidRPr="00AA6BBC" w:rsidDel="00BA5D26">
          <w:rPr>
            <w:b/>
          </w:rPr>
          <w:delText xml:space="preserve"> correlated</w:delText>
        </w:r>
        <w:r w:rsidR="00B33696" w:rsidRPr="00AA6BBC" w:rsidDel="00BA5D26">
          <w:rPr>
            <w:b/>
          </w:rPr>
          <w:delText xml:space="preserve"> and </w:delText>
        </w:r>
        <w:r w:rsidR="006A00C4" w:rsidRPr="00AA6BBC" w:rsidDel="00BA5D26">
          <w:rPr>
            <w:b/>
          </w:rPr>
          <w:delText>discriminatory variables</w:delText>
        </w:r>
      </w:del>
    </w:p>
    <w:p w14:paraId="799C98C2" w14:textId="48C303EB" w:rsidR="00B33A80" w:rsidRDefault="0066565B">
      <w:pPr>
        <w:spacing w:line="480" w:lineRule="auto"/>
        <w:rPr>
          <w:ins w:id="515" w:author="Amrit" w:date="2018-10-31T14:49:00Z"/>
          <w:lang w:val="en-CA"/>
        </w:rPr>
        <w:pPrChange w:id="516" w:author="Amrit" w:date="2018-10-31T14:49:00Z">
          <w:pPr>
            <w:spacing w:line="480" w:lineRule="auto"/>
            <w:ind w:firstLine="720"/>
          </w:pPr>
        </w:pPrChange>
      </w:pPr>
      <w:r w:rsidRPr="00AA6BBC">
        <w:rPr>
          <w:lang w:val="en-CA"/>
        </w:rPr>
        <w:t>B</w:t>
      </w:r>
      <w:r w:rsidR="00622940" w:rsidRPr="00AA6BBC">
        <w:rPr>
          <w:lang w:val="en-CA"/>
        </w:rPr>
        <w:t xml:space="preserve">riefly, three </w:t>
      </w:r>
      <w:proofErr w:type="spellStart"/>
      <w:r w:rsidR="00622940" w:rsidRPr="00AA6BBC">
        <w:rPr>
          <w:lang w:val="en-CA"/>
        </w:rPr>
        <w:t>omic</w:t>
      </w:r>
      <w:proofErr w:type="spellEnd"/>
      <w:r w:rsidR="00622940" w:rsidRPr="00AA6BBC">
        <w:rPr>
          <w:lang w:val="en-CA"/>
        </w:rPr>
        <w:t xml:space="preserve"> datasets consisting of 200 </w:t>
      </w:r>
      <w:ins w:id="517" w:author="Amrit" w:date="2018-10-22T14:58:00Z">
        <w:r w:rsidR="007E103A">
          <w:rPr>
            <w:lang w:val="en-CA"/>
          </w:rPr>
          <w:t>observations</w:t>
        </w:r>
      </w:ins>
      <w:del w:id="518" w:author="Amrit" w:date="2018-10-22T14:58:00Z">
        <w:r w:rsidR="00622940" w:rsidRPr="00AA6BBC" w:rsidDel="007E103A">
          <w:rPr>
            <w:lang w:val="en-CA"/>
          </w:rPr>
          <w:delText>samples</w:delText>
        </w:r>
      </w:del>
      <w:r w:rsidR="00622940" w:rsidRPr="00AA6BBC">
        <w:rPr>
          <w:lang w:val="en-CA"/>
        </w:rPr>
        <w:t xml:space="preserve"> (</w:t>
      </w:r>
      <w:del w:id="519" w:author="Amrit" w:date="2018-10-24T10:30:00Z">
        <w:r w:rsidR="00622940" w:rsidRPr="00AA6BBC" w:rsidDel="0048657F">
          <w:rPr>
            <w:lang w:val="en-CA"/>
          </w:rPr>
          <w:delText>split equally over two groups</w:delText>
        </w:r>
      </w:del>
      <w:ins w:id="520" w:author="Amrit" w:date="2018-10-24T10:30:00Z">
        <w:r w:rsidR="0048657F">
          <w:rPr>
            <w:lang w:val="en-CA"/>
          </w:rPr>
          <w:t>100 in each group</w:t>
        </w:r>
      </w:ins>
      <w:r w:rsidR="00622940" w:rsidRPr="00AA6BBC">
        <w:rPr>
          <w:lang w:val="en-CA"/>
        </w:rPr>
        <w:t xml:space="preserve">) and 260 variables </w:t>
      </w:r>
      <w:r w:rsidR="00622940" w:rsidRPr="00294D0F">
        <w:rPr>
          <w:lang w:val="en-CA"/>
        </w:rPr>
        <w:t xml:space="preserve">were </w:t>
      </w:r>
      <w:del w:id="521" w:author="Amrit" w:date="2018-10-31T14:48:00Z">
        <w:r w:rsidR="008D6935" w:rsidRPr="00294D0F" w:rsidDel="00B33A80">
          <w:rPr>
            <w:lang w:val="en-CA"/>
          </w:rPr>
          <w:delText>generated</w:delText>
        </w:r>
      </w:del>
      <w:ins w:id="522" w:author="Amrit" w:date="2018-10-31T14:48:00Z">
        <w:r w:rsidR="00B33A80">
          <w:rPr>
            <w:lang w:val="en-CA"/>
          </w:rPr>
          <w:t>simulated</w:t>
        </w:r>
      </w:ins>
      <w:ins w:id="523" w:author="Amrit" w:date="2018-10-31T15:42:00Z">
        <w:r w:rsidR="002246A5">
          <w:rPr>
            <w:lang w:val="en-CA"/>
          </w:rPr>
          <w:t xml:space="preserve"> (see </w:t>
        </w:r>
      </w:ins>
      <w:ins w:id="524" w:author="Amrit" w:date="2018-11-15T10:13:00Z">
        <w:r w:rsidR="00DE315D">
          <w:rPr>
            <w:b/>
            <w:lang w:val="en-CA"/>
          </w:rPr>
          <w:t>Suppl.</w:t>
        </w:r>
      </w:ins>
      <w:ins w:id="525" w:author="Amrit" w:date="2018-10-31T15:42:00Z">
        <w:r w:rsidR="002246A5">
          <w:rPr>
            <w:b/>
            <w:lang w:val="en-CA"/>
          </w:rPr>
          <w:t xml:space="preserve"> </w:t>
        </w:r>
      </w:ins>
      <w:ins w:id="526" w:author="Amrit" w:date="2018-11-13T14:24:00Z">
        <w:r w:rsidR="007D4A61">
          <w:rPr>
            <w:b/>
            <w:lang w:val="en-CA"/>
          </w:rPr>
          <w:t>Section S1</w:t>
        </w:r>
      </w:ins>
      <w:ins w:id="527" w:author="Amrit" w:date="2018-10-31T15:42:00Z">
        <w:r w:rsidR="002246A5">
          <w:rPr>
            <w:b/>
            <w:lang w:val="en-CA"/>
          </w:rPr>
          <w:t>)</w:t>
        </w:r>
      </w:ins>
      <w:ins w:id="528" w:author="Amrit" w:date="2018-10-31T14:48:00Z">
        <w:r w:rsidR="00B33A80">
          <w:rPr>
            <w:lang w:val="en-CA"/>
          </w:rPr>
          <w:t>. Each simulated dataset</w:t>
        </w:r>
      </w:ins>
      <w:del w:id="529" w:author="Amrit" w:date="2018-10-31T14:01:00Z">
        <w:r w:rsidR="00C57649" w:rsidRPr="00211C4E" w:rsidDel="00A36567">
          <w:rPr>
            <w:lang w:val="en-CA"/>
          </w:rPr>
          <w:delText xml:space="preserve"> </w:delText>
        </w:r>
      </w:del>
      <w:ins w:id="530" w:author="Amrit" w:date="2018-10-31T14:01:00Z">
        <w:r w:rsidR="00A36567">
          <w:rPr>
            <w:lang w:val="en-CA"/>
          </w:rPr>
          <w:t xml:space="preserve"> consist</w:t>
        </w:r>
      </w:ins>
      <w:ins w:id="531" w:author="Amrit" w:date="2018-11-14T17:26:00Z">
        <w:r w:rsidR="00446A20">
          <w:rPr>
            <w:lang w:val="en-CA"/>
          </w:rPr>
          <w:t>ed</w:t>
        </w:r>
      </w:ins>
      <w:ins w:id="532" w:author="Amrit" w:date="2018-10-31T14:01:00Z">
        <w:r w:rsidR="00A36567">
          <w:rPr>
            <w:lang w:val="en-CA"/>
          </w:rPr>
          <w:t xml:space="preserve"> of four types of variables:</w:t>
        </w:r>
      </w:ins>
      <w:ins w:id="533" w:author="Amrit" w:date="2018-10-31T14:04:00Z">
        <w:r w:rsidR="00A36567">
          <w:rPr>
            <w:lang w:val="en-CA"/>
          </w:rPr>
          <w:t xml:space="preserve"> 30 correlated-discriminatory (</w:t>
        </w:r>
        <w:proofErr w:type="spellStart"/>
        <w:r w:rsidR="00A36567">
          <w:rPr>
            <w:lang w:val="en-CA"/>
          </w:rPr>
          <w:t>corDis</w:t>
        </w:r>
        <w:proofErr w:type="spellEnd"/>
        <w:r w:rsidR="00A36567">
          <w:rPr>
            <w:lang w:val="en-CA"/>
          </w:rPr>
          <w:t>) variables, 30 uncorrelated-discriminatory (</w:t>
        </w:r>
        <w:proofErr w:type="spellStart"/>
        <w:r w:rsidR="00A36567">
          <w:rPr>
            <w:lang w:val="en-CA"/>
          </w:rPr>
          <w:t>unCorDis</w:t>
        </w:r>
        <w:proofErr w:type="spellEnd"/>
        <w:r w:rsidR="00A36567">
          <w:rPr>
            <w:lang w:val="en-CA"/>
          </w:rPr>
          <w:t>) variables, 100 correlated-</w:t>
        </w:r>
        <w:proofErr w:type="spellStart"/>
        <w:r w:rsidR="00A36567">
          <w:rPr>
            <w:lang w:val="en-CA"/>
          </w:rPr>
          <w:t>nondi</w:t>
        </w:r>
      </w:ins>
      <w:ins w:id="534" w:author="Amrit" w:date="2018-10-31T14:05:00Z">
        <w:r w:rsidR="00A36567">
          <w:rPr>
            <w:lang w:val="en-CA"/>
          </w:rPr>
          <w:t>scriminatory</w:t>
        </w:r>
        <w:proofErr w:type="spellEnd"/>
        <w:r w:rsidR="00A36567">
          <w:rPr>
            <w:lang w:val="en-CA"/>
          </w:rPr>
          <w:t xml:space="preserve"> (</w:t>
        </w:r>
        <w:proofErr w:type="spellStart"/>
        <w:r w:rsidR="00A36567">
          <w:rPr>
            <w:lang w:val="en-CA"/>
          </w:rPr>
          <w:t>corNonDis</w:t>
        </w:r>
        <w:proofErr w:type="spellEnd"/>
        <w:r w:rsidR="00A36567">
          <w:rPr>
            <w:lang w:val="en-CA"/>
          </w:rPr>
          <w:t>) variables and 100 uncorrelated-</w:t>
        </w:r>
        <w:proofErr w:type="spellStart"/>
        <w:r w:rsidR="00A36567">
          <w:rPr>
            <w:lang w:val="en-CA"/>
          </w:rPr>
          <w:t>nondiscriminatory</w:t>
        </w:r>
        <w:proofErr w:type="spellEnd"/>
        <w:r w:rsidR="00A36567">
          <w:rPr>
            <w:lang w:val="en-CA"/>
          </w:rPr>
          <w:t xml:space="preserve"> (</w:t>
        </w:r>
        <w:proofErr w:type="spellStart"/>
        <w:r w:rsidR="00A36567">
          <w:rPr>
            <w:lang w:val="en-CA"/>
          </w:rPr>
          <w:t>unCorNonDis</w:t>
        </w:r>
        <w:proofErr w:type="spellEnd"/>
        <w:r w:rsidR="00A36567">
          <w:rPr>
            <w:lang w:val="en-CA"/>
          </w:rPr>
          <w:t>) variables</w:t>
        </w:r>
      </w:ins>
      <w:ins w:id="535" w:author="Amrit" w:date="2018-10-31T14:01:00Z">
        <w:r w:rsidR="00A36567">
          <w:rPr>
            <w:lang w:val="en-CA"/>
          </w:rPr>
          <w:t xml:space="preserve"> </w:t>
        </w:r>
      </w:ins>
      <w:del w:id="536" w:author="Amrit" w:date="2018-10-31T14:01:00Z">
        <w:r w:rsidR="00622940" w:rsidRPr="00211C4E" w:rsidDel="00A36567">
          <w:rPr>
            <w:lang w:val="en-CA"/>
          </w:rPr>
          <w:delText xml:space="preserve">by modifying the degree of </w:delText>
        </w:r>
      </w:del>
      <w:del w:id="537" w:author="Amrit" w:date="2018-10-22T15:07:00Z">
        <w:r w:rsidR="00622940" w:rsidRPr="00211C4E" w:rsidDel="007E103A">
          <w:rPr>
            <w:lang w:val="en-CA"/>
          </w:rPr>
          <w:delText xml:space="preserve">correlation </w:delText>
        </w:r>
      </w:del>
      <w:del w:id="538" w:author="Amrit" w:date="2018-10-31T14:01:00Z">
        <w:r w:rsidR="00622940" w:rsidRPr="00273BA6" w:rsidDel="00A36567">
          <w:rPr>
            <w:lang w:val="en-CA"/>
          </w:rPr>
          <w:delText>and discrimination</w:delText>
        </w:r>
      </w:del>
      <w:del w:id="539" w:author="Amrit" w:date="2018-10-22T14:55:00Z">
        <w:r w:rsidR="00622940" w:rsidRPr="00273BA6" w:rsidDel="007E103A">
          <w:rPr>
            <w:lang w:val="en-CA"/>
          </w:rPr>
          <w:delText>, resulting in four types of variables: 30 correlated-discriminatory (corDis) variables, 30 uncorrelated-discriminatory (unCorDis) variables, 100 correlated-nondiscriminatory (corNonDis) variables, and 100 uncorrelated-nondiscriminatory (unCorNonDis) variables</w:delText>
        </w:r>
        <w:r w:rsidR="00C57649" w:rsidRPr="00273BA6" w:rsidDel="007E103A">
          <w:rPr>
            <w:lang w:val="en-CA"/>
          </w:rPr>
          <w:delText xml:space="preserve"> </w:delText>
        </w:r>
      </w:del>
      <w:r w:rsidR="00C57649" w:rsidRPr="00273BA6">
        <w:rPr>
          <w:lang w:val="en-CA"/>
        </w:rPr>
        <w:t>(</w:t>
      </w:r>
      <w:ins w:id="540" w:author="Amrit" w:date="2018-11-15T10:12:00Z">
        <w:r w:rsidR="00DE315D">
          <w:rPr>
            <w:b/>
            <w:lang w:val="en-CA"/>
          </w:rPr>
          <w:t>Fig.</w:t>
        </w:r>
      </w:ins>
      <w:ins w:id="541" w:author="Amrit" w:date="2018-10-21T14:00:00Z">
        <w:r w:rsidR="00BA5D26" w:rsidRPr="00294D0F">
          <w:rPr>
            <w:b/>
            <w:lang w:val="en-CA"/>
            <w:rPrChange w:id="542" w:author="Amrit" w:date="2018-10-24T10:33:00Z">
              <w:rPr>
                <w:lang w:val="en-CA"/>
              </w:rPr>
            </w:rPrChange>
          </w:rPr>
          <w:t xml:space="preserve"> 1A</w:t>
        </w:r>
      </w:ins>
      <w:del w:id="543" w:author="Amrit" w:date="2018-10-22T14:55:00Z">
        <w:r w:rsidR="001F6D98" w:rsidRPr="00294D0F" w:rsidDel="004639E2">
          <w:rPr>
            <w:b/>
            <w:lang w:val="en-CA"/>
          </w:rPr>
          <w:delText>Supplementary Section S1</w:delText>
        </w:r>
        <w:r w:rsidR="00D90550" w:rsidRPr="00294D0F" w:rsidDel="004639E2">
          <w:rPr>
            <w:lang w:val="en-CA"/>
          </w:rPr>
          <w:delText xml:space="preserve"> and </w:delText>
        </w:r>
        <w:r w:rsidR="001F6D98" w:rsidRPr="00294D0F" w:rsidDel="004639E2">
          <w:rPr>
            <w:b/>
            <w:lang w:val="en-CA"/>
          </w:rPr>
          <w:delText>Supplementary Figure S2</w:delText>
        </w:r>
      </w:del>
      <w:r w:rsidR="00C57649" w:rsidRPr="00294D0F">
        <w:rPr>
          <w:lang w:val="en-CA"/>
        </w:rPr>
        <w:t>)</w:t>
      </w:r>
      <w:r w:rsidR="00622940" w:rsidRPr="00294D0F">
        <w:rPr>
          <w:lang w:val="en-CA"/>
        </w:rPr>
        <w:t xml:space="preserve">. </w:t>
      </w:r>
      <w:ins w:id="544" w:author="Amrit" w:date="2018-10-31T14:45:00Z">
        <w:r w:rsidR="00B12C6D">
          <w:rPr>
            <w:lang w:val="en-CA"/>
          </w:rPr>
          <w:t xml:space="preserve">DIABLO models (either with the </w:t>
        </w:r>
      </w:ins>
      <w:ins w:id="545" w:author="Amrit" w:date="2018-11-14T10:28:00Z">
        <w:r w:rsidR="00B57290">
          <w:rPr>
            <w:lang w:val="en-CA"/>
          </w:rPr>
          <w:t>null</w:t>
        </w:r>
      </w:ins>
      <w:ins w:id="546" w:author="Amrit" w:date="2018-10-31T14:45:00Z">
        <w:r w:rsidR="00B12C6D">
          <w:rPr>
            <w:lang w:val="en-CA"/>
          </w:rPr>
          <w:t xml:space="preserve"> or </w:t>
        </w:r>
      </w:ins>
      <w:ins w:id="547" w:author="Amrit" w:date="2018-11-14T10:28:00Z">
        <w:r w:rsidR="00B57290">
          <w:rPr>
            <w:lang w:val="en-CA"/>
          </w:rPr>
          <w:t>full</w:t>
        </w:r>
      </w:ins>
      <w:ins w:id="548" w:author="Amrit" w:date="2018-10-31T14:45:00Z">
        <w:r w:rsidR="00B12C6D">
          <w:rPr>
            <w:lang w:val="en-CA"/>
          </w:rPr>
          <w:t xml:space="preserve"> design) were compared with existing integrative classification schemes with respect to the error rate and types of variables selected (</w:t>
        </w:r>
      </w:ins>
      <w:ins w:id="549" w:author="Amrit" w:date="2018-11-15T10:12:00Z">
        <w:r w:rsidR="00DE315D">
          <w:rPr>
            <w:b/>
            <w:lang w:val="en-CA"/>
          </w:rPr>
          <w:t>Fig.</w:t>
        </w:r>
      </w:ins>
      <w:ins w:id="550" w:author="Amrit" w:date="2018-10-31T14:45:00Z">
        <w:r w:rsidR="00B12C6D" w:rsidRPr="009F1A6C">
          <w:rPr>
            <w:b/>
            <w:lang w:val="en-CA"/>
            <w:rPrChange w:id="551" w:author="Amrit" w:date="2018-10-31T15:11:00Z">
              <w:rPr>
                <w:lang w:val="en-CA"/>
              </w:rPr>
            </w:rPrChange>
          </w:rPr>
          <w:t xml:space="preserve"> 1B</w:t>
        </w:r>
      </w:ins>
      <w:ins w:id="552" w:author="Amrit" w:date="2018-11-13T11:46:00Z">
        <w:r w:rsidR="00A826CC">
          <w:rPr>
            <w:b/>
            <w:lang w:val="en-CA"/>
          </w:rPr>
          <w:t>-C</w:t>
        </w:r>
      </w:ins>
      <w:ins w:id="553" w:author="Amrit" w:date="2018-10-31T14:45:00Z">
        <w:r w:rsidR="00B12C6D">
          <w:rPr>
            <w:lang w:val="en-CA"/>
          </w:rPr>
          <w:t xml:space="preserve">). </w:t>
        </w:r>
        <w:r w:rsidR="00B33A80">
          <w:rPr>
            <w:lang w:val="en-CA"/>
          </w:rPr>
          <w:t xml:space="preserve">The error rate </w:t>
        </w:r>
      </w:ins>
      <w:ins w:id="554" w:author="Amrit" w:date="2018-10-31T14:46:00Z">
        <w:r w:rsidR="00B33A80">
          <w:rPr>
            <w:lang w:val="en-CA"/>
          </w:rPr>
          <w:t>for each method</w:t>
        </w:r>
      </w:ins>
      <w:ins w:id="555" w:author="Amrit" w:date="2018-10-31T14:45:00Z">
        <w:r w:rsidR="00B33A80">
          <w:rPr>
            <w:lang w:val="en-CA"/>
          </w:rPr>
          <w:t xml:space="preserve"> </w:t>
        </w:r>
      </w:ins>
      <w:ins w:id="556" w:author="Amrit" w:date="2018-10-31T14:46:00Z">
        <w:r w:rsidR="00B33A80">
          <w:rPr>
            <w:lang w:val="en-CA"/>
          </w:rPr>
          <w:t xml:space="preserve">was </w:t>
        </w:r>
      </w:ins>
      <w:ins w:id="557" w:author="Amrit" w:date="2018-10-31T14:45:00Z">
        <w:r w:rsidR="00B33A80">
          <w:rPr>
            <w:lang w:val="en-CA"/>
          </w:rPr>
          <w:t>determined using</w:t>
        </w:r>
      </w:ins>
      <w:ins w:id="558" w:author="Amrit" w:date="2018-10-31T14:46:00Z">
        <w:r w:rsidR="00B33A80">
          <w:rPr>
            <w:lang w:val="en-CA"/>
          </w:rPr>
          <w:t xml:space="preserve"> </w:t>
        </w:r>
      </w:ins>
      <w:ins w:id="559" w:author="Amrit" w:date="2018-10-31T14:45:00Z">
        <w:r w:rsidR="00B33A80">
          <w:rPr>
            <w:lang w:val="en-CA"/>
          </w:rPr>
          <w:t>10-fold cross-validation averaged over 20</w:t>
        </w:r>
      </w:ins>
      <w:ins w:id="560" w:author="Amrit" w:date="2018-10-31T14:46:00Z">
        <w:r w:rsidR="00B33A80">
          <w:rPr>
            <w:lang w:val="en-CA"/>
          </w:rPr>
          <w:t xml:space="preserve"> simulations.</w:t>
        </w:r>
      </w:ins>
      <w:ins w:id="561" w:author="Amrit" w:date="2018-10-31T14:49:00Z">
        <w:r w:rsidR="00B33A80">
          <w:rPr>
            <w:lang w:val="en-CA"/>
          </w:rPr>
          <w:t xml:space="preserve"> The covariance between datasets was held constant at 1, whereas the fold-change was varied from 0-2, and noise was varied from 0.2-1. As expected, the error rate was roughly 50% when the fold-change was zero, regardless of </w:t>
        </w:r>
      </w:ins>
      <w:ins w:id="562" w:author="Amrit" w:date="2018-10-31T15:43:00Z">
        <w:r w:rsidR="00960783">
          <w:rPr>
            <w:lang w:val="en-CA"/>
          </w:rPr>
          <w:t xml:space="preserve">the </w:t>
        </w:r>
      </w:ins>
      <w:ins w:id="563" w:author="Amrit" w:date="2018-10-31T14:49:00Z">
        <w:r w:rsidR="00B33A80">
          <w:rPr>
            <w:lang w:val="en-CA"/>
          </w:rPr>
          <w:t xml:space="preserve">noise level for all methods. When the fold-change was set to 1, the DIABLO model </w:t>
        </w:r>
      </w:ins>
      <w:ins w:id="564" w:author="Amrit" w:date="2018-11-14T17:44:00Z">
        <w:r w:rsidR="0005778E">
          <w:rPr>
            <w:lang w:val="en-CA"/>
          </w:rPr>
          <w:t xml:space="preserve">with </w:t>
        </w:r>
      </w:ins>
      <w:ins w:id="565" w:author="Amrit" w:date="2018-10-31T14:49:00Z">
        <w:r w:rsidR="00B33A80">
          <w:rPr>
            <w:lang w:val="en-CA"/>
          </w:rPr>
          <w:t xml:space="preserve">the </w:t>
        </w:r>
      </w:ins>
      <w:ins w:id="566" w:author="Amrit" w:date="2018-11-14T10:28:00Z">
        <w:r w:rsidR="00B57290">
          <w:rPr>
            <w:lang w:val="en-CA"/>
          </w:rPr>
          <w:t>full</w:t>
        </w:r>
      </w:ins>
      <w:ins w:id="567" w:author="Amrit" w:date="2018-10-31T14:49:00Z">
        <w:r w:rsidR="00B33A80">
          <w:rPr>
            <w:lang w:val="en-CA"/>
          </w:rPr>
          <w:t xml:space="preserve"> design (</w:t>
        </w:r>
        <w:proofErr w:type="spellStart"/>
        <w:r w:rsidR="00B33A80">
          <w:rPr>
            <w:lang w:val="en-CA"/>
          </w:rPr>
          <w:t>DIABLO_</w:t>
        </w:r>
      </w:ins>
      <w:ins w:id="568" w:author="Amrit" w:date="2018-11-14T10:28:00Z">
        <w:r w:rsidR="00B57290">
          <w:rPr>
            <w:lang w:val="en-CA"/>
          </w:rPr>
          <w:t>full</w:t>
        </w:r>
      </w:ins>
      <w:proofErr w:type="spellEnd"/>
      <w:ins w:id="569" w:author="Amrit" w:date="2018-10-31T14:49:00Z">
        <w:r w:rsidR="00B33A80">
          <w:rPr>
            <w:lang w:val="en-CA"/>
          </w:rPr>
          <w:t xml:space="preserve">) had a higher error rate </w:t>
        </w:r>
      </w:ins>
      <w:ins w:id="570" w:author="Amrit" w:date="2018-10-31T15:44:00Z">
        <w:r w:rsidR="00960783">
          <w:rPr>
            <w:lang w:val="en-CA"/>
          </w:rPr>
          <w:t xml:space="preserve">than all </w:t>
        </w:r>
      </w:ins>
      <w:ins w:id="571" w:author="Amrit" w:date="2018-10-31T14:49:00Z">
        <w:r w:rsidR="00B33A80">
          <w:rPr>
            <w:lang w:val="en-CA"/>
          </w:rPr>
          <w:t>other methods, for noise levels less than 1</w:t>
        </w:r>
      </w:ins>
      <w:ins w:id="572" w:author="Amrit" w:date="2018-10-31T15:50:00Z">
        <w:r w:rsidR="00964484">
          <w:rPr>
            <w:lang w:val="en-CA"/>
          </w:rPr>
          <w:t xml:space="preserve"> (Noise=0.2 and Noise=0.5)</w:t>
        </w:r>
      </w:ins>
      <w:ins w:id="573" w:author="Amrit" w:date="2018-10-31T14:49:00Z">
        <w:r w:rsidR="00B33A80">
          <w:rPr>
            <w:lang w:val="en-CA"/>
          </w:rPr>
          <w:t>. However, when the noise level was increased to match the level of the fold-change</w:t>
        </w:r>
      </w:ins>
      <w:ins w:id="574" w:author="Amrit" w:date="2018-10-31T15:44:00Z">
        <w:r w:rsidR="00960783">
          <w:rPr>
            <w:lang w:val="en-CA"/>
          </w:rPr>
          <w:t xml:space="preserve"> (Noise=fold-change=1)</w:t>
        </w:r>
      </w:ins>
      <w:ins w:id="575" w:author="Amrit" w:date="2018-10-31T14:49:00Z">
        <w:r w:rsidR="00B33A80">
          <w:rPr>
            <w:lang w:val="en-CA"/>
          </w:rPr>
          <w:t xml:space="preserve"> all methods performed similarly. When the fold-change was increased to 2 (higher than both the covariance and noise levels) the</w:t>
        </w:r>
      </w:ins>
      <w:ins w:id="576" w:author="Amrit" w:date="2018-11-13T13:43:00Z">
        <w:r w:rsidR="00986024">
          <w:rPr>
            <w:lang w:val="en-CA"/>
          </w:rPr>
          <w:t xml:space="preserve"> error rate of the</w:t>
        </w:r>
      </w:ins>
      <w:ins w:id="577" w:author="Amrit" w:date="2018-10-31T14:49:00Z">
        <w:r w:rsidR="00B33A80">
          <w:rPr>
            <w:lang w:val="en-CA"/>
          </w:rPr>
          <w:t xml:space="preserve"> </w:t>
        </w:r>
        <w:proofErr w:type="spellStart"/>
        <w:r w:rsidR="00B33A80">
          <w:rPr>
            <w:lang w:val="en-CA"/>
          </w:rPr>
          <w:t>DIABLO_</w:t>
        </w:r>
      </w:ins>
      <w:ins w:id="578" w:author="Amrit" w:date="2018-11-14T10:28:00Z">
        <w:r w:rsidR="00B57290">
          <w:rPr>
            <w:lang w:val="en-CA"/>
          </w:rPr>
          <w:t>full</w:t>
        </w:r>
      </w:ins>
      <w:proofErr w:type="spellEnd"/>
      <w:ins w:id="579" w:author="Amrit" w:date="2018-10-31T14:49:00Z">
        <w:r w:rsidR="00B33A80">
          <w:rPr>
            <w:lang w:val="en-CA"/>
          </w:rPr>
          <w:t xml:space="preserve"> model </w:t>
        </w:r>
      </w:ins>
      <w:ins w:id="580" w:author="Amrit" w:date="2018-11-13T13:43:00Z">
        <w:r w:rsidR="00986024">
          <w:rPr>
            <w:lang w:val="en-CA"/>
          </w:rPr>
          <w:t>decreased further.</w:t>
        </w:r>
      </w:ins>
    </w:p>
    <w:p w14:paraId="34F59B50" w14:textId="75685128" w:rsidR="00F726D8" w:rsidRPr="00337F9C" w:rsidRDefault="00B33A80" w:rsidP="00C378A7">
      <w:pPr>
        <w:spacing w:line="480" w:lineRule="auto"/>
        <w:rPr>
          <w:ins w:id="581" w:author="Amrit" w:date="2018-10-31T14:00:00Z"/>
          <w:rFonts w:eastAsia="Times New Roman"/>
          <w:color w:val="000000"/>
          <w:rPrChange w:id="582" w:author="Amrit" w:date="2018-10-31T15:33:00Z">
            <w:rPr>
              <w:ins w:id="583" w:author="Amrit" w:date="2018-10-31T14:00:00Z"/>
              <w:lang w:val="en-CA"/>
            </w:rPr>
          </w:rPrChange>
        </w:rPr>
      </w:pPr>
      <w:ins w:id="584" w:author="Amrit" w:date="2018-10-31T14:52:00Z">
        <w:r>
          <w:rPr>
            <w:lang w:val="en-CA"/>
          </w:rPr>
          <w:lastRenderedPageBreak/>
          <w:tab/>
        </w:r>
      </w:ins>
      <w:ins w:id="585" w:author="Amrit" w:date="2018-10-31T15:03:00Z">
        <w:r w:rsidR="00636A85">
          <w:rPr>
            <w:lang w:val="en-CA"/>
          </w:rPr>
          <w:t>The increased error rate for DIABLO models when a correlation constraint was specified through the design matrix may</w:t>
        </w:r>
      </w:ins>
      <w:ins w:id="586" w:author="Amrit" w:date="2018-10-31T15:04:00Z">
        <w:r w:rsidR="00636A85">
          <w:rPr>
            <w:lang w:val="en-CA"/>
          </w:rPr>
          <w:t xml:space="preserve"> </w:t>
        </w:r>
      </w:ins>
      <w:ins w:id="587" w:author="Amrit" w:date="2018-10-31T15:05:00Z">
        <w:r w:rsidR="00636A85">
          <w:rPr>
            <w:lang w:val="en-CA"/>
          </w:rPr>
          <w:t xml:space="preserve">be due to </w:t>
        </w:r>
      </w:ins>
      <w:ins w:id="588" w:author="Amrit" w:date="2018-10-31T15:45:00Z">
        <w:r w:rsidR="00960783">
          <w:rPr>
            <w:lang w:val="en-CA"/>
          </w:rPr>
          <w:t xml:space="preserve">the </w:t>
        </w:r>
      </w:ins>
      <w:ins w:id="589" w:author="Amrit" w:date="2018-10-31T15:05:00Z">
        <w:r w:rsidR="00636A85">
          <w:rPr>
            <w:lang w:val="en-CA"/>
          </w:rPr>
          <w:t xml:space="preserve">common </w:t>
        </w:r>
      </w:ins>
      <w:ins w:id="590" w:author="Amrit" w:date="2018-10-31T15:15:00Z">
        <w:r w:rsidR="009F1A6C">
          <w:rPr>
            <w:lang w:val="en-CA"/>
          </w:rPr>
          <w:t xml:space="preserve">source of </w:t>
        </w:r>
      </w:ins>
      <w:ins w:id="591" w:author="Amrit" w:date="2018-10-31T15:06:00Z">
        <w:r w:rsidR="00636A85">
          <w:rPr>
            <w:lang w:val="en-CA"/>
          </w:rPr>
          <w:t>variation</w:t>
        </w:r>
      </w:ins>
      <w:ins w:id="592" w:author="Amrit" w:date="2018-10-31T15:05:00Z">
        <w:r w:rsidR="00636A85">
          <w:rPr>
            <w:lang w:val="en-CA"/>
          </w:rPr>
          <w:t xml:space="preserve"> being extracted across datasets instead of independent s</w:t>
        </w:r>
      </w:ins>
      <w:ins w:id="593" w:author="Amrit" w:date="2018-10-31T15:06:00Z">
        <w:r w:rsidR="00636A85">
          <w:rPr>
            <w:lang w:val="en-CA"/>
          </w:rPr>
          <w:t>ources of variation from each dataset.</w:t>
        </w:r>
      </w:ins>
      <w:ins w:id="594" w:author="Amrit" w:date="2018-10-31T15:15:00Z">
        <w:r w:rsidR="009F1A6C">
          <w:rPr>
            <w:lang w:val="en-CA"/>
          </w:rPr>
          <w:t xml:space="preserve"> In order to test this </w:t>
        </w:r>
      </w:ins>
      <w:ins w:id="595" w:author="Amrit" w:date="2018-10-31T15:29:00Z">
        <w:r w:rsidR="00886028">
          <w:rPr>
            <w:lang w:val="en-CA"/>
          </w:rPr>
          <w:t>hypothesis,</w:t>
        </w:r>
      </w:ins>
      <w:ins w:id="596" w:author="Amrit" w:date="2018-10-31T15:15:00Z">
        <w:r w:rsidR="009F1A6C">
          <w:rPr>
            <w:lang w:val="en-CA"/>
          </w:rPr>
          <w:t xml:space="preserve"> the covariance between datasets was varied a</w:t>
        </w:r>
      </w:ins>
      <w:ins w:id="597" w:author="Amrit" w:date="2018-10-31T15:16:00Z">
        <w:r w:rsidR="009F1A6C">
          <w:rPr>
            <w:lang w:val="en-CA"/>
          </w:rPr>
          <w:t xml:space="preserve">nd its effect on the error rate was evaluated for both the </w:t>
        </w:r>
        <w:proofErr w:type="spellStart"/>
        <w:r w:rsidR="009F1A6C">
          <w:rPr>
            <w:lang w:val="en-CA"/>
          </w:rPr>
          <w:t>DIABLO_</w:t>
        </w:r>
      </w:ins>
      <w:ins w:id="598" w:author="Amrit" w:date="2018-11-14T10:28:00Z">
        <w:r w:rsidR="00B57290">
          <w:rPr>
            <w:lang w:val="en-CA"/>
          </w:rPr>
          <w:t>full</w:t>
        </w:r>
      </w:ins>
      <w:proofErr w:type="spellEnd"/>
      <w:ins w:id="599" w:author="Amrit" w:date="2018-10-31T15:16:00Z">
        <w:r w:rsidR="009F1A6C">
          <w:rPr>
            <w:lang w:val="en-CA"/>
          </w:rPr>
          <w:t xml:space="preserve"> and DIABLO_</w:t>
        </w:r>
      </w:ins>
      <w:ins w:id="600" w:author="Amrit" w:date="2018-11-14T10:28:00Z">
        <w:r w:rsidR="00B57290">
          <w:rPr>
            <w:lang w:val="en-CA"/>
          </w:rPr>
          <w:t>null</w:t>
        </w:r>
      </w:ins>
      <w:ins w:id="601" w:author="Amrit" w:date="2018-10-31T15:16:00Z">
        <w:r w:rsidR="009F1A6C">
          <w:rPr>
            <w:lang w:val="en-CA"/>
          </w:rPr>
          <w:t xml:space="preserve"> models</w:t>
        </w:r>
      </w:ins>
      <w:ins w:id="602" w:author="Amrit" w:date="2018-10-31T15:28:00Z">
        <w:r w:rsidR="00886028">
          <w:rPr>
            <w:lang w:val="en-CA"/>
          </w:rPr>
          <w:t xml:space="preserve"> (</w:t>
        </w:r>
      </w:ins>
      <w:ins w:id="603" w:author="Amrit" w:date="2018-11-15T10:13:00Z">
        <w:r w:rsidR="00DE315D">
          <w:rPr>
            <w:b/>
            <w:lang w:val="en-CA"/>
          </w:rPr>
          <w:t>Suppl.</w:t>
        </w:r>
      </w:ins>
      <w:ins w:id="604" w:author="Amrit" w:date="2018-10-31T15:28:00Z">
        <w:r w:rsidR="00886028" w:rsidRPr="002246A5">
          <w:rPr>
            <w:b/>
            <w:lang w:val="en-CA"/>
            <w:rPrChange w:id="605" w:author="Amrit" w:date="2018-10-31T15:42:00Z">
              <w:rPr>
                <w:lang w:val="en-CA"/>
              </w:rPr>
            </w:rPrChange>
          </w:rPr>
          <w:t xml:space="preserve"> </w:t>
        </w:r>
      </w:ins>
      <w:ins w:id="606" w:author="Amrit" w:date="2018-11-15T10:12:00Z">
        <w:r w:rsidR="00DE315D">
          <w:rPr>
            <w:b/>
            <w:lang w:val="en-CA"/>
          </w:rPr>
          <w:t>Fig.</w:t>
        </w:r>
      </w:ins>
      <w:ins w:id="607" w:author="Amrit" w:date="2018-10-31T15:28:00Z">
        <w:r w:rsidR="00886028" w:rsidRPr="001D7878">
          <w:rPr>
            <w:b/>
            <w:lang w:val="en-CA"/>
            <w:rPrChange w:id="608" w:author="Amrit" w:date="2018-11-13T15:28:00Z">
              <w:rPr>
                <w:lang w:val="en-CA"/>
              </w:rPr>
            </w:rPrChange>
          </w:rPr>
          <w:t xml:space="preserve"> </w:t>
        </w:r>
      </w:ins>
      <w:ins w:id="609" w:author="Amrit" w:date="2018-10-31T15:29:00Z">
        <w:r w:rsidR="00886028" w:rsidRPr="001D7878">
          <w:rPr>
            <w:b/>
            <w:lang w:val="en-CA"/>
            <w:rPrChange w:id="610" w:author="Amrit" w:date="2018-11-13T15:28:00Z">
              <w:rPr>
                <w:lang w:val="en-CA"/>
              </w:rPr>
            </w:rPrChange>
          </w:rPr>
          <w:t>S</w:t>
        </w:r>
      </w:ins>
      <w:ins w:id="611" w:author="Amrit" w:date="2018-11-13T15:17:00Z">
        <w:r w:rsidR="00D03702" w:rsidRPr="001D7878">
          <w:rPr>
            <w:b/>
            <w:lang w:val="en-CA"/>
          </w:rPr>
          <w:t>3</w:t>
        </w:r>
      </w:ins>
      <w:ins w:id="612" w:author="Amrit" w:date="2018-10-31T15:28:00Z">
        <w:r w:rsidR="00886028">
          <w:rPr>
            <w:lang w:val="en-CA"/>
          </w:rPr>
          <w:t>)</w:t>
        </w:r>
      </w:ins>
      <w:ins w:id="613" w:author="Amrit" w:date="2018-10-31T15:16:00Z">
        <w:r w:rsidR="009F1A6C">
          <w:rPr>
            <w:lang w:val="en-CA"/>
          </w:rPr>
          <w:t>.</w:t>
        </w:r>
      </w:ins>
      <w:ins w:id="614" w:author="Amrit" w:date="2018-10-31T15:29:00Z">
        <w:r w:rsidR="00886028">
          <w:rPr>
            <w:lang w:val="en-CA"/>
          </w:rPr>
          <w:t xml:space="preserve"> </w:t>
        </w:r>
      </w:ins>
      <w:ins w:id="615" w:author="Amrit" w:date="2018-10-31T15:30:00Z">
        <w:r w:rsidR="00337F9C">
          <w:rPr>
            <w:lang w:val="en-CA"/>
          </w:rPr>
          <w:t>Wh</w:t>
        </w:r>
      </w:ins>
      <w:ins w:id="616" w:author="Amrit" w:date="2018-10-31T15:31:00Z">
        <w:r w:rsidR="00337F9C">
          <w:rPr>
            <w:lang w:val="en-CA"/>
          </w:rPr>
          <w:t xml:space="preserve">en the </w:t>
        </w:r>
      </w:ins>
      <w:ins w:id="617" w:author="Amrit" w:date="2018-11-14T10:28:00Z">
        <w:r w:rsidR="00B57290">
          <w:rPr>
            <w:lang w:val="en-CA"/>
          </w:rPr>
          <w:t>full</w:t>
        </w:r>
      </w:ins>
      <w:ins w:id="618" w:author="Amrit" w:date="2018-10-31T15:31:00Z">
        <w:r w:rsidR="00337F9C">
          <w:rPr>
            <w:lang w:val="en-CA"/>
          </w:rPr>
          <w:t xml:space="preserve"> design </w:t>
        </w:r>
      </w:ins>
      <w:ins w:id="619" w:author="Amrit" w:date="2018-11-12T22:49:00Z">
        <w:r w:rsidR="00882161">
          <w:rPr>
            <w:lang w:val="en-CA"/>
          </w:rPr>
          <w:t>was</w:t>
        </w:r>
      </w:ins>
      <w:ins w:id="620" w:author="Amrit" w:date="2018-10-31T15:31:00Z">
        <w:r w:rsidR="00337F9C">
          <w:rPr>
            <w:lang w:val="en-CA"/>
          </w:rPr>
          <w:t xml:space="preserve"> used (</w:t>
        </w:r>
        <w:proofErr w:type="spellStart"/>
        <w:r w:rsidR="00337F9C">
          <w:rPr>
            <w:lang w:val="en-CA"/>
          </w:rPr>
          <w:t>DIABLO_</w:t>
        </w:r>
      </w:ins>
      <w:ins w:id="621" w:author="Amrit" w:date="2018-11-14T10:28:00Z">
        <w:r w:rsidR="00B57290">
          <w:rPr>
            <w:lang w:val="en-CA"/>
          </w:rPr>
          <w:t>full</w:t>
        </w:r>
      </w:ins>
      <w:proofErr w:type="spellEnd"/>
      <w:ins w:id="622" w:author="Amrit" w:date="2018-10-31T15:31:00Z">
        <w:r w:rsidR="00337F9C">
          <w:rPr>
            <w:lang w:val="en-CA"/>
          </w:rPr>
          <w:t xml:space="preserve">) </w:t>
        </w:r>
      </w:ins>
      <w:ins w:id="623" w:author="Amrit" w:date="2018-10-31T15:29:00Z">
        <w:r w:rsidR="00337F9C" w:rsidRPr="00132FFB">
          <w:rPr>
            <w:rFonts w:eastAsia="Times New Roman"/>
            <w:color w:val="000000"/>
          </w:rPr>
          <w:t>increasing the covariance between datasets significantly increase</w:t>
        </w:r>
      </w:ins>
      <w:ins w:id="624" w:author="Amrit" w:date="2018-10-31T15:45:00Z">
        <w:r w:rsidR="00960783">
          <w:rPr>
            <w:rFonts w:eastAsia="Times New Roman"/>
            <w:color w:val="000000"/>
          </w:rPr>
          <w:t>d</w:t>
        </w:r>
      </w:ins>
      <w:ins w:id="625" w:author="Amrit" w:date="2018-10-31T15:29:00Z">
        <w:r w:rsidR="00337F9C" w:rsidRPr="00132FFB">
          <w:rPr>
            <w:rFonts w:eastAsia="Times New Roman"/>
            <w:color w:val="000000"/>
          </w:rPr>
          <w:t xml:space="preserve"> the error rate </w:t>
        </w:r>
      </w:ins>
      <w:ins w:id="626" w:author="Amrit" w:date="2018-10-31T15:31:00Z">
        <w:r w:rsidR="00337F9C">
          <w:rPr>
            <w:rFonts w:eastAsia="Times New Roman"/>
            <w:color w:val="000000"/>
          </w:rPr>
          <w:t>whereas thi</w:t>
        </w:r>
      </w:ins>
      <w:ins w:id="627" w:author="Amrit" w:date="2018-10-31T15:32:00Z">
        <w:r w:rsidR="00337F9C">
          <w:rPr>
            <w:rFonts w:eastAsia="Times New Roman"/>
            <w:color w:val="000000"/>
          </w:rPr>
          <w:t xml:space="preserve">s </w:t>
        </w:r>
      </w:ins>
      <w:ins w:id="628" w:author="Amrit" w:date="2018-10-31T15:45:00Z">
        <w:r w:rsidR="00960783">
          <w:rPr>
            <w:rFonts w:eastAsia="Times New Roman"/>
            <w:color w:val="000000"/>
          </w:rPr>
          <w:t xml:space="preserve">was </w:t>
        </w:r>
      </w:ins>
      <w:ins w:id="629" w:author="Amrit" w:date="2018-10-31T15:32:00Z">
        <w:r w:rsidR="00337F9C">
          <w:rPr>
            <w:rFonts w:eastAsia="Times New Roman"/>
            <w:color w:val="000000"/>
          </w:rPr>
          <w:t xml:space="preserve">not observed when the </w:t>
        </w:r>
      </w:ins>
      <w:ins w:id="630" w:author="Amrit" w:date="2018-11-14T10:28:00Z">
        <w:r w:rsidR="00B57290">
          <w:rPr>
            <w:rFonts w:eastAsia="Times New Roman"/>
            <w:color w:val="000000"/>
          </w:rPr>
          <w:t>null</w:t>
        </w:r>
      </w:ins>
      <w:ins w:id="631" w:author="Amrit" w:date="2018-10-31T15:32:00Z">
        <w:r w:rsidR="00337F9C">
          <w:rPr>
            <w:rFonts w:eastAsia="Times New Roman"/>
            <w:color w:val="000000"/>
          </w:rPr>
          <w:t xml:space="preserve"> design </w:t>
        </w:r>
      </w:ins>
      <w:ins w:id="632" w:author="Amrit" w:date="2018-10-31T15:45:00Z">
        <w:r w:rsidR="00960783">
          <w:rPr>
            <w:rFonts w:eastAsia="Times New Roman"/>
            <w:color w:val="000000"/>
          </w:rPr>
          <w:t>was</w:t>
        </w:r>
      </w:ins>
      <w:ins w:id="633" w:author="Amrit" w:date="2018-10-31T15:32:00Z">
        <w:r w:rsidR="00337F9C">
          <w:rPr>
            <w:rFonts w:eastAsia="Times New Roman"/>
            <w:color w:val="000000"/>
          </w:rPr>
          <w:t xml:space="preserve"> used (DIABLO_</w:t>
        </w:r>
      </w:ins>
      <w:ins w:id="634" w:author="Amrit" w:date="2018-11-14T10:28:00Z">
        <w:r w:rsidR="00B57290">
          <w:rPr>
            <w:rFonts w:eastAsia="Times New Roman"/>
            <w:color w:val="000000"/>
          </w:rPr>
          <w:t>null</w:t>
        </w:r>
      </w:ins>
      <w:ins w:id="635" w:author="Amrit" w:date="2018-10-31T15:32:00Z">
        <w:r w:rsidR="00337F9C">
          <w:rPr>
            <w:rFonts w:eastAsia="Times New Roman"/>
            <w:color w:val="000000"/>
          </w:rPr>
          <w:t>)</w:t>
        </w:r>
      </w:ins>
      <w:ins w:id="636" w:author="Amrit" w:date="2018-10-31T15:29:00Z">
        <w:r w:rsidR="00337F9C" w:rsidRPr="00132FFB">
          <w:rPr>
            <w:rFonts w:eastAsia="Times New Roman"/>
            <w:color w:val="000000"/>
          </w:rPr>
          <w:t>.</w:t>
        </w:r>
        <w:r w:rsidR="00337F9C">
          <w:rPr>
            <w:rFonts w:eastAsia="Times New Roman"/>
            <w:color w:val="000000"/>
          </w:rPr>
          <w:t xml:space="preserve"> However, when additional independent information </w:t>
        </w:r>
      </w:ins>
      <w:ins w:id="637" w:author="Amrit" w:date="2018-10-31T15:45:00Z">
        <w:r w:rsidR="00960783">
          <w:rPr>
            <w:rFonts w:eastAsia="Times New Roman"/>
            <w:color w:val="000000"/>
          </w:rPr>
          <w:t>was</w:t>
        </w:r>
      </w:ins>
      <w:ins w:id="638" w:author="Amrit" w:date="2018-10-31T15:29:00Z">
        <w:r w:rsidR="00337F9C">
          <w:rPr>
            <w:rFonts w:eastAsia="Times New Roman"/>
            <w:color w:val="000000"/>
          </w:rPr>
          <w:t xml:space="preserve"> added in the </w:t>
        </w:r>
        <w:proofErr w:type="spellStart"/>
        <w:r w:rsidR="00337F9C">
          <w:rPr>
            <w:rFonts w:eastAsia="Times New Roman"/>
            <w:color w:val="000000"/>
          </w:rPr>
          <w:t>DIABLO</w:t>
        </w:r>
      </w:ins>
      <w:ins w:id="639" w:author="Amrit" w:date="2018-10-31T15:45:00Z">
        <w:r w:rsidR="00960783">
          <w:rPr>
            <w:rFonts w:eastAsia="Times New Roman"/>
            <w:color w:val="000000"/>
          </w:rPr>
          <w:t>_</w:t>
        </w:r>
      </w:ins>
      <w:ins w:id="640" w:author="Amrit" w:date="2018-11-14T10:28:00Z">
        <w:r w:rsidR="00B57290">
          <w:rPr>
            <w:rFonts w:eastAsia="Times New Roman"/>
            <w:color w:val="000000"/>
          </w:rPr>
          <w:t>full</w:t>
        </w:r>
      </w:ins>
      <w:proofErr w:type="spellEnd"/>
      <w:ins w:id="641" w:author="Amrit" w:date="2018-10-31T15:46:00Z">
        <w:r w:rsidR="00960783">
          <w:rPr>
            <w:rFonts w:eastAsia="Times New Roman"/>
            <w:color w:val="000000"/>
          </w:rPr>
          <w:t xml:space="preserve"> </w:t>
        </w:r>
      </w:ins>
      <w:ins w:id="642" w:author="Amrit" w:date="2018-10-31T15:29:00Z">
        <w:r w:rsidR="00337F9C">
          <w:rPr>
            <w:rFonts w:eastAsia="Times New Roman"/>
            <w:color w:val="000000"/>
          </w:rPr>
          <w:t>model by retaining additional components, the error rate significantly improve</w:t>
        </w:r>
      </w:ins>
      <w:ins w:id="643" w:author="Amrit" w:date="2018-10-31T15:46:00Z">
        <w:r w:rsidR="00960783">
          <w:rPr>
            <w:rFonts w:eastAsia="Times New Roman"/>
            <w:color w:val="000000"/>
          </w:rPr>
          <w:t>d</w:t>
        </w:r>
      </w:ins>
      <w:ins w:id="644" w:author="Amrit" w:date="2018-10-31T15:29:00Z">
        <w:r w:rsidR="00337F9C">
          <w:rPr>
            <w:rFonts w:eastAsia="Times New Roman"/>
            <w:color w:val="000000"/>
          </w:rPr>
          <w:t xml:space="preserve"> and bec</w:t>
        </w:r>
      </w:ins>
      <w:ins w:id="645" w:author="Amrit" w:date="2018-10-31T15:46:00Z">
        <w:r w:rsidR="00960783">
          <w:rPr>
            <w:rFonts w:eastAsia="Times New Roman"/>
            <w:color w:val="000000"/>
          </w:rPr>
          <w:t>ame</w:t>
        </w:r>
      </w:ins>
      <w:ins w:id="646" w:author="Amrit" w:date="2018-10-31T15:29:00Z">
        <w:r w:rsidR="00337F9C">
          <w:rPr>
            <w:rFonts w:eastAsia="Times New Roman"/>
            <w:color w:val="000000"/>
          </w:rPr>
          <w:t xml:space="preserve"> similar to that of the DIABLO</w:t>
        </w:r>
      </w:ins>
      <w:ins w:id="647" w:author="Amrit" w:date="2018-10-31T15:46:00Z">
        <w:r w:rsidR="00960783">
          <w:rPr>
            <w:rFonts w:eastAsia="Times New Roman"/>
            <w:color w:val="000000"/>
          </w:rPr>
          <w:t>_</w:t>
        </w:r>
      </w:ins>
      <w:ins w:id="648" w:author="Amrit" w:date="2018-11-14T10:28:00Z">
        <w:r w:rsidR="00B57290">
          <w:rPr>
            <w:rFonts w:eastAsia="Times New Roman"/>
            <w:color w:val="000000"/>
          </w:rPr>
          <w:t>null</w:t>
        </w:r>
      </w:ins>
      <w:ins w:id="649" w:author="Amrit" w:date="2018-10-31T15:46:00Z">
        <w:r w:rsidR="00960783">
          <w:rPr>
            <w:rFonts w:eastAsia="Times New Roman"/>
            <w:color w:val="000000"/>
          </w:rPr>
          <w:t xml:space="preserve"> </w:t>
        </w:r>
      </w:ins>
      <w:ins w:id="650" w:author="Amrit" w:date="2018-10-31T15:29:00Z">
        <w:r w:rsidR="00337F9C">
          <w:rPr>
            <w:rFonts w:eastAsia="Times New Roman"/>
            <w:color w:val="000000"/>
          </w:rPr>
          <w:t>model.</w:t>
        </w:r>
      </w:ins>
    </w:p>
    <w:p w14:paraId="4ED4AA98" w14:textId="20A8BD1E" w:rsidR="00294D0F" w:rsidRPr="00294D0F" w:rsidRDefault="003A75D2">
      <w:pPr>
        <w:spacing w:line="480" w:lineRule="auto"/>
        <w:ind w:firstLine="720"/>
        <w:rPr>
          <w:ins w:id="651" w:author="Amrit" w:date="2018-10-21T14:00:00Z"/>
          <w:lang w:val="en-CA"/>
        </w:rPr>
        <w:pPrChange w:id="652" w:author="Amrit" w:date="2018-10-24T12:21:00Z">
          <w:pPr>
            <w:spacing w:line="480" w:lineRule="auto"/>
          </w:pPr>
        </w:pPrChange>
      </w:pPr>
      <w:ins w:id="653" w:author="Amrit" w:date="2018-10-24T12:21:00Z">
        <w:r w:rsidRPr="003A75D2">
          <w:rPr>
            <w:lang w:val="en-CA"/>
          </w:rPr>
          <w:t xml:space="preserve">This simulation highlights how the design (connection between datasets) affects the flexibility of the DIABLO model, resulting in a trade-off between </w:t>
        </w:r>
      </w:ins>
      <w:ins w:id="654" w:author="Amrit" w:date="2018-11-14T17:50:00Z">
        <w:r w:rsidR="00EF6BA6">
          <w:rPr>
            <w:lang w:val="en-CA"/>
          </w:rPr>
          <w:t>correlation and discrimination</w:t>
        </w:r>
      </w:ins>
      <w:ins w:id="655" w:author="Amrit" w:date="2018-10-24T12:21:00Z">
        <w:r w:rsidRPr="003A75D2">
          <w:rPr>
            <w:lang w:val="en-CA"/>
          </w:rPr>
          <w:t>. DIABLO_</w:t>
        </w:r>
      </w:ins>
      <w:ins w:id="656" w:author="Amrit" w:date="2018-11-14T10:28:00Z">
        <w:r w:rsidR="00B57290">
          <w:rPr>
            <w:lang w:val="en-CA"/>
          </w:rPr>
          <w:t>null</w:t>
        </w:r>
      </w:ins>
      <w:ins w:id="657" w:author="Amrit" w:date="2018-10-24T12:21:00Z">
        <w:r w:rsidRPr="003A75D2">
          <w:rPr>
            <w:lang w:val="en-CA"/>
          </w:rPr>
          <w:t xml:space="preserve"> focused on selecting discriminatory variables and disregarded most of the correlation between datasets</w:t>
        </w:r>
        <w:r>
          <w:rPr>
            <w:lang w:val="en-CA"/>
          </w:rPr>
          <w:t xml:space="preserve"> (</w:t>
        </w:r>
      </w:ins>
      <w:ins w:id="658" w:author="Amrit" w:date="2018-11-14T10:28:00Z">
        <w:r w:rsidR="00B57290">
          <w:rPr>
            <w:lang w:val="en-CA"/>
          </w:rPr>
          <w:t>null</w:t>
        </w:r>
      </w:ins>
      <w:ins w:id="659" w:author="Amrit" w:date="2018-10-24T12:21:00Z">
        <w:r>
          <w:rPr>
            <w:lang w:val="en-CA"/>
          </w:rPr>
          <w:t xml:space="preserve"> design), whereas </w:t>
        </w:r>
        <w:proofErr w:type="spellStart"/>
        <w:r>
          <w:rPr>
            <w:lang w:val="en-CA"/>
          </w:rPr>
          <w:t>DIABLO_</w:t>
        </w:r>
      </w:ins>
      <w:ins w:id="660" w:author="Amrit" w:date="2018-11-14T10:28:00Z">
        <w:r w:rsidR="00B57290">
          <w:rPr>
            <w:lang w:val="en-CA"/>
          </w:rPr>
          <w:t>full</w:t>
        </w:r>
      </w:ins>
      <w:proofErr w:type="spellEnd"/>
      <w:ins w:id="661" w:author="Amrit" w:date="2018-10-24T12:21:00Z">
        <w:r w:rsidRPr="003A75D2">
          <w:rPr>
            <w:lang w:val="en-CA"/>
          </w:rPr>
          <w:t xml:space="preserve"> selected highly correlated variables across all datasets. Since th</w:t>
        </w:r>
        <w:r>
          <w:rPr>
            <w:lang w:val="en-CA"/>
          </w:rPr>
          <w:t xml:space="preserve">e variables selected by </w:t>
        </w:r>
        <w:proofErr w:type="spellStart"/>
        <w:r>
          <w:rPr>
            <w:lang w:val="en-CA"/>
          </w:rPr>
          <w:t>DIABLO_</w:t>
        </w:r>
      </w:ins>
      <w:ins w:id="662" w:author="Amrit" w:date="2018-11-14T10:28:00Z">
        <w:r w:rsidR="00B57290">
          <w:rPr>
            <w:lang w:val="en-CA"/>
          </w:rPr>
          <w:t>full</w:t>
        </w:r>
      </w:ins>
      <w:proofErr w:type="spellEnd"/>
      <w:ins w:id="663" w:author="Amrit" w:date="2018-10-24T12:21:00Z">
        <w:r w:rsidRPr="003A75D2">
          <w:rPr>
            <w:lang w:val="en-CA"/>
          </w:rPr>
          <w:t xml:space="preserve"> reflect the correlation structure between biological compartments, we hypothesized that they might provide a balance between prediction accuracy and biological insight.</w:t>
        </w:r>
      </w:ins>
    </w:p>
    <w:p w14:paraId="774318FD" w14:textId="294A2CD8" w:rsidR="00F65D93" w:rsidDel="006E25A8" w:rsidRDefault="00622940" w:rsidP="00396797">
      <w:pPr>
        <w:spacing w:line="480" w:lineRule="auto"/>
        <w:rPr>
          <w:del w:id="664" w:author="Amrit" w:date="2018-10-24T10:38:00Z"/>
        </w:rPr>
      </w:pPr>
      <w:del w:id="665" w:author="Amrit" w:date="2018-10-24T10:38:00Z">
        <w:r w:rsidRPr="00294D0F" w:rsidDel="00294D0F">
          <w:delText xml:space="preserve">Three integrative classification </w:delText>
        </w:r>
        <w:r w:rsidR="007E31B3" w:rsidRPr="00294D0F" w:rsidDel="00294D0F">
          <w:delText>methods were applied t</w:delText>
        </w:r>
        <w:r w:rsidRPr="00294D0F" w:rsidDel="00294D0F">
          <w:delText>o generate multi-omic biomarkers panels of 90 variables</w:delText>
        </w:r>
        <w:r w:rsidRPr="00AA6BBC" w:rsidDel="00294D0F">
          <w:delText xml:space="preserve"> </w:delText>
        </w:r>
        <w:r w:rsidR="00C57649" w:rsidRPr="00AA6BBC" w:rsidDel="00294D0F">
          <w:delText xml:space="preserve">each </w:delText>
        </w:r>
        <w:r w:rsidRPr="00AA6BBC" w:rsidDel="00294D0F">
          <w:delText>(30 variables from each omic dataset)</w:delText>
        </w:r>
        <w:r w:rsidR="007E31B3" w:rsidRPr="00AA6BBC" w:rsidDel="00294D0F">
          <w:delText xml:space="preserve">: a </w:delText>
        </w:r>
        <w:r w:rsidRPr="00AA6BBC" w:rsidDel="00294D0F">
          <w:delText xml:space="preserve">DIABLO model with </w:delText>
        </w:r>
        <w:r w:rsidRPr="00AA6BBC" w:rsidDel="00294D0F">
          <w:rPr>
            <w:lang w:val="en-CA"/>
          </w:rPr>
          <w:delText xml:space="preserve">either a full design (where the correlation between </w:delText>
        </w:r>
        <w:r w:rsidR="00E86584" w:rsidRPr="00AA6BBC" w:rsidDel="00294D0F">
          <w:rPr>
            <w:lang w:val="en-CA"/>
          </w:rPr>
          <w:delText>all pairwise combinations of datasets,</w:delText>
        </w:r>
        <w:r w:rsidRPr="00AA6BBC" w:rsidDel="00294D0F">
          <w:rPr>
            <w:lang w:val="en-CA"/>
          </w:rPr>
          <w:delText xml:space="preserve"> as well as between each datas</w:delText>
        </w:r>
        <w:r w:rsidR="00CC2551" w:rsidRPr="00AA6BBC" w:rsidDel="00294D0F">
          <w:rPr>
            <w:lang w:val="en-CA"/>
          </w:rPr>
          <w:delText>et and the phenotypic outcome</w:delText>
        </w:r>
        <w:r w:rsidR="00E86584" w:rsidRPr="00AA6BBC" w:rsidDel="00294D0F">
          <w:rPr>
            <w:lang w:val="en-CA"/>
          </w:rPr>
          <w:delText>,</w:delText>
        </w:r>
        <w:r w:rsidR="00CC2551" w:rsidRPr="00AA6BBC" w:rsidDel="00294D0F">
          <w:rPr>
            <w:lang w:val="en-CA"/>
          </w:rPr>
          <w:delText xml:space="preserve"> w</w:delText>
        </w:r>
        <w:r w:rsidR="00E86584" w:rsidRPr="00AA6BBC" w:rsidDel="00294D0F">
          <w:rPr>
            <w:lang w:val="en-CA"/>
          </w:rPr>
          <w:delText>ere</w:delText>
        </w:r>
        <w:r w:rsidRPr="00AA6BBC" w:rsidDel="00294D0F">
          <w:rPr>
            <w:lang w:val="en-CA"/>
          </w:rPr>
          <w:delText xml:space="preserve"> maximised) or the null design (where only the correlation between each datas</w:delText>
        </w:r>
        <w:r w:rsidR="00CC2551" w:rsidRPr="00AA6BBC" w:rsidDel="00294D0F">
          <w:rPr>
            <w:lang w:val="en-CA"/>
          </w:rPr>
          <w:delText>et and the phenotypic outcome was</w:delText>
        </w:r>
        <w:r w:rsidRPr="00AA6BBC" w:rsidDel="00294D0F">
          <w:rPr>
            <w:lang w:val="en-CA"/>
          </w:rPr>
          <w:delText xml:space="preserve"> maximised, Methods), </w:delText>
        </w:r>
        <w:r w:rsidRPr="00AA6BBC" w:rsidDel="00294D0F">
          <w:delText xml:space="preserve">a concatenation-based sPLSDA classifier which consists of naively combining all datasets into one, and an ensemble of sPLSDA classifiers where a separate sPLSDA classifier was </w:delText>
        </w:r>
        <w:r w:rsidR="007E31B3" w:rsidRPr="00AA6BBC" w:rsidDel="00294D0F">
          <w:delText>fitted</w:delText>
        </w:r>
        <w:r w:rsidRPr="00AA6BBC" w:rsidDel="00294D0F">
          <w:delText xml:space="preserve"> for each omics dataset and the consensus predictions were combined using a majority vote scheme </w:delText>
        </w:r>
        <w:r w:rsidRPr="00AA6BBC" w:rsidDel="00294D0F">
          <w:rPr>
            <w:lang w:val="en-CA"/>
          </w:rPr>
          <w:delText>(</w:delText>
        </w:r>
        <w:r w:rsidR="001F6D98" w:rsidRPr="00AA6BBC" w:rsidDel="00294D0F">
          <w:rPr>
            <w:b/>
            <w:lang w:val="en-CA"/>
          </w:rPr>
          <w:delText xml:space="preserve">Supplementary Figure </w:delText>
        </w:r>
        <w:r w:rsidR="00F139FE" w:rsidRPr="00AA6BBC" w:rsidDel="00294D0F">
          <w:rPr>
            <w:b/>
          </w:rPr>
          <w:delText>S</w:delText>
        </w:r>
        <w:r w:rsidRPr="00AA6BBC" w:rsidDel="00294D0F">
          <w:rPr>
            <w:b/>
          </w:rPr>
          <w:delText>3</w:delText>
        </w:r>
        <w:r w:rsidR="00C57649" w:rsidRPr="00AA6BBC" w:rsidDel="00294D0F">
          <w:delText>)</w:delText>
        </w:r>
        <w:r w:rsidRPr="00AA6BBC" w:rsidDel="00294D0F">
          <w:rPr>
            <w:lang w:val="en-CA"/>
          </w:rPr>
          <w:delText xml:space="preserve">. The purpose of the simulation study was to </w:delText>
        </w:r>
        <w:r w:rsidR="002163F4" w:rsidRPr="00AA6BBC" w:rsidDel="00294D0F">
          <w:rPr>
            <w:lang w:val="en-CA"/>
          </w:rPr>
          <w:delText>compare</w:delText>
        </w:r>
        <w:r w:rsidR="00FA23FC" w:rsidRPr="00AA6BBC" w:rsidDel="00294D0F">
          <w:rPr>
            <w:lang w:val="en-CA"/>
          </w:rPr>
          <w:delText xml:space="preserve"> DIABLO models with existing multi-step integrative classifiers with respect to the error rate and types of variables selected as part of the multi-omic biomarker panels. A secondary aim was </w:delText>
        </w:r>
        <w:r w:rsidR="009C25CD" w:rsidRPr="00AA6BBC" w:rsidDel="00294D0F">
          <w:rPr>
            <w:lang w:val="en-CA"/>
          </w:rPr>
          <w:delText>to</w:delText>
        </w:r>
        <w:r w:rsidR="00FA23FC" w:rsidRPr="00AA6BBC" w:rsidDel="00294D0F">
          <w:rPr>
            <w:lang w:val="en-CA"/>
          </w:rPr>
          <w:delText xml:space="preserve"> determine the effect of design matrix on the resulting multi-omic biomarker panel</w:delText>
        </w:r>
        <w:r w:rsidR="002163F4" w:rsidRPr="00AA6BBC" w:rsidDel="00294D0F">
          <w:rPr>
            <w:lang w:val="en-CA"/>
          </w:rPr>
          <w:delText>s</w:delText>
        </w:r>
        <w:r w:rsidR="00FA23FC" w:rsidRPr="00AA6BBC" w:rsidDel="00294D0F">
          <w:rPr>
            <w:lang w:val="en-CA"/>
          </w:rPr>
          <w:delText xml:space="preserve"> identified using DIABLO.</w:delText>
        </w:r>
      </w:del>
    </w:p>
    <w:p w14:paraId="1DA71D88" w14:textId="77777777" w:rsidR="006E25A8" w:rsidRPr="00AA6BBC" w:rsidRDefault="006E25A8" w:rsidP="00396797">
      <w:pPr>
        <w:spacing w:line="480" w:lineRule="auto"/>
        <w:rPr>
          <w:ins w:id="666" w:author="Amrit" w:date="2018-11-15T10:14:00Z"/>
          <w:lang w:val="en-CA"/>
        </w:rPr>
      </w:pPr>
    </w:p>
    <w:p w14:paraId="03B0938E" w14:textId="00334D5B" w:rsidR="0044638A" w:rsidRPr="00AA6BBC" w:rsidRDefault="006E25A8">
      <w:pPr>
        <w:spacing w:line="480" w:lineRule="auto"/>
        <w:jc w:val="center"/>
        <w:rPr>
          <w:lang w:val="en-CA"/>
        </w:rPr>
        <w:pPrChange w:id="667" w:author="Amrit" w:date="2018-11-15T10:15:00Z">
          <w:pPr>
            <w:spacing w:line="480" w:lineRule="auto"/>
          </w:pPr>
        </w:pPrChange>
      </w:pPr>
      <w:ins w:id="668" w:author="Amrit" w:date="2018-11-15T10:14:00Z">
        <w:r>
          <w:rPr>
            <w:noProof/>
          </w:rPr>
          <w:lastRenderedPageBreak/>
          <w:drawing>
            <wp:inline distT="0" distB="0" distL="0" distR="0" wp14:anchorId="4B2B5F6B" wp14:editId="4B3E5D49">
              <wp:extent cx="2764221" cy="738209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1.pdf"/>
                      <pic:cNvPicPr/>
                    </pic:nvPicPr>
                    <pic:blipFill>
                      <a:blip r:embed="rId11"/>
                      <a:stretch>
                        <a:fillRect/>
                      </a:stretch>
                    </pic:blipFill>
                    <pic:spPr>
                      <a:xfrm>
                        <a:off x="0" y="0"/>
                        <a:ext cx="2765342" cy="7385090"/>
                      </a:xfrm>
                      <a:prstGeom prst="rect">
                        <a:avLst/>
                      </a:prstGeom>
                    </pic:spPr>
                  </pic:pic>
                </a:graphicData>
              </a:graphic>
            </wp:inline>
          </w:drawing>
        </w:r>
      </w:ins>
      <w:del w:id="669" w:author="Amrit" w:date="2018-10-21T13:40:00Z">
        <w:r w:rsidR="0044638A" w:rsidRPr="00AA6BBC" w:rsidDel="007009C5">
          <w:rPr>
            <w:noProof/>
          </w:rPr>
          <w:drawing>
            <wp:inline distT="0" distB="0" distL="0" distR="0" wp14:anchorId="611F7E72" wp14:editId="0510D3CA">
              <wp:extent cx="5943600" cy="2971800"/>
              <wp:effectExtent l="0" t="0" r="0" b="0"/>
              <wp:docPr id="1" name="Picture 1" descr="Figures/Fig1_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1_simulationResults.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del>
    </w:p>
    <w:p w14:paraId="54F4202D" w14:textId="389B90F9" w:rsidR="0044638A" w:rsidRPr="00AA6BBC" w:rsidRDefault="0044638A" w:rsidP="0044638A">
      <w:del w:id="670" w:author="Amrit" w:date="2018-11-15T10:12:00Z">
        <w:r w:rsidRPr="00AA6BBC" w:rsidDel="00DE315D">
          <w:rPr>
            <w:b/>
          </w:rPr>
          <w:delText>Figure</w:delText>
        </w:r>
      </w:del>
      <w:ins w:id="671" w:author="Amrit" w:date="2018-11-15T10:12:00Z">
        <w:r w:rsidR="00DE315D">
          <w:rPr>
            <w:b/>
          </w:rPr>
          <w:t>Fig.</w:t>
        </w:r>
      </w:ins>
      <w:r w:rsidRPr="00AA6BBC">
        <w:rPr>
          <w:b/>
        </w:rPr>
        <w:t xml:space="preserve"> 1. </w:t>
      </w:r>
      <w:ins w:id="672" w:author="Amrit" w:date="2018-10-21T13:43:00Z">
        <w:r w:rsidR="001C4899">
          <w:rPr>
            <w:b/>
          </w:rPr>
          <w:t>Trade-off between correlation and discrimination</w:t>
        </w:r>
      </w:ins>
      <w:ins w:id="673" w:author="Amrit" w:date="2018-10-21T13:44:00Z">
        <w:r w:rsidR="001C4899">
          <w:rPr>
            <w:b/>
          </w:rPr>
          <w:t xml:space="preserve"> </w:t>
        </w:r>
      </w:ins>
      <w:ins w:id="674" w:author="Amrit" w:date="2018-10-24T12:11:00Z">
        <w:r w:rsidR="00A8399D">
          <w:rPr>
            <w:b/>
          </w:rPr>
          <w:t>in</w:t>
        </w:r>
      </w:ins>
      <w:ins w:id="675" w:author="Amrit" w:date="2018-10-21T13:44:00Z">
        <w:r w:rsidR="001C4899">
          <w:rPr>
            <w:b/>
          </w:rPr>
          <w:t xml:space="preserve"> DIABLO models</w:t>
        </w:r>
      </w:ins>
      <w:del w:id="676" w:author="Amrit" w:date="2018-10-21T13:43:00Z">
        <w:r w:rsidRPr="00AA6BBC" w:rsidDel="001C4899">
          <w:rPr>
            <w:b/>
          </w:rPr>
          <w:delText>Simulation study: performance assessment and benchmarking</w:delText>
        </w:r>
      </w:del>
      <w:r w:rsidRPr="00AA6BBC">
        <w:rPr>
          <w:b/>
        </w:rPr>
        <w:t xml:space="preserve">. </w:t>
      </w:r>
      <w:ins w:id="677" w:author="Amrit" w:date="2018-10-21T13:44:00Z">
        <w:r w:rsidR="001C4899">
          <w:rPr>
            <w:b/>
          </w:rPr>
          <w:t xml:space="preserve">A) </w:t>
        </w:r>
      </w:ins>
      <w:r w:rsidRPr="00AA6BBC">
        <w:t xml:space="preserve">Simulated datasets </w:t>
      </w:r>
      <w:del w:id="678" w:author="Amrit" w:date="2018-10-21T13:45:00Z">
        <w:r w:rsidRPr="00AA6BBC" w:rsidDel="001C4899">
          <w:delText>included different types of variables</w:delText>
        </w:r>
      </w:del>
      <w:ins w:id="679" w:author="Amrit" w:date="2018-11-14T17:52:00Z">
        <w:r w:rsidR="00EF6BA6">
          <w:t>consisted of four types of variables</w:t>
        </w:r>
        <w:r w:rsidR="00410FCF">
          <w:t>.</w:t>
        </w:r>
      </w:ins>
      <w:del w:id="680" w:author="Amrit" w:date="2018-11-14T17:52:00Z">
        <w:r w:rsidRPr="00AA6BBC" w:rsidDel="00EF6BA6">
          <w:delText>: correlated &amp; discriminatory (corDis); uncorrelated &amp; discriminatory (unCorDis); correlated &amp; nondiscriminatory (corNonDis) and uncorrelated &amp; nondiscriminatory (unCorNonDis)</w:delText>
        </w:r>
      </w:del>
      <w:del w:id="681" w:author="Amrit" w:date="2018-10-21T13:45:00Z">
        <w:r w:rsidRPr="00AA6BBC" w:rsidDel="001C4899">
          <w:delText xml:space="preserve"> for different fold-changes between sample groups and different noise levels (</w:delText>
        </w:r>
        <w:r w:rsidRPr="00AA6BBC" w:rsidDel="001C4899">
          <w:rPr>
            <w:b/>
          </w:rPr>
          <w:delText>Supplementary Section S1</w:delText>
        </w:r>
        <w:r w:rsidRPr="00AA6BBC" w:rsidDel="001C4899">
          <w:delText>).</w:delText>
        </w:r>
      </w:del>
      <w:ins w:id="682" w:author="Amrit" w:date="2018-10-31T15:53:00Z">
        <w:r w:rsidR="00C46FAD">
          <w:t xml:space="preserve"> The covariance between dataset</w:t>
        </w:r>
      </w:ins>
      <w:ins w:id="683" w:author="Amrit" w:date="2018-11-14T17:54:00Z">
        <w:r w:rsidR="00410FCF">
          <w:t>s</w:t>
        </w:r>
      </w:ins>
      <w:ins w:id="684" w:author="Amrit" w:date="2018-10-31T15:53:00Z">
        <w:r w:rsidR="00C46FAD">
          <w:t xml:space="preserve"> was set to </w:t>
        </w:r>
      </w:ins>
      <w:ins w:id="685" w:author="Amrit" w:date="2018-10-31T15:54:00Z">
        <w:r w:rsidR="00C46FAD">
          <w:t>1.</w:t>
        </w:r>
      </w:ins>
      <w:ins w:id="686" w:author="Amrit" w:date="2018-10-31T15:51:00Z">
        <w:r w:rsidR="00C46FAD">
          <w:t xml:space="preserve"> The </w:t>
        </w:r>
      </w:ins>
      <w:ins w:id="687" w:author="Amrit" w:date="2018-11-14T10:28:00Z">
        <w:r w:rsidR="00B57290">
          <w:t>null</w:t>
        </w:r>
      </w:ins>
      <w:ins w:id="688" w:author="Amrit" w:date="2018-10-31T15:51:00Z">
        <w:r w:rsidR="00C46FAD">
          <w:t xml:space="preserve"> or </w:t>
        </w:r>
      </w:ins>
      <w:ins w:id="689" w:author="Amrit" w:date="2018-11-14T10:28:00Z">
        <w:r w:rsidR="00B57290">
          <w:t>full</w:t>
        </w:r>
      </w:ins>
      <w:ins w:id="690" w:author="Amrit" w:date="2018-10-31T15:51:00Z">
        <w:r w:rsidR="00C46FAD">
          <w:t xml:space="preserve"> design matrix was used to generate two different DIABLO models (DIABLO_</w:t>
        </w:r>
      </w:ins>
      <w:ins w:id="691" w:author="Amrit" w:date="2018-11-14T10:28:00Z">
        <w:r w:rsidR="00B57290">
          <w:t>null</w:t>
        </w:r>
      </w:ins>
      <w:ins w:id="692" w:author="Amrit" w:date="2018-10-31T15:51:00Z">
        <w:r w:rsidR="00C46FAD">
          <w:t xml:space="preserve"> </w:t>
        </w:r>
        <w:r w:rsidR="00C46FAD">
          <w:lastRenderedPageBreak/>
          <w:t xml:space="preserve">and </w:t>
        </w:r>
        <w:proofErr w:type="spellStart"/>
        <w:r w:rsidR="00C46FAD">
          <w:t>DIABLO_</w:t>
        </w:r>
      </w:ins>
      <w:ins w:id="693" w:author="Amrit" w:date="2018-11-14T10:28:00Z">
        <w:r w:rsidR="00B57290">
          <w:t>full</w:t>
        </w:r>
      </w:ins>
      <w:proofErr w:type="spellEnd"/>
      <w:ins w:id="694" w:author="Amrit" w:date="2018-10-31T15:51:00Z">
        <w:r w:rsidR="00C46FAD">
          <w:t>).</w:t>
        </w:r>
      </w:ins>
      <w:ins w:id="695" w:author="Amrit" w:date="2018-10-21T13:45:00Z">
        <w:r w:rsidR="001C4899">
          <w:t xml:space="preserve"> </w:t>
        </w:r>
      </w:ins>
      <w:ins w:id="696" w:author="Amrit" w:date="2018-10-21T13:46:00Z">
        <w:r w:rsidR="001C4899">
          <w:t xml:space="preserve">B) </w:t>
        </w:r>
      </w:ins>
      <w:del w:id="697" w:author="Amrit" w:date="2018-10-21T13:47:00Z">
        <w:r w:rsidRPr="00AA6BBC" w:rsidDel="001C4899">
          <w:delText xml:space="preserve"> </w:delText>
        </w:r>
      </w:del>
      <w:del w:id="698" w:author="Amrit" w:date="2018-10-31T15:52:00Z">
        <w:r w:rsidRPr="00AA6BBC" w:rsidDel="00C46FAD">
          <w:delText xml:space="preserve">Integrative classifiers </w:delText>
        </w:r>
      </w:del>
      <w:del w:id="699" w:author="Amrit" w:date="2018-10-24T12:12:00Z">
        <w:r w:rsidRPr="00AA6BBC" w:rsidDel="00294C1B">
          <w:delText>included</w:delText>
        </w:r>
      </w:del>
      <w:del w:id="700" w:author="Amrit" w:date="2018-10-31T15:52:00Z">
        <w:r w:rsidRPr="00AA6BBC" w:rsidDel="00C46FAD">
          <w:delText xml:space="preserve"> DIABLO with either the full or null design, concatenation and ensemble-based sPLSDA classifiers </w:delText>
        </w:r>
      </w:del>
      <w:del w:id="701" w:author="Amrit" w:date="2018-10-24T12:12:00Z">
        <w:r w:rsidRPr="00AA6BBC" w:rsidDel="00294C1B">
          <w:delText xml:space="preserve">and </w:delText>
        </w:r>
      </w:del>
      <w:del w:id="702" w:author="Amrit" w:date="2018-10-31T15:52:00Z">
        <w:r w:rsidRPr="00AA6BBC" w:rsidDel="00C46FAD">
          <w:delText xml:space="preserve">were all trained to select </w:delText>
        </w:r>
      </w:del>
      <w:del w:id="703" w:author="Amrit" w:date="2018-10-21T13:53:00Z">
        <w:r w:rsidRPr="00AA6BBC" w:rsidDel="003D6C13">
          <w:delText>90 variables across three multi-omics datasets</w:delText>
        </w:r>
      </w:del>
      <w:del w:id="704" w:author="Amrit" w:date="2018-10-31T15:52:00Z">
        <w:r w:rsidRPr="00AA6BBC" w:rsidDel="00C46FAD">
          <w:delText xml:space="preserve">. </w:delText>
        </w:r>
      </w:del>
      <w:del w:id="705" w:author="Amrit" w:date="2018-10-21T13:51:00Z">
        <w:r w:rsidRPr="00AA6BBC" w:rsidDel="00403A34">
          <w:rPr>
            <w:b/>
          </w:rPr>
          <w:delText>a)</w:delText>
        </w:r>
        <w:r w:rsidRPr="00AA6BBC" w:rsidDel="00403A34">
          <w:delText xml:space="preserve"> </w:delText>
        </w:r>
      </w:del>
      <w:r w:rsidRPr="00AA6BBC">
        <w:t xml:space="preserve">Classification error rates (10-fold cross-validation averaged over </w:t>
      </w:r>
      <w:ins w:id="706" w:author="Amrit" w:date="2018-10-24T12:13:00Z">
        <w:r w:rsidR="00294C1B">
          <w:t>2</w:t>
        </w:r>
      </w:ins>
      <w:del w:id="707" w:author="Amrit" w:date="2018-10-24T12:13:00Z">
        <w:r w:rsidRPr="00AA6BBC" w:rsidDel="00294C1B">
          <w:delText>5</w:delText>
        </w:r>
      </w:del>
      <w:r w:rsidRPr="00AA6BBC">
        <w:t>0 simulations). Dashed line indicates a random performance (error rate = 50%). All methods perform similarly</w:t>
      </w:r>
      <w:ins w:id="708" w:author="Amrit" w:date="2018-10-24T12:15:00Z">
        <w:r w:rsidR="00294C1B">
          <w:t xml:space="preserve"> when the fold-change</w:t>
        </w:r>
      </w:ins>
      <w:ins w:id="709" w:author="Amrit" w:date="2018-10-31T15:55:00Z">
        <w:r w:rsidR="00C46FAD">
          <w:t xml:space="preserve"> (FC)</w:t>
        </w:r>
      </w:ins>
      <w:ins w:id="710" w:author="Amrit" w:date="2018-10-24T12:15:00Z">
        <w:r w:rsidR="00294C1B">
          <w:t xml:space="preserve"> </w:t>
        </w:r>
      </w:ins>
      <w:ins w:id="711" w:author="Amrit" w:date="2018-10-31T15:56:00Z">
        <w:r w:rsidR="00C46FAD">
          <w:t>was</w:t>
        </w:r>
      </w:ins>
      <w:ins w:id="712" w:author="Amrit" w:date="2018-10-24T12:15:00Z">
        <w:r w:rsidR="00294C1B">
          <w:t xml:space="preserve"> </w:t>
        </w:r>
      </w:ins>
      <w:ins w:id="713" w:author="Amrit" w:date="2018-10-31T15:55:00Z">
        <w:r w:rsidR="00C46FAD">
          <w:t>zero (first row)</w:t>
        </w:r>
      </w:ins>
      <w:ins w:id="714" w:author="Amrit" w:date="2018-10-31T15:56:00Z">
        <w:r w:rsidR="00C46FAD">
          <w:t xml:space="preserve">. All methods performed </w:t>
        </w:r>
      </w:ins>
      <w:ins w:id="715" w:author="Amrit" w:date="2018-10-31T15:57:00Z">
        <w:r w:rsidR="00C46FAD">
          <w:t>similarly</w:t>
        </w:r>
      </w:ins>
      <w:ins w:id="716" w:author="Amrit" w:date="2018-10-31T15:56:00Z">
        <w:r w:rsidR="00C46FAD">
          <w:t xml:space="preserve"> when the FC=2, that is, the fold-c</w:t>
        </w:r>
      </w:ins>
      <w:ins w:id="717" w:author="Amrit" w:date="2018-10-31T15:57:00Z">
        <w:r w:rsidR="00C46FAD">
          <w:t xml:space="preserve">hange was </w:t>
        </w:r>
      </w:ins>
      <w:ins w:id="718" w:author="Amrit" w:date="2018-10-24T12:15:00Z">
        <w:r w:rsidR="00294C1B">
          <w:t>greater than the noise and covariance levels</w:t>
        </w:r>
      </w:ins>
      <w:ins w:id="719" w:author="Amrit" w:date="2018-10-24T12:16:00Z">
        <w:r w:rsidR="00294C1B">
          <w:t>.</w:t>
        </w:r>
      </w:ins>
      <w:ins w:id="720" w:author="Amrit" w:date="2018-10-31T15:54:00Z">
        <w:r w:rsidR="00C46FAD">
          <w:t xml:space="preserve"> </w:t>
        </w:r>
      </w:ins>
      <w:ins w:id="721" w:author="Amrit" w:date="2018-10-31T15:57:00Z">
        <w:r w:rsidR="00C46FAD">
          <w:t xml:space="preserve">When FC=1, </w:t>
        </w:r>
        <w:proofErr w:type="spellStart"/>
        <w:r w:rsidR="00C46FAD">
          <w:t>DIABLO_</w:t>
        </w:r>
      </w:ins>
      <w:ins w:id="722" w:author="Amrit" w:date="2018-11-14T10:28:00Z">
        <w:r w:rsidR="00B57290">
          <w:t>full</w:t>
        </w:r>
      </w:ins>
      <w:proofErr w:type="spellEnd"/>
      <w:ins w:id="723" w:author="Amrit" w:date="2018-10-31T15:57:00Z">
        <w:r w:rsidR="00C46FAD">
          <w:t xml:space="preserve"> had a higher error rate</w:t>
        </w:r>
      </w:ins>
      <w:ins w:id="724" w:author="Amrit" w:date="2018-10-24T12:15:00Z">
        <w:r w:rsidR="00294C1B">
          <w:t xml:space="preserve"> </w:t>
        </w:r>
      </w:ins>
      <w:ins w:id="725" w:author="Amrit" w:date="2018-10-31T15:57:00Z">
        <w:r w:rsidR="00C46FAD">
          <w:t xml:space="preserve">compared to the other methods for </w:t>
        </w:r>
      </w:ins>
      <w:ins w:id="726" w:author="Amrit" w:date="2018-10-31T15:58:00Z">
        <w:r w:rsidR="00C46FAD">
          <w:t xml:space="preserve">noise levels less than 1. </w:t>
        </w:r>
      </w:ins>
      <w:del w:id="727" w:author="Amrit" w:date="2018-10-24T12:16:00Z">
        <w:r w:rsidRPr="00AA6BBC" w:rsidDel="00294C1B">
          <w:delText xml:space="preserve"> with the exception of DIABLO_full which has a higher error rate. </w:delText>
        </w:r>
      </w:del>
      <w:ins w:id="728" w:author="Amrit" w:date="2018-11-14T17:55:00Z">
        <w:r w:rsidR="00410FCF">
          <w:t xml:space="preserve">C) </w:t>
        </w:r>
      </w:ins>
      <w:ins w:id="729" w:author="Amrit" w:date="2018-10-31T15:59:00Z">
        <w:r w:rsidR="00C46FAD">
          <w:t xml:space="preserve">At lower fold-change levels, </w:t>
        </w:r>
        <w:proofErr w:type="spellStart"/>
        <w:r w:rsidR="00C46FAD">
          <w:t>DIABLO_</w:t>
        </w:r>
      </w:ins>
      <w:ins w:id="730" w:author="Amrit" w:date="2018-11-14T10:28:00Z">
        <w:r w:rsidR="00B57290">
          <w:t>full</w:t>
        </w:r>
      </w:ins>
      <w:proofErr w:type="spellEnd"/>
      <w:ins w:id="731" w:author="Amrit" w:date="2018-10-31T15:59:00Z">
        <w:r w:rsidR="00C46FAD">
          <w:t xml:space="preserve"> selected correlated variables (red and green), however, when the fold-change w</w:t>
        </w:r>
      </w:ins>
      <w:ins w:id="732" w:author="Amrit" w:date="2018-10-31T16:00:00Z">
        <w:r w:rsidR="00C46FAD">
          <w:t>as greater than the noise and covariance levels (FC=2), all methods selected all predictive variables</w:t>
        </w:r>
      </w:ins>
      <w:ins w:id="733" w:author="Amrit" w:date="2018-10-31T16:01:00Z">
        <w:r w:rsidR="00D83141">
          <w:t xml:space="preserve"> (red, blue).</w:t>
        </w:r>
      </w:ins>
      <w:del w:id="734" w:author="Amrit" w:date="2018-10-21T13:51:00Z">
        <w:r w:rsidRPr="00AA6BBC" w:rsidDel="00403A34">
          <w:rPr>
            <w:b/>
          </w:rPr>
          <w:delText>b</w:delText>
        </w:r>
      </w:del>
      <w:del w:id="735" w:author="Amrit" w:date="2018-10-31T15:58:00Z">
        <w:r w:rsidRPr="00AA6BBC" w:rsidDel="00C46FAD">
          <w:rPr>
            <w:b/>
          </w:rPr>
          <w:delText>)</w:delText>
        </w:r>
        <w:r w:rsidRPr="00AA6BBC" w:rsidDel="00C46FAD">
          <w:delText xml:space="preserve"> Number of variables selected according to their type. DIABLO_full selected mainly variables that were correlated &amp; discriminatory (corDis, red), whereas the other methods selected an equal number of correlated or uncorrelated discriminatory variables (corDis and unCorDis, red and blue).</w:delText>
        </w:r>
      </w:del>
    </w:p>
    <w:p w14:paraId="6B6E86E1" w14:textId="77777777" w:rsidR="0044638A" w:rsidRPr="00AA6BBC" w:rsidDel="00294D0F" w:rsidRDefault="0044638A" w:rsidP="00396797">
      <w:pPr>
        <w:spacing w:line="480" w:lineRule="auto"/>
        <w:rPr>
          <w:del w:id="736" w:author="Amrit" w:date="2018-10-24T10:38:00Z"/>
          <w:lang w:val="en-CA"/>
        </w:rPr>
      </w:pPr>
    </w:p>
    <w:p w14:paraId="1EB58835" w14:textId="0630FFFE" w:rsidR="00AC1B0A" w:rsidDel="00294D0F" w:rsidRDefault="007528F4" w:rsidP="00881A69">
      <w:pPr>
        <w:spacing w:line="480" w:lineRule="auto"/>
        <w:ind w:firstLine="720"/>
        <w:rPr>
          <w:del w:id="737" w:author="Amrit" w:date="2018-10-24T10:38:00Z"/>
          <w:lang w:val="en-CA"/>
        </w:rPr>
      </w:pPr>
      <w:del w:id="738" w:author="Amrit" w:date="2018-10-24T10:38:00Z">
        <w:r w:rsidRPr="00AA6BBC" w:rsidDel="00294D0F">
          <w:rPr>
            <w:lang w:val="en-CA"/>
          </w:rPr>
          <w:delText xml:space="preserve">The concatenation, ensemble and DIABLO_null classifiers performed similarly across the various noise and fold-change thresholds. </w:delText>
        </w:r>
        <w:r w:rsidR="003E031B" w:rsidRPr="00AA6BBC" w:rsidDel="00294D0F">
          <w:rPr>
            <w:lang w:val="en-CA"/>
          </w:rPr>
          <w:delText>At lower noise levels (</w:delText>
        </w:r>
        <w:r w:rsidR="001E354A" w:rsidRPr="00AA6BBC" w:rsidDel="00294D0F">
          <w:rPr>
            <w:lang w:val="en-CA"/>
          </w:rPr>
          <w:delText xml:space="preserve">simulated using a </w:delText>
        </w:r>
        <w:r w:rsidR="00666678" w:rsidRPr="00AA6BBC" w:rsidDel="00294D0F">
          <w:rPr>
            <w:lang w:val="en-CA"/>
          </w:rPr>
          <w:delText xml:space="preserve">multivariate normal distribution with mean of zero and standard deviation of 0.2 </w:delText>
        </w:r>
        <w:r w:rsidR="001E354A" w:rsidRPr="00AA6BBC" w:rsidDel="00294D0F">
          <w:rPr>
            <w:lang w:val="en-CA"/>
          </w:rPr>
          <w:delText>or</w:delText>
        </w:r>
        <w:r w:rsidR="00666678" w:rsidRPr="00AA6BBC" w:rsidDel="00294D0F">
          <w:rPr>
            <w:lang w:val="en-CA"/>
          </w:rPr>
          <w:delText xml:space="preserve"> 0.5) t</w:delText>
        </w:r>
        <w:r w:rsidR="009E26DF" w:rsidRPr="00AA6BBC" w:rsidDel="00294D0F">
          <w:rPr>
            <w:lang w:val="en-CA"/>
          </w:rPr>
          <w:delText xml:space="preserve">he </w:delText>
        </w:r>
        <w:r w:rsidRPr="00AA6BBC" w:rsidDel="00294D0F">
          <w:rPr>
            <w:lang w:val="en-CA"/>
          </w:rPr>
          <w:delText xml:space="preserve">DIABLO_full </w:delText>
        </w:r>
        <w:r w:rsidR="009E26DF" w:rsidRPr="00AA6BBC" w:rsidDel="00294D0F">
          <w:rPr>
            <w:lang w:val="en-CA"/>
          </w:rPr>
          <w:delText xml:space="preserve">classifier </w:delText>
        </w:r>
        <w:r w:rsidR="00AD1EC3" w:rsidRPr="00AA6BBC" w:rsidDel="00294D0F">
          <w:rPr>
            <w:lang w:val="en-CA"/>
          </w:rPr>
          <w:delText>had</w:delText>
        </w:r>
        <w:r w:rsidR="007E31B3" w:rsidRPr="00AA6BBC" w:rsidDel="00294D0F">
          <w:rPr>
            <w:lang w:val="en-CA"/>
          </w:rPr>
          <w:delText xml:space="preserve"> </w:delText>
        </w:r>
        <w:r w:rsidRPr="00AA6BBC" w:rsidDel="00294D0F">
          <w:rPr>
            <w:lang w:val="en-CA"/>
          </w:rPr>
          <w:delText xml:space="preserve">a </w:delText>
        </w:r>
        <w:r w:rsidR="00666678" w:rsidRPr="00AA6BBC" w:rsidDel="00294D0F">
          <w:rPr>
            <w:lang w:val="en-CA"/>
          </w:rPr>
          <w:delText>slightly higher</w:delText>
        </w:r>
        <w:r w:rsidRPr="00AA6BBC" w:rsidDel="00294D0F">
          <w:rPr>
            <w:lang w:val="en-CA"/>
          </w:rPr>
          <w:delText xml:space="preserve"> error rate compared to the</w:delText>
        </w:r>
        <w:r w:rsidR="009E26DF" w:rsidRPr="00AA6BBC" w:rsidDel="00294D0F">
          <w:rPr>
            <w:lang w:val="en-CA"/>
          </w:rPr>
          <w:delText xml:space="preserve"> other </w:delText>
        </w:r>
        <w:r w:rsidR="00FD7769" w:rsidRPr="00AA6BBC" w:rsidDel="00294D0F">
          <w:rPr>
            <w:lang w:val="en-CA"/>
          </w:rPr>
          <w:delText>approaches</w:delText>
        </w:r>
        <w:r w:rsidR="00ED1468" w:rsidRPr="00AA6BBC" w:rsidDel="00294D0F">
          <w:rPr>
            <w:lang w:val="en-CA"/>
          </w:rPr>
          <w:delText xml:space="preserve"> (</w:delText>
        </w:r>
        <w:r w:rsidR="00FD4713" w:rsidRPr="00AA6BBC" w:rsidDel="00294D0F">
          <w:rPr>
            <w:b/>
            <w:lang w:val="en-CA"/>
          </w:rPr>
          <w:delText>Fig</w:delText>
        </w:r>
        <w:r w:rsidR="00617489" w:rsidRPr="00AA6BBC" w:rsidDel="00294D0F">
          <w:rPr>
            <w:b/>
            <w:lang w:val="en-CA"/>
          </w:rPr>
          <w:delText>ure</w:delText>
        </w:r>
        <w:r w:rsidR="00ED1468" w:rsidRPr="00AA6BBC" w:rsidDel="00294D0F">
          <w:rPr>
            <w:b/>
            <w:lang w:val="en-CA"/>
          </w:rPr>
          <w:delText xml:space="preserve"> </w:delText>
        </w:r>
        <w:r w:rsidR="000453C3" w:rsidRPr="00AA6BBC" w:rsidDel="00294D0F">
          <w:rPr>
            <w:b/>
            <w:lang w:val="en-CA"/>
          </w:rPr>
          <w:delText>1</w:delText>
        </w:r>
        <w:r w:rsidR="00ED1468" w:rsidRPr="00AA6BBC" w:rsidDel="00294D0F">
          <w:rPr>
            <w:b/>
            <w:lang w:val="en-CA"/>
          </w:rPr>
          <w:delText>a</w:delText>
        </w:r>
        <w:r w:rsidR="00ED1468" w:rsidRPr="00AA6BBC" w:rsidDel="00294D0F">
          <w:rPr>
            <w:lang w:val="en-CA"/>
          </w:rPr>
          <w:delText>)</w:delText>
        </w:r>
        <w:r w:rsidR="00AD1EC3" w:rsidRPr="00AA6BBC" w:rsidDel="00294D0F">
          <w:rPr>
            <w:lang w:val="en-CA"/>
          </w:rPr>
          <w:delText xml:space="preserve">, but </w:delText>
        </w:r>
        <w:r w:rsidR="009E26DF" w:rsidRPr="00AA6BBC" w:rsidDel="00294D0F">
          <w:rPr>
            <w:lang w:val="en-CA"/>
          </w:rPr>
          <w:delText xml:space="preserve">consistently selected mostly </w:delText>
        </w:r>
        <w:r w:rsidR="00AD1EC3" w:rsidRPr="00AA6BBC" w:rsidDel="00294D0F">
          <w:rPr>
            <w:lang w:val="en-CA"/>
          </w:rPr>
          <w:delText>correlated and discriminatory (</w:delText>
        </w:r>
        <w:r w:rsidR="009E26DF" w:rsidRPr="00AA6BBC" w:rsidDel="00294D0F">
          <w:rPr>
            <w:lang w:val="en-CA"/>
          </w:rPr>
          <w:delText>corDis</w:delText>
        </w:r>
        <w:r w:rsidR="00AD1EC3" w:rsidRPr="00AA6BBC" w:rsidDel="00294D0F">
          <w:rPr>
            <w:lang w:val="en-CA"/>
          </w:rPr>
          <w:delText>)</w:delText>
        </w:r>
        <w:r w:rsidR="009E26DF" w:rsidRPr="00AA6BBC" w:rsidDel="00294D0F">
          <w:rPr>
            <w:lang w:val="en-CA"/>
          </w:rPr>
          <w:delText xml:space="preserve"> variables</w:delText>
        </w:r>
        <w:r w:rsidR="00AD1EC3" w:rsidRPr="00AA6BBC" w:rsidDel="00294D0F">
          <w:rPr>
            <w:lang w:val="en-CA"/>
          </w:rPr>
          <w:delText>, unlike</w:delText>
        </w:r>
        <w:r w:rsidR="009E26DF" w:rsidRPr="00AA6BBC" w:rsidDel="00294D0F">
          <w:rPr>
            <w:lang w:val="en-CA"/>
          </w:rPr>
          <w:delText xml:space="preserve"> the other integrative classifiers (</w:delText>
        </w:r>
        <w:r w:rsidR="00FD4713" w:rsidRPr="00AA6BBC" w:rsidDel="00294D0F">
          <w:rPr>
            <w:b/>
            <w:lang w:val="en-CA"/>
          </w:rPr>
          <w:delText>Fig</w:delText>
        </w:r>
        <w:r w:rsidR="00617489" w:rsidRPr="00AA6BBC" w:rsidDel="00294D0F">
          <w:rPr>
            <w:b/>
            <w:lang w:val="en-CA"/>
          </w:rPr>
          <w:delText>ure</w:delText>
        </w:r>
        <w:r w:rsidR="009E26DF" w:rsidRPr="00AA6BBC" w:rsidDel="00294D0F">
          <w:rPr>
            <w:b/>
            <w:lang w:val="en-CA"/>
          </w:rPr>
          <w:delText xml:space="preserve"> </w:delText>
        </w:r>
        <w:r w:rsidR="000453C3" w:rsidRPr="00AA6BBC" w:rsidDel="00294D0F">
          <w:rPr>
            <w:b/>
            <w:lang w:val="en-CA"/>
          </w:rPr>
          <w:delText>1</w:delText>
        </w:r>
        <w:r w:rsidR="00ED1468" w:rsidRPr="00AA6BBC" w:rsidDel="00294D0F">
          <w:rPr>
            <w:b/>
            <w:lang w:val="en-CA"/>
          </w:rPr>
          <w:delText>b</w:delText>
        </w:r>
        <w:r w:rsidR="009E26DF" w:rsidRPr="00AA6BBC" w:rsidDel="00294D0F">
          <w:rPr>
            <w:lang w:val="en-CA"/>
          </w:rPr>
          <w:delText xml:space="preserve">). </w:delText>
        </w:r>
        <w:r w:rsidR="00666678" w:rsidRPr="00AA6BBC" w:rsidDel="00294D0F">
          <w:rPr>
            <w:lang w:val="en-CA"/>
          </w:rPr>
          <w:delText>All methods behaved similarly with respect to the error rate and types of variables selected at higher noise threshold</w:delText>
        </w:r>
        <w:r w:rsidR="001E354A" w:rsidRPr="00AA6BBC" w:rsidDel="00294D0F">
          <w:rPr>
            <w:lang w:val="en-CA"/>
          </w:rPr>
          <w:delText>s</w:delText>
        </w:r>
        <w:r w:rsidR="00666678" w:rsidRPr="00AA6BBC" w:rsidDel="00294D0F">
          <w:rPr>
            <w:lang w:val="en-CA"/>
          </w:rPr>
          <w:delText xml:space="preserve"> (</w:delText>
        </w:r>
        <w:r w:rsidR="001E354A" w:rsidRPr="00AA6BBC" w:rsidDel="00294D0F">
          <w:rPr>
            <w:lang w:val="en-CA"/>
          </w:rPr>
          <w:delText xml:space="preserve">simulated using a </w:delText>
        </w:r>
        <w:r w:rsidR="00666678" w:rsidRPr="00AA6BBC" w:rsidDel="00294D0F">
          <w:rPr>
            <w:lang w:val="en-CA"/>
          </w:rPr>
          <w:delText xml:space="preserve">multivariate normal distribution with mean of zero and standard deviation of 1 </w:delText>
        </w:r>
        <w:r w:rsidR="001E354A" w:rsidRPr="00AA6BBC" w:rsidDel="00294D0F">
          <w:rPr>
            <w:lang w:val="en-CA"/>
          </w:rPr>
          <w:delText>or</w:delText>
        </w:r>
        <w:r w:rsidR="00666678" w:rsidRPr="00AA6BBC" w:rsidDel="00294D0F">
          <w:rPr>
            <w:lang w:val="en-CA"/>
          </w:rPr>
          <w:delText xml:space="preserve"> 2). </w:delText>
        </w:r>
        <w:r w:rsidR="00A34723" w:rsidRPr="00AA6BBC" w:rsidDel="00294D0F">
          <w:rPr>
            <w:lang w:val="en-CA"/>
          </w:rPr>
          <w:delText xml:space="preserve">This </w:delText>
        </w:r>
        <w:r w:rsidR="009E26DF" w:rsidRPr="00AA6BBC" w:rsidDel="00294D0F">
          <w:rPr>
            <w:lang w:val="en-CA"/>
          </w:rPr>
          <w:delText xml:space="preserve">simulation </w:delText>
        </w:r>
        <w:r w:rsidR="00BD6936" w:rsidRPr="00AA6BBC" w:rsidDel="00294D0F">
          <w:rPr>
            <w:lang w:val="en-CA"/>
          </w:rPr>
          <w:delText>highlight</w:delText>
        </w:r>
        <w:r w:rsidR="00A34723" w:rsidRPr="00AA6BBC" w:rsidDel="00294D0F">
          <w:rPr>
            <w:lang w:val="en-CA"/>
          </w:rPr>
          <w:delText>s</w:delText>
        </w:r>
        <w:r w:rsidR="00BD6936" w:rsidRPr="00AA6BBC" w:rsidDel="00294D0F">
          <w:rPr>
            <w:lang w:val="en-CA"/>
          </w:rPr>
          <w:delText xml:space="preserve"> how </w:delText>
        </w:r>
        <w:r w:rsidR="00946927" w:rsidRPr="00AA6BBC" w:rsidDel="00294D0F">
          <w:rPr>
            <w:lang w:val="en-CA"/>
          </w:rPr>
          <w:delText xml:space="preserve">the design </w:delText>
        </w:r>
        <w:r w:rsidR="00916C60" w:rsidRPr="00AA6BBC" w:rsidDel="00294D0F">
          <w:rPr>
            <w:lang w:val="en-CA"/>
          </w:rPr>
          <w:delText xml:space="preserve">(connection between datasets) affects the </w:delText>
        </w:r>
        <w:r w:rsidR="00946927" w:rsidRPr="00AA6BBC" w:rsidDel="00294D0F">
          <w:rPr>
            <w:lang w:val="en-CA"/>
          </w:rPr>
          <w:delText xml:space="preserve">flexibility of </w:delText>
        </w:r>
        <w:r w:rsidR="00EB4A2C" w:rsidRPr="00AA6BBC" w:rsidDel="00294D0F">
          <w:rPr>
            <w:lang w:val="en-CA"/>
          </w:rPr>
          <w:delText xml:space="preserve">the </w:delText>
        </w:r>
        <w:r w:rsidR="00946927" w:rsidRPr="00AA6BBC" w:rsidDel="00294D0F">
          <w:rPr>
            <w:lang w:val="en-CA"/>
          </w:rPr>
          <w:delText>DIABLO</w:delText>
        </w:r>
        <w:r w:rsidR="00EB4A2C" w:rsidRPr="00AA6BBC" w:rsidDel="00294D0F">
          <w:rPr>
            <w:lang w:val="en-CA"/>
          </w:rPr>
          <w:delText xml:space="preserve"> model,</w:delText>
        </w:r>
        <w:r w:rsidR="00946927" w:rsidRPr="00AA6BBC" w:rsidDel="00294D0F">
          <w:rPr>
            <w:lang w:val="en-CA"/>
          </w:rPr>
          <w:delText xml:space="preserve"> </w:delText>
        </w:r>
        <w:r w:rsidR="00916C60" w:rsidRPr="00AA6BBC" w:rsidDel="00294D0F">
          <w:rPr>
            <w:lang w:val="en-CA"/>
          </w:rPr>
          <w:delText xml:space="preserve">resulting in </w:delText>
        </w:r>
        <w:r w:rsidR="007728FA" w:rsidRPr="00AA6BBC" w:rsidDel="00294D0F">
          <w:rPr>
            <w:lang w:val="en-CA"/>
          </w:rPr>
          <w:delText>a trade-off between</w:delText>
        </w:r>
        <w:r w:rsidR="00883285" w:rsidRPr="00AA6BBC" w:rsidDel="00294D0F">
          <w:rPr>
            <w:lang w:val="en-CA"/>
          </w:rPr>
          <w:delText xml:space="preserve"> </w:delText>
        </w:r>
        <w:r w:rsidR="007728FA" w:rsidRPr="00AA6BBC" w:rsidDel="00294D0F">
          <w:rPr>
            <w:lang w:val="en-CA"/>
          </w:rPr>
          <w:delText xml:space="preserve">discrimination or correlation. </w:delText>
        </w:r>
        <w:r w:rsidR="00883285" w:rsidRPr="00AA6BBC" w:rsidDel="00294D0F">
          <w:rPr>
            <w:lang w:val="en-CA"/>
          </w:rPr>
          <w:delText>DIABLO_null</w:delText>
        </w:r>
        <w:r w:rsidR="00666678" w:rsidRPr="00AA6BBC" w:rsidDel="00294D0F">
          <w:rPr>
            <w:lang w:val="en-CA"/>
          </w:rPr>
          <w:delText xml:space="preserve"> focused</w:delText>
        </w:r>
        <w:r w:rsidR="001E354A" w:rsidRPr="00AA6BBC" w:rsidDel="00294D0F">
          <w:rPr>
            <w:lang w:val="en-CA"/>
          </w:rPr>
          <w:delText xml:space="preserve"> on</w:delText>
        </w:r>
        <w:r w:rsidR="007728FA" w:rsidRPr="00AA6BBC" w:rsidDel="00294D0F">
          <w:rPr>
            <w:lang w:val="en-CA"/>
          </w:rPr>
          <w:delText xml:space="preserve"> selecti</w:delText>
        </w:r>
        <w:r w:rsidR="00666678" w:rsidRPr="00AA6BBC" w:rsidDel="00294D0F">
          <w:rPr>
            <w:lang w:val="en-CA"/>
          </w:rPr>
          <w:delText>ng</w:delText>
        </w:r>
        <w:r w:rsidR="007728FA" w:rsidRPr="00AA6BBC" w:rsidDel="00294D0F">
          <w:rPr>
            <w:lang w:val="en-CA"/>
          </w:rPr>
          <w:delText xml:space="preserve"> </w:delText>
        </w:r>
        <w:r w:rsidR="00FD7769" w:rsidRPr="00AA6BBC" w:rsidDel="00294D0F">
          <w:rPr>
            <w:lang w:val="en-CA"/>
          </w:rPr>
          <w:delText>discriminatory</w:delText>
        </w:r>
        <w:r w:rsidR="009E26DF" w:rsidRPr="00AA6BBC" w:rsidDel="00294D0F">
          <w:rPr>
            <w:lang w:val="en-CA"/>
          </w:rPr>
          <w:delText xml:space="preserve"> variables </w:delText>
        </w:r>
        <w:r w:rsidR="007728FA" w:rsidRPr="00AA6BBC" w:rsidDel="00294D0F">
          <w:rPr>
            <w:lang w:val="en-CA"/>
          </w:rPr>
          <w:delText>and disregard</w:delText>
        </w:r>
        <w:r w:rsidR="00666678" w:rsidRPr="00AA6BBC" w:rsidDel="00294D0F">
          <w:rPr>
            <w:lang w:val="en-CA"/>
          </w:rPr>
          <w:delText>ed</w:delText>
        </w:r>
        <w:r w:rsidR="007728FA" w:rsidRPr="00AA6BBC" w:rsidDel="00294D0F">
          <w:rPr>
            <w:lang w:val="en-CA"/>
          </w:rPr>
          <w:delText xml:space="preserve"> most </w:delText>
        </w:r>
        <w:r w:rsidR="00883285" w:rsidRPr="00AA6BBC" w:rsidDel="00294D0F">
          <w:rPr>
            <w:lang w:val="en-CA"/>
          </w:rPr>
          <w:delText>of</w:delText>
        </w:r>
        <w:r w:rsidR="007728FA" w:rsidRPr="00AA6BBC" w:rsidDel="00294D0F">
          <w:rPr>
            <w:lang w:val="en-CA"/>
          </w:rPr>
          <w:delText xml:space="preserve"> the correlation </w:delText>
        </w:r>
        <w:r w:rsidR="00FD7769" w:rsidRPr="00AA6BBC" w:rsidDel="00294D0F">
          <w:rPr>
            <w:lang w:val="en-CA"/>
          </w:rPr>
          <w:delText xml:space="preserve">between </w:delText>
        </w:r>
        <w:r w:rsidR="00E04016" w:rsidRPr="00AA6BBC" w:rsidDel="00294D0F">
          <w:rPr>
            <w:lang w:val="en-CA"/>
          </w:rPr>
          <w:delText xml:space="preserve">datasets </w:delText>
        </w:r>
        <w:r w:rsidR="007728FA" w:rsidRPr="00AA6BBC" w:rsidDel="00294D0F">
          <w:rPr>
            <w:lang w:val="en-CA"/>
          </w:rPr>
          <w:delText>(</w:delText>
        </w:r>
        <w:r w:rsidR="009E26DF" w:rsidRPr="00AA6BBC" w:rsidDel="00294D0F">
          <w:rPr>
            <w:lang w:val="en-CA"/>
          </w:rPr>
          <w:delText xml:space="preserve">null </w:delText>
        </w:r>
        <w:r w:rsidR="00FD7769" w:rsidRPr="00AA6BBC" w:rsidDel="00294D0F">
          <w:rPr>
            <w:lang w:val="en-CA"/>
          </w:rPr>
          <w:delText>design)</w:delText>
        </w:r>
        <w:r w:rsidR="00883285" w:rsidRPr="00AA6BBC" w:rsidDel="00294D0F">
          <w:rPr>
            <w:lang w:val="en-CA"/>
          </w:rPr>
          <w:delText xml:space="preserve">, whereas DIABLO_full </w:delText>
        </w:r>
        <w:r w:rsidR="001E354A" w:rsidRPr="00AA6BBC" w:rsidDel="00294D0F">
          <w:rPr>
            <w:lang w:val="en-CA"/>
          </w:rPr>
          <w:delText>selected</w:delText>
        </w:r>
        <w:r w:rsidR="009E26DF" w:rsidRPr="00AA6BBC" w:rsidDel="00294D0F">
          <w:rPr>
            <w:lang w:val="en-CA"/>
          </w:rPr>
          <w:delText xml:space="preserve"> </w:delText>
        </w:r>
        <w:r w:rsidR="007728FA" w:rsidRPr="00AA6BBC" w:rsidDel="00294D0F">
          <w:rPr>
            <w:lang w:val="en-CA"/>
          </w:rPr>
          <w:delText>highly correlated variables across all datasets</w:delText>
        </w:r>
        <w:r w:rsidR="009E26DF" w:rsidRPr="00AA6BBC" w:rsidDel="00294D0F">
          <w:rPr>
            <w:lang w:val="en-CA"/>
          </w:rPr>
          <w:delText xml:space="preserve">. </w:delText>
        </w:r>
        <w:r w:rsidR="001E354A" w:rsidRPr="00AA6BBC" w:rsidDel="00294D0F">
          <w:rPr>
            <w:lang w:val="en-CA"/>
          </w:rPr>
          <w:delText>Since</w:delText>
        </w:r>
        <w:r w:rsidR="002C47BD" w:rsidRPr="00AA6BBC" w:rsidDel="00294D0F">
          <w:rPr>
            <w:lang w:val="en-CA"/>
          </w:rPr>
          <w:delText xml:space="preserve"> t</w:delText>
        </w:r>
        <w:r w:rsidR="009E26DF" w:rsidRPr="00AA6BBC" w:rsidDel="00294D0F">
          <w:rPr>
            <w:lang w:val="en-CA"/>
          </w:rPr>
          <w:delText xml:space="preserve">he variables selected </w:delText>
        </w:r>
        <w:r w:rsidR="00AC1B0A" w:rsidRPr="00AA6BBC" w:rsidDel="00294D0F">
          <w:rPr>
            <w:lang w:val="en-CA"/>
          </w:rPr>
          <w:delText>by</w:delText>
        </w:r>
        <w:r w:rsidR="009E26DF" w:rsidRPr="00AA6BBC" w:rsidDel="00294D0F">
          <w:rPr>
            <w:lang w:val="en-CA"/>
          </w:rPr>
          <w:delText xml:space="preserve"> </w:delText>
        </w:r>
        <w:r w:rsidR="00002BBB" w:rsidRPr="00AA6BBC" w:rsidDel="00294D0F">
          <w:rPr>
            <w:lang w:val="en-CA"/>
          </w:rPr>
          <w:delText xml:space="preserve">DIABLO_full </w:delText>
        </w:r>
        <w:r w:rsidR="002C47BD" w:rsidRPr="00AA6BBC" w:rsidDel="00294D0F">
          <w:rPr>
            <w:lang w:val="en-CA"/>
          </w:rPr>
          <w:delText>reflect the</w:delText>
        </w:r>
        <w:r w:rsidR="00AC1B0A" w:rsidRPr="00AA6BBC" w:rsidDel="00294D0F">
          <w:rPr>
            <w:lang w:val="en-CA"/>
          </w:rPr>
          <w:delText xml:space="preserve"> correlation structure between biological </w:delText>
        </w:r>
        <w:r w:rsidR="002C47BD" w:rsidRPr="00AA6BBC" w:rsidDel="00294D0F">
          <w:rPr>
            <w:lang w:val="en-CA"/>
          </w:rPr>
          <w:delText>compartments</w:delText>
        </w:r>
        <w:r w:rsidR="00AC1B0A" w:rsidRPr="00AA6BBC" w:rsidDel="00294D0F">
          <w:rPr>
            <w:lang w:val="en-CA"/>
          </w:rPr>
          <w:delText xml:space="preserve">, </w:delText>
        </w:r>
        <w:r w:rsidR="002C47BD" w:rsidRPr="00AA6BBC" w:rsidDel="00294D0F">
          <w:rPr>
            <w:lang w:val="en-CA"/>
          </w:rPr>
          <w:delText xml:space="preserve">we hypothesized that they might </w:delText>
        </w:r>
        <w:r w:rsidR="009E26DF" w:rsidRPr="00AA6BBC" w:rsidDel="00294D0F">
          <w:rPr>
            <w:lang w:val="en-CA"/>
          </w:rPr>
          <w:delText>provide a balance between prediction accuracy</w:delText>
        </w:r>
        <w:r w:rsidR="00D869AE" w:rsidRPr="00AA6BBC" w:rsidDel="00294D0F">
          <w:rPr>
            <w:lang w:val="en-CA"/>
          </w:rPr>
          <w:delText xml:space="preserve"> and biological insight</w:delText>
        </w:r>
        <w:r w:rsidR="009E26DF" w:rsidRPr="00AA6BBC" w:rsidDel="00294D0F">
          <w:rPr>
            <w:lang w:val="en-CA"/>
          </w:rPr>
          <w:delText>.</w:delText>
        </w:r>
      </w:del>
    </w:p>
    <w:p w14:paraId="589F4729" w14:textId="77777777" w:rsidR="006C5885" w:rsidRPr="00AA6BBC" w:rsidRDefault="006C5885" w:rsidP="006C5885">
      <w:pPr>
        <w:spacing w:line="480" w:lineRule="auto"/>
        <w:rPr>
          <w:lang w:val="en-CA"/>
        </w:rPr>
      </w:pPr>
    </w:p>
    <w:p w14:paraId="6F0DE8B4" w14:textId="686C4B5C" w:rsidR="00B33F62" w:rsidRPr="00AA6BBC" w:rsidRDefault="00B33F62" w:rsidP="00B33F62">
      <w:r w:rsidRPr="00AA6BBC">
        <w:rPr>
          <w:b/>
        </w:rPr>
        <w:t xml:space="preserve">Table 1. Overview of multi-omics datasets analyzed for method benchmarking and in two case studies. </w:t>
      </w:r>
      <w:r w:rsidRPr="00AA6BBC">
        <w:t xml:space="preserve">The breast cancer case study includes training </w:t>
      </w:r>
      <w:ins w:id="739" w:author="Amrit" w:date="2018-11-13T13:51:00Z">
        <w:r w:rsidR="00867676">
          <w:t>(</w:t>
        </w:r>
      </w:ins>
      <w:del w:id="740" w:author="Amrit" w:date="2018-11-13T13:51:00Z">
        <w:r w:rsidRPr="00AA6BBC" w:rsidDel="00867676">
          <w:delText xml:space="preserve">and </w:delText>
        </w:r>
      </w:del>
      <w:r w:rsidRPr="00AA6BBC">
        <w:t>test</w:t>
      </w:r>
      <w:ins w:id="741" w:author="Amrit" w:date="2018-11-13T13:51:00Z">
        <w:r w:rsidR="00867676">
          <w:t>)</w:t>
        </w:r>
      </w:ins>
      <w:r w:rsidRPr="00AA6BBC">
        <w:t xml:space="preserve"> datasets for all omics types except proteins.</w:t>
      </w:r>
    </w:p>
    <w:tbl>
      <w:tblPr>
        <w:tblStyle w:val="TableGrid"/>
        <w:tblW w:w="0" w:type="auto"/>
        <w:jc w:val="center"/>
        <w:tblLook w:val="04A0" w:firstRow="1" w:lastRow="0" w:firstColumn="1" w:lastColumn="0" w:noHBand="0" w:noVBand="1"/>
        <w:tblPrChange w:id="742" w:author="Amrit" w:date="2018-11-15T10:15:00Z">
          <w:tblPr>
            <w:tblStyle w:val="TableGrid"/>
            <w:tblW w:w="0" w:type="auto"/>
            <w:tblLook w:val="04A0" w:firstRow="1" w:lastRow="0" w:firstColumn="1" w:lastColumn="0" w:noHBand="0" w:noVBand="1"/>
          </w:tblPr>
        </w:tblPrChange>
      </w:tblPr>
      <w:tblGrid>
        <w:gridCol w:w="1520"/>
        <w:gridCol w:w="2326"/>
        <w:gridCol w:w="1436"/>
        <w:gridCol w:w="1487"/>
        <w:tblGridChange w:id="743">
          <w:tblGrid>
            <w:gridCol w:w="1520"/>
            <w:gridCol w:w="2326"/>
            <w:gridCol w:w="1436"/>
            <w:gridCol w:w="1487"/>
          </w:tblGrid>
        </w:tblGridChange>
      </w:tblGrid>
      <w:tr w:rsidR="00867676" w:rsidRPr="00AA6BBC" w14:paraId="57C85C55" w14:textId="77777777" w:rsidTr="006E25A8">
        <w:trPr>
          <w:jc w:val="center"/>
        </w:trPr>
        <w:tc>
          <w:tcPr>
            <w:tcW w:w="1520" w:type="dxa"/>
            <w:tcBorders>
              <w:top w:val="single" w:sz="36" w:space="0" w:color="auto"/>
              <w:bottom w:val="single" w:sz="36" w:space="0" w:color="auto"/>
            </w:tcBorders>
            <w:tcPrChange w:id="744" w:author="Amrit" w:date="2018-11-15T10:15:00Z">
              <w:tcPr>
                <w:tcW w:w="1520" w:type="dxa"/>
                <w:tcBorders>
                  <w:top w:val="single" w:sz="36" w:space="0" w:color="auto"/>
                  <w:bottom w:val="single" w:sz="36" w:space="0" w:color="auto"/>
                </w:tcBorders>
              </w:tcPr>
            </w:tcPrChange>
          </w:tcPr>
          <w:p w14:paraId="764250FE" w14:textId="77777777" w:rsidR="00867676" w:rsidRPr="00AA6BBC" w:rsidRDefault="00867676" w:rsidP="00271BA5">
            <w:pPr>
              <w:jc w:val="center"/>
              <w:rPr>
                <w:b/>
              </w:rPr>
            </w:pPr>
            <w:r w:rsidRPr="00AA6BBC">
              <w:rPr>
                <w:b/>
              </w:rPr>
              <w:t>Dataset</w:t>
            </w:r>
          </w:p>
        </w:tc>
        <w:tc>
          <w:tcPr>
            <w:tcW w:w="2326" w:type="dxa"/>
            <w:tcBorders>
              <w:top w:val="single" w:sz="36" w:space="0" w:color="auto"/>
              <w:bottom w:val="single" w:sz="36" w:space="0" w:color="auto"/>
            </w:tcBorders>
            <w:tcPrChange w:id="745" w:author="Amrit" w:date="2018-11-15T10:15:00Z">
              <w:tcPr>
                <w:tcW w:w="2326" w:type="dxa"/>
                <w:tcBorders>
                  <w:top w:val="single" w:sz="36" w:space="0" w:color="auto"/>
                  <w:bottom w:val="single" w:sz="36" w:space="0" w:color="auto"/>
                </w:tcBorders>
              </w:tcPr>
            </w:tcPrChange>
          </w:tcPr>
          <w:p w14:paraId="111B4F69" w14:textId="75C3345F" w:rsidR="00867676" w:rsidRPr="00867676" w:rsidRDefault="00867676" w:rsidP="00271BA5">
            <w:pPr>
              <w:jc w:val="center"/>
              <w:rPr>
                <w:b/>
                <w:i/>
                <w:rPrChange w:id="746" w:author="Amrit" w:date="2018-11-13T13:54:00Z">
                  <w:rPr>
                    <w:b/>
                  </w:rPr>
                </w:rPrChange>
              </w:rPr>
            </w:pPr>
            <w:del w:id="747" w:author="Amrit" w:date="2018-11-13T13:54:00Z">
              <w:r w:rsidRPr="00867676" w:rsidDel="00867676">
                <w:rPr>
                  <w:b/>
                  <w:i/>
                  <w:rPrChange w:id="748" w:author="Amrit" w:date="2018-11-13T13:54:00Z">
                    <w:rPr>
                      <w:b/>
                    </w:rPr>
                  </w:rPrChange>
                </w:rPr>
                <w:delText>Sample size</w:delText>
              </w:r>
            </w:del>
            <w:ins w:id="749" w:author="Amrit" w:date="2018-11-13T13:54:00Z">
              <w:r w:rsidRPr="00867676">
                <w:rPr>
                  <w:b/>
                  <w:i/>
                  <w:rPrChange w:id="750" w:author="Amrit" w:date="2018-11-13T13:54:00Z">
                    <w:rPr>
                      <w:b/>
                    </w:rPr>
                  </w:rPrChange>
                </w:rPr>
                <w:t>n</w:t>
              </w:r>
            </w:ins>
            <w:r w:rsidRPr="00867676">
              <w:rPr>
                <w:b/>
                <w:i/>
                <w:rPrChange w:id="751" w:author="Amrit" w:date="2018-11-13T13:54:00Z">
                  <w:rPr>
                    <w:b/>
                  </w:rPr>
                </w:rPrChange>
              </w:rPr>
              <w:t xml:space="preserve"> </w:t>
            </w:r>
            <w:del w:id="752" w:author="Amrit" w:date="2018-11-13T13:54:00Z">
              <w:r w:rsidRPr="00867676" w:rsidDel="00867676">
                <w:rPr>
                  <w:b/>
                  <w:i/>
                  <w:rPrChange w:id="753" w:author="Amrit" w:date="2018-11-13T13:54:00Z">
                    <w:rPr>
                      <w:b/>
                    </w:rPr>
                  </w:rPrChange>
                </w:rPr>
                <w:delText>in each subtype</w:delText>
              </w:r>
            </w:del>
          </w:p>
        </w:tc>
        <w:tc>
          <w:tcPr>
            <w:tcW w:w="1436" w:type="dxa"/>
            <w:tcBorders>
              <w:top w:val="single" w:sz="36" w:space="0" w:color="auto"/>
              <w:bottom w:val="single" w:sz="36" w:space="0" w:color="auto"/>
            </w:tcBorders>
            <w:tcPrChange w:id="754" w:author="Amrit" w:date="2018-11-15T10:15:00Z">
              <w:tcPr>
                <w:tcW w:w="1436" w:type="dxa"/>
                <w:tcBorders>
                  <w:top w:val="single" w:sz="36" w:space="0" w:color="auto"/>
                  <w:bottom w:val="single" w:sz="36" w:space="0" w:color="auto"/>
                </w:tcBorders>
              </w:tcPr>
            </w:tcPrChange>
          </w:tcPr>
          <w:p w14:paraId="5FC23354" w14:textId="77777777" w:rsidR="00867676" w:rsidRPr="00AA6BBC" w:rsidRDefault="00867676" w:rsidP="00271BA5">
            <w:pPr>
              <w:jc w:val="center"/>
              <w:rPr>
                <w:b/>
              </w:rPr>
            </w:pPr>
            <w:r w:rsidRPr="00AA6BBC">
              <w:rPr>
                <w:b/>
              </w:rPr>
              <w:t>Omics</w:t>
            </w:r>
          </w:p>
        </w:tc>
        <w:tc>
          <w:tcPr>
            <w:tcW w:w="1487" w:type="dxa"/>
            <w:tcBorders>
              <w:top w:val="single" w:sz="36" w:space="0" w:color="auto"/>
              <w:bottom w:val="single" w:sz="36" w:space="0" w:color="auto"/>
            </w:tcBorders>
            <w:tcPrChange w:id="755" w:author="Amrit" w:date="2018-11-15T10:15:00Z">
              <w:tcPr>
                <w:tcW w:w="1487" w:type="dxa"/>
                <w:tcBorders>
                  <w:top w:val="single" w:sz="36" w:space="0" w:color="auto"/>
                  <w:bottom w:val="single" w:sz="36" w:space="0" w:color="auto"/>
                </w:tcBorders>
              </w:tcPr>
            </w:tcPrChange>
          </w:tcPr>
          <w:p w14:paraId="38380298" w14:textId="5FCAB092" w:rsidR="00867676" w:rsidRPr="00867676" w:rsidRDefault="00867676" w:rsidP="00271BA5">
            <w:pPr>
              <w:jc w:val="center"/>
              <w:rPr>
                <w:b/>
                <w:i/>
                <w:rPrChange w:id="756" w:author="Amrit" w:date="2018-11-13T13:54:00Z">
                  <w:rPr>
                    <w:b/>
                  </w:rPr>
                </w:rPrChange>
              </w:rPr>
            </w:pPr>
            <w:del w:id="757" w:author="Amrit" w:date="2018-11-13T13:54:00Z">
              <w:r w:rsidRPr="00867676" w:rsidDel="00867676">
                <w:rPr>
                  <w:b/>
                  <w:i/>
                  <w:rPrChange w:id="758" w:author="Amrit" w:date="2018-11-13T13:54:00Z">
                    <w:rPr>
                      <w:b/>
                    </w:rPr>
                  </w:rPrChange>
                </w:rPr>
                <w:delText>Number of variables</w:delText>
              </w:r>
            </w:del>
            <w:ins w:id="759" w:author="Amrit" w:date="2018-11-13T13:54:00Z">
              <w:r w:rsidRPr="00867676">
                <w:rPr>
                  <w:b/>
                  <w:i/>
                  <w:rPrChange w:id="760" w:author="Amrit" w:date="2018-11-13T13:54:00Z">
                    <w:rPr>
                      <w:b/>
                    </w:rPr>
                  </w:rPrChange>
                </w:rPr>
                <w:t>p</w:t>
              </w:r>
            </w:ins>
          </w:p>
        </w:tc>
      </w:tr>
      <w:tr w:rsidR="00867676" w:rsidRPr="00AA6BBC" w14:paraId="5ED733FB" w14:textId="77777777" w:rsidTr="006E25A8">
        <w:trPr>
          <w:trHeight w:val="287"/>
          <w:jc w:val="center"/>
          <w:trPrChange w:id="761" w:author="Amrit" w:date="2018-11-15T10:15:00Z">
            <w:trPr>
              <w:trHeight w:val="287"/>
            </w:trPr>
          </w:trPrChange>
        </w:trPr>
        <w:tc>
          <w:tcPr>
            <w:tcW w:w="1520" w:type="dxa"/>
            <w:vMerge w:val="restart"/>
            <w:tcBorders>
              <w:top w:val="single" w:sz="36" w:space="0" w:color="auto"/>
            </w:tcBorders>
            <w:tcPrChange w:id="762" w:author="Amrit" w:date="2018-11-15T10:15:00Z">
              <w:tcPr>
                <w:tcW w:w="1520" w:type="dxa"/>
                <w:vMerge w:val="restart"/>
                <w:tcBorders>
                  <w:top w:val="single" w:sz="36" w:space="0" w:color="auto"/>
                </w:tcBorders>
              </w:tcPr>
            </w:tcPrChange>
          </w:tcPr>
          <w:p w14:paraId="0DA90E58" w14:textId="77777777" w:rsidR="00867676" w:rsidRPr="00AA6BBC" w:rsidRDefault="00867676" w:rsidP="00271BA5">
            <w:r w:rsidRPr="00AA6BBC">
              <w:t xml:space="preserve">Colon </w:t>
            </w:r>
          </w:p>
          <w:p w14:paraId="2997FC38" w14:textId="77777777" w:rsidR="00867676" w:rsidRPr="00AA6BBC" w:rsidRDefault="00867676" w:rsidP="00271BA5"/>
        </w:tc>
        <w:tc>
          <w:tcPr>
            <w:tcW w:w="2326" w:type="dxa"/>
            <w:vMerge w:val="restart"/>
            <w:tcBorders>
              <w:top w:val="single" w:sz="36" w:space="0" w:color="auto"/>
            </w:tcBorders>
            <w:tcPrChange w:id="763" w:author="Amrit" w:date="2018-11-15T10:15:00Z">
              <w:tcPr>
                <w:tcW w:w="2326" w:type="dxa"/>
                <w:vMerge w:val="restart"/>
                <w:tcBorders>
                  <w:top w:val="single" w:sz="36" w:space="0" w:color="auto"/>
                </w:tcBorders>
              </w:tcPr>
            </w:tcPrChange>
          </w:tcPr>
          <w:p w14:paraId="62992BD7" w14:textId="417F29E9" w:rsidR="00867676" w:rsidRDefault="00867676" w:rsidP="00271BA5">
            <w:pPr>
              <w:jc w:val="center"/>
              <w:rPr>
                <w:ins w:id="764" w:author="Amrit" w:date="2018-11-13T13:51:00Z"/>
              </w:rPr>
            </w:pPr>
            <w:ins w:id="765" w:author="Amrit" w:date="2018-11-13T13:51:00Z">
              <w:r>
                <w:t>92</w:t>
              </w:r>
            </w:ins>
          </w:p>
          <w:p w14:paraId="778BDF55" w14:textId="250614BE" w:rsidR="00867676" w:rsidRPr="00AA6BBC" w:rsidRDefault="00867676" w:rsidP="00271BA5">
            <w:pPr>
              <w:jc w:val="center"/>
            </w:pPr>
            <w:ins w:id="766" w:author="Amrit" w:date="2018-11-13T13:53:00Z">
              <w:r>
                <w:t>h</w:t>
              </w:r>
            </w:ins>
            <w:del w:id="767" w:author="Amrit" w:date="2018-11-13T13:53:00Z">
              <w:r w:rsidRPr="00AA6BBC" w:rsidDel="00867676">
                <w:delText>H</w:delText>
              </w:r>
            </w:del>
            <w:r w:rsidRPr="00AA6BBC">
              <w:t>igh (33)</w:t>
            </w:r>
          </w:p>
          <w:p w14:paraId="4C03C254" w14:textId="75569031" w:rsidR="00867676" w:rsidRPr="00AA6BBC" w:rsidRDefault="00867676" w:rsidP="00271BA5">
            <w:pPr>
              <w:jc w:val="center"/>
            </w:pPr>
            <w:ins w:id="768" w:author="Amrit" w:date="2018-11-13T13:53:00Z">
              <w:r>
                <w:t>l</w:t>
              </w:r>
            </w:ins>
            <w:del w:id="769" w:author="Amrit" w:date="2018-11-13T13:53:00Z">
              <w:r w:rsidRPr="00AA6BBC" w:rsidDel="00867676">
                <w:delText>L</w:delText>
              </w:r>
            </w:del>
            <w:r w:rsidRPr="00AA6BBC">
              <w:t>ow (59)</w:t>
            </w:r>
          </w:p>
        </w:tc>
        <w:tc>
          <w:tcPr>
            <w:tcW w:w="1436" w:type="dxa"/>
            <w:tcBorders>
              <w:top w:val="single" w:sz="36" w:space="0" w:color="auto"/>
            </w:tcBorders>
            <w:tcPrChange w:id="770" w:author="Amrit" w:date="2018-11-15T10:15:00Z">
              <w:tcPr>
                <w:tcW w:w="1436" w:type="dxa"/>
                <w:tcBorders>
                  <w:top w:val="single" w:sz="36" w:space="0" w:color="auto"/>
                </w:tcBorders>
              </w:tcPr>
            </w:tcPrChange>
          </w:tcPr>
          <w:p w14:paraId="4742F37F" w14:textId="77777777" w:rsidR="00867676" w:rsidRPr="00AA6BBC" w:rsidRDefault="00867676" w:rsidP="00271BA5">
            <w:pPr>
              <w:jc w:val="center"/>
            </w:pPr>
            <w:r w:rsidRPr="00AA6BBC">
              <w:t>mRNA</w:t>
            </w:r>
          </w:p>
        </w:tc>
        <w:tc>
          <w:tcPr>
            <w:tcW w:w="1487" w:type="dxa"/>
            <w:tcBorders>
              <w:top w:val="single" w:sz="36" w:space="0" w:color="auto"/>
            </w:tcBorders>
            <w:tcPrChange w:id="771" w:author="Amrit" w:date="2018-11-15T10:15:00Z">
              <w:tcPr>
                <w:tcW w:w="1487" w:type="dxa"/>
                <w:tcBorders>
                  <w:top w:val="single" w:sz="36" w:space="0" w:color="auto"/>
                </w:tcBorders>
              </w:tcPr>
            </w:tcPrChange>
          </w:tcPr>
          <w:p w14:paraId="6E8426F3" w14:textId="77777777" w:rsidR="00867676" w:rsidRPr="00AA6BBC" w:rsidRDefault="00867676" w:rsidP="00271BA5">
            <w:pPr>
              <w:jc w:val="center"/>
            </w:pPr>
            <w:r w:rsidRPr="00AA6BBC">
              <w:t>17,814</w:t>
            </w:r>
          </w:p>
        </w:tc>
      </w:tr>
      <w:tr w:rsidR="00867676" w:rsidRPr="00AA6BBC" w14:paraId="5889EC49" w14:textId="77777777" w:rsidTr="006E25A8">
        <w:trPr>
          <w:trHeight w:val="287"/>
          <w:jc w:val="center"/>
          <w:trPrChange w:id="772" w:author="Amrit" w:date="2018-11-15T10:15:00Z">
            <w:trPr>
              <w:trHeight w:val="287"/>
            </w:trPr>
          </w:trPrChange>
        </w:trPr>
        <w:tc>
          <w:tcPr>
            <w:tcW w:w="1520" w:type="dxa"/>
            <w:vMerge/>
            <w:tcPrChange w:id="773" w:author="Amrit" w:date="2018-11-15T10:15:00Z">
              <w:tcPr>
                <w:tcW w:w="1520" w:type="dxa"/>
                <w:vMerge/>
              </w:tcPr>
            </w:tcPrChange>
          </w:tcPr>
          <w:p w14:paraId="63C9C2E1" w14:textId="77777777" w:rsidR="00867676" w:rsidRPr="00AA6BBC" w:rsidRDefault="00867676" w:rsidP="00271BA5"/>
        </w:tc>
        <w:tc>
          <w:tcPr>
            <w:tcW w:w="2326" w:type="dxa"/>
            <w:vMerge/>
            <w:tcPrChange w:id="774" w:author="Amrit" w:date="2018-11-15T10:15:00Z">
              <w:tcPr>
                <w:tcW w:w="2326" w:type="dxa"/>
                <w:vMerge/>
              </w:tcPr>
            </w:tcPrChange>
          </w:tcPr>
          <w:p w14:paraId="703CC9A4" w14:textId="77777777" w:rsidR="00867676" w:rsidRPr="00AA6BBC" w:rsidRDefault="00867676" w:rsidP="00271BA5">
            <w:pPr>
              <w:jc w:val="center"/>
            </w:pPr>
          </w:p>
        </w:tc>
        <w:tc>
          <w:tcPr>
            <w:tcW w:w="1436" w:type="dxa"/>
            <w:tcPrChange w:id="775" w:author="Amrit" w:date="2018-11-15T10:15:00Z">
              <w:tcPr>
                <w:tcW w:w="1436" w:type="dxa"/>
              </w:tcPr>
            </w:tcPrChange>
          </w:tcPr>
          <w:p w14:paraId="67108812" w14:textId="77777777" w:rsidR="00867676" w:rsidRPr="00AA6BBC" w:rsidRDefault="00867676" w:rsidP="00271BA5">
            <w:pPr>
              <w:jc w:val="center"/>
            </w:pPr>
            <w:r w:rsidRPr="00AA6BBC">
              <w:t>miRNA</w:t>
            </w:r>
          </w:p>
        </w:tc>
        <w:tc>
          <w:tcPr>
            <w:tcW w:w="1487" w:type="dxa"/>
            <w:tcPrChange w:id="776" w:author="Amrit" w:date="2018-11-15T10:15:00Z">
              <w:tcPr>
                <w:tcW w:w="1487" w:type="dxa"/>
              </w:tcPr>
            </w:tcPrChange>
          </w:tcPr>
          <w:p w14:paraId="0040FF2C" w14:textId="77777777" w:rsidR="00867676" w:rsidRPr="00AA6BBC" w:rsidRDefault="00867676" w:rsidP="00271BA5">
            <w:pPr>
              <w:jc w:val="center"/>
            </w:pPr>
            <w:r w:rsidRPr="00AA6BBC">
              <w:t>312</w:t>
            </w:r>
          </w:p>
        </w:tc>
      </w:tr>
      <w:tr w:rsidR="00867676" w:rsidRPr="00AA6BBC" w14:paraId="1AC59E4D" w14:textId="77777777" w:rsidTr="006E25A8">
        <w:trPr>
          <w:trHeight w:val="287"/>
          <w:jc w:val="center"/>
          <w:trPrChange w:id="777" w:author="Amrit" w:date="2018-11-15T10:15:00Z">
            <w:trPr>
              <w:trHeight w:val="287"/>
            </w:trPr>
          </w:trPrChange>
        </w:trPr>
        <w:tc>
          <w:tcPr>
            <w:tcW w:w="1520" w:type="dxa"/>
            <w:vMerge/>
            <w:tcPrChange w:id="778" w:author="Amrit" w:date="2018-11-15T10:15:00Z">
              <w:tcPr>
                <w:tcW w:w="1520" w:type="dxa"/>
                <w:vMerge/>
              </w:tcPr>
            </w:tcPrChange>
          </w:tcPr>
          <w:p w14:paraId="693DF514" w14:textId="77777777" w:rsidR="00867676" w:rsidRPr="00AA6BBC" w:rsidRDefault="00867676" w:rsidP="00271BA5"/>
        </w:tc>
        <w:tc>
          <w:tcPr>
            <w:tcW w:w="2326" w:type="dxa"/>
            <w:vMerge/>
            <w:tcPrChange w:id="779" w:author="Amrit" w:date="2018-11-15T10:15:00Z">
              <w:tcPr>
                <w:tcW w:w="2326" w:type="dxa"/>
                <w:vMerge/>
              </w:tcPr>
            </w:tcPrChange>
          </w:tcPr>
          <w:p w14:paraId="76387C56" w14:textId="77777777" w:rsidR="00867676" w:rsidRPr="00AA6BBC" w:rsidRDefault="00867676" w:rsidP="00271BA5">
            <w:pPr>
              <w:jc w:val="center"/>
            </w:pPr>
          </w:p>
        </w:tc>
        <w:tc>
          <w:tcPr>
            <w:tcW w:w="1436" w:type="dxa"/>
            <w:tcPrChange w:id="780" w:author="Amrit" w:date="2018-11-15T10:15:00Z">
              <w:tcPr>
                <w:tcW w:w="1436" w:type="dxa"/>
              </w:tcPr>
            </w:tcPrChange>
          </w:tcPr>
          <w:p w14:paraId="7006F2E3" w14:textId="77777777" w:rsidR="00867676" w:rsidRPr="00AA6BBC" w:rsidRDefault="00867676" w:rsidP="00271BA5">
            <w:pPr>
              <w:jc w:val="center"/>
            </w:pPr>
            <w:r w:rsidRPr="00AA6BBC">
              <w:t>CpGs</w:t>
            </w:r>
          </w:p>
        </w:tc>
        <w:tc>
          <w:tcPr>
            <w:tcW w:w="1487" w:type="dxa"/>
            <w:tcPrChange w:id="781" w:author="Amrit" w:date="2018-11-15T10:15:00Z">
              <w:tcPr>
                <w:tcW w:w="1487" w:type="dxa"/>
              </w:tcPr>
            </w:tcPrChange>
          </w:tcPr>
          <w:p w14:paraId="55A0F436" w14:textId="77777777" w:rsidR="00867676" w:rsidRPr="00AA6BBC" w:rsidRDefault="00867676" w:rsidP="00271BA5">
            <w:pPr>
              <w:jc w:val="center"/>
            </w:pPr>
            <w:r w:rsidRPr="00AA6BBC">
              <w:t>23,088</w:t>
            </w:r>
          </w:p>
        </w:tc>
      </w:tr>
      <w:tr w:rsidR="00867676" w:rsidRPr="00AA6BBC" w14:paraId="55E7674D" w14:textId="77777777" w:rsidTr="006E25A8">
        <w:trPr>
          <w:trHeight w:val="146"/>
          <w:jc w:val="center"/>
          <w:trPrChange w:id="782" w:author="Amrit" w:date="2018-11-15T10:15:00Z">
            <w:trPr>
              <w:trHeight w:val="146"/>
            </w:trPr>
          </w:trPrChange>
        </w:trPr>
        <w:tc>
          <w:tcPr>
            <w:tcW w:w="1520" w:type="dxa"/>
            <w:vMerge w:val="restart"/>
            <w:tcPrChange w:id="783" w:author="Amrit" w:date="2018-11-15T10:15:00Z">
              <w:tcPr>
                <w:tcW w:w="1520" w:type="dxa"/>
                <w:vMerge w:val="restart"/>
              </w:tcPr>
            </w:tcPrChange>
          </w:tcPr>
          <w:p w14:paraId="5A0E15D6" w14:textId="77777777" w:rsidR="00867676" w:rsidRPr="00AA6BBC" w:rsidRDefault="00867676" w:rsidP="00271BA5">
            <w:r w:rsidRPr="00AA6BBC">
              <w:t xml:space="preserve">Kidney </w:t>
            </w:r>
          </w:p>
        </w:tc>
        <w:tc>
          <w:tcPr>
            <w:tcW w:w="2326" w:type="dxa"/>
            <w:vMerge w:val="restart"/>
            <w:tcPrChange w:id="784" w:author="Amrit" w:date="2018-11-15T10:15:00Z">
              <w:tcPr>
                <w:tcW w:w="2326" w:type="dxa"/>
                <w:vMerge w:val="restart"/>
              </w:tcPr>
            </w:tcPrChange>
          </w:tcPr>
          <w:p w14:paraId="77ADCBB7" w14:textId="5AB970CD" w:rsidR="00867676" w:rsidRDefault="00867676" w:rsidP="00271BA5">
            <w:pPr>
              <w:jc w:val="center"/>
              <w:rPr>
                <w:ins w:id="785" w:author="Amrit" w:date="2018-11-13T13:52:00Z"/>
              </w:rPr>
            </w:pPr>
            <w:ins w:id="786" w:author="Amrit" w:date="2018-11-13T13:52:00Z">
              <w:r>
                <w:t>122</w:t>
              </w:r>
            </w:ins>
          </w:p>
          <w:p w14:paraId="6A08ABC2" w14:textId="14E69978" w:rsidR="00867676" w:rsidRPr="00AA6BBC" w:rsidRDefault="00867676" w:rsidP="00271BA5">
            <w:pPr>
              <w:jc w:val="center"/>
            </w:pPr>
            <w:ins w:id="787" w:author="Amrit" w:date="2018-11-13T13:53:00Z">
              <w:r>
                <w:t>h</w:t>
              </w:r>
            </w:ins>
            <w:del w:id="788" w:author="Amrit" w:date="2018-11-13T13:53:00Z">
              <w:r w:rsidRPr="00AA6BBC" w:rsidDel="00867676">
                <w:delText>H</w:delText>
              </w:r>
            </w:del>
            <w:r w:rsidRPr="00AA6BBC">
              <w:t>igh (61)</w:t>
            </w:r>
          </w:p>
          <w:p w14:paraId="69B21547" w14:textId="6D9A5932" w:rsidR="00867676" w:rsidRPr="00AA6BBC" w:rsidRDefault="00867676" w:rsidP="00271BA5">
            <w:pPr>
              <w:jc w:val="center"/>
            </w:pPr>
            <w:ins w:id="789" w:author="Amrit" w:date="2018-11-13T13:54:00Z">
              <w:r>
                <w:t>l</w:t>
              </w:r>
            </w:ins>
            <w:del w:id="790" w:author="Amrit" w:date="2018-11-13T13:54:00Z">
              <w:r w:rsidRPr="00AA6BBC" w:rsidDel="00867676">
                <w:delText>L</w:delText>
              </w:r>
            </w:del>
            <w:r w:rsidRPr="00AA6BBC">
              <w:t>ow (61)</w:t>
            </w:r>
          </w:p>
        </w:tc>
        <w:tc>
          <w:tcPr>
            <w:tcW w:w="1436" w:type="dxa"/>
            <w:tcPrChange w:id="791" w:author="Amrit" w:date="2018-11-15T10:15:00Z">
              <w:tcPr>
                <w:tcW w:w="1436" w:type="dxa"/>
              </w:tcPr>
            </w:tcPrChange>
          </w:tcPr>
          <w:p w14:paraId="6FE742E5" w14:textId="77777777" w:rsidR="00867676" w:rsidRPr="00AA6BBC" w:rsidRDefault="00867676" w:rsidP="00271BA5">
            <w:pPr>
              <w:jc w:val="center"/>
            </w:pPr>
            <w:r w:rsidRPr="00AA6BBC">
              <w:t>mRNA</w:t>
            </w:r>
          </w:p>
        </w:tc>
        <w:tc>
          <w:tcPr>
            <w:tcW w:w="1487" w:type="dxa"/>
            <w:tcPrChange w:id="792" w:author="Amrit" w:date="2018-11-15T10:15:00Z">
              <w:tcPr>
                <w:tcW w:w="1487" w:type="dxa"/>
              </w:tcPr>
            </w:tcPrChange>
          </w:tcPr>
          <w:p w14:paraId="15FE3FEF" w14:textId="77777777" w:rsidR="00867676" w:rsidRPr="00AA6BBC" w:rsidRDefault="00867676" w:rsidP="00271BA5">
            <w:pPr>
              <w:jc w:val="center"/>
            </w:pPr>
            <w:r w:rsidRPr="00AA6BBC">
              <w:t>17,665</w:t>
            </w:r>
          </w:p>
        </w:tc>
      </w:tr>
      <w:tr w:rsidR="00867676" w:rsidRPr="00AA6BBC" w14:paraId="4A4C69B9" w14:textId="77777777" w:rsidTr="006E25A8">
        <w:trPr>
          <w:trHeight w:val="146"/>
          <w:jc w:val="center"/>
          <w:trPrChange w:id="793" w:author="Amrit" w:date="2018-11-15T10:15:00Z">
            <w:trPr>
              <w:trHeight w:val="146"/>
            </w:trPr>
          </w:trPrChange>
        </w:trPr>
        <w:tc>
          <w:tcPr>
            <w:tcW w:w="1520" w:type="dxa"/>
            <w:vMerge/>
            <w:tcPrChange w:id="794" w:author="Amrit" w:date="2018-11-15T10:15:00Z">
              <w:tcPr>
                <w:tcW w:w="1520" w:type="dxa"/>
                <w:vMerge/>
              </w:tcPr>
            </w:tcPrChange>
          </w:tcPr>
          <w:p w14:paraId="333B8155" w14:textId="77777777" w:rsidR="00867676" w:rsidRPr="00AA6BBC" w:rsidRDefault="00867676" w:rsidP="00271BA5"/>
        </w:tc>
        <w:tc>
          <w:tcPr>
            <w:tcW w:w="2326" w:type="dxa"/>
            <w:vMerge/>
            <w:tcPrChange w:id="795" w:author="Amrit" w:date="2018-11-15T10:15:00Z">
              <w:tcPr>
                <w:tcW w:w="2326" w:type="dxa"/>
                <w:vMerge/>
              </w:tcPr>
            </w:tcPrChange>
          </w:tcPr>
          <w:p w14:paraId="24EF9F90" w14:textId="77777777" w:rsidR="00867676" w:rsidRPr="00AA6BBC" w:rsidRDefault="00867676" w:rsidP="00271BA5">
            <w:pPr>
              <w:jc w:val="center"/>
            </w:pPr>
          </w:p>
        </w:tc>
        <w:tc>
          <w:tcPr>
            <w:tcW w:w="1436" w:type="dxa"/>
            <w:tcPrChange w:id="796" w:author="Amrit" w:date="2018-11-15T10:15:00Z">
              <w:tcPr>
                <w:tcW w:w="1436" w:type="dxa"/>
              </w:tcPr>
            </w:tcPrChange>
          </w:tcPr>
          <w:p w14:paraId="17C9234B" w14:textId="77777777" w:rsidR="00867676" w:rsidRPr="00AA6BBC" w:rsidRDefault="00867676" w:rsidP="00271BA5">
            <w:pPr>
              <w:jc w:val="center"/>
            </w:pPr>
            <w:r w:rsidRPr="00AA6BBC">
              <w:t>miRNA</w:t>
            </w:r>
          </w:p>
        </w:tc>
        <w:tc>
          <w:tcPr>
            <w:tcW w:w="1487" w:type="dxa"/>
            <w:tcPrChange w:id="797" w:author="Amrit" w:date="2018-11-15T10:15:00Z">
              <w:tcPr>
                <w:tcW w:w="1487" w:type="dxa"/>
              </w:tcPr>
            </w:tcPrChange>
          </w:tcPr>
          <w:p w14:paraId="1A5BAEC5" w14:textId="77777777" w:rsidR="00867676" w:rsidRPr="00AA6BBC" w:rsidRDefault="00867676" w:rsidP="00271BA5">
            <w:pPr>
              <w:jc w:val="center"/>
            </w:pPr>
            <w:r w:rsidRPr="00AA6BBC">
              <w:t>329</w:t>
            </w:r>
          </w:p>
        </w:tc>
      </w:tr>
      <w:tr w:rsidR="00867676" w:rsidRPr="00AA6BBC" w14:paraId="0CE26782" w14:textId="77777777" w:rsidTr="006E25A8">
        <w:trPr>
          <w:trHeight w:val="146"/>
          <w:jc w:val="center"/>
          <w:trPrChange w:id="798" w:author="Amrit" w:date="2018-11-15T10:15:00Z">
            <w:trPr>
              <w:trHeight w:val="146"/>
            </w:trPr>
          </w:trPrChange>
        </w:trPr>
        <w:tc>
          <w:tcPr>
            <w:tcW w:w="1520" w:type="dxa"/>
            <w:vMerge/>
            <w:tcPrChange w:id="799" w:author="Amrit" w:date="2018-11-15T10:15:00Z">
              <w:tcPr>
                <w:tcW w:w="1520" w:type="dxa"/>
                <w:vMerge/>
              </w:tcPr>
            </w:tcPrChange>
          </w:tcPr>
          <w:p w14:paraId="14807D47" w14:textId="77777777" w:rsidR="00867676" w:rsidRPr="00AA6BBC" w:rsidRDefault="00867676" w:rsidP="00271BA5"/>
        </w:tc>
        <w:tc>
          <w:tcPr>
            <w:tcW w:w="2326" w:type="dxa"/>
            <w:vMerge/>
            <w:tcPrChange w:id="800" w:author="Amrit" w:date="2018-11-15T10:15:00Z">
              <w:tcPr>
                <w:tcW w:w="2326" w:type="dxa"/>
                <w:vMerge/>
              </w:tcPr>
            </w:tcPrChange>
          </w:tcPr>
          <w:p w14:paraId="21B26839" w14:textId="77777777" w:rsidR="00867676" w:rsidRPr="00AA6BBC" w:rsidRDefault="00867676" w:rsidP="00271BA5">
            <w:pPr>
              <w:jc w:val="center"/>
            </w:pPr>
          </w:p>
        </w:tc>
        <w:tc>
          <w:tcPr>
            <w:tcW w:w="1436" w:type="dxa"/>
            <w:tcPrChange w:id="801" w:author="Amrit" w:date="2018-11-15T10:15:00Z">
              <w:tcPr>
                <w:tcW w:w="1436" w:type="dxa"/>
              </w:tcPr>
            </w:tcPrChange>
          </w:tcPr>
          <w:p w14:paraId="54551B9D" w14:textId="77777777" w:rsidR="00867676" w:rsidRPr="00AA6BBC" w:rsidRDefault="00867676" w:rsidP="00271BA5">
            <w:pPr>
              <w:jc w:val="center"/>
            </w:pPr>
            <w:r w:rsidRPr="00AA6BBC">
              <w:t>CpGs</w:t>
            </w:r>
          </w:p>
        </w:tc>
        <w:tc>
          <w:tcPr>
            <w:tcW w:w="1487" w:type="dxa"/>
            <w:tcPrChange w:id="802" w:author="Amrit" w:date="2018-11-15T10:15:00Z">
              <w:tcPr>
                <w:tcW w:w="1487" w:type="dxa"/>
              </w:tcPr>
            </w:tcPrChange>
          </w:tcPr>
          <w:p w14:paraId="601125C2" w14:textId="77777777" w:rsidR="00867676" w:rsidRPr="00AA6BBC" w:rsidRDefault="00867676" w:rsidP="00271BA5">
            <w:pPr>
              <w:jc w:val="center"/>
            </w:pPr>
            <w:r w:rsidRPr="00AA6BBC">
              <w:t>24,960</w:t>
            </w:r>
          </w:p>
        </w:tc>
      </w:tr>
      <w:tr w:rsidR="00867676" w:rsidRPr="00AA6BBC" w14:paraId="38A9C0BE" w14:textId="77777777" w:rsidTr="006E25A8">
        <w:trPr>
          <w:trHeight w:val="146"/>
          <w:jc w:val="center"/>
          <w:trPrChange w:id="803" w:author="Amrit" w:date="2018-11-15T10:15:00Z">
            <w:trPr>
              <w:trHeight w:val="146"/>
            </w:trPr>
          </w:trPrChange>
        </w:trPr>
        <w:tc>
          <w:tcPr>
            <w:tcW w:w="1520" w:type="dxa"/>
            <w:vMerge w:val="restart"/>
            <w:tcPrChange w:id="804" w:author="Amrit" w:date="2018-11-15T10:15:00Z">
              <w:tcPr>
                <w:tcW w:w="1520" w:type="dxa"/>
                <w:vMerge w:val="restart"/>
              </w:tcPr>
            </w:tcPrChange>
          </w:tcPr>
          <w:p w14:paraId="5C4BDF9A" w14:textId="77777777" w:rsidR="00867676" w:rsidRPr="00AA6BBC" w:rsidRDefault="00867676" w:rsidP="00271BA5">
            <w:r w:rsidRPr="00AA6BBC">
              <w:t>Glioblastoma (</w:t>
            </w:r>
            <w:proofErr w:type="spellStart"/>
            <w:r w:rsidRPr="00AA6BBC">
              <w:t>gbm</w:t>
            </w:r>
            <w:proofErr w:type="spellEnd"/>
            <w:r w:rsidRPr="00AA6BBC">
              <w:t>)</w:t>
            </w:r>
          </w:p>
        </w:tc>
        <w:tc>
          <w:tcPr>
            <w:tcW w:w="2326" w:type="dxa"/>
            <w:vMerge w:val="restart"/>
            <w:tcPrChange w:id="805" w:author="Amrit" w:date="2018-11-15T10:15:00Z">
              <w:tcPr>
                <w:tcW w:w="2326" w:type="dxa"/>
                <w:vMerge w:val="restart"/>
              </w:tcPr>
            </w:tcPrChange>
          </w:tcPr>
          <w:p w14:paraId="27EFA58F" w14:textId="1F967661" w:rsidR="00867676" w:rsidRDefault="00867676" w:rsidP="00271BA5">
            <w:pPr>
              <w:jc w:val="center"/>
              <w:rPr>
                <w:ins w:id="806" w:author="Amrit" w:date="2018-11-13T13:52:00Z"/>
              </w:rPr>
            </w:pPr>
            <w:ins w:id="807" w:author="Amrit" w:date="2018-11-13T13:52:00Z">
              <w:r>
                <w:t>213</w:t>
              </w:r>
            </w:ins>
          </w:p>
          <w:p w14:paraId="28C07F03" w14:textId="555CD3BD" w:rsidR="00867676" w:rsidRPr="00AA6BBC" w:rsidRDefault="00867676" w:rsidP="00271BA5">
            <w:pPr>
              <w:jc w:val="center"/>
            </w:pPr>
            <w:ins w:id="808" w:author="Amrit" w:date="2018-11-13T13:54:00Z">
              <w:r>
                <w:t>h</w:t>
              </w:r>
            </w:ins>
            <w:del w:id="809" w:author="Amrit" w:date="2018-11-13T13:54:00Z">
              <w:r w:rsidRPr="00AA6BBC" w:rsidDel="00867676">
                <w:delText>H</w:delText>
              </w:r>
            </w:del>
            <w:r w:rsidRPr="00AA6BBC">
              <w:t>igh (105)</w:t>
            </w:r>
          </w:p>
          <w:p w14:paraId="7BD56044" w14:textId="6533EE2C" w:rsidR="00867676" w:rsidRPr="00AA6BBC" w:rsidRDefault="00867676" w:rsidP="00271BA5">
            <w:pPr>
              <w:jc w:val="center"/>
            </w:pPr>
            <w:ins w:id="810" w:author="Amrit" w:date="2018-11-13T13:54:00Z">
              <w:r>
                <w:t>l</w:t>
              </w:r>
            </w:ins>
            <w:del w:id="811" w:author="Amrit" w:date="2018-11-13T13:54:00Z">
              <w:r w:rsidRPr="00AA6BBC" w:rsidDel="00867676">
                <w:delText>L</w:delText>
              </w:r>
            </w:del>
            <w:r w:rsidRPr="00AA6BBC">
              <w:t>ow (108)</w:t>
            </w:r>
          </w:p>
        </w:tc>
        <w:tc>
          <w:tcPr>
            <w:tcW w:w="1436" w:type="dxa"/>
            <w:tcPrChange w:id="812" w:author="Amrit" w:date="2018-11-15T10:15:00Z">
              <w:tcPr>
                <w:tcW w:w="1436" w:type="dxa"/>
              </w:tcPr>
            </w:tcPrChange>
          </w:tcPr>
          <w:p w14:paraId="43DB0A29" w14:textId="77777777" w:rsidR="00867676" w:rsidRPr="00AA6BBC" w:rsidRDefault="00867676" w:rsidP="00271BA5">
            <w:pPr>
              <w:jc w:val="center"/>
            </w:pPr>
            <w:r w:rsidRPr="00AA6BBC">
              <w:t>mRNA</w:t>
            </w:r>
          </w:p>
        </w:tc>
        <w:tc>
          <w:tcPr>
            <w:tcW w:w="1487" w:type="dxa"/>
            <w:tcPrChange w:id="813" w:author="Amrit" w:date="2018-11-15T10:15:00Z">
              <w:tcPr>
                <w:tcW w:w="1487" w:type="dxa"/>
              </w:tcPr>
            </w:tcPrChange>
          </w:tcPr>
          <w:p w14:paraId="4521B1AB" w14:textId="77777777" w:rsidR="00867676" w:rsidRPr="00AA6BBC" w:rsidRDefault="00867676" w:rsidP="00271BA5">
            <w:pPr>
              <w:jc w:val="center"/>
            </w:pPr>
            <w:r w:rsidRPr="00AA6BBC">
              <w:t>12,042</w:t>
            </w:r>
          </w:p>
        </w:tc>
      </w:tr>
      <w:tr w:rsidR="00867676" w:rsidRPr="00AA6BBC" w14:paraId="6F3138D6" w14:textId="77777777" w:rsidTr="006E25A8">
        <w:trPr>
          <w:trHeight w:val="146"/>
          <w:jc w:val="center"/>
          <w:trPrChange w:id="814" w:author="Amrit" w:date="2018-11-15T10:15:00Z">
            <w:trPr>
              <w:trHeight w:val="146"/>
            </w:trPr>
          </w:trPrChange>
        </w:trPr>
        <w:tc>
          <w:tcPr>
            <w:tcW w:w="1520" w:type="dxa"/>
            <w:vMerge/>
            <w:tcPrChange w:id="815" w:author="Amrit" w:date="2018-11-15T10:15:00Z">
              <w:tcPr>
                <w:tcW w:w="1520" w:type="dxa"/>
                <w:vMerge/>
              </w:tcPr>
            </w:tcPrChange>
          </w:tcPr>
          <w:p w14:paraId="29BB0D19" w14:textId="77777777" w:rsidR="00867676" w:rsidRPr="00AA6BBC" w:rsidRDefault="00867676" w:rsidP="00271BA5"/>
        </w:tc>
        <w:tc>
          <w:tcPr>
            <w:tcW w:w="2326" w:type="dxa"/>
            <w:vMerge/>
            <w:tcPrChange w:id="816" w:author="Amrit" w:date="2018-11-15T10:15:00Z">
              <w:tcPr>
                <w:tcW w:w="2326" w:type="dxa"/>
                <w:vMerge/>
              </w:tcPr>
            </w:tcPrChange>
          </w:tcPr>
          <w:p w14:paraId="7596E3E7" w14:textId="77777777" w:rsidR="00867676" w:rsidRPr="00AA6BBC" w:rsidRDefault="00867676" w:rsidP="00271BA5">
            <w:pPr>
              <w:jc w:val="center"/>
            </w:pPr>
          </w:p>
        </w:tc>
        <w:tc>
          <w:tcPr>
            <w:tcW w:w="1436" w:type="dxa"/>
            <w:tcPrChange w:id="817" w:author="Amrit" w:date="2018-11-15T10:15:00Z">
              <w:tcPr>
                <w:tcW w:w="1436" w:type="dxa"/>
              </w:tcPr>
            </w:tcPrChange>
          </w:tcPr>
          <w:p w14:paraId="38B21D83" w14:textId="77777777" w:rsidR="00867676" w:rsidRPr="00AA6BBC" w:rsidRDefault="00867676" w:rsidP="00271BA5">
            <w:pPr>
              <w:jc w:val="center"/>
            </w:pPr>
            <w:r w:rsidRPr="00AA6BBC">
              <w:t>miRNA</w:t>
            </w:r>
          </w:p>
        </w:tc>
        <w:tc>
          <w:tcPr>
            <w:tcW w:w="1487" w:type="dxa"/>
            <w:tcPrChange w:id="818" w:author="Amrit" w:date="2018-11-15T10:15:00Z">
              <w:tcPr>
                <w:tcW w:w="1487" w:type="dxa"/>
              </w:tcPr>
            </w:tcPrChange>
          </w:tcPr>
          <w:p w14:paraId="24230987" w14:textId="77777777" w:rsidR="00867676" w:rsidRPr="00AA6BBC" w:rsidRDefault="00867676" w:rsidP="00271BA5">
            <w:pPr>
              <w:jc w:val="center"/>
            </w:pPr>
            <w:r w:rsidRPr="00AA6BBC">
              <w:t>534</w:t>
            </w:r>
          </w:p>
        </w:tc>
      </w:tr>
      <w:tr w:rsidR="00867676" w:rsidRPr="00AA6BBC" w14:paraId="511EAAC3" w14:textId="77777777" w:rsidTr="006E25A8">
        <w:trPr>
          <w:trHeight w:val="146"/>
          <w:jc w:val="center"/>
          <w:trPrChange w:id="819" w:author="Amrit" w:date="2018-11-15T10:15:00Z">
            <w:trPr>
              <w:trHeight w:val="146"/>
            </w:trPr>
          </w:trPrChange>
        </w:trPr>
        <w:tc>
          <w:tcPr>
            <w:tcW w:w="1520" w:type="dxa"/>
            <w:vMerge/>
            <w:tcPrChange w:id="820" w:author="Amrit" w:date="2018-11-15T10:15:00Z">
              <w:tcPr>
                <w:tcW w:w="1520" w:type="dxa"/>
                <w:vMerge/>
              </w:tcPr>
            </w:tcPrChange>
          </w:tcPr>
          <w:p w14:paraId="15418F9D" w14:textId="77777777" w:rsidR="00867676" w:rsidRPr="00AA6BBC" w:rsidRDefault="00867676" w:rsidP="00271BA5"/>
        </w:tc>
        <w:tc>
          <w:tcPr>
            <w:tcW w:w="2326" w:type="dxa"/>
            <w:vMerge/>
            <w:tcPrChange w:id="821" w:author="Amrit" w:date="2018-11-15T10:15:00Z">
              <w:tcPr>
                <w:tcW w:w="2326" w:type="dxa"/>
                <w:vMerge/>
              </w:tcPr>
            </w:tcPrChange>
          </w:tcPr>
          <w:p w14:paraId="233C065F" w14:textId="77777777" w:rsidR="00867676" w:rsidRPr="00AA6BBC" w:rsidRDefault="00867676" w:rsidP="00271BA5">
            <w:pPr>
              <w:jc w:val="center"/>
            </w:pPr>
          </w:p>
        </w:tc>
        <w:tc>
          <w:tcPr>
            <w:tcW w:w="1436" w:type="dxa"/>
            <w:tcPrChange w:id="822" w:author="Amrit" w:date="2018-11-15T10:15:00Z">
              <w:tcPr>
                <w:tcW w:w="1436" w:type="dxa"/>
              </w:tcPr>
            </w:tcPrChange>
          </w:tcPr>
          <w:p w14:paraId="50CD31B1" w14:textId="77777777" w:rsidR="00867676" w:rsidRPr="00AA6BBC" w:rsidRDefault="00867676" w:rsidP="00271BA5">
            <w:pPr>
              <w:jc w:val="center"/>
            </w:pPr>
            <w:r w:rsidRPr="00AA6BBC">
              <w:t>CpGs</w:t>
            </w:r>
          </w:p>
        </w:tc>
        <w:tc>
          <w:tcPr>
            <w:tcW w:w="1487" w:type="dxa"/>
            <w:tcPrChange w:id="823" w:author="Amrit" w:date="2018-11-15T10:15:00Z">
              <w:tcPr>
                <w:tcW w:w="1487" w:type="dxa"/>
              </w:tcPr>
            </w:tcPrChange>
          </w:tcPr>
          <w:p w14:paraId="6AF84291" w14:textId="77777777" w:rsidR="00867676" w:rsidRPr="00AA6BBC" w:rsidRDefault="00867676" w:rsidP="00271BA5">
            <w:pPr>
              <w:jc w:val="center"/>
            </w:pPr>
            <w:r w:rsidRPr="00AA6BBC">
              <w:t>1,305</w:t>
            </w:r>
          </w:p>
        </w:tc>
      </w:tr>
      <w:tr w:rsidR="00867676" w:rsidRPr="00AA6BBC" w14:paraId="23342F39" w14:textId="77777777" w:rsidTr="006E25A8">
        <w:trPr>
          <w:trHeight w:val="146"/>
          <w:jc w:val="center"/>
          <w:trPrChange w:id="824" w:author="Amrit" w:date="2018-11-15T10:15:00Z">
            <w:trPr>
              <w:trHeight w:val="146"/>
            </w:trPr>
          </w:trPrChange>
        </w:trPr>
        <w:tc>
          <w:tcPr>
            <w:tcW w:w="1520" w:type="dxa"/>
            <w:vMerge w:val="restart"/>
            <w:tcPrChange w:id="825" w:author="Amrit" w:date="2018-11-15T10:15:00Z">
              <w:tcPr>
                <w:tcW w:w="1520" w:type="dxa"/>
                <w:vMerge w:val="restart"/>
              </w:tcPr>
            </w:tcPrChange>
          </w:tcPr>
          <w:p w14:paraId="6437D74B" w14:textId="77777777" w:rsidR="00867676" w:rsidRPr="00AA6BBC" w:rsidRDefault="00867676" w:rsidP="00271BA5">
            <w:r w:rsidRPr="00AA6BBC">
              <w:t xml:space="preserve">Lung </w:t>
            </w:r>
          </w:p>
        </w:tc>
        <w:tc>
          <w:tcPr>
            <w:tcW w:w="2326" w:type="dxa"/>
            <w:vMerge w:val="restart"/>
            <w:tcPrChange w:id="826" w:author="Amrit" w:date="2018-11-15T10:15:00Z">
              <w:tcPr>
                <w:tcW w:w="2326" w:type="dxa"/>
                <w:vMerge w:val="restart"/>
              </w:tcPr>
            </w:tcPrChange>
          </w:tcPr>
          <w:p w14:paraId="6E5A8BF0" w14:textId="02402E4B" w:rsidR="00867676" w:rsidRDefault="00867676" w:rsidP="00271BA5">
            <w:pPr>
              <w:jc w:val="center"/>
              <w:rPr>
                <w:ins w:id="827" w:author="Amrit" w:date="2018-11-13T13:52:00Z"/>
              </w:rPr>
            </w:pPr>
            <w:ins w:id="828" w:author="Amrit" w:date="2018-11-13T13:52:00Z">
              <w:r>
                <w:t>106</w:t>
              </w:r>
            </w:ins>
          </w:p>
          <w:p w14:paraId="5AFAEE93" w14:textId="1444F923" w:rsidR="00867676" w:rsidRPr="00AA6BBC" w:rsidRDefault="00867676" w:rsidP="00271BA5">
            <w:pPr>
              <w:jc w:val="center"/>
            </w:pPr>
            <w:ins w:id="829" w:author="Amrit" w:date="2018-11-13T13:54:00Z">
              <w:r>
                <w:t>h</w:t>
              </w:r>
            </w:ins>
            <w:del w:id="830" w:author="Amrit" w:date="2018-11-13T13:54:00Z">
              <w:r w:rsidRPr="00AA6BBC" w:rsidDel="00867676">
                <w:delText>H</w:delText>
              </w:r>
            </w:del>
            <w:r w:rsidRPr="00AA6BBC">
              <w:t>igh (53)</w:t>
            </w:r>
          </w:p>
          <w:p w14:paraId="679F5CEF" w14:textId="35165D73" w:rsidR="00867676" w:rsidRPr="00AA6BBC" w:rsidRDefault="00867676" w:rsidP="00271BA5">
            <w:pPr>
              <w:jc w:val="center"/>
            </w:pPr>
            <w:ins w:id="831" w:author="Amrit" w:date="2018-11-13T13:54:00Z">
              <w:r>
                <w:t>l</w:t>
              </w:r>
            </w:ins>
            <w:del w:id="832" w:author="Amrit" w:date="2018-11-13T13:54:00Z">
              <w:r w:rsidRPr="00AA6BBC" w:rsidDel="00867676">
                <w:delText>L</w:delText>
              </w:r>
            </w:del>
            <w:r w:rsidRPr="00AA6BBC">
              <w:t>ow (53)</w:t>
            </w:r>
          </w:p>
        </w:tc>
        <w:tc>
          <w:tcPr>
            <w:tcW w:w="1436" w:type="dxa"/>
            <w:tcPrChange w:id="833" w:author="Amrit" w:date="2018-11-15T10:15:00Z">
              <w:tcPr>
                <w:tcW w:w="1436" w:type="dxa"/>
              </w:tcPr>
            </w:tcPrChange>
          </w:tcPr>
          <w:p w14:paraId="67BD2D5D" w14:textId="77777777" w:rsidR="00867676" w:rsidRPr="00AA6BBC" w:rsidRDefault="00867676" w:rsidP="00271BA5">
            <w:pPr>
              <w:jc w:val="center"/>
            </w:pPr>
            <w:r w:rsidRPr="00AA6BBC">
              <w:t>mRNA</w:t>
            </w:r>
          </w:p>
        </w:tc>
        <w:tc>
          <w:tcPr>
            <w:tcW w:w="1487" w:type="dxa"/>
            <w:tcPrChange w:id="834" w:author="Amrit" w:date="2018-11-15T10:15:00Z">
              <w:tcPr>
                <w:tcW w:w="1487" w:type="dxa"/>
              </w:tcPr>
            </w:tcPrChange>
          </w:tcPr>
          <w:p w14:paraId="5F82423E" w14:textId="77777777" w:rsidR="00867676" w:rsidRPr="00AA6BBC" w:rsidRDefault="00867676" w:rsidP="00271BA5">
            <w:pPr>
              <w:jc w:val="center"/>
            </w:pPr>
            <w:r w:rsidRPr="00AA6BBC">
              <w:t>12,042</w:t>
            </w:r>
          </w:p>
        </w:tc>
      </w:tr>
      <w:tr w:rsidR="00867676" w:rsidRPr="00AA6BBC" w14:paraId="5EDC59BB" w14:textId="77777777" w:rsidTr="006E25A8">
        <w:trPr>
          <w:trHeight w:val="146"/>
          <w:jc w:val="center"/>
          <w:trPrChange w:id="835" w:author="Amrit" w:date="2018-11-15T10:15:00Z">
            <w:trPr>
              <w:trHeight w:val="146"/>
            </w:trPr>
          </w:trPrChange>
        </w:trPr>
        <w:tc>
          <w:tcPr>
            <w:tcW w:w="1520" w:type="dxa"/>
            <w:vMerge/>
            <w:tcPrChange w:id="836" w:author="Amrit" w:date="2018-11-15T10:15:00Z">
              <w:tcPr>
                <w:tcW w:w="1520" w:type="dxa"/>
                <w:vMerge/>
              </w:tcPr>
            </w:tcPrChange>
          </w:tcPr>
          <w:p w14:paraId="58711E4B" w14:textId="77777777" w:rsidR="00867676" w:rsidRPr="00AA6BBC" w:rsidRDefault="00867676" w:rsidP="00271BA5"/>
        </w:tc>
        <w:tc>
          <w:tcPr>
            <w:tcW w:w="2326" w:type="dxa"/>
            <w:vMerge/>
            <w:tcPrChange w:id="837" w:author="Amrit" w:date="2018-11-15T10:15:00Z">
              <w:tcPr>
                <w:tcW w:w="2326" w:type="dxa"/>
                <w:vMerge/>
              </w:tcPr>
            </w:tcPrChange>
          </w:tcPr>
          <w:p w14:paraId="5B95CDA5" w14:textId="77777777" w:rsidR="00867676" w:rsidRPr="00AA6BBC" w:rsidRDefault="00867676" w:rsidP="00271BA5">
            <w:pPr>
              <w:jc w:val="center"/>
            </w:pPr>
          </w:p>
        </w:tc>
        <w:tc>
          <w:tcPr>
            <w:tcW w:w="1436" w:type="dxa"/>
            <w:tcPrChange w:id="838" w:author="Amrit" w:date="2018-11-15T10:15:00Z">
              <w:tcPr>
                <w:tcW w:w="1436" w:type="dxa"/>
              </w:tcPr>
            </w:tcPrChange>
          </w:tcPr>
          <w:p w14:paraId="1CFF2B0E" w14:textId="77777777" w:rsidR="00867676" w:rsidRPr="00AA6BBC" w:rsidRDefault="00867676" w:rsidP="00271BA5">
            <w:pPr>
              <w:jc w:val="center"/>
            </w:pPr>
            <w:r w:rsidRPr="00AA6BBC">
              <w:t>miRNA</w:t>
            </w:r>
          </w:p>
        </w:tc>
        <w:tc>
          <w:tcPr>
            <w:tcW w:w="1487" w:type="dxa"/>
            <w:tcPrChange w:id="839" w:author="Amrit" w:date="2018-11-15T10:15:00Z">
              <w:tcPr>
                <w:tcW w:w="1487" w:type="dxa"/>
              </w:tcPr>
            </w:tcPrChange>
          </w:tcPr>
          <w:p w14:paraId="04237216" w14:textId="77777777" w:rsidR="00867676" w:rsidRPr="00AA6BBC" w:rsidRDefault="00867676" w:rsidP="00271BA5">
            <w:pPr>
              <w:jc w:val="center"/>
            </w:pPr>
            <w:r w:rsidRPr="00AA6BBC">
              <w:t>353</w:t>
            </w:r>
          </w:p>
        </w:tc>
      </w:tr>
      <w:tr w:rsidR="00867676" w:rsidRPr="00AA6BBC" w14:paraId="07B50267" w14:textId="77777777" w:rsidTr="006E25A8">
        <w:trPr>
          <w:trHeight w:val="146"/>
          <w:jc w:val="center"/>
          <w:trPrChange w:id="840" w:author="Amrit" w:date="2018-11-15T10:15:00Z">
            <w:trPr>
              <w:trHeight w:val="146"/>
            </w:trPr>
          </w:trPrChange>
        </w:trPr>
        <w:tc>
          <w:tcPr>
            <w:tcW w:w="1520" w:type="dxa"/>
            <w:vMerge/>
            <w:tcBorders>
              <w:bottom w:val="single" w:sz="36" w:space="0" w:color="auto"/>
            </w:tcBorders>
            <w:tcPrChange w:id="841" w:author="Amrit" w:date="2018-11-15T10:15:00Z">
              <w:tcPr>
                <w:tcW w:w="1520" w:type="dxa"/>
                <w:vMerge/>
                <w:tcBorders>
                  <w:bottom w:val="single" w:sz="36" w:space="0" w:color="auto"/>
                </w:tcBorders>
              </w:tcPr>
            </w:tcPrChange>
          </w:tcPr>
          <w:p w14:paraId="1D86170E" w14:textId="77777777" w:rsidR="00867676" w:rsidRPr="00AA6BBC" w:rsidRDefault="00867676" w:rsidP="00271BA5"/>
        </w:tc>
        <w:tc>
          <w:tcPr>
            <w:tcW w:w="2326" w:type="dxa"/>
            <w:vMerge/>
            <w:tcBorders>
              <w:bottom w:val="single" w:sz="36" w:space="0" w:color="auto"/>
            </w:tcBorders>
            <w:tcPrChange w:id="842" w:author="Amrit" w:date="2018-11-15T10:15:00Z">
              <w:tcPr>
                <w:tcW w:w="2326" w:type="dxa"/>
                <w:vMerge/>
                <w:tcBorders>
                  <w:bottom w:val="single" w:sz="36" w:space="0" w:color="auto"/>
                </w:tcBorders>
              </w:tcPr>
            </w:tcPrChange>
          </w:tcPr>
          <w:p w14:paraId="7BC5062D" w14:textId="77777777" w:rsidR="00867676" w:rsidRPr="00AA6BBC" w:rsidRDefault="00867676" w:rsidP="00271BA5">
            <w:pPr>
              <w:jc w:val="center"/>
            </w:pPr>
          </w:p>
        </w:tc>
        <w:tc>
          <w:tcPr>
            <w:tcW w:w="1436" w:type="dxa"/>
            <w:tcBorders>
              <w:bottom w:val="single" w:sz="36" w:space="0" w:color="auto"/>
            </w:tcBorders>
            <w:tcPrChange w:id="843" w:author="Amrit" w:date="2018-11-15T10:15:00Z">
              <w:tcPr>
                <w:tcW w:w="1436" w:type="dxa"/>
                <w:tcBorders>
                  <w:bottom w:val="single" w:sz="36" w:space="0" w:color="auto"/>
                </w:tcBorders>
              </w:tcPr>
            </w:tcPrChange>
          </w:tcPr>
          <w:p w14:paraId="508AD6BF" w14:textId="77777777" w:rsidR="00867676" w:rsidRPr="00AA6BBC" w:rsidRDefault="00867676" w:rsidP="00271BA5">
            <w:pPr>
              <w:jc w:val="center"/>
            </w:pPr>
            <w:r w:rsidRPr="00AA6BBC">
              <w:t>CpGs</w:t>
            </w:r>
          </w:p>
        </w:tc>
        <w:tc>
          <w:tcPr>
            <w:tcW w:w="1487" w:type="dxa"/>
            <w:tcBorders>
              <w:bottom w:val="single" w:sz="36" w:space="0" w:color="auto"/>
            </w:tcBorders>
            <w:tcPrChange w:id="844" w:author="Amrit" w:date="2018-11-15T10:15:00Z">
              <w:tcPr>
                <w:tcW w:w="1487" w:type="dxa"/>
                <w:tcBorders>
                  <w:bottom w:val="single" w:sz="36" w:space="0" w:color="auto"/>
                </w:tcBorders>
              </w:tcPr>
            </w:tcPrChange>
          </w:tcPr>
          <w:p w14:paraId="795D3486" w14:textId="77777777" w:rsidR="00867676" w:rsidRPr="00AA6BBC" w:rsidRDefault="00867676" w:rsidP="00271BA5">
            <w:pPr>
              <w:jc w:val="center"/>
            </w:pPr>
            <w:r w:rsidRPr="00AA6BBC">
              <w:t>23,074</w:t>
            </w:r>
          </w:p>
        </w:tc>
      </w:tr>
      <w:tr w:rsidR="00867676" w:rsidRPr="00AA6BBC" w14:paraId="4AC31027" w14:textId="77777777" w:rsidTr="006E25A8">
        <w:trPr>
          <w:trHeight w:val="343"/>
          <w:jc w:val="center"/>
          <w:trPrChange w:id="845" w:author="Amrit" w:date="2018-11-15T10:15:00Z">
            <w:trPr>
              <w:trHeight w:val="343"/>
            </w:trPr>
          </w:trPrChange>
        </w:trPr>
        <w:tc>
          <w:tcPr>
            <w:tcW w:w="1520" w:type="dxa"/>
            <w:vMerge w:val="restart"/>
            <w:tcBorders>
              <w:top w:val="single" w:sz="36" w:space="0" w:color="auto"/>
            </w:tcBorders>
            <w:tcPrChange w:id="846" w:author="Amrit" w:date="2018-11-15T10:15:00Z">
              <w:tcPr>
                <w:tcW w:w="1520" w:type="dxa"/>
                <w:vMerge w:val="restart"/>
                <w:tcBorders>
                  <w:top w:val="single" w:sz="36" w:space="0" w:color="auto"/>
                </w:tcBorders>
              </w:tcPr>
            </w:tcPrChange>
          </w:tcPr>
          <w:p w14:paraId="18D5458D" w14:textId="77777777" w:rsidR="00867676" w:rsidRPr="00AA6BBC" w:rsidRDefault="00867676" w:rsidP="00271BA5">
            <w:r w:rsidRPr="00AA6BBC">
              <w:t>Breast cancer</w:t>
            </w:r>
          </w:p>
        </w:tc>
        <w:tc>
          <w:tcPr>
            <w:tcW w:w="2326" w:type="dxa"/>
            <w:vMerge w:val="restart"/>
            <w:tcBorders>
              <w:top w:val="single" w:sz="36" w:space="0" w:color="auto"/>
            </w:tcBorders>
            <w:tcPrChange w:id="847" w:author="Amrit" w:date="2018-11-15T10:15:00Z">
              <w:tcPr>
                <w:tcW w:w="2326" w:type="dxa"/>
                <w:vMerge w:val="restart"/>
                <w:tcBorders>
                  <w:top w:val="single" w:sz="36" w:space="0" w:color="auto"/>
                </w:tcBorders>
              </w:tcPr>
            </w:tcPrChange>
          </w:tcPr>
          <w:p w14:paraId="5BD71334" w14:textId="201EC893" w:rsidR="00867676" w:rsidRPr="00AA6BBC" w:rsidDel="00867676" w:rsidRDefault="00867676" w:rsidP="00271BA5">
            <w:pPr>
              <w:jc w:val="center"/>
              <w:rPr>
                <w:del w:id="848" w:author="Amrit" w:date="2018-11-13T13:52:00Z"/>
              </w:rPr>
            </w:pPr>
            <w:del w:id="849" w:author="Amrit" w:date="2018-11-13T13:52:00Z">
              <w:r w:rsidRPr="00AA6BBC" w:rsidDel="00867676">
                <w:delText>Train</w:delText>
              </w:r>
            </w:del>
          </w:p>
          <w:p w14:paraId="656400E2" w14:textId="55AF43DB" w:rsidR="00867676" w:rsidRPr="00AA6BBC" w:rsidRDefault="00867676" w:rsidP="00271BA5">
            <w:pPr>
              <w:jc w:val="center"/>
            </w:pPr>
            <w:del w:id="850" w:author="Amrit" w:date="2018-11-13T13:52:00Z">
              <w:r w:rsidRPr="00AA6BBC" w:rsidDel="00867676">
                <w:delText>Test</w:delText>
              </w:r>
            </w:del>
            <w:ins w:id="851" w:author="Amrit" w:date="2018-11-13T13:52:00Z">
              <w:r>
                <w:t>989</w:t>
              </w:r>
            </w:ins>
          </w:p>
          <w:p w14:paraId="650886A2" w14:textId="704A8705" w:rsidR="00867676" w:rsidRPr="00AA6BBC" w:rsidDel="00867676" w:rsidRDefault="00867676" w:rsidP="00271BA5">
            <w:pPr>
              <w:jc w:val="center"/>
              <w:rPr>
                <w:del w:id="852" w:author="Amrit" w:date="2018-11-13T13:52:00Z"/>
              </w:rPr>
            </w:pPr>
            <w:r w:rsidRPr="00AA6BBC">
              <w:t>Basal</w:t>
            </w:r>
            <w:ins w:id="853" w:author="Amrit" w:date="2018-11-13T13:52:00Z">
              <w:r>
                <w:t xml:space="preserve">: </w:t>
              </w:r>
            </w:ins>
          </w:p>
          <w:p w14:paraId="1321DF67" w14:textId="5F4E9815" w:rsidR="00867676" w:rsidRPr="00AA6BBC" w:rsidDel="00867676" w:rsidRDefault="00867676" w:rsidP="00867676">
            <w:pPr>
              <w:jc w:val="center"/>
              <w:rPr>
                <w:del w:id="854" w:author="Amrit" w:date="2018-11-13T13:52:00Z"/>
              </w:rPr>
            </w:pPr>
            <w:r w:rsidRPr="00AA6BBC">
              <w:t>76</w:t>
            </w:r>
            <w:ins w:id="855" w:author="Amrit" w:date="2018-11-13T13:52:00Z">
              <w:r>
                <w:t xml:space="preserve"> (</w:t>
              </w:r>
            </w:ins>
          </w:p>
          <w:p w14:paraId="15843123" w14:textId="652D3BF6" w:rsidR="00867676" w:rsidRPr="00AA6BBC" w:rsidRDefault="00867676" w:rsidP="00867676">
            <w:pPr>
              <w:jc w:val="center"/>
            </w:pPr>
            <w:r w:rsidRPr="00AA6BBC">
              <w:t>102</w:t>
            </w:r>
            <w:ins w:id="856" w:author="Amrit" w:date="2018-11-13T13:52:00Z">
              <w:r>
                <w:t>)</w:t>
              </w:r>
            </w:ins>
          </w:p>
          <w:p w14:paraId="0B5DC078" w14:textId="3B518388" w:rsidR="00867676" w:rsidRPr="00AA6BBC" w:rsidDel="00867676" w:rsidRDefault="00867676" w:rsidP="00271BA5">
            <w:pPr>
              <w:jc w:val="center"/>
              <w:rPr>
                <w:del w:id="857" w:author="Amrit" w:date="2018-11-13T13:53:00Z"/>
              </w:rPr>
            </w:pPr>
            <w:r w:rsidRPr="00AA6BBC">
              <w:t>Her2</w:t>
            </w:r>
            <w:ins w:id="858" w:author="Amrit" w:date="2018-11-13T13:53:00Z">
              <w:r>
                <w:t xml:space="preserve">: </w:t>
              </w:r>
            </w:ins>
          </w:p>
          <w:p w14:paraId="26AD6A47" w14:textId="267049A3" w:rsidR="00867676" w:rsidRPr="00AA6BBC" w:rsidRDefault="00867676" w:rsidP="00867676">
            <w:pPr>
              <w:jc w:val="center"/>
            </w:pPr>
            <w:r w:rsidRPr="00AA6BBC">
              <w:t>38</w:t>
            </w:r>
            <w:ins w:id="859" w:author="Amrit" w:date="2018-11-13T13:53:00Z">
              <w:r>
                <w:t xml:space="preserve"> (40)</w:t>
              </w:r>
            </w:ins>
          </w:p>
          <w:p w14:paraId="65D2DF7C" w14:textId="77777777" w:rsidR="00867676" w:rsidRPr="00AA6BBC" w:rsidDel="00867676" w:rsidRDefault="00867676" w:rsidP="00271BA5">
            <w:pPr>
              <w:jc w:val="center"/>
              <w:rPr>
                <w:del w:id="860" w:author="Amrit" w:date="2018-11-13T13:53:00Z"/>
              </w:rPr>
            </w:pPr>
            <w:del w:id="861" w:author="Amrit" w:date="2018-11-13T13:53:00Z">
              <w:r w:rsidRPr="00AA6BBC" w:rsidDel="00867676">
                <w:delText>40</w:delText>
              </w:r>
            </w:del>
          </w:p>
          <w:p w14:paraId="65D49301" w14:textId="09CD96CC" w:rsidR="00867676" w:rsidRPr="00AA6BBC" w:rsidDel="00867676" w:rsidRDefault="00867676" w:rsidP="00867676">
            <w:pPr>
              <w:jc w:val="center"/>
              <w:rPr>
                <w:del w:id="862" w:author="Amrit" w:date="2018-11-13T13:53:00Z"/>
              </w:rPr>
            </w:pPr>
            <w:r w:rsidRPr="00AA6BBC">
              <w:t>LumA</w:t>
            </w:r>
            <w:ins w:id="863" w:author="Amrit" w:date="2018-11-13T13:53:00Z">
              <w:r>
                <w:t xml:space="preserve">: </w:t>
              </w:r>
            </w:ins>
          </w:p>
          <w:p w14:paraId="271869FA" w14:textId="4C084EBB" w:rsidR="00867676" w:rsidRPr="00AA6BBC" w:rsidDel="00867676" w:rsidRDefault="00867676">
            <w:pPr>
              <w:jc w:val="center"/>
              <w:rPr>
                <w:del w:id="864" w:author="Amrit" w:date="2018-11-13T13:53:00Z"/>
              </w:rPr>
            </w:pPr>
            <w:r w:rsidRPr="00AA6BBC">
              <w:t>188</w:t>
            </w:r>
            <w:ins w:id="865" w:author="Amrit" w:date="2018-11-13T13:53:00Z">
              <w:r>
                <w:t xml:space="preserve"> (</w:t>
              </w:r>
            </w:ins>
          </w:p>
          <w:p w14:paraId="6EA662C6" w14:textId="75C1365E" w:rsidR="00867676" w:rsidRPr="00AA6BBC" w:rsidRDefault="00867676" w:rsidP="00BF3363">
            <w:pPr>
              <w:jc w:val="center"/>
            </w:pPr>
            <w:r w:rsidRPr="00AA6BBC">
              <w:t>346</w:t>
            </w:r>
            <w:ins w:id="866" w:author="Amrit" w:date="2018-11-13T13:53:00Z">
              <w:r>
                <w:t>)</w:t>
              </w:r>
            </w:ins>
          </w:p>
          <w:p w14:paraId="002846A9" w14:textId="5E28429C" w:rsidR="00867676" w:rsidRPr="00AA6BBC" w:rsidDel="00867676" w:rsidRDefault="00867676" w:rsidP="00271BA5">
            <w:pPr>
              <w:jc w:val="center"/>
              <w:rPr>
                <w:del w:id="867" w:author="Amrit" w:date="2018-11-13T13:53:00Z"/>
              </w:rPr>
            </w:pPr>
            <w:r w:rsidRPr="00AA6BBC">
              <w:t>LumB</w:t>
            </w:r>
            <w:ins w:id="868" w:author="Amrit" w:date="2018-11-13T13:53:00Z">
              <w:r>
                <w:t xml:space="preserve">: </w:t>
              </w:r>
            </w:ins>
          </w:p>
          <w:p w14:paraId="242B7745" w14:textId="3D076E14" w:rsidR="00867676" w:rsidRPr="00AA6BBC" w:rsidDel="00867676" w:rsidRDefault="00867676">
            <w:pPr>
              <w:jc w:val="center"/>
              <w:rPr>
                <w:del w:id="869" w:author="Amrit" w:date="2018-11-13T13:53:00Z"/>
              </w:rPr>
            </w:pPr>
            <w:r w:rsidRPr="00AA6BBC">
              <w:t>77</w:t>
            </w:r>
            <w:ins w:id="870" w:author="Amrit" w:date="2018-11-13T13:53:00Z">
              <w:r>
                <w:t xml:space="preserve"> (</w:t>
              </w:r>
            </w:ins>
          </w:p>
          <w:p w14:paraId="2A869F7D" w14:textId="6116DCF7" w:rsidR="00867676" w:rsidRPr="00AA6BBC" w:rsidRDefault="00867676" w:rsidP="00BF3363">
            <w:pPr>
              <w:jc w:val="center"/>
            </w:pPr>
            <w:r w:rsidRPr="00AA6BBC">
              <w:t>122</w:t>
            </w:r>
            <w:ins w:id="871" w:author="Amrit" w:date="2018-11-13T13:53:00Z">
              <w:r>
                <w:t>)</w:t>
              </w:r>
            </w:ins>
          </w:p>
        </w:tc>
        <w:tc>
          <w:tcPr>
            <w:tcW w:w="1436" w:type="dxa"/>
            <w:tcBorders>
              <w:top w:val="single" w:sz="36" w:space="0" w:color="auto"/>
            </w:tcBorders>
            <w:tcPrChange w:id="872" w:author="Amrit" w:date="2018-11-15T10:15:00Z">
              <w:tcPr>
                <w:tcW w:w="1436" w:type="dxa"/>
                <w:tcBorders>
                  <w:top w:val="single" w:sz="36" w:space="0" w:color="auto"/>
                </w:tcBorders>
              </w:tcPr>
            </w:tcPrChange>
          </w:tcPr>
          <w:p w14:paraId="09A154CE" w14:textId="77777777" w:rsidR="00867676" w:rsidRPr="00AA6BBC" w:rsidRDefault="00867676" w:rsidP="00271BA5">
            <w:pPr>
              <w:jc w:val="center"/>
            </w:pPr>
            <w:r w:rsidRPr="00AA6BBC">
              <w:t>mRNA</w:t>
            </w:r>
          </w:p>
        </w:tc>
        <w:tc>
          <w:tcPr>
            <w:tcW w:w="1487" w:type="dxa"/>
            <w:tcBorders>
              <w:top w:val="single" w:sz="36" w:space="0" w:color="auto"/>
            </w:tcBorders>
            <w:tcPrChange w:id="873" w:author="Amrit" w:date="2018-11-15T10:15:00Z">
              <w:tcPr>
                <w:tcW w:w="1487" w:type="dxa"/>
                <w:tcBorders>
                  <w:top w:val="single" w:sz="36" w:space="0" w:color="auto"/>
                </w:tcBorders>
              </w:tcPr>
            </w:tcPrChange>
          </w:tcPr>
          <w:p w14:paraId="0D3F26E0" w14:textId="77777777" w:rsidR="00867676" w:rsidRPr="00AA6BBC" w:rsidRDefault="00867676" w:rsidP="00271BA5">
            <w:pPr>
              <w:jc w:val="center"/>
            </w:pPr>
            <w:r w:rsidRPr="00AA6BBC">
              <w:t>16,851</w:t>
            </w:r>
          </w:p>
        </w:tc>
      </w:tr>
      <w:tr w:rsidR="00867676" w:rsidRPr="00AA6BBC" w14:paraId="7E725F93" w14:textId="77777777" w:rsidTr="006E25A8">
        <w:trPr>
          <w:trHeight w:val="270"/>
          <w:jc w:val="center"/>
          <w:trPrChange w:id="874" w:author="Amrit" w:date="2018-11-15T10:15:00Z">
            <w:trPr>
              <w:trHeight w:val="270"/>
            </w:trPr>
          </w:trPrChange>
        </w:trPr>
        <w:tc>
          <w:tcPr>
            <w:tcW w:w="1520" w:type="dxa"/>
            <w:vMerge/>
            <w:tcPrChange w:id="875" w:author="Amrit" w:date="2018-11-15T10:15:00Z">
              <w:tcPr>
                <w:tcW w:w="1520" w:type="dxa"/>
                <w:vMerge/>
              </w:tcPr>
            </w:tcPrChange>
          </w:tcPr>
          <w:p w14:paraId="5EA867F9" w14:textId="77777777" w:rsidR="00867676" w:rsidRPr="00AA6BBC" w:rsidRDefault="00867676" w:rsidP="00271BA5"/>
        </w:tc>
        <w:tc>
          <w:tcPr>
            <w:tcW w:w="2326" w:type="dxa"/>
            <w:vMerge/>
            <w:tcPrChange w:id="876" w:author="Amrit" w:date="2018-11-15T10:15:00Z">
              <w:tcPr>
                <w:tcW w:w="2326" w:type="dxa"/>
                <w:vMerge/>
              </w:tcPr>
            </w:tcPrChange>
          </w:tcPr>
          <w:p w14:paraId="2C8AD9EC" w14:textId="2FCCF872" w:rsidR="00867676" w:rsidRPr="00AA6BBC" w:rsidRDefault="00867676" w:rsidP="00271BA5">
            <w:pPr>
              <w:jc w:val="center"/>
            </w:pPr>
          </w:p>
        </w:tc>
        <w:tc>
          <w:tcPr>
            <w:tcW w:w="1436" w:type="dxa"/>
            <w:tcPrChange w:id="877" w:author="Amrit" w:date="2018-11-15T10:15:00Z">
              <w:tcPr>
                <w:tcW w:w="1436" w:type="dxa"/>
              </w:tcPr>
            </w:tcPrChange>
          </w:tcPr>
          <w:p w14:paraId="65D6F7D1" w14:textId="77777777" w:rsidR="00867676" w:rsidRPr="00AA6BBC" w:rsidRDefault="00867676" w:rsidP="00271BA5">
            <w:pPr>
              <w:jc w:val="center"/>
            </w:pPr>
            <w:r w:rsidRPr="00AA6BBC">
              <w:t>miRNA</w:t>
            </w:r>
          </w:p>
        </w:tc>
        <w:tc>
          <w:tcPr>
            <w:tcW w:w="1487" w:type="dxa"/>
            <w:tcPrChange w:id="878" w:author="Amrit" w:date="2018-11-15T10:15:00Z">
              <w:tcPr>
                <w:tcW w:w="1487" w:type="dxa"/>
              </w:tcPr>
            </w:tcPrChange>
          </w:tcPr>
          <w:p w14:paraId="02EDF8E7" w14:textId="77777777" w:rsidR="00867676" w:rsidRPr="00AA6BBC" w:rsidRDefault="00867676" w:rsidP="00271BA5">
            <w:pPr>
              <w:jc w:val="center"/>
            </w:pPr>
            <w:r w:rsidRPr="00AA6BBC">
              <w:t>349</w:t>
            </w:r>
          </w:p>
        </w:tc>
      </w:tr>
      <w:tr w:rsidR="00867676" w:rsidRPr="00AA6BBC" w14:paraId="14F9801C" w14:textId="77777777" w:rsidTr="006E25A8">
        <w:trPr>
          <w:trHeight w:val="270"/>
          <w:jc w:val="center"/>
          <w:trPrChange w:id="879" w:author="Amrit" w:date="2018-11-15T10:15:00Z">
            <w:trPr>
              <w:trHeight w:val="270"/>
            </w:trPr>
          </w:trPrChange>
        </w:trPr>
        <w:tc>
          <w:tcPr>
            <w:tcW w:w="1520" w:type="dxa"/>
            <w:vMerge/>
            <w:tcPrChange w:id="880" w:author="Amrit" w:date="2018-11-15T10:15:00Z">
              <w:tcPr>
                <w:tcW w:w="1520" w:type="dxa"/>
                <w:vMerge/>
              </w:tcPr>
            </w:tcPrChange>
          </w:tcPr>
          <w:p w14:paraId="42CBC580" w14:textId="77777777" w:rsidR="00867676" w:rsidRPr="00AA6BBC" w:rsidRDefault="00867676" w:rsidP="00271BA5"/>
        </w:tc>
        <w:tc>
          <w:tcPr>
            <w:tcW w:w="2326" w:type="dxa"/>
            <w:vMerge/>
            <w:tcPrChange w:id="881" w:author="Amrit" w:date="2018-11-15T10:15:00Z">
              <w:tcPr>
                <w:tcW w:w="2326" w:type="dxa"/>
                <w:vMerge/>
              </w:tcPr>
            </w:tcPrChange>
          </w:tcPr>
          <w:p w14:paraId="2F5E5528" w14:textId="50533865" w:rsidR="00867676" w:rsidRPr="00AA6BBC" w:rsidRDefault="00867676" w:rsidP="00271BA5">
            <w:pPr>
              <w:jc w:val="center"/>
            </w:pPr>
          </w:p>
        </w:tc>
        <w:tc>
          <w:tcPr>
            <w:tcW w:w="1436" w:type="dxa"/>
            <w:tcPrChange w:id="882" w:author="Amrit" w:date="2018-11-15T10:15:00Z">
              <w:tcPr>
                <w:tcW w:w="1436" w:type="dxa"/>
              </w:tcPr>
            </w:tcPrChange>
          </w:tcPr>
          <w:p w14:paraId="50F5BD0B" w14:textId="77777777" w:rsidR="00867676" w:rsidRPr="00AA6BBC" w:rsidRDefault="00867676" w:rsidP="00271BA5">
            <w:pPr>
              <w:jc w:val="center"/>
            </w:pPr>
            <w:r w:rsidRPr="00AA6BBC">
              <w:t>CpGs</w:t>
            </w:r>
          </w:p>
        </w:tc>
        <w:tc>
          <w:tcPr>
            <w:tcW w:w="1487" w:type="dxa"/>
            <w:tcPrChange w:id="883" w:author="Amrit" w:date="2018-11-15T10:15:00Z">
              <w:tcPr>
                <w:tcW w:w="1487" w:type="dxa"/>
              </w:tcPr>
            </w:tcPrChange>
          </w:tcPr>
          <w:p w14:paraId="7E621CD8" w14:textId="77777777" w:rsidR="00867676" w:rsidRPr="00AA6BBC" w:rsidRDefault="00867676" w:rsidP="00271BA5">
            <w:pPr>
              <w:jc w:val="center"/>
            </w:pPr>
            <w:r w:rsidRPr="00AA6BBC">
              <w:t>9,482</w:t>
            </w:r>
          </w:p>
        </w:tc>
      </w:tr>
      <w:tr w:rsidR="00867676" w:rsidRPr="00AA6BBC" w14:paraId="10218A7E" w14:textId="77777777" w:rsidTr="006E25A8">
        <w:trPr>
          <w:trHeight w:val="479"/>
          <w:jc w:val="center"/>
          <w:trPrChange w:id="884" w:author="Amrit" w:date="2018-11-15T10:15:00Z">
            <w:trPr>
              <w:trHeight w:val="479"/>
            </w:trPr>
          </w:trPrChange>
        </w:trPr>
        <w:tc>
          <w:tcPr>
            <w:tcW w:w="1520" w:type="dxa"/>
            <w:vMerge/>
            <w:tcBorders>
              <w:bottom w:val="single" w:sz="36" w:space="0" w:color="auto"/>
            </w:tcBorders>
            <w:tcPrChange w:id="885" w:author="Amrit" w:date="2018-11-15T10:15:00Z">
              <w:tcPr>
                <w:tcW w:w="1520" w:type="dxa"/>
                <w:vMerge/>
                <w:tcBorders>
                  <w:bottom w:val="single" w:sz="36" w:space="0" w:color="auto"/>
                </w:tcBorders>
              </w:tcPr>
            </w:tcPrChange>
          </w:tcPr>
          <w:p w14:paraId="1EB4D715" w14:textId="77777777" w:rsidR="00867676" w:rsidRPr="00AA6BBC" w:rsidRDefault="00867676" w:rsidP="00271BA5"/>
        </w:tc>
        <w:tc>
          <w:tcPr>
            <w:tcW w:w="2326" w:type="dxa"/>
            <w:vMerge/>
            <w:tcBorders>
              <w:bottom w:val="single" w:sz="24" w:space="0" w:color="auto"/>
            </w:tcBorders>
            <w:tcPrChange w:id="886" w:author="Amrit" w:date="2018-11-15T10:15:00Z">
              <w:tcPr>
                <w:tcW w:w="2326" w:type="dxa"/>
                <w:vMerge/>
                <w:tcBorders>
                  <w:bottom w:val="single" w:sz="24" w:space="0" w:color="auto"/>
                </w:tcBorders>
              </w:tcPr>
            </w:tcPrChange>
          </w:tcPr>
          <w:p w14:paraId="14BAE3AB" w14:textId="3FC73A9F" w:rsidR="00867676" w:rsidRPr="00AA6BBC" w:rsidRDefault="00867676" w:rsidP="00271BA5">
            <w:pPr>
              <w:jc w:val="center"/>
            </w:pPr>
          </w:p>
        </w:tc>
        <w:tc>
          <w:tcPr>
            <w:tcW w:w="1436" w:type="dxa"/>
            <w:tcBorders>
              <w:bottom w:val="single" w:sz="36" w:space="0" w:color="auto"/>
            </w:tcBorders>
            <w:tcPrChange w:id="887" w:author="Amrit" w:date="2018-11-15T10:15:00Z">
              <w:tcPr>
                <w:tcW w:w="1436" w:type="dxa"/>
                <w:tcBorders>
                  <w:bottom w:val="single" w:sz="36" w:space="0" w:color="auto"/>
                </w:tcBorders>
              </w:tcPr>
            </w:tcPrChange>
          </w:tcPr>
          <w:p w14:paraId="60BCE2F2" w14:textId="77777777" w:rsidR="00867676" w:rsidRPr="00AA6BBC" w:rsidRDefault="00867676" w:rsidP="00271BA5">
            <w:pPr>
              <w:jc w:val="center"/>
            </w:pPr>
            <w:r w:rsidRPr="00AA6BBC">
              <w:t>Proteins</w:t>
            </w:r>
          </w:p>
        </w:tc>
        <w:tc>
          <w:tcPr>
            <w:tcW w:w="1487" w:type="dxa"/>
            <w:tcBorders>
              <w:bottom w:val="single" w:sz="36" w:space="0" w:color="auto"/>
            </w:tcBorders>
            <w:tcPrChange w:id="888" w:author="Amrit" w:date="2018-11-15T10:15:00Z">
              <w:tcPr>
                <w:tcW w:w="1487" w:type="dxa"/>
                <w:tcBorders>
                  <w:bottom w:val="single" w:sz="36" w:space="0" w:color="auto"/>
                </w:tcBorders>
              </w:tcPr>
            </w:tcPrChange>
          </w:tcPr>
          <w:p w14:paraId="495B5739" w14:textId="77777777" w:rsidR="00867676" w:rsidRPr="00AA6BBC" w:rsidRDefault="00867676" w:rsidP="00271BA5">
            <w:pPr>
              <w:jc w:val="center"/>
            </w:pPr>
            <w:r w:rsidRPr="00AA6BBC">
              <w:t xml:space="preserve">Train: 115 </w:t>
            </w:r>
          </w:p>
          <w:p w14:paraId="502E0278" w14:textId="77777777" w:rsidR="00867676" w:rsidRPr="00AA6BBC" w:rsidRDefault="00867676" w:rsidP="00271BA5">
            <w:pPr>
              <w:jc w:val="center"/>
            </w:pPr>
            <w:r w:rsidRPr="00AA6BBC">
              <w:t>Test: 0</w:t>
            </w:r>
          </w:p>
        </w:tc>
      </w:tr>
      <w:tr w:rsidR="00867676" w:rsidRPr="00AA6BBC" w14:paraId="3C5CA724" w14:textId="77777777" w:rsidTr="006E25A8">
        <w:trPr>
          <w:trHeight w:val="214"/>
          <w:jc w:val="center"/>
          <w:trPrChange w:id="889" w:author="Amrit" w:date="2018-11-15T10:15:00Z">
            <w:trPr>
              <w:trHeight w:val="214"/>
            </w:trPr>
          </w:trPrChange>
        </w:trPr>
        <w:tc>
          <w:tcPr>
            <w:tcW w:w="1520" w:type="dxa"/>
            <w:vMerge w:val="restart"/>
            <w:tcBorders>
              <w:top w:val="single" w:sz="36" w:space="0" w:color="auto"/>
            </w:tcBorders>
            <w:tcPrChange w:id="890" w:author="Amrit" w:date="2018-11-15T10:15:00Z">
              <w:tcPr>
                <w:tcW w:w="1520" w:type="dxa"/>
                <w:vMerge w:val="restart"/>
                <w:tcBorders>
                  <w:top w:val="single" w:sz="36" w:space="0" w:color="auto"/>
                </w:tcBorders>
              </w:tcPr>
            </w:tcPrChange>
          </w:tcPr>
          <w:p w14:paraId="1942BE3F" w14:textId="77777777" w:rsidR="00867676" w:rsidRPr="00AA6BBC" w:rsidRDefault="00867676" w:rsidP="00271BA5">
            <w:r w:rsidRPr="00AA6BBC">
              <w:t>Asthma</w:t>
            </w:r>
          </w:p>
        </w:tc>
        <w:tc>
          <w:tcPr>
            <w:tcW w:w="2326" w:type="dxa"/>
            <w:vMerge w:val="restart"/>
            <w:tcBorders>
              <w:top w:val="single" w:sz="36" w:space="0" w:color="auto"/>
            </w:tcBorders>
            <w:tcPrChange w:id="891" w:author="Amrit" w:date="2018-11-15T10:15:00Z">
              <w:tcPr>
                <w:tcW w:w="2326" w:type="dxa"/>
                <w:vMerge w:val="restart"/>
                <w:tcBorders>
                  <w:top w:val="single" w:sz="36" w:space="0" w:color="auto"/>
                </w:tcBorders>
              </w:tcPr>
            </w:tcPrChange>
          </w:tcPr>
          <w:p w14:paraId="24AB9DD9" w14:textId="5462E401" w:rsidR="00867676" w:rsidRDefault="00867676" w:rsidP="00271BA5">
            <w:pPr>
              <w:jc w:val="center"/>
              <w:rPr>
                <w:ins w:id="892" w:author="Amrit" w:date="2018-11-13T13:53:00Z"/>
              </w:rPr>
            </w:pPr>
            <w:ins w:id="893" w:author="Amrit" w:date="2018-11-13T13:53:00Z">
              <w:r>
                <w:t>28</w:t>
              </w:r>
            </w:ins>
          </w:p>
          <w:p w14:paraId="1B52EAA1" w14:textId="3E590E75" w:rsidR="00867676" w:rsidRPr="00AA6BBC" w:rsidRDefault="00867676" w:rsidP="00271BA5">
            <w:pPr>
              <w:jc w:val="center"/>
            </w:pPr>
            <w:r w:rsidRPr="00AA6BBC">
              <w:t>Pre</w:t>
            </w:r>
            <w:ins w:id="894" w:author="Amrit" w:date="2018-11-13T13:53:00Z">
              <w:r>
                <w:t xml:space="preserve">: </w:t>
              </w:r>
            </w:ins>
            <w:del w:id="895" w:author="Amrit" w:date="2018-11-13T13:53:00Z">
              <w:r w:rsidRPr="00AA6BBC" w:rsidDel="00867676">
                <w:delText xml:space="preserve"> (</w:delText>
              </w:r>
            </w:del>
            <w:r w:rsidRPr="00AA6BBC">
              <w:t>14</w:t>
            </w:r>
            <w:del w:id="896" w:author="Amrit" w:date="2018-11-13T13:53:00Z">
              <w:r w:rsidRPr="00AA6BBC" w:rsidDel="00867676">
                <w:delText>)</w:delText>
              </w:r>
            </w:del>
          </w:p>
          <w:p w14:paraId="56FFE3E6" w14:textId="1CAC9CBF" w:rsidR="00867676" w:rsidRPr="00AA6BBC" w:rsidRDefault="00867676" w:rsidP="00271BA5">
            <w:pPr>
              <w:jc w:val="center"/>
            </w:pPr>
            <w:r w:rsidRPr="00AA6BBC">
              <w:t>Post</w:t>
            </w:r>
            <w:ins w:id="897" w:author="Amrit" w:date="2018-11-13T13:53:00Z">
              <w:r>
                <w:t xml:space="preserve">: </w:t>
              </w:r>
            </w:ins>
            <w:del w:id="898" w:author="Amrit" w:date="2018-11-13T13:53:00Z">
              <w:r w:rsidRPr="00AA6BBC" w:rsidDel="00867676">
                <w:delText xml:space="preserve"> (</w:delText>
              </w:r>
            </w:del>
            <w:r w:rsidRPr="00AA6BBC">
              <w:t>14</w:t>
            </w:r>
            <w:del w:id="899" w:author="Amrit" w:date="2018-11-13T13:53:00Z">
              <w:r w:rsidRPr="00AA6BBC" w:rsidDel="00867676">
                <w:delText>)</w:delText>
              </w:r>
            </w:del>
          </w:p>
        </w:tc>
        <w:tc>
          <w:tcPr>
            <w:tcW w:w="1436" w:type="dxa"/>
            <w:tcBorders>
              <w:top w:val="single" w:sz="36" w:space="0" w:color="auto"/>
            </w:tcBorders>
            <w:tcPrChange w:id="900" w:author="Amrit" w:date="2018-11-15T10:15:00Z">
              <w:tcPr>
                <w:tcW w:w="1436" w:type="dxa"/>
                <w:tcBorders>
                  <w:top w:val="single" w:sz="36" w:space="0" w:color="auto"/>
                </w:tcBorders>
              </w:tcPr>
            </w:tcPrChange>
          </w:tcPr>
          <w:p w14:paraId="31D6DE59" w14:textId="77777777" w:rsidR="00867676" w:rsidRPr="00AA6BBC" w:rsidRDefault="00867676" w:rsidP="00271BA5">
            <w:pPr>
              <w:jc w:val="center"/>
            </w:pPr>
            <w:r w:rsidRPr="00AA6BBC">
              <w:t>Cell-types</w:t>
            </w:r>
          </w:p>
        </w:tc>
        <w:tc>
          <w:tcPr>
            <w:tcW w:w="1487" w:type="dxa"/>
            <w:tcBorders>
              <w:top w:val="single" w:sz="36" w:space="0" w:color="auto"/>
            </w:tcBorders>
            <w:tcPrChange w:id="901" w:author="Amrit" w:date="2018-11-15T10:15:00Z">
              <w:tcPr>
                <w:tcW w:w="1487" w:type="dxa"/>
                <w:tcBorders>
                  <w:top w:val="single" w:sz="36" w:space="0" w:color="auto"/>
                </w:tcBorders>
              </w:tcPr>
            </w:tcPrChange>
          </w:tcPr>
          <w:p w14:paraId="1B1CD679" w14:textId="77777777" w:rsidR="00867676" w:rsidRPr="00AA6BBC" w:rsidRDefault="00867676" w:rsidP="00271BA5">
            <w:pPr>
              <w:jc w:val="center"/>
            </w:pPr>
            <w:r w:rsidRPr="00AA6BBC">
              <w:t>9</w:t>
            </w:r>
          </w:p>
        </w:tc>
      </w:tr>
      <w:tr w:rsidR="00867676" w:rsidRPr="00AA6BBC" w14:paraId="572F0112" w14:textId="77777777" w:rsidTr="006E25A8">
        <w:trPr>
          <w:trHeight w:val="214"/>
          <w:jc w:val="center"/>
          <w:trPrChange w:id="902" w:author="Amrit" w:date="2018-11-15T10:15:00Z">
            <w:trPr>
              <w:trHeight w:val="214"/>
            </w:trPr>
          </w:trPrChange>
        </w:trPr>
        <w:tc>
          <w:tcPr>
            <w:tcW w:w="1520" w:type="dxa"/>
            <w:vMerge/>
            <w:tcPrChange w:id="903" w:author="Amrit" w:date="2018-11-15T10:15:00Z">
              <w:tcPr>
                <w:tcW w:w="1520" w:type="dxa"/>
                <w:vMerge/>
              </w:tcPr>
            </w:tcPrChange>
          </w:tcPr>
          <w:p w14:paraId="08850B46" w14:textId="77777777" w:rsidR="00867676" w:rsidRPr="00AA6BBC" w:rsidRDefault="00867676" w:rsidP="00271BA5"/>
        </w:tc>
        <w:tc>
          <w:tcPr>
            <w:tcW w:w="2326" w:type="dxa"/>
            <w:vMerge/>
            <w:tcPrChange w:id="904" w:author="Amrit" w:date="2018-11-15T10:15:00Z">
              <w:tcPr>
                <w:tcW w:w="2326" w:type="dxa"/>
                <w:vMerge/>
              </w:tcPr>
            </w:tcPrChange>
          </w:tcPr>
          <w:p w14:paraId="03D7975E" w14:textId="77777777" w:rsidR="00867676" w:rsidRPr="00AA6BBC" w:rsidRDefault="00867676" w:rsidP="00271BA5"/>
        </w:tc>
        <w:tc>
          <w:tcPr>
            <w:tcW w:w="1436" w:type="dxa"/>
            <w:tcPrChange w:id="905" w:author="Amrit" w:date="2018-11-15T10:15:00Z">
              <w:tcPr>
                <w:tcW w:w="1436" w:type="dxa"/>
              </w:tcPr>
            </w:tcPrChange>
          </w:tcPr>
          <w:p w14:paraId="00D6B350" w14:textId="77777777" w:rsidR="00867676" w:rsidRPr="00AA6BBC" w:rsidRDefault="00867676" w:rsidP="00271BA5">
            <w:pPr>
              <w:jc w:val="center"/>
            </w:pPr>
            <w:r w:rsidRPr="00AA6BBC">
              <w:t>mRNA-modules</w:t>
            </w:r>
          </w:p>
        </w:tc>
        <w:tc>
          <w:tcPr>
            <w:tcW w:w="1487" w:type="dxa"/>
            <w:tcPrChange w:id="906" w:author="Amrit" w:date="2018-11-15T10:15:00Z">
              <w:tcPr>
                <w:tcW w:w="1487" w:type="dxa"/>
              </w:tcPr>
            </w:tcPrChange>
          </w:tcPr>
          <w:p w14:paraId="47A9C673" w14:textId="77777777" w:rsidR="00867676" w:rsidRPr="00AA6BBC" w:rsidRDefault="00867676" w:rsidP="00271BA5">
            <w:pPr>
              <w:jc w:val="center"/>
            </w:pPr>
            <w:r w:rsidRPr="00AA6BBC">
              <w:t>229</w:t>
            </w:r>
          </w:p>
        </w:tc>
      </w:tr>
      <w:tr w:rsidR="00867676" w:rsidRPr="00AA6BBC" w14:paraId="373B1B9D" w14:textId="77777777" w:rsidTr="006E25A8">
        <w:trPr>
          <w:trHeight w:val="214"/>
          <w:jc w:val="center"/>
          <w:trPrChange w:id="907" w:author="Amrit" w:date="2018-11-15T10:15:00Z">
            <w:trPr>
              <w:trHeight w:val="214"/>
            </w:trPr>
          </w:trPrChange>
        </w:trPr>
        <w:tc>
          <w:tcPr>
            <w:tcW w:w="1520" w:type="dxa"/>
            <w:vMerge/>
            <w:tcPrChange w:id="908" w:author="Amrit" w:date="2018-11-15T10:15:00Z">
              <w:tcPr>
                <w:tcW w:w="1520" w:type="dxa"/>
                <w:vMerge/>
              </w:tcPr>
            </w:tcPrChange>
          </w:tcPr>
          <w:p w14:paraId="24A9C5DC" w14:textId="77777777" w:rsidR="00867676" w:rsidRPr="00AA6BBC" w:rsidRDefault="00867676" w:rsidP="00271BA5"/>
        </w:tc>
        <w:tc>
          <w:tcPr>
            <w:tcW w:w="2326" w:type="dxa"/>
            <w:vMerge/>
            <w:tcPrChange w:id="909" w:author="Amrit" w:date="2018-11-15T10:15:00Z">
              <w:tcPr>
                <w:tcW w:w="2326" w:type="dxa"/>
                <w:vMerge/>
              </w:tcPr>
            </w:tcPrChange>
          </w:tcPr>
          <w:p w14:paraId="622A292A" w14:textId="77777777" w:rsidR="00867676" w:rsidRPr="00AA6BBC" w:rsidRDefault="00867676" w:rsidP="00271BA5"/>
        </w:tc>
        <w:tc>
          <w:tcPr>
            <w:tcW w:w="1436" w:type="dxa"/>
            <w:tcPrChange w:id="910" w:author="Amrit" w:date="2018-11-15T10:15:00Z">
              <w:tcPr>
                <w:tcW w:w="1436" w:type="dxa"/>
              </w:tcPr>
            </w:tcPrChange>
          </w:tcPr>
          <w:p w14:paraId="067A2AEB" w14:textId="77777777" w:rsidR="00867676" w:rsidRPr="00AA6BBC" w:rsidRDefault="00867676" w:rsidP="00271BA5">
            <w:pPr>
              <w:jc w:val="center"/>
            </w:pPr>
            <w:r w:rsidRPr="00AA6BBC">
              <w:t>metabolite-modules</w:t>
            </w:r>
          </w:p>
        </w:tc>
        <w:tc>
          <w:tcPr>
            <w:tcW w:w="1487" w:type="dxa"/>
            <w:tcPrChange w:id="911" w:author="Amrit" w:date="2018-11-15T10:15:00Z">
              <w:tcPr>
                <w:tcW w:w="1487" w:type="dxa"/>
              </w:tcPr>
            </w:tcPrChange>
          </w:tcPr>
          <w:p w14:paraId="17CD3A1D" w14:textId="77777777" w:rsidR="00867676" w:rsidRPr="00AA6BBC" w:rsidRDefault="00867676" w:rsidP="00271BA5">
            <w:pPr>
              <w:jc w:val="center"/>
            </w:pPr>
            <w:r w:rsidRPr="00AA6BBC">
              <w:t>60</w:t>
            </w:r>
          </w:p>
        </w:tc>
      </w:tr>
    </w:tbl>
    <w:p w14:paraId="0D3FA840" w14:textId="77777777" w:rsidR="00B33F62" w:rsidRPr="00AA6BBC" w:rsidRDefault="00B33F62" w:rsidP="00B33F62">
      <w:pPr>
        <w:spacing w:line="480" w:lineRule="auto"/>
        <w:rPr>
          <w:lang w:val="en-CA"/>
        </w:rPr>
      </w:pPr>
    </w:p>
    <w:p w14:paraId="044A7538" w14:textId="3F23E333" w:rsidR="00DA55F9" w:rsidRPr="00AA6BBC" w:rsidRDefault="009B5B78" w:rsidP="00BE17D1">
      <w:pPr>
        <w:spacing w:line="480" w:lineRule="auto"/>
        <w:outlineLvl w:val="0"/>
        <w:rPr>
          <w:b/>
        </w:rPr>
      </w:pPr>
      <w:r w:rsidRPr="00AA6BBC">
        <w:rPr>
          <w:b/>
        </w:rPr>
        <w:t xml:space="preserve">DIABLO </w:t>
      </w:r>
      <w:r w:rsidR="004E08FC" w:rsidRPr="00AA6BBC">
        <w:rPr>
          <w:b/>
        </w:rPr>
        <w:t>identifie</w:t>
      </w:r>
      <w:ins w:id="912" w:author="Amrit" w:date="2018-11-14T00:11:00Z">
        <w:r w:rsidR="00CB15E3">
          <w:rPr>
            <w:b/>
          </w:rPr>
          <w:t>d</w:t>
        </w:r>
      </w:ins>
      <w:del w:id="913" w:author="Amrit" w:date="2018-11-14T00:11:00Z">
        <w:r w:rsidR="004E08FC" w:rsidRPr="00AA6BBC" w:rsidDel="00CB15E3">
          <w:rPr>
            <w:b/>
          </w:rPr>
          <w:delText>s</w:delText>
        </w:r>
      </w:del>
      <w:r w:rsidRPr="00AA6BBC">
        <w:rPr>
          <w:b/>
        </w:rPr>
        <w:t xml:space="preserve"> </w:t>
      </w:r>
      <w:del w:id="914" w:author="Amrit" w:date="2018-11-13T14:34:00Z">
        <w:r w:rsidRPr="00AA6BBC" w:rsidDel="00B42162">
          <w:rPr>
            <w:b/>
          </w:rPr>
          <w:delText xml:space="preserve">molecular </w:delText>
        </w:r>
      </w:del>
      <w:ins w:id="915" w:author="Amrit" w:date="2018-11-13T14:34:00Z">
        <w:r w:rsidR="00B42162">
          <w:rPr>
            <w:b/>
          </w:rPr>
          <w:t xml:space="preserve">highly interconnected </w:t>
        </w:r>
      </w:ins>
      <w:r w:rsidRPr="00AA6BBC">
        <w:rPr>
          <w:b/>
        </w:rPr>
        <w:t>networks</w:t>
      </w:r>
      <w:r w:rsidR="0012139C" w:rsidRPr="00AA6BBC">
        <w:rPr>
          <w:b/>
        </w:rPr>
        <w:t xml:space="preserve"> </w:t>
      </w:r>
      <w:r w:rsidR="0085336A" w:rsidRPr="00AA6BBC">
        <w:rPr>
          <w:b/>
        </w:rPr>
        <w:t>with superior biological enrichment</w:t>
      </w:r>
    </w:p>
    <w:p w14:paraId="0789102C" w14:textId="63CB64CD" w:rsidR="00EE400E" w:rsidRPr="00AA6BBC" w:rsidDel="00B42162" w:rsidRDefault="00497A3E">
      <w:pPr>
        <w:spacing w:line="480" w:lineRule="auto"/>
        <w:rPr>
          <w:del w:id="916" w:author="Amrit" w:date="2018-11-13T14:34:00Z"/>
          <w:lang w:val="en-CA"/>
        </w:rPr>
      </w:pPr>
      <w:del w:id="917" w:author="Amrit" w:date="2018-10-31T17:21:00Z">
        <w:r w:rsidRPr="00AA6BBC" w:rsidDel="006B726A">
          <w:rPr>
            <w:lang w:val="en-CA"/>
          </w:rPr>
          <w:delText>To assess this, we turn to real biological datasets</w:delText>
        </w:r>
        <w:r w:rsidR="00D90550" w:rsidRPr="00AA6BBC" w:rsidDel="006B726A">
          <w:rPr>
            <w:lang w:val="en-CA"/>
          </w:rPr>
          <w:delText xml:space="preserve"> (</w:delText>
        </w:r>
        <w:r w:rsidR="005C4718" w:rsidRPr="00AA6BBC" w:rsidDel="006B726A">
          <w:rPr>
            <w:b/>
            <w:lang w:val="en-CA"/>
          </w:rPr>
          <w:delText>Supplementary Section S2</w:delText>
        </w:r>
        <w:r w:rsidR="00D90550" w:rsidRPr="00AA6BBC" w:rsidDel="006B726A">
          <w:rPr>
            <w:lang w:val="en-CA"/>
          </w:rPr>
          <w:delText>)</w:delText>
        </w:r>
        <w:r w:rsidRPr="00AA6BBC" w:rsidDel="006B726A">
          <w:rPr>
            <w:lang w:val="en-CA"/>
          </w:rPr>
          <w:delText xml:space="preserve">. </w:delText>
        </w:r>
      </w:del>
      <w:r w:rsidR="001B160A" w:rsidRPr="00AA6BBC">
        <w:rPr>
          <w:lang w:val="en-CA"/>
        </w:rPr>
        <w:t>W</w:t>
      </w:r>
      <w:r w:rsidR="00824C25" w:rsidRPr="00AA6BBC">
        <w:rPr>
          <w:lang w:val="en-CA"/>
        </w:rPr>
        <w:t xml:space="preserve">e applied various </w:t>
      </w:r>
      <w:r w:rsidR="00CF7B5B" w:rsidRPr="00AA6BBC">
        <w:rPr>
          <w:lang w:val="en-CA"/>
        </w:rPr>
        <w:t xml:space="preserve">integrative </w:t>
      </w:r>
      <w:r w:rsidR="00824C25" w:rsidRPr="00AA6BBC">
        <w:rPr>
          <w:lang w:val="en-CA"/>
        </w:rPr>
        <w:t xml:space="preserve">approaches </w:t>
      </w:r>
      <w:r w:rsidR="00B3486B" w:rsidRPr="00AA6BBC">
        <w:rPr>
          <w:lang w:val="en-CA"/>
        </w:rPr>
        <w:t xml:space="preserve">to </w:t>
      </w:r>
      <w:r w:rsidRPr="00AA6BBC">
        <w:rPr>
          <w:lang w:val="en-CA"/>
        </w:rPr>
        <w:t xml:space="preserve">cancer </w:t>
      </w:r>
      <w:r w:rsidR="001B160A" w:rsidRPr="00AA6BBC">
        <w:rPr>
          <w:lang w:val="en-CA"/>
        </w:rPr>
        <w:t>multi-</w:t>
      </w:r>
      <w:r w:rsidR="00E06337" w:rsidRPr="00AA6BBC">
        <w:rPr>
          <w:lang w:val="en-CA"/>
        </w:rPr>
        <w:t>omics</w:t>
      </w:r>
      <w:r w:rsidR="002B112A" w:rsidRPr="00AA6BBC">
        <w:rPr>
          <w:lang w:val="en-CA"/>
        </w:rPr>
        <w:t xml:space="preserve"> </w:t>
      </w:r>
      <w:r w:rsidR="00B3486B" w:rsidRPr="00AA6BBC">
        <w:rPr>
          <w:lang w:val="en-CA"/>
        </w:rPr>
        <w:t>datasets</w:t>
      </w:r>
      <w:r w:rsidR="002B112A" w:rsidRPr="00AA6BBC">
        <w:rPr>
          <w:lang w:val="en-CA"/>
        </w:rPr>
        <w:t xml:space="preserve"> (mRNA, miRNA,</w:t>
      </w:r>
      <w:r w:rsidR="006F69AB" w:rsidRPr="00AA6BBC">
        <w:rPr>
          <w:lang w:val="en-CA"/>
        </w:rPr>
        <w:t xml:space="preserve"> and CpG</w:t>
      </w:r>
      <w:r w:rsidR="002B112A" w:rsidRPr="00AA6BBC">
        <w:rPr>
          <w:lang w:val="en-CA"/>
        </w:rPr>
        <w:t>)</w:t>
      </w:r>
      <w:r w:rsidR="0086311B" w:rsidRPr="00AA6BBC">
        <w:rPr>
          <w:lang w:val="en-CA"/>
        </w:rPr>
        <w:t xml:space="preserve"> </w:t>
      </w:r>
      <w:r w:rsidRPr="00AA6BBC">
        <w:rPr>
          <w:lang w:val="en-CA"/>
        </w:rPr>
        <w:t>–</w:t>
      </w:r>
      <w:r w:rsidR="007E31B3" w:rsidRPr="00AA6BBC">
        <w:rPr>
          <w:lang w:val="en-CA"/>
        </w:rPr>
        <w:t xml:space="preserve"> </w:t>
      </w:r>
      <w:r w:rsidR="0086311B" w:rsidRPr="00AA6BBC">
        <w:rPr>
          <w:lang w:val="en-CA"/>
        </w:rPr>
        <w:t>colon, kidney, glioblastoma</w:t>
      </w:r>
      <w:r w:rsidR="00630A77" w:rsidRPr="00AA6BBC">
        <w:rPr>
          <w:lang w:val="en-CA"/>
        </w:rPr>
        <w:t xml:space="preserve"> (</w:t>
      </w:r>
      <w:proofErr w:type="spellStart"/>
      <w:r w:rsidR="00630A77" w:rsidRPr="00AA6BBC">
        <w:rPr>
          <w:lang w:val="en-CA"/>
        </w:rPr>
        <w:t>gbm</w:t>
      </w:r>
      <w:proofErr w:type="spellEnd"/>
      <w:r w:rsidR="00630A77" w:rsidRPr="00AA6BBC">
        <w:rPr>
          <w:lang w:val="en-CA"/>
        </w:rPr>
        <w:t>)</w:t>
      </w:r>
      <w:r w:rsidR="0086311B" w:rsidRPr="00AA6BBC">
        <w:rPr>
          <w:lang w:val="en-CA"/>
        </w:rPr>
        <w:t xml:space="preserve"> and lung</w:t>
      </w:r>
      <w:r w:rsidRPr="00AA6BBC">
        <w:rPr>
          <w:lang w:val="en-CA"/>
        </w:rPr>
        <w:t xml:space="preserve"> – a</w:t>
      </w:r>
      <w:r w:rsidR="002B112A" w:rsidRPr="00AA6BBC">
        <w:rPr>
          <w:lang w:val="en-CA"/>
        </w:rPr>
        <w:t>nd identified multi-</w:t>
      </w:r>
      <w:r w:rsidR="00E06337" w:rsidRPr="00AA6BBC">
        <w:rPr>
          <w:lang w:val="en-CA"/>
        </w:rPr>
        <w:t>omics</w:t>
      </w:r>
      <w:r w:rsidR="002B112A" w:rsidRPr="00AA6BBC">
        <w:rPr>
          <w:lang w:val="en-CA"/>
        </w:rPr>
        <w:t xml:space="preserve"> biomarker </w:t>
      </w:r>
      <w:r w:rsidR="002B112A" w:rsidRPr="00AA6BBC">
        <w:rPr>
          <w:lang w:val="en-CA"/>
        </w:rPr>
        <w:lastRenderedPageBreak/>
        <w:t xml:space="preserve">panels </w:t>
      </w:r>
      <w:r w:rsidR="00AA44E9" w:rsidRPr="00AA6BBC">
        <w:rPr>
          <w:lang w:val="en-CA"/>
        </w:rPr>
        <w:t xml:space="preserve">that were predictive of high </w:t>
      </w:r>
      <w:r w:rsidR="00F245B2" w:rsidRPr="00AA6BBC">
        <w:rPr>
          <w:lang w:val="en-CA"/>
        </w:rPr>
        <w:t>and</w:t>
      </w:r>
      <w:r w:rsidR="00AA44E9" w:rsidRPr="00AA6BBC">
        <w:rPr>
          <w:lang w:val="en-CA"/>
        </w:rPr>
        <w:t xml:space="preserve"> low survival times</w:t>
      </w:r>
      <w:r w:rsidR="00D32C99" w:rsidRPr="00AA6BBC">
        <w:rPr>
          <w:lang w:val="en-CA"/>
        </w:rPr>
        <w:t xml:space="preserve"> (</w:t>
      </w:r>
      <w:r w:rsidR="00D32C99" w:rsidRPr="00AA6BBC">
        <w:rPr>
          <w:b/>
          <w:lang w:val="en-CA"/>
        </w:rPr>
        <w:t>Table 1</w:t>
      </w:r>
      <w:ins w:id="918" w:author="Amrit" w:date="2018-10-31T17:21:00Z">
        <w:r w:rsidR="006B726A">
          <w:rPr>
            <w:b/>
            <w:lang w:val="en-CA"/>
          </w:rPr>
          <w:t xml:space="preserve">, </w:t>
        </w:r>
      </w:ins>
      <w:ins w:id="919" w:author="Amrit" w:date="2018-11-15T10:13:00Z">
        <w:r w:rsidR="00DE315D">
          <w:rPr>
            <w:b/>
            <w:lang w:val="en-CA"/>
          </w:rPr>
          <w:t>Suppl.</w:t>
        </w:r>
      </w:ins>
      <w:ins w:id="920" w:author="Amrit" w:date="2018-10-31T17:21:00Z">
        <w:r w:rsidR="006B726A" w:rsidRPr="00AA6BBC">
          <w:rPr>
            <w:b/>
            <w:lang w:val="en-CA"/>
          </w:rPr>
          <w:t xml:space="preserve"> Section S2</w:t>
        </w:r>
      </w:ins>
      <w:r w:rsidR="00D32C99" w:rsidRPr="00AA6BBC">
        <w:rPr>
          <w:lang w:val="en-CA"/>
        </w:rPr>
        <w:t xml:space="preserve">). </w:t>
      </w:r>
      <w:del w:id="921" w:author="Amrit" w:date="2018-11-13T14:34:00Z">
        <w:r w:rsidR="006F69AB" w:rsidRPr="00AA6BBC" w:rsidDel="00B42162">
          <w:rPr>
            <w:lang w:val="en-CA"/>
          </w:rPr>
          <w:delText>We then compared</w:delText>
        </w:r>
        <w:r w:rsidR="00B3486B" w:rsidRPr="00AA6BBC" w:rsidDel="00B42162">
          <w:rPr>
            <w:lang w:val="en-CA"/>
          </w:rPr>
          <w:delText xml:space="preserve"> </w:delText>
        </w:r>
        <w:r w:rsidR="006F69AB" w:rsidRPr="00AA6BBC" w:rsidDel="00B42162">
          <w:rPr>
            <w:lang w:val="en-CA"/>
          </w:rPr>
          <w:delText>the network properties</w:delText>
        </w:r>
        <w:r w:rsidR="00036ED4" w:rsidRPr="00AA6BBC" w:rsidDel="00B42162">
          <w:rPr>
            <w:lang w:val="en-CA"/>
          </w:rPr>
          <w:delText xml:space="preserve"> and biological enrichment of the selected features </w:delText>
        </w:r>
        <w:r w:rsidR="00D869AE" w:rsidRPr="00AA6BBC" w:rsidDel="00B42162">
          <w:rPr>
            <w:lang w:val="en-CA"/>
          </w:rPr>
          <w:delText>across approaches</w:delText>
        </w:r>
        <w:r w:rsidR="00D32C99" w:rsidRPr="00AA6BBC" w:rsidDel="00B42162">
          <w:rPr>
            <w:lang w:val="en-CA"/>
          </w:rPr>
          <w:delText>.</w:delText>
        </w:r>
      </w:del>
    </w:p>
    <w:p w14:paraId="77DF9A09" w14:textId="0CE6FDEB" w:rsidR="00A86832" w:rsidRDefault="00E96448" w:rsidP="002F67BF">
      <w:pPr>
        <w:spacing w:line="480" w:lineRule="auto"/>
        <w:rPr>
          <w:ins w:id="922" w:author="Amrit" w:date="2018-11-13T14:42:00Z"/>
        </w:rPr>
      </w:pPr>
      <w:del w:id="923" w:author="Amrit" w:date="2018-11-13T14:34:00Z">
        <w:r w:rsidRPr="00AA6BBC" w:rsidDel="00B42162">
          <w:delText>Multi-</w:delText>
        </w:r>
        <w:r w:rsidR="00E06337" w:rsidRPr="00AA6BBC" w:rsidDel="00B42162">
          <w:delText>omics</w:delText>
        </w:r>
        <w:r w:rsidRPr="00AA6BBC" w:rsidDel="00B42162">
          <w:delText xml:space="preserve"> biomarker </w:delText>
        </w:r>
        <w:r w:rsidR="00EC7CD5" w:rsidRPr="00AA6BBC" w:rsidDel="00B42162">
          <w:delText>panels were developed using</w:delText>
        </w:r>
      </w:del>
      <w:del w:id="924" w:author="Amrit" w:date="2018-11-13T14:39:00Z">
        <w:r w:rsidR="00EC7CD5" w:rsidRPr="00AA6BBC" w:rsidDel="002F67BF">
          <w:delText xml:space="preserve"> </w:delText>
        </w:r>
        <w:r w:rsidR="00A072CF" w:rsidRPr="00AA6BBC" w:rsidDel="002F67BF">
          <w:delText xml:space="preserve">component-based </w:delText>
        </w:r>
      </w:del>
      <w:del w:id="925" w:author="Amrit" w:date="2018-11-13T14:41:00Z">
        <w:r w:rsidR="00524AB5" w:rsidRPr="00AA6BBC" w:rsidDel="002F67BF">
          <w:delText>integrative approaches that also perform</w:delText>
        </w:r>
        <w:r w:rsidR="00CF7B5B" w:rsidRPr="00AA6BBC" w:rsidDel="002F67BF">
          <w:delText>ed</w:delText>
        </w:r>
        <w:r w:rsidR="00524AB5" w:rsidRPr="00AA6BBC" w:rsidDel="002F67BF">
          <w:delText xml:space="preserve"> variable selection:</w:delText>
        </w:r>
      </w:del>
      <w:ins w:id="926" w:author="Amrit" w:date="2018-11-14T01:18:00Z">
        <w:r w:rsidR="00BF3363">
          <w:t>Multi-omics biomarker p</w:t>
        </w:r>
      </w:ins>
      <w:ins w:id="927" w:author="Amrit" w:date="2018-11-14T01:19:00Z">
        <w:r w:rsidR="00BF3363">
          <w:t>anels were developed using component-based integrative approaches</w:t>
        </w:r>
      </w:ins>
      <w:ins w:id="928" w:author="Amrit" w:date="2018-11-14T01:20:00Z">
        <w:r w:rsidR="00BF3363">
          <w:t xml:space="preserve">: </w:t>
        </w:r>
      </w:ins>
      <w:del w:id="929" w:author="Amrit" w:date="2018-11-14T01:18:00Z">
        <w:r w:rsidR="00137988" w:rsidRPr="00AA6BBC" w:rsidDel="00BF3363">
          <w:delText xml:space="preserve"> </w:delText>
        </w:r>
      </w:del>
      <w:r w:rsidR="00137988" w:rsidRPr="00AA6BBC">
        <w:t>s</w:t>
      </w:r>
      <w:r w:rsidR="00D31D42" w:rsidRPr="00AA6BBC">
        <w:t xml:space="preserve">upervised </w:t>
      </w:r>
      <w:r w:rsidR="00137988" w:rsidRPr="00AA6BBC">
        <w:t xml:space="preserve">methods </w:t>
      </w:r>
      <w:del w:id="930" w:author="Amrit" w:date="2018-11-13T14:41:00Z">
        <w:r w:rsidR="00137988" w:rsidRPr="00AA6BBC" w:rsidDel="002F67BF">
          <w:delText xml:space="preserve">included </w:delText>
        </w:r>
      </w:del>
      <w:ins w:id="931" w:author="Amrit" w:date="2018-11-14T01:19:00Z">
        <w:r w:rsidR="00BF3363">
          <w:t>consisted of</w:t>
        </w:r>
      </w:ins>
      <w:ins w:id="932" w:author="Amrit" w:date="2018-11-13T14:41:00Z">
        <w:r w:rsidR="002F67BF" w:rsidRPr="00AA6BBC">
          <w:t xml:space="preserve"> </w:t>
        </w:r>
      </w:ins>
      <w:r w:rsidR="00D31D42" w:rsidRPr="00AA6BBC">
        <w:t>concatenation and ensemble</w:t>
      </w:r>
      <w:ins w:id="933" w:author="Amrit" w:date="2018-11-13T14:41:00Z">
        <w:r w:rsidR="002F67BF">
          <w:t>-based</w:t>
        </w:r>
      </w:ins>
      <w:r w:rsidR="00D31D42" w:rsidRPr="00AA6BBC">
        <w:t xml:space="preserve"> schemes using the</w:t>
      </w:r>
      <w:ins w:id="934" w:author="Amrit" w:date="2018-11-13T14:37:00Z">
        <w:r w:rsidR="002F67BF">
          <w:t xml:space="preserve"> sparse partial least squares discriminant analysis</w:t>
        </w:r>
      </w:ins>
      <w:r w:rsidR="00D31D42" w:rsidRPr="00AA6BBC">
        <w:t xml:space="preserve"> </w:t>
      </w:r>
      <w:ins w:id="935" w:author="Amrit" w:date="2018-11-14T01:20:00Z">
        <w:r w:rsidR="00BF3363">
          <w:t>(</w:t>
        </w:r>
      </w:ins>
      <w:proofErr w:type="spellStart"/>
      <w:r w:rsidR="00D31D42" w:rsidRPr="00AA6BBC">
        <w:t>sPLSDA</w:t>
      </w:r>
      <w:proofErr w:type="spellEnd"/>
      <w:ins w:id="936" w:author="Amrit" w:date="2018-11-14T01:20:00Z">
        <w:r w:rsidR="00BF3363">
          <w:t>)</w:t>
        </w:r>
      </w:ins>
      <w:ins w:id="937" w:author="Amrit" w:date="2018-11-13T14:40:00Z">
        <w:r w:rsidR="002F67BF">
          <w:t xml:space="preserve"> </w:t>
        </w:r>
      </w:ins>
      <w:del w:id="938" w:author="Amrit" w:date="2018-11-13T14:42:00Z">
        <w:r w:rsidR="00D31D42" w:rsidRPr="00AA6BBC" w:rsidDel="002F67BF">
          <w:delText xml:space="preserve"> classifier </w:delText>
        </w:r>
      </w:del>
      <w:r w:rsidR="00D31D42" w:rsidRPr="00AA6BBC">
        <w:fldChar w:fldCharType="begin"/>
      </w:r>
      <w:r w:rsidR="009027F5" w:rsidRPr="00AA6BBC">
        <w:instrText xml:space="preserve"> ADDIN ZOTERO_ITEM CSL_CITATION {"citationID":"a2js96fpvjl","properties":{"formattedCitation":"(L\\uc0\\u234{}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D31D42" w:rsidRPr="00AA6BBC">
        <w:fldChar w:fldCharType="separate"/>
      </w:r>
      <w:ins w:id="939" w:author="Amrit" w:date="2018-11-12T21:42:00Z">
        <w:r w:rsidR="00D81BF5" w:rsidRPr="00D81BF5">
          <w:t>(L</w:t>
        </w:r>
        <w:r w:rsidR="00D81BF5" w:rsidRPr="00C3303B">
          <w:t xml:space="preserve">ê Cao </w:t>
        </w:r>
        <w:r w:rsidR="00D81BF5" w:rsidRPr="00C3303B">
          <w:rPr>
            <w:i/>
            <w:iCs/>
          </w:rPr>
          <w:t>et al.</w:t>
        </w:r>
        <w:r w:rsidR="00D81BF5" w:rsidRPr="00C3303B">
          <w:t>, 2011)</w:t>
        </w:r>
      </w:ins>
      <w:del w:id="940" w:author="Amrit" w:date="2018-11-12T21:42:00Z">
        <w:r w:rsidR="00CF52F2" w:rsidRPr="005B5534" w:rsidDel="00D81BF5">
          <w:rPr>
            <w:rFonts w:eastAsia="Times New Roman"/>
          </w:rPr>
          <w:delText xml:space="preserve">(Lê Cao </w:delText>
        </w:r>
        <w:r w:rsidR="00CF52F2" w:rsidRPr="00EB5EBC" w:rsidDel="00D81BF5">
          <w:rPr>
            <w:rFonts w:eastAsia="Times New Roman"/>
            <w:i/>
            <w:iCs/>
          </w:rPr>
          <w:delText>et al.</w:delText>
        </w:r>
        <w:r w:rsidR="00CF52F2" w:rsidRPr="00D81BF5" w:rsidDel="00D81BF5">
          <w:rPr>
            <w:rFonts w:eastAsia="Times New Roman"/>
          </w:rPr>
          <w:delText>, 2011)</w:delText>
        </w:r>
      </w:del>
      <w:r w:rsidR="00D31D42" w:rsidRPr="00AA6BBC">
        <w:fldChar w:fldCharType="end"/>
      </w:r>
      <w:ins w:id="941" w:author="Amrit" w:date="2018-11-13T14:42:00Z">
        <w:r w:rsidR="002F67BF">
          <w:t xml:space="preserve"> </w:t>
        </w:r>
        <w:r w:rsidR="002F67BF" w:rsidRPr="00AA6BBC">
          <w:t>classifier</w:t>
        </w:r>
      </w:ins>
      <w:del w:id="942" w:author="Amrit" w:date="2018-11-13T14:42:00Z">
        <w:r w:rsidR="00D31D42" w:rsidRPr="00AA6BBC" w:rsidDel="002F67BF">
          <w:delText>,</w:delText>
        </w:r>
      </w:del>
      <w:r w:rsidR="00D31D42" w:rsidRPr="00AA6BBC">
        <w:t xml:space="preserve"> and DIABLO with</w:t>
      </w:r>
      <w:r w:rsidR="00137988" w:rsidRPr="00AA6BBC">
        <w:t xml:space="preserve"> either </w:t>
      </w:r>
      <w:r w:rsidR="00430A9D" w:rsidRPr="00AA6BBC">
        <w:t xml:space="preserve">the </w:t>
      </w:r>
      <w:del w:id="943" w:author="Amrit" w:date="2018-11-14T10:28:00Z">
        <w:r w:rsidR="00137988" w:rsidRPr="00AA6BBC" w:rsidDel="00B57290">
          <w:delText>null</w:delText>
        </w:r>
      </w:del>
      <w:ins w:id="944" w:author="Amrit" w:date="2018-11-14T10:28:00Z">
        <w:r w:rsidR="00B57290">
          <w:t>null</w:t>
        </w:r>
      </w:ins>
      <w:r w:rsidR="00137988" w:rsidRPr="00AA6BBC">
        <w:t xml:space="preserve"> o</w:t>
      </w:r>
      <w:r w:rsidR="00430A9D" w:rsidRPr="00AA6BBC">
        <w:t>r</w:t>
      </w:r>
      <w:r w:rsidR="00AB1EEE" w:rsidRPr="00AA6BBC">
        <w:t xml:space="preserve"> </w:t>
      </w:r>
      <w:del w:id="945" w:author="Amrit" w:date="2018-11-14T10:28:00Z">
        <w:r w:rsidR="00AB1EEE" w:rsidRPr="00AA6BBC" w:rsidDel="00B57290">
          <w:delText>full</w:delText>
        </w:r>
      </w:del>
      <w:ins w:id="946" w:author="Amrit" w:date="2018-11-14T10:28:00Z">
        <w:r w:rsidR="00B57290">
          <w:t>full</w:t>
        </w:r>
      </w:ins>
      <w:r w:rsidR="00AB1EEE" w:rsidRPr="00AA6BBC">
        <w:t xml:space="preserve"> design</w:t>
      </w:r>
      <w:r w:rsidR="00D31D42" w:rsidRPr="00AA6BBC">
        <w:t xml:space="preserve"> (</w:t>
      </w:r>
      <w:r w:rsidR="00137988" w:rsidRPr="00AA6BBC">
        <w:t>DIABLO_</w:t>
      </w:r>
      <w:del w:id="947" w:author="Amrit" w:date="2018-11-14T10:28:00Z">
        <w:r w:rsidR="00137988" w:rsidRPr="00AA6BBC" w:rsidDel="00B57290">
          <w:delText>null</w:delText>
        </w:r>
      </w:del>
      <w:ins w:id="948" w:author="Amrit" w:date="2018-11-14T10:28:00Z">
        <w:r w:rsidR="00B57290">
          <w:t>null</w:t>
        </w:r>
      </w:ins>
      <w:r w:rsidR="00137988" w:rsidRPr="00AA6BBC">
        <w:t>,</w:t>
      </w:r>
      <w:r w:rsidR="00430A9D" w:rsidRPr="00AA6BBC">
        <w:t xml:space="preserve"> and </w:t>
      </w:r>
      <w:proofErr w:type="spellStart"/>
      <w:r w:rsidR="00D31D42" w:rsidRPr="00AA6BBC">
        <w:t>DIABLO_</w:t>
      </w:r>
      <w:del w:id="949" w:author="Amrit" w:date="2018-11-14T10:28:00Z">
        <w:r w:rsidR="00D31D42" w:rsidRPr="00AA6BBC" w:rsidDel="00B57290">
          <w:delText>full</w:delText>
        </w:r>
      </w:del>
      <w:ins w:id="950" w:author="Amrit" w:date="2018-11-14T10:28:00Z">
        <w:r w:rsidR="00B57290">
          <w:t>full</w:t>
        </w:r>
      </w:ins>
      <w:proofErr w:type="spellEnd"/>
      <w:r w:rsidR="00D31D42" w:rsidRPr="00AA6BBC">
        <w:t>)</w:t>
      </w:r>
      <w:ins w:id="951" w:author="Amrit" w:date="2018-11-13T14:42:00Z">
        <w:r w:rsidR="002F67BF">
          <w:t xml:space="preserve"> whereas</w:t>
        </w:r>
      </w:ins>
      <w:del w:id="952" w:author="Amrit" w:date="2018-11-13T14:42:00Z">
        <w:r w:rsidR="00137988" w:rsidRPr="00AA6BBC" w:rsidDel="002F67BF">
          <w:delText>;</w:delText>
        </w:r>
      </w:del>
      <w:r w:rsidR="00137988" w:rsidRPr="00AA6BBC">
        <w:t xml:space="preserve"> u</w:t>
      </w:r>
      <w:r w:rsidR="00D31D42" w:rsidRPr="00AA6BBC">
        <w:t xml:space="preserve">nsupervised approaches included sparse generalized canonical correlation analysis </w:t>
      </w:r>
      <w:r w:rsidR="00D31D42" w:rsidRPr="00AA6BBC">
        <w:fldChar w:fldCharType="begin"/>
      </w:r>
      <w:r w:rsidR="009027F5" w:rsidRPr="00AA6BBC">
        <w:instrText xml:space="preserve"> ADDIN ZOTERO_ITEM CSL_CITATION {"citationID":"a2amgpra3h9","properties":{"formattedCitation":"(Tenenhaus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31D42" w:rsidRPr="00AA6BBC">
        <w:fldChar w:fldCharType="separate"/>
      </w:r>
      <w:ins w:id="953" w:author="Amrit" w:date="2018-11-12T21:42:00Z">
        <w:r w:rsidR="00D81BF5" w:rsidRPr="00D81BF5">
          <w:t>(</w:t>
        </w:r>
        <w:proofErr w:type="spellStart"/>
        <w:r w:rsidR="00D81BF5" w:rsidRPr="00D81BF5">
          <w:t>Tenenhaus</w:t>
        </w:r>
        <w:proofErr w:type="spellEnd"/>
        <w:r w:rsidR="00D81BF5" w:rsidRPr="00D81BF5">
          <w:t xml:space="preserve"> </w:t>
        </w:r>
        <w:r w:rsidR="00D81BF5" w:rsidRPr="00C3303B">
          <w:rPr>
            <w:i/>
            <w:iCs/>
          </w:rPr>
          <w:t>et al.</w:t>
        </w:r>
        <w:r w:rsidR="00D81BF5" w:rsidRPr="00C3303B">
          <w:t>, 2014)</w:t>
        </w:r>
      </w:ins>
      <w:del w:id="954" w:author="Amrit" w:date="2018-11-12T21:42:00Z">
        <w:r w:rsidR="00CF52F2" w:rsidRPr="00C3303B" w:rsidDel="00D81BF5">
          <w:rPr>
            <w:rFonts w:eastAsia="Times New Roman"/>
          </w:rPr>
          <w:delText xml:space="preserve">(Tenenhaus </w:delText>
        </w:r>
        <w:r w:rsidR="00CF52F2" w:rsidRPr="00C3303B" w:rsidDel="00D81BF5">
          <w:rPr>
            <w:rFonts w:eastAsia="Times New Roman"/>
            <w:i/>
            <w:iCs/>
          </w:rPr>
          <w:delText>et al.</w:delText>
        </w:r>
        <w:r w:rsidR="00CF52F2" w:rsidRPr="005B5534" w:rsidDel="00D81BF5">
          <w:rPr>
            <w:rFonts w:eastAsia="Times New Roman"/>
          </w:rPr>
          <w:delText>, 2014)</w:delText>
        </w:r>
      </w:del>
      <w:r w:rsidR="00D31D42" w:rsidRPr="00AA6BBC">
        <w:fldChar w:fldCharType="end"/>
      </w:r>
      <w:r w:rsidR="00D31D42" w:rsidRPr="00AA6BBC">
        <w:t xml:space="preserve"> (sGCCA), Multi-</w:t>
      </w:r>
      <w:r w:rsidR="00E06337" w:rsidRPr="00AA6BBC">
        <w:t>Omics</w:t>
      </w:r>
      <w:r w:rsidR="00D31D42" w:rsidRPr="00AA6BBC">
        <w:t xml:space="preserve"> Factor Analysis (MOFA)</w:t>
      </w:r>
      <w:ins w:id="955" w:author="Amrit" w:date="2018-11-14T01:22:00Z">
        <w:r w:rsidR="00BF3363">
          <w:t xml:space="preserve"> </w:t>
        </w:r>
        <w:r w:rsidR="0058216D">
          <w:fldChar w:fldCharType="begin"/>
        </w:r>
        <w:r w:rsidR="0058216D">
          <w:instrText xml:space="preserve"> ADDIN ZOTERO_ITEM CSL_CITATION {"citationID":"INhVJzUJ","properties":{"formattedCitation":"(Argelaguet {\\i{}et al.}, 2018)","plainCitation":"(Argelaguet et al., 2018)","noteIndex":0},"citationItems":[{"id":1880,"uris":["http://zotero.org/users/2545847/items/PMZI73LX"],"uri":["http://zotero.org/users/2545847/items/PMZI73LX"],"itemData":{"id":1880,"type":"article-journal","title":"Multi‐Omics Factor Analysis—a framework for unsupervised integration of multi‐omics data sets","container-title":"Molecular Systems Biology","page":"e8124","volume":"14","issue":"6","source":"Crossref","URL":"http://msb.embopress.org/lookup/doi/10.15252/msb.20178124","DOI":"10.15252/msb.20178124","ISSN":"1744-4292, 1744-4292, 1744-4292","language":"en","author":[{"family":"Argelaguet","given":"Ricard"},{"family":"Velten","given":"Britta"},{"family":"Arnol","given":"Damien"},{"family":"Dietrich","given":"Sascha"},{"family":"Zenz","given":"Thorsten"},{"family":"Marioni","given":"John C"},{"family":"Buettner","given":"Florian"},{"family":"Huber","given":"Wolfgang"},{"family":"Stegle","given":"Oliver"}],"issued":{"date-parts":[["2018",6]]},"accessed":{"date-parts":[["2018",10,31]]}}}],"schema":"https://github.com/citation-style-language/schema/raw/master/csl-citation.json"} </w:instrText>
        </w:r>
      </w:ins>
      <w:r w:rsidR="0058216D">
        <w:fldChar w:fldCharType="separate"/>
      </w:r>
      <w:ins w:id="956" w:author="Amrit" w:date="2018-11-14T01:22:00Z">
        <w:r w:rsidR="0058216D" w:rsidRPr="0058216D">
          <w:t>(</w:t>
        </w:r>
        <w:proofErr w:type="spellStart"/>
        <w:r w:rsidR="0058216D" w:rsidRPr="0058216D">
          <w:t>Argelaguet</w:t>
        </w:r>
        <w:proofErr w:type="spellEnd"/>
        <w:r w:rsidR="0058216D" w:rsidRPr="0058216D">
          <w:t xml:space="preserve"> </w:t>
        </w:r>
        <w:r w:rsidR="0058216D" w:rsidRPr="0058216D">
          <w:rPr>
            <w:i/>
            <w:iCs/>
          </w:rPr>
          <w:t>et al.</w:t>
        </w:r>
        <w:r w:rsidR="0058216D" w:rsidRPr="0058216D">
          <w:t>, 2018)</w:t>
        </w:r>
        <w:r w:rsidR="0058216D">
          <w:fldChar w:fldCharType="end"/>
        </w:r>
      </w:ins>
      <w:r w:rsidR="00D31D42" w:rsidRPr="00AA6BBC">
        <w:t xml:space="preserve">, and Joint and Individual Variation Explained (JIVE) </w:t>
      </w:r>
      <w:ins w:id="957" w:author="Amrit" w:date="2018-11-14T01:23:00Z">
        <w:r w:rsidR="0058216D">
          <w:fldChar w:fldCharType="begin"/>
        </w:r>
        <w:r w:rsidR="0058216D">
          <w:instrText xml:space="preserve"> ADDIN ZOTERO_ITEM CSL_CITATION {"citationID":"grkBY0fP","properties":{"formattedCitation":"(Lock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ins>
      <w:r w:rsidR="0058216D">
        <w:fldChar w:fldCharType="separate"/>
      </w:r>
      <w:ins w:id="958" w:author="Amrit" w:date="2018-11-14T01:23:00Z">
        <w:r w:rsidR="0058216D" w:rsidRPr="0058216D">
          <w:t xml:space="preserve">(Lock </w:t>
        </w:r>
        <w:r w:rsidR="0058216D" w:rsidRPr="0058216D">
          <w:rPr>
            <w:i/>
            <w:iCs/>
          </w:rPr>
          <w:t>et al.</w:t>
        </w:r>
        <w:r w:rsidR="0058216D" w:rsidRPr="0058216D">
          <w:t>, 2013)</w:t>
        </w:r>
        <w:r w:rsidR="0058216D">
          <w:fldChar w:fldCharType="end"/>
        </w:r>
        <w:r w:rsidR="0058216D">
          <w:t xml:space="preserve"> </w:t>
        </w:r>
      </w:ins>
      <w:del w:id="959" w:author="Amrit" w:date="2018-11-14T01:23:00Z">
        <w:r w:rsidR="00D31D42" w:rsidRPr="00AA6BBC" w:rsidDel="0058216D">
          <w:fldChar w:fldCharType="begin"/>
        </w:r>
        <w:r w:rsidR="006665F0" w:rsidRPr="00AA6BBC" w:rsidDel="0058216D">
          <w:delInstrText xml:space="preserve"> ADDIN ZOTERO_ITEM CSL_CITATION {"citationID":"ata9s0utt7","properties":{"formattedCitation":"[23]","plainCitation":"[23]\u0005","dontUpdate":true,"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delInstrText>
        </w:r>
        <w:r w:rsidR="00D31D42" w:rsidRPr="00AA6BBC" w:rsidDel="0058216D">
          <w:fldChar w:fldCharType="separate"/>
        </w:r>
        <w:r w:rsidR="00A31406" w:rsidRPr="00AA6BBC" w:rsidDel="0058216D">
          <w:rPr>
            <w:noProof/>
          </w:rPr>
          <w:delText>[23]</w:delText>
        </w:r>
        <w:r w:rsidR="00D31D42" w:rsidRPr="00AA6BBC" w:rsidDel="0058216D">
          <w:fldChar w:fldCharType="end"/>
        </w:r>
        <w:r w:rsidR="00543FB8" w:rsidRPr="00AA6BBC" w:rsidDel="0058216D">
          <w:delText xml:space="preserve"> </w:delText>
        </w:r>
      </w:del>
      <w:r w:rsidR="00543FB8" w:rsidRPr="00AA6BBC">
        <w:t>(</w:t>
      </w:r>
      <w:del w:id="960" w:author="Amrit" w:date="2018-11-15T10:13:00Z">
        <w:r w:rsidR="005C4718" w:rsidRPr="00AA6BBC" w:rsidDel="00DE315D">
          <w:rPr>
            <w:b/>
            <w:lang w:val="en-CA"/>
          </w:rPr>
          <w:delText>Supplementary</w:delText>
        </w:r>
      </w:del>
      <w:ins w:id="961" w:author="Amrit" w:date="2018-11-15T10:13:00Z">
        <w:r w:rsidR="00DE315D">
          <w:rPr>
            <w:b/>
            <w:lang w:val="en-CA"/>
          </w:rPr>
          <w:t>Suppl.</w:t>
        </w:r>
      </w:ins>
      <w:r w:rsidR="005C4718" w:rsidRPr="00AA6BBC">
        <w:rPr>
          <w:b/>
          <w:lang w:val="en-CA"/>
        </w:rPr>
        <w:t xml:space="preserve"> Section </w:t>
      </w:r>
      <w:r w:rsidR="005C4718" w:rsidRPr="00AA6BBC">
        <w:rPr>
          <w:b/>
        </w:rPr>
        <w:t>S3</w:t>
      </w:r>
      <w:r w:rsidR="001E6578" w:rsidRPr="00AA6BBC">
        <w:t xml:space="preserve"> </w:t>
      </w:r>
      <w:r w:rsidR="00543FB8" w:rsidRPr="00AA6BBC">
        <w:t>for parameter settings)</w:t>
      </w:r>
      <w:r w:rsidR="00D31D42" w:rsidRPr="00AA6BBC">
        <w:t xml:space="preserve">. </w:t>
      </w:r>
      <w:del w:id="962" w:author="Amrit" w:date="2018-11-13T14:40:00Z">
        <w:r w:rsidR="001B26D8" w:rsidRPr="00AA6BBC" w:rsidDel="002F67BF">
          <w:delText>Both supervised and unsupervised approaches were consider</w:delText>
        </w:r>
        <w:r w:rsidR="005D2BFB" w:rsidRPr="00AA6BBC" w:rsidDel="002F67BF">
          <w:delText>ed in order to compare and contrast</w:delText>
        </w:r>
        <w:r w:rsidR="006F13B3" w:rsidRPr="00AA6BBC" w:rsidDel="002F67BF">
          <w:delText xml:space="preserve"> the types of </w:delText>
        </w:r>
        <w:r w:rsidR="00E06337" w:rsidRPr="00AA6BBC" w:rsidDel="002F67BF">
          <w:delText>omics</w:delText>
        </w:r>
        <w:r w:rsidR="006F13B3" w:rsidRPr="00AA6BBC" w:rsidDel="002F67BF">
          <w:delText>-variables selected, network properties and biological enrichment results.</w:delText>
        </w:r>
        <w:r w:rsidR="00AF70E2" w:rsidRPr="00AA6BBC" w:rsidDel="002F67BF">
          <w:delText xml:space="preserve"> </w:delText>
        </w:r>
        <w:r w:rsidR="009814A2" w:rsidRPr="00AA6BBC" w:rsidDel="002F67BF">
          <w:delText xml:space="preserve">A distinction </w:delText>
        </w:r>
        <w:r w:rsidR="00C75446" w:rsidRPr="00AA6BBC" w:rsidDel="002F67BF">
          <w:delText>was</w:delText>
        </w:r>
        <w:r w:rsidR="009814A2" w:rsidRPr="00AA6BBC" w:rsidDel="002F67BF">
          <w:delText xml:space="preserve"> made between DIABLO models in which the correlation between </w:delText>
        </w:r>
        <w:r w:rsidR="00E06337" w:rsidRPr="00AA6BBC" w:rsidDel="002F67BF">
          <w:delText>omics</w:delText>
        </w:r>
        <w:r w:rsidR="009814A2" w:rsidRPr="00AA6BBC" w:rsidDel="002F67BF">
          <w:delText xml:space="preserve"> datasets </w:delText>
        </w:r>
        <w:r w:rsidR="00C75446" w:rsidRPr="00AA6BBC" w:rsidDel="002F67BF">
          <w:delText>was</w:delText>
        </w:r>
        <w:r w:rsidR="009814A2" w:rsidRPr="00AA6BBC" w:rsidDel="002F67BF">
          <w:delText xml:space="preserve"> not maximized (DIABLO_</w:delText>
        </w:r>
      </w:del>
      <w:del w:id="963" w:author="Amrit" w:date="2018-10-31T17:22:00Z">
        <w:r w:rsidR="009814A2" w:rsidRPr="00AA6BBC" w:rsidDel="006B726A">
          <w:delText>n</w:delText>
        </w:r>
      </w:del>
      <w:del w:id="964" w:author="Amrit" w:date="2018-11-13T14:40:00Z">
        <w:r w:rsidR="009814A2" w:rsidRPr="00AA6BBC" w:rsidDel="002F67BF">
          <w:delText xml:space="preserve">ull) </w:delText>
        </w:r>
        <w:r w:rsidR="00D869AE" w:rsidRPr="00AA6BBC" w:rsidDel="002F67BF">
          <w:delText xml:space="preserve">and those </w:delText>
        </w:r>
        <w:r w:rsidR="009814A2" w:rsidRPr="00AA6BBC" w:rsidDel="002F67BF">
          <w:delText xml:space="preserve">when the correlation between </w:delText>
        </w:r>
        <w:r w:rsidR="00E06337" w:rsidRPr="00AA6BBC" w:rsidDel="002F67BF">
          <w:delText>omics</w:delText>
        </w:r>
        <w:r w:rsidR="009814A2" w:rsidRPr="00AA6BBC" w:rsidDel="002F67BF">
          <w:delText xml:space="preserve"> datasets </w:delText>
        </w:r>
        <w:r w:rsidR="00C75446" w:rsidRPr="00AA6BBC" w:rsidDel="002F67BF">
          <w:delText>was</w:delText>
        </w:r>
        <w:r w:rsidR="009814A2" w:rsidRPr="00AA6BBC" w:rsidDel="002F67BF">
          <w:delText xml:space="preserve"> maximized (DIABLO_</w:delText>
        </w:r>
      </w:del>
      <w:del w:id="965" w:author="Amrit" w:date="2018-10-31T17:22:00Z">
        <w:r w:rsidR="009814A2" w:rsidRPr="00AA6BBC" w:rsidDel="006B726A">
          <w:delText>f</w:delText>
        </w:r>
      </w:del>
      <w:del w:id="966" w:author="Amrit" w:date="2018-11-13T14:40:00Z">
        <w:r w:rsidR="009814A2" w:rsidRPr="00AA6BBC" w:rsidDel="002F67BF">
          <w:delText>ull).</w:delText>
        </w:r>
      </w:del>
    </w:p>
    <w:p w14:paraId="4AB9E3A9" w14:textId="6705A12F" w:rsidR="002F67BF" w:rsidRPr="00AA6BBC" w:rsidRDefault="00CB15E3">
      <w:pPr>
        <w:spacing w:line="480" w:lineRule="auto"/>
        <w:jc w:val="center"/>
        <w:pPrChange w:id="967" w:author="Amrit" w:date="2018-11-15T10:15:00Z">
          <w:pPr>
            <w:spacing w:line="480" w:lineRule="auto"/>
            <w:ind w:firstLine="720"/>
          </w:pPr>
        </w:pPrChange>
      </w:pPr>
      <w:ins w:id="968" w:author="Amrit" w:date="2018-11-14T00:08:00Z">
        <w:r>
          <w:rPr>
            <w:noProof/>
          </w:rPr>
          <w:drawing>
            <wp:inline distT="0" distB="0" distL="0" distR="0" wp14:anchorId="5E0575FE" wp14:editId="0088EB84">
              <wp:extent cx="5943600" cy="3863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nectivity_revised.pdf"/>
                      <pic:cNvPicPr/>
                    </pic:nvPicPr>
                    <pic:blipFill>
                      <a:blip r:embed="rId13"/>
                      <a:stretch>
                        <a:fillRect/>
                      </a:stretch>
                    </pic:blipFill>
                    <pic:spPr>
                      <a:xfrm>
                        <a:off x="0" y="0"/>
                        <a:ext cx="5943600" cy="3863340"/>
                      </a:xfrm>
                      <a:prstGeom prst="rect">
                        <a:avLst/>
                      </a:prstGeom>
                    </pic:spPr>
                  </pic:pic>
                </a:graphicData>
              </a:graphic>
            </wp:inline>
          </w:drawing>
        </w:r>
      </w:ins>
    </w:p>
    <w:p w14:paraId="0AF65E4F" w14:textId="4315676A" w:rsidR="00B33F62" w:rsidRPr="00AA6BBC" w:rsidRDefault="00B33F62" w:rsidP="00B33F62">
      <w:del w:id="969" w:author="Amrit" w:date="2018-11-13T14:40:00Z">
        <w:r w:rsidRPr="00AA6BBC" w:rsidDel="002F67BF">
          <w:rPr>
            <w:noProof/>
          </w:rPr>
          <w:drawing>
            <wp:inline distT="0" distB="0" distL="0" distR="0" wp14:anchorId="4B2A370F" wp14:editId="1FA03762">
              <wp:extent cx="5943600" cy="7010400"/>
              <wp:effectExtent l="0" t="0" r="0" b="0"/>
              <wp:docPr id="4" name="Picture 4" descr="Figures/Fig2_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Fig2_connectivity.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del>
      <w:del w:id="970" w:author="Amrit" w:date="2018-11-15T10:12:00Z">
        <w:r w:rsidRPr="00AA6BBC" w:rsidDel="00DE315D">
          <w:rPr>
            <w:b/>
          </w:rPr>
          <w:delText>Figure</w:delText>
        </w:r>
      </w:del>
      <w:ins w:id="971" w:author="Amrit" w:date="2018-11-15T10:12:00Z">
        <w:r w:rsidR="00DE315D">
          <w:rPr>
            <w:b/>
          </w:rPr>
          <w:t>Fig.</w:t>
        </w:r>
      </w:ins>
      <w:r w:rsidRPr="00AA6BBC">
        <w:rPr>
          <w:b/>
        </w:rPr>
        <w:t xml:space="preserve"> 2. Benchmarking integrative methods using multi-omics biomarker panels for </w:t>
      </w:r>
      <w:del w:id="972" w:author="Amrit" w:date="2018-11-14T01:26:00Z">
        <w:r w:rsidRPr="00AA6BBC" w:rsidDel="0059566F">
          <w:rPr>
            <w:b/>
          </w:rPr>
          <w:delText>different cancers</w:delText>
        </w:r>
      </w:del>
      <w:ins w:id="973" w:author="Amrit" w:date="2018-11-14T01:26:00Z">
        <w:r w:rsidR="0059566F">
          <w:rPr>
            <w:b/>
          </w:rPr>
          <w:t>colon cancer</w:t>
        </w:r>
      </w:ins>
      <w:r w:rsidRPr="00AA6BBC">
        <w:rPr>
          <w:b/>
        </w:rPr>
        <w:t>.</w:t>
      </w:r>
      <w:r w:rsidRPr="00AA6BBC">
        <w:t xml:space="preserve"> </w:t>
      </w:r>
      <w:ins w:id="974" w:author="Amrit" w:date="2018-11-14T01:27:00Z">
        <w:r w:rsidR="0059566F">
          <w:rPr>
            <w:b/>
          </w:rPr>
          <w:t>A</w:t>
        </w:r>
      </w:ins>
      <w:del w:id="975" w:author="Amrit" w:date="2018-11-14T01:27:00Z">
        <w:r w:rsidRPr="00AA6BBC" w:rsidDel="0059566F">
          <w:rPr>
            <w:b/>
          </w:rPr>
          <w:delText>a</w:delText>
        </w:r>
      </w:del>
      <w:r w:rsidRPr="00AA6BBC">
        <w:rPr>
          <w:b/>
        </w:rPr>
        <w:t>)</w:t>
      </w:r>
      <w:r w:rsidRPr="00AA6BBC">
        <w:t xml:space="preserve"> Overlap of selected features using both supervised (</w:t>
      </w:r>
      <w:del w:id="976" w:author="Amrit" w:date="2018-11-14T01:25:00Z">
        <w:r w:rsidRPr="00AA6BBC" w:rsidDel="0059566F">
          <w:delText>green</w:delText>
        </w:r>
      </w:del>
      <w:ins w:id="977" w:author="Amrit" w:date="2018-11-14T01:25:00Z">
        <w:r w:rsidR="0059566F">
          <w:t>gray</w:t>
        </w:r>
      </w:ins>
      <w:r w:rsidRPr="00AA6BBC">
        <w:t>) and unsupervised approaches (</w:t>
      </w:r>
      <w:del w:id="978" w:author="Amrit" w:date="2018-11-14T01:26:00Z">
        <w:r w:rsidRPr="00AA6BBC" w:rsidDel="0059566F">
          <w:delText>purple</w:delText>
        </w:r>
      </w:del>
      <w:ins w:id="979" w:author="Amrit" w:date="2018-11-14T01:26:00Z">
        <w:r w:rsidR="0059566F">
          <w:t>yellow</w:t>
        </w:r>
      </w:ins>
      <w:r w:rsidRPr="00AA6BBC">
        <w:t xml:space="preserve">): a strong overlap was observed between the supervised approaches with the exception of </w:t>
      </w:r>
      <w:proofErr w:type="spellStart"/>
      <w:r w:rsidRPr="00AA6BBC">
        <w:t>DIABLO_</w:t>
      </w:r>
      <w:del w:id="980" w:author="Amrit" w:date="2018-11-14T10:28:00Z">
        <w:r w:rsidRPr="00AA6BBC" w:rsidDel="00B57290">
          <w:delText>full</w:delText>
        </w:r>
      </w:del>
      <w:ins w:id="981" w:author="Amrit" w:date="2018-11-14T10:28:00Z">
        <w:r w:rsidR="00B57290">
          <w:t>full</w:t>
        </w:r>
      </w:ins>
      <w:proofErr w:type="spellEnd"/>
      <w:r w:rsidRPr="00AA6BBC">
        <w:t xml:space="preserve"> (blue bars) which showed more similarity to unsupervised methods (</w:t>
      </w:r>
      <w:del w:id="982" w:author="Amrit" w:date="2018-11-14T01:26:00Z">
        <w:r w:rsidRPr="00AA6BBC" w:rsidDel="0059566F">
          <w:delText xml:space="preserve">dark </w:delText>
        </w:r>
      </w:del>
      <w:r w:rsidRPr="00AA6BBC">
        <w:t xml:space="preserve">orange bars). </w:t>
      </w:r>
      <w:ins w:id="983" w:author="Amrit" w:date="2018-11-14T01:27:00Z">
        <w:r w:rsidR="0059566F">
          <w:rPr>
            <w:b/>
          </w:rPr>
          <w:t>B</w:t>
        </w:r>
      </w:ins>
      <w:del w:id="984" w:author="Amrit" w:date="2018-11-14T01:27:00Z">
        <w:r w:rsidRPr="00AA6BBC" w:rsidDel="0059566F">
          <w:rPr>
            <w:b/>
          </w:rPr>
          <w:delText>b</w:delText>
        </w:r>
      </w:del>
      <w:r w:rsidRPr="00AA6BBC">
        <w:rPr>
          <w:b/>
        </w:rPr>
        <w:t>)</w:t>
      </w:r>
      <w:r w:rsidRPr="00AA6BBC">
        <w:t xml:space="preserve"> Number of</w:t>
      </w:r>
      <w:ins w:id="985" w:author="Amrit" w:date="2018-11-14T01:26:00Z">
        <w:r w:rsidR="0059566F">
          <w:t xml:space="preserve"> correlated variables in the colon multi-omics biomarker panels </w:t>
        </w:r>
      </w:ins>
      <w:del w:id="986" w:author="Amrit" w:date="2018-11-14T01:26:00Z">
        <w:r w:rsidRPr="00AA6BBC" w:rsidDel="0059566F">
          <w:delText xml:space="preserve"> edges within each panel network </w:delText>
        </w:r>
      </w:del>
      <w:r w:rsidRPr="00AA6BBC">
        <w:t xml:space="preserve">at </w:t>
      </w:r>
      <w:r w:rsidRPr="00AA6BBC">
        <w:lastRenderedPageBreak/>
        <w:t xml:space="preserve">various Pearson correlation cut-offs: </w:t>
      </w:r>
      <w:ins w:id="987" w:author="Amrit" w:date="2018-11-14T01:27:00Z">
        <w:r w:rsidR="0059566F">
          <w:t xml:space="preserve">panels identified using </w:t>
        </w:r>
      </w:ins>
      <w:r w:rsidRPr="00AA6BBC">
        <w:t xml:space="preserve">unsupervised approaches </w:t>
      </w:r>
      <w:del w:id="988" w:author="Amrit" w:date="2018-11-14T01:27:00Z">
        <w:r w:rsidRPr="00AA6BBC" w:rsidDel="0059566F">
          <w:delText xml:space="preserve">panels </w:delText>
        </w:r>
      </w:del>
      <w:r w:rsidRPr="00AA6BBC">
        <w:t xml:space="preserve">were more connected than </w:t>
      </w:r>
      <w:del w:id="989" w:author="Amrit" w:date="2018-11-14T01:26:00Z">
        <w:r w:rsidRPr="00AA6BBC" w:rsidDel="0059566F">
          <w:delText xml:space="preserve">those from </w:delText>
        </w:r>
      </w:del>
      <w:r w:rsidRPr="00AA6BBC">
        <w:t xml:space="preserve">supervised approaches, with the exception of </w:t>
      </w:r>
      <w:proofErr w:type="spellStart"/>
      <w:r w:rsidRPr="00AA6BBC">
        <w:t>DIABLO_</w:t>
      </w:r>
      <w:del w:id="990" w:author="Amrit" w:date="2018-11-14T10:28:00Z">
        <w:r w:rsidRPr="00AA6BBC" w:rsidDel="00B57290">
          <w:delText>full</w:delText>
        </w:r>
      </w:del>
      <w:ins w:id="991" w:author="Amrit" w:date="2018-11-14T10:28:00Z">
        <w:r w:rsidR="00B57290">
          <w:t>full</w:t>
        </w:r>
      </w:ins>
      <w:proofErr w:type="spellEnd"/>
      <w:r w:rsidRPr="00AA6BBC">
        <w:t xml:space="preserve"> which led to a highly-connected panel. </w:t>
      </w:r>
      <w:del w:id="992" w:author="Amrit" w:date="2018-11-14T01:27:00Z">
        <w:r w:rsidRPr="00AA6BBC" w:rsidDel="0059566F">
          <w:delText xml:space="preserve">An edge is present if the association between two omic variables is greater than a given correlation cut-off.  </w:delText>
        </w:r>
      </w:del>
      <w:ins w:id="993" w:author="Amrit" w:date="2018-11-14T01:27:00Z">
        <w:r w:rsidR="0059566F">
          <w:rPr>
            <w:b/>
          </w:rPr>
          <w:t>C</w:t>
        </w:r>
      </w:ins>
      <w:del w:id="994" w:author="Amrit" w:date="2018-11-14T01:27:00Z">
        <w:r w:rsidRPr="00AA6BBC" w:rsidDel="0059566F">
          <w:rPr>
            <w:b/>
          </w:rPr>
          <w:delText>c</w:delText>
        </w:r>
      </w:del>
      <w:r w:rsidRPr="00AA6BBC">
        <w:rPr>
          <w:b/>
        </w:rPr>
        <w:t xml:space="preserve">) </w:t>
      </w:r>
      <w:r w:rsidRPr="00AA6BBC">
        <w:t>Upper panel: network modularity</w:t>
      </w:r>
      <w:ins w:id="995" w:author="Amrit" w:date="2018-11-14T13:25:00Z">
        <w:r w:rsidR="004A107E">
          <w:t xml:space="preserve"> (based on </w:t>
        </w:r>
      </w:ins>
      <w:ins w:id="996" w:author="Amrit" w:date="2018-11-14T13:35:00Z">
        <w:r w:rsidR="00211042">
          <w:t>the edge betweenness index</w:t>
        </w:r>
      </w:ins>
      <w:ins w:id="997" w:author="Amrit" w:date="2018-11-14T13:25:00Z">
        <w:r w:rsidR="004A107E">
          <w:t>)</w:t>
        </w:r>
      </w:ins>
      <w:r w:rsidRPr="00AA6BBC">
        <w:t xml:space="preserve"> of each multi-</w:t>
      </w:r>
      <w:proofErr w:type="spellStart"/>
      <w:r w:rsidRPr="00AA6BBC">
        <w:t>omic</w:t>
      </w:r>
      <w:proofErr w:type="spellEnd"/>
      <w:r w:rsidRPr="00AA6BBC">
        <w:t xml:space="preserve"> biomarker panel for colon cancer showed that unsupervised approaches and </w:t>
      </w:r>
      <w:proofErr w:type="spellStart"/>
      <w:r w:rsidRPr="00AA6BBC">
        <w:t>DIABLO_</w:t>
      </w:r>
      <w:del w:id="998" w:author="Amrit" w:date="2018-11-14T10:28:00Z">
        <w:r w:rsidRPr="00AA6BBC" w:rsidDel="00B57290">
          <w:delText>full</w:delText>
        </w:r>
      </w:del>
      <w:ins w:id="999" w:author="Amrit" w:date="2018-11-14T10:28:00Z">
        <w:r w:rsidR="00B57290">
          <w:t>full</w:t>
        </w:r>
      </w:ins>
      <w:proofErr w:type="spellEnd"/>
      <w:r w:rsidRPr="00AA6BBC">
        <w:t xml:space="preserve"> resulted in a few </w:t>
      </w:r>
      <w:del w:id="1000" w:author="Amrit" w:date="2018-11-14T13:35:00Z">
        <w:r w:rsidRPr="00AA6BBC" w:rsidDel="00211042">
          <w:delText xml:space="preserve">groups </w:delText>
        </w:r>
      </w:del>
      <w:ins w:id="1001" w:author="Amrit" w:date="2018-11-14T13:35:00Z">
        <w:r w:rsidR="00211042">
          <w:t>modules (gray circles)</w:t>
        </w:r>
        <w:r w:rsidR="00211042" w:rsidRPr="00AA6BBC">
          <w:t xml:space="preserve"> </w:t>
        </w:r>
      </w:ins>
      <w:r w:rsidRPr="00AA6BBC">
        <w:t>of highly connected feature</w:t>
      </w:r>
      <w:ins w:id="1002" w:author="Amrit" w:date="2018-11-14T13:35:00Z">
        <w:r w:rsidR="00211042">
          <w:t>s</w:t>
        </w:r>
      </w:ins>
      <w:del w:id="1003" w:author="Amrit" w:date="2018-11-14T13:35:00Z">
        <w:r w:rsidRPr="00AA6BBC" w:rsidDel="00211042">
          <w:delText>s</w:delText>
        </w:r>
      </w:del>
      <w:r w:rsidRPr="00AA6BBC">
        <w:t xml:space="preserve">, whereas supervised approaches identified networks with many groups of sparsely connected features. Lower panel: component plots depicting the clear separation of subjects in the high and low survival </w:t>
      </w:r>
      <w:ins w:id="1004" w:author="Amrit" w:date="2018-11-14T13:27:00Z">
        <w:r w:rsidR="007D6ADF">
          <w:t>phenotypic (</w:t>
        </w:r>
        <w:proofErr w:type="spellStart"/>
        <w:r w:rsidR="007D6ADF">
          <w:t>pheno</w:t>
        </w:r>
        <w:proofErr w:type="spellEnd"/>
        <w:r w:rsidR="007D6ADF">
          <w:t xml:space="preserve">) </w:t>
        </w:r>
      </w:ins>
      <w:r w:rsidRPr="00AA6BBC">
        <w:t>groups for supervised methods as opposed to the unsupervised methods.</w:t>
      </w:r>
    </w:p>
    <w:p w14:paraId="077DC717" w14:textId="77777777" w:rsidR="00B33F62" w:rsidRPr="00AA6BBC" w:rsidRDefault="00B33F62" w:rsidP="00B33F62">
      <w:pPr>
        <w:spacing w:line="480" w:lineRule="auto"/>
      </w:pPr>
    </w:p>
    <w:p w14:paraId="10A3A9FA" w14:textId="766DBFD3" w:rsidR="00A82886" w:rsidDel="002E37EE" w:rsidRDefault="00137988">
      <w:pPr>
        <w:spacing w:line="480" w:lineRule="auto"/>
        <w:ind w:firstLine="720"/>
        <w:rPr>
          <w:del w:id="1005" w:author="Amrit" w:date="2018-11-13T23:48:00Z"/>
        </w:rPr>
      </w:pPr>
      <w:r w:rsidRPr="00AA6BBC">
        <w:t>Each multi-</w:t>
      </w:r>
      <w:r w:rsidR="00E06337" w:rsidRPr="00AA6BBC">
        <w:t>omics</w:t>
      </w:r>
      <w:r w:rsidRPr="00AA6BBC">
        <w:t xml:space="preserve"> </w:t>
      </w:r>
      <w:r w:rsidR="00687657" w:rsidRPr="00AA6BBC">
        <w:t xml:space="preserve">biomarker panel </w:t>
      </w:r>
      <w:ins w:id="1006" w:author="Amrit" w:date="2018-11-13T23:24:00Z">
        <w:r w:rsidR="00DC403C">
          <w:t xml:space="preserve">consisted </w:t>
        </w:r>
      </w:ins>
      <w:del w:id="1007" w:author="Amrit" w:date="2018-11-13T23:19:00Z">
        <w:r w:rsidRPr="00AA6BBC" w:rsidDel="00DC403C">
          <w:delText xml:space="preserve">included </w:delText>
        </w:r>
      </w:del>
      <w:del w:id="1008" w:author="Amrit" w:date="2018-11-13T14:52:00Z">
        <w:r w:rsidR="00D31D42" w:rsidRPr="00AA6BBC" w:rsidDel="008618FC">
          <w:delText>180 features (</w:delText>
        </w:r>
      </w:del>
      <w:del w:id="1009" w:author="Amrit" w:date="2018-11-13T23:19:00Z">
        <w:r w:rsidR="00D31D42" w:rsidRPr="00AA6BBC" w:rsidDel="00DC403C">
          <w:delText xml:space="preserve">60 features of each </w:delText>
        </w:r>
        <w:r w:rsidR="00E06337" w:rsidRPr="00AA6BBC" w:rsidDel="00DC403C">
          <w:delText>omics</w:delText>
        </w:r>
        <w:r w:rsidR="007E31B3" w:rsidRPr="00AA6BBC" w:rsidDel="00DC403C">
          <w:delText xml:space="preserve"> </w:delText>
        </w:r>
        <w:r w:rsidR="00D31D42" w:rsidRPr="00AA6BBC" w:rsidDel="00DC403C">
          <w:delText>type</w:delText>
        </w:r>
        <w:r w:rsidR="00A072CF" w:rsidRPr="00AA6BBC" w:rsidDel="00DC403C">
          <w:delText xml:space="preserve"> </w:delText>
        </w:r>
        <w:r w:rsidR="003244B3" w:rsidRPr="00AA6BBC" w:rsidDel="00DC403C">
          <w:delText xml:space="preserve">across </w:delText>
        </w:r>
        <w:r w:rsidR="00A072CF" w:rsidRPr="00AA6BBC" w:rsidDel="00DC403C">
          <w:delText>2 components</w:delText>
        </w:r>
      </w:del>
      <w:ins w:id="1010" w:author="Amrit" w:date="2018-11-13T14:53:00Z">
        <w:r w:rsidR="008618FC">
          <w:t>of 180 features</w:t>
        </w:r>
        <w:r w:rsidR="008618FC" w:rsidRPr="00DC403C">
          <w:t xml:space="preserve"> (</w:t>
        </w:r>
      </w:ins>
      <w:ins w:id="1011" w:author="Amrit" w:date="2018-11-13T23:24:00Z">
        <w:r w:rsidR="00DC403C" w:rsidRPr="00DC403C">
          <w:rPr>
            <w:rPrChange w:id="1012" w:author="Amrit" w:date="2018-11-13T23:25:00Z">
              <w:rPr>
                <w:i/>
              </w:rPr>
            </w:rPrChange>
          </w:rPr>
          <w:t xml:space="preserve">based on variables with the largest weights on </w:t>
        </w:r>
      </w:ins>
      <w:ins w:id="1013" w:author="Amrit" w:date="2018-11-13T23:25:00Z">
        <w:r w:rsidR="00DC403C" w:rsidRPr="00DC403C">
          <w:rPr>
            <w:rPrChange w:id="1014" w:author="Amrit" w:date="2018-11-13T23:25:00Z">
              <w:rPr>
                <w:i/>
              </w:rPr>
            </w:rPrChange>
          </w:rPr>
          <w:t xml:space="preserve">the </w:t>
        </w:r>
      </w:ins>
      <w:ins w:id="1015" w:author="Amrit" w:date="2018-11-14T22:01:00Z">
        <w:r w:rsidR="00155677">
          <w:t>first two c</w:t>
        </w:r>
      </w:ins>
      <w:ins w:id="1016" w:author="Amrit" w:date="2018-11-14T22:02:00Z">
        <w:r w:rsidR="00155677">
          <w:t>omponents</w:t>
        </w:r>
      </w:ins>
      <w:ins w:id="1017" w:author="Amrit" w:date="2018-11-13T14:53:00Z">
        <w:r w:rsidR="008618FC" w:rsidRPr="00DC403C">
          <w:t>).</w:t>
        </w:r>
      </w:ins>
      <w:ins w:id="1018" w:author="Amrit" w:date="2018-11-13T14:55:00Z">
        <w:r w:rsidR="00223292">
          <w:t xml:space="preserve"> </w:t>
        </w:r>
      </w:ins>
      <w:ins w:id="1019" w:author="Amrit" w:date="2018-11-15T10:12:00Z">
        <w:r w:rsidR="00DE315D">
          <w:t>Fig.</w:t>
        </w:r>
      </w:ins>
      <w:ins w:id="1020" w:author="Amrit" w:date="2018-11-13T14:56:00Z">
        <w:r w:rsidR="00223292">
          <w:t xml:space="preserve"> 2 depicts </w:t>
        </w:r>
      </w:ins>
      <w:ins w:id="1021" w:author="Amrit" w:date="2018-11-13T14:57:00Z">
        <w:r w:rsidR="00223292">
          <w:t xml:space="preserve">the </w:t>
        </w:r>
      </w:ins>
      <w:ins w:id="1022" w:author="Amrit" w:date="2018-11-13T23:25:00Z">
        <w:r w:rsidR="00DC403C">
          <w:t xml:space="preserve">number of </w:t>
        </w:r>
      </w:ins>
      <w:ins w:id="1023" w:author="Amrit" w:date="2018-11-13T14:57:00Z">
        <w:r w:rsidR="00223292">
          <w:t xml:space="preserve">overlapping </w:t>
        </w:r>
      </w:ins>
      <w:ins w:id="1024" w:author="Amrit" w:date="2018-11-13T23:26:00Z">
        <w:r w:rsidR="00DC403C">
          <w:t xml:space="preserve">variables </w:t>
        </w:r>
      </w:ins>
      <w:ins w:id="1025" w:author="Amrit" w:date="2018-11-13T14:57:00Z">
        <w:r w:rsidR="00223292">
          <w:t>(A), number of correlated features at various correla</w:t>
        </w:r>
      </w:ins>
      <w:ins w:id="1026" w:author="Amrit" w:date="2018-11-14T22:03:00Z">
        <w:r w:rsidR="00155677">
          <w:t>t</w:t>
        </w:r>
      </w:ins>
      <w:ins w:id="1027" w:author="Amrit" w:date="2018-11-14T22:02:00Z">
        <w:r w:rsidR="00155677">
          <w:t>ion</w:t>
        </w:r>
      </w:ins>
      <w:ins w:id="1028" w:author="Amrit" w:date="2018-11-13T14:57:00Z">
        <w:r w:rsidR="00223292">
          <w:t xml:space="preserve"> </w:t>
        </w:r>
      </w:ins>
      <w:ins w:id="1029" w:author="Amrit" w:date="2018-11-13T15:09:00Z">
        <w:r w:rsidR="00223292">
          <w:t>cut-offs</w:t>
        </w:r>
      </w:ins>
      <w:ins w:id="1030" w:author="Amrit" w:date="2018-11-13T14:57:00Z">
        <w:r w:rsidR="00223292">
          <w:t xml:space="preserve"> (B) and</w:t>
        </w:r>
      </w:ins>
      <w:ins w:id="1031" w:author="Amrit" w:date="2018-11-13T15:09:00Z">
        <w:r w:rsidR="00223292">
          <w:t xml:space="preserve"> networks of multi-omics</w:t>
        </w:r>
        <w:r w:rsidR="00D03702">
          <w:t xml:space="preserve"> panels</w:t>
        </w:r>
      </w:ins>
      <w:ins w:id="1032" w:author="Amrit" w:date="2018-11-13T15:10:00Z">
        <w:r w:rsidR="00D03702">
          <w:t xml:space="preserve"> and their associated sample clustering plots (also called component plot</w:t>
        </w:r>
      </w:ins>
      <w:ins w:id="1033" w:author="Amrit" w:date="2018-11-14T22:03:00Z">
        <w:r w:rsidR="00155677">
          <w:t>s</w:t>
        </w:r>
      </w:ins>
      <w:ins w:id="1034" w:author="Amrit" w:date="2018-11-13T15:10:00Z">
        <w:r w:rsidR="00D03702">
          <w:t>)</w:t>
        </w:r>
      </w:ins>
      <w:ins w:id="1035" w:author="Amrit" w:date="2018-11-13T14:57:00Z">
        <w:r w:rsidR="00223292">
          <w:t xml:space="preserve"> (C) for </w:t>
        </w:r>
      </w:ins>
      <w:ins w:id="1036" w:author="Amrit" w:date="2018-11-13T23:26:00Z">
        <w:r w:rsidR="00DC403C">
          <w:t xml:space="preserve">both supervised and unsupervised methods applied to </w:t>
        </w:r>
      </w:ins>
      <w:ins w:id="1037" w:author="Amrit" w:date="2018-11-13T14:57:00Z">
        <w:r w:rsidR="00223292">
          <w:t xml:space="preserve">the colon cancer </w:t>
        </w:r>
      </w:ins>
      <w:ins w:id="1038" w:author="Amrit" w:date="2018-11-13T23:27:00Z">
        <w:r w:rsidR="00DC403C">
          <w:t>multi-omics data (</w:t>
        </w:r>
      </w:ins>
      <w:ins w:id="1039" w:author="Amrit" w:date="2018-11-13T23:29:00Z">
        <w:r w:rsidR="00DC403C">
          <w:t xml:space="preserve">similar patterns were observed for </w:t>
        </w:r>
      </w:ins>
      <w:ins w:id="1040" w:author="Amrit" w:date="2018-11-13T23:27:00Z">
        <w:r w:rsidR="00DC403C">
          <w:t>kid</w:t>
        </w:r>
      </w:ins>
      <w:ins w:id="1041" w:author="Amrit" w:date="2018-11-13T23:28:00Z">
        <w:r w:rsidR="00DC403C">
          <w:t xml:space="preserve">ney, </w:t>
        </w:r>
        <w:proofErr w:type="spellStart"/>
        <w:r w:rsidR="00DC403C">
          <w:t>gbm</w:t>
        </w:r>
        <w:proofErr w:type="spellEnd"/>
        <w:r w:rsidR="00DC403C">
          <w:t xml:space="preserve"> and lung cancer datasets</w:t>
        </w:r>
      </w:ins>
      <w:ins w:id="1042" w:author="Amrit" w:date="2018-11-13T23:29:00Z">
        <w:r w:rsidR="00DC403C">
          <w:t xml:space="preserve">, see </w:t>
        </w:r>
      </w:ins>
      <w:ins w:id="1043" w:author="Amrit" w:date="2018-11-15T10:13:00Z">
        <w:r w:rsidR="00DE315D">
          <w:t>Suppl.</w:t>
        </w:r>
      </w:ins>
      <w:ins w:id="1044" w:author="Amrit" w:date="2018-11-13T23:29:00Z">
        <w:r w:rsidR="00DC403C">
          <w:t xml:space="preserve"> </w:t>
        </w:r>
      </w:ins>
      <w:proofErr w:type="spellStart"/>
      <w:ins w:id="1045" w:author="Amrit" w:date="2018-11-15T10:12:00Z">
        <w:r w:rsidR="00DE315D">
          <w:t>Fig.</w:t>
        </w:r>
      </w:ins>
      <w:ins w:id="1046" w:author="Amrit" w:date="2018-11-13T23:29:00Z">
        <w:r w:rsidR="00DC403C">
          <w:t>s</w:t>
        </w:r>
        <w:proofErr w:type="spellEnd"/>
        <w:r w:rsidR="00DC403C">
          <w:t xml:space="preserve"> S4-S</w:t>
        </w:r>
      </w:ins>
      <w:ins w:id="1047" w:author="Amrit" w:date="2018-11-14T10:16:00Z">
        <w:r w:rsidR="00D03EF1">
          <w:t>8</w:t>
        </w:r>
      </w:ins>
      <w:ins w:id="1048" w:author="Amrit" w:date="2018-11-13T23:28:00Z">
        <w:r w:rsidR="00DC403C">
          <w:t>)</w:t>
        </w:r>
      </w:ins>
      <w:ins w:id="1049" w:author="Amrit" w:date="2018-11-13T23:27:00Z">
        <w:r w:rsidR="00DC403C">
          <w:t>.</w:t>
        </w:r>
      </w:ins>
      <w:ins w:id="1050" w:author="Amrit" w:date="2018-11-13T23:28:00Z">
        <w:r w:rsidR="00DC403C">
          <w:t xml:space="preserve"> </w:t>
        </w:r>
      </w:ins>
      <w:ins w:id="1051" w:author="Amrit" w:date="2018-11-13T23:30:00Z">
        <w:r w:rsidR="00DC403C">
          <w:t>Across all cancer datasets, the largest overlap between the biomarker panels was observed between the supervised integrat</w:t>
        </w:r>
      </w:ins>
      <w:ins w:id="1052" w:author="Amrit" w:date="2018-11-13T23:31:00Z">
        <w:r w:rsidR="00DC403C">
          <w:t xml:space="preserve">ive methods with the exception of </w:t>
        </w:r>
        <w:r w:rsidR="00C148E3">
          <w:t>the panel ide</w:t>
        </w:r>
      </w:ins>
      <w:ins w:id="1053" w:author="Amrit" w:date="2018-11-13T23:32:00Z">
        <w:r w:rsidR="00C148E3">
          <w:t xml:space="preserve">ntified using </w:t>
        </w:r>
      </w:ins>
      <w:proofErr w:type="spellStart"/>
      <w:ins w:id="1054" w:author="Amrit" w:date="2018-11-13T23:31:00Z">
        <w:r w:rsidR="00DC403C">
          <w:t>DIABLO_</w:t>
        </w:r>
      </w:ins>
      <w:ins w:id="1055" w:author="Amrit" w:date="2018-11-14T10:28:00Z">
        <w:r w:rsidR="00B57290">
          <w:t>full</w:t>
        </w:r>
      </w:ins>
      <w:proofErr w:type="spellEnd"/>
      <w:ins w:id="1056" w:author="Amrit" w:date="2018-11-13T23:31:00Z">
        <w:r w:rsidR="00DC403C">
          <w:t xml:space="preserve"> (blue</w:t>
        </w:r>
      </w:ins>
      <w:ins w:id="1057" w:author="Amrit" w:date="2018-11-13T23:32:00Z">
        <w:r w:rsidR="00C148E3">
          <w:t xml:space="preserve"> bar</w:t>
        </w:r>
      </w:ins>
      <w:ins w:id="1058" w:author="Amrit" w:date="2018-11-13T23:31:00Z">
        <w:r w:rsidR="00DC403C">
          <w:t>) which</w:t>
        </w:r>
        <w:r w:rsidR="00C148E3">
          <w:t xml:space="preserve"> </w:t>
        </w:r>
      </w:ins>
      <w:ins w:id="1059" w:author="Amrit" w:date="2018-11-13T23:32:00Z">
        <w:r w:rsidR="00C148E3">
          <w:t>was more similar to panels identified using unsupervised methods (orange bar)</w:t>
        </w:r>
      </w:ins>
      <w:ins w:id="1060" w:author="Amrit" w:date="2018-11-14T10:16:00Z">
        <w:r w:rsidR="00D03EF1">
          <w:t xml:space="preserve"> (</w:t>
        </w:r>
      </w:ins>
      <w:ins w:id="1061" w:author="Amrit" w:date="2018-11-15T10:12:00Z">
        <w:r w:rsidR="00DE315D">
          <w:t>Fig.</w:t>
        </w:r>
      </w:ins>
      <w:ins w:id="1062" w:author="Amrit" w:date="2018-11-14T22:05:00Z">
        <w:r w:rsidR="00155677">
          <w:t xml:space="preserve"> 2B</w:t>
        </w:r>
      </w:ins>
      <w:ins w:id="1063" w:author="Amrit" w:date="2018-11-14T10:17:00Z">
        <w:r w:rsidR="00D03EF1">
          <w:t xml:space="preserve"> and </w:t>
        </w:r>
      </w:ins>
      <w:ins w:id="1064" w:author="Amrit" w:date="2018-11-15T10:13:00Z">
        <w:r w:rsidR="00DE315D">
          <w:t>Suppl.</w:t>
        </w:r>
      </w:ins>
      <w:ins w:id="1065" w:author="Amrit" w:date="2018-11-14T10:17:00Z">
        <w:r w:rsidR="00D03EF1">
          <w:t xml:space="preserve"> </w:t>
        </w:r>
      </w:ins>
      <w:ins w:id="1066" w:author="Amrit" w:date="2018-11-15T10:12:00Z">
        <w:r w:rsidR="00DE315D">
          <w:t>Fig.</w:t>
        </w:r>
      </w:ins>
      <w:ins w:id="1067" w:author="Amrit" w:date="2018-11-14T10:17:00Z">
        <w:r w:rsidR="00D03EF1">
          <w:t xml:space="preserve"> S4)</w:t>
        </w:r>
      </w:ins>
      <w:ins w:id="1068" w:author="Amrit" w:date="2018-11-13T23:32:00Z">
        <w:r w:rsidR="00C148E3">
          <w:t>. Further, the f</w:t>
        </w:r>
      </w:ins>
      <w:ins w:id="1069" w:author="Amrit" w:date="2018-11-13T23:33:00Z">
        <w:r w:rsidR="00C148E3">
          <w:t xml:space="preserve">eatures identified using </w:t>
        </w:r>
        <w:proofErr w:type="spellStart"/>
        <w:r w:rsidR="00C148E3">
          <w:t>DIABLO_</w:t>
        </w:r>
      </w:ins>
      <w:ins w:id="1070" w:author="Amrit" w:date="2018-11-14T10:28:00Z">
        <w:r w:rsidR="00B57290">
          <w:t>full</w:t>
        </w:r>
      </w:ins>
      <w:proofErr w:type="spellEnd"/>
      <w:ins w:id="1071" w:author="Amrit" w:date="2018-11-13T23:33:00Z">
        <w:r w:rsidR="00C148E3">
          <w:t xml:space="preserve"> were highly correlated with each other</w:t>
        </w:r>
      </w:ins>
      <w:ins w:id="1072" w:author="Amrit" w:date="2018-11-14T22:09:00Z">
        <w:r w:rsidR="00155677">
          <w:t xml:space="preserve"> resulting in a greater number of connections </w:t>
        </w:r>
      </w:ins>
      <w:ins w:id="1073" w:author="Amrit" w:date="2018-11-14T22:10:00Z">
        <w:r w:rsidR="00155677">
          <w:t>or edges</w:t>
        </w:r>
      </w:ins>
      <w:ins w:id="1074" w:author="Amrit" w:date="2018-11-13T23:33:00Z">
        <w:r w:rsidR="00C148E3">
          <w:t xml:space="preserve"> (regardless of the correlation cut-off)</w:t>
        </w:r>
      </w:ins>
      <w:ins w:id="1075" w:author="Amrit" w:date="2018-11-13T23:34:00Z">
        <w:r w:rsidR="00C148E3">
          <w:t xml:space="preserve">, a pattern that was consistent with the features identified using </w:t>
        </w:r>
      </w:ins>
      <w:ins w:id="1076" w:author="Amrit" w:date="2018-11-13T23:35:00Z">
        <w:r w:rsidR="00C148E3">
          <w:t>unsupervised methods but not supervised</w:t>
        </w:r>
      </w:ins>
      <w:ins w:id="1077" w:author="Amrit" w:date="2018-11-14T10:17:00Z">
        <w:r w:rsidR="00D03EF1">
          <w:t xml:space="preserve"> (</w:t>
        </w:r>
      </w:ins>
      <w:ins w:id="1078" w:author="Amrit" w:date="2018-11-15T10:12:00Z">
        <w:r w:rsidR="00DE315D">
          <w:t>Fig.</w:t>
        </w:r>
      </w:ins>
      <w:ins w:id="1079" w:author="Amrit" w:date="2018-11-14T10:17:00Z">
        <w:r w:rsidR="00D03EF1">
          <w:t xml:space="preserve"> </w:t>
        </w:r>
      </w:ins>
      <w:ins w:id="1080" w:author="Amrit" w:date="2018-11-14T22:08:00Z">
        <w:r w:rsidR="00155677">
          <w:t>2B</w:t>
        </w:r>
      </w:ins>
      <w:ins w:id="1081" w:author="Amrit" w:date="2018-11-14T10:17:00Z">
        <w:r w:rsidR="00D03EF1">
          <w:t xml:space="preserve"> and </w:t>
        </w:r>
      </w:ins>
      <w:ins w:id="1082" w:author="Amrit" w:date="2018-11-15T10:13:00Z">
        <w:r w:rsidR="00DE315D">
          <w:t>Suppl.</w:t>
        </w:r>
      </w:ins>
      <w:ins w:id="1083" w:author="Amrit" w:date="2018-11-14T10:17:00Z">
        <w:r w:rsidR="00D03EF1">
          <w:t xml:space="preserve"> </w:t>
        </w:r>
      </w:ins>
      <w:ins w:id="1084" w:author="Amrit" w:date="2018-11-15T10:12:00Z">
        <w:r w:rsidR="00DE315D">
          <w:t>Fig.</w:t>
        </w:r>
      </w:ins>
      <w:ins w:id="1085" w:author="Amrit" w:date="2018-11-14T10:17:00Z">
        <w:r w:rsidR="00D03EF1">
          <w:t xml:space="preserve"> S5)</w:t>
        </w:r>
      </w:ins>
      <w:ins w:id="1086" w:author="Amrit" w:date="2018-11-13T23:35:00Z">
        <w:r w:rsidR="00C148E3">
          <w:t>.</w:t>
        </w:r>
      </w:ins>
      <w:ins w:id="1087" w:author="Amrit" w:date="2018-11-14T10:18:00Z">
        <w:r w:rsidR="00D03EF1">
          <w:t xml:space="preserve"> </w:t>
        </w:r>
      </w:ins>
      <w:ins w:id="1088" w:author="Amrit" w:date="2018-11-14T10:21:00Z">
        <w:r w:rsidR="00FE6F45" w:rsidRPr="00AA6BBC">
          <w:t xml:space="preserve">In addition, biomarker panels identified by </w:t>
        </w:r>
        <w:proofErr w:type="spellStart"/>
        <w:r w:rsidR="00FE6F45" w:rsidRPr="00AA6BBC">
          <w:t>DIABLO_</w:t>
        </w:r>
      </w:ins>
      <w:ins w:id="1089" w:author="Amrit" w:date="2018-11-14T10:28:00Z">
        <w:r w:rsidR="00B57290">
          <w:t>full</w:t>
        </w:r>
      </w:ins>
      <w:proofErr w:type="spellEnd"/>
      <w:ins w:id="1090" w:author="Amrit" w:date="2018-11-14T10:21:00Z">
        <w:r w:rsidR="00FE6F45" w:rsidRPr="00AA6BBC">
          <w:t>, were more similar to those identified by unsupervised approaches</w:t>
        </w:r>
      </w:ins>
      <w:ins w:id="1091" w:author="Amrit" w:date="2018-11-14T22:11:00Z">
        <w:r w:rsidR="00155677">
          <w:t xml:space="preserve"> with respect to network attributes such as </w:t>
        </w:r>
      </w:ins>
      <w:ins w:id="1092" w:author="Amrit" w:date="2018-11-14T10:21:00Z">
        <w:r w:rsidR="00FE6F45" w:rsidRPr="00AA6BBC">
          <w:t>high graph density, low number of communities and large number of triads</w:t>
        </w:r>
      </w:ins>
      <w:ins w:id="1093" w:author="Amrit" w:date="2018-11-14T10:22:00Z">
        <w:r w:rsidR="00FE6F45">
          <w:t xml:space="preserve"> (</w:t>
        </w:r>
      </w:ins>
      <w:ins w:id="1094" w:author="Amrit" w:date="2018-11-15T10:13:00Z">
        <w:r w:rsidR="00DE315D">
          <w:t>Suppl.</w:t>
        </w:r>
      </w:ins>
      <w:ins w:id="1095" w:author="Amrit" w:date="2018-11-14T10:22:00Z">
        <w:r w:rsidR="00FE6F45">
          <w:t xml:space="preserve"> </w:t>
        </w:r>
      </w:ins>
      <w:ins w:id="1096" w:author="Amrit" w:date="2018-11-15T10:12:00Z">
        <w:r w:rsidR="00DE315D">
          <w:t>Fig.</w:t>
        </w:r>
      </w:ins>
      <w:ins w:id="1097" w:author="Amrit" w:date="2018-11-14T10:22:00Z">
        <w:r w:rsidR="00FE6F45">
          <w:t xml:space="preserve"> S6)</w:t>
        </w:r>
      </w:ins>
      <w:ins w:id="1098" w:author="Amrit" w:date="2018-11-14T10:19:00Z">
        <w:r w:rsidR="00D03EF1">
          <w:t>.</w:t>
        </w:r>
      </w:ins>
      <w:ins w:id="1099" w:author="Amrit" w:date="2018-11-13T23:35:00Z">
        <w:r w:rsidR="00C148E3">
          <w:t xml:space="preserve"> </w:t>
        </w:r>
      </w:ins>
      <w:ins w:id="1100" w:author="Amrit" w:date="2018-11-13T23:36:00Z">
        <w:r w:rsidR="00C148E3">
          <w:t xml:space="preserve">Lastly, </w:t>
        </w:r>
      </w:ins>
      <w:ins w:id="1101" w:author="Amrit" w:date="2018-11-13T23:39:00Z">
        <w:r w:rsidR="00C148E3">
          <w:t xml:space="preserve">the features selected by </w:t>
        </w:r>
        <w:proofErr w:type="spellStart"/>
        <w:r w:rsidR="00C148E3">
          <w:t>DIABLO_</w:t>
        </w:r>
      </w:ins>
      <w:ins w:id="1102" w:author="Amrit" w:date="2018-11-14T10:28:00Z">
        <w:r w:rsidR="00B57290">
          <w:t>full</w:t>
        </w:r>
      </w:ins>
      <w:proofErr w:type="spellEnd"/>
      <w:ins w:id="1103" w:author="Amrit" w:date="2018-11-13T23:39:00Z">
        <w:r w:rsidR="00C148E3">
          <w:t xml:space="preserve"> consisted of few numbers of densely connected modules (gray </w:t>
        </w:r>
      </w:ins>
      <w:ins w:id="1104" w:author="Amrit" w:date="2018-11-13T23:41:00Z">
        <w:r w:rsidR="002E37EE">
          <w:t>circles</w:t>
        </w:r>
      </w:ins>
      <w:ins w:id="1105" w:author="Amrit" w:date="2018-11-13T23:42:00Z">
        <w:r w:rsidR="002E37EE">
          <w:t xml:space="preserve"> in networks</w:t>
        </w:r>
      </w:ins>
      <w:ins w:id="1106" w:author="Amrit" w:date="2018-11-13T23:39:00Z">
        <w:r w:rsidR="00C148E3">
          <w:t xml:space="preserve"> in </w:t>
        </w:r>
      </w:ins>
      <w:ins w:id="1107" w:author="Amrit" w:date="2018-11-15T10:12:00Z">
        <w:r w:rsidR="00DE315D">
          <w:t>Fig.</w:t>
        </w:r>
      </w:ins>
      <w:ins w:id="1108" w:author="Amrit" w:date="2018-11-13T23:39:00Z">
        <w:r w:rsidR="00C148E3">
          <w:t xml:space="preserve"> 3C and </w:t>
        </w:r>
      </w:ins>
      <w:ins w:id="1109" w:author="Amrit" w:date="2018-11-15T10:13:00Z">
        <w:r w:rsidR="00DE315D">
          <w:t>Suppl.</w:t>
        </w:r>
      </w:ins>
      <w:ins w:id="1110" w:author="Amrit" w:date="2018-11-13T23:39:00Z">
        <w:r w:rsidR="00C148E3">
          <w:t xml:space="preserve"> </w:t>
        </w:r>
      </w:ins>
      <w:ins w:id="1111" w:author="Amrit" w:date="2018-11-15T10:12:00Z">
        <w:r w:rsidR="00DE315D">
          <w:t>Fig.</w:t>
        </w:r>
      </w:ins>
      <w:ins w:id="1112" w:author="Amrit" w:date="2018-11-13T23:39:00Z">
        <w:r w:rsidR="00C148E3">
          <w:t xml:space="preserve"> S</w:t>
        </w:r>
      </w:ins>
      <w:ins w:id="1113" w:author="Amrit" w:date="2018-11-14T10:22:00Z">
        <w:r w:rsidR="00FE6F45">
          <w:t>7</w:t>
        </w:r>
      </w:ins>
      <w:ins w:id="1114" w:author="Amrit" w:date="2018-11-13T23:40:00Z">
        <w:r w:rsidR="00C148E3">
          <w:t xml:space="preserve">) which was similar to unsupervised methods whereas </w:t>
        </w:r>
        <w:r w:rsidR="00C148E3">
          <w:lastRenderedPageBreak/>
          <w:t>supervised methods identified sparely connected networks.</w:t>
        </w:r>
      </w:ins>
      <w:ins w:id="1115" w:author="Amrit" w:date="2018-11-13T23:43:00Z">
        <w:r w:rsidR="002E37EE">
          <w:t xml:space="preserve"> The trade-off </w:t>
        </w:r>
      </w:ins>
      <w:ins w:id="1116" w:author="Amrit" w:date="2018-11-14T22:13:00Z">
        <w:r w:rsidR="005D5D47">
          <w:t>in</w:t>
        </w:r>
      </w:ins>
      <w:ins w:id="1117" w:author="Amrit" w:date="2018-11-13T23:43:00Z">
        <w:r w:rsidR="002E37EE">
          <w:t xml:space="preserve"> </w:t>
        </w:r>
      </w:ins>
      <w:ins w:id="1118" w:author="Amrit" w:date="2018-11-13T23:44:00Z">
        <w:r w:rsidR="002E37EE">
          <w:t>select</w:t>
        </w:r>
      </w:ins>
      <w:ins w:id="1119" w:author="Amrit" w:date="2018-11-14T22:13:00Z">
        <w:r w:rsidR="005D5D47">
          <w:t>ing</w:t>
        </w:r>
      </w:ins>
      <w:ins w:id="1120" w:author="Amrit" w:date="2018-11-13T23:44:00Z">
        <w:r w:rsidR="002E37EE">
          <w:t xml:space="preserve"> </w:t>
        </w:r>
      </w:ins>
      <w:ins w:id="1121" w:author="Amrit" w:date="2018-11-13T23:43:00Z">
        <w:r w:rsidR="002E37EE">
          <w:t>correlat</w:t>
        </w:r>
      </w:ins>
      <w:ins w:id="1122" w:author="Amrit" w:date="2018-11-13T23:44:00Z">
        <w:r w:rsidR="002E37EE">
          <w:t>ed</w:t>
        </w:r>
      </w:ins>
      <w:ins w:id="1123" w:author="Amrit" w:date="2018-11-13T23:43:00Z">
        <w:r w:rsidR="002E37EE">
          <w:t xml:space="preserve"> features</w:t>
        </w:r>
      </w:ins>
      <w:ins w:id="1124" w:author="Amrit" w:date="2018-11-13T23:44:00Z">
        <w:r w:rsidR="002E37EE">
          <w:t xml:space="preserve"> by </w:t>
        </w:r>
        <w:proofErr w:type="spellStart"/>
        <w:r w:rsidR="002E37EE">
          <w:t>DIABLO_</w:t>
        </w:r>
      </w:ins>
      <w:ins w:id="1125" w:author="Amrit" w:date="2018-11-14T10:28:00Z">
        <w:r w:rsidR="00B57290">
          <w:t>full</w:t>
        </w:r>
      </w:ins>
      <w:proofErr w:type="spellEnd"/>
      <w:ins w:id="1126" w:author="Amrit" w:date="2018-11-13T23:43:00Z">
        <w:r w:rsidR="002E37EE">
          <w:t xml:space="preserve"> can be observed in the component plots where</w:t>
        </w:r>
      </w:ins>
      <w:ins w:id="1127" w:author="Amrit" w:date="2018-11-13T23:44:00Z">
        <w:r w:rsidR="002E37EE">
          <w:t xml:space="preserve"> the separation of the high and low </w:t>
        </w:r>
      </w:ins>
      <w:ins w:id="1128" w:author="Amrit" w:date="2018-11-13T23:45:00Z">
        <w:r w:rsidR="002E37EE">
          <w:t>survival groups is stronger for the other supervised methods</w:t>
        </w:r>
      </w:ins>
      <w:ins w:id="1129" w:author="Amrit" w:date="2018-11-13T23:43:00Z">
        <w:r w:rsidR="002E37EE">
          <w:t xml:space="preserve"> (</w:t>
        </w:r>
      </w:ins>
      <w:ins w:id="1130" w:author="Amrit" w:date="2018-11-15T10:12:00Z">
        <w:r w:rsidR="00DE315D">
          <w:t>Fig.</w:t>
        </w:r>
      </w:ins>
      <w:ins w:id="1131" w:author="Amrit" w:date="2018-11-13T23:43:00Z">
        <w:r w:rsidR="002E37EE">
          <w:t xml:space="preserve"> 3C and </w:t>
        </w:r>
      </w:ins>
      <w:ins w:id="1132" w:author="Amrit" w:date="2018-11-15T10:13:00Z">
        <w:r w:rsidR="00DE315D">
          <w:t>Suppl.</w:t>
        </w:r>
      </w:ins>
      <w:ins w:id="1133" w:author="Amrit" w:date="2018-11-13T23:43:00Z">
        <w:r w:rsidR="002E37EE">
          <w:t xml:space="preserve"> </w:t>
        </w:r>
      </w:ins>
      <w:ins w:id="1134" w:author="Amrit" w:date="2018-11-15T10:12:00Z">
        <w:r w:rsidR="00DE315D">
          <w:t>Fig.</w:t>
        </w:r>
      </w:ins>
      <w:ins w:id="1135" w:author="Amrit" w:date="2018-11-13T23:43:00Z">
        <w:r w:rsidR="002E37EE">
          <w:t xml:space="preserve"> S</w:t>
        </w:r>
      </w:ins>
      <w:ins w:id="1136" w:author="Amrit" w:date="2018-11-14T10:22:00Z">
        <w:r w:rsidR="00FE6F45">
          <w:t>8</w:t>
        </w:r>
      </w:ins>
      <w:ins w:id="1137" w:author="Amrit" w:date="2018-11-13T23:43:00Z">
        <w:r w:rsidR="002E37EE">
          <w:t>)</w:t>
        </w:r>
      </w:ins>
      <w:ins w:id="1138" w:author="Amrit" w:date="2018-11-13T23:45:00Z">
        <w:r w:rsidR="002E37EE">
          <w:t>.</w:t>
        </w:r>
      </w:ins>
      <w:del w:id="1139" w:author="Amrit" w:date="2018-11-13T14:52:00Z">
        <w:r w:rsidR="00D31D42" w:rsidRPr="00AA6BBC" w:rsidDel="008618FC">
          <w:delText xml:space="preserve">). </w:delText>
        </w:r>
      </w:del>
      <w:del w:id="1140" w:author="Amrit" w:date="2018-11-13T23:42:00Z">
        <w:r w:rsidR="009B4539" w:rsidRPr="00AA6BBC" w:rsidDel="002E37EE">
          <w:delText>A</w:delText>
        </w:r>
        <w:r w:rsidR="009D6BAD" w:rsidRPr="00AA6BBC" w:rsidDel="002E37EE">
          <w:delText>pproach</w:delText>
        </w:r>
        <w:r w:rsidR="00185C1E" w:rsidRPr="00AA6BBC" w:rsidDel="002E37EE">
          <w:delText>es</w:delText>
        </w:r>
        <w:r w:rsidR="009B4539" w:rsidRPr="00AA6BBC" w:rsidDel="002E37EE">
          <w:delText xml:space="preserve"> generally</w:delText>
        </w:r>
        <w:r w:rsidR="009D6BAD" w:rsidRPr="00AA6BBC" w:rsidDel="002E37EE">
          <w:delText xml:space="preserve"> identified distinct set</w:delText>
        </w:r>
        <w:r w:rsidR="009B4539" w:rsidRPr="00AA6BBC" w:rsidDel="002E37EE">
          <w:delText>s</w:delText>
        </w:r>
        <w:r w:rsidR="009D6BAD" w:rsidRPr="00AA6BBC" w:rsidDel="002E37EE">
          <w:delText xml:space="preserve"> of features. </w:delText>
        </w:r>
        <w:r w:rsidR="00FD4713" w:rsidRPr="00AA6BBC" w:rsidDel="002E37EE">
          <w:rPr>
            <w:b/>
          </w:rPr>
          <w:delText>Fig</w:delText>
        </w:r>
        <w:r w:rsidR="00617489" w:rsidRPr="00AA6BBC" w:rsidDel="002E37EE">
          <w:rPr>
            <w:b/>
          </w:rPr>
          <w:delText>ure</w:delText>
        </w:r>
        <w:r w:rsidR="00D31D42" w:rsidRPr="00AA6BBC" w:rsidDel="002E37EE">
          <w:rPr>
            <w:b/>
          </w:rPr>
          <w:delText xml:space="preserve"> </w:delText>
        </w:r>
        <w:r w:rsidR="008255E0" w:rsidRPr="00AA6BBC" w:rsidDel="002E37EE">
          <w:rPr>
            <w:b/>
          </w:rPr>
          <w:delText>2</w:delText>
        </w:r>
        <w:r w:rsidR="00E7351B" w:rsidRPr="00AA6BBC" w:rsidDel="002E37EE">
          <w:rPr>
            <w:b/>
          </w:rPr>
          <w:delText>a</w:delText>
        </w:r>
        <w:r w:rsidR="00D31D42" w:rsidRPr="00AA6BBC" w:rsidDel="002E37EE">
          <w:delText xml:space="preserve"> depicts the </w:delText>
        </w:r>
        <w:r w:rsidR="009D6BAD" w:rsidRPr="00AA6BBC" w:rsidDel="002E37EE">
          <w:delText xml:space="preserve">distinct and shared features </w:delText>
        </w:r>
        <w:r w:rsidR="00D31D42" w:rsidRPr="00AA6BBC" w:rsidDel="002E37EE">
          <w:delText xml:space="preserve">between </w:delText>
        </w:r>
        <w:r w:rsidR="003244B3" w:rsidRPr="00AA6BBC" w:rsidDel="002E37EE">
          <w:delText xml:space="preserve">the </w:delText>
        </w:r>
        <w:r w:rsidRPr="00AA6BBC" w:rsidDel="002E37EE">
          <w:delText>seven multi-</w:delText>
        </w:r>
        <w:r w:rsidR="00E06337" w:rsidRPr="00AA6BBC" w:rsidDel="002E37EE">
          <w:delText>omics</w:delText>
        </w:r>
        <w:r w:rsidRPr="00AA6BBC" w:rsidDel="002E37EE">
          <w:delText xml:space="preserve"> panels obtained from </w:delText>
        </w:r>
        <w:r w:rsidR="00D31D42" w:rsidRPr="00AA6BBC" w:rsidDel="002E37EE">
          <w:delText xml:space="preserve">the </w:delText>
        </w:r>
        <w:r w:rsidR="004C0766" w:rsidRPr="00AA6BBC" w:rsidDel="002E37EE">
          <w:delText>unsupervised (purple</w:delText>
        </w:r>
        <w:r w:rsidRPr="00AA6BBC" w:rsidDel="002E37EE">
          <w:delText xml:space="preserve">, </w:delText>
        </w:r>
        <w:r w:rsidR="006F13B3" w:rsidRPr="00AA6BBC" w:rsidDel="002E37EE">
          <w:delText>sGCCA, MOFA and JIVE</w:delText>
        </w:r>
        <w:r w:rsidR="004C0766" w:rsidRPr="00AA6BBC" w:rsidDel="002E37EE">
          <w:delText>) and supervised (green</w:delText>
        </w:r>
        <w:r w:rsidRPr="00AA6BBC" w:rsidDel="002E37EE">
          <w:delText>, Concatenation, Ensemble</w:delText>
        </w:r>
        <w:r w:rsidR="006F13B3" w:rsidRPr="00AA6BBC" w:rsidDel="002E37EE">
          <w:delText>,</w:delText>
        </w:r>
        <w:r w:rsidRPr="00AA6BBC" w:rsidDel="002E37EE">
          <w:delText xml:space="preserve"> DIABLO_null</w:delText>
        </w:r>
        <w:r w:rsidR="006F13B3" w:rsidRPr="00AA6BBC" w:rsidDel="002E37EE">
          <w:delText xml:space="preserve"> and DIABLO_full</w:delText>
        </w:r>
        <w:r w:rsidR="004C0766" w:rsidRPr="00AA6BBC" w:rsidDel="002E37EE">
          <w:delText>)</w:delText>
        </w:r>
        <w:r w:rsidR="00D31D42" w:rsidRPr="00AA6BBC" w:rsidDel="002E37EE">
          <w:delText xml:space="preserve"> </w:delText>
        </w:r>
        <w:r w:rsidRPr="00AA6BBC" w:rsidDel="002E37EE">
          <w:delText xml:space="preserve">methods. </w:delText>
        </w:r>
        <w:r w:rsidR="009B4539" w:rsidRPr="00AA6BBC" w:rsidDel="002E37EE">
          <w:delText>S</w:delText>
        </w:r>
        <w:r w:rsidR="00D31D42" w:rsidRPr="00AA6BBC" w:rsidDel="002E37EE">
          <w:delText>upervised methods</w:delText>
        </w:r>
        <w:r w:rsidR="009B4539" w:rsidRPr="00AA6BBC" w:rsidDel="002E37EE">
          <w:delText xml:space="preserve"> selected many of the same features</w:delText>
        </w:r>
        <w:r w:rsidR="00692176" w:rsidRPr="00AA6BBC" w:rsidDel="002E37EE">
          <w:delText xml:space="preserve"> (blue)</w:delText>
        </w:r>
        <w:r w:rsidR="00D31D42" w:rsidRPr="00AA6BBC" w:rsidDel="002E37EE">
          <w:delText xml:space="preserve">, </w:delText>
        </w:r>
        <w:r w:rsidR="009B4539" w:rsidRPr="00AA6BBC" w:rsidDel="002E37EE">
          <w:delText xml:space="preserve">but </w:delText>
        </w:r>
        <w:r w:rsidR="00D31D42" w:rsidRPr="00AA6BBC" w:rsidDel="002E37EE">
          <w:delText>DIABLO_full</w:delText>
        </w:r>
        <w:r w:rsidRPr="00AA6BBC" w:rsidDel="002E37EE">
          <w:delText xml:space="preserve"> </w:delText>
        </w:r>
        <w:r w:rsidR="009B4539" w:rsidRPr="00AA6BBC" w:rsidDel="002E37EE">
          <w:delText xml:space="preserve">had greater feature overlap with </w:delText>
        </w:r>
        <w:r w:rsidR="00BD0988" w:rsidRPr="00AA6BBC" w:rsidDel="002E37EE">
          <w:delText xml:space="preserve">unsupervised </w:delText>
        </w:r>
        <w:r w:rsidR="004C0766" w:rsidRPr="00AA6BBC" w:rsidDel="002E37EE">
          <w:delText>methods (</w:delText>
        </w:r>
        <w:r w:rsidR="00692176" w:rsidRPr="00AA6BBC" w:rsidDel="002E37EE">
          <w:delText>orange</w:delText>
        </w:r>
        <w:r w:rsidR="004C0766" w:rsidRPr="00AA6BBC" w:rsidDel="002E37EE">
          <w:delText>)</w:delText>
        </w:r>
        <w:r w:rsidR="00D31D42" w:rsidRPr="00AA6BBC" w:rsidDel="002E37EE">
          <w:delText xml:space="preserve">. </w:delText>
        </w:r>
        <w:r w:rsidR="00EC2F76" w:rsidRPr="00AA6BBC" w:rsidDel="002E37EE">
          <w:delText>The</w:delText>
        </w:r>
        <w:r w:rsidR="00FF5F11" w:rsidRPr="00AA6BBC" w:rsidDel="002E37EE">
          <w:delText xml:space="preserve"> level of</w:delText>
        </w:r>
        <w:r w:rsidR="00EC2F76" w:rsidRPr="00AA6BBC" w:rsidDel="002E37EE">
          <w:delText xml:space="preserve"> connectivity of each </w:delText>
        </w:r>
        <w:r w:rsidR="00B70EE8" w:rsidRPr="00AA6BBC" w:rsidDel="002E37EE">
          <w:delText xml:space="preserve">of the seven </w:delText>
        </w:r>
        <w:r w:rsidR="00EC2F76" w:rsidRPr="00AA6BBC" w:rsidDel="002E37EE">
          <w:delText>multi-</w:delText>
        </w:r>
        <w:r w:rsidR="00E06337" w:rsidRPr="00AA6BBC" w:rsidDel="002E37EE">
          <w:delText>omics</w:delText>
        </w:r>
        <w:r w:rsidR="00EC2F76" w:rsidRPr="00AA6BBC" w:rsidDel="002E37EE">
          <w:delText xml:space="preserve"> panel</w:delText>
        </w:r>
        <w:r w:rsidR="00684412" w:rsidRPr="00AA6BBC" w:rsidDel="002E37EE">
          <w:delText>s</w:delText>
        </w:r>
        <w:r w:rsidR="00EC2F76" w:rsidRPr="00AA6BBC" w:rsidDel="002E37EE">
          <w:delText xml:space="preserve"> was </w:delText>
        </w:r>
        <w:r w:rsidR="00E162A0" w:rsidRPr="00AA6BBC" w:rsidDel="002E37EE">
          <w:delText xml:space="preserve">assessed </w:delText>
        </w:r>
        <w:r w:rsidR="00EC2F76" w:rsidRPr="00AA6BBC" w:rsidDel="002E37EE">
          <w:delText>by generating network</w:delText>
        </w:r>
        <w:r w:rsidR="002A34A4" w:rsidRPr="00AA6BBC" w:rsidDel="002E37EE">
          <w:delText>s</w:delText>
        </w:r>
        <w:r w:rsidR="00EC2F76" w:rsidRPr="00AA6BBC" w:rsidDel="002E37EE">
          <w:delText xml:space="preserve"> </w:delText>
        </w:r>
        <w:r w:rsidR="002A34A4" w:rsidRPr="00AA6BBC" w:rsidDel="002E37EE">
          <w:delText xml:space="preserve">from the feature adjacency matrix </w:delText>
        </w:r>
        <w:r w:rsidR="00EC2F76" w:rsidRPr="00AA6BBC" w:rsidDel="002E37EE">
          <w:delText xml:space="preserve">at various </w:delText>
        </w:r>
        <w:r w:rsidR="00741A08" w:rsidRPr="00AA6BBC" w:rsidDel="002E37EE">
          <w:delText xml:space="preserve">Pearson </w:delText>
        </w:r>
        <w:r w:rsidR="00EC2F76" w:rsidRPr="00AA6BBC" w:rsidDel="002E37EE">
          <w:delText>correlation coefficient cut-offs (</w:delText>
        </w:r>
        <w:r w:rsidR="00FD4713" w:rsidRPr="00AA6BBC" w:rsidDel="002E37EE">
          <w:rPr>
            <w:b/>
          </w:rPr>
          <w:delText>Fig</w:delText>
        </w:r>
        <w:r w:rsidR="00617489" w:rsidRPr="00AA6BBC" w:rsidDel="002E37EE">
          <w:rPr>
            <w:b/>
          </w:rPr>
          <w:delText>ure</w:delText>
        </w:r>
        <w:r w:rsidR="00EC2F76" w:rsidRPr="00AA6BBC" w:rsidDel="002E37EE">
          <w:rPr>
            <w:b/>
          </w:rPr>
          <w:delText xml:space="preserve"> </w:delText>
        </w:r>
        <w:r w:rsidR="008255E0" w:rsidRPr="00AA6BBC" w:rsidDel="002E37EE">
          <w:rPr>
            <w:b/>
          </w:rPr>
          <w:delText>2</w:delText>
        </w:r>
        <w:r w:rsidR="00EF1975" w:rsidRPr="00AA6BBC" w:rsidDel="002E37EE">
          <w:rPr>
            <w:b/>
          </w:rPr>
          <w:delText>b</w:delText>
        </w:r>
        <w:r w:rsidR="00EC2F76" w:rsidRPr="00AA6BBC" w:rsidDel="002E37EE">
          <w:delText xml:space="preserve">). </w:delText>
        </w:r>
        <w:r w:rsidR="002A34A4" w:rsidRPr="00AA6BBC" w:rsidDel="002E37EE">
          <w:delText xml:space="preserve">At all </w:delText>
        </w:r>
        <w:r w:rsidR="00EC2F76" w:rsidRPr="00AA6BBC" w:rsidDel="002E37EE">
          <w:delText>cut-off</w:delText>
        </w:r>
        <w:r w:rsidR="002A34A4" w:rsidRPr="00AA6BBC" w:rsidDel="002E37EE">
          <w:delText>s</w:delText>
        </w:r>
        <w:r w:rsidR="00C03507" w:rsidRPr="00AA6BBC" w:rsidDel="002E37EE">
          <w:delText xml:space="preserve">, </w:delText>
        </w:r>
        <w:r w:rsidR="00EC2F76" w:rsidRPr="00AA6BBC" w:rsidDel="002E37EE">
          <w:delText xml:space="preserve">unsupervised approaches </w:delText>
        </w:r>
        <w:r w:rsidR="009D6BAD" w:rsidRPr="00AA6BBC" w:rsidDel="002E37EE">
          <w:delText>produced</w:delText>
        </w:r>
        <w:r w:rsidR="00C03507" w:rsidRPr="00AA6BBC" w:rsidDel="002E37EE">
          <w:delText xml:space="preserve"> networks with </w:delText>
        </w:r>
        <w:r w:rsidR="00EC2F76" w:rsidRPr="00AA6BBC" w:rsidDel="002E37EE">
          <w:delText xml:space="preserve">greater </w:delText>
        </w:r>
        <w:r w:rsidR="00C03507" w:rsidRPr="00AA6BBC" w:rsidDel="002E37EE">
          <w:delText>connectivity (</w:delText>
        </w:r>
        <w:r w:rsidR="00EC2F76" w:rsidRPr="00AA6BBC" w:rsidDel="002E37EE">
          <w:delText>number of edges</w:delText>
        </w:r>
        <w:r w:rsidR="00C03507" w:rsidRPr="00AA6BBC" w:rsidDel="002E37EE">
          <w:delText xml:space="preserve">) </w:delText>
        </w:r>
        <w:r w:rsidR="000105D3" w:rsidRPr="00AA6BBC" w:rsidDel="002E37EE">
          <w:delText xml:space="preserve">compared to </w:delText>
        </w:r>
        <w:r w:rsidR="00EC2F76" w:rsidRPr="00AA6BBC" w:rsidDel="002E37EE">
          <w:delText>supervised approaches</w:delText>
        </w:r>
        <w:r w:rsidR="002A34A4" w:rsidRPr="00AA6BBC" w:rsidDel="002E37EE">
          <w:delText xml:space="preserve">. </w:delText>
        </w:r>
        <w:r w:rsidR="0012333A" w:rsidRPr="00AA6BBC" w:rsidDel="002E37EE">
          <w:delText>In addition,</w:delText>
        </w:r>
        <w:r w:rsidR="00E162A0" w:rsidRPr="00AA6BBC" w:rsidDel="002E37EE">
          <w:delText xml:space="preserve"> b</w:delText>
        </w:r>
        <w:r w:rsidR="002B5C40" w:rsidRPr="00AA6BBC" w:rsidDel="002E37EE">
          <w:delText>iomarker panel</w:delText>
        </w:r>
        <w:r w:rsidR="002A34A4" w:rsidRPr="00AA6BBC" w:rsidDel="002E37EE">
          <w:delText>s</w:delText>
        </w:r>
        <w:r w:rsidR="002B5C40" w:rsidRPr="00AA6BBC" w:rsidDel="002E37EE">
          <w:delText xml:space="preserve"> identified </w:delText>
        </w:r>
        <w:r w:rsidR="002A34A4" w:rsidRPr="00AA6BBC" w:rsidDel="002E37EE">
          <w:delText xml:space="preserve">by </w:delText>
        </w:r>
        <w:r w:rsidR="002B5C40" w:rsidRPr="00AA6BBC" w:rsidDel="002E37EE">
          <w:delText>DIABLO_full</w:delText>
        </w:r>
        <w:r w:rsidR="000105D3" w:rsidRPr="00AA6BBC" w:rsidDel="002E37EE">
          <w:delText xml:space="preserve">, </w:delText>
        </w:r>
        <w:r w:rsidR="00E162A0" w:rsidRPr="00AA6BBC" w:rsidDel="002E37EE">
          <w:delText xml:space="preserve">were more </w:delText>
        </w:r>
        <w:r w:rsidR="000105D3" w:rsidRPr="00AA6BBC" w:rsidDel="002E37EE">
          <w:delText>similar to those identified by unsupervised approaches</w:delText>
        </w:r>
        <w:r w:rsidR="00CF16B6" w:rsidRPr="00AA6BBC" w:rsidDel="002E37EE">
          <w:delText xml:space="preserve">, </w:delText>
        </w:r>
        <w:r w:rsidR="002B5C40" w:rsidRPr="00AA6BBC" w:rsidDel="002E37EE">
          <w:delText>including high graph density, low number of communities</w:delText>
        </w:r>
        <w:r w:rsidR="001A66FA" w:rsidRPr="00AA6BBC" w:rsidDel="002E37EE">
          <w:delText xml:space="preserve"> and</w:delText>
        </w:r>
        <w:r w:rsidR="002B5C40" w:rsidRPr="00AA6BBC" w:rsidDel="002E37EE">
          <w:delText xml:space="preserve"> large number of triads</w:delText>
        </w:r>
        <w:r w:rsidR="000105D3" w:rsidRPr="00AA6BBC" w:rsidDel="002E37EE">
          <w:delText>, indicating that DIABLO_full identified discriminative sets of features</w:delText>
        </w:r>
        <w:r w:rsidR="00E162A0" w:rsidRPr="00AA6BBC" w:rsidDel="002E37EE">
          <w:delText xml:space="preserve"> that </w:delText>
        </w:r>
        <w:r w:rsidR="0012333A" w:rsidRPr="00AA6BBC" w:rsidDel="002E37EE">
          <w:delText xml:space="preserve">were </w:delText>
        </w:r>
        <w:r w:rsidR="00E162A0" w:rsidRPr="00AA6BBC" w:rsidDel="002E37EE">
          <w:delText>tightly correlated across biological compartments</w:delText>
        </w:r>
        <w:r w:rsidR="0012333A" w:rsidRPr="00AA6BBC" w:rsidDel="002E37EE">
          <w:delText xml:space="preserve"> (</w:delText>
        </w:r>
        <w:r w:rsidR="001F6D98" w:rsidRPr="00AA6BBC" w:rsidDel="002E37EE">
          <w:rPr>
            <w:b/>
            <w:lang w:val="en-CA"/>
          </w:rPr>
          <w:delText xml:space="preserve">Supplementary Figure </w:delText>
        </w:r>
        <w:r w:rsidR="00F139FE" w:rsidRPr="00AA6BBC" w:rsidDel="002E37EE">
          <w:rPr>
            <w:b/>
          </w:rPr>
          <w:delText>S</w:delText>
        </w:r>
        <w:r w:rsidR="0012333A" w:rsidRPr="00AA6BBC" w:rsidDel="002E37EE">
          <w:rPr>
            <w:b/>
          </w:rPr>
          <w:delText>4</w:delText>
        </w:r>
        <w:r w:rsidR="0012333A" w:rsidRPr="00AA6BBC" w:rsidDel="002E37EE">
          <w:delText>)</w:delText>
        </w:r>
        <w:r w:rsidR="002B5C40" w:rsidRPr="00AA6BBC" w:rsidDel="002E37EE">
          <w:delText xml:space="preserve">. </w:delText>
        </w:r>
        <w:r w:rsidR="00684412" w:rsidRPr="00AA6BBC" w:rsidDel="002E37EE">
          <w:delText>For example</w:delText>
        </w:r>
        <w:r w:rsidR="00C03507" w:rsidRPr="00AA6BBC" w:rsidDel="002E37EE">
          <w:delText xml:space="preserve">, </w:delText>
        </w:r>
        <w:r w:rsidR="00FD4713" w:rsidRPr="00AA6BBC" w:rsidDel="002E37EE">
          <w:rPr>
            <w:b/>
          </w:rPr>
          <w:delText>Fig</w:delText>
        </w:r>
        <w:r w:rsidR="00617489" w:rsidRPr="00AA6BBC" w:rsidDel="002E37EE">
          <w:rPr>
            <w:b/>
          </w:rPr>
          <w:delText>ure</w:delText>
        </w:r>
        <w:r w:rsidR="00C03507" w:rsidRPr="00AA6BBC" w:rsidDel="002E37EE">
          <w:rPr>
            <w:b/>
          </w:rPr>
          <w:delText xml:space="preserve"> </w:delText>
        </w:r>
        <w:r w:rsidR="008255E0" w:rsidRPr="00AA6BBC" w:rsidDel="002E37EE">
          <w:rPr>
            <w:b/>
          </w:rPr>
          <w:delText>2</w:delText>
        </w:r>
        <w:r w:rsidR="00EF1975" w:rsidRPr="00AA6BBC" w:rsidDel="002E37EE">
          <w:rPr>
            <w:b/>
          </w:rPr>
          <w:delText>c</w:delText>
        </w:r>
        <w:r w:rsidR="00E40487" w:rsidRPr="00AA6BBC" w:rsidDel="002E37EE">
          <w:delText xml:space="preserve"> (upper panel)</w:delText>
        </w:r>
        <w:r w:rsidR="00C03507" w:rsidRPr="00AA6BBC" w:rsidDel="002E37EE">
          <w:delText xml:space="preserve"> depicts the networks of all multi-</w:delText>
        </w:r>
        <w:r w:rsidR="00E06337" w:rsidRPr="00AA6BBC" w:rsidDel="002E37EE">
          <w:delText>omics</w:delText>
        </w:r>
        <w:r w:rsidR="00C03507" w:rsidRPr="00AA6BBC" w:rsidDel="002E37EE">
          <w:delText xml:space="preserve"> </w:delText>
        </w:r>
        <w:r w:rsidR="00E13BD4" w:rsidRPr="00AA6BBC" w:rsidDel="002E37EE">
          <w:delText xml:space="preserve">biomarker </w:delText>
        </w:r>
        <w:r w:rsidR="00C03507" w:rsidRPr="00AA6BBC" w:rsidDel="002E37EE">
          <w:delText>panels for the colon cancer dataset, which show high</w:delText>
        </w:r>
        <w:r w:rsidR="00A072CF" w:rsidRPr="00AA6BBC" w:rsidDel="002E37EE">
          <w:delText>er modularity</w:delText>
        </w:r>
        <w:r w:rsidR="00C03507" w:rsidRPr="00AA6BBC" w:rsidDel="002E37EE">
          <w:delText xml:space="preserve"> </w:delText>
        </w:r>
        <w:r w:rsidR="00A072CF" w:rsidRPr="00AA6BBC" w:rsidDel="002E37EE">
          <w:delText>(</w:delText>
        </w:r>
        <w:r w:rsidR="0012333A" w:rsidRPr="00AA6BBC" w:rsidDel="002E37EE">
          <w:delText>a limited number of large</w:delText>
        </w:r>
        <w:r w:rsidR="00DA626E" w:rsidRPr="00AA6BBC" w:rsidDel="002E37EE">
          <w:delText xml:space="preserve"> </w:delText>
        </w:r>
        <w:r w:rsidR="00C03507" w:rsidRPr="00AA6BBC" w:rsidDel="002E37EE">
          <w:delText xml:space="preserve">clusters </w:delText>
        </w:r>
        <w:r w:rsidR="00E13BD4" w:rsidRPr="00AA6BBC" w:rsidDel="002E37EE">
          <w:delText xml:space="preserve">of </w:delText>
        </w:r>
        <w:r w:rsidR="00C03507" w:rsidRPr="00AA6BBC" w:rsidDel="002E37EE">
          <w:delText>variables</w:delText>
        </w:r>
        <w:r w:rsidR="008F28D8" w:rsidRPr="00AA6BBC" w:rsidDel="002E37EE">
          <w:delText xml:space="preserve">; </w:delText>
        </w:r>
        <w:r w:rsidR="00DA626E" w:rsidRPr="00AA6BBC" w:rsidDel="002E37EE">
          <w:delText>circled</w:delText>
        </w:r>
        <w:r w:rsidR="00A072CF" w:rsidRPr="00AA6BBC" w:rsidDel="002E37EE">
          <w:delText>)</w:delText>
        </w:r>
        <w:r w:rsidR="00C03507" w:rsidRPr="00AA6BBC" w:rsidDel="002E37EE">
          <w:delText xml:space="preserve"> for the DIABLO_full</w:delText>
        </w:r>
        <w:r w:rsidR="00185C1E" w:rsidRPr="00AA6BBC" w:rsidDel="002E37EE">
          <w:delText xml:space="preserve"> and the unsupervised approaches </w:delText>
        </w:r>
        <w:r w:rsidR="0012333A" w:rsidRPr="00AA6BBC" w:rsidDel="002E37EE">
          <w:delText xml:space="preserve">as </w:delText>
        </w:r>
        <w:r w:rsidR="00C03507" w:rsidRPr="00AA6BBC" w:rsidDel="002E37EE">
          <w:delText xml:space="preserve">compared to the supervised </w:delText>
        </w:r>
        <w:r w:rsidR="00185C1E" w:rsidRPr="00AA6BBC" w:rsidDel="002E37EE">
          <w:delText>ones</w:delText>
        </w:r>
        <w:r w:rsidR="00C03507" w:rsidRPr="00AA6BBC" w:rsidDel="002E37EE">
          <w:delText>. The corresponding component plots show</w:delText>
        </w:r>
        <w:r w:rsidR="00185C1E" w:rsidRPr="00AA6BBC" w:rsidDel="002E37EE">
          <w:delText xml:space="preserve"> </w:delText>
        </w:r>
        <w:r w:rsidR="00C03507" w:rsidRPr="00AA6BBC" w:rsidDel="002E37EE">
          <w:delText xml:space="preserve">a clear separation between the high and low survival groups for the panels </w:delText>
        </w:r>
        <w:r w:rsidR="00E13BD4" w:rsidRPr="00AA6BBC" w:rsidDel="002E37EE">
          <w:delText xml:space="preserve">derived using </w:delText>
        </w:r>
        <w:r w:rsidR="00C03507" w:rsidRPr="00AA6BBC" w:rsidDel="002E37EE">
          <w:delText xml:space="preserve">supervised approaches, whereas the unsupervised approaches </w:delText>
        </w:r>
        <w:r w:rsidR="00D652F6" w:rsidRPr="00AA6BBC" w:rsidDel="002E37EE">
          <w:delText xml:space="preserve">could not </w:delText>
        </w:r>
        <w:r w:rsidR="00C03507" w:rsidRPr="00AA6BBC" w:rsidDel="002E37EE">
          <w:delText>segregate the survival groups</w:delText>
        </w:r>
        <w:r w:rsidR="00E40487" w:rsidRPr="00AA6BBC" w:rsidDel="002E37EE">
          <w:delText xml:space="preserve"> [</w:delText>
        </w:r>
        <w:r w:rsidR="00FD4713" w:rsidRPr="00AA6BBC" w:rsidDel="002E37EE">
          <w:rPr>
            <w:b/>
          </w:rPr>
          <w:delText>Fig</w:delText>
        </w:r>
        <w:r w:rsidR="00617489" w:rsidRPr="00AA6BBC" w:rsidDel="002E37EE">
          <w:rPr>
            <w:b/>
          </w:rPr>
          <w:delText>ure</w:delText>
        </w:r>
        <w:r w:rsidR="00C03507" w:rsidRPr="00AA6BBC" w:rsidDel="002E37EE">
          <w:rPr>
            <w:b/>
          </w:rPr>
          <w:delText xml:space="preserve"> </w:delText>
        </w:r>
        <w:r w:rsidR="008255E0" w:rsidRPr="00AA6BBC" w:rsidDel="002E37EE">
          <w:rPr>
            <w:b/>
          </w:rPr>
          <w:delText>2</w:delText>
        </w:r>
        <w:r w:rsidR="00EF1975" w:rsidRPr="00AA6BBC" w:rsidDel="002E37EE">
          <w:rPr>
            <w:b/>
          </w:rPr>
          <w:delText>c</w:delText>
        </w:r>
        <w:r w:rsidR="00E40487" w:rsidRPr="00AA6BBC" w:rsidDel="002E37EE">
          <w:delText xml:space="preserve"> (lower panel)</w:delText>
        </w:r>
        <w:r w:rsidR="00C03507" w:rsidRPr="00AA6BBC" w:rsidDel="002E37EE">
          <w:delText xml:space="preserve">, </w:delText>
        </w:r>
        <w:r w:rsidR="001F6D98" w:rsidRPr="00AA6BBC" w:rsidDel="002E37EE">
          <w:rPr>
            <w:b/>
            <w:lang w:val="en-CA"/>
          </w:rPr>
          <w:delText xml:space="preserve">Supplementary Figure </w:delText>
        </w:r>
        <w:r w:rsidR="00F139FE" w:rsidRPr="00AA6BBC" w:rsidDel="002E37EE">
          <w:rPr>
            <w:b/>
          </w:rPr>
          <w:delText>S</w:delText>
        </w:r>
        <w:r w:rsidR="008255E0" w:rsidRPr="00AA6BBC" w:rsidDel="002E37EE">
          <w:rPr>
            <w:b/>
          </w:rPr>
          <w:delText>5</w:delText>
        </w:r>
        <w:r w:rsidR="00C03507" w:rsidRPr="00AA6BBC" w:rsidDel="002E37EE">
          <w:delText xml:space="preserve"> and </w:delText>
        </w:r>
        <w:r w:rsidR="001F6D98" w:rsidRPr="00AA6BBC" w:rsidDel="002E37EE">
          <w:rPr>
            <w:b/>
            <w:lang w:val="en-CA"/>
          </w:rPr>
          <w:delText xml:space="preserve">Supplementary Figure </w:delText>
        </w:r>
        <w:r w:rsidR="00D90550" w:rsidRPr="00AA6BBC" w:rsidDel="002E37EE">
          <w:rPr>
            <w:b/>
          </w:rPr>
          <w:delText>S</w:delText>
        </w:r>
        <w:r w:rsidR="008255E0" w:rsidRPr="00AA6BBC" w:rsidDel="002E37EE">
          <w:rPr>
            <w:b/>
          </w:rPr>
          <w:delText>6</w:delText>
        </w:r>
        <w:r w:rsidR="00E40487" w:rsidRPr="00AA6BBC" w:rsidDel="002E37EE">
          <w:delText xml:space="preserve"> for other cancer datasets]</w:delText>
        </w:r>
        <w:r w:rsidR="00C03507" w:rsidRPr="00AA6BBC" w:rsidDel="002E37EE">
          <w:delText>.</w:delText>
        </w:r>
      </w:del>
    </w:p>
    <w:p w14:paraId="4576A847" w14:textId="77777777" w:rsidR="006C5885" w:rsidRPr="00AA6BBC" w:rsidRDefault="006C5885">
      <w:pPr>
        <w:spacing w:line="480" w:lineRule="auto"/>
        <w:pPrChange w:id="1141" w:author="Amrit" w:date="2018-11-13T23:48:00Z">
          <w:pPr>
            <w:spacing w:line="480" w:lineRule="auto"/>
            <w:ind w:firstLine="720"/>
          </w:pPr>
        </w:pPrChange>
      </w:pPr>
    </w:p>
    <w:p w14:paraId="6CC5B014" w14:textId="185CC562" w:rsidR="00B33F62" w:rsidRPr="00AA6BBC" w:rsidDel="002E37EE" w:rsidRDefault="00B33F62" w:rsidP="00B33F62">
      <w:pPr>
        <w:rPr>
          <w:del w:id="1142" w:author="Amrit" w:date="2018-11-13T23:45:00Z"/>
        </w:rPr>
      </w:pPr>
      <w:del w:id="1143" w:author="Amrit" w:date="2018-11-13T23:45:00Z">
        <w:r w:rsidRPr="00AA6BBC" w:rsidDel="002E37EE">
          <w:rPr>
            <w:b/>
          </w:rPr>
          <w:delText xml:space="preserve">Table 2. Number of significant gene sets for each integrative method and benchmarking cancer dataset. </w:delText>
        </w:r>
        <w:r w:rsidRPr="00AA6BBC" w:rsidDel="002E37EE">
          <w:delText>Best performing method is indicated in the shaded cell. Each row represents a gene set collection (</w:delText>
        </w:r>
        <w:r w:rsidRPr="00AA6BBC" w:rsidDel="002E37EE">
          <w:rPr>
            <w:b/>
          </w:rPr>
          <w:delText>Methods</w:delText>
        </w:r>
        <w:r w:rsidRPr="00AA6BBC" w:rsidDel="002E37EE">
          <w:delText xml:space="preserve"> for details, FDR = 5%).</w:delText>
        </w:r>
      </w:del>
    </w:p>
    <w:tbl>
      <w:tblPr>
        <w:tblStyle w:val="TableGrid"/>
        <w:tblW w:w="9576" w:type="dxa"/>
        <w:tblLayout w:type="fixed"/>
        <w:tblLook w:val="04A0" w:firstRow="1" w:lastRow="0" w:firstColumn="1" w:lastColumn="0" w:noHBand="0" w:noVBand="1"/>
      </w:tblPr>
      <w:tblGrid>
        <w:gridCol w:w="959"/>
        <w:gridCol w:w="1134"/>
        <w:gridCol w:w="709"/>
        <w:gridCol w:w="708"/>
        <w:gridCol w:w="851"/>
        <w:gridCol w:w="1559"/>
        <w:gridCol w:w="1134"/>
        <w:gridCol w:w="1276"/>
        <w:gridCol w:w="1246"/>
      </w:tblGrid>
      <w:tr w:rsidR="00AA6BBC" w:rsidRPr="00AA6BBC" w:rsidDel="002E37EE" w14:paraId="1CD3CAD9" w14:textId="7A704A58" w:rsidTr="006D53ED">
        <w:trPr>
          <w:trHeight w:val="320"/>
          <w:del w:id="1144" w:author="Amrit" w:date="2018-11-13T23:45:00Z"/>
        </w:trPr>
        <w:tc>
          <w:tcPr>
            <w:tcW w:w="959" w:type="dxa"/>
            <w:tcBorders>
              <w:top w:val="single" w:sz="36" w:space="0" w:color="auto"/>
              <w:bottom w:val="single" w:sz="36" w:space="0" w:color="auto"/>
            </w:tcBorders>
            <w:noWrap/>
          </w:tcPr>
          <w:p w14:paraId="7700DAB6" w14:textId="3A0CF6A0" w:rsidR="00B33F62" w:rsidRPr="00AA6BBC" w:rsidDel="002E37EE" w:rsidRDefault="00B33F62" w:rsidP="00271BA5">
            <w:pPr>
              <w:rPr>
                <w:del w:id="1145" w:author="Amrit" w:date="2018-11-13T23:45:00Z"/>
                <w:rFonts w:eastAsia="Times New Roman"/>
                <w:b/>
                <w:color w:val="000000"/>
              </w:rPr>
            </w:pPr>
          </w:p>
        </w:tc>
        <w:tc>
          <w:tcPr>
            <w:tcW w:w="1134" w:type="dxa"/>
            <w:tcBorders>
              <w:top w:val="single" w:sz="36" w:space="0" w:color="auto"/>
              <w:bottom w:val="single" w:sz="36" w:space="0" w:color="auto"/>
            </w:tcBorders>
            <w:noWrap/>
          </w:tcPr>
          <w:p w14:paraId="76D3643C" w14:textId="1E5E308B" w:rsidR="00B33F62" w:rsidRPr="00AA6BBC" w:rsidDel="002E37EE" w:rsidRDefault="00B33F62" w:rsidP="00271BA5">
            <w:pPr>
              <w:rPr>
                <w:del w:id="1146" w:author="Amrit" w:date="2018-11-13T23:45:00Z"/>
                <w:rFonts w:eastAsia="Times New Roman"/>
                <w:b/>
                <w:color w:val="000000"/>
              </w:rPr>
            </w:pPr>
          </w:p>
        </w:tc>
        <w:tc>
          <w:tcPr>
            <w:tcW w:w="2268" w:type="dxa"/>
            <w:gridSpan w:val="3"/>
            <w:tcBorders>
              <w:top w:val="single" w:sz="36" w:space="0" w:color="auto"/>
              <w:bottom w:val="single" w:sz="36" w:space="0" w:color="auto"/>
            </w:tcBorders>
            <w:noWrap/>
          </w:tcPr>
          <w:p w14:paraId="26B95632" w14:textId="08F83993" w:rsidR="00B33F62" w:rsidRPr="00AA6BBC" w:rsidDel="002E37EE" w:rsidRDefault="00B33F62" w:rsidP="00271BA5">
            <w:pPr>
              <w:jc w:val="center"/>
              <w:rPr>
                <w:del w:id="1147" w:author="Amrit" w:date="2018-11-13T23:45:00Z"/>
                <w:rFonts w:eastAsia="Times New Roman"/>
                <w:b/>
                <w:color w:val="000000"/>
              </w:rPr>
            </w:pPr>
            <w:del w:id="1148" w:author="Amrit" w:date="2018-11-13T23:45:00Z">
              <w:r w:rsidRPr="00AA6BBC" w:rsidDel="002E37EE">
                <w:rPr>
                  <w:rFonts w:eastAsia="Times New Roman"/>
                  <w:b/>
                  <w:color w:val="000000"/>
                </w:rPr>
                <w:delText>Unsupervised, integrative</w:delText>
              </w:r>
            </w:del>
          </w:p>
        </w:tc>
        <w:tc>
          <w:tcPr>
            <w:tcW w:w="3969" w:type="dxa"/>
            <w:gridSpan w:val="3"/>
            <w:tcBorders>
              <w:top w:val="single" w:sz="36" w:space="0" w:color="auto"/>
              <w:bottom w:val="single" w:sz="36" w:space="0" w:color="auto"/>
            </w:tcBorders>
            <w:noWrap/>
          </w:tcPr>
          <w:p w14:paraId="2F2C9482" w14:textId="748CA373" w:rsidR="00B33F62" w:rsidRPr="00AA6BBC" w:rsidDel="002E37EE" w:rsidRDefault="00B33F62" w:rsidP="00271BA5">
            <w:pPr>
              <w:jc w:val="center"/>
              <w:rPr>
                <w:del w:id="1149" w:author="Amrit" w:date="2018-11-13T23:45:00Z"/>
                <w:rFonts w:eastAsia="Times New Roman"/>
                <w:b/>
                <w:color w:val="000000"/>
              </w:rPr>
            </w:pPr>
            <w:del w:id="1150" w:author="Amrit" w:date="2018-11-13T23:45:00Z">
              <w:r w:rsidRPr="00AA6BBC" w:rsidDel="002E37EE">
                <w:rPr>
                  <w:rFonts w:eastAsia="Times New Roman"/>
                  <w:b/>
                  <w:color w:val="000000"/>
                </w:rPr>
                <w:delText>Supervised, non-integrative</w:delText>
              </w:r>
            </w:del>
          </w:p>
        </w:tc>
        <w:tc>
          <w:tcPr>
            <w:tcW w:w="1246" w:type="dxa"/>
            <w:tcBorders>
              <w:top w:val="single" w:sz="36" w:space="0" w:color="auto"/>
              <w:bottom w:val="single" w:sz="36" w:space="0" w:color="auto"/>
            </w:tcBorders>
            <w:noWrap/>
          </w:tcPr>
          <w:p w14:paraId="5C49F89F" w14:textId="616BAA47" w:rsidR="00B33F62" w:rsidRPr="00AA6BBC" w:rsidDel="002E37EE" w:rsidRDefault="00B33F62" w:rsidP="00271BA5">
            <w:pPr>
              <w:jc w:val="center"/>
              <w:rPr>
                <w:del w:id="1151" w:author="Amrit" w:date="2018-11-13T23:45:00Z"/>
                <w:rFonts w:eastAsia="Times New Roman"/>
                <w:b/>
                <w:color w:val="000000"/>
              </w:rPr>
            </w:pPr>
            <w:del w:id="1152" w:author="Amrit" w:date="2018-11-13T23:45:00Z">
              <w:r w:rsidRPr="00AA6BBC" w:rsidDel="002E37EE">
                <w:rPr>
                  <w:rFonts w:eastAsia="Times New Roman"/>
                  <w:b/>
                  <w:color w:val="000000"/>
                </w:rPr>
                <w:delText>Supervised, integrative</w:delText>
              </w:r>
            </w:del>
          </w:p>
        </w:tc>
      </w:tr>
      <w:tr w:rsidR="006D53ED" w:rsidRPr="00AA6BBC" w:rsidDel="002E37EE" w14:paraId="558ADB6E" w14:textId="53C21C33" w:rsidTr="006D53ED">
        <w:trPr>
          <w:trHeight w:val="320"/>
          <w:del w:id="1153" w:author="Amrit" w:date="2018-11-13T23:45:00Z"/>
        </w:trPr>
        <w:tc>
          <w:tcPr>
            <w:tcW w:w="959" w:type="dxa"/>
            <w:tcBorders>
              <w:top w:val="single" w:sz="36" w:space="0" w:color="auto"/>
              <w:bottom w:val="single" w:sz="36" w:space="0" w:color="auto"/>
            </w:tcBorders>
            <w:noWrap/>
            <w:hideMark/>
          </w:tcPr>
          <w:p w14:paraId="0419AD91" w14:textId="14244383" w:rsidR="00B33F62" w:rsidRPr="00AA6BBC" w:rsidDel="002E37EE" w:rsidRDefault="00B33F62" w:rsidP="006D53ED">
            <w:pPr>
              <w:jc w:val="center"/>
              <w:rPr>
                <w:del w:id="1154" w:author="Amrit" w:date="2018-11-13T23:45:00Z"/>
                <w:rFonts w:eastAsia="Times New Roman"/>
                <w:b/>
                <w:color w:val="000000"/>
              </w:rPr>
            </w:pPr>
            <w:del w:id="1155" w:author="Amrit" w:date="2018-11-13T23:45:00Z">
              <w:r w:rsidRPr="00AA6BBC" w:rsidDel="002E37EE">
                <w:rPr>
                  <w:rFonts w:eastAsia="Times New Roman"/>
                  <w:b/>
                  <w:color w:val="000000"/>
                </w:rPr>
                <w:delText>disease</w:delText>
              </w:r>
            </w:del>
          </w:p>
        </w:tc>
        <w:tc>
          <w:tcPr>
            <w:tcW w:w="1134" w:type="dxa"/>
            <w:tcBorders>
              <w:top w:val="single" w:sz="36" w:space="0" w:color="auto"/>
              <w:bottom w:val="single" w:sz="36" w:space="0" w:color="auto"/>
            </w:tcBorders>
            <w:noWrap/>
            <w:hideMark/>
          </w:tcPr>
          <w:p w14:paraId="68245922" w14:textId="56F1279D" w:rsidR="00B33F62" w:rsidRPr="00AA6BBC" w:rsidDel="002E37EE" w:rsidRDefault="00B33F62" w:rsidP="006D53ED">
            <w:pPr>
              <w:jc w:val="center"/>
              <w:rPr>
                <w:del w:id="1156" w:author="Amrit" w:date="2018-11-13T23:45:00Z"/>
                <w:rFonts w:eastAsia="Times New Roman"/>
                <w:b/>
                <w:color w:val="000000"/>
              </w:rPr>
            </w:pPr>
            <w:del w:id="1157" w:author="Amrit" w:date="2018-11-13T23:45:00Z">
              <w:r w:rsidRPr="00AA6BBC" w:rsidDel="002E37EE">
                <w:rPr>
                  <w:rFonts w:eastAsia="Times New Roman"/>
                  <w:b/>
                  <w:color w:val="000000"/>
                </w:rPr>
                <w:delText>collection</w:delText>
              </w:r>
            </w:del>
          </w:p>
        </w:tc>
        <w:tc>
          <w:tcPr>
            <w:tcW w:w="709" w:type="dxa"/>
            <w:tcBorders>
              <w:top w:val="single" w:sz="36" w:space="0" w:color="auto"/>
              <w:bottom w:val="single" w:sz="36" w:space="0" w:color="auto"/>
            </w:tcBorders>
            <w:noWrap/>
            <w:hideMark/>
          </w:tcPr>
          <w:p w14:paraId="557C55CD" w14:textId="42DF0C86" w:rsidR="00B33F62" w:rsidRPr="00AA6BBC" w:rsidDel="002E37EE" w:rsidRDefault="00B33F62" w:rsidP="006D53ED">
            <w:pPr>
              <w:jc w:val="center"/>
              <w:rPr>
                <w:del w:id="1158" w:author="Amrit" w:date="2018-11-13T23:45:00Z"/>
                <w:rFonts w:eastAsia="Times New Roman"/>
                <w:b/>
                <w:color w:val="000000"/>
              </w:rPr>
            </w:pPr>
            <w:del w:id="1159" w:author="Amrit" w:date="2018-11-13T23:45:00Z">
              <w:r w:rsidRPr="00AA6BBC" w:rsidDel="002E37EE">
                <w:rPr>
                  <w:rFonts w:eastAsia="Times New Roman"/>
                  <w:b/>
                  <w:color w:val="000000"/>
                </w:rPr>
                <w:delText>JIVE</w:delText>
              </w:r>
            </w:del>
          </w:p>
        </w:tc>
        <w:tc>
          <w:tcPr>
            <w:tcW w:w="708" w:type="dxa"/>
            <w:tcBorders>
              <w:top w:val="single" w:sz="36" w:space="0" w:color="auto"/>
              <w:bottom w:val="single" w:sz="36" w:space="0" w:color="auto"/>
            </w:tcBorders>
            <w:noWrap/>
            <w:hideMark/>
          </w:tcPr>
          <w:p w14:paraId="1DF47B42" w14:textId="78A1766B" w:rsidR="00B33F62" w:rsidRPr="00AA6BBC" w:rsidDel="002E37EE" w:rsidRDefault="00B33F62" w:rsidP="006D53ED">
            <w:pPr>
              <w:jc w:val="center"/>
              <w:rPr>
                <w:del w:id="1160" w:author="Amrit" w:date="2018-11-13T23:45:00Z"/>
                <w:rFonts w:eastAsia="Times New Roman"/>
                <w:b/>
                <w:color w:val="000000"/>
              </w:rPr>
            </w:pPr>
            <w:del w:id="1161" w:author="Amrit" w:date="2018-11-13T23:45:00Z">
              <w:r w:rsidRPr="00AA6BBC" w:rsidDel="002E37EE">
                <w:rPr>
                  <w:rFonts w:eastAsia="Times New Roman"/>
                  <w:b/>
                  <w:color w:val="000000"/>
                </w:rPr>
                <w:delText>MOFA</w:delText>
              </w:r>
            </w:del>
          </w:p>
        </w:tc>
        <w:tc>
          <w:tcPr>
            <w:tcW w:w="851" w:type="dxa"/>
            <w:tcBorders>
              <w:top w:val="single" w:sz="36" w:space="0" w:color="auto"/>
              <w:bottom w:val="single" w:sz="36" w:space="0" w:color="auto"/>
            </w:tcBorders>
            <w:noWrap/>
            <w:hideMark/>
          </w:tcPr>
          <w:p w14:paraId="47294807" w14:textId="389C2F2A" w:rsidR="00B33F62" w:rsidRPr="00AA6BBC" w:rsidDel="002E37EE" w:rsidRDefault="00B33F62" w:rsidP="006D53ED">
            <w:pPr>
              <w:jc w:val="center"/>
              <w:rPr>
                <w:del w:id="1162" w:author="Amrit" w:date="2018-11-13T23:45:00Z"/>
                <w:rFonts w:eastAsia="Times New Roman"/>
                <w:b/>
                <w:color w:val="000000"/>
              </w:rPr>
            </w:pPr>
            <w:del w:id="1163" w:author="Amrit" w:date="2018-11-13T23:45:00Z">
              <w:r w:rsidRPr="00AA6BBC" w:rsidDel="002E37EE">
                <w:rPr>
                  <w:rFonts w:eastAsia="Times New Roman"/>
                  <w:b/>
                  <w:color w:val="000000"/>
                </w:rPr>
                <w:delText>sGCCA</w:delText>
              </w:r>
            </w:del>
          </w:p>
        </w:tc>
        <w:tc>
          <w:tcPr>
            <w:tcW w:w="1559" w:type="dxa"/>
            <w:tcBorders>
              <w:top w:val="single" w:sz="36" w:space="0" w:color="auto"/>
              <w:bottom w:val="single" w:sz="36" w:space="0" w:color="auto"/>
            </w:tcBorders>
            <w:noWrap/>
            <w:hideMark/>
          </w:tcPr>
          <w:p w14:paraId="15BCFF19" w14:textId="1A444F5A" w:rsidR="00B33F62" w:rsidRPr="00AA6BBC" w:rsidDel="002E37EE" w:rsidRDefault="00B33F62" w:rsidP="006D53ED">
            <w:pPr>
              <w:jc w:val="center"/>
              <w:rPr>
                <w:del w:id="1164" w:author="Amrit" w:date="2018-11-13T23:45:00Z"/>
                <w:rFonts w:eastAsia="Times New Roman"/>
                <w:b/>
                <w:color w:val="000000"/>
              </w:rPr>
            </w:pPr>
            <w:del w:id="1165" w:author="Amrit" w:date="2018-11-13T23:45:00Z">
              <w:r w:rsidRPr="00AA6BBC" w:rsidDel="002E37EE">
                <w:rPr>
                  <w:rFonts w:eastAsia="Times New Roman"/>
                  <w:b/>
                  <w:color w:val="000000"/>
                </w:rPr>
                <w:delText>Concatenation</w:delText>
              </w:r>
            </w:del>
          </w:p>
        </w:tc>
        <w:tc>
          <w:tcPr>
            <w:tcW w:w="1134" w:type="dxa"/>
            <w:tcBorders>
              <w:top w:val="single" w:sz="36" w:space="0" w:color="auto"/>
              <w:bottom w:val="single" w:sz="36" w:space="0" w:color="auto"/>
            </w:tcBorders>
            <w:noWrap/>
            <w:hideMark/>
          </w:tcPr>
          <w:p w14:paraId="0E9331A9" w14:textId="585AE1BF" w:rsidR="00B33F62" w:rsidRPr="00AA6BBC" w:rsidDel="002E37EE" w:rsidRDefault="00B33F62" w:rsidP="006D53ED">
            <w:pPr>
              <w:jc w:val="center"/>
              <w:rPr>
                <w:del w:id="1166" w:author="Amrit" w:date="2018-11-13T23:45:00Z"/>
                <w:rFonts w:eastAsia="Times New Roman"/>
                <w:b/>
                <w:color w:val="000000"/>
              </w:rPr>
            </w:pPr>
            <w:del w:id="1167" w:author="Amrit" w:date="2018-11-13T23:45:00Z">
              <w:r w:rsidRPr="00AA6BBC" w:rsidDel="002E37EE">
                <w:rPr>
                  <w:rFonts w:eastAsia="Times New Roman"/>
                  <w:b/>
                  <w:color w:val="000000"/>
                </w:rPr>
                <w:delText>Ensemble</w:delText>
              </w:r>
            </w:del>
          </w:p>
        </w:tc>
        <w:tc>
          <w:tcPr>
            <w:tcW w:w="1276" w:type="dxa"/>
            <w:tcBorders>
              <w:top w:val="single" w:sz="36" w:space="0" w:color="auto"/>
              <w:bottom w:val="single" w:sz="36" w:space="0" w:color="auto"/>
            </w:tcBorders>
            <w:noWrap/>
            <w:hideMark/>
          </w:tcPr>
          <w:p w14:paraId="3FE4D020" w14:textId="7962EBEB" w:rsidR="00B33F62" w:rsidRPr="00AA6BBC" w:rsidDel="002E37EE" w:rsidRDefault="00B33F62" w:rsidP="006D53ED">
            <w:pPr>
              <w:jc w:val="center"/>
              <w:rPr>
                <w:del w:id="1168" w:author="Amrit" w:date="2018-11-13T23:45:00Z"/>
                <w:rFonts w:eastAsia="Times New Roman"/>
                <w:b/>
                <w:color w:val="000000"/>
              </w:rPr>
            </w:pPr>
            <w:del w:id="1169" w:author="Amrit" w:date="2018-11-13T23:45:00Z">
              <w:r w:rsidRPr="00AA6BBC" w:rsidDel="002E37EE">
                <w:rPr>
                  <w:rFonts w:eastAsia="Times New Roman"/>
                  <w:b/>
                  <w:color w:val="000000"/>
                </w:rPr>
                <w:delText>DIABLO_null</w:delText>
              </w:r>
            </w:del>
          </w:p>
        </w:tc>
        <w:tc>
          <w:tcPr>
            <w:tcW w:w="1246" w:type="dxa"/>
            <w:tcBorders>
              <w:top w:val="single" w:sz="36" w:space="0" w:color="auto"/>
              <w:bottom w:val="single" w:sz="36" w:space="0" w:color="auto"/>
            </w:tcBorders>
            <w:noWrap/>
            <w:hideMark/>
          </w:tcPr>
          <w:p w14:paraId="48112A26" w14:textId="4D370B87" w:rsidR="00B33F62" w:rsidRPr="00AA6BBC" w:rsidDel="002E37EE" w:rsidRDefault="00B33F62" w:rsidP="006D53ED">
            <w:pPr>
              <w:jc w:val="center"/>
              <w:rPr>
                <w:del w:id="1170" w:author="Amrit" w:date="2018-11-13T23:45:00Z"/>
                <w:rFonts w:eastAsia="Times New Roman"/>
                <w:b/>
                <w:color w:val="000000"/>
              </w:rPr>
            </w:pPr>
            <w:del w:id="1171" w:author="Amrit" w:date="2018-11-13T23:45:00Z">
              <w:r w:rsidRPr="00AA6BBC" w:rsidDel="002E37EE">
                <w:rPr>
                  <w:rFonts w:eastAsia="Times New Roman"/>
                  <w:b/>
                  <w:color w:val="000000"/>
                </w:rPr>
                <w:delText>DIABLO_full</w:delText>
              </w:r>
            </w:del>
          </w:p>
        </w:tc>
      </w:tr>
      <w:tr w:rsidR="006D53ED" w:rsidRPr="00AA6BBC" w:rsidDel="002E37EE" w14:paraId="1D288805" w14:textId="31B4E423" w:rsidTr="006D53ED">
        <w:trPr>
          <w:trHeight w:val="190"/>
          <w:del w:id="1172" w:author="Amrit" w:date="2018-11-13T23:45:00Z"/>
        </w:trPr>
        <w:tc>
          <w:tcPr>
            <w:tcW w:w="959" w:type="dxa"/>
            <w:vMerge w:val="restart"/>
            <w:tcBorders>
              <w:top w:val="single" w:sz="36" w:space="0" w:color="auto"/>
            </w:tcBorders>
            <w:noWrap/>
            <w:hideMark/>
          </w:tcPr>
          <w:p w14:paraId="4B10ECD1" w14:textId="58C0A86B" w:rsidR="00B33F62" w:rsidRPr="00AA6BBC" w:rsidDel="002E37EE" w:rsidRDefault="00B33F62" w:rsidP="00271BA5">
            <w:pPr>
              <w:rPr>
                <w:del w:id="1173" w:author="Amrit" w:date="2018-11-13T23:45:00Z"/>
                <w:rFonts w:eastAsia="Times New Roman"/>
                <w:b/>
                <w:color w:val="000000"/>
              </w:rPr>
            </w:pPr>
          </w:p>
          <w:p w14:paraId="6359F04E" w14:textId="7209ED2E" w:rsidR="00B33F62" w:rsidRPr="00AA6BBC" w:rsidDel="002E37EE" w:rsidRDefault="00B33F62" w:rsidP="00271BA5">
            <w:pPr>
              <w:rPr>
                <w:del w:id="1174" w:author="Amrit" w:date="2018-11-13T23:45:00Z"/>
                <w:rFonts w:eastAsia="Times New Roman"/>
                <w:b/>
                <w:color w:val="000000"/>
              </w:rPr>
            </w:pPr>
          </w:p>
          <w:p w14:paraId="0C64CD23" w14:textId="01DCF587" w:rsidR="00B33F62" w:rsidRPr="00AA6BBC" w:rsidDel="002E37EE" w:rsidRDefault="00B33F62" w:rsidP="00271BA5">
            <w:pPr>
              <w:rPr>
                <w:del w:id="1175" w:author="Amrit" w:date="2018-11-13T23:45:00Z"/>
                <w:rFonts w:eastAsia="Times New Roman"/>
                <w:b/>
                <w:color w:val="000000"/>
              </w:rPr>
            </w:pPr>
          </w:p>
          <w:p w14:paraId="121E614E" w14:textId="14C3DA3E" w:rsidR="00B33F62" w:rsidRPr="00AA6BBC" w:rsidDel="002E37EE" w:rsidRDefault="00B33F62" w:rsidP="00271BA5">
            <w:pPr>
              <w:rPr>
                <w:del w:id="1176" w:author="Amrit" w:date="2018-11-13T23:45:00Z"/>
                <w:rFonts w:eastAsia="Times New Roman"/>
                <w:b/>
                <w:color w:val="000000"/>
              </w:rPr>
            </w:pPr>
          </w:p>
          <w:p w14:paraId="3287998B" w14:textId="429E6B5B" w:rsidR="00B33F62" w:rsidRPr="00AA6BBC" w:rsidDel="002E37EE" w:rsidRDefault="00B33F62" w:rsidP="00271BA5">
            <w:pPr>
              <w:rPr>
                <w:del w:id="1177" w:author="Amrit" w:date="2018-11-13T23:45:00Z"/>
                <w:rFonts w:eastAsia="Times New Roman"/>
                <w:b/>
                <w:color w:val="000000"/>
              </w:rPr>
            </w:pPr>
            <w:del w:id="1178" w:author="Amrit" w:date="2018-11-13T23:45:00Z">
              <w:r w:rsidRPr="00AA6BBC" w:rsidDel="002E37EE">
                <w:rPr>
                  <w:rFonts w:eastAsia="Times New Roman"/>
                  <w:b/>
                  <w:color w:val="000000"/>
                </w:rPr>
                <w:delText>Colon</w:delText>
              </w:r>
            </w:del>
          </w:p>
          <w:p w14:paraId="171A49C8" w14:textId="52894FE9" w:rsidR="00B33F62" w:rsidRPr="00AA6BBC" w:rsidDel="002E37EE" w:rsidRDefault="00B33F62" w:rsidP="00271BA5">
            <w:pPr>
              <w:rPr>
                <w:del w:id="1179" w:author="Amrit" w:date="2018-11-13T23:45:00Z"/>
                <w:rFonts w:eastAsia="Times New Roman"/>
                <w:b/>
                <w:color w:val="000000"/>
              </w:rPr>
            </w:pPr>
          </w:p>
        </w:tc>
        <w:tc>
          <w:tcPr>
            <w:tcW w:w="1134" w:type="dxa"/>
            <w:tcBorders>
              <w:top w:val="single" w:sz="36" w:space="0" w:color="auto"/>
            </w:tcBorders>
            <w:noWrap/>
            <w:hideMark/>
          </w:tcPr>
          <w:p w14:paraId="668D40CA" w14:textId="2F1E53F4" w:rsidR="00B33F62" w:rsidRPr="00AA6BBC" w:rsidDel="002E37EE" w:rsidRDefault="00B33F62" w:rsidP="00271BA5">
            <w:pPr>
              <w:rPr>
                <w:del w:id="1180" w:author="Amrit" w:date="2018-11-13T23:45:00Z"/>
                <w:rFonts w:eastAsia="Times New Roman"/>
                <w:b/>
                <w:color w:val="000000"/>
              </w:rPr>
            </w:pPr>
            <w:del w:id="1181" w:author="Amrit" w:date="2018-11-13T23:45:00Z">
              <w:r w:rsidRPr="00AA6BBC" w:rsidDel="002E37EE">
                <w:rPr>
                  <w:rFonts w:eastAsia="Times New Roman"/>
                  <w:b/>
                  <w:color w:val="000000"/>
                </w:rPr>
                <w:delText>BTM</w:delText>
              </w:r>
            </w:del>
          </w:p>
        </w:tc>
        <w:tc>
          <w:tcPr>
            <w:tcW w:w="709" w:type="dxa"/>
            <w:tcBorders>
              <w:top w:val="single" w:sz="36" w:space="0" w:color="auto"/>
            </w:tcBorders>
            <w:noWrap/>
            <w:hideMark/>
          </w:tcPr>
          <w:p w14:paraId="53FB7BFE" w14:textId="21AE244E" w:rsidR="00B33F62" w:rsidRPr="00AA6BBC" w:rsidDel="002E37EE" w:rsidRDefault="00B33F62" w:rsidP="00271BA5">
            <w:pPr>
              <w:jc w:val="center"/>
              <w:rPr>
                <w:del w:id="1182" w:author="Amrit" w:date="2018-11-13T23:45:00Z"/>
                <w:rFonts w:eastAsia="Times New Roman"/>
                <w:color w:val="000000"/>
              </w:rPr>
            </w:pPr>
            <w:del w:id="1183" w:author="Amrit" w:date="2018-11-13T23:45:00Z">
              <w:r w:rsidRPr="00AA6BBC" w:rsidDel="002E37EE">
                <w:rPr>
                  <w:rFonts w:eastAsia="Times New Roman"/>
                  <w:color w:val="000000"/>
                </w:rPr>
                <w:delText>0</w:delText>
              </w:r>
            </w:del>
          </w:p>
        </w:tc>
        <w:tc>
          <w:tcPr>
            <w:tcW w:w="708" w:type="dxa"/>
            <w:tcBorders>
              <w:top w:val="single" w:sz="36" w:space="0" w:color="auto"/>
            </w:tcBorders>
            <w:noWrap/>
            <w:hideMark/>
          </w:tcPr>
          <w:p w14:paraId="71D0ADB7" w14:textId="72BA1932" w:rsidR="00B33F62" w:rsidRPr="00AA6BBC" w:rsidDel="002E37EE" w:rsidRDefault="00B33F62" w:rsidP="00271BA5">
            <w:pPr>
              <w:jc w:val="center"/>
              <w:rPr>
                <w:del w:id="1184" w:author="Amrit" w:date="2018-11-13T23:45:00Z"/>
                <w:rFonts w:eastAsia="Times New Roman"/>
                <w:color w:val="000000"/>
              </w:rPr>
            </w:pPr>
            <w:del w:id="1185" w:author="Amrit" w:date="2018-11-13T23:45:00Z">
              <w:r w:rsidRPr="00AA6BBC" w:rsidDel="002E37EE">
                <w:rPr>
                  <w:rFonts w:eastAsia="Times New Roman"/>
                  <w:color w:val="000000"/>
                </w:rPr>
                <w:delText>4</w:delText>
              </w:r>
            </w:del>
          </w:p>
        </w:tc>
        <w:tc>
          <w:tcPr>
            <w:tcW w:w="851" w:type="dxa"/>
            <w:tcBorders>
              <w:top w:val="single" w:sz="36" w:space="0" w:color="auto"/>
            </w:tcBorders>
            <w:noWrap/>
            <w:hideMark/>
          </w:tcPr>
          <w:p w14:paraId="6DA53BA4" w14:textId="17444368" w:rsidR="00B33F62" w:rsidRPr="00AA6BBC" w:rsidDel="002E37EE" w:rsidRDefault="00B33F62" w:rsidP="00271BA5">
            <w:pPr>
              <w:jc w:val="center"/>
              <w:rPr>
                <w:del w:id="1186" w:author="Amrit" w:date="2018-11-13T23:45:00Z"/>
                <w:rFonts w:eastAsia="Times New Roman"/>
                <w:color w:val="000000"/>
              </w:rPr>
            </w:pPr>
            <w:del w:id="1187" w:author="Amrit" w:date="2018-11-13T23:45:00Z">
              <w:r w:rsidRPr="00AA6BBC" w:rsidDel="002E37EE">
                <w:rPr>
                  <w:rFonts w:eastAsia="Times New Roman"/>
                  <w:color w:val="000000"/>
                </w:rPr>
                <w:delText>0</w:delText>
              </w:r>
            </w:del>
          </w:p>
        </w:tc>
        <w:tc>
          <w:tcPr>
            <w:tcW w:w="1559" w:type="dxa"/>
            <w:tcBorders>
              <w:top w:val="single" w:sz="36" w:space="0" w:color="auto"/>
            </w:tcBorders>
            <w:noWrap/>
            <w:hideMark/>
          </w:tcPr>
          <w:p w14:paraId="76EDEDA6" w14:textId="4D03C401" w:rsidR="00B33F62" w:rsidRPr="00AA6BBC" w:rsidDel="002E37EE" w:rsidRDefault="00B33F62" w:rsidP="00271BA5">
            <w:pPr>
              <w:jc w:val="center"/>
              <w:rPr>
                <w:del w:id="1188" w:author="Amrit" w:date="2018-11-13T23:45:00Z"/>
                <w:rFonts w:eastAsia="Times New Roman"/>
                <w:color w:val="000000"/>
              </w:rPr>
            </w:pPr>
            <w:del w:id="1189" w:author="Amrit" w:date="2018-11-13T23:45:00Z">
              <w:r w:rsidRPr="00AA6BBC" w:rsidDel="002E37EE">
                <w:rPr>
                  <w:rFonts w:eastAsia="Times New Roman"/>
                  <w:color w:val="000000"/>
                </w:rPr>
                <w:delText>0</w:delText>
              </w:r>
            </w:del>
          </w:p>
        </w:tc>
        <w:tc>
          <w:tcPr>
            <w:tcW w:w="1134" w:type="dxa"/>
            <w:tcBorders>
              <w:top w:val="single" w:sz="36" w:space="0" w:color="auto"/>
            </w:tcBorders>
            <w:noWrap/>
            <w:hideMark/>
          </w:tcPr>
          <w:p w14:paraId="20C2E8E0" w14:textId="57F52662" w:rsidR="00B33F62" w:rsidRPr="00AA6BBC" w:rsidDel="002E37EE" w:rsidRDefault="00B33F62" w:rsidP="00271BA5">
            <w:pPr>
              <w:jc w:val="center"/>
              <w:rPr>
                <w:del w:id="1190" w:author="Amrit" w:date="2018-11-13T23:45:00Z"/>
                <w:rFonts w:eastAsia="Times New Roman"/>
                <w:color w:val="000000"/>
              </w:rPr>
            </w:pPr>
            <w:del w:id="1191" w:author="Amrit" w:date="2018-11-13T23:45:00Z">
              <w:r w:rsidRPr="00AA6BBC" w:rsidDel="002E37EE">
                <w:rPr>
                  <w:rFonts w:eastAsia="Times New Roman"/>
                  <w:color w:val="000000"/>
                </w:rPr>
                <w:delText>0</w:delText>
              </w:r>
            </w:del>
          </w:p>
        </w:tc>
        <w:tc>
          <w:tcPr>
            <w:tcW w:w="1276" w:type="dxa"/>
            <w:tcBorders>
              <w:top w:val="single" w:sz="36" w:space="0" w:color="auto"/>
            </w:tcBorders>
            <w:noWrap/>
            <w:hideMark/>
          </w:tcPr>
          <w:p w14:paraId="706C9EAE" w14:textId="6FF7C77D" w:rsidR="00B33F62" w:rsidRPr="00AA6BBC" w:rsidDel="002E37EE" w:rsidRDefault="00B33F62" w:rsidP="00271BA5">
            <w:pPr>
              <w:jc w:val="center"/>
              <w:rPr>
                <w:del w:id="1192" w:author="Amrit" w:date="2018-11-13T23:45:00Z"/>
                <w:rFonts w:eastAsia="Times New Roman"/>
                <w:color w:val="000000"/>
              </w:rPr>
            </w:pPr>
            <w:del w:id="1193" w:author="Amrit" w:date="2018-11-13T23:45:00Z">
              <w:r w:rsidRPr="00AA6BBC" w:rsidDel="002E37EE">
                <w:rPr>
                  <w:rFonts w:eastAsia="Times New Roman"/>
                  <w:color w:val="000000"/>
                </w:rPr>
                <w:delText>0</w:delText>
              </w:r>
            </w:del>
          </w:p>
        </w:tc>
        <w:tc>
          <w:tcPr>
            <w:tcW w:w="1246" w:type="dxa"/>
            <w:tcBorders>
              <w:top w:val="single" w:sz="36" w:space="0" w:color="auto"/>
            </w:tcBorders>
            <w:shd w:val="clear" w:color="auto" w:fill="C5E0B3" w:themeFill="accent6" w:themeFillTint="66"/>
            <w:noWrap/>
            <w:hideMark/>
          </w:tcPr>
          <w:p w14:paraId="12107A17" w14:textId="7A8A964C" w:rsidR="00B33F62" w:rsidRPr="00AA6BBC" w:rsidDel="002E37EE" w:rsidRDefault="00B33F62" w:rsidP="00271BA5">
            <w:pPr>
              <w:jc w:val="center"/>
              <w:rPr>
                <w:del w:id="1194" w:author="Amrit" w:date="2018-11-13T23:45:00Z"/>
                <w:rFonts w:eastAsia="Times New Roman"/>
                <w:color w:val="000000"/>
              </w:rPr>
            </w:pPr>
            <w:del w:id="1195" w:author="Amrit" w:date="2018-11-13T23:45:00Z">
              <w:r w:rsidRPr="00AA6BBC" w:rsidDel="002E37EE">
                <w:rPr>
                  <w:rFonts w:eastAsia="Times New Roman"/>
                  <w:color w:val="000000"/>
                </w:rPr>
                <w:delText>23</w:delText>
              </w:r>
            </w:del>
          </w:p>
        </w:tc>
      </w:tr>
      <w:tr w:rsidR="006D53ED" w:rsidRPr="00AA6BBC" w:rsidDel="002E37EE" w14:paraId="38C6B9AD" w14:textId="7FC80CBA" w:rsidTr="006D53ED">
        <w:trPr>
          <w:trHeight w:val="171"/>
          <w:del w:id="1196" w:author="Amrit" w:date="2018-11-13T23:45:00Z"/>
        </w:trPr>
        <w:tc>
          <w:tcPr>
            <w:tcW w:w="959" w:type="dxa"/>
            <w:vMerge/>
            <w:noWrap/>
            <w:hideMark/>
          </w:tcPr>
          <w:p w14:paraId="36F6DC1E" w14:textId="03A0D661" w:rsidR="00B33F62" w:rsidRPr="00AA6BBC" w:rsidDel="002E37EE" w:rsidRDefault="00B33F62" w:rsidP="00271BA5">
            <w:pPr>
              <w:rPr>
                <w:del w:id="1197" w:author="Amrit" w:date="2018-11-13T23:45:00Z"/>
                <w:rFonts w:eastAsia="Times New Roman"/>
                <w:b/>
                <w:color w:val="000000"/>
              </w:rPr>
            </w:pPr>
          </w:p>
        </w:tc>
        <w:tc>
          <w:tcPr>
            <w:tcW w:w="1134" w:type="dxa"/>
            <w:noWrap/>
            <w:hideMark/>
          </w:tcPr>
          <w:p w14:paraId="37673C7F" w14:textId="405AAEBB" w:rsidR="00B33F62" w:rsidRPr="00AA6BBC" w:rsidDel="002E37EE" w:rsidRDefault="00B33F62" w:rsidP="00271BA5">
            <w:pPr>
              <w:rPr>
                <w:del w:id="1198" w:author="Amrit" w:date="2018-11-13T23:45:00Z"/>
                <w:rFonts w:eastAsia="Times New Roman"/>
                <w:b/>
                <w:color w:val="000000"/>
              </w:rPr>
            </w:pPr>
            <w:del w:id="1199" w:author="Amrit" w:date="2018-11-13T23:45:00Z">
              <w:r w:rsidRPr="00AA6BBC" w:rsidDel="002E37EE">
                <w:rPr>
                  <w:rFonts w:eastAsia="Times New Roman"/>
                  <w:b/>
                  <w:color w:val="000000"/>
                </w:rPr>
                <w:delText>C1</w:delText>
              </w:r>
            </w:del>
          </w:p>
        </w:tc>
        <w:tc>
          <w:tcPr>
            <w:tcW w:w="709" w:type="dxa"/>
            <w:noWrap/>
            <w:hideMark/>
          </w:tcPr>
          <w:p w14:paraId="0E88A690" w14:textId="54A98B67" w:rsidR="00B33F62" w:rsidRPr="00AA6BBC" w:rsidDel="002E37EE" w:rsidRDefault="00B33F62" w:rsidP="00271BA5">
            <w:pPr>
              <w:jc w:val="center"/>
              <w:rPr>
                <w:del w:id="1200" w:author="Amrit" w:date="2018-11-13T23:45:00Z"/>
                <w:rFonts w:eastAsia="Times New Roman"/>
                <w:color w:val="000000"/>
              </w:rPr>
            </w:pPr>
            <w:del w:id="1201" w:author="Amrit" w:date="2018-11-13T23:45:00Z">
              <w:r w:rsidRPr="00AA6BBC" w:rsidDel="002E37EE">
                <w:rPr>
                  <w:rFonts w:eastAsia="Times New Roman"/>
                  <w:color w:val="000000"/>
                </w:rPr>
                <w:delText>0</w:delText>
              </w:r>
            </w:del>
          </w:p>
        </w:tc>
        <w:tc>
          <w:tcPr>
            <w:tcW w:w="708" w:type="dxa"/>
            <w:noWrap/>
            <w:hideMark/>
          </w:tcPr>
          <w:p w14:paraId="2B6A8E4C" w14:textId="04883445" w:rsidR="00B33F62" w:rsidRPr="00AA6BBC" w:rsidDel="002E37EE" w:rsidRDefault="00B33F62" w:rsidP="00271BA5">
            <w:pPr>
              <w:jc w:val="center"/>
              <w:rPr>
                <w:del w:id="1202" w:author="Amrit" w:date="2018-11-13T23:45:00Z"/>
                <w:rFonts w:eastAsia="Times New Roman"/>
                <w:color w:val="000000"/>
              </w:rPr>
            </w:pPr>
            <w:del w:id="1203" w:author="Amrit" w:date="2018-11-13T23:45:00Z">
              <w:r w:rsidRPr="00AA6BBC" w:rsidDel="002E37EE">
                <w:rPr>
                  <w:rFonts w:eastAsia="Times New Roman"/>
                  <w:color w:val="000000"/>
                </w:rPr>
                <w:delText>0</w:delText>
              </w:r>
            </w:del>
          </w:p>
        </w:tc>
        <w:tc>
          <w:tcPr>
            <w:tcW w:w="851" w:type="dxa"/>
            <w:noWrap/>
            <w:hideMark/>
          </w:tcPr>
          <w:p w14:paraId="31E1C4FD" w14:textId="4517F5C6" w:rsidR="00B33F62" w:rsidRPr="00AA6BBC" w:rsidDel="002E37EE" w:rsidRDefault="00B33F62" w:rsidP="00271BA5">
            <w:pPr>
              <w:jc w:val="center"/>
              <w:rPr>
                <w:del w:id="1204" w:author="Amrit" w:date="2018-11-13T23:45:00Z"/>
                <w:rFonts w:eastAsia="Times New Roman"/>
                <w:color w:val="000000"/>
              </w:rPr>
            </w:pPr>
            <w:del w:id="1205" w:author="Amrit" w:date="2018-11-13T23:45:00Z">
              <w:r w:rsidRPr="00AA6BBC" w:rsidDel="002E37EE">
                <w:rPr>
                  <w:rFonts w:eastAsia="Times New Roman"/>
                  <w:color w:val="000000"/>
                </w:rPr>
                <w:delText>0</w:delText>
              </w:r>
            </w:del>
          </w:p>
        </w:tc>
        <w:tc>
          <w:tcPr>
            <w:tcW w:w="1559" w:type="dxa"/>
            <w:noWrap/>
            <w:hideMark/>
          </w:tcPr>
          <w:p w14:paraId="3D4EED69" w14:textId="0586742C" w:rsidR="00B33F62" w:rsidRPr="00AA6BBC" w:rsidDel="002E37EE" w:rsidRDefault="00B33F62" w:rsidP="00271BA5">
            <w:pPr>
              <w:jc w:val="center"/>
              <w:rPr>
                <w:del w:id="1206" w:author="Amrit" w:date="2018-11-13T23:45:00Z"/>
                <w:rFonts w:eastAsia="Times New Roman"/>
                <w:color w:val="000000"/>
              </w:rPr>
            </w:pPr>
            <w:del w:id="1207" w:author="Amrit" w:date="2018-11-13T23:45:00Z">
              <w:r w:rsidRPr="00AA6BBC" w:rsidDel="002E37EE">
                <w:rPr>
                  <w:rFonts w:eastAsia="Times New Roman"/>
                  <w:color w:val="000000"/>
                </w:rPr>
                <w:delText>0</w:delText>
              </w:r>
            </w:del>
          </w:p>
        </w:tc>
        <w:tc>
          <w:tcPr>
            <w:tcW w:w="1134" w:type="dxa"/>
            <w:noWrap/>
            <w:hideMark/>
          </w:tcPr>
          <w:p w14:paraId="17F6A446" w14:textId="735E2036" w:rsidR="00B33F62" w:rsidRPr="00AA6BBC" w:rsidDel="002E37EE" w:rsidRDefault="00B33F62" w:rsidP="00271BA5">
            <w:pPr>
              <w:jc w:val="center"/>
              <w:rPr>
                <w:del w:id="1208" w:author="Amrit" w:date="2018-11-13T23:45:00Z"/>
                <w:rFonts w:eastAsia="Times New Roman"/>
                <w:color w:val="000000"/>
              </w:rPr>
            </w:pPr>
            <w:del w:id="1209" w:author="Amrit" w:date="2018-11-13T23:45:00Z">
              <w:r w:rsidRPr="00AA6BBC" w:rsidDel="002E37EE">
                <w:rPr>
                  <w:rFonts w:eastAsia="Times New Roman"/>
                  <w:color w:val="000000"/>
                </w:rPr>
                <w:delText>0</w:delText>
              </w:r>
            </w:del>
          </w:p>
        </w:tc>
        <w:tc>
          <w:tcPr>
            <w:tcW w:w="1276" w:type="dxa"/>
            <w:noWrap/>
            <w:hideMark/>
          </w:tcPr>
          <w:p w14:paraId="6C08BDB6" w14:textId="02FDE51D" w:rsidR="00B33F62" w:rsidRPr="00AA6BBC" w:rsidDel="002E37EE" w:rsidRDefault="00B33F62" w:rsidP="00271BA5">
            <w:pPr>
              <w:jc w:val="center"/>
              <w:rPr>
                <w:del w:id="1210" w:author="Amrit" w:date="2018-11-13T23:45:00Z"/>
                <w:rFonts w:eastAsia="Times New Roman"/>
                <w:color w:val="000000"/>
              </w:rPr>
            </w:pPr>
            <w:del w:id="1211" w:author="Amrit" w:date="2018-11-13T23:45:00Z">
              <w:r w:rsidRPr="00AA6BBC" w:rsidDel="002E37EE">
                <w:rPr>
                  <w:rFonts w:eastAsia="Times New Roman"/>
                  <w:color w:val="000000"/>
                </w:rPr>
                <w:delText>0</w:delText>
              </w:r>
            </w:del>
          </w:p>
        </w:tc>
        <w:tc>
          <w:tcPr>
            <w:tcW w:w="1246" w:type="dxa"/>
            <w:noWrap/>
            <w:hideMark/>
          </w:tcPr>
          <w:p w14:paraId="2662D65F" w14:textId="1D5C7A2F" w:rsidR="00B33F62" w:rsidRPr="00AA6BBC" w:rsidDel="002E37EE" w:rsidRDefault="00B33F62" w:rsidP="00271BA5">
            <w:pPr>
              <w:jc w:val="center"/>
              <w:rPr>
                <w:del w:id="1212" w:author="Amrit" w:date="2018-11-13T23:45:00Z"/>
                <w:rFonts w:eastAsia="Times New Roman"/>
                <w:color w:val="000000"/>
              </w:rPr>
            </w:pPr>
            <w:del w:id="1213" w:author="Amrit" w:date="2018-11-13T23:45:00Z">
              <w:r w:rsidRPr="00AA6BBC" w:rsidDel="002E37EE">
                <w:rPr>
                  <w:rFonts w:eastAsia="Times New Roman"/>
                  <w:color w:val="000000"/>
                </w:rPr>
                <w:delText>0</w:delText>
              </w:r>
            </w:del>
          </w:p>
        </w:tc>
      </w:tr>
      <w:tr w:rsidR="006D53ED" w:rsidRPr="00AA6BBC" w:rsidDel="002E37EE" w14:paraId="18C8FA58" w14:textId="41ED60AF" w:rsidTr="006D53ED">
        <w:trPr>
          <w:trHeight w:val="186"/>
          <w:del w:id="1214" w:author="Amrit" w:date="2018-11-13T23:45:00Z"/>
        </w:trPr>
        <w:tc>
          <w:tcPr>
            <w:tcW w:w="959" w:type="dxa"/>
            <w:vMerge/>
            <w:noWrap/>
            <w:hideMark/>
          </w:tcPr>
          <w:p w14:paraId="3ACE0068" w14:textId="389D297E" w:rsidR="00B33F62" w:rsidRPr="00AA6BBC" w:rsidDel="002E37EE" w:rsidRDefault="00B33F62" w:rsidP="00271BA5">
            <w:pPr>
              <w:rPr>
                <w:del w:id="1215" w:author="Amrit" w:date="2018-11-13T23:45:00Z"/>
                <w:rFonts w:eastAsia="Times New Roman"/>
                <w:b/>
                <w:color w:val="000000"/>
              </w:rPr>
            </w:pPr>
          </w:p>
        </w:tc>
        <w:tc>
          <w:tcPr>
            <w:tcW w:w="1134" w:type="dxa"/>
            <w:noWrap/>
            <w:hideMark/>
          </w:tcPr>
          <w:p w14:paraId="0BF27877" w14:textId="3A099BE2" w:rsidR="00B33F62" w:rsidRPr="00AA6BBC" w:rsidDel="002E37EE" w:rsidRDefault="00B33F62" w:rsidP="00271BA5">
            <w:pPr>
              <w:rPr>
                <w:del w:id="1216" w:author="Amrit" w:date="2018-11-13T23:45:00Z"/>
                <w:rFonts w:eastAsia="Times New Roman"/>
                <w:b/>
                <w:color w:val="000000"/>
              </w:rPr>
            </w:pPr>
            <w:del w:id="1217" w:author="Amrit" w:date="2018-11-13T23:45:00Z">
              <w:r w:rsidRPr="00AA6BBC" w:rsidDel="002E37EE">
                <w:rPr>
                  <w:rFonts w:eastAsia="Times New Roman"/>
                  <w:b/>
                  <w:color w:val="000000"/>
                </w:rPr>
                <w:delText>C2</w:delText>
              </w:r>
            </w:del>
          </w:p>
        </w:tc>
        <w:tc>
          <w:tcPr>
            <w:tcW w:w="709" w:type="dxa"/>
            <w:noWrap/>
            <w:hideMark/>
          </w:tcPr>
          <w:p w14:paraId="7004292C" w14:textId="397DDDE7" w:rsidR="00B33F62" w:rsidRPr="00AA6BBC" w:rsidDel="002E37EE" w:rsidRDefault="00B33F62" w:rsidP="00271BA5">
            <w:pPr>
              <w:jc w:val="center"/>
              <w:rPr>
                <w:del w:id="1218" w:author="Amrit" w:date="2018-11-13T23:45:00Z"/>
                <w:rFonts w:eastAsia="Times New Roman"/>
                <w:color w:val="000000"/>
              </w:rPr>
            </w:pPr>
            <w:del w:id="1219" w:author="Amrit" w:date="2018-11-13T23:45:00Z">
              <w:r w:rsidRPr="00AA6BBC" w:rsidDel="002E37EE">
                <w:rPr>
                  <w:rFonts w:eastAsia="Times New Roman"/>
                  <w:color w:val="000000"/>
                </w:rPr>
                <w:delText>15</w:delText>
              </w:r>
            </w:del>
          </w:p>
        </w:tc>
        <w:tc>
          <w:tcPr>
            <w:tcW w:w="708" w:type="dxa"/>
            <w:noWrap/>
            <w:hideMark/>
          </w:tcPr>
          <w:p w14:paraId="6AAC62CF" w14:textId="770B46CE" w:rsidR="00B33F62" w:rsidRPr="00AA6BBC" w:rsidDel="002E37EE" w:rsidRDefault="00B33F62" w:rsidP="00271BA5">
            <w:pPr>
              <w:jc w:val="center"/>
              <w:rPr>
                <w:del w:id="1220" w:author="Amrit" w:date="2018-11-13T23:45:00Z"/>
                <w:rFonts w:eastAsia="Times New Roman"/>
                <w:color w:val="000000"/>
              </w:rPr>
            </w:pPr>
            <w:del w:id="1221" w:author="Amrit" w:date="2018-11-13T23:45:00Z">
              <w:r w:rsidRPr="00AA6BBC" w:rsidDel="002E37EE">
                <w:rPr>
                  <w:rFonts w:eastAsia="Times New Roman"/>
                  <w:color w:val="000000"/>
                </w:rPr>
                <w:delText>14</w:delText>
              </w:r>
            </w:del>
          </w:p>
        </w:tc>
        <w:tc>
          <w:tcPr>
            <w:tcW w:w="851" w:type="dxa"/>
            <w:noWrap/>
            <w:hideMark/>
          </w:tcPr>
          <w:p w14:paraId="725799B4" w14:textId="00589920" w:rsidR="00B33F62" w:rsidRPr="00AA6BBC" w:rsidDel="002E37EE" w:rsidRDefault="00B33F62" w:rsidP="00271BA5">
            <w:pPr>
              <w:jc w:val="center"/>
              <w:rPr>
                <w:del w:id="1222" w:author="Amrit" w:date="2018-11-13T23:45:00Z"/>
                <w:rFonts w:eastAsia="Times New Roman"/>
                <w:color w:val="000000"/>
              </w:rPr>
            </w:pPr>
            <w:del w:id="1223" w:author="Amrit" w:date="2018-11-13T23:45:00Z">
              <w:r w:rsidRPr="00AA6BBC" w:rsidDel="002E37EE">
                <w:rPr>
                  <w:rFonts w:eastAsia="Times New Roman"/>
                  <w:color w:val="000000"/>
                </w:rPr>
                <w:delText>5</w:delText>
              </w:r>
            </w:del>
          </w:p>
        </w:tc>
        <w:tc>
          <w:tcPr>
            <w:tcW w:w="1559" w:type="dxa"/>
            <w:noWrap/>
            <w:hideMark/>
          </w:tcPr>
          <w:p w14:paraId="25B08DEC" w14:textId="612F3F92" w:rsidR="00B33F62" w:rsidRPr="00AA6BBC" w:rsidDel="002E37EE" w:rsidRDefault="00B33F62" w:rsidP="00271BA5">
            <w:pPr>
              <w:jc w:val="center"/>
              <w:rPr>
                <w:del w:id="1224" w:author="Amrit" w:date="2018-11-13T23:45:00Z"/>
                <w:rFonts w:eastAsia="Times New Roman"/>
                <w:color w:val="000000"/>
              </w:rPr>
            </w:pPr>
            <w:del w:id="1225" w:author="Amrit" w:date="2018-11-13T23:45:00Z">
              <w:r w:rsidRPr="00AA6BBC" w:rsidDel="002E37EE">
                <w:rPr>
                  <w:rFonts w:eastAsia="Times New Roman"/>
                  <w:color w:val="000000"/>
                </w:rPr>
                <w:delText>12</w:delText>
              </w:r>
            </w:del>
          </w:p>
        </w:tc>
        <w:tc>
          <w:tcPr>
            <w:tcW w:w="1134" w:type="dxa"/>
            <w:noWrap/>
            <w:hideMark/>
          </w:tcPr>
          <w:p w14:paraId="01415035" w14:textId="51C99277" w:rsidR="00B33F62" w:rsidRPr="00AA6BBC" w:rsidDel="002E37EE" w:rsidRDefault="00B33F62" w:rsidP="00271BA5">
            <w:pPr>
              <w:jc w:val="center"/>
              <w:rPr>
                <w:del w:id="1226" w:author="Amrit" w:date="2018-11-13T23:45:00Z"/>
                <w:rFonts w:eastAsia="Times New Roman"/>
                <w:color w:val="000000"/>
              </w:rPr>
            </w:pPr>
            <w:del w:id="1227" w:author="Amrit" w:date="2018-11-13T23:45:00Z">
              <w:r w:rsidRPr="00AA6BBC" w:rsidDel="002E37EE">
                <w:rPr>
                  <w:rFonts w:eastAsia="Times New Roman"/>
                  <w:color w:val="000000"/>
                </w:rPr>
                <w:delText>3</w:delText>
              </w:r>
            </w:del>
          </w:p>
        </w:tc>
        <w:tc>
          <w:tcPr>
            <w:tcW w:w="1276" w:type="dxa"/>
            <w:noWrap/>
            <w:hideMark/>
          </w:tcPr>
          <w:p w14:paraId="41AEC0F1" w14:textId="7BDD5AF2" w:rsidR="00B33F62" w:rsidRPr="00AA6BBC" w:rsidDel="002E37EE" w:rsidRDefault="00B33F62" w:rsidP="00271BA5">
            <w:pPr>
              <w:jc w:val="center"/>
              <w:rPr>
                <w:del w:id="1228" w:author="Amrit" w:date="2018-11-13T23:45:00Z"/>
                <w:rFonts w:eastAsia="Times New Roman"/>
                <w:color w:val="000000"/>
              </w:rPr>
            </w:pPr>
            <w:del w:id="1229" w:author="Amrit" w:date="2018-11-13T23:45:00Z">
              <w:r w:rsidRPr="00AA6BBC" w:rsidDel="002E37EE">
                <w:rPr>
                  <w:rFonts w:eastAsia="Times New Roman"/>
                  <w:color w:val="000000"/>
                </w:rPr>
                <w:delText>21</w:delText>
              </w:r>
            </w:del>
          </w:p>
        </w:tc>
        <w:tc>
          <w:tcPr>
            <w:tcW w:w="1246" w:type="dxa"/>
            <w:shd w:val="clear" w:color="auto" w:fill="C5E0B3" w:themeFill="accent6" w:themeFillTint="66"/>
            <w:noWrap/>
            <w:hideMark/>
          </w:tcPr>
          <w:p w14:paraId="682CC686" w14:textId="1D72387A" w:rsidR="00B33F62" w:rsidRPr="00AA6BBC" w:rsidDel="002E37EE" w:rsidRDefault="00B33F62" w:rsidP="00271BA5">
            <w:pPr>
              <w:jc w:val="center"/>
              <w:rPr>
                <w:del w:id="1230" w:author="Amrit" w:date="2018-11-13T23:45:00Z"/>
                <w:rFonts w:eastAsia="Times New Roman"/>
                <w:color w:val="000000"/>
              </w:rPr>
            </w:pPr>
            <w:del w:id="1231" w:author="Amrit" w:date="2018-11-13T23:45:00Z">
              <w:r w:rsidRPr="00AA6BBC" w:rsidDel="002E37EE">
                <w:rPr>
                  <w:rFonts w:eastAsia="Times New Roman"/>
                  <w:color w:val="000000"/>
                </w:rPr>
                <w:delText>113</w:delText>
              </w:r>
            </w:del>
          </w:p>
        </w:tc>
      </w:tr>
      <w:tr w:rsidR="006D53ED" w:rsidRPr="00AA6BBC" w:rsidDel="002E37EE" w14:paraId="6F3409D4" w14:textId="679212B4" w:rsidTr="006D53ED">
        <w:trPr>
          <w:trHeight w:val="158"/>
          <w:del w:id="1232" w:author="Amrit" w:date="2018-11-13T23:45:00Z"/>
        </w:trPr>
        <w:tc>
          <w:tcPr>
            <w:tcW w:w="959" w:type="dxa"/>
            <w:vMerge/>
            <w:noWrap/>
            <w:hideMark/>
          </w:tcPr>
          <w:p w14:paraId="7138B884" w14:textId="4AA2F489" w:rsidR="00B33F62" w:rsidRPr="00AA6BBC" w:rsidDel="002E37EE" w:rsidRDefault="00B33F62" w:rsidP="00271BA5">
            <w:pPr>
              <w:rPr>
                <w:del w:id="1233" w:author="Amrit" w:date="2018-11-13T23:45:00Z"/>
                <w:rFonts w:eastAsia="Times New Roman"/>
                <w:b/>
                <w:color w:val="000000"/>
              </w:rPr>
            </w:pPr>
          </w:p>
        </w:tc>
        <w:tc>
          <w:tcPr>
            <w:tcW w:w="1134" w:type="dxa"/>
            <w:noWrap/>
            <w:hideMark/>
          </w:tcPr>
          <w:p w14:paraId="280B82C9" w14:textId="61B12175" w:rsidR="00B33F62" w:rsidRPr="00AA6BBC" w:rsidDel="002E37EE" w:rsidRDefault="00B33F62" w:rsidP="00271BA5">
            <w:pPr>
              <w:rPr>
                <w:del w:id="1234" w:author="Amrit" w:date="2018-11-13T23:45:00Z"/>
                <w:rFonts w:eastAsia="Times New Roman"/>
                <w:b/>
                <w:color w:val="000000"/>
              </w:rPr>
            </w:pPr>
            <w:del w:id="1235" w:author="Amrit" w:date="2018-11-13T23:45:00Z">
              <w:r w:rsidRPr="00AA6BBC" w:rsidDel="002E37EE">
                <w:rPr>
                  <w:rFonts w:eastAsia="Times New Roman"/>
                  <w:b/>
                  <w:color w:val="000000"/>
                </w:rPr>
                <w:delText>C3</w:delText>
              </w:r>
            </w:del>
          </w:p>
        </w:tc>
        <w:tc>
          <w:tcPr>
            <w:tcW w:w="709" w:type="dxa"/>
            <w:noWrap/>
            <w:hideMark/>
          </w:tcPr>
          <w:p w14:paraId="5CA522F9" w14:textId="14F94CC6" w:rsidR="00B33F62" w:rsidRPr="00AA6BBC" w:rsidDel="002E37EE" w:rsidRDefault="00B33F62" w:rsidP="00271BA5">
            <w:pPr>
              <w:jc w:val="center"/>
              <w:rPr>
                <w:del w:id="1236" w:author="Amrit" w:date="2018-11-13T23:45:00Z"/>
                <w:rFonts w:eastAsia="Times New Roman"/>
                <w:color w:val="000000"/>
              </w:rPr>
            </w:pPr>
            <w:del w:id="1237" w:author="Amrit" w:date="2018-11-13T23:45:00Z">
              <w:r w:rsidRPr="00AA6BBC" w:rsidDel="002E37EE">
                <w:rPr>
                  <w:rFonts w:eastAsia="Times New Roman"/>
                  <w:color w:val="000000"/>
                </w:rPr>
                <w:delText>8</w:delText>
              </w:r>
            </w:del>
          </w:p>
        </w:tc>
        <w:tc>
          <w:tcPr>
            <w:tcW w:w="708" w:type="dxa"/>
            <w:noWrap/>
            <w:hideMark/>
          </w:tcPr>
          <w:p w14:paraId="463B8F03" w14:textId="7FCC2FE9" w:rsidR="00B33F62" w:rsidRPr="00AA6BBC" w:rsidDel="002E37EE" w:rsidRDefault="00B33F62" w:rsidP="00271BA5">
            <w:pPr>
              <w:jc w:val="center"/>
              <w:rPr>
                <w:del w:id="1238" w:author="Amrit" w:date="2018-11-13T23:45:00Z"/>
                <w:rFonts w:eastAsia="Times New Roman"/>
                <w:color w:val="000000"/>
              </w:rPr>
            </w:pPr>
            <w:del w:id="1239" w:author="Amrit" w:date="2018-11-13T23:45:00Z">
              <w:r w:rsidRPr="00AA6BBC" w:rsidDel="002E37EE">
                <w:rPr>
                  <w:rFonts w:eastAsia="Times New Roman"/>
                  <w:color w:val="000000"/>
                </w:rPr>
                <w:delText>5</w:delText>
              </w:r>
            </w:del>
          </w:p>
        </w:tc>
        <w:tc>
          <w:tcPr>
            <w:tcW w:w="851" w:type="dxa"/>
            <w:shd w:val="clear" w:color="auto" w:fill="C5E0B3" w:themeFill="accent6" w:themeFillTint="66"/>
            <w:noWrap/>
            <w:hideMark/>
          </w:tcPr>
          <w:p w14:paraId="75EA36C9" w14:textId="3F32C122" w:rsidR="00B33F62" w:rsidRPr="00AA6BBC" w:rsidDel="002E37EE" w:rsidRDefault="00B33F62" w:rsidP="00271BA5">
            <w:pPr>
              <w:jc w:val="center"/>
              <w:rPr>
                <w:del w:id="1240" w:author="Amrit" w:date="2018-11-13T23:45:00Z"/>
                <w:rFonts w:eastAsia="Times New Roman"/>
                <w:color w:val="000000"/>
              </w:rPr>
            </w:pPr>
            <w:del w:id="1241" w:author="Amrit" w:date="2018-11-13T23:45:00Z">
              <w:r w:rsidRPr="00AA6BBC" w:rsidDel="002E37EE">
                <w:rPr>
                  <w:rFonts w:eastAsia="Times New Roman"/>
                  <w:color w:val="000000"/>
                </w:rPr>
                <w:delText>14</w:delText>
              </w:r>
            </w:del>
          </w:p>
        </w:tc>
        <w:tc>
          <w:tcPr>
            <w:tcW w:w="1559" w:type="dxa"/>
            <w:noWrap/>
            <w:hideMark/>
          </w:tcPr>
          <w:p w14:paraId="3544AEE9" w14:textId="2DBF604C" w:rsidR="00B33F62" w:rsidRPr="00AA6BBC" w:rsidDel="002E37EE" w:rsidRDefault="00B33F62" w:rsidP="00271BA5">
            <w:pPr>
              <w:jc w:val="center"/>
              <w:rPr>
                <w:del w:id="1242" w:author="Amrit" w:date="2018-11-13T23:45:00Z"/>
                <w:rFonts w:eastAsia="Times New Roman"/>
                <w:color w:val="000000"/>
              </w:rPr>
            </w:pPr>
            <w:del w:id="1243" w:author="Amrit" w:date="2018-11-13T23:45:00Z">
              <w:r w:rsidRPr="00AA6BBC" w:rsidDel="002E37EE">
                <w:rPr>
                  <w:rFonts w:eastAsia="Times New Roman"/>
                  <w:color w:val="000000"/>
                </w:rPr>
                <w:delText>11</w:delText>
              </w:r>
            </w:del>
          </w:p>
        </w:tc>
        <w:tc>
          <w:tcPr>
            <w:tcW w:w="1134" w:type="dxa"/>
            <w:noWrap/>
            <w:hideMark/>
          </w:tcPr>
          <w:p w14:paraId="26F6FE15" w14:textId="5FA40764" w:rsidR="00B33F62" w:rsidRPr="00AA6BBC" w:rsidDel="002E37EE" w:rsidRDefault="00B33F62" w:rsidP="00271BA5">
            <w:pPr>
              <w:jc w:val="center"/>
              <w:rPr>
                <w:del w:id="1244" w:author="Amrit" w:date="2018-11-13T23:45:00Z"/>
                <w:rFonts w:eastAsia="Times New Roman"/>
                <w:color w:val="000000"/>
              </w:rPr>
            </w:pPr>
            <w:del w:id="1245" w:author="Amrit" w:date="2018-11-13T23:45:00Z">
              <w:r w:rsidRPr="00AA6BBC" w:rsidDel="002E37EE">
                <w:rPr>
                  <w:rFonts w:eastAsia="Times New Roman"/>
                  <w:color w:val="000000"/>
                </w:rPr>
                <w:delText>2</w:delText>
              </w:r>
            </w:del>
          </w:p>
        </w:tc>
        <w:tc>
          <w:tcPr>
            <w:tcW w:w="1276" w:type="dxa"/>
            <w:noWrap/>
            <w:hideMark/>
          </w:tcPr>
          <w:p w14:paraId="6C7E3282" w14:textId="00419C4A" w:rsidR="00B33F62" w:rsidRPr="00AA6BBC" w:rsidDel="002E37EE" w:rsidRDefault="00B33F62" w:rsidP="00271BA5">
            <w:pPr>
              <w:jc w:val="center"/>
              <w:rPr>
                <w:del w:id="1246" w:author="Amrit" w:date="2018-11-13T23:45:00Z"/>
                <w:rFonts w:eastAsia="Times New Roman"/>
                <w:color w:val="000000"/>
              </w:rPr>
            </w:pPr>
            <w:del w:id="1247" w:author="Amrit" w:date="2018-11-13T23:45:00Z">
              <w:r w:rsidRPr="00AA6BBC" w:rsidDel="002E37EE">
                <w:rPr>
                  <w:rFonts w:eastAsia="Times New Roman"/>
                  <w:color w:val="000000"/>
                </w:rPr>
                <w:delText>6</w:delText>
              </w:r>
            </w:del>
          </w:p>
        </w:tc>
        <w:tc>
          <w:tcPr>
            <w:tcW w:w="1246" w:type="dxa"/>
            <w:noWrap/>
            <w:hideMark/>
          </w:tcPr>
          <w:p w14:paraId="40649EFC" w14:textId="00736FBB" w:rsidR="00B33F62" w:rsidRPr="00AA6BBC" w:rsidDel="002E37EE" w:rsidRDefault="00B33F62" w:rsidP="00271BA5">
            <w:pPr>
              <w:jc w:val="center"/>
              <w:rPr>
                <w:del w:id="1248" w:author="Amrit" w:date="2018-11-13T23:45:00Z"/>
                <w:rFonts w:eastAsia="Times New Roman"/>
                <w:color w:val="000000"/>
              </w:rPr>
            </w:pPr>
            <w:del w:id="1249" w:author="Amrit" w:date="2018-11-13T23:45:00Z">
              <w:r w:rsidRPr="00AA6BBC" w:rsidDel="002E37EE">
                <w:rPr>
                  <w:rFonts w:eastAsia="Times New Roman"/>
                  <w:color w:val="000000"/>
                </w:rPr>
                <w:delText>0</w:delText>
              </w:r>
            </w:del>
          </w:p>
        </w:tc>
      </w:tr>
      <w:tr w:rsidR="006D53ED" w:rsidRPr="00AA6BBC" w:rsidDel="002E37EE" w14:paraId="4B378DF8" w14:textId="409A3E84" w:rsidTr="006D53ED">
        <w:trPr>
          <w:trHeight w:val="158"/>
          <w:del w:id="1250" w:author="Amrit" w:date="2018-11-13T23:45:00Z"/>
        </w:trPr>
        <w:tc>
          <w:tcPr>
            <w:tcW w:w="959" w:type="dxa"/>
            <w:vMerge/>
            <w:noWrap/>
            <w:hideMark/>
          </w:tcPr>
          <w:p w14:paraId="3A69F384" w14:textId="69E45EF4" w:rsidR="00B33F62" w:rsidRPr="00AA6BBC" w:rsidDel="002E37EE" w:rsidRDefault="00B33F62" w:rsidP="00271BA5">
            <w:pPr>
              <w:rPr>
                <w:del w:id="1251" w:author="Amrit" w:date="2018-11-13T23:45:00Z"/>
                <w:rFonts w:eastAsia="Times New Roman"/>
                <w:b/>
                <w:color w:val="000000"/>
              </w:rPr>
            </w:pPr>
          </w:p>
        </w:tc>
        <w:tc>
          <w:tcPr>
            <w:tcW w:w="1134" w:type="dxa"/>
            <w:noWrap/>
            <w:hideMark/>
          </w:tcPr>
          <w:p w14:paraId="0DAFDF34" w14:textId="33069EE6" w:rsidR="00B33F62" w:rsidRPr="00AA6BBC" w:rsidDel="002E37EE" w:rsidRDefault="00B33F62" w:rsidP="00271BA5">
            <w:pPr>
              <w:rPr>
                <w:del w:id="1252" w:author="Amrit" w:date="2018-11-13T23:45:00Z"/>
                <w:rFonts w:eastAsia="Times New Roman"/>
                <w:b/>
                <w:color w:val="000000"/>
              </w:rPr>
            </w:pPr>
            <w:del w:id="1253" w:author="Amrit" w:date="2018-11-13T23:45:00Z">
              <w:r w:rsidRPr="00AA6BBC" w:rsidDel="002E37EE">
                <w:rPr>
                  <w:rFonts w:eastAsia="Times New Roman"/>
                  <w:b/>
                  <w:color w:val="000000"/>
                </w:rPr>
                <w:delText>C4</w:delText>
              </w:r>
            </w:del>
          </w:p>
        </w:tc>
        <w:tc>
          <w:tcPr>
            <w:tcW w:w="709" w:type="dxa"/>
            <w:noWrap/>
            <w:hideMark/>
          </w:tcPr>
          <w:p w14:paraId="2F1295F9" w14:textId="5339513F" w:rsidR="00B33F62" w:rsidRPr="00AA6BBC" w:rsidDel="002E37EE" w:rsidRDefault="00B33F62" w:rsidP="00271BA5">
            <w:pPr>
              <w:jc w:val="center"/>
              <w:rPr>
                <w:del w:id="1254" w:author="Amrit" w:date="2018-11-13T23:45:00Z"/>
                <w:rFonts w:eastAsia="Times New Roman"/>
                <w:color w:val="000000"/>
              </w:rPr>
            </w:pPr>
            <w:del w:id="1255" w:author="Amrit" w:date="2018-11-13T23:45:00Z">
              <w:r w:rsidRPr="00AA6BBC" w:rsidDel="002E37EE">
                <w:rPr>
                  <w:rFonts w:eastAsia="Times New Roman"/>
                  <w:color w:val="000000"/>
                </w:rPr>
                <w:delText>0</w:delText>
              </w:r>
            </w:del>
          </w:p>
        </w:tc>
        <w:tc>
          <w:tcPr>
            <w:tcW w:w="708" w:type="dxa"/>
            <w:noWrap/>
            <w:hideMark/>
          </w:tcPr>
          <w:p w14:paraId="77104141" w14:textId="59CEA372" w:rsidR="00B33F62" w:rsidRPr="00AA6BBC" w:rsidDel="002E37EE" w:rsidRDefault="00B33F62" w:rsidP="00271BA5">
            <w:pPr>
              <w:jc w:val="center"/>
              <w:rPr>
                <w:del w:id="1256" w:author="Amrit" w:date="2018-11-13T23:45:00Z"/>
                <w:rFonts w:eastAsia="Times New Roman"/>
                <w:color w:val="000000"/>
              </w:rPr>
            </w:pPr>
            <w:del w:id="1257" w:author="Amrit" w:date="2018-11-13T23:45:00Z">
              <w:r w:rsidRPr="00AA6BBC" w:rsidDel="002E37EE">
                <w:rPr>
                  <w:rFonts w:eastAsia="Times New Roman"/>
                  <w:color w:val="000000"/>
                </w:rPr>
                <w:delText>1</w:delText>
              </w:r>
            </w:del>
          </w:p>
        </w:tc>
        <w:tc>
          <w:tcPr>
            <w:tcW w:w="851" w:type="dxa"/>
            <w:noWrap/>
            <w:hideMark/>
          </w:tcPr>
          <w:p w14:paraId="45A4459C" w14:textId="18F37006" w:rsidR="00B33F62" w:rsidRPr="00AA6BBC" w:rsidDel="002E37EE" w:rsidRDefault="00B33F62" w:rsidP="00271BA5">
            <w:pPr>
              <w:jc w:val="center"/>
              <w:rPr>
                <w:del w:id="1258" w:author="Amrit" w:date="2018-11-13T23:45:00Z"/>
                <w:rFonts w:eastAsia="Times New Roman"/>
                <w:color w:val="000000"/>
              </w:rPr>
            </w:pPr>
            <w:del w:id="1259" w:author="Amrit" w:date="2018-11-13T23:45:00Z">
              <w:r w:rsidRPr="00AA6BBC" w:rsidDel="002E37EE">
                <w:rPr>
                  <w:rFonts w:eastAsia="Times New Roman"/>
                  <w:color w:val="000000"/>
                </w:rPr>
                <w:delText>0</w:delText>
              </w:r>
            </w:del>
          </w:p>
        </w:tc>
        <w:tc>
          <w:tcPr>
            <w:tcW w:w="1559" w:type="dxa"/>
            <w:noWrap/>
            <w:hideMark/>
          </w:tcPr>
          <w:p w14:paraId="4A0F5A32" w14:textId="56DE69D6" w:rsidR="00B33F62" w:rsidRPr="00AA6BBC" w:rsidDel="002E37EE" w:rsidRDefault="00B33F62" w:rsidP="00271BA5">
            <w:pPr>
              <w:jc w:val="center"/>
              <w:rPr>
                <w:del w:id="1260" w:author="Amrit" w:date="2018-11-13T23:45:00Z"/>
                <w:rFonts w:eastAsia="Times New Roman"/>
                <w:color w:val="000000"/>
              </w:rPr>
            </w:pPr>
            <w:del w:id="1261" w:author="Amrit" w:date="2018-11-13T23:45:00Z">
              <w:r w:rsidRPr="00AA6BBC" w:rsidDel="002E37EE">
                <w:rPr>
                  <w:rFonts w:eastAsia="Times New Roman"/>
                  <w:color w:val="000000"/>
                </w:rPr>
                <w:delText>1</w:delText>
              </w:r>
            </w:del>
          </w:p>
        </w:tc>
        <w:tc>
          <w:tcPr>
            <w:tcW w:w="1134" w:type="dxa"/>
            <w:noWrap/>
            <w:hideMark/>
          </w:tcPr>
          <w:p w14:paraId="4A0418EA" w14:textId="6761946F" w:rsidR="00B33F62" w:rsidRPr="00AA6BBC" w:rsidDel="002E37EE" w:rsidRDefault="00B33F62" w:rsidP="00271BA5">
            <w:pPr>
              <w:jc w:val="center"/>
              <w:rPr>
                <w:del w:id="1262" w:author="Amrit" w:date="2018-11-13T23:45:00Z"/>
                <w:rFonts w:eastAsia="Times New Roman"/>
                <w:color w:val="000000"/>
              </w:rPr>
            </w:pPr>
            <w:del w:id="1263" w:author="Amrit" w:date="2018-11-13T23:45:00Z">
              <w:r w:rsidRPr="00AA6BBC" w:rsidDel="002E37EE">
                <w:rPr>
                  <w:rFonts w:eastAsia="Times New Roman"/>
                  <w:color w:val="000000"/>
                </w:rPr>
                <w:delText>2</w:delText>
              </w:r>
            </w:del>
          </w:p>
        </w:tc>
        <w:tc>
          <w:tcPr>
            <w:tcW w:w="1276" w:type="dxa"/>
            <w:noWrap/>
            <w:hideMark/>
          </w:tcPr>
          <w:p w14:paraId="1A3CA04D" w14:textId="78A4CAD2" w:rsidR="00B33F62" w:rsidRPr="00AA6BBC" w:rsidDel="002E37EE" w:rsidRDefault="00B33F62" w:rsidP="00271BA5">
            <w:pPr>
              <w:jc w:val="center"/>
              <w:rPr>
                <w:del w:id="1264" w:author="Amrit" w:date="2018-11-13T23:45:00Z"/>
                <w:rFonts w:eastAsia="Times New Roman"/>
                <w:color w:val="000000"/>
              </w:rPr>
            </w:pPr>
            <w:del w:id="1265" w:author="Amrit" w:date="2018-11-13T23:45:00Z">
              <w:r w:rsidRPr="00AA6BBC" w:rsidDel="002E37EE">
                <w:rPr>
                  <w:rFonts w:eastAsia="Times New Roman"/>
                  <w:color w:val="000000"/>
                </w:rPr>
                <w:delText>1</w:delText>
              </w:r>
            </w:del>
          </w:p>
        </w:tc>
        <w:tc>
          <w:tcPr>
            <w:tcW w:w="1246" w:type="dxa"/>
            <w:shd w:val="clear" w:color="auto" w:fill="C5E0B3" w:themeFill="accent6" w:themeFillTint="66"/>
            <w:noWrap/>
            <w:hideMark/>
          </w:tcPr>
          <w:p w14:paraId="22DE74E7" w14:textId="2C5128E2" w:rsidR="00B33F62" w:rsidRPr="00AA6BBC" w:rsidDel="002E37EE" w:rsidRDefault="00B33F62" w:rsidP="00271BA5">
            <w:pPr>
              <w:jc w:val="center"/>
              <w:rPr>
                <w:del w:id="1266" w:author="Amrit" w:date="2018-11-13T23:45:00Z"/>
                <w:rFonts w:eastAsia="Times New Roman"/>
                <w:color w:val="000000"/>
              </w:rPr>
            </w:pPr>
            <w:del w:id="1267" w:author="Amrit" w:date="2018-11-13T23:45:00Z">
              <w:r w:rsidRPr="00AA6BBC" w:rsidDel="002E37EE">
                <w:rPr>
                  <w:rFonts w:eastAsia="Times New Roman"/>
                  <w:color w:val="000000"/>
                </w:rPr>
                <w:delText>46</w:delText>
              </w:r>
            </w:del>
          </w:p>
        </w:tc>
      </w:tr>
      <w:tr w:rsidR="006D53ED" w:rsidRPr="00AA6BBC" w:rsidDel="002E37EE" w14:paraId="7EDFAA7A" w14:textId="1CCEF737" w:rsidTr="006D53ED">
        <w:trPr>
          <w:trHeight w:val="116"/>
          <w:del w:id="1268" w:author="Amrit" w:date="2018-11-13T23:45:00Z"/>
        </w:trPr>
        <w:tc>
          <w:tcPr>
            <w:tcW w:w="959" w:type="dxa"/>
            <w:vMerge/>
            <w:noWrap/>
            <w:hideMark/>
          </w:tcPr>
          <w:p w14:paraId="2D4E4AF2" w14:textId="785D34AD" w:rsidR="00B33F62" w:rsidRPr="00AA6BBC" w:rsidDel="002E37EE" w:rsidRDefault="00B33F62" w:rsidP="00271BA5">
            <w:pPr>
              <w:rPr>
                <w:del w:id="1269" w:author="Amrit" w:date="2018-11-13T23:45:00Z"/>
                <w:rFonts w:eastAsia="Times New Roman"/>
                <w:b/>
                <w:color w:val="000000"/>
              </w:rPr>
            </w:pPr>
          </w:p>
        </w:tc>
        <w:tc>
          <w:tcPr>
            <w:tcW w:w="1134" w:type="dxa"/>
            <w:noWrap/>
            <w:hideMark/>
          </w:tcPr>
          <w:p w14:paraId="2F9DF650" w14:textId="5C1DCF9A" w:rsidR="00B33F62" w:rsidRPr="00AA6BBC" w:rsidDel="002E37EE" w:rsidRDefault="00B33F62" w:rsidP="00271BA5">
            <w:pPr>
              <w:rPr>
                <w:del w:id="1270" w:author="Amrit" w:date="2018-11-13T23:45:00Z"/>
                <w:rFonts w:eastAsia="Times New Roman"/>
                <w:b/>
                <w:color w:val="000000"/>
              </w:rPr>
            </w:pPr>
            <w:del w:id="1271" w:author="Amrit" w:date="2018-11-13T23:45:00Z">
              <w:r w:rsidRPr="00AA6BBC" w:rsidDel="002E37EE">
                <w:rPr>
                  <w:rFonts w:eastAsia="Times New Roman"/>
                  <w:b/>
                  <w:color w:val="000000"/>
                </w:rPr>
                <w:delText>C5</w:delText>
              </w:r>
            </w:del>
          </w:p>
        </w:tc>
        <w:tc>
          <w:tcPr>
            <w:tcW w:w="709" w:type="dxa"/>
            <w:noWrap/>
            <w:hideMark/>
          </w:tcPr>
          <w:p w14:paraId="59FF3114" w14:textId="16E1FFAE" w:rsidR="00B33F62" w:rsidRPr="00AA6BBC" w:rsidDel="002E37EE" w:rsidRDefault="00B33F62" w:rsidP="00271BA5">
            <w:pPr>
              <w:jc w:val="center"/>
              <w:rPr>
                <w:del w:id="1272" w:author="Amrit" w:date="2018-11-13T23:45:00Z"/>
                <w:rFonts w:eastAsia="Times New Roman"/>
                <w:color w:val="000000"/>
              </w:rPr>
            </w:pPr>
            <w:del w:id="1273" w:author="Amrit" w:date="2018-11-13T23:45:00Z">
              <w:r w:rsidRPr="00AA6BBC" w:rsidDel="002E37EE">
                <w:rPr>
                  <w:rFonts w:eastAsia="Times New Roman"/>
                  <w:color w:val="000000"/>
                </w:rPr>
                <w:delText>19</w:delText>
              </w:r>
            </w:del>
          </w:p>
        </w:tc>
        <w:tc>
          <w:tcPr>
            <w:tcW w:w="708" w:type="dxa"/>
            <w:noWrap/>
            <w:hideMark/>
          </w:tcPr>
          <w:p w14:paraId="2E0ABA30" w14:textId="4CED843F" w:rsidR="00B33F62" w:rsidRPr="00AA6BBC" w:rsidDel="002E37EE" w:rsidRDefault="00B33F62" w:rsidP="00271BA5">
            <w:pPr>
              <w:jc w:val="center"/>
              <w:rPr>
                <w:del w:id="1274" w:author="Amrit" w:date="2018-11-13T23:45:00Z"/>
                <w:rFonts w:eastAsia="Times New Roman"/>
                <w:color w:val="000000"/>
              </w:rPr>
            </w:pPr>
            <w:del w:id="1275" w:author="Amrit" w:date="2018-11-13T23:45:00Z">
              <w:r w:rsidRPr="00AA6BBC" w:rsidDel="002E37EE">
                <w:rPr>
                  <w:rFonts w:eastAsia="Times New Roman"/>
                  <w:color w:val="000000"/>
                </w:rPr>
                <w:delText>36</w:delText>
              </w:r>
            </w:del>
          </w:p>
        </w:tc>
        <w:tc>
          <w:tcPr>
            <w:tcW w:w="851" w:type="dxa"/>
            <w:noWrap/>
            <w:hideMark/>
          </w:tcPr>
          <w:p w14:paraId="6C9588D2" w14:textId="7CA748D4" w:rsidR="00B33F62" w:rsidRPr="00AA6BBC" w:rsidDel="002E37EE" w:rsidRDefault="00B33F62" w:rsidP="00271BA5">
            <w:pPr>
              <w:jc w:val="center"/>
              <w:rPr>
                <w:del w:id="1276" w:author="Amrit" w:date="2018-11-13T23:45:00Z"/>
                <w:rFonts w:eastAsia="Times New Roman"/>
                <w:color w:val="000000"/>
              </w:rPr>
            </w:pPr>
            <w:del w:id="1277" w:author="Amrit" w:date="2018-11-13T23:45:00Z">
              <w:r w:rsidRPr="00AA6BBC" w:rsidDel="002E37EE">
                <w:rPr>
                  <w:rFonts w:eastAsia="Times New Roman"/>
                  <w:color w:val="000000"/>
                </w:rPr>
                <w:delText>147</w:delText>
              </w:r>
            </w:del>
          </w:p>
        </w:tc>
        <w:tc>
          <w:tcPr>
            <w:tcW w:w="1559" w:type="dxa"/>
            <w:noWrap/>
            <w:hideMark/>
          </w:tcPr>
          <w:p w14:paraId="3FAEC1C5" w14:textId="34C629BC" w:rsidR="00B33F62" w:rsidRPr="00AA6BBC" w:rsidDel="002E37EE" w:rsidRDefault="00B33F62" w:rsidP="00271BA5">
            <w:pPr>
              <w:jc w:val="center"/>
              <w:rPr>
                <w:del w:id="1278" w:author="Amrit" w:date="2018-11-13T23:45:00Z"/>
                <w:rFonts w:eastAsia="Times New Roman"/>
                <w:color w:val="000000"/>
              </w:rPr>
            </w:pPr>
            <w:del w:id="1279" w:author="Amrit" w:date="2018-11-13T23:45:00Z">
              <w:r w:rsidRPr="00AA6BBC" w:rsidDel="002E37EE">
                <w:rPr>
                  <w:rFonts w:eastAsia="Times New Roman"/>
                  <w:color w:val="000000"/>
                </w:rPr>
                <w:delText>7</w:delText>
              </w:r>
            </w:del>
          </w:p>
        </w:tc>
        <w:tc>
          <w:tcPr>
            <w:tcW w:w="1134" w:type="dxa"/>
            <w:noWrap/>
            <w:hideMark/>
          </w:tcPr>
          <w:p w14:paraId="2E4C888C" w14:textId="5EB07DD0" w:rsidR="00B33F62" w:rsidRPr="00AA6BBC" w:rsidDel="002E37EE" w:rsidRDefault="00B33F62" w:rsidP="00271BA5">
            <w:pPr>
              <w:jc w:val="center"/>
              <w:rPr>
                <w:del w:id="1280" w:author="Amrit" w:date="2018-11-13T23:45:00Z"/>
                <w:rFonts w:eastAsia="Times New Roman"/>
                <w:color w:val="000000"/>
              </w:rPr>
            </w:pPr>
            <w:del w:id="1281" w:author="Amrit" w:date="2018-11-13T23:45:00Z">
              <w:r w:rsidRPr="00AA6BBC" w:rsidDel="002E37EE">
                <w:rPr>
                  <w:rFonts w:eastAsia="Times New Roman"/>
                  <w:color w:val="000000"/>
                </w:rPr>
                <w:delText>0</w:delText>
              </w:r>
            </w:del>
          </w:p>
        </w:tc>
        <w:tc>
          <w:tcPr>
            <w:tcW w:w="1276" w:type="dxa"/>
            <w:noWrap/>
            <w:hideMark/>
          </w:tcPr>
          <w:p w14:paraId="491F1E81" w14:textId="6DE0B27D" w:rsidR="00B33F62" w:rsidRPr="00AA6BBC" w:rsidDel="002E37EE" w:rsidRDefault="00B33F62" w:rsidP="00271BA5">
            <w:pPr>
              <w:jc w:val="center"/>
              <w:rPr>
                <w:del w:id="1282" w:author="Amrit" w:date="2018-11-13T23:45:00Z"/>
                <w:rFonts w:eastAsia="Times New Roman"/>
                <w:color w:val="000000"/>
              </w:rPr>
            </w:pPr>
            <w:del w:id="1283" w:author="Amrit" w:date="2018-11-13T23:45:00Z">
              <w:r w:rsidRPr="00AA6BBC" w:rsidDel="002E37EE">
                <w:rPr>
                  <w:rFonts w:eastAsia="Times New Roman"/>
                  <w:color w:val="000000"/>
                </w:rPr>
                <w:delText>0</w:delText>
              </w:r>
            </w:del>
          </w:p>
        </w:tc>
        <w:tc>
          <w:tcPr>
            <w:tcW w:w="1246" w:type="dxa"/>
            <w:shd w:val="clear" w:color="auto" w:fill="C5E0B3" w:themeFill="accent6" w:themeFillTint="66"/>
            <w:noWrap/>
            <w:hideMark/>
          </w:tcPr>
          <w:p w14:paraId="49E204D1" w14:textId="1FE484FF" w:rsidR="00B33F62" w:rsidRPr="00AA6BBC" w:rsidDel="002E37EE" w:rsidRDefault="00B33F62" w:rsidP="00271BA5">
            <w:pPr>
              <w:jc w:val="center"/>
              <w:rPr>
                <w:del w:id="1284" w:author="Amrit" w:date="2018-11-13T23:45:00Z"/>
                <w:rFonts w:eastAsia="Times New Roman"/>
                <w:color w:val="000000"/>
              </w:rPr>
            </w:pPr>
            <w:del w:id="1285" w:author="Amrit" w:date="2018-11-13T23:45:00Z">
              <w:r w:rsidRPr="00AA6BBC" w:rsidDel="002E37EE">
                <w:rPr>
                  <w:rFonts w:eastAsia="Times New Roman"/>
                  <w:color w:val="000000"/>
                </w:rPr>
                <w:delText>216</w:delText>
              </w:r>
            </w:del>
          </w:p>
        </w:tc>
      </w:tr>
      <w:tr w:rsidR="006D53ED" w:rsidRPr="00AA6BBC" w:rsidDel="002E37EE" w14:paraId="216E7BE8" w14:textId="5CB20582" w:rsidTr="006D53ED">
        <w:trPr>
          <w:trHeight w:val="213"/>
          <w:del w:id="1286" w:author="Amrit" w:date="2018-11-13T23:45:00Z"/>
        </w:trPr>
        <w:tc>
          <w:tcPr>
            <w:tcW w:w="959" w:type="dxa"/>
            <w:vMerge/>
            <w:noWrap/>
            <w:hideMark/>
          </w:tcPr>
          <w:p w14:paraId="659C0161" w14:textId="4AEEC4E2" w:rsidR="00B33F62" w:rsidRPr="00AA6BBC" w:rsidDel="002E37EE" w:rsidRDefault="00B33F62" w:rsidP="00271BA5">
            <w:pPr>
              <w:rPr>
                <w:del w:id="1287" w:author="Amrit" w:date="2018-11-13T23:45:00Z"/>
                <w:rFonts w:eastAsia="Times New Roman"/>
                <w:b/>
                <w:color w:val="000000"/>
              </w:rPr>
            </w:pPr>
          </w:p>
        </w:tc>
        <w:tc>
          <w:tcPr>
            <w:tcW w:w="1134" w:type="dxa"/>
            <w:noWrap/>
            <w:hideMark/>
          </w:tcPr>
          <w:p w14:paraId="2CEDD835" w14:textId="42822E18" w:rsidR="00B33F62" w:rsidRPr="00AA6BBC" w:rsidDel="002E37EE" w:rsidRDefault="00B33F62" w:rsidP="00271BA5">
            <w:pPr>
              <w:rPr>
                <w:del w:id="1288" w:author="Amrit" w:date="2018-11-13T23:45:00Z"/>
                <w:rFonts w:eastAsia="Times New Roman"/>
                <w:b/>
                <w:color w:val="000000"/>
              </w:rPr>
            </w:pPr>
            <w:del w:id="1289" w:author="Amrit" w:date="2018-11-13T23:45:00Z">
              <w:r w:rsidRPr="00AA6BBC" w:rsidDel="002E37EE">
                <w:rPr>
                  <w:rFonts w:eastAsia="Times New Roman"/>
                  <w:b/>
                  <w:color w:val="000000"/>
                </w:rPr>
                <w:delText>C6</w:delText>
              </w:r>
            </w:del>
          </w:p>
        </w:tc>
        <w:tc>
          <w:tcPr>
            <w:tcW w:w="709" w:type="dxa"/>
            <w:noWrap/>
            <w:hideMark/>
          </w:tcPr>
          <w:p w14:paraId="3B8C274C" w14:textId="06846F84" w:rsidR="00B33F62" w:rsidRPr="00AA6BBC" w:rsidDel="002E37EE" w:rsidRDefault="00B33F62" w:rsidP="00271BA5">
            <w:pPr>
              <w:jc w:val="center"/>
              <w:rPr>
                <w:del w:id="1290" w:author="Amrit" w:date="2018-11-13T23:45:00Z"/>
                <w:rFonts w:eastAsia="Times New Roman"/>
                <w:color w:val="000000"/>
              </w:rPr>
            </w:pPr>
            <w:del w:id="1291" w:author="Amrit" w:date="2018-11-13T23:45:00Z">
              <w:r w:rsidRPr="00AA6BBC" w:rsidDel="002E37EE">
                <w:rPr>
                  <w:rFonts w:eastAsia="Times New Roman"/>
                  <w:color w:val="000000"/>
                </w:rPr>
                <w:delText>0</w:delText>
              </w:r>
            </w:del>
          </w:p>
        </w:tc>
        <w:tc>
          <w:tcPr>
            <w:tcW w:w="708" w:type="dxa"/>
            <w:noWrap/>
            <w:hideMark/>
          </w:tcPr>
          <w:p w14:paraId="0ACC5160" w14:textId="7A76A205" w:rsidR="00B33F62" w:rsidRPr="00AA6BBC" w:rsidDel="002E37EE" w:rsidRDefault="00B33F62" w:rsidP="00271BA5">
            <w:pPr>
              <w:jc w:val="center"/>
              <w:rPr>
                <w:del w:id="1292" w:author="Amrit" w:date="2018-11-13T23:45:00Z"/>
                <w:rFonts w:eastAsia="Times New Roman"/>
                <w:color w:val="000000"/>
              </w:rPr>
            </w:pPr>
            <w:del w:id="1293" w:author="Amrit" w:date="2018-11-13T23:45:00Z">
              <w:r w:rsidRPr="00AA6BBC" w:rsidDel="002E37EE">
                <w:rPr>
                  <w:rFonts w:eastAsia="Times New Roman"/>
                  <w:color w:val="000000"/>
                </w:rPr>
                <w:delText>0</w:delText>
              </w:r>
            </w:del>
          </w:p>
        </w:tc>
        <w:tc>
          <w:tcPr>
            <w:tcW w:w="851" w:type="dxa"/>
            <w:noWrap/>
            <w:hideMark/>
          </w:tcPr>
          <w:p w14:paraId="5B5A7D48" w14:textId="15A19440" w:rsidR="00B33F62" w:rsidRPr="00AA6BBC" w:rsidDel="002E37EE" w:rsidRDefault="00B33F62" w:rsidP="00271BA5">
            <w:pPr>
              <w:jc w:val="center"/>
              <w:rPr>
                <w:del w:id="1294" w:author="Amrit" w:date="2018-11-13T23:45:00Z"/>
                <w:rFonts w:eastAsia="Times New Roman"/>
                <w:color w:val="000000"/>
              </w:rPr>
            </w:pPr>
            <w:del w:id="1295" w:author="Amrit" w:date="2018-11-13T23:45:00Z">
              <w:r w:rsidRPr="00AA6BBC" w:rsidDel="002E37EE">
                <w:rPr>
                  <w:rFonts w:eastAsia="Times New Roman"/>
                  <w:color w:val="000000"/>
                </w:rPr>
                <w:delText>0</w:delText>
              </w:r>
            </w:del>
          </w:p>
        </w:tc>
        <w:tc>
          <w:tcPr>
            <w:tcW w:w="1559" w:type="dxa"/>
            <w:noWrap/>
            <w:hideMark/>
          </w:tcPr>
          <w:p w14:paraId="39850FD8" w14:textId="76A3419B" w:rsidR="00B33F62" w:rsidRPr="00AA6BBC" w:rsidDel="002E37EE" w:rsidRDefault="00B33F62" w:rsidP="00271BA5">
            <w:pPr>
              <w:jc w:val="center"/>
              <w:rPr>
                <w:del w:id="1296" w:author="Amrit" w:date="2018-11-13T23:45:00Z"/>
                <w:rFonts w:eastAsia="Times New Roman"/>
                <w:color w:val="000000"/>
              </w:rPr>
            </w:pPr>
            <w:del w:id="1297" w:author="Amrit" w:date="2018-11-13T23:45:00Z">
              <w:r w:rsidRPr="00AA6BBC" w:rsidDel="002E37EE">
                <w:rPr>
                  <w:rFonts w:eastAsia="Times New Roman"/>
                  <w:color w:val="000000"/>
                </w:rPr>
                <w:delText>0</w:delText>
              </w:r>
            </w:del>
          </w:p>
        </w:tc>
        <w:tc>
          <w:tcPr>
            <w:tcW w:w="1134" w:type="dxa"/>
            <w:noWrap/>
            <w:hideMark/>
          </w:tcPr>
          <w:p w14:paraId="40BD9F65" w14:textId="0283E030" w:rsidR="00B33F62" w:rsidRPr="00AA6BBC" w:rsidDel="002E37EE" w:rsidRDefault="00B33F62" w:rsidP="00271BA5">
            <w:pPr>
              <w:jc w:val="center"/>
              <w:rPr>
                <w:del w:id="1298" w:author="Amrit" w:date="2018-11-13T23:45:00Z"/>
                <w:rFonts w:eastAsia="Times New Roman"/>
                <w:color w:val="000000"/>
              </w:rPr>
            </w:pPr>
            <w:del w:id="1299" w:author="Amrit" w:date="2018-11-13T23:45:00Z">
              <w:r w:rsidRPr="00AA6BBC" w:rsidDel="002E37EE">
                <w:rPr>
                  <w:rFonts w:eastAsia="Times New Roman"/>
                  <w:color w:val="000000"/>
                </w:rPr>
                <w:delText>0</w:delText>
              </w:r>
            </w:del>
          </w:p>
        </w:tc>
        <w:tc>
          <w:tcPr>
            <w:tcW w:w="1276" w:type="dxa"/>
            <w:noWrap/>
            <w:hideMark/>
          </w:tcPr>
          <w:p w14:paraId="4598BBEF" w14:textId="5B26D6F0" w:rsidR="00B33F62" w:rsidRPr="00AA6BBC" w:rsidDel="002E37EE" w:rsidRDefault="00B33F62" w:rsidP="00271BA5">
            <w:pPr>
              <w:jc w:val="center"/>
              <w:rPr>
                <w:del w:id="1300" w:author="Amrit" w:date="2018-11-13T23:45:00Z"/>
                <w:rFonts w:eastAsia="Times New Roman"/>
                <w:color w:val="000000"/>
              </w:rPr>
            </w:pPr>
            <w:del w:id="1301" w:author="Amrit" w:date="2018-11-13T23:45:00Z">
              <w:r w:rsidRPr="00AA6BBC" w:rsidDel="002E37EE">
                <w:rPr>
                  <w:rFonts w:eastAsia="Times New Roman"/>
                  <w:color w:val="000000"/>
                </w:rPr>
                <w:delText>0</w:delText>
              </w:r>
            </w:del>
          </w:p>
        </w:tc>
        <w:tc>
          <w:tcPr>
            <w:tcW w:w="1246" w:type="dxa"/>
            <w:noWrap/>
            <w:hideMark/>
          </w:tcPr>
          <w:p w14:paraId="0F6E9C4A" w14:textId="26E93C10" w:rsidR="00B33F62" w:rsidRPr="00AA6BBC" w:rsidDel="002E37EE" w:rsidRDefault="00B33F62" w:rsidP="00271BA5">
            <w:pPr>
              <w:jc w:val="center"/>
              <w:rPr>
                <w:del w:id="1302" w:author="Amrit" w:date="2018-11-13T23:45:00Z"/>
                <w:rFonts w:eastAsia="Times New Roman"/>
                <w:color w:val="000000"/>
              </w:rPr>
            </w:pPr>
            <w:del w:id="1303" w:author="Amrit" w:date="2018-11-13T23:45:00Z">
              <w:r w:rsidRPr="00AA6BBC" w:rsidDel="002E37EE">
                <w:rPr>
                  <w:rFonts w:eastAsia="Times New Roman"/>
                  <w:color w:val="000000"/>
                </w:rPr>
                <w:delText>0</w:delText>
              </w:r>
            </w:del>
          </w:p>
        </w:tc>
      </w:tr>
      <w:tr w:rsidR="006D53ED" w:rsidRPr="00AA6BBC" w:rsidDel="002E37EE" w14:paraId="4CC2E506" w14:textId="6E5F6D89" w:rsidTr="006D53ED">
        <w:trPr>
          <w:trHeight w:val="200"/>
          <w:del w:id="1304" w:author="Amrit" w:date="2018-11-13T23:45:00Z"/>
        </w:trPr>
        <w:tc>
          <w:tcPr>
            <w:tcW w:w="959" w:type="dxa"/>
            <w:vMerge/>
            <w:noWrap/>
            <w:hideMark/>
          </w:tcPr>
          <w:p w14:paraId="26942F87" w14:textId="348A21F2" w:rsidR="00B33F62" w:rsidRPr="00AA6BBC" w:rsidDel="002E37EE" w:rsidRDefault="00B33F62" w:rsidP="00271BA5">
            <w:pPr>
              <w:rPr>
                <w:del w:id="1305" w:author="Amrit" w:date="2018-11-13T23:45:00Z"/>
                <w:rFonts w:eastAsia="Times New Roman"/>
                <w:b/>
                <w:color w:val="000000"/>
              </w:rPr>
            </w:pPr>
          </w:p>
        </w:tc>
        <w:tc>
          <w:tcPr>
            <w:tcW w:w="1134" w:type="dxa"/>
            <w:noWrap/>
            <w:hideMark/>
          </w:tcPr>
          <w:p w14:paraId="1DF00305" w14:textId="1EF53D3D" w:rsidR="00B33F62" w:rsidRPr="00AA6BBC" w:rsidDel="002E37EE" w:rsidRDefault="00B33F62" w:rsidP="00271BA5">
            <w:pPr>
              <w:rPr>
                <w:del w:id="1306" w:author="Amrit" w:date="2018-11-13T23:45:00Z"/>
                <w:rFonts w:eastAsia="Times New Roman"/>
                <w:b/>
                <w:color w:val="000000"/>
              </w:rPr>
            </w:pPr>
            <w:del w:id="1307" w:author="Amrit" w:date="2018-11-13T23:45:00Z">
              <w:r w:rsidRPr="00AA6BBC" w:rsidDel="002E37EE">
                <w:rPr>
                  <w:rFonts w:eastAsia="Times New Roman"/>
                  <w:b/>
                  <w:color w:val="000000"/>
                </w:rPr>
                <w:delText>C7</w:delText>
              </w:r>
            </w:del>
          </w:p>
        </w:tc>
        <w:tc>
          <w:tcPr>
            <w:tcW w:w="709" w:type="dxa"/>
            <w:noWrap/>
            <w:hideMark/>
          </w:tcPr>
          <w:p w14:paraId="1BB09A67" w14:textId="107FF449" w:rsidR="00B33F62" w:rsidRPr="00AA6BBC" w:rsidDel="002E37EE" w:rsidRDefault="00B33F62" w:rsidP="00271BA5">
            <w:pPr>
              <w:jc w:val="center"/>
              <w:rPr>
                <w:del w:id="1308" w:author="Amrit" w:date="2018-11-13T23:45:00Z"/>
                <w:rFonts w:eastAsia="Times New Roman"/>
                <w:color w:val="000000"/>
              </w:rPr>
            </w:pPr>
            <w:del w:id="1309" w:author="Amrit" w:date="2018-11-13T23:45:00Z">
              <w:r w:rsidRPr="00AA6BBC" w:rsidDel="002E37EE">
                <w:rPr>
                  <w:rFonts w:eastAsia="Times New Roman"/>
                  <w:color w:val="000000"/>
                </w:rPr>
                <w:delText>1</w:delText>
              </w:r>
            </w:del>
          </w:p>
        </w:tc>
        <w:tc>
          <w:tcPr>
            <w:tcW w:w="708" w:type="dxa"/>
            <w:noWrap/>
            <w:hideMark/>
          </w:tcPr>
          <w:p w14:paraId="6120351C" w14:textId="6D9E4768" w:rsidR="00B33F62" w:rsidRPr="00AA6BBC" w:rsidDel="002E37EE" w:rsidRDefault="00B33F62" w:rsidP="00271BA5">
            <w:pPr>
              <w:jc w:val="center"/>
              <w:rPr>
                <w:del w:id="1310" w:author="Amrit" w:date="2018-11-13T23:45:00Z"/>
                <w:rFonts w:eastAsia="Times New Roman"/>
                <w:color w:val="000000"/>
              </w:rPr>
            </w:pPr>
            <w:del w:id="1311" w:author="Amrit" w:date="2018-11-13T23:45:00Z">
              <w:r w:rsidRPr="00AA6BBC" w:rsidDel="002E37EE">
                <w:rPr>
                  <w:rFonts w:eastAsia="Times New Roman"/>
                  <w:color w:val="000000"/>
                </w:rPr>
                <w:delText>87</w:delText>
              </w:r>
            </w:del>
          </w:p>
        </w:tc>
        <w:tc>
          <w:tcPr>
            <w:tcW w:w="851" w:type="dxa"/>
            <w:noWrap/>
            <w:hideMark/>
          </w:tcPr>
          <w:p w14:paraId="2BA26F41" w14:textId="17FEAE50" w:rsidR="00B33F62" w:rsidRPr="00AA6BBC" w:rsidDel="002E37EE" w:rsidRDefault="00B33F62" w:rsidP="00271BA5">
            <w:pPr>
              <w:jc w:val="center"/>
              <w:rPr>
                <w:del w:id="1312" w:author="Amrit" w:date="2018-11-13T23:45:00Z"/>
                <w:rFonts w:eastAsia="Times New Roman"/>
                <w:color w:val="000000"/>
              </w:rPr>
            </w:pPr>
            <w:del w:id="1313" w:author="Amrit" w:date="2018-11-13T23:45:00Z">
              <w:r w:rsidRPr="00AA6BBC" w:rsidDel="002E37EE">
                <w:rPr>
                  <w:rFonts w:eastAsia="Times New Roman"/>
                  <w:color w:val="000000"/>
                </w:rPr>
                <w:delText>11</w:delText>
              </w:r>
            </w:del>
          </w:p>
        </w:tc>
        <w:tc>
          <w:tcPr>
            <w:tcW w:w="1559" w:type="dxa"/>
            <w:noWrap/>
            <w:hideMark/>
          </w:tcPr>
          <w:p w14:paraId="1192E2AA" w14:textId="4EC8353B" w:rsidR="00B33F62" w:rsidRPr="00AA6BBC" w:rsidDel="002E37EE" w:rsidRDefault="00B33F62" w:rsidP="00271BA5">
            <w:pPr>
              <w:jc w:val="center"/>
              <w:rPr>
                <w:del w:id="1314" w:author="Amrit" w:date="2018-11-13T23:45:00Z"/>
                <w:rFonts w:eastAsia="Times New Roman"/>
                <w:color w:val="000000"/>
              </w:rPr>
            </w:pPr>
            <w:del w:id="1315" w:author="Amrit" w:date="2018-11-13T23:45:00Z">
              <w:r w:rsidRPr="00AA6BBC" w:rsidDel="002E37EE">
                <w:rPr>
                  <w:rFonts w:eastAsia="Times New Roman"/>
                  <w:color w:val="000000"/>
                </w:rPr>
                <w:delText>61</w:delText>
              </w:r>
            </w:del>
          </w:p>
        </w:tc>
        <w:tc>
          <w:tcPr>
            <w:tcW w:w="1134" w:type="dxa"/>
            <w:noWrap/>
            <w:hideMark/>
          </w:tcPr>
          <w:p w14:paraId="4B0E4343" w14:textId="62E412D2" w:rsidR="00B33F62" w:rsidRPr="00AA6BBC" w:rsidDel="002E37EE" w:rsidRDefault="00B33F62" w:rsidP="00271BA5">
            <w:pPr>
              <w:jc w:val="center"/>
              <w:rPr>
                <w:del w:id="1316" w:author="Amrit" w:date="2018-11-13T23:45:00Z"/>
                <w:rFonts w:eastAsia="Times New Roman"/>
                <w:color w:val="000000"/>
              </w:rPr>
            </w:pPr>
            <w:del w:id="1317" w:author="Amrit" w:date="2018-11-13T23:45:00Z">
              <w:r w:rsidRPr="00AA6BBC" w:rsidDel="002E37EE">
                <w:rPr>
                  <w:rFonts w:eastAsia="Times New Roman"/>
                  <w:color w:val="000000"/>
                </w:rPr>
                <w:delText>10</w:delText>
              </w:r>
            </w:del>
          </w:p>
        </w:tc>
        <w:tc>
          <w:tcPr>
            <w:tcW w:w="1276" w:type="dxa"/>
            <w:noWrap/>
            <w:hideMark/>
          </w:tcPr>
          <w:p w14:paraId="7D374152" w14:textId="03D322BB" w:rsidR="00B33F62" w:rsidRPr="00AA6BBC" w:rsidDel="002E37EE" w:rsidRDefault="00B33F62" w:rsidP="00271BA5">
            <w:pPr>
              <w:jc w:val="center"/>
              <w:rPr>
                <w:del w:id="1318" w:author="Amrit" w:date="2018-11-13T23:45:00Z"/>
                <w:rFonts w:eastAsia="Times New Roman"/>
                <w:color w:val="000000"/>
              </w:rPr>
            </w:pPr>
            <w:del w:id="1319" w:author="Amrit" w:date="2018-11-13T23:45:00Z">
              <w:r w:rsidRPr="00AA6BBC" w:rsidDel="002E37EE">
                <w:rPr>
                  <w:rFonts w:eastAsia="Times New Roman"/>
                  <w:color w:val="000000"/>
                </w:rPr>
                <w:delText>62</w:delText>
              </w:r>
            </w:del>
          </w:p>
        </w:tc>
        <w:tc>
          <w:tcPr>
            <w:tcW w:w="1246" w:type="dxa"/>
            <w:shd w:val="clear" w:color="auto" w:fill="C5E0B3" w:themeFill="accent6" w:themeFillTint="66"/>
            <w:noWrap/>
            <w:hideMark/>
          </w:tcPr>
          <w:p w14:paraId="4BD1DAC7" w14:textId="44A7A485" w:rsidR="00B33F62" w:rsidRPr="00AA6BBC" w:rsidDel="002E37EE" w:rsidRDefault="00B33F62" w:rsidP="00271BA5">
            <w:pPr>
              <w:jc w:val="center"/>
              <w:rPr>
                <w:del w:id="1320" w:author="Amrit" w:date="2018-11-13T23:45:00Z"/>
                <w:rFonts w:eastAsia="Times New Roman"/>
                <w:color w:val="000000"/>
              </w:rPr>
            </w:pPr>
            <w:del w:id="1321" w:author="Amrit" w:date="2018-11-13T23:45:00Z">
              <w:r w:rsidRPr="00AA6BBC" w:rsidDel="002E37EE">
                <w:rPr>
                  <w:rFonts w:eastAsia="Times New Roman"/>
                  <w:color w:val="000000"/>
                </w:rPr>
                <w:delText>218</w:delText>
              </w:r>
            </w:del>
          </w:p>
        </w:tc>
      </w:tr>
      <w:tr w:rsidR="006D53ED" w:rsidRPr="00AA6BBC" w:rsidDel="002E37EE" w14:paraId="28995955" w14:textId="7D0685B9" w:rsidTr="006D53ED">
        <w:trPr>
          <w:trHeight w:val="185"/>
          <w:del w:id="1322" w:author="Amrit" w:date="2018-11-13T23:45:00Z"/>
        </w:trPr>
        <w:tc>
          <w:tcPr>
            <w:tcW w:w="959" w:type="dxa"/>
            <w:vMerge/>
            <w:noWrap/>
            <w:hideMark/>
          </w:tcPr>
          <w:p w14:paraId="6BD90420" w14:textId="5DFA1E33" w:rsidR="00B33F62" w:rsidRPr="00AA6BBC" w:rsidDel="002E37EE" w:rsidRDefault="00B33F62" w:rsidP="00271BA5">
            <w:pPr>
              <w:rPr>
                <w:del w:id="1323" w:author="Amrit" w:date="2018-11-13T23:45:00Z"/>
                <w:rFonts w:eastAsia="Times New Roman"/>
                <w:b/>
                <w:color w:val="000000"/>
              </w:rPr>
            </w:pPr>
          </w:p>
        </w:tc>
        <w:tc>
          <w:tcPr>
            <w:tcW w:w="1134" w:type="dxa"/>
            <w:noWrap/>
            <w:hideMark/>
          </w:tcPr>
          <w:p w14:paraId="7F801D82" w14:textId="502FB72A" w:rsidR="00B33F62" w:rsidRPr="00AA6BBC" w:rsidDel="002E37EE" w:rsidRDefault="00B33F62" w:rsidP="00271BA5">
            <w:pPr>
              <w:rPr>
                <w:del w:id="1324" w:author="Amrit" w:date="2018-11-13T23:45:00Z"/>
                <w:rFonts w:eastAsia="Times New Roman"/>
                <w:b/>
                <w:color w:val="000000"/>
              </w:rPr>
            </w:pPr>
            <w:del w:id="1325" w:author="Amrit" w:date="2018-11-13T23:45:00Z">
              <w:r w:rsidRPr="00AA6BBC" w:rsidDel="002E37EE">
                <w:rPr>
                  <w:rFonts w:eastAsia="Times New Roman"/>
                  <w:b/>
                  <w:color w:val="000000"/>
                </w:rPr>
                <w:delText>H</w:delText>
              </w:r>
            </w:del>
          </w:p>
        </w:tc>
        <w:tc>
          <w:tcPr>
            <w:tcW w:w="709" w:type="dxa"/>
            <w:noWrap/>
            <w:hideMark/>
          </w:tcPr>
          <w:p w14:paraId="70F8F4FE" w14:textId="01C6E8BD" w:rsidR="00B33F62" w:rsidRPr="00AA6BBC" w:rsidDel="002E37EE" w:rsidRDefault="00B33F62" w:rsidP="00271BA5">
            <w:pPr>
              <w:jc w:val="center"/>
              <w:rPr>
                <w:del w:id="1326" w:author="Amrit" w:date="2018-11-13T23:45:00Z"/>
                <w:rFonts w:eastAsia="Times New Roman"/>
                <w:color w:val="000000"/>
              </w:rPr>
            </w:pPr>
            <w:del w:id="1327" w:author="Amrit" w:date="2018-11-13T23:45:00Z">
              <w:r w:rsidRPr="00AA6BBC" w:rsidDel="002E37EE">
                <w:rPr>
                  <w:rFonts w:eastAsia="Times New Roman"/>
                  <w:color w:val="000000"/>
                </w:rPr>
                <w:delText>0</w:delText>
              </w:r>
            </w:del>
          </w:p>
        </w:tc>
        <w:tc>
          <w:tcPr>
            <w:tcW w:w="708" w:type="dxa"/>
            <w:noWrap/>
            <w:hideMark/>
          </w:tcPr>
          <w:p w14:paraId="19DB9C5A" w14:textId="683450A9" w:rsidR="00B33F62" w:rsidRPr="00AA6BBC" w:rsidDel="002E37EE" w:rsidRDefault="00B33F62" w:rsidP="00271BA5">
            <w:pPr>
              <w:jc w:val="center"/>
              <w:rPr>
                <w:del w:id="1328" w:author="Amrit" w:date="2018-11-13T23:45:00Z"/>
                <w:rFonts w:eastAsia="Times New Roman"/>
                <w:color w:val="000000"/>
              </w:rPr>
            </w:pPr>
            <w:del w:id="1329" w:author="Amrit" w:date="2018-11-13T23:45:00Z">
              <w:r w:rsidRPr="00AA6BBC" w:rsidDel="002E37EE">
                <w:rPr>
                  <w:rFonts w:eastAsia="Times New Roman"/>
                  <w:color w:val="000000"/>
                </w:rPr>
                <w:delText>0</w:delText>
              </w:r>
            </w:del>
          </w:p>
        </w:tc>
        <w:tc>
          <w:tcPr>
            <w:tcW w:w="851" w:type="dxa"/>
            <w:noWrap/>
            <w:hideMark/>
          </w:tcPr>
          <w:p w14:paraId="1909E7B6" w14:textId="45E134A5" w:rsidR="00B33F62" w:rsidRPr="00AA6BBC" w:rsidDel="002E37EE" w:rsidRDefault="00B33F62" w:rsidP="00271BA5">
            <w:pPr>
              <w:jc w:val="center"/>
              <w:rPr>
                <w:del w:id="1330" w:author="Amrit" w:date="2018-11-13T23:45:00Z"/>
                <w:rFonts w:eastAsia="Times New Roman"/>
                <w:color w:val="000000"/>
              </w:rPr>
            </w:pPr>
            <w:del w:id="1331" w:author="Amrit" w:date="2018-11-13T23:45:00Z">
              <w:r w:rsidRPr="00AA6BBC" w:rsidDel="002E37EE">
                <w:rPr>
                  <w:rFonts w:eastAsia="Times New Roman"/>
                  <w:color w:val="000000"/>
                </w:rPr>
                <w:delText>0</w:delText>
              </w:r>
            </w:del>
          </w:p>
        </w:tc>
        <w:tc>
          <w:tcPr>
            <w:tcW w:w="1559" w:type="dxa"/>
            <w:noWrap/>
            <w:hideMark/>
          </w:tcPr>
          <w:p w14:paraId="2C0B01BE" w14:textId="7A2F15EF" w:rsidR="00B33F62" w:rsidRPr="00AA6BBC" w:rsidDel="002E37EE" w:rsidRDefault="00B33F62" w:rsidP="00271BA5">
            <w:pPr>
              <w:jc w:val="center"/>
              <w:rPr>
                <w:del w:id="1332" w:author="Amrit" w:date="2018-11-13T23:45:00Z"/>
                <w:rFonts w:eastAsia="Times New Roman"/>
                <w:color w:val="000000"/>
              </w:rPr>
            </w:pPr>
            <w:del w:id="1333" w:author="Amrit" w:date="2018-11-13T23:45:00Z">
              <w:r w:rsidRPr="00AA6BBC" w:rsidDel="002E37EE">
                <w:rPr>
                  <w:rFonts w:eastAsia="Times New Roman"/>
                  <w:color w:val="000000"/>
                </w:rPr>
                <w:delText>0</w:delText>
              </w:r>
            </w:del>
          </w:p>
        </w:tc>
        <w:tc>
          <w:tcPr>
            <w:tcW w:w="1134" w:type="dxa"/>
            <w:noWrap/>
            <w:hideMark/>
          </w:tcPr>
          <w:p w14:paraId="3D4E9A95" w14:textId="1878FA95" w:rsidR="00B33F62" w:rsidRPr="00AA6BBC" w:rsidDel="002E37EE" w:rsidRDefault="00B33F62" w:rsidP="00271BA5">
            <w:pPr>
              <w:jc w:val="center"/>
              <w:rPr>
                <w:del w:id="1334" w:author="Amrit" w:date="2018-11-13T23:45:00Z"/>
                <w:rFonts w:eastAsia="Times New Roman"/>
                <w:color w:val="000000"/>
              </w:rPr>
            </w:pPr>
            <w:del w:id="1335" w:author="Amrit" w:date="2018-11-13T23:45:00Z">
              <w:r w:rsidRPr="00AA6BBC" w:rsidDel="002E37EE">
                <w:rPr>
                  <w:rFonts w:eastAsia="Times New Roman"/>
                  <w:color w:val="000000"/>
                </w:rPr>
                <w:delText>0</w:delText>
              </w:r>
            </w:del>
          </w:p>
        </w:tc>
        <w:tc>
          <w:tcPr>
            <w:tcW w:w="1276" w:type="dxa"/>
            <w:noWrap/>
            <w:hideMark/>
          </w:tcPr>
          <w:p w14:paraId="0B8D27B0" w14:textId="3BF96CFE" w:rsidR="00B33F62" w:rsidRPr="00AA6BBC" w:rsidDel="002E37EE" w:rsidRDefault="00B33F62" w:rsidP="00271BA5">
            <w:pPr>
              <w:jc w:val="center"/>
              <w:rPr>
                <w:del w:id="1336" w:author="Amrit" w:date="2018-11-13T23:45:00Z"/>
                <w:rFonts w:eastAsia="Times New Roman"/>
                <w:color w:val="000000"/>
              </w:rPr>
            </w:pPr>
            <w:del w:id="1337" w:author="Amrit" w:date="2018-11-13T23:45:00Z">
              <w:r w:rsidRPr="00AA6BBC" w:rsidDel="002E37EE">
                <w:rPr>
                  <w:rFonts w:eastAsia="Times New Roman"/>
                  <w:color w:val="000000"/>
                </w:rPr>
                <w:delText>2</w:delText>
              </w:r>
            </w:del>
          </w:p>
        </w:tc>
        <w:tc>
          <w:tcPr>
            <w:tcW w:w="1246" w:type="dxa"/>
            <w:shd w:val="clear" w:color="auto" w:fill="C5E0B3" w:themeFill="accent6" w:themeFillTint="66"/>
            <w:noWrap/>
            <w:hideMark/>
          </w:tcPr>
          <w:p w14:paraId="41385172" w14:textId="59BE8523" w:rsidR="00B33F62" w:rsidRPr="00AA6BBC" w:rsidDel="002E37EE" w:rsidRDefault="00B33F62" w:rsidP="00271BA5">
            <w:pPr>
              <w:jc w:val="center"/>
              <w:rPr>
                <w:del w:id="1338" w:author="Amrit" w:date="2018-11-13T23:45:00Z"/>
                <w:rFonts w:eastAsia="Times New Roman"/>
                <w:color w:val="000000"/>
              </w:rPr>
            </w:pPr>
            <w:del w:id="1339" w:author="Amrit" w:date="2018-11-13T23:45:00Z">
              <w:r w:rsidRPr="00AA6BBC" w:rsidDel="002E37EE">
                <w:rPr>
                  <w:rFonts w:eastAsia="Times New Roman"/>
                  <w:color w:val="000000"/>
                </w:rPr>
                <w:delText>7</w:delText>
              </w:r>
            </w:del>
          </w:p>
        </w:tc>
      </w:tr>
      <w:tr w:rsidR="006D53ED" w:rsidRPr="00AA6BBC" w:rsidDel="002E37EE" w14:paraId="5AE14541" w14:textId="6C2D3358" w:rsidTr="006D53ED">
        <w:trPr>
          <w:trHeight w:val="172"/>
          <w:del w:id="1340" w:author="Amrit" w:date="2018-11-13T23:45:00Z"/>
        </w:trPr>
        <w:tc>
          <w:tcPr>
            <w:tcW w:w="959" w:type="dxa"/>
            <w:vMerge/>
            <w:noWrap/>
            <w:hideMark/>
          </w:tcPr>
          <w:p w14:paraId="1E04E055" w14:textId="7E450DA1" w:rsidR="00B33F62" w:rsidRPr="00AA6BBC" w:rsidDel="002E37EE" w:rsidRDefault="00B33F62" w:rsidP="00271BA5">
            <w:pPr>
              <w:rPr>
                <w:del w:id="1341" w:author="Amrit" w:date="2018-11-13T23:45:00Z"/>
                <w:rFonts w:eastAsia="Times New Roman"/>
                <w:b/>
                <w:color w:val="000000"/>
              </w:rPr>
            </w:pPr>
          </w:p>
        </w:tc>
        <w:tc>
          <w:tcPr>
            <w:tcW w:w="1134" w:type="dxa"/>
            <w:noWrap/>
            <w:hideMark/>
          </w:tcPr>
          <w:p w14:paraId="3C1ED72C" w14:textId="49E9C76E" w:rsidR="00B33F62" w:rsidRPr="00AA6BBC" w:rsidDel="002E37EE" w:rsidRDefault="00B33F62" w:rsidP="00271BA5">
            <w:pPr>
              <w:rPr>
                <w:del w:id="1342" w:author="Amrit" w:date="2018-11-13T23:45:00Z"/>
                <w:rFonts w:eastAsia="Times New Roman"/>
                <w:b/>
                <w:color w:val="000000"/>
              </w:rPr>
            </w:pPr>
            <w:del w:id="1343" w:author="Amrit" w:date="2018-11-13T23:45:00Z">
              <w:r w:rsidRPr="00AA6BBC" w:rsidDel="002E37EE">
                <w:rPr>
                  <w:rFonts w:eastAsia="Times New Roman"/>
                  <w:b/>
                  <w:color w:val="000000"/>
                </w:rPr>
                <w:delText>TISSUES</w:delText>
              </w:r>
            </w:del>
          </w:p>
        </w:tc>
        <w:tc>
          <w:tcPr>
            <w:tcW w:w="709" w:type="dxa"/>
            <w:noWrap/>
            <w:hideMark/>
          </w:tcPr>
          <w:p w14:paraId="063198F7" w14:textId="69654495" w:rsidR="00B33F62" w:rsidRPr="00AA6BBC" w:rsidDel="002E37EE" w:rsidRDefault="00B33F62" w:rsidP="00271BA5">
            <w:pPr>
              <w:jc w:val="center"/>
              <w:rPr>
                <w:del w:id="1344" w:author="Amrit" w:date="2018-11-13T23:45:00Z"/>
                <w:rFonts w:eastAsia="Times New Roman"/>
                <w:color w:val="000000"/>
              </w:rPr>
            </w:pPr>
            <w:del w:id="1345" w:author="Amrit" w:date="2018-11-13T23:45:00Z">
              <w:r w:rsidRPr="00AA6BBC" w:rsidDel="002E37EE">
                <w:rPr>
                  <w:rFonts w:eastAsia="Times New Roman"/>
                  <w:color w:val="000000"/>
                </w:rPr>
                <w:delText>2</w:delText>
              </w:r>
            </w:del>
          </w:p>
        </w:tc>
        <w:tc>
          <w:tcPr>
            <w:tcW w:w="708" w:type="dxa"/>
            <w:noWrap/>
            <w:hideMark/>
          </w:tcPr>
          <w:p w14:paraId="37C5F760" w14:textId="717D0052" w:rsidR="00B33F62" w:rsidRPr="00AA6BBC" w:rsidDel="002E37EE" w:rsidRDefault="00B33F62" w:rsidP="00271BA5">
            <w:pPr>
              <w:jc w:val="center"/>
              <w:rPr>
                <w:del w:id="1346" w:author="Amrit" w:date="2018-11-13T23:45:00Z"/>
                <w:rFonts w:eastAsia="Times New Roman"/>
                <w:color w:val="000000"/>
              </w:rPr>
            </w:pPr>
            <w:del w:id="1347" w:author="Amrit" w:date="2018-11-13T23:45:00Z">
              <w:r w:rsidRPr="00AA6BBC" w:rsidDel="002E37EE">
                <w:rPr>
                  <w:rFonts w:eastAsia="Times New Roman"/>
                  <w:color w:val="000000"/>
                </w:rPr>
                <w:delText>12</w:delText>
              </w:r>
            </w:del>
          </w:p>
        </w:tc>
        <w:tc>
          <w:tcPr>
            <w:tcW w:w="851" w:type="dxa"/>
            <w:noWrap/>
            <w:hideMark/>
          </w:tcPr>
          <w:p w14:paraId="40AFE7D4" w14:textId="16917BB7" w:rsidR="00B33F62" w:rsidRPr="00AA6BBC" w:rsidDel="002E37EE" w:rsidRDefault="00B33F62" w:rsidP="00271BA5">
            <w:pPr>
              <w:jc w:val="center"/>
              <w:rPr>
                <w:del w:id="1348" w:author="Amrit" w:date="2018-11-13T23:45:00Z"/>
                <w:rFonts w:eastAsia="Times New Roman"/>
                <w:color w:val="000000"/>
              </w:rPr>
            </w:pPr>
            <w:del w:id="1349" w:author="Amrit" w:date="2018-11-13T23:45:00Z">
              <w:r w:rsidRPr="00AA6BBC" w:rsidDel="002E37EE">
                <w:rPr>
                  <w:rFonts w:eastAsia="Times New Roman"/>
                  <w:color w:val="000000"/>
                </w:rPr>
                <w:delText>0</w:delText>
              </w:r>
            </w:del>
          </w:p>
        </w:tc>
        <w:tc>
          <w:tcPr>
            <w:tcW w:w="1559" w:type="dxa"/>
            <w:noWrap/>
            <w:hideMark/>
          </w:tcPr>
          <w:p w14:paraId="375D9492" w14:textId="54756702" w:rsidR="00B33F62" w:rsidRPr="00AA6BBC" w:rsidDel="002E37EE" w:rsidRDefault="00B33F62" w:rsidP="00271BA5">
            <w:pPr>
              <w:jc w:val="center"/>
              <w:rPr>
                <w:del w:id="1350" w:author="Amrit" w:date="2018-11-13T23:45:00Z"/>
                <w:rFonts w:eastAsia="Times New Roman"/>
                <w:color w:val="000000"/>
              </w:rPr>
            </w:pPr>
            <w:del w:id="1351" w:author="Amrit" w:date="2018-11-13T23:45:00Z">
              <w:r w:rsidRPr="00AA6BBC" w:rsidDel="002E37EE">
                <w:rPr>
                  <w:rFonts w:eastAsia="Times New Roman"/>
                  <w:color w:val="000000"/>
                </w:rPr>
                <w:delText>0</w:delText>
              </w:r>
            </w:del>
          </w:p>
        </w:tc>
        <w:tc>
          <w:tcPr>
            <w:tcW w:w="1134" w:type="dxa"/>
            <w:noWrap/>
            <w:hideMark/>
          </w:tcPr>
          <w:p w14:paraId="1C1975BD" w14:textId="3AAC037E" w:rsidR="00B33F62" w:rsidRPr="00AA6BBC" w:rsidDel="002E37EE" w:rsidRDefault="00B33F62" w:rsidP="00271BA5">
            <w:pPr>
              <w:jc w:val="center"/>
              <w:rPr>
                <w:del w:id="1352" w:author="Amrit" w:date="2018-11-13T23:45:00Z"/>
                <w:rFonts w:eastAsia="Times New Roman"/>
                <w:color w:val="000000"/>
              </w:rPr>
            </w:pPr>
            <w:del w:id="1353" w:author="Amrit" w:date="2018-11-13T23:45:00Z">
              <w:r w:rsidRPr="00AA6BBC" w:rsidDel="002E37EE">
                <w:rPr>
                  <w:rFonts w:eastAsia="Times New Roman"/>
                  <w:color w:val="000000"/>
                </w:rPr>
                <w:delText>0</w:delText>
              </w:r>
            </w:del>
          </w:p>
        </w:tc>
        <w:tc>
          <w:tcPr>
            <w:tcW w:w="1276" w:type="dxa"/>
            <w:noWrap/>
            <w:hideMark/>
          </w:tcPr>
          <w:p w14:paraId="17C69F31" w14:textId="76BE4DB2" w:rsidR="00B33F62" w:rsidRPr="00AA6BBC" w:rsidDel="002E37EE" w:rsidRDefault="00B33F62" w:rsidP="00271BA5">
            <w:pPr>
              <w:jc w:val="center"/>
              <w:rPr>
                <w:del w:id="1354" w:author="Amrit" w:date="2018-11-13T23:45:00Z"/>
                <w:rFonts w:eastAsia="Times New Roman"/>
                <w:color w:val="000000"/>
              </w:rPr>
            </w:pPr>
            <w:del w:id="1355" w:author="Amrit" w:date="2018-11-13T23:45:00Z">
              <w:r w:rsidRPr="00AA6BBC" w:rsidDel="002E37EE">
                <w:rPr>
                  <w:rFonts w:eastAsia="Times New Roman"/>
                  <w:color w:val="000000"/>
                </w:rPr>
                <w:delText>0</w:delText>
              </w:r>
            </w:del>
          </w:p>
        </w:tc>
        <w:tc>
          <w:tcPr>
            <w:tcW w:w="1246" w:type="dxa"/>
            <w:shd w:val="clear" w:color="auto" w:fill="C5E0B3" w:themeFill="accent6" w:themeFillTint="66"/>
            <w:noWrap/>
            <w:hideMark/>
          </w:tcPr>
          <w:p w14:paraId="39D5D1E0" w14:textId="0A153F61" w:rsidR="00B33F62" w:rsidRPr="00AA6BBC" w:rsidDel="002E37EE" w:rsidRDefault="00B33F62" w:rsidP="00271BA5">
            <w:pPr>
              <w:jc w:val="center"/>
              <w:rPr>
                <w:del w:id="1356" w:author="Amrit" w:date="2018-11-13T23:45:00Z"/>
                <w:rFonts w:eastAsia="Times New Roman"/>
                <w:color w:val="000000"/>
              </w:rPr>
            </w:pPr>
            <w:del w:id="1357" w:author="Amrit" w:date="2018-11-13T23:45:00Z">
              <w:r w:rsidRPr="00AA6BBC" w:rsidDel="002E37EE">
                <w:rPr>
                  <w:rFonts w:eastAsia="Times New Roman"/>
                  <w:color w:val="000000"/>
                </w:rPr>
                <w:delText>16</w:delText>
              </w:r>
            </w:del>
          </w:p>
        </w:tc>
      </w:tr>
      <w:tr w:rsidR="006D53ED" w:rsidRPr="00AA6BBC" w:rsidDel="002E37EE" w14:paraId="78CA7824" w14:textId="675C52DD" w:rsidTr="006D53ED">
        <w:trPr>
          <w:trHeight w:val="144"/>
          <w:del w:id="1358" w:author="Amrit" w:date="2018-11-13T23:45:00Z"/>
        </w:trPr>
        <w:tc>
          <w:tcPr>
            <w:tcW w:w="959" w:type="dxa"/>
            <w:vMerge/>
            <w:tcBorders>
              <w:bottom w:val="single" w:sz="36" w:space="0" w:color="auto"/>
            </w:tcBorders>
            <w:noWrap/>
            <w:hideMark/>
          </w:tcPr>
          <w:p w14:paraId="0F2AC860" w14:textId="1D179F45" w:rsidR="00B33F62" w:rsidRPr="00AA6BBC" w:rsidDel="002E37EE" w:rsidRDefault="00B33F62" w:rsidP="00271BA5">
            <w:pPr>
              <w:rPr>
                <w:del w:id="1359" w:author="Amrit" w:date="2018-11-13T23:45:00Z"/>
                <w:rFonts w:eastAsia="Times New Roman"/>
                <w:b/>
                <w:color w:val="000000"/>
              </w:rPr>
            </w:pPr>
          </w:p>
        </w:tc>
        <w:tc>
          <w:tcPr>
            <w:tcW w:w="1134" w:type="dxa"/>
            <w:tcBorders>
              <w:bottom w:val="single" w:sz="36" w:space="0" w:color="auto"/>
            </w:tcBorders>
            <w:noWrap/>
            <w:hideMark/>
          </w:tcPr>
          <w:p w14:paraId="7755C4B7" w14:textId="4BC4E74C" w:rsidR="00B33F62" w:rsidRPr="00AA6BBC" w:rsidDel="002E37EE" w:rsidRDefault="00B33F62" w:rsidP="00271BA5">
            <w:pPr>
              <w:rPr>
                <w:del w:id="1360" w:author="Amrit" w:date="2018-11-13T23:45:00Z"/>
                <w:rFonts w:eastAsia="Times New Roman"/>
                <w:b/>
                <w:color w:val="000000"/>
              </w:rPr>
            </w:pPr>
            <w:del w:id="1361" w:author="Amrit" w:date="2018-11-13T23:45:00Z">
              <w:r w:rsidRPr="00AA6BBC" w:rsidDel="002E37EE">
                <w:rPr>
                  <w:rFonts w:eastAsia="Times New Roman"/>
                  <w:b/>
                  <w:color w:val="000000"/>
                </w:rPr>
                <w:delText>TOTAL</w:delText>
              </w:r>
            </w:del>
          </w:p>
        </w:tc>
        <w:tc>
          <w:tcPr>
            <w:tcW w:w="709" w:type="dxa"/>
            <w:tcBorders>
              <w:bottom w:val="single" w:sz="36" w:space="0" w:color="auto"/>
            </w:tcBorders>
            <w:noWrap/>
            <w:hideMark/>
          </w:tcPr>
          <w:p w14:paraId="3068A960" w14:textId="44772EE9" w:rsidR="00B33F62" w:rsidRPr="00AA6BBC" w:rsidDel="002E37EE" w:rsidRDefault="00B33F62" w:rsidP="00271BA5">
            <w:pPr>
              <w:jc w:val="center"/>
              <w:rPr>
                <w:del w:id="1362" w:author="Amrit" w:date="2018-11-13T23:45:00Z"/>
                <w:rFonts w:eastAsia="Times New Roman"/>
                <w:color w:val="000000"/>
              </w:rPr>
            </w:pPr>
            <w:del w:id="1363" w:author="Amrit" w:date="2018-11-13T23:45:00Z">
              <w:r w:rsidRPr="00AA6BBC" w:rsidDel="002E37EE">
                <w:rPr>
                  <w:rFonts w:eastAsia="Times New Roman"/>
                  <w:color w:val="000000"/>
                </w:rPr>
                <w:delText>45</w:delText>
              </w:r>
            </w:del>
          </w:p>
        </w:tc>
        <w:tc>
          <w:tcPr>
            <w:tcW w:w="708" w:type="dxa"/>
            <w:tcBorders>
              <w:bottom w:val="single" w:sz="36" w:space="0" w:color="auto"/>
            </w:tcBorders>
            <w:noWrap/>
            <w:hideMark/>
          </w:tcPr>
          <w:p w14:paraId="3A369C52" w14:textId="22F83A46" w:rsidR="00B33F62" w:rsidRPr="00AA6BBC" w:rsidDel="002E37EE" w:rsidRDefault="00B33F62" w:rsidP="00271BA5">
            <w:pPr>
              <w:jc w:val="center"/>
              <w:rPr>
                <w:del w:id="1364" w:author="Amrit" w:date="2018-11-13T23:45:00Z"/>
                <w:rFonts w:eastAsia="Times New Roman"/>
                <w:color w:val="000000"/>
              </w:rPr>
            </w:pPr>
            <w:del w:id="1365" w:author="Amrit" w:date="2018-11-13T23:45:00Z">
              <w:r w:rsidRPr="00AA6BBC" w:rsidDel="002E37EE">
                <w:rPr>
                  <w:rFonts w:eastAsia="Times New Roman"/>
                  <w:color w:val="000000"/>
                </w:rPr>
                <w:delText>159</w:delText>
              </w:r>
            </w:del>
          </w:p>
        </w:tc>
        <w:tc>
          <w:tcPr>
            <w:tcW w:w="851" w:type="dxa"/>
            <w:tcBorders>
              <w:bottom w:val="single" w:sz="36" w:space="0" w:color="auto"/>
            </w:tcBorders>
            <w:noWrap/>
            <w:hideMark/>
          </w:tcPr>
          <w:p w14:paraId="5C17C476" w14:textId="630BBD96" w:rsidR="00B33F62" w:rsidRPr="00AA6BBC" w:rsidDel="002E37EE" w:rsidRDefault="00B33F62" w:rsidP="00271BA5">
            <w:pPr>
              <w:jc w:val="center"/>
              <w:rPr>
                <w:del w:id="1366" w:author="Amrit" w:date="2018-11-13T23:45:00Z"/>
                <w:rFonts w:eastAsia="Times New Roman"/>
                <w:color w:val="000000"/>
              </w:rPr>
            </w:pPr>
            <w:del w:id="1367" w:author="Amrit" w:date="2018-11-13T23:45:00Z">
              <w:r w:rsidRPr="00AA6BBC" w:rsidDel="002E37EE">
                <w:rPr>
                  <w:rFonts w:eastAsia="Times New Roman"/>
                  <w:color w:val="000000"/>
                </w:rPr>
                <w:delText>177</w:delText>
              </w:r>
            </w:del>
          </w:p>
        </w:tc>
        <w:tc>
          <w:tcPr>
            <w:tcW w:w="1559" w:type="dxa"/>
            <w:tcBorders>
              <w:bottom w:val="single" w:sz="36" w:space="0" w:color="auto"/>
            </w:tcBorders>
            <w:noWrap/>
            <w:hideMark/>
          </w:tcPr>
          <w:p w14:paraId="16D8D86F" w14:textId="2B6046ED" w:rsidR="00B33F62" w:rsidRPr="00AA6BBC" w:rsidDel="002E37EE" w:rsidRDefault="00B33F62" w:rsidP="00271BA5">
            <w:pPr>
              <w:jc w:val="center"/>
              <w:rPr>
                <w:del w:id="1368" w:author="Amrit" w:date="2018-11-13T23:45:00Z"/>
                <w:rFonts w:eastAsia="Times New Roman"/>
                <w:color w:val="000000"/>
              </w:rPr>
            </w:pPr>
            <w:del w:id="1369" w:author="Amrit" w:date="2018-11-13T23:45:00Z">
              <w:r w:rsidRPr="00AA6BBC" w:rsidDel="002E37EE">
                <w:rPr>
                  <w:rFonts w:eastAsia="Times New Roman"/>
                  <w:color w:val="000000"/>
                </w:rPr>
                <w:delText>92</w:delText>
              </w:r>
            </w:del>
          </w:p>
        </w:tc>
        <w:tc>
          <w:tcPr>
            <w:tcW w:w="1134" w:type="dxa"/>
            <w:tcBorders>
              <w:bottom w:val="single" w:sz="36" w:space="0" w:color="auto"/>
            </w:tcBorders>
            <w:noWrap/>
            <w:hideMark/>
          </w:tcPr>
          <w:p w14:paraId="17F3CD94" w14:textId="03856281" w:rsidR="00B33F62" w:rsidRPr="00AA6BBC" w:rsidDel="002E37EE" w:rsidRDefault="00B33F62" w:rsidP="00271BA5">
            <w:pPr>
              <w:jc w:val="center"/>
              <w:rPr>
                <w:del w:id="1370" w:author="Amrit" w:date="2018-11-13T23:45:00Z"/>
                <w:rFonts w:eastAsia="Times New Roman"/>
                <w:color w:val="000000"/>
              </w:rPr>
            </w:pPr>
            <w:del w:id="1371" w:author="Amrit" w:date="2018-11-13T23:45:00Z">
              <w:r w:rsidRPr="00AA6BBC" w:rsidDel="002E37EE">
                <w:rPr>
                  <w:rFonts w:eastAsia="Times New Roman"/>
                  <w:color w:val="000000"/>
                </w:rPr>
                <w:delText>17</w:delText>
              </w:r>
            </w:del>
          </w:p>
        </w:tc>
        <w:tc>
          <w:tcPr>
            <w:tcW w:w="1276" w:type="dxa"/>
            <w:tcBorders>
              <w:bottom w:val="single" w:sz="36" w:space="0" w:color="auto"/>
            </w:tcBorders>
            <w:noWrap/>
            <w:hideMark/>
          </w:tcPr>
          <w:p w14:paraId="7F226387" w14:textId="12AD2D85" w:rsidR="00B33F62" w:rsidRPr="00AA6BBC" w:rsidDel="002E37EE" w:rsidRDefault="00B33F62" w:rsidP="00271BA5">
            <w:pPr>
              <w:jc w:val="center"/>
              <w:rPr>
                <w:del w:id="1372" w:author="Amrit" w:date="2018-11-13T23:45:00Z"/>
                <w:rFonts w:eastAsia="Times New Roman"/>
                <w:color w:val="000000"/>
              </w:rPr>
            </w:pPr>
            <w:del w:id="1373" w:author="Amrit" w:date="2018-11-13T23:45:00Z">
              <w:r w:rsidRPr="00AA6BBC" w:rsidDel="002E37EE">
                <w:rPr>
                  <w:rFonts w:eastAsia="Times New Roman"/>
                  <w:color w:val="000000"/>
                </w:rPr>
                <w:delText>92</w:delText>
              </w:r>
            </w:del>
          </w:p>
        </w:tc>
        <w:tc>
          <w:tcPr>
            <w:tcW w:w="1246" w:type="dxa"/>
            <w:tcBorders>
              <w:bottom w:val="single" w:sz="36" w:space="0" w:color="auto"/>
            </w:tcBorders>
            <w:shd w:val="clear" w:color="auto" w:fill="C5E0B3" w:themeFill="accent6" w:themeFillTint="66"/>
            <w:noWrap/>
            <w:hideMark/>
          </w:tcPr>
          <w:p w14:paraId="65513E28" w14:textId="683C2B77" w:rsidR="00B33F62" w:rsidRPr="00AA6BBC" w:rsidDel="002E37EE" w:rsidRDefault="00B33F62" w:rsidP="00271BA5">
            <w:pPr>
              <w:jc w:val="center"/>
              <w:rPr>
                <w:del w:id="1374" w:author="Amrit" w:date="2018-11-13T23:45:00Z"/>
                <w:rFonts w:eastAsia="Times New Roman"/>
                <w:color w:val="000000"/>
              </w:rPr>
            </w:pPr>
            <w:del w:id="1375" w:author="Amrit" w:date="2018-11-13T23:45:00Z">
              <w:r w:rsidRPr="00AA6BBC" w:rsidDel="002E37EE">
                <w:rPr>
                  <w:rFonts w:eastAsia="Times New Roman"/>
                  <w:color w:val="000000"/>
                </w:rPr>
                <w:delText>639</w:delText>
              </w:r>
            </w:del>
          </w:p>
        </w:tc>
      </w:tr>
      <w:tr w:rsidR="006D53ED" w:rsidRPr="00AA6BBC" w:rsidDel="002E37EE" w14:paraId="4E4B22FC" w14:textId="32F252AC" w:rsidTr="006D53ED">
        <w:trPr>
          <w:trHeight w:val="190"/>
          <w:del w:id="1376" w:author="Amrit" w:date="2018-11-13T23:45:00Z"/>
        </w:trPr>
        <w:tc>
          <w:tcPr>
            <w:tcW w:w="959" w:type="dxa"/>
            <w:vMerge w:val="restart"/>
            <w:tcBorders>
              <w:top w:val="single" w:sz="36" w:space="0" w:color="auto"/>
            </w:tcBorders>
            <w:noWrap/>
            <w:hideMark/>
          </w:tcPr>
          <w:p w14:paraId="0A7007B3" w14:textId="5BE3D1EF" w:rsidR="00B33F62" w:rsidRPr="00AA6BBC" w:rsidDel="002E37EE" w:rsidRDefault="00B33F62" w:rsidP="00271BA5">
            <w:pPr>
              <w:rPr>
                <w:del w:id="1377" w:author="Amrit" w:date="2018-11-13T23:45:00Z"/>
                <w:rFonts w:eastAsia="Times New Roman"/>
                <w:b/>
                <w:color w:val="000000"/>
              </w:rPr>
            </w:pPr>
          </w:p>
          <w:p w14:paraId="06E41301" w14:textId="4DF99C02" w:rsidR="00B33F62" w:rsidRPr="00AA6BBC" w:rsidDel="002E37EE" w:rsidRDefault="00B33F62" w:rsidP="00271BA5">
            <w:pPr>
              <w:rPr>
                <w:del w:id="1378" w:author="Amrit" w:date="2018-11-13T23:45:00Z"/>
                <w:rFonts w:eastAsia="Times New Roman"/>
                <w:b/>
                <w:color w:val="000000"/>
              </w:rPr>
            </w:pPr>
          </w:p>
          <w:p w14:paraId="76B9D0F2" w14:textId="7BE2DEED" w:rsidR="00B33F62" w:rsidRPr="00AA6BBC" w:rsidDel="002E37EE" w:rsidRDefault="00B33F62" w:rsidP="00271BA5">
            <w:pPr>
              <w:rPr>
                <w:del w:id="1379" w:author="Amrit" w:date="2018-11-13T23:45:00Z"/>
                <w:rFonts w:eastAsia="Times New Roman"/>
                <w:b/>
                <w:color w:val="000000"/>
              </w:rPr>
            </w:pPr>
          </w:p>
          <w:p w14:paraId="5191CDF9" w14:textId="498F2102" w:rsidR="00B33F62" w:rsidRPr="00AA6BBC" w:rsidDel="002E37EE" w:rsidRDefault="00B33F62" w:rsidP="00271BA5">
            <w:pPr>
              <w:rPr>
                <w:del w:id="1380" w:author="Amrit" w:date="2018-11-13T23:45:00Z"/>
                <w:rFonts w:eastAsia="Times New Roman"/>
                <w:b/>
                <w:color w:val="000000"/>
              </w:rPr>
            </w:pPr>
          </w:p>
          <w:p w14:paraId="61979F40" w14:textId="6FD231C2" w:rsidR="00B33F62" w:rsidRPr="00AA6BBC" w:rsidDel="002E37EE" w:rsidRDefault="00B33F62" w:rsidP="00271BA5">
            <w:pPr>
              <w:rPr>
                <w:del w:id="1381" w:author="Amrit" w:date="2018-11-13T23:45:00Z"/>
                <w:rFonts w:eastAsia="Times New Roman"/>
                <w:b/>
                <w:color w:val="000000"/>
              </w:rPr>
            </w:pPr>
            <w:del w:id="1382" w:author="Amrit" w:date="2018-11-13T23:45:00Z">
              <w:r w:rsidRPr="00AA6BBC" w:rsidDel="002E37EE">
                <w:rPr>
                  <w:rFonts w:eastAsia="Times New Roman"/>
                  <w:b/>
                  <w:color w:val="000000"/>
                </w:rPr>
                <w:delText>Gbm</w:delText>
              </w:r>
            </w:del>
          </w:p>
          <w:p w14:paraId="10C53345" w14:textId="6DCBC7D9" w:rsidR="00B33F62" w:rsidRPr="00AA6BBC" w:rsidDel="002E37EE" w:rsidRDefault="00B33F62" w:rsidP="00271BA5">
            <w:pPr>
              <w:rPr>
                <w:del w:id="1383" w:author="Amrit" w:date="2018-11-13T23:45:00Z"/>
                <w:rFonts w:eastAsia="Times New Roman"/>
                <w:b/>
                <w:color w:val="000000"/>
              </w:rPr>
            </w:pPr>
          </w:p>
        </w:tc>
        <w:tc>
          <w:tcPr>
            <w:tcW w:w="1134" w:type="dxa"/>
            <w:tcBorders>
              <w:top w:val="single" w:sz="36" w:space="0" w:color="auto"/>
            </w:tcBorders>
            <w:noWrap/>
            <w:hideMark/>
          </w:tcPr>
          <w:p w14:paraId="784C8972" w14:textId="5C67F934" w:rsidR="00B33F62" w:rsidRPr="00AA6BBC" w:rsidDel="002E37EE" w:rsidRDefault="00B33F62" w:rsidP="00271BA5">
            <w:pPr>
              <w:rPr>
                <w:del w:id="1384" w:author="Amrit" w:date="2018-11-13T23:45:00Z"/>
                <w:rFonts w:eastAsia="Times New Roman"/>
                <w:b/>
                <w:color w:val="000000"/>
              </w:rPr>
            </w:pPr>
            <w:del w:id="1385" w:author="Amrit" w:date="2018-11-13T23:45:00Z">
              <w:r w:rsidRPr="00AA6BBC" w:rsidDel="002E37EE">
                <w:rPr>
                  <w:rFonts w:eastAsia="Times New Roman"/>
                  <w:b/>
                  <w:color w:val="000000"/>
                </w:rPr>
                <w:delText>BTM</w:delText>
              </w:r>
            </w:del>
          </w:p>
        </w:tc>
        <w:tc>
          <w:tcPr>
            <w:tcW w:w="709" w:type="dxa"/>
            <w:tcBorders>
              <w:top w:val="single" w:sz="36" w:space="0" w:color="auto"/>
            </w:tcBorders>
            <w:noWrap/>
            <w:hideMark/>
          </w:tcPr>
          <w:p w14:paraId="2B41E123" w14:textId="1D4C2082" w:rsidR="00B33F62" w:rsidRPr="00AA6BBC" w:rsidDel="002E37EE" w:rsidRDefault="00B33F62" w:rsidP="00271BA5">
            <w:pPr>
              <w:jc w:val="center"/>
              <w:rPr>
                <w:del w:id="1386" w:author="Amrit" w:date="2018-11-13T23:45:00Z"/>
                <w:rFonts w:eastAsia="Times New Roman"/>
                <w:color w:val="000000"/>
              </w:rPr>
            </w:pPr>
            <w:del w:id="1387" w:author="Amrit" w:date="2018-11-13T23:45:00Z">
              <w:r w:rsidRPr="00AA6BBC" w:rsidDel="002E37EE">
                <w:rPr>
                  <w:rFonts w:eastAsia="Times New Roman"/>
                  <w:color w:val="000000"/>
                </w:rPr>
                <w:delText>0</w:delText>
              </w:r>
            </w:del>
          </w:p>
        </w:tc>
        <w:tc>
          <w:tcPr>
            <w:tcW w:w="708" w:type="dxa"/>
            <w:tcBorders>
              <w:top w:val="single" w:sz="36" w:space="0" w:color="auto"/>
            </w:tcBorders>
            <w:noWrap/>
            <w:hideMark/>
          </w:tcPr>
          <w:p w14:paraId="1966C5F9" w14:textId="531FA965" w:rsidR="00B33F62" w:rsidRPr="00AA6BBC" w:rsidDel="002E37EE" w:rsidRDefault="00B33F62" w:rsidP="00271BA5">
            <w:pPr>
              <w:jc w:val="center"/>
              <w:rPr>
                <w:del w:id="1388" w:author="Amrit" w:date="2018-11-13T23:45:00Z"/>
                <w:rFonts w:eastAsia="Times New Roman"/>
                <w:color w:val="000000"/>
              </w:rPr>
            </w:pPr>
            <w:del w:id="1389" w:author="Amrit" w:date="2018-11-13T23:45:00Z">
              <w:r w:rsidRPr="00AA6BBC" w:rsidDel="002E37EE">
                <w:rPr>
                  <w:rFonts w:eastAsia="Times New Roman"/>
                  <w:color w:val="000000"/>
                </w:rPr>
                <w:delText>0</w:delText>
              </w:r>
            </w:del>
          </w:p>
        </w:tc>
        <w:tc>
          <w:tcPr>
            <w:tcW w:w="851" w:type="dxa"/>
            <w:tcBorders>
              <w:top w:val="single" w:sz="36" w:space="0" w:color="auto"/>
            </w:tcBorders>
            <w:noWrap/>
            <w:hideMark/>
          </w:tcPr>
          <w:p w14:paraId="16C59529" w14:textId="583A3A39" w:rsidR="00B33F62" w:rsidRPr="00AA6BBC" w:rsidDel="002E37EE" w:rsidRDefault="00B33F62" w:rsidP="00271BA5">
            <w:pPr>
              <w:jc w:val="center"/>
              <w:rPr>
                <w:del w:id="1390" w:author="Amrit" w:date="2018-11-13T23:45:00Z"/>
                <w:rFonts w:eastAsia="Times New Roman"/>
                <w:color w:val="000000"/>
              </w:rPr>
            </w:pPr>
            <w:del w:id="1391" w:author="Amrit" w:date="2018-11-13T23:45:00Z">
              <w:r w:rsidRPr="00AA6BBC" w:rsidDel="002E37EE">
                <w:rPr>
                  <w:rFonts w:eastAsia="Times New Roman"/>
                  <w:color w:val="000000"/>
                </w:rPr>
                <w:delText>19</w:delText>
              </w:r>
            </w:del>
          </w:p>
        </w:tc>
        <w:tc>
          <w:tcPr>
            <w:tcW w:w="1559" w:type="dxa"/>
            <w:tcBorders>
              <w:top w:val="single" w:sz="36" w:space="0" w:color="auto"/>
            </w:tcBorders>
            <w:noWrap/>
            <w:hideMark/>
          </w:tcPr>
          <w:p w14:paraId="34F8061C" w14:textId="265460FD" w:rsidR="00B33F62" w:rsidRPr="00AA6BBC" w:rsidDel="002E37EE" w:rsidRDefault="00B33F62" w:rsidP="00271BA5">
            <w:pPr>
              <w:jc w:val="center"/>
              <w:rPr>
                <w:del w:id="1392" w:author="Amrit" w:date="2018-11-13T23:45:00Z"/>
                <w:rFonts w:eastAsia="Times New Roman"/>
                <w:color w:val="000000"/>
              </w:rPr>
            </w:pPr>
            <w:del w:id="1393" w:author="Amrit" w:date="2018-11-13T23:45:00Z">
              <w:r w:rsidRPr="00AA6BBC" w:rsidDel="002E37EE">
                <w:rPr>
                  <w:rFonts w:eastAsia="Times New Roman"/>
                  <w:color w:val="000000"/>
                </w:rPr>
                <w:delText>10</w:delText>
              </w:r>
            </w:del>
          </w:p>
        </w:tc>
        <w:tc>
          <w:tcPr>
            <w:tcW w:w="1134" w:type="dxa"/>
            <w:tcBorders>
              <w:top w:val="single" w:sz="36" w:space="0" w:color="auto"/>
            </w:tcBorders>
            <w:noWrap/>
            <w:hideMark/>
          </w:tcPr>
          <w:p w14:paraId="2A0F2D33" w14:textId="08279460" w:rsidR="00B33F62" w:rsidRPr="00AA6BBC" w:rsidDel="002E37EE" w:rsidRDefault="00B33F62" w:rsidP="00271BA5">
            <w:pPr>
              <w:jc w:val="center"/>
              <w:rPr>
                <w:del w:id="1394" w:author="Amrit" w:date="2018-11-13T23:45:00Z"/>
                <w:rFonts w:eastAsia="Times New Roman"/>
                <w:color w:val="000000"/>
              </w:rPr>
            </w:pPr>
            <w:del w:id="1395" w:author="Amrit" w:date="2018-11-13T23:45:00Z">
              <w:r w:rsidRPr="00AA6BBC" w:rsidDel="002E37EE">
                <w:rPr>
                  <w:rFonts w:eastAsia="Times New Roman"/>
                  <w:color w:val="000000"/>
                </w:rPr>
                <w:delText>9</w:delText>
              </w:r>
            </w:del>
          </w:p>
        </w:tc>
        <w:tc>
          <w:tcPr>
            <w:tcW w:w="1276" w:type="dxa"/>
            <w:tcBorders>
              <w:top w:val="single" w:sz="36" w:space="0" w:color="auto"/>
            </w:tcBorders>
            <w:noWrap/>
            <w:hideMark/>
          </w:tcPr>
          <w:p w14:paraId="2345CCE1" w14:textId="04250507" w:rsidR="00B33F62" w:rsidRPr="00AA6BBC" w:rsidDel="002E37EE" w:rsidRDefault="00B33F62" w:rsidP="00271BA5">
            <w:pPr>
              <w:jc w:val="center"/>
              <w:rPr>
                <w:del w:id="1396" w:author="Amrit" w:date="2018-11-13T23:45:00Z"/>
                <w:rFonts w:eastAsia="Times New Roman"/>
                <w:color w:val="000000"/>
              </w:rPr>
            </w:pPr>
            <w:del w:id="1397" w:author="Amrit" w:date="2018-11-13T23:45:00Z">
              <w:r w:rsidRPr="00AA6BBC" w:rsidDel="002E37EE">
                <w:rPr>
                  <w:rFonts w:eastAsia="Times New Roman"/>
                  <w:color w:val="000000"/>
                </w:rPr>
                <w:delText>10</w:delText>
              </w:r>
            </w:del>
          </w:p>
        </w:tc>
        <w:tc>
          <w:tcPr>
            <w:tcW w:w="1246" w:type="dxa"/>
            <w:tcBorders>
              <w:top w:val="single" w:sz="36" w:space="0" w:color="auto"/>
            </w:tcBorders>
            <w:shd w:val="clear" w:color="auto" w:fill="C5E0B3" w:themeFill="accent6" w:themeFillTint="66"/>
            <w:noWrap/>
            <w:hideMark/>
          </w:tcPr>
          <w:p w14:paraId="47D194ED" w14:textId="497F47CD" w:rsidR="00B33F62" w:rsidRPr="00AA6BBC" w:rsidDel="002E37EE" w:rsidRDefault="00B33F62" w:rsidP="00271BA5">
            <w:pPr>
              <w:jc w:val="center"/>
              <w:rPr>
                <w:del w:id="1398" w:author="Amrit" w:date="2018-11-13T23:45:00Z"/>
                <w:rFonts w:eastAsia="Times New Roman"/>
                <w:color w:val="000000"/>
              </w:rPr>
            </w:pPr>
            <w:del w:id="1399" w:author="Amrit" w:date="2018-11-13T23:45:00Z">
              <w:r w:rsidRPr="00AA6BBC" w:rsidDel="002E37EE">
                <w:rPr>
                  <w:rFonts w:eastAsia="Times New Roman"/>
                  <w:color w:val="000000"/>
                </w:rPr>
                <w:delText>30</w:delText>
              </w:r>
            </w:del>
          </w:p>
        </w:tc>
      </w:tr>
      <w:tr w:rsidR="006D53ED" w:rsidRPr="00AA6BBC" w:rsidDel="002E37EE" w14:paraId="5CA69128" w14:textId="4B8224A1" w:rsidTr="006D53ED">
        <w:trPr>
          <w:trHeight w:val="157"/>
          <w:del w:id="1400" w:author="Amrit" w:date="2018-11-13T23:45:00Z"/>
        </w:trPr>
        <w:tc>
          <w:tcPr>
            <w:tcW w:w="959" w:type="dxa"/>
            <w:vMerge/>
            <w:noWrap/>
            <w:hideMark/>
          </w:tcPr>
          <w:p w14:paraId="338A040D" w14:textId="155A6A1A" w:rsidR="00B33F62" w:rsidRPr="00AA6BBC" w:rsidDel="002E37EE" w:rsidRDefault="00B33F62" w:rsidP="00271BA5">
            <w:pPr>
              <w:rPr>
                <w:del w:id="1401" w:author="Amrit" w:date="2018-11-13T23:45:00Z"/>
                <w:rFonts w:eastAsia="Times New Roman"/>
                <w:b/>
                <w:color w:val="000000"/>
              </w:rPr>
            </w:pPr>
          </w:p>
        </w:tc>
        <w:tc>
          <w:tcPr>
            <w:tcW w:w="1134" w:type="dxa"/>
            <w:noWrap/>
            <w:hideMark/>
          </w:tcPr>
          <w:p w14:paraId="50CA2CC8" w14:textId="026B1160" w:rsidR="00B33F62" w:rsidRPr="00AA6BBC" w:rsidDel="002E37EE" w:rsidRDefault="00B33F62" w:rsidP="00271BA5">
            <w:pPr>
              <w:rPr>
                <w:del w:id="1402" w:author="Amrit" w:date="2018-11-13T23:45:00Z"/>
                <w:rFonts w:eastAsia="Times New Roman"/>
                <w:b/>
                <w:color w:val="000000"/>
              </w:rPr>
            </w:pPr>
            <w:del w:id="1403" w:author="Amrit" w:date="2018-11-13T23:45:00Z">
              <w:r w:rsidRPr="00AA6BBC" w:rsidDel="002E37EE">
                <w:rPr>
                  <w:rFonts w:eastAsia="Times New Roman"/>
                  <w:b/>
                  <w:color w:val="000000"/>
                </w:rPr>
                <w:delText>C1</w:delText>
              </w:r>
            </w:del>
          </w:p>
        </w:tc>
        <w:tc>
          <w:tcPr>
            <w:tcW w:w="709" w:type="dxa"/>
            <w:noWrap/>
            <w:hideMark/>
          </w:tcPr>
          <w:p w14:paraId="7724C820" w14:textId="17E9FB5C" w:rsidR="00B33F62" w:rsidRPr="00AA6BBC" w:rsidDel="002E37EE" w:rsidRDefault="00B33F62" w:rsidP="00271BA5">
            <w:pPr>
              <w:jc w:val="center"/>
              <w:rPr>
                <w:del w:id="1404" w:author="Amrit" w:date="2018-11-13T23:45:00Z"/>
                <w:rFonts w:eastAsia="Times New Roman"/>
                <w:color w:val="000000"/>
              </w:rPr>
            </w:pPr>
            <w:del w:id="1405" w:author="Amrit" w:date="2018-11-13T23:45:00Z">
              <w:r w:rsidRPr="00AA6BBC" w:rsidDel="002E37EE">
                <w:rPr>
                  <w:rFonts w:eastAsia="Times New Roman"/>
                  <w:color w:val="000000"/>
                </w:rPr>
                <w:delText>0</w:delText>
              </w:r>
            </w:del>
          </w:p>
        </w:tc>
        <w:tc>
          <w:tcPr>
            <w:tcW w:w="708" w:type="dxa"/>
            <w:noWrap/>
            <w:hideMark/>
          </w:tcPr>
          <w:p w14:paraId="591E5ACD" w14:textId="2B5E1230" w:rsidR="00B33F62" w:rsidRPr="00AA6BBC" w:rsidDel="002E37EE" w:rsidRDefault="00B33F62" w:rsidP="00271BA5">
            <w:pPr>
              <w:jc w:val="center"/>
              <w:rPr>
                <w:del w:id="1406" w:author="Amrit" w:date="2018-11-13T23:45:00Z"/>
                <w:rFonts w:eastAsia="Times New Roman"/>
                <w:color w:val="000000"/>
              </w:rPr>
            </w:pPr>
            <w:del w:id="1407" w:author="Amrit" w:date="2018-11-13T23:45:00Z">
              <w:r w:rsidRPr="00AA6BBC" w:rsidDel="002E37EE">
                <w:rPr>
                  <w:rFonts w:eastAsia="Times New Roman"/>
                  <w:color w:val="000000"/>
                </w:rPr>
                <w:delText>0</w:delText>
              </w:r>
            </w:del>
          </w:p>
        </w:tc>
        <w:tc>
          <w:tcPr>
            <w:tcW w:w="851" w:type="dxa"/>
            <w:noWrap/>
            <w:hideMark/>
          </w:tcPr>
          <w:p w14:paraId="7C8E48F4" w14:textId="54E6277A" w:rsidR="00B33F62" w:rsidRPr="00AA6BBC" w:rsidDel="002E37EE" w:rsidRDefault="00B33F62" w:rsidP="00271BA5">
            <w:pPr>
              <w:jc w:val="center"/>
              <w:rPr>
                <w:del w:id="1408" w:author="Amrit" w:date="2018-11-13T23:45:00Z"/>
                <w:rFonts w:eastAsia="Times New Roman"/>
                <w:color w:val="000000"/>
              </w:rPr>
            </w:pPr>
            <w:del w:id="1409" w:author="Amrit" w:date="2018-11-13T23:45:00Z">
              <w:r w:rsidRPr="00AA6BBC" w:rsidDel="002E37EE">
                <w:rPr>
                  <w:rFonts w:eastAsia="Times New Roman"/>
                  <w:color w:val="000000"/>
                </w:rPr>
                <w:delText>0</w:delText>
              </w:r>
            </w:del>
          </w:p>
        </w:tc>
        <w:tc>
          <w:tcPr>
            <w:tcW w:w="1559" w:type="dxa"/>
            <w:noWrap/>
            <w:hideMark/>
          </w:tcPr>
          <w:p w14:paraId="7991BAB7" w14:textId="44F5E123" w:rsidR="00B33F62" w:rsidRPr="00AA6BBC" w:rsidDel="002E37EE" w:rsidRDefault="00B33F62" w:rsidP="00271BA5">
            <w:pPr>
              <w:jc w:val="center"/>
              <w:rPr>
                <w:del w:id="1410" w:author="Amrit" w:date="2018-11-13T23:45:00Z"/>
                <w:rFonts w:eastAsia="Times New Roman"/>
                <w:color w:val="000000"/>
              </w:rPr>
            </w:pPr>
            <w:del w:id="1411" w:author="Amrit" w:date="2018-11-13T23:45:00Z">
              <w:r w:rsidRPr="00AA6BBC" w:rsidDel="002E37EE">
                <w:rPr>
                  <w:rFonts w:eastAsia="Times New Roman"/>
                  <w:color w:val="000000"/>
                </w:rPr>
                <w:delText>0</w:delText>
              </w:r>
            </w:del>
          </w:p>
        </w:tc>
        <w:tc>
          <w:tcPr>
            <w:tcW w:w="1134" w:type="dxa"/>
            <w:noWrap/>
            <w:hideMark/>
          </w:tcPr>
          <w:p w14:paraId="66B4E4E8" w14:textId="2DDF3E32" w:rsidR="00B33F62" w:rsidRPr="00AA6BBC" w:rsidDel="002E37EE" w:rsidRDefault="00B33F62" w:rsidP="00271BA5">
            <w:pPr>
              <w:jc w:val="center"/>
              <w:rPr>
                <w:del w:id="1412" w:author="Amrit" w:date="2018-11-13T23:45:00Z"/>
                <w:rFonts w:eastAsia="Times New Roman"/>
                <w:color w:val="000000"/>
              </w:rPr>
            </w:pPr>
            <w:del w:id="1413" w:author="Amrit" w:date="2018-11-13T23:45:00Z">
              <w:r w:rsidRPr="00AA6BBC" w:rsidDel="002E37EE">
                <w:rPr>
                  <w:rFonts w:eastAsia="Times New Roman"/>
                  <w:color w:val="000000"/>
                </w:rPr>
                <w:delText>0</w:delText>
              </w:r>
            </w:del>
          </w:p>
        </w:tc>
        <w:tc>
          <w:tcPr>
            <w:tcW w:w="1276" w:type="dxa"/>
            <w:noWrap/>
            <w:hideMark/>
          </w:tcPr>
          <w:p w14:paraId="44BE7DCF" w14:textId="0BB45361" w:rsidR="00B33F62" w:rsidRPr="00AA6BBC" w:rsidDel="002E37EE" w:rsidRDefault="00B33F62" w:rsidP="00271BA5">
            <w:pPr>
              <w:jc w:val="center"/>
              <w:rPr>
                <w:del w:id="1414" w:author="Amrit" w:date="2018-11-13T23:45:00Z"/>
                <w:rFonts w:eastAsia="Times New Roman"/>
                <w:color w:val="000000"/>
              </w:rPr>
            </w:pPr>
            <w:del w:id="1415" w:author="Amrit" w:date="2018-11-13T23:45:00Z">
              <w:r w:rsidRPr="00AA6BBC" w:rsidDel="002E37EE">
                <w:rPr>
                  <w:rFonts w:eastAsia="Times New Roman"/>
                  <w:color w:val="000000"/>
                </w:rPr>
                <w:delText>0</w:delText>
              </w:r>
            </w:del>
          </w:p>
        </w:tc>
        <w:tc>
          <w:tcPr>
            <w:tcW w:w="1246" w:type="dxa"/>
            <w:noWrap/>
            <w:hideMark/>
          </w:tcPr>
          <w:p w14:paraId="5AED4CC2" w14:textId="3C2AA82A" w:rsidR="00B33F62" w:rsidRPr="00AA6BBC" w:rsidDel="002E37EE" w:rsidRDefault="00B33F62" w:rsidP="00271BA5">
            <w:pPr>
              <w:jc w:val="center"/>
              <w:rPr>
                <w:del w:id="1416" w:author="Amrit" w:date="2018-11-13T23:45:00Z"/>
                <w:rFonts w:eastAsia="Times New Roman"/>
                <w:color w:val="000000"/>
              </w:rPr>
            </w:pPr>
            <w:del w:id="1417" w:author="Amrit" w:date="2018-11-13T23:45:00Z">
              <w:r w:rsidRPr="00AA6BBC" w:rsidDel="002E37EE">
                <w:rPr>
                  <w:rFonts w:eastAsia="Times New Roman"/>
                  <w:color w:val="000000"/>
                </w:rPr>
                <w:delText>0</w:delText>
              </w:r>
            </w:del>
          </w:p>
        </w:tc>
      </w:tr>
      <w:tr w:rsidR="006D53ED" w:rsidRPr="00AA6BBC" w:rsidDel="002E37EE" w14:paraId="3B93B0BE" w14:textId="156B53DD" w:rsidTr="006D53ED">
        <w:trPr>
          <w:trHeight w:val="172"/>
          <w:del w:id="1418" w:author="Amrit" w:date="2018-11-13T23:45:00Z"/>
        </w:trPr>
        <w:tc>
          <w:tcPr>
            <w:tcW w:w="959" w:type="dxa"/>
            <w:vMerge/>
            <w:noWrap/>
            <w:hideMark/>
          </w:tcPr>
          <w:p w14:paraId="7D1B8DD5" w14:textId="5AC4185E" w:rsidR="00B33F62" w:rsidRPr="00AA6BBC" w:rsidDel="002E37EE" w:rsidRDefault="00B33F62" w:rsidP="00271BA5">
            <w:pPr>
              <w:rPr>
                <w:del w:id="1419" w:author="Amrit" w:date="2018-11-13T23:45:00Z"/>
                <w:rFonts w:eastAsia="Times New Roman"/>
                <w:b/>
                <w:color w:val="000000"/>
              </w:rPr>
            </w:pPr>
          </w:p>
        </w:tc>
        <w:tc>
          <w:tcPr>
            <w:tcW w:w="1134" w:type="dxa"/>
            <w:noWrap/>
            <w:hideMark/>
          </w:tcPr>
          <w:p w14:paraId="251D3092" w14:textId="65DF3E2D" w:rsidR="00B33F62" w:rsidRPr="00AA6BBC" w:rsidDel="002E37EE" w:rsidRDefault="00B33F62" w:rsidP="00271BA5">
            <w:pPr>
              <w:rPr>
                <w:del w:id="1420" w:author="Amrit" w:date="2018-11-13T23:45:00Z"/>
                <w:rFonts w:eastAsia="Times New Roman"/>
                <w:b/>
                <w:color w:val="000000"/>
              </w:rPr>
            </w:pPr>
            <w:del w:id="1421" w:author="Amrit" w:date="2018-11-13T23:45:00Z">
              <w:r w:rsidRPr="00AA6BBC" w:rsidDel="002E37EE">
                <w:rPr>
                  <w:rFonts w:eastAsia="Times New Roman"/>
                  <w:b/>
                  <w:color w:val="000000"/>
                </w:rPr>
                <w:delText>C2</w:delText>
              </w:r>
            </w:del>
          </w:p>
        </w:tc>
        <w:tc>
          <w:tcPr>
            <w:tcW w:w="709" w:type="dxa"/>
            <w:noWrap/>
            <w:hideMark/>
          </w:tcPr>
          <w:p w14:paraId="6BDD252E" w14:textId="68D888B8" w:rsidR="00B33F62" w:rsidRPr="00AA6BBC" w:rsidDel="002E37EE" w:rsidRDefault="00B33F62" w:rsidP="00271BA5">
            <w:pPr>
              <w:jc w:val="center"/>
              <w:rPr>
                <w:del w:id="1422" w:author="Amrit" w:date="2018-11-13T23:45:00Z"/>
                <w:rFonts w:eastAsia="Times New Roman"/>
                <w:color w:val="000000"/>
              </w:rPr>
            </w:pPr>
            <w:del w:id="1423" w:author="Amrit" w:date="2018-11-13T23:45:00Z">
              <w:r w:rsidRPr="00AA6BBC" w:rsidDel="002E37EE">
                <w:rPr>
                  <w:rFonts w:eastAsia="Times New Roman"/>
                  <w:color w:val="000000"/>
                </w:rPr>
                <w:delText>275</w:delText>
              </w:r>
            </w:del>
          </w:p>
        </w:tc>
        <w:tc>
          <w:tcPr>
            <w:tcW w:w="708" w:type="dxa"/>
            <w:noWrap/>
            <w:hideMark/>
          </w:tcPr>
          <w:p w14:paraId="1DE8553E" w14:textId="231D4326" w:rsidR="00B33F62" w:rsidRPr="00AA6BBC" w:rsidDel="002E37EE" w:rsidRDefault="00B33F62" w:rsidP="00271BA5">
            <w:pPr>
              <w:jc w:val="center"/>
              <w:rPr>
                <w:del w:id="1424" w:author="Amrit" w:date="2018-11-13T23:45:00Z"/>
                <w:rFonts w:eastAsia="Times New Roman"/>
                <w:color w:val="000000"/>
              </w:rPr>
            </w:pPr>
            <w:del w:id="1425" w:author="Amrit" w:date="2018-11-13T23:45:00Z">
              <w:r w:rsidRPr="00AA6BBC" w:rsidDel="002E37EE">
                <w:rPr>
                  <w:rFonts w:eastAsia="Times New Roman"/>
                  <w:color w:val="000000"/>
                </w:rPr>
                <w:delText>337</w:delText>
              </w:r>
            </w:del>
          </w:p>
        </w:tc>
        <w:tc>
          <w:tcPr>
            <w:tcW w:w="851" w:type="dxa"/>
            <w:noWrap/>
            <w:hideMark/>
          </w:tcPr>
          <w:p w14:paraId="751AE4FE" w14:textId="5742F029" w:rsidR="00B33F62" w:rsidRPr="00AA6BBC" w:rsidDel="002E37EE" w:rsidRDefault="00B33F62" w:rsidP="00271BA5">
            <w:pPr>
              <w:jc w:val="center"/>
              <w:rPr>
                <w:del w:id="1426" w:author="Amrit" w:date="2018-11-13T23:45:00Z"/>
                <w:rFonts w:eastAsia="Times New Roman"/>
                <w:color w:val="000000"/>
              </w:rPr>
            </w:pPr>
            <w:del w:id="1427" w:author="Amrit" w:date="2018-11-13T23:45:00Z">
              <w:r w:rsidRPr="00AA6BBC" w:rsidDel="002E37EE">
                <w:rPr>
                  <w:rFonts w:eastAsia="Times New Roman"/>
                  <w:color w:val="000000"/>
                </w:rPr>
                <w:delText>193</w:delText>
              </w:r>
            </w:del>
          </w:p>
        </w:tc>
        <w:tc>
          <w:tcPr>
            <w:tcW w:w="1559" w:type="dxa"/>
            <w:noWrap/>
            <w:hideMark/>
          </w:tcPr>
          <w:p w14:paraId="23CFCA54" w14:textId="43677E1D" w:rsidR="00B33F62" w:rsidRPr="00AA6BBC" w:rsidDel="002E37EE" w:rsidRDefault="00B33F62" w:rsidP="00271BA5">
            <w:pPr>
              <w:jc w:val="center"/>
              <w:rPr>
                <w:del w:id="1428" w:author="Amrit" w:date="2018-11-13T23:45:00Z"/>
                <w:rFonts w:eastAsia="Times New Roman"/>
                <w:color w:val="000000"/>
              </w:rPr>
            </w:pPr>
            <w:del w:id="1429" w:author="Amrit" w:date="2018-11-13T23:45:00Z">
              <w:r w:rsidRPr="00AA6BBC" w:rsidDel="002E37EE">
                <w:rPr>
                  <w:rFonts w:eastAsia="Times New Roman"/>
                  <w:color w:val="000000"/>
                </w:rPr>
                <w:delText>258</w:delText>
              </w:r>
            </w:del>
          </w:p>
        </w:tc>
        <w:tc>
          <w:tcPr>
            <w:tcW w:w="1134" w:type="dxa"/>
            <w:noWrap/>
            <w:hideMark/>
          </w:tcPr>
          <w:p w14:paraId="7591BB46" w14:textId="5319F78A" w:rsidR="00B33F62" w:rsidRPr="00AA6BBC" w:rsidDel="002E37EE" w:rsidRDefault="00B33F62" w:rsidP="00271BA5">
            <w:pPr>
              <w:jc w:val="center"/>
              <w:rPr>
                <w:del w:id="1430" w:author="Amrit" w:date="2018-11-13T23:45:00Z"/>
                <w:rFonts w:eastAsia="Times New Roman"/>
                <w:color w:val="000000"/>
              </w:rPr>
            </w:pPr>
            <w:del w:id="1431" w:author="Amrit" w:date="2018-11-13T23:45:00Z">
              <w:r w:rsidRPr="00AA6BBC" w:rsidDel="002E37EE">
                <w:rPr>
                  <w:rFonts w:eastAsia="Times New Roman"/>
                  <w:color w:val="000000"/>
                </w:rPr>
                <w:delText>358</w:delText>
              </w:r>
            </w:del>
          </w:p>
        </w:tc>
        <w:tc>
          <w:tcPr>
            <w:tcW w:w="1276" w:type="dxa"/>
            <w:noWrap/>
            <w:hideMark/>
          </w:tcPr>
          <w:p w14:paraId="72CA668F" w14:textId="24DA541D" w:rsidR="00B33F62" w:rsidRPr="00AA6BBC" w:rsidDel="002E37EE" w:rsidRDefault="00B33F62" w:rsidP="00271BA5">
            <w:pPr>
              <w:jc w:val="center"/>
              <w:rPr>
                <w:del w:id="1432" w:author="Amrit" w:date="2018-11-13T23:45:00Z"/>
                <w:rFonts w:eastAsia="Times New Roman"/>
                <w:color w:val="000000"/>
              </w:rPr>
            </w:pPr>
            <w:del w:id="1433" w:author="Amrit" w:date="2018-11-13T23:45:00Z">
              <w:r w:rsidRPr="00AA6BBC" w:rsidDel="002E37EE">
                <w:rPr>
                  <w:rFonts w:eastAsia="Times New Roman"/>
                  <w:color w:val="000000"/>
                </w:rPr>
                <w:delText>312</w:delText>
              </w:r>
            </w:del>
          </w:p>
        </w:tc>
        <w:tc>
          <w:tcPr>
            <w:tcW w:w="1246" w:type="dxa"/>
            <w:shd w:val="clear" w:color="auto" w:fill="C5E0B3" w:themeFill="accent6" w:themeFillTint="66"/>
            <w:noWrap/>
            <w:hideMark/>
          </w:tcPr>
          <w:p w14:paraId="59CD7F26" w14:textId="45597F09" w:rsidR="00B33F62" w:rsidRPr="00AA6BBC" w:rsidDel="002E37EE" w:rsidRDefault="00B33F62" w:rsidP="00271BA5">
            <w:pPr>
              <w:jc w:val="center"/>
              <w:rPr>
                <w:del w:id="1434" w:author="Amrit" w:date="2018-11-13T23:45:00Z"/>
                <w:rFonts w:eastAsia="Times New Roman"/>
                <w:color w:val="000000"/>
              </w:rPr>
            </w:pPr>
            <w:del w:id="1435" w:author="Amrit" w:date="2018-11-13T23:45:00Z">
              <w:r w:rsidRPr="00AA6BBC" w:rsidDel="002E37EE">
                <w:rPr>
                  <w:rFonts w:eastAsia="Times New Roman"/>
                  <w:color w:val="000000"/>
                </w:rPr>
                <w:delText>426</w:delText>
              </w:r>
            </w:del>
          </w:p>
        </w:tc>
      </w:tr>
      <w:tr w:rsidR="006D53ED" w:rsidRPr="00AA6BBC" w:rsidDel="002E37EE" w14:paraId="38912AFF" w14:textId="52711A0E" w:rsidTr="006D53ED">
        <w:trPr>
          <w:trHeight w:val="172"/>
          <w:del w:id="1436" w:author="Amrit" w:date="2018-11-13T23:45:00Z"/>
        </w:trPr>
        <w:tc>
          <w:tcPr>
            <w:tcW w:w="959" w:type="dxa"/>
            <w:vMerge/>
            <w:noWrap/>
            <w:hideMark/>
          </w:tcPr>
          <w:p w14:paraId="2BF03DFE" w14:textId="517D05B9" w:rsidR="00B33F62" w:rsidRPr="00AA6BBC" w:rsidDel="002E37EE" w:rsidRDefault="00B33F62" w:rsidP="00271BA5">
            <w:pPr>
              <w:rPr>
                <w:del w:id="1437" w:author="Amrit" w:date="2018-11-13T23:45:00Z"/>
                <w:rFonts w:eastAsia="Times New Roman"/>
                <w:b/>
                <w:color w:val="000000"/>
              </w:rPr>
            </w:pPr>
          </w:p>
        </w:tc>
        <w:tc>
          <w:tcPr>
            <w:tcW w:w="1134" w:type="dxa"/>
            <w:noWrap/>
            <w:hideMark/>
          </w:tcPr>
          <w:p w14:paraId="3A87125D" w14:textId="02AE6411" w:rsidR="00B33F62" w:rsidRPr="00AA6BBC" w:rsidDel="002E37EE" w:rsidRDefault="00B33F62" w:rsidP="00271BA5">
            <w:pPr>
              <w:rPr>
                <w:del w:id="1438" w:author="Amrit" w:date="2018-11-13T23:45:00Z"/>
                <w:rFonts w:eastAsia="Times New Roman"/>
                <w:b/>
                <w:color w:val="000000"/>
              </w:rPr>
            </w:pPr>
            <w:del w:id="1439" w:author="Amrit" w:date="2018-11-13T23:45:00Z">
              <w:r w:rsidRPr="00AA6BBC" w:rsidDel="002E37EE">
                <w:rPr>
                  <w:rFonts w:eastAsia="Times New Roman"/>
                  <w:b/>
                  <w:color w:val="000000"/>
                </w:rPr>
                <w:delText>C3</w:delText>
              </w:r>
            </w:del>
          </w:p>
        </w:tc>
        <w:tc>
          <w:tcPr>
            <w:tcW w:w="709" w:type="dxa"/>
            <w:shd w:val="clear" w:color="auto" w:fill="C5E0B3" w:themeFill="accent6" w:themeFillTint="66"/>
            <w:noWrap/>
            <w:hideMark/>
          </w:tcPr>
          <w:p w14:paraId="6AD8527F" w14:textId="2C0365BD" w:rsidR="00B33F62" w:rsidRPr="00AA6BBC" w:rsidDel="002E37EE" w:rsidRDefault="00B33F62" w:rsidP="00271BA5">
            <w:pPr>
              <w:jc w:val="center"/>
              <w:rPr>
                <w:del w:id="1440" w:author="Amrit" w:date="2018-11-13T23:45:00Z"/>
                <w:rFonts w:eastAsia="Times New Roman"/>
                <w:color w:val="000000"/>
              </w:rPr>
            </w:pPr>
            <w:del w:id="1441" w:author="Amrit" w:date="2018-11-13T23:45:00Z">
              <w:r w:rsidRPr="00AA6BBC" w:rsidDel="002E37EE">
                <w:rPr>
                  <w:rFonts w:eastAsia="Times New Roman"/>
                  <w:color w:val="000000"/>
                </w:rPr>
                <w:delText>94</w:delText>
              </w:r>
            </w:del>
          </w:p>
        </w:tc>
        <w:tc>
          <w:tcPr>
            <w:tcW w:w="708" w:type="dxa"/>
            <w:noWrap/>
            <w:hideMark/>
          </w:tcPr>
          <w:p w14:paraId="07E1D4BE" w14:textId="7CEFF62D" w:rsidR="00B33F62" w:rsidRPr="00AA6BBC" w:rsidDel="002E37EE" w:rsidRDefault="00B33F62" w:rsidP="00271BA5">
            <w:pPr>
              <w:jc w:val="center"/>
              <w:rPr>
                <w:del w:id="1442" w:author="Amrit" w:date="2018-11-13T23:45:00Z"/>
                <w:rFonts w:eastAsia="Times New Roman"/>
                <w:color w:val="000000"/>
              </w:rPr>
            </w:pPr>
            <w:del w:id="1443" w:author="Amrit" w:date="2018-11-13T23:45:00Z">
              <w:r w:rsidRPr="00AA6BBC" w:rsidDel="002E37EE">
                <w:rPr>
                  <w:rFonts w:eastAsia="Times New Roman"/>
                  <w:color w:val="000000"/>
                </w:rPr>
                <w:delText>64</w:delText>
              </w:r>
            </w:del>
          </w:p>
        </w:tc>
        <w:tc>
          <w:tcPr>
            <w:tcW w:w="851" w:type="dxa"/>
            <w:noWrap/>
            <w:hideMark/>
          </w:tcPr>
          <w:p w14:paraId="7DAB2136" w14:textId="26EA889D" w:rsidR="00B33F62" w:rsidRPr="00AA6BBC" w:rsidDel="002E37EE" w:rsidRDefault="00B33F62" w:rsidP="00271BA5">
            <w:pPr>
              <w:jc w:val="center"/>
              <w:rPr>
                <w:del w:id="1444" w:author="Amrit" w:date="2018-11-13T23:45:00Z"/>
                <w:rFonts w:eastAsia="Times New Roman"/>
                <w:color w:val="000000"/>
              </w:rPr>
            </w:pPr>
            <w:del w:id="1445" w:author="Amrit" w:date="2018-11-13T23:45:00Z">
              <w:r w:rsidRPr="00AA6BBC" w:rsidDel="002E37EE">
                <w:rPr>
                  <w:rFonts w:eastAsia="Times New Roman"/>
                  <w:color w:val="000000"/>
                </w:rPr>
                <w:delText>37</w:delText>
              </w:r>
            </w:del>
          </w:p>
        </w:tc>
        <w:tc>
          <w:tcPr>
            <w:tcW w:w="1559" w:type="dxa"/>
            <w:noWrap/>
            <w:hideMark/>
          </w:tcPr>
          <w:p w14:paraId="29260A8E" w14:textId="08D07AF5" w:rsidR="00B33F62" w:rsidRPr="00AA6BBC" w:rsidDel="002E37EE" w:rsidRDefault="00B33F62" w:rsidP="00271BA5">
            <w:pPr>
              <w:jc w:val="center"/>
              <w:rPr>
                <w:del w:id="1446" w:author="Amrit" w:date="2018-11-13T23:45:00Z"/>
                <w:rFonts w:eastAsia="Times New Roman"/>
                <w:color w:val="000000"/>
              </w:rPr>
            </w:pPr>
            <w:del w:id="1447" w:author="Amrit" w:date="2018-11-13T23:45:00Z">
              <w:r w:rsidRPr="00AA6BBC" w:rsidDel="002E37EE">
                <w:rPr>
                  <w:rFonts w:eastAsia="Times New Roman"/>
                  <w:color w:val="000000"/>
                </w:rPr>
                <w:delText>14</w:delText>
              </w:r>
            </w:del>
          </w:p>
        </w:tc>
        <w:tc>
          <w:tcPr>
            <w:tcW w:w="1134" w:type="dxa"/>
            <w:noWrap/>
            <w:hideMark/>
          </w:tcPr>
          <w:p w14:paraId="336FBFD4" w14:textId="2EB89F09" w:rsidR="00B33F62" w:rsidRPr="00AA6BBC" w:rsidDel="002E37EE" w:rsidRDefault="00B33F62" w:rsidP="00271BA5">
            <w:pPr>
              <w:jc w:val="center"/>
              <w:rPr>
                <w:del w:id="1448" w:author="Amrit" w:date="2018-11-13T23:45:00Z"/>
                <w:rFonts w:eastAsia="Times New Roman"/>
                <w:color w:val="000000"/>
              </w:rPr>
            </w:pPr>
            <w:del w:id="1449" w:author="Amrit" w:date="2018-11-13T23:45:00Z">
              <w:r w:rsidRPr="00AA6BBC" w:rsidDel="002E37EE">
                <w:rPr>
                  <w:rFonts w:eastAsia="Times New Roman"/>
                  <w:color w:val="000000"/>
                </w:rPr>
                <w:delText>15</w:delText>
              </w:r>
            </w:del>
          </w:p>
        </w:tc>
        <w:tc>
          <w:tcPr>
            <w:tcW w:w="1276" w:type="dxa"/>
            <w:noWrap/>
            <w:hideMark/>
          </w:tcPr>
          <w:p w14:paraId="611F047A" w14:textId="27B346E4" w:rsidR="00B33F62" w:rsidRPr="00AA6BBC" w:rsidDel="002E37EE" w:rsidRDefault="00B33F62" w:rsidP="00271BA5">
            <w:pPr>
              <w:jc w:val="center"/>
              <w:rPr>
                <w:del w:id="1450" w:author="Amrit" w:date="2018-11-13T23:45:00Z"/>
                <w:rFonts w:eastAsia="Times New Roman"/>
                <w:color w:val="000000"/>
              </w:rPr>
            </w:pPr>
            <w:del w:id="1451" w:author="Amrit" w:date="2018-11-13T23:45:00Z">
              <w:r w:rsidRPr="00AA6BBC" w:rsidDel="002E37EE">
                <w:rPr>
                  <w:rFonts w:eastAsia="Times New Roman"/>
                  <w:color w:val="000000"/>
                </w:rPr>
                <w:delText>15</w:delText>
              </w:r>
            </w:del>
          </w:p>
        </w:tc>
        <w:tc>
          <w:tcPr>
            <w:tcW w:w="1246" w:type="dxa"/>
            <w:noWrap/>
            <w:hideMark/>
          </w:tcPr>
          <w:p w14:paraId="7DFB9BB3" w14:textId="318B921C" w:rsidR="00B33F62" w:rsidRPr="00AA6BBC" w:rsidDel="002E37EE" w:rsidRDefault="00B33F62" w:rsidP="00271BA5">
            <w:pPr>
              <w:jc w:val="center"/>
              <w:rPr>
                <w:del w:id="1452" w:author="Amrit" w:date="2018-11-13T23:45:00Z"/>
                <w:rFonts w:eastAsia="Times New Roman"/>
                <w:color w:val="000000"/>
              </w:rPr>
            </w:pPr>
            <w:del w:id="1453" w:author="Amrit" w:date="2018-11-13T23:45:00Z">
              <w:r w:rsidRPr="00AA6BBC" w:rsidDel="002E37EE">
                <w:rPr>
                  <w:rFonts w:eastAsia="Times New Roman"/>
                  <w:color w:val="000000"/>
                </w:rPr>
                <w:delText>34</w:delText>
              </w:r>
            </w:del>
          </w:p>
        </w:tc>
      </w:tr>
      <w:tr w:rsidR="006D53ED" w:rsidRPr="00AA6BBC" w:rsidDel="002E37EE" w14:paraId="393CC3E9" w14:textId="111F5752" w:rsidTr="006D53ED">
        <w:trPr>
          <w:trHeight w:val="186"/>
          <w:del w:id="1454" w:author="Amrit" w:date="2018-11-13T23:45:00Z"/>
        </w:trPr>
        <w:tc>
          <w:tcPr>
            <w:tcW w:w="959" w:type="dxa"/>
            <w:vMerge/>
            <w:noWrap/>
            <w:hideMark/>
          </w:tcPr>
          <w:p w14:paraId="342B53FA" w14:textId="58017BC7" w:rsidR="00B33F62" w:rsidRPr="00AA6BBC" w:rsidDel="002E37EE" w:rsidRDefault="00B33F62" w:rsidP="00271BA5">
            <w:pPr>
              <w:rPr>
                <w:del w:id="1455" w:author="Amrit" w:date="2018-11-13T23:45:00Z"/>
                <w:rFonts w:eastAsia="Times New Roman"/>
                <w:b/>
                <w:color w:val="000000"/>
              </w:rPr>
            </w:pPr>
          </w:p>
        </w:tc>
        <w:tc>
          <w:tcPr>
            <w:tcW w:w="1134" w:type="dxa"/>
            <w:noWrap/>
            <w:hideMark/>
          </w:tcPr>
          <w:p w14:paraId="7D416167" w14:textId="4626EC9C" w:rsidR="00B33F62" w:rsidRPr="00AA6BBC" w:rsidDel="002E37EE" w:rsidRDefault="00B33F62" w:rsidP="00271BA5">
            <w:pPr>
              <w:rPr>
                <w:del w:id="1456" w:author="Amrit" w:date="2018-11-13T23:45:00Z"/>
                <w:rFonts w:eastAsia="Times New Roman"/>
                <w:b/>
                <w:color w:val="000000"/>
              </w:rPr>
            </w:pPr>
            <w:del w:id="1457" w:author="Amrit" w:date="2018-11-13T23:45:00Z">
              <w:r w:rsidRPr="00AA6BBC" w:rsidDel="002E37EE">
                <w:rPr>
                  <w:rFonts w:eastAsia="Times New Roman"/>
                  <w:b/>
                  <w:color w:val="000000"/>
                </w:rPr>
                <w:delText>C4</w:delText>
              </w:r>
            </w:del>
          </w:p>
        </w:tc>
        <w:tc>
          <w:tcPr>
            <w:tcW w:w="709" w:type="dxa"/>
            <w:noWrap/>
            <w:hideMark/>
          </w:tcPr>
          <w:p w14:paraId="5042A67A" w14:textId="3AD3A6BB" w:rsidR="00B33F62" w:rsidRPr="00AA6BBC" w:rsidDel="002E37EE" w:rsidRDefault="00B33F62" w:rsidP="00271BA5">
            <w:pPr>
              <w:jc w:val="center"/>
              <w:rPr>
                <w:del w:id="1458" w:author="Amrit" w:date="2018-11-13T23:45:00Z"/>
                <w:rFonts w:eastAsia="Times New Roman"/>
                <w:color w:val="000000"/>
              </w:rPr>
            </w:pPr>
            <w:del w:id="1459" w:author="Amrit" w:date="2018-11-13T23:45:00Z">
              <w:r w:rsidRPr="00AA6BBC" w:rsidDel="002E37EE">
                <w:rPr>
                  <w:rFonts w:eastAsia="Times New Roman"/>
                  <w:color w:val="000000"/>
                </w:rPr>
                <w:delText>49</w:delText>
              </w:r>
            </w:del>
          </w:p>
        </w:tc>
        <w:tc>
          <w:tcPr>
            <w:tcW w:w="708" w:type="dxa"/>
            <w:noWrap/>
            <w:hideMark/>
          </w:tcPr>
          <w:p w14:paraId="27F96C1D" w14:textId="54D06280" w:rsidR="00B33F62" w:rsidRPr="00AA6BBC" w:rsidDel="002E37EE" w:rsidRDefault="00B33F62" w:rsidP="00271BA5">
            <w:pPr>
              <w:jc w:val="center"/>
              <w:rPr>
                <w:del w:id="1460" w:author="Amrit" w:date="2018-11-13T23:45:00Z"/>
                <w:rFonts w:eastAsia="Times New Roman"/>
                <w:color w:val="000000"/>
              </w:rPr>
            </w:pPr>
            <w:del w:id="1461" w:author="Amrit" w:date="2018-11-13T23:45:00Z">
              <w:r w:rsidRPr="00AA6BBC" w:rsidDel="002E37EE">
                <w:rPr>
                  <w:rFonts w:eastAsia="Times New Roman"/>
                  <w:color w:val="000000"/>
                </w:rPr>
                <w:delText>43</w:delText>
              </w:r>
            </w:del>
          </w:p>
        </w:tc>
        <w:tc>
          <w:tcPr>
            <w:tcW w:w="851" w:type="dxa"/>
            <w:noWrap/>
            <w:hideMark/>
          </w:tcPr>
          <w:p w14:paraId="26B56D8D" w14:textId="4425FDD0" w:rsidR="00B33F62" w:rsidRPr="00AA6BBC" w:rsidDel="002E37EE" w:rsidRDefault="00B33F62" w:rsidP="00271BA5">
            <w:pPr>
              <w:jc w:val="center"/>
              <w:rPr>
                <w:del w:id="1462" w:author="Amrit" w:date="2018-11-13T23:45:00Z"/>
                <w:rFonts w:eastAsia="Times New Roman"/>
                <w:color w:val="000000"/>
              </w:rPr>
            </w:pPr>
            <w:del w:id="1463" w:author="Amrit" w:date="2018-11-13T23:45:00Z">
              <w:r w:rsidRPr="00AA6BBC" w:rsidDel="002E37EE">
                <w:rPr>
                  <w:rFonts w:eastAsia="Times New Roman"/>
                  <w:color w:val="000000"/>
                </w:rPr>
                <w:delText>68</w:delText>
              </w:r>
            </w:del>
          </w:p>
        </w:tc>
        <w:tc>
          <w:tcPr>
            <w:tcW w:w="1559" w:type="dxa"/>
            <w:noWrap/>
            <w:hideMark/>
          </w:tcPr>
          <w:p w14:paraId="19388BF9" w14:textId="53E7B1EA" w:rsidR="00B33F62" w:rsidRPr="00AA6BBC" w:rsidDel="002E37EE" w:rsidRDefault="00B33F62" w:rsidP="00271BA5">
            <w:pPr>
              <w:jc w:val="center"/>
              <w:rPr>
                <w:del w:id="1464" w:author="Amrit" w:date="2018-11-13T23:45:00Z"/>
                <w:rFonts w:eastAsia="Times New Roman"/>
                <w:color w:val="000000"/>
              </w:rPr>
            </w:pPr>
            <w:del w:id="1465" w:author="Amrit" w:date="2018-11-13T23:45:00Z">
              <w:r w:rsidRPr="00AA6BBC" w:rsidDel="002E37EE">
                <w:rPr>
                  <w:rFonts w:eastAsia="Times New Roman"/>
                  <w:color w:val="000000"/>
                </w:rPr>
                <w:delText>47</w:delText>
              </w:r>
            </w:del>
          </w:p>
        </w:tc>
        <w:tc>
          <w:tcPr>
            <w:tcW w:w="1134" w:type="dxa"/>
            <w:noWrap/>
            <w:hideMark/>
          </w:tcPr>
          <w:p w14:paraId="295E8974" w14:textId="19E1EF30" w:rsidR="00B33F62" w:rsidRPr="00AA6BBC" w:rsidDel="002E37EE" w:rsidRDefault="00B33F62" w:rsidP="00271BA5">
            <w:pPr>
              <w:jc w:val="center"/>
              <w:rPr>
                <w:del w:id="1466" w:author="Amrit" w:date="2018-11-13T23:45:00Z"/>
                <w:rFonts w:eastAsia="Times New Roman"/>
                <w:color w:val="000000"/>
              </w:rPr>
            </w:pPr>
            <w:del w:id="1467" w:author="Amrit" w:date="2018-11-13T23:45:00Z">
              <w:r w:rsidRPr="00AA6BBC" w:rsidDel="002E37EE">
                <w:rPr>
                  <w:rFonts w:eastAsia="Times New Roman"/>
                  <w:color w:val="000000"/>
                </w:rPr>
                <w:delText>50</w:delText>
              </w:r>
            </w:del>
          </w:p>
        </w:tc>
        <w:tc>
          <w:tcPr>
            <w:tcW w:w="1276" w:type="dxa"/>
            <w:noWrap/>
            <w:hideMark/>
          </w:tcPr>
          <w:p w14:paraId="2ACBF13F" w14:textId="5A6EEBC2" w:rsidR="00B33F62" w:rsidRPr="00AA6BBC" w:rsidDel="002E37EE" w:rsidRDefault="00B33F62" w:rsidP="00271BA5">
            <w:pPr>
              <w:jc w:val="center"/>
              <w:rPr>
                <w:del w:id="1468" w:author="Amrit" w:date="2018-11-13T23:45:00Z"/>
                <w:rFonts w:eastAsia="Times New Roman"/>
                <w:color w:val="000000"/>
              </w:rPr>
            </w:pPr>
            <w:del w:id="1469" w:author="Amrit" w:date="2018-11-13T23:45:00Z">
              <w:r w:rsidRPr="00AA6BBC" w:rsidDel="002E37EE">
                <w:rPr>
                  <w:rFonts w:eastAsia="Times New Roman"/>
                  <w:color w:val="000000"/>
                </w:rPr>
                <w:delText>62</w:delText>
              </w:r>
            </w:del>
          </w:p>
        </w:tc>
        <w:tc>
          <w:tcPr>
            <w:tcW w:w="1246" w:type="dxa"/>
            <w:shd w:val="clear" w:color="auto" w:fill="C5E0B3" w:themeFill="accent6" w:themeFillTint="66"/>
            <w:noWrap/>
            <w:hideMark/>
          </w:tcPr>
          <w:p w14:paraId="6CF2CA03" w14:textId="6EF39170" w:rsidR="00B33F62" w:rsidRPr="00AA6BBC" w:rsidDel="002E37EE" w:rsidRDefault="00B33F62" w:rsidP="00271BA5">
            <w:pPr>
              <w:jc w:val="center"/>
              <w:rPr>
                <w:del w:id="1470" w:author="Amrit" w:date="2018-11-13T23:45:00Z"/>
                <w:rFonts w:eastAsia="Times New Roman"/>
                <w:color w:val="000000"/>
              </w:rPr>
            </w:pPr>
            <w:del w:id="1471" w:author="Amrit" w:date="2018-11-13T23:45:00Z">
              <w:r w:rsidRPr="00AA6BBC" w:rsidDel="002E37EE">
                <w:rPr>
                  <w:rFonts w:eastAsia="Times New Roman"/>
                  <w:color w:val="000000"/>
                </w:rPr>
                <w:delText>125</w:delText>
              </w:r>
            </w:del>
          </w:p>
        </w:tc>
      </w:tr>
      <w:tr w:rsidR="006D53ED" w:rsidRPr="00AA6BBC" w:rsidDel="002E37EE" w14:paraId="0A0D343D" w14:textId="22EDE473" w:rsidTr="006D53ED">
        <w:trPr>
          <w:trHeight w:val="228"/>
          <w:del w:id="1472" w:author="Amrit" w:date="2018-11-13T23:45:00Z"/>
        </w:trPr>
        <w:tc>
          <w:tcPr>
            <w:tcW w:w="959" w:type="dxa"/>
            <w:vMerge/>
            <w:noWrap/>
            <w:hideMark/>
          </w:tcPr>
          <w:p w14:paraId="6B348DFF" w14:textId="7A65B256" w:rsidR="00B33F62" w:rsidRPr="00AA6BBC" w:rsidDel="002E37EE" w:rsidRDefault="00B33F62" w:rsidP="00271BA5">
            <w:pPr>
              <w:rPr>
                <w:del w:id="1473" w:author="Amrit" w:date="2018-11-13T23:45:00Z"/>
                <w:rFonts w:eastAsia="Times New Roman"/>
                <w:b/>
                <w:color w:val="000000"/>
              </w:rPr>
            </w:pPr>
          </w:p>
        </w:tc>
        <w:tc>
          <w:tcPr>
            <w:tcW w:w="1134" w:type="dxa"/>
            <w:noWrap/>
            <w:hideMark/>
          </w:tcPr>
          <w:p w14:paraId="5A384CFF" w14:textId="4777405D" w:rsidR="00B33F62" w:rsidRPr="00AA6BBC" w:rsidDel="002E37EE" w:rsidRDefault="00B33F62" w:rsidP="00271BA5">
            <w:pPr>
              <w:rPr>
                <w:del w:id="1474" w:author="Amrit" w:date="2018-11-13T23:45:00Z"/>
                <w:rFonts w:eastAsia="Times New Roman"/>
                <w:b/>
                <w:color w:val="000000"/>
              </w:rPr>
            </w:pPr>
            <w:del w:id="1475" w:author="Amrit" w:date="2018-11-13T23:45:00Z">
              <w:r w:rsidRPr="00AA6BBC" w:rsidDel="002E37EE">
                <w:rPr>
                  <w:rFonts w:eastAsia="Times New Roman"/>
                  <w:b/>
                  <w:color w:val="000000"/>
                </w:rPr>
                <w:delText>C5</w:delText>
              </w:r>
            </w:del>
          </w:p>
        </w:tc>
        <w:tc>
          <w:tcPr>
            <w:tcW w:w="709" w:type="dxa"/>
            <w:shd w:val="clear" w:color="auto" w:fill="C5E0B3" w:themeFill="accent6" w:themeFillTint="66"/>
            <w:noWrap/>
            <w:hideMark/>
          </w:tcPr>
          <w:p w14:paraId="3CEEB910" w14:textId="573A9267" w:rsidR="00B33F62" w:rsidRPr="00AA6BBC" w:rsidDel="002E37EE" w:rsidRDefault="00B33F62" w:rsidP="00271BA5">
            <w:pPr>
              <w:jc w:val="center"/>
              <w:rPr>
                <w:del w:id="1476" w:author="Amrit" w:date="2018-11-13T23:45:00Z"/>
                <w:rFonts w:eastAsia="Times New Roman"/>
                <w:color w:val="000000"/>
              </w:rPr>
            </w:pPr>
            <w:del w:id="1477" w:author="Amrit" w:date="2018-11-13T23:45:00Z">
              <w:r w:rsidRPr="00AA6BBC" w:rsidDel="002E37EE">
                <w:rPr>
                  <w:rFonts w:eastAsia="Times New Roman"/>
                  <w:color w:val="000000"/>
                </w:rPr>
                <w:delText>825</w:delText>
              </w:r>
            </w:del>
          </w:p>
        </w:tc>
        <w:tc>
          <w:tcPr>
            <w:tcW w:w="708" w:type="dxa"/>
            <w:noWrap/>
            <w:hideMark/>
          </w:tcPr>
          <w:p w14:paraId="2D3E8044" w14:textId="54410B60" w:rsidR="00B33F62" w:rsidRPr="00AA6BBC" w:rsidDel="002E37EE" w:rsidRDefault="00B33F62" w:rsidP="00271BA5">
            <w:pPr>
              <w:jc w:val="center"/>
              <w:rPr>
                <w:del w:id="1478" w:author="Amrit" w:date="2018-11-13T23:45:00Z"/>
                <w:rFonts w:eastAsia="Times New Roman"/>
                <w:color w:val="000000"/>
              </w:rPr>
            </w:pPr>
            <w:del w:id="1479" w:author="Amrit" w:date="2018-11-13T23:45:00Z">
              <w:r w:rsidRPr="00AA6BBC" w:rsidDel="002E37EE">
                <w:rPr>
                  <w:rFonts w:eastAsia="Times New Roman"/>
                  <w:color w:val="000000"/>
                </w:rPr>
                <w:delText>708</w:delText>
              </w:r>
            </w:del>
          </w:p>
        </w:tc>
        <w:tc>
          <w:tcPr>
            <w:tcW w:w="851" w:type="dxa"/>
            <w:noWrap/>
            <w:hideMark/>
          </w:tcPr>
          <w:p w14:paraId="51CB884B" w14:textId="6081A903" w:rsidR="00B33F62" w:rsidRPr="00AA6BBC" w:rsidDel="002E37EE" w:rsidRDefault="00B33F62" w:rsidP="00271BA5">
            <w:pPr>
              <w:jc w:val="center"/>
              <w:rPr>
                <w:del w:id="1480" w:author="Amrit" w:date="2018-11-13T23:45:00Z"/>
                <w:rFonts w:eastAsia="Times New Roman"/>
                <w:color w:val="000000"/>
              </w:rPr>
            </w:pPr>
            <w:del w:id="1481" w:author="Amrit" w:date="2018-11-13T23:45:00Z">
              <w:r w:rsidRPr="00AA6BBC" w:rsidDel="002E37EE">
                <w:rPr>
                  <w:rFonts w:eastAsia="Times New Roman"/>
                  <w:color w:val="000000"/>
                </w:rPr>
                <w:delText>706</w:delText>
              </w:r>
            </w:del>
          </w:p>
        </w:tc>
        <w:tc>
          <w:tcPr>
            <w:tcW w:w="1559" w:type="dxa"/>
            <w:noWrap/>
            <w:hideMark/>
          </w:tcPr>
          <w:p w14:paraId="08388C0D" w14:textId="020A64AB" w:rsidR="00B33F62" w:rsidRPr="00AA6BBC" w:rsidDel="002E37EE" w:rsidRDefault="00B33F62" w:rsidP="00271BA5">
            <w:pPr>
              <w:jc w:val="center"/>
              <w:rPr>
                <w:del w:id="1482" w:author="Amrit" w:date="2018-11-13T23:45:00Z"/>
                <w:rFonts w:eastAsia="Times New Roman"/>
                <w:color w:val="000000"/>
              </w:rPr>
            </w:pPr>
            <w:del w:id="1483" w:author="Amrit" w:date="2018-11-13T23:45:00Z">
              <w:r w:rsidRPr="00AA6BBC" w:rsidDel="002E37EE">
                <w:rPr>
                  <w:rFonts w:eastAsia="Times New Roman"/>
                  <w:color w:val="000000"/>
                </w:rPr>
                <w:delText>526</w:delText>
              </w:r>
            </w:del>
          </w:p>
        </w:tc>
        <w:tc>
          <w:tcPr>
            <w:tcW w:w="1134" w:type="dxa"/>
            <w:noWrap/>
            <w:hideMark/>
          </w:tcPr>
          <w:p w14:paraId="7C618A4A" w14:textId="089DFE6F" w:rsidR="00B33F62" w:rsidRPr="00AA6BBC" w:rsidDel="002E37EE" w:rsidRDefault="00B33F62" w:rsidP="00271BA5">
            <w:pPr>
              <w:jc w:val="center"/>
              <w:rPr>
                <w:del w:id="1484" w:author="Amrit" w:date="2018-11-13T23:45:00Z"/>
                <w:rFonts w:eastAsia="Times New Roman"/>
                <w:color w:val="000000"/>
              </w:rPr>
            </w:pPr>
            <w:del w:id="1485" w:author="Amrit" w:date="2018-11-13T23:45:00Z">
              <w:r w:rsidRPr="00AA6BBC" w:rsidDel="002E37EE">
                <w:rPr>
                  <w:rFonts w:eastAsia="Times New Roman"/>
                  <w:color w:val="000000"/>
                </w:rPr>
                <w:delText>669</w:delText>
              </w:r>
            </w:del>
          </w:p>
        </w:tc>
        <w:tc>
          <w:tcPr>
            <w:tcW w:w="1276" w:type="dxa"/>
            <w:noWrap/>
            <w:hideMark/>
          </w:tcPr>
          <w:p w14:paraId="4503223B" w14:textId="3C00A241" w:rsidR="00B33F62" w:rsidRPr="00AA6BBC" w:rsidDel="002E37EE" w:rsidRDefault="00B33F62" w:rsidP="00271BA5">
            <w:pPr>
              <w:jc w:val="center"/>
              <w:rPr>
                <w:del w:id="1486" w:author="Amrit" w:date="2018-11-13T23:45:00Z"/>
                <w:rFonts w:eastAsia="Times New Roman"/>
                <w:color w:val="000000"/>
              </w:rPr>
            </w:pPr>
            <w:del w:id="1487" w:author="Amrit" w:date="2018-11-13T23:45:00Z">
              <w:r w:rsidRPr="00AA6BBC" w:rsidDel="002E37EE">
                <w:rPr>
                  <w:rFonts w:eastAsia="Times New Roman"/>
                  <w:color w:val="000000"/>
                </w:rPr>
                <w:delText>776</w:delText>
              </w:r>
            </w:del>
          </w:p>
        </w:tc>
        <w:tc>
          <w:tcPr>
            <w:tcW w:w="1246" w:type="dxa"/>
            <w:noWrap/>
            <w:hideMark/>
          </w:tcPr>
          <w:p w14:paraId="24451A43" w14:textId="3EB0E27E" w:rsidR="00B33F62" w:rsidRPr="00AA6BBC" w:rsidDel="002E37EE" w:rsidRDefault="00B33F62" w:rsidP="00271BA5">
            <w:pPr>
              <w:jc w:val="center"/>
              <w:rPr>
                <w:del w:id="1488" w:author="Amrit" w:date="2018-11-13T23:45:00Z"/>
                <w:rFonts w:eastAsia="Times New Roman"/>
                <w:color w:val="000000"/>
              </w:rPr>
            </w:pPr>
            <w:del w:id="1489" w:author="Amrit" w:date="2018-11-13T23:45:00Z">
              <w:r w:rsidRPr="00AA6BBC" w:rsidDel="002E37EE">
                <w:rPr>
                  <w:rFonts w:eastAsia="Times New Roman"/>
                  <w:color w:val="000000"/>
                </w:rPr>
                <w:delText>693</w:delText>
              </w:r>
            </w:del>
          </w:p>
        </w:tc>
      </w:tr>
      <w:tr w:rsidR="006D53ED" w:rsidRPr="00AA6BBC" w:rsidDel="002E37EE" w14:paraId="54628DBD" w14:textId="31F406D6" w:rsidTr="006D53ED">
        <w:trPr>
          <w:trHeight w:val="185"/>
          <w:del w:id="1490" w:author="Amrit" w:date="2018-11-13T23:45:00Z"/>
        </w:trPr>
        <w:tc>
          <w:tcPr>
            <w:tcW w:w="959" w:type="dxa"/>
            <w:vMerge/>
            <w:noWrap/>
            <w:hideMark/>
          </w:tcPr>
          <w:p w14:paraId="3799CEF8" w14:textId="1B61E01A" w:rsidR="00B33F62" w:rsidRPr="00AA6BBC" w:rsidDel="002E37EE" w:rsidRDefault="00B33F62" w:rsidP="00271BA5">
            <w:pPr>
              <w:rPr>
                <w:del w:id="1491" w:author="Amrit" w:date="2018-11-13T23:45:00Z"/>
                <w:rFonts w:eastAsia="Times New Roman"/>
                <w:b/>
                <w:color w:val="000000"/>
              </w:rPr>
            </w:pPr>
          </w:p>
        </w:tc>
        <w:tc>
          <w:tcPr>
            <w:tcW w:w="1134" w:type="dxa"/>
            <w:noWrap/>
            <w:hideMark/>
          </w:tcPr>
          <w:p w14:paraId="22A5CC86" w14:textId="4D2217D0" w:rsidR="00B33F62" w:rsidRPr="00AA6BBC" w:rsidDel="002E37EE" w:rsidRDefault="00B33F62" w:rsidP="00271BA5">
            <w:pPr>
              <w:rPr>
                <w:del w:id="1492" w:author="Amrit" w:date="2018-11-13T23:45:00Z"/>
                <w:rFonts w:eastAsia="Times New Roman"/>
                <w:b/>
                <w:color w:val="000000"/>
              </w:rPr>
            </w:pPr>
            <w:del w:id="1493" w:author="Amrit" w:date="2018-11-13T23:45:00Z">
              <w:r w:rsidRPr="00AA6BBC" w:rsidDel="002E37EE">
                <w:rPr>
                  <w:rFonts w:eastAsia="Times New Roman"/>
                  <w:b/>
                  <w:color w:val="000000"/>
                </w:rPr>
                <w:delText>C6</w:delText>
              </w:r>
            </w:del>
          </w:p>
        </w:tc>
        <w:tc>
          <w:tcPr>
            <w:tcW w:w="709" w:type="dxa"/>
            <w:noWrap/>
            <w:hideMark/>
          </w:tcPr>
          <w:p w14:paraId="4DA3EEA5" w14:textId="6937C2D3" w:rsidR="00B33F62" w:rsidRPr="00AA6BBC" w:rsidDel="002E37EE" w:rsidRDefault="00B33F62" w:rsidP="00271BA5">
            <w:pPr>
              <w:jc w:val="center"/>
              <w:rPr>
                <w:del w:id="1494" w:author="Amrit" w:date="2018-11-13T23:45:00Z"/>
                <w:rFonts w:eastAsia="Times New Roman"/>
                <w:color w:val="000000"/>
              </w:rPr>
            </w:pPr>
            <w:del w:id="1495" w:author="Amrit" w:date="2018-11-13T23:45:00Z">
              <w:r w:rsidRPr="00AA6BBC" w:rsidDel="002E37EE">
                <w:rPr>
                  <w:rFonts w:eastAsia="Times New Roman"/>
                  <w:color w:val="000000"/>
                </w:rPr>
                <w:delText>22</w:delText>
              </w:r>
            </w:del>
          </w:p>
        </w:tc>
        <w:tc>
          <w:tcPr>
            <w:tcW w:w="708" w:type="dxa"/>
            <w:noWrap/>
            <w:hideMark/>
          </w:tcPr>
          <w:p w14:paraId="25071219" w14:textId="1DFDE510" w:rsidR="00B33F62" w:rsidRPr="00AA6BBC" w:rsidDel="002E37EE" w:rsidRDefault="00B33F62" w:rsidP="00271BA5">
            <w:pPr>
              <w:jc w:val="center"/>
              <w:rPr>
                <w:del w:id="1496" w:author="Amrit" w:date="2018-11-13T23:45:00Z"/>
                <w:rFonts w:eastAsia="Times New Roman"/>
                <w:color w:val="000000"/>
              </w:rPr>
            </w:pPr>
            <w:del w:id="1497" w:author="Amrit" w:date="2018-11-13T23:45:00Z">
              <w:r w:rsidRPr="00AA6BBC" w:rsidDel="002E37EE">
                <w:rPr>
                  <w:rFonts w:eastAsia="Times New Roman"/>
                  <w:color w:val="000000"/>
                </w:rPr>
                <w:delText>25</w:delText>
              </w:r>
            </w:del>
          </w:p>
        </w:tc>
        <w:tc>
          <w:tcPr>
            <w:tcW w:w="851" w:type="dxa"/>
            <w:noWrap/>
            <w:hideMark/>
          </w:tcPr>
          <w:p w14:paraId="1B4E20FA" w14:textId="07940079" w:rsidR="00B33F62" w:rsidRPr="00AA6BBC" w:rsidDel="002E37EE" w:rsidRDefault="00B33F62" w:rsidP="00271BA5">
            <w:pPr>
              <w:jc w:val="center"/>
              <w:rPr>
                <w:del w:id="1498" w:author="Amrit" w:date="2018-11-13T23:45:00Z"/>
                <w:rFonts w:eastAsia="Times New Roman"/>
                <w:color w:val="000000"/>
              </w:rPr>
            </w:pPr>
            <w:del w:id="1499" w:author="Amrit" w:date="2018-11-13T23:45:00Z">
              <w:r w:rsidRPr="00AA6BBC" w:rsidDel="002E37EE">
                <w:rPr>
                  <w:rFonts w:eastAsia="Times New Roman"/>
                  <w:color w:val="000000"/>
                </w:rPr>
                <w:delText>18</w:delText>
              </w:r>
            </w:del>
          </w:p>
        </w:tc>
        <w:tc>
          <w:tcPr>
            <w:tcW w:w="1559" w:type="dxa"/>
            <w:shd w:val="clear" w:color="auto" w:fill="C5E0B3" w:themeFill="accent6" w:themeFillTint="66"/>
            <w:noWrap/>
            <w:hideMark/>
          </w:tcPr>
          <w:p w14:paraId="1F53CCC5" w14:textId="3DE3EEDD" w:rsidR="00B33F62" w:rsidRPr="00AA6BBC" w:rsidDel="002E37EE" w:rsidRDefault="00B33F62" w:rsidP="00271BA5">
            <w:pPr>
              <w:jc w:val="center"/>
              <w:rPr>
                <w:del w:id="1500" w:author="Amrit" w:date="2018-11-13T23:45:00Z"/>
                <w:rFonts w:eastAsia="Times New Roman"/>
                <w:color w:val="000000"/>
              </w:rPr>
            </w:pPr>
            <w:del w:id="1501" w:author="Amrit" w:date="2018-11-13T23:45:00Z">
              <w:r w:rsidRPr="00AA6BBC" w:rsidDel="002E37EE">
                <w:rPr>
                  <w:rFonts w:eastAsia="Times New Roman"/>
                  <w:color w:val="000000"/>
                </w:rPr>
                <w:delText>30</w:delText>
              </w:r>
            </w:del>
          </w:p>
        </w:tc>
        <w:tc>
          <w:tcPr>
            <w:tcW w:w="1134" w:type="dxa"/>
            <w:noWrap/>
            <w:hideMark/>
          </w:tcPr>
          <w:p w14:paraId="6CE37303" w14:textId="3B387637" w:rsidR="00B33F62" w:rsidRPr="00AA6BBC" w:rsidDel="002E37EE" w:rsidRDefault="00B33F62" w:rsidP="00271BA5">
            <w:pPr>
              <w:jc w:val="center"/>
              <w:rPr>
                <w:del w:id="1502" w:author="Amrit" w:date="2018-11-13T23:45:00Z"/>
                <w:rFonts w:eastAsia="Times New Roman"/>
                <w:color w:val="000000"/>
              </w:rPr>
            </w:pPr>
            <w:del w:id="1503" w:author="Amrit" w:date="2018-11-13T23:45:00Z">
              <w:r w:rsidRPr="00AA6BBC" w:rsidDel="002E37EE">
                <w:rPr>
                  <w:rFonts w:eastAsia="Times New Roman"/>
                  <w:color w:val="000000"/>
                </w:rPr>
                <w:delText>24</w:delText>
              </w:r>
            </w:del>
          </w:p>
        </w:tc>
        <w:tc>
          <w:tcPr>
            <w:tcW w:w="1276" w:type="dxa"/>
            <w:noWrap/>
            <w:hideMark/>
          </w:tcPr>
          <w:p w14:paraId="6CC024EF" w14:textId="4BA6CB7A" w:rsidR="00B33F62" w:rsidRPr="00AA6BBC" w:rsidDel="002E37EE" w:rsidRDefault="00B33F62" w:rsidP="00271BA5">
            <w:pPr>
              <w:jc w:val="center"/>
              <w:rPr>
                <w:del w:id="1504" w:author="Amrit" w:date="2018-11-13T23:45:00Z"/>
                <w:rFonts w:eastAsia="Times New Roman"/>
                <w:color w:val="000000"/>
              </w:rPr>
            </w:pPr>
            <w:del w:id="1505" w:author="Amrit" w:date="2018-11-13T23:45:00Z">
              <w:r w:rsidRPr="00AA6BBC" w:rsidDel="002E37EE">
                <w:rPr>
                  <w:rFonts w:eastAsia="Times New Roman"/>
                  <w:color w:val="000000"/>
                </w:rPr>
                <w:delText>24</w:delText>
              </w:r>
            </w:del>
          </w:p>
        </w:tc>
        <w:tc>
          <w:tcPr>
            <w:tcW w:w="1246" w:type="dxa"/>
            <w:noWrap/>
            <w:hideMark/>
          </w:tcPr>
          <w:p w14:paraId="2255E5EE" w14:textId="15A9E648" w:rsidR="00B33F62" w:rsidRPr="00AA6BBC" w:rsidDel="002E37EE" w:rsidRDefault="00B33F62" w:rsidP="00271BA5">
            <w:pPr>
              <w:jc w:val="center"/>
              <w:rPr>
                <w:del w:id="1506" w:author="Amrit" w:date="2018-11-13T23:45:00Z"/>
                <w:rFonts w:eastAsia="Times New Roman"/>
                <w:color w:val="000000"/>
              </w:rPr>
            </w:pPr>
            <w:del w:id="1507" w:author="Amrit" w:date="2018-11-13T23:45:00Z">
              <w:r w:rsidRPr="00AA6BBC" w:rsidDel="002E37EE">
                <w:rPr>
                  <w:rFonts w:eastAsia="Times New Roman"/>
                  <w:color w:val="000000"/>
                </w:rPr>
                <w:delText>21</w:delText>
              </w:r>
            </w:del>
          </w:p>
        </w:tc>
      </w:tr>
      <w:tr w:rsidR="006D53ED" w:rsidRPr="00AA6BBC" w:rsidDel="002E37EE" w14:paraId="05547B62" w14:textId="6AD1F19A" w:rsidTr="006D53ED">
        <w:trPr>
          <w:trHeight w:val="172"/>
          <w:del w:id="1508" w:author="Amrit" w:date="2018-11-13T23:45:00Z"/>
        </w:trPr>
        <w:tc>
          <w:tcPr>
            <w:tcW w:w="959" w:type="dxa"/>
            <w:vMerge/>
            <w:noWrap/>
            <w:hideMark/>
          </w:tcPr>
          <w:p w14:paraId="63E460ED" w14:textId="79B71FCC" w:rsidR="00B33F62" w:rsidRPr="00AA6BBC" w:rsidDel="002E37EE" w:rsidRDefault="00B33F62" w:rsidP="00271BA5">
            <w:pPr>
              <w:rPr>
                <w:del w:id="1509" w:author="Amrit" w:date="2018-11-13T23:45:00Z"/>
                <w:rFonts w:eastAsia="Times New Roman"/>
                <w:b/>
                <w:color w:val="000000"/>
              </w:rPr>
            </w:pPr>
          </w:p>
        </w:tc>
        <w:tc>
          <w:tcPr>
            <w:tcW w:w="1134" w:type="dxa"/>
            <w:noWrap/>
            <w:hideMark/>
          </w:tcPr>
          <w:p w14:paraId="4B67590F" w14:textId="5479F8DC" w:rsidR="00B33F62" w:rsidRPr="00AA6BBC" w:rsidDel="002E37EE" w:rsidRDefault="00B33F62" w:rsidP="00271BA5">
            <w:pPr>
              <w:rPr>
                <w:del w:id="1510" w:author="Amrit" w:date="2018-11-13T23:45:00Z"/>
                <w:rFonts w:eastAsia="Times New Roman"/>
                <w:b/>
                <w:color w:val="000000"/>
              </w:rPr>
            </w:pPr>
            <w:del w:id="1511" w:author="Amrit" w:date="2018-11-13T23:45:00Z">
              <w:r w:rsidRPr="00AA6BBC" w:rsidDel="002E37EE">
                <w:rPr>
                  <w:rFonts w:eastAsia="Times New Roman"/>
                  <w:b/>
                  <w:color w:val="000000"/>
                </w:rPr>
                <w:delText>C7</w:delText>
              </w:r>
            </w:del>
          </w:p>
        </w:tc>
        <w:tc>
          <w:tcPr>
            <w:tcW w:w="709" w:type="dxa"/>
            <w:noWrap/>
            <w:hideMark/>
          </w:tcPr>
          <w:p w14:paraId="56D0830B" w14:textId="33A76D53" w:rsidR="00B33F62" w:rsidRPr="00AA6BBC" w:rsidDel="002E37EE" w:rsidRDefault="00B33F62" w:rsidP="00271BA5">
            <w:pPr>
              <w:jc w:val="center"/>
              <w:rPr>
                <w:del w:id="1512" w:author="Amrit" w:date="2018-11-13T23:45:00Z"/>
                <w:rFonts w:eastAsia="Times New Roman"/>
                <w:color w:val="000000"/>
              </w:rPr>
            </w:pPr>
            <w:del w:id="1513" w:author="Amrit" w:date="2018-11-13T23:45:00Z">
              <w:r w:rsidRPr="00AA6BBC" w:rsidDel="002E37EE">
                <w:rPr>
                  <w:rFonts w:eastAsia="Times New Roman"/>
                  <w:color w:val="000000"/>
                </w:rPr>
                <w:delText>460</w:delText>
              </w:r>
            </w:del>
          </w:p>
        </w:tc>
        <w:tc>
          <w:tcPr>
            <w:tcW w:w="708" w:type="dxa"/>
            <w:noWrap/>
            <w:hideMark/>
          </w:tcPr>
          <w:p w14:paraId="18401ABC" w14:textId="30570542" w:rsidR="00B33F62" w:rsidRPr="00AA6BBC" w:rsidDel="002E37EE" w:rsidRDefault="00B33F62" w:rsidP="00271BA5">
            <w:pPr>
              <w:jc w:val="center"/>
              <w:rPr>
                <w:del w:id="1514" w:author="Amrit" w:date="2018-11-13T23:45:00Z"/>
                <w:rFonts w:eastAsia="Times New Roman"/>
                <w:color w:val="000000"/>
              </w:rPr>
            </w:pPr>
            <w:del w:id="1515" w:author="Amrit" w:date="2018-11-13T23:45:00Z">
              <w:r w:rsidRPr="00AA6BBC" w:rsidDel="002E37EE">
                <w:rPr>
                  <w:rFonts w:eastAsia="Times New Roman"/>
                  <w:color w:val="000000"/>
                </w:rPr>
                <w:delText>82</w:delText>
              </w:r>
            </w:del>
          </w:p>
        </w:tc>
        <w:tc>
          <w:tcPr>
            <w:tcW w:w="851" w:type="dxa"/>
            <w:noWrap/>
            <w:hideMark/>
          </w:tcPr>
          <w:p w14:paraId="6E4E5AB0" w14:textId="3EE88BF6" w:rsidR="00B33F62" w:rsidRPr="00AA6BBC" w:rsidDel="002E37EE" w:rsidRDefault="00B33F62" w:rsidP="00271BA5">
            <w:pPr>
              <w:jc w:val="center"/>
              <w:rPr>
                <w:del w:id="1516" w:author="Amrit" w:date="2018-11-13T23:45:00Z"/>
                <w:rFonts w:eastAsia="Times New Roman"/>
                <w:color w:val="000000"/>
              </w:rPr>
            </w:pPr>
            <w:del w:id="1517" w:author="Amrit" w:date="2018-11-13T23:45:00Z">
              <w:r w:rsidRPr="00AA6BBC" w:rsidDel="002E37EE">
                <w:rPr>
                  <w:rFonts w:eastAsia="Times New Roman"/>
                  <w:color w:val="000000"/>
                </w:rPr>
                <w:delText>526</w:delText>
              </w:r>
            </w:del>
          </w:p>
        </w:tc>
        <w:tc>
          <w:tcPr>
            <w:tcW w:w="1559" w:type="dxa"/>
            <w:noWrap/>
            <w:hideMark/>
          </w:tcPr>
          <w:p w14:paraId="4EF9FB36" w14:textId="26E6D0E4" w:rsidR="00B33F62" w:rsidRPr="00AA6BBC" w:rsidDel="002E37EE" w:rsidRDefault="00B33F62" w:rsidP="00271BA5">
            <w:pPr>
              <w:jc w:val="center"/>
              <w:rPr>
                <w:del w:id="1518" w:author="Amrit" w:date="2018-11-13T23:45:00Z"/>
                <w:rFonts w:eastAsia="Times New Roman"/>
                <w:color w:val="000000"/>
              </w:rPr>
            </w:pPr>
            <w:del w:id="1519" w:author="Amrit" w:date="2018-11-13T23:45:00Z">
              <w:r w:rsidRPr="00AA6BBC" w:rsidDel="002E37EE">
                <w:rPr>
                  <w:rFonts w:eastAsia="Times New Roman"/>
                  <w:color w:val="000000"/>
                </w:rPr>
                <w:delText>432</w:delText>
              </w:r>
            </w:del>
          </w:p>
        </w:tc>
        <w:tc>
          <w:tcPr>
            <w:tcW w:w="1134" w:type="dxa"/>
            <w:noWrap/>
            <w:hideMark/>
          </w:tcPr>
          <w:p w14:paraId="67272866" w14:textId="16B94B86" w:rsidR="00B33F62" w:rsidRPr="00AA6BBC" w:rsidDel="002E37EE" w:rsidRDefault="00B33F62" w:rsidP="00271BA5">
            <w:pPr>
              <w:jc w:val="center"/>
              <w:rPr>
                <w:del w:id="1520" w:author="Amrit" w:date="2018-11-13T23:45:00Z"/>
                <w:rFonts w:eastAsia="Times New Roman"/>
                <w:color w:val="000000"/>
              </w:rPr>
            </w:pPr>
            <w:del w:id="1521" w:author="Amrit" w:date="2018-11-13T23:45:00Z">
              <w:r w:rsidRPr="00AA6BBC" w:rsidDel="002E37EE">
                <w:rPr>
                  <w:rFonts w:eastAsia="Times New Roman"/>
                  <w:color w:val="000000"/>
                </w:rPr>
                <w:delText>173</w:delText>
              </w:r>
            </w:del>
          </w:p>
        </w:tc>
        <w:tc>
          <w:tcPr>
            <w:tcW w:w="1276" w:type="dxa"/>
            <w:noWrap/>
            <w:hideMark/>
          </w:tcPr>
          <w:p w14:paraId="6445AC77" w14:textId="6CBFD89D" w:rsidR="00B33F62" w:rsidRPr="00AA6BBC" w:rsidDel="002E37EE" w:rsidRDefault="00B33F62" w:rsidP="00271BA5">
            <w:pPr>
              <w:jc w:val="center"/>
              <w:rPr>
                <w:del w:id="1522" w:author="Amrit" w:date="2018-11-13T23:45:00Z"/>
                <w:rFonts w:eastAsia="Times New Roman"/>
                <w:color w:val="000000"/>
              </w:rPr>
            </w:pPr>
            <w:del w:id="1523" w:author="Amrit" w:date="2018-11-13T23:45:00Z">
              <w:r w:rsidRPr="00AA6BBC" w:rsidDel="002E37EE">
                <w:rPr>
                  <w:rFonts w:eastAsia="Times New Roman"/>
                  <w:color w:val="000000"/>
                </w:rPr>
                <w:delText>147</w:delText>
              </w:r>
            </w:del>
          </w:p>
        </w:tc>
        <w:tc>
          <w:tcPr>
            <w:tcW w:w="1246" w:type="dxa"/>
            <w:shd w:val="clear" w:color="auto" w:fill="C5E0B3" w:themeFill="accent6" w:themeFillTint="66"/>
            <w:noWrap/>
            <w:hideMark/>
          </w:tcPr>
          <w:p w14:paraId="5FF64225" w14:textId="0F91E384" w:rsidR="00B33F62" w:rsidRPr="00AA6BBC" w:rsidDel="002E37EE" w:rsidRDefault="00B33F62" w:rsidP="00271BA5">
            <w:pPr>
              <w:jc w:val="center"/>
              <w:rPr>
                <w:del w:id="1524" w:author="Amrit" w:date="2018-11-13T23:45:00Z"/>
                <w:rFonts w:eastAsia="Times New Roman"/>
                <w:color w:val="000000"/>
              </w:rPr>
            </w:pPr>
            <w:del w:id="1525" w:author="Amrit" w:date="2018-11-13T23:45:00Z">
              <w:r w:rsidRPr="00AA6BBC" w:rsidDel="002E37EE">
                <w:rPr>
                  <w:rFonts w:eastAsia="Times New Roman"/>
                  <w:color w:val="000000"/>
                </w:rPr>
                <w:delText>869</w:delText>
              </w:r>
            </w:del>
          </w:p>
        </w:tc>
      </w:tr>
      <w:tr w:rsidR="006D53ED" w:rsidRPr="00AA6BBC" w:rsidDel="002E37EE" w14:paraId="204ACFFD" w14:textId="03727C82" w:rsidTr="006D53ED">
        <w:trPr>
          <w:trHeight w:val="185"/>
          <w:del w:id="1526" w:author="Amrit" w:date="2018-11-13T23:45:00Z"/>
        </w:trPr>
        <w:tc>
          <w:tcPr>
            <w:tcW w:w="959" w:type="dxa"/>
            <w:vMerge/>
            <w:noWrap/>
            <w:hideMark/>
          </w:tcPr>
          <w:p w14:paraId="150E0E55" w14:textId="132E990F" w:rsidR="00B33F62" w:rsidRPr="00AA6BBC" w:rsidDel="002E37EE" w:rsidRDefault="00B33F62" w:rsidP="00271BA5">
            <w:pPr>
              <w:rPr>
                <w:del w:id="1527" w:author="Amrit" w:date="2018-11-13T23:45:00Z"/>
                <w:rFonts w:eastAsia="Times New Roman"/>
                <w:b/>
                <w:color w:val="000000"/>
              </w:rPr>
            </w:pPr>
          </w:p>
        </w:tc>
        <w:tc>
          <w:tcPr>
            <w:tcW w:w="1134" w:type="dxa"/>
            <w:noWrap/>
            <w:hideMark/>
          </w:tcPr>
          <w:p w14:paraId="5748A167" w14:textId="46125564" w:rsidR="00B33F62" w:rsidRPr="00AA6BBC" w:rsidDel="002E37EE" w:rsidRDefault="00B33F62" w:rsidP="00271BA5">
            <w:pPr>
              <w:rPr>
                <w:del w:id="1528" w:author="Amrit" w:date="2018-11-13T23:45:00Z"/>
                <w:rFonts w:eastAsia="Times New Roman"/>
                <w:b/>
                <w:color w:val="000000"/>
              </w:rPr>
            </w:pPr>
            <w:del w:id="1529" w:author="Amrit" w:date="2018-11-13T23:45:00Z">
              <w:r w:rsidRPr="00AA6BBC" w:rsidDel="002E37EE">
                <w:rPr>
                  <w:rFonts w:eastAsia="Times New Roman"/>
                  <w:b/>
                  <w:color w:val="000000"/>
                </w:rPr>
                <w:delText>H</w:delText>
              </w:r>
            </w:del>
          </w:p>
        </w:tc>
        <w:tc>
          <w:tcPr>
            <w:tcW w:w="709" w:type="dxa"/>
            <w:noWrap/>
            <w:hideMark/>
          </w:tcPr>
          <w:p w14:paraId="1864D40C" w14:textId="0B735CD1" w:rsidR="00B33F62" w:rsidRPr="00AA6BBC" w:rsidDel="002E37EE" w:rsidRDefault="00B33F62" w:rsidP="00271BA5">
            <w:pPr>
              <w:jc w:val="center"/>
              <w:rPr>
                <w:del w:id="1530" w:author="Amrit" w:date="2018-11-13T23:45:00Z"/>
                <w:rFonts w:eastAsia="Times New Roman"/>
                <w:color w:val="000000"/>
              </w:rPr>
            </w:pPr>
            <w:del w:id="1531" w:author="Amrit" w:date="2018-11-13T23:45:00Z">
              <w:r w:rsidRPr="00AA6BBC" w:rsidDel="002E37EE">
                <w:rPr>
                  <w:rFonts w:eastAsia="Times New Roman"/>
                  <w:color w:val="000000"/>
                </w:rPr>
                <w:delText>12</w:delText>
              </w:r>
            </w:del>
          </w:p>
        </w:tc>
        <w:tc>
          <w:tcPr>
            <w:tcW w:w="708" w:type="dxa"/>
            <w:noWrap/>
            <w:hideMark/>
          </w:tcPr>
          <w:p w14:paraId="6F278BDA" w14:textId="514B7796" w:rsidR="00B33F62" w:rsidRPr="00AA6BBC" w:rsidDel="002E37EE" w:rsidRDefault="00B33F62" w:rsidP="00271BA5">
            <w:pPr>
              <w:jc w:val="center"/>
              <w:rPr>
                <w:del w:id="1532" w:author="Amrit" w:date="2018-11-13T23:45:00Z"/>
                <w:rFonts w:eastAsia="Times New Roman"/>
                <w:color w:val="000000"/>
              </w:rPr>
            </w:pPr>
            <w:del w:id="1533" w:author="Amrit" w:date="2018-11-13T23:45:00Z">
              <w:r w:rsidRPr="00AA6BBC" w:rsidDel="002E37EE">
                <w:rPr>
                  <w:rFonts w:eastAsia="Times New Roman"/>
                  <w:color w:val="000000"/>
                </w:rPr>
                <w:delText>8</w:delText>
              </w:r>
            </w:del>
          </w:p>
        </w:tc>
        <w:tc>
          <w:tcPr>
            <w:tcW w:w="851" w:type="dxa"/>
            <w:noWrap/>
            <w:hideMark/>
          </w:tcPr>
          <w:p w14:paraId="5B2D0C93" w14:textId="0B376DE6" w:rsidR="00B33F62" w:rsidRPr="00AA6BBC" w:rsidDel="002E37EE" w:rsidRDefault="00B33F62" w:rsidP="00271BA5">
            <w:pPr>
              <w:jc w:val="center"/>
              <w:rPr>
                <w:del w:id="1534" w:author="Amrit" w:date="2018-11-13T23:45:00Z"/>
                <w:rFonts w:eastAsia="Times New Roman"/>
                <w:color w:val="000000"/>
              </w:rPr>
            </w:pPr>
            <w:del w:id="1535" w:author="Amrit" w:date="2018-11-13T23:45:00Z">
              <w:r w:rsidRPr="00AA6BBC" w:rsidDel="002E37EE">
                <w:rPr>
                  <w:rFonts w:eastAsia="Times New Roman"/>
                  <w:color w:val="000000"/>
                </w:rPr>
                <w:delText>8</w:delText>
              </w:r>
            </w:del>
          </w:p>
        </w:tc>
        <w:tc>
          <w:tcPr>
            <w:tcW w:w="1559" w:type="dxa"/>
            <w:noWrap/>
            <w:hideMark/>
          </w:tcPr>
          <w:p w14:paraId="6A485045" w14:textId="069C0F16" w:rsidR="00B33F62" w:rsidRPr="00AA6BBC" w:rsidDel="002E37EE" w:rsidRDefault="00B33F62" w:rsidP="00271BA5">
            <w:pPr>
              <w:jc w:val="center"/>
              <w:rPr>
                <w:del w:id="1536" w:author="Amrit" w:date="2018-11-13T23:45:00Z"/>
                <w:rFonts w:eastAsia="Times New Roman"/>
                <w:color w:val="000000"/>
              </w:rPr>
            </w:pPr>
            <w:del w:id="1537" w:author="Amrit" w:date="2018-11-13T23:45:00Z">
              <w:r w:rsidRPr="00AA6BBC" w:rsidDel="002E37EE">
                <w:rPr>
                  <w:rFonts w:eastAsia="Times New Roman"/>
                  <w:color w:val="000000"/>
                </w:rPr>
                <w:delText>19</w:delText>
              </w:r>
            </w:del>
          </w:p>
        </w:tc>
        <w:tc>
          <w:tcPr>
            <w:tcW w:w="1134" w:type="dxa"/>
            <w:shd w:val="clear" w:color="auto" w:fill="C5E0B3" w:themeFill="accent6" w:themeFillTint="66"/>
            <w:noWrap/>
            <w:hideMark/>
          </w:tcPr>
          <w:p w14:paraId="733C6458" w14:textId="668BCC79" w:rsidR="00B33F62" w:rsidRPr="00AA6BBC" w:rsidDel="002E37EE" w:rsidRDefault="00B33F62" w:rsidP="00271BA5">
            <w:pPr>
              <w:jc w:val="center"/>
              <w:rPr>
                <w:del w:id="1538" w:author="Amrit" w:date="2018-11-13T23:45:00Z"/>
                <w:rFonts w:eastAsia="Times New Roman"/>
                <w:color w:val="000000"/>
              </w:rPr>
            </w:pPr>
            <w:del w:id="1539" w:author="Amrit" w:date="2018-11-13T23:45:00Z">
              <w:r w:rsidRPr="00AA6BBC" w:rsidDel="002E37EE">
                <w:rPr>
                  <w:rFonts w:eastAsia="Times New Roman"/>
                  <w:color w:val="000000"/>
                </w:rPr>
                <w:delText>23</w:delText>
              </w:r>
            </w:del>
          </w:p>
        </w:tc>
        <w:tc>
          <w:tcPr>
            <w:tcW w:w="1276" w:type="dxa"/>
            <w:noWrap/>
            <w:hideMark/>
          </w:tcPr>
          <w:p w14:paraId="6EE278C8" w14:textId="7F88D6B0" w:rsidR="00B33F62" w:rsidRPr="00AA6BBC" w:rsidDel="002E37EE" w:rsidRDefault="00B33F62" w:rsidP="00271BA5">
            <w:pPr>
              <w:jc w:val="center"/>
              <w:rPr>
                <w:del w:id="1540" w:author="Amrit" w:date="2018-11-13T23:45:00Z"/>
                <w:rFonts w:eastAsia="Times New Roman"/>
                <w:color w:val="000000"/>
              </w:rPr>
            </w:pPr>
            <w:del w:id="1541" w:author="Amrit" w:date="2018-11-13T23:45:00Z">
              <w:r w:rsidRPr="00AA6BBC" w:rsidDel="002E37EE">
                <w:rPr>
                  <w:rFonts w:eastAsia="Times New Roman"/>
                  <w:color w:val="000000"/>
                </w:rPr>
                <w:delText>20</w:delText>
              </w:r>
            </w:del>
          </w:p>
        </w:tc>
        <w:tc>
          <w:tcPr>
            <w:tcW w:w="1246" w:type="dxa"/>
            <w:noWrap/>
            <w:hideMark/>
          </w:tcPr>
          <w:p w14:paraId="01407165" w14:textId="21423185" w:rsidR="00B33F62" w:rsidRPr="00AA6BBC" w:rsidDel="002E37EE" w:rsidRDefault="00B33F62" w:rsidP="00271BA5">
            <w:pPr>
              <w:jc w:val="center"/>
              <w:rPr>
                <w:del w:id="1542" w:author="Amrit" w:date="2018-11-13T23:45:00Z"/>
                <w:rFonts w:eastAsia="Times New Roman"/>
                <w:color w:val="000000"/>
              </w:rPr>
            </w:pPr>
            <w:del w:id="1543" w:author="Amrit" w:date="2018-11-13T23:45:00Z">
              <w:r w:rsidRPr="00AA6BBC" w:rsidDel="002E37EE">
                <w:rPr>
                  <w:rFonts w:eastAsia="Times New Roman"/>
                  <w:color w:val="000000"/>
                </w:rPr>
                <w:delText>19</w:delText>
              </w:r>
            </w:del>
          </w:p>
        </w:tc>
      </w:tr>
      <w:tr w:rsidR="006D53ED" w:rsidRPr="00AA6BBC" w:rsidDel="002E37EE" w14:paraId="68769453" w14:textId="7499CB63" w:rsidTr="006D53ED">
        <w:trPr>
          <w:trHeight w:val="312"/>
          <w:del w:id="1544" w:author="Amrit" w:date="2018-11-13T23:45:00Z"/>
        </w:trPr>
        <w:tc>
          <w:tcPr>
            <w:tcW w:w="959" w:type="dxa"/>
            <w:vMerge/>
            <w:noWrap/>
            <w:hideMark/>
          </w:tcPr>
          <w:p w14:paraId="7119DB66" w14:textId="5A1F3BC0" w:rsidR="00B33F62" w:rsidRPr="00AA6BBC" w:rsidDel="002E37EE" w:rsidRDefault="00B33F62" w:rsidP="00271BA5">
            <w:pPr>
              <w:rPr>
                <w:del w:id="1545" w:author="Amrit" w:date="2018-11-13T23:45:00Z"/>
                <w:rFonts w:eastAsia="Times New Roman"/>
                <w:b/>
                <w:color w:val="000000"/>
              </w:rPr>
            </w:pPr>
          </w:p>
        </w:tc>
        <w:tc>
          <w:tcPr>
            <w:tcW w:w="1134" w:type="dxa"/>
            <w:noWrap/>
            <w:hideMark/>
          </w:tcPr>
          <w:p w14:paraId="0802D022" w14:textId="7ED652AB" w:rsidR="00B33F62" w:rsidRPr="00AA6BBC" w:rsidDel="002E37EE" w:rsidRDefault="00B33F62" w:rsidP="00271BA5">
            <w:pPr>
              <w:rPr>
                <w:del w:id="1546" w:author="Amrit" w:date="2018-11-13T23:45:00Z"/>
                <w:rFonts w:eastAsia="Times New Roman"/>
                <w:b/>
                <w:color w:val="000000"/>
              </w:rPr>
            </w:pPr>
            <w:del w:id="1547" w:author="Amrit" w:date="2018-11-13T23:45:00Z">
              <w:r w:rsidRPr="00AA6BBC" w:rsidDel="002E37EE">
                <w:rPr>
                  <w:rFonts w:eastAsia="Times New Roman"/>
                  <w:b/>
                  <w:color w:val="000000"/>
                </w:rPr>
                <w:delText>TISSUES</w:delText>
              </w:r>
            </w:del>
          </w:p>
        </w:tc>
        <w:tc>
          <w:tcPr>
            <w:tcW w:w="709" w:type="dxa"/>
            <w:noWrap/>
            <w:hideMark/>
          </w:tcPr>
          <w:p w14:paraId="6EF74BCA" w14:textId="31C04EC4" w:rsidR="00B33F62" w:rsidRPr="00AA6BBC" w:rsidDel="002E37EE" w:rsidRDefault="00B33F62" w:rsidP="00271BA5">
            <w:pPr>
              <w:jc w:val="center"/>
              <w:rPr>
                <w:del w:id="1548" w:author="Amrit" w:date="2018-11-13T23:45:00Z"/>
                <w:rFonts w:eastAsia="Times New Roman"/>
                <w:color w:val="000000"/>
              </w:rPr>
            </w:pPr>
            <w:del w:id="1549" w:author="Amrit" w:date="2018-11-13T23:45:00Z">
              <w:r w:rsidRPr="00AA6BBC" w:rsidDel="002E37EE">
                <w:rPr>
                  <w:rFonts w:eastAsia="Times New Roman"/>
                  <w:color w:val="000000"/>
                </w:rPr>
                <w:delText>18</w:delText>
              </w:r>
            </w:del>
          </w:p>
        </w:tc>
        <w:tc>
          <w:tcPr>
            <w:tcW w:w="708" w:type="dxa"/>
            <w:noWrap/>
            <w:hideMark/>
          </w:tcPr>
          <w:p w14:paraId="2023815E" w14:textId="74CE1FF3" w:rsidR="00B33F62" w:rsidRPr="00AA6BBC" w:rsidDel="002E37EE" w:rsidRDefault="00B33F62" w:rsidP="00271BA5">
            <w:pPr>
              <w:jc w:val="center"/>
              <w:rPr>
                <w:del w:id="1550" w:author="Amrit" w:date="2018-11-13T23:45:00Z"/>
                <w:rFonts w:eastAsia="Times New Roman"/>
                <w:color w:val="000000"/>
              </w:rPr>
            </w:pPr>
            <w:del w:id="1551" w:author="Amrit" w:date="2018-11-13T23:45:00Z">
              <w:r w:rsidRPr="00AA6BBC" w:rsidDel="002E37EE">
                <w:rPr>
                  <w:rFonts w:eastAsia="Times New Roman"/>
                  <w:color w:val="000000"/>
                </w:rPr>
                <w:delText>29</w:delText>
              </w:r>
            </w:del>
          </w:p>
        </w:tc>
        <w:tc>
          <w:tcPr>
            <w:tcW w:w="851" w:type="dxa"/>
            <w:noWrap/>
            <w:hideMark/>
          </w:tcPr>
          <w:p w14:paraId="0D26A5BA" w14:textId="51328B59" w:rsidR="00B33F62" w:rsidRPr="00AA6BBC" w:rsidDel="002E37EE" w:rsidRDefault="00B33F62" w:rsidP="00271BA5">
            <w:pPr>
              <w:jc w:val="center"/>
              <w:rPr>
                <w:del w:id="1552" w:author="Amrit" w:date="2018-11-13T23:45:00Z"/>
                <w:rFonts w:eastAsia="Times New Roman"/>
                <w:color w:val="000000"/>
              </w:rPr>
            </w:pPr>
            <w:del w:id="1553" w:author="Amrit" w:date="2018-11-13T23:45:00Z">
              <w:r w:rsidRPr="00AA6BBC" w:rsidDel="002E37EE">
                <w:rPr>
                  <w:rFonts w:eastAsia="Times New Roman"/>
                  <w:color w:val="000000"/>
                </w:rPr>
                <w:delText>21</w:delText>
              </w:r>
            </w:del>
          </w:p>
        </w:tc>
        <w:tc>
          <w:tcPr>
            <w:tcW w:w="1559" w:type="dxa"/>
            <w:noWrap/>
            <w:hideMark/>
          </w:tcPr>
          <w:p w14:paraId="1EB09B5A" w14:textId="20AB32A1" w:rsidR="00B33F62" w:rsidRPr="00AA6BBC" w:rsidDel="002E37EE" w:rsidRDefault="00B33F62" w:rsidP="00271BA5">
            <w:pPr>
              <w:jc w:val="center"/>
              <w:rPr>
                <w:del w:id="1554" w:author="Amrit" w:date="2018-11-13T23:45:00Z"/>
                <w:rFonts w:eastAsia="Times New Roman"/>
                <w:color w:val="000000"/>
              </w:rPr>
            </w:pPr>
            <w:del w:id="1555" w:author="Amrit" w:date="2018-11-13T23:45:00Z">
              <w:r w:rsidRPr="00AA6BBC" w:rsidDel="002E37EE">
                <w:rPr>
                  <w:rFonts w:eastAsia="Times New Roman"/>
                  <w:color w:val="000000"/>
                </w:rPr>
                <w:delText>10</w:delText>
              </w:r>
            </w:del>
          </w:p>
        </w:tc>
        <w:tc>
          <w:tcPr>
            <w:tcW w:w="1134" w:type="dxa"/>
            <w:noWrap/>
            <w:hideMark/>
          </w:tcPr>
          <w:p w14:paraId="784489CF" w14:textId="47A8D95C" w:rsidR="00B33F62" w:rsidRPr="00AA6BBC" w:rsidDel="002E37EE" w:rsidRDefault="00B33F62" w:rsidP="00271BA5">
            <w:pPr>
              <w:jc w:val="center"/>
              <w:rPr>
                <w:del w:id="1556" w:author="Amrit" w:date="2018-11-13T23:45:00Z"/>
                <w:rFonts w:eastAsia="Times New Roman"/>
                <w:color w:val="000000"/>
              </w:rPr>
            </w:pPr>
            <w:del w:id="1557" w:author="Amrit" w:date="2018-11-13T23:45:00Z">
              <w:r w:rsidRPr="00AA6BBC" w:rsidDel="002E37EE">
                <w:rPr>
                  <w:rFonts w:eastAsia="Times New Roman"/>
                  <w:color w:val="000000"/>
                </w:rPr>
                <w:delText>12</w:delText>
              </w:r>
            </w:del>
          </w:p>
        </w:tc>
        <w:tc>
          <w:tcPr>
            <w:tcW w:w="1276" w:type="dxa"/>
            <w:noWrap/>
            <w:hideMark/>
          </w:tcPr>
          <w:p w14:paraId="7867BA4A" w14:textId="39956155" w:rsidR="00B33F62" w:rsidRPr="00AA6BBC" w:rsidDel="002E37EE" w:rsidRDefault="00B33F62" w:rsidP="00271BA5">
            <w:pPr>
              <w:jc w:val="center"/>
              <w:rPr>
                <w:del w:id="1558" w:author="Amrit" w:date="2018-11-13T23:45:00Z"/>
                <w:rFonts w:eastAsia="Times New Roman"/>
                <w:color w:val="000000"/>
              </w:rPr>
            </w:pPr>
            <w:del w:id="1559" w:author="Amrit" w:date="2018-11-13T23:45:00Z">
              <w:r w:rsidRPr="00AA6BBC" w:rsidDel="002E37EE">
                <w:rPr>
                  <w:rFonts w:eastAsia="Times New Roman"/>
                  <w:color w:val="000000"/>
                </w:rPr>
                <w:delText>14</w:delText>
              </w:r>
            </w:del>
          </w:p>
        </w:tc>
        <w:tc>
          <w:tcPr>
            <w:tcW w:w="1246" w:type="dxa"/>
            <w:shd w:val="clear" w:color="auto" w:fill="C5E0B3" w:themeFill="accent6" w:themeFillTint="66"/>
            <w:noWrap/>
            <w:hideMark/>
          </w:tcPr>
          <w:p w14:paraId="3E629EE5" w14:textId="1DEBA807" w:rsidR="00B33F62" w:rsidRPr="00AA6BBC" w:rsidDel="002E37EE" w:rsidRDefault="00B33F62" w:rsidP="00271BA5">
            <w:pPr>
              <w:jc w:val="center"/>
              <w:rPr>
                <w:del w:id="1560" w:author="Amrit" w:date="2018-11-13T23:45:00Z"/>
                <w:rFonts w:eastAsia="Times New Roman"/>
                <w:color w:val="000000"/>
              </w:rPr>
            </w:pPr>
            <w:del w:id="1561" w:author="Amrit" w:date="2018-11-13T23:45:00Z">
              <w:r w:rsidRPr="00AA6BBC" w:rsidDel="002E37EE">
                <w:rPr>
                  <w:rFonts w:eastAsia="Times New Roman"/>
                  <w:color w:val="000000"/>
                </w:rPr>
                <w:delText>44</w:delText>
              </w:r>
            </w:del>
          </w:p>
        </w:tc>
      </w:tr>
      <w:tr w:rsidR="006D53ED" w:rsidRPr="00AA6BBC" w:rsidDel="002E37EE" w14:paraId="1AE8EE4C" w14:textId="2D5733C5" w:rsidTr="006D53ED">
        <w:trPr>
          <w:trHeight w:val="158"/>
          <w:del w:id="1562" w:author="Amrit" w:date="2018-11-13T23:45:00Z"/>
        </w:trPr>
        <w:tc>
          <w:tcPr>
            <w:tcW w:w="959" w:type="dxa"/>
            <w:vMerge/>
            <w:tcBorders>
              <w:bottom w:val="single" w:sz="36" w:space="0" w:color="auto"/>
            </w:tcBorders>
            <w:noWrap/>
            <w:hideMark/>
          </w:tcPr>
          <w:p w14:paraId="28252BE4" w14:textId="4B1C93AB" w:rsidR="00B33F62" w:rsidRPr="00AA6BBC" w:rsidDel="002E37EE" w:rsidRDefault="00B33F62" w:rsidP="00271BA5">
            <w:pPr>
              <w:rPr>
                <w:del w:id="1563" w:author="Amrit" w:date="2018-11-13T23:45:00Z"/>
                <w:rFonts w:eastAsia="Times New Roman"/>
                <w:b/>
                <w:color w:val="000000"/>
              </w:rPr>
            </w:pPr>
          </w:p>
        </w:tc>
        <w:tc>
          <w:tcPr>
            <w:tcW w:w="1134" w:type="dxa"/>
            <w:tcBorders>
              <w:bottom w:val="single" w:sz="36" w:space="0" w:color="auto"/>
            </w:tcBorders>
            <w:noWrap/>
            <w:hideMark/>
          </w:tcPr>
          <w:p w14:paraId="35118758" w14:textId="6DFE04B1" w:rsidR="00B33F62" w:rsidRPr="00AA6BBC" w:rsidDel="002E37EE" w:rsidRDefault="00B33F62" w:rsidP="00271BA5">
            <w:pPr>
              <w:rPr>
                <w:del w:id="1564" w:author="Amrit" w:date="2018-11-13T23:45:00Z"/>
                <w:rFonts w:eastAsia="Times New Roman"/>
                <w:b/>
                <w:color w:val="000000"/>
              </w:rPr>
            </w:pPr>
            <w:del w:id="1565" w:author="Amrit" w:date="2018-11-13T23:45:00Z">
              <w:r w:rsidRPr="00AA6BBC" w:rsidDel="002E37EE">
                <w:rPr>
                  <w:rFonts w:eastAsia="Times New Roman"/>
                  <w:b/>
                  <w:color w:val="000000"/>
                </w:rPr>
                <w:delText>TOTAL</w:delText>
              </w:r>
            </w:del>
          </w:p>
        </w:tc>
        <w:tc>
          <w:tcPr>
            <w:tcW w:w="709" w:type="dxa"/>
            <w:tcBorders>
              <w:bottom w:val="single" w:sz="36" w:space="0" w:color="auto"/>
            </w:tcBorders>
            <w:noWrap/>
            <w:hideMark/>
          </w:tcPr>
          <w:p w14:paraId="7C8219AD" w14:textId="3449E0B4" w:rsidR="00B33F62" w:rsidRPr="00AA6BBC" w:rsidDel="002E37EE" w:rsidRDefault="00B33F62" w:rsidP="00271BA5">
            <w:pPr>
              <w:jc w:val="center"/>
              <w:rPr>
                <w:del w:id="1566" w:author="Amrit" w:date="2018-11-13T23:45:00Z"/>
                <w:rFonts w:eastAsia="Times New Roman"/>
                <w:color w:val="000000"/>
              </w:rPr>
            </w:pPr>
            <w:del w:id="1567" w:author="Amrit" w:date="2018-11-13T23:45:00Z">
              <w:r w:rsidRPr="00AA6BBC" w:rsidDel="002E37EE">
                <w:rPr>
                  <w:rFonts w:eastAsia="Times New Roman"/>
                  <w:color w:val="000000"/>
                </w:rPr>
                <w:delText>1755</w:delText>
              </w:r>
            </w:del>
          </w:p>
        </w:tc>
        <w:tc>
          <w:tcPr>
            <w:tcW w:w="708" w:type="dxa"/>
            <w:tcBorders>
              <w:bottom w:val="single" w:sz="36" w:space="0" w:color="auto"/>
            </w:tcBorders>
            <w:noWrap/>
            <w:hideMark/>
          </w:tcPr>
          <w:p w14:paraId="261FF277" w14:textId="17353328" w:rsidR="00B33F62" w:rsidRPr="00AA6BBC" w:rsidDel="002E37EE" w:rsidRDefault="00B33F62" w:rsidP="00271BA5">
            <w:pPr>
              <w:jc w:val="center"/>
              <w:rPr>
                <w:del w:id="1568" w:author="Amrit" w:date="2018-11-13T23:45:00Z"/>
                <w:rFonts w:eastAsia="Times New Roman"/>
                <w:color w:val="000000"/>
              </w:rPr>
            </w:pPr>
            <w:del w:id="1569" w:author="Amrit" w:date="2018-11-13T23:45:00Z">
              <w:r w:rsidRPr="00AA6BBC" w:rsidDel="002E37EE">
                <w:rPr>
                  <w:rFonts w:eastAsia="Times New Roman"/>
                  <w:color w:val="000000"/>
                </w:rPr>
                <w:delText>1296</w:delText>
              </w:r>
            </w:del>
          </w:p>
        </w:tc>
        <w:tc>
          <w:tcPr>
            <w:tcW w:w="851" w:type="dxa"/>
            <w:tcBorders>
              <w:bottom w:val="single" w:sz="36" w:space="0" w:color="auto"/>
            </w:tcBorders>
            <w:noWrap/>
            <w:hideMark/>
          </w:tcPr>
          <w:p w14:paraId="32A5995F" w14:textId="44426CCE" w:rsidR="00B33F62" w:rsidRPr="00AA6BBC" w:rsidDel="002E37EE" w:rsidRDefault="00B33F62" w:rsidP="00271BA5">
            <w:pPr>
              <w:jc w:val="center"/>
              <w:rPr>
                <w:del w:id="1570" w:author="Amrit" w:date="2018-11-13T23:45:00Z"/>
                <w:rFonts w:eastAsia="Times New Roman"/>
                <w:color w:val="000000"/>
              </w:rPr>
            </w:pPr>
            <w:del w:id="1571" w:author="Amrit" w:date="2018-11-13T23:45:00Z">
              <w:r w:rsidRPr="00AA6BBC" w:rsidDel="002E37EE">
                <w:rPr>
                  <w:rFonts w:eastAsia="Times New Roman"/>
                  <w:color w:val="000000"/>
                </w:rPr>
                <w:delText>1596</w:delText>
              </w:r>
            </w:del>
          </w:p>
        </w:tc>
        <w:tc>
          <w:tcPr>
            <w:tcW w:w="1559" w:type="dxa"/>
            <w:tcBorders>
              <w:bottom w:val="single" w:sz="36" w:space="0" w:color="auto"/>
            </w:tcBorders>
            <w:noWrap/>
            <w:hideMark/>
          </w:tcPr>
          <w:p w14:paraId="15F998B2" w14:textId="2A6CC2DA" w:rsidR="00B33F62" w:rsidRPr="00AA6BBC" w:rsidDel="002E37EE" w:rsidRDefault="00B33F62" w:rsidP="00271BA5">
            <w:pPr>
              <w:jc w:val="center"/>
              <w:rPr>
                <w:del w:id="1572" w:author="Amrit" w:date="2018-11-13T23:45:00Z"/>
                <w:rFonts w:eastAsia="Times New Roman"/>
                <w:color w:val="000000"/>
              </w:rPr>
            </w:pPr>
            <w:del w:id="1573" w:author="Amrit" w:date="2018-11-13T23:45:00Z">
              <w:r w:rsidRPr="00AA6BBC" w:rsidDel="002E37EE">
                <w:rPr>
                  <w:rFonts w:eastAsia="Times New Roman"/>
                  <w:color w:val="000000"/>
                </w:rPr>
                <w:delText>1346</w:delText>
              </w:r>
            </w:del>
          </w:p>
        </w:tc>
        <w:tc>
          <w:tcPr>
            <w:tcW w:w="1134" w:type="dxa"/>
            <w:tcBorders>
              <w:bottom w:val="single" w:sz="36" w:space="0" w:color="auto"/>
            </w:tcBorders>
            <w:noWrap/>
            <w:hideMark/>
          </w:tcPr>
          <w:p w14:paraId="2363AD92" w14:textId="140DD84A" w:rsidR="00B33F62" w:rsidRPr="00AA6BBC" w:rsidDel="002E37EE" w:rsidRDefault="00B33F62" w:rsidP="00271BA5">
            <w:pPr>
              <w:jc w:val="center"/>
              <w:rPr>
                <w:del w:id="1574" w:author="Amrit" w:date="2018-11-13T23:45:00Z"/>
                <w:rFonts w:eastAsia="Times New Roman"/>
                <w:color w:val="000000"/>
              </w:rPr>
            </w:pPr>
            <w:del w:id="1575" w:author="Amrit" w:date="2018-11-13T23:45:00Z">
              <w:r w:rsidRPr="00AA6BBC" w:rsidDel="002E37EE">
                <w:rPr>
                  <w:rFonts w:eastAsia="Times New Roman"/>
                  <w:color w:val="000000"/>
                </w:rPr>
                <w:delText>1333</w:delText>
              </w:r>
            </w:del>
          </w:p>
        </w:tc>
        <w:tc>
          <w:tcPr>
            <w:tcW w:w="1276" w:type="dxa"/>
            <w:tcBorders>
              <w:bottom w:val="single" w:sz="36" w:space="0" w:color="auto"/>
            </w:tcBorders>
            <w:noWrap/>
            <w:hideMark/>
          </w:tcPr>
          <w:p w14:paraId="420689C3" w14:textId="1D6A2E8F" w:rsidR="00B33F62" w:rsidRPr="00AA6BBC" w:rsidDel="002E37EE" w:rsidRDefault="00B33F62" w:rsidP="00271BA5">
            <w:pPr>
              <w:jc w:val="center"/>
              <w:rPr>
                <w:del w:id="1576" w:author="Amrit" w:date="2018-11-13T23:45:00Z"/>
                <w:rFonts w:eastAsia="Times New Roman"/>
                <w:color w:val="000000"/>
              </w:rPr>
            </w:pPr>
            <w:del w:id="1577" w:author="Amrit" w:date="2018-11-13T23:45:00Z">
              <w:r w:rsidRPr="00AA6BBC" w:rsidDel="002E37EE">
                <w:rPr>
                  <w:rFonts w:eastAsia="Times New Roman"/>
                  <w:color w:val="000000"/>
                </w:rPr>
                <w:delText>1380</w:delText>
              </w:r>
            </w:del>
          </w:p>
        </w:tc>
        <w:tc>
          <w:tcPr>
            <w:tcW w:w="1246" w:type="dxa"/>
            <w:tcBorders>
              <w:bottom w:val="single" w:sz="36" w:space="0" w:color="auto"/>
            </w:tcBorders>
            <w:shd w:val="clear" w:color="auto" w:fill="C5E0B3" w:themeFill="accent6" w:themeFillTint="66"/>
            <w:noWrap/>
            <w:hideMark/>
          </w:tcPr>
          <w:p w14:paraId="0FDFE1DF" w14:textId="559AC3D2" w:rsidR="00B33F62" w:rsidRPr="00AA6BBC" w:rsidDel="002E37EE" w:rsidRDefault="00B33F62" w:rsidP="00271BA5">
            <w:pPr>
              <w:jc w:val="center"/>
              <w:rPr>
                <w:del w:id="1578" w:author="Amrit" w:date="2018-11-13T23:45:00Z"/>
                <w:rFonts w:eastAsia="Times New Roman"/>
                <w:color w:val="000000"/>
              </w:rPr>
            </w:pPr>
            <w:del w:id="1579" w:author="Amrit" w:date="2018-11-13T23:45:00Z">
              <w:r w:rsidRPr="00AA6BBC" w:rsidDel="002E37EE">
                <w:rPr>
                  <w:rFonts w:eastAsia="Times New Roman"/>
                  <w:color w:val="000000"/>
                </w:rPr>
                <w:delText>2261</w:delText>
              </w:r>
            </w:del>
          </w:p>
        </w:tc>
      </w:tr>
      <w:tr w:rsidR="006D53ED" w:rsidRPr="00AA6BBC" w:rsidDel="002E37EE" w14:paraId="369BDA0E" w14:textId="74621D8F" w:rsidTr="006D53ED">
        <w:trPr>
          <w:trHeight w:val="190"/>
          <w:del w:id="1580" w:author="Amrit" w:date="2018-11-13T23:45:00Z"/>
        </w:trPr>
        <w:tc>
          <w:tcPr>
            <w:tcW w:w="959" w:type="dxa"/>
            <w:vMerge w:val="restart"/>
            <w:tcBorders>
              <w:top w:val="single" w:sz="36" w:space="0" w:color="auto"/>
            </w:tcBorders>
            <w:noWrap/>
            <w:hideMark/>
          </w:tcPr>
          <w:p w14:paraId="750A9B9E" w14:textId="0569D64D" w:rsidR="00B33F62" w:rsidRPr="00AA6BBC" w:rsidDel="002E37EE" w:rsidRDefault="00B33F62" w:rsidP="00271BA5">
            <w:pPr>
              <w:rPr>
                <w:del w:id="1581" w:author="Amrit" w:date="2018-11-13T23:45:00Z"/>
                <w:rFonts w:eastAsia="Times New Roman"/>
                <w:b/>
                <w:color w:val="000000"/>
              </w:rPr>
            </w:pPr>
          </w:p>
          <w:p w14:paraId="3300FD93" w14:textId="484EF142" w:rsidR="00B33F62" w:rsidRPr="00AA6BBC" w:rsidDel="002E37EE" w:rsidRDefault="00B33F62" w:rsidP="00271BA5">
            <w:pPr>
              <w:rPr>
                <w:del w:id="1582" w:author="Amrit" w:date="2018-11-13T23:45:00Z"/>
                <w:rFonts w:eastAsia="Times New Roman"/>
                <w:b/>
                <w:color w:val="000000"/>
              </w:rPr>
            </w:pPr>
          </w:p>
          <w:p w14:paraId="480CCFF0" w14:textId="178A4E0A" w:rsidR="00B33F62" w:rsidRPr="00AA6BBC" w:rsidDel="002E37EE" w:rsidRDefault="00B33F62" w:rsidP="00271BA5">
            <w:pPr>
              <w:rPr>
                <w:del w:id="1583" w:author="Amrit" w:date="2018-11-13T23:45:00Z"/>
                <w:rFonts w:eastAsia="Times New Roman"/>
                <w:b/>
                <w:color w:val="000000"/>
              </w:rPr>
            </w:pPr>
          </w:p>
          <w:p w14:paraId="2E91F45E" w14:textId="2FE0A00A" w:rsidR="00B33F62" w:rsidRPr="00AA6BBC" w:rsidDel="002E37EE" w:rsidRDefault="00B33F62" w:rsidP="00271BA5">
            <w:pPr>
              <w:rPr>
                <w:del w:id="1584" w:author="Amrit" w:date="2018-11-13T23:45:00Z"/>
                <w:rFonts w:eastAsia="Times New Roman"/>
                <w:b/>
                <w:color w:val="000000"/>
              </w:rPr>
            </w:pPr>
          </w:p>
          <w:p w14:paraId="30588D3F" w14:textId="5A687266" w:rsidR="00B33F62" w:rsidRPr="00AA6BBC" w:rsidDel="002E37EE" w:rsidRDefault="00B33F62" w:rsidP="00271BA5">
            <w:pPr>
              <w:rPr>
                <w:del w:id="1585" w:author="Amrit" w:date="2018-11-13T23:45:00Z"/>
                <w:rFonts w:eastAsia="Times New Roman"/>
                <w:b/>
                <w:color w:val="000000"/>
              </w:rPr>
            </w:pPr>
            <w:del w:id="1586" w:author="Amrit" w:date="2018-11-13T23:45:00Z">
              <w:r w:rsidRPr="00AA6BBC" w:rsidDel="002E37EE">
                <w:rPr>
                  <w:rFonts w:eastAsia="Times New Roman"/>
                  <w:b/>
                  <w:color w:val="000000"/>
                </w:rPr>
                <w:delText>Kidney</w:delText>
              </w:r>
            </w:del>
          </w:p>
          <w:p w14:paraId="502F6E38" w14:textId="73F9A731" w:rsidR="00B33F62" w:rsidRPr="00AA6BBC" w:rsidDel="002E37EE" w:rsidRDefault="00B33F62" w:rsidP="00271BA5">
            <w:pPr>
              <w:rPr>
                <w:del w:id="1587" w:author="Amrit" w:date="2018-11-13T23:45:00Z"/>
                <w:rFonts w:eastAsia="Times New Roman"/>
                <w:b/>
                <w:color w:val="000000"/>
              </w:rPr>
            </w:pPr>
          </w:p>
        </w:tc>
        <w:tc>
          <w:tcPr>
            <w:tcW w:w="1134" w:type="dxa"/>
            <w:tcBorders>
              <w:top w:val="single" w:sz="36" w:space="0" w:color="auto"/>
            </w:tcBorders>
            <w:noWrap/>
            <w:hideMark/>
          </w:tcPr>
          <w:p w14:paraId="46A44D5C" w14:textId="6C2F6D5F" w:rsidR="00B33F62" w:rsidRPr="00AA6BBC" w:rsidDel="002E37EE" w:rsidRDefault="00B33F62" w:rsidP="00271BA5">
            <w:pPr>
              <w:rPr>
                <w:del w:id="1588" w:author="Amrit" w:date="2018-11-13T23:45:00Z"/>
                <w:rFonts w:eastAsia="Times New Roman"/>
                <w:b/>
                <w:color w:val="000000"/>
              </w:rPr>
            </w:pPr>
            <w:del w:id="1589" w:author="Amrit" w:date="2018-11-13T23:45:00Z">
              <w:r w:rsidRPr="00AA6BBC" w:rsidDel="002E37EE">
                <w:rPr>
                  <w:rFonts w:eastAsia="Times New Roman"/>
                  <w:b/>
                  <w:color w:val="000000"/>
                </w:rPr>
                <w:delText>BTM</w:delText>
              </w:r>
            </w:del>
          </w:p>
        </w:tc>
        <w:tc>
          <w:tcPr>
            <w:tcW w:w="709" w:type="dxa"/>
            <w:tcBorders>
              <w:top w:val="single" w:sz="36" w:space="0" w:color="auto"/>
            </w:tcBorders>
            <w:shd w:val="clear" w:color="auto" w:fill="C5E0B3" w:themeFill="accent6" w:themeFillTint="66"/>
            <w:noWrap/>
            <w:hideMark/>
          </w:tcPr>
          <w:p w14:paraId="2838954B" w14:textId="42AE2D10" w:rsidR="00B33F62" w:rsidRPr="00AA6BBC" w:rsidDel="002E37EE" w:rsidRDefault="00B33F62" w:rsidP="00271BA5">
            <w:pPr>
              <w:jc w:val="center"/>
              <w:rPr>
                <w:del w:id="1590" w:author="Amrit" w:date="2018-11-13T23:45:00Z"/>
                <w:rFonts w:eastAsia="Times New Roman"/>
                <w:color w:val="000000"/>
              </w:rPr>
            </w:pPr>
            <w:del w:id="1591" w:author="Amrit" w:date="2018-11-13T23:45:00Z">
              <w:r w:rsidRPr="00AA6BBC" w:rsidDel="002E37EE">
                <w:rPr>
                  <w:rFonts w:eastAsia="Times New Roman"/>
                  <w:color w:val="000000"/>
                </w:rPr>
                <w:delText>1</w:delText>
              </w:r>
            </w:del>
          </w:p>
        </w:tc>
        <w:tc>
          <w:tcPr>
            <w:tcW w:w="708" w:type="dxa"/>
            <w:tcBorders>
              <w:top w:val="single" w:sz="36" w:space="0" w:color="auto"/>
            </w:tcBorders>
            <w:noWrap/>
            <w:hideMark/>
          </w:tcPr>
          <w:p w14:paraId="1DC4340B" w14:textId="38BC0810" w:rsidR="00B33F62" w:rsidRPr="00AA6BBC" w:rsidDel="002E37EE" w:rsidRDefault="00B33F62" w:rsidP="00271BA5">
            <w:pPr>
              <w:jc w:val="center"/>
              <w:rPr>
                <w:del w:id="1592" w:author="Amrit" w:date="2018-11-13T23:45:00Z"/>
                <w:rFonts w:eastAsia="Times New Roman"/>
                <w:color w:val="000000"/>
              </w:rPr>
            </w:pPr>
            <w:del w:id="1593" w:author="Amrit" w:date="2018-11-13T23:45:00Z">
              <w:r w:rsidRPr="00AA6BBC" w:rsidDel="002E37EE">
                <w:rPr>
                  <w:rFonts w:eastAsia="Times New Roman"/>
                  <w:color w:val="000000"/>
                </w:rPr>
                <w:delText>0</w:delText>
              </w:r>
            </w:del>
          </w:p>
        </w:tc>
        <w:tc>
          <w:tcPr>
            <w:tcW w:w="851" w:type="dxa"/>
            <w:tcBorders>
              <w:top w:val="single" w:sz="36" w:space="0" w:color="auto"/>
            </w:tcBorders>
            <w:noWrap/>
            <w:hideMark/>
          </w:tcPr>
          <w:p w14:paraId="0B0D3CA7" w14:textId="093ABBD8" w:rsidR="00B33F62" w:rsidRPr="00AA6BBC" w:rsidDel="002E37EE" w:rsidRDefault="00B33F62" w:rsidP="00271BA5">
            <w:pPr>
              <w:jc w:val="center"/>
              <w:rPr>
                <w:del w:id="1594" w:author="Amrit" w:date="2018-11-13T23:45:00Z"/>
                <w:rFonts w:eastAsia="Times New Roman"/>
                <w:color w:val="000000"/>
              </w:rPr>
            </w:pPr>
            <w:del w:id="1595" w:author="Amrit" w:date="2018-11-13T23:45:00Z">
              <w:r w:rsidRPr="00AA6BBC" w:rsidDel="002E37EE">
                <w:rPr>
                  <w:rFonts w:eastAsia="Times New Roman"/>
                  <w:color w:val="000000"/>
                </w:rPr>
                <w:delText>0</w:delText>
              </w:r>
            </w:del>
          </w:p>
        </w:tc>
        <w:tc>
          <w:tcPr>
            <w:tcW w:w="1559" w:type="dxa"/>
            <w:tcBorders>
              <w:top w:val="single" w:sz="36" w:space="0" w:color="auto"/>
            </w:tcBorders>
            <w:noWrap/>
            <w:hideMark/>
          </w:tcPr>
          <w:p w14:paraId="15DC7E0E" w14:textId="49DDA59F" w:rsidR="00B33F62" w:rsidRPr="00AA6BBC" w:rsidDel="002E37EE" w:rsidRDefault="00B33F62" w:rsidP="00271BA5">
            <w:pPr>
              <w:jc w:val="center"/>
              <w:rPr>
                <w:del w:id="1596" w:author="Amrit" w:date="2018-11-13T23:45:00Z"/>
                <w:rFonts w:eastAsia="Times New Roman"/>
                <w:color w:val="000000"/>
              </w:rPr>
            </w:pPr>
            <w:del w:id="1597" w:author="Amrit" w:date="2018-11-13T23:45:00Z">
              <w:r w:rsidRPr="00AA6BBC" w:rsidDel="002E37EE">
                <w:rPr>
                  <w:rFonts w:eastAsia="Times New Roman"/>
                  <w:color w:val="000000"/>
                </w:rPr>
                <w:delText>0</w:delText>
              </w:r>
            </w:del>
          </w:p>
        </w:tc>
        <w:tc>
          <w:tcPr>
            <w:tcW w:w="1134" w:type="dxa"/>
            <w:tcBorders>
              <w:top w:val="single" w:sz="36" w:space="0" w:color="auto"/>
            </w:tcBorders>
            <w:noWrap/>
            <w:hideMark/>
          </w:tcPr>
          <w:p w14:paraId="46DC9915" w14:textId="27C2772F" w:rsidR="00B33F62" w:rsidRPr="00AA6BBC" w:rsidDel="002E37EE" w:rsidRDefault="00B33F62" w:rsidP="00271BA5">
            <w:pPr>
              <w:jc w:val="center"/>
              <w:rPr>
                <w:del w:id="1598" w:author="Amrit" w:date="2018-11-13T23:45:00Z"/>
                <w:rFonts w:eastAsia="Times New Roman"/>
                <w:color w:val="000000"/>
              </w:rPr>
            </w:pPr>
            <w:del w:id="1599" w:author="Amrit" w:date="2018-11-13T23:45:00Z">
              <w:r w:rsidRPr="00AA6BBC" w:rsidDel="002E37EE">
                <w:rPr>
                  <w:rFonts w:eastAsia="Times New Roman"/>
                  <w:color w:val="000000"/>
                </w:rPr>
                <w:delText>0</w:delText>
              </w:r>
            </w:del>
          </w:p>
        </w:tc>
        <w:tc>
          <w:tcPr>
            <w:tcW w:w="1276" w:type="dxa"/>
            <w:tcBorders>
              <w:top w:val="single" w:sz="36" w:space="0" w:color="auto"/>
            </w:tcBorders>
            <w:noWrap/>
            <w:hideMark/>
          </w:tcPr>
          <w:p w14:paraId="17E984BC" w14:textId="77E324A4" w:rsidR="00B33F62" w:rsidRPr="00AA6BBC" w:rsidDel="002E37EE" w:rsidRDefault="00B33F62" w:rsidP="00271BA5">
            <w:pPr>
              <w:jc w:val="center"/>
              <w:rPr>
                <w:del w:id="1600" w:author="Amrit" w:date="2018-11-13T23:45:00Z"/>
                <w:rFonts w:eastAsia="Times New Roman"/>
                <w:color w:val="000000"/>
              </w:rPr>
            </w:pPr>
            <w:del w:id="1601" w:author="Amrit" w:date="2018-11-13T23:45:00Z">
              <w:r w:rsidRPr="00AA6BBC" w:rsidDel="002E37EE">
                <w:rPr>
                  <w:rFonts w:eastAsia="Times New Roman"/>
                  <w:color w:val="000000"/>
                </w:rPr>
                <w:delText>0</w:delText>
              </w:r>
            </w:del>
          </w:p>
        </w:tc>
        <w:tc>
          <w:tcPr>
            <w:tcW w:w="1246" w:type="dxa"/>
            <w:tcBorders>
              <w:top w:val="single" w:sz="36" w:space="0" w:color="auto"/>
            </w:tcBorders>
            <w:noWrap/>
            <w:hideMark/>
          </w:tcPr>
          <w:p w14:paraId="7495EC6C" w14:textId="3B4C2CDE" w:rsidR="00B33F62" w:rsidRPr="00AA6BBC" w:rsidDel="002E37EE" w:rsidRDefault="00B33F62" w:rsidP="00271BA5">
            <w:pPr>
              <w:jc w:val="center"/>
              <w:rPr>
                <w:del w:id="1602" w:author="Amrit" w:date="2018-11-13T23:45:00Z"/>
                <w:rFonts w:eastAsia="Times New Roman"/>
                <w:color w:val="000000"/>
              </w:rPr>
            </w:pPr>
            <w:del w:id="1603" w:author="Amrit" w:date="2018-11-13T23:45:00Z">
              <w:r w:rsidRPr="00AA6BBC" w:rsidDel="002E37EE">
                <w:rPr>
                  <w:rFonts w:eastAsia="Times New Roman"/>
                  <w:color w:val="000000"/>
                </w:rPr>
                <w:delText>0</w:delText>
              </w:r>
            </w:del>
          </w:p>
        </w:tc>
      </w:tr>
      <w:tr w:rsidR="006D53ED" w:rsidRPr="00AA6BBC" w:rsidDel="002E37EE" w14:paraId="292BB8B8" w14:textId="272005D4" w:rsidTr="006D53ED">
        <w:trPr>
          <w:trHeight w:val="158"/>
          <w:del w:id="1604" w:author="Amrit" w:date="2018-11-13T23:45:00Z"/>
        </w:trPr>
        <w:tc>
          <w:tcPr>
            <w:tcW w:w="959" w:type="dxa"/>
            <w:vMerge/>
            <w:noWrap/>
            <w:hideMark/>
          </w:tcPr>
          <w:p w14:paraId="14091771" w14:textId="7314D9C7" w:rsidR="00B33F62" w:rsidRPr="00AA6BBC" w:rsidDel="002E37EE" w:rsidRDefault="00B33F62" w:rsidP="00271BA5">
            <w:pPr>
              <w:rPr>
                <w:del w:id="1605" w:author="Amrit" w:date="2018-11-13T23:45:00Z"/>
                <w:rFonts w:eastAsia="Times New Roman"/>
                <w:b/>
                <w:color w:val="000000"/>
              </w:rPr>
            </w:pPr>
          </w:p>
        </w:tc>
        <w:tc>
          <w:tcPr>
            <w:tcW w:w="1134" w:type="dxa"/>
            <w:noWrap/>
            <w:hideMark/>
          </w:tcPr>
          <w:p w14:paraId="3BD5010C" w14:textId="790C204C" w:rsidR="00B33F62" w:rsidRPr="00AA6BBC" w:rsidDel="002E37EE" w:rsidRDefault="00B33F62" w:rsidP="00271BA5">
            <w:pPr>
              <w:rPr>
                <w:del w:id="1606" w:author="Amrit" w:date="2018-11-13T23:45:00Z"/>
                <w:rFonts w:eastAsia="Times New Roman"/>
                <w:b/>
                <w:color w:val="000000"/>
              </w:rPr>
            </w:pPr>
            <w:del w:id="1607" w:author="Amrit" w:date="2018-11-13T23:45:00Z">
              <w:r w:rsidRPr="00AA6BBC" w:rsidDel="002E37EE">
                <w:rPr>
                  <w:rFonts w:eastAsia="Times New Roman"/>
                  <w:b/>
                  <w:color w:val="000000"/>
                </w:rPr>
                <w:delText>C1</w:delText>
              </w:r>
            </w:del>
          </w:p>
        </w:tc>
        <w:tc>
          <w:tcPr>
            <w:tcW w:w="709" w:type="dxa"/>
            <w:noWrap/>
            <w:hideMark/>
          </w:tcPr>
          <w:p w14:paraId="75960FA2" w14:textId="6F8BCF0F" w:rsidR="00B33F62" w:rsidRPr="00AA6BBC" w:rsidDel="002E37EE" w:rsidRDefault="00B33F62" w:rsidP="00271BA5">
            <w:pPr>
              <w:jc w:val="center"/>
              <w:rPr>
                <w:del w:id="1608" w:author="Amrit" w:date="2018-11-13T23:45:00Z"/>
                <w:rFonts w:eastAsia="Times New Roman"/>
                <w:color w:val="000000"/>
              </w:rPr>
            </w:pPr>
            <w:del w:id="1609" w:author="Amrit" w:date="2018-11-13T23:45:00Z">
              <w:r w:rsidRPr="00AA6BBC" w:rsidDel="002E37EE">
                <w:rPr>
                  <w:rFonts w:eastAsia="Times New Roman"/>
                  <w:color w:val="000000"/>
                </w:rPr>
                <w:delText>0</w:delText>
              </w:r>
            </w:del>
          </w:p>
        </w:tc>
        <w:tc>
          <w:tcPr>
            <w:tcW w:w="708" w:type="dxa"/>
            <w:noWrap/>
            <w:hideMark/>
          </w:tcPr>
          <w:p w14:paraId="18E2B7BC" w14:textId="70EA1F1B" w:rsidR="00B33F62" w:rsidRPr="00AA6BBC" w:rsidDel="002E37EE" w:rsidRDefault="00B33F62" w:rsidP="00271BA5">
            <w:pPr>
              <w:jc w:val="center"/>
              <w:rPr>
                <w:del w:id="1610" w:author="Amrit" w:date="2018-11-13T23:45:00Z"/>
                <w:rFonts w:eastAsia="Times New Roman"/>
                <w:color w:val="000000"/>
              </w:rPr>
            </w:pPr>
            <w:del w:id="1611" w:author="Amrit" w:date="2018-11-13T23:45:00Z">
              <w:r w:rsidRPr="00AA6BBC" w:rsidDel="002E37EE">
                <w:rPr>
                  <w:rFonts w:eastAsia="Times New Roman"/>
                  <w:color w:val="000000"/>
                </w:rPr>
                <w:delText>0</w:delText>
              </w:r>
            </w:del>
          </w:p>
        </w:tc>
        <w:tc>
          <w:tcPr>
            <w:tcW w:w="851" w:type="dxa"/>
            <w:noWrap/>
            <w:hideMark/>
          </w:tcPr>
          <w:p w14:paraId="4CAF60C4" w14:textId="15B9C615" w:rsidR="00B33F62" w:rsidRPr="00AA6BBC" w:rsidDel="002E37EE" w:rsidRDefault="00B33F62" w:rsidP="00271BA5">
            <w:pPr>
              <w:jc w:val="center"/>
              <w:rPr>
                <w:del w:id="1612" w:author="Amrit" w:date="2018-11-13T23:45:00Z"/>
                <w:rFonts w:eastAsia="Times New Roman"/>
                <w:color w:val="000000"/>
              </w:rPr>
            </w:pPr>
            <w:del w:id="1613" w:author="Amrit" w:date="2018-11-13T23:45:00Z">
              <w:r w:rsidRPr="00AA6BBC" w:rsidDel="002E37EE">
                <w:rPr>
                  <w:rFonts w:eastAsia="Times New Roman"/>
                  <w:color w:val="000000"/>
                </w:rPr>
                <w:delText>1</w:delText>
              </w:r>
            </w:del>
          </w:p>
        </w:tc>
        <w:tc>
          <w:tcPr>
            <w:tcW w:w="1559" w:type="dxa"/>
            <w:noWrap/>
            <w:hideMark/>
          </w:tcPr>
          <w:p w14:paraId="7F202540" w14:textId="3E1B1A0E" w:rsidR="00B33F62" w:rsidRPr="00AA6BBC" w:rsidDel="002E37EE" w:rsidRDefault="00B33F62" w:rsidP="00271BA5">
            <w:pPr>
              <w:jc w:val="center"/>
              <w:rPr>
                <w:del w:id="1614" w:author="Amrit" w:date="2018-11-13T23:45:00Z"/>
                <w:rFonts w:eastAsia="Times New Roman"/>
                <w:color w:val="000000"/>
              </w:rPr>
            </w:pPr>
            <w:del w:id="1615" w:author="Amrit" w:date="2018-11-13T23:45:00Z">
              <w:r w:rsidRPr="00AA6BBC" w:rsidDel="002E37EE">
                <w:rPr>
                  <w:rFonts w:eastAsia="Times New Roman"/>
                  <w:color w:val="000000"/>
                </w:rPr>
                <w:delText>0</w:delText>
              </w:r>
            </w:del>
          </w:p>
        </w:tc>
        <w:tc>
          <w:tcPr>
            <w:tcW w:w="1134" w:type="dxa"/>
            <w:noWrap/>
            <w:hideMark/>
          </w:tcPr>
          <w:p w14:paraId="0F421797" w14:textId="4FB3AFEC" w:rsidR="00B33F62" w:rsidRPr="00AA6BBC" w:rsidDel="002E37EE" w:rsidRDefault="00B33F62" w:rsidP="00271BA5">
            <w:pPr>
              <w:jc w:val="center"/>
              <w:rPr>
                <w:del w:id="1616" w:author="Amrit" w:date="2018-11-13T23:45:00Z"/>
                <w:rFonts w:eastAsia="Times New Roman"/>
                <w:color w:val="000000"/>
              </w:rPr>
            </w:pPr>
            <w:del w:id="1617" w:author="Amrit" w:date="2018-11-13T23:45:00Z">
              <w:r w:rsidRPr="00AA6BBC" w:rsidDel="002E37EE">
                <w:rPr>
                  <w:rFonts w:eastAsia="Times New Roman"/>
                  <w:color w:val="000000"/>
                </w:rPr>
                <w:delText>0</w:delText>
              </w:r>
            </w:del>
          </w:p>
        </w:tc>
        <w:tc>
          <w:tcPr>
            <w:tcW w:w="1276" w:type="dxa"/>
            <w:noWrap/>
            <w:hideMark/>
          </w:tcPr>
          <w:p w14:paraId="758FC1C3" w14:textId="6F3DF069" w:rsidR="00B33F62" w:rsidRPr="00AA6BBC" w:rsidDel="002E37EE" w:rsidRDefault="00B33F62" w:rsidP="00271BA5">
            <w:pPr>
              <w:jc w:val="center"/>
              <w:rPr>
                <w:del w:id="1618" w:author="Amrit" w:date="2018-11-13T23:45:00Z"/>
                <w:rFonts w:eastAsia="Times New Roman"/>
                <w:color w:val="000000"/>
              </w:rPr>
            </w:pPr>
            <w:del w:id="1619" w:author="Amrit" w:date="2018-11-13T23:45:00Z">
              <w:r w:rsidRPr="00AA6BBC" w:rsidDel="002E37EE">
                <w:rPr>
                  <w:rFonts w:eastAsia="Times New Roman"/>
                  <w:color w:val="000000"/>
                </w:rPr>
                <w:delText>0</w:delText>
              </w:r>
            </w:del>
          </w:p>
        </w:tc>
        <w:tc>
          <w:tcPr>
            <w:tcW w:w="1246" w:type="dxa"/>
            <w:noWrap/>
            <w:hideMark/>
          </w:tcPr>
          <w:p w14:paraId="270941BD" w14:textId="589D5703" w:rsidR="00B33F62" w:rsidRPr="00AA6BBC" w:rsidDel="002E37EE" w:rsidRDefault="00B33F62" w:rsidP="00271BA5">
            <w:pPr>
              <w:jc w:val="center"/>
              <w:rPr>
                <w:del w:id="1620" w:author="Amrit" w:date="2018-11-13T23:45:00Z"/>
                <w:rFonts w:eastAsia="Times New Roman"/>
                <w:color w:val="000000"/>
              </w:rPr>
            </w:pPr>
            <w:del w:id="1621" w:author="Amrit" w:date="2018-11-13T23:45:00Z">
              <w:r w:rsidRPr="00AA6BBC" w:rsidDel="002E37EE">
                <w:rPr>
                  <w:rFonts w:eastAsia="Times New Roman"/>
                  <w:color w:val="000000"/>
                </w:rPr>
                <w:delText>1</w:delText>
              </w:r>
            </w:del>
          </w:p>
        </w:tc>
      </w:tr>
      <w:tr w:rsidR="006D53ED" w:rsidRPr="00AA6BBC" w:rsidDel="002E37EE" w14:paraId="34313DB3" w14:textId="713B0A13" w:rsidTr="006D53ED">
        <w:trPr>
          <w:trHeight w:val="144"/>
          <w:del w:id="1622" w:author="Amrit" w:date="2018-11-13T23:45:00Z"/>
        </w:trPr>
        <w:tc>
          <w:tcPr>
            <w:tcW w:w="959" w:type="dxa"/>
            <w:vMerge/>
            <w:noWrap/>
            <w:hideMark/>
          </w:tcPr>
          <w:p w14:paraId="0D5A2225" w14:textId="128C5389" w:rsidR="00B33F62" w:rsidRPr="00AA6BBC" w:rsidDel="002E37EE" w:rsidRDefault="00B33F62" w:rsidP="00271BA5">
            <w:pPr>
              <w:rPr>
                <w:del w:id="1623" w:author="Amrit" w:date="2018-11-13T23:45:00Z"/>
                <w:rFonts w:eastAsia="Times New Roman"/>
                <w:b/>
                <w:color w:val="000000"/>
              </w:rPr>
            </w:pPr>
          </w:p>
        </w:tc>
        <w:tc>
          <w:tcPr>
            <w:tcW w:w="1134" w:type="dxa"/>
            <w:noWrap/>
            <w:hideMark/>
          </w:tcPr>
          <w:p w14:paraId="55DC9ADD" w14:textId="7C19B426" w:rsidR="00B33F62" w:rsidRPr="00AA6BBC" w:rsidDel="002E37EE" w:rsidRDefault="00B33F62" w:rsidP="00271BA5">
            <w:pPr>
              <w:rPr>
                <w:del w:id="1624" w:author="Amrit" w:date="2018-11-13T23:45:00Z"/>
                <w:rFonts w:eastAsia="Times New Roman"/>
                <w:b/>
                <w:color w:val="000000"/>
              </w:rPr>
            </w:pPr>
            <w:del w:id="1625" w:author="Amrit" w:date="2018-11-13T23:45:00Z">
              <w:r w:rsidRPr="00AA6BBC" w:rsidDel="002E37EE">
                <w:rPr>
                  <w:rFonts w:eastAsia="Times New Roman"/>
                  <w:b/>
                  <w:color w:val="000000"/>
                </w:rPr>
                <w:delText>C2</w:delText>
              </w:r>
            </w:del>
          </w:p>
        </w:tc>
        <w:tc>
          <w:tcPr>
            <w:tcW w:w="709" w:type="dxa"/>
            <w:shd w:val="clear" w:color="auto" w:fill="C5E0B3" w:themeFill="accent6" w:themeFillTint="66"/>
            <w:noWrap/>
            <w:hideMark/>
          </w:tcPr>
          <w:p w14:paraId="0B2DFDAF" w14:textId="6D5EBC28" w:rsidR="00B33F62" w:rsidRPr="00AA6BBC" w:rsidDel="002E37EE" w:rsidRDefault="00B33F62" w:rsidP="00271BA5">
            <w:pPr>
              <w:jc w:val="center"/>
              <w:rPr>
                <w:del w:id="1626" w:author="Amrit" w:date="2018-11-13T23:45:00Z"/>
                <w:rFonts w:eastAsia="Times New Roman"/>
                <w:color w:val="000000"/>
              </w:rPr>
            </w:pPr>
            <w:del w:id="1627" w:author="Amrit" w:date="2018-11-13T23:45:00Z">
              <w:r w:rsidRPr="00AA6BBC" w:rsidDel="002E37EE">
                <w:rPr>
                  <w:rFonts w:eastAsia="Times New Roman"/>
                  <w:color w:val="000000"/>
                </w:rPr>
                <w:delText>42</w:delText>
              </w:r>
            </w:del>
          </w:p>
        </w:tc>
        <w:tc>
          <w:tcPr>
            <w:tcW w:w="708" w:type="dxa"/>
            <w:noWrap/>
            <w:hideMark/>
          </w:tcPr>
          <w:p w14:paraId="7E69DD8A" w14:textId="571C0991" w:rsidR="00B33F62" w:rsidRPr="00AA6BBC" w:rsidDel="002E37EE" w:rsidRDefault="00B33F62" w:rsidP="00271BA5">
            <w:pPr>
              <w:jc w:val="center"/>
              <w:rPr>
                <w:del w:id="1628" w:author="Amrit" w:date="2018-11-13T23:45:00Z"/>
                <w:rFonts w:eastAsia="Times New Roman"/>
                <w:color w:val="000000"/>
              </w:rPr>
            </w:pPr>
            <w:del w:id="1629" w:author="Amrit" w:date="2018-11-13T23:45:00Z">
              <w:r w:rsidRPr="00AA6BBC" w:rsidDel="002E37EE">
                <w:rPr>
                  <w:rFonts w:eastAsia="Times New Roman"/>
                  <w:color w:val="000000"/>
                </w:rPr>
                <w:delText>33</w:delText>
              </w:r>
            </w:del>
          </w:p>
        </w:tc>
        <w:tc>
          <w:tcPr>
            <w:tcW w:w="851" w:type="dxa"/>
            <w:noWrap/>
            <w:hideMark/>
          </w:tcPr>
          <w:p w14:paraId="3E64F576" w14:textId="6952F779" w:rsidR="00B33F62" w:rsidRPr="00AA6BBC" w:rsidDel="002E37EE" w:rsidRDefault="00B33F62" w:rsidP="00271BA5">
            <w:pPr>
              <w:jc w:val="center"/>
              <w:rPr>
                <w:del w:id="1630" w:author="Amrit" w:date="2018-11-13T23:45:00Z"/>
                <w:rFonts w:eastAsia="Times New Roman"/>
                <w:color w:val="000000"/>
              </w:rPr>
            </w:pPr>
            <w:del w:id="1631" w:author="Amrit" w:date="2018-11-13T23:45:00Z">
              <w:r w:rsidRPr="00AA6BBC" w:rsidDel="002E37EE">
                <w:rPr>
                  <w:rFonts w:eastAsia="Times New Roman"/>
                  <w:color w:val="000000"/>
                </w:rPr>
                <w:delText>7</w:delText>
              </w:r>
            </w:del>
          </w:p>
        </w:tc>
        <w:tc>
          <w:tcPr>
            <w:tcW w:w="1559" w:type="dxa"/>
            <w:noWrap/>
            <w:hideMark/>
          </w:tcPr>
          <w:p w14:paraId="4229934C" w14:textId="4E8BAF79" w:rsidR="00B33F62" w:rsidRPr="00AA6BBC" w:rsidDel="002E37EE" w:rsidRDefault="00B33F62" w:rsidP="00271BA5">
            <w:pPr>
              <w:jc w:val="center"/>
              <w:rPr>
                <w:del w:id="1632" w:author="Amrit" w:date="2018-11-13T23:45:00Z"/>
                <w:rFonts w:eastAsia="Times New Roman"/>
                <w:color w:val="000000"/>
              </w:rPr>
            </w:pPr>
            <w:del w:id="1633" w:author="Amrit" w:date="2018-11-13T23:45:00Z">
              <w:r w:rsidRPr="00AA6BBC" w:rsidDel="002E37EE">
                <w:rPr>
                  <w:rFonts w:eastAsia="Times New Roman"/>
                  <w:color w:val="000000"/>
                </w:rPr>
                <w:delText>10</w:delText>
              </w:r>
            </w:del>
          </w:p>
        </w:tc>
        <w:tc>
          <w:tcPr>
            <w:tcW w:w="1134" w:type="dxa"/>
            <w:noWrap/>
            <w:hideMark/>
          </w:tcPr>
          <w:p w14:paraId="5004A5DF" w14:textId="6CB60C75" w:rsidR="00B33F62" w:rsidRPr="00AA6BBC" w:rsidDel="002E37EE" w:rsidRDefault="00B33F62" w:rsidP="00271BA5">
            <w:pPr>
              <w:jc w:val="center"/>
              <w:rPr>
                <w:del w:id="1634" w:author="Amrit" w:date="2018-11-13T23:45:00Z"/>
                <w:rFonts w:eastAsia="Times New Roman"/>
                <w:color w:val="000000"/>
              </w:rPr>
            </w:pPr>
            <w:del w:id="1635" w:author="Amrit" w:date="2018-11-13T23:45:00Z">
              <w:r w:rsidRPr="00AA6BBC" w:rsidDel="002E37EE">
                <w:rPr>
                  <w:rFonts w:eastAsia="Times New Roman"/>
                  <w:color w:val="000000"/>
                </w:rPr>
                <w:delText>5</w:delText>
              </w:r>
            </w:del>
          </w:p>
        </w:tc>
        <w:tc>
          <w:tcPr>
            <w:tcW w:w="1276" w:type="dxa"/>
            <w:noWrap/>
            <w:hideMark/>
          </w:tcPr>
          <w:p w14:paraId="5D5C3EFE" w14:textId="32CAAA78" w:rsidR="00B33F62" w:rsidRPr="00AA6BBC" w:rsidDel="002E37EE" w:rsidRDefault="00B33F62" w:rsidP="00271BA5">
            <w:pPr>
              <w:jc w:val="center"/>
              <w:rPr>
                <w:del w:id="1636" w:author="Amrit" w:date="2018-11-13T23:45:00Z"/>
                <w:rFonts w:eastAsia="Times New Roman"/>
                <w:color w:val="000000"/>
              </w:rPr>
            </w:pPr>
            <w:del w:id="1637" w:author="Amrit" w:date="2018-11-13T23:45:00Z">
              <w:r w:rsidRPr="00AA6BBC" w:rsidDel="002E37EE">
                <w:rPr>
                  <w:rFonts w:eastAsia="Times New Roman"/>
                  <w:color w:val="000000"/>
                </w:rPr>
                <w:delText>15</w:delText>
              </w:r>
            </w:del>
          </w:p>
        </w:tc>
        <w:tc>
          <w:tcPr>
            <w:tcW w:w="1246" w:type="dxa"/>
            <w:noWrap/>
            <w:hideMark/>
          </w:tcPr>
          <w:p w14:paraId="36E96E17" w14:textId="6095E33A" w:rsidR="00B33F62" w:rsidRPr="00AA6BBC" w:rsidDel="002E37EE" w:rsidRDefault="00B33F62" w:rsidP="00271BA5">
            <w:pPr>
              <w:jc w:val="center"/>
              <w:rPr>
                <w:del w:id="1638" w:author="Amrit" w:date="2018-11-13T23:45:00Z"/>
                <w:rFonts w:eastAsia="Times New Roman"/>
                <w:color w:val="000000"/>
              </w:rPr>
            </w:pPr>
            <w:del w:id="1639" w:author="Amrit" w:date="2018-11-13T23:45:00Z">
              <w:r w:rsidRPr="00AA6BBC" w:rsidDel="002E37EE">
                <w:rPr>
                  <w:rFonts w:eastAsia="Times New Roman"/>
                  <w:color w:val="000000"/>
                </w:rPr>
                <w:delText>4</w:delText>
              </w:r>
            </w:del>
          </w:p>
        </w:tc>
      </w:tr>
      <w:tr w:rsidR="006D53ED" w:rsidRPr="00AA6BBC" w:rsidDel="002E37EE" w14:paraId="2ABA4DE2" w14:textId="472D5903" w:rsidTr="006D53ED">
        <w:trPr>
          <w:trHeight w:val="158"/>
          <w:del w:id="1640" w:author="Amrit" w:date="2018-11-13T23:45:00Z"/>
        </w:trPr>
        <w:tc>
          <w:tcPr>
            <w:tcW w:w="959" w:type="dxa"/>
            <w:vMerge/>
            <w:noWrap/>
            <w:hideMark/>
          </w:tcPr>
          <w:p w14:paraId="6018D198" w14:textId="00FE6B39" w:rsidR="00B33F62" w:rsidRPr="00AA6BBC" w:rsidDel="002E37EE" w:rsidRDefault="00B33F62" w:rsidP="00271BA5">
            <w:pPr>
              <w:rPr>
                <w:del w:id="1641" w:author="Amrit" w:date="2018-11-13T23:45:00Z"/>
                <w:rFonts w:eastAsia="Times New Roman"/>
                <w:b/>
                <w:color w:val="000000"/>
              </w:rPr>
            </w:pPr>
          </w:p>
        </w:tc>
        <w:tc>
          <w:tcPr>
            <w:tcW w:w="1134" w:type="dxa"/>
            <w:noWrap/>
            <w:hideMark/>
          </w:tcPr>
          <w:p w14:paraId="332D9EB1" w14:textId="0C5E5321" w:rsidR="00B33F62" w:rsidRPr="00AA6BBC" w:rsidDel="002E37EE" w:rsidRDefault="00B33F62" w:rsidP="00271BA5">
            <w:pPr>
              <w:rPr>
                <w:del w:id="1642" w:author="Amrit" w:date="2018-11-13T23:45:00Z"/>
                <w:rFonts w:eastAsia="Times New Roman"/>
                <w:b/>
                <w:color w:val="000000"/>
              </w:rPr>
            </w:pPr>
            <w:del w:id="1643" w:author="Amrit" w:date="2018-11-13T23:45:00Z">
              <w:r w:rsidRPr="00AA6BBC" w:rsidDel="002E37EE">
                <w:rPr>
                  <w:rFonts w:eastAsia="Times New Roman"/>
                  <w:b/>
                  <w:color w:val="000000"/>
                </w:rPr>
                <w:delText>C3</w:delText>
              </w:r>
            </w:del>
          </w:p>
        </w:tc>
        <w:tc>
          <w:tcPr>
            <w:tcW w:w="709" w:type="dxa"/>
            <w:noWrap/>
            <w:hideMark/>
          </w:tcPr>
          <w:p w14:paraId="782DCA68" w14:textId="54506EEE" w:rsidR="00B33F62" w:rsidRPr="00AA6BBC" w:rsidDel="002E37EE" w:rsidRDefault="00B33F62" w:rsidP="00271BA5">
            <w:pPr>
              <w:jc w:val="center"/>
              <w:rPr>
                <w:del w:id="1644" w:author="Amrit" w:date="2018-11-13T23:45:00Z"/>
                <w:rFonts w:eastAsia="Times New Roman"/>
                <w:color w:val="000000"/>
              </w:rPr>
            </w:pPr>
            <w:del w:id="1645" w:author="Amrit" w:date="2018-11-13T23:45:00Z">
              <w:r w:rsidRPr="00AA6BBC" w:rsidDel="002E37EE">
                <w:rPr>
                  <w:rFonts w:eastAsia="Times New Roman"/>
                  <w:color w:val="000000"/>
                </w:rPr>
                <w:delText>8</w:delText>
              </w:r>
            </w:del>
          </w:p>
        </w:tc>
        <w:tc>
          <w:tcPr>
            <w:tcW w:w="708" w:type="dxa"/>
            <w:shd w:val="clear" w:color="auto" w:fill="C5E0B3" w:themeFill="accent6" w:themeFillTint="66"/>
            <w:noWrap/>
            <w:hideMark/>
          </w:tcPr>
          <w:p w14:paraId="0FBAFD62" w14:textId="558D0F11" w:rsidR="00B33F62" w:rsidRPr="00AA6BBC" w:rsidDel="002E37EE" w:rsidRDefault="00B33F62" w:rsidP="00271BA5">
            <w:pPr>
              <w:jc w:val="center"/>
              <w:rPr>
                <w:del w:id="1646" w:author="Amrit" w:date="2018-11-13T23:45:00Z"/>
                <w:rFonts w:eastAsia="Times New Roman"/>
                <w:color w:val="000000"/>
              </w:rPr>
            </w:pPr>
            <w:del w:id="1647" w:author="Amrit" w:date="2018-11-13T23:45:00Z">
              <w:r w:rsidRPr="00AA6BBC" w:rsidDel="002E37EE">
                <w:rPr>
                  <w:rFonts w:eastAsia="Times New Roman"/>
                  <w:color w:val="000000"/>
                </w:rPr>
                <w:delText>80</w:delText>
              </w:r>
            </w:del>
          </w:p>
        </w:tc>
        <w:tc>
          <w:tcPr>
            <w:tcW w:w="851" w:type="dxa"/>
            <w:noWrap/>
            <w:hideMark/>
          </w:tcPr>
          <w:p w14:paraId="139746FC" w14:textId="3A9754E0" w:rsidR="00B33F62" w:rsidRPr="00AA6BBC" w:rsidDel="002E37EE" w:rsidRDefault="00B33F62" w:rsidP="00271BA5">
            <w:pPr>
              <w:jc w:val="center"/>
              <w:rPr>
                <w:del w:id="1648" w:author="Amrit" w:date="2018-11-13T23:45:00Z"/>
                <w:rFonts w:eastAsia="Times New Roman"/>
                <w:color w:val="000000"/>
              </w:rPr>
            </w:pPr>
            <w:del w:id="1649" w:author="Amrit" w:date="2018-11-13T23:45:00Z">
              <w:r w:rsidRPr="00AA6BBC" w:rsidDel="002E37EE">
                <w:rPr>
                  <w:rFonts w:eastAsia="Times New Roman"/>
                  <w:color w:val="000000"/>
                </w:rPr>
                <w:delText>1</w:delText>
              </w:r>
            </w:del>
          </w:p>
        </w:tc>
        <w:tc>
          <w:tcPr>
            <w:tcW w:w="1559" w:type="dxa"/>
            <w:noWrap/>
            <w:hideMark/>
          </w:tcPr>
          <w:p w14:paraId="2D8AF5BC" w14:textId="429ADA52" w:rsidR="00B33F62" w:rsidRPr="00AA6BBC" w:rsidDel="002E37EE" w:rsidRDefault="00B33F62" w:rsidP="00271BA5">
            <w:pPr>
              <w:jc w:val="center"/>
              <w:rPr>
                <w:del w:id="1650" w:author="Amrit" w:date="2018-11-13T23:45:00Z"/>
                <w:rFonts w:eastAsia="Times New Roman"/>
                <w:color w:val="000000"/>
              </w:rPr>
            </w:pPr>
            <w:del w:id="1651" w:author="Amrit" w:date="2018-11-13T23:45:00Z">
              <w:r w:rsidRPr="00AA6BBC" w:rsidDel="002E37EE">
                <w:rPr>
                  <w:rFonts w:eastAsia="Times New Roman"/>
                  <w:color w:val="000000"/>
                </w:rPr>
                <w:delText>4</w:delText>
              </w:r>
            </w:del>
          </w:p>
        </w:tc>
        <w:tc>
          <w:tcPr>
            <w:tcW w:w="1134" w:type="dxa"/>
            <w:noWrap/>
            <w:hideMark/>
          </w:tcPr>
          <w:p w14:paraId="4701EC03" w14:textId="70F78A91" w:rsidR="00B33F62" w:rsidRPr="00AA6BBC" w:rsidDel="002E37EE" w:rsidRDefault="00B33F62" w:rsidP="00271BA5">
            <w:pPr>
              <w:jc w:val="center"/>
              <w:rPr>
                <w:del w:id="1652" w:author="Amrit" w:date="2018-11-13T23:45:00Z"/>
                <w:rFonts w:eastAsia="Times New Roman"/>
                <w:color w:val="000000"/>
              </w:rPr>
            </w:pPr>
            <w:del w:id="1653" w:author="Amrit" w:date="2018-11-13T23:45:00Z">
              <w:r w:rsidRPr="00AA6BBC" w:rsidDel="002E37EE">
                <w:rPr>
                  <w:rFonts w:eastAsia="Times New Roman"/>
                  <w:color w:val="000000"/>
                </w:rPr>
                <w:delText>35</w:delText>
              </w:r>
            </w:del>
          </w:p>
        </w:tc>
        <w:tc>
          <w:tcPr>
            <w:tcW w:w="1276" w:type="dxa"/>
            <w:noWrap/>
            <w:hideMark/>
          </w:tcPr>
          <w:p w14:paraId="2FC80A34" w14:textId="0460FB0C" w:rsidR="00B33F62" w:rsidRPr="00AA6BBC" w:rsidDel="002E37EE" w:rsidRDefault="00B33F62" w:rsidP="00271BA5">
            <w:pPr>
              <w:jc w:val="center"/>
              <w:rPr>
                <w:del w:id="1654" w:author="Amrit" w:date="2018-11-13T23:45:00Z"/>
                <w:rFonts w:eastAsia="Times New Roman"/>
                <w:color w:val="000000"/>
              </w:rPr>
            </w:pPr>
            <w:del w:id="1655" w:author="Amrit" w:date="2018-11-13T23:45:00Z">
              <w:r w:rsidRPr="00AA6BBC" w:rsidDel="002E37EE">
                <w:rPr>
                  <w:rFonts w:eastAsia="Times New Roman"/>
                  <w:color w:val="000000"/>
                </w:rPr>
                <w:delText>23</w:delText>
              </w:r>
            </w:del>
          </w:p>
        </w:tc>
        <w:tc>
          <w:tcPr>
            <w:tcW w:w="1246" w:type="dxa"/>
            <w:noWrap/>
            <w:hideMark/>
          </w:tcPr>
          <w:p w14:paraId="283C41F0" w14:textId="662C28FD" w:rsidR="00B33F62" w:rsidRPr="00AA6BBC" w:rsidDel="002E37EE" w:rsidRDefault="00B33F62" w:rsidP="00271BA5">
            <w:pPr>
              <w:jc w:val="center"/>
              <w:rPr>
                <w:del w:id="1656" w:author="Amrit" w:date="2018-11-13T23:45:00Z"/>
                <w:rFonts w:eastAsia="Times New Roman"/>
                <w:color w:val="000000"/>
              </w:rPr>
            </w:pPr>
            <w:del w:id="1657" w:author="Amrit" w:date="2018-11-13T23:45:00Z">
              <w:r w:rsidRPr="00AA6BBC" w:rsidDel="002E37EE">
                <w:rPr>
                  <w:rFonts w:eastAsia="Times New Roman"/>
                  <w:color w:val="000000"/>
                </w:rPr>
                <w:delText>1</w:delText>
              </w:r>
            </w:del>
          </w:p>
        </w:tc>
      </w:tr>
      <w:tr w:rsidR="006D53ED" w:rsidRPr="00AA6BBC" w:rsidDel="002E37EE" w14:paraId="78BBA939" w14:textId="1F7843BA" w:rsidTr="006D53ED">
        <w:trPr>
          <w:trHeight w:val="129"/>
          <w:del w:id="1658" w:author="Amrit" w:date="2018-11-13T23:45:00Z"/>
        </w:trPr>
        <w:tc>
          <w:tcPr>
            <w:tcW w:w="959" w:type="dxa"/>
            <w:vMerge/>
            <w:noWrap/>
            <w:hideMark/>
          </w:tcPr>
          <w:p w14:paraId="484AABB2" w14:textId="31BC9F88" w:rsidR="00B33F62" w:rsidRPr="00AA6BBC" w:rsidDel="002E37EE" w:rsidRDefault="00B33F62" w:rsidP="00271BA5">
            <w:pPr>
              <w:rPr>
                <w:del w:id="1659" w:author="Amrit" w:date="2018-11-13T23:45:00Z"/>
                <w:rFonts w:eastAsia="Times New Roman"/>
                <w:b/>
                <w:color w:val="000000"/>
              </w:rPr>
            </w:pPr>
          </w:p>
        </w:tc>
        <w:tc>
          <w:tcPr>
            <w:tcW w:w="1134" w:type="dxa"/>
            <w:noWrap/>
            <w:hideMark/>
          </w:tcPr>
          <w:p w14:paraId="73A9A846" w14:textId="54412A3D" w:rsidR="00B33F62" w:rsidRPr="00AA6BBC" w:rsidDel="002E37EE" w:rsidRDefault="00B33F62" w:rsidP="00271BA5">
            <w:pPr>
              <w:rPr>
                <w:del w:id="1660" w:author="Amrit" w:date="2018-11-13T23:45:00Z"/>
                <w:rFonts w:eastAsia="Times New Roman"/>
                <w:b/>
                <w:color w:val="000000"/>
              </w:rPr>
            </w:pPr>
            <w:del w:id="1661" w:author="Amrit" w:date="2018-11-13T23:45:00Z">
              <w:r w:rsidRPr="00AA6BBC" w:rsidDel="002E37EE">
                <w:rPr>
                  <w:rFonts w:eastAsia="Times New Roman"/>
                  <w:b/>
                  <w:color w:val="000000"/>
                </w:rPr>
                <w:delText>C4</w:delText>
              </w:r>
            </w:del>
          </w:p>
        </w:tc>
        <w:tc>
          <w:tcPr>
            <w:tcW w:w="709" w:type="dxa"/>
            <w:shd w:val="clear" w:color="auto" w:fill="C5E0B3" w:themeFill="accent6" w:themeFillTint="66"/>
            <w:noWrap/>
            <w:hideMark/>
          </w:tcPr>
          <w:p w14:paraId="4EA972C0" w14:textId="51205832" w:rsidR="00B33F62" w:rsidRPr="00AA6BBC" w:rsidDel="002E37EE" w:rsidRDefault="00B33F62" w:rsidP="00271BA5">
            <w:pPr>
              <w:jc w:val="center"/>
              <w:rPr>
                <w:del w:id="1662" w:author="Amrit" w:date="2018-11-13T23:45:00Z"/>
                <w:rFonts w:eastAsia="Times New Roman"/>
                <w:color w:val="000000"/>
              </w:rPr>
            </w:pPr>
            <w:del w:id="1663" w:author="Amrit" w:date="2018-11-13T23:45:00Z">
              <w:r w:rsidRPr="00AA6BBC" w:rsidDel="002E37EE">
                <w:rPr>
                  <w:rFonts w:eastAsia="Times New Roman"/>
                  <w:color w:val="000000"/>
                </w:rPr>
                <w:delText>17</w:delText>
              </w:r>
            </w:del>
          </w:p>
        </w:tc>
        <w:tc>
          <w:tcPr>
            <w:tcW w:w="708" w:type="dxa"/>
            <w:noWrap/>
            <w:hideMark/>
          </w:tcPr>
          <w:p w14:paraId="55A40A30" w14:textId="30DE338C" w:rsidR="00B33F62" w:rsidRPr="00AA6BBC" w:rsidDel="002E37EE" w:rsidRDefault="00B33F62" w:rsidP="00271BA5">
            <w:pPr>
              <w:jc w:val="center"/>
              <w:rPr>
                <w:del w:id="1664" w:author="Amrit" w:date="2018-11-13T23:45:00Z"/>
                <w:rFonts w:eastAsia="Times New Roman"/>
                <w:color w:val="000000"/>
              </w:rPr>
            </w:pPr>
            <w:del w:id="1665" w:author="Amrit" w:date="2018-11-13T23:45:00Z">
              <w:r w:rsidRPr="00AA6BBC" w:rsidDel="002E37EE">
                <w:rPr>
                  <w:rFonts w:eastAsia="Times New Roman"/>
                  <w:color w:val="000000"/>
                </w:rPr>
                <w:delText>6</w:delText>
              </w:r>
            </w:del>
          </w:p>
        </w:tc>
        <w:tc>
          <w:tcPr>
            <w:tcW w:w="851" w:type="dxa"/>
            <w:noWrap/>
            <w:hideMark/>
          </w:tcPr>
          <w:p w14:paraId="1127B67F" w14:textId="706EB192" w:rsidR="00B33F62" w:rsidRPr="00AA6BBC" w:rsidDel="002E37EE" w:rsidRDefault="00B33F62" w:rsidP="00271BA5">
            <w:pPr>
              <w:jc w:val="center"/>
              <w:rPr>
                <w:del w:id="1666" w:author="Amrit" w:date="2018-11-13T23:45:00Z"/>
                <w:rFonts w:eastAsia="Times New Roman"/>
                <w:color w:val="000000"/>
              </w:rPr>
            </w:pPr>
            <w:del w:id="1667" w:author="Amrit" w:date="2018-11-13T23:45:00Z">
              <w:r w:rsidRPr="00AA6BBC" w:rsidDel="002E37EE">
                <w:rPr>
                  <w:rFonts w:eastAsia="Times New Roman"/>
                  <w:color w:val="000000"/>
                </w:rPr>
                <w:delText>0</w:delText>
              </w:r>
            </w:del>
          </w:p>
        </w:tc>
        <w:tc>
          <w:tcPr>
            <w:tcW w:w="1559" w:type="dxa"/>
            <w:noWrap/>
            <w:hideMark/>
          </w:tcPr>
          <w:p w14:paraId="3B90DE8F" w14:textId="319B7F69" w:rsidR="00B33F62" w:rsidRPr="00AA6BBC" w:rsidDel="002E37EE" w:rsidRDefault="00B33F62" w:rsidP="00271BA5">
            <w:pPr>
              <w:jc w:val="center"/>
              <w:rPr>
                <w:del w:id="1668" w:author="Amrit" w:date="2018-11-13T23:45:00Z"/>
                <w:rFonts w:eastAsia="Times New Roman"/>
                <w:color w:val="000000"/>
              </w:rPr>
            </w:pPr>
            <w:del w:id="1669" w:author="Amrit" w:date="2018-11-13T23:45:00Z">
              <w:r w:rsidRPr="00AA6BBC" w:rsidDel="002E37EE">
                <w:rPr>
                  <w:rFonts w:eastAsia="Times New Roman"/>
                  <w:color w:val="000000"/>
                </w:rPr>
                <w:delText>7</w:delText>
              </w:r>
            </w:del>
          </w:p>
        </w:tc>
        <w:tc>
          <w:tcPr>
            <w:tcW w:w="1134" w:type="dxa"/>
            <w:noWrap/>
            <w:hideMark/>
          </w:tcPr>
          <w:p w14:paraId="3FB6E52C" w14:textId="2EF4C21D" w:rsidR="00B33F62" w:rsidRPr="00AA6BBC" w:rsidDel="002E37EE" w:rsidRDefault="00B33F62" w:rsidP="00271BA5">
            <w:pPr>
              <w:jc w:val="center"/>
              <w:rPr>
                <w:del w:id="1670" w:author="Amrit" w:date="2018-11-13T23:45:00Z"/>
                <w:rFonts w:eastAsia="Times New Roman"/>
                <w:color w:val="000000"/>
              </w:rPr>
            </w:pPr>
            <w:del w:id="1671" w:author="Amrit" w:date="2018-11-13T23:45:00Z">
              <w:r w:rsidRPr="00AA6BBC" w:rsidDel="002E37EE">
                <w:rPr>
                  <w:rFonts w:eastAsia="Times New Roman"/>
                  <w:color w:val="000000"/>
                </w:rPr>
                <w:delText>1</w:delText>
              </w:r>
            </w:del>
          </w:p>
        </w:tc>
        <w:tc>
          <w:tcPr>
            <w:tcW w:w="1276" w:type="dxa"/>
            <w:noWrap/>
            <w:hideMark/>
          </w:tcPr>
          <w:p w14:paraId="66829EED" w14:textId="4CBC9597" w:rsidR="00B33F62" w:rsidRPr="00AA6BBC" w:rsidDel="002E37EE" w:rsidRDefault="00B33F62" w:rsidP="00271BA5">
            <w:pPr>
              <w:jc w:val="center"/>
              <w:rPr>
                <w:del w:id="1672" w:author="Amrit" w:date="2018-11-13T23:45:00Z"/>
                <w:rFonts w:eastAsia="Times New Roman"/>
                <w:color w:val="000000"/>
              </w:rPr>
            </w:pPr>
            <w:del w:id="1673" w:author="Amrit" w:date="2018-11-13T23:45:00Z">
              <w:r w:rsidRPr="00AA6BBC" w:rsidDel="002E37EE">
                <w:rPr>
                  <w:rFonts w:eastAsia="Times New Roman"/>
                  <w:color w:val="000000"/>
                </w:rPr>
                <w:delText>3</w:delText>
              </w:r>
            </w:del>
          </w:p>
        </w:tc>
        <w:tc>
          <w:tcPr>
            <w:tcW w:w="1246" w:type="dxa"/>
            <w:noWrap/>
            <w:hideMark/>
          </w:tcPr>
          <w:p w14:paraId="3C17D10D" w14:textId="61414170" w:rsidR="00B33F62" w:rsidRPr="00AA6BBC" w:rsidDel="002E37EE" w:rsidRDefault="00B33F62" w:rsidP="00271BA5">
            <w:pPr>
              <w:jc w:val="center"/>
              <w:rPr>
                <w:del w:id="1674" w:author="Amrit" w:date="2018-11-13T23:45:00Z"/>
                <w:rFonts w:eastAsia="Times New Roman"/>
                <w:color w:val="000000"/>
              </w:rPr>
            </w:pPr>
            <w:del w:id="1675" w:author="Amrit" w:date="2018-11-13T23:45:00Z">
              <w:r w:rsidRPr="00AA6BBC" w:rsidDel="002E37EE">
                <w:rPr>
                  <w:rFonts w:eastAsia="Times New Roman"/>
                  <w:color w:val="000000"/>
                </w:rPr>
                <w:delText>0</w:delText>
              </w:r>
            </w:del>
          </w:p>
        </w:tc>
      </w:tr>
      <w:tr w:rsidR="006D53ED" w:rsidRPr="00AA6BBC" w:rsidDel="002E37EE" w14:paraId="4E8C4B8F" w14:textId="1104BAF5" w:rsidTr="006D53ED">
        <w:trPr>
          <w:trHeight w:val="102"/>
          <w:del w:id="1676" w:author="Amrit" w:date="2018-11-13T23:45:00Z"/>
        </w:trPr>
        <w:tc>
          <w:tcPr>
            <w:tcW w:w="959" w:type="dxa"/>
            <w:vMerge/>
            <w:noWrap/>
            <w:hideMark/>
          </w:tcPr>
          <w:p w14:paraId="5257F72D" w14:textId="63CAE878" w:rsidR="00B33F62" w:rsidRPr="00AA6BBC" w:rsidDel="002E37EE" w:rsidRDefault="00B33F62" w:rsidP="00271BA5">
            <w:pPr>
              <w:rPr>
                <w:del w:id="1677" w:author="Amrit" w:date="2018-11-13T23:45:00Z"/>
                <w:rFonts w:eastAsia="Times New Roman"/>
                <w:b/>
                <w:color w:val="000000"/>
              </w:rPr>
            </w:pPr>
          </w:p>
        </w:tc>
        <w:tc>
          <w:tcPr>
            <w:tcW w:w="1134" w:type="dxa"/>
            <w:noWrap/>
            <w:hideMark/>
          </w:tcPr>
          <w:p w14:paraId="13B262C6" w14:textId="4E1E7C97" w:rsidR="00B33F62" w:rsidRPr="00AA6BBC" w:rsidDel="002E37EE" w:rsidRDefault="00B33F62" w:rsidP="00271BA5">
            <w:pPr>
              <w:rPr>
                <w:del w:id="1678" w:author="Amrit" w:date="2018-11-13T23:45:00Z"/>
                <w:rFonts w:eastAsia="Times New Roman"/>
                <w:b/>
                <w:color w:val="000000"/>
              </w:rPr>
            </w:pPr>
            <w:del w:id="1679" w:author="Amrit" w:date="2018-11-13T23:45:00Z">
              <w:r w:rsidRPr="00AA6BBC" w:rsidDel="002E37EE">
                <w:rPr>
                  <w:rFonts w:eastAsia="Times New Roman"/>
                  <w:b/>
                  <w:color w:val="000000"/>
                </w:rPr>
                <w:delText>C5</w:delText>
              </w:r>
            </w:del>
          </w:p>
        </w:tc>
        <w:tc>
          <w:tcPr>
            <w:tcW w:w="709" w:type="dxa"/>
            <w:shd w:val="clear" w:color="auto" w:fill="C5E0B3" w:themeFill="accent6" w:themeFillTint="66"/>
            <w:noWrap/>
            <w:hideMark/>
          </w:tcPr>
          <w:p w14:paraId="3D840F36" w14:textId="19768BC0" w:rsidR="00B33F62" w:rsidRPr="00AA6BBC" w:rsidDel="002E37EE" w:rsidRDefault="00B33F62" w:rsidP="00271BA5">
            <w:pPr>
              <w:jc w:val="center"/>
              <w:rPr>
                <w:del w:id="1680" w:author="Amrit" w:date="2018-11-13T23:45:00Z"/>
                <w:rFonts w:eastAsia="Times New Roman"/>
                <w:color w:val="000000"/>
              </w:rPr>
            </w:pPr>
            <w:del w:id="1681" w:author="Amrit" w:date="2018-11-13T23:45:00Z">
              <w:r w:rsidRPr="00AA6BBC" w:rsidDel="002E37EE">
                <w:rPr>
                  <w:rFonts w:eastAsia="Times New Roman"/>
                  <w:color w:val="000000"/>
                </w:rPr>
                <w:delText>157</w:delText>
              </w:r>
            </w:del>
          </w:p>
        </w:tc>
        <w:tc>
          <w:tcPr>
            <w:tcW w:w="708" w:type="dxa"/>
            <w:noWrap/>
            <w:hideMark/>
          </w:tcPr>
          <w:p w14:paraId="0E4856D3" w14:textId="5855F72D" w:rsidR="00B33F62" w:rsidRPr="00AA6BBC" w:rsidDel="002E37EE" w:rsidRDefault="00B33F62" w:rsidP="00271BA5">
            <w:pPr>
              <w:jc w:val="center"/>
              <w:rPr>
                <w:del w:id="1682" w:author="Amrit" w:date="2018-11-13T23:45:00Z"/>
                <w:rFonts w:eastAsia="Times New Roman"/>
                <w:color w:val="000000"/>
              </w:rPr>
            </w:pPr>
            <w:del w:id="1683" w:author="Amrit" w:date="2018-11-13T23:45:00Z">
              <w:r w:rsidRPr="00AA6BBC" w:rsidDel="002E37EE">
                <w:rPr>
                  <w:rFonts w:eastAsia="Times New Roman"/>
                  <w:color w:val="000000"/>
                </w:rPr>
                <w:delText>110</w:delText>
              </w:r>
            </w:del>
          </w:p>
        </w:tc>
        <w:tc>
          <w:tcPr>
            <w:tcW w:w="851" w:type="dxa"/>
            <w:noWrap/>
            <w:hideMark/>
          </w:tcPr>
          <w:p w14:paraId="083785B7" w14:textId="77231885" w:rsidR="00B33F62" w:rsidRPr="00AA6BBC" w:rsidDel="002E37EE" w:rsidRDefault="00B33F62" w:rsidP="00271BA5">
            <w:pPr>
              <w:jc w:val="center"/>
              <w:rPr>
                <w:del w:id="1684" w:author="Amrit" w:date="2018-11-13T23:45:00Z"/>
                <w:rFonts w:eastAsia="Times New Roman"/>
                <w:color w:val="000000"/>
              </w:rPr>
            </w:pPr>
            <w:del w:id="1685" w:author="Amrit" w:date="2018-11-13T23:45:00Z">
              <w:r w:rsidRPr="00AA6BBC" w:rsidDel="002E37EE">
                <w:rPr>
                  <w:rFonts w:eastAsia="Times New Roman"/>
                  <w:color w:val="000000"/>
                </w:rPr>
                <w:delText>1</w:delText>
              </w:r>
            </w:del>
          </w:p>
        </w:tc>
        <w:tc>
          <w:tcPr>
            <w:tcW w:w="1559" w:type="dxa"/>
            <w:noWrap/>
            <w:hideMark/>
          </w:tcPr>
          <w:p w14:paraId="551185A3" w14:textId="3124B6EE" w:rsidR="00B33F62" w:rsidRPr="00AA6BBC" w:rsidDel="002E37EE" w:rsidRDefault="00B33F62" w:rsidP="00271BA5">
            <w:pPr>
              <w:jc w:val="center"/>
              <w:rPr>
                <w:del w:id="1686" w:author="Amrit" w:date="2018-11-13T23:45:00Z"/>
                <w:rFonts w:eastAsia="Times New Roman"/>
                <w:color w:val="000000"/>
              </w:rPr>
            </w:pPr>
            <w:del w:id="1687" w:author="Amrit" w:date="2018-11-13T23:45:00Z">
              <w:r w:rsidRPr="00AA6BBC" w:rsidDel="002E37EE">
                <w:rPr>
                  <w:rFonts w:eastAsia="Times New Roman"/>
                  <w:color w:val="000000"/>
                </w:rPr>
                <w:delText>55</w:delText>
              </w:r>
            </w:del>
          </w:p>
        </w:tc>
        <w:tc>
          <w:tcPr>
            <w:tcW w:w="1134" w:type="dxa"/>
            <w:noWrap/>
            <w:hideMark/>
          </w:tcPr>
          <w:p w14:paraId="1C4094FC" w14:textId="2A2ACE04" w:rsidR="00B33F62" w:rsidRPr="00AA6BBC" w:rsidDel="002E37EE" w:rsidRDefault="00B33F62" w:rsidP="00271BA5">
            <w:pPr>
              <w:jc w:val="center"/>
              <w:rPr>
                <w:del w:id="1688" w:author="Amrit" w:date="2018-11-13T23:45:00Z"/>
                <w:rFonts w:eastAsia="Times New Roman"/>
                <w:color w:val="000000"/>
              </w:rPr>
            </w:pPr>
            <w:del w:id="1689" w:author="Amrit" w:date="2018-11-13T23:45:00Z">
              <w:r w:rsidRPr="00AA6BBC" w:rsidDel="002E37EE">
                <w:rPr>
                  <w:rFonts w:eastAsia="Times New Roman"/>
                  <w:color w:val="000000"/>
                </w:rPr>
                <w:delText>27</w:delText>
              </w:r>
            </w:del>
          </w:p>
        </w:tc>
        <w:tc>
          <w:tcPr>
            <w:tcW w:w="1276" w:type="dxa"/>
            <w:noWrap/>
            <w:hideMark/>
          </w:tcPr>
          <w:p w14:paraId="74A0480F" w14:textId="53BC0B11" w:rsidR="00B33F62" w:rsidRPr="00AA6BBC" w:rsidDel="002E37EE" w:rsidRDefault="00B33F62" w:rsidP="00271BA5">
            <w:pPr>
              <w:jc w:val="center"/>
              <w:rPr>
                <w:del w:id="1690" w:author="Amrit" w:date="2018-11-13T23:45:00Z"/>
                <w:rFonts w:eastAsia="Times New Roman"/>
                <w:color w:val="000000"/>
              </w:rPr>
            </w:pPr>
            <w:del w:id="1691" w:author="Amrit" w:date="2018-11-13T23:45:00Z">
              <w:r w:rsidRPr="00AA6BBC" w:rsidDel="002E37EE">
                <w:rPr>
                  <w:rFonts w:eastAsia="Times New Roman"/>
                  <w:color w:val="000000"/>
                </w:rPr>
                <w:delText>46</w:delText>
              </w:r>
            </w:del>
          </w:p>
        </w:tc>
        <w:tc>
          <w:tcPr>
            <w:tcW w:w="1246" w:type="dxa"/>
            <w:noWrap/>
            <w:hideMark/>
          </w:tcPr>
          <w:p w14:paraId="43F95059" w14:textId="01CC2DC6" w:rsidR="00B33F62" w:rsidRPr="00AA6BBC" w:rsidDel="002E37EE" w:rsidRDefault="00B33F62" w:rsidP="00271BA5">
            <w:pPr>
              <w:jc w:val="center"/>
              <w:rPr>
                <w:del w:id="1692" w:author="Amrit" w:date="2018-11-13T23:45:00Z"/>
                <w:rFonts w:eastAsia="Times New Roman"/>
                <w:color w:val="000000"/>
              </w:rPr>
            </w:pPr>
            <w:del w:id="1693" w:author="Amrit" w:date="2018-11-13T23:45:00Z">
              <w:r w:rsidRPr="00AA6BBC" w:rsidDel="002E37EE">
                <w:rPr>
                  <w:rFonts w:eastAsia="Times New Roman"/>
                  <w:color w:val="000000"/>
                </w:rPr>
                <w:delText>0</w:delText>
              </w:r>
            </w:del>
          </w:p>
        </w:tc>
      </w:tr>
      <w:tr w:rsidR="006D53ED" w:rsidRPr="00AA6BBC" w:rsidDel="002E37EE" w14:paraId="54BFE6BD" w14:textId="453F80B8" w:rsidTr="006D53ED">
        <w:trPr>
          <w:trHeight w:val="185"/>
          <w:del w:id="1694" w:author="Amrit" w:date="2018-11-13T23:45:00Z"/>
        </w:trPr>
        <w:tc>
          <w:tcPr>
            <w:tcW w:w="959" w:type="dxa"/>
            <w:vMerge/>
            <w:noWrap/>
            <w:hideMark/>
          </w:tcPr>
          <w:p w14:paraId="773B95FF" w14:textId="7D84FB0E" w:rsidR="00B33F62" w:rsidRPr="00AA6BBC" w:rsidDel="002E37EE" w:rsidRDefault="00B33F62" w:rsidP="00271BA5">
            <w:pPr>
              <w:rPr>
                <w:del w:id="1695" w:author="Amrit" w:date="2018-11-13T23:45:00Z"/>
                <w:rFonts w:eastAsia="Times New Roman"/>
                <w:b/>
                <w:color w:val="000000"/>
              </w:rPr>
            </w:pPr>
          </w:p>
        </w:tc>
        <w:tc>
          <w:tcPr>
            <w:tcW w:w="1134" w:type="dxa"/>
            <w:noWrap/>
            <w:hideMark/>
          </w:tcPr>
          <w:p w14:paraId="43F64ACD" w14:textId="2CA334F9" w:rsidR="00B33F62" w:rsidRPr="00AA6BBC" w:rsidDel="002E37EE" w:rsidRDefault="00B33F62" w:rsidP="00271BA5">
            <w:pPr>
              <w:rPr>
                <w:del w:id="1696" w:author="Amrit" w:date="2018-11-13T23:45:00Z"/>
                <w:rFonts w:eastAsia="Times New Roman"/>
                <w:b/>
                <w:color w:val="000000"/>
              </w:rPr>
            </w:pPr>
            <w:del w:id="1697" w:author="Amrit" w:date="2018-11-13T23:45:00Z">
              <w:r w:rsidRPr="00AA6BBC" w:rsidDel="002E37EE">
                <w:rPr>
                  <w:rFonts w:eastAsia="Times New Roman"/>
                  <w:b/>
                  <w:color w:val="000000"/>
                </w:rPr>
                <w:delText>C6</w:delText>
              </w:r>
            </w:del>
          </w:p>
        </w:tc>
        <w:tc>
          <w:tcPr>
            <w:tcW w:w="709" w:type="dxa"/>
            <w:noWrap/>
            <w:hideMark/>
          </w:tcPr>
          <w:p w14:paraId="5AA07B5B" w14:textId="437FD202" w:rsidR="00B33F62" w:rsidRPr="00AA6BBC" w:rsidDel="002E37EE" w:rsidRDefault="00B33F62" w:rsidP="00271BA5">
            <w:pPr>
              <w:jc w:val="center"/>
              <w:rPr>
                <w:del w:id="1698" w:author="Amrit" w:date="2018-11-13T23:45:00Z"/>
                <w:rFonts w:eastAsia="Times New Roman"/>
                <w:color w:val="000000"/>
              </w:rPr>
            </w:pPr>
            <w:del w:id="1699" w:author="Amrit" w:date="2018-11-13T23:45:00Z">
              <w:r w:rsidRPr="00AA6BBC" w:rsidDel="002E37EE">
                <w:rPr>
                  <w:rFonts w:eastAsia="Times New Roman"/>
                  <w:color w:val="000000"/>
                </w:rPr>
                <w:delText>0</w:delText>
              </w:r>
            </w:del>
          </w:p>
        </w:tc>
        <w:tc>
          <w:tcPr>
            <w:tcW w:w="708" w:type="dxa"/>
            <w:noWrap/>
            <w:hideMark/>
          </w:tcPr>
          <w:p w14:paraId="59A92694" w14:textId="6B80988A" w:rsidR="00B33F62" w:rsidRPr="00AA6BBC" w:rsidDel="002E37EE" w:rsidRDefault="00B33F62" w:rsidP="00271BA5">
            <w:pPr>
              <w:jc w:val="center"/>
              <w:rPr>
                <w:del w:id="1700" w:author="Amrit" w:date="2018-11-13T23:45:00Z"/>
                <w:rFonts w:eastAsia="Times New Roman"/>
                <w:color w:val="000000"/>
              </w:rPr>
            </w:pPr>
            <w:del w:id="1701" w:author="Amrit" w:date="2018-11-13T23:45:00Z">
              <w:r w:rsidRPr="00AA6BBC" w:rsidDel="002E37EE">
                <w:rPr>
                  <w:rFonts w:eastAsia="Times New Roman"/>
                  <w:color w:val="000000"/>
                </w:rPr>
                <w:delText>0</w:delText>
              </w:r>
            </w:del>
          </w:p>
        </w:tc>
        <w:tc>
          <w:tcPr>
            <w:tcW w:w="851" w:type="dxa"/>
            <w:noWrap/>
            <w:hideMark/>
          </w:tcPr>
          <w:p w14:paraId="4939D169" w14:textId="32EF6A4E" w:rsidR="00B33F62" w:rsidRPr="00AA6BBC" w:rsidDel="002E37EE" w:rsidRDefault="00B33F62" w:rsidP="00271BA5">
            <w:pPr>
              <w:jc w:val="center"/>
              <w:rPr>
                <w:del w:id="1702" w:author="Amrit" w:date="2018-11-13T23:45:00Z"/>
                <w:rFonts w:eastAsia="Times New Roman"/>
                <w:color w:val="000000"/>
              </w:rPr>
            </w:pPr>
            <w:del w:id="1703" w:author="Amrit" w:date="2018-11-13T23:45:00Z">
              <w:r w:rsidRPr="00AA6BBC" w:rsidDel="002E37EE">
                <w:rPr>
                  <w:rFonts w:eastAsia="Times New Roman"/>
                  <w:color w:val="000000"/>
                </w:rPr>
                <w:delText>0</w:delText>
              </w:r>
            </w:del>
          </w:p>
        </w:tc>
        <w:tc>
          <w:tcPr>
            <w:tcW w:w="1559" w:type="dxa"/>
            <w:noWrap/>
            <w:hideMark/>
          </w:tcPr>
          <w:p w14:paraId="4A237439" w14:textId="6BB61787" w:rsidR="00B33F62" w:rsidRPr="00AA6BBC" w:rsidDel="002E37EE" w:rsidRDefault="00B33F62" w:rsidP="00271BA5">
            <w:pPr>
              <w:jc w:val="center"/>
              <w:rPr>
                <w:del w:id="1704" w:author="Amrit" w:date="2018-11-13T23:45:00Z"/>
                <w:rFonts w:eastAsia="Times New Roman"/>
                <w:color w:val="000000"/>
              </w:rPr>
            </w:pPr>
            <w:del w:id="1705" w:author="Amrit" w:date="2018-11-13T23:45:00Z">
              <w:r w:rsidRPr="00AA6BBC" w:rsidDel="002E37EE">
                <w:rPr>
                  <w:rFonts w:eastAsia="Times New Roman"/>
                  <w:color w:val="000000"/>
                </w:rPr>
                <w:delText>0</w:delText>
              </w:r>
            </w:del>
          </w:p>
        </w:tc>
        <w:tc>
          <w:tcPr>
            <w:tcW w:w="1134" w:type="dxa"/>
            <w:noWrap/>
            <w:hideMark/>
          </w:tcPr>
          <w:p w14:paraId="4D2E88B2" w14:textId="0C45BE70" w:rsidR="00B33F62" w:rsidRPr="00AA6BBC" w:rsidDel="002E37EE" w:rsidRDefault="00B33F62" w:rsidP="00271BA5">
            <w:pPr>
              <w:jc w:val="center"/>
              <w:rPr>
                <w:del w:id="1706" w:author="Amrit" w:date="2018-11-13T23:45:00Z"/>
                <w:rFonts w:eastAsia="Times New Roman"/>
                <w:color w:val="000000"/>
              </w:rPr>
            </w:pPr>
            <w:del w:id="1707" w:author="Amrit" w:date="2018-11-13T23:45:00Z">
              <w:r w:rsidRPr="00AA6BBC" w:rsidDel="002E37EE">
                <w:rPr>
                  <w:rFonts w:eastAsia="Times New Roman"/>
                  <w:color w:val="000000"/>
                </w:rPr>
                <w:delText>0</w:delText>
              </w:r>
            </w:del>
          </w:p>
        </w:tc>
        <w:tc>
          <w:tcPr>
            <w:tcW w:w="1276" w:type="dxa"/>
            <w:noWrap/>
            <w:hideMark/>
          </w:tcPr>
          <w:p w14:paraId="0D3EF447" w14:textId="361703FE" w:rsidR="00B33F62" w:rsidRPr="00AA6BBC" w:rsidDel="002E37EE" w:rsidRDefault="00B33F62" w:rsidP="00271BA5">
            <w:pPr>
              <w:jc w:val="center"/>
              <w:rPr>
                <w:del w:id="1708" w:author="Amrit" w:date="2018-11-13T23:45:00Z"/>
                <w:rFonts w:eastAsia="Times New Roman"/>
                <w:color w:val="000000"/>
              </w:rPr>
            </w:pPr>
            <w:del w:id="1709" w:author="Amrit" w:date="2018-11-13T23:45:00Z">
              <w:r w:rsidRPr="00AA6BBC" w:rsidDel="002E37EE">
                <w:rPr>
                  <w:rFonts w:eastAsia="Times New Roman"/>
                  <w:color w:val="000000"/>
                </w:rPr>
                <w:delText>0</w:delText>
              </w:r>
            </w:del>
          </w:p>
        </w:tc>
        <w:tc>
          <w:tcPr>
            <w:tcW w:w="1246" w:type="dxa"/>
            <w:noWrap/>
            <w:hideMark/>
          </w:tcPr>
          <w:p w14:paraId="432DF294" w14:textId="3CA5F1F1" w:rsidR="00B33F62" w:rsidRPr="00AA6BBC" w:rsidDel="002E37EE" w:rsidRDefault="00B33F62" w:rsidP="00271BA5">
            <w:pPr>
              <w:jc w:val="center"/>
              <w:rPr>
                <w:del w:id="1710" w:author="Amrit" w:date="2018-11-13T23:45:00Z"/>
                <w:rFonts w:eastAsia="Times New Roman"/>
                <w:color w:val="000000"/>
              </w:rPr>
            </w:pPr>
            <w:del w:id="1711" w:author="Amrit" w:date="2018-11-13T23:45:00Z">
              <w:r w:rsidRPr="00AA6BBC" w:rsidDel="002E37EE">
                <w:rPr>
                  <w:rFonts w:eastAsia="Times New Roman"/>
                  <w:color w:val="000000"/>
                </w:rPr>
                <w:delText>0</w:delText>
              </w:r>
            </w:del>
          </w:p>
        </w:tc>
      </w:tr>
      <w:tr w:rsidR="006D53ED" w:rsidRPr="00AA6BBC" w:rsidDel="002E37EE" w14:paraId="6F72B755" w14:textId="2942EA42" w:rsidTr="006D53ED">
        <w:trPr>
          <w:trHeight w:val="130"/>
          <w:del w:id="1712" w:author="Amrit" w:date="2018-11-13T23:45:00Z"/>
        </w:trPr>
        <w:tc>
          <w:tcPr>
            <w:tcW w:w="959" w:type="dxa"/>
            <w:vMerge/>
            <w:noWrap/>
            <w:hideMark/>
          </w:tcPr>
          <w:p w14:paraId="6103CBBB" w14:textId="3039E857" w:rsidR="00B33F62" w:rsidRPr="00AA6BBC" w:rsidDel="002E37EE" w:rsidRDefault="00B33F62" w:rsidP="00271BA5">
            <w:pPr>
              <w:rPr>
                <w:del w:id="1713" w:author="Amrit" w:date="2018-11-13T23:45:00Z"/>
                <w:rFonts w:eastAsia="Times New Roman"/>
                <w:b/>
                <w:color w:val="000000"/>
              </w:rPr>
            </w:pPr>
          </w:p>
        </w:tc>
        <w:tc>
          <w:tcPr>
            <w:tcW w:w="1134" w:type="dxa"/>
            <w:noWrap/>
            <w:hideMark/>
          </w:tcPr>
          <w:p w14:paraId="69ABB46D" w14:textId="7CA9979D" w:rsidR="00B33F62" w:rsidRPr="00AA6BBC" w:rsidDel="002E37EE" w:rsidRDefault="00B33F62" w:rsidP="00271BA5">
            <w:pPr>
              <w:rPr>
                <w:del w:id="1714" w:author="Amrit" w:date="2018-11-13T23:45:00Z"/>
                <w:rFonts w:eastAsia="Times New Roman"/>
                <w:b/>
                <w:color w:val="000000"/>
              </w:rPr>
            </w:pPr>
            <w:del w:id="1715" w:author="Amrit" w:date="2018-11-13T23:45:00Z">
              <w:r w:rsidRPr="00AA6BBC" w:rsidDel="002E37EE">
                <w:rPr>
                  <w:rFonts w:eastAsia="Times New Roman"/>
                  <w:b/>
                  <w:color w:val="000000"/>
                </w:rPr>
                <w:delText>C7</w:delText>
              </w:r>
            </w:del>
          </w:p>
        </w:tc>
        <w:tc>
          <w:tcPr>
            <w:tcW w:w="709" w:type="dxa"/>
            <w:noWrap/>
            <w:hideMark/>
          </w:tcPr>
          <w:p w14:paraId="7B359E39" w14:textId="22C82752" w:rsidR="00B33F62" w:rsidRPr="00AA6BBC" w:rsidDel="002E37EE" w:rsidRDefault="00B33F62" w:rsidP="00271BA5">
            <w:pPr>
              <w:jc w:val="center"/>
              <w:rPr>
                <w:del w:id="1716" w:author="Amrit" w:date="2018-11-13T23:45:00Z"/>
                <w:rFonts w:eastAsia="Times New Roman"/>
                <w:color w:val="000000"/>
              </w:rPr>
            </w:pPr>
            <w:del w:id="1717" w:author="Amrit" w:date="2018-11-13T23:45:00Z">
              <w:r w:rsidRPr="00AA6BBC" w:rsidDel="002E37EE">
                <w:rPr>
                  <w:rFonts w:eastAsia="Times New Roman"/>
                  <w:color w:val="000000"/>
                </w:rPr>
                <w:delText>0</w:delText>
              </w:r>
            </w:del>
          </w:p>
        </w:tc>
        <w:tc>
          <w:tcPr>
            <w:tcW w:w="708" w:type="dxa"/>
            <w:noWrap/>
            <w:hideMark/>
          </w:tcPr>
          <w:p w14:paraId="5303EEBC" w14:textId="568DA028" w:rsidR="00B33F62" w:rsidRPr="00AA6BBC" w:rsidDel="002E37EE" w:rsidRDefault="00B33F62" w:rsidP="00271BA5">
            <w:pPr>
              <w:jc w:val="center"/>
              <w:rPr>
                <w:del w:id="1718" w:author="Amrit" w:date="2018-11-13T23:45:00Z"/>
                <w:rFonts w:eastAsia="Times New Roman"/>
                <w:color w:val="000000"/>
              </w:rPr>
            </w:pPr>
            <w:del w:id="1719" w:author="Amrit" w:date="2018-11-13T23:45:00Z">
              <w:r w:rsidRPr="00AA6BBC" w:rsidDel="002E37EE">
                <w:rPr>
                  <w:rFonts w:eastAsia="Times New Roman"/>
                  <w:color w:val="000000"/>
                </w:rPr>
                <w:delText>74</w:delText>
              </w:r>
            </w:del>
          </w:p>
        </w:tc>
        <w:tc>
          <w:tcPr>
            <w:tcW w:w="851" w:type="dxa"/>
            <w:noWrap/>
            <w:hideMark/>
          </w:tcPr>
          <w:p w14:paraId="58EA9037" w14:textId="243BC4D2" w:rsidR="00B33F62" w:rsidRPr="00AA6BBC" w:rsidDel="002E37EE" w:rsidRDefault="00B33F62" w:rsidP="00271BA5">
            <w:pPr>
              <w:jc w:val="center"/>
              <w:rPr>
                <w:del w:id="1720" w:author="Amrit" w:date="2018-11-13T23:45:00Z"/>
                <w:rFonts w:eastAsia="Times New Roman"/>
                <w:color w:val="000000"/>
              </w:rPr>
            </w:pPr>
            <w:del w:id="1721" w:author="Amrit" w:date="2018-11-13T23:45:00Z">
              <w:r w:rsidRPr="00AA6BBC" w:rsidDel="002E37EE">
                <w:rPr>
                  <w:rFonts w:eastAsia="Times New Roman"/>
                  <w:color w:val="000000"/>
                </w:rPr>
                <w:delText>15</w:delText>
              </w:r>
            </w:del>
          </w:p>
        </w:tc>
        <w:tc>
          <w:tcPr>
            <w:tcW w:w="1559" w:type="dxa"/>
            <w:shd w:val="clear" w:color="auto" w:fill="C5E0B3" w:themeFill="accent6" w:themeFillTint="66"/>
            <w:noWrap/>
            <w:hideMark/>
          </w:tcPr>
          <w:p w14:paraId="39AB79BA" w14:textId="58CB21C5" w:rsidR="00B33F62" w:rsidRPr="00AA6BBC" w:rsidDel="002E37EE" w:rsidRDefault="00B33F62" w:rsidP="00271BA5">
            <w:pPr>
              <w:jc w:val="center"/>
              <w:rPr>
                <w:del w:id="1722" w:author="Amrit" w:date="2018-11-13T23:45:00Z"/>
                <w:rFonts w:eastAsia="Times New Roman"/>
                <w:color w:val="000000"/>
              </w:rPr>
            </w:pPr>
            <w:del w:id="1723" w:author="Amrit" w:date="2018-11-13T23:45:00Z">
              <w:r w:rsidRPr="00AA6BBC" w:rsidDel="002E37EE">
                <w:rPr>
                  <w:rFonts w:eastAsia="Times New Roman"/>
                  <w:color w:val="000000"/>
                </w:rPr>
                <w:delText>93</w:delText>
              </w:r>
            </w:del>
          </w:p>
        </w:tc>
        <w:tc>
          <w:tcPr>
            <w:tcW w:w="1134" w:type="dxa"/>
            <w:noWrap/>
            <w:hideMark/>
          </w:tcPr>
          <w:p w14:paraId="0269B60E" w14:textId="112A16D2" w:rsidR="00B33F62" w:rsidRPr="00AA6BBC" w:rsidDel="002E37EE" w:rsidRDefault="00B33F62" w:rsidP="00271BA5">
            <w:pPr>
              <w:jc w:val="center"/>
              <w:rPr>
                <w:del w:id="1724" w:author="Amrit" w:date="2018-11-13T23:45:00Z"/>
                <w:rFonts w:eastAsia="Times New Roman"/>
                <w:color w:val="000000"/>
              </w:rPr>
            </w:pPr>
            <w:del w:id="1725" w:author="Amrit" w:date="2018-11-13T23:45:00Z">
              <w:r w:rsidRPr="00AA6BBC" w:rsidDel="002E37EE">
                <w:rPr>
                  <w:rFonts w:eastAsia="Times New Roman"/>
                  <w:color w:val="000000"/>
                </w:rPr>
                <w:delText>13</w:delText>
              </w:r>
            </w:del>
          </w:p>
        </w:tc>
        <w:tc>
          <w:tcPr>
            <w:tcW w:w="1276" w:type="dxa"/>
            <w:noWrap/>
            <w:hideMark/>
          </w:tcPr>
          <w:p w14:paraId="2C79F6A0" w14:textId="7D9F245B" w:rsidR="00B33F62" w:rsidRPr="00AA6BBC" w:rsidDel="002E37EE" w:rsidRDefault="00B33F62" w:rsidP="00271BA5">
            <w:pPr>
              <w:jc w:val="center"/>
              <w:rPr>
                <w:del w:id="1726" w:author="Amrit" w:date="2018-11-13T23:45:00Z"/>
                <w:rFonts w:eastAsia="Times New Roman"/>
                <w:color w:val="000000"/>
              </w:rPr>
            </w:pPr>
            <w:del w:id="1727" w:author="Amrit" w:date="2018-11-13T23:45:00Z">
              <w:r w:rsidRPr="00AA6BBC" w:rsidDel="002E37EE">
                <w:rPr>
                  <w:rFonts w:eastAsia="Times New Roman"/>
                  <w:color w:val="000000"/>
                </w:rPr>
                <w:delText>10</w:delText>
              </w:r>
            </w:del>
          </w:p>
        </w:tc>
        <w:tc>
          <w:tcPr>
            <w:tcW w:w="1246" w:type="dxa"/>
            <w:noWrap/>
            <w:hideMark/>
          </w:tcPr>
          <w:p w14:paraId="5DF7332A" w14:textId="639A15CB" w:rsidR="00B33F62" w:rsidRPr="00AA6BBC" w:rsidDel="002E37EE" w:rsidRDefault="00B33F62" w:rsidP="00271BA5">
            <w:pPr>
              <w:jc w:val="center"/>
              <w:rPr>
                <w:del w:id="1728" w:author="Amrit" w:date="2018-11-13T23:45:00Z"/>
                <w:rFonts w:eastAsia="Times New Roman"/>
                <w:color w:val="000000"/>
              </w:rPr>
            </w:pPr>
            <w:del w:id="1729" w:author="Amrit" w:date="2018-11-13T23:45:00Z">
              <w:r w:rsidRPr="00AA6BBC" w:rsidDel="002E37EE">
                <w:rPr>
                  <w:rFonts w:eastAsia="Times New Roman"/>
                  <w:color w:val="000000"/>
                </w:rPr>
                <w:delText>18</w:delText>
              </w:r>
            </w:del>
          </w:p>
        </w:tc>
      </w:tr>
      <w:tr w:rsidR="006D53ED" w:rsidRPr="00AA6BBC" w:rsidDel="002E37EE" w14:paraId="20395975" w14:textId="6CD8DBCC" w:rsidTr="006D53ED">
        <w:trPr>
          <w:trHeight w:val="200"/>
          <w:del w:id="1730" w:author="Amrit" w:date="2018-11-13T23:45:00Z"/>
        </w:trPr>
        <w:tc>
          <w:tcPr>
            <w:tcW w:w="959" w:type="dxa"/>
            <w:vMerge/>
            <w:noWrap/>
            <w:hideMark/>
          </w:tcPr>
          <w:p w14:paraId="1EF0395B" w14:textId="0721B3D5" w:rsidR="00B33F62" w:rsidRPr="00AA6BBC" w:rsidDel="002E37EE" w:rsidRDefault="00B33F62" w:rsidP="00271BA5">
            <w:pPr>
              <w:rPr>
                <w:del w:id="1731" w:author="Amrit" w:date="2018-11-13T23:45:00Z"/>
                <w:rFonts w:eastAsia="Times New Roman"/>
                <w:b/>
                <w:color w:val="000000"/>
              </w:rPr>
            </w:pPr>
          </w:p>
        </w:tc>
        <w:tc>
          <w:tcPr>
            <w:tcW w:w="1134" w:type="dxa"/>
            <w:noWrap/>
            <w:hideMark/>
          </w:tcPr>
          <w:p w14:paraId="00D52D1B" w14:textId="1FDE4678" w:rsidR="00B33F62" w:rsidRPr="00AA6BBC" w:rsidDel="002E37EE" w:rsidRDefault="00B33F62" w:rsidP="00271BA5">
            <w:pPr>
              <w:rPr>
                <w:del w:id="1732" w:author="Amrit" w:date="2018-11-13T23:45:00Z"/>
                <w:rFonts w:eastAsia="Times New Roman"/>
                <w:b/>
                <w:color w:val="000000"/>
              </w:rPr>
            </w:pPr>
            <w:del w:id="1733" w:author="Amrit" w:date="2018-11-13T23:45:00Z">
              <w:r w:rsidRPr="00AA6BBC" w:rsidDel="002E37EE">
                <w:rPr>
                  <w:rFonts w:eastAsia="Times New Roman"/>
                  <w:b/>
                  <w:color w:val="000000"/>
                </w:rPr>
                <w:delText>H</w:delText>
              </w:r>
            </w:del>
          </w:p>
        </w:tc>
        <w:tc>
          <w:tcPr>
            <w:tcW w:w="709" w:type="dxa"/>
            <w:shd w:val="clear" w:color="auto" w:fill="C5E0B3" w:themeFill="accent6" w:themeFillTint="66"/>
            <w:noWrap/>
            <w:hideMark/>
          </w:tcPr>
          <w:p w14:paraId="0D301E82" w14:textId="5D286449" w:rsidR="00B33F62" w:rsidRPr="00AA6BBC" w:rsidDel="002E37EE" w:rsidRDefault="00B33F62" w:rsidP="00271BA5">
            <w:pPr>
              <w:jc w:val="center"/>
              <w:rPr>
                <w:del w:id="1734" w:author="Amrit" w:date="2018-11-13T23:45:00Z"/>
                <w:rFonts w:eastAsia="Times New Roman"/>
                <w:color w:val="000000"/>
              </w:rPr>
            </w:pPr>
            <w:del w:id="1735" w:author="Amrit" w:date="2018-11-13T23:45:00Z">
              <w:r w:rsidRPr="00AA6BBC" w:rsidDel="002E37EE">
                <w:rPr>
                  <w:rFonts w:eastAsia="Times New Roman"/>
                  <w:color w:val="000000"/>
                </w:rPr>
                <w:delText>6</w:delText>
              </w:r>
            </w:del>
          </w:p>
        </w:tc>
        <w:tc>
          <w:tcPr>
            <w:tcW w:w="708" w:type="dxa"/>
            <w:noWrap/>
            <w:hideMark/>
          </w:tcPr>
          <w:p w14:paraId="0A0F0F76" w14:textId="10957AF2" w:rsidR="00B33F62" w:rsidRPr="00AA6BBC" w:rsidDel="002E37EE" w:rsidRDefault="00B33F62" w:rsidP="00271BA5">
            <w:pPr>
              <w:jc w:val="center"/>
              <w:rPr>
                <w:del w:id="1736" w:author="Amrit" w:date="2018-11-13T23:45:00Z"/>
                <w:rFonts w:eastAsia="Times New Roman"/>
                <w:color w:val="000000"/>
              </w:rPr>
            </w:pPr>
            <w:del w:id="1737" w:author="Amrit" w:date="2018-11-13T23:45:00Z">
              <w:r w:rsidRPr="00AA6BBC" w:rsidDel="002E37EE">
                <w:rPr>
                  <w:rFonts w:eastAsia="Times New Roman"/>
                  <w:color w:val="000000"/>
                </w:rPr>
                <w:delText>3</w:delText>
              </w:r>
            </w:del>
          </w:p>
        </w:tc>
        <w:tc>
          <w:tcPr>
            <w:tcW w:w="851" w:type="dxa"/>
            <w:noWrap/>
            <w:hideMark/>
          </w:tcPr>
          <w:p w14:paraId="7ED0E39D" w14:textId="28B8FF16" w:rsidR="00B33F62" w:rsidRPr="00AA6BBC" w:rsidDel="002E37EE" w:rsidRDefault="00B33F62" w:rsidP="00271BA5">
            <w:pPr>
              <w:jc w:val="center"/>
              <w:rPr>
                <w:del w:id="1738" w:author="Amrit" w:date="2018-11-13T23:45:00Z"/>
                <w:rFonts w:eastAsia="Times New Roman"/>
                <w:color w:val="000000"/>
              </w:rPr>
            </w:pPr>
            <w:del w:id="1739" w:author="Amrit" w:date="2018-11-13T23:45:00Z">
              <w:r w:rsidRPr="00AA6BBC" w:rsidDel="002E37EE">
                <w:rPr>
                  <w:rFonts w:eastAsia="Times New Roman"/>
                  <w:color w:val="000000"/>
                </w:rPr>
                <w:delText>0</w:delText>
              </w:r>
            </w:del>
          </w:p>
        </w:tc>
        <w:tc>
          <w:tcPr>
            <w:tcW w:w="1559" w:type="dxa"/>
            <w:noWrap/>
            <w:hideMark/>
          </w:tcPr>
          <w:p w14:paraId="2EB8FA01" w14:textId="20DB09C8" w:rsidR="00B33F62" w:rsidRPr="00AA6BBC" w:rsidDel="002E37EE" w:rsidRDefault="00B33F62" w:rsidP="00271BA5">
            <w:pPr>
              <w:jc w:val="center"/>
              <w:rPr>
                <w:del w:id="1740" w:author="Amrit" w:date="2018-11-13T23:45:00Z"/>
                <w:rFonts w:eastAsia="Times New Roman"/>
                <w:color w:val="000000"/>
              </w:rPr>
            </w:pPr>
            <w:del w:id="1741" w:author="Amrit" w:date="2018-11-13T23:45:00Z">
              <w:r w:rsidRPr="00AA6BBC" w:rsidDel="002E37EE">
                <w:rPr>
                  <w:rFonts w:eastAsia="Times New Roman"/>
                  <w:color w:val="000000"/>
                </w:rPr>
                <w:delText>1</w:delText>
              </w:r>
            </w:del>
          </w:p>
        </w:tc>
        <w:tc>
          <w:tcPr>
            <w:tcW w:w="1134" w:type="dxa"/>
            <w:noWrap/>
            <w:hideMark/>
          </w:tcPr>
          <w:p w14:paraId="095BD341" w14:textId="0A93962E" w:rsidR="00B33F62" w:rsidRPr="00AA6BBC" w:rsidDel="002E37EE" w:rsidRDefault="00B33F62" w:rsidP="00271BA5">
            <w:pPr>
              <w:jc w:val="center"/>
              <w:rPr>
                <w:del w:id="1742" w:author="Amrit" w:date="2018-11-13T23:45:00Z"/>
                <w:rFonts w:eastAsia="Times New Roman"/>
                <w:color w:val="000000"/>
              </w:rPr>
            </w:pPr>
            <w:del w:id="1743" w:author="Amrit" w:date="2018-11-13T23:45:00Z">
              <w:r w:rsidRPr="00AA6BBC" w:rsidDel="002E37EE">
                <w:rPr>
                  <w:rFonts w:eastAsia="Times New Roman"/>
                  <w:color w:val="000000"/>
                </w:rPr>
                <w:delText>0</w:delText>
              </w:r>
            </w:del>
          </w:p>
        </w:tc>
        <w:tc>
          <w:tcPr>
            <w:tcW w:w="1276" w:type="dxa"/>
            <w:noWrap/>
            <w:hideMark/>
          </w:tcPr>
          <w:p w14:paraId="22C424C1" w14:textId="05AC14C5" w:rsidR="00B33F62" w:rsidRPr="00AA6BBC" w:rsidDel="002E37EE" w:rsidRDefault="00B33F62" w:rsidP="00271BA5">
            <w:pPr>
              <w:jc w:val="center"/>
              <w:rPr>
                <w:del w:id="1744" w:author="Amrit" w:date="2018-11-13T23:45:00Z"/>
                <w:rFonts w:eastAsia="Times New Roman"/>
                <w:color w:val="000000"/>
              </w:rPr>
            </w:pPr>
            <w:del w:id="1745" w:author="Amrit" w:date="2018-11-13T23:45:00Z">
              <w:r w:rsidRPr="00AA6BBC" w:rsidDel="002E37EE">
                <w:rPr>
                  <w:rFonts w:eastAsia="Times New Roman"/>
                  <w:color w:val="000000"/>
                </w:rPr>
                <w:delText>1</w:delText>
              </w:r>
            </w:del>
          </w:p>
        </w:tc>
        <w:tc>
          <w:tcPr>
            <w:tcW w:w="1246" w:type="dxa"/>
            <w:noWrap/>
            <w:hideMark/>
          </w:tcPr>
          <w:p w14:paraId="59C2C62C" w14:textId="2A8C8BB8" w:rsidR="00B33F62" w:rsidRPr="00AA6BBC" w:rsidDel="002E37EE" w:rsidRDefault="00B33F62" w:rsidP="00271BA5">
            <w:pPr>
              <w:jc w:val="center"/>
              <w:rPr>
                <w:del w:id="1746" w:author="Amrit" w:date="2018-11-13T23:45:00Z"/>
                <w:rFonts w:eastAsia="Times New Roman"/>
                <w:color w:val="000000"/>
              </w:rPr>
            </w:pPr>
            <w:del w:id="1747" w:author="Amrit" w:date="2018-11-13T23:45:00Z">
              <w:r w:rsidRPr="00AA6BBC" w:rsidDel="002E37EE">
                <w:rPr>
                  <w:rFonts w:eastAsia="Times New Roman"/>
                  <w:color w:val="000000"/>
                </w:rPr>
                <w:delText>0</w:delText>
              </w:r>
            </w:del>
          </w:p>
        </w:tc>
      </w:tr>
      <w:tr w:rsidR="006D53ED" w:rsidRPr="00AA6BBC" w:rsidDel="002E37EE" w14:paraId="3A485CB7" w14:textId="5FA2C5E3" w:rsidTr="006D53ED">
        <w:trPr>
          <w:trHeight w:val="185"/>
          <w:del w:id="1748" w:author="Amrit" w:date="2018-11-13T23:45:00Z"/>
        </w:trPr>
        <w:tc>
          <w:tcPr>
            <w:tcW w:w="959" w:type="dxa"/>
            <w:vMerge/>
            <w:noWrap/>
            <w:hideMark/>
          </w:tcPr>
          <w:p w14:paraId="53299E51" w14:textId="567505AA" w:rsidR="00B33F62" w:rsidRPr="00AA6BBC" w:rsidDel="002E37EE" w:rsidRDefault="00B33F62" w:rsidP="00271BA5">
            <w:pPr>
              <w:rPr>
                <w:del w:id="1749" w:author="Amrit" w:date="2018-11-13T23:45:00Z"/>
                <w:rFonts w:eastAsia="Times New Roman"/>
                <w:b/>
                <w:color w:val="000000"/>
              </w:rPr>
            </w:pPr>
          </w:p>
        </w:tc>
        <w:tc>
          <w:tcPr>
            <w:tcW w:w="1134" w:type="dxa"/>
            <w:noWrap/>
            <w:hideMark/>
          </w:tcPr>
          <w:p w14:paraId="7EAB67D5" w14:textId="289AE2C6" w:rsidR="00B33F62" w:rsidRPr="00AA6BBC" w:rsidDel="002E37EE" w:rsidRDefault="00B33F62" w:rsidP="00271BA5">
            <w:pPr>
              <w:rPr>
                <w:del w:id="1750" w:author="Amrit" w:date="2018-11-13T23:45:00Z"/>
                <w:rFonts w:eastAsia="Times New Roman"/>
                <w:b/>
                <w:color w:val="000000"/>
              </w:rPr>
            </w:pPr>
            <w:del w:id="1751" w:author="Amrit" w:date="2018-11-13T23:45:00Z">
              <w:r w:rsidRPr="00AA6BBC" w:rsidDel="002E37EE">
                <w:rPr>
                  <w:rFonts w:eastAsia="Times New Roman"/>
                  <w:b/>
                  <w:color w:val="000000"/>
                </w:rPr>
                <w:delText>TISSUES</w:delText>
              </w:r>
            </w:del>
          </w:p>
        </w:tc>
        <w:tc>
          <w:tcPr>
            <w:tcW w:w="709" w:type="dxa"/>
            <w:shd w:val="clear" w:color="auto" w:fill="C5E0B3" w:themeFill="accent6" w:themeFillTint="66"/>
            <w:noWrap/>
            <w:hideMark/>
          </w:tcPr>
          <w:p w14:paraId="10BB517D" w14:textId="211DE242" w:rsidR="00B33F62" w:rsidRPr="00AA6BBC" w:rsidDel="002E37EE" w:rsidRDefault="00B33F62" w:rsidP="00271BA5">
            <w:pPr>
              <w:jc w:val="center"/>
              <w:rPr>
                <w:del w:id="1752" w:author="Amrit" w:date="2018-11-13T23:45:00Z"/>
                <w:rFonts w:eastAsia="Times New Roman"/>
                <w:color w:val="000000"/>
              </w:rPr>
            </w:pPr>
            <w:del w:id="1753" w:author="Amrit" w:date="2018-11-13T23:45:00Z">
              <w:r w:rsidRPr="00AA6BBC" w:rsidDel="002E37EE">
                <w:rPr>
                  <w:rFonts w:eastAsia="Times New Roman"/>
                  <w:color w:val="000000"/>
                </w:rPr>
                <w:delText>2</w:delText>
              </w:r>
            </w:del>
          </w:p>
        </w:tc>
        <w:tc>
          <w:tcPr>
            <w:tcW w:w="708" w:type="dxa"/>
            <w:noWrap/>
            <w:hideMark/>
          </w:tcPr>
          <w:p w14:paraId="7D31ECAB" w14:textId="7EC7D5DF" w:rsidR="00B33F62" w:rsidRPr="00AA6BBC" w:rsidDel="002E37EE" w:rsidRDefault="00B33F62" w:rsidP="00271BA5">
            <w:pPr>
              <w:jc w:val="center"/>
              <w:rPr>
                <w:del w:id="1754" w:author="Amrit" w:date="2018-11-13T23:45:00Z"/>
                <w:rFonts w:eastAsia="Times New Roman"/>
                <w:color w:val="000000"/>
              </w:rPr>
            </w:pPr>
            <w:del w:id="1755" w:author="Amrit" w:date="2018-11-13T23:45:00Z">
              <w:r w:rsidRPr="00AA6BBC" w:rsidDel="002E37EE">
                <w:rPr>
                  <w:rFonts w:eastAsia="Times New Roman"/>
                  <w:color w:val="000000"/>
                </w:rPr>
                <w:delText>0</w:delText>
              </w:r>
            </w:del>
          </w:p>
        </w:tc>
        <w:tc>
          <w:tcPr>
            <w:tcW w:w="851" w:type="dxa"/>
            <w:noWrap/>
            <w:hideMark/>
          </w:tcPr>
          <w:p w14:paraId="7F51482A" w14:textId="5ED85642" w:rsidR="00B33F62" w:rsidRPr="00AA6BBC" w:rsidDel="002E37EE" w:rsidRDefault="00B33F62" w:rsidP="00271BA5">
            <w:pPr>
              <w:jc w:val="center"/>
              <w:rPr>
                <w:del w:id="1756" w:author="Amrit" w:date="2018-11-13T23:45:00Z"/>
                <w:rFonts w:eastAsia="Times New Roman"/>
                <w:color w:val="000000"/>
              </w:rPr>
            </w:pPr>
            <w:del w:id="1757" w:author="Amrit" w:date="2018-11-13T23:45:00Z">
              <w:r w:rsidRPr="00AA6BBC" w:rsidDel="002E37EE">
                <w:rPr>
                  <w:rFonts w:eastAsia="Times New Roman"/>
                  <w:color w:val="000000"/>
                </w:rPr>
                <w:delText>0</w:delText>
              </w:r>
            </w:del>
          </w:p>
        </w:tc>
        <w:tc>
          <w:tcPr>
            <w:tcW w:w="1559" w:type="dxa"/>
            <w:noWrap/>
            <w:hideMark/>
          </w:tcPr>
          <w:p w14:paraId="6C4A70C3" w14:textId="2DC79C3A" w:rsidR="00B33F62" w:rsidRPr="00AA6BBC" w:rsidDel="002E37EE" w:rsidRDefault="00B33F62" w:rsidP="00271BA5">
            <w:pPr>
              <w:jc w:val="center"/>
              <w:rPr>
                <w:del w:id="1758" w:author="Amrit" w:date="2018-11-13T23:45:00Z"/>
                <w:rFonts w:eastAsia="Times New Roman"/>
                <w:color w:val="000000"/>
              </w:rPr>
            </w:pPr>
            <w:del w:id="1759" w:author="Amrit" w:date="2018-11-13T23:45:00Z">
              <w:r w:rsidRPr="00AA6BBC" w:rsidDel="002E37EE">
                <w:rPr>
                  <w:rFonts w:eastAsia="Times New Roman"/>
                  <w:color w:val="000000"/>
                </w:rPr>
                <w:delText>0</w:delText>
              </w:r>
            </w:del>
          </w:p>
        </w:tc>
        <w:tc>
          <w:tcPr>
            <w:tcW w:w="1134" w:type="dxa"/>
            <w:noWrap/>
            <w:hideMark/>
          </w:tcPr>
          <w:p w14:paraId="7ED4CC44" w14:textId="54F7A1C3" w:rsidR="00B33F62" w:rsidRPr="00AA6BBC" w:rsidDel="002E37EE" w:rsidRDefault="00B33F62" w:rsidP="00271BA5">
            <w:pPr>
              <w:jc w:val="center"/>
              <w:rPr>
                <w:del w:id="1760" w:author="Amrit" w:date="2018-11-13T23:45:00Z"/>
                <w:rFonts w:eastAsia="Times New Roman"/>
                <w:color w:val="000000"/>
              </w:rPr>
            </w:pPr>
            <w:del w:id="1761" w:author="Amrit" w:date="2018-11-13T23:45:00Z">
              <w:r w:rsidRPr="00AA6BBC" w:rsidDel="002E37EE">
                <w:rPr>
                  <w:rFonts w:eastAsia="Times New Roman"/>
                  <w:color w:val="000000"/>
                </w:rPr>
                <w:delText>0</w:delText>
              </w:r>
            </w:del>
          </w:p>
        </w:tc>
        <w:tc>
          <w:tcPr>
            <w:tcW w:w="1276" w:type="dxa"/>
            <w:noWrap/>
            <w:hideMark/>
          </w:tcPr>
          <w:p w14:paraId="44AD4E67" w14:textId="5DF8C84E" w:rsidR="00B33F62" w:rsidRPr="00AA6BBC" w:rsidDel="002E37EE" w:rsidRDefault="00B33F62" w:rsidP="00271BA5">
            <w:pPr>
              <w:jc w:val="center"/>
              <w:rPr>
                <w:del w:id="1762" w:author="Amrit" w:date="2018-11-13T23:45:00Z"/>
                <w:rFonts w:eastAsia="Times New Roman"/>
                <w:color w:val="000000"/>
              </w:rPr>
            </w:pPr>
            <w:del w:id="1763" w:author="Amrit" w:date="2018-11-13T23:45:00Z">
              <w:r w:rsidRPr="00AA6BBC" w:rsidDel="002E37EE">
                <w:rPr>
                  <w:rFonts w:eastAsia="Times New Roman"/>
                  <w:color w:val="000000"/>
                </w:rPr>
                <w:delText>0</w:delText>
              </w:r>
            </w:del>
          </w:p>
        </w:tc>
        <w:tc>
          <w:tcPr>
            <w:tcW w:w="1246" w:type="dxa"/>
            <w:noWrap/>
            <w:hideMark/>
          </w:tcPr>
          <w:p w14:paraId="47A5AF71" w14:textId="4717303F" w:rsidR="00B33F62" w:rsidRPr="00AA6BBC" w:rsidDel="002E37EE" w:rsidRDefault="00B33F62" w:rsidP="00271BA5">
            <w:pPr>
              <w:jc w:val="center"/>
              <w:rPr>
                <w:del w:id="1764" w:author="Amrit" w:date="2018-11-13T23:45:00Z"/>
                <w:rFonts w:eastAsia="Times New Roman"/>
                <w:color w:val="000000"/>
              </w:rPr>
            </w:pPr>
            <w:del w:id="1765" w:author="Amrit" w:date="2018-11-13T23:45:00Z">
              <w:r w:rsidRPr="00AA6BBC" w:rsidDel="002E37EE">
                <w:rPr>
                  <w:rFonts w:eastAsia="Times New Roman"/>
                  <w:color w:val="000000"/>
                </w:rPr>
                <w:delText>0</w:delText>
              </w:r>
            </w:del>
          </w:p>
        </w:tc>
      </w:tr>
      <w:tr w:rsidR="006D53ED" w:rsidRPr="00AA6BBC" w:rsidDel="002E37EE" w14:paraId="2E1F3A6C" w14:textId="57008B05" w:rsidTr="006D53ED">
        <w:trPr>
          <w:trHeight w:val="172"/>
          <w:del w:id="1766" w:author="Amrit" w:date="2018-11-13T23:45:00Z"/>
        </w:trPr>
        <w:tc>
          <w:tcPr>
            <w:tcW w:w="959" w:type="dxa"/>
            <w:vMerge/>
            <w:tcBorders>
              <w:bottom w:val="single" w:sz="36" w:space="0" w:color="auto"/>
            </w:tcBorders>
            <w:noWrap/>
            <w:hideMark/>
          </w:tcPr>
          <w:p w14:paraId="0519AA15" w14:textId="028E8FFA" w:rsidR="00B33F62" w:rsidRPr="00AA6BBC" w:rsidDel="002E37EE" w:rsidRDefault="00B33F62" w:rsidP="00271BA5">
            <w:pPr>
              <w:rPr>
                <w:del w:id="1767" w:author="Amrit" w:date="2018-11-13T23:45:00Z"/>
                <w:rFonts w:eastAsia="Times New Roman"/>
                <w:b/>
                <w:color w:val="000000"/>
              </w:rPr>
            </w:pPr>
          </w:p>
        </w:tc>
        <w:tc>
          <w:tcPr>
            <w:tcW w:w="1134" w:type="dxa"/>
            <w:tcBorders>
              <w:bottom w:val="single" w:sz="36" w:space="0" w:color="auto"/>
            </w:tcBorders>
            <w:noWrap/>
            <w:hideMark/>
          </w:tcPr>
          <w:p w14:paraId="449E93B0" w14:textId="60F4DF72" w:rsidR="00B33F62" w:rsidRPr="00AA6BBC" w:rsidDel="002E37EE" w:rsidRDefault="00B33F62" w:rsidP="00271BA5">
            <w:pPr>
              <w:rPr>
                <w:del w:id="1768" w:author="Amrit" w:date="2018-11-13T23:45:00Z"/>
                <w:rFonts w:eastAsia="Times New Roman"/>
                <w:b/>
                <w:color w:val="000000"/>
              </w:rPr>
            </w:pPr>
            <w:del w:id="1769" w:author="Amrit" w:date="2018-11-13T23:45:00Z">
              <w:r w:rsidRPr="00AA6BBC" w:rsidDel="002E37EE">
                <w:rPr>
                  <w:rFonts w:eastAsia="Times New Roman"/>
                  <w:b/>
                  <w:color w:val="000000"/>
                </w:rPr>
                <w:delText>TOTAL</w:delText>
              </w:r>
            </w:del>
          </w:p>
        </w:tc>
        <w:tc>
          <w:tcPr>
            <w:tcW w:w="709" w:type="dxa"/>
            <w:tcBorders>
              <w:bottom w:val="single" w:sz="36" w:space="0" w:color="auto"/>
            </w:tcBorders>
            <w:shd w:val="clear" w:color="auto" w:fill="C5E0B3" w:themeFill="accent6" w:themeFillTint="66"/>
            <w:noWrap/>
            <w:hideMark/>
          </w:tcPr>
          <w:p w14:paraId="12949949" w14:textId="3386D48F" w:rsidR="00B33F62" w:rsidRPr="00AA6BBC" w:rsidDel="002E37EE" w:rsidRDefault="00B33F62" w:rsidP="00271BA5">
            <w:pPr>
              <w:jc w:val="center"/>
              <w:rPr>
                <w:del w:id="1770" w:author="Amrit" w:date="2018-11-13T23:45:00Z"/>
                <w:rFonts w:eastAsia="Times New Roman"/>
                <w:color w:val="000000"/>
              </w:rPr>
            </w:pPr>
            <w:del w:id="1771" w:author="Amrit" w:date="2018-11-13T23:45:00Z">
              <w:r w:rsidRPr="00AA6BBC" w:rsidDel="002E37EE">
                <w:rPr>
                  <w:rFonts w:eastAsia="Times New Roman"/>
                  <w:color w:val="000000"/>
                </w:rPr>
                <w:delText>233</w:delText>
              </w:r>
            </w:del>
          </w:p>
        </w:tc>
        <w:tc>
          <w:tcPr>
            <w:tcW w:w="708" w:type="dxa"/>
            <w:tcBorders>
              <w:bottom w:val="single" w:sz="36" w:space="0" w:color="auto"/>
            </w:tcBorders>
            <w:noWrap/>
            <w:hideMark/>
          </w:tcPr>
          <w:p w14:paraId="69C950E5" w14:textId="358CB875" w:rsidR="00B33F62" w:rsidRPr="00AA6BBC" w:rsidDel="002E37EE" w:rsidRDefault="00B33F62" w:rsidP="00271BA5">
            <w:pPr>
              <w:jc w:val="center"/>
              <w:rPr>
                <w:del w:id="1772" w:author="Amrit" w:date="2018-11-13T23:45:00Z"/>
                <w:rFonts w:eastAsia="Times New Roman"/>
                <w:color w:val="000000"/>
              </w:rPr>
            </w:pPr>
            <w:del w:id="1773" w:author="Amrit" w:date="2018-11-13T23:45:00Z">
              <w:r w:rsidRPr="00AA6BBC" w:rsidDel="002E37EE">
                <w:rPr>
                  <w:rFonts w:eastAsia="Times New Roman"/>
                  <w:color w:val="000000"/>
                </w:rPr>
                <w:delText>306</w:delText>
              </w:r>
            </w:del>
          </w:p>
        </w:tc>
        <w:tc>
          <w:tcPr>
            <w:tcW w:w="851" w:type="dxa"/>
            <w:tcBorders>
              <w:bottom w:val="single" w:sz="36" w:space="0" w:color="auto"/>
            </w:tcBorders>
            <w:noWrap/>
            <w:hideMark/>
          </w:tcPr>
          <w:p w14:paraId="6B31570D" w14:textId="2C80309C" w:rsidR="00B33F62" w:rsidRPr="00AA6BBC" w:rsidDel="002E37EE" w:rsidRDefault="00B33F62" w:rsidP="00271BA5">
            <w:pPr>
              <w:jc w:val="center"/>
              <w:rPr>
                <w:del w:id="1774" w:author="Amrit" w:date="2018-11-13T23:45:00Z"/>
                <w:rFonts w:eastAsia="Times New Roman"/>
                <w:color w:val="000000"/>
              </w:rPr>
            </w:pPr>
            <w:del w:id="1775" w:author="Amrit" w:date="2018-11-13T23:45:00Z">
              <w:r w:rsidRPr="00AA6BBC" w:rsidDel="002E37EE">
                <w:rPr>
                  <w:rFonts w:eastAsia="Times New Roman"/>
                  <w:color w:val="000000"/>
                </w:rPr>
                <w:delText>25</w:delText>
              </w:r>
            </w:del>
          </w:p>
        </w:tc>
        <w:tc>
          <w:tcPr>
            <w:tcW w:w="1559" w:type="dxa"/>
            <w:tcBorders>
              <w:bottom w:val="single" w:sz="36" w:space="0" w:color="auto"/>
            </w:tcBorders>
            <w:noWrap/>
            <w:hideMark/>
          </w:tcPr>
          <w:p w14:paraId="5EE58335" w14:textId="3C4BB1A4" w:rsidR="00B33F62" w:rsidRPr="00AA6BBC" w:rsidDel="002E37EE" w:rsidRDefault="00B33F62" w:rsidP="00271BA5">
            <w:pPr>
              <w:jc w:val="center"/>
              <w:rPr>
                <w:del w:id="1776" w:author="Amrit" w:date="2018-11-13T23:45:00Z"/>
                <w:rFonts w:eastAsia="Times New Roman"/>
                <w:color w:val="000000"/>
              </w:rPr>
            </w:pPr>
            <w:del w:id="1777" w:author="Amrit" w:date="2018-11-13T23:45:00Z">
              <w:r w:rsidRPr="00AA6BBC" w:rsidDel="002E37EE">
                <w:rPr>
                  <w:rFonts w:eastAsia="Times New Roman"/>
                  <w:color w:val="000000"/>
                </w:rPr>
                <w:delText>170</w:delText>
              </w:r>
            </w:del>
          </w:p>
        </w:tc>
        <w:tc>
          <w:tcPr>
            <w:tcW w:w="1134" w:type="dxa"/>
            <w:tcBorders>
              <w:bottom w:val="single" w:sz="36" w:space="0" w:color="auto"/>
            </w:tcBorders>
            <w:noWrap/>
            <w:hideMark/>
          </w:tcPr>
          <w:p w14:paraId="25E78144" w14:textId="4DE1ADD6" w:rsidR="00B33F62" w:rsidRPr="00AA6BBC" w:rsidDel="002E37EE" w:rsidRDefault="00B33F62" w:rsidP="00271BA5">
            <w:pPr>
              <w:jc w:val="center"/>
              <w:rPr>
                <w:del w:id="1778" w:author="Amrit" w:date="2018-11-13T23:45:00Z"/>
                <w:rFonts w:eastAsia="Times New Roman"/>
                <w:color w:val="000000"/>
              </w:rPr>
            </w:pPr>
            <w:del w:id="1779" w:author="Amrit" w:date="2018-11-13T23:45:00Z">
              <w:r w:rsidRPr="00AA6BBC" w:rsidDel="002E37EE">
                <w:rPr>
                  <w:rFonts w:eastAsia="Times New Roman"/>
                  <w:color w:val="000000"/>
                </w:rPr>
                <w:delText>81</w:delText>
              </w:r>
            </w:del>
          </w:p>
        </w:tc>
        <w:tc>
          <w:tcPr>
            <w:tcW w:w="1276" w:type="dxa"/>
            <w:tcBorders>
              <w:bottom w:val="single" w:sz="36" w:space="0" w:color="auto"/>
            </w:tcBorders>
            <w:noWrap/>
            <w:hideMark/>
          </w:tcPr>
          <w:p w14:paraId="3D56CE97" w14:textId="7B9C55A9" w:rsidR="00B33F62" w:rsidRPr="00AA6BBC" w:rsidDel="002E37EE" w:rsidRDefault="00B33F62" w:rsidP="00271BA5">
            <w:pPr>
              <w:jc w:val="center"/>
              <w:rPr>
                <w:del w:id="1780" w:author="Amrit" w:date="2018-11-13T23:45:00Z"/>
                <w:rFonts w:eastAsia="Times New Roman"/>
                <w:color w:val="000000"/>
              </w:rPr>
            </w:pPr>
            <w:del w:id="1781" w:author="Amrit" w:date="2018-11-13T23:45:00Z">
              <w:r w:rsidRPr="00AA6BBC" w:rsidDel="002E37EE">
                <w:rPr>
                  <w:rFonts w:eastAsia="Times New Roman"/>
                  <w:color w:val="000000"/>
                </w:rPr>
                <w:delText>98</w:delText>
              </w:r>
            </w:del>
          </w:p>
        </w:tc>
        <w:tc>
          <w:tcPr>
            <w:tcW w:w="1246" w:type="dxa"/>
            <w:tcBorders>
              <w:bottom w:val="single" w:sz="36" w:space="0" w:color="auto"/>
            </w:tcBorders>
            <w:noWrap/>
            <w:hideMark/>
          </w:tcPr>
          <w:p w14:paraId="46405C3C" w14:textId="094C8114" w:rsidR="00B33F62" w:rsidRPr="00AA6BBC" w:rsidDel="002E37EE" w:rsidRDefault="00B33F62" w:rsidP="00271BA5">
            <w:pPr>
              <w:jc w:val="center"/>
              <w:rPr>
                <w:del w:id="1782" w:author="Amrit" w:date="2018-11-13T23:45:00Z"/>
                <w:rFonts w:eastAsia="Times New Roman"/>
                <w:color w:val="000000"/>
              </w:rPr>
            </w:pPr>
            <w:del w:id="1783" w:author="Amrit" w:date="2018-11-13T23:45:00Z">
              <w:r w:rsidRPr="00AA6BBC" w:rsidDel="002E37EE">
                <w:rPr>
                  <w:rFonts w:eastAsia="Times New Roman"/>
                  <w:color w:val="000000"/>
                </w:rPr>
                <w:delText>24</w:delText>
              </w:r>
            </w:del>
          </w:p>
        </w:tc>
      </w:tr>
      <w:tr w:rsidR="006D53ED" w:rsidRPr="00AA6BBC" w:rsidDel="002E37EE" w14:paraId="2535BE87" w14:textId="4B7FA8D9" w:rsidTr="006D53ED">
        <w:trPr>
          <w:trHeight w:val="161"/>
          <w:del w:id="1784" w:author="Amrit" w:date="2018-11-13T23:45:00Z"/>
        </w:trPr>
        <w:tc>
          <w:tcPr>
            <w:tcW w:w="959" w:type="dxa"/>
            <w:vMerge w:val="restart"/>
            <w:tcBorders>
              <w:top w:val="single" w:sz="36" w:space="0" w:color="auto"/>
            </w:tcBorders>
            <w:noWrap/>
            <w:hideMark/>
          </w:tcPr>
          <w:p w14:paraId="7F1105CA" w14:textId="4AE225D8" w:rsidR="00B33F62" w:rsidRPr="00AA6BBC" w:rsidDel="002E37EE" w:rsidRDefault="00B33F62" w:rsidP="00271BA5">
            <w:pPr>
              <w:rPr>
                <w:del w:id="1785" w:author="Amrit" w:date="2018-11-13T23:45:00Z"/>
                <w:rFonts w:eastAsia="Times New Roman"/>
                <w:b/>
                <w:color w:val="000000"/>
              </w:rPr>
            </w:pPr>
          </w:p>
          <w:p w14:paraId="4B181E4D" w14:textId="60D29FF1" w:rsidR="00B33F62" w:rsidRPr="00AA6BBC" w:rsidDel="002E37EE" w:rsidRDefault="00B33F62" w:rsidP="00271BA5">
            <w:pPr>
              <w:rPr>
                <w:del w:id="1786" w:author="Amrit" w:date="2018-11-13T23:45:00Z"/>
                <w:rFonts w:eastAsia="Times New Roman"/>
                <w:b/>
                <w:color w:val="000000"/>
              </w:rPr>
            </w:pPr>
          </w:p>
          <w:p w14:paraId="774F5CFE" w14:textId="0B4EBD8A" w:rsidR="00B33F62" w:rsidRPr="00AA6BBC" w:rsidDel="002E37EE" w:rsidRDefault="00B33F62" w:rsidP="00271BA5">
            <w:pPr>
              <w:rPr>
                <w:del w:id="1787" w:author="Amrit" w:date="2018-11-13T23:45:00Z"/>
                <w:rFonts w:eastAsia="Times New Roman"/>
                <w:b/>
                <w:color w:val="000000"/>
              </w:rPr>
            </w:pPr>
          </w:p>
          <w:p w14:paraId="3AAF6121" w14:textId="66CA1A91" w:rsidR="00B33F62" w:rsidRPr="00AA6BBC" w:rsidDel="002E37EE" w:rsidRDefault="00B33F62" w:rsidP="00271BA5">
            <w:pPr>
              <w:rPr>
                <w:del w:id="1788" w:author="Amrit" w:date="2018-11-13T23:45:00Z"/>
                <w:rFonts w:eastAsia="Times New Roman"/>
                <w:b/>
                <w:color w:val="000000"/>
              </w:rPr>
            </w:pPr>
          </w:p>
          <w:p w14:paraId="752DF558" w14:textId="6B462811" w:rsidR="00B33F62" w:rsidRPr="00AA6BBC" w:rsidDel="002E37EE" w:rsidRDefault="00B33F62" w:rsidP="00271BA5">
            <w:pPr>
              <w:rPr>
                <w:del w:id="1789" w:author="Amrit" w:date="2018-11-13T23:45:00Z"/>
                <w:rFonts w:eastAsia="Times New Roman"/>
                <w:b/>
                <w:color w:val="000000"/>
              </w:rPr>
            </w:pPr>
            <w:del w:id="1790" w:author="Amrit" w:date="2018-11-13T23:45:00Z">
              <w:r w:rsidRPr="00AA6BBC" w:rsidDel="002E37EE">
                <w:rPr>
                  <w:rFonts w:eastAsia="Times New Roman"/>
                  <w:b/>
                  <w:color w:val="000000"/>
                </w:rPr>
                <w:delText>Lung</w:delText>
              </w:r>
            </w:del>
          </w:p>
          <w:p w14:paraId="7F2A204F" w14:textId="7D7C0BFC" w:rsidR="00B33F62" w:rsidRPr="00AA6BBC" w:rsidDel="002E37EE" w:rsidRDefault="00B33F62" w:rsidP="00271BA5">
            <w:pPr>
              <w:rPr>
                <w:del w:id="1791" w:author="Amrit" w:date="2018-11-13T23:45:00Z"/>
                <w:rFonts w:eastAsia="Times New Roman"/>
                <w:b/>
                <w:color w:val="000000"/>
              </w:rPr>
            </w:pPr>
          </w:p>
        </w:tc>
        <w:tc>
          <w:tcPr>
            <w:tcW w:w="1134" w:type="dxa"/>
            <w:tcBorders>
              <w:top w:val="single" w:sz="36" w:space="0" w:color="auto"/>
            </w:tcBorders>
            <w:noWrap/>
            <w:hideMark/>
          </w:tcPr>
          <w:p w14:paraId="0E2673E8" w14:textId="51DFB639" w:rsidR="00B33F62" w:rsidRPr="00AA6BBC" w:rsidDel="002E37EE" w:rsidRDefault="00B33F62" w:rsidP="00271BA5">
            <w:pPr>
              <w:rPr>
                <w:del w:id="1792" w:author="Amrit" w:date="2018-11-13T23:45:00Z"/>
                <w:rFonts w:eastAsia="Times New Roman"/>
                <w:b/>
                <w:color w:val="000000"/>
              </w:rPr>
            </w:pPr>
            <w:del w:id="1793" w:author="Amrit" w:date="2018-11-13T23:45:00Z">
              <w:r w:rsidRPr="00AA6BBC" w:rsidDel="002E37EE">
                <w:rPr>
                  <w:rFonts w:eastAsia="Times New Roman"/>
                  <w:b/>
                  <w:color w:val="000000"/>
                </w:rPr>
                <w:delText>BTM</w:delText>
              </w:r>
            </w:del>
          </w:p>
        </w:tc>
        <w:tc>
          <w:tcPr>
            <w:tcW w:w="709" w:type="dxa"/>
            <w:tcBorders>
              <w:top w:val="single" w:sz="36" w:space="0" w:color="auto"/>
            </w:tcBorders>
            <w:noWrap/>
            <w:hideMark/>
          </w:tcPr>
          <w:p w14:paraId="743952D6" w14:textId="5EA879A7" w:rsidR="00B33F62" w:rsidRPr="00AA6BBC" w:rsidDel="002E37EE" w:rsidRDefault="00B33F62" w:rsidP="00271BA5">
            <w:pPr>
              <w:jc w:val="center"/>
              <w:rPr>
                <w:del w:id="1794" w:author="Amrit" w:date="2018-11-13T23:45:00Z"/>
                <w:rFonts w:eastAsia="Times New Roman"/>
                <w:color w:val="000000"/>
              </w:rPr>
            </w:pPr>
            <w:del w:id="1795" w:author="Amrit" w:date="2018-11-13T23:45:00Z">
              <w:r w:rsidRPr="00AA6BBC" w:rsidDel="002E37EE">
                <w:rPr>
                  <w:rFonts w:eastAsia="Times New Roman"/>
                  <w:color w:val="000000"/>
                </w:rPr>
                <w:delText>0</w:delText>
              </w:r>
            </w:del>
          </w:p>
        </w:tc>
        <w:tc>
          <w:tcPr>
            <w:tcW w:w="708" w:type="dxa"/>
            <w:tcBorders>
              <w:top w:val="single" w:sz="36" w:space="0" w:color="auto"/>
            </w:tcBorders>
            <w:noWrap/>
            <w:hideMark/>
          </w:tcPr>
          <w:p w14:paraId="562BC77D" w14:textId="15D7DEB3" w:rsidR="00B33F62" w:rsidRPr="00AA6BBC" w:rsidDel="002E37EE" w:rsidRDefault="00B33F62" w:rsidP="00271BA5">
            <w:pPr>
              <w:jc w:val="center"/>
              <w:rPr>
                <w:del w:id="1796" w:author="Amrit" w:date="2018-11-13T23:45:00Z"/>
                <w:rFonts w:eastAsia="Times New Roman"/>
                <w:color w:val="000000"/>
              </w:rPr>
            </w:pPr>
            <w:del w:id="1797" w:author="Amrit" w:date="2018-11-13T23:45:00Z">
              <w:r w:rsidRPr="00AA6BBC" w:rsidDel="002E37EE">
                <w:rPr>
                  <w:rFonts w:eastAsia="Times New Roman"/>
                  <w:color w:val="000000"/>
                </w:rPr>
                <w:delText>0</w:delText>
              </w:r>
            </w:del>
          </w:p>
        </w:tc>
        <w:tc>
          <w:tcPr>
            <w:tcW w:w="851" w:type="dxa"/>
            <w:tcBorders>
              <w:top w:val="single" w:sz="36" w:space="0" w:color="auto"/>
            </w:tcBorders>
            <w:noWrap/>
            <w:hideMark/>
          </w:tcPr>
          <w:p w14:paraId="6890E80A" w14:textId="7C7E5F83" w:rsidR="00B33F62" w:rsidRPr="00AA6BBC" w:rsidDel="002E37EE" w:rsidRDefault="00B33F62" w:rsidP="00271BA5">
            <w:pPr>
              <w:jc w:val="center"/>
              <w:rPr>
                <w:del w:id="1798" w:author="Amrit" w:date="2018-11-13T23:45:00Z"/>
                <w:rFonts w:eastAsia="Times New Roman"/>
                <w:color w:val="000000"/>
              </w:rPr>
            </w:pPr>
            <w:del w:id="1799" w:author="Amrit" w:date="2018-11-13T23:45:00Z">
              <w:r w:rsidRPr="00AA6BBC" w:rsidDel="002E37EE">
                <w:rPr>
                  <w:rFonts w:eastAsia="Times New Roman"/>
                  <w:color w:val="000000"/>
                </w:rPr>
                <w:delText>0</w:delText>
              </w:r>
            </w:del>
          </w:p>
        </w:tc>
        <w:tc>
          <w:tcPr>
            <w:tcW w:w="1559" w:type="dxa"/>
            <w:tcBorders>
              <w:top w:val="single" w:sz="36" w:space="0" w:color="auto"/>
            </w:tcBorders>
            <w:noWrap/>
            <w:hideMark/>
          </w:tcPr>
          <w:p w14:paraId="1A22BB79" w14:textId="3B774BC3" w:rsidR="00B33F62" w:rsidRPr="00AA6BBC" w:rsidDel="002E37EE" w:rsidRDefault="00B33F62" w:rsidP="00271BA5">
            <w:pPr>
              <w:jc w:val="center"/>
              <w:rPr>
                <w:del w:id="1800" w:author="Amrit" w:date="2018-11-13T23:45:00Z"/>
                <w:rFonts w:eastAsia="Times New Roman"/>
                <w:color w:val="000000"/>
              </w:rPr>
            </w:pPr>
            <w:del w:id="1801" w:author="Amrit" w:date="2018-11-13T23:45:00Z">
              <w:r w:rsidRPr="00AA6BBC" w:rsidDel="002E37EE">
                <w:rPr>
                  <w:rFonts w:eastAsia="Times New Roman"/>
                  <w:color w:val="000000"/>
                </w:rPr>
                <w:delText>0</w:delText>
              </w:r>
            </w:del>
          </w:p>
        </w:tc>
        <w:tc>
          <w:tcPr>
            <w:tcW w:w="1134" w:type="dxa"/>
            <w:tcBorders>
              <w:top w:val="single" w:sz="36" w:space="0" w:color="auto"/>
            </w:tcBorders>
            <w:noWrap/>
            <w:hideMark/>
          </w:tcPr>
          <w:p w14:paraId="417EE3C1" w14:textId="6E44477A" w:rsidR="00B33F62" w:rsidRPr="00AA6BBC" w:rsidDel="002E37EE" w:rsidRDefault="00B33F62" w:rsidP="00271BA5">
            <w:pPr>
              <w:jc w:val="center"/>
              <w:rPr>
                <w:del w:id="1802" w:author="Amrit" w:date="2018-11-13T23:45:00Z"/>
                <w:rFonts w:eastAsia="Times New Roman"/>
                <w:color w:val="000000"/>
              </w:rPr>
            </w:pPr>
            <w:del w:id="1803" w:author="Amrit" w:date="2018-11-13T23:45:00Z">
              <w:r w:rsidRPr="00AA6BBC" w:rsidDel="002E37EE">
                <w:rPr>
                  <w:rFonts w:eastAsia="Times New Roman"/>
                  <w:color w:val="000000"/>
                </w:rPr>
                <w:delText>0</w:delText>
              </w:r>
            </w:del>
          </w:p>
        </w:tc>
        <w:tc>
          <w:tcPr>
            <w:tcW w:w="1276" w:type="dxa"/>
            <w:tcBorders>
              <w:top w:val="single" w:sz="36" w:space="0" w:color="auto"/>
            </w:tcBorders>
            <w:shd w:val="clear" w:color="auto" w:fill="C5E0B3" w:themeFill="accent6" w:themeFillTint="66"/>
            <w:noWrap/>
            <w:hideMark/>
          </w:tcPr>
          <w:p w14:paraId="3BF431F0" w14:textId="0ECA724A" w:rsidR="00B33F62" w:rsidRPr="00AA6BBC" w:rsidDel="002E37EE" w:rsidRDefault="00B33F62" w:rsidP="00271BA5">
            <w:pPr>
              <w:jc w:val="center"/>
              <w:rPr>
                <w:del w:id="1804" w:author="Amrit" w:date="2018-11-13T23:45:00Z"/>
                <w:rFonts w:eastAsia="Times New Roman"/>
                <w:color w:val="000000"/>
              </w:rPr>
            </w:pPr>
            <w:del w:id="1805" w:author="Amrit" w:date="2018-11-13T23:45:00Z">
              <w:r w:rsidRPr="00AA6BBC" w:rsidDel="002E37EE">
                <w:rPr>
                  <w:rFonts w:eastAsia="Times New Roman"/>
                  <w:color w:val="000000"/>
                </w:rPr>
                <w:delText>2</w:delText>
              </w:r>
            </w:del>
          </w:p>
        </w:tc>
        <w:tc>
          <w:tcPr>
            <w:tcW w:w="1246" w:type="dxa"/>
            <w:tcBorders>
              <w:top w:val="single" w:sz="36" w:space="0" w:color="auto"/>
            </w:tcBorders>
            <w:noWrap/>
            <w:hideMark/>
          </w:tcPr>
          <w:p w14:paraId="222CA153" w14:textId="1DB88980" w:rsidR="00B33F62" w:rsidRPr="00AA6BBC" w:rsidDel="002E37EE" w:rsidRDefault="00B33F62" w:rsidP="00271BA5">
            <w:pPr>
              <w:jc w:val="center"/>
              <w:rPr>
                <w:del w:id="1806" w:author="Amrit" w:date="2018-11-13T23:45:00Z"/>
                <w:rFonts w:eastAsia="Times New Roman"/>
                <w:color w:val="000000"/>
              </w:rPr>
            </w:pPr>
            <w:del w:id="1807" w:author="Amrit" w:date="2018-11-13T23:45:00Z">
              <w:r w:rsidRPr="00AA6BBC" w:rsidDel="002E37EE">
                <w:rPr>
                  <w:rFonts w:eastAsia="Times New Roman"/>
                  <w:color w:val="000000"/>
                </w:rPr>
                <w:delText>0</w:delText>
              </w:r>
            </w:del>
          </w:p>
        </w:tc>
      </w:tr>
      <w:tr w:rsidR="006D53ED" w:rsidRPr="00AA6BBC" w:rsidDel="002E37EE" w14:paraId="71A2AD09" w14:textId="74805166" w:rsidTr="006D53ED">
        <w:trPr>
          <w:trHeight w:val="144"/>
          <w:del w:id="1808" w:author="Amrit" w:date="2018-11-13T23:45:00Z"/>
        </w:trPr>
        <w:tc>
          <w:tcPr>
            <w:tcW w:w="959" w:type="dxa"/>
            <w:vMerge/>
            <w:noWrap/>
            <w:hideMark/>
          </w:tcPr>
          <w:p w14:paraId="19DAFE90" w14:textId="7B7D7341" w:rsidR="00B33F62" w:rsidRPr="00AA6BBC" w:rsidDel="002E37EE" w:rsidRDefault="00B33F62" w:rsidP="00271BA5">
            <w:pPr>
              <w:rPr>
                <w:del w:id="1809" w:author="Amrit" w:date="2018-11-13T23:45:00Z"/>
                <w:rFonts w:eastAsia="Times New Roman"/>
                <w:b/>
                <w:color w:val="000000"/>
              </w:rPr>
            </w:pPr>
          </w:p>
        </w:tc>
        <w:tc>
          <w:tcPr>
            <w:tcW w:w="1134" w:type="dxa"/>
            <w:noWrap/>
            <w:hideMark/>
          </w:tcPr>
          <w:p w14:paraId="016492AA" w14:textId="34A0A3B4" w:rsidR="00B33F62" w:rsidRPr="00AA6BBC" w:rsidDel="002E37EE" w:rsidRDefault="00B33F62" w:rsidP="00271BA5">
            <w:pPr>
              <w:rPr>
                <w:del w:id="1810" w:author="Amrit" w:date="2018-11-13T23:45:00Z"/>
                <w:rFonts w:eastAsia="Times New Roman"/>
                <w:b/>
                <w:color w:val="000000"/>
              </w:rPr>
            </w:pPr>
            <w:del w:id="1811" w:author="Amrit" w:date="2018-11-13T23:45:00Z">
              <w:r w:rsidRPr="00AA6BBC" w:rsidDel="002E37EE">
                <w:rPr>
                  <w:rFonts w:eastAsia="Times New Roman"/>
                  <w:b/>
                  <w:color w:val="000000"/>
                </w:rPr>
                <w:delText>C1</w:delText>
              </w:r>
            </w:del>
          </w:p>
        </w:tc>
        <w:tc>
          <w:tcPr>
            <w:tcW w:w="709" w:type="dxa"/>
            <w:noWrap/>
            <w:hideMark/>
          </w:tcPr>
          <w:p w14:paraId="0A5B27A7" w14:textId="679E7EE4" w:rsidR="00B33F62" w:rsidRPr="00AA6BBC" w:rsidDel="002E37EE" w:rsidRDefault="00B33F62" w:rsidP="00271BA5">
            <w:pPr>
              <w:jc w:val="center"/>
              <w:rPr>
                <w:del w:id="1812" w:author="Amrit" w:date="2018-11-13T23:45:00Z"/>
                <w:rFonts w:eastAsia="Times New Roman"/>
                <w:color w:val="000000"/>
              </w:rPr>
            </w:pPr>
            <w:del w:id="1813" w:author="Amrit" w:date="2018-11-13T23:45:00Z">
              <w:r w:rsidRPr="00AA6BBC" w:rsidDel="002E37EE">
                <w:rPr>
                  <w:rFonts w:eastAsia="Times New Roman"/>
                  <w:color w:val="000000"/>
                </w:rPr>
                <w:delText>0</w:delText>
              </w:r>
            </w:del>
          </w:p>
        </w:tc>
        <w:tc>
          <w:tcPr>
            <w:tcW w:w="708" w:type="dxa"/>
            <w:noWrap/>
            <w:hideMark/>
          </w:tcPr>
          <w:p w14:paraId="660CE55E" w14:textId="58B997BA" w:rsidR="00B33F62" w:rsidRPr="00AA6BBC" w:rsidDel="002E37EE" w:rsidRDefault="00B33F62" w:rsidP="00271BA5">
            <w:pPr>
              <w:jc w:val="center"/>
              <w:rPr>
                <w:del w:id="1814" w:author="Amrit" w:date="2018-11-13T23:45:00Z"/>
                <w:rFonts w:eastAsia="Times New Roman"/>
                <w:color w:val="000000"/>
              </w:rPr>
            </w:pPr>
            <w:del w:id="1815" w:author="Amrit" w:date="2018-11-13T23:45:00Z">
              <w:r w:rsidRPr="00AA6BBC" w:rsidDel="002E37EE">
                <w:rPr>
                  <w:rFonts w:eastAsia="Times New Roman"/>
                  <w:color w:val="000000"/>
                </w:rPr>
                <w:delText>0</w:delText>
              </w:r>
            </w:del>
          </w:p>
        </w:tc>
        <w:tc>
          <w:tcPr>
            <w:tcW w:w="851" w:type="dxa"/>
            <w:noWrap/>
            <w:hideMark/>
          </w:tcPr>
          <w:p w14:paraId="17C8393B" w14:textId="5F75C4F0" w:rsidR="00B33F62" w:rsidRPr="00AA6BBC" w:rsidDel="002E37EE" w:rsidRDefault="00B33F62" w:rsidP="00271BA5">
            <w:pPr>
              <w:jc w:val="center"/>
              <w:rPr>
                <w:del w:id="1816" w:author="Amrit" w:date="2018-11-13T23:45:00Z"/>
                <w:rFonts w:eastAsia="Times New Roman"/>
                <w:color w:val="000000"/>
              </w:rPr>
            </w:pPr>
            <w:del w:id="1817" w:author="Amrit" w:date="2018-11-13T23:45:00Z">
              <w:r w:rsidRPr="00AA6BBC" w:rsidDel="002E37EE">
                <w:rPr>
                  <w:rFonts w:eastAsia="Times New Roman"/>
                  <w:color w:val="000000"/>
                </w:rPr>
                <w:delText>0</w:delText>
              </w:r>
            </w:del>
          </w:p>
        </w:tc>
        <w:tc>
          <w:tcPr>
            <w:tcW w:w="1559" w:type="dxa"/>
            <w:noWrap/>
            <w:hideMark/>
          </w:tcPr>
          <w:p w14:paraId="774841C8" w14:textId="6013E002" w:rsidR="00B33F62" w:rsidRPr="00AA6BBC" w:rsidDel="002E37EE" w:rsidRDefault="00B33F62" w:rsidP="00271BA5">
            <w:pPr>
              <w:jc w:val="center"/>
              <w:rPr>
                <w:del w:id="1818" w:author="Amrit" w:date="2018-11-13T23:45:00Z"/>
                <w:rFonts w:eastAsia="Times New Roman"/>
                <w:color w:val="000000"/>
              </w:rPr>
            </w:pPr>
            <w:del w:id="1819" w:author="Amrit" w:date="2018-11-13T23:45:00Z">
              <w:r w:rsidRPr="00AA6BBC" w:rsidDel="002E37EE">
                <w:rPr>
                  <w:rFonts w:eastAsia="Times New Roman"/>
                  <w:color w:val="000000"/>
                </w:rPr>
                <w:delText>1</w:delText>
              </w:r>
            </w:del>
          </w:p>
        </w:tc>
        <w:tc>
          <w:tcPr>
            <w:tcW w:w="1134" w:type="dxa"/>
            <w:noWrap/>
            <w:hideMark/>
          </w:tcPr>
          <w:p w14:paraId="2A107C16" w14:textId="230326C0" w:rsidR="00B33F62" w:rsidRPr="00AA6BBC" w:rsidDel="002E37EE" w:rsidRDefault="00B33F62" w:rsidP="00271BA5">
            <w:pPr>
              <w:jc w:val="center"/>
              <w:rPr>
                <w:del w:id="1820" w:author="Amrit" w:date="2018-11-13T23:45:00Z"/>
                <w:rFonts w:eastAsia="Times New Roman"/>
                <w:color w:val="000000"/>
              </w:rPr>
            </w:pPr>
            <w:del w:id="1821" w:author="Amrit" w:date="2018-11-13T23:45:00Z">
              <w:r w:rsidRPr="00AA6BBC" w:rsidDel="002E37EE">
                <w:rPr>
                  <w:rFonts w:eastAsia="Times New Roman"/>
                  <w:color w:val="000000"/>
                </w:rPr>
                <w:delText>0</w:delText>
              </w:r>
            </w:del>
          </w:p>
        </w:tc>
        <w:tc>
          <w:tcPr>
            <w:tcW w:w="1276" w:type="dxa"/>
            <w:noWrap/>
            <w:hideMark/>
          </w:tcPr>
          <w:p w14:paraId="55751728" w14:textId="4C610535" w:rsidR="00B33F62" w:rsidRPr="00AA6BBC" w:rsidDel="002E37EE" w:rsidRDefault="00B33F62" w:rsidP="00271BA5">
            <w:pPr>
              <w:jc w:val="center"/>
              <w:rPr>
                <w:del w:id="1822" w:author="Amrit" w:date="2018-11-13T23:45:00Z"/>
                <w:rFonts w:eastAsia="Times New Roman"/>
                <w:color w:val="000000"/>
              </w:rPr>
            </w:pPr>
            <w:del w:id="1823" w:author="Amrit" w:date="2018-11-13T23:45:00Z">
              <w:r w:rsidRPr="00AA6BBC" w:rsidDel="002E37EE">
                <w:rPr>
                  <w:rFonts w:eastAsia="Times New Roman"/>
                  <w:color w:val="000000"/>
                </w:rPr>
                <w:delText>0</w:delText>
              </w:r>
            </w:del>
          </w:p>
        </w:tc>
        <w:tc>
          <w:tcPr>
            <w:tcW w:w="1246" w:type="dxa"/>
            <w:noWrap/>
            <w:hideMark/>
          </w:tcPr>
          <w:p w14:paraId="08063818" w14:textId="5B089D1D" w:rsidR="00B33F62" w:rsidRPr="00AA6BBC" w:rsidDel="002E37EE" w:rsidRDefault="00B33F62" w:rsidP="00271BA5">
            <w:pPr>
              <w:jc w:val="center"/>
              <w:rPr>
                <w:del w:id="1824" w:author="Amrit" w:date="2018-11-13T23:45:00Z"/>
                <w:rFonts w:eastAsia="Times New Roman"/>
                <w:color w:val="000000"/>
              </w:rPr>
            </w:pPr>
            <w:del w:id="1825" w:author="Amrit" w:date="2018-11-13T23:45:00Z">
              <w:r w:rsidRPr="00AA6BBC" w:rsidDel="002E37EE">
                <w:rPr>
                  <w:rFonts w:eastAsia="Times New Roman"/>
                  <w:color w:val="000000"/>
                </w:rPr>
                <w:delText>1</w:delText>
              </w:r>
            </w:del>
          </w:p>
        </w:tc>
      </w:tr>
      <w:tr w:rsidR="006D53ED" w:rsidRPr="00AA6BBC" w:rsidDel="002E37EE" w14:paraId="1DB8A061" w14:textId="7C0C161C" w:rsidTr="006D53ED">
        <w:trPr>
          <w:trHeight w:val="157"/>
          <w:del w:id="1826" w:author="Amrit" w:date="2018-11-13T23:45:00Z"/>
        </w:trPr>
        <w:tc>
          <w:tcPr>
            <w:tcW w:w="959" w:type="dxa"/>
            <w:vMerge/>
            <w:noWrap/>
            <w:hideMark/>
          </w:tcPr>
          <w:p w14:paraId="08D51494" w14:textId="79BFBD86" w:rsidR="00B33F62" w:rsidRPr="00AA6BBC" w:rsidDel="002E37EE" w:rsidRDefault="00B33F62" w:rsidP="00271BA5">
            <w:pPr>
              <w:rPr>
                <w:del w:id="1827" w:author="Amrit" w:date="2018-11-13T23:45:00Z"/>
                <w:rFonts w:eastAsia="Times New Roman"/>
                <w:b/>
                <w:color w:val="000000"/>
              </w:rPr>
            </w:pPr>
          </w:p>
        </w:tc>
        <w:tc>
          <w:tcPr>
            <w:tcW w:w="1134" w:type="dxa"/>
            <w:noWrap/>
            <w:hideMark/>
          </w:tcPr>
          <w:p w14:paraId="7183313A" w14:textId="04D5802B" w:rsidR="00B33F62" w:rsidRPr="00AA6BBC" w:rsidDel="002E37EE" w:rsidRDefault="00B33F62" w:rsidP="00271BA5">
            <w:pPr>
              <w:rPr>
                <w:del w:id="1828" w:author="Amrit" w:date="2018-11-13T23:45:00Z"/>
                <w:rFonts w:eastAsia="Times New Roman"/>
                <w:b/>
                <w:color w:val="000000"/>
              </w:rPr>
            </w:pPr>
            <w:del w:id="1829" w:author="Amrit" w:date="2018-11-13T23:45:00Z">
              <w:r w:rsidRPr="00AA6BBC" w:rsidDel="002E37EE">
                <w:rPr>
                  <w:rFonts w:eastAsia="Times New Roman"/>
                  <w:b/>
                  <w:color w:val="000000"/>
                </w:rPr>
                <w:delText>C2</w:delText>
              </w:r>
            </w:del>
          </w:p>
        </w:tc>
        <w:tc>
          <w:tcPr>
            <w:tcW w:w="709" w:type="dxa"/>
            <w:noWrap/>
            <w:hideMark/>
          </w:tcPr>
          <w:p w14:paraId="51047881" w14:textId="32A4AD44" w:rsidR="00B33F62" w:rsidRPr="00AA6BBC" w:rsidDel="002E37EE" w:rsidRDefault="00B33F62" w:rsidP="00271BA5">
            <w:pPr>
              <w:jc w:val="center"/>
              <w:rPr>
                <w:del w:id="1830" w:author="Amrit" w:date="2018-11-13T23:45:00Z"/>
                <w:rFonts w:eastAsia="Times New Roman"/>
                <w:color w:val="000000"/>
              </w:rPr>
            </w:pPr>
            <w:del w:id="1831" w:author="Amrit" w:date="2018-11-13T23:45:00Z">
              <w:r w:rsidRPr="00AA6BBC" w:rsidDel="002E37EE">
                <w:rPr>
                  <w:rFonts w:eastAsia="Times New Roman"/>
                  <w:color w:val="000000"/>
                </w:rPr>
                <w:delText>4</w:delText>
              </w:r>
            </w:del>
          </w:p>
        </w:tc>
        <w:tc>
          <w:tcPr>
            <w:tcW w:w="708" w:type="dxa"/>
            <w:noWrap/>
            <w:hideMark/>
          </w:tcPr>
          <w:p w14:paraId="338FBF36" w14:textId="45691B0B" w:rsidR="00B33F62" w:rsidRPr="00AA6BBC" w:rsidDel="002E37EE" w:rsidRDefault="00B33F62" w:rsidP="00271BA5">
            <w:pPr>
              <w:jc w:val="center"/>
              <w:rPr>
                <w:del w:id="1832" w:author="Amrit" w:date="2018-11-13T23:45:00Z"/>
                <w:rFonts w:eastAsia="Times New Roman"/>
                <w:color w:val="000000"/>
              </w:rPr>
            </w:pPr>
            <w:del w:id="1833" w:author="Amrit" w:date="2018-11-13T23:45:00Z">
              <w:r w:rsidRPr="00AA6BBC" w:rsidDel="002E37EE">
                <w:rPr>
                  <w:rFonts w:eastAsia="Times New Roman"/>
                  <w:color w:val="000000"/>
                </w:rPr>
                <w:delText>17</w:delText>
              </w:r>
            </w:del>
          </w:p>
        </w:tc>
        <w:tc>
          <w:tcPr>
            <w:tcW w:w="851" w:type="dxa"/>
            <w:noWrap/>
            <w:hideMark/>
          </w:tcPr>
          <w:p w14:paraId="2CA745FF" w14:textId="52A0C659" w:rsidR="00B33F62" w:rsidRPr="00AA6BBC" w:rsidDel="002E37EE" w:rsidRDefault="00B33F62" w:rsidP="00271BA5">
            <w:pPr>
              <w:jc w:val="center"/>
              <w:rPr>
                <w:del w:id="1834" w:author="Amrit" w:date="2018-11-13T23:45:00Z"/>
                <w:rFonts w:eastAsia="Times New Roman"/>
                <w:color w:val="000000"/>
              </w:rPr>
            </w:pPr>
            <w:del w:id="1835" w:author="Amrit" w:date="2018-11-13T23:45:00Z">
              <w:r w:rsidRPr="00AA6BBC" w:rsidDel="002E37EE">
                <w:rPr>
                  <w:rFonts w:eastAsia="Times New Roman"/>
                  <w:color w:val="000000"/>
                </w:rPr>
                <w:delText>2</w:delText>
              </w:r>
            </w:del>
          </w:p>
        </w:tc>
        <w:tc>
          <w:tcPr>
            <w:tcW w:w="1559" w:type="dxa"/>
            <w:noWrap/>
            <w:hideMark/>
          </w:tcPr>
          <w:p w14:paraId="28351723" w14:textId="2199613F" w:rsidR="00B33F62" w:rsidRPr="00AA6BBC" w:rsidDel="002E37EE" w:rsidRDefault="00B33F62" w:rsidP="00271BA5">
            <w:pPr>
              <w:jc w:val="center"/>
              <w:rPr>
                <w:del w:id="1836" w:author="Amrit" w:date="2018-11-13T23:45:00Z"/>
                <w:rFonts w:eastAsia="Times New Roman"/>
                <w:color w:val="000000"/>
              </w:rPr>
            </w:pPr>
            <w:del w:id="1837" w:author="Amrit" w:date="2018-11-13T23:45:00Z">
              <w:r w:rsidRPr="00AA6BBC" w:rsidDel="002E37EE">
                <w:rPr>
                  <w:rFonts w:eastAsia="Times New Roman"/>
                  <w:color w:val="000000"/>
                </w:rPr>
                <w:delText>0</w:delText>
              </w:r>
            </w:del>
          </w:p>
        </w:tc>
        <w:tc>
          <w:tcPr>
            <w:tcW w:w="1134" w:type="dxa"/>
            <w:noWrap/>
            <w:hideMark/>
          </w:tcPr>
          <w:p w14:paraId="17C568D8" w14:textId="3BFD56A0" w:rsidR="00B33F62" w:rsidRPr="00AA6BBC" w:rsidDel="002E37EE" w:rsidRDefault="00B33F62" w:rsidP="00271BA5">
            <w:pPr>
              <w:jc w:val="center"/>
              <w:rPr>
                <w:del w:id="1838" w:author="Amrit" w:date="2018-11-13T23:45:00Z"/>
                <w:rFonts w:eastAsia="Times New Roman"/>
                <w:color w:val="000000"/>
              </w:rPr>
            </w:pPr>
            <w:del w:id="1839" w:author="Amrit" w:date="2018-11-13T23:45:00Z">
              <w:r w:rsidRPr="00AA6BBC" w:rsidDel="002E37EE">
                <w:rPr>
                  <w:rFonts w:eastAsia="Times New Roman"/>
                  <w:color w:val="000000"/>
                </w:rPr>
                <w:delText>0</w:delText>
              </w:r>
            </w:del>
          </w:p>
        </w:tc>
        <w:tc>
          <w:tcPr>
            <w:tcW w:w="1276" w:type="dxa"/>
            <w:noWrap/>
            <w:hideMark/>
          </w:tcPr>
          <w:p w14:paraId="0B53D2C1" w14:textId="3ABB48DF" w:rsidR="00B33F62" w:rsidRPr="00AA6BBC" w:rsidDel="002E37EE" w:rsidRDefault="00B33F62" w:rsidP="00271BA5">
            <w:pPr>
              <w:jc w:val="center"/>
              <w:rPr>
                <w:del w:id="1840" w:author="Amrit" w:date="2018-11-13T23:45:00Z"/>
                <w:rFonts w:eastAsia="Times New Roman"/>
                <w:color w:val="000000"/>
              </w:rPr>
            </w:pPr>
            <w:del w:id="1841" w:author="Amrit" w:date="2018-11-13T23:45:00Z">
              <w:r w:rsidRPr="00AA6BBC" w:rsidDel="002E37EE">
                <w:rPr>
                  <w:rFonts w:eastAsia="Times New Roman"/>
                  <w:color w:val="000000"/>
                </w:rPr>
                <w:delText>1</w:delText>
              </w:r>
            </w:del>
          </w:p>
        </w:tc>
        <w:tc>
          <w:tcPr>
            <w:tcW w:w="1246" w:type="dxa"/>
            <w:shd w:val="clear" w:color="auto" w:fill="C5E0B3" w:themeFill="accent6" w:themeFillTint="66"/>
            <w:noWrap/>
            <w:hideMark/>
          </w:tcPr>
          <w:p w14:paraId="29C8F701" w14:textId="6E98EEBF" w:rsidR="00B33F62" w:rsidRPr="00AA6BBC" w:rsidDel="002E37EE" w:rsidRDefault="00B33F62" w:rsidP="00271BA5">
            <w:pPr>
              <w:jc w:val="center"/>
              <w:rPr>
                <w:del w:id="1842" w:author="Amrit" w:date="2018-11-13T23:45:00Z"/>
                <w:rFonts w:eastAsia="Times New Roman"/>
                <w:color w:val="000000"/>
              </w:rPr>
            </w:pPr>
            <w:del w:id="1843" w:author="Amrit" w:date="2018-11-13T23:45:00Z">
              <w:r w:rsidRPr="00AA6BBC" w:rsidDel="002E37EE">
                <w:rPr>
                  <w:rFonts w:eastAsia="Times New Roman"/>
                  <w:color w:val="000000"/>
                </w:rPr>
                <w:delText>33</w:delText>
              </w:r>
            </w:del>
          </w:p>
        </w:tc>
      </w:tr>
      <w:tr w:rsidR="006D53ED" w:rsidRPr="00AA6BBC" w:rsidDel="002E37EE" w14:paraId="682BF6F7" w14:textId="62D3A8E7" w:rsidTr="006D53ED">
        <w:trPr>
          <w:trHeight w:val="214"/>
          <w:del w:id="1844" w:author="Amrit" w:date="2018-11-13T23:45:00Z"/>
        </w:trPr>
        <w:tc>
          <w:tcPr>
            <w:tcW w:w="959" w:type="dxa"/>
            <w:vMerge/>
            <w:noWrap/>
            <w:hideMark/>
          </w:tcPr>
          <w:p w14:paraId="4EED79DC" w14:textId="76B932C5" w:rsidR="00B33F62" w:rsidRPr="00AA6BBC" w:rsidDel="002E37EE" w:rsidRDefault="00B33F62" w:rsidP="00271BA5">
            <w:pPr>
              <w:rPr>
                <w:del w:id="1845" w:author="Amrit" w:date="2018-11-13T23:45:00Z"/>
                <w:rFonts w:eastAsia="Times New Roman"/>
                <w:b/>
                <w:color w:val="000000"/>
              </w:rPr>
            </w:pPr>
          </w:p>
        </w:tc>
        <w:tc>
          <w:tcPr>
            <w:tcW w:w="1134" w:type="dxa"/>
            <w:noWrap/>
            <w:hideMark/>
          </w:tcPr>
          <w:p w14:paraId="0768D7D9" w14:textId="066284B3" w:rsidR="00B33F62" w:rsidRPr="00AA6BBC" w:rsidDel="002E37EE" w:rsidRDefault="00B33F62" w:rsidP="00271BA5">
            <w:pPr>
              <w:rPr>
                <w:del w:id="1846" w:author="Amrit" w:date="2018-11-13T23:45:00Z"/>
                <w:rFonts w:eastAsia="Times New Roman"/>
                <w:b/>
                <w:color w:val="000000"/>
              </w:rPr>
            </w:pPr>
            <w:del w:id="1847" w:author="Amrit" w:date="2018-11-13T23:45:00Z">
              <w:r w:rsidRPr="00AA6BBC" w:rsidDel="002E37EE">
                <w:rPr>
                  <w:rFonts w:eastAsia="Times New Roman"/>
                  <w:b/>
                  <w:color w:val="000000"/>
                </w:rPr>
                <w:delText>C3</w:delText>
              </w:r>
            </w:del>
          </w:p>
        </w:tc>
        <w:tc>
          <w:tcPr>
            <w:tcW w:w="709" w:type="dxa"/>
            <w:noWrap/>
            <w:hideMark/>
          </w:tcPr>
          <w:p w14:paraId="5C2D5B06" w14:textId="11A912FA" w:rsidR="00B33F62" w:rsidRPr="00AA6BBC" w:rsidDel="002E37EE" w:rsidRDefault="00B33F62" w:rsidP="00271BA5">
            <w:pPr>
              <w:jc w:val="center"/>
              <w:rPr>
                <w:del w:id="1848" w:author="Amrit" w:date="2018-11-13T23:45:00Z"/>
                <w:rFonts w:eastAsia="Times New Roman"/>
                <w:color w:val="000000"/>
              </w:rPr>
            </w:pPr>
            <w:del w:id="1849" w:author="Amrit" w:date="2018-11-13T23:45:00Z">
              <w:r w:rsidRPr="00AA6BBC" w:rsidDel="002E37EE">
                <w:rPr>
                  <w:rFonts w:eastAsia="Times New Roman"/>
                  <w:color w:val="000000"/>
                </w:rPr>
                <w:delText>48</w:delText>
              </w:r>
            </w:del>
          </w:p>
        </w:tc>
        <w:tc>
          <w:tcPr>
            <w:tcW w:w="708" w:type="dxa"/>
            <w:noWrap/>
            <w:hideMark/>
          </w:tcPr>
          <w:p w14:paraId="5309E20D" w14:textId="0EB5E0D8" w:rsidR="00B33F62" w:rsidRPr="00AA6BBC" w:rsidDel="002E37EE" w:rsidRDefault="00B33F62" w:rsidP="00271BA5">
            <w:pPr>
              <w:jc w:val="center"/>
              <w:rPr>
                <w:del w:id="1850" w:author="Amrit" w:date="2018-11-13T23:45:00Z"/>
                <w:rFonts w:eastAsia="Times New Roman"/>
                <w:color w:val="000000"/>
              </w:rPr>
            </w:pPr>
            <w:del w:id="1851" w:author="Amrit" w:date="2018-11-13T23:45:00Z">
              <w:r w:rsidRPr="00AA6BBC" w:rsidDel="002E37EE">
                <w:rPr>
                  <w:rFonts w:eastAsia="Times New Roman"/>
                  <w:color w:val="000000"/>
                </w:rPr>
                <w:delText>20</w:delText>
              </w:r>
            </w:del>
          </w:p>
        </w:tc>
        <w:tc>
          <w:tcPr>
            <w:tcW w:w="851" w:type="dxa"/>
            <w:shd w:val="clear" w:color="auto" w:fill="C5E0B3" w:themeFill="accent6" w:themeFillTint="66"/>
            <w:noWrap/>
            <w:hideMark/>
          </w:tcPr>
          <w:p w14:paraId="3D31E3A4" w14:textId="1C745769" w:rsidR="00B33F62" w:rsidRPr="00AA6BBC" w:rsidDel="002E37EE" w:rsidRDefault="00B33F62" w:rsidP="00271BA5">
            <w:pPr>
              <w:jc w:val="center"/>
              <w:rPr>
                <w:del w:id="1852" w:author="Amrit" w:date="2018-11-13T23:45:00Z"/>
                <w:rFonts w:eastAsia="Times New Roman"/>
                <w:color w:val="000000"/>
              </w:rPr>
            </w:pPr>
            <w:del w:id="1853" w:author="Amrit" w:date="2018-11-13T23:45:00Z">
              <w:r w:rsidRPr="00AA6BBC" w:rsidDel="002E37EE">
                <w:rPr>
                  <w:rFonts w:eastAsia="Times New Roman"/>
                  <w:color w:val="000000"/>
                </w:rPr>
                <w:delText>57</w:delText>
              </w:r>
            </w:del>
          </w:p>
        </w:tc>
        <w:tc>
          <w:tcPr>
            <w:tcW w:w="1559" w:type="dxa"/>
            <w:noWrap/>
            <w:hideMark/>
          </w:tcPr>
          <w:p w14:paraId="3DF6D907" w14:textId="5329F48D" w:rsidR="00B33F62" w:rsidRPr="00AA6BBC" w:rsidDel="002E37EE" w:rsidRDefault="00B33F62" w:rsidP="00271BA5">
            <w:pPr>
              <w:jc w:val="center"/>
              <w:rPr>
                <w:del w:id="1854" w:author="Amrit" w:date="2018-11-13T23:45:00Z"/>
                <w:rFonts w:eastAsia="Times New Roman"/>
                <w:color w:val="000000"/>
              </w:rPr>
            </w:pPr>
            <w:del w:id="1855" w:author="Amrit" w:date="2018-11-13T23:45:00Z">
              <w:r w:rsidRPr="00AA6BBC" w:rsidDel="002E37EE">
                <w:rPr>
                  <w:rFonts w:eastAsia="Times New Roman"/>
                  <w:color w:val="000000"/>
                </w:rPr>
                <w:delText>50</w:delText>
              </w:r>
            </w:del>
          </w:p>
        </w:tc>
        <w:tc>
          <w:tcPr>
            <w:tcW w:w="1134" w:type="dxa"/>
            <w:noWrap/>
            <w:hideMark/>
          </w:tcPr>
          <w:p w14:paraId="41F0C233" w14:textId="547E664F" w:rsidR="00B33F62" w:rsidRPr="00AA6BBC" w:rsidDel="002E37EE" w:rsidRDefault="00B33F62" w:rsidP="00271BA5">
            <w:pPr>
              <w:jc w:val="center"/>
              <w:rPr>
                <w:del w:id="1856" w:author="Amrit" w:date="2018-11-13T23:45:00Z"/>
                <w:rFonts w:eastAsia="Times New Roman"/>
                <w:color w:val="000000"/>
              </w:rPr>
            </w:pPr>
            <w:del w:id="1857" w:author="Amrit" w:date="2018-11-13T23:45:00Z">
              <w:r w:rsidRPr="00AA6BBC" w:rsidDel="002E37EE">
                <w:rPr>
                  <w:rFonts w:eastAsia="Times New Roman"/>
                  <w:color w:val="000000"/>
                </w:rPr>
                <w:delText>26</w:delText>
              </w:r>
            </w:del>
          </w:p>
        </w:tc>
        <w:tc>
          <w:tcPr>
            <w:tcW w:w="1276" w:type="dxa"/>
            <w:noWrap/>
            <w:hideMark/>
          </w:tcPr>
          <w:p w14:paraId="4C570481" w14:textId="6118B68B" w:rsidR="00B33F62" w:rsidRPr="00AA6BBC" w:rsidDel="002E37EE" w:rsidRDefault="00B33F62" w:rsidP="00271BA5">
            <w:pPr>
              <w:jc w:val="center"/>
              <w:rPr>
                <w:del w:id="1858" w:author="Amrit" w:date="2018-11-13T23:45:00Z"/>
                <w:rFonts w:eastAsia="Times New Roman"/>
                <w:color w:val="000000"/>
              </w:rPr>
            </w:pPr>
            <w:del w:id="1859" w:author="Amrit" w:date="2018-11-13T23:45:00Z">
              <w:r w:rsidRPr="00AA6BBC" w:rsidDel="002E37EE">
                <w:rPr>
                  <w:rFonts w:eastAsia="Times New Roman"/>
                  <w:color w:val="000000"/>
                </w:rPr>
                <w:delText>21</w:delText>
              </w:r>
            </w:del>
          </w:p>
        </w:tc>
        <w:tc>
          <w:tcPr>
            <w:tcW w:w="1246" w:type="dxa"/>
            <w:noWrap/>
            <w:hideMark/>
          </w:tcPr>
          <w:p w14:paraId="4154AADF" w14:textId="3CBABC39" w:rsidR="00B33F62" w:rsidRPr="00AA6BBC" w:rsidDel="002E37EE" w:rsidRDefault="00B33F62" w:rsidP="00271BA5">
            <w:pPr>
              <w:jc w:val="center"/>
              <w:rPr>
                <w:del w:id="1860" w:author="Amrit" w:date="2018-11-13T23:45:00Z"/>
                <w:rFonts w:eastAsia="Times New Roman"/>
                <w:color w:val="000000"/>
              </w:rPr>
            </w:pPr>
            <w:del w:id="1861" w:author="Amrit" w:date="2018-11-13T23:45:00Z">
              <w:r w:rsidRPr="00AA6BBC" w:rsidDel="002E37EE">
                <w:rPr>
                  <w:rFonts w:eastAsia="Times New Roman"/>
                  <w:color w:val="000000"/>
                </w:rPr>
                <w:delText>19</w:delText>
              </w:r>
            </w:del>
          </w:p>
        </w:tc>
      </w:tr>
      <w:tr w:rsidR="006D53ED" w:rsidRPr="00AA6BBC" w:rsidDel="002E37EE" w14:paraId="0B7369C4" w14:textId="51FAF28C" w:rsidTr="006D53ED">
        <w:trPr>
          <w:trHeight w:val="172"/>
          <w:del w:id="1862" w:author="Amrit" w:date="2018-11-13T23:45:00Z"/>
        </w:trPr>
        <w:tc>
          <w:tcPr>
            <w:tcW w:w="959" w:type="dxa"/>
            <w:vMerge/>
            <w:noWrap/>
            <w:hideMark/>
          </w:tcPr>
          <w:p w14:paraId="79AE4648" w14:textId="6D0389B8" w:rsidR="00B33F62" w:rsidRPr="00AA6BBC" w:rsidDel="002E37EE" w:rsidRDefault="00B33F62" w:rsidP="00271BA5">
            <w:pPr>
              <w:rPr>
                <w:del w:id="1863" w:author="Amrit" w:date="2018-11-13T23:45:00Z"/>
                <w:rFonts w:eastAsia="Times New Roman"/>
                <w:b/>
                <w:color w:val="000000"/>
              </w:rPr>
            </w:pPr>
          </w:p>
        </w:tc>
        <w:tc>
          <w:tcPr>
            <w:tcW w:w="1134" w:type="dxa"/>
            <w:noWrap/>
            <w:hideMark/>
          </w:tcPr>
          <w:p w14:paraId="2DCB2F38" w14:textId="693919BA" w:rsidR="00B33F62" w:rsidRPr="00AA6BBC" w:rsidDel="002E37EE" w:rsidRDefault="00B33F62" w:rsidP="00271BA5">
            <w:pPr>
              <w:rPr>
                <w:del w:id="1864" w:author="Amrit" w:date="2018-11-13T23:45:00Z"/>
                <w:rFonts w:eastAsia="Times New Roman"/>
                <w:b/>
                <w:color w:val="000000"/>
              </w:rPr>
            </w:pPr>
            <w:del w:id="1865" w:author="Amrit" w:date="2018-11-13T23:45:00Z">
              <w:r w:rsidRPr="00AA6BBC" w:rsidDel="002E37EE">
                <w:rPr>
                  <w:rFonts w:eastAsia="Times New Roman"/>
                  <w:b/>
                  <w:color w:val="000000"/>
                </w:rPr>
                <w:delText>C4</w:delText>
              </w:r>
            </w:del>
          </w:p>
        </w:tc>
        <w:tc>
          <w:tcPr>
            <w:tcW w:w="709" w:type="dxa"/>
            <w:noWrap/>
            <w:hideMark/>
          </w:tcPr>
          <w:p w14:paraId="66DF42F2" w14:textId="71ACF80C" w:rsidR="00B33F62" w:rsidRPr="00AA6BBC" w:rsidDel="002E37EE" w:rsidRDefault="00B33F62" w:rsidP="00271BA5">
            <w:pPr>
              <w:jc w:val="center"/>
              <w:rPr>
                <w:del w:id="1866" w:author="Amrit" w:date="2018-11-13T23:45:00Z"/>
                <w:rFonts w:eastAsia="Times New Roman"/>
                <w:color w:val="000000"/>
              </w:rPr>
            </w:pPr>
            <w:del w:id="1867" w:author="Amrit" w:date="2018-11-13T23:45:00Z">
              <w:r w:rsidRPr="00AA6BBC" w:rsidDel="002E37EE">
                <w:rPr>
                  <w:rFonts w:eastAsia="Times New Roman"/>
                  <w:color w:val="000000"/>
                </w:rPr>
                <w:delText>17</w:delText>
              </w:r>
            </w:del>
          </w:p>
        </w:tc>
        <w:tc>
          <w:tcPr>
            <w:tcW w:w="708" w:type="dxa"/>
            <w:noWrap/>
            <w:hideMark/>
          </w:tcPr>
          <w:p w14:paraId="1E182252" w14:textId="192ACE1B" w:rsidR="00B33F62" w:rsidRPr="00AA6BBC" w:rsidDel="002E37EE" w:rsidRDefault="00B33F62" w:rsidP="00271BA5">
            <w:pPr>
              <w:jc w:val="center"/>
              <w:rPr>
                <w:del w:id="1868" w:author="Amrit" w:date="2018-11-13T23:45:00Z"/>
                <w:rFonts w:eastAsia="Times New Roman"/>
                <w:color w:val="000000"/>
              </w:rPr>
            </w:pPr>
            <w:del w:id="1869" w:author="Amrit" w:date="2018-11-13T23:45:00Z">
              <w:r w:rsidRPr="00AA6BBC" w:rsidDel="002E37EE">
                <w:rPr>
                  <w:rFonts w:eastAsia="Times New Roman"/>
                  <w:color w:val="000000"/>
                </w:rPr>
                <w:delText>0</w:delText>
              </w:r>
            </w:del>
          </w:p>
        </w:tc>
        <w:tc>
          <w:tcPr>
            <w:tcW w:w="851" w:type="dxa"/>
            <w:shd w:val="clear" w:color="auto" w:fill="C5E0B3" w:themeFill="accent6" w:themeFillTint="66"/>
            <w:noWrap/>
            <w:hideMark/>
          </w:tcPr>
          <w:p w14:paraId="1EE9668D" w14:textId="7CD3F0B2" w:rsidR="00B33F62" w:rsidRPr="00AA6BBC" w:rsidDel="002E37EE" w:rsidRDefault="00B33F62" w:rsidP="00271BA5">
            <w:pPr>
              <w:jc w:val="center"/>
              <w:rPr>
                <w:del w:id="1870" w:author="Amrit" w:date="2018-11-13T23:45:00Z"/>
                <w:rFonts w:eastAsia="Times New Roman"/>
                <w:color w:val="000000"/>
              </w:rPr>
            </w:pPr>
            <w:del w:id="1871" w:author="Amrit" w:date="2018-11-13T23:45:00Z">
              <w:r w:rsidRPr="00AA6BBC" w:rsidDel="002E37EE">
                <w:rPr>
                  <w:rFonts w:eastAsia="Times New Roman"/>
                  <w:color w:val="000000"/>
                </w:rPr>
                <w:delText>47</w:delText>
              </w:r>
            </w:del>
          </w:p>
        </w:tc>
        <w:tc>
          <w:tcPr>
            <w:tcW w:w="1559" w:type="dxa"/>
            <w:noWrap/>
            <w:hideMark/>
          </w:tcPr>
          <w:p w14:paraId="7B1002FD" w14:textId="6491FB05" w:rsidR="00B33F62" w:rsidRPr="00AA6BBC" w:rsidDel="002E37EE" w:rsidRDefault="00B33F62" w:rsidP="00271BA5">
            <w:pPr>
              <w:jc w:val="center"/>
              <w:rPr>
                <w:del w:id="1872" w:author="Amrit" w:date="2018-11-13T23:45:00Z"/>
                <w:rFonts w:eastAsia="Times New Roman"/>
                <w:color w:val="000000"/>
              </w:rPr>
            </w:pPr>
            <w:del w:id="1873" w:author="Amrit" w:date="2018-11-13T23:45:00Z">
              <w:r w:rsidRPr="00AA6BBC" w:rsidDel="002E37EE">
                <w:rPr>
                  <w:rFonts w:eastAsia="Times New Roman"/>
                  <w:color w:val="000000"/>
                </w:rPr>
                <w:delText>0</w:delText>
              </w:r>
            </w:del>
          </w:p>
        </w:tc>
        <w:tc>
          <w:tcPr>
            <w:tcW w:w="1134" w:type="dxa"/>
            <w:noWrap/>
            <w:hideMark/>
          </w:tcPr>
          <w:p w14:paraId="304FA6F6" w14:textId="78A22534" w:rsidR="00B33F62" w:rsidRPr="00AA6BBC" w:rsidDel="002E37EE" w:rsidRDefault="00B33F62" w:rsidP="00271BA5">
            <w:pPr>
              <w:jc w:val="center"/>
              <w:rPr>
                <w:del w:id="1874" w:author="Amrit" w:date="2018-11-13T23:45:00Z"/>
                <w:rFonts w:eastAsia="Times New Roman"/>
                <w:color w:val="000000"/>
              </w:rPr>
            </w:pPr>
            <w:del w:id="1875" w:author="Amrit" w:date="2018-11-13T23:45:00Z">
              <w:r w:rsidRPr="00AA6BBC" w:rsidDel="002E37EE">
                <w:rPr>
                  <w:rFonts w:eastAsia="Times New Roman"/>
                  <w:color w:val="000000"/>
                </w:rPr>
                <w:delText>0</w:delText>
              </w:r>
            </w:del>
          </w:p>
        </w:tc>
        <w:tc>
          <w:tcPr>
            <w:tcW w:w="1276" w:type="dxa"/>
            <w:noWrap/>
            <w:hideMark/>
          </w:tcPr>
          <w:p w14:paraId="7AC4F95D" w14:textId="10548B67" w:rsidR="00B33F62" w:rsidRPr="00AA6BBC" w:rsidDel="002E37EE" w:rsidRDefault="00B33F62" w:rsidP="00271BA5">
            <w:pPr>
              <w:jc w:val="center"/>
              <w:rPr>
                <w:del w:id="1876" w:author="Amrit" w:date="2018-11-13T23:45:00Z"/>
                <w:rFonts w:eastAsia="Times New Roman"/>
                <w:color w:val="000000"/>
              </w:rPr>
            </w:pPr>
            <w:del w:id="1877" w:author="Amrit" w:date="2018-11-13T23:45:00Z">
              <w:r w:rsidRPr="00AA6BBC" w:rsidDel="002E37EE">
                <w:rPr>
                  <w:rFonts w:eastAsia="Times New Roman"/>
                  <w:color w:val="000000"/>
                </w:rPr>
                <w:delText>18</w:delText>
              </w:r>
            </w:del>
          </w:p>
        </w:tc>
        <w:tc>
          <w:tcPr>
            <w:tcW w:w="1246" w:type="dxa"/>
            <w:noWrap/>
            <w:hideMark/>
          </w:tcPr>
          <w:p w14:paraId="719F685B" w14:textId="12A4A92E" w:rsidR="00B33F62" w:rsidRPr="00AA6BBC" w:rsidDel="002E37EE" w:rsidRDefault="00B33F62" w:rsidP="00271BA5">
            <w:pPr>
              <w:jc w:val="center"/>
              <w:rPr>
                <w:del w:id="1878" w:author="Amrit" w:date="2018-11-13T23:45:00Z"/>
                <w:rFonts w:eastAsia="Times New Roman"/>
                <w:color w:val="000000"/>
              </w:rPr>
            </w:pPr>
            <w:del w:id="1879" w:author="Amrit" w:date="2018-11-13T23:45:00Z">
              <w:r w:rsidRPr="00AA6BBC" w:rsidDel="002E37EE">
                <w:rPr>
                  <w:rFonts w:eastAsia="Times New Roman"/>
                  <w:color w:val="000000"/>
                </w:rPr>
                <w:delText>13</w:delText>
              </w:r>
            </w:del>
          </w:p>
        </w:tc>
      </w:tr>
      <w:tr w:rsidR="006D53ED" w:rsidRPr="00AA6BBC" w:rsidDel="002E37EE" w14:paraId="04DCB71B" w14:textId="69FF4C5B" w:rsidTr="006D53ED">
        <w:trPr>
          <w:trHeight w:val="214"/>
          <w:del w:id="1880" w:author="Amrit" w:date="2018-11-13T23:45:00Z"/>
        </w:trPr>
        <w:tc>
          <w:tcPr>
            <w:tcW w:w="959" w:type="dxa"/>
            <w:vMerge/>
            <w:noWrap/>
            <w:hideMark/>
          </w:tcPr>
          <w:p w14:paraId="65AD3DAC" w14:textId="2337BE7A" w:rsidR="00B33F62" w:rsidRPr="00AA6BBC" w:rsidDel="002E37EE" w:rsidRDefault="00B33F62" w:rsidP="00271BA5">
            <w:pPr>
              <w:rPr>
                <w:del w:id="1881" w:author="Amrit" w:date="2018-11-13T23:45:00Z"/>
                <w:rFonts w:eastAsia="Times New Roman"/>
                <w:b/>
                <w:color w:val="000000"/>
              </w:rPr>
            </w:pPr>
          </w:p>
        </w:tc>
        <w:tc>
          <w:tcPr>
            <w:tcW w:w="1134" w:type="dxa"/>
            <w:noWrap/>
            <w:hideMark/>
          </w:tcPr>
          <w:p w14:paraId="4223D589" w14:textId="201D30BF" w:rsidR="00B33F62" w:rsidRPr="00AA6BBC" w:rsidDel="002E37EE" w:rsidRDefault="00B33F62" w:rsidP="00271BA5">
            <w:pPr>
              <w:rPr>
                <w:del w:id="1882" w:author="Amrit" w:date="2018-11-13T23:45:00Z"/>
                <w:rFonts w:eastAsia="Times New Roman"/>
                <w:b/>
                <w:color w:val="000000"/>
              </w:rPr>
            </w:pPr>
            <w:del w:id="1883" w:author="Amrit" w:date="2018-11-13T23:45:00Z">
              <w:r w:rsidRPr="00AA6BBC" w:rsidDel="002E37EE">
                <w:rPr>
                  <w:rFonts w:eastAsia="Times New Roman"/>
                  <w:b/>
                  <w:color w:val="000000"/>
                </w:rPr>
                <w:delText>C5</w:delText>
              </w:r>
            </w:del>
          </w:p>
        </w:tc>
        <w:tc>
          <w:tcPr>
            <w:tcW w:w="709" w:type="dxa"/>
            <w:noWrap/>
            <w:hideMark/>
          </w:tcPr>
          <w:p w14:paraId="73C3D1BE" w14:textId="328E7DBB" w:rsidR="00B33F62" w:rsidRPr="00AA6BBC" w:rsidDel="002E37EE" w:rsidRDefault="00B33F62" w:rsidP="00271BA5">
            <w:pPr>
              <w:jc w:val="center"/>
              <w:rPr>
                <w:del w:id="1884" w:author="Amrit" w:date="2018-11-13T23:45:00Z"/>
                <w:rFonts w:eastAsia="Times New Roman"/>
                <w:color w:val="000000"/>
              </w:rPr>
            </w:pPr>
            <w:del w:id="1885" w:author="Amrit" w:date="2018-11-13T23:45:00Z">
              <w:r w:rsidRPr="00AA6BBC" w:rsidDel="002E37EE">
                <w:rPr>
                  <w:rFonts w:eastAsia="Times New Roman"/>
                  <w:color w:val="000000"/>
                </w:rPr>
                <w:delText>35</w:delText>
              </w:r>
            </w:del>
          </w:p>
        </w:tc>
        <w:tc>
          <w:tcPr>
            <w:tcW w:w="708" w:type="dxa"/>
            <w:noWrap/>
            <w:hideMark/>
          </w:tcPr>
          <w:p w14:paraId="3A525238" w14:textId="2CF6D744" w:rsidR="00B33F62" w:rsidRPr="00AA6BBC" w:rsidDel="002E37EE" w:rsidRDefault="00B33F62" w:rsidP="00271BA5">
            <w:pPr>
              <w:jc w:val="center"/>
              <w:rPr>
                <w:del w:id="1886" w:author="Amrit" w:date="2018-11-13T23:45:00Z"/>
                <w:rFonts w:eastAsia="Times New Roman"/>
                <w:color w:val="000000"/>
              </w:rPr>
            </w:pPr>
            <w:del w:id="1887" w:author="Amrit" w:date="2018-11-13T23:45:00Z">
              <w:r w:rsidRPr="00AA6BBC" w:rsidDel="002E37EE">
                <w:rPr>
                  <w:rFonts w:eastAsia="Times New Roman"/>
                  <w:color w:val="000000"/>
                </w:rPr>
                <w:delText>127</w:delText>
              </w:r>
            </w:del>
          </w:p>
        </w:tc>
        <w:tc>
          <w:tcPr>
            <w:tcW w:w="851" w:type="dxa"/>
            <w:noWrap/>
            <w:hideMark/>
          </w:tcPr>
          <w:p w14:paraId="03291347" w14:textId="4D25099B" w:rsidR="00B33F62" w:rsidRPr="00AA6BBC" w:rsidDel="002E37EE" w:rsidRDefault="00B33F62" w:rsidP="00271BA5">
            <w:pPr>
              <w:jc w:val="center"/>
              <w:rPr>
                <w:del w:id="1888" w:author="Amrit" w:date="2018-11-13T23:45:00Z"/>
                <w:rFonts w:eastAsia="Times New Roman"/>
                <w:color w:val="000000"/>
              </w:rPr>
            </w:pPr>
            <w:del w:id="1889" w:author="Amrit" w:date="2018-11-13T23:45:00Z">
              <w:r w:rsidRPr="00AA6BBC" w:rsidDel="002E37EE">
                <w:rPr>
                  <w:rFonts w:eastAsia="Times New Roman"/>
                  <w:color w:val="000000"/>
                </w:rPr>
                <w:delText>42</w:delText>
              </w:r>
            </w:del>
          </w:p>
        </w:tc>
        <w:tc>
          <w:tcPr>
            <w:tcW w:w="1559" w:type="dxa"/>
            <w:noWrap/>
            <w:hideMark/>
          </w:tcPr>
          <w:p w14:paraId="59D5319B" w14:textId="7232603C" w:rsidR="00B33F62" w:rsidRPr="00AA6BBC" w:rsidDel="002E37EE" w:rsidRDefault="00B33F62" w:rsidP="00271BA5">
            <w:pPr>
              <w:jc w:val="center"/>
              <w:rPr>
                <w:del w:id="1890" w:author="Amrit" w:date="2018-11-13T23:45:00Z"/>
                <w:rFonts w:eastAsia="Times New Roman"/>
                <w:color w:val="000000"/>
              </w:rPr>
            </w:pPr>
            <w:del w:id="1891" w:author="Amrit" w:date="2018-11-13T23:45:00Z">
              <w:r w:rsidRPr="00AA6BBC" w:rsidDel="002E37EE">
                <w:rPr>
                  <w:rFonts w:eastAsia="Times New Roman"/>
                  <w:color w:val="000000"/>
                </w:rPr>
                <w:delText>0</w:delText>
              </w:r>
            </w:del>
          </w:p>
        </w:tc>
        <w:tc>
          <w:tcPr>
            <w:tcW w:w="1134" w:type="dxa"/>
            <w:noWrap/>
            <w:hideMark/>
          </w:tcPr>
          <w:p w14:paraId="62DCE498" w14:textId="2CE9DD41" w:rsidR="00B33F62" w:rsidRPr="00AA6BBC" w:rsidDel="002E37EE" w:rsidRDefault="00B33F62" w:rsidP="00271BA5">
            <w:pPr>
              <w:jc w:val="center"/>
              <w:rPr>
                <w:del w:id="1892" w:author="Amrit" w:date="2018-11-13T23:45:00Z"/>
                <w:rFonts w:eastAsia="Times New Roman"/>
                <w:color w:val="000000"/>
              </w:rPr>
            </w:pPr>
            <w:del w:id="1893" w:author="Amrit" w:date="2018-11-13T23:45:00Z">
              <w:r w:rsidRPr="00AA6BBC" w:rsidDel="002E37EE">
                <w:rPr>
                  <w:rFonts w:eastAsia="Times New Roman"/>
                  <w:color w:val="000000"/>
                </w:rPr>
                <w:delText>25</w:delText>
              </w:r>
            </w:del>
          </w:p>
        </w:tc>
        <w:tc>
          <w:tcPr>
            <w:tcW w:w="1276" w:type="dxa"/>
            <w:noWrap/>
            <w:hideMark/>
          </w:tcPr>
          <w:p w14:paraId="4F3A9188" w14:textId="179F20B1" w:rsidR="00B33F62" w:rsidRPr="00AA6BBC" w:rsidDel="002E37EE" w:rsidRDefault="00B33F62" w:rsidP="00271BA5">
            <w:pPr>
              <w:jc w:val="center"/>
              <w:rPr>
                <w:del w:id="1894" w:author="Amrit" w:date="2018-11-13T23:45:00Z"/>
                <w:rFonts w:eastAsia="Times New Roman"/>
                <w:color w:val="000000"/>
              </w:rPr>
            </w:pPr>
            <w:del w:id="1895" w:author="Amrit" w:date="2018-11-13T23:45:00Z">
              <w:r w:rsidRPr="00AA6BBC" w:rsidDel="002E37EE">
                <w:rPr>
                  <w:rFonts w:eastAsia="Times New Roman"/>
                  <w:color w:val="000000"/>
                </w:rPr>
                <w:delText>22</w:delText>
              </w:r>
            </w:del>
          </w:p>
        </w:tc>
        <w:tc>
          <w:tcPr>
            <w:tcW w:w="1246" w:type="dxa"/>
            <w:shd w:val="clear" w:color="auto" w:fill="C5E0B3" w:themeFill="accent6" w:themeFillTint="66"/>
            <w:noWrap/>
            <w:hideMark/>
          </w:tcPr>
          <w:p w14:paraId="14EDE0FB" w14:textId="32F48782" w:rsidR="00B33F62" w:rsidRPr="00AA6BBC" w:rsidDel="002E37EE" w:rsidRDefault="00B33F62" w:rsidP="00271BA5">
            <w:pPr>
              <w:jc w:val="center"/>
              <w:rPr>
                <w:del w:id="1896" w:author="Amrit" w:date="2018-11-13T23:45:00Z"/>
                <w:rFonts w:eastAsia="Times New Roman"/>
                <w:color w:val="000000"/>
              </w:rPr>
            </w:pPr>
            <w:del w:id="1897" w:author="Amrit" w:date="2018-11-13T23:45:00Z">
              <w:r w:rsidRPr="00AA6BBC" w:rsidDel="002E37EE">
                <w:rPr>
                  <w:rFonts w:eastAsia="Times New Roman"/>
                  <w:color w:val="000000"/>
                </w:rPr>
                <w:delText>193</w:delText>
              </w:r>
            </w:del>
          </w:p>
        </w:tc>
      </w:tr>
      <w:tr w:rsidR="006D53ED" w:rsidRPr="00AA6BBC" w:rsidDel="002E37EE" w14:paraId="7DD65496" w14:textId="3FE338E7" w:rsidTr="006D53ED">
        <w:trPr>
          <w:trHeight w:val="186"/>
          <w:del w:id="1898" w:author="Amrit" w:date="2018-11-13T23:45:00Z"/>
        </w:trPr>
        <w:tc>
          <w:tcPr>
            <w:tcW w:w="959" w:type="dxa"/>
            <w:vMerge/>
            <w:noWrap/>
            <w:hideMark/>
          </w:tcPr>
          <w:p w14:paraId="226949F2" w14:textId="02213FDD" w:rsidR="00B33F62" w:rsidRPr="00AA6BBC" w:rsidDel="002E37EE" w:rsidRDefault="00B33F62" w:rsidP="00271BA5">
            <w:pPr>
              <w:rPr>
                <w:del w:id="1899" w:author="Amrit" w:date="2018-11-13T23:45:00Z"/>
                <w:rFonts w:eastAsia="Times New Roman"/>
                <w:b/>
                <w:color w:val="000000"/>
              </w:rPr>
            </w:pPr>
          </w:p>
        </w:tc>
        <w:tc>
          <w:tcPr>
            <w:tcW w:w="1134" w:type="dxa"/>
            <w:noWrap/>
            <w:hideMark/>
          </w:tcPr>
          <w:p w14:paraId="3C46992A" w14:textId="01D3FE9C" w:rsidR="00B33F62" w:rsidRPr="00AA6BBC" w:rsidDel="002E37EE" w:rsidRDefault="00B33F62" w:rsidP="00271BA5">
            <w:pPr>
              <w:rPr>
                <w:del w:id="1900" w:author="Amrit" w:date="2018-11-13T23:45:00Z"/>
                <w:rFonts w:eastAsia="Times New Roman"/>
                <w:b/>
                <w:color w:val="000000"/>
              </w:rPr>
            </w:pPr>
            <w:del w:id="1901" w:author="Amrit" w:date="2018-11-13T23:45:00Z">
              <w:r w:rsidRPr="00AA6BBC" w:rsidDel="002E37EE">
                <w:rPr>
                  <w:rFonts w:eastAsia="Times New Roman"/>
                  <w:b/>
                  <w:color w:val="000000"/>
                </w:rPr>
                <w:delText>C6</w:delText>
              </w:r>
            </w:del>
          </w:p>
        </w:tc>
        <w:tc>
          <w:tcPr>
            <w:tcW w:w="709" w:type="dxa"/>
            <w:noWrap/>
            <w:hideMark/>
          </w:tcPr>
          <w:p w14:paraId="7B6EA856" w14:textId="48461CA6" w:rsidR="00B33F62" w:rsidRPr="00AA6BBC" w:rsidDel="002E37EE" w:rsidRDefault="00B33F62" w:rsidP="00271BA5">
            <w:pPr>
              <w:jc w:val="center"/>
              <w:rPr>
                <w:del w:id="1902" w:author="Amrit" w:date="2018-11-13T23:45:00Z"/>
                <w:rFonts w:eastAsia="Times New Roman"/>
                <w:color w:val="000000"/>
              </w:rPr>
            </w:pPr>
            <w:del w:id="1903" w:author="Amrit" w:date="2018-11-13T23:45:00Z">
              <w:r w:rsidRPr="00AA6BBC" w:rsidDel="002E37EE">
                <w:rPr>
                  <w:rFonts w:eastAsia="Times New Roman"/>
                  <w:color w:val="000000"/>
                </w:rPr>
                <w:delText>1</w:delText>
              </w:r>
            </w:del>
          </w:p>
        </w:tc>
        <w:tc>
          <w:tcPr>
            <w:tcW w:w="708" w:type="dxa"/>
            <w:noWrap/>
            <w:hideMark/>
          </w:tcPr>
          <w:p w14:paraId="5F3CE167" w14:textId="76E44D91" w:rsidR="00B33F62" w:rsidRPr="00AA6BBC" w:rsidDel="002E37EE" w:rsidRDefault="00B33F62" w:rsidP="00271BA5">
            <w:pPr>
              <w:jc w:val="center"/>
              <w:rPr>
                <w:del w:id="1904" w:author="Amrit" w:date="2018-11-13T23:45:00Z"/>
                <w:rFonts w:eastAsia="Times New Roman"/>
                <w:color w:val="000000"/>
              </w:rPr>
            </w:pPr>
            <w:del w:id="1905" w:author="Amrit" w:date="2018-11-13T23:45:00Z">
              <w:r w:rsidRPr="00AA6BBC" w:rsidDel="002E37EE">
                <w:rPr>
                  <w:rFonts w:eastAsia="Times New Roman"/>
                  <w:color w:val="000000"/>
                </w:rPr>
                <w:delText>0</w:delText>
              </w:r>
            </w:del>
          </w:p>
        </w:tc>
        <w:tc>
          <w:tcPr>
            <w:tcW w:w="851" w:type="dxa"/>
            <w:noWrap/>
            <w:hideMark/>
          </w:tcPr>
          <w:p w14:paraId="3DA0177E" w14:textId="77ACAE9E" w:rsidR="00B33F62" w:rsidRPr="00AA6BBC" w:rsidDel="002E37EE" w:rsidRDefault="00B33F62" w:rsidP="00271BA5">
            <w:pPr>
              <w:jc w:val="center"/>
              <w:rPr>
                <w:del w:id="1906" w:author="Amrit" w:date="2018-11-13T23:45:00Z"/>
                <w:rFonts w:eastAsia="Times New Roman"/>
                <w:color w:val="000000"/>
              </w:rPr>
            </w:pPr>
            <w:del w:id="1907" w:author="Amrit" w:date="2018-11-13T23:45:00Z">
              <w:r w:rsidRPr="00AA6BBC" w:rsidDel="002E37EE">
                <w:rPr>
                  <w:rFonts w:eastAsia="Times New Roman"/>
                  <w:color w:val="000000"/>
                </w:rPr>
                <w:delText>1</w:delText>
              </w:r>
            </w:del>
          </w:p>
        </w:tc>
        <w:tc>
          <w:tcPr>
            <w:tcW w:w="1559" w:type="dxa"/>
            <w:noWrap/>
            <w:hideMark/>
          </w:tcPr>
          <w:p w14:paraId="41B205E7" w14:textId="2CB10DF8" w:rsidR="00B33F62" w:rsidRPr="00AA6BBC" w:rsidDel="002E37EE" w:rsidRDefault="00B33F62" w:rsidP="00271BA5">
            <w:pPr>
              <w:jc w:val="center"/>
              <w:rPr>
                <w:del w:id="1908" w:author="Amrit" w:date="2018-11-13T23:45:00Z"/>
                <w:rFonts w:eastAsia="Times New Roman"/>
                <w:color w:val="000000"/>
              </w:rPr>
            </w:pPr>
            <w:del w:id="1909" w:author="Amrit" w:date="2018-11-13T23:45:00Z">
              <w:r w:rsidRPr="00AA6BBC" w:rsidDel="002E37EE">
                <w:rPr>
                  <w:rFonts w:eastAsia="Times New Roman"/>
                  <w:color w:val="000000"/>
                </w:rPr>
                <w:delText>3</w:delText>
              </w:r>
            </w:del>
          </w:p>
        </w:tc>
        <w:tc>
          <w:tcPr>
            <w:tcW w:w="1134" w:type="dxa"/>
            <w:noWrap/>
            <w:hideMark/>
          </w:tcPr>
          <w:p w14:paraId="6599538B" w14:textId="6756266B" w:rsidR="00B33F62" w:rsidRPr="00AA6BBC" w:rsidDel="002E37EE" w:rsidRDefault="00B33F62" w:rsidP="00271BA5">
            <w:pPr>
              <w:jc w:val="center"/>
              <w:rPr>
                <w:del w:id="1910" w:author="Amrit" w:date="2018-11-13T23:45:00Z"/>
                <w:rFonts w:eastAsia="Times New Roman"/>
                <w:color w:val="000000"/>
              </w:rPr>
            </w:pPr>
            <w:del w:id="1911" w:author="Amrit" w:date="2018-11-13T23:45:00Z">
              <w:r w:rsidRPr="00AA6BBC" w:rsidDel="002E37EE">
                <w:rPr>
                  <w:rFonts w:eastAsia="Times New Roman"/>
                  <w:color w:val="000000"/>
                </w:rPr>
                <w:delText>2</w:delText>
              </w:r>
            </w:del>
          </w:p>
        </w:tc>
        <w:tc>
          <w:tcPr>
            <w:tcW w:w="1276" w:type="dxa"/>
            <w:noWrap/>
            <w:hideMark/>
          </w:tcPr>
          <w:p w14:paraId="4626F987" w14:textId="59D7AEC1" w:rsidR="00B33F62" w:rsidRPr="00AA6BBC" w:rsidDel="002E37EE" w:rsidRDefault="00B33F62" w:rsidP="00271BA5">
            <w:pPr>
              <w:jc w:val="center"/>
              <w:rPr>
                <w:del w:id="1912" w:author="Amrit" w:date="2018-11-13T23:45:00Z"/>
                <w:rFonts w:eastAsia="Times New Roman"/>
                <w:color w:val="000000"/>
              </w:rPr>
            </w:pPr>
            <w:del w:id="1913" w:author="Amrit" w:date="2018-11-13T23:45:00Z">
              <w:r w:rsidRPr="00AA6BBC" w:rsidDel="002E37EE">
                <w:rPr>
                  <w:rFonts w:eastAsia="Times New Roman"/>
                  <w:color w:val="000000"/>
                </w:rPr>
                <w:delText>5</w:delText>
              </w:r>
            </w:del>
          </w:p>
        </w:tc>
        <w:tc>
          <w:tcPr>
            <w:tcW w:w="1246" w:type="dxa"/>
            <w:shd w:val="clear" w:color="auto" w:fill="C5E0B3" w:themeFill="accent6" w:themeFillTint="66"/>
            <w:noWrap/>
            <w:hideMark/>
          </w:tcPr>
          <w:p w14:paraId="603F7773" w14:textId="47F5E872" w:rsidR="00B33F62" w:rsidRPr="00AA6BBC" w:rsidDel="002E37EE" w:rsidRDefault="00B33F62" w:rsidP="00271BA5">
            <w:pPr>
              <w:jc w:val="center"/>
              <w:rPr>
                <w:del w:id="1914" w:author="Amrit" w:date="2018-11-13T23:45:00Z"/>
                <w:rFonts w:eastAsia="Times New Roman"/>
                <w:color w:val="000000"/>
              </w:rPr>
            </w:pPr>
            <w:del w:id="1915" w:author="Amrit" w:date="2018-11-13T23:45:00Z">
              <w:r w:rsidRPr="00AA6BBC" w:rsidDel="002E37EE">
                <w:rPr>
                  <w:rFonts w:eastAsia="Times New Roman"/>
                  <w:color w:val="000000"/>
                </w:rPr>
                <w:delText>7</w:delText>
              </w:r>
            </w:del>
          </w:p>
        </w:tc>
      </w:tr>
      <w:tr w:rsidR="006D53ED" w:rsidRPr="00AA6BBC" w:rsidDel="002E37EE" w14:paraId="64082912" w14:textId="2D3F2788" w:rsidTr="006D53ED">
        <w:trPr>
          <w:trHeight w:val="199"/>
          <w:del w:id="1916" w:author="Amrit" w:date="2018-11-13T23:45:00Z"/>
        </w:trPr>
        <w:tc>
          <w:tcPr>
            <w:tcW w:w="959" w:type="dxa"/>
            <w:vMerge/>
            <w:noWrap/>
            <w:hideMark/>
          </w:tcPr>
          <w:p w14:paraId="2277E838" w14:textId="0B0AC772" w:rsidR="00B33F62" w:rsidRPr="00AA6BBC" w:rsidDel="002E37EE" w:rsidRDefault="00B33F62" w:rsidP="00271BA5">
            <w:pPr>
              <w:rPr>
                <w:del w:id="1917" w:author="Amrit" w:date="2018-11-13T23:45:00Z"/>
                <w:rFonts w:eastAsia="Times New Roman"/>
                <w:b/>
                <w:color w:val="000000"/>
              </w:rPr>
            </w:pPr>
          </w:p>
        </w:tc>
        <w:tc>
          <w:tcPr>
            <w:tcW w:w="1134" w:type="dxa"/>
            <w:noWrap/>
            <w:hideMark/>
          </w:tcPr>
          <w:p w14:paraId="6D146B35" w14:textId="77E9FC54" w:rsidR="00B33F62" w:rsidRPr="00AA6BBC" w:rsidDel="002E37EE" w:rsidRDefault="00B33F62" w:rsidP="00271BA5">
            <w:pPr>
              <w:rPr>
                <w:del w:id="1918" w:author="Amrit" w:date="2018-11-13T23:45:00Z"/>
                <w:rFonts w:eastAsia="Times New Roman"/>
                <w:b/>
                <w:color w:val="000000"/>
              </w:rPr>
            </w:pPr>
            <w:del w:id="1919" w:author="Amrit" w:date="2018-11-13T23:45:00Z">
              <w:r w:rsidRPr="00AA6BBC" w:rsidDel="002E37EE">
                <w:rPr>
                  <w:rFonts w:eastAsia="Times New Roman"/>
                  <w:b/>
                  <w:color w:val="000000"/>
                </w:rPr>
                <w:delText>C7</w:delText>
              </w:r>
            </w:del>
          </w:p>
        </w:tc>
        <w:tc>
          <w:tcPr>
            <w:tcW w:w="709" w:type="dxa"/>
            <w:noWrap/>
            <w:hideMark/>
          </w:tcPr>
          <w:p w14:paraId="4361B94E" w14:textId="27419833" w:rsidR="00B33F62" w:rsidRPr="00AA6BBC" w:rsidDel="002E37EE" w:rsidRDefault="00B33F62" w:rsidP="00271BA5">
            <w:pPr>
              <w:jc w:val="center"/>
              <w:rPr>
                <w:del w:id="1920" w:author="Amrit" w:date="2018-11-13T23:45:00Z"/>
                <w:rFonts w:eastAsia="Times New Roman"/>
                <w:color w:val="000000"/>
              </w:rPr>
            </w:pPr>
            <w:del w:id="1921" w:author="Amrit" w:date="2018-11-13T23:45:00Z">
              <w:r w:rsidRPr="00AA6BBC" w:rsidDel="002E37EE">
                <w:rPr>
                  <w:rFonts w:eastAsia="Times New Roman"/>
                  <w:color w:val="000000"/>
                </w:rPr>
                <w:delText>18</w:delText>
              </w:r>
            </w:del>
          </w:p>
        </w:tc>
        <w:tc>
          <w:tcPr>
            <w:tcW w:w="708" w:type="dxa"/>
            <w:noWrap/>
            <w:hideMark/>
          </w:tcPr>
          <w:p w14:paraId="170EB24A" w14:textId="20C00AF0" w:rsidR="00B33F62" w:rsidRPr="00AA6BBC" w:rsidDel="002E37EE" w:rsidRDefault="00B33F62" w:rsidP="00271BA5">
            <w:pPr>
              <w:jc w:val="center"/>
              <w:rPr>
                <w:del w:id="1922" w:author="Amrit" w:date="2018-11-13T23:45:00Z"/>
                <w:rFonts w:eastAsia="Times New Roman"/>
                <w:color w:val="000000"/>
              </w:rPr>
            </w:pPr>
            <w:del w:id="1923" w:author="Amrit" w:date="2018-11-13T23:45:00Z">
              <w:r w:rsidRPr="00AA6BBC" w:rsidDel="002E37EE">
                <w:rPr>
                  <w:rFonts w:eastAsia="Times New Roman"/>
                  <w:color w:val="000000"/>
                </w:rPr>
                <w:delText>13</w:delText>
              </w:r>
            </w:del>
          </w:p>
        </w:tc>
        <w:tc>
          <w:tcPr>
            <w:tcW w:w="851" w:type="dxa"/>
            <w:noWrap/>
            <w:hideMark/>
          </w:tcPr>
          <w:p w14:paraId="29DA8944" w14:textId="2DEE513E" w:rsidR="00B33F62" w:rsidRPr="00AA6BBC" w:rsidDel="002E37EE" w:rsidRDefault="00B33F62" w:rsidP="00271BA5">
            <w:pPr>
              <w:jc w:val="center"/>
              <w:rPr>
                <w:del w:id="1924" w:author="Amrit" w:date="2018-11-13T23:45:00Z"/>
                <w:rFonts w:eastAsia="Times New Roman"/>
                <w:color w:val="000000"/>
              </w:rPr>
            </w:pPr>
            <w:del w:id="1925" w:author="Amrit" w:date="2018-11-13T23:45:00Z">
              <w:r w:rsidRPr="00AA6BBC" w:rsidDel="002E37EE">
                <w:rPr>
                  <w:rFonts w:eastAsia="Times New Roman"/>
                  <w:color w:val="000000"/>
                </w:rPr>
                <w:delText>78</w:delText>
              </w:r>
            </w:del>
          </w:p>
        </w:tc>
        <w:tc>
          <w:tcPr>
            <w:tcW w:w="1559" w:type="dxa"/>
            <w:noWrap/>
            <w:hideMark/>
          </w:tcPr>
          <w:p w14:paraId="3FD0BB03" w14:textId="2C48E6E2" w:rsidR="00B33F62" w:rsidRPr="00AA6BBC" w:rsidDel="002E37EE" w:rsidRDefault="00B33F62" w:rsidP="00271BA5">
            <w:pPr>
              <w:jc w:val="center"/>
              <w:rPr>
                <w:del w:id="1926" w:author="Amrit" w:date="2018-11-13T23:45:00Z"/>
                <w:rFonts w:eastAsia="Times New Roman"/>
                <w:color w:val="000000"/>
              </w:rPr>
            </w:pPr>
            <w:del w:id="1927" w:author="Amrit" w:date="2018-11-13T23:45:00Z">
              <w:r w:rsidRPr="00AA6BBC" w:rsidDel="002E37EE">
                <w:rPr>
                  <w:rFonts w:eastAsia="Times New Roman"/>
                  <w:color w:val="000000"/>
                </w:rPr>
                <w:delText>0</w:delText>
              </w:r>
            </w:del>
          </w:p>
        </w:tc>
        <w:tc>
          <w:tcPr>
            <w:tcW w:w="1134" w:type="dxa"/>
            <w:noWrap/>
            <w:hideMark/>
          </w:tcPr>
          <w:p w14:paraId="45A33C9A" w14:textId="1AFC449F" w:rsidR="00B33F62" w:rsidRPr="00AA6BBC" w:rsidDel="002E37EE" w:rsidRDefault="00B33F62" w:rsidP="00271BA5">
            <w:pPr>
              <w:jc w:val="center"/>
              <w:rPr>
                <w:del w:id="1928" w:author="Amrit" w:date="2018-11-13T23:45:00Z"/>
                <w:rFonts w:eastAsia="Times New Roman"/>
                <w:color w:val="000000"/>
              </w:rPr>
            </w:pPr>
            <w:del w:id="1929" w:author="Amrit" w:date="2018-11-13T23:45:00Z">
              <w:r w:rsidRPr="00AA6BBC" w:rsidDel="002E37EE">
                <w:rPr>
                  <w:rFonts w:eastAsia="Times New Roman"/>
                  <w:color w:val="000000"/>
                </w:rPr>
                <w:delText>7</w:delText>
              </w:r>
            </w:del>
          </w:p>
        </w:tc>
        <w:tc>
          <w:tcPr>
            <w:tcW w:w="1276" w:type="dxa"/>
            <w:noWrap/>
            <w:hideMark/>
          </w:tcPr>
          <w:p w14:paraId="2258C9F9" w14:textId="11593A6B" w:rsidR="00B33F62" w:rsidRPr="00AA6BBC" w:rsidDel="002E37EE" w:rsidRDefault="00B33F62" w:rsidP="00271BA5">
            <w:pPr>
              <w:jc w:val="center"/>
              <w:rPr>
                <w:del w:id="1930" w:author="Amrit" w:date="2018-11-13T23:45:00Z"/>
                <w:rFonts w:eastAsia="Times New Roman"/>
                <w:color w:val="000000"/>
              </w:rPr>
            </w:pPr>
            <w:del w:id="1931" w:author="Amrit" w:date="2018-11-13T23:45:00Z">
              <w:r w:rsidRPr="00AA6BBC" w:rsidDel="002E37EE">
                <w:rPr>
                  <w:rFonts w:eastAsia="Times New Roman"/>
                  <w:color w:val="000000"/>
                </w:rPr>
                <w:delText>72</w:delText>
              </w:r>
            </w:del>
          </w:p>
        </w:tc>
        <w:tc>
          <w:tcPr>
            <w:tcW w:w="1246" w:type="dxa"/>
            <w:shd w:val="clear" w:color="auto" w:fill="C5E0B3" w:themeFill="accent6" w:themeFillTint="66"/>
            <w:noWrap/>
            <w:hideMark/>
          </w:tcPr>
          <w:p w14:paraId="434909C2" w14:textId="7BE8CE4C" w:rsidR="00B33F62" w:rsidRPr="00AA6BBC" w:rsidDel="002E37EE" w:rsidRDefault="00B33F62" w:rsidP="00271BA5">
            <w:pPr>
              <w:jc w:val="center"/>
              <w:rPr>
                <w:del w:id="1932" w:author="Amrit" w:date="2018-11-13T23:45:00Z"/>
                <w:rFonts w:eastAsia="Times New Roman"/>
                <w:color w:val="000000"/>
              </w:rPr>
            </w:pPr>
            <w:del w:id="1933" w:author="Amrit" w:date="2018-11-13T23:45:00Z">
              <w:r w:rsidRPr="00AA6BBC" w:rsidDel="002E37EE">
                <w:rPr>
                  <w:rFonts w:eastAsia="Times New Roman"/>
                  <w:color w:val="000000"/>
                </w:rPr>
                <w:delText>100</w:delText>
              </w:r>
            </w:del>
          </w:p>
        </w:tc>
      </w:tr>
      <w:tr w:rsidR="006D53ED" w:rsidRPr="00AA6BBC" w:rsidDel="002E37EE" w14:paraId="7B4CF9E4" w14:textId="4346E43A" w:rsidTr="006D53ED">
        <w:trPr>
          <w:trHeight w:val="90"/>
          <w:del w:id="1934" w:author="Amrit" w:date="2018-11-13T23:45:00Z"/>
        </w:trPr>
        <w:tc>
          <w:tcPr>
            <w:tcW w:w="959" w:type="dxa"/>
            <w:vMerge/>
            <w:noWrap/>
            <w:hideMark/>
          </w:tcPr>
          <w:p w14:paraId="281C9053" w14:textId="6ADC51DD" w:rsidR="00B33F62" w:rsidRPr="00AA6BBC" w:rsidDel="002E37EE" w:rsidRDefault="00B33F62" w:rsidP="00271BA5">
            <w:pPr>
              <w:rPr>
                <w:del w:id="1935" w:author="Amrit" w:date="2018-11-13T23:45:00Z"/>
                <w:rFonts w:eastAsia="Times New Roman"/>
                <w:b/>
                <w:color w:val="000000"/>
              </w:rPr>
            </w:pPr>
          </w:p>
        </w:tc>
        <w:tc>
          <w:tcPr>
            <w:tcW w:w="1134" w:type="dxa"/>
            <w:noWrap/>
            <w:hideMark/>
          </w:tcPr>
          <w:p w14:paraId="6AD9927F" w14:textId="4D8DD53A" w:rsidR="00B33F62" w:rsidRPr="00AA6BBC" w:rsidDel="002E37EE" w:rsidRDefault="00B33F62" w:rsidP="00271BA5">
            <w:pPr>
              <w:rPr>
                <w:del w:id="1936" w:author="Amrit" w:date="2018-11-13T23:45:00Z"/>
                <w:rFonts w:eastAsia="Times New Roman"/>
                <w:b/>
                <w:color w:val="000000"/>
              </w:rPr>
            </w:pPr>
            <w:del w:id="1937" w:author="Amrit" w:date="2018-11-13T23:45:00Z">
              <w:r w:rsidRPr="00AA6BBC" w:rsidDel="002E37EE">
                <w:rPr>
                  <w:rFonts w:eastAsia="Times New Roman"/>
                  <w:b/>
                  <w:color w:val="000000"/>
                </w:rPr>
                <w:delText>H</w:delText>
              </w:r>
            </w:del>
          </w:p>
        </w:tc>
        <w:tc>
          <w:tcPr>
            <w:tcW w:w="709" w:type="dxa"/>
            <w:noWrap/>
            <w:hideMark/>
          </w:tcPr>
          <w:p w14:paraId="37D603E1" w14:textId="2C6F208C" w:rsidR="00B33F62" w:rsidRPr="00AA6BBC" w:rsidDel="002E37EE" w:rsidRDefault="00B33F62" w:rsidP="00271BA5">
            <w:pPr>
              <w:jc w:val="center"/>
              <w:rPr>
                <w:del w:id="1938" w:author="Amrit" w:date="2018-11-13T23:45:00Z"/>
                <w:rFonts w:eastAsia="Times New Roman"/>
                <w:color w:val="000000"/>
              </w:rPr>
            </w:pPr>
            <w:del w:id="1939" w:author="Amrit" w:date="2018-11-13T23:45:00Z">
              <w:r w:rsidRPr="00AA6BBC" w:rsidDel="002E37EE">
                <w:rPr>
                  <w:rFonts w:eastAsia="Times New Roman"/>
                  <w:color w:val="000000"/>
                </w:rPr>
                <w:delText>0</w:delText>
              </w:r>
            </w:del>
          </w:p>
        </w:tc>
        <w:tc>
          <w:tcPr>
            <w:tcW w:w="708" w:type="dxa"/>
            <w:shd w:val="clear" w:color="auto" w:fill="C5E0B3" w:themeFill="accent6" w:themeFillTint="66"/>
            <w:noWrap/>
            <w:hideMark/>
          </w:tcPr>
          <w:p w14:paraId="285F9E64" w14:textId="485CB920" w:rsidR="00B33F62" w:rsidRPr="00AA6BBC" w:rsidDel="002E37EE" w:rsidRDefault="00B33F62" w:rsidP="00271BA5">
            <w:pPr>
              <w:jc w:val="center"/>
              <w:rPr>
                <w:del w:id="1940" w:author="Amrit" w:date="2018-11-13T23:45:00Z"/>
                <w:rFonts w:eastAsia="Times New Roman"/>
                <w:color w:val="000000"/>
              </w:rPr>
            </w:pPr>
            <w:del w:id="1941" w:author="Amrit" w:date="2018-11-13T23:45:00Z">
              <w:r w:rsidRPr="00AA6BBC" w:rsidDel="002E37EE">
                <w:rPr>
                  <w:rFonts w:eastAsia="Times New Roman"/>
                  <w:color w:val="000000"/>
                </w:rPr>
                <w:delText>2</w:delText>
              </w:r>
            </w:del>
          </w:p>
        </w:tc>
        <w:tc>
          <w:tcPr>
            <w:tcW w:w="851" w:type="dxa"/>
            <w:noWrap/>
            <w:hideMark/>
          </w:tcPr>
          <w:p w14:paraId="774C1906" w14:textId="59489158" w:rsidR="00B33F62" w:rsidRPr="00AA6BBC" w:rsidDel="002E37EE" w:rsidRDefault="00B33F62" w:rsidP="00271BA5">
            <w:pPr>
              <w:jc w:val="center"/>
              <w:rPr>
                <w:del w:id="1942" w:author="Amrit" w:date="2018-11-13T23:45:00Z"/>
                <w:rFonts w:eastAsia="Times New Roman"/>
                <w:color w:val="000000"/>
              </w:rPr>
            </w:pPr>
            <w:del w:id="1943" w:author="Amrit" w:date="2018-11-13T23:45:00Z">
              <w:r w:rsidRPr="00AA6BBC" w:rsidDel="002E37EE">
                <w:rPr>
                  <w:rFonts w:eastAsia="Times New Roman"/>
                  <w:color w:val="000000"/>
                </w:rPr>
                <w:delText>0</w:delText>
              </w:r>
            </w:del>
          </w:p>
        </w:tc>
        <w:tc>
          <w:tcPr>
            <w:tcW w:w="1559" w:type="dxa"/>
            <w:noWrap/>
            <w:hideMark/>
          </w:tcPr>
          <w:p w14:paraId="3D68EBF2" w14:textId="2EAA419A" w:rsidR="00B33F62" w:rsidRPr="00AA6BBC" w:rsidDel="002E37EE" w:rsidRDefault="00B33F62" w:rsidP="00271BA5">
            <w:pPr>
              <w:jc w:val="center"/>
              <w:rPr>
                <w:del w:id="1944" w:author="Amrit" w:date="2018-11-13T23:45:00Z"/>
                <w:rFonts w:eastAsia="Times New Roman"/>
                <w:color w:val="000000"/>
              </w:rPr>
            </w:pPr>
            <w:del w:id="1945" w:author="Amrit" w:date="2018-11-13T23:45:00Z">
              <w:r w:rsidRPr="00AA6BBC" w:rsidDel="002E37EE">
                <w:rPr>
                  <w:rFonts w:eastAsia="Times New Roman"/>
                  <w:color w:val="000000"/>
                </w:rPr>
                <w:delText>0</w:delText>
              </w:r>
            </w:del>
          </w:p>
        </w:tc>
        <w:tc>
          <w:tcPr>
            <w:tcW w:w="1134" w:type="dxa"/>
            <w:noWrap/>
            <w:hideMark/>
          </w:tcPr>
          <w:p w14:paraId="7D308AFC" w14:textId="20F633DC" w:rsidR="00B33F62" w:rsidRPr="00AA6BBC" w:rsidDel="002E37EE" w:rsidRDefault="00B33F62" w:rsidP="00271BA5">
            <w:pPr>
              <w:jc w:val="center"/>
              <w:rPr>
                <w:del w:id="1946" w:author="Amrit" w:date="2018-11-13T23:45:00Z"/>
                <w:rFonts w:eastAsia="Times New Roman"/>
                <w:color w:val="000000"/>
              </w:rPr>
            </w:pPr>
            <w:del w:id="1947" w:author="Amrit" w:date="2018-11-13T23:45:00Z">
              <w:r w:rsidRPr="00AA6BBC" w:rsidDel="002E37EE">
                <w:rPr>
                  <w:rFonts w:eastAsia="Times New Roman"/>
                  <w:color w:val="000000"/>
                </w:rPr>
                <w:delText>1</w:delText>
              </w:r>
            </w:del>
          </w:p>
        </w:tc>
        <w:tc>
          <w:tcPr>
            <w:tcW w:w="1276" w:type="dxa"/>
            <w:noWrap/>
            <w:hideMark/>
          </w:tcPr>
          <w:p w14:paraId="4A50F137" w14:textId="73C827B3" w:rsidR="00B33F62" w:rsidRPr="00AA6BBC" w:rsidDel="002E37EE" w:rsidRDefault="00B33F62" w:rsidP="00271BA5">
            <w:pPr>
              <w:jc w:val="center"/>
              <w:rPr>
                <w:del w:id="1948" w:author="Amrit" w:date="2018-11-13T23:45:00Z"/>
                <w:rFonts w:eastAsia="Times New Roman"/>
                <w:color w:val="000000"/>
              </w:rPr>
            </w:pPr>
            <w:del w:id="1949" w:author="Amrit" w:date="2018-11-13T23:45:00Z">
              <w:r w:rsidRPr="00AA6BBC" w:rsidDel="002E37EE">
                <w:rPr>
                  <w:rFonts w:eastAsia="Times New Roman"/>
                  <w:color w:val="000000"/>
                </w:rPr>
                <w:delText>0</w:delText>
              </w:r>
            </w:del>
          </w:p>
        </w:tc>
        <w:tc>
          <w:tcPr>
            <w:tcW w:w="1246" w:type="dxa"/>
            <w:noWrap/>
            <w:hideMark/>
          </w:tcPr>
          <w:p w14:paraId="1E4294A3" w14:textId="24B4B315" w:rsidR="00B33F62" w:rsidRPr="00AA6BBC" w:rsidDel="002E37EE" w:rsidRDefault="00B33F62" w:rsidP="00271BA5">
            <w:pPr>
              <w:jc w:val="center"/>
              <w:rPr>
                <w:del w:id="1950" w:author="Amrit" w:date="2018-11-13T23:45:00Z"/>
                <w:rFonts w:eastAsia="Times New Roman"/>
                <w:color w:val="000000"/>
              </w:rPr>
            </w:pPr>
            <w:del w:id="1951" w:author="Amrit" w:date="2018-11-13T23:45:00Z">
              <w:r w:rsidRPr="00AA6BBC" w:rsidDel="002E37EE">
                <w:rPr>
                  <w:rFonts w:eastAsia="Times New Roman"/>
                  <w:color w:val="000000"/>
                </w:rPr>
                <w:delText>0</w:delText>
              </w:r>
            </w:del>
          </w:p>
        </w:tc>
      </w:tr>
      <w:tr w:rsidR="006D53ED" w:rsidRPr="00AA6BBC" w:rsidDel="002E37EE" w14:paraId="1EFD9339" w14:textId="796D9EC8" w:rsidTr="006D53ED">
        <w:trPr>
          <w:trHeight w:val="214"/>
          <w:del w:id="1952" w:author="Amrit" w:date="2018-11-13T23:45:00Z"/>
        </w:trPr>
        <w:tc>
          <w:tcPr>
            <w:tcW w:w="959" w:type="dxa"/>
            <w:vMerge/>
            <w:noWrap/>
            <w:hideMark/>
          </w:tcPr>
          <w:p w14:paraId="531BA75F" w14:textId="11AE565F" w:rsidR="00B33F62" w:rsidRPr="00AA6BBC" w:rsidDel="002E37EE" w:rsidRDefault="00B33F62" w:rsidP="00271BA5">
            <w:pPr>
              <w:rPr>
                <w:del w:id="1953" w:author="Amrit" w:date="2018-11-13T23:45:00Z"/>
                <w:rFonts w:eastAsia="Times New Roman"/>
                <w:b/>
                <w:color w:val="000000"/>
              </w:rPr>
            </w:pPr>
          </w:p>
        </w:tc>
        <w:tc>
          <w:tcPr>
            <w:tcW w:w="1134" w:type="dxa"/>
            <w:noWrap/>
            <w:hideMark/>
          </w:tcPr>
          <w:p w14:paraId="66F0D7FA" w14:textId="354AEF48" w:rsidR="00B33F62" w:rsidRPr="00AA6BBC" w:rsidDel="002E37EE" w:rsidRDefault="00B33F62" w:rsidP="00271BA5">
            <w:pPr>
              <w:rPr>
                <w:del w:id="1954" w:author="Amrit" w:date="2018-11-13T23:45:00Z"/>
                <w:rFonts w:eastAsia="Times New Roman"/>
                <w:b/>
                <w:color w:val="000000"/>
              </w:rPr>
            </w:pPr>
            <w:del w:id="1955" w:author="Amrit" w:date="2018-11-13T23:45:00Z">
              <w:r w:rsidRPr="00AA6BBC" w:rsidDel="002E37EE">
                <w:rPr>
                  <w:rFonts w:eastAsia="Times New Roman"/>
                  <w:b/>
                  <w:color w:val="000000"/>
                </w:rPr>
                <w:delText>TISSUES</w:delText>
              </w:r>
            </w:del>
          </w:p>
        </w:tc>
        <w:tc>
          <w:tcPr>
            <w:tcW w:w="709" w:type="dxa"/>
            <w:noWrap/>
            <w:hideMark/>
          </w:tcPr>
          <w:p w14:paraId="409A8450" w14:textId="6DDFA1DA" w:rsidR="00B33F62" w:rsidRPr="00AA6BBC" w:rsidDel="002E37EE" w:rsidRDefault="00B33F62" w:rsidP="00271BA5">
            <w:pPr>
              <w:jc w:val="center"/>
              <w:rPr>
                <w:del w:id="1956" w:author="Amrit" w:date="2018-11-13T23:45:00Z"/>
                <w:rFonts w:eastAsia="Times New Roman"/>
                <w:color w:val="000000"/>
              </w:rPr>
            </w:pPr>
            <w:del w:id="1957" w:author="Amrit" w:date="2018-11-13T23:45:00Z">
              <w:r w:rsidRPr="00AA6BBC" w:rsidDel="002E37EE">
                <w:rPr>
                  <w:rFonts w:eastAsia="Times New Roman"/>
                  <w:color w:val="000000"/>
                </w:rPr>
                <w:delText>0</w:delText>
              </w:r>
            </w:del>
          </w:p>
        </w:tc>
        <w:tc>
          <w:tcPr>
            <w:tcW w:w="708" w:type="dxa"/>
            <w:noWrap/>
            <w:hideMark/>
          </w:tcPr>
          <w:p w14:paraId="02D2B986" w14:textId="3EC70B64" w:rsidR="00B33F62" w:rsidRPr="00AA6BBC" w:rsidDel="002E37EE" w:rsidRDefault="00B33F62" w:rsidP="00271BA5">
            <w:pPr>
              <w:jc w:val="center"/>
              <w:rPr>
                <w:del w:id="1958" w:author="Amrit" w:date="2018-11-13T23:45:00Z"/>
                <w:rFonts w:eastAsia="Times New Roman"/>
                <w:color w:val="000000"/>
              </w:rPr>
            </w:pPr>
            <w:del w:id="1959" w:author="Amrit" w:date="2018-11-13T23:45:00Z">
              <w:r w:rsidRPr="00AA6BBC" w:rsidDel="002E37EE">
                <w:rPr>
                  <w:rFonts w:eastAsia="Times New Roman"/>
                  <w:color w:val="000000"/>
                </w:rPr>
                <w:delText>0</w:delText>
              </w:r>
            </w:del>
          </w:p>
        </w:tc>
        <w:tc>
          <w:tcPr>
            <w:tcW w:w="851" w:type="dxa"/>
            <w:noWrap/>
            <w:hideMark/>
          </w:tcPr>
          <w:p w14:paraId="6923EF97" w14:textId="096BB803" w:rsidR="00B33F62" w:rsidRPr="00AA6BBC" w:rsidDel="002E37EE" w:rsidRDefault="00B33F62" w:rsidP="00271BA5">
            <w:pPr>
              <w:jc w:val="center"/>
              <w:rPr>
                <w:del w:id="1960" w:author="Amrit" w:date="2018-11-13T23:45:00Z"/>
                <w:rFonts w:eastAsia="Times New Roman"/>
                <w:color w:val="000000"/>
              </w:rPr>
            </w:pPr>
            <w:del w:id="1961" w:author="Amrit" w:date="2018-11-13T23:45:00Z">
              <w:r w:rsidRPr="00AA6BBC" w:rsidDel="002E37EE">
                <w:rPr>
                  <w:rFonts w:eastAsia="Times New Roman"/>
                  <w:color w:val="000000"/>
                </w:rPr>
                <w:delText>0</w:delText>
              </w:r>
            </w:del>
          </w:p>
        </w:tc>
        <w:tc>
          <w:tcPr>
            <w:tcW w:w="1559" w:type="dxa"/>
            <w:noWrap/>
            <w:hideMark/>
          </w:tcPr>
          <w:p w14:paraId="22AB709E" w14:textId="15BCA094" w:rsidR="00B33F62" w:rsidRPr="00AA6BBC" w:rsidDel="002E37EE" w:rsidRDefault="00B33F62" w:rsidP="00271BA5">
            <w:pPr>
              <w:jc w:val="center"/>
              <w:rPr>
                <w:del w:id="1962" w:author="Amrit" w:date="2018-11-13T23:45:00Z"/>
                <w:rFonts w:eastAsia="Times New Roman"/>
                <w:color w:val="000000"/>
              </w:rPr>
            </w:pPr>
            <w:del w:id="1963" w:author="Amrit" w:date="2018-11-13T23:45:00Z">
              <w:r w:rsidRPr="00AA6BBC" w:rsidDel="002E37EE">
                <w:rPr>
                  <w:rFonts w:eastAsia="Times New Roman"/>
                  <w:color w:val="000000"/>
                </w:rPr>
                <w:delText>0</w:delText>
              </w:r>
            </w:del>
          </w:p>
        </w:tc>
        <w:tc>
          <w:tcPr>
            <w:tcW w:w="1134" w:type="dxa"/>
            <w:noWrap/>
            <w:hideMark/>
          </w:tcPr>
          <w:p w14:paraId="260C1213" w14:textId="56420620" w:rsidR="00B33F62" w:rsidRPr="00AA6BBC" w:rsidDel="002E37EE" w:rsidRDefault="00B33F62" w:rsidP="00271BA5">
            <w:pPr>
              <w:jc w:val="center"/>
              <w:rPr>
                <w:del w:id="1964" w:author="Amrit" w:date="2018-11-13T23:45:00Z"/>
                <w:rFonts w:eastAsia="Times New Roman"/>
                <w:color w:val="000000"/>
              </w:rPr>
            </w:pPr>
            <w:del w:id="1965" w:author="Amrit" w:date="2018-11-13T23:45:00Z">
              <w:r w:rsidRPr="00AA6BBC" w:rsidDel="002E37EE">
                <w:rPr>
                  <w:rFonts w:eastAsia="Times New Roman"/>
                  <w:color w:val="000000"/>
                </w:rPr>
                <w:delText>0</w:delText>
              </w:r>
            </w:del>
          </w:p>
        </w:tc>
        <w:tc>
          <w:tcPr>
            <w:tcW w:w="1276" w:type="dxa"/>
            <w:noWrap/>
            <w:hideMark/>
          </w:tcPr>
          <w:p w14:paraId="381E30FA" w14:textId="057D6BED" w:rsidR="00B33F62" w:rsidRPr="00AA6BBC" w:rsidDel="002E37EE" w:rsidRDefault="00B33F62" w:rsidP="00271BA5">
            <w:pPr>
              <w:jc w:val="center"/>
              <w:rPr>
                <w:del w:id="1966" w:author="Amrit" w:date="2018-11-13T23:45:00Z"/>
                <w:rFonts w:eastAsia="Times New Roman"/>
                <w:color w:val="000000"/>
              </w:rPr>
            </w:pPr>
            <w:del w:id="1967" w:author="Amrit" w:date="2018-11-13T23:45:00Z">
              <w:r w:rsidRPr="00AA6BBC" w:rsidDel="002E37EE">
                <w:rPr>
                  <w:rFonts w:eastAsia="Times New Roman"/>
                  <w:color w:val="000000"/>
                </w:rPr>
                <w:delText>9</w:delText>
              </w:r>
            </w:del>
          </w:p>
        </w:tc>
        <w:tc>
          <w:tcPr>
            <w:tcW w:w="1246" w:type="dxa"/>
            <w:shd w:val="clear" w:color="auto" w:fill="C5E0B3" w:themeFill="accent6" w:themeFillTint="66"/>
            <w:noWrap/>
            <w:hideMark/>
          </w:tcPr>
          <w:p w14:paraId="7949CAFF" w14:textId="5E7CEBC4" w:rsidR="00B33F62" w:rsidRPr="00AA6BBC" w:rsidDel="002E37EE" w:rsidRDefault="00B33F62" w:rsidP="00271BA5">
            <w:pPr>
              <w:jc w:val="center"/>
              <w:rPr>
                <w:del w:id="1968" w:author="Amrit" w:date="2018-11-13T23:45:00Z"/>
                <w:rFonts w:eastAsia="Times New Roman"/>
                <w:color w:val="000000"/>
              </w:rPr>
            </w:pPr>
            <w:del w:id="1969" w:author="Amrit" w:date="2018-11-13T23:45:00Z">
              <w:r w:rsidRPr="00AA6BBC" w:rsidDel="002E37EE">
                <w:rPr>
                  <w:rFonts w:eastAsia="Times New Roman"/>
                  <w:color w:val="000000"/>
                </w:rPr>
                <w:delText>20</w:delText>
              </w:r>
            </w:del>
          </w:p>
        </w:tc>
      </w:tr>
      <w:tr w:rsidR="006D53ED" w:rsidRPr="00AA6BBC" w:rsidDel="002E37EE" w14:paraId="4EC1B410" w14:textId="500E0202" w:rsidTr="006D53ED">
        <w:trPr>
          <w:trHeight w:val="185"/>
          <w:del w:id="1970" w:author="Amrit" w:date="2018-11-13T23:45:00Z"/>
        </w:trPr>
        <w:tc>
          <w:tcPr>
            <w:tcW w:w="959" w:type="dxa"/>
            <w:vMerge/>
            <w:tcBorders>
              <w:bottom w:val="single" w:sz="36" w:space="0" w:color="auto"/>
            </w:tcBorders>
            <w:noWrap/>
            <w:hideMark/>
          </w:tcPr>
          <w:p w14:paraId="0105AB7B" w14:textId="7D716406" w:rsidR="00B33F62" w:rsidRPr="00AA6BBC" w:rsidDel="002E37EE" w:rsidRDefault="00B33F62" w:rsidP="00271BA5">
            <w:pPr>
              <w:rPr>
                <w:del w:id="1971" w:author="Amrit" w:date="2018-11-13T23:45:00Z"/>
                <w:rFonts w:eastAsia="Times New Roman"/>
                <w:b/>
                <w:color w:val="000000"/>
              </w:rPr>
            </w:pPr>
          </w:p>
        </w:tc>
        <w:tc>
          <w:tcPr>
            <w:tcW w:w="1134" w:type="dxa"/>
            <w:tcBorders>
              <w:bottom w:val="single" w:sz="36" w:space="0" w:color="auto"/>
            </w:tcBorders>
            <w:noWrap/>
            <w:hideMark/>
          </w:tcPr>
          <w:p w14:paraId="519042E2" w14:textId="51FEFE23" w:rsidR="00B33F62" w:rsidRPr="00AA6BBC" w:rsidDel="002E37EE" w:rsidRDefault="00B33F62" w:rsidP="00271BA5">
            <w:pPr>
              <w:rPr>
                <w:del w:id="1972" w:author="Amrit" w:date="2018-11-13T23:45:00Z"/>
                <w:rFonts w:eastAsia="Times New Roman"/>
                <w:b/>
                <w:color w:val="000000"/>
              </w:rPr>
            </w:pPr>
            <w:del w:id="1973" w:author="Amrit" w:date="2018-11-13T23:45:00Z">
              <w:r w:rsidRPr="00AA6BBC" w:rsidDel="002E37EE">
                <w:rPr>
                  <w:rFonts w:eastAsia="Times New Roman"/>
                  <w:b/>
                  <w:color w:val="000000"/>
                </w:rPr>
                <w:delText>TOTAL</w:delText>
              </w:r>
            </w:del>
          </w:p>
        </w:tc>
        <w:tc>
          <w:tcPr>
            <w:tcW w:w="709" w:type="dxa"/>
            <w:tcBorders>
              <w:bottom w:val="single" w:sz="36" w:space="0" w:color="auto"/>
            </w:tcBorders>
            <w:noWrap/>
            <w:hideMark/>
          </w:tcPr>
          <w:p w14:paraId="2662B098" w14:textId="482DD1A9" w:rsidR="00B33F62" w:rsidRPr="00AA6BBC" w:rsidDel="002E37EE" w:rsidRDefault="00B33F62" w:rsidP="00271BA5">
            <w:pPr>
              <w:jc w:val="center"/>
              <w:rPr>
                <w:del w:id="1974" w:author="Amrit" w:date="2018-11-13T23:45:00Z"/>
                <w:rFonts w:eastAsia="Times New Roman"/>
                <w:color w:val="000000"/>
              </w:rPr>
            </w:pPr>
            <w:del w:id="1975" w:author="Amrit" w:date="2018-11-13T23:45:00Z">
              <w:r w:rsidRPr="00AA6BBC" w:rsidDel="002E37EE">
                <w:rPr>
                  <w:rFonts w:eastAsia="Times New Roman"/>
                  <w:color w:val="000000"/>
                </w:rPr>
                <w:delText>123</w:delText>
              </w:r>
            </w:del>
          </w:p>
        </w:tc>
        <w:tc>
          <w:tcPr>
            <w:tcW w:w="708" w:type="dxa"/>
            <w:tcBorders>
              <w:bottom w:val="single" w:sz="36" w:space="0" w:color="auto"/>
            </w:tcBorders>
            <w:noWrap/>
            <w:hideMark/>
          </w:tcPr>
          <w:p w14:paraId="331D8A04" w14:textId="12EDAA31" w:rsidR="00B33F62" w:rsidRPr="00AA6BBC" w:rsidDel="002E37EE" w:rsidRDefault="00B33F62" w:rsidP="00271BA5">
            <w:pPr>
              <w:jc w:val="center"/>
              <w:rPr>
                <w:del w:id="1976" w:author="Amrit" w:date="2018-11-13T23:45:00Z"/>
                <w:rFonts w:eastAsia="Times New Roman"/>
                <w:color w:val="000000"/>
              </w:rPr>
            </w:pPr>
            <w:del w:id="1977" w:author="Amrit" w:date="2018-11-13T23:45:00Z">
              <w:r w:rsidRPr="00AA6BBC" w:rsidDel="002E37EE">
                <w:rPr>
                  <w:rFonts w:eastAsia="Times New Roman"/>
                  <w:color w:val="000000"/>
                </w:rPr>
                <w:delText>179</w:delText>
              </w:r>
            </w:del>
          </w:p>
        </w:tc>
        <w:tc>
          <w:tcPr>
            <w:tcW w:w="851" w:type="dxa"/>
            <w:tcBorders>
              <w:bottom w:val="single" w:sz="36" w:space="0" w:color="auto"/>
            </w:tcBorders>
            <w:noWrap/>
            <w:hideMark/>
          </w:tcPr>
          <w:p w14:paraId="0F448A48" w14:textId="17DE0346" w:rsidR="00B33F62" w:rsidRPr="00AA6BBC" w:rsidDel="002E37EE" w:rsidRDefault="00B33F62" w:rsidP="00271BA5">
            <w:pPr>
              <w:jc w:val="center"/>
              <w:rPr>
                <w:del w:id="1978" w:author="Amrit" w:date="2018-11-13T23:45:00Z"/>
                <w:rFonts w:eastAsia="Times New Roman"/>
                <w:color w:val="000000"/>
              </w:rPr>
            </w:pPr>
            <w:del w:id="1979" w:author="Amrit" w:date="2018-11-13T23:45:00Z">
              <w:r w:rsidRPr="00AA6BBC" w:rsidDel="002E37EE">
                <w:rPr>
                  <w:rFonts w:eastAsia="Times New Roman"/>
                  <w:color w:val="000000"/>
                </w:rPr>
                <w:delText>227</w:delText>
              </w:r>
            </w:del>
          </w:p>
        </w:tc>
        <w:tc>
          <w:tcPr>
            <w:tcW w:w="1559" w:type="dxa"/>
            <w:tcBorders>
              <w:bottom w:val="single" w:sz="36" w:space="0" w:color="auto"/>
            </w:tcBorders>
            <w:noWrap/>
            <w:hideMark/>
          </w:tcPr>
          <w:p w14:paraId="5379A2EE" w14:textId="46E459B6" w:rsidR="00B33F62" w:rsidRPr="00AA6BBC" w:rsidDel="002E37EE" w:rsidRDefault="00B33F62" w:rsidP="00271BA5">
            <w:pPr>
              <w:jc w:val="center"/>
              <w:rPr>
                <w:del w:id="1980" w:author="Amrit" w:date="2018-11-13T23:45:00Z"/>
                <w:rFonts w:eastAsia="Times New Roman"/>
                <w:color w:val="000000"/>
              </w:rPr>
            </w:pPr>
            <w:del w:id="1981" w:author="Amrit" w:date="2018-11-13T23:45:00Z">
              <w:r w:rsidRPr="00AA6BBC" w:rsidDel="002E37EE">
                <w:rPr>
                  <w:rFonts w:eastAsia="Times New Roman"/>
                  <w:color w:val="000000"/>
                </w:rPr>
                <w:delText>54</w:delText>
              </w:r>
            </w:del>
          </w:p>
        </w:tc>
        <w:tc>
          <w:tcPr>
            <w:tcW w:w="1134" w:type="dxa"/>
            <w:tcBorders>
              <w:bottom w:val="single" w:sz="36" w:space="0" w:color="auto"/>
            </w:tcBorders>
            <w:noWrap/>
            <w:hideMark/>
          </w:tcPr>
          <w:p w14:paraId="7C6C55D4" w14:textId="13356E7D" w:rsidR="00B33F62" w:rsidRPr="00AA6BBC" w:rsidDel="002E37EE" w:rsidRDefault="00B33F62" w:rsidP="00271BA5">
            <w:pPr>
              <w:jc w:val="center"/>
              <w:rPr>
                <w:del w:id="1982" w:author="Amrit" w:date="2018-11-13T23:45:00Z"/>
                <w:rFonts w:eastAsia="Times New Roman"/>
                <w:color w:val="000000"/>
              </w:rPr>
            </w:pPr>
            <w:del w:id="1983" w:author="Amrit" w:date="2018-11-13T23:45:00Z">
              <w:r w:rsidRPr="00AA6BBC" w:rsidDel="002E37EE">
                <w:rPr>
                  <w:rFonts w:eastAsia="Times New Roman"/>
                  <w:color w:val="000000"/>
                </w:rPr>
                <w:delText>61</w:delText>
              </w:r>
            </w:del>
          </w:p>
        </w:tc>
        <w:tc>
          <w:tcPr>
            <w:tcW w:w="1276" w:type="dxa"/>
            <w:tcBorders>
              <w:bottom w:val="single" w:sz="36" w:space="0" w:color="auto"/>
            </w:tcBorders>
            <w:noWrap/>
            <w:hideMark/>
          </w:tcPr>
          <w:p w14:paraId="6325B042" w14:textId="3BEB898C" w:rsidR="00B33F62" w:rsidRPr="00AA6BBC" w:rsidDel="002E37EE" w:rsidRDefault="00B33F62" w:rsidP="00271BA5">
            <w:pPr>
              <w:jc w:val="center"/>
              <w:rPr>
                <w:del w:id="1984" w:author="Amrit" w:date="2018-11-13T23:45:00Z"/>
                <w:rFonts w:eastAsia="Times New Roman"/>
                <w:color w:val="000000"/>
              </w:rPr>
            </w:pPr>
            <w:del w:id="1985" w:author="Amrit" w:date="2018-11-13T23:45:00Z">
              <w:r w:rsidRPr="00AA6BBC" w:rsidDel="002E37EE">
                <w:rPr>
                  <w:rFonts w:eastAsia="Times New Roman"/>
                  <w:color w:val="000000"/>
                </w:rPr>
                <w:delText>150</w:delText>
              </w:r>
            </w:del>
          </w:p>
        </w:tc>
        <w:tc>
          <w:tcPr>
            <w:tcW w:w="1246" w:type="dxa"/>
            <w:tcBorders>
              <w:bottom w:val="single" w:sz="36" w:space="0" w:color="auto"/>
            </w:tcBorders>
            <w:shd w:val="clear" w:color="auto" w:fill="C5E0B3" w:themeFill="accent6" w:themeFillTint="66"/>
            <w:noWrap/>
            <w:hideMark/>
          </w:tcPr>
          <w:p w14:paraId="37E7B2C3" w14:textId="22847F22" w:rsidR="00B33F62" w:rsidRPr="00AA6BBC" w:rsidDel="002E37EE" w:rsidRDefault="00B33F62" w:rsidP="00271BA5">
            <w:pPr>
              <w:jc w:val="center"/>
              <w:rPr>
                <w:del w:id="1986" w:author="Amrit" w:date="2018-11-13T23:45:00Z"/>
                <w:rFonts w:eastAsia="Times New Roman"/>
                <w:color w:val="000000"/>
              </w:rPr>
            </w:pPr>
            <w:del w:id="1987" w:author="Amrit" w:date="2018-11-13T23:45:00Z">
              <w:r w:rsidRPr="00AA6BBC" w:rsidDel="002E37EE">
                <w:rPr>
                  <w:rFonts w:eastAsia="Times New Roman"/>
                  <w:color w:val="000000"/>
                </w:rPr>
                <w:delText>386</w:delText>
              </w:r>
            </w:del>
          </w:p>
        </w:tc>
      </w:tr>
    </w:tbl>
    <w:p w14:paraId="2D4AC8F8" w14:textId="6F48458F" w:rsidR="006C5885" w:rsidDel="002E37EE" w:rsidRDefault="002E37EE">
      <w:pPr>
        <w:spacing w:line="480" w:lineRule="auto"/>
        <w:rPr>
          <w:del w:id="1988" w:author="Amrit" w:date="2018-11-13T23:45:00Z"/>
        </w:rPr>
        <w:pPrChange w:id="1989" w:author="Amrit" w:date="2018-11-13T23:48:00Z">
          <w:pPr>
            <w:spacing w:line="480" w:lineRule="auto"/>
            <w:ind w:firstLine="720"/>
          </w:pPr>
        </w:pPrChange>
      </w:pPr>
      <w:ins w:id="1990" w:author="Amrit" w:date="2018-11-13T23:48:00Z">
        <w:r>
          <w:tab/>
        </w:r>
      </w:ins>
    </w:p>
    <w:p w14:paraId="505C743C" w14:textId="57E1C6FB" w:rsidR="00DA55F9" w:rsidRDefault="00680676">
      <w:pPr>
        <w:spacing w:line="480" w:lineRule="auto"/>
        <w:pPrChange w:id="1991" w:author="Amrit" w:date="2018-11-13T23:48:00Z">
          <w:pPr>
            <w:spacing w:line="480" w:lineRule="auto"/>
            <w:ind w:firstLine="720"/>
          </w:pPr>
        </w:pPrChange>
      </w:pPr>
      <w:del w:id="1992" w:author="Amrit" w:date="2018-11-13T23:48:00Z">
        <w:r w:rsidRPr="00AA6BBC" w:rsidDel="002E37EE">
          <w:delText>Finally</w:delText>
        </w:r>
      </w:del>
      <w:ins w:id="1993" w:author="Amrit" w:date="2018-11-13T23:48:00Z">
        <w:r w:rsidR="002E37EE">
          <w:t>Lastly</w:t>
        </w:r>
      </w:ins>
      <w:r w:rsidR="00185C1E" w:rsidRPr="00AA6BBC">
        <w:t>, we carried out g</w:t>
      </w:r>
      <w:r w:rsidR="00740B96" w:rsidRPr="00AA6BBC">
        <w:t xml:space="preserve">ene set enrichment analysis </w:t>
      </w:r>
      <w:r w:rsidR="00185C1E" w:rsidRPr="00AA6BBC">
        <w:t xml:space="preserve">on </w:t>
      </w:r>
      <w:r w:rsidR="00740B96" w:rsidRPr="00AA6BBC">
        <w:t>each multi-</w:t>
      </w:r>
      <w:r w:rsidR="00E06337" w:rsidRPr="00AA6BBC">
        <w:t>omics</w:t>
      </w:r>
      <w:r w:rsidR="003F3BE7" w:rsidRPr="00AA6BBC">
        <w:t xml:space="preserve"> biomarker</w:t>
      </w:r>
      <w:r w:rsidR="00740B96" w:rsidRPr="00AA6BBC">
        <w:t xml:space="preserve"> panel</w:t>
      </w:r>
      <w:r w:rsidR="00807B69" w:rsidRPr="00AA6BBC">
        <w:t xml:space="preserve"> (using gene symbols of mRNA</w:t>
      </w:r>
      <w:r w:rsidR="002B5C40" w:rsidRPr="00AA6BBC">
        <w:t>s</w:t>
      </w:r>
      <w:r w:rsidR="00807B69" w:rsidRPr="00AA6BBC">
        <w:t xml:space="preserve"> and CpGs)</w:t>
      </w:r>
      <w:r w:rsidR="00672206" w:rsidRPr="00AA6BBC">
        <w:t xml:space="preserve"> </w:t>
      </w:r>
      <w:r w:rsidRPr="00AA6BBC">
        <w:t xml:space="preserve">against </w:t>
      </w:r>
      <w:r w:rsidR="00672206" w:rsidRPr="00AA6BBC">
        <w:t>10 gene set collections (</w:t>
      </w:r>
      <w:del w:id="1994" w:author="Amrit" w:date="2018-11-15T10:13:00Z">
        <w:r w:rsidR="00152386" w:rsidRPr="00AA6BBC" w:rsidDel="00DE315D">
          <w:rPr>
            <w:b/>
            <w:lang w:val="en-CA"/>
          </w:rPr>
          <w:delText>Supplementary</w:delText>
        </w:r>
      </w:del>
      <w:ins w:id="1995" w:author="Amrit" w:date="2018-11-15T10:13:00Z">
        <w:r w:rsidR="00DE315D">
          <w:rPr>
            <w:b/>
            <w:lang w:val="en-CA"/>
          </w:rPr>
          <w:t>Suppl.</w:t>
        </w:r>
      </w:ins>
      <w:r w:rsidR="00152386" w:rsidRPr="00AA6BBC">
        <w:rPr>
          <w:b/>
          <w:lang w:val="en-CA"/>
        </w:rPr>
        <w:t xml:space="preserve"> Section </w:t>
      </w:r>
      <w:r w:rsidR="00152386" w:rsidRPr="00AA6BBC">
        <w:rPr>
          <w:b/>
        </w:rPr>
        <w:t>S4</w:t>
      </w:r>
      <w:ins w:id="1996" w:author="Amrit" w:date="2018-11-13T23:54:00Z">
        <w:r w:rsidR="001D28E3">
          <w:rPr>
            <w:b/>
          </w:rPr>
          <w:t xml:space="preserve">, </w:t>
        </w:r>
      </w:ins>
      <w:ins w:id="1997" w:author="Amrit" w:date="2018-11-15T10:13:00Z">
        <w:r w:rsidR="00DE315D">
          <w:rPr>
            <w:b/>
          </w:rPr>
          <w:t>Suppl.</w:t>
        </w:r>
      </w:ins>
      <w:ins w:id="1998" w:author="Amrit" w:date="2018-11-13T23:54:00Z">
        <w:r w:rsidR="001D28E3">
          <w:rPr>
            <w:b/>
          </w:rPr>
          <w:t xml:space="preserve"> Table S1</w:t>
        </w:r>
      </w:ins>
      <w:r w:rsidR="00672206" w:rsidRPr="00AA6BBC">
        <w:t>)</w:t>
      </w:r>
      <w:r w:rsidR="00185C1E" w:rsidRPr="00AA6BBC">
        <w:t xml:space="preserve"> and tabulated</w:t>
      </w:r>
      <w:r w:rsidR="00740B96" w:rsidRPr="00AA6BBC">
        <w:t xml:space="preserve"> </w:t>
      </w:r>
      <w:r w:rsidR="00185C1E" w:rsidRPr="00AA6BBC">
        <w:t>t</w:t>
      </w:r>
      <w:r w:rsidR="00740B96" w:rsidRPr="00AA6BBC">
        <w:t xml:space="preserve">he number of significant </w:t>
      </w:r>
      <w:r w:rsidR="00CC69BB" w:rsidRPr="00AA6BBC">
        <w:t xml:space="preserve">(FDR=5%) </w:t>
      </w:r>
      <w:r w:rsidR="00740B96" w:rsidRPr="00AA6BBC">
        <w:t>gene sets</w:t>
      </w:r>
      <w:del w:id="1999" w:author="Amrit" w:date="2018-11-13T23:54:00Z">
        <w:r w:rsidR="00740B96" w:rsidRPr="00AA6BBC" w:rsidDel="001D28E3">
          <w:delText xml:space="preserve"> (</w:delText>
        </w:r>
        <w:r w:rsidR="00740B96" w:rsidRPr="00AA6BBC" w:rsidDel="001D28E3">
          <w:rPr>
            <w:b/>
          </w:rPr>
          <w:delText xml:space="preserve">Table </w:delText>
        </w:r>
        <w:r w:rsidR="004C2BF4" w:rsidRPr="00AA6BBC" w:rsidDel="001D28E3">
          <w:rPr>
            <w:b/>
          </w:rPr>
          <w:delText>2</w:delText>
        </w:r>
        <w:r w:rsidR="00740B96" w:rsidRPr="00AA6BBC" w:rsidDel="001D28E3">
          <w:delText>)</w:delText>
        </w:r>
      </w:del>
      <w:r w:rsidR="00740B96" w:rsidRPr="00AA6BBC">
        <w:t xml:space="preserve">. </w:t>
      </w:r>
      <w:r w:rsidR="000A6D1A" w:rsidRPr="00AA6BBC">
        <w:t xml:space="preserve">The </w:t>
      </w:r>
      <w:proofErr w:type="spellStart"/>
      <w:r w:rsidR="000A6D1A" w:rsidRPr="00AA6BBC">
        <w:t>DIABLO_</w:t>
      </w:r>
      <w:del w:id="2000" w:author="Amrit" w:date="2018-11-14T10:28:00Z">
        <w:r w:rsidR="000A6D1A" w:rsidRPr="00AA6BBC" w:rsidDel="00B57290">
          <w:delText>full</w:delText>
        </w:r>
      </w:del>
      <w:ins w:id="2001" w:author="Amrit" w:date="2018-11-14T10:28:00Z">
        <w:r w:rsidR="00B57290">
          <w:t>full</w:t>
        </w:r>
      </w:ins>
      <w:proofErr w:type="spellEnd"/>
      <w:r w:rsidR="000A6D1A" w:rsidRPr="00AA6BBC">
        <w:t xml:space="preserve"> model </w:t>
      </w:r>
      <w:r w:rsidR="007A35DB" w:rsidRPr="00AA6BBC">
        <w:t>identified the greatest number of significant gene sets across the 10 gene set collections</w:t>
      </w:r>
      <w:r w:rsidR="00056E1E" w:rsidRPr="00AA6BBC">
        <w:t xml:space="preserve"> and generally </w:t>
      </w:r>
      <w:r w:rsidR="00C77DAC" w:rsidRPr="00AA6BBC">
        <w:t>ranked higher than the other methods</w:t>
      </w:r>
      <w:r w:rsidR="00C81794" w:rsidRPr="00AA6BBC">
        <w:t xml:space="preserve"> in the colon (7 collections</w:t>
      </w:r>
      <w:r w:rsidR="00A02356" w:rsidRPr="00AA6BBC">
        <w:t xml:space="preserve">), </w:t>
      </w:r>
      <w:proofErr w:type="spellStart"/>
      <w:r w:rsidR="00A02356" w:rsidRPr="00AA6BBC">
        <w:t>gbm</w:t>
      </w:r>
      <w:proofErr w:type="spellEnd"/>
      <w:r w:rsidR="00A02356" w:rsidRPr="00AA6BBC">
        <w:t xml:space="preserve"> (5</w:t>
      </w:r>
      <w:r w:rsidR="00C81794" w:rsidRPr="00AA6BBC">
        <w:t xml:space="preserve"> collections</w:t>
      </w:r>
      <w:r w:rsidR="007A35DB" w:rsidRPr="00AA6BBC">
        <w:t xml:space="preserve">) and </w:t>
      </w:r>
      <w:r w:rsidR="00A02356" w:rsidRPr="00AA6BBC">
        <w:t>lung</w:t>
      </w:r>
      <w:r w:rsidR="00C81794" w:rsidRPr="00AA6BBC">
        <w:t xml:space="preserve"> (5 collections</w:t>
      </w:r>
      <w:r w:rsidR="00A02356" w:rsidRPr="00AA6BBC">
        <w:t xml:space="preserve">) cancer datasets, </w:t>
      </w:r>
      <w:r w:rsidR="00C77DAC" w:rsidRPr="00AA6BBC">
        <w:t>whereas</w:t>
      </w:r>
      <w:r w:rsidR="00A02356" w:rsidRPr="00AA6BBC">
        <w:t xml:space="preserve"> JIVE outperformed all other methods</w:t>
      </w:r>
      <w:r w:rsidR="00C77DAC" w:rsidRPr="00AA6BBC">
        <w:t xml:space="preserve"> in the kidney cancer datasets</w:t>
      </w:r>
      <w:r w:rsidR="00C81794" w:rsidRPr="00AA6BBC">
        <w:t xml:space="preserve"> (6 collections</w:t>
      </w:r>
      <w:r w:rsidR="00A02356" w:rsidRPr="00AA6BBC">
        <w:t>).</w:t>
      </w:r>
      <w:r w:rsidR="00190A43" w:rsidRPr="00AA6BBC">
        <w:t xml:space="preserve"> </w:t>
      </w:r>
      <w:r w:rsidR="003B78C4" w:rsidRPr="00AA6BBC">
        <w:t xml:space="preserve">Unlike all other approaches considered, </w:t>
      </w:r>
      <w:proofErr w:type="spellStart"/>
      <w:r w:rsidR="003B78C4" w:rsidRPr="00AA6BBC">
        <w:t>DIABLO_</w:t>
      </w:r>
      <w:del w:id="2002" w:author="Amrit" w:date="2018-11-14T10:28:00Z">
        <w:r w:rsidR="003B78C4" w:rsidRPr="00AA6BBC" w:rsidDel="00B57290">
          <w:delText>full</w:delText>
        </w:r>
      </w:del>
      <w:ins w:id="2003" w:author="Amrit" w:date="2018-11-14T10:28:00Z">
        <w:r w:rsidR="00B57290">
          <w:t>full</w:t>
        </w:r>
      </w:ins>
      <w:proofErr w:type="spellEnd"/>
      <w:r w:rsidR="00AD20BF" w:rsidRPr="00AA6BBC">
        <w:t>, which aimed to explain both</w:t>
      </w:r>
      <w:r w:rsidR="003B78C4" w:rsidRPr="00AA6BBC">
        <w:t xml:space="preserve"> the correlation structure </w:t>
      </w:r>
      <w:r w:rsidR="00AD20BF" w:rsidRPr="00AA6BBC">
        <w:t xml:space="preserve">between </w:t>
      </w:r>
      <w:r w:rsidR="003B78C4" w:rsidRPr="00AA6BBC">
        <w:t xml:space="preserve">multiple </w:t>
      </w:r>
      <w:r w:rsidR="00E06337" w:rsidRPr="00AA6BBC">
        <w:t>omics</w:t>
      </w:r>
      <w:r w:rsidR="003B78C4" w:rsidRPr="00AA6BBC">
        <w:t xml:space="preserve"> layers </w:t>
      </w:r>
      <w:r w:rsidR="002B5C40" w:rsidRPr="00AA6BBC">
        <w:t>and a phenotype of interest</w:t>
      </w:r>
      <w:r w:rsidR="00190A43" w:rsidRPr="00AA6BBC">
        <w:t xml:space="preserve">, </w:t>
      </w:r>
      <w:r w:rsidR="002B5C40" w:rsidRPr="00AA6BBC">
        <w:t>implicat</w:t>
      </w:r>
      <w:r w:rsidR="00AD20BF" w:rsidRPr="00AA6BBC">
        <w:t>ed</w:t>
      </w:r>
      <w:r w:rsidR="002B5C40" w:rsidRPr="00AA6BBC">
        <w:t xml:space="preserve"> the </w:t>
      </w:r>
      <w:r w:rsidR="00190A43" w:rsidRPr="00AA6BBC">
        <w:t xml:space="preserve">greatest </w:t>
      </w:r>
      <w:r w:rsidR="002B5C40" w:rsidRPr="00AA6BBC">
        <w:t xml:space="preserve">number of </w:t>
      </w:r>
      <w:r w:rsidR="00190A43" w:rsidRPr="00AA6BBC">
        <w:t xml:space="preserve">known </w:t>
      </w:r>
      <w:r w:rsidR="002B5C40" w:rsidRPr="00AA6BBC">
        <w:t xml:space="preserve">biological </w:t>
      </w:r>
      <w:r w:rsidR="00AD20BF" w:rsidRPr="00AA6BBC">
        <w:t>gene sets (</w:t>
      </w:r>
      <w:r w:rsidR="002B5C40" w:rsidRPr="00AA6BBC">
        <w:t>pathways</w:t>
      </w:r>
      <w:r w:rsidR="00AD20BF" w:rsidRPr="00AA6BBC">
        <w:t xml:space="preserve">/functions/processes </w:t>
      </w:r>
      <w:r w:rsidR="00AD20BF" w:rsidRPr="00AA6BBC">
        <w:rPr>
          <w:i/>
        </w:rPr>
        <w:t>etc.</w:t>
      </w:r>
      <w:r w:rsidR="00AD20BF" w:rsidRPr="00AA6BBC">
        <w:t>)</w:t>
      </w:r>
      <w:r w:rsidR="006C5885">
        <w:t>.</w:t>
      </w:r>
    </w:p>
    <w:p w14:paraId="3C6BB902" w14:textId="14B46045" w:rsidR="006C5885" w:rsidRDefault="006C5885" w:rsidP="00CB15E3">
      <w:pPr>
        <w:spacing w:line="480" w:lineRule="auto"/>
        <w:rPr>
          <w:ins w:id="2004" w:author="Amrit" w:date="2018-11-15T10:04:00Z"/>
        </w:rPr>
      </w:pPr>
    </w:p>
    <w:p w14:paraId="6A5E9D0D" w14:textId="461B4B07" w:rsidR="009B0237" w:rsidRPr="00AA6BBC" w:rsidRDefault="009B0237" w:rsidP="009B0237">
      <w:pPr>
        <w:rPr>
          <w:ins w:id="2005" w:author="Amrit" w:date="2018-11-15T10:04:00Z"/>
        </w:rPr>
      </w:pPr>
      <w:ins w:id="2006" w:author="Amrit" w:date="2018-11-15T10:04:00Z">
        <w:r w:rsidRPr="00AA6BBC">
          <w:rPr>
            <w:b/>
          </w:rPr>
          <w:t xml:space="preserve">Table </w:t>
        </w:r>
        <w:r>
          <w:rPr>
            <w:b/>
          </w:rPr>
          <w:t>2</w:t>
        </w:r>
        <w:r w:rsidRPr="00AA6BBC">
          <w:rPr>
            <w:b/>
          </w:rPr>
          <w:t xml:space="preserve">. </w:t>
        </w:r>
        <w:r>
          <w:rPr>
            <w:b/>
          </w:rPr>
          <w:t>Classification error rates [average error (</w:t>
        </w:r>
        <w:proofErr w:type="spellStart"/>
        <w:r>
          <w:rPr>
            <w:b/>
          </w:rPr>
          <w:t>sd</w:t>
        </w:r>
        <w:proofErr w:type="spellEnd"/>
        <w:r>
          <w:rPr>
            <w:b/>
          </w:rPr>
          <w:t xml:space="preserve">)] of DIABLO, Concatenation-based and Ensemble-based </w:t>
        </w:r>
        <w:proofErr w:type="spellStart"/>
        <w:r>
          <w:rPr>
            <w:b/>
          </w:rPr>
          <w:t>sPLSDA</w:t>
        </w:r>
        <w:proofErr w:type="spellEnd"/>
        <w:r>
          <w:rPr>
            <w:b/>
          </w:rPr>
          <w:t xml:space="preserve"> and Elastic Net</w:t>
        </w:r>
      </w:ins>
      <w:ins w:id="2007" w:author="Amrit" w:date="2018-11-15T10:05:00Z">
        <w:r>
          <w:rPr>
            <w:b/>
          </w:rPr>
          <w:t xml:space="preserve"> (</w:t>
        </w:r>
        <w:proofErr w:type="spellStart"/>
        <w:r>
          <w:rPr>
            <w:b/>
          </w:rPr>
          <w:t>enet</w:t>
        </w:r>
        <w:proofErr w:type="spellEnd"/>
        <w:r>
          <w:rPr>
            <w:b/>
          </w:rPr>
          <w:t>) classifiers (see Suppl. Section S5 for details).</w:t>
        </w:r>
      </w:ins>
    </w:p>
    <w:tbl>
      <w:tblPr>
        <w:tblStyle w:val="TableGrid"/>
        <w:tblW w:w="0" w:type="auto"/>
        <w:jc w:val="center"/>
        <w:tblLook w:val="04A0" w:firstRow="1" w:lastRow="0" w:firstColumn="1" w:lastColumn="0" w:noHBand="0" w:noVBand="1"/>
        <w:tblPrChange w:id="2008" w:author="Amrit" w:date="2018-11-15T10:15:00Z">
          <w:tblPr>
            <w:tblStyle w:val="TableGrid"/>
            <w:tblW w:w="0" w:type="auto"/>
            <w:tblLook w:val="04A0" w:firstRow="1" w:lastRow="0" w:firstColumn="1" w:lastColumn="0" w:noHBand="0" w:noVBand="1"/>
          </w:tblPr>
        </w:tblPrChange>
      </w:tblPr>
      <w:tblGrid>
        <w:gridCol w:w="2576"/>
        <w:gridCol w:w="2326"/>
        <w:gridCol w:w="2152"/>
        <w:gridCol w:w="1985"/>
        <w:tblGridChange w:id="2009">
          <w:tblGrid>
            <w:gridCol w:w="2576"/>
            <w:gridCol w:w="2326"/>
            <w:gridCol w:w="1436"/>
            <w:gridCol w:w="1487"/>
          </w:tblGrid>
        </w:tblGridChange>
      </w:tblGrid>
      <w:tr w:rsidR="009B0237" w:rsidRPr="00AA6BBC" w14:paraId="7FD7DB4D" w14:textId="77777777" w:rsidTr="006E25A8">
        <w:trPr>
          <w:jc w:val="center"/>
          <w:ins w:id="2010" w:author="Amrit" w:date="2018-11-15T10:04:00Z"/>
        </w:trPr>
        <w:tc>
          <w:tcPr>
            <w:tcW w:w="2576" w:type="dxa"/>
            <w:tcBorders>
              <w:top w:val="single" w:sz="36" w:space="0" w:color="auto"/>
              <w:bottom w:val="single" w:sz="36" w:space="0" w:color="auto"/>
            </w:tcBorders>
            <w:tcPrChange w:id="2011" w:author="Amrit" w:date="2018-11-15T10:15:00Z">
              <w:tcPr>
                <w:tcW w:w="1520" w:type="dxa"/>
                <w:tcBorders>
                  <w:top w:val="single" w:sz="36" w:space="0" w:color="auto"/>
                  <w:bottom w:val="single" w:sz="36" w:space="0" w:color="auto"/>
                </w:tcBorders>
              </w:tcPr>
            </w:tcPrChange>
          </w:tcPr>
          <w:p w14:paraId="4ABBE944" w14:textId="77777777" w:rsidR="009B0237" w:rsidRPr="00AA6BBC" w:rsidRDefault="009B0237" w:rsidP="003A06F5">
            <w:pPr>
              <w:jc w:val="center"/>
              <w:rPr>
                <w:ins w:id="2012" w:author="Amrit" w:date="2018-11-15T10:04:00Z"/>
                <w:b/>
              </w:rPr>
            </w:pPr>
            <w:ins w:id="2013" w:author="Amrit" w:date="2018-11-15T10:04:00Z">
              <w:r w:rsidRPr="00AA6BBC">
                <w:rPr>
                  <w:b/>
                </w:rPr>
                <w:t>Dataset</w:t>
              </w:r>
            </w:ins>
          </w:p>
        </w:tc>
        <w:tc>
          <w:tcPr>
            <w:tcW w:w="2326" w:type="dxa"/>
            <w:tcBorders>
              <w:top w:val="single" w:sz="36" w:space="0" w:color="auto"/>
              <w:bottom w:val="single" w:sz="36" w:space="0" w:color="auto"/>
            </w:tcBorders>
            <w:tcPrChange w:id="2014" w:author="Amrit" w:date="2018-11-15T10:15:00Z">
              <w:tcPr>
                <w:tcW w:w="2326" w:type="dxa"/>
                <w:tcBorders>
                  <w:top w:val="single" w:sz="36" w:space="0" w:color="auto"/>
                  <w:bottom w:val="single" w:sz="36" w:space="0" w:color="auto"/>
                </w:tcBorders>
              </w:tcPr>
            </w:tcPrChange>
          </w:tcPr>
          <w:p w14:paraId="25F0C4F9" w14:textId="27D0BE7D" w:rsidR="009B0237" w:rsidRPr="007D0EAB" w:rsidRDefault="009B0237" w:rsidP="003A06F5">
            <w:pPr>
              <w:jc w:val="center"/>
              <w:rPr>
                <w:ins w:id="2015" w:author="Amrit" w:date="2018-11-15T10:04:00Z"/>
                <w:b/>
                <w:i/>
              </w:rPr>
            </w:pPr>
            <w:ins w:id="2016" w:author="Amrit" w:date="2018-11-15T10:05:00Z">
              <w:r>
                <w:rPr>
                  <w:b/>
                  <w:i/>
                </w:rPr>
                <w:t>p</w:t>
              </w:r>
            </w:ins>
            <w:ins w:id="2017" w:author="Amrit" w:date="2018-11-15T10:04:00Z">
              <w:r w:rsidRPr="007D0EAB">
                <w:rPr>
                  <w:b/>
                  <w:i/>
                </w:rPr>
                <w:t xml:space="preserve"> </w:t>
              </w:r>
            </w:ins>
          </w:p>
        </w:tc>
        <w:tc>
          <w:tcPr>
            <w:tcW w:w="2152" w:type="dxa"/>
            <w:tcBorders>
              <w:top w:val="single" w:sz="36" w:space="0" w:color="auto"/>
              <w:bottom w:val="single" w:sz="36" w:space="0" w:color="auto"/>
            </w:tcBorders>
            <w:tcPrChange w:id="2018" w:author="Amrit" w:date="2018-11-15T10:15:00Z">
              <w:tcPr>
                <w:tcW w:w="1436" w:type="dxa"/>
                <w:tcBorders>
                  <w:top w:val="single" w:sz="36" w:space="0" w:color="auto"/>
                  <w:bottom w:val="single" w:sz="36" w:space="0" w:color="auto"/>
                </w:tcBorders>
              </w:tcPr>
            </w:tcPrChange>
          </w:tcPr>
          <w:p w14:paraId="20C1542F" w14:textId="4888F7AB" w:rsidR="009B0237" w:rsidRPr="00AA6BBC" w:rsidRDefault="009B0237" w:rsidP="003A06F5">
            <w:pPr>
              <w:jc w:val="center"/>
              <w:rPr>
                <w:ins w:id="2019" w:author="Amrit" w:date="2018-11-15T10:04:00Z"/>
                <w:b/>
              </w:rPr>
            </w:pPr>
            <w:ins w:id="2020" w:author="Amrit" w:date="2018-11-15T10:05:00Z">
              <w:r>
                <w:rPr>
                  <w:b/>
                </w:rPr>
                <w:t>Train</w:t>
              </w:r>
            </w:ins>
          </w:p>
        </w:tc>
        <w:tc>
          <w:tcPr>
            <w:tcW w:w="1985" w:type="dxa"/>
            <w:tcBorders>
              <w:top w:val="single" w:sz="36" w:space="0" w:color="auto"/>
              <w:bottom w:val="single" w:sz="36" w:space="0" w:color="auto"/>
            </w:tcBorders>
            <w:tcPrChange w:id="2021" w:author="Amrit" w:date="2018-11-15T10:15:00Z">
              <w:tcPr>
                <w:tcW w:w="1487" w:type="dxa"/>
                <w:tcBorders>
                  <w:top w:val="single" w:sz="36" w:space="0" w:color="auto"/>
                  <w:bottom w:val="single" w:sz="36" w:space="0" w:color="auto"/>
                </w:tcBorders>
              </w:tcPr>
            </w:tcPrChange>
          </w:tcPr>
          <w:p w14:paraId="33C74CBE" w14:textId="032DD38D" w:rsidR="009B0237" w:rsidRPr="009B0237" w:rsidRDefault="009B0237" w:rsidP="003A06F5">
            <w:pPr>
              <w:jc w:val="center"/>
              <w:rPr>
                <w:ins w:id="2022" w:author="Amrit" w:date="2018-11-15T10:04:00Z"/>
                <w:b/>
                <w:rPrChange w:id="2023" w:author="Amrit" w:date="2018-11-15T10:05:00Z">
                  <w:rPr>
                    <w:ins w:id="2024" w:author="Amrit" w:date="2018-11-15T10:04:00Z"/>
                    <w:b/>
                    <w:i/>
                  </w:rPr>
                </w:rPrChange>
              </w:rPr>
            </w:pPr>
            <w:ins w:id="2025" w:author="Amrit" w:date="2018-11-15T10:05:00Z">
              <w:r>
                <w:rPr>
                  <w:b/>
                </w:rPr>
                <w:t>Test</w:t>
              </w:r>
            </w:ins>
          </w:p>
        </w:tc>
      </w:tr>
      <w:tr w:rsidR="009B0237" w:rsidRPr="00AA6BBC" w14:paraId="7898CC34" w14:textId="77777777" w:rsidTr="006E25A8">
        <w:trPr>
          <w:trHeight w:val="961"/>
          <w:jc w:val="center"/>
          <w:ins w:id="2026" w:author="Amrit" w:date="2018-11-15T10:04:00Z"/>
          <w:trPrChange w:id="2027" w:author="Amrit" w:date="2018-11-15T10:15:00Z">
            <w:trPr>
              <w:trHeight w:val="961"/>
            </w:trPr>
          </w:trPrChange>
        </w:trPr>
        <w:tc>
          <w:tcPr>
            <w:tcW w:w="2576" w:type="dxa"/>
            <w:tcBorders>
              <w:top w:val="single" w:sz="36" w:space="0" w:color="auto"/>
            </w:tcBorders>
            <w:tcPrChange w:id="2028" w:author="Amrit" w:date="2018-11-15T10:15:00Z">
              <w:tcPr>
                <w:tcW w:w="1520" w:type="dxa"/>
                <w:tcBorders>
                  <w:top w:val="single" w:sz="36" w:space="0" w:color="auto"/>
                </w:tcBorders>
              </w:tcPr>
            </w:tcPrChange>
          </w:tcPr>
          <w:p w14:paraId="47F2E5E8" w14:textId="77777777" w:rsidR="00603D42" w:rsidRDefault="00603D42" w:rsidP="003A06F5">
            <w:pPr>
              <w:rPr>
                <w:ins w:id="2029" w:author="Amrit" w:date="2018-11-15T10:09:00Z"/>
              </w:rPr>
            </w:pPr>
          </w:p>
          <w:p w14:paraId="170527B7" w14:textId="2FB182C7" w:rsidR="009B0237" w:rsidRPr="00AA6BBC" w:rsidRDefault="009B0237" w:rsidP="003A06F5">
            <w:pPr>
              <w:rPr>
                <w:ins w:id="2030" w:author="Amrit" w:date="2018-11-15T10:04:00Z"/>
              </w:rPr>
            </w:pPr>
            <w:proofErr w:type="spellStart"/>
            <w:ins w:id="2031" w:author="Amrit" w:date="2018-11-15T10:05:00Z">
              <w:r>
                <w:t>Diablo_null</w:t>
              </w:r>
            </w:ins>
            <w:proofErr w:type="spellEnd"/>
          </w:p>
          <w:p w14:paraId="3BD14C01" w14:textId="77777777" w:rsidR="009B0237" w:rsidRPr="00AA6BBC" w:rsidRDefault="009B0237" w:rsidP="003A06F5">
            <w:pPr>
              <w:rPr>
                <w:ins w:id="2032" w:author="Amrit" w:date="2018-11-15T10:04:00Z"/>
              </w:rPr>
            </w:pPr>
          </w:p>
        </w:tc>
        <w:tc>
          <w:tcPr>
            <w:tcW w:w="2326" w:type="dxa"/>
            <w:tcBorders>
              <w:top w:val="single" w:sz="36" w:space="0" w:color="auto"/>
            </w:tcBorders>
            <w:tcPrChange w:id="2033" w:author="Amrit" w:date="2018-11-15T10:15:00Z">
              <w:tcPr>
                <w:tcW w:w="2326" w:type="dxa"/>
                <w:tcBorders>
                  <w:top w:val="single" w:sz="36" w:space="0" w:color="auto"/>
                </w:tcBorders>
              </w:tcPr>
            </w:tcPrChange>
          </w:tcPr>
          <w:p w14:paraId="3B62F3EA" w14:textId="44194817" w:rsidR="009B0237" w:rsidRDefault="009B0237" w:rsidP="003A06F5">
            <w:pPr>
              <w:jc w:val="center"/>
              <w:rPr>
                <w:ins w:id="2034" w:author="Amrit" w:date="2018-11-15T10:07:00Z"/>
              </w:rPr>
            </w:pPr>
            <w:ins w:id="2035" w:author="Amrit" w:date="2018-11-15T10:07:00Z">
              <w:r>
                <w:t>mRNA:</w:t>
              </w:r>
            </w:ins>
            <w:ins w:id="2036" w:author="Amrit" w:date="2018-11-15T10:08:00Z">
              <w:r>
                <w:t xml:space="preserve"> 60</w:t>
              </w:r>
            </w:ins>
          </w:p>
          <w:p w14:paraId="6716357C" w14:textId="5FF3B34D" w:rsidR="009B0237" w:rsidRDefault="009B0237" w:rsidP="003A06F5">
            <w:pPr>
              <w:jc w:val="center"/>
              <w:rPr>
                <w:ins w:id="2037" w:author="Amrit" w:date="2018-11-15T10:07:00Z"/>
              </w:rPr>
            </w:pPr>
            <w:ins w:id="2038" w:author="Amrit" w:date="2018-11-15T10:07:00Z">
              <w:r>
                <w:t>miRNA:</w:t>
              </w:r>
            </w:ins>
            <w:ins w:id="2039" w:author="Amrit" w:date="2018-11-15T10:08:00Z">
              <w:r>
                <w:t xml:space="preserve"> 42</w:t>
              </w:r>
            </w:ins>
          </w:p>
          <w:p w14:paraId="75EE7D39" w14:textId="44C5AB02" w:rsidR="009B0237" w:rsidRPr="00AA6BBC" w:rsidRDefault="009B0237" w:rsidP="003A06F5">
            <w:pPr>
              <w:jc w:val="center"/>
              <w:rPr>
                <w:ins w:id="2040" w:author="Amrit" w:date="2018-11-15T10:04:00Z"/>
              </w:rPr>
            </w:pPr>
            <w:ins w:id="2041" w:author="Amrit" w:date="2018-11-15T10:07:00Z">
              <w:r>
                <w:t>CpGs:</w:t>
              </w:r>
            </w:ins>
            <w:ins w:id="2042" w:author="Amrit" w:date="2018-11-15T10:08:00Z">
              <w:r>
                <w:t xml:space="preserve"> 22</w:t>
              </w:r>
            </w:ins>
          </w:p>
        </w:tc>
        <w:tc>
          <w:tcPr>
            <w:tcW w:w="2152" w:type="dxa"/>
            <w:tcBorders>
              <w:top w:val="single" w:sz="36" w:space="0" w:color="auto"/>
            </w:tcBorders>
            <w:tcPrChange w:id="2043" w:author="Amrit" w:date="2018-11-15T10:15:00Z">
              <w:tcPr>
                <w:tcW w:w="1436" w:type="dxa"/>
                <w:tcBorders>
                  <w:top w:val="single" w:sz="36" w:space="0" w:color="auto"/>
                </w:tcBorders>
              </w:tcPr>
            </w:tcPrChange>
          </w:tcPr>
          <w:p w14:paraId="41BAA0A4" w14:textId="77777777" w:rsidR="00603D42" w:rsidRDefault="00603D42" w:rsidP="003A06F5">
            <w:pPr>
              <w:jc w:val="center"/>
              <w:rPr>
                <w:ins w:id="2044" w:author="Amrit" w:date="2018-11-15T10:09:00Z"/>
              </w:rPr>
            </w:pPr>
          </w:p>
          <w:p w14:paraId="5946DAE2" w14:textId="31B32C63" w:rsidR="009B0237" w:rsidRPr="00AA6BBC" w:rsidRDefault="00603D42" w:rsidP="003A06F5">
            <w:pPr>
              <w:jc w:val="center"/>
              <w:rPr>
                <w:ins w:id="2045" w:author="Amrit" w:date="2018-11-15T10:04:00Z"/>
              </w:rPr>
            </w:pPr>
            <w:ins w:id="2046" w:author="Amrit" w:date="2018-11-15T10:09:00Z">
              <w:r>
                <w:t>0.21 (0.0091)</w:t>
              </w:r>
            </w:ins>
          </w:p>
        </w:tc>
        <w:tc>
          <w:tcPr>
            <w:tcW w:w="1985" w:type="dxa"/>
            <w:tcBorders>
              <w:top w:val="single" w:sz="36" w:space="0" w:color="auto"/>
            </w:tcBorders>
            <w:tcPrChange w:id="2047" w:author="Amrit" w:date="2018-11-15T10:15:00Z">
              <w:tcPr>
                <w:tcW w:w="1487" w:type="dxa"/>
                <w:tcBorders>
                  <w:top w:val="single" w:sz="36" w:space="0" w:color="auto"/>
                </w:tcBorders>
              </w:tcPr>
            </w:tcPrChange>
          </w:tcPr>
          <w:p w14:paraId="25C5E3B9" w14:textId="77777777" w:rsidR="00603D42" w:rsidRDefault="00603D42" w:rsidP="003A06F5">
            <w:pPr>
              <w:jc w:val="center"/>
              <w:rPr>
                <w:ins w:id="2048" w:author="Amrit" w:date="2018-11-15T10:09:00Z"/>
              </w:rPr>
            </w:pPr>
          </w:p>
          <w:p w14:paraId="0E47EE97" w14:textId="2D4E0942" w:rsidR="009B0237" w:rsidRPr="00AA6BBC" w:rsidRDefault="00603D42" w:rsidP="003A06F5">
            <w:pPr>
              <w:jc w:val="center"/>
              <w:rPr>
                <w:ins w:id="2049" w:author="Amrit" w:date="2018-11-15T10:04:00Z"/>
              </w:rPr>
            </w:pPr>
            <w:ins w:id="2050" w:author="Amrit" w:date="2018-11-15T10:09:00Z">
              <w:r>
                <w:t>0.19</w:t>
              </w:r>
            </w:ins>
          </w:p>
        </w:tc>
      </w:tr>
      <w:tr w:rsidR="009B0237" w:rsidRPr="00AA6BBC" w14:paraId="3C629670" w14:textId="77777777" w:rsidTr="006E25A8">
        <w:trPr>
          <w:trHeight w:val="848"/>
          <w:jc w:val="center"/>
          <w:ins w:id="2051" w:author="Amrit" w:date="2018-11-15T10:04:00Z"/>
          <w:trPrChange w:id="2052" w:author="Amrit" w:date="2018-11-15T10:15:00Z">
            <w:trPr>
              <w:trHeight w:val="848"/>
            </w:trPr>
          </w:trPrChange>
        </w:trPr>
        <w:tc>
          <w:tcPr>
            <w:tcW w:w="2576" w:type="dxa"/>
            <w:tcPrChange w:id="2053" w:author="Amrit" w:date="2018-11-15T10:15:00Z">
              <w:tcPr>
                <w:tcW w:w="1520" w:type="dxa"/>
              </w:tcPr>
            </w:tcPrChange>
          </w:tcPr>
          <w:p w14:paraId="39FD19E6" w14:textId="77777777" w:rsidR="00603D42" w:rsidRDefault="00603D42" w:rsidP="003A06F5">
            <w:pPr>
              <w:rPr>
                <w:ins w:id="2054" w:author="Amrit" w:date="2018-11-15T10:09:00Z"/>
              </w:rPr>
            </w:pPr>
          </w:p>
          <w:p w14:paraId="0120AE87" w14:textId="4C6AD869" w:rsidR="009B0237" w:rsidRPr="00AA6BBC" w:rsidRDefault="009B0237" w:rsidP="003A06F5">
            <w:pPr>
              <w:rPr>
                <w:ins w:id="2055" w:author="Amrit" w:date="2018-11-15T10:04:00Z"/>
              </w:rPr>
            </w:pPr>
            <w:proofErr w:type="spellStart"/>
            <w:ins w:id="2056" w:author="Amrit" w:date="2018-11-15T10:07:00Z">
              <w:r>
                <w:t>Diablo_full</w:t>
              </w:r>
            </w:ins>
            <w:proofErr w:type="spellEnd"/>
            <w:ins w:id="2057" w:author="Amrit" w:date="2018-11-15T10:04:00Z">
              <w:r w:rsidRPr="00AA6BBC">
                <w:t xml:space="preserve"> </w:t>
              </w:r>
            </w:ins>
          </w:p>
        </w:tc>
        <w:tc>
          <w:tcPr>
            <w:tcW w:w="2326" w:type="dxa"/>
            <w:tcPrChange w:id="2058" w:author="Amrit" w:date="2018-11-15T10:15:00Z">
              <w:tcPr>
                <w:tcW w:w="2326" w:type="dxa"/>
              </w:tcPr>
            </w:tcPrChange>
          </w:tcPr>
          <w:p w14:paraId="5D761D0E" w14:textId="5788FFCE" w:rsidR="009B0237" w:rsidRDefault="009B0237" w:rsidP="009B0237">
            <w:pPr>
              <w:jc w:val="center"/>
              <w:rPr>
                <w:ins w:id="2059" w:author="Amrit" w:date="2018-11-15T10:07:00Z"/>
              </w:rPr>
            </w:pPr>
            <w:ins w:id="2060" w:author="Amrit" w:date="2018-11-15T10:07:00Z">
              <w:r>
                <w:t>mRNA:</w:t>
              </w:r>
            </w:ins>
            <w:ins w:id="2061" w:author="Amrit" w:date="2018-11-15T10:08:00Z">
              <w:r>
                <w:t xml:space="preserve"> 55</w:t>
              </w:r>
            </w:ins>
          </w:p>
          <w:p w14:paraId="17459A20" w14:textId="3435CAD4" w:rsidR="009B0237" w:rsidRDefault="009B0237" w:rsidP="009B0237">
            <w:pPr>
              <w:jc w:val="center"/>
              <w:rPr>
                <w:ins w:id="2062" w:author="Amrit" w:date="2018-11-15T10:07:00Z"/>
              </w:rPr>
            </w:pPr>
            <w:ins w:id="2063" w:author="Amrit" w:date="2018-11-15T10:07:00Z">
              <w:r>
                <w:t>miRNA:</w:t>
              </w:r>
            </w:ins>
            <w:ins w:id="2064" w:author="Amrit" w:date="2018-11-15T10:08:00Z">
              <w:r>
                <w:t xml:space="preserve"> 17</w:t>
              </w:r>
            </w:ins>
          </w:p>
          <w:p w14:paraId="2DC33818" w14:textId="1D6A0E95" w:rsidR="009B0237" w:rsidRPr="00AA6BBC" w:rsidRDefault="009B0237" w:rsidP="009B0237">
            <w:pPr>
              <w:jc w:val="center"/>
              <w:rPr>
                <w:ins w:id="2065" w:author="Amrit" w:date="2018-11-15T10:04:00Z"/>
              </w:rPr>
            </w:pPr>
            <w:ins w:id="2066" w:author="Amrit" w:date="2018-11-15T10:07:00Z">
              <w:r>
                <w:t>CpGs:</w:t>
              </w:r>
            </w:ins>
            <w:ins w:id="2067" w:author="Amrit" w:date="2018-11-15T10:08:00Z">
              <w:r>
                <w:t xml:space="preserve"> 17</w:t>
              </w:r>
            </w:ins>
          </w:p>
        </w:tc>
        <w:tc>
          <w:tcPr>
            <w:tcW w:w="2152" w:type="dxa"/>
            <w:tcPrChange w:id="2068" w:author="Amrit" w:date="2018-11-15T10:15:00Z">
              <w:tcPr>
                <w:tcW w:w="1436" w:type="dxa"/>
              </w:tcPr>
            </w:tcPrChange>
          </w:tcPr>
          <w:p w14:paraId="01666F55" w14:textId="77777777" w:rsidR="009B0237" w:rsidRDefault="009B0237" w:rsidP="003A06F5">
            <w:pPr>
              <w:jc w:val="center"/>
              <w:rPr>
                <w:ins w:id="2069" w:author="Amrit" w:date="2018-11-15T10:10:00Z"/>
              </w:rPr>
            </w:pPr>
          </w:p>
          <w:p w14:paraId="354BB5CE" w14:textId="263B9984" w:rsidR="0048159B" w:rsidRPr="00AA6BBC" w:rsidRDefault="0048159B" w:rsidP="003A06F5">
            <w:pPr>
              <w:jc w:val="center"/>
              <w:rPr>
                <w:ins w:id="2070" w:author="Amrit" w:date="2018-11-15T10:04:00Z"/>
              </w:rPr>
            </w:pPr>
            <w:ins w:id="2071" w:author="Amrit" w:date="2018-11-15T10:10:00Z">
              <w:r>
                <w:t>0.22 (0.0057)</w:t>
              </w:r>
            </w:ins>
          </w:p>
        </w:tc>
        <w:tc>
          <w:tcPr>
            <w:tcW w:w="1985" w:type="dxa"/>
            <w:tcPrChange w:id="2072" w:author="Amrit" w:date="2018-11-15T10:15:00Z">
              <w:tcPr>
                <w:tcW w:w="1487" w:type="dxa"/>
              </w:tcPr>
            </w:tcPrChange>
          </w:tcPr>
          <w:p w14:paraId="7675C067" w14:textId="77777777" w:rsidR="009B0237" w:rsidRDefault="009B0237" w:rsidP="003A06F5">
            <w:pPr>
              <w:jc w:val="center"/>
              <w:rPr>
                <w:ins w:id="2073" w:author="Amrit" w:date="2018-11-15T10:10:00Z"/>
              </w:rPr>
            </w:pPr>
          </w:p>
          <w:p w14:paraId="348A6572" w14:textId="25866D97" w:rsidR="0048159B" w:rsidRPr="00AA6BBC" w:rsidRDefault="0048159B" w:rsidP="003A06F5">
            <w:pPr>
              <w:jc w:val="center"/>
              <w:rPr>
                <w:ins w:id="2074" w:author="Amrit" w:date="2018-11-15T10:04:00Z"/>
              </w:rPr>
            </w:pPr>
            <w:ins w:id="2075" w:author="Amrit" w:date="2018-11-15T10:10:00Z">
              <w:r>
                <w:t>0.21</w:t>
              </w:r>
            </w:ins>
          </w:p>
        </w:tc>
      </w:tr>
      <w:tr w:rsidR="009B0237" w:rsidRPr="00AA6BBC" w14:paraId="233779FD" w14:textId="77777777" w:rsidTr="006E25A8">
        <w:trPr>
          <w:trHeight w:val="848"/>
          <w:jc w:val="center"/>
          <w:ins w:id="2076" w:author="Amrit" w:date="2018-11-15T10:04:00Z"/>
          <w:trPrChange w:id="2077" w:author="Amrit" w:date="2018-11-15T10:15:00Z">
            <w:trPr>
              <w:trHeight w:val="848"/>
            </w:trPr>
          </w:trPrChange>
        </w:trPr>
        <w:tc>
          <w:tcPr>
            <w:tcW w:w="2576" w:type="dxa"/>
            <w:tcBorders>
              <w:bottom w:val="single" w:sz="4" w:space="0" w:color="auto"/>
            </w:tcBorders>
            <w:tcPrChange w:id="2078" w:author="Amrit" w:date="2018-11-15T10:15:00Z">
              <w:tcPr>
                <w:tcW w:w="1520" w:type="dxa"/>
              </w:tcPr>
            </w:tcPrChange>
          </w:tcPr>
          <w:p w14:paraId="0997585A" w14:textId="77777777" w:rsidR="00603D42" w:rsidRDefault="00603D42" w:rsidP="003A06F5">
            <w:pPr>
              <w:rPr>
                <w:ins w:id="2079" w:author="Amrit" w:date="2018-11-15T10:09:00Z"/>
              </w:rPr>
            </w:pPr>
          </w:p>
          <w:p w14:paraId="15858F4B" w14:textId="3DD759A8" w:rsidR="009B0237" w:rsidRPr="00AA6BBC" w:rsidRDefault="009B0237" w:rsidP="003A06F5">
            <w:pPr>
              <w:rPr>
                <w:ins w:id="2080" w:author="Amrit" w:date="2018-11-15T10:04:00Z"/>
              </w:rPr>
            </w:pPr>
            <w:proofErr w:type="spellStart"/>
            <w:ins w:id="2081" w:author="Amrit" w:date="2018-11-15T10:07:00Z">
              <w:r>
                <w:t>Concatenation_sPLSDA</w:t>
              </w:r>
            </w:ins>
            <w:proofErr w:type="spellEnd"/>
          </w:p>
        </w:tc>
        <w:tc>
          <w:tcPr>
            <w:tcW w:w="2326" w:type="dxa"/>
            <w:tcBorders>
              <w:bottom w:val="single" w:sz="4" w:space="0" w:color="auto"/>
            </w:tcBorders>
            <w:tcPrChange w:id="2082" w:author="Amrit" w:date="2018-11-15T10:15:00Z">
              <w:tcPr>
                <w:tcW w:w="2326" w:type="dxa"/>
              </w:tcPr>
            </w:tcPrChange>
          </w:tcPr>
          <w:p w14:paraId="04D310F3" w14:textId="4A6D4C53" w:rsidR="009B0237" w:rsidRDefault="009B0237" w:rsidP="009B0237">
            <w:pPr>
              <w:jc w:val="center"/>
              <w:rPr>
                <w:ins w:id="2083" w:author="Amrit" w:date="2018-11-15T10:07:00Z"/>
              </w:rPr>
            </w:pPr>
            <w:ins w:id="2084" w:author="Amrit" w:date="2018-11-15T10:07:00Z">
              <w:r>
                <w:t>mRNA:</w:t>
              </w:r>
            </w:ins>
            <w:ins w:id="2085" w:author="Amrit" w:date="2018-11-15T10:08:00Z">
              <w:r>
                <w:t xml:space="preserve"> 60</w:t>
              </w:r>
            </w:ins>
          </w:p>
          <w:p w14:paraId="303DDFE5" w14:textId="0A80E34D" w:rsidR="009B0237" w:rsidRDefault="009B0237" w:rsidP="009B0237">
            <w:pPr>
              <w:jc w:val="center"/>
              <w:rPr>
                <w:ins w:id="2086" w:author="Amrit" w:date="2018-11-15T10:07:00Z"/>
              </w:rPr>
            </w:pPr>
            <w:ins w:id="2087" w:author="Amrit" w:date="2018-11-15T10:07:00Z">
              <w:r>
                <w:t>miRNA:</w:t>
              </w:r>
            </w:ins>
            <w:ins w:id="2088" w:author="Amrit" w:date="2018-11-15T10:08:00Z">
              <w:r>
                <w:t xml:space="preserve"> 0</w:t>
              </w:r>
            </w:ins>
          </w:p>
          <w:p w14:paraId="01F56E1B" w14:textId="4FB51218" w:rsidR="009B0237" w:rsidRPr="00AA6BBC" w:rsidRDefault="009B0237" w:rsidP="009B0237">
            <w:pPr>
              <w:jc w:val="center"/>
              <w:rPr>
                <w:ins w:id="2089" w:author="Amrit" w:date="2018-11-15T10:04:00Z"/>
              </w:rPr>
            </w:pPr>
            <w:ins w:id="2090" w:author="Amrit" w:date="2018-11-15T10:07:00Z">
              <w:r>
                <w:t>CpGs:</w:t>
              </w:r>
            </w:ins>
            <w:ins w:id="2091" w:author="Amrit" w:date="2018-11-15T10:08:00Z">
              <w:r>
                <w:t xml:space="preserve"> 0</w:t>
              </w:r>
            </w:ins>
          </w:p>
        </w:tc>
        <w:tc>
          <w:tcPr>
            <w:tcW w:w="2152" w:type="dxa"/>
            <w:tcBorders>
              <w:bottom w:val="single" w:sz="4" w:space="0" w:color="auto"/>
            </w:tcBorders>
            <w:tcPrChange w:id="2092" w:author="Amrit" w:date="2018-11-15T10:15:00Z">
              <w:tcPr>
                <w:tcW w:w="1436" w:type="dxa"/>
              </w:tcPr>
            </w:tcPrChange>
          </w:tcPr>
          <w:p w14:paraId="3EBBF86C" w14:textId="77777777" w:rsidR="009B0237" w:rsidRDefault="009B0237" w:rsidP="003A06F5">
            <w:pPr>
              <w:jc w:val="center"/>
              <w:rPr>
                <w:ins w:id="2093" w:author="Amrit" w:date="2018-11-15T10:10:00Z"/>
              </w:rPr>
            </w:pPr>
          </w:p>
          <w:p w14:paraId="3F8DAC85" w14:textId="7D446BE9" w:rsidR="0048159B" w:rsidRPr="00AA6BBC" w:rsidRDefault="0048159B" w:rsidP="003A06F5">
            <w:pPr>
              <w:jc w:val="center"/>
              <w:rPr>
                <w:ins w:id="2094" w:author="Amrit" w:date="2018-11-15T10:04:00Z"/>
              </w:rPr>
            </w:pPr>
            <w:ins w:id="2095" w:author="Amrit" w:date="2018-11-15T10:10:00Z">
              <w:r>
                <w:t>0.15 (0.013)</w:t>
              </w:r>
            </w:ins>
          </w:p>
        </w:tc>
        <w:tc>
          <w:tcPr>
            <w:tcW w:w="1985" w:type="dxa"/>
            <w:tcBorders>
              <w:bottom w:val="single" w:sz="4" w:space="0" w:color="auto"/>
            </w:tcBorders>
            <w:tcPrChange w:id="2096" w:author="Amrit" w:date="2018-11-15T10:15:00Z">
              <w:tcPr>
                <w:tcW w:w="1487" w:type="dxa"/>
              </w:tcPr>
            </w:tcPrChange>
          </w:tcPr>
          <w:p w14:paraId="4C5E6C43" w14:textId="77777777" w:rsidR="009B0237" w:rsidRDefault="009B0237" w:rsidP="003A06F5">
            <w:pPr>
              <w:jc w:val="center"/>
              <w:rPr>
                <w:ins w:id="2097" w:author="Amrit" w:date="2018-11-15T10:10:00Z"/>
              </w:rPr>
            </w:pPr>
          </w:p>
          <w:p w14:paraId="39203253" w14:textId="1016F782" w:rsidR="0048159B" w:rsidRPr="00AA6BBC" w:rsidRDefault="0048159B" w:rsidP="003A06F5">
            <w:pPr>
              <w:jc w:val="center"/>
              <w:rPr>
                <w:ins w:id="2098" w:author="Amrit" w:date="2018-11-15T10:04:00Z"/>
              </w:rPr>
            </w:pPr>
            <w:ins w:id="2099" w:author="Amrit" w:date="2018-11-15T10:10:00Z">
              <w:r>
                <w:t>0.18</w:t>
              </w:r>
            </w:ins>
          </w:p>
        </w:tc>
      </w:tr>
      <w:tr w:rsidR="009B0237" w:rsidRPr="00AA6BBC" w14:paraId="01602F4D" w14:textId="77777777" w:rsidTr="006E25A8">
        <w:trPr>
          <w:trHeight w:val="848"/>
          <w:jc w:val="center"/>
          <w:ins w:id="2100" w:author="Amrit" w:date="2018-11-15T10:04:00Z"/>
          <w:trPrChange w:id="2101" w:author="Amrit" w:date="2018-11-15T10:15:00Z">
            <w:trPr>
              <w:trHeight w:val="848"/>
            </w:trPr>
          </w:trPrChange>
        </w:trPr>
        <w:tc>
          <w:tcPr>
            <w:tcW w:w="2576" w:type="dxa"/>
            <w:tcBorders>
              <w:bottom w:val="single" w:sz="4" w:space="0" w:color="auto"/>
            </w:tcBorders>
            <w:tcPrChange w:id="2102" w:author="Amrit" w:date="2018-11-15T10:15:00Z">
              <w:tcPr>
                <w:tcW w:w="1520" w:type="dxa"/>
              </w:tcPr>
            </w:tcPrChange>
          </w:tcPr>
          <w:p w14:paraId="43F2E11A" w14:textId="77777777" w:rsidR="00603D42" w:rsidRDefault="00603D42" w:rsidP="003A06F5">
            <w:pPr>
              <w:rPr>
                <w:ins w:id="2103" w:author="Amrit" w:date="2018-11-15T10:09:00Z"/>
              </w:rPr>
            </w:pPr>
          </w:p>
          <w:p w14:paraId="0AFA6456" w14:textId="0E2531C4" w:rsidR="009B0237" w:rsidRPr="00AA6BBC" w:rsidRDefault="009B0237" w:rsidP="003A06F5">
            <w:pPr>
              <w:rPr>
                <w:ins w:id="2104" w:author="Amrit" w:date="2018-11-15T10:04:00Z"/>
              </w:rPr>
            </w:pPr>
            <w:proofErr w:type="spellStart"/>
            <w:ins w:id="2105" w:author="Amrit" w:date="2018-11-15T10:07:00Z">
              <w:r>
                <w:t>Concatenation_enet</w:t>
              </w:r>
            </w:ins>
            <w:proofErr w:type="spellEnd"/>
            <w:ins w:id="2106" w:author="Amrit" w:date="2018-11-15T10:04:00Z">
              <w:r w:rsidRPr="00AA6BBC">
                <w:t xml:space="preserve"> </w:t>
              </w:r>
            </w:ins>
          </w:p>
        </w:tc>
        <w:tc>
          <w:tcPr>
            <w:tcW w:w="2326" w:type="dxa"/>
            <w:tcBorders>
              <w:bottom w:val="single" w:sz="4" w:space="0" w:color="auto"/>
            </w:tcBorders>
            <w:tcPrChange w:id="2107" w:author="Amrit" w:date="2018-11-15T10:15:00Z">
              <w:tcPr>
                <w:tcW w:w="2326" w:type="dxa"/>
              </w:tcPr>
            </w:tcPrChange>
          </w:tcPr>
          <w:p w14:paraId="490EB2DC" w14:textId="3899B0D1" w:rsidR="009B0237" w:rsidRDefault="009B0237" w:rsidP="009B0237">
            <w:pPr>
              <w:jc w:val="center"/>
              <w:rPr>
                <w:ins w:id="2108" w:author="Amrit" w:date="2018-11-15T10:07:00Z"/>
              </w:rPr>
            </w:pPr>
            <w:ins w:id="2109" w:author="Amrit" w:date="2018-11-15T10:07:00Z">
              <w:r>
                <w:t>mRNA:</w:t>
              </w:r>
            </w:ins>
            <w:ins w:id="2110" w:author="Amrit" w:date="2018-11-15T10:08:00Z">
              <w:r>
                <w:t xml:space="preserve"> 38</w:t>
              </w:r>
            </w:ins>
          </w:p>
          <w:p w14:paraId="53F06D00" w14:textId="3D5BC098" w:rsidR="009B0237" w:rsidRDefault="009B0237" w:rsidP="009B0237">
            <w:pPr>
              <w:jc w:val="center"/>
              <w:rPr>
                <w:ins w:id="2111" w:author="Amrit" w:date="2018-11-15T10:07:00Z"/>
              </w:rPr>
            </w:pPr>
            <w:ins w:id="2112" w:author="Amrit" w:date="2018-11-15T10:07:00Z">
              <w:r>
                <w:t>miRNA:</w:t>
              </w:r>
            </w:ins>
            <w:ins w:id="2113" w:author="Amrit" w:date="2018-11-15T10:08:00Z">
              <w:r>
                <w:t xml:space="preserve"> 2</w:t>
              </w:r>
            </w:ins>
          </w:p>
          <w:p w14:paraId="3960C0BE" w14:textId="44DACA68" w:rsidR="009B0237" w:rsidRPr="00AA6BBC" w:rsidRDefault="009B0237" w:rsidP="009B0237">
            <w:pPr>
              <w:jc w:val="center"/>
              <w:rPr>
                <w:ins w:id="2114" w:author="Amrit" w:date="2018-11-15T10:04:00Z"/>
              </w:rPr>
            </w:pPr>
            <w:ins w:id="2115" w:author="Amrit" w:date="2018-11-15T10:07:00Z">
              <w:r>
                <w:t>CpGs:</w:t>
              </w:r>
            </w:ins>
            <w:ins w:id="2116" w:author="Amrit" w:date="2018-11-15T10:08:00Z">
              <w:r>
                <w:t xml:space="preserve"> 118</w:t>
              </w:r>
            </w:ins>
          </w:p>
        </w:tc>
        <w:tc>
          <w:tcPr>
            <w:tcW w:w="2152" w:type="dxa"/>
            <w:tcBorders>
              <w:bottom w:val="single" w:sz="4" w:space="0" w:color="auto"/>
            </w:tcBorders>
            <w:tcPrChange w:id="2117" w:author="Amrit" w:date="2018-11-15T10:15:00Z">
              <w:tcPr>
                <w:tcW w:w="1436" w:type="dxa"/>
              </w:tcPr>
            </w:tcPrChange>
          </w:tcPr>
          <w:p w14:paraId="1B99955E" w14:textId="77777777" w:rsidR="009B0237" w:rsidRDefault="009B0237" w:rsidP="003A06F5">
            <w:pPr>
              <w:jc w:val="center"/>
              <w:rPr>
                <w:ins w:id="2118" w:author="Amrit" w:date="2018-11-15T10:10:00Z"/>
              </w:rPr>
            </w:pPr>
          </w:p>
          <w:p w14:paraId="4FCF0ED1" w14:textId="0D2369E8" w:rsidR="0048159B" w:rsidRPr="00AA6BBC" w:rsidRDefault="0048159B" w:rsidP="003A06F5">
            <w:pPr>
              <w:jc w:val="center"/>
              <w:rPr>
                <w:ins w:id="2119" w:author="Amrit" w:date="2018-11-15T10:04:00Z"/>
              </w:rPr>
            </w:pPr>
            <w:ins w:id="2120" w:author="Amrit" w:date="2018-11-15T10:10:00Z">
              <w:r>
                <w:t>0.14 (0.0072)</w:t>
              </w:r>
            </w:ins>
          </w:p>
        </w:tc>
        <w:tc>
          <w:tcPr>
            <w:tcW w:w="1985" w:type="dxa"/>
            <w:tcBorders>
              <w:bottom w:val="single" w:sz="4" w:space="0" w:color="auto"/>
            </w:tcBorders>
            <w:tcPrChange w:id="2121" w:author="Amrit" w:date="2018-11-15T10:15:00Z">
              <w:tcPr>
                <w:tcW w:w="1487" w:type="dxa"/>
              </w:tcPr>
            </w:tcPrChange>
          </w:tcPr>
          <w:p w14:paraId="52C67743" w14:textId="77777777" w:rsidR="009B0237" w:rsidRDefault="009B0237" w:rsidP="003A06F5">
            <w:pPr>
              <w:jc w:val="center"/>
              <w:rPr>
                <w:ins w:id="2122" w:author="Amrit" w:date="2018-11-15T10:10:00Z"/>
              </w:rPr>
            </w:pPr>
          </w:p>
          <w:p w14:paraId="557840F1" w14:textId="18E92CC1" w:rsidR="0048159B" w:rsidRPr="00AA6BBC" w:rsidRDefault="0048159B" w:rsidP="003A06F5">
            <w:pPr>
              <w:jc w:val="center"/>
              <w:rPr>
                <w:ins w:id="2123" w:author="Amrit" w:date="2018-11-15T10:04:00Z"/>
              </w:rPr>
            </w:pPr>
            <w:ins w:id="2124" w:author="Amrit" w:date="2018-11-15T10:10:00Z">
              <w:r>
                <w:t>0.20</w:t>
              </w:r>
            </w:ins>
          </w:p>
        </w:tc>
      </w:tr>
      <w:tr w:rsidR="009B0237" w:rsidRPr="00AA6BBC" w14:paraId="7F756E74" w14:textId="77777777" w:rsidTr="006E25A8">
        <w:trPr>
          <w:trHeight w:val="808"/>
          <w:jc w:val="center"/>
          <w:ins w:id="2125" w:author="Amrit" w:date="2018-11-15T10:04:00Z"/>
          <w:trPrChange w:id="2126" w:author="Amrit" w:date="2018-11-15T10:15:00Z">
            <w:trPr>
              <w:trHeight w:val="1557"/>
            </w:trPr>
          </w:trPrChange>
        </w:trPr>
        <w:tc>
          <w:tcPr>
            <w:tcW w:w="2576" w:type="dxa"/>
            <w:tcBorders>
              <w:top w:val="single" w:sz="4" w:space="0" w:color="auto"/>
              <w:bottom w:val="single" w:sz="4" w:space="0" w:color="auto"/>
            </w:tcBorders>
            <w:tcPrChange w:id="2127" w:author="Amrit" w:date="2018-11-15T10:15:00Z">
              <w:tcPr>
                <w:tcW w:w="1520" w:type="dxa"/>
                <w:tcBorders>
                  <w:top w:val="single" w:sz="36" w:space="0" w:color="auto"/>
                </w:tcBorders>
              </w:tcPr>
            </w:tcPrChange>
          </w:tcPr>
          <w:p w14:paraId="76B57E69" w14:textId="77777777" w:rsidR="00603D42" w:rsidRDefault="00603D42" w:rsidP="003A06F5">
            <w:pPr>
              <w:rPr>
                <w:ins w:id="2128" w:author="Amrit" w:date="2018-11-15T10:09:00Z"/>
              </w:rPr>
            </w:pPr>
          </w:p>
          <w:p w14:paraId="13E959D0" w14:textId="57B2856D" w:rsidR="009B0237" w:rsidRPr="00AA6BBC" w:rsidRDefault="009B0237" w:rsidP="003A06F5">
            <w:pPr>
              <w:rPr>
                <w:ins w:id="2129" w:author="Amrit" w:date="2018-11-15T10:04:00Z"/>
              </w:rPr>
            </w:pPr>
            <w:proofErr w:type="spellStart"/>
            <w:ins w:id="2130" w:author="Amrit" w:date="2018-11-15T10:07:00Z">
              <w:r>
                <w:t>Ensemble_sPLSDA</w:t>
              </w:r>
            </w:ins>
            <w:proofErr w:type="spellEnd"/>
          </w:p>
        </w:tc>
        <w:tc>
          <w:tcPr>
            <w:tcW w:w="2326" w:type="dxa"/>
            <w:tcBorders>
              <w:top w:val="single" w:sz="4" w:space="0" w:color="auto"/>
              <w:bottom w:val="single" w:sz="4" w:space="0" w:color="auto"/>
            </w:tcBorders>
            <w:tcPrChange w:id="2131" w:author="Amrit" w:date="2018-11-15T10:15:00Z">
              <w:tcPr>
                <w:tcW w:w="2326" w:type="dxa"/>
                <w:tcBorders>
                  <w:top w:val="single" w:sz="36" w:space="0" w:color="auto"/>
                </w:tcBorders>
              </w:tcPr>
            </w:tcPrChange>
          </w:tcPr>
          <w:p w14:paraId="768F4676" w14:textId="1B009033" w:rsidR="009B0237" w:rsidRDefault="009B0237" w:rsidP="009B0237">
            <w:pPr>
              <w:jc w:val="center"/>
              <w:rPr>
                <w:ins w:id="2132" w:author="Amrit" w:date="2018-11-15T10:08:00Z"/>
              </w:rPr>
            </w:pPr>
            <w:ins w:id="2133" w:author="Amrit" w:date="2018-11-15T10:08:00Z">
              <w:r>
                <w:t>mRNA: 60</w:t>
              </w:r>
            </w:ins>
          </w:p>
          <w:p w14:paraId="718F1234" w14:textId="6CD71230" w:rsidR="009B0237" w:rsidRDefault="009B0237" w:rsidP="009B0237">
            <w:pPr>
              <w:jc w:val="center"/>
              <w:rPr>
                <w:ins w:id="2134" w:author="Amrit" w:date="2018-11-15T10:08:00Z"/>
              </w:rPr>
            </w:pPr>
            <w:ins w:id="2135" w:author="Amrit" w:date="2018-11-15T10:08:00Z">
              <w:r>
                <w:t>miRNA: 55</w:t>
              </w:r>
            </w:ins>
          </w:p>
          <w:p w14:paraId="3A9BA080" w14:textId="5CE453DB" w:rsidR="009B0237" w:rsidRPr="00AA6BBC" w:rsidRDefault="009B0237" w:rsidP="009B0237">
            <w:pPr>
              <w:jc w:val="center"/>
              <w:rPr>
                <w:ins w:id="2136" w:author="Amrit" w:date="2018-11-15T10:04:00Z"/>
              </w:rPr>
            </w:pPr>
            <w:ins w:id="2137" w:author="Amrit" w:date="2018-11-15T10:08:00Z">
              <w:r>
                <w:t>CpGs: 40</w:t>
              </w:r>
            </w:ins>
          </w:p>
        </w:tc>
        <w:tc>
          <w:tcPr>
            <w:tcW w:w="2152" w:type="dxa"/>
            <w:tcBorders>
              <w:top w:val="single" w:sz="4" w:space="0" w:color="auto"/>
              <w:bottom w:val="single" w:sz="4" w:space="0" w:color="auto"/>
            </w:tcBorders>
            <w:tcPrChange w:id="2138" w:author="Amrit" w:date="2018-11-15T10:15:00Z">
              <w:tcPr>
                <w:tcW w:w="1436" w:type="dxa"/>
                <w:tcBorders>
                  <w:top w:val="single" w:sz="36" w:space="0" w:color="auto"/>
                </w:tcBorders>
              </w:tcPr>
            </w:tcPrChange>
          </w:tcPr>
          <w:p w14:paraId="3248C08D" w14:textId="2C0FAB8E" w:rsidR="009B0237" w:rsidRDefault="009B0237" w:rsidP="003A06F5">
            <w:pPr>
              <w:jc w:val="center"/>
              <w:rPr>
                <w:ins w:id="2139" w:author="Amrit" w:date="2018-11-15T10:11:00Z"/>
              </w:rPr>
            </w:pPr>
          </w:p>
          <w:p w14:paraId="70352141" w14:textId="0D814A8A" w:rsidR="0048159B" w:rsidRDefault="0048159B" w:rsidP="003A06F5">
            <w:pPr>
              <w:jc w:val="center"/>
              <w:rPr>
                <w:ins w:id="2140" w:author="Amrit" w:date="2018-11-15T10:10:00Z"/>
              </w:rPr>
            </w:pPr>
            <w:ins w:id="2141" w:author="Amrit" w:date="2018-11-15T10:11:00Z">
              <w:r>
                <w:t>0.25 (0.014)</w:t>
              </w:r>
            </w:ins>
          </w:p>
          <w:p w14:paraId="7F6922B7" w14:textId="4466AEB2" w:rsidR="0048159B" w:rsidRPr="00AA6BBC" w:rsidRDefault="0048159B" w:rsidP="003A06F5">
            <w:pPr>
              <w:jc w:val="center"/>
              <w:rPr>
                <w:ins w:id="2142" w:author="Amrit" w:date="2018-11-15T10:04:00Z"/>
              </w:rPr>
            </w:pPr>
          </w:p>
        </w:tc>
        <w:tc>
          <w:tcPr>
            <w:tcW w:w="1985" w:type="dxa"/>
            <w:tcBorders>
              <w:top w:val="single" w:sz="4" w:space="0" w:color="auto"/>
              <w:bottom w:val="single" w:sz="4" w:space="0" w:color="auto"/>
            </w:tcBorders>
            <w:tcPrChange w:id="2143" w:author="Amrit" w:date="2018-11-15T10:15:00Z">
              <w:tcPr>
                <w:tcW w:w="1487" w:type="dxa"/>
                <w:tcBorders>
                  <w:top w:val="single" w:sz="36" w:space="0" w:color="auto"/>
                </w:tcBorders>
              </w:tcPr>
            </w:tcPrChange>
          </w:tcPr>
          <w:p w14:paraId="325BE07A" w14:textId="77777777" w:rsidR="009B0237" w:rsidRDefault="009B0237" w:rsidP="003A06F5">
            <w:pPr>
              <w:jc w:val="center"/>
              <w:rPr>
                <w:ins w:id="2144" w:author="Amrit" w:date="2018-11-15T10:11:00Z"/>
              </w:rPr>
            </w:pPr>
          </w:p>
          <w:p w14:paraId="7F65CCF9" w14:textId="20F4B2DD" w:rsidR="0048159B" w:rsidRPr="00AA6BBC" w:rsidRDefault="0048159B" w:rsidP="003A06F5">
            <w:pPr>
              <w:jc w:val="center"/>
              <w:rPr>
                <w:ins w:id="2145" w:author="Amrit" w:date="2018-11-15T10:04:00Z"/>
              </w:rPr>
            </w:pPr>
            <w:ins w:id="2146" w:author="Amrit" w:date="2018-11-15T10:11:00Z">
              <w:r>
                <w:t>0.28</w:t>
              </w:r>
            </w:ins>
          </w:p>
        </w:tc>
      </w:tr>
      <w:tr w:rsidR="009B0237" w:rsidRPr="00AA6BBC" w14:paraId="71F66661" w14:textId="77777777" w:rsidTr="006E25A8">
        <w:trPr>
          <w:trHeight w:val="737"/>
          <w:jc w:val="center"/>
          <w:ins w:id="2147" w:author="Amrit" w:date="2018-11-15T10:04:00Z"/>
          <w:trPrChange w:id="2148" w:author="Amrit" w:date="2018-11-15T10:15:00Z">
            <w:trPr>
              <w:trHeight w:val="1480"/>
            </w:trPr>
          </w:trPrChange>
        </w:trPr>
        <w:tc>
          <w:tcPr>
            <w:tcW w:w="2576" w:type="dxa"/>
            <w:tcBorders>
              <w:top w:val="single" w:sz="4" w:space="0" w:color="auto"/>
              <w:bottom w:val="single" w:sz="4" w:space="0" w:color="auto"/>
            </w:tcBorders>
            <w:tcPrChange w:id="2149" w:author="Amrit" w:date="2018-11-15T10:15:00Z">
              <w:tcPr>
                <w:tcW w:w="1520" w:type="dxa"/>
                <w:tcBorders>
                  <w:top w:val="single" w:sz="36" w:space="0" w:color="auto"/>
                </w:tcBorders>
              </w:tcPr>
            </w:tcPrChange>
          </w:tcPr>
          <w:p w14:paraId="6C4BE9D6" w14:textId="77777777" w:rsidR="00603D42" w:rsidRDefault="00603D42" w:rsidP="003A06F5">
            <w:pPr>
              <w:rPr>
                <w:ins w:id="2150" w:author="Amrit" w:date="2018-11-15T10:09:00Z"/>
              </w:rPr>
            </w:pPr>
          </w:p>
          <w:p w14:paraId="122631F9" w14:textId="2BBF7DDA" w:rsidR="009B0237" w:rsidRPr="00AA6BBC" w:rsidRDefault="009B0237" w:rsidP="003A06F5">
            <w:pPr>
              <w:rPr>
                <w:ins w:id="2151" w:author="Amrit" w:date="2018-11-15T10:04:00Z"/>
              </w:rPr>
            </w:pPr>
            <w:proofErr w:type="spellStart"/>
            <w:ins w:id="2152" w:author="Amrit" w:date="2018-11-15T10:07:00Z">
              <w:r>
                <w:t>Ensemble_enet</w:t>
              </w:r>
            </w:ins>
            <w:proofErr w:type="spellEnd"/>
          </w:p>
        </w:tc>
        <w:tc>
          <w:tcPr>
            <w:tcW w:w="2326" w:type="dxa"/>
            <w:tcBorders>
              <w:top w:val="single" w:sz="4" w:space="0" w:color="auto"/>
              <w:bottom w:val="single" w:sz="4" w:space="0" w:color="auto"/>
            </w:tcBorders>
            <w:tcPrChange w:id="2153" w:author="Amrit" w:date="2018-11-15T10:15:00Z">
              <w:tcPr>
                <w:tcW w:w="2326" w:type="dxa"/>
                <w:tcBorders>
                  <w:top w:val="single" w:sz="36" w:space="0" w:color="auto"/>
                </w:tcBorders>
              </w:tcPr>
            </w:tcPrChange>
          </w:tcPr>
          <w:p w14:paraId="28DB2334" w14:textId="06C9E560" w:rsidR="009B0237" w:rsidRDefault="009B0237" w:rsidP="009B0237">
            <w:pPr>
              <w:jc w:val="center"/>
              <w:rPr>
                <w:ins w:id="2154" w:author="Amrit" w:date="2018-11-15T10:08:00Z"/>
              </w:rPr>
            </w:pPr>
            <w:ins w:id="2155" w:author="Amrit" w:date="2018-11-15T10:08:00Z">
              <w:r>
                <w:t>mRNA: 96</w:t>
              </w:r>
            </w:ins>
          </w:p>
          <w:p w14:paraId="79E2562F" w14:textId="24EA5985" w:rsidR="009B0237" w:rsidRDefault="009B0237" w:rsidP="009B0237">
            <w:pPr>
              <w:jc w:val="center"/>
              <w:rPr>
                <w:ins w:id="2156" w:author="Amrit" w:date="2018-11-15T10:08:00Z"/>
              </w:rPr>
            </w:pPr>
            <w:ins w:id="2157" w:author="Amrit" w:date="2018-11-15T10:08:00Z">
              <w:r>
                <w:t>miRNA: 45</w:t>
              </w:r>
            </w:ins>
          </w:p>
          <w:p w14:paraId="573ED856" w14:textId="26834AE0" w:rsidR="009B0237" w:rsidRPr="00AA6BBC" w:rsidRDefault="009B0237" w:rsidP="009B0237">
            <w:pPr>
              <w:jc w:val="center"/>
              <w:rPr>
                <w:ins w:id="2158" w:author="Amrit" w:date="2018-11-15T10:04:00Z"/>
              </w:rPr>
            </w:pPr>
            <w:ins w:id="2159" w:author="Amrit" w:date="2018-11-15T10:08:00Z">
              <w:r>
                <w:t>CpGs: 127</w:t>
              </w:r>
            </w:ins>
          </w:p>
        </w:tc>
        <w:tc>
          <w:tcPr>
            <w:tcW w:w="2152" w:type="dxa"/>
            <w:tcBorders>
              <w:top w:val="single" w:sz="4" w:space="0" w:color="auto"/>
              <w:bottom w:val="single" w:sz="4" w:space="0" w:color="auto"/>
            </w:tcBorders>
            <w:tcPrChange w:id="2160" w:author="Amrit" w:date="2018-11-15T10:15:00Z">
              <w:tcPr>
                <w:tcW w:w="1436" w:type="dxa"/>
                <w:tcBorders>
                  <w:top w:val="single" w:sz="36" w:space="0" w:color="auto"/>
                </w:tcBorders>
              </w:tcPr>
            </w:tcPrChange>
          </w:tcPr>
          <w:p w14:paraId="20E550E8" w14:textId="77777777" w:rsidR="009B0237" w:rsidRDefault="009B0237" w:rsidP="003A06F5">
            <w:pPr>
              <w:jc w:val="center"/>
              <w:rPr>
                <w:ins w:id="2161" w:author="Amrit" w:date="2018-11-15T10:11:00Z"/>
              </w:rPr>
            </w:pPr>
          </w:p>
          <w:p w14:paraId="20FE3F59" w14:textId="13D9281C" w:rsidR="0048159B" w:rsidRPr="00AA6BBC" w:rsidRDefault="0048159B" w:rsidP="003A06F5">
            <w:pPr>
              <w:jc w:val="center"/>
              <w:rPr>
                <w:ins w:id="2162" w:author="Amrit" w:date="2018-11-15T10:04:00Z"/>
              </w:rPr>
            </w:pPr>
            <w:ins w:id="2163" w:author="Amrit" w:date="2018-11-15T10:11:00Z">
              <w:r>
                <w:t>0.11 (0.0016)</w:t>
              </w:r>
            </w:ins>
          </w:p>
        </w:tc>
        <w:tc>
          <w:tcPr>
            <w:tcW w:w="1985" w:type="dxa"/>
            <w:tcBorders>
              <w:top w:val="single" w:sz="4" w:space="0" w:color="auto"/>
              <w:bottom w:val="single" w:sz="4" w:space="0" w:color="auto"/>
            </w:tcBorders>
            <w:tcPrChange w:id="2164" w:author="Amrit" w:date="2018-11-15T10:15:00Z">
              <w:tcPr>
                <w:tcW w:w="1487" w:type="dxa"/>
                <w:tcBorders>
                  <w:top w:val="single" w:sz="36" w:space="0" w:color="auto"/>
                </w:tcBorders>
              </w:tcPr>
            </w:tcPrChange>
          </w:tcPr>
          <w:p w14:paraId="330A2292" w14:textId="77777777" w:rsidR="009B0237" w:rsidRDefault="009B0237" w:rsidP="003A06F5">
            <w:pPr>
              <w:jc w:val="center"/>
              <w:rPr>
                <w:ins w:id="2165" w:author="Amrit" w:date="2018-11-15T10:11:00Z"/>
              </w:rPr>
            </w:pPr>
          </w:p>
          <w:p w14:paraId="54D10695" w14:textId="1C265C9B" w:rsidR="0048159B" w:rsidRPr="00AA6BBC" w:rsidRDefault="0048159B" w:rsidP="003A06F5">
            <w:pPr>
              <w:jc w:val="center"/>
              <w:rPr>
                <w:ins w:id="2166" w:author="Amrit" w:date="2018-11-15T10:04:00Z"/>
              </w:rPr>
            </w:pPr>
            <w:ins w:id="2167" w:author="Amrit" w:date="2018-11-15T10:11:00Z">
              <w:r>
                <w:t>0.23</w:t>
              </w:r>
            </w:ins>
          </w:p>
        </w:tc>
      </w:tr>
    </w:tbl>
    <w:p w14:paraId="2C2D8BF2" w14:textId="77777777" w:rsidR="009B0237" w:rsidRDefault="009B0237" w:rsidP="00CB15E3">
      <w:pPr>
        <w:spacing w:line="480" w:lineRule="auto"/>
        <w:rPr>
          <w:ins w:id="2168" w:author="Amrit" w:date="2018-11-14T00:09:00Z"/>
        </w:rPr>
      </w:pPr>
    </w:p>
    <w:p w14:paraId="1E597D91" w14:textId="2ACE15B7" w:rsidR="00CB15E3" w:rsidRPr="00043698" w:rsidRDefault="00CB15E3" w:rsidP="00CB15E3">
      <w:pPr>
        <w:spacing w:line="480" w:lineRule="auto"/>
        <w:rPr>
          <w:ins w:id="2169" w:author="Amrit" w:date="2018-11-14T00:09:00Z"/>
          <w:b/>
          <w:rPrChange w:id="2170" w:author="Amrit" w:date="2018-11-14T00:21:00Z">
            <w:rPr>
              <w:ins w:id="2171" w:author="Amrit" w:date="2018-11-14T00:09:00Z"/>
            </w:rPr>
          </w:rPrChange>
        </w:rPr>
      </w:pPr>
      <w:ins w:id="2172" w:author="Amrit" w:date="2018-11-14T00:09:00Z">
        <w:r w:rsidRPr="00043698">
          <w:rPr>
            <w:b/>
            <w:rPrChange w:id="2173" w:author="Amrit" w:date="2018-11-14T00:21:00Z">
              <w:rPr/>
            </w:rPrChange>
          </w:rPr>
          <w:t>DIABLO perform</w:t>
        </w:r>
      </w:ins>
      <w:ins w:id="2174" w:author="Amrit" w:date="2018-11-14T00:11:00Z">
        <w:r w:rsidRPr="00043698">
          <w:rPr>
            <w:b/>
            <w:rPrChange w:id="2175" w:author="Amrit" w:date="2018-11-14T00:21:00Z">
              <w:rPr/>
            </w:rPrChange>
          </w:rPr>
          <w:t>ed</w:t>
        </w:r>
      </w:ins>
      <w:ins w:id="2176" w:author="Amrit" w:date="2018-11-14T00:09:00Z">
        <w:r w:rsidRPr="00043698">
          <w:rPr>
            <w:b/>
            <w:rPrChange w:id="2177" w:author="Amrit" w:date="2018-11-14T00:21:00Z">
              <w:rPr/>
            </w:rPrChange>
          </w:rPr>
          <w:t xml:space="preserve"> competitively with existing classification methods</w:t>
        </w:r>
      </w:ins>
    </w:p>
    <w:p w14:paraId="3EBAAF24" w14:textId="2BEC4DC2" w:rsidR="00CB15E3" w:rsidRPr="00043698" w:rsidRDefault="00CB15E3" w:rsidP="00CB15E3">
      <w:pPr>
        <w:spacing w:line="480" w:lineRule="auto"/>
        <w:rPr>
          <w:ins w:id="2178" w:author="Amrit" w:date="2018-11-14T00:21:00Z"/>
          <w:rFonts w:eastAsia="Times New Roman"/>
          <w:color w:val="000000"/>
        </w:rPr>
      </w:pPr>
      <w:ins w:id="2179" w:author="Amrit" w:date="2018-11-14T00:16:00Z">
        <w:r w:rsidRPr="00043698">
          <w:rPr>
            <w:rFonts w:eastAsia="Times New Roman"/>
            <w:color w:val="000000"/>
            <w:rPrChange w:id="2180" w:author="Amrit" w:date="2018-11-14T00:21:00Z">
              <w:rPr>
                <w:rFonts w:ascii="Helvetica" w:eastAsia="Times New Roman" w:hAnsi="Helvetica"/>
                <w:color w:val="000000"/>
                <w:sz w:val="20"/>
                <w:szCs w:val="20"/>
              </w:rPr>
            </w:rPrChange>
          </w:rPr>
          <w:t>The silhouette coefficient was used to perform internal validation to assess for consistency within the phenotypic groups in the benchmarking experiments</w:t>
        </w:r>
      </w:ins>
      <w:ins w:id="2181" w:author="Amrit" w:date="2018-11-14T22:25:00Z">
        <w:r w:rsidR="008B12B0">
          <w:rPr>
            <w:rFonts w:eastAsia="Times New Roman"/>
            <w:color w:val="000000"/>
          </w:rPr>
          <w:t xml:space="preserve"> (</w:t>
        </w:r>
      </w:ins>
      <w:ins w:id="2182" w:author="Amrit" w:date="2018-11-15T10:13:00Z">
        <w:r w:rsidR="00DE315D">
          <w:rPr>
            <w:rFonts w:eastAsia="Times New Roman"/>
            <w:color w:val="000000"/>
          </w:rPr>
          <w:t>Suppl.</w:t>
        </w:r>
      </w:ins>
      <w:ins w:id="2183" w:author="Amrit" w:date="2018-11-14T22:25:00Z">
        <w:r w:rsidR="008B12B0">
          <w:rPr>
            <w:rFonts w:eastAsia="Times New Roman"/>
            <w:color w:val="000000"/>
          </w:rPr>
          <w:t xml:space="preserve"> </w:t>
        </w:r>
      </w:ins>
      <w:ins w:id="2184" w:author="Amrit" w:date="2018-11-15T10:12:00Z">
        <w:r w:rsidR="00DE315D">
          <w:rPr>
            <w:rFonts w:eastAsia="Times New Roman"/>
            <w:color w:val="000000"/>
          </w:rPr>
          <w:t>Fig.</w:t>
        </w:r>
      </w:ins>
      <w:ins w:id="2185" w:author="Amrit" w:date="2018-11-14T22:25:00Z">
        <w:r w:rsidR="008B12B0">
          <w:rPr>
            <w:rFonts w:eastAsia="Times New Roman"/>
            <w:color w:val="000000"/>
          </w:rPr>
          <w:t xml:space="preserve"> S</w:t>
        </w:r>
      </w:ins>
      <w:ins w:id="2186" w:author="Amrit" w:date="2018-11-14T22:26:00Z">
        <w:r w:rsidR="008B12B0">
          <w:rPr>
            <w:rFonts w:eastAsia="Times New Roman"/>
            <w:color w:val="000000"/>
          </w:rPr>
          <w:t>9</w:t>
        </w:r>
      </w:ins>
      <w:ins w:id="2187" w:author="Amrit" w:date="2018-11-14T22:25:00Z">
        <w:r w:rsidR="008B12B0">
          <w:rPr>
            <w:rFonts w:eastAsia="Times New Roman"/>
            <w:color w:val="000000"/>
          </w:rPr>
          <w:t>)</w:t>
        </w:r>
      </w:ins>
      <w:ins w:id="2188" w:author="Amrit" w:date="2018-11-14T00:16:00Z">
        <w:r w:rsidRPr="00043698">
          <w:rPr>
            <w:rFonts w:eastAsia="Times New Roman"/>
            <w:color w:val="000000"/>
            <w:rPrChange w:id="2189" w:author="Amrit" w:date="2018-11-14T00:21:00Z">
              <w:rPr>
                <w:rFonts w:ascii="Helvetica" w:eastAsia="Times New Roman" w:hAnsi="Helvetica"/>
                <w:color w:val="000000"/>
                <w:sz w:val="20"/>
                <w:szCs w:val="20"/>
              </w:rPr>
            </w:rPrChange>
          </w:rPr>
          <w:t>.</w:t>
        </w:r>
      </w:ins>
      <w:ins w:id="2190" w:author="Amrit" w:date="2018-11-14T00:17:00Z">
        <w:r w:rsidRPr="00043698">
          <w:rPr>
            <w:rFonts w:eastAsia="Times New Roman"/>
            <w:color w:val="000000"/>
          </w:rPr>
          <w:t xml:space="preserve"> </w:t>
        </w:r>
      </w:ins>
      <w:ins w:id="2191" w:author="Amrit" w:date="2018-11-14T00:18:00Z">
        <w:r w:rsidR="00043698" w:rsidRPr="00043698">
          <w:rPr>
            <w:rFonts w:eastAsia="Times New Roman"/>
            <w:color w:val="000000"/>
            <w:rPrChange w:id="2192" w:author="Amrit" w:date="2018-11-14T00:21:00Z">
              <w:rPr>
                <w:rFonts w:ascii="Helvetica" w:eastAsia="Times New Roman" w:hAnsi="Helvetica"/>
                <w:color w:val="000000"/>
                <w:sz w:val="20"/>
                <w:szCs w:val="20"/>
              </w:rPr>
            </w:rPrChange>
          </w:rPr>
          <w:t>DIABLO_</w:t>
        </w:r>
      </w:ins>
      <w:ins w:id="2193" w:author="Amrit" w:date="2018-11-14T10:29:00Z">
        <w:r w:rsidR="00B57290">
          <w:rPr>
            <w:rFonts w:eastAsia="Times New Roman"/>
            <w:color w:val="000000"/>
          </w:rPr>
          <w:t>n</w:t>
        </w:r>
      </w:ins>
      <w:ins w:id="2194" w:author="Amrit" w:date="2018-11-14T10:28:00Z">
        <w:r w:rsidR="00B57290">
          <w:rPr>
            <w:rFonts w:eastAsia="Times New Roman"/>
            <w:color w:val="000000"/>
          </w:rPr>
          <w:t>ull</w:t>
        </w:r>
      </w:ins>
      <w:ins w:id="2195" w:author="Amrit" w:date="2018-11-14T00:18:00Z">
        <w:r w:rsidR="00043698" w:rsidRPr="00043698">
          <w:rPr>
            <w:rFonts w:eastAsia="Times New Roman"/>
            <w:color w:val="000000"/>
            <w:rPrChange w:id="2196" w:author="Amrit" w:date="2018-11-14T00:21:00Z">
              <w:rPr>
                <w:rFonts w:ascii="Helvetica" w:eastAsia="Times New Roman" w:hAnsi="Helvetica"/>
                <w:color w:val="000000"/>
                <w:sz w:val="20"/>
                <w:szCs w:val="20"/>
              </w:rPr>
            </w:rPrChange>
          </w:rPr>
          <w:t xml:space="preserve"> consistently out-performed the methods with a higher average silhouette coefficient with respect to either phenotypic groups (high and low survival). The silhouette coefficients for the other methods were variable, however, whether this translates to a lower predictive performance in independent test data remains to be observed.</w:t>
        </w:r>
        <w:r w:rsidR="00043698" w:rsidRPr="00043698">
          <w:rPr>
            <w:rFonts w:eastAsia="Times New Roman"/>
            <w:color w:val="000000"/>
            <w:rPrChange w:id="2197" w:author="Amrit" w:date="2018-11-14T00:21:00Z">
              <w:rPr>
                <w:rFonts w:ascii="Helvetica" w:eastAsia="Times New Roman" w:hAnsi="Helvetica"/>
                <w:color w:val="000000"/>
              </w:rPr>
            </w:rPrChange>
          </w:rPr>
          <w:t xml:space="preserve"> </w:t>
        </w:r>
      </w:ins>
      <w:ins w:id="2198" w:author="Amrit" w:date="2018-11-14T00:19:00Z">
        <w:r w:rsidR="00043698" w:rsidRPr="00043698">
          <w:rPr>
            <w:rFonts w:eastAsia="Times New Roman"/>
            <w:color w:val="000000"/>
            <w:rPrChange w:id="2199" w:author="Amrit" w:date="2018-11-14T00:21:00Z">
              <w:rPr>
                <w:rFonts w:ascii="Helvetica" w:eastAsia="Times New Roman" w:hAnsi="Helvetica"/>
                <w:color w:val="000000"/>
              </w:rPr>
            </w:rPrChange>
          </w:rPr>
          <w:t>Since the breast cancer multi-omics datasets consisted of indep</w:t>
        </w:r>
      </w:ins>
      <w:ins w:id="2200" w:author="Amrit" w:date="2018-11-14T00:20:00Z">
        <w:r w:rsidR="00043698" w:rsidRPr="00043698">
          <w:rPr>
            <w:rFonts w:eastAsia="Times New Roman"/>
            <w:color w:val="000000"/>
            <w:rPrChange w:id="2201" w:author="Amrit" w:date="2018-11-14T00:21:00Z">
              <w:rPr>
                <w:rFonts w:ascii="Helvetica" w:eastAsia="Times New Roman" w:hAnsi="Helvetica"/>
                <w:color w:val="000000"/>
              </w:rPr>
            </w:rPrChange>
          </w:rPr>
          <w:t>en</w:t>
        </w:r>
      </w:ins>
      <w:ins w:id="2202" w:author="Amrit" w:date="2018-11-14T00:19:00Z">
        <w:r w:rsidR="00043698" w:rsidRPr="00043698">
          <w:rPr>
            <w:rFonts w:eastAsia="Times New Roman"/>
            <w:color w:val="000000"/>
            <w:rPrChange w:id="2203" w:author="Amrit" w:date="2018-11-14T00:21:00Z">
              <w:rPr>
                <w:rFonts w:ascii="Helvetica" w:eastAsia="Times New Roman" w:hAnsi="Helvetica"/>
                <w:color w:val="000000"/>
              </w:rPr>
            </w:rPrChange>
          </w:rPr>
          <w:t xml:space="preserve">dent test data (Table 1), we used this data to compare the classification performance </w:t>
        </w:r>
      </w:ins>
      <w:ins w:id="2204" w:author="Amrit" w:date="2018-11-14T00:20:00Z">
        <w:r w:rsidR="00043698" w:rsidRPr="00043698">
          <w:rPr>
            <w:rFonts w:eastAsia="Times New Roman"/>
            <w:color w:val="000000"/>
            <w:rPrChange w:id="2205" w:author="Amrit" w:date="2018-11-14T00:21:00Z">
              <w:rPr>
                <w:rFonts w:ascii="Helvetica" w:eastAsia="Times New Roman" w:hAnsi="Helvetica"/>
                <w:color w:val="000000"/>
              </w:rPr>
            </w:rPrChange>
          </w:rPr>
          <w:t xml:space="preserve">between DIABLO models and Concatenation-based and ensemble-based schemes based on the </w:t>
        </w:r>
        <w:proofErr w:type="spellStart"/>
        <w:r w:rsidR="00043698" w:rsidRPr="00043698">
          <w:rPr>
            <w:rFonts w:eastAsia="Times New Roman"/>
            <w:color w:val="000000"/>
            <w:rPrChange w:id="2206" w:author="Amrit" w:date="2018-11-14T00:22:00Z">
              <w:rPr>
                <w:rFonts w:ascii="Helvetica" w:eastAsia="Times New Roman" w:hAnsi="Helvetica"/>
                <w:color w:val="000000"/>
              </w:rPr>
            </w:rPrChange>
          </w:rPr>
          <w:t>sPLSDA</w:t>
        </w:r>
        <w:proofErr w:type="spellEnd"/>
        <w:r w:rsidR="00043698" w:rsidRPr="00043698">
          <w:rPr>
            <w:rFonts w:eastAsia="Times New Roman"/>
            <w:color w:val="000000"/>
            <w:rPrChange w:id="2207" w:author="Amrit" w:date="2018-11-14T00:22:00Z">
              <w:rPr>
                <w:rFonts w:ascii="Helvetica" w:eastAsia="Times New Roman" w:hAnsi="Helvetica"/>
                <w:color w:val="000000"/>
              </w:rPr>
            </w:rPrChange>
          </w:rPr>
          <w:t xml:space="preserve"> and Elastic Net classifiers</w:t>
        </w:r>
      </w:ins>
      <w:ins w:id="2208" w:author="Amrit" w:date="2018-11-14T14:46:00Z">
        <w:r w:rsidR="007960FA">
          <w:rPr>
            <w:rFonts w:eastAsia="Times New Roman"/>
            <w:color w:val="000000"/>
          </w:rPr>
          <w:t xml:space="preserve"> (see </w:t>
        </w:r>
      </w:ins>
      <w:ins w:id="2209" w:author="Amrit" w:date="2018-11-15T10:13:00Z">
        <w:r w:rsidR="00DE315D">
          <w:rPr>
            <w:rFonts w:eastAsia="Times New Roman"/>
            <w:color w:val="000000"/>
          </w:rPr>
          <w:t>Suppl.</w:t>
        </w:r>
      </w:ins>
      <w:ins w:id="2210" w:author="Amrit" w:date="2018-11-14T14:46:00Z">
        <w:r w:rsidR="007960FA">
          <w:rPr>
            <w:rFonts w:eastAsia="Times New Roman"/>
            <w:color w:val="000000"/>
          </w:rPr>
          <w:t xml:space="preserve"> Section S5 for details)</w:t>
        </w:r>
      </w:ins>
      <w:ins w:id="2211" w:author="Amrit" w:date="2018-11-14T00:20:00Z">
        <w:r w:rsidR="00043698" w:rsidRPr="00043698">
          <w:rPr>
            <w:rFonts w:eastAsia="Times New Roman"/>
            <w:color w:val="000000"/>
            <w:rPrChange w:id="2212" w:author="Amrit" w:date="2018-11-14T00:22:00Z">
              <w:rPr>
                <w:rFonts w:ascii="Helvetica" w:eastAsia="Times New Roman" w:hAnsi="Helvetica"/>
                <w:color w:val="000000"/>
              </w:rPr>
            </w:rPrChange>
          </w:rPr>
          <w:t xml:space="preserve">. </w:t>
        </w:r>
      </w:ins>
    </w:p>
    <w:p w14:paraId="32E3A0C2" w14:textId="1DF4EA69" w:rsidR="00043698" w:rsidRPr="00043698" w:rsidRDefault="00043698" w:rsidP="00043698">
      <w:pPr>
        <w:spacing w:line="480" w:lineRule="auto"/>
        <w:rPr>
          <w:ins w:id="2213" w:author="Amrit" w:date="2018-11-14T00:16:00Z"/>
          <w:rFonts w:eastAsia="Times New Roman"/>
          <w:color w:val="000000"/>
          <w:rPrChange w:id="2214" w:author="Amrit" w:date="2018-11-14T00:22:00Z">
            <w:rPr>
              <w:ins w:id="2215" w:author="Amrit" w:date="2018-11-14T00:16:00Z"/>
              <w:rFonts w:ascii="Helvetica" w:eastAsia="Times New Roman" w:hAnsi="Helvetica"/>
              <w:color w:val="000000"/>
              <w:sz w:val="20"/>
              <w:szCs w:val="20"/>
            </w:rPr>
          </w:rPrChange>
        </w:rPr>
      </w:pPr>
      <w:ins w:id="2216" w:author="Amrit" w:date="2018-11-14T00:21:00Z">
        <w:r w:rsidRPr="00043698">
          <w:rPr>
            <w:rFonts w:eastAsia="Times New Roman"/>
            <w:color w:val="000000"/>
          </w:rPr>
          <w:tab/>
        </w:r>
      </w:ins>
      <w:ins w:id="2217" w:author="Amrit" w:date="2018-11-14T14:46:00Z">
        <w:r w:rsidR="007960FA">
          <w:rPr>
            <w:rFonts w:eastAsia="Times New Roman"/>
            <w:color w:val="000000"/>
          </w:rPr>
          <w:t>Briefly, e</w:t>
        </w:r>
      </w:ins>
      <w:ins w:id="2218" w:author="Amrit" w:date="2018-11-14T00:21:00Z">
        <w:r w:rsidRPr="00043698">
          <w:rPr>
            <w:rFonts w:eastAsia="Times New Roman"/>
            <w:color w:val="000000"/>
            <w:rPrChange w:id="2219" w:author="Amrit" w:date="2018-11-14T00:22:00Z">
              <w:rPr>
                <w:rFonts w:ascii="Helvetica" w:eastAsia="Times New Roman" w:hAnsi="Helvetica"/>
                <w:color w:val="000000"/>
                <w:sz w:val="20"/>
                <w:szCs w:val="20"/>
              </w:rPr>
            </w:rPrChange>
          </w:rPr>
          <w:t>ach integrative method (</w:t>
        </w:r>
        <w:proofErr w:type="spellStart"/>
        <w:r w:rsidRPr="00043698">
          <w:rPr>
            <w:rFonts w:eastAsia="Times New Roman"/>
            <w:color w:val="000000"/>
            <w:rPrChange w:id="2220" w:author="Amrit" w:date="2018-11-14T00:22:00Z">
              <w:rPr>
                <w:rFonts w:ascii="Helvetica" w:eastAsia="Times New Roman" w:hAnsi="Helvetica"/>
                <w:color w:val="000000"/>
                <w:sz w:val="20"/>
                <w:szCs w:val="20"/>
              </w:rPr>
            </w:rPrChange>
          </w:rPr>
          <w:t>Concatenation_</w:t>
        </w:r>
      </w:ins>
      <w:ins w:id="2221" w:author="Amrit" w:date="2018-11-14T10:30:00Z">
        <w:r w:rsidR="00B57290">
          <w:rPr>
            <w:rFonts w:eastAsia="Times New Roman"/>
            <w:color w:val="000000"/>
          </w:rPr>
          <w:t>e</w:t>
        </w:r>
      </w:ins>
      <w:ins w:id="2222" w:author="Amrit" w:date="2018-11-14T00:21:00Z">
        <w:r w:rsidRPr="00043698">
          <w:rPr>
            <w:rFonts w:eastAsia="Times New Roman"/>
            <w:color w:val="000000"/>
            <w:rPrChange w:id="2223" w:author="Amrit" w:date="2018-11-14T00:22:00Z">
              <w:rPr>
                <w:rFonts w:ascii="Helvetica" w:eastAsia="Times New Roman" w:hAnsi="Helvetica"/>
                <w:color w:val="000000"/>
                <w:sz w:val="20"/>
                <w:szCs w:val="20"/>
              </w:rPr>
            </w:rPrChange>
          </w:rPr>
          <w:t>net</w:t>
        </w:r>
        <w:proofErr w:type="spellEnd"/>
        <w:r w:rsidRPr="00043698">
          <w:rPr>
            <w:rFonts w:eastAsia="Times New Roman"/>
            <w:color w:val="000000"/>
            <w:rPrChange w:id="2224" w:author="Amrit" w:date="2018-11-14T00:22:00Z">
              <w:rPr>
                <w:rFonts w:ascii="Helvetica" w:eastAsia="Times New Roman" w:hAnsi="Helvetica"/>
                <w:color w:val="000000"/>
                <w:sz w:val="20"/>
                <w:szCs w:val="20"/>
              </w:rPr>
            </w:rPrChange>
          </w:rPr>
          <w:t xml:space="preserve">, </w:t>
        </w:r>
        <w:proofErr w:type="spellStart"/>
        <w:r w:rsidRPr="00043698">
          <w:rPr>
            <w:rFonts w:eastAsia="Times New Roman"/>
            <w:color w:val="000000"/>
            <w:rPrChange w:id="2225" w:author="Amrit" w:date="2018-11-14T00:22:00Z">
              <w:rPr>
                <w:rFonts w:ascii="Helvetica" w:eastAsia="Times New Roman" w:hAnsi="Helvetica"/>
                <w:color w:val="000000"/>
                <w:sz w:val="20"/>
                <w:szCs w:val="20"/>
              </w:rPr>
            </w:rPrChange>
          </w:rPr>
          <w:t>Concatenation_sPLSDA</w:t>
        </w:r>
        <w:proofErr w:type="spellEnd"/>
        <w:r w:rsidRPr="00043698">
          <w:rPr>
            <w:rFonts w:eastAsia="Times New Roman"/>
            <w:color w:val="000000"/>
            <w:rPrChange w:id="2226" w:author="Amrit" w:date="2018-11-14T00:22:00Z">
              <w:rPr>
                <w:rFonts w:ascii="Helvetica" w:eastAsia="Times New Roman" w:hAnsi="Helvetica"/>
                <w:color w:val="000000"/>
                <w:sz w:val="20"/>
                <w:szCs w:val="20"/>
              </w:rPr>
            </w:rPrChange>
          </w:rPr>
          <w:t xml:space="preserve">, </w:t>
        </w:r>
        <w:proofErr w:type="spellStart"/>
        <w:r w:rsidRPr="00043698">
          <w:rPr>
            <w:rFonts w:eastAsia="Times New Roman"/>
            <w:color w:val="000000"/>
            <w:rPrChange w:id="2227" w:author="Amrit" w:date="2018-11-14T00:22:00Z">
              <w:rPr>
                <w:rFonts w:ascii="Helvetica" w:eastAsia="Times New Roman" w:hAnsi="Helvetica"/>
                <w:color w:val="000000"/>
                <w:sz w:val="20"/>
                <w:szCs w:val="20"/>
                <w:highlight w:val="yellow"/>
              </w:rPr>
            </w:rPrChange>
          </w:rPr>
          <w:t>Ensemble_</w:t>
        </w:r>
      </w:ins>
      <w:ins w:id="2228" w:author="Amrit" w:date="2018-11-14T10:30:00Z">
        <w:r w:rsidR="00B57290">
          <w:rPr>
            <w:rFonts w:eastAsia="Times New Roman"/>
            <w:color w:val="000000"/>
          </w:rPr>
          <w:t>e</w:t>
        </w:r>
      </w:ins>
      <w:ins w:id="2229" w:author="Amrit" w:date="2018-11-14T00:21:00Z">
        <w:r w:rsidRPr="00043698">
          <w:rPr>
            <w:rFonts w:eastAsia="Times New Roman"/>
            <w:color w:val="000000"/>
            <w:rPrChange w:id="2230" w:author="Amrit" w:date="2018-11-14T00:22:00Z">
              <w:rPr>
                <w:rFonts w:ascii="Helvetica" w:eastAsia="Times New Roman" w:hAnsi="Helvetica"/>
                <w:color w:val="000000"/>
                <w:sz w:val="20"/>
                <w:szCs w:val="20"/>
                <w:highlight w:val="yellow"/>
              </w:rPr>
            </w:rPrChange>
          </w:rPr>
          <w:t>net</w:t>
        </w:r>
        <w:proofErr w:type="spellEnd"/>
        <w:r w:rsidRPr="00043698">
          <w:rPr>
            <w:rFonts w:eastAsia="Times New Roman"/>
            <w:color w:val="000000"/>
            <w:rPrChange w:id="2231" w:author="Amrit" w:date="2018-11-14T00:22:00Z">
              <w:rPr>
                <w:rFonts w:ascii="Helvetica" w:eastAsia="Times New Roman" w:hAnsi="Helvetica"/>
                <w:color w:val="000000"/>
                <w:sz w:val="20"/>
                <w:szCs w:val="20"/>
                <w:highlight w:val="yellow"/>
              </w:rPr>
            </w:rPrChange>
          </w:rPr>
          <w:t xml:space="preserve">, </w:t>
        </w:r>
        <w:proofErr w:type="spellStart"/>
        <w:r w:rsidRPr="00043698">
          <w:rPr>
            <w:rFonts w:eastAsia="Times New Roman"/>
            <w:color w:val="000000"/>
            <w:rPrChange w:id="2232" w:author="Amrit" w:date="2018-11-14T00:22:00Z">
              <w:rPr>
                <w:rFonts w:ascii="Helvetica" w:eastAsia="Times New Roman" w:hAnsi="Helvetica"/>
                <w:color w:val="000000"/>
                <w:sz w:val="20"/>
                <w:szCs w:val="20"/>
                <w:highlight w:val="yellow"/>
              </w:rPr>
            </w:rPrChange>
          </w:rPr>
          <w:t>Ensemble_sPLSDA</w:t>
        </w:r>
        <w:proofErr w:type="spellEnd"/>
        <w:r w:rsidRPr="00043698">
          <w:rPr>
            <w:rFonts w:eastAsia="Times New Roman"/>
            <w:color w:val="000000"/>
            <w:rPrChange w:id="2233" w:author="Amrit" w:date="2018-11-14T00:22:00Z">
              <w:rPr>
                <w:rFonts w:ascii="Helvetica" w:eastAsia="Times New Roman" w:hAnsi="Helvetica"/>
                <w:color w:val="000000"/>
                <w:sz w:val="20"/>
                <w:szCs w:val="20"/>
              </w:rPr>
            </w:rPrChange>
          </w:rPr>
          <w:t xml:space="preserve">, </w:t>
        </w:r>
        <w:proofErr w:type="spellStart"/>
        <w:r w:rsidRPr="00043698">
          <w:rPr>
            <w:rFonts w:eastAsia="Times New Roman"/>
            <w:color w:val="000000"/>
            <w:rPrChange w:id="2234" w:author="Amrit" w:date="2018-11-14T00:22:00Z">
              <w:rPr>
                <w:rFonts w:ascii="Helvetica" w:eastAsia="Times New Roman" w:hAnsi="Helvetica"/>
                <w:color w:val="000000"/>
                <w:sz w:val="20"/>
                <w:szCs w:val="20"/>
              </w:rPr>
            </w:rPrChange>
          </w:rPr>
          <w:t>DIABLO_</w:t>
        </w:r>
      </w:ins>
      <w:ins w:id="2235" w:author="Amrit" w:date="2018-11-14T10:29:00Z">
        <w:r w:rsidR="00B57290">
          <w:rPr>
            <w:rFonts w:eastAsia="Times New Roman"/>
            <w:color w:val="000000"/>
          </w:rPr>
          <w:t>f</w:t>
        </w:r>
      </w:ins>
      <w:ins w:id="2236" w:author="Amrit" w:date="2018-11-14T10:28:00Z">
        <w:r w:rsidR="00B57290">
          <w:rPr>
            <w:rFonts w:eastAsia="Times New Roman"/>
            <w:color w:val="000000"/>
          </w:rPr>
          <w:t>ull</w:t>
        </w:r>
      </w:ins>
      <w:proofErr w:type="spellEnd"/>
      <w:ins w:id="2237" w:author="Amrit" w:date="2018-11-14T00:21:00Z">
        <w:r w:rsidRPr="00043698">
          <w:rPr>
            <w:rFonts w:eastAsia="Times New Roman"/>
            <w:color w:val="000000"/>
            <w:rPrChange w:id="2238" w:author="Amrit" w:date="2018-11-14T00:22:00Z">
              <w:rPr>
                <w:rFonts w:ascii="Helvetica" w:eastAsia="Times New Roman" w:hAnsi="Helvetica"/>
                <w:color w:val="000000"/>
                <w:sz w:val="20"/>
                <w:szCs w:val="20"/>
              </w:rPr>
            </w:rPrChange>
          </w:rPr>
          <w:t xml:space="preserve"> and DIABLO_</w:t>
        </w:r>
      </w:ins>
      <w:ins w:id="2239" w:author="Amrit" w:date="2018-11-14T10:29:00Z">
        <w:r w:rsidR="00B57290">
          <w:rPr>
            <w:rFonts w:eastAsia="Times New Roman"/>
            <w:color w:val="000000"/>
          </w:rPr>
          <w:t>n</w:t>
        </w:r>
      </w:ins>
      <w:ins w:id="2240" w:author="Amrit" w:date="2018-11-14T10:28:00Z">
        <w:r w:rsidR="00B57290">
          <w:rPr>
            <w:rFonts w:eastAsia="Times New Roman"/>
            <w:color w:val="000000"/>
          </w:rPr>
          <w:t>ull</w:t>
        </w:r>
      </w:ins>
      <w:ins w:id="2241" w:author="Amrit" w:date="2018-11-14T00:21:00Z">
        <w:r w:rsidRPr="00043698">
          <w:rPr>
            <w:rFonts w:eastAsia="Times New Roman"/>
            <w:color w:val="000000"/>
            <w:rPrChange w:id="2242" w:author="Amrit" w:date="2018-11-14T00:22:00Z">
              <w:rPr>
                <w:rFonts w:ascii="Helvetica" w:eastAsia="Times New Roman" w:hAnsi="Helvetica"/>
                <w:color w:val="000000"/>
                <w:sz w:val="20"/>
                <w:szCs w:val="20"/>
              </w:rPr>
            </w:rPrChange>
          </w:rPr>
          <w:t xml:space="preserve">) underwent hyperparameter tuning (5x5-fold cross-validation) using the training dataset, from which the optimal model (with the lowest error rate) was identified. The optimal model was then applied off-the-shelf to the test data and the balanced error rate was determined. As can be observed from </w:t>
        </w:r>
      </w:ins>
      <w:ins w:id="2243" w:author="Amrit" w:date="2018-11-14T00:22:00Z">
        <w:r>
          <w:rPr>
            <w:rFonts w:eastAsia="Times New Roman"/>
            <w:color w:val="000000"/>
          </w:rPr>
          <w:t>Table 2</w:t>
        </w:r>
      </w:ins>
      <w:ins w:id="2244" w:author="Amrit" w:date="2018-11-14T00:21:00Z">
        <w:r w:rsidRPr="00043698">
          <w:rPr>
            <w:rFonts w:eastAsia="Times New Roman"/>
            <w:color w:val="000000"/>
            <w:rPrChange w:id="2245" w:author="Amrit" w:date="2018-11-14T00:22:00Z">
              <w:rPr>
                <w:rFonts w:ascii="Helvetica" w:eastAsia="Times New Roman" w:hAnsi="Helvetica"/>
                <w:color w:val="000000"/>
                <w:sz w:val="20"/>
                <w:szCs w:val="20"/>
              </w:rPr>
            </w:rPrChange>
          </w:rPr>
          <w:t xml:space="preserve">, </w:t>
        </w:r>
      </w:ins>
      <w:ins w:id="2246" w:author="Amrit" w:date="2018-11-14T00:23:00Z">
        <w:r>
          <w:rPr>
            <w:rFonts w:eastAsia="Times New Roman"/>
            <w:color w:val="000000"/>
          </w:rPr>
          <w:t>DIABLO model</w:t>
        </w:r>
      </w:ins>
      <w:ins w:id="2247" w:author="Amrit" w:date="2018-11-14T00:25:00Z">
        <w:r>
          <w:rPr>
            <w:rFonts w:eastAsia="Times New Roman"/>
            <w:color w:val="000000"/>
          </w:rPr>
          <w:t>s</w:t>
        </w:r>
      </w:ins>
      <w:ins w:id="2248" w:author="Amrit" w:date="2018-11-14T00:23:00Z">
        <w:r>
          <w:rPr>
            <w:rFonts w:eastAsia="Times New Roman"/>
            <w:color w:val="000000"/>
          </w:rPr>
          <w:t xml:space="preserve"> performed similar to Concatenation-based classifiers </w:t>
        </w:r>
      </w:ins>
      <w:ins w:id="2249" w:author="Amrit" w:date="2018-11-14T00:25:00Z">
        <w:r>
          <w:rPr>
            <w:rFonts w:eastAsia="Times New Roman"/>
            <w:color w:val="000000"/>
          </w:rPr>
          <w:t>and out-performed Ensemble-based classifiers.</w:t>
        </w:r>
      </w:ins>
      <w:ins w:id="2250" w:author="Amrit" w:date="2018-11-14T00:24:00Z">
        <w:r>
          <w:rPr>
            <w:rFonts w:eastAsia="Times New Roman"/>
            <w:color w:val="000000"/>
          </w:rPr>
          <w:t xml:space="preserve"> </w:t>
        </w:r>
      </w:ins>
      <w:ins w:id="2251" w:author="Amrit" w:date="2018-11-14T00:27:00Z">
        <w:r>
          <w:rPr>
            <w:rFonts w:eastAsia="Times New Roman"/>
            <w:color w:val="000000"/>
          </w:rPr>
          <w:t>In contrast to the</w:t>
        </w:r>
      </w:ins>
      <w:ins w:id="2252" w:author="Amrit" w:date="2018-11-14T00:21:00Z">
        <w:r w:rsidRPr="00043698">
          <w:rPr>
            <w:rFonts w:eastAsia="Times New Roman"/>
            <w:color w:val="000000"/>
            <w:rPrChange w:id="2253" w:author="Amrit" w:date="2018-11-14T00:22:00Z">
              <w:rPr>
                <w:rFonts w:ascii="Helvetica" w:eastAsia="Times New Roman" w:hAnsi="Helvetica"/>
                <w:color w:val="000000"/>
                <w:sz w:val="20"/>
                <w:szCs w:val="20"/>
              </w:rPr>
            </w:rPrChange>
          </w:rPr>
          <w:t xml:space="preserve"> Concatenation</w:t>
        </w:r>
      </w:ins>
      <w:ins w:id="2254" w:author="Amrit" w:date="2018-11-14T00:27:00Z">
        <w:r>
          <w:rPr>
            <w:rFonts w:eastAsia="Times New Roman"/>
            <w:color w:val="000000"/>
          </w:rPr>
          <w:t xml:space="preserve">-based classifiers which </w:t>
        </w:r>
        <w:r>
          <w:rPr>
            <w:rFonts w:eastAsia="Times New Roman"/>
            <w:color w:val="000000"/>
          </w:rPr>
          <w:lastRenderedPageBreak/>
          <w:t>were</w:t>
        </w:r>
      </w:ins>
      <w:ins w:id="2255" w:author="Amrit" w:date="2018-11-14T00:21:00Z">
        <w:r w:rsidRPr="00043698">
          <w:rPr>
            <w:rFonts w:eastAsia="Times New Roman"/>
            <w:color w:val="000000"/>
            <w:rPrChange w:id="2256" w:author="Amrit" w:date="2018-11-14T00:22:00Z">
              <w:rPr>
                <w:rFonts w:ascii="Helvetica" w:eastAsia="Times New Roman" w:hAnsi="Helvetica"/>
                <w:color w:val="000000"/>
                <w:sz w:val="20"/>
                <w:szCs w:val="20"/>
              </w:rPr>
            </w:rPrChange>
          </w:rPr>
          <w:t xml:space="preserve"> biased towards the more </w:t>
        </w:r>
      </w:ins>
      <w:ins w:id="2257" w:author="Amrit" w:date="2018-11-14T00:25:00Z">
        <w:r>
          <w:rPr>
            <w:rFonts w:eastAsia="Times New Roman"/>
            <w:color w:val="000000"/>
          </w:rPr>
          <w:t>predictive</w:t>
        </w:r>
      </w:ins>
      <w:ins w:id="2258" w:author="Amrit" w:date="2018-11-14T00:24:00Z">
        <w:r>
          <w:rPr>
            <w:rFonts w:eastAsia="Times New Roman"/>
            <w:color w:val="000000"/>
          </w:rPr>
          <w:t xml:space="preserve"> </w:t>
        </w:r>
      </w:ins>
      <w:ins w:id="2259" w:author="Amrit" w:date="2018-11-14T00:28:00Z">
        <w:r>
          <w:rPr>
            <w:rFonts w:eastAsia="Times New Roman"/>
            <w:color w:val="000000"/>
          </w:rPr>
          <w:t>variables</w:t>
        </w:r>
      </w:ins>
      <w:ins w:id="2260" w:author="Amrit" w:date="2018-11-14T01:02:00Z">
        <w:r w:rsidR="004C11E6">
          <w:rPr>
            <w:rFonts w:eastAsia="Times New Roman"/>
            <w:color w:val="000000"/>
          </w:rPr>
          <w:t xml:space="preserve"> (e.g. mRNA or CpGs)</w:t>
        </w:r>
      </w:ins>
      <w:ins w:id="2261" w:author="Amrit" w:date="2018-11-14T00:28:00Z">
        <w:r>
          <w:rPr>
            <w:rFonts w:eastAsia="Times New Roman"/>
            <w:color w:val="000000"/>
          </w:rPr>
          <w:t xml:space="preserve">, DIABLO selected </w:t>
        </w:r>
      </w:ins>
      <w:ins w:id="2262" w:author="Amrit" w:date="2018-11-14T01:02:00Z">
        <w:r w:rsidR="004C11E6">
          <w:rPr>
            <w:rFonts w:eastAsia="Times New Roman"/>
            <w:color w:val="000000"/>
          </w:rPr>
          <w:t xml:space="preserve">variables </w:t>
        </w:r>
      </w:ins>
      <w:ins w:id="2263" w:author="Amrit" w:date="2018-11-14T00:28:00Z">
        <w:r>
          <w:rPr>
            <w:rFonts w:eastAsia="Times New Roman"/>
            <w:color w:val="000000"/>
          </w:rPr>
          <w:t>even</w:t>
        </w:r>
      </w:ins>
      <w:ins w:id="2264" w:author="Amrit" w:date="2018-11-14T01:02:00Z">
        <w:r w:rsidR="004C11E6">
          <w:rPr>
            <w:rFonts w:eastAsia="Times New Roman"/>
            <w:color w:val="000000"/>
          </w:rPr>
          <w:t>ly</w:t>
        </w:r>
      </w:ins>
      <w:ins w:id="2265" w:author="Amrit" w:date="2018-11-14T00:28:00Z">
        <w:r>
          <w:rPr>
            <w:rFonts w:eastAsia="Times New Roman"/>
            <w:color w:val="000000"/>
          </w:rPr>
          <w:t xml:space="preserve"> across datasets </w:t>
        </w:r>
      </w:ins>
      <w:ins w:id="2266" w:author="Amrit" w:date="2018-11-14T01:02:00Z">
        <w:r w:rsidR="004C11E6">
          <w:rPr>
            <w:rFonts w:eastAsia="Times New Roman"/>
            <w:color w:val="000000"/>
          </w:rPr>
          <w:t xml:space="preserve">and had </w:t>
        </w:r>
      </w:ins>
      <w:ins w:id="2267" w:author="Amrit" w:date="2018-11-15T09:00:00Z">
        <w:r w:rsidR="00E332C4">
          <w:rPr>
            <w:rFonts w:eastAsia="Times New Roman"/>
            <w:color w:val="000000"/>
          </w:rPr>
          <w:t>similar</w:t>
        </w:r>
      </w:ins>
      <w:ins w:id="2268" w:author="Amrit" w:date="2018-11-14T01:02:00Z">
        <w:r w:rsidR="004C11E6">
          <w:rPr>
            <w:rFonts w:eastAsia="Times New Roman"/>
            <w:color w:val="000000"/>
          </w:rPr>
          <w:t xml:space="preserve"> </w:t>
        </w:r>
      </w:ins>
      <w:ins w:id="2269" w:author="Amrit" w:date="2018-11-14T01:03:00Z">
        <w:r w:rsidR="004C11E6">
          <w:rPr>
            <w:rFonts w:eastAsia="Times New Roman"/>
            <w:color w:val="000000"/>
          </w:rPr>
          <w:t>error</w:t>
        </w:r>
      </w:ins>
      <w:ins w:id="2270" w:author="Amrit" w:date="2018-11-14T01:02:00Z">
        <w:r w:rsidR="004C11E6">
          <w:rPr>
            <w:rFonts w:eastAsia="Times New Roman"/>
            <w:color w:val="000000"/>
          </w:rPr>
          <w:t xml:space="preserve"> rate</w:t>
        </w:r>
      </w:ins>
      <w:ins w:id="2271" w:author="Amrit" w:date="2018-11-14T01:03:00Z">
        <w:r w:rsidR="004C11E6">
          <w:rPr>
            <w:rFonts w:eastAsia="Times New Roman"/>
            <w:color w:val="000000"/>
          </w:rPr>
          <w:t>s</w:t>
        </w:r>
      </w:ins>
      <w:ins w:id="2272" w:author="Amrit" w:date="2018-11-14T01:02:00Z">
        <w:r w:rsidR="004C11E6">
          <w:rPr>
            <w:rFonts w:eastAsia="Times New Roman"/>
            <w:color w:val="000000"/>
          </w:rPr>
          <w:t xml:space="preserve"> </w:t>
        </w:r>
      </w:ins>
      <w:ins w:id="2273" w:author="Amrit" w:date="2018-11-14T01:03:00Z">
        <w:r w:rsidR="004C11E6">
          <w:rPr>
            <w:rFonts w:eastAsia="Times New Roman"/>
            <w:color w:val="000000"/>
          </w:rPr>
          <w:t>between</w:t>
        </w:r>
      </w:ins>
      <w:ins w:id="2274" w:author="Amrit" w:date="2018-11-14T01:02:00Z">
        <w:r w:rsidR="004C11E6">
          <w:rPr>
            <w:rFonts w:eastAsia="Times New Roman"/>
            <w:color w:val="000000"/>
          </w:rPr>
          <w:t xml:space="preserve"> training and test data</w:t>
        </w:r>
      </w:ins>
      <w:ins w:id="2275" w:author="Amrit" w:date="2018-11-14T01:03:00Z">
        <w:r w:rsidR="004C11E6">
          <w:rPr>
            <w:rFonts w:eastAsia="Times New Roman"/>
            <w:color w:val="000000"/>
          </w:rPr>
          <w:t>sets</w:t>
        </w:r>
      </w:ins>
      <w:ins w:id="2276" w:author="Amrit" w:date="2018-11-14T01:02:00Z">
        <w:r w:rsidR="004C11E6">
          <w:rPr>
            <w:rFonts w:eastAsia="Times New Roman"/>
            <w:color w:val="000000"/>
          </w:rPr>
          <w:t>.</w:t>
        </w:r>
      </w:ins>
      <w:ins w:id="2277" w:author="Amrit" w:date="2018-11-14T00:25:00Z">
        <w:r>
          <w:rPr>
            <w:rFonts w:eastAsia="Times New Roman"/>
            <w:color w:val="000000"/>
          </w:rPr>
          <w:t xml:space="preserve"> </w:t>
        </w:r>
      </w:ins>
    </w:p>
    <w:p w14:paraId="646E401C" w14:textId="77777777" w:rsidR="00CB15E3" w:rsidRPr="00043698" w:rsidRDefault="00CB15E3">
      <w:pPr>
        <w:spacing w:line="480" w:lineRule="auto"/>
        <w:pPrChange w:id="2278" w:author="Amrit" w:date="2018-11-14T00:08:00Z">
          <w:pPr>
            <w:spacing w:line="480" w:lineRule="auto"/>
            <w:ind w:firstLine="720"/>
          </w:pPr>
        </w:pPrChange>
      </w:pPr>
    </w:p>
    <w:p w14:paraId="3175F60A" w14:textId="144DF04D" w:rsidR="0068350C" w:rsidRPr="00BF3363" w:rsidRDefault="0068350C" w:rsidP="00F21B8F">
      <w:pPr>
        <w:spacing w:line="480" w:lineRule="auto"/>
        <w:rPr>
          <w:b/>
        </w:rPr>
      </w:pPr>
      <w:r w:rsidRPr="00043698">
        <w:rPr>
          <w:b/>
        </w:rPr>
        <w:t>Case study 1</w:t>
      </w:r>
      <w:r w:rsidR="005C54D6" w:rsidRPr="00043698">
        <w:rPr>
          <w:b/>
        </w:rPr>
        <w:t>: DIABLO identified</w:t>
      </w:r>
      <w:r w:rsidRPr="00043698">
        <w:rPr>
          <w:b/>
        </w:rPr>
        <w:t xml:space="preserve"> </w:t>
      </w:r>
      <w:r w:rsidR="006B40A8" w:rsidRPr="00043698">
        <w:rPr>
          <w:b/>
        </w:rPr>
        <w:t>known and novel</w:t>
      </w:r>
      <w:r w:rsidR="005F2ED8" w:rsidRPr="00043698">
        <w:rPr>
          <w:b/>
        </w:rPr>
        <w:t xml:space="preserve"> multi-</w:t>
      </w:r>
      <w:r w:rsidR="00E06337" w:rsidRPr="00043698">
        <w:rPr>
          <w:b/>
        </w:rPr>
        <w:t>omics</w:t>
      </w:r>
      <w:r w:rsidR="005F2ED8" w:rsidRPr="00043698">
        <w:rPr>
          <w:b/>
        </w:rPr>
        <w:t xml:space="preserve"> biomarkers of </w:t>
      </w:r>
      <w:r w:rsidR="00BF7BB1" w:rsidRPr="00043698">
        <w:rPr>
          <w:b/>
        </w:rPr>
        <w:t>breast cancer</w:t>
      </w:r>
      <w:r w:rsidR="00BF7BB1" w:rsidRPr="00BF3363">
        <w:rPr>
          <w:b/>
        </w:rPr>
        <w:t xml:space="preserve"> subtypes</w:t>
      </w:r>
    </w:p>
    <w:p w14:paraId="38ED5CCB" w14:textId="27DA2BF2" w:rsidR="006C5885" w:rsidRDefault="007762DE" w:rsidP="00297C0B">
      <w:pPr>
        <w:spacing w:line="480" w:lineRule="auto"/>
      </w:pPr>
      <w:r w:rsidRPr="00BF3363">
        <w:t>We next demonstrate that</w:t>
      </w:r>
      <w:r w:rsidRPr="00AA6BBC">
        <w:t xml:space="preserve"> DIABLO can identify novel biomarkers in addition to biomarkers with known biological associations using a case study of human breast cancer. W</w:t>
      </w:r>
      <w:r w:rsidR="004F28BC" w:rsidRPr="00AA6BBC">
        <w:t xml:space="preserve">e applied our </w:t>
      </w:r>
      <w:r w:rsidR="005C54D6" w:rsidRPr="00AA6BBC">
        <w:t>biomarker analysis workflow</w:t>
      </w:r>
      <w:r w:rsidR="0089171B" w:rsidRPr="00AA6BBC">
        <w:t xml:space="preserve"> </w:t>
      </w:r>
      <w:r w:rsidR="001E69AB" w:rsidRPr="00AA6BBC">
        <w:t>to b</w:t>
      </w:r>
      <w:r w:rsidR="004F28BC" w:rsidRPr="00AA6BBC">
        <w:t>reast cancer dataset</w:t>
      </w:r>
      <w:r w:rsidR="001E69AB" w:rsidRPr="00AA6BBC">
        <w:t>s</w:t>
      </w:r>
      <w:r w:rsidR="004F28BC" w:rsidRPr="00AA6BBC">
        <w:t xml:space="preserve"> to characterize and </w:t>
      </w:r>
      <w:r w:rsidR="005C54D6" w:rsidRPr="00AA6BBC">
        <w:t>predict PAM50 breast cancer subtypes</w:t>
      </w:r>
      <w:r w:rsidR="004F28BC" w:rsidRPr="00AA6BBC">
        <w:t xml:space="preserve"> (</w:t>
      </w:r>
      <w:del w:id="2279" w:author="Amrit" w:date="2018-11-15T10:13:00Z">
        <w:r w:rsidR="001F6D98" w:rsidRPr="00AA6BBC" w:rsidDel="00DE315D">
          <w:rPr>
            <w:b/>
            <w:lang w:val="en-CA"/>
          </w:rPr>
          <w:delText>Supplementary</w:delText>
        </w:r>
      </w:del>
      <w:ins w:id="2280" w:author="Amrit" w:date="2018-11-15T10:13:00Z">
        <w:r w:rsidR="00DE315D">
          <w:rPr>
            <w:b/>
            <w:lang w:val="en-CA"/>
          </w:rPr>
          <w:t>Suppl.</w:t>
        </w:r>
      </w:ins>
      <w:r w:rsidR="001F6D98" w:rsidRPr="00AA6BBC">
        <w:rPr>
          <w:b/>
          <w:lang w:val="en-CA"/>
        </w:rPr>
        <w:t xml:space="preserve"> </w:t>
      </w:r>
      <w:del w:id="2281" w:author="Amrit" w:date="2018-11-15T10:12:00Z">
        <w:r w:rsidR="001F6D98" w:rsidRPr="00AA6BBC" w:rsidDel="00DE315D">
          <w:rPr>
            <w:b/>
            <w:lang w:val="en-CA"/>
          </w:rPr>
          <w:delText>Figure</w:delText>
        </w:r>
      </w:del>
      <w:ins w:id="2282" w:author="Amrit" w:date="2018-11-15T10:12:00Z">
        <w:r w:rsidR="00DE315D">
          <w:rPr>
            <w:b/>
            <w:lang w:val="en-CA"/>
          </w:rPr>
          <w:t>Fig.</w:t>
        </w:r>
      </w:ins>
      <w:r w:rsidR="001F6D98" w:rsidRPr="00AA6BBC">
        <w:rPr>
          <w:b/>
          <w:lang w:val="en-CA"/>
        </w:rPr>
        <w:t xml:space="preserve"> </w:t>
      </w:r>
      <w:r w:rsidR="00F139FE" w:rsidRPr="00AA6BBC">
        <w:rPr>
          <w:b/>
        </w:rPr>
        <w:t>S</w:t>
      </w:r>
      <w:ins w:id="2283" w:author="Amrit" w:date="2018-11-15T09:01:00Z">
        <w:r w:rsidR="00E332C4">
          <w:rPr>
            <w:b/>
          </w:rPr>
          <w:t>10</w:t>
        </w:r>
      </w:ins>
      <w:del w:id="2284" w:author="Amrit" w:date="2018-11-15T09:01:00Z">
        <w:r w:rsidR="008255E0" w:rsidRPr="00AA6BBC" w:rsidDel="00E332C4">
          <w:rPr>
            <w:b/>
          </w:rPr>
          <w:delText>7</w:delText>
        </w:r>
      </w:del>
      <w:r w:rsidR="004F28BC" w:rsidRPr="00AA6BBC">
        <w:t>)</w:t>
      </w:r>
      <w:r w:rsidR="0089171B" w:rsidRPr="00AA6BBC">
        <w:t xml:space="preserve">. </w:t>
      </w:r>
      <w:r w:rsidR="005A0F7D" w:rsidRPr="00AA6BBC">
        <w:t xml:space="preserve">After </w:t>
      </w:r>
      <w:r w:rsidR="001E69AB" w:rsidRPr="00AA6BBC">
        <w:t>pre</w:t>
      </w:r>
      <w:r w:rsidR="005A0F7D" w:rsidRPr="00AA6BBC">
        <w:t xml:space="preserve">processing </w:t>
      </w:r>
      <w:r w:rsidR="008F55FE" w:rsidRPr="00AA6BBC">
        <w:t xml:space="preserve">and normalization </w:t>
      </w:r>
      <w:r w:rsidR="00B57621" w:rsidRPr="00AA6BBC">
        <w:t xml:space="preserve">of each </w:t>
      </w:r>
      <w:r w:rsidR="00E06337" w:rsidRPr="00AA6BBC">
        <w:t>omics</w:t>
      </w:r>
      <w:r w:rsidR="00B57621" w:rsidRPr="00AA6BBC">
        <w:t xml:space="preserve"> </w:t>
      </w:r>
      <w:r w:rsidR="001E69AB" w:rsidRPr="00AA6BBC">
        <w:t>data-</w:t>
      </w:r>
      <w:r w:rsidR="00B57621" w:rsidRPr="00AA6BBC">
        <w:t>type</w:t>
      </w:r>
      <w:r w:rsidR="005F2ED8" w:rsidRPr="00AA6BBC">
        <w:t>, the samples were divided into training and test sets (</w:t>
      </w:r>
      <w:r w:rsidR="005F2ED8" w:rsidRPr="00AA6BBC">
        <w:rPr>
          <w:b/>
        </w:rPr>
        <w:t>Table 1</w:t>
      </w:r>
      <w:r w:rsidR="005F2ED8" w:rsidRPr="00AA6BBC">
        <w:t>).</w:t>
      </w:r>
      <w:r w:rsidR="00734C30" w:rsidRPr="00AA6BBC">
        <w:t xml:space="preserve"> The training data</w:t>
      </w:r>
      <w:r w:rsidR="005F2ED8" w:rsidRPr="00AA6BBC">
        <w:t xml:space="preserve"> consisted of </w:t>
      </w:r>
      <w:r w:rsidR="00D743DC" w:rsidRPr="00AA6BBC">
        <w:t xml:space="preserve">four </w:t>
      </w:r>
      <w:r w:rsidR="00E06337" w:rsidRPr="00AA6BBC">
        <w:t>omics</w:t>
      </w:r>
      <w:r w:rsidR="00734C30" w:rsidRPr="00AA6BBC">
        <w:t>-datasets</w:t>
      </w:r>
      <w:r w:rsidR="00D743DC" w:rsidRPr="00AA6BBC">
        <w:t xml:space="preserve"> (mRNA, miRNA, CpGs and proteins)</w:t>
      </w:r>
      <w:r w:rsidR="00734C30" w:rsidRPr="00AA6BBC">
        <w:t xml:space="preserve"> whereas the test data</w:t>
      </w:r>
      <w:r w:rsidR="00A40C54" w:rsidRPr="00AA6BBC">
        <w:t xml:space="preserve"> included all </w:t>
      </w:r>
      <w:r w:rsidR="004F28BC" w:rsidRPr="00AA6BBC">
        <w:t xml:space="preserve">remaining samples </w:t>
      </w:r>
      <w:r w:rsidR="00BF6C42" w:rsidRPr="00AA6BBC">
        <w:t xml:space="preserve">for which the protein </w:t>
      </w:r>
      <w:r w:rsidR="001E69AB" w:rsidRPr="00AA6BBC">
        <w:t>expression data</w:t>
      </w:r>
      <w:r w:rsidR="00BF6C42" w:rsidRPr="00AA6BBC">
        <w:t xml:space="preserve"> were</w:t>
      </w:r>
      <w:r w:rsidR="004F28BC" w:rsidRPr="00AA6BBC">
        <w:t xml:space="preserve"> missing</w:t>
      </w:r>
      <w:r w:rsidR="00734C30" w:rsidRPr="00AA6BBC">
        <w:t>.</w:t>
      </w:r>
      <w:r w:rsidR="002E6B14" w:rsidRPr="00AA6BBC">
        <w:t xml:space="preserve"> </w:t>
      </w:r>
      <w:r w:rsidR="00620645" w:rsidRPr="00AA6BBC">
        <w:t>The optimal multi-</w:t>
      </w:r>
      <w:r w:rsidR="00E06337" w:rsidRPr="00AA6BBC">
        <w:t>omics</w:t>
      </w:r>
      <w:r w:rsidR="00620645" w:rsidRPr="00AA6BBC">
        <w:t xml:space="preserve"> biomarker panel </w:t>
      </w:r>
      <w:r w:rsidR="00A6297D" w:rsidRPr="00AA6BBC">
        <w:t xml:space="preserve">size was identified </w:t>
      </w:r>
      <w:r w:rsidR="00620645" w:rsidRPr="00AA6BBC">
        <w:t>using a grid approach</w:t>
      </w:r>
      <w:r w:rsidR="00A6297D" w:rsidRPr="00AA6BBC">
        <w:t xml:space="preserve"> where</w:t>
      </w:r>
      <w:r w:rsidRPr="00AA6BBC">
        <w:t>,</w:t>
      </w:r>
      <w:r w:rsidR="00A6297D" w:rsidRPr="00AA6BBC">
        <w:t xml:space="preserve"> </w:t>
      </w:r>
      <w:r w:rsidR="00620645" w:rsidRPr="00AA6BBC">
        <w:t>for a</w:t>
      </w:r>
      <w:r w:rsidR="00A6297D" w:rsidRPr="00AA6BBC">
        <w:t>ny</w:t>
      </w:r>
      <w:r w:rsidR="00620645" w:rsidRPr="00AA6BBC">
        <w:t xml:space="preserve"> given </w:t>
      </w:r>
      <w:r w:rsidR="00A6297D" w:rsidRPr="00AA6BBC">
        <w:t xml:space="preserve">combination of </w:t>
      </w:r>
      <w:r w:rsidR="00620645" w:rsidRPr="00AA6BBC">
        <w:t>variables</w:t>
      </w:r>
      <w:r w:rsidRPr="00AA6BBC">
        <w:t>,</w:t>
      </w:r>
      <w:r w:rsidR="00A6297D" w:rsidRPr="00AA6BBC">
        <w:t xml:space="preserve"> we assessed the classification performance using </w:t>
      </w:r>
      <w:r w:rsidR="001E69AB" w:rsidRPr="00AA6BBC">
        <w:t xml:space="preserve">a </w:t>
      </w:r>
      <w:r w:rsidR="00620645" w:rsidRPr="00AA6BBC">
        <w:t>5-fold cross-</w:t>
      </w:r>
      <w:r w:rsidR="00A6297D" w:rsidRPr="00AA6BBC">
        <w:t>validation</w:t>
      </w:r>
      <w:r w:rsidR="001E69AB" w:rsidRPr="00AA6BBC">
        <w:t xml:space="preserve"> repeated 5 times</w:t>
      </w:r>
      <w:r w:rsidR="00601BB6" w:rsidRPr="00AA6BBC">
        <w:t xml:space="preserve"> (</w:t>
      </w:r>
      <w:del w:id="2285" w:author="Amrit" w:date="2018-11-15T10:13:00Z">
        <w:r w:rsidR="001F6D98" w:rsidRPr="00AA6BBC" w:rsidDel="00DE315D">
          <w:rPr>
            <w:b/>
            <w:lang w:val="en-CA"/>
          </w:rPr>
          <w:delText>Supplementary</w:delText>
        </w:r>
      </w:del>
      <w:ins w:id="2286" w:author="Amrit" w:date="2018-11-15T10:13:00Z">
        <w:r w:rsidR="00DE315D">
          <w:rPr>
            <w:b/>
            <w:lang w:val="en-CA"/>
          </w:rPr>
          <w:t>Suppl.</w:t>
        </w:r>
      </w:ins>
      <w:r w:rsidR="001F6D98" w:rsidRPr="00AA6BBC">
        <w:rPr>
          <w:b/>
          <w:lang w:val="en-CA"/>
        </w:rPr>
        <w:t xml:space="preserve"> </w:t>
      </w:r>
      <w:del w:id="2287" w:author="Amrit" w:date="2018-11-15T10:12:00Z">
        <w:r w:rsidR="001F6D98" w:rsidRPr="00AA6BBC" w:rsidDel="00DE315D">
          <w:rPr>
            <w:b/>
            <w:lang w:val="en-CA"/>
          </w:rPr>
          <w:delText>Figure</w:delText>
        </w:r>
      </w:del>
      <w:ins w:id="2288" w:author="Amrit" w:date="2018-11-15T10:12:00Z">
        <w:r w:rsidR="00DE315D">
          <w:rPr>
            <w:b/>
            <w:lang w:val="en-CA"/>
          </w:rPr>
          <w:t>Fig.</w:t>
        </w:r>
      </w:ins>
      <w:r w:rsidR="001F6D98" w:rsidRPr="00AA6BBC">
        <w:rPr>
          <w:b/>
          <w:lang w:val="en-CA"/>
        </w:rPr>
        <w:t xml:space="preserve"> </w:t>
      </w:r>
      <w:r w:rsidR="00F139FE" w:rsidRPr="00AA6BBC">
        <w:rPr>
          <w:b/>
        </w:rPr>
        <w:t>S</w:t>
      </w:r>
      <w:ins w:id="2289" w:author="Amrit" w:date="2018-11-15T09:03:00Z">
        <w:r w:rsidR="00E332C4">
          <w:rPr>
            <w:b/>
          </w:rPr>
          <w:t>11</w:t>
        </w:r>
      </w:ins>
      <w:del w:id="2290" w:author="Amrit" w:date="2018-11-15T09:03:00Z">
        <w:r w:rsidR="00601BB6" w:rsidRPr="00AA6BBC" w:rsidDel="00E332C4">
          <w:rPr>
            <w:b/>
          </w:rPr>
          <w:delText>8</w:delText>
        </w:r>
      </w:del>
      <w:r w:rsidR="00601BB6" w:rsidRPr="00AA6BBC">
        <w:t>)</w:t>
      </w:r>
      <w:r w:rsidR="00620645" w:rsidRPr="00AA6BBC">
        <w:t>. The number of variables that resulted in the minimum balanced error rate were retained</w:t>
      </w:r>
      <w:r w:rsidR="002D3968" w:rsidRPr="00AA6BBC">
        <w:t xml:space="preserve"> </w:t>
      </w:r>
      <w:r w:rsidR="00620645" w:rsidRPr="00AA6BBC">
        <w:t>as previously described</w:t>
      </w:r>
      <w:r w:rsidR="002D3968" w:rsidRPr="00AA6BBC">
        <w:t xml:space="preserve"> in</w:t>
      </w:r>
      <w:r w:rsidR="00067D5A" w:rsidRPr="00AA6BBC">
        <w:t xml:space="preserve"> </w:t>
      </w:r>
      <w:r w:rsidR="00620645" w:rsidRPr="00AA6BBC">
        <w:fldChar w:fldCharType="begin"/>
      </w:r>
      <w:r w:rsidR="009027F5" w:rsidRPr="00AA6BBC">
        <w:instrText xml:space="preserve"> ADDIN ZOTERO_ITEM CSL_CITATION {"citationID":"a6e1ha36bh","properties":{"formattedCitation":"(Rohart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620645" w:rsidRPr="00AA6BBC">
        <w:fldChar w:fldCharType="separate"/>
      </w:r>
      <w:ins w:id="2291" w:author="Amrit" w:date="2018-11-12T21:42:00Z">
        <w:r w:rsidR="00D81BF5" w:rsidRPr="00D81BF5">
          <w:t>(</w:t>
        </w:r>
        <w:proofErr w:type="spellStart"/>
        <w:r w:rsidR="00D81BF5" w:rsidRPr="00D81BF5">
          <w:t>Rohart</w:t>
        </w:r>
        <w:proofErr w:type="spellEnd"/>
        <w:r w:rsidR="00D81BF5" w:rsidRPr="00D81BF5">
          <w:t xml:space="preserve"> </w:t>
        </w:r>
        <w:r w:rsidR="00D81BF5" w:rsidRPr="00C3303B">
          <w:rPr>
            <w:i/>
            <w:iCs/>
          </w:rPr>
          <w:t>et al.</w:t>
        </w:r>
        <w:r w:rsidR="00D81BF5" w:rsidRPr="00C3303B">
          <w:t>, 2017)</w:t>
        </w:r>
      </w:ins>
      <w:del w:id="2292" w:author="Amrit" w:date="2018-11-12T21:42:00Z">
        <w:r w:rsidR="00CF52F2" w:rsidRPr="00C3303B" w:rsidDel="00D81BF5">
          <w:rPr>
            <w:rFonts w:eastAsia="Times New Roman"/>
          </w:rPr>
          <w:delText xml:space="preserve">(Rohart </w:delText>
        </w:r>
        <w:r w:rsidR="00CF52F2" w:rsidRPr="00C3303B" w:rsidDel="00D81BF5">
          <w:rPr>
            <w:rFonts w:eastAsia="Times New Roman"/>
            <w:i/>
            <w:iCs/>
          </w:rPr>
          <w:delText>et al.</w:delText>
        </w:r>
        <w:r w:rsidR="00CF52F2" w:rsidRPr="00EB5EBC" w:rsidDel="00D81BF5">
          <w:rPr>
            <w:rFonts w:eastAsia="Times New Roman"/>
          </w:rPr>
          <w:delText>, 2017)</w:delText>
        </w:r>
      </w:del>
      <w:r w:rsidR="00620645" w:rsidRPr="00AA6BBC">
        <w:fldChar w:fldCharType="end"/>
      </w:r>
      <w:r w:rsidR="00620645" w:rsidRPr="00AA6BBC">
        <w:t>. The</w:t>
      </w:r>
      <w:r w:rsidR="002E6B14" w:rsidRPr="00AA6BBC">
        <w:t xml:space="preserve"> opt</w:t>
      </w:r>
      <w:r w:rsidR="00620645" w:rsidRPr="00AA6BBC">
        <w:t>imal multi-</w:t>
      </w:r>
      <w:r w:rsidR="00E06337" w:rsidRPr="00AA6BBC">
        <w:t>omics</w:t>
      </w:r>
      <w:r w:rsidR="00620645" w:rsidRPr="00AA6BBC">
        <w:t xml:space="preserve"> panel consisted</w:t>
      </w:r>
      <w:r w:rsidR="002E6B14" w:rsidRPr="00AA6BBC">
        <w:t xml:space="preserve"> of 45 mRNA, 45 miRNAs, 25 CpGs and 55 proteins</w:t>
      </w:r>
      <w:r w:rsidR="00187707" w:rsidRPr="00AA6BBC">
        <w:t xml:space="preserve"> </w:t>
      </w:r>
      <w:r w:rsidR="002D3968" w:rsidRPr="00AA6BBC">
        <w:t xml:space="preserve">selected </w:t>
      </w:r>
      <w:r w:rsidR="00187707" w:rsidRPr="00AA6BBC">
        <w:t>across three components with a balanced error rate of 17.9±</w:t>
      </w:r>
      <w:r w:rsidR="00601BB6" w:rsidRPr="00AA6BBC">
        <w:t>1.9%</w:t>
      </w:r>
      <w:r w:rsidR="002E6B14" w:rsidRPr="00AA6BBC">
        <w:t>.</w:t>
      </w:r>
      <w:r w:rsidR="004E797F" w:rsidRPr="00AA6BBC">
        <w:t xml:space="preserve"> </w:t>
      </w:r>
      <w:r w:rsidR="004D31B2" w:rsidRPr="00AA6BBC">
        <w:t>This panel identified many variables with previously known associations with breast cancer, as assessed by looking at t</w:t>
      </w:r>
      <w:r w:rsidR="00B82918" w:rsidRPr="00AA6BBC">
        <w:t>he overlap between the</w:t>
      </w:r>
      <w:r w:rsidR="004D31B2" w:rsidRPr="00AA6BBC">
        <w:t xml:space="preserve"> panel</w:t>
      </w:r>
      <w:r w:rsidR="00B82918" w:rsidRPr="00AA6BBC">
        <w:t xml:space="preserve"> features and gene sets related to breast cancer based on the Molecular Signature database (</w:t>
      </w:r>
      <w:proofErr w:type="spellStart"/>
      <w:r w:rsidR="00B82918" w:rsidRPr="00AA6BBC">
        <w:t>MolSigDB</w:t>
      </w:r>
      <w:proofErr w:type="spellEnd"/>
      <w:r w:rsidR="00B82918" w:rsidRPr="00AA6BBC">
        <w:t xml:space="preserve">) </w:t>
      </w:r>
      <w:r w:rsidR="00B82918" w:rsidRPr="00AA6BBC">
        <w:fldChar w:fldCharType="begin"/>
      </w:r>
      <w:r w:rsidR="009027F5" w:rsidRPr="00AA6BBC">
        <w:instrText xml:space="preserve"> ADDIN ZOTERO_ITEM CSL_CITATION {"citationID":"a1okj2bi1bs","properties":{"formattedCitation":"(Liberzon {\\i{}et al.}, 2015)","plainCitation":"(Liberzon et al., 2015)","noteIndex":0},"citationItems":[{"id":1739,"uris":["http://zotero.org/users/2545847/items/5FJU6UYX"],"uri":["http://zotero.org/users/2545847/items/5FJU6UYX"],"itemData":{"id":1739,"type":"article-journal","title":"The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B82918" w:rsidRPr="00AA6BBC">
        <w:fldChar w:fldCharType="separate"/>
      </w:r>
      <w:ins w:id="2293" w:author="Amrit" w:date="2018-11-12T21:42:00Z">
        <w:r w:rsidR="00D81BF5" w:rsidRPr="00D81BF5">
          <w:t>(</w:t>
        </w:r>
        <w:proofErr w:type="spellStart"/>
        <w:r w:rsidR="00D81BF5" w:rsidRPr="00D81BF5">
          <w:t>Liberzon</w:t>
        </w:r>
        <w:proofErr w:type="spellEnd"/>
        <w:r w:rsidR="00D81BF5" w:rsidRPr="00D81BF5">
          <w:t xml:space="preserve"> </w:t>
        </w:r>
        <w:r w:rsidR="00D81BF5" w:rsidRPr="00C3303B">
          <w:rPr>
            <w:i/>
            <w:iCs/>
          </w:rPr>
          <w:t>et al.</w:t>
        </w:r>
        <w:r w:rsidR="00D81BF5" w:rsidRPr="00C3303B">
          <w:t>, 2015)</w:t>
        </w:r>
      </w:ins>
      <w:del w:id="2294" w:author="Amrit" w:date="2018-11-12T21:42:00Z">
        <w:r w:rsidR="00CF52F2" w:rsidRPr="00C3303B" w:rsidDel="00D81BF5">
          <w:rPr>
            <w:rFonts w:eastAsia="Times New Roman"/>
          </w:rPr>
          <w:delText xml:space="preserve">(Liberzon </w:delText>
        </w:r>
        <w:r w:rsidR="00CF52F2" w:rsidRPr="00C3303B" w:rsidDel="00D81BF5">
          <w:rPr>
            <w:rFonts w:eastAsia="Times New Roman"/>
            <w:i/>
            <w:iCs/>
          </w:rPr>
          <w:delText>et al.</w:delText>
        </w:r>
        <w:r w:rsidR="00CF52F2" w:rsidRPr="00EB5EBC" w:rsidDel="00D81BF5">
          <w:rPr>
            <w:rFonts w:eastAsia="Times New Roman"/>
          </w:rPr>
          <w:delText>, 2015)</w:delText>
        </w:r>
      </w:del>
      <w:r w:rsidR="00B82918" w:rsidRPr="00AA6BBC">
        <w:fldChar w:fldCharType="end"/>
      </w:r>
      <w:r w:rsidR="00B82918" w:rsidRPr="00AA6BBC">
        <w:t xml:space="preserve">, </w:t>
      </w:r>
      <w:proofErr w:type="spellStart"/>
      <w:r w:rsidR="00B82918" w:rsidRPr="00AA6BBC">
        <w:t>miRCancer</w:t>
      </w:r>
      <w:proofErr w:type="spellEnd"/>
      <w:r w:rsidR="00B82918" w:rsidRPr="00AA6BBC">
        <w:t xml:space="preserve"> </w:t>
      </w:r>
      <w:r w:rsidR="00B82918" w:rsidRPr="00AA6BBC">
        <w:fldChar w:fldCharType="begin"/>
      </w:r>
      <w:r w:rsidR="009027F5" w:rsidRPr="00AA6BBC">
        <w:instrText xml:space="preserve"> ADDIN ZOTERO_ITEM CSL_CITATION {"citationID":"a1ouqmrtk3j","properties":{"formattedCitation":"(Xie {\\i{}et al.}, 2013)","plainCitation":"(Xie et al., 2013)","noteIndex":0},"citationItems":[{"id":1737,"uris":["http://zotero.org/users/2545847/items/IIXFVEFA"],"uri":["http://zotero.org/users/2545847/items/IIXFVEFA"],"itemData":{"id":1737,"type":"article-journal","title":"miRCancer: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r w:rsidR="00B82918" w:rsidRPr="00AA6BBC">
        <w:fldChar w:fldCharType="separate"/>
      </w:r>
      <w:ins w:id="2295" w:author="Amrit" w:date="2018-11-12T21:42:00Z">
        <w:r w:rsidR="00D81BF5" w:rsidRPr="00D81BF5">
          <w:t>(</w:t>
        </w:r>
        <w:proofErr w:type="spellStart"/>
        <w:r w:rsidR="00D81BF5" w:rsidRPr="00D81BF5">
          <w:t>Xie</w:t>
        </w:r>
        <w:proofErr w:type="spellEnd"/>
        <w:r w:rsidR="00D81BF5" w:rsidRPr="00D81BF5">
          <w:t xml:space="preserve"> </w:t>
        </w:r>
        <w:r w:rsidR="00D81BF5" w:rsidRPr="00C3303B">
          <w:rPr>
            <w:i/>
            <w:iCs/>
          </w:rPr>
          <w:t>et al.</w:t>
        </w:r>
        <w:r w:rsidR="00D81BF5" w:rsidRPr="00C3303B">
          <w:t>, 2013)</w:t>
        </w:r>
      </w:ins>
      <w:del w:id="2296" w:author="Amrit" w:date="2018-11-12T21:42:00Z">
        <w:r w:rsidR="00CF52F2" w:rsidRPr="00C3303B" w:rsidDel="00D81BF5">
          <w:rPr>
            <w:rFonts w:eastAsia="Times New Roman"/>
          </w:rPr>
          <w:delText xml:space="preserve">(Xie </w:delText>
        </w:r>
        <w:r w:rsidR="00CF52F2" w:rsidRPr="00C3303B" w:rsidDel="00D81BF5">
          <w:rPr>
            <w:rFonts w:eastAsia="Times New Roman"/>
            <w:i/>
            <w:iCs/>
          </w:rPr>
          <w:delText>et al.</w:delText>
        </w:r>
        <w:r w:rsidR="00CF52F2" w:rsidRPr="00EB5EBC" w:rsidDel="00D81BF5">
          <w:rPr>
            <w:rFonts w:eastAsia="Times New Roman"/>
          </w:rPr>
          <w:delText>, 2013)</w:delText>
        </w:r>
      </w:del>
      <w:r w:rsidR="00B82918" w:rsidRPr="00AA6BBC">
        <w:fldChar w:fldCharType="end"/>
      </w:r>
      <w:r w:rsidR="00B82918" w:rsidRPr="00AA6BBC">
        <w:t xml:space="preserve">, Online Mendelian Inheritance in Man (OMIM) </w:t>
      </w:r>
      <w:r w:rsidR="00B82918" w:rsidRPr="00AA6BBC">
        <w:fldChar w:fldCharType="begin"/>
      </w:r>
      <w:r w:rsidR="009027F5" w:rsidRPr="00AA6BBC">
        <w:instrText xml:space="preserve"> ADDIN ZOTERO_ITEM CSL_CITATION {"citationID":"a2994u1ofid","properties":{"formattedCitation":"(Hamosh, 2004)","plainCitation":"(Hamosh, 2004)","noteIndex":0},"citationItems":[{"id":1741,"uris":["http://zotero.org/users/2545847/items/7EKF2BYM"],"uri":["http://zotero.org/users/2545847/items/7EKF2BYM"],"itemData":{"id":1741,"type":"article-journal","title":"Online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r w:rsidR="00B82918" w:rsidRPr="00AA6BBC">
        <w:fldChar w:fldCharType="separate"/>
      </w:r>
      <w:ins w:id="2297" w:author="Amrit" w:date="2018-11-12T21:42:00Z">
        <w:r w:rsidR="00D81BF5">
          <w:rPr>
            <w:noProof/>
          </w:rPr>
          <w:t>(Hamosh, 2004)</w:t>
        </w:r>
      </w:ins>
      <w:del w:id="2298" w:author="Amrit" w:date="2018-11-12T21:42:00Z">
        <w:r w:rsidR="00CF52F2" w:rsidRPr="00D81BF5" w:rsidDel="00D81BF5">
          <w:rPr>
            <w:noProof/>
          </w:rPr>
          <w:delText>(Hamosh, 2004)</w:delText>
        </w:r>
      </w:del>
      <w:r w:rsidR="00B82918" w:rsidRPr="00AA6BBC">
        <w:fldChar w:fldCharType="end"/>
      </w:r>
      <w:r w:rsidR="00B82918" w:rsidRPr="00AA6BBC">
        <w:t xml:space="preserve">, and DriverDBv2 </w:t>
      </w:r>
      <w:r w:rsidR="00B82918" w:rsidRPr="00AA6BBC">
        <w:fldChar w:fldCharType="begin"/>
      </w:r>
      <w:r w:rsidR="009027F5" w:rsidRPr="00AA6BBC">
        <w:instrText xml:space="preserve"> ADDIN ZOTERO_ITEM CSL_CITATION {"citationID":"a2drq4q17a2","properties":{"formattedCitation":"(Chung {\\i{}et al.}, 2016)","plainCitation":"(Chung et al., 2016)","noteIndex":0},"citationItems":[{"id":1743,"uris":["http://zotero.org/users/2545847/items/WKD55JNG"],"uri":["http://zotero.org/users/2545847/items/WKD55JNG"],"itemData":{"id":1743,"type":"article-journal","title":"DriverDBv2: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r w:rsidR="00B82918" w:rsidRPr="00AA6BBC">
        <w:fldChar w:fldCharType="separate"/>
      </w:r>
      <w:ins w:id="2299" w:author="Amrit" w:date="2018-11-12T21:42:00Z">
        <w:r w:rsidR="00D81BF5" w:rsidRPr="00D81BF5">
          <w:t xml:space="preserve">(Chung </w:t>
        </w:r>
        <w:r w:rsidR="00D81BF5" w:rsidRPr="00C3303B">
          <w:rPr>
            <w:i/>
            <w:iCs/>
          </w:rPr>
          <w:t>et al.</w:t>
        </w:r>
        <w:r w:rsidR="00D81BF5" w:rsidRPr="00C3303B">
          <w:t>, 2016)</w:t>
        </w:r>
      </w:ins>
      <w:del w:id="2300" w:author="Amrit" w:date="2018-11-12T21:42:00Z">
        <w:r w:rsidR="00CF52F2" w:rsidRPr="00C3303B" w:rsidDel="00D81BF5">
          <w:rPr>
            <w:rFonts w:eastAsia="Times New Roman"/>
          </w:rPr>
          <w:delText xml:space="preserve">(Chung </w:delText>
        </w:r>
        <w:r w:rsidR="00CF52F2" w:rsidRPr="00C3303B" w:rsidDel="00D81BF5">
          <w:rPr>
            <w:rFonts w:eastAsia="Times New Roman"/>
            <w:i/>
            <w:iCs/>
          </w:rPr>
          <w:delText>et al.</w:delText>
        </w:r>
        <w:r w:rsidR="00CF52F2" w:rsidRPr="00EB5EBC" w:rsidDel="00D81BF5">
          <w:rPr>
            <w:rFonts w:eastAsia="Times New Roman"/>
          </w:rPr>
          <w:delText>, 2016)</w:delText>
        </w:r>
      </w:del>
      <w:r w:rsidR="00B82918" w:rsidRPr="00AA6BBC">
        <w:fldChar w:fldCharType="end"/>
      </w:r>
      <w:r w:rsidR="00B82918" w:rsidRPr="00AA6BBC">
        <w:t>.</w:t>
      </w:r>
      <w:r w:rsidR="00B82918" w:rsidRPr="00AA6BBC" w:rsidDel="00B82918">
        <w:t xml:space="preserve"> </w:t>
      </w:r>
    </w:p>
    <w:p w14:paraId="7C7F2CA7" w14:textId="78A385E9" w:rsidR="00EC4BA5" w:rsidRPr="00AA6BBC" w:rsidRDefault="006E25A8">
      <w:pPr>
        <w:spacing w:line="480" w:lineRule="auto"/>
        <w:jc w:val="center"/>
        <w:pPrChange w:id="2301" w:author="Amrit" w:date="2018-11-15T10:15:00Z">
          <w:pPr>
            <w:spacing w:line="480" w:lineRule="auto"/>
          </w:pPr>
        </w:pPrChange>
      </w:pPr>
      <w:ins w:id="2302" w:author="Amrit" w:date="2018-11-15T10:14:00Z">
        <w:r>
          <w:rPr>
            <w:noProof/>
          </w:rPr>
          <w:lastRenderedPageBreak/>
          <w:drawing>
            <wp:inline distT="0" distB="0" distL="0" distR="0" wp14:anchorId="34554297" wp14:editId="098E8AFB">
              <wp:extent cx="411480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caResults_revised.pdf"/>
                      <pic:cNvPicPr/>
                    </pic:nvPicPr>
                    <pic:blipFill>
                      <a:blip r:embed="rId15"/>
                      <a:stretch>
                        <a:fillRect/>
                      </a:stretch>
                    </pic:blipFill>
                    <pic:spPr>
                      <a:xfrm>
                        <a:off x="0" y="0"/>
                        <a:ext cx="4114800" cy="8229600"/>
                      </a:xfrm>
                      <a:prstGeom prst="rect">
                        <a:avLst/>
                      </a:prstGeom>
                    </pic:spPr>
                  </pic:pic>
                </a:graphicData>
              </a:graphic>
            </wp:inline>
          </w:drawing>
        </w:r>
      </w:ins>
      <w:del w:id="2303" w:author="Amrit" w:date="2018-11-15T10:13:00Z">
        <w:r w:rsidR="00EC4BA5" w:rsidRPr="00AA6BBC" w:rsidDel="006E25A8">
          <w:rPr>
            <w:noProof/>
          </w:rPr>
          <w:drawing>
            <wp:inline distT="0" distB="0" distL="0" distR="0" wp14:anchorId="0E56DC78" wp14:editId="625240A2">
              <wp:extent cx="5943600" cy="5943600"/>
              <wp:effectExtent l="0" t="0" r="0" b="0"/>
              <wp:docPr id="5" name="Picture 5" descr="Figures/Fig3_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Fig3_brcaResults.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del>
    </w:p>
    <w:p w14:paraId="0BD704EA" w14:textId="0D9D726A" w:rsidR="00EC4BA5" w:rsidRPr="00AA6BBC" w:rsidRDefault="00EC4BA5" w:rsidP="00EC4BA5">
      <w:del w:id="2304" w:author="Amrit" w:date="2018-11-15T10:12:00Z">
        <w:r w:rsidRPr="00AA6BBC" w:rsidDel="00DE315D">
          <w:rPr>
            <w:b/>
          </w:rPr>
          <w:lastRenderedPageBreak/>
          <w:delText>Figure</w:delText>
        </w:r>
      </w:del>
      <w:ins w:id="2305" w:author="Amrit" w:date="2018-11-15T10:12:00Z">
        <w:r w:rsidR="00DE315D">
          <w:rPr>
            <w:b/>
          </w:rPr>
          <w:t>Fig.</w:t>
        </w:r>
      </w:ins>
      <w:r w:rsidRPr="00AA6BBC">
        <w:rPr>
          <w:b/>
        </w:rPr>
        <w:t xml:space="preserve"> 3. Identification of a multi-omics biomarker panel predictive of breast cancer subtypes.</w:t>
      </w:r>
      <w:r w:rsidRPr="00AA6BBC">
        <w:t xml:space="preserve"> </w:t>
      </w:r>
      <w:del w:id="2306" w:author="Amrit" w:date="2018-11-15T09:19:00Z">
        <w:r w:rsidRPr="00AA6BBC" w:rsidDel="006E237E">
          <w:rPr>
            <w:b/>
          </w:rPr>
          <w:delText>a)</w:delText>
        </w:r>
        <w:r w:rsidRPr="00AA6BBC" w:rsidDel="006E237E">
          <w:delText xml:space="preserve"> Variable contributions of each omics-type biomarker that are important to discriminate breast cancer subtypes. </w:delText>
        </w:r>
        <w:r w:rsidRPr="00AA6BBC" w:rsidDel="006E237E">
          <w:rPr>
            <w:b/>
          </w:rPr>
          <w:delText>b</w:delText>
        </w:r>
      </w:del>
      <w:ins w:id="2307" w:author="Amrit" w:date="2018-11-15T09:19:00Z">
        <w:r w:rsidR="006E237E">
          <w:rPr>
            <w:b/>
          </w:rPr>
          <w:t>A</w:t>
        </w:r>
      </w:ins>
      <w:r w:rsidRPr="00AA6BBC">
        <w:rPr>
          <w:b/>
        </w:rPr>
        <w:t>)</w:t>
      </w:r>
      <w:r w:rsidRPr="00AA6BBC">
        <w:t xml:space="preserve"> DIABLO component plot</w:t>
      </w:r>
      <w:del w:id="2308" w:author="Amrit" w:date="2018-11-15T09:19:00Z">
        <w:r w:rsidRPr="00AA6BBC" w:rsidDel="006E237E">
          <w:delText>s</w:delText>
        </w:r>
      </w:del>
      <w:r w:rsidRPr="00AA6BBC">
        <w:t xml:space="preserve"> </w:t>
      </w:r>
      <w:ins w:id="2309" w:author="Amrit" w:date="2018-11-15T09:20:00Z">
        <w:r w:rsidR="006E237E">
          <w:t>based on the identified multi-omics biomarker panel depicts the sample clustering of the test data overlaid</w:t>
        </w:r>
      </w:ins>
      <w:ins w:id="2310" w:author="Amrit" w:date="2018-11-15T09:21:00Z">
        <w:r w:rsidR="006E237E">
          <w:t xml:space="preserve"> with </w:t>
        </w:r>
      </w:ins>
      <w:del w:id="2311" w:author="Amrit" w:date="2018-11-15T09:21:00Z">
        <w:r w:rsidRPr="00AA6BBC" w:rsidDel="006E237E">
          <w:delText xml:space="preserve">and the derived biomarker panel: </w:delText>
        </w:r>
      </w:del>
      <w:r w:rsidRPr="00AA6BBC">
        <w:t xml:space="preserve">95% confidence ellipses </w:t>
      </w:r>
      <w:del w:id="2312" w:author="Amrit" w:date="2018-11-15T09:21:00Z">
        <w:r w:rsidRPr="00AA6BBC" w:rsidDel="006E237E">
          <w:delText xml:space="preserve">were </w:delText>
        </w:r>
      </w:del>
      <w:r w:rsidRPr="00AA6BBC">
        <w:t xml:space="preserve">calculated </w:t>
      </w:r>
      <w:del w:id="2313" w:author="Amrit" w:date="2018-11-15T09:21:00Z">
        <w:r w:rsidRPr="00AA6BBC" w:rsidDel="006E237E">
          <w:delText xml:space="preserve">from </w:delText>
        </w:r>
      </w:del>
      <w:ins w:id="2314" w:author="Amrit" w:date="2018-11-15T09:21:00Z">
        <w:r w:rsidR="006E237E">
          <w:t xml:space="preserve">using </w:t>
        </w:r>
      </w:ins>
      <w:r w:rsidRPr="00AA6BBC">
        <w:t>the training data</w:t>
      </w:r>
      <w:del w:id="2315" w:author="Amrit" w:date="2018-11-15T09:21:00Z">
        <w:r w:rsidRPr="00AA6BBC" w:rsidDel="006E237E">
          <w:delText xml:space="preserve"> set and points depict samples from the test set</w:delText>
        </w:r>
      </w:del>
      <w:r w:rsidRPr="00AA6BBC">
        <w:t>.</w:t>
      </w:r>
      <w:ins w:id="2316" w:author="Amrit" w:date="2018-11-15T09:21:00Z">
        <w:r w:rsidR="006E237E">
          <w:t xml:space="preserve"> </w:t>
        </w:r>
      </w:ins>
      <w:del w:id="2317" w:author="Amrit" w:date="2018-11-15T09:21:00Z">
        <w:r w:rsidRPr="00AA6BBC" w:rsidDel="006E237E">
          <w:delText xml:space="preserve"> </w:delText>
        </w:r>
        <w:r w:rsidRPr="00AA6BBC" w:rsidDel="006E237E">
          <w:rPr>
            <w:b/>
          </w:rPr>
          <w:delText xml:space="preserve">c) </w:delText>
        </w:r>
        <w:r w:rsidRPr="00AA6BBC" w:rsidDel="006E237E">
          <w:delText xml:space="preserve">Heatmap of the scaled expression of variable from the biomarker panel. </w:delText>
        </w:r>
        <w:r w:rsidRPr="00AA6BBC" w:rsidDel="006E237E">
          <w:rPr>
            <w:b/>
          </w:rPr>
          <w:delText>d</w:delText>
        </w:r>
      </w:del>
      <w:ins w:id="2318" w:author="Amrit" w:date="2018-11-15T09:21:00Z">
        <w:r w:rsidR="006E237E">
          <w:rPr>
            <w:b/>
          </w:rPr>
          <w:t>B</w:t>
        </w:r>
      </w:ins>
      <w:r w:rsidRPr="00AA6BBC">
        <w:rPr>
          <w:b/>
        </w:rPr>
        <w:t>)</w:t>
      </w:r>
      <w:r w:rsidRPr="00AA6BBC">
        <w:t xml:space="preserve"> Network visualization of the biomarker panel highlights correlated variables (Pearson correlation &gt; |0.4|) and four communities based on edge </w:t>
      </w:r>
      <w:proofErr w:type="spellStart"/>
      <w:r w:rsidRPr="00AA6BBC">
        <w:t>betweeness</w:t>
      </w:r>
      <w:proofErr w:type="spellEnd"/>
      <w:r w:rsidRPr="00AA6BBC">
        <w:t xml:space="preserve"> scores. </w:t>
      </w:r>
      <w:del w:id="2319" w:author="Amrit" w:date="2018-11-15T09:21:00Z">
        <w:r w:rsidRPr="00AA6BBC" w:rsidDel="006E237E">
          <w:rPr>
            <w:b/>
          </w:rPr>
          <w:delText>e</w:delText>
        </w:r>
      </w:del>
      <w:ins w:id="2320" w:author="Amrit" w:date="2018-11-15T09:21:00Z">
        <w:r w:rsidR="006E237E">
          <w:rPr>
            <w:b/>
          </w:rPr>
          <w:t>C</w:t>
        </w:r>
      </w:ins>
      <w:r w:rsidRPr="00AA6BBC">
        <w:rPr>
          <w:b/>
        </w:rPr>
        <w:t>)</w:t>
      </w:r>
      <w:r w:rsidRPr="00AA6BBC">
        <w:t xml:space="preserve"> A gene set enrichment analysis was conducted on the largest community from d (red cluster) where many cancer related pathways were identified.</w:t>
      </w:r>
    </w:p>
    <w:p w14:paraId="78A59567" w14:textId="77777777" w:rsidR="00EC4BA5" w:rsidRPr="00AA6BBC" w:rsidRDefault="00EC4BA5" w:rsidP="00297C0B">
      <w:pPr>
        <w:spacing w:line="480" w:lineRule="auto"/>
      </w:pPr>
    </w:p>
    <w:p w14:paraId="6536FB70" w14:textId="212D6D90" w:rsidR="00A26E02" w:rsidRDefault="00FD4713" w:rsidP="00297C0B">
      <w:pPr>
        <w:spacing w:line="480" w:lineRule="auto"/>
      </w:pPr>
      <w:del w:id="2321" w:author="Amrit" w:date="2018-11-15T09:08:00Z">
        <w:r w:rsidRPr="00AA6BBC" w:rsidDel="00D92B63">
          <w:rPr>
            <w:b/>
          </w:rPr>
          <w:delText>Fig</w:delText>
        </w:r>
        <w:r w:rsidR="00617489" w:rsidRPr="00AA6BBC" w:rsidDel="00D92B63">
          <w:rPr>
            <w:b/>
          </w:rPr>
          <w:delText>ure</w:delText>
        </w:r>
        <w:r w:rsidR="004A5185" w:rsidRPr="00AA6BBC" w:rsidDel="00D92B63">
          <w:rPr>
            <w:b/>
          </w:rPr>
          <w:delText xml:space="preserve"> </w:delText>
        </w:r>
        <w:r w:rsidR="008255E0" w:rsidRPr="00AA6BBC" w:rsidDel="00D92B63">
          <w:rPr>
            <w:b/>
          </w:rPr>
          <w:delText>3</w:delText>
        </w:r>
        <w:r w:rsidR="001E69AB" w:rsidRPr="00AA6BBC" w:rsidDel="00D92B63">
          <w:rPr>
            <w:b/>
          </w:rPr>
          <w:delText>a</w:delText>
        </w:r>
      </w:del>
      <w:ins w:id="2322" w:author="Amrit" w:date="2018-11-15T10:13:00Z">
        <w:r w:rsidR="00DE315D">
          <w:rPr>
            <w:b/>
          </w:rPr>
          <w:t>Suppl.</w:t>
        </w:r>
      </w:ins>
      <w:ins w:id="2323" w:author="Amrit" w:date="2018-11-15T09:08:00Z">
        <w:r w:rsidR="00D92B63">
          <w:rPr>
            <w:b/>
          </w:rPr>
          <w:t xml:space="preserve"> </w:t>
        </w:r>
      </w:ins>
      <w:ins w:id="2324" w:author="Amrit" w:date="2018-11-15T10:12:00Z">
        <w:r w:rsidR="00DE315D">
          <w:rPr>
            <w:b/>
          </w:rPr>
          <w:t>Fig.</w:t>
        </w:r>
      </w:ins>
      <w:ins w:id="2325" w:author="Amrit" w:date="2018-11-15T09:08:00Z">
        <w:r w:rsidR="00D92B63">
          <w:rPr>
            <w:b/>
          </w:rPr>
          <w:t xml:space="preserve"> S12</w:t>
        </w:r>
      </w:ins>
      <w:r w:rsidR="004A5185" w:rsidRPr="00AA6BBC">
        <w:t xml:space="preserve"> depicts the variable contributions of each </w:t>
      </w:r>
      <w:r w:rsidR="00E06337" w:rsidRPr="00AA6BBC">
        <w:t>omics</w:t>
      </w:r>
      <w:r w:rsidR="004A5185" w:rsidRPr="00AA6BBC">
        <w:t>-type</w:t>
      </w:r>
      <w:r w:rsidR="000F74DB" w:rsidRPr="00AA6BBC">
        <w:t xml:space="preserve"> </w:t>
      </w:r>
      <w:r w:rsidR="00420676" w:rsidRPr="00AA6BBC">
        <w:t xml:space="preserve">indicated by </w:t>
      </w:r>
      <w:r w:rsidR="00C05509" w:rsidRPr="00AA6BBC">
        <w:t xml:space="preserve">their </w:t>
      </w:r>
      <w:r w:rsidR="000F74DB" w:rsidRPr="00AA6BBC">
        <w:t>loading weight</w:t>
      </w:r>
      <w:r w:rsidR="00EC756F" w:rsidRPr="00AA6BBC">
        <w:t xml:space="preserve"> (variable importance)</w:t>
      </w:r>
      <w:r w:rsidR="000F74DB" w:rsidRPr="00AA6BBC">
        <w:t xml:space="preserve">. Variables </w:t>
      </w:r>
      <w:r w:rsidR="004D31B2" w:rsidRPr="00AA6BBC">
        <w:t>not found in any</w:t>
      </w:r>
      <w:r w:rsidR="000F74DB" w:rsidRPr="00AA6BBC">
        <w:t xml:space="preserve"> database may represent novel biomarkers of breast cancer. </w:t>
      </w:r>
      <w:del w:id="2326" w:author="Amrit" w:date="2018-11-15T10:12:00Z">
        <w:r w:rsidR="00C05509" w:rsidRPr="00AA6BBC" w:rsidDel="00DE315D">
          <w:rPr>
            <w:b/>
          </w:rPr>
          <w:delText>Fig</w:delText>
        </w:r>
        <w:r w:rsidR="00617489" w:rsidRPr="00AA6BBC" w:rsidDel="00DE315D">
          <w:rPr>
            <w:b/>
          </w:rPr>
          <w:delText>ure</w:delText>
        </w:r>
      </w:del>
      <w:ins w:id="2327" w:author="Amrit" w:date="2018-11-15T10:12:00Z">
        <w:r w:rsidR="00DE315D">
          <w:rPr>
            <w:b/>
          </w:rPr>
          <w:t>Fig.</w:t>
        </w:r>
      </w:ins>
      <w:r w:rsidR="00C05509" w:rsidRPr="00AA6BBC">
        <w:rPr>
          <w:b/>
        </w:rPr>
        <w:t xml:space="preserve"> </w:t>
      </w:r>
      <w:r w:rsidR="008255E0" w:rsidRPr="00AA6BBC">
        <w:rPr>
          <w:b/>
        </w:rPr>
        <w:t>3</w:t>
      </w:r>
      <w:ins w:id="2328" w:author="Amrit" w:date="2018-11-15T09:08:00Z">
        <w:r w:rsidR="00D92B63">
          <w:rPr>
            <w:b/>
          </w:rPr>
          <w:t>A</w:t>
        </w:r>
      </w:ins>
      <w:del w:id="2329" w:author="Amrit" w:date="2018-11-15T09:08:00Z">
        <w:r w:rsidR="001E69AB" w:rsidRPr="00AA6BBC" w:rsidDel="00D92B63">
          <w:rPr>
            <w:b/>
          </w:rPr>
          <w:delText>b</w:delText>
        </w:r>
      </w:del>
      <w:r w:rsidR="00C05509" w:rsidRPr="00AA6BBC" w:rsidDel="00C05509">
        <w:t xml:space="preserve"> </w:t>
      </w:r>
      <w:r w:rsidR="00C05509" w:rsidRPr="00AA6BBC">
        <w:t xml:space="preserve">shows the consensus </w:t>
      </w:r>
      <w:del w:id="2330" w:author="Amrit" w:date="2018-11-15T09:08:00Z">
        <w:r w:rsidR="00C05509" w:rsidRPr="00AA6BBC" w:rsidDel="00D92B63">
          <w:delText xml:space="preserve">and individual </w:delText>
        </w:r>
        <w:r w:rsidR="00E06337" w:rsidRPr="00AA6BBC" w:rsidDel="00D92B63">
          <w:delText>omics</w:delText>
        </w:r>
        <w:r w:rsidR="00C05509" w:rsidRPr="00AA6BBC" w:rsidDel="00D92B63">
          <w:delText xml:space="preserve"> </w:delText>
        </w:r>
      </w:del>
      <w:r w:rsidR="00B65E6B" w:rsidRPr="00AA6BBC">
        <w:t>component</w:t>
      </w:r>
      <w:r w:rsidR="00EA439F" w:rsidRPr="00AA6BBC">
        <w:t xml:space="preserve"> plot</w:t>
      </w:r>
      <w:del w:id="2331" w:author="Amrit" w:date="2018-11-15T09:08:00Z">
        <w:r w:rsidR="00B65E6B" w:rsidRPr="00AA6BBC" w:rsidDel="00D92B63">
          <w:delText>s</w:delText>
        </w:r>
      </w:del>
      <w:r w:rsidR="00750D28" w:rsidRPr="00AA6BBC">
        <w:t xml:space="preserve"> </w:t>
      </w:r>
      <w:r w:rsidR="00C05509" w:rsidRPr="00AA6BBC">
        <w:t>based on this biomarker</w:t>
      </w:r>
      <w:r w:rsidR="00750D28" w:rsidRPr="00AA6BBC">
        <w:t xml:space="preserve"> panel</w:t>
      </w:r>
      <w:r w:rsidR="00C05509" w:rsidRPr="00AA6BBC">
        <w:t>, along with 95% confidence</w:t>
      </w:r>
      <w:r w:rsidR="00E12A83" w:rsidRPr="00AA6BBC">
        <w:t xml:space="preserve"> ellipse</w:t>
      </w:r>
      <w:r w:rsidR="00C05509" w:rsidRPr="00AA6BBC">
        <w:t xml:space="preserve">s obtained from </w:t>
      </w:r>
      <w:r w:rsidR="00E12A83" w:rsidRPr="00AA6BBC">
        <w:t>the training data and superimposed with the samples</w:t>
      </w:r>
      <w:r w:rsidR="00C05509" w:rsidRPr="00AA6BBC">
        <w:t xml:space="preserve"> </w:t>
      </w:r>
      <w:r w:rsidR="00E12A83" w:rsidRPr="00AA6BBC">
        <w:t>from the test data</w:t>
      </w:r>
      <w:ins w:id="2332" w:author="Amrit" w:date="2018-11-15T09:08:00Z">
        <w:r w:rsidR="00D92B63">
          <w:t xml:space="preserve"> (the component plots for the individual om</w:t>
        </w:r>
      </w:ins>
      <w:ins w:id="2333" w:author="Amrit" w:date="2018-11-15T09:09:00Z">
        <w:r w:rsidR="00D92B63">
          <w:t xml:space="preserve">ics biomarker panel are found in </w:t>
        </w:r>
      </w:ins>
      <w:ins w:id="2334" w:author="Amrit" w:date="2018-11-15T10:13:00Z">
        <w:r w:rsidR="00DE315D">
          <w:t>Suppl.</w:t>
        </w:r>
      </w:ins>
      <w:ins w:id="2335" w:author="Amrit" w:date="2018-11-15T09:09:00Z">
        <w:r w:rsidR="00D92B63">
          <w:t xml:space="preserve"> </w:t>
        </w:r>
      </w:ins>
      <w:ins w:id="2336" w:author="Amrit" w:date="2018-11-15T10:12:00Z">
        <w:r w:rsidR="00DE315D">
          <w:t>Fig.</w:t>
        </w:r>
      </w:ins>
      <w:ins w:id="2337" w:author="Amrit" w:date="2018-11-15T09:09:00Z">
        <w:r w:rsidR="00D92B63">
          <w:t xml:space="preserve"> S13)</w:t>
        </w:r>
      </w:ins>
      <w:r w:rsidR="00E12A83" w:rsidRPr="00AA6BBC">
        <w:t xml:space="preserve">. The majority of the </w:t>
      </w:r>
      <w:r w:rsidR="00CF16B6" w:rsidRPr="00AA6BBC">
        <w:t xml:space="preserve">samples </w:t>
      </w:r>
      <w:r w:rsidR="001E69AB" w:rsidRPr="00AA6BBC">
        <w:t xml:space="preserve">were </w:t>
      </w:r>
      <w:r w:rsidR="0003718B" w:rsidRPr="00AA6BBC">
        <w:t xml:space="preserve">within </w:t>
      </w:r>
      <w:r w:rsidR="00E12A83" w:rsidRPr="00AA6BBC">
        <w:t>the ellipses</w:t>
      </w:r>
      <w:r w:rsidR="008666DF" w:rsidRPr="00AA6BBC">
        <w:t>,</w:t>
      </w:r>
      <w:r w:rsidR="00E12A83" w:rsidRPr="00AA6BBC">
        <w:t xml:space="preserve"> suggest</w:t>
      </w:r>
      <w:r w:rsidR="001E69AB" w:rsidRPr="00AA6BBC">
        <w:t>ing</w:t>
      </w:r>
      <w:r w:rsidR="00E12A83" w:rsidRPr="00AA6BBC">
        <w:t xml:space="preserve"> a reproducible multi-</w:t>
      </w:r>
      <w:r w:rsidR="00E06337" w:rsidRPr="00AA6BBC">
        <w:t>omics</w:t>
      </w:r>
      <w:r w:rsidR="00E12A83" w:rsidRPr="00AA6BBC">
        <w:t xml:space="preserve"> </w:t>
      </w:r>
      <w:r w:rsidR="008B43FB" w:rsidRPr="00AA6BBC">
        <w:t xml:space="preserve">biomarker </w:t>
      </w:r>
      <w:r w:rsidR="00BD4A9E" w:rsidRPr="00AA6BBC">
        <w:t xml:space="preserve">panel </w:t>
      </w:r>
      <w:r w:rsidR="0003718B" w:rsidRPr="00AA6BBC">
        <w:t>from the training to the test set</w:t>
      </w:r>
      <w:r w:rsidR="007738C1" w:rsidRPr="00AA6BBC">
        <w:t>,</w:t>
      </w:r>
      <w:r w:rsidR="00E12A83" w:rsidRPr="00AA6BBC">
        <w:t xml:space="preserve"> that </w:t>
      </w:r>
      <w:r w:rsidR="008B43FB" w:rsidRPr="00AA6BBC">
        <w:t xml:space="preserve">was predictive of </w:t>
      </w:r>
      <w:r w:rsidR="00E12A83" w:rsidRPr="00AA6BBC">
        <w:t>breast cancer subtype</w:t>
      </w:r>
      <w:r w:rsidR="008666DF" w:rsidRPr="00AA6BBC">
        <w:t>s</w:t>
      </w:r>
      <w:r w:rsidR="00E12A83" w:rsidRPr="00AA6BBC">
        <w:t xml:space="preserve"> (balanced error rate = </w:t>
      </w:r>
      <w:r w:rsidR="00097360" w:rsidRPr="00AA6BBC">
        <w:t>22.9%</w:t>
      </w:r>
      <w:r w:rsidR="00E12A83" w:rsidRPr="00AA6BBC">
        <w:t xml:space="preserve">). </w:t>
      </w:r>
      <w:r w:rsidR="00B65E6B" w:rsidRPr="00AA6BBC">
        <w:t>The consensus plot corresponded strongly with the mRNA</w:t>
      </w:r>
      <w:r w:rsidR="00E12A83" w:rsidRPr="00AA6BBC">
        <w:t xml:space="preserve"> component plot, depicting</w:t>
      </w:r>
      <w:r w:rsidR="00B65E6B" w:rsidRPr="00AA6BBC">
        <w:t xml:space="preserve"> a strong separation of the Basal</w:t>
      </w:r>
      <w:r w:rsidR="00097360" w:rsidRPr="00AA6BBC">
        <w:t xml:space="preserve"> (error rate = 4.9%)</w:t>
      </w:r>
      <w:r w:rsidR="00B65E6B" w:rsidRPr="00AA6BBC">
        <w:t xml:space="preserve"> and Her2</w:t>
      </w:r>
      <w:r w:rsidR="00097360" w:rsidRPr="00AA6BBC">
        <w:t xml:space="preserve"> (error rate = 20%)</w:t>
      </w:r>
      <w:r w:rsidR="00B65E6B" w:rsidRPr="00AA6BBC">
        <w:t xml:space="preserve"> subtypes</w:t>
      </w:r>
      <w:r w:rsidR="0003718B" w:rsidRPr="00AA6BBC">
        <w:t xml:space="preserve">. We observed a </w:t>
      </w:r>
      <w:r w:rsidR="00B65E6B" w:rsidRPr="00AA6BBC">
        <w:t>weak separation of Lum</w:t>
      </w:r>
      <w:r w:rsidR="0037512A" w:rsidRPr="00AA6BBC">
        <w:t xml:space="preserve">inal </w:t>
      </w:r>
      <w:r w:rsidR="00B65E6B" w:rsidRPr="00AA6BBC">
        <w:t xml:space="preserve">A </w:t>
      </w:r>
      <w:r w:rsidR="00097360" w:rsidRPr="00AA6BBC">
        <w:t>(</w:t>
      </w:r>
      <w:r w:rsidR="0037512A" w:rsidRPr="00AA6BBC">
        <w:t xml:space="preserve">LumA, </w:t>
      </w:r>
      <w:r w:rsidR="00097360" w:rsidRPr="00AA6BBC">
        <w:t xml:space="preserve">error rate = 13.3%) </w:t>
      </w:r>
      <w:r w:rsidR="00B65E6B" w:rsidRPr="00AA6BBC">
        <w:t>and Lum</w:t>
      </w:r>
      <w:r w:rsidR="0037512A" w:rsidRPr="00AA6BBC">
        <w:t xml:space="preserve">inal </w:t>
      </w:r>
      <w:r w:rsidR="00B65E6B" w:rsidRPr="00AA6BBC">
        <w:t xml:space="preserve">B </w:t>
      </w:r>
      <w:r w:rsidR="00097360" w:rsidRPr="00AA6BBC">
        <w:t>(</w:t>
      </w:r>
      <w:r w:rsidR="0037512A" w:rsidRPr="00AA6BBC">
        <w:t xml:space="preserve">LumB, </w:t>
      </w:r>
      <w:r w:rsidR="00097360" w:rsidRPr="00AA6BBC">
        <w:t>error rate = 53.3%)</w:t>
      </w:r>
      <w:r w:rsidR="00900407" w:rsidRPr="00AA6BBC">
        <w:t xml:space="preserve"> subtypes</w:t>
      </w:r>
      <w:r w:rsidR="00B65E6B" w:rsidRPr="00AA6BBC">
        <w:t>.</w:t>
      </w:r>
      <w:r w:rsidR="0037512A" w:rsidRPr="00AA6BBC">
        <w:t xml:space="preserve"> Similarly, the heatmap showing the scaled expression of all features of the multi-</w:t>
      </w:r>
      <w:r w:rsidR="00E06337" w:rsidRPr="00AA6BBC">
        <w:t>omics</w:t>
      </w:r>
      <w:r w:rsidR="0037512A" w:rsidRPr="00AA6BBC">
        <w:t xml:space="preserve"> </w:t>
      </w:r>
      <w:r w:rsidR="00900407" w:rsidRPr="00AA6BBC">
        <w:t xml:space="preserve">biomarker </w:t>
      </w:r>
      <w:r w:rsidR="0037512A" w:rsidRPr="00AA6BBC">
        <w:t>panel, depict</w:t>
      </w:r>
      <w:r w:rsidR="008666DF" w:rsidRPr="00AA6BBC">
        <w:t>ed</w:t>
      </w:r>
      <w:r w:rsidR="0037512A" w:rsidRPr="00AA6BBC">
        <w:t xml:space="preserve"> a strong clustering of the Basal and Her2 samples whereas the Luminal A and B </w:t>
      </w:r>
      <w:r w:rsidR="001A651E" w:rsidRPr="00AA6BBC">
        <w:t>were mixed</w:t>
      </w:r>
      <w:r w:rsidR="0037512A" w:rsidRPr="00AA6BBC">
        <w:t xml:space="preserve"> (</w:t>
      </w:r>
      <w:del w:id="2338" w:author="Amrit" w:date="2018-11-15T09:12:00Z">
        <w:r w:rsidRPr="00AA6BBC" w:rsidDel="00D92B63">
          <w:rPr>
            <w:b/>
          </w:rPr>
          <w:delText>Fig</w:delText>
        </w:r>
        <w:r w:rsidR="00617489" w:rsidRPr="00AA6BBC" w:rsidDel="00D92B63">
          <w:rPr>
            <w:b/>
          </w:rPr>
          <w:delText>ure</w:delText>
        </w:r>
        <w:r w:rsidR="0037512A" w:rsidRPr="00AA6BBC" w:rsidDel="00D92B63">
          <w:rPr>
            <w:b/>
          </w:rPr>
          <w:delText xml:space="preserve"> </w:delText>
        </w:r>
        <w:r w:rsidR="008255E0" w:rsidRPr="00AA6BBC" w:rsidDel="00D92B63">
          <w:rPr>
            <w:b/>
          </w:rPr>
          <w:delText>3</w:delText>
        </w:r>
        <w:r w:rsidR="001E69AB" w:rsidRPr="00AA6BBC" w:rsidDel="00D92B63">
          <w:rPr>
            <w:b/>
          </w:rPr>
          <w:delText>c</w:delText>
        </w:r>
      </w:del>
      <w:ins w:id="2339" w:author="Amrit" w:date="2018-11-15T10:13:00Z">
        <w:r w:rsidR="00DE315D">
          <w:rPr>
            <w:b/>
          </w:rPr>
          <w:t>Suppl.</w:t>
        </w:r>
      </w:ins>
      <w:ins w:id="2340" w:author="Amrit" w:date="2018-11-15T09:12:00Z">
        <w:r w:rsidR="00D92B63">
          <w:rPr>
            <w:b/>
          </w:rPr>
          <w:t xml:space="preserve"> </w:t>
        </w:r>
      </w:ins>
      <w:ins w:id="2341" w:author="Amrit" w:date="2018-11-15T10:12:00Z">
        <w:r w:rsidR="00DE315D">
          <w:rPr>
            <w:b/>
          </w:rPr>
          <w:t>Fig.</w:t>
        </w:r>
      </w:ins>
      <w:ins w:id="2342" w:author="Amrit" w:date="2018-11-15T09:12:00Z">
        <w:r w:rsidR="00D92B63">
          <w:rPr>
            <w:b/>
          </w:rPr>
          <w:t xml:space="preserve"> S1</w:t>
        </w:r>
      </w:ins>
      <w:ins w:id="2343" w:author="Amrit" w:date="2018-11-15T09:25:00Z">
        <w:r w:rsidR="00506176">
          <w:rPr>
            <w:b/>
          </w:rPr>
          <w:t>4</w:t>
        </w:r>
      </w:ins>
      <w:r w:rsidR="0037512A" w:rsidRPr="00AA6BBC">
        <w:t>).</w:t>
      </w:r>
      <w:r w:rsidR="00036706" w:rsidRPr="00AA6BBC">
        <w:t xml:space="preserve"> </w:t>
      </w:r>
      <w:r w:rsidR="00B817D6" w:rsidRPr="00AA6BBC">
        <w:t>Overall, t</w:t>
      </w:r>
      <w:r w:rsidR="00036706" w:rsidRPr="00AA6BBC">
        <w:t>he</w:t>
      </w:r>
      <w:r w:rsidR="00EE76BE" w:rsidRPr="00AA6BBC">
        <w:t xml:space="preserve"> features of the multi-</w:t>
      </w:r>
      <w:r w:rsidR="00E06337" w:rsidRPr="00AA6BBC">
        <w:t>omics</w:t>
      </w:r>
      <w:r w:rsidR="00900407" w:rsidRPr="00AA6BBC">
        <w:t xml:space="preserve"> biomarker</w:t>
      </w:r>
      <w:r w:rsidR="00EE76BE" w:rsidRPr="00AA6BBC">
        <w:t xml:space="preserve"> panel form</w:t>
      </w:r>
      <w:r w:rsidR="00933CF7" w:rsidRPr="00AA6BBC">
        <w:t>ed</w:t>
      </w:r>
      <w:r w:rsidR="00EE76BE" w:rsidRPr="00AA6BBC">
        <w:t xml:space="preserve"> a densely</w:t>
      </w:r>
      <w:r w:rsidR="0007668A" w:rsidRPr="00AA6BBC">
        <w:t xml:space="preserve"> </w:t>
      </w:r>
      <w:r w:rsidR="00EE76BE" w:rsidRPr="00AA6BBC">
        <w:t xml:space="preserve">connected network comprising of </w:t>
      </w:r>
      <w:r w:rsidR="00933CF7" w:rsidRPr="00AA6BBC">
        <w:t xml:space="preserve">four communities where variables in each community (cluster) </w:t>
      </w:r>
      <w:r w:rsidR="00B817D6" w:rsidRPr="00AA6BBC">
        <w:t xml:space="preserve">were </w:t>
      </w:r>
      <w:r w:rsidR="00933CF7" w:rsidRPr="00AA6BBC">
        <w:t xml:space="preserve">densely connected with themselves and sparsely connected </w:t>
      </w:r>
      <w:r w:rsidR="008666DF" w:rsidRPr="00AA6BBC">
        <w:t xml:space="preserve">with </w:t>
      </w:r>
      <w:r w:rsidR="00B817D6" w:rsidRPr="00AA6BBC">
        <w:t>other clusters</w:t>
      </w:r>
      <w:r w:rsidR="00933CF7" w:rsidRPr="00AA6BBC">
        <w:t xml:space="preserve"> </w:t>
      </w:r>
      <w:r w:rsidR="00A52A03" w:rsidRPr="00AA6BBC">
        <w:t>(</w:t>
      </w:r>
      <w:del w:id="2344" w:author="Amrit" w:date="2018-11-15T10:12:00Z">
        <w:r w:rsidRPr="00AA6BBC" w:rsidDel="00DE315D">
          <w:rPr>
            <w:b/>
          </w:rPr>
          <w:delText>Fig</w:delText>
        </w:r>
        <w:r w:rsidR="00617489" w:rsidRPr="00AA6BBC" w:rsidDel="00DE315D">
          <w:rPr>
            <w:b/>
          </w:rPr>
          <w:delText>ure</w:delText>
        </w:r>
      </w:del>
      <w:ins w:id="2345" w:author="Amrit" w:date="2018-11-15T10:12:00Z">
        <w:r w:rsidR="00DE315D">
          <w:rPr>
            <w:b/>
          </w:rPr>
          <w:t>Fig.</w:t>
        </w:r>
      </w:ins>
      <w:r w:rsidR="00A52A03" w:rsidRPr="00AA6BBC">
        <w:rPr>
          <w:b/>
        </w:rPr>
        <w:t xml:space="preserve"> </w:t>
      </w:r>
      <w:del w:id="2346" w:author="Amrit" w:date="2018-11-15T09:13:00Z">
        <w:r w:rsidR="008255E0" w:rsidRPr="00AA6BBC" w:rsidDel="00D92B63">
          <w:rPr>
            <w:b/>
          </w:rPr>
          <w:delText>3</w:delText>
        </w:r>
        <w:r w:rsidR="001E69AB" w:rsidRPr="00AA6BBC" w:rsidDel="00D92B63">
          <w:rPr>
            <w:b/>
          </w:rPr>
          <w:delText>d</w:delText>
        </w:r>
      </w:del>
      <w:ins w:id="2347" w:author="Amrit" w:date="2018-11-15T09:13:00Z">
        <w:r w:rsidR="00D92B63" w:rsidRPr="00AA6BBC">
          <w:rPr>
            <w:b/>
          </w:rPr>
          <w:t>3</w:t>
        </w:r>
        <w:r w:rsidR="00D92B63">
          <w:rPr>
            <w:b/>
          </w:rPr>
          <w:t>B</w:t>
        </w:r>
      </w:ins>
      <w:r w:rsidR="00A52A03" w:rsidRPr="00AA6BBC">
        <w:t>)</w:t>
      </w:r>
      <w:r w:rsidR="00EE76BE" w:rsidRPr="00AA6BBC">
        <w:t>.</w:t>
      </w:r>
      <w:r w:rsidR="00A52A03" w:rsidRPr="00AA6BBC">
        <w:t xml:space="preserve"> The largest cl</w:t>
      </w:r>
      <w:r w:rsidR="00537EEC" w:rsidRPr="00AA6BBC">
        <w:t>uster</w:t>
      </w:r>
      <w:r w:rsidR="007E6530" w:rsidRPr="00AA6BBC">
        <w:t xml:space="preserve"> </w:t>
      </w:r>
      <w:del w:id="2348" w:author="Amrit" w:date="2018-11-15T09:18:00Z">
        <w:r w:rsidR="007E6530" w:rsidRPr="00AA6BBC" w:rsidDel="00D92B63">
          <w:delText xml:space="preserve">in </w:delText>
        </w:r>
        <w:r w:rsidRPr="00AA6BBC" w:rsidDel="00D92B63">
          <w:rPr>
            <w:b/>
          </w:rPr>
          <w:delText>Fig</w:delText>
        </w:r>
        <w:r w:rsidR="00617489" w:rsidRPr="00AA6BBC" w:rsidDel="00D92B63">
          <w:rPr>
            <w:b/>
          </w:rPr>
          <w:delText>ure</w:delText>
        </w:r>
        <w:r w:rsidR="007E6530" w:rsidRPr="00AA6BBC" w:rsidDel="00D92B63">
          <w:rPr>
            <w:b/>
          </w:rPr>
          <w:delText xml:space="preserve"> </w:delText>
        </w:r>
        <w:r w:rsidR="008255E0" w:rsidRPr="00AA6BBC" w:rsidDel="00D92B63">
          <w:rPr>
            <w:b/>
          </w:rPr>
          <w:delText>3</w:delText>
        </w:r>
      </w:del>
      <w:del w:id="2349" w:author="Amrit" w:date="2018-11-15T09:13:00Z">
        <w:r w:rsidR="008666DF" w:rsidRPr="00AA6BBC" w:rsidDel="00D92B63">
          <w:rPr>
            <w:b/>
          </w:rPr>
          <w:delText>d</w:delText>
        </w:r>
      </w:del>
      <w:del w:id="2350" w:author="Amrit" w:date="2018-11-15T09:18:00Z">
        <w:r w:rsidR="00537EEC" w:rsidRPr="00AA6BBC" w:rsidDel="00D92B63">
          <w:delText xml:space="preserve"> </w:delText>
        </w:r>
      </w:del>
      <w:r w:rsidR="00537EEC" w:rsidRPr="00AA6BBC">
        <w:t>consisted of 72 variables; 20 mRNA</w:t>
      </w:r>
      <w:r w:rsidR="00DB5AE1" w:rsidRPr="00AA6BBC">
        <w:t>s</w:t>
      </w:r>
      <w:r w:rsidR="00537EEC" w:rsidRPr="00AA6BBC">
        <w:t>, 21 miRNA</w:t>
      </w:r>
      <w:r w:rsidR="00DB5AE1" w:rsidRPr="00AA6BBC">
        <w:t>s</w:t>
      </w:r>
      <w:r w:rsidR="00537EEC" w:rsidRPr="00AA6BBC">
        <w:t>, 15 CpGs and 16 proteins</w:t>
      </w:r>
      <w:r w:rsidR="007E6530" w:rsidRPr="00AA6BBC">
        <w:t xml:space="preserve"> (red bubble)</w:t>
      </w:r>
      <w:r w:rsidR="00741FFD" w:rsidRPr="00AA6BBC">
        <w:t xml:space="preserve"> and was further investigated</w:t>
      </w:r>
      <w:r w:rsidR="007E6530" w:rsidRPr="00AA6BBC">
        <w:t xml:space="preserve"> using</w:t>
      </w:r>
      <w:r w:rsidR="00741FFD" w:rsidRPr="00AA6BBC">
        <w:t xml:space="preserve"> g</w:t>
      </w:r>
      <w:r w:rsidR="00B6685E" w:rsidRPr="00AA6BBC">
        <w:t>ene set enrichment analysis</w:t>
      </w:r>
      <w:r w:rsidR="00741FFD" w:rsidRPr="00AA6BBC">
        <w:t>. We</w:t>
      </w:r>
      <w:r w:rsidR="00B6685E" w:rsidRPr="00AA6BBC">
        <w:t xml:space="preserve"> identified many cancer-associated pathways (</w:t>
      </w:r>
      <w:r w:rsidR="00B6685E" w:rsidRPr="00AA6BBC">
        <w:rPr>
          <w:i/>
        </w:rPr>
        <w:t>e.g.</w:t>
      </w:r>
      <w:r w:rsidR="00B6685E" w:rsidRPr="00AA6BBC">
        <w:t xml:space="preserve"> FOXM1 </w:t>
      </w:r>
      <w:r w:rsidR="00B6685E" w:rsidRPr="00AA6BBC">
        <w:lastRenderedPageBreak/>
        <w:t>pathway, p53 signaling pathway), DNA damage and repair pathways (</w:t>
      </w:r>
      <w:r w:rsidR="00B6685E" w:rsidRPr="00AA6BBC">
        <w:rPr>
          <w:i/>
        </w:rPr>
        <w:t>e.g.</w:t>
      </w:r>
      <w:r w:rsidR="00B6685E" w:rsidRPr="00AA6BBC">
        <w:t xml:space="preserve"> E2F mediated regulation of DNA replication, G2M DNA damage checkpoint) and various cell-cycle pathways (</w:t>
      </w:r>
      <w:r w:rsidR="00B6685E" w:rsidRPr="00AA6BBC">
        <w:rPr>
          <w:i/>
        </w:rPr>
        <w:t>e.g.</w:t>
      </w:r>
      <w:r w:rsidR="00B6685E" w:rsidRPr="00AA6BBC">
        <w:t xml:space="preserve"> G1S transition, mitotic G1/G1S phases)</w:t>
      </w:r>
      <w:r w:rsidR="00AD53E9" w:rsidRPr="00AA6BBC">
        <w:t xml:space="preserve">, </w:t>
      </w:r>
      <w:r w:rsidR="005B0D13" w:rsidRPr="00AA6BBC">
        <w:t>demonstrat</w:t>
      </w:r>
      <w:r w:rsidR="00AD53E9" w:rsidRPr="00AA6BBC">
        <w:t>ing</w:t>
      </w:r>
      <w:r w:rsidR="005B0D13" w:rsidRPr="00AA6BBC">
        <w:t xml:space="preserve"> the </w:t>
      </w:r>
      <w:r w:rsidR="00AD53E9" w:rsidRPr="00AA6BBC">
        <w:t xml:space="preserve">ability </w:t>
      </w:r>
      <w:r w:rsidR="005B0D13" w:rsidRPr="00AA6BBC">
        <w:t xml:space="preserve">of DIABLO to identify a biologically </w:t>
      </w:r>
      <w:r w:rsidR="00AD53E9" w:rsidRPr="00AA6BBC">
        <w:t xml:space="preserve">plausible </w:t>
      </w:r>
      <w:r w:rsidR="005B0D13" w:rsidRPr="00AA6BBC">
        <w:t>multi-</w:t>
      </w:r>
      <w:r w:rsidR="00E06337" w:rsidRPr="00AA6BBC">
        <w:t>omics</w:t>
      </w:r>
      <w:r w:rsidR="005B0D13" w:rsidRPr="00AA6BBC">
        <w:t xml:space="preserve"> biomarker </w:t>
      </w:r>
      <w:r w:rsidR="00BD4A9E" w:rsidRPr="00AA6BBC">
        <w:t>panel</w:t>
      </w:r>
      <w:ins w:id="2351" w:author="Amrit" w:date="2018-11-15T09:13:00Z">
        <w:r w:rsidR="00D92B63">
          <w:t xml:space="preserve"> (</w:t>
        </w:r>
      </w:ins>
      <w:ins w:id="2352" w:author="Amrit" w:date="2018-11-15T10:12:00Z">
        <w:r w:rsidR="00DE315D">
          <w:t>Fig.</w:t>
        </w:r>
      </w:ins>
      <w:ins w:id="2353" w:author="Amrit" w:date="2018-11-15T09:13:00Z">
        <w:r w:rsidR="00D92B63">
          <w:t xml:space="preserve"> 3</w:t>
        </w:r>
      </w:ins>
      <w:ins w:id="2354" w:author="Amrit" w:date="2018-11-15T09:14:00Z">
        <w:r w:rsidR="00D92B63">
          <w:t>C)</w:t>
        </w:r>
      </w:ins>
      <w:r w:rsidR="00AD53E9" w:rsidRPr="00AA6BBC">
        <w:t>.</w:t>
      </w:r>
      <w:r w:rsidR="00BD4A9E" w:rsidRPr="00AA6BBC">
        <w:t xml:space="preserve"> </w:t>
      </w:r>
      <w:r w:rsidR="00AD53E9" w:rsidRPr="00AA6BBC">
        <w:t xml:space="preserve">This panel </w:t>
      </w:r>
      <w:r w:rsidR="005B0D13" w:rsidRPr="00AA6BBC">
        <w:t>generalize</w:t>
      </w:r>
      <w:r w:rsidR="00AD53E9" w:rsidRPr="00AA6BBC">
        <w:t>d</w:t>
      </w:r>
      <w:r w:rsidR="005B0D13" w:rsidRPr="00AA6BBC">
        <w:t xml:space="preserve"> to new breast cancer samples</w:t>
      </w:r>
      <w:r w:rsidR="00AD53E9" w:rsidRPr="00AA6BBC">
        <w:t xml:space="preserve"> and </w:t>
      </w:r>
      <w:r w:rsidR="00AD20BF" w:rsidRPr="00AA6BBC">
        <w:t>implicat</w:t>
      </w:r>
      <w:r w:rsidR="00AD53E9" w:rsidRPr="00AA6BBC">
        <w:t>ed</w:t>
      </w:r>
      <w:r w:rsidR="00AD20BF" w:rsidRPr="00AA6BBC">
        <w:t xml:space="preserve"> </w:t>
      </w:r>
      <w:r w:rsidR="002B5C4E" w:rsidRPr="00AA6BBC">
        <w:t xml:space="preserve">previously unknown </w:t>
      </w:r>
      <w:r w:rsidR="00AD53E9" w:rsidRPr="00AA6BBC">
        <w:t xml:space="preserve">molecular features in </w:t>
      </w:r>
      <w:r w:rsidR="00AD20BF" w:rsidRPr="00AA6BBC">
        <w:t>breast cancer</w:t>
      </w:r>
      <w:r w:rsidR="00AD53E9" w:rsidRPr="00AA6BBC">
        <w:t>, which could</w:t>
      </w:r>
      <w:r w:rsidR="00AD20BF" w:rsidRPr="00AA6BBC">
        <w:t xml:space="preserve"> be further validated </w:t>
      </w:r>
      <w:r w:rsidR="00AD53E9" w:rsidRPr="00AA6BBC">
        <w:t>in</w:t>
      </w:r>
      <w:r w:rsidR="00AD20BF" w:rsidRPr="00AA6BBC">
        <w:t xml:space="preserve"> experimental studies</w:t>
      </w:r>
      <w:r w:rsidR="005B0D13" w:rsidRPr="00AA6BBC">
        <w:t xml:space="preserve">. </w:t>
      </w:r>
    </w:p>
    <w:p w14:paraId="5A957BF6" w14:textId="77777777" w:rsidR="006C5885" w:rsidRPr="00AA6BBC" w:rsidRDefault="006C5885" w:rsidP="00297C0B">
      <w:pPr>
        <w:spacing w:line="480" w:lineRule="auto"/>
      </w:pPr>
    </w:p>
    <w:p w14:paraId="0CED1072" w14:textId="2F76EC3E" w:rsidR="001E3F65" w:rsidRPr="00AA6BBC" w:rsidRDefault="001E3F65" w:rsidP="00BE17D1">
      <w:pPr>
        <w:spacing w:line="480" w:lineRule="auto"/>
        <w:outlineLvl w:val="0"/>
        <w:rPr>
          <w:b/>
        </w:rPr>
      </w:pPr>
      <w:r w:rsidRPr="00AA6BBC">
        <w:rPr>
          <w:b/>
        </w:rPr>
        <w:t xml:space="preserve">Case study </w:t>
      </w:r>
      <w:r w:rsidR="00492FB8" w:rsidRPr="00AA6BBC">
        <w:rPr>
          <w:b/>
        </w:rPr>
        <w:t xml:space="preserve">2: </w:t>
      </w:r>
      <w:r w:rsidR="005A07EB" w:rsidRPr="00AA6BBC">
        <w:rPr>
          <w:b/>
        </w:rPr>
        <w:t xml:space="preserve">DIABLO for </w:t>
      </w:r>
      <w:r w:rsidR="001F42EB" w:rsidRPr="00AA6BBC">
        <w:rPr>
          <w:b/>
        </w:rPr>
        <w:t>repeated measures design</w:t>
      </w:r>
      <w:r w:rsidR="00D3256D" w:rsidRPr="00AA6BBC">
        <w:rPr>
          <w:b/>
        </w:rPr>
        <w:t>s</w:t>
      </w:r>
      <w:r w:rsidR="005A07EB" w:rsidRPr="00AA6BBC">
        <w:rPr>
          <w:b/>
        </w:rPr>
        <w:t xml:space="preserve"> </w:t>
      </w:r>
      <w:r w:rsidRPr="00AA6BBC">
        <w:rPr>
          <w:b/>
        </w:rPr>
        <w:t xml:space="preserve">and module-based analyses </w:t>
      </w:r>
    </w:p>
    <w:p w14:paraId="0EAA591D" w14:textId="0A198F3A" w:rsidR="006C5885" w:rsidRDefault="004D31B2" w:rsidP="00881A69">
      <w:pPr>
        <w:spacing w:line="480" w:lineRule="auto"/>
        <w:rPr>
          <w:rFonts w:eastAsia="Times New Roman"/>
        </w:rPr>
      </w:pPr>
      <w:r w:rsidRPr="00AA6BBC">
        <w:t xml:space="preserve">Next, we demonstrate the flexibility of DIABLO by extending its use to a repeated measures cross-over study </w:t>
      </w:r>
      <w:r w:rsidRPr="00AA6BBC">
        <w:rPr>
          <w:color w:val="000000" w:themeColor="text1"/>
        </w:rPr>
        <w:fldChar w:fldCharType="begin"/>
      </w:r>
      <w:r w:rsidR="009027F5" w:rsidRPr="00AA6BBC">
        <w:rPr>
          <w:color w:val="000000" w:themeColor="text1"/>
        </w:rPr>
        <w:instrText xml:space="preserve"> ADDIN ZOTERO_ITEM CSL_CITATION {"citationID":"a1eas768ujg","properties":{"formattedCitation":"(Liquet {\\i{}et al.}, 2012)","plainCitation":"(Liquet et al., 2012)","noteIndex":0},"citationItems":[{"id":49,"uris":["http://zotero.org/users/2545847/items/ZQRGIR9T"],"uri":["http://zotero.org/users/2545847/items/ZQRGIR9T"],"itemData":{"id":49,"type":"article-journal","title":"A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Pr="00AA6BBC">
        <w:rPr>
          <w:color w:val="000000" w:themeColor="text1"/>
        </w:rPr>
        <w:fldChar w:fldCharType="separate"/>
      </w:r>
      <w:ins w:id="2355" w:author="Amrit" w:date="2018-11-12T21:42:00Z">
        <w:r w:rsidR="00D81BF5" w:rsidRPr="00D81BF5">
          <w:rPr>
            <w:color w:val="000000"/>
            <w:rPrChange w:id="2356" w:author="Amrit" w:date="2018-11-12T21:42:00Z">
              <w:rPr/>
            </w:rPrChange>
          </w:rPr>
          <w:t>(</w:t>
        </w:r>
        <w:proofErr w:type="spellStart"/>
        <w:r w:rsidR="00D81BF5" w:rsidRPr="00D81BF5">
          <w:rPr>
            <w:color w:val="000000"/>
            <w:rPrChange w:id="2357" w:author="Amrit" w:date="2018-11-12T21:42:00Z">
              <w:rPr/>
            </w:rPrChange>
          </w:rPr>
          <w:t>Liquet</w:t>
        </w:r>
        <w:proofErr w:type="spellEnd"/>
        <w:r w:rsidR="00D81BF5" w:rsidRPr="00D81BF5">
          <w:rPr>
            <w:color w:val="000000"/>
            <w:rPrChange w:id="2358" w:author="Amrit" w:date="2018-11-12T21:42:00Z">
              <w:rPr/>
            </w:rPrChange>
          </w:rPr>
          <w:t xml:space="preserve"> </w:t>
        </w:r>
        <w:r w:rsidR="00D81BF5" w:rsidRPr="00D81BF5">
          <w:rPr>
            <w:i/>
            <w:iCs/>
            <w:color w:val="000000"/>
            <w:rPrChange w:id="2359" w:author="Amrit" w:date="2018-11-12T21:42:00Z">
              <w:rPr>
                <w:i/>
                <w:iCs/>
              </w:rPr>
            </w:rPrChange>
          </w:rPr>
          <w:t>et al.</w:t>
        </w:r>
        <w:r w:rsidR="00D81BF5" w:rsidRPr="00D81BF5">
          <w:rPr>
            <w:color w:val="000000"/>
            <w:rPrChange w:id="2360" w:author="Amrit" w:date="2018-11-12T21:42:00Z">
              <w:rPr/>
            </w:rPrChange>
          </w:rPr>
          <w:t>, 2012)</w:t>
        </w:r>
      </w:ins>
      <w:del w:id="2361" w:author="Amrit" w:date="2018-11-12T21:42:00Z">
        <w:r w:rsidR="00CF52F2" w:rsidRPr="00D81BF5" w:rsidDel="00D81BF5">
          <w:rPr>
            <w:rFonts w:eastAsia="Times New Roman"/>
            <w:color w:val="000000"/>
          </w:rPr>
          <w:delText xml:space="preserve">(Liquet </w:delText>
        </w:r>
        <w:r w:rsidR="00CF52F2" w:rsidRPr="00C3303B" w:rsidDel="00D81BF5">
          <w:rPr>
            <w:rFonts w:eastAsia="Times New Roman"/>
            <w:i/>
            <w:iCs/>
            <w:color w:val="000000"/>
          </w:rPr>
          <w:delText>et al.</w:delText>
        </w:r>
        <w:r w:rsidR="00CF52F2" w:rsidRPr="00C3303B" w:rsidDel="00D81BF5">
          <w:rPr>
            <w:rFonts w:eastAsia="Times New Roman"/>
            <w:color w:val="000000"/>
          </w:rPr>
          <w:delText>, 2012)</w:delText>
        </w:r>
      </w:del>
      <w:r w:rsidRPr="00AA6BBC">
        <w:rPr>
          <w:color w:val="000000" w:themeColor="text1"/>
        </w:rPr>
        <w:fldChar w:fldCharType="end"/>
      </w:r>
      <w:r w:rsidR="00286B6C" w:rsidRPr="00AA6BBC">
        <w:rPr>
          <w:color w:val="000000" w:themeColor="text1"/>
        </w:rPr>
        <w:t>,</w:t>
      </w:r>
      <w:r w:rsidRPr="00AA6BBC">
        <w:rPr>
          <w:color w:val="000000" w:themeColor="text1"/>
        </w:rPr>
        <w:t xml:space="preserve"> </w:t>
      </w:r>
      <w:r w:rsidRPr="00AA6BBC">
        <w:t xml:space="preserve">as well as incorporating module-based analyses that incorporate </w:t>
      </w:r>
      <w:r w:rsidR="00CF16B6" w:rsidRPr="00AA6BBC">
        <w:rPr>
          <w:color w:val="000000" w:themeColor="text1"/>
        </w:rPr>
        <w:t>prior biological knowledge</w:t>
      </w:r>
      <w:r w:rsidR="00152386" w:rsidRPr="00AA6BBC">
        <w:rPr>
          <w:color w:val="000000" w:themeColor="text1"/>
        </w:rPr>
        <w:t xml:space="preserve"> (</w:t>
      </w:r>
      <w:del w:id="2362" w:author="Amrit" w:date="2018-11-15T10:13:00Z">
        <w:r w:rsidR="00152386" w:rsidRPr="00AA6BBC" w:rsidDel="00DE315D">
          <w:rPr>
            <w:b/>
            <w:lang w:val="en-CA"/>
          </w:rPr>
          <w:delText>Supplementary</w:delText>
        </w:r>
      </w:del>
      <w:ins w:id="2363" w:author="Amrit" w:date="2018-11-15T10:13:00Z">
        <w:r w:rsidR="00DE315D">
          <w:rPr>
            <w:b/>
            <w:lang w:val="en-CA"/>
          </w:rPr>
          <w:t>Suppl.</w:t>
        </w:r>
      </w:ins>
      <w:r w:rsidR="00152386" w:rsidRPr="00AA6BBC">
        <w:rPr>
          <w:b/>
          <w:lang w:val="en-CA"/>
        </w:rPr>
        <w:t xml:space="preserve"> Section </w:t>
      </w:r>
      <w:r w:rsidR="00152386" w:rsidRPr="00AA6BBC">
        <w:rPr>
          <w:b/>
        </w:rPr>
        <w:t>S</w:t>
      </w:r>
      <w:ins w:id="2364" w:author="Amrit" w:date="2018-11-14T14:45:00Z">
        <w:r w:rsidR="007960FA">
          <w:rPr>
            <w:b/>
          </w:rPr>
          <w:t>6</w:t>
        </w:r>
      </w:ins>
      <w:del w:id="2365" w:author="Amrit" w:date="2018-11-14T14:45:00Z">
        <w:r w:rsidR="00152386" w:rsidRPr="00AA6BBC" w:rsidDel="007960FA">
          <w:rPr>
            <w:b/>
          </w:rPr>
          <w:delText>5</w:delText>
        </w:r>
      </w:del>
      <w:r w:rsidR="00152386" w:rsidRPr="00AA6BBC">
        <w:rPr>
          <w:color w:val="000000" w:themeColor="text1"/>
        </w:rPr>
        <w:t>)</w:t>
      </w:r>
      <w:r w:rsidR="00CF16B6" w:rsidRPr="00AA6BBC">
        <w:rPr>
          <w:color w:val="000000" w:themeColor="text1"/>
        </w:rPr>
        <w:t xml:space="preserve"> </w:t>
      </w:r>
      <w:r w:rsidR="00CF16B6" w:rsidRPr="00AA6BBC">
        <w:rPr>
          <w:color w:val="000000" w:themeColor="text1"/>
        </w:rPr>
        <w:fldChar w:fldCharType="begin"/>
      </w:r>
      <w:r w:rsidR="009027F5" w:rsidRPr="00AA6BBC">
        <w:rPr>
          <w:color w:val="000000" w:themeColor="text1"/>
        </w:rPr>
        <w:instrText xml:space="preserve"> ADDIN ZOTERO_ITEM CSL_CITATION {"citationID":"a1t0b9h3igh","properties":{"formattedCitation":"(Allahyar and de Ridder, 2015; Cun and Fr\\uc0\\u246{}hlich, 2013; Sokolov {\\i{}et al.}, 2016)","plainCitation":"(Allahyar and de Ridder, 2015; Cun and Fröhlich, 2013; Sokolov et al., 2016)","noteIndex":0},"citationItems":[{"id":1751,"uris":["http://zotero.org/users/2545847/items/K8K9S25N"],"uri":["http://zotero.org/users/2545847/items/K8K9S25N"],"itemData":{"id":1751,"type":"article-journal","title":"FERAL: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00CF16B6" w:rsidRPr="00AA6BBC">
        <w:rPr>
          <w:color w:val="000000" w:themeColor="text1"/>
        </w:rPr>
        <w:fldChar w:fldCharType="separate"/>
      </w:r>
      <w:ins w:id="2366" w:author="Amrit" w:date="2018-11-12T21:42:00Z">
        <w:r w:rsidR="00D81BF5" w:rsidRPr="00D81BF5">
          <w:rPr>
            <w:color w:val="000000"/>
            <w:rPrChange w:id="2367" w:author="Amrit" w:date="2018-11-12T21:42:00Z">
              <w:rPr/>
            </w:rPrChange>
          </w:rPr>
          <w:t>(</w:t>
        </w:r>
        <w:proofErr w:type="spellStart"/>
        <w:r w:rsidR="00D81BF5" w:rsidRPr="00D81BF5">
          <w:rPr>
            <w:color w:val="000000"/>
            <w:rPrChange w:id="2368" w:author="Amrit" w:date="2018-11-12T21:42:00Z">
              <w:rPr/>
            </w:rPrChange>
          </w:rPr>
          <w:t>Allahyar</w:t>
        </w:r>
        <w:proofErr w:type="spellEnd"/>
        <w:r w:rsidR="00D81BF5" w:rsidRPr="00D81BF5">
          <w:rPr>
            <w:color w:val="000000"/>
            <w:rPrChange w:id="2369" w:author="Amrit" w:date="2018-11-12T21:42:00Z">
              <w:rPr/>
            </w:rPrChange>
          </w:rPr>
          <w:t xml:space="preserve"> and de Ridder, 2015; </w:t>
        </w:r>
        <w:proofErr w:type="spellStart"/>
        <w:r w:rsidR="00D81BF5" w:rsidRPr="00D81BF5">
          <w:rPr>
            <w:color w:val="000000"/>
            <w:rPrChange w:id="2370" w:author="Amrit" w:date="2018-11-12T21:42:00Z">
              <w:rPr/>
            </w:rPrChange>
          </w:rPr>
          <w:t>Cun</w:t>
        </w:r>
        <w:proofErr w:type="spellEnd"/>
        <w:r w:rsidR="00D81BF5" w:rsidRPr="00D81BF5">
          <w:rPr>
            <w:color w:val="000000"/>
            <w:rPrChange w:id="2371" w:author="Amrit" w:date="2018-11-12T21:42:00Z">
              <w:rPr/>
            </w:rPrChange>
          </w:rPr>
          <w:t xml:space="preserve"> and Fröhlich, 2013; </w:t>
        </w:r>
        <w:proofErr w:type="spellStart"/>
        <w:r w:rsidR="00D81BF5" w:rsidRPr="00D81BF5">
          <w:rPr>
            <w:color w:val="000000"/>
            <w:rPrChange w:id="2372" w:author="Amrit" w:date="2018-11-12T21:42:00Z">
              <w:rPr/>
            </w:rPrChange>
          </w:rPr>
          <w:t>Sokolov</w:t>
        </w:r>
        <w:proofErr w:type="spellEnd"/>
        <w:r w:rsidR="00D81BF5" w:rsidRPr="00D81BF5">
          <w:rPr>
            <w:color w:val="000000"/>
            <w:rPrChange w:id="2373" w:author="Amrit" w:date="2018-11-12T21:42:00Z">
              <w:rPr/>
            </w:rPrChange>
          </w:rPr>
          <w:t xml:space="preserve"> </w:t>
        </w:r>
        <w:r w:rsidR="00D81BF5" w:rsidRPr="00D81BF5">
          <w:rPr>
            <w:i/>
            <w:iCs/>
            <w:color w:val="000000"/>
            <w:rPrChange w:id="2374" w:author="Amrit" w:date="2018-11-12T21:42:00Z">
              <w:rPr>
                <w:i/>
                <w:iCs/>
              </w:rPr>
            </w:rPrChange>
          </w:rPr>
          <w:t>et al.</w:t>
        </w:r>
        <w:r w:rsidR="00D81BF5" w:rsidRPr="00D81BF5">
          <w:rPr>
            <w:color w:val="000000"/>
            <w:rPrChange w:id="2375" w:author="Amrit" w:date="2018-11-12T21:42:00Z">
              <w:rPr/>
            </w:rPrChange>
          </w:rPr>
          <w:t>, 2016)</w:t>
        </w:r>
      </w:ins>
      <w:del w:id="2376" w:author="Amrit" w:date="2018-11-12T21:42:00Z">
        <w:r w:rsidR="00CF52F2" w:rsidRPr="00D81BF5" w:rsidDel="00D81BF5">
          <w:rPr>
            <w:rFonts w:eastAsia="Times New Roman"/>
            <w:color w:val="000000"/>
          </w:rPr>
          <w:delText xml:space="preserve">(Allahyar and de Ridder, 2015; Cun and Fröhlich, 2013; Sokolov </w:delText>
        </w:r>
        <w:r w:rsidR="00CF52F2" w:rsidRPr="00C3303B" w:rsidDel="00D81BF5">
          <w:rPr>
            <w:rFonts w:eastAsia="Times New Roman"/>
            <w:i/>
            <w:iCs/>
            <w:color w:val="000000"/>
          </w:rPr>
          <w:delText>et al.</w:delText>
        </w:r>
        <w:r w:rsidR="00CF52F2" w:rsidRPr="00C3303B" w:rsidDel="00D81BF5">
          <w:rPr>
            <w:rFonts w:eastAsia="Times New Roman"/>
            <w:color w:val="000000"/>
          </w:rPr>
          <w:delText>, 2016)</w:delText>
        </w:r>
      </w:del>
      <w:r w:rsidR="00CF16B6" w:rsidRPr="00AA6BBC">
        <w:rPr>
          <w:color w:val="000000" w:themeColor="text1"/>
        </w:rPr>
        <w:fldChar w:fldCharType="end"/>
      </w:r>
      <w:r w:rsidR="006E3223" w:rsidRPr="00AA6BBC">
        <w:rPr>
          <w:color w:val="000000" w:themeColor="text1"/>
        </w:rPr>
        <w:t xml:space="preserve">. We </w:t>
      </w:r>
      <w:r w:rsidR="00286B6C" w:rsidRPr="00AA6BBC">
        <w:rPr>
          <w:color w:val="000000" w:themeColor="text1"/>
        </w:rPr>
        <w:t xml:space="preserve">use a small </w:t>
      </w:r>
      <w:r w:rsidR="005B3EA8" w:rsidRPr="00AA6BBC">
        <w:rPr>
          <w:color w:val="000000" w:themeColor="text1"/>
        </w:rPr>
        <w:t>multi-omics asthma data</w:t>
      </w:r>
      <w:r w:rsidR="00286B6C" w:rsidRPr="00AA6BBC">
        <w:rPr>
          <w:color w:val="000000" w:themeColor="text1"/>
        </w:rPr>
        <w:t>set</w:t>
      </w:r>
      <w:r w:rsidR="00713D10" w:rsidRPr="00AA6BBC">
        <w:rPr>
          <w:color w:val="000000" w:themeColor="text1"/>
        </w:rPr>
        <w:t xml:space="preserve">, including pre and post intervention timepoints, </w:t>
      </w:r>
      <w:r w:rsidR="00286B6C" w:rsidRPr="00AA6BBC">
        <w:rPr>
          <w:color w:val="000000" w:themeColor="text1"/>
        </w:rPr>
        <w:t xml:space="preserve">to compare </w:t>
      </w:r>
      <w:r w:rsidR="00E63407" w:rsidRPr="00AA6BBC">
        <w:rPr>
          <w:color w:val="000000" w:themeColor="text1"/>
        </w:rPr>
        <w:t>a DIABLO model that can account for repeated measures (multilevel DIABLO) with the standard DIABLO model as described above</w:t>
      </w:r>
      <w:r w:rsidR="00152386" w:rsidRPr="00AA6BBC">
        <w:rPr>
          <w:color w:val="000000" w:themeColor="text1"/>
        </w:rPr>
        <w:t xml:space="preserve"> (</w:t>
      </w:r>
      <w:del w:id="2377" w:author="Amrit" w:date="2018-11-15T10:13:00Z">
        <w:r w:rsidR="00152386" w:rsidRPr="00AA6BBC" w:rsidDel="00DE315D">
          <w:rPr>
            <w:b/>
            <w:lang w:val="en-CA"/>
          </w:rPr>
          <w:delText>Supplementary</w:delText>
        </w:r>
      </w:del>
      <w:ins w:id="2378" w:author="Amrit" w:date="2018-11-15T10:13:00Z">
        <w:r w:rsidR="00DE315D">
          <w:rPr>
            <w:b/>
            <w:lang w:val="en-CA"/>
          </w:rPr>
          <w:t>Suppl.</w:t>
        </w:r>
      </w:ins>
      <w:r w:rsidR="00152386" w:rsidRPr="00AA6BBC">
        <w:rPr>
          <w:b/>
          <w:lang w:val="en-CA"/>
        </w:rPr>
        <w:t xml:space="preserve"> Section </w:t>
      </w:r>
      <w:r w:rsidR="00152386" w:rsidRPr="00AA6BBC">
        <w:rPr>
          <w:b/>
        </w:rPr>
        <w:t>S</w:t>
      </w:r>
      <w:ins w:id="2379" w:author="Amrit" w:date="2018-11-14T14:45:00Z">
        <w:r w:rsidR="007960FA">
          <w:rPr>
            <w:b/>
          </w:rPr>
          <w:t>7</w:t>
        </w:r>
      </w:ins>
      <w:del w:id="2380" w:author="Amrit" w:date="2018-11-14T14:45:00Z">
        <w:r w:rsidR="00152386" w:rsidRPr="00AA6BBC" w:rsidDel="007960FA">
          <w:rPr>
            <w:b/>
          </w:rPr>
          <w:delText>6</w:delText>
        </w:r>
      </w:del>
      <w:r w:rsidR="00152386" w:rsidRPr="00AA6BBC">
        <w:rPr>
          <w:color w:val="000000" w:themeColor="text1"/>
        </w:rPr>
        <w:t>)</w:t>
      </w:r>
      <w:r w:rsidR="005B3EA8" w:rsidRPr="00AA6BBC">
        <w:rPr>
          <w:color w:val="000000" w:themeColor="text1"/>
        </w:rPr>
        <w:t xml:space="preserve"> </w:t>
      </w:r>
      <w:r w:rsidR="005B3EA8" w:rsidRPr="00AA6BBC">
        <w:rPr>
          <w:color w:val="000000" w:themeColor="text1"/>
        </w:rPr>
        <w:fldChar w:fldCharType="begin"/>
      </w:r>
      <w:r w:rsidR="009027F5" w:rsidRPr="00AA6BBC">
        <w:rPr>
          <w:color w:val="000000" w:themeColor="text1"/>
        </w:rPr>
        <w:instrText xml:space="preserve"> ADDIN ZOTERO_ITEM CSL_CITATION {"citationID":"a1nsijjavdl","properties":{"formattedCitation":"(Singh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5B3EA8" w:rsidRPr="00AA6BBC">
        <w:rPr>
          <w:color w:val="000000" w:themeColor="text1"/>
        </w:rPr>
        <w:fldChar w:fldCharType="separate"/>
      </w:r>
      <w:ins w:id="2381" w:author="Amrit" w:date="2018-11-12T21:42:00Z">
        <w:r w:rsidR="00D81BF5" w:rsidRPr="00D81BF5">
          <w:rPr>
            <w:color w:val="000000"/>
            <w:rPrChange w:id="2382" w:author="Amrit" w:date="2018-11-12T21:42:00Z">
              <w:rPr/>
            </w:rPrChange>
          </w:rPr>
          <w:t xml:space="preserve">(Singh </w:t>
        </w:r>
        <w:r w:rsidR="00D81BF5" w:rsidRPr="00D81BF5">
          <w:rPr>
            <w:i/>
            <w:iCs/>
            <w:color w:val="000000"/>
            <w:rPrChange w:id="2383" w:author="Amrit" w:date="2018-11-12T21:42:00Z">
              <w:rPr>
                <w:i/>
                <w:iCs/>
              </w:rPr>
            </w:rPrChange>
          </w:rPr>
          <w:t>et al.</w:t>
        </w:r>
        <w:r w:rsidR="00D81BF5" w:rsidRPr="00D81BF5">
          <w:rPr>
            <w:color w:val="000000"/>
            <w:rPrChange w:id="2384" w:author="Amrit" w:date="2018-11-12T21:42:00Z">
              <w:rPr/>
            </w:rPrChange>
          </w:rPr>
          <w:t>, 2013, 2014)</w:t>
        </w:r>
      </w:ins>
      <w:del w:id="2385" w:author="Amrit" w:date="2018-11-12T21:42:00Z">
        <w:r w:rsidR="00CF52F2" w:rsidRPr="00D81BF5" w:rsidDel="00D81BF5">
          <w:rPr>
            <w:rFonts w:eastAsia="Times New Roman"/>
            <w:color w:val="000000"/>
          </w:rPr>
          <w:delText xml:space="preserve">(Singh </w:delText>
        </w:r>
        <w:r w:rsidR="00CF52F2" w:rsidRPr="00C3303B" w:rsidDel="00D81BF5">
          <w:rPr>
            <w:rFonts w:eastAsia="Times New Roman"/>
            <w:i/>
            <w:iCs/>
            <w:color w:val="000000"/>
          </w:rPr>
          <w:delText>et al.</w:delText>
        </w:r>
        <w:r w:rsidR="00CF52F2" w:rsidRPr="00C3303B" w:rsidDel="00D81BF5">
          <w:rPr>
            <w:rFonts w:eastAsia="Times New Roman"/>
            <w:color w:val="000000"/>
          </w:rPr>
          <w:delText>, 2013, 2014)</w:delText>
        </w:r>
      </w:del>
      <w:r w:rsidR="005B3EA8" w:rsidRPr="00AA6BBC">
        <w:rPr>
          <w:color w:val="000000" w:themeColor="text1"/>
        </w:rPr>
        <w:fldChar w:fldCharType="end"/>
      </w:r>
      <w:r w:rsidR="005B3EA8" w:rsidRPr="00AA6BBC">
        <w:rPr>
          <w:color w:val="000000" w:themeColor="text1"/>
        </w:rPr>
        <w:t xml:space="preserve">. </w:t>
      </w:r>
      <w:r w:rsidR="00CF3EFE" w:rsidRPr="00AA6BBC">
        <w:t>An allergen inhalation challenge was performed</w:t>
      </w:r>
      <w:r w:rsidR="00310D60" w:rsidRPr="00AA6BBC">
        <w:t xml:space="preserve"> as</w:t>
      </w:r>
      <w:r w:rsidR="0028444D" w:rsidRPr="00AA6BBC">
        <w:t xml:space="preserve"> we</w:t>
      </w:r>
      <w:r w:rsidR="00310D60" w:rsidRPr="00AA6BBC">
        <w:t xml:space="preserve"> previously described</w:t>
      </w:r>
      <w:r w:rsidR="008916CA" w:rsidRPr="00AA6BBC">
        <w:t xml:space="preserve"> in</w:t>
      </w:r>
      <w:r w:rsidR="0028444D" w:rsidRPr="00AA6BBC">
        <w:t xml:space="preserve"> </w:t>
      </w:r>
      <w:r w:rsidR="00310D60" w:rsidRPr="00AA6BBC">
        <w:fldChar w:fldCharType="begin"/>
      </w:r>
      <w:r w:rsidR="009027F5" w:rsidRPr="00AA6BBC">
        <w:instrText xml:space="preserve"> ADDIN ZOTERO_ITEM CSL_CITATION {"citationID":"ats0rqk8kh","properties":{"formattedCitation":"(Singh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310D60" w:rsidRPr="00AA6BBC">
        <w:fldChar w:fldCharType="separate"/>
      </w:r>
      <w:ins w:id="2386" w:author="Amrit" w:date="2018-11-12T21:42:00Z">
        <w:r w:rsidR="00D81BF5" w:rsidRPr="00D81BF5">
          <w:t xml:space="preserve">(Singh </w:t>
        </w:r>
        <w:r w:rsidR="00D81BF5" w:rsidRPr="00C3303B">
          <w:rPr>
            <w:i/>
            <w:iCs/>
          </w:rPr>
          <w:t>et al.</w:t>
        </w:r>
        <w:r w:rsidR="00D81BF5" w:rsidRPr="00C3303B">
          <w:t>, 2013, 2014)</w:t>
        </w:r>
      </w:ins>
      <w:del w:id="2387" w:author="Amrit" w:date="2018-11-12T21:42:00Z">
        <w:r w:rsidR="00CF52F2" w:rsidRPr="00C3303B" w:rsidDel="00D81BF5">
          <w:rPr>
            <w:rFonts w:eastAsia="Times New Roman"/>
          </w:rPr>
          <w:delText xml:space="preserve">(Singh </w:delText>
        </w:r>
        <w:r w:rsidR="00CF52F2" w:rsidRPr="00EB5EBC" w:rsidDel="00D81BF5">
          <w:rPr>
            <w:rFonts w:eastAsia="Times New Roman"/>
            <w:i/>
            <w:iCs/>
          </w:rPr>
          <w:delText>et al.</w:delText>
        </w:r>
        <w:r w:rsidR="00CF52F2" w:rsidRPr="00D81BF5" w:rsidDel="00D81BF5">
          <w:rPr>
            <w:rFonts w:eastAsia="Times New Roman"/>
          </w:rPr>
          <w:delText>, 2013, 2014)</w:delText>
        </w:r>
      </w:del>
      <w:r w:rsidR="00310D60" w:rsidRPr="00AA6BBC">
        <w:fldChar w:fldCharType="end"/>
      </w:r>
      <w:r w:rsidR="00CF3EFE" w:rsidRPr="00AA6BBC">
        <w:t xml:space="preserve"> in 14 subjects and blood samples were collected before</w:t>
      </w:r>
      <w:r w:rsidR="00852FCF" w:rsidRPr="00AA6BBC">
        <w:t xml:space="preserve"> (pre)</w:t>
      </w:r>
      <w:r w:rsidR="00CF3EFE" w:rsidRPr="00AA6BBC">
        <w:t xml:space="preserve"> and two hours after </w:t>
      </w:r>
      <w:r w:rsidR="00852FCF" w:rsidRPr="00AA6BBC">
        <w:t xml:space="preserve">(post) </w:t>
      </w:r>
      <w:r w:rsidR="00CF3EFE" w:rsidRPr="00AA6BBC">
        <w:t>challenge</w:t>
      </w:r>
      <w:r w:rsidR="003A1F9C" w:rsidRPr="00AA6BBC">
        <w:t xml:space="preserve">; </w:t>
      </w:r>
      <w:r w:rsidR="006E3223" w:rsidRPr="00AA6BBC">
        <w:t>cell-type frequencies, leukocyte gene transcript expression and plasma metabolite abundances were determined for all samples (</w:t>
      </w:r>
      <w:r w:rsidR="006E3223" w:rsidRPr="00AA6BBC">
        <w:rPr>
          <w:b/>
          <w:bCs/>
        </w:rPr>
        <w:t>Table 1</w:t>
      </w:r>
      <w:r w:rsidR="006E3223" w:rsidRPr="00AA6BBC">
        <w:t xml:space="preserve">). We observed a net </w:t>
      </w:r>
      <w:r w:rsidR="007B2A5A" w:rsidRPr="00AA6BBC">
        <w:t>decline in lung function after allergen inhalation challenge</w:t>
      </w:r>
      <w:r w:rsidR="006E3223" w:rsidRPr="00AA6BBC">
        <w:t xml:space="preserve"> (</w:t>
      </w:r>
      <w:del w:id="2388" w:author="Amrit" w:date="2018-11-15T10:13:00Z">
        <w:r w:rsidR="00320234" w:rsidRPr="00AA6BBC" w:rsidDel="00DE315D">
          <w:rPr>
            <w:b/>
          </w:rPr>
          <w:delText>Supplementary</w:delText>
        </w:r>
      </w:del>
      <w:ins w:id="2389" w:author="Amrit" w:date="2018-11-15T10:13:00Z">
        <w:r w:rsidR="00DE315D">
          <w:rPr>
            <w:b/>
          </w:rPr>
          <w:t>Suppl.</w:t>
        </w:r>
      </w:ins>
      <w:r w:rsidR="00320234" w:rsidRPr="00AA6BBC">
        <w:rPr>
          <w:b/>
        </w:rPr>
        <w:t xml:space="preserve"> </w:t>
      </w:r>
      <w:del w:id="2390" w:author="Amrit" w:date="2018-11-15T10:12:00Z">
        <w:r w:rsidR="00320234" w:rsidRPr="00AA6BBC" w:rsidDel="00DE315D">
          <w:rPr>
            <w:b/>
          </w:rPr>
          <w:delText>Figure</w:delText>
        </w:r>
      </w:del>
      <w:ins w:id="2391" w:author="Amrit" w:date="2018-11-15T10:12:00Z">
        <w:r w:rsidR="00DE315D">
          <w:rPr>
            <w:b/>
          </w:rPr>
          <w:t>Fig.</w:t>
        </w:r>
      </w:ins>
      <w:r w:rsidR="00320234" w:rsidRPr="00AA6BBC">
        <w:rPr>
          <w:b/>
        </w:rPr>
        <w:t xml:space="preserve"> </w:t>
      </w:r>
      <w:r w:rsidR="00F139FE" w:rsidRPr="00AA6BBC">
        <w:rPr>
          <w:b/>
          <w:bCs/>
        </w:rPr>
        <w:t>S</w:t>
      </w:r>
      <w:ins w:id="2392" w:author="Amrit" w:date="2018-11-15T09:26:00Z">
        <w:r w:rsidR="00506176">
          <w:rPr>
            <w:b/>
            <w:bCs/>
          </w:rPr>
          <w:t>15</w:t>
        </w:r>
      </w:ins>
      <w:del w:id="2393" w:author="Amrit" w:date="2018-11-15T09:26:00Z">
        <w:r w:rsidR="008255E0" w:rsidRPr="00AA6BBC" w:rsidDel="00506176">
          <w:rPr>
            <w:b/>
            <w:bCs/>
          </w:rPr>
          <w:delText>9</w:delText>
        </w:r>
      </w:del>
      <w:r w:rsidR="006E3223" w:rsidRPr="00AA6BBC">
        <w:rPr>
          <w:bCs/>
        </w:rPr>
        <w:t>)</w:t>
      </w:r>
      <w:r w:rsidR="006E3223" w:rsidRPr="00AA6BBC">
        <w:t xml:space="preserve">, </w:t>
      </w:r>
      <w:r w:rsidR="00713D10" w:rsidRPr="00AA6BBC">
        <w:t xml:space="preserve">and </w:t>
      </w:r>
      <w:r w:rsidR="006E3223" w:rsidRPr="00AA6BBC">
        <w:t xml:space="preserve">the </w:t>
      </w:r>
      <w:r w:rsidR="007B2A5A" w:rsidRPr="00AA6BBC">
        <w:t xml:space="preserve">goal of this study was to identify perturbed molecular mechanisms in the blood in response to allergen inhalation challenge. </w:t>
      </w:r>
      <w:r w:rsidR="00856CAF" w:rsidRPr="00AA6BBC">
        <w:t>A module based approach (also known as eigengene summarization</w:t>
      </w:r>
      <w:r w:rsidR="007A5539" w:rsidRPr="00AA6BBC">
        <w:t xml:space="preserve"> </w:t>
      </w:r>
      <w:r w:rsidR="007A5539" w:rsidRPr="00AA6BBC">
        <w:fldChar w:fldCharType="begin"/>
      </w:r>
      <w:r w:rsidR="009027F5" w:rsidRPr="00AA6BBC">
        <w:instrText xml:space="preserve"> ADDIN ZOTERO_ITEM CSL_CITATION {"citationID":"ara7ufk6ro","properties":{"formattedCitation":"(Langfelder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7A5539" w:rsidRPr="00AA6BBC">
        <w:fldChar w:fldCharType="separate"/>
      </w:r>
      <w:ins w:id="2394" w:author="Amrit" w:date="2018-11-12T21:42:00Z">
        <w:r w:rsidR="00D81BF5">
          <w:rPr>
            <w:noProof/>
          </w:rPr>
          <w:t>(Langfelder and Horvath, 2008)</w:t>
        </w:r>
      </w:ins>
      <w:del w:id="2395" w:author="Amrit" w:date="2018-11-12T21:42:00Z">
        <w:r w:rsidR="00AA6BBC" w:rsidRPr="00D81BF5" w:rsidDel="00D81BF5">
          <w:rPr>
            <w:noProof/>
          </w:rPr>
          <w:delText>(Langfelder and Horvath, 20</w:delText>
        </w:r>
        <w:r w:rsidR="00AA6BBC" w:rsidRPr="00C3303B" w:rsidDel="00D81BF5">
          <w:rPr>
            <w:noProof/>
          </w:rPr>
          <w:delText>08)</w:delText>
        </w:r>
      </w:del>
      <w:r w:rsidR="007A5539" w:rsidRPr="00AA6BBC">
        <w:fldChar w:fldCharType="end"/>
      </w:r>
      <w:r w:rsidR="004F1901" w:rsidRPr="00AA6BBC">
        <w:t>, Methods</w:t>
      </w:r>
      <w:r w:rsidR="00856CAF" w:rsidRPr="00AA6BBC">
        <w:t xml:space="preserve">) was used to transform both the gene expression and metabolite datasets into pathway datasets. Consequently, each variable in those </w:t>
      </w:r>
      <w:r w:rsidR="00856CAF" w:rsidRPr="00AA6BBC">
        <w:lastRenderedPageBreak/>
        <w:t xml:space="preserve">two datasets now represented the </w:t>
      </w:r>
      <w:r w:rsidR="00713D10" w:rsidRPr="00AA6BBC">
        <w:t xml:space="preserve">scaled </w:t>
      </w:r>
      <w:r w:rsidR="00856CAF" w:rsidRPr="00AA6BBC">
        <w:t xml:space="preserve">pathway activity expression level for each sample instead of direct gene/metabolite expression. </w:t>
      </w:r>
      <w:r w:rsidR="00856CAF" w:rsidRPr="00AA6BBC">
        <w:rPr>
          <w:rFonts w:eastAsia="Times New Roman"/>
        </w:rPr>
        <w:t>The mRNA dataset was transformed into a dataset</w:t>
      </w:r>
      <w:r w:rsidR="006D6281" w:rsidRPr="00AA6BBC">
        <w:rPr>
          <w:rFonts w:eastAsia="Times New Roman"/>
        </w:rPr>
        <w:t xml:space="preserve"> </w:t>
      </w:r>
      <w:r w:rsidR="008967CF" w:rsidRPr="00AA6BBC">
        <w:rPr>
          <w:rFonts w:eastAsia="Times New Roman"/>
        </w:rPr>
        <w:t xml:space="preserve">of </w:t>
      </w:r>
      <w:r w:rsidR="006C77AC" w:rsidRPr="00AA6BBC">
        <w:rPr>
          <w:rFonts w:eastAsia="Times New Roman"/>
        </w:rPr>
        <w:t>metabolic</w:t>
      </w:r>
      <w:r w:rsidR="008967CF" w:rsidRPr="00AA6BBC">
        <w:rPr>
          <w:rFonts w:eastAsia="Times New Roman"/>
        </w:rPr>
        <w:t xml:space="preserve"> pathways </w:t>
      </w:r>
      <w:r w:rsidR="006D6281" w:rsidRPr="00AA6BBC">
        <w:rPr>
          <w:rFonts w:eastAsia="Times New Roman"/>
        </w:rPr>
        <w:t>(</w:t>
      </w:r>
      <w:r w:rsidR="006C77AC" w:rsidRPr="00AA6BBC">
        <w:rPr>
          <w:rFonts w:eastAsia="Times New Roman"/>
        </w:rPr>
        <w:t>based on the Kyoto Encyclopedia of Genes and Genomes, KEGG</w:t>
      </w:r>
      <w:r w:rsidR="006D6281" w:rsidRPr="00AA6BBC">
        <w:rPr>
          <w:rFonts w:eastAsia="Times New Roman"/>
        </w:rPr>
        <w:t>)</w:t>
      </w:r>
      <w:r w:rsidR="00856CAF" w:rsidRPr="00AA6BBC">
        <w:rPr>
          <w:rFonts w:eastAsia="Times New Roman"/>
        </w:rPr>
        <w:t xml:space="preserve"> whereas the metabolite dataset was transformed into a metabolite pathway dataset</w:t>
      </w:r>
      <w:r w:rsidR="006E12DE" w:rsidRPr="00AA6BBC">
        <w:rPr>
          <w:rFonts w:eastAsia="Times New Roman"/>
        </w:rPr>
        <w:t xml:space="preserve"> </w:t>
      </w:r>
      <w:r w:rsidR="002908DA" w:rsidRPr="00AA6BBC">
        <w:rPr>
          <w:rFonts w:eastAsia="Times New Roman"/>
        </w:rPr>
        <w:t xml:space="preserve">based on annotations provided by Metabolon Inc. (Durham, North Carolina, USA) </w:t>
      </w:r>
      <w:r w:rsidR="006E12DE" w:rsidRPr="00AA6BBC">
        <w:rPr>
          <w:rFonts w:eastAsia="Times New Roman"/>
        </w:rPr>
        <w:t>(</w:t>
      </w:r>
      <w:del w:id="2396" w:author="Amrit" w:date="2018-11-15T10:12:00Z">
        <w:r w:rsidR="00FD4713" w:rsidRPr="00AA6BBC" w:rsidDel="00DE315D">
          <w:rPr>
            <w:rFonts w:eastAsia="Times New Roman"/>
            <w:b/>
          </w:rPr>
          <w:delText>Fig</w:delText>
        </w:r>
        <w:r w:rsidR="00617489" w:rsidRPr="00AA6BBC" w:rsidDel="00DE315D">
          <w:rPr>
            <w:rFonts w:eastAsia="Times New Roman"/>
            <w:b/>
          </w:rPr>
          <w:delText>ure</w:delText>
        </w:r>
      </w:del>
      <w:ins w:id="2397" w:author="Amrit" w:date="2018-11-15T10:12:00Z">
        <w:r w:rsidR="00DE315D">
          <w:rPr>
            <w:rFonts w:eastAsia="Times New Roman"/>
            <w:b/>
          </w:rPr>
          <w:t>Fig.</w:t>
        </w:r>
      </w:ins>
      <w:r w:rsidR="006E12DE" w:rsidRPr="00AA6BBC">
        <w:rPr>
          <w:rFonts w:eastAsia="Times New Roman"/>
          <w:b/>
        </w:rPr>
        <w:t xml:space="preserve"> </w:t>
      </w:r>
      <w:r w:rsidR="008255E0" w:rsidRPr="00AA6BBC">
        <w:rPr>
          <w:rFonts w:eastAsia="Times New Roman"/>
          <w:b/>
        </w:rPr>
        <w:t>4</w:t>
      </w:r>
      <w:ins w:id="2398" w:author="Amrit" w:date="2018-11-15T09:26:00Z">
        <w:r w:rsidR="00506176">
          <w:rPr>
            <w:rFonts w:eastAsia="Times New Roman"/>
            <w:b/>
          </w:rPr>
          <w:t>A</w:t>
        </w:r>
      </w:ins>
      <w:del w:id="2399" w:author="Amrit" w:date="2018-11-15T09:26:00Z">
        <w:r w:rsidR="005B0281" w:rsidRPr="00AA6BBC" w:rsidDel="00506176">
          <w:rPr>
            <w:rFonts w:eastAsia="Times New Roman"/>
            <w:b/>
          </w:rPr>
          <w:delText>a</w:delText>
        </w:r>
      </w:del>
      <w:r w:rsidR="006E12DE" w:rsidRPr="00AA6BBC">
        <w:rPr>
          <w:rFonts w:eastAsia="Times New Roman"/>
        </w:rPr>
        <w:t>)</w:t>
      </w:r>
      <w:r w:rsidR="00856CAF" w:rsidRPr="00AA6BBC">
        <w:rPr>
          <w:rFonts w:eastAsia="Times New Roman"/>
        </w:rPr>
        <w:t xml:space="preserve">. </w:t>
      </w:r>
    </w:p>
    <w:p w14:paraId="18FA4233" w14:textId="77777777" w:rsidR="006C5885" w:rsidRDefault="006C5885" w:rsidP="00881A69">
      <w:pPr>
        <w:spacing w:line="480" w:lineRule="auto"/>
        <w:rPr>
          <w:rFonts w:eastAsia="Times New Roman"/>
        </w:rPr>
      </w:pPr>
    </w:p>
    <w:p w14:paraId="6186CFF3" w14:textId="6711F26F" w:rsidR="00EC4BA5" w:rsidRPr="00AA6BBC" w:rsidRDefault="006E25A8" w:rsidP="00881A69">
      <w:pPr>
        <w:spacing w:line="480" w:lineRule="auto"/>
        <w:rPr>
          <w:rFonts w:eastAsia="Times New Roman"/>
        </w:rPr>
      </w:pPr>
      <w:ins w:id="2400" w:author="Amrit" w:date="2018-11-15T10:16:00Z">
        <w:r>
          <w:rPr>
            <w:rFonts w:eastAsia="Times New Roman"/>
            <w:noProof/>
          </w:rPr>
          <w:drawing>
            <wp:inline distT="0" distB="0" distL="0" distR="0" wp14:anchorId="368E76E0" wp14:editId="060C3847">
              <wp:extent cx="5943600" cy="1405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thmaResults_revised.pdf"/>
                      <pic:cNvPicPr/>
                    </pic:nvPicPr>
                    <pic:blipFill>
                      <a:blip r:embed="rId17"/>
                      <a:stretch>
                        <a:fillRect/>
                      </a:stretch>
                    </pic:blipFill>
                    <pic:spPr>
                      <a:xfrm>
                        <a:off x="0" y="0"/>
                        <a:ext cx="5943600" cy="1405255"/>
                      </a:xfrm>
                      <a:prstGeom prst="rect">
                        <a:avLst/>
                      </a:prstGeom>
                    </pic:spPr>
                  </pic:pic>
                </a:graphicData>
              </a:graphic>
            </wp:inline>
          </w:drawing>
        </w:r>
      </w:ins>
      <w:del w:id="2401" w:author="Amrit" w:date="2018-11-15T10:15:00Z">
        <w:r w:rsidR="00EC4BA5" w:rsidRPr="00AA6BBC" w:rsidDel="006E25A8">
          <w:rPr>
            <w:rFonts w:eastAsia="Times New Roman"/>
            <w:noProof/>
          </w:rPr>
          <w:drawing>
            <wp:inline distT="0" distB="0" distL="0" distR="0" wp14:anchorId="5115CE40" wp14:editId="7BF386BF">
              <wp:extent cx="5943600" cy="3340100"/>
              <wp:effectExtent l="0" t="0" r="0" b="12700"/>
              <wp:docPr id="6" name="Picture 6" descr="Figures/Fig4_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Fig4_asthmaResults.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del>
    </w:p>
    <w:p w14:paraId="10A86DA7" w14:textId="68AC51DF" w:rsidR="00EC4BA5" w:rsidRPr="00AA6BBC" w:rsidRDefault="00EC4BA5" w:rsidP="00EC4BA5">
      <w:pPr>
        <w:outlineLvl w:val="0"/>
      </w:pPr>
      <w:del w:id="2402" w:author="Amrit" w:date="2018-11-15T10:12:00Z">
        <w:r w:rsidRPr="00AA6BBC" w:rsidDel="00DE315D">
          <w:rPr>
            <w:b/>
          </w:rPr>
          <w:delText>Figure</w:delText>
        </w:r>
      </w:del>
      <w:ins w:id="2403" w:author="Amrit" w:date="2018-11-15T10:12:00Z">
        <w:r w:rsidR="00DE315D">
          <w:rPr>
            <w:b/>
          </w:rPr>
          <w:t>Fig.</w:t>
        </w:r>
      </w:ins>
      <w:r w:rsidRPr="00AA6BBC">
        <w:rPr>
          <w:b/>
        </w:rPr>
        <w:t xml:space="preserve"> 4. Asthma study: cross-over design and module-based analysis with DIABLO.</w:t>
      </w:r>
      <w:r w:rsidRPr="00AA6BBC">
        <w:t xml:space="preserve"> </w:t>
      </w:r>
    </w:p>
    <w:p w14:paraId="28834F8D" w14:textId="211E1FFB" w:rsidR="00EC4BA5" w:rsidRPr="00AA6BBC" w:rsidRDefault="00EC4BA5" w:rsidP="00EC4BA5">
      <w:del w:id="2404" w:author="Amrit" w:date="2018-11-15T09:26:00Z">
        <w:r w:rsidRPr="00AA6BBC" w:rsidDel="00506176">
          <w:rPr>
            <w:b/>
          </w:rPr>
          <w:delText>a</w:delText>
        </w:r>
      </w:del>
      <w:ins w:id="2405" w:author="Amrit" w:date="2018-11-15T09:26:00Z">
        <w:r w:rsidR="00506176">
          <w:rPr>
            <w:b/>
          </w:rPr>
          <w:t>A</w:t>
        </w:r>
      </w:ins>
      <w:r w:rsidRPr="00AA6BBC">
        <w:rPr>
          <w:b/>
        </w:rPr>
        <w:t>)</w:t>
      </w:r>
      <w:r w:rsidRPr="00AA6BBC">
        <w:t xml:space="preserve"> DIABLO design includes a module-based decomposition approach to discriminate pre-and post-inhalation challenge samples. </w:t>
      </w:r>
      <w:del w:id="2406" w:author="Amrit" w:date="2018-11-15T09:26:00Z">
        <w:r w:rsidRPr="00AA6BBC" w:rsidDel="00506176">
          <w:rPr>
            <w:b/>
          </w:rPr>
          <w:delText>b</w:delText>
        </w:r>
      </w:del>
      <w:ins w:id="2407" w:author="Amrit" w:date="2018-11-15T09:26:00Z">
        <w:r w:rsidR="00506176">
          <w:rPr>
            <w:b/>
          </w:rPr>
          <w:t>B</w:t>
        </w:r>
      </w:ins>
      <w:r w:rsidRPr="00AA6BBC">
        <w:rPr>
          <w:b/>
        </w:rPr>
        <w:t>)</w:t>
      </w:r>
      <w:r w:rsidRPr="00AA6BBC">
        <w:t xml:space="preserve"> Receiver operating characteristic curves comparing the performance of the standard DIABLO and ‘multilevel DIABLO’ for repeated measures (</w:t>
      </w:r>
      <w:proofErr w:type="spellStart"/>
      <w:r w:rsidRPr="00AA6BBC">
        <w:t>mDIABLO</w:t>
      </w:r>
      <w:proofErr w:type="spellEnd"/>
      <w:r w:rsidRPr="00AA6BBC">
        <w:t xml:space="preserve">) using leave-one-out cross-validation. </w:t>
      </w:r>
      <w:del w:id="2408" w:author="Amrit" w:date="2018-11-15T09:26:00Z">
        <w:r w:rsidRPr="00AA6BBC" w:rsidDel="00506176">
          <w:rPr>
            <w:b/>
          </w:rPr>
          <w:delText>c</w:delText>
        </w:r>
      </w:del>
      <w:ins w:id="2409" w:author="Amrit" w:date="2018-11-15T09:26:00Z">
        <w:r w:rsidR="00506176">
          <w:rPr>
            <w:b/>
          </w:rPr>
          <w:t>C</w:t>
        </w:r>
      </w:ins>
      <w:r w:rsidRPr="00AA6BBC">
        <w:rPr>
          <w:b/>
        </w:rPr>
        <w:t>)</w:t>
      </w:r>
      <w:r w:rsidRPr="00AA6BBC">
        <w:t xml:space="preserve"> Component plots depicting the separation of the pre- and post-challenge samples based on DIABLO and </w:t>
      </w:r>
      <w:proofErr w:type="spellStart"/>
      <w:r w:rsidRPr="00AA6BBC">
        <w:t>mDIABLO</w:t>
      </w:r>
      <w:proofErr w:type="spellEnd"/>
      <w:r w:rsidRPr="00AA6BBC">
        <w:t>.</w:t>
      </w:r>
      <w:del w:id="2410" w:author="Amrit" w:date="2018-11-15T09:27:00Z">
        <w:r w:rsidRPr="00AA6BBC" w:rsidDel="00506176">
          <w:delText xml:space="preserve"> </w:delText>
        </w:r>
        <w:r w:rsidRPr="00AA6BBC" w:rsidDel="00506176">
          <w:rPr>
            <w:b/>
          </w:rPr>
          <w:delText>d)</w:delText>
        </w:r>
        <w:r w:rsidRPr="00AA6BBC" w:rsidDel="00506176">
          <w:delText xml:space="preserve"> Overlapping features selected from either DIABLO or mDIABLO. </w:delText>
        </w:r>
        <w:r w:rsidRPr="00AA6BBC" w:rsidDel="00506176">
          <w:rPr>
            <w:b/>
          </w:rPr>
          <w:delText>e)</w:delText>
        </w:r>
        <w:r w:rsidRPr="00AA6BBC" w:rsidDel="00506176">
          <w:delText xml:space="preserve"> Heatmap of the Pearson correlation values between the features selected with mDIABLO. </w:delText>
        </w:r>
        <w:r w:rsidRPr="00AA6BBC" w:rsidDel="00506176">
          <w:rPr>
            <w:b/>
          </w:rPr>
          <w:delText>f)</w:delText>
        </w:r>
        <w:r w:rsidRPr="00AA6BBC" w:rsidDel="00506176">
          <w:delText xml:space="preserve"> Circos plot depicting the strongest correlations between different omics features from the mDIABLO panel.</w:delText>
        </w:r>
      </w:del>
    </w:p>
    <w:p w14:paraId="732694D6" w14:textId="77777777" w:rsidR="00EC4BA5" w:rsidRPr="00AA6BBC" w:rsidRDefault="00EC4BA5" w:rsidP="00881A69">
      <w:pPr>
        <w:spacing w:line="480" w:lineRule="auto"/>
        <w:rPr>
          <w:rFonts w:eastAsia="Times New Roman"/>
        </w:rPr>
      </w:pPr>
    </w:p>
    <w:p w14:paraId="5953319E" w14:textId="785862CE" w:rsidR="00411531" w:rsidRPr="00AA6BBC" w:rsidRDefault="00856CAF" w:rsidP="00881A69">
      <w:pPr>
        <w:spacing w:line="480" w:lineRule="auto"/>
        <w:rPr>
          <w:rFonts w:eastAsia="Times New Roman"/>
        </w:rPr>
      </w:pPr>
      <w:r w:rsidRPr="00AA6BBC">
        <w:rPr>
          <w:rFonts w:eastAsia="Times New Roman"/>
        </w:rPr>
        <w:t xml:space="preserve">To account for the repeated measures experimental design, </w:t>
      </w:r>
      <w:r w:rsidR="00705593" w:rsidRPr="00AA6BBC">
        <w:rPr>
          <w:rFonts w:eastAsia="Times New Roman"/>
        </w:rPr>
        <w:t>a multilevel approach</w:t>
      </w:r>
      <w:r w:rsidR="006E3223" w:rsidRPr="00AA6BBC">
        <w:rPr>
          <w:rFonts w:eastAsia="Times New Roman"/>
        </w:rPr>
        <w:t xml:space="preserve"> </w:t>
      </w:r>
      <w:r w:rsidR="007A7D33" w:rsidRPr="00AA6BBC">
        <w:rPr>
          <w:rFonts w:eastAsia="Times New Roman"/>
        </w:rPr>
        <w:fldChar w:fldCharType="begin"/>
      </w:r>
      <w:r w:rsidR="009027F5" w:rsidRPr="00AA6BBC">
        <w:rPr>
          <w:rFonts w:eastAsia="Times New Roman"/>
        </w:rPr>
        <w:instrText xml:space="preserve"> ADDIN ZOTERO_ITEM CSL_CITATION {"citationID":"a20n76s54bg","properties":{"formattedCitation":"(Liquet {\\i{}et al.}, 2012)","plainCitation":"(Liquet et al., 2012)","noteIndex":0},"citationItems":[{"id":49,"uris":["http://zotero.org/users/2545847/items/ZQRGIR9T"],"uri":["http://zotero.org/users/2545847/items/ZQRGIR9T"],"itemData":{"id":49,"type":"article-journal","title":"A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7A7D33" w:rsidRPr="00AA6BBC">
        <w:rPr>
          <w:rFonts w:eastAsia="Times New Roman"/>
        </w:rPr>
        <w:fldChar w:fldCharType="separate"/>
      </w:r>
      <w:ins w:id="2411" w:author="Amrit" w:date="2018-11-12T21:42:00Z">
        <w:r w:rsidR="00D81BF5" w:rsidRPr="00D81BF5">
          <w:t>(</w:t>
        </w:r>
        <w:proofErr w:type="spellStart"/>
        <w:r w:rsidR="00D81BF5" w:rsidRPr="00D81BF5">
          <w:t>Liquet</w:t>
        </w:r>
        <w:proofErr w:type="spellEnd"/>
        <w:r w:rsidR="00D81BF5" w:rsidRPr="00D81BF5">
          <w:t xml:space="preserve"> </w:t>
        </w:r>
        <w:r w:rsidR="00D81BF5" w:rsidRPr="00C3303B">
          <w:rPr>
            <w:i/>
            <w:iCs/>
          </w:rPr>
          <w:t>et al.</w:t>
        </w:r>
        <w:r w:rsidR="00D81BF5" w:rsidRPr="00C3303B">
          <w:t>, 2012)</w:t>
        </w:r>
      </w:ins>
      <w:del w:id="2412" w:author="Amrit" w:date="2018-11-12T21:42:00Z">
        <w:r w:rsidR="00AA6BBC" w:rsidRPr="00C3303B" w:rsidDel="00D81BF5">
          <w:rPr>
            <w:rFonts w:eastAsia="Times New Roman"/>
          </w:rPr>
          <w:delText xml:space="preserve">(Liquet </w:delText>
        </w:r>
        <w:r w:rsidR="00AA6BBC" w:rsidRPr="00EB5EBC" w:rsidDel="00D81BF5">
          <w:rPr>
            <w:rFonts w:eastAsia="Times New Roman"/>
            <w:i/>
            <w:iCs/>
          </w:rPr>
          <w:delText>et al.</w:delText>
        </w:r>
        <w:r w:rsidR="00AA6BBC" w:rsidRPr="00D81BF5" w:rsidDel="00D81BF5">
          <w:rPr>
            <w:rFonts w:eastAsia="Times New Roman"/>
          </w:rPr>
          <w:delText>, 2012)</w:delText>
        </w:r>
      </w:del>
      <w:r w:rsidR="007A7D33" w:rsidRPr="00AA6BBC">
        <w:rPr>
          <w:rFonts w:eastAsia="Times New Roman"/>
        </w:rPr>
        <w:fldChar w:fldCharType="end"/>
      </w:r>
      <w:r w:rsidR="00705593" w:rsidRPr="00AA6BBC">
        <w:rPr>
          <w:rFonts w:eastAsia="Times New Roman"/>
        </w:rPr>
        <w:t xml:space="preserve"> </w:t>
      </w:r>
      <w:r w:rsidR="006E3223" w:rsidRPr="00AA6BBC">
        <w:rPr>
          <w:rFonts w:eastAsia="Times New Roman"/>
        </w:rPr>
        <w:t xml:space="preserve">was </w:t>
      </w:r>
      <w:r w:rsidR="005B0281" w:rsidRPr="00AA6BBC">
        <w:rPr>
          <w:rFonts w:eastAsia="Times New Roman"/>
        </w:rPr>
        <w:t xml:space="preserve">first </w:t>
      </w:r>
      <w:r w:rsidR="00705593" w:rsidRPr="00AA6BBC">
        <w:rPr>
          <w:rFonts w:eastAsia="Times New Roman"/>
        </w:rPr>
        <w:t>used to</w:t>
      </w:r>
      <w:r w:rsidR="005B0281" w:rsidRPr="00AA6BBC">
        <w:rPr>
          <w:rFonts w:eastAsia="Times New Roman"/>
        </w:rPr>
        <w:t xml:space="preserve"> </w:t>
      </w:r>
      <w:r w:rsidR="00713D10" w:rsidRPr="00AA6BBC">
        <w:rPr>
          <w:rFonts w:eastAsia="Times New Roman"/>
        </w:rPr>
        <w:t xml:space="preserve">isolate </w:t>
      </w:r>
      <w:r w:rsidR="005B0281" w:rsidRPr="00AA6BBC">
        <w:rPr>
          <w:rFonts w:eastAsia="Times New Roman"/>
        </w:rPr>
        <w:t>the</w:t>
      </w:r>
      <w:r w:rsidR="00705593" w:rsidRPr="00AA6BBC">
        <w:rPr>
          <w:rFonts w:eastAsia="Times New Roman"/>
        </w:rPr>
        <w:t xml:space="preserve"> </w:t>
      </w:r>
      <w:r w:rsidR="007A7D33" w:rsidRPr="00AA6BBC">
        <w:rPr>
          <w:rFonts w:eastAsia="Times New Roman"/>
        </w:rPr>
        <w:t>within-sample variation</w:t>
      </w:r>
      <w:r w:rsidR="006E3223" w:rsidRPr="00AA6BBC">
        <w:rPr>
          <w:rFonts w:eastAsia="Times New Roman"/>
        </w:rPr>
        <w:t xml:space="preserve"> </w:t>
      </w:r>
      <w:r w:rsidR="00705593" w:rsidRPr="00AA6BBC">
        <w:rPr>
          <w:rFonts w:eastAsia="Times New Roman"/>
        </w:rPr>
        <w:t>from each dataset</w:t>
      </w:r>
      <w:r w:rsidR="006E12DE" w:rsidRPr="00AA6BBC">
        <w:rPr>
          <w:rFonts w:eastAsia="Times New Roman"/>
        </w:rPr>
        <w:t xml:space="preserve"> </w:t>
      </w:r>
      <w:r w:rsidRPr="00AA6BBC">
        <w:rPr>
          <w:rFonts w:eastAsia="Times New Roman"/>
        </w:rPr>
        <w:t>(Methods)</w:t>
      </w:r>
      <w:r w:rsidR="006E3223" w:rsidRPr="00AA6BBC">
        <w:rPr>
          <w:rFonts w:eastAsia="Times New Roman"/>
        </w:rPr>
        <w:t xml:space="preserve">, </w:t>
      </w:r>
      <w:r w:rsidR="007A7D33" w:rsidRPr="00AA6BBC">
        <w:rPr>
          <w:rFonts w:eastAsia="Times New Roman"/>
        </w:rPr>
        <w:t>and then</w:t>
      </w:r>
      <w:r w:rsidR="006E3223" w:rsidRPr="00AA6BBC">
        <w:rPr>
          <w:rFonts w:eastAsia="Times New Roman"/>
        </w:rPr>
        <w:t xml:space="preserve"> </w:t>
      </w:r>
      <w:r w:rsidR="005B0281" w:rsidRPr="00AA6BBC">
        <w:rPr>
          <w:rFonts w:eastAsia="Times New Roman"/>
        </w:rPr>
        <w:t>DIABLO was applied</w:t>
      </w:r>
      <w:r w:rsidR="006E3223" w:rsidRPr="00AA6BBC">
        <w:rPr>
          <w:rFonts w:eastAsia="Times New Roman"/>
        </w:rPr>
        <w:t xml:space="preserve"> </w:t>
      </w:r>
      <w:r w:rsidR="006E12DE" w:rsidRPr="00AA6BBC">
        <w:rPr>
          <w:rFonts w:eastAsia="Times New Roman"/>
        </w:rPr>
        <w:t>to identify a multi</w:t>
      </w:r>
      <w:r w:rsidR="007A7D33" w:rsidRPr="00AA6BBC">
        <w:rPr>
          <w:rFonts w:eastAsia="Times New Roman"/>
        </w:rPr>
        <w:t>-</w:t>
      </w:r>
      <w:r w:rsidR="00E06337" w:rsidRPr="00AA6BBC">
        <w:rPr>
          <w:rFonts w:eastAsia="Times New Roman"/>
        </w:rPr>
        <w:t>omics</w:t>
      </w:r>
      <w:r w:rsidR="006E12DE" w:rsidRPr="00AA6BBC">
        <w:rPr>
          <w:rFonts w:eastAsia="Times New Roman"/>
        </w:rPr>
        <w:t xml:space="preserve"> biomarker panel consisting of cells, gene and metabolite modules that discriminated pre</w:t>
      </w:r>
      <w:r w:rsidR="00E37B9E" w:rsidRPr="00AA6BBC">
        <w:rPr>
          <w:rFonts w:eastAsia="Times New Roman"/>
        </w:rPr>
        <w:t>-</w:t>
      </w:r>
      <w:r w:rsidR="006E12DE" w:rsidRPr="00AA6BBC">
        <w:rPr>
          <w:rFonts w:eastAsia="Times New Roman"/>
        </w:rPr>
        <w:t xml:space="preserve"> from post-challenge samples.</w:t>
      </w:r>
      <w:r w:rsidR="00E37B9E" w:rsidRPr="00AA6BBC">
        <w:rPr>
          <w:rFonts w:eastAsia="Times New Roman"/>
        </w:rPr>
        <w:t xml:space="preserve"> We contrast </w:t>
      </w:r>
      <w:r w:rsidR="00A03B8A" w:rsidRPr="00AA6BBC">
        <w:rPr>
          <w:rFonts w:eastAsia="Times New Roman"/>
        </w:rPr>
        <w:t xml:space="preserve">the resulting </w:t>
      </w:r>
      <w:r w:rsidR="006E3223" w:rsidRPr="00AA6BBC">
        <w:rPr>
          <w:rFonts w:eastAsia="Times New Roman"/>
        </w:rPr>
        <w:t>‘</w:t>
      </w:r>
      <w:r w:rsidR="00705593" w:rsidRPr="00AA6BBC">
        <w:rPr>
          <w:rFonts w:eastAsia="Times New Roman"/>
        </w:rPr>
        <w:t xml:space="preserve">multilevel </w:t>
      </w:r>
      <w:r w:rsidR="00A03B8A" w:rsidRPr="00AA6BBC">
        <w:rPr>
          <w:rFonts w:eastAsia="Times New Roman"/>
        </w:rPr>
        <w:t>DIABLO</w:t>
      </w:r>
      <w:r w:rsidR="006E3223" w:rsidRPr="00AA6BBC">
        <w:rPr>
          <w:rFonts w:eastAsia="Times New Roman"/>
        </w:rPr>
        <w:t>’</w:t>
      </w:r>
      <w:r w:rsidR="00A03B8A" w:rsidRPr="00AA6BBC">
        <w:rPr>
          <w:rFonts w:eastAsia="Times New Roman"/>
        </w:rPr>
        <w:t xml:space="preserve"> (</w:t>
      </w:r>
      <w:proofErr w:type="spellStart"/>
      <w:r w:rsidR="00705593" w:rsidRPr="00AA6BBC">
        <w:rPr>
          <w:rFonts w:eastAsia="Times New Roman"/>
        </w:rPr>
        <w:t>mDIABLO</w:t>
      </w:r>
      <w:proofErr w:type="spellEnd"/>
      <w:r w:rsidR="00A03B8A" w:rsidRPr="00AA6BBC">
        <w:rPr>
          <w:rFonts w:eastAsia="Times New Roman"/>
        </w:rPr>
        <w:t xml:space="preserve">) with a standard DIABLO model that </w:t>
      </w:r>
      <w:r w:rsidR="006E3223" w:rsidRPr="00AA6BBC">
        <w:rPr>
          <w:rFonts w:eastAsia="Times New Roman"/>
        </w:rPr>
        <w:t>disregards</w:t>
      </w:r>
      <w:r w:rsidR="00A03B8A" w:rsidRPr="00AA6BBC">
        <w:rPr>
          <w:rFonts w:eastAsia="Times New Roman"/>
        </w:rPr>
        <w:t xml:space="preserve"> the paired nature of this study by comparing their cross-validation classification performance</w:t>
      </w:r>
      <w:r w:rsidR="00D440BC" w:rsidRPr="00AA6BBC">
        <w:rPr>
          <w:rFonts w:eastAsia="Times New Roman"/>
        </w:rPr>
        <w:t>s</w:t>
      </w:r>
      <w:r w:rsidR="00A03B8A" w:rsidRPr="00AA6BBC">
        <w:rPr>
          <w:rFonts w:eastAsia="Times New Roman"/>
        </w:rPr>
        <w:t xml:space="preserve"> (</w:t>
      </w:r>
      <w:del w:id="2413" w:author="Amrit" w:date="2018-11-15T10:12:00Z">
        <w:r w:rsidR="00FD4713" w:rsidRPr="00AA6BBC" w:rsidDel="00DE315D">
          <w:rPr>
            <w:rFonts w:eastAsia="Times New Roman"/>
            <w:b/>
          </w:rPr>
          <w:delText>Fig</w:delText>
        </w:r>
        <w:r w:rsidR="00617489" w:rsidRPr="00AA6BBC" w:rsidDel="00DE315D">
          <w:rPr>
            <w:rFonts w:eastAsia="Times New Roman"/>
            <w:b/>
          </w:rPr>
          <w:delText>ure</w:delText>
        </w:r>
      </w:del>
      <w:ins w:id="2414" w:author="Amrit" w:date="2018-11-15T10:12:00Z">
        <w:r w:rsidR="00DE315D">
          <w:rPr>
            <w:rFonts w:eastAsia="Times New Roman"/>
            <w:b/>
          </w:rPr>
          <w:t>Fig.</w:t>
        </w:r>
      </w:ins>
      <w:r w:rsidR="00A03B8A" w:rsidRPr="00AA6BBC">
        <w:rPr>
          <w:rFonts w:eastAsia="Times New Roman"/>
          <w:b/>
        </w:rPr>
        <w:t xml:space="preserve"> </w:t>
      </w:r>
      <w:r w:rsidR="008255E0" w:rsidRPr="00AA6BBC">
        <w:rPr>
          <w:rFonts w:eastAsia="Times New Roman"/>
          <w:b/>
        </w:rPr>
        <w:t>4</w:t>
      </w:r>
      <w:ins w:id="2415" w:author="Amrit" w:date="2018-11-15T09:29:00Z">
        <w:r w:rsidR="00506176">
          <w:rPr>
            <w:rFonts w:eastAsia="Times New Roman"/>
            <w:b/>
          </w:rPr>
          <w:t>B</w:t>
        </w:r>
      </w:ins>
      <w:del w:id="2416" w:author="Amrit" w:date="2018-11-15T09:29:00Z">
        <w:r w:rsidR="005B0281" w:rsidRPr="00AA6BBC" w:rsidDel="00506176">
          <w:rPr>
            <w:rFonts w:eastAsia="Times New Roman"/>
            <w:b/>
          </w:rPr>
          <w:delText>b</w:delText>
        </w:r>
      </w:del>
      <w:r w:rsidR="00A03B8A" w:rsidRPr="00AA6BBC">
        <w:rPr>
          <w:rFonts w:eastAsia="Times New Roman"/>
        </w:rPr>
        <w:t>).</w:t>
      </w:r>
      <w:r w:rsidR="008B50B0" w:rsidRPr="00AA6BBC">
        <w:rPr>
          <w:rFonts w:eastAsia="Times New Roman"/>
        </w:rPr>
        <w:t xml:space="preserve"> </w:t>
      </w:r>
      <w:proofErr w:type="spellStart"/>
      <w:r w:rsidR="00D440BC" w:rsidRPr="00AA6BBC">
        <w:rPr>
          <w:rFonts w:eastAsia="Times New Roman"/>
        </w:rPr>
        <w:t>mDIABLO</w:t>
      </w:r>
      <w:proofErr w:type="spellEnd"/>
      <w:r w:rsidR="00D440BC" w:rsidRPr="00AA6BBC">
        <w:rPr>
          <w:rFonts w:eastAsia="Times New Roman"/>
        </w:rPr>
        <w:t xml:space="preserve"> outperformed DIABLO </w:t>
      </w:r>
      <w:r w:rsidR="006E3223" w:rsidRPr="00AA6BBC">
        <w:rPr>
          <w:rFonts w:eastAsia="Times New Roman"/>
        </w:rPr>
        <w:t>(</w:t>
      </w:r>
      <w:r w:rsidR="00C0765D" w:rsidRPr="00AA6BBC">
        <w:rPr>
          <w:rFonts w:eastAsia="Times New Roman"/>
        </w:rPr>
        <w:t>AUC=</w:t>
      </w:r>
      <w:r w:rsidR="00D440BC" w:rsidRPr="00AA6BBC">
        <w:rPr>
          <w:rFonts w:eastAsia="Times New Roman"/>
        </w:rPr>
        <w:t xml:space="preserve">98.5% vs. </w:t>
      </w:r>
      <w:r w:rsidR="00C0765D" w:rsidRPr="00AA6BBC">
        <w:rPr>
          <w:rFonts w:eastAsia="Times New Roman"/>
        </w:rPr>
        <w:t>AUC=</w:t>
      </w:r>
      <w:r w:rsidR="00D440BC" w:rsidRPr="00AA6BBC">
        <w:rPr>
          <w:rFonts w:eastAsia="Times New Roman"/>
        </w:rPr>
        <w:t>62.2%</w:t>
      </w:r>
      <w:r w:rsidR="006E3223" w:rsidRPr="00AA6BBC">
        <w:rPr>
          <w:rFonts w:eastAsia="Times New Roman"/>
        </w:rPr>
        <w:t>, leave-one-out cross-validation,</w:t>
      </w:r>
      <w:r w:rsidR="00B57621" w:rsidRPr="00AA6BBC">
        <w:rPr>
          <w:rFonts w:eastAsia="Times New Roman"/>
        </w:rPr>
        <w:t xml:space="preserve"> M</w:t>
      </w:r>
      <w:r w:rsidR="00C125A7" w:rsidRPr="00AA6BBC">
        <w:rPr>
          <w:rFonts w:eastAsia="Times New Roman"/>
        </w:rPr>
        <w:t>ethods)</w:t>
      </w:r>
      <w:r w:rsidR="00713D10" w:rsidRPr="00AA6BBC">
        <w:rPr>
          <w:rFonts w:eastAsia="Times New Roman"/>
        </w:rPr>
        <w:t xml:space="preserve">, and </w:t>
      </w:r>
      <w:r w:rsidR="00882D2F" w:rsidRPr="00AA6BBC">
        <w:rPr>
          <w:rFonts w:eastAsia="Times New Roman"/>
        </w:rPr>
        <w:t>w</w:t>
      </w:r>
      <w:r w:rsidR="00894146" w:rsidRPr="00AA6BBC">
        <w:rPr>
          <w:rFonts w:eastAsia="Times New Roman"/>
        </w:rPr>
        <w:t xml:space="preserve">e observed a </w:t>
      </w:r>
      <w:r w:rsidR="00071463" w:rsidRPr="00AA6BBC">
        <w:rPr>
          <w:rFonts w:eastAsia="Times New Roman"/>
        </w:rPr>
        <w:t>greater degree of separation between the pre</w:t>
      </w:r>
      <w:r w:rsidR="00CD7E11" w:rsidRPr="00AA6BBC">
        <w:rPr>
          <w:rFonts w:eastAsia="Times New Roman"/>
        </w:rPr>
        <w:t>-</w:t>
      </w:r>
      <w:r w:rsidR="00880090" w:rsidRPr="00AA6BBC">
        <w:rPr>
          <w:rFonts w:eastAsia="Times New Roman"/>
        </w:rPr>
        <w:t xml:space="preserve"> and post-</w:t>
      </w:r>
      <w:r w:rsidR="00071463" w:rsidRPr="00AA6BBC">
        <w:rPr>
          <w:rFonts w:eastAsia="Times New Roman"/>
        </w:rPr>
        <w:t xml:space="preserve">challenge samples for </w:t>
      </w:r>
      <w:proofErr w:type="spellStart"/>
      <w:r w:rsidR="00071463" w:rsidRPr="00AA6BBC">
        <w:rPr>
          <w:rFonts w:eastAsia="Times New Roman"/>
        </w:rPr>
        <w:t>mDIABLO</w:t>
      </w:r>
      <w:proofErr w:type="spellEnd"/>
      <w:r w:rsidR="00071463" w:rsidRPr="00AA6BBC">
        <w:rPr>
          <w:rFonts w:eastAsia="Times New Roman"/>
        </w:rPr>
        <w:t xml:space="preserve"> compared to DIABLO</w:t>
      </w:r>
      <w:r w:rsidR="00894146" w:rsidRPr="00AA6BBC">
        <w:rPr>
          <w:rFonts w:eastAsia="Times New Roman"/>
        </w:rPr>
        <w:t xml:space="preserve"> (</w:t>
      </w:r>
      <w:del w:id="2417" w:author="Amrit" w:date="2018-11-15T10:12:00Z">
        <w:r w:rsidR="00FD4713" w:rsidRPr="00AA6BBC" w:rsidDel="00DE315D">
          <w:rPr>
            <w:rFonts w:eastAsia="Times New Roman"/>
            <w:b/>
          </w:rPr>
          <w:delText>Fig</w:delText>
        </w:r>
        <w:r w:rsidR="00617489" w:rsidRPr="00AA6BBC" w:rsidDel="00DE315D">
          <w:rPr>
            <w:rFonts w:eastAsia="Times New Roman"/>
            <w:b/>
          </w:rPr>
          <w:delText>ure</w:delText>
        </w:r>
      </w:del>
      <w:ins w:id="2418" w:author="Amrit" w:date="2018-11-15T10:12:00Z">
        <w:r w:rsidR="00DE315D">
          <w:rPr>
            <w:rFonts w:eastAsia="Times New Roman"/>
            <w:b/>
          </w:rPr>
          <w:t>Fig.</w:t>
        </w:r>
      </w:ins>
      <w:r w:rsidR="000D4168" w:rsidRPr="00AA6BBC">
        <w:rPr>
          <w:rFonts w:eastAsia="Times New Roman"/>
          <w:b/>
        </w:rPr>
        <w:t xml:space="preserve"> </w:t>
      </w:r>
      <w:r w:rsidR="008255E0" w:rsidRPr="00AA6BBC">
        <w:rPr>
          <w:rFonts w:eastAsia="Times New Roman"/>
          <w:b/>
        </w:rPr>
        <w:t>4</w:t>
      </w:r>
      <w:ins w:id="2419" w:author="Amrit" w:date="2018-11-15T09:34:00Z">
        <w:r w:rsidR="001D045C">
          <w:rPr>
            <w:rFonts w:eastAsia="Times New Roman"/>
            <w:b/>
          </w:rPr>
          <w:t>C</w:t>
        </w:r>
      </w:ins>
      <w:del w:id="2420" w:author="Amrit" w:date="2018-11-15T09:34:00Z">
        <w:r w:rsidR="000D4168" w:rsidRPr="00AA6BBC" w:rsidDel="001D045C">
          <w:rPr>
            <w:rFonts w:eastAsia="Times New Roman"/>
            <w:b/>
          </w:rPr>
          <w:delText>c</w:delText>
        </w:r>
      </w:del>
      <w:r w:rsidR="00894146" w:rsidRPr="00AA6BBC">
        <w:rPr>
          <w:rFonts w:eastAsia="Times New Roman"/>
        </w:rPr>
        <w:t>)</w:t>
      </w:r>
      <w:r w:rsidR="00071463" w:rsidRPr="00AA6BBC">
        <w:rPr>
          <w:rFonts w:eastAsia="Times New Roman"/>
        </w:rPr>
        <w:t xml:space="preserve">. </w:t>
      </w:r>
      <w:r w:rsidR="001C59E4" w:rsidRPr="00AA6BBC">
        <w:rPr>
          <w:rFonts w:eastAsia="Times New Roman"/>
        </w:rPr>
        <w:t xml:space="preserve">Common </w:t>
      </w:r>
      <w:r w:rsidR="00CD7E11" w:rsidRPr="00AA6BBC">
        <w:rPr>
          <w:rFonts w:eastAsia="Times New Roman"/>
        </w:rPr>
        <w:t xml:space="preserve">features </w:t>
      </w:r>
      <w:r w:rsidR="00CD7E11" w:rsidRPr="00AA6BBC">
        <w:rPr>
          <w:rFonts w:eastAsia="Times New Roman"/>
        </w:rPr>
        <w:lastRenderedPageBreak/>
        <w:t xml:space="preserve">(pathways) </w:t>
      </w:r>
      <w:r w:rsidR="00C637A5" w:rsidRPr="00AA6BBC">
        <w:rPr>
          <w:rFonts w:eastAsia="Times New Roman"/>
        </w:rPr>
        <w:t xml:space="preserve">were identified across </w:t>
      </w:r>
      <w:r w:rsidR="00E06337" w:rsidRPr="00AA6BBC">
        <w:rPr>
          <w:rFonts w:eastAsia="Times New Roman"/>
        </w:rPr>
        <w:t>omics</w:t>
      </w:r>
      <w:r w:rsidR="00C637A5" w:rsidRPr="00AA6BBC">
        <w:rPr>
          <w:rFonts w:eastAsia="Times New Roman"/>
        </w:rPr>
        <w:t>-types</w:t>
      </w:r>
      <w:r w:rsidR="00CD7E11" w:rsidRPr="00AA6BBC">
        <w:rPr>
          <w:rFonts w:eastAsia="Times New Roman"/>
        </w:rPr>
        <w:t xml:space="preserve"> in</w:t>
      </w:r>
      <w:r w:rsidR="00451857" w:rsidRPr="00AA6BBC">
        <w:rPr>
          <w:rFonts w:eastAsia="Times New Roman"/>
        </w:rPr>
        <w:t xml:space="preserve"> the </w:t>
      </w:r>
      <w:proofErr w:type="spellStart"/>
      <w:r w:rsidR="00451857" w:rsidRPr="00AA6BBC">
        <w:rPr>
          <w:rFonts w:eastAsia="Times New Roman"/>
        </w:rPr>
        <w:t>mDIABLO</w:t>
      </w:r>
      <w:proofErr w:type="spellEnd"/>
      <w:r w:rsidR="00451857" w:rsidRPr="00AA6BBC">
        <w:rPr>
          <w:rFonts w:eastAsia="Times New Roman"/>
        </w:rPr>
        <w:t xml:space="preserve"> model</w:t>
      </w:r>
      <w:r w:rsidR="001C59E4" w:rsidRPr="00AA6BBC">
        <w:rPr>
          <w:rFonts w:eastAsia="Times New Roman"/>
        </w:rPr>
        <w:t>, but not</w:t>
      </w:r>
      <w:r w:rsidR="0057135C" w:rsidRPr="00AA6BBC">
        <w:rPr>
          <w:rFonts w:eastAsia="Times New Roman"/>
        </w:rPr>
        <w:t xml:space="preserve"> in</w:t>
      </w:r>
      <w:r w:rsidR="001C59E4" w:rsidRPr="00AA6BBC">
        <w:rPr>
          <w:rFonts w:eastAsia="Times New Roman"/>
        </w:rPr>
        <w:t xml:space="preserve"> the standard DIABLO model (</w:t>
      </w:r>
      <w:del w:id="2421" w:author="Amrit" w:date="2018-11-15T09:34:00Z">
        <w:r w:rsidR="00FD4713" w:rsidRPr="00AA6BBC" w:rsidDel="001D045C">
          <w:rPr>
            <w:rFonts w:eastAsia="Times New Roman"/>
            <w:b/>
          </w:rPr>
          <w:delText>Fig</w:delText>
        </w:r>
        <w:r w:rsidR="00617489" w:rsidRPr="00AA6BBC" w:rsidDel="001D045C">
          <w:rPr>
            <w:rFonts w:eastAsia="Times New Roman"/>
            <w:b/>
          </w:rPr>
          <w:delText>ure</w:delText>
        </w:r>
        <w:r w:rsidR="001C59E4" w:rsidRPr="00AA6BBC" w:rsidDel="001D045C">
          <w:rPr>
            <w:rFonts w:eastAsia="Times New Roman"/>
            <w:b/>
          </w:rPr>
          <w:delText xml:space="preserve"> </w:delText>
        </w:r>
        <w:r w:rsidR="008255E0" w:rsidRPr="00AA6BBC" w:rsidDel="001D045C">
          <w:rPr>
            <w:rFonts w:eastAsia="Times New Roman"/>
            <w:b/>
          </w:rPr>
          <w:delText>4</w:delText>
        </w:r>
        <w:r w:rsidR="000D4168" w:rsidRPr="00AA6BBC" w:rsidDel="001D045C">
          <w:rPr>
            <w:rFonts w:eastAsia="Times New Roman"/>
            <w:b/>
          </w:rPr>
          <w:delText>d</w:delText>
        </w:r>
      </w:del>
      <w:ins w:id="2422" w:author="Amrit" w:date="2018-11-15T10:13:00Z">
        <w:r w:rsidR="00DE315D">
          <w:rPr>
            <w:rFonts w:eastAsia="Times New Roman"/>
            <w:b/>
          </w:rPr>
          <w:t>Suppl.</w:t>
        </w:r>
      </w:ins>
      <w:ins w:id="2423" w:author="Amrit" w:date="2018-11-15T09:34:00Z">
        <w:r w:rsidR="001D045C">
          <w:rPr>
            <w:rFonts w:eastAsia="Times New Roman"/>
            <w:b/>
          </w:rPr>
          <w:t xml:space="preserve"> </w:t>
        </w:r>
      </w:ins>
      <w:ins w:id="2424" w:author="Amrit" w:date="2018-11-15T10:12:00Z">
        <w:r w:rsidR="00DE315D">
          <w:rPr>
            <w:rFonts w:eastAsia="Times New Roman"/>
            <w:b/>
          </w:rPr>
          <w:t>Fig.</w:t>
        </w:r>
      </w:ins>
      <w:ins w:id="2425" w:author="Amrit" w:date="2018-11-15T09:34:00Z">
        <w:r w:rsidR="001D045C">
          <w:rPr>
            <w:rFonts w:eastAsia="Times New Roman"/>
            <w:b/>
          </w:rPr>
          <w:t xml:space="preserve"> S16</w:t>
        </w:r>
      </w:ins>
      <w:r w:rsidR="001C59E4" w:rsidRPr="00AA6BBC">
        <w:rPr>
          <w:rFonts w:eastAsia="Times New Roman"/>
        </w:rPr>
        <w:t>)</w:t>
      </w:r>
      <w:r w:rsidR="00CD7E11" w:rsidRPr="00AA6BBC">
        <w:rPr>
          <w:rFonts w:eastAsia="Times New Roman"/>
        </w:rPr>
        <w:t xml:space="preserve">. </w:t>
      </w:r>
      <w:ins w:id="2426" w:author="Amrit" w:date="2018-11-15T09:35:00Z">
        <w:r w:rsidR="001D045C">
          <w:rPr>
            <w:rFonts w:eastAsia="Times New Roman"/>
          </w:rPr>
          <w:t xml:space="preserve">For example, </w:t>
        </w:r>
      </w:ins>
      <w:r w:rsidR="005C09F4" w:rsidRPr="00AA6BBC">
        <w:rPr>
          <w:rFonts w:eastAsia="Times New Roman"/>
        </w:rPr>
        <w:t xml:space="preserve">Tryptophan metabolism and </w:t>
      </w:r>
      <w:r w:rsidR="005C09F4" w:rsidRPr="00AA6BBC">
        <w:t xml:space="preserve">Valine, leucine and isoleucine metabolism pathways </w:t>
      </w:r>
      <w:r w:rsidR="00EB2FC5" w:rsidRPr="00AA6BBC">
        <w:t xml:space="preserve">were identified in </w:t>
      </w:r>
      <w:r w:rsidR="00A66967" w:rsidRPr="00AA6BBC">
        <w:t xml:space="preserve">both </w:t>
      </w:r>
      <w:r w:rsidR="00EB2FC5" w:rsidRPr="00AA6BBC">
        <w:t xml:space="preserve">the gene and metabolite module datasets using </w:t>
      </w:r>
      <w:proofErr w:type="spellStart"/>
      <w:r w:rsidR="00EB2FC5" w:rsidRPr="00AA6BBC">
        <w:t>mDIABLO</w:t>
      </w:r>
      <w:proofErr w:type="spellEnd"/>
      <w:ins w:id="2427" w:author="Amrit" w:date="2018-11-15T09:35:00Z">
        <w:r w:rsidR="001D045C">
          <w:t xml:space="preserve"> but not DIABLO</w:t>
        </w:r>
      </w:ins>
      <w:r w:rsidR="00EB2FC5" w:rsidRPr="00AA6BBC">
        <w:t>.</w:t>
      </w:r>
      <w:r w:rsidR="00DE1898" w:rsidRPr="00AA6BBC">
        <w:t xml:space="preserve"> </w:t>
      </w:r>
      <w:r w:rsidR="00AF4422" w:rsidRPr="00AA6BBC">
        <w:t xml:space="preserve">The </w:t>
      </w:r>
      <w:r w:rsidR="00237FDA" w:rsidRPr="00AA6BBC">
        <w:t xml:space="preserve">heatmap of </w:t>
      </w:r>
      <w:r w:rsidR="005D58D7" w:rsidRPr="00AA6BBC">
        <w:t xml:space="preserve">pairwise </w:t>
      </w:r>
      <w:r w:rsidR="00AF4422" w:rsidRPr="00AA6BBC">
        <w:t>association</w:t>
      </w:r>
      <w:r w:rsidR="005D58D7" w:rsidRPr="00AA6BBC">
        <w:t>s</w:t>
      </w:r>
      <w:r w:rsidR="00AF4422" w:rsidRPr="00AA6BBC">
        <w:t xml:space="preserve"> </w:t>
      </w:r>
      <w:r w:rsidR="005D58D7" w:rsidRPr="00AA6BBC">
        <w:t xml:space="preserve">of </w:t>
      </w:r>
      <w:r w:rsidR="00237FDA" w:rsidRPr="00AA6BBC">
        <w:t>all</w:t>
      </w:r>
      <w:r w:rsidR="00AF4422" w:rsidRPr="00AA6BBC">
        <w:t xml:space="preserve"> features identified </w:t>
      </w:r>
      <w:r w:rsidR="00894146" w:rsidRPr="00AA6BBC">
        <w:t xml:space="preserve">with </w:t>
      </w:r>
      <w:proofErr w:type="spellStart"/>
      <w:r w:rsidR="00AF4422" w:rsidRPr="00AA6BBC">
        <w:t>mDIABLO</w:t>
      </w:r>
      <w:proofErr w:type="spellEnd"/>
      <w:r w:rsidR="00AF4422" w:rsidRPr="00AA6BBC">
        <w:t xml:space="preserve"> </w:t>
      </w:r>
      <w:r w:rsidR="000D4168" w:rsidRPr="00AA6BBC">
        <w:t>demonstrated</w:t>
      </w:r>
      <w:r w:rsidR="00237FDA" w:rsidRPr="00AA6BBC">
        <w:t xml:space="preserve"> the ability of DIABLO to select groups of correlated features which </w:t>
      </w:r>
      <w:r w:rsidR="003A4EEB" w:rsidRPr="00AA6BBC">
        <w:t>were</w:t>
      </w:r>
      <w:r w:rsidR="00237FDA" w:rsidRPr="00AA6BBC">
        <w:t xml:space="preserve"> predictive of pre</w:t>
      </w:r>
      <w:r w:rsidR="003A4EEB" w:rsidRPr="00AA6BBC">
        <w:t>-</w:t>
      </w:r>
      <w:r w:rsidR="00237FDA" w:rsidRPr="00AA6BBC">
        <w:t xml:space="preserve"> and post-challenge samples</w:t>
      </w:r>
      <w:ins w:id="2428" w:author="Amrit" w:date="2018-11-15T09:36:00Z">
        <w:r w:rsidR="001D045C">
          <w:t xml:space="preserve"> (</w:t>
        </w:r>
      </w:ins>
      <w:ins w:id="2429" w:author="Amrit" w:date="2018-11-15T10:13:00Z">
        <w:r w:rsidR="00DE315D">
          <w:t>Suppl.</w:t>
        </w:r>
      </w:ins>
      <w:ins w:id="2430" w:author="Amrit" w:date="2018-11-15T09:36:00Z">
        <w:r w:rsidR="001D045C">
          <w:t xml:space="preserve"> </w:t>
        </w:r>
      </w:ins>
      <w:ins w:id="2431" w:author="Amrit" w:date="2018-11-15T10:12:00Z">
        <w:r w:rsidR="00DE315D">
          <w:t>Fig.</w:t>
        </w:r>
      </w:ins>
      <w:ins w:id="2432" w:author="Amrit" w:date="2018-11-15T09:36:00Z">
        <w:r w:rsidR="001D045C">
          <w:t xml:space="preserve"> S17)</w:t>
        </w:r>
      </w:ins>
      <w:r w:rsidR="00237FDA" w:rsidRPr="00AA6BBC">
        <w:t>.</w:t>
      </w:r>
      <w:r w:rsidR="00C22932" w:rsidRPr="00AA6BBC">
        <w:t xml:space="preserve"> </w:t>
      </w:r>
      <w:r w:rsidR="00224F65" w:rsidRPr="00AA6BBC">
        <w:t xml:space="preserve">The Asthma pathway </w:t>
      </w:r>
      <w:r w:rsidR="00894146" w:rsidRPr="00AA6BBC">
        <w:t xml:space="preserve">was </w:t>
      </w:r>
      <w:r w:rsidR="00224F65" w:rsidRPr="00AA6BBC">
        <w:t>also identified</w:t>
      </w:r>
      <w:ins w:id="2433" w:author="Amrit" w:date="2018-11-15T09:36:00Z">
        <w:r w:rsidR="001D045C">
          <w:t xml:space="preserve"> by </w:t>
        </w:r>
        <w:proofErr w:type="spellStart"/>
        <w:r w:rsidR="001D045C">
          <w:t>mDIABLO</w:t>
        </w:r>
      </w:ins>
      <w:proofErr w:type="spellEnd"/>
      <w:r w:rsidR="00C22932" w:rsidRPr="00AA6BBC">
        <w:t xml:space="preserve"> [</w:t>
      </w:r>
      <w:r w:rsidR="00224F65" w:rsidRPr="00AA6BBC">
        <w:rPr>
          <w:rFonts w:eastAsia="Times New Roman"/>
        </w:rPr>
        <w:t>even though individual gene members were not significantly altered post-challenge</w:t>
      </w:r>
      <w:r w:rsidR="00A5743F" w:rsidRPr="00AA6BBC">
        <w:rPr>
          <w:rFonts w:eastAsia="Times New Roman"/>
        </w:rPr>
        <w:t xml:space="preserve"> (</w:t>
      </w:r>
      <w:del w:id="2434" w:author="Amrit" w:date="2018-11-15T09:36:00Z">
        <w:r w:rsidR="00F139FE" w:rsidRPr="00AA6BBC" w:rsidDel="001D045C">
          <w:rPr>
            <w:rFonts w:eastAsia="Times New Roman"/>
          </w:rPr>
          <w:delText>S</w:delText>
        </w:r>
        <w:r w:rsidR="008255E0" w:rsidRPr="00AA6BBC" w:rsidDel="001D045C">
          <w:rPr>
            <w:rFonts w:eastAsia="Times New Roman"/>
          </w:rPr>
          <w:delText>10</w:delText>
        </w:r>
        <w:r w:rsidR="00D90550" w:rsidRPr="00AA6BBC" w:rsidDel="001D045C">
          <w:rPr>
            <w:rFonts w:eastAsia="Times New Roman"/>
          </w:rPr>
          <w:delText xml:space="preserve"> Fig</w:delText>
        </w:r>
      </w:del>
      <w:ins w:id="2435" w:author="Amrit" w:date="2018-11-15T10:13:00Z">
        <w:r w:rsidR="00DE315D">
          <w:rPr>
            <w:rFonts w:eastAsia="Times New Roman"/>
          </w:rPr>
          <w:t>Suppl.</w:t>
        </w:r>
      </w:ins>
      <w:ins w:id="2436" w:author="Amrit" w:date="2018-11-15T09:36:00Z">
        <w:r w:rsidR="001D045C">
          <w:rPr>
            <w:rFonts w:eastAsia="Times New Roman"/>
          </w:rPr>
          <w:t xml:space="preserve"> </w:t>
        </w:r>
      </w:ins>
      <w:ins w:id="2437" w:author="Amrit" w:date="2018-11-15T10:12:00Z">
        <w:r w:rsidR="00DE315D">
          <w:rPr>
            <w:rFonts w:eastAsia="Times New Roman"/>
          </w:rPr>
          <w:t>Fig.</w:t>
        </w:r>
      </w:ins>
      <w:ins w:id="2438" w:author="Amrit" w:date="2018-11-15T09:36:00Z">
        <w:r w:rsidR="001D045C">
          <w:rPr>
            <w:rFonts w:eastAsia="Times New Roman"/>
          </w:rPr>
          <w:t xml:space="preserve"> S1</w:t>
        </w:r>
      </w:ins>
      <w:ins w:id="2439" w:author="Amrit" w:date="2018-11-15T09:38:00Z">
        <w:r w:rsidR="003150A3">
          <w:rPr>
            <w:rFonts w:eastAsia="Times New Roman"/>
          </w:rPr>
          <w:t>8</w:t>
        </w:r>
      </w:ins>
      <w:r w:rsidR="00224F65" w:rsidRPr="00AA6BBC">
        <w:t>)</w:t>
      </w:r>
      <w:r w:rsidR="00C22932" w:rsidRPr="00AA6BBC">
        <w:t>]</w:t>
      </w:r>
      <w:r w:rsidR="00224F65" w:rsidRPr="00AA6BBC">
        <w:t xml:space="preserve"> and </w:t>
      </w:r>
      <w:r w:rsidR="00A5743F" w:rsidRPr="00AA6BBC">
        <w:t>w</w:t>
      </w:r>
      <w:r w:rsidR="00C22932" w:rsidRPr="00AA6BBC">
        <w:t>as</w:t>
      </w:r>
      <w:r w:rsidR="00A5743F" w:rsidRPr="00AA6BBC">
        <w:t xml:space="preserve"> negatively associated with </w:t>
      </w:r>
      <w:r w:rsidR="00224F65" w:rsidRPr="00AA6BBC">
        <w:t xml:space="preserve">Butanoate metabolism and </w:t>
      </w:r>
      <w:r w:rsidR="005D58D7" w:rsidRPr="00AA6BBC">
        <w:t>positively</w:t>
      </w:r>
      <w:r w:rsidR="00A5743F" w:rsidRPr="00AA6BBC">
        <w:t xml:space="preserve"> </w:t>
      </w:r>
      <w:r w:rsidR="00C22932" w:rsidRPr="00AA6BBC">
        <w:t xml:space="preserve">associated </w:t>
      </w:r>
      <w:r w:rsidR="00224F65" w:rsidRPr="00AA6BBC">
        <w:t>with basophils, a hallmark cell-type in asthma (</w:t>
      </w:r>
      <w:ins w:id="2440" w:author="Amrit" w:date="2018-11-15T10:13:00Z">
        <w:r w:rsidR="00DE315D">
          <w:t>Suppl.</w:t>
        </w:r>
      </w:ins>
      <w:ins w:id="2441" w:author="Amrit" w:date="2018-11-15T09:38:00Z">
        <w:r w:rsidR="003150A3">
          <w:t xml:space="preserve"> </w:t>
        </w:r>
      </w:ins>
      <w:ins w:id="2442" w:author="Amrit" w:date="2018-11-15T10:12:00Z">
        <w:r w:rsidR="00DE315D">
          <w:t>Fig.</w:t>
        </w:r>
      </w:ins>
      <w:ins w:id="2443" w:author="Amrit" w:date="2018-11-15T09:38:00Z">
        <w:r w:rsidR="003150A3">
          <w:t xml:space="preserve"> S19</w:t>
        </w:r>
      </w:ins>
      <w:del w:id="2444" w:author="Amrit" w:date="2018-11-15T09:38:00Z">
        <w:r w:rsidR="00FD4713" w:rsidRPr="00AA6BBC" w:rsidDel="003150A3">
          <w:rPr>
            <w:b/>
          </w:rPr>
          <w:delText>Fig</w:delText>
        </w:r>
        <w:r w:rsidR="00617489" w:rsidRPr="00AA6BBC" w:rsidDel="003150A3">
          <w:rPr>
            <w:b/>
          </w:rPr>
          <w:delText>ure</w:delText>
        </w:r>
        <w:r w:rsidR="00AB7B7D" w:rsidRPr="00AA6BBC" w:rsidDel="003150A3">
          <w:rPr>
            <w:b/>
          </w:rPr>
          <w:delText xml:space="preserve"> </w:delText>
        </w:r>
        <w:r w:rsidR="008255E0" w:rsidRPr="00AA6BBC" w:rsidDel="003150A3">
          <w:rPr>
            <w:b/>
          </w:rPr>
          <w:delText>4e</w:delText>
        </w:r>
      </w:del>
      <w:r w:rsidR="00224F65" w:rsidRPr="00AA6BBC">
        <w:t>). These findings depict</w:t>
      </w:r>
      <w:r w:rsidR="00D95078" w:rsidRPr="00AA6BBC">
        <w:t xml:space="preserve"> </w:t>
      </w:r>
      <w:del w:id="2445" w:author="Amrit" w:date="2018-11-15T09:43:00Z">
        <w:r w:rsidR="00D95078" w:rsidRPr="00AA6BBC" w:rsidDel="003150A3">
          <w:delText>DIABLO’s</w:delText>
        </w:r>
      </w:del>
      <w:ins w:id="2446" w:author="Amrit" w:date="2018-11-15T09:43:00Z">
        <w:r w:rsidR="003150A3">
          <w:t>the</w:t>
        </w:r>
      </w:ins>
      <w:r w:rsidR="0007668A" w:rsidRPr="00AA6BBC">
        <w:t xml:space="preserve"> flexibility and sensitivity </w:t>
      </w:r>
      <w:ins w:id="2447" w:author="Amrit" w:date="2018-11-15T09:43:00Z">
        <w:r w:rsidR="003150A3">
          <w:t xml:space="preserve">of DIABLO </w:t>
        </w:r>
      </w:ins>
      <w:r w:rsidR="0007668A" w:rsidRPr="00AA6BBC">
        <w:t>to detect subtle differences between repeated designs, and its</w:t>
      </w:r>
      <w:r w:rsidR="00D95078" w:rsidRPr="00AA6BBC">
        <w:t xml:space="preserve"> ability to identify</w:t>
      </w:r>
      <w:r w:rsidR="00224F65" w:rsidRPr="00AA6BBC">
        <w:t xml:space="preserve"> common molecular processes </w:t>
      </w:r>
      <w:r w:rsidR="0007668A" w:rsidRPr="00AA6BBC">
        <w:t>spanning</w:t>
      </w:r>
      <w:r w:rsidR="00224F65" w:rsidRPr="00AA6BBC">
        <w:t xml:space="preserve"> different biological layers</w:t>
      </w:r>
      <w:r w:rsidR="0007668A" w:rsidRPr="00AA6BBC">
        <w:t>. The biological pathways identified</w:t>
      </w:r>
      <w:r w:rsidR="00D95078" w:rsidRPr="00AA6BBC">
        <w:t xml:space="preserve"> suggest</w:t>
      </w:r>
      <w:r w:rsidR="00224F65" w:rsidRPr="00AA6BBC">
        <w:t xml:space="preserve"> a mechanistic link with response to allergen challenge.</w:t>
      </w:r>
      <w:del w:id="2448" w:author="Amrit" w:date="2018-11-15T09:39:00Z">
        <w:r w:rsidR="00172CF8" w:rsidRPr="00AA6BBC" w:rsidDel="003150A3">
          <w:delText xml:space="preserve"> </w:delText>
        </w:r>
      </w:del>
    </w:p>
    <w:p w14:paraId="08A3F78C" w14:textId="77777777" w:rsidR="00881A69" w:rsidRPr="00AA6BBC" w:rsidRDefault="00881A69" w:rsidP="00BE17D1">
      <w:pPr>
        <w:spacing w:line="480" w:lineRule="auto"/>
        <w:outlineLvl w:val="0"/>
        <w:rPr>
          <w:b/>
        </w:rPr>
      </w:pPr>
    </w:p>
    <w:p w14:paraId="1E2131B3" w14:textId="02604100" w:rsidR="00FE5589" w:rsidRPr="00AA6BBC" w:rsidRDefault="00F94303" w:rsidP="00BE17D1">
      <w:pPr>
        <w:spacing w:line="480" w:lineRule="auto"/>
        <w:outlineLvl w:val="0"/>
      </w:pPr>
      <w:r w:rsidRPr="00AA6BBC">
        <w:rPr>
          <w:b/>
        </w:rPr>
        <w:t>Discussion</w:t>
      </w:r>
    </w:p>
    <w:p w14:paraId="2A146BD1" w14:textId="41AA47A2" w:rsidR="00875E51" w:rsidRPr="00AA6BBC" w:rsidRDefault="00875E51" w:rsidP="00DF23DA">
      <w:pPr>
        <w:widowControl w:val="0"/>
        <w:autoSpaceDE w:val="0"/>
        <w:autoSpaceDN w:val="0"/>
        <w:adjustRightInd w:val="0"/>
        <w:spacing w:line="480" w:lineRule="auto"/>
        <w:jc w:val="both"/>
      </w:pPr>
      <w:r w:rsidRPr="00AA6BBC">
        <w:t xml:space="preserve">DIABLO </w:t>
      </w:r>
      <w:r w:rsidR="003F25A9" w:rsidRPr="00AA6BBC">
        <w:t xml:space="preserve">aims to identify </w:t>
      </w:r>
      <w:r w:rsidRPr="00AA6BBC">
        <w:t xml:space="preserve">coherent patterns between datasets </w:t>
      </w:r>
      <w:r w:rsidR="003D08F3" w:rsidRPr="00AA6BBC">
        <w:t>that change with respect different phenotypes</w:t>
      </w:r>
      <w:r w:rsidRPr="00AA6BBC">
        <w:t>. This purely data-driven, holistic, and hypothesis-free tool can be used to derive robust biomarkers and, ultimately, improve our understanding of the molecular mechanisms that drive disease.</w:t>
      </w:r>
    </w:p>
    <w:p w14:paraId="7FE469A8" w14:textId="7F0DDDDA" w:rsidR="0074323F" w:rsidRPr="00AA6BBC" w:rsidRDefault="000E4855" w:rsidP="00291255">
      <w:pPr>
        <w:widowControl w:val="0"/>
        <w:autoSpaceDE w:val="0"/>
        <w:autoSpaceDN w:val="0"/>
        <w:adjustRightInd w:val="0"/>
        <w:spacing w:line="480" w:lineRule="auto"/>
        <w:ind w:firstLine="720"/>
        <w:jc w:val="both"/>
      </w:pPr>
      <w:r w:rsidRPr="00AA6BBC">
        <w:t>We found that unsupervised methods identifie</w:t>
      </w:r>
      <w:r w:rsidR="006E491B" w:rsidRPr="00AA6BBC">
        <w:t xml:space="preserve">d features that formed strong </w:t>
      </w:r>
      <w:r w:rsidRPr="00AA6BBC">
        <w:t xml:space="preserve">interconnected multi-omics </w:t>
      </w:r>
      <w:proofErr w:type="gramStart"/>
      <w:r w:rsidRPr="00AA6BBC">
        <w:t>networks, but</w:t>
      </w:r>
      <w:proofErr w:type="gramEnd"/>
      <w:r w:rsidRPr="00AA6BBC">
        <w:t xml:space="preserve"> had poor discriminative ability. In contrast, features identified by supervised methods were discriminative, but formed sparsely connected networks. This trade-off between correlation and discrimination is a fundamental challenge when trying to </w:t>
      </w:r>
      <w:r w:rsidRPr="00AA6BBC">
        <w:lastRenderedPageBreak/>
        <w:t xml:space="preserve">identify biologically relevant biomarkers that are also clinically relevant </w:t>
      </w:r>
      <w:r w:rsidRPr="00AA6BBC">
        <w:fldChar w:fldCharType="begin"/>
      </w:r>
      <w:r w:rsidR="009027F5" w:rsidRPr="00AA6BBC">
        <w:instrText xml:space="preserve"> ADDIN ZOTERO_ITEM CSL_CITATION {"citationID":"a1q700fd5eu","properties":{"formattedCitation":"(Wang, 2011)","plainCitation":"(Wang, 2011)","noteIndex":0},"citationItems":[{"id":1767,"uris":["http://zotero.org/users/2545847/items/79WSHMGV"],"uri":["http://zotero.org/users/2545847/items/79WSHMGV"],"itemData":{"id":1767,"type":"article-journal","title":"Assessing the role of circulating, genetic, and imaging biomarkers in cardiovascular risk prediction","container-title":"Circulation","page":"551-565","volume":"123","issue":"5","source":"CrossRef","URL":"http://circ.ahajournals.org/cgi/doi/10.1161/CIRCULATIONAHA.109.912568","DOI":"10.1161/CIRCULATIONAHA.109.912568","ISSN":"0009-7322, 1524-4539","language":"en","author":[{"family":"Wang","given":"T. J."}],"issued":{"date-parts":[["2011",2,8]]},"accessed":{"date-parts":[["2018",2,23]]}}}],"schema":"https://github.com/citation-style-language/schema/raw/master/csl-citation.json"} </w:instrText>
      </w:r>
      <w:r w:rsidRPr="00AA6BBC">
        <w:fldChar w:fldCharType="separate"/>
      </w:r>
      <w:ins w:id="2449" w:author="Amrit" w:date="2018-11-12T21:42:00Z">
        <w:r w:rsidR="00D81BF5">
          <w:rPr>
            <w:noProof/>
          </w:rPr>
          <w:t>(Wang, 2011)</w:t>
        </w:r>
      </w:ins>
      <w:del w:id="2450" w:author="Amrit" w:date="2018-11-12T21:42:00Z">
        <w:r w:rsidR="00AA6BBC" w:rsidRPr="00D81BF5" w:rsidDel="00D81BF5">
          <w:rPr>
            <w:noProof/>
          </w:rPr>
          <w:delText>(Wang, 2011)</w:delText>
        </w:r>
      </w:del>
      <w:r w:rsidRPr="00AA6BBC">
        <w:fldChar w:fldCharType="end"/>
      </w:r>
      <w:r w:rsidRPr="00AA6BBC">
        <w:t>.</w:t>
      </w:r>
      <w:r w:rsidRPr="00AA6BBC" w:rsidDel="0034708A">
        <w:t xml:space="preserve"> </w:t>
      </w:r>
      <w:r w:rsidRPr="00AA6BBC">
        <w:t>DIABLO controls this trade-off by</w:t>
      </w:r>
      <w:r w:rsidR="009E239A" w:rsidRPr="00AA6BBC">
        <w:t xml:space="preserve"> incorporat</w:t>
      </w:r>
      <w:r w:rsidRPr="00AA6BBC">
        <w:t>ing</w:t>
      </w:r>
      <w:r w:rsidR="00820224" w:rsidRPr="00AA6BBC">
        <w:t xml:space="preserve"> </w:t>
      </w:r>
      <w:r w:rsidR="00820224" w:rsidRPr="00AA6BBC">
        <w:rPr>
          <w:i/>
        </w:rPr>
        <w:t>a priori</w:t>
      </w:r>
      <w:r w:rsidR="00820224" w:rsidRPr="00AA6BBC">
        <w:t xml:space="preserve"> relationships between </w:t>
      </w:r>
      <w:r w:rsidR="00BF2BFA" w:rsidRPr="00AA6BBC">
        <w:t xml:space="preserve">different </w:t>
      </w:r>
      <w:proofErr w:type="spellStart"/>
      <w:r w:rsidR="00BF2BFA" w:rsidRPr="00AA6BBC">
        <w:t>omic</w:t>
      </w:r>
      <w:proofErr w:type="spellEnd"/>
      <w:r w:rsidR="00BF2BFA" w:rsidRPr="00AA6BBC">
        <w:t xml:space="preserve"> </w:t>
      </w:r>
      <w:r w:rsidR="0030459F" w:rsidRPr="00AA6BBC">
        <w:t xml:space="preserve">domains to adequately model dysregulated biological mechanisms between phenotypic conditions. This may explain the superior biological enrichment of the </w:t>
      </w:r>
      <w:proofErr w:type="spellStart"/>
      <w:r w:rsidR="0030459F" w:rsidRPr="00AA6BBC">
        <w:t>DIABLO_</w:t>
      </w:r>
      <w:del w:id="2451" w:author="Amrit" w:date="2018-11-14T10:28:00Z">
        <w:r w:rsidR="0030459F" w:rsidRPr="00AA6BBC" w:rsidDel="00B57290">
          <w:delText>full</w:delText>
        </w:r>
      </w:del>
      <w:ins w:id="2452" w:author="Amrit" w:date="2018-11-14T10:28:00Z">
        <w:r w:rsidR="00B57290">
          <w:t>full</w:t>
        </w:r>
      </w:ins>
      <w:proofErr w:type="spellEnd"/>
      <w:r w:rsidR="0030459F" w:rsidRPr="00AA6BBC">
        <w:t xml:space="preserve"> models</w:t>
      </w:r>
      <w:r w:rsidR="00CF1ECB" w:rsidRPr="00AA6BBC">
        <w:t xml:space="preserve"> in our benchmarking experiments where the </w:t>
      </w:r>
      <w:r w:rsidRPr="00AA6BBC">
        <w:t>mRNA</w:t>
      </w:r>
      <w:r w:rsidR="00CF1ECB" w:rsidRPr="00AA6BBC">
        <w:t xml:space="preserve"> and miRNA expression </w:t>
      </w:r>
      <w:r w:rsidR="008E7759" w:rsidRPr="00AA6BBC">
        <w:t>as well as</w:t>
      </w:r>
      <w:r w:rsidR="00CF1ECB" w:rsidRPr="00AA6BBC">
        <w:t xml:space="preserve"> methylation activity were assumed to be </w:t>
      </w:r>
      <w:r w:rsidR="00C443AF" w:rsidRPr="00AA6BBC">
        <w:t>correlated</w:t>
      </w:r>
      <w:r w:rsidR="00E837D4" w:rsidRPr="00AA6BBC">
        <w:t xml:space="preserve"> (</w:t>
      </w:r>
      <w:r w:rsidR="00E837D4" w:rsidRPr="00AA6BBC">
        <w:rPr>
          <w:b/>
        </w:rPr>
        <w:t>Table 2</w:t>
      </w:r>
      <w:r w:rsidR="00E837D4" w:rsidRPr="00AA6BBC">
        <w:t>)</w:t>
      </w:r>
      <w:r w:rsidR="00CF1ECB" w:rsidRPr="00AA6BBC">
        <w:t xml:space="preserve">. </w:t>
      </w:r>
      <w:r w:rsidR="008E7759" w:rsidRPr="00AA6BBC">
        <w:t xml:space="preserve">Since these </w:t>
      </w:r>
      <w:proofErr w:type="spellStart"/>
      <w:r w:rsidR="008E7759" w:rsidRPr="00AA6BBC">
        <w:t>omic</w:t>
      </w:r>
      <w:proofErr w:type="spellEnd"/>
      <w:r w:rsidR="008E7759" w:rsidRPr="00AA6BBC">
        <w:t xml:space="preserve"> </w:t>
      </w:r>
      <w:r w:rsidR="00C443AF" w:rsidRPr="00AA6BBC">
        <w:t>domains</w:t>
      </w:r>
      <w:r w:rsidR="008E7759" w:rsidRPr="00AA6BBC">
        <w:t xml:space="preserve"> are known to form </w:t>
      </w:r>
      <w:r w:rsidRPr="00AA6BBC">
        <w:t xml:space="preserve">real </w:t>
      </w:r>
      <w:r w:rsidR="008E7759" w:rsidRPr="00AA6BBC">
        <w:t xml:space="preserve">regulatory relationships </w:t>
      </w:r>
      <w:r w:rsidR="00C443AF" w:rsidRPr="00AA6BBC">
        <w:t>in order to</w:t>
      </w:r>
      <w:r w:rsidR="008E7759" w:rsidRPr="00AA6BBC">
        <w:t xml:space="preserve"> control complex biological processes, the</w:t>
      </w:r>
      <w:r w:rsidR="00C443AF" w:rsidRPr="00AA6BBC">
        <w:t>se</w:t>
      </w:r>
      <w:r w:rsidR="008E7759" w:rsidRPr="00AA6BBC">
        <w:t xml:space="preserve"> multi-</w:t>
      </w:r>
      <w:proofErr w:type="spellStart"/>
      <w:r w:rsidR="008E7759" w:rsidRPr="00AA6BBC">
        <w:t>omic</w:t>
      </w:r>
      <w:proofErr w:type="spellEnd"/>
      <w:r w:rsidR="008E7759" w:rsidRPr="00AA6BBC">
        <w:t xml:space="preserve"> biomarker</w:t>
      </w:r>
      <w:r w:rsidR="00C443AF" w:rsidRPr="00AA6BBC">
        <w:t xml:space="preserve"> panels</w:t>
      </w:r>
      <w:r w:rsidR="008E7759" w:rsidRPr="00AA6BBC">
        <w:t xml:space="preserve"> may be capturing this </w:t>
      </w:r>
      <w:r w:rsidR="002C63BF" w:rsidRPr="00AA6BBC">
        <w:t xml:space="preserve">biological </w:t>
      </w:r>
      <w:r w:rsidR="008E7759" w:rsidRPr="00AA6BBC">
        <w:t xml:space="preserve">complexity. </w:t>
      </w:r>
      <w:r w:rsidR="00E837D4" w:rsidRPr="00AA6BBC">
        <w:t xml:space="preserve">In contrast, these </w:t>
      </w:r>
      <w:r w:rsidR="00C443AF" w:rsidRPr="00AA6BBC">
        <w:t>biomarkers</w:t>
      </w:r>
      <w:r w:rsidR="00E837D4" w:rsidRPr="00AA6BBC">
        <w:t xml:space="preserve"> were not uncovered when no association was assumed between </w:t>
      </w:r>
      <w:proofErr w:type="spellStart"/>
      <w:r w:rsidR="00E837D4" w:rsidRPr="00AA6BBC">
        <w:t>omic</w:t>
      </w:r>
      <w:proofErr w:type="spellEnd"/>
      <w:r w:rsidR="00E837D4" w:rsidRPr="00AA6BBC">
        <w:t xml:space="preserve"> datasets, as in </w:t>
      </w:r>
      <w:r w:rsidR="002C63BF" w:rsidRPr="00AA6BBC">
        <w:t xml:space="preserve">the </w:t>
      </w:r>
      <w:r w:rsidR="00D93164" w:rsidRPr="00AA6BBC">
        <w:t xml:space="preserve">case of </w:t>
      </w:r>
      <w:r w:rsidR="00E837D4" w:rsidRPr="00AA6BBC">
        <w:t>the DIABLO_</w:t>
      </w:r>
      <w:del w:id="2453" w:author="Amrit" w:date="2018-11-14T10:28:00Z">
        <w:r w:rsidR="00E837D4" w:rsidRPr="00AA6BBC" w:rsidDel="00B57290">
          <w:delText>null</w:delText>
        </w:r>
      </w:del>
      <w:ins w:id="2454" w:author="Amrit" w:date="2018-11-14T10:28:00Z">
        <w:r w:rsidR="00B57290">
          <w:t>null</w:t>
        </w:r>
      </w:ins>
      <w:r w:rsidR="00E837D4" w:rsidRPr="00AA6BBC">
        <w:t xml:space="preserve"> models</w:t>
      </w:r>
      <w:r w:rsidRPr="00AA6BBC">
        <w:t xml:space="preserve"> and existing multi-step integrative strategies</w:t>
      </w:r>
      <w:r w:rsidR="00E837D4" w:rsidRPr="00AA6BBC">
        <w:t xml:space="preserve">. </w:t>
      </w:r>
      <w:r w:rsidR="00291255" w:rsidRPr="00AA6BBC">
        <w:t xml:space="preserve">Therefore, by controlling the trade-off between correlation and discrimination, DIABLO uncovered </w:t>
      </w:r>
      <w:r w:rsidR="00962455" w:rsidRPr="00AA6BBC">
        <w:t xml:space="preserve">novel </w:t>
      </w:r>
      <w:r w:rsidR="00291255" w:rsidRPr="00AA6BBC">
        <w:t>multi-omics biomarkers that have not previously been identified using e</w:t>
      </w:r>
      <w:r w:rsidR="00962455" w:rsidRPr="00AA6BBC">
        <w:t xml:space="preserve">xisting integrative </w:t>
      </w:r>
      <w:r w:rsidR="002C63BF" w:rsidRPr="00AA6BBC">
        <w:t>strategies</w:t>
      </w:r>
      <w:r w:rsidR="00962455" w:rsidRPr="00AA6BBC">
        <w:t xml:space="preserve">. </w:t>
      </w:r>
      <w:r w:rsidR="001B0D05" w:rsidRPr="00AA6BBC">
        <w:t>T</w:t>
      </w:r>
      <w:r w:rsidR="00962455" w:rsidRPr="00AA6BBC">
        <w:t xml:space="preserve">hese novel biomarkers were part of densely connected clusters of </w:t>
      </w:r>
      <w:proofErr w:type="spellStart"/>
      <w:r w:rsidR="00962455" w:rsidRPr="00AA6BBC">
        <w:t>omic</w:t>
      </w:r>
      <w:proofErr w:type="spellEnd"/>
      <w:r w:rsidR="00962455" w:rsidRPr="00AA6BBC">
        <w:t xml:space="preserve"> variables which have prior known biological associations</w:t>
      </w:r>
      <w:r w:rsidR="001B0D05" w:rsidRPr="00AA6BBC">
        <w:t>, further suggesting their potential biological plausibility.</w:t>
      </w:r>
    </w:p>
    <w:p w14:paraId="449ADFE7" w14:textId="45A410FC" w:rsidR="00875E51" w:rsidRPr="00AA6BBC" w:rsidRDefault="002662CB" w:rsidP="00875E51">
      <w:pPr>
        <w:pStyle w:val="NormalWeb"/>
        <w:shd w:val="clear" w:color="auto" w:fill="FFFFFF"/>
        <w:spacing w:before="0" w:beforeAutospacing="0" w:after="0" w:afterAutospacing="0" w:line="480" w:lineRule="auto"/>
        <w:jc w:val="both"/>
      </w:pPr>
      <w:r w:rsidRPr="00AA6BBC">
        <w:tab/>
        <w:t>There are areas of improvement that DIABLO will benefit from in the near future. The assumption of linear relationship between the selected omics features to explain the phenotypic response may not apply in some biological research areas, for example when integrating distance-based metagenomics studies</w:t>
      </w:r>
      <w:r w:rsidR="0057135C" w:rsidRPr="00AA6BBC">
        <w:t xml:space="preserve">, </w:t>
      </w:r>
      <w:r w:rsidR="00C60B15" w:rsidRPr="00AA6BBC">
        <w:t>where</w:t>
      </w:r>
      <w:r w:rsidR="0057135C" w:rsidRPr="00AA6BBC">
        <w:t xml:space="preserve"> kernel approaches could be further </w:t>
      </w:r>
      <w:r w:rsidR="00C60B15" w:rsidRPr="00AA6BBC">
        <w:t>explored</w:t>
      </w:r>
      <w:r w:rsidR="002229DB" w:rsidRPr="00AA6BBC">
        <w:t xml:space="preserve"> </w:t>
      </w:r>
      <w:r w:rsidR="002229DB" w:rsidRPr="00AA6BBC">
        <w:fldChar w:fldCharType="begin"/>
      </w:r>
      <w:r w:rsidR="009027F5" w:rsidRPr="00AA6BBC">
        <w:instrText xml:space="preserve"> ADDIN ZOTERO_ITEM CSL_CITATION {"citationID":"a2m5lej8gsa","properties":{"formattedCitation":"(Mariette and Villa-Vialaneix, 2017)","plainCitation":"(Mariette and Villa-Vialaneix, 2017)","noteIndex":0},"citationItems":[{"id":1773,"uris":["http://zotero.org/users/2545847/items/Q6JFVFQP"],"uri":["http://zotero.org/users/2545847/items/Q6JFVFQP"],"itemData":{"id":1773,"type":"article-journal","title":"Unsupervised multiple kernel learning for heterogeneous data integration","container-title":"Bioinformatics","source":"CrossRef","URL":"http://academic.oup.com/bioinformatics/advance-article/doi/10.1093/bioinformatics/btx682/4565592","DOI":"10.1093/bioinformatics/btx682","ISSN":"1367-4803, 1460-2059","language":"en","author":[{"family":"Mariette","given":"Jérôme"},{"family":"Villa-Vialaneix","given":"Nathalie"}],"issued":{"date-parts":[["2017",10,25]]},"accessed":{"date-parts":[["2018",3,6]]}}}],"schema":"https://github.com/citation-style-language/schema/raw/master/csl-citation.json"} </w:instrText>
      </w:r>
      <w:r w:rsidR="002229DB" w:rsidRPr="00AA6BBC">
        <w:fldChar w:fldCharType="separate"/>
      </w:r>
      <w:ins w:id="2455" w:author="Amrit" w:date="2018-11-12T21:42:00Z">
        <w:r w:rsidR="00D81BF5">
          <w:rPr>
            <w:noProof/>
          </w:rPr>
          <w:t>(Mariette and Villa-Vialaneix, 2017)</w:t>
        </w:r>
      </w:ins>
      <w:del w:id="2456" w:author="Amrit" w:date="2018-11-12T21:42:00Z">
        <w:r w:rsidR="00AA6BBC" w:rsidRPr="00D81BF5" w:rsidDel="00D81BF5">
          <w:rPr>
            <w:noProof/>
          </w:rPr>
          <w:delText>(Mariette and Villa-Vialaneix, 2017)</w:delText>
        </w:r>
      </w:del>
      <w:r w:rsidR="002229DB" w:rsidRPr="00AA6BBC">
        <w:fldChar w:fldCharType="end"/>
      </w:r>
      <w:r w:rsidRPr="00AA6BBC">
        <w:t xml:space="preserve">. </w:t>
      </w:r>
      <w:r w:rsidR="00C60B15" w:rsidRPr="00AA6BBC">
        <w:t>Selecting the optimal number of variables</w:t>
      </w:r>
      <w:r w:rsidRPr="00AA6BBC">
        <w:t xml:space="preserve"> requires repeated cross-validation to ensure unbiased classification error rate evaluation. A grid approach was deemed reasonable and provided very good performance results, but several </w:t>
      </w:r>
      <w:r w:rsidR="0018216F" w:rsidRPr="00AA6BBC">
        <w:t xml:space="preserve">iterations to refine the grid </w:t>
      </w:r>
      <w:r w:rsidRPr="00AA6BBC">
        <w:t xml:space="preserve">may be required depending on the </w:t>
      </w:r>
      <w:r w:rsidR="0018216F" w:rsidRPr="00AA6BBC">
        <w:t xml:space="preserve">complexity of the classification </w:t>
      </w:r>
      <w:r w:rsidRPr="00AA6BBC">
        <w:t xml:space="preserve">problem. The </w:t>
      </w:r>
      <w:r w:rsidR="00AD0387" w:rsidRPr="00AA6BBC">
        <w:t xml:space="preserve">grid search </w:t>
      </w:r>
      <w:r w:rsidRPr="00AA6BBC">
        <w:t>algorithm was recently improved</w:t>
      </w:r>
      <w:r w:rsidR="00CD3BB6" w:rsidRPr="00AA6BBC">
        <w:t xml:space="preserve"> </w:t>
      </w:r>
      <w:r w:rsidR="00CD3BB6" w:rsidRPr="00AA6BBC">
        <w:fldChar w:fldCharType="begin"/>
      </w:r>
      <w:r w:rsidR="009027F5" w:rsidRPr="00AA6BBC">
        <w:instrText xml:space="preserve"> ADDIN ZOTERO_ITEM CSL_CITATION {"citationID":"a1g0iiaijnk","properties":{"formattedCitation":"(Rohart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CD3BB6" w:rsidRPr="00AA6BBC">
        <w:fldChar w:fldCharType="separate"/>
      </w:r>
      <w:ins w:id="2457" w:author="Amrit" w:date="2018-11-12T21:42:00Z">
        <w:r w:rsidR="00D81BF5" w:rsidRPr="00D81BF5">
          <w:t>(</w:t>
        </w:r>
        <w:proofErr w:type="spellStart"/>
        <w:r w:rsidR="00D81BF5" w:rsidRPr="00D81BF5">
          <w:t>Rohart</w:t>
        </w:r>
        <w:proofErr w:type="spellEnd"/>
        <w:r w:rsidR="00D81BF5" w:rsidRPr="00D81BF5">
          <w:t xml:space="preserve"> </w:t>
        </w:r>
        <w:r w:rsidR="00D81BF5" w:rsidRPr="00C3303B">
          <w:rPr>
            <w:i/>
            <w:iCs/>
          </w:rPr>
          <w:t>et al.</w:t>
        </w:r>
        <w:r w:rsidR="00D81BF5" w:rsidRPr="00C3303B">
          <w:t>, 2017)</w:t>
        </w:r>
      </w:ins>
      <w:del w:id="2458" w:author="Amrit" w:date="2018-11-12T21:42:00Z">
        <w:r w:rsidR="00AA6BBC" w:rsidRPr="00C3303B" w:rsidDel="00D81BF5">
          <w:rPr>
            <w:rFonts w:eastAsia="Times New Roman"/>
          </w:rPr>
          <w:delText xml:space="preserve">(Rohart </w:delText>
        </w:r>
        <w:r w:rsidR="00AA6BBC" w:rsidRPr="00D81BF5" w:rsidDel="00D81BF5">
          <w:rPr>
            <w:rFonts w:eastAsia="Times New Roman"/>
            <w:i/>
            <w:iCs/>
          </w:rPr>
          <w:delText>et al.</w:delText>
        </w:r>
        <w:r w:rsidR="00AA6BBC" w:rsidRPr="00D81BF5" w:rsidDel="00D81BF5">
          <w:rPr>
            <w:rFonts w:eastAsia="Times New Roman"/>
          </w:rPr>
          <w:delText>, 2017)</w:delText>
        </w:r>
      </w:del>
      <w:r w:rsidR="00CD3BB6" w:rsidRPr="00AA6BBC">
        <w:fldChar w:fldCharType="end"/>
      </w:r>
      <w:r w:rsidR="00CD3BB6" w:rsidRPr="00AA6BBC">
        <w:t xml:space="preserve">, </w:t>
      </w:r>
      <w:r w:rsidRPr="00AA6BBC">
        <w:t xml:space="preserve">but we advise using a broad </w:t>
      </w:r>
      <w:r w:rsidRPr="00AA6BBC">
        <w:lastRenderedPageBreak/>
        <w:t>filtering strategy to alleviate computational time when dealing with extremely large datasets (</w:t>
      </w:r>
      <w:r w:rsidR="0018216F" w:rsidRPr="00AA6BBC">
        <w:t xml:space="preserve">e.g. </w:t>
      </w:r>
      <w:r w:rsidRPr="00AA6BBC">
        <w:t>&gt; 50,000 features each). DIABLO w</w:t>
      </w:r>
      <w:r w:rsidR="00C60B15" w:rsidRPr="00AA6BBC">
        <w:t xml:space="preserve">as primarily developed for omics-measurements </w:t>
      </w:r>
      <w:r w:rsidRPr="00AA6BBC">
        <w:t xml:space="preserve">on a continuous scale after normalization, and </w:t>
      </w:r>
      <w:r w:rsidR="0057135C" w:rsidRPr="00AA6BBC">
        <w:t xml:space="preserve">further developments are needed for </w:t>
      </w:r>
      <w:r w:rsidR="0018216F" w:rsidRPr="00AA6BBC">
        <w:t>categorical data types, such as</w:t>
      </w:r>
      <w:r w:rsidRPr="00AA6BBC">
        <w:t xml:space="preserve"> genotyp</w:t>
      </w:r>
      <w:r w:rsidR="0018216F" w:rsidRPr="00AA6BBC">
        <w:t>e</w:t>
      </w:r>
      <w:r w:rsidRPr="00AA6BBC">
        <w:t xml:space="preserve"> data</w:t>
      </w:r>
      <w:r w:rsidR="0057135C" w:rsidRPr="00AA6BBC">
        <w:t>, as mentioned in</w:t>
      </w:r>
      <w:r w:rsidR="00854CBE" w:rsidRPr="00AA6BBC">
        <w:t xml:space="preserve"> </w:t>
      </w:r>
      <w:r w:rsidR="00854CBE" w:rsidRPr="00AA6BBC">
        <w:fldChar w:fldCharType="begin"/>
      </w:r>
      <w:r w:rsidR="009027F5" w:rsidRPr="00AA6BBC">
        <w:instrText xml:space="preserve"> ADDIN ZOTERO_ITEM CSL_CITATION {"citationID":"a2m16nbdp5a","properties":{"formattedCitation":"(Rohart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854CBE" w:rsidRPr="00AA6BBC">
        <w:fldChar w:fldCharType="separate"/>
      </w:r>
      <w:ins w:id="2459" w:author="Amrit" w:date="2018-11-12T21:43:00Z">
        <w:r w:rsidR="00D81BF5" w:rsidRPr="00D81BF5">
          <w:t>(</w:t>
        </w:r>
        <w:proofErr w:type="spellStart"/>
        <w:r w:rsidR="00D81BF5" w:rsidRPr="00D81BF5">
          <w:t>Rohart</w:t>
        </w:r>
        <w:proofErr w:type="spellEnd"/>
        <w:r w:rsidR="00D81BF5" w:rsidRPr="00D81BF5">
          <w:t xml:space="preserve"> </w:t>
        </w:r>
        <w:r w:rsidR="00D81BF5" w:rsidRPr="00C3303B">
          <w:rPr>
            <w:i/>
            <w:iCs/>
          </w:rPr>
          <w:t>et al.</w:t>
        </w:r>
        <w:r w:rsidR="00D81BF5" w:rsidRPr="00C3303B">
          <w:t>, 2017)</w:t>
        </w:r>
      </w:ins>
      <w:del w:id="2460" w:author="Amrit" w:date="2018-11-12T21:43:00Z">
        <w:r w:rsidR="00AA6BBC" w:rsidRPr="00C3303B" w:rsidDel="00D81BF5">
          <w:rPr>
            <w:rFonts w:eastAsia="Times New Roman"/>
          </w:rPr>
          <w:delText xml:space="preserve">(Rohart </w:delText>
        </w:r>
        <w:r w:rsidR="00AA6BBC" w:rsidRPr="00D81BF5" w:rsidDel="00D81BF5">
          <w:rPr>
            <w:rFonts w:eastAsia="Times New Roman"/>
            <w:i/>
            <w:iCs/>
          </w:rPr>
          <w:delText>et al.</w:delText>
        </w:r>
        <w:r w:rsidR="00AA6BBC" w:rsidRPr="00D81BF5" w:rsidDel="00D81BF5">
          <w:rPr>
            <w:rFonts w:eastAsia="Times New Roman"/>
          </w:rPr>
          <w:delText>, 2017)</w:delText>
        </w:r>
      </w:del>
      <w:r w:rsidR="00854CBE" w:rsidRPr="00AA6BBC">
        <w:fldChar w:fldCharType="end"/>
      </w:r>
      <w:r w:rsidRPr="00AA6BBC">
        <w:t>. Finally, DIABLO</w:t>
      </w:r>
      <w:r w:rsidR="00C60B15" w:rsidRPr="00AA6BBC">
        <w:t>,</w:t>
      </w:r>
      <w:r w:rsidRPr="00AA6BBC">
        <w:t xml:space="preserve"> </w:t>
      </w:r>
      <w:r w:rsidR="00C60B15" w:rsidRPr="00AA6BBC">
        <w:t>like</w:t>
      </w:r>
      <w:r w:rsidR="00FE3312" w:rsidRPr="00AA6BBC">
        <w:t xml:space="preserve"> </w:t>
      </w:r>
      <w:r w:rsidRPr="00AA6BBC">
        <w:t>other method</w:t>
      </w:r>
      <w:r w:rsidR="00834D0E" w:rsidRPr="00AA6BBC">
        <w:t>s</w:t>
      </w:r>
      <w:r w:rsidR="00C60B15" w:rsidRPr="00AA6BBC">
        <w:t xml:space="preserve"> we benchmarked</w:t>
      </w:r>
      <w:r w:rsidR="00F6083F" w:rsidRPr="00AA6BBC">
        <w:t>,</w:t>
      </w:r>
      <w:r w:rsidR="00C60B15" w:rsidRPr="00AA6BBC">
        <w:t xml:space="preserve"> will be affected by </w:t>
      </w:r>
      <w:r w:rsidRPr="00AA6BBC">
        <w:t>technical artifacts of the data, such as batch effects and presence of confounding variables</w:t>
      </w:r>
      <w:r w:rsidR="00FE3312" w:rsidRPr="00AA6BBC">
        <w:t xml:space="preserve"> that may affect downstream integrative analyses. Therefore, we recommend exploratory analyses </w:t>
      </w:r>
      <w:r w:rsidR="00C310B4" w:rsidRPr="00AA6BBC">
        <w:t xml:space="preserve">be carried out in </w:t>
      </w:r>
      <w:r w:rsidR="00FE3312" w:rsidRPr="00AA6BBC">
        <w:t>each single omic</w:t>
      </w:r>
      <w:r w:rsidR="00C60B15" w:rsidRPr="00AA6BBC">
        <w:t>s</w:t>
      </w:r>
      <w:r w:rsidR="00FE3312" w:rsidRPr="00AA6BBC">
        <w:t xml:space="preserve"> dataset to assess the effect</w:t>
      </w:r>
      <w:r w:rsidR="00C310B4" w:rsidRPr="00AA6BBC">
        <w:t xml:space="preserve">, if any, </w:t>
      </w:r>
      <w:r w:rsidR="00FE3312" w:rsidRPr="00AA6BBC">
        <w:t xml:space="preserve">of technical factors and use </w:t>
      </w:r>
      <w:r w:rsidR="00C310B4" w:rsidRPr="00AA6BBC">
        <w:t xml:space="preserve">of </w:t>
      </w:r>
      <w:r w:rsidR="00FE3312" w:rsidRPr="00AA6BBC">
        <w:t xml:space="preserve">batch removal methods prior to the </w:t>
      </w:r>
      <w:r w:rsidR="00C310B4" w:rsidRPr="00AA6BBC">
        <w:t xml:space="preserve">integration </w:t>
      </w:r>
      <w:r w:rsidR="00FE3312" w:rsidRPr="00AA6BBC">
        <w:t xml:space="preserve">analysis </w:t>
      </w:r>
      <w:r w:rsidR="00C60B15" w:rsidRPr="00AA6BBC">
        <w:fldChar w:fldCharType="begin"/>
      </w:r>
      <w:r w:rsidR="00AA6BBC" w:rsidRPr="00AA6BBC">
        <w:instrText xml:space="preserve"> ADDIN ZOTERO_ITEM CSL_CITATION {"citationID":"aetrdpaa8","properties":{"formattedCitation":"(Johnson {\\i{}et al.}, 2007; Gagnon-Bartsch and Speed, 2012; Parker {\\i{}et al.}, 2014)","plainCitation":"(Johnson et al., 2007; Gagnon-Bartsch and Speed, 2012; Parker et al., 2014)","noteIndex":0},"citationItems":[{"id":460,"uris":["http://zotero.org/users/2545847/items/I6G6ACTF"],"uri":["http://zotero.org/users/2545847/items/I6G6ACTF"],"itemData":{"id":460,"type":"article-journal","title":"Adjusting batch effects in microarray expression data using empirical Bayes methods","container-title":"Biostatistics","page":"118-127","volume":"8","issue":"1","source":"CrossRef","URL":"http://biostatistics.oxfordjournals.org/cgi/doi/10.1093/biostatistics/kxj037","DOI":"10.1093/biostatistics/kxj037","ISSN":"1465-4644, 1468-4357","language":"en","author":[{"family":"Johnson","given":"W. E."},{"family":"Li","given":"C."},{"family":"Rabinovic","given":"A."}],"issued":{"date-parts":[["2007",1,1]]},"accessed":{"date-parts":[["2016",5,12]]}}},{"id":1775,"uris":["http://zotero.org/users/2545847/items/JAPUFTB7"],"uri":["http://zotero.org/users/2545847/items/JAPUFTB7"],"itemData":{"id":1775,"type":"article-journal","title":"Using control genes to correct for unwanted variation in microarray data","container-title":"Biostatistics","page":"539-552","volume":"13","issue":"3","source":"CrossRef","URL":"https://academic.oup.com/biostatistics/article-lookup/doi/10.1093/biostatistics/kxr034","DOI":"10.1093/biostatistics/kxr034","ISSN":"1465-4644, 1468-4357","language":"en","author":[{"family":"Gagnon-Bartsch","given":"J. A."},{"family":"Speed","given":"T. P."}],"issued":{"date-parts":[["2012",7,1]]},"accessed":{"date-parts":[["2018",3,6]]}}},{"id":529,"uris":["http://zotero.org/users/2545847/items/BKRR6H77"],"uri":["http://zotero.org/users/2545847/items/BKRR6H77"],"itemData":{"id":529,"type":"article-journal","title":"Removing batch effects for prediction problems with frozen surrogate variable analysis","container-title":"PeerJ","page":"e561","volume":"2","source":"CrossRef","URL":"https://peerj.com/articles/561","DOI":"10.7717/peerj.561","ISSN":"2167-8359","language":"en","author":[{"family":"Parker","given":"Hilary S."},{"family":"Corrada Bravo","given":"Héctor"},{"family":"Leek","given":"Jeffrey T."}],"issued":{"date-parts":[["2014",9,23]]},"accessed":{"date-parts":[["2016",5,12]]}}}],"schema":"https://github.com/citation-style-language/schema/raw/master/csl-citation.json"} </w:instrText>
      </w:r>
      <w:r w:rsidR="00C60B15" w:rsidRPr="00AA6BBC">
        <w:fldChar w:fldCharType="separate"/>
      </w:r>
      <w:ins w:id="2461" w:author="Amrit" w:date="2018-11-12T21:43:00Z">
        <w:r w:rsidR="00D81BF5" w:rsidRPr="00D81BF5">
          <w:t xml:space="preserve">(Johnson </w:t>
        </w:r>
        <w:r w:rsidR="00D81BF5" w:rsidRPr="00C3303B">
          <w:rPr>
            <w:i/>
            <w:iCs/>
          </w:rPr>
          <w:t>et al.</w:t>
        </w:r>
        <w:r w:rsidR="00D81BF5" w:rsidRPr="00C3303B">
          <w:t xml:space="preserve">, 2007; Gagnon-Bartsch and Speed, 2012; Parker </w:t>
        </w:r>
        <w:r w:rsidR="00D81BF5" w:rsidRPr="00C3303B">
          <w:rPr>
            <w:i/>
            <w:iCs/>
          </w:rPr>
          <w:t>et al.</w:t>
        </w:r>
        <w:r w:rsidR="00D81BF5" w:rsidRPr="00D81BF5">
          <w:t>, 2014)</w:t>
        </w:r>
      </w:ins>
      <w:del w:id="2462" w:author="Amrit" w:date="2018-11-12T21:43:00Z">
        <w:r w:rsidR="00AA6BBC" w:rsidRPr="00D81BF5" w:rsidDel="00D81BF5">
          <w:rPr>
            <w:rFonts w:eastAsia="Times New Roman"/>
          </w:rPr>
          <w:delText xml:space="preserve">(Johnson </w:delText>
        </w:r>
        <w:r w:rsidR="00AA6BBC" w:rsidRPr="00D81BF5" w:rsidDel="00D81BF5">
          <w:rPr>
            <w:rFonts w:eastAsia="Times New Roman"/>
            <w:i/>
            <w:iCs/>
          </w:rPr>
          <w:delText>et al.</w:delText>
        </w:r>
        <w:r w:rsidR="00AA6BBC" w:rsidRPr="00D81BF5" w:rsidDel="00D81BF5">
          <w:rPr>
            <w:rFonts w:eastAsia="Times New Roman"/>
          </w:rPr>
          <w:delText xml:space="preserve">, 2007; Gagnon-Bartsch and Speed, 2012; Parker </w:delText>
        </w:r>
        <w:r w:rsidR="00AA6BBC" w:rsidRPr="00D81BF5" w:rsidDel="00D81BF5">
          <w:rPr>
            <w:rFonts w:eastAsia="Times New Roman"/>
            <w:i/>
            <w:iCs/>
          </w:rPr>
          <w:delText>et al.</w:delText>
        </w:r>
        <w:r w:rsidR="00AA6BBC" w:rsidRPr="00D81BF5" w:rsidDel="00D81BF5">
          <w:rPr>
            <w:rFonts w:eastAsia="Times New Roman"/>
          </w:rPr>
          <w:delText>, 2014)</w:delText>
        </w:r>
      </w:del>
      <w:r w:rsidR="00C60B15" w:rsidRPr="00AA6BBC">
        <w:fldChar w:fldCharType="end"/>
      </w:r>
      <w:r w:rsidR="00C60B15" w:rsidRPr="00AA6BBC">
        <w:t>.</w:t>
      </w:r>
    </w:p>
    <w:p w14:paraId="6A0294D5" w14:textId="00909143" w:rsidR="00111339" w:rsidRDefault="00875E51" w:rsidP="00881A69">
      <w:pPr>
        <w:widowControl w:val="0"/>
        <w:autoSpaceDE w:val="0"/>
        <w:autoSpaceDN w:val="0"/>
        <w:adjustRightInd w:val="0"/>
        <w:spacing w:line="480" w:lineRule="auto"/>
        <w:ind w:firstLine="720"/>
        <w:jc w:val="both"/>
      </w:pPr>
      <w:r w:rsidRPr="00AA6BBC">
        <w:t xml:space="preserve">To summarize, DIABLO is a versatile, component-based method that can integrate multiple high dimensional datasets and identify key variables that discriminate between phenotypic groups. DIABLO identified more biologically relevant and tightly correlated features across datasets when compared to existing multi-step classification schemes and integrative methods. The framework is highly flexible, suitable for single point or repeated measures study designs, and can accommodate various data transformations, such as feature summarization at the pathway level to enhance biological interpretability. DIABLO’s implementation includes intuitive graphical outputs to facilitate the interpretation of integrative analyses. </w:t>
      </w:r>
    </w:p>
    <w:p w14:paraId="00B08894" w14:textId="77777777" w:rsidR="003B3928" w:rsidRPr="00AA6BBC" w:rsidRDefault="003B3928" w:rsidP="003B3928">
      <w:pPr>
        <w:widowControl w:val="0"/>
        <w:autoSpaceDE w:val="0"/>
        <w:autoSpaceDN w:val="0"/>
        <w:adjustRightInd w:val="0"/>
        <w:spacing w:line="480" w:lineRule="auto"/>
        <w:jc w:val="both"/>
      </w:pPr>
    </w:p>
    <w:p w14:paraId="5EB27F55" w14:textId="77777777" w:rsidR="002F4AD3" w:rsidRPr="00AA6BBC" w:rsidRDefault="002F4AD3" w:rsidP="009F24A1">
      <w:pPr>
        <w:numPr>
          <w:ilvl w:val="0"/>
          <w:numId w:val="2"/>
        </w:numPr>
        <w:shd w:val="clear" w:color="auto" w:fill="FFFFFF"/>
        <w:spacing w:line="480" w:lineRule="auto"/>
        <w:ind w:left="0"/>
        <w:rPr>
          <w:rFonts w:eastAsia="Times New Roman"/>
          <w:b/>
          <w:color w:val="333333"/>
        </w:rPr>
      </w:pPr>
      <w:r w:rsidRPr="00AA6BBC">
        <w:rPr>
          <w:rFonts w:eastAsia="Times New Roman"/>
          <w:b/>
          <w:color w:val="333333"/>
        </w:rPr>
        <w:t>Acknowledgements</w:t>
      </w:r>
    </w:p>
    <w:p w14:paraId="185D761F" w14:textId="6D55AF01" w:rsidR="00130885" w:rsidRDefault="002F4AD3" w:rsidP="00520ECD">
      <w:pPr>
        <w:shd w:val="clear" w:color="auto" w:fill="FFFFFF"/>
        <w:spacing w:line="480" w:lineRule="auto"/>
        <w:rPr>
          <w:rFonts w:eastAsia="Times New Roman"/>
          <w:color w:val="333333"/>
        </w:rPr>
      </w:pPr>
      <w:r w:rsidRPr="00AA6BBC">
        <w:rPr>
          <w:rFonts w:eastAsia="Times New Roman"/>
          <w:color w:val="333333"/>
        </w:rPr>
        <w:t xml:space="preserve">The authors would like to thank </w:t>
      </w:r>
      <w:proofErr w:type="spellStart"/>
      <w:r w:rsidR="0085226A" w:rsidRPr="00AA6BBC">
        <w:rPr>
          <w:rFonts w:eastAsia="Times New Roman"/>
          <w:color w:val="333333"/>
        </w:rPr>
        <w:t>Mr</w:t>
      </w:r>
      <w:proofErr w:type="spellEnd"/>
      <w:r w:rsidRPr="00AA6BBC">
        <w:rPr>
          <w:rFonts w:eastAsia="Times New Roman"/>
          <w:color w:val="333333"/>
        </w:rPr>
        <w:t xml:space="preserve"> Kevin Chang (University of Auckland) for some preliminary exploratory analyses of the breast cancer </w:t>
      </w:r>
      <w:r w:rsidR="001E1EFC" w:rsidRPr="00AA6BBC">
        <w:rPr>
          <w:rFonts w:eastAsia="Times New Roman"/>
          <w:color w:val="333333"/>
        </w:rPr>
        <w:t>dataset</w:t>
      </w:r>
      <w:r w:rsidRPr="00AA6BBC">
        <w:rPr>
          <w:rFonts w:eastAsia="Times New Roman"/>
          <w:color w:val="333333"/>
        </w:rPr>
        <w:t xml:space="preserve">. We would also like to thank </w:t>
      </w:r>
      <w:proofErr w:type="spellStart"/>
      <w:r w:rsidR="0085226A" w:rsidRPr="00AA6BBC">
        <w:rPr>
          <w:rFonts w:eastAsia="Times New Roman"/>
          <w:color w:val="333333"/>
        </w:rPr>
        <w:t>Dr</w:t>
      </w:r>
      <w:proofErr w:type="spellEnd"/>
      <w:r w:rsidRPr="00AA6BBC">
        <w:rPr>
          <w:rFonts w:eastAsia="Times New Roman"/>
          <w:color w:val="333333"/>
        </w:rPr>
        <w:t xml:space="preserve"> Chao Liu</w:t>
      </w:r>
      <w:r w:rsidR="00E939F6" w:rsidRPr="00AA6BBC">
        <w:rPr>
          <w:rFonts w:eastAsia="Times New Roman"/>
          <w:color w:val="333333"/>
        </w:rPr>
        <w:t xml:space="preserve"> (University of Queensland)</w:t>
      </w:r>
      <w:r w:rsidRPr="00AA6BBC">
        <w:rPr>
          <w:rFonts w:eastAsia="Times New Roman"/>
          <w:color w:val="333333"/>
        </w:rPr>
        <w:t xml:space="preserve"> for </w:t>
      </w:r>
      <w:r w:rsidR="007B2730" w:rsidRPr="00AA6BBC">
        <w:rPr>
          <w:rFonts w:eastAsia="Times New Roman"/>
          <w:color w:val="333333"/>
        </w:rPr>
        <w:t xml:space="preserve">obtaining the PAM50 </w:t>
      </w:r>
      <w:r w:rsidR="00A44428" w:rsidRPr="00AA6BBC">
        <w:rPr>
          <w:rFonts w:eastAsia="Times New Roman"/>
          <w:color w:val="333333"/>
        </w:rPr>
        <w:t>phenotypic information</w:t>
      </w:r>
      <w:r w:rsidR="007B2730" w:rsidRPr="00AA6BBC">
        <w:rPr>
          <w:rFonts w:eastAsia="Times New Roman"/>
          <w:color w:val="333333"/>
        </w:rPr>
        <w:t xml:space="preserve"> for the TCGA datasets.</w:t>
      </w:r>
    </w:p>
    <w:p w14:paraId="09DE562C" w14:textId="77777777" w:rsidR="003B3928" w:rsidRPr="00AA6BBC" w:rsidRDefault="003B3928" w:rsidP="00520ECD">
      <w:pPr>
        <w:shd w:val="clear" w:color="auto" w:fill="FFFFFF"/>
        <w:spacing w:line="480" w:lineRule="auto"/>
        <w:rPr>
          <w:rFonts w:eastAsia="Times New Roman"/>
          <w:color w:val="333333"/>
        </w:rPr>
      </w:pPr>
    </w:p>
    <w:p w14:paraId="318A898B" w14:textId="77777777" w:rsidR="00F94303" w:rsidRPr="00AA6BBC" w:rsidRDefault="00F94303" w:rsidP="003F44E9">
      <w:pPr>
        <w:numPr>
          <w:ilvl w:val="0"/>
          <w:numId w:val="2"/>
        </w:numPr>
        <w:shd w:val="clear" w:color="auto" w:fill="FFFFFF"/>
        <w:spacing w:line="480" w:lineRule="auto"/>
        <w:ind w:left="0"/>
        <w:rPr>
          <w:rFonts w:eastAsia="Times New Roman"/>
          <w:b/>
          <w:color w:val="333333"/>
        </w:rPr>
      </w:pPr>
      <w:r w:rsidRPr="00AA6BBC">
        <w:rPr>
          <w:rFonts w:eastAsia="Times New Roman"/>
          <w:b/>
          <w:color w:val="333333"/>
        </w:rPr>
        <w:t>Competing interests</w:t>
      </w:r>
    </w:p>
    <w:p w14:paraId="16AD3657" w14:textId="30FECEE6" w:rsidR="00860DB3" w:rsidRDefault="000D3416" w:rsidP="00EC4BA5">
      <w:pPr>
        <w:shd w:val="clear" w:color="auto" w:fill="FFFFFF"/>
        <w:spacing w:line="480" w:lineRule="auto"/>
        <w:rPr>
          <w:rFonts w:eastAsia="Times New Roman"/>
          <w:color w:val="333333"/>
        </w:rPr>
      </w:pPr>
      <w:r w:rsidRPr="00AA6BBC">
        <w:rPr>
          <w:rFonts w:eastAsia="Times New Roman"/>
          <w:color w:val="333333"/>
        </w:rPr>
        <w:t>The authors declare no competing interests.</w:t>
      </w:r>
    </w:p>
    <w:p w14:paraId="09728A55" w14:textId="77777777" w:rsidR="003B3928" w:rsidRDefault="003B3928" w:rsidP="00EC4BA5">
      <w:pPr>
        <w:shd w:val="clear" w:color="auto" w:fill="FFFFFF"/>
        <w:spacing w:line="480" w:lineRule="auto"/>
        <w:rPr>
          <w:rFonts w:eastAsia="Times New Roman"/>
          <w:color w:val="333333"/>
        </w:rPr>
      </w:pPr>
    </w:p>
    <w:p w14:paraId="53EF7993" w14:textId="77777777" w:rsidR="003B3928" w:rsidRPr="00EE4FD5" w:rsidRDefault="003B3928" w:rsidP="003B3928">
      <w:pPr>
        <w:numPr>
          <w:ilvl w:val="0"/>
          <w:numId w:val="2"/>
        </w:numPr>
        <w:shd w:val="clear" w:color="auto" w:fill="FFFFFF"/>
        <w:spacing w:line="480" w:lineRule="auto"/>
        <w:ind w:left="0"/>
        <w:rPr>
          <w:rFonts w:eastAsia="Times New Roman"/>
          <w:b/>
          <w:color w:val="333333"/>
        </w:rPr>
      </w:pPr>
      <w:r w:rsidRPr="00EE4FD5">
        <w:rPr>
          <w:rFonts w:eastAsia="Times New Roman"/>
          <w:b/>
          <w:color w:val="333333"/>
        </w:rPr>
        <w:t>Funding</w:t>
      </w:r>
    </w:p>
    <w:p w14:paraId="2517DF29" w14:textId="77777777" w:rsidR="003B3928" w:rsidRPr="00EE4FD5" w:rsidRDefault="003B3928" w:rsidP="003B3928">
      <w:pPr>
        <w:shd w:val="clear" w:color="auto" w:fill="FFFFFF"/>
        <w:spacing w:line="480" w:lineRule="auto"/>
        <w:rPr>
          <w:rFonts w:eastAsia="Times New Roman"/>
          <w:color w:val="333333"/>
        </w:rPr>
      </w:pPr>
      <w:r w:rsidRPr="00EE4FD5">
        <w:t xml:space="preserve">AS is the recipient of the Canadian Institutes of Health Research Doctoral Award – Frederick Banting and Charles Best Canada Graduate Scholarship and the Michael Smith Foreign Study Supplement award. </w:t>
      </w:r>
      <w:r w:rsidRPr="00EE4FD5">
        <w:rPr>
          <w:bCs/>
        </w:rPr>
        <w:t xml:space="preserve">Research reported in this publication was supported in part by the National Institute </w:t>
      </w:r>
      <w:proofErr w:type="gramStart"/>
      <w:r w:rsidRPr="00EE4FD5">
        <w:rPr>
          <w:bCs/>
        </w:rPr>
        <w:t>Of</w:t>
      </w:r>
      <w:proofErr w:type="gramEnd"/>
      <w:r w:rsidRPr="00EE4FD5">
        <w:rPr>
          <w:bCs/>
        </w:rPr>
        <w:t xml:space="preserve"> Allergy And Infectious Diseases of the National Institutes of Health under Award Number U19AI118608 (CPS and SJT). The content is solely the responsibility of the authors and does not necessarily represent the official views of the National Institutes of Health. </w:t>
      </w:r>
      <w:r w:rsidRPr="00EE4FD5">
        <w:t>KALC is supported in part by the National Health and Medical Research Council (NHMRC) Career Development fellowship (GNT1087415).</w:t>
      </w:r>
    </w:p>
    <w:p w14:paraId="1FD8EACF" w14:textId="77777777" w:rsidR="003B3928" w:rsidRPr="00EE4FD5" w:rsidRDefault="003B3928" w:rsidP="00520ECD">
      <w:pPr>
        <w:shd w:val="clear" w:color="auto" w:fill="FFFFFF"/>
        <w:spacing w:line="480" w:lineRule="auto"/>
        <w:rPr>
          <w:rFonts w:eastAsia="Times New Roman"/>
          <w:color w:val="333333"/>
        </w:rPr>
      </w:pPr>
    </w:p>
    <w:p w14:paraId="5FB4C28A" w14:textId="77777777" w:rsidR="003B3928" w:rsidRPr="00EE4FD5" w:rsidRDefault="003B3928" w:rsidP="003B3928">
      <w:pPr>
        <w:numPr>
          <w:ilvl w:val="0"/>
          <w:numId w:val="2"/>
        </w:numPr>
        <w:shd w:val="clear" w:color="auto" w:fill="FFFFFF"/>
        <w:spacing w:line="480" w:lineRule="auto"/>
        <w:ind w:left="0"/>
        <w:rPr>
          <w:rFonts w:eastAsia="Times New Roman"/>
          <w:b/>
          <w:color w:val="333333"/>
        </w:rPr>
      </w:pPr>
      <w:r w:rsidRPr="00EE4FD5">
        <w:rPr>
          <w:rFonts w:eastAsia="Times New Roman"/>
          <w:b/>
          <w:color w:val="333333"/>
        </w:rPr>
        <w:t>Authors' contributions</w:t>
      </w:r>
    </w:p>
    <w:p w14:paraId="349822F1" w14:textId="77777777" w:rsidR="003B3928" w:rsidRDefault="003B3928" w:rsidP="00520ECD">
      <w:pPr>
        <w:shd w:val="clear" w:color="auto" w:fill="FFFFFF"/>
        <w:spacing w:line="480" w:lineRule="auto"/>
        <w:jc w:val="both"/>
        <w:rPr>
          <w:rFonts w:eastAsia="Times New Roman"/>
          <w:color w:val="333333"/>
        </w:rPr>
      </w:pPr>
      <w:r w:rsidRPr="00EE4FD5">
        <w:rPr>
          <w:rFonts w:eastAsia="Times New Roman"/>
          <w:color w:val="333333"/>
        </w:rPr>
        <w:t xml:space="preserve">AS performed the data pre-processing, the statistical analyses and developed the DIABLO method. BG implemented the R scripts for DIABLO and graphical outputs, CPS performed the gene enrichment analyses, MV implemented the </w:t>
      </w:r>
      <w:proofErr w:type="spellStart"/>
      <w:r w:rsidRPr="00EE4FD5">
        <w:rPr>
          <w:rFonts w:eastAsia="Times New Roman"/>
          <w:color w:val="333333"/>
        </w:rPr>
        <w:t>circos</w:t>
      </w:r>
      <w:proofErr w:type="spellEnd"/>
      <w:r w:rsidRPr="00EE4FD5">
        <w:rPr>
          <w:rFonts w:eastAsia="Times New Roman"/>
          <w:color w:val="333333"/>
        </w:rPr>
        <w:t xml:space="preserve"> plots, FR and BG implemented the R scripts in </w:t>
      </w:r>
      <w:proofErr w:type="spellStart"/>
      <w:r w:rsidRPr="00EE4FD5">
        <w:rPr>
          <w:rFonts w:eastAsia="Times New Roman"/>
          <w:color w:val="333333"/>
        </w:rPr>
        <w:t>mixOmics</w:t>
      </w:r>
      <w:proofErr w:type="spellEnd"/>
      <w:r w:rsidRPr="00EE4FD5">
        <w:rPr>
          <w:rFonts w:eastAsia="Times New Roman"/>
          <w:color w:val="333333"/>
        </w:rPr>
        <w:t xml:space="preserve"> along with the S3 functions, SJT supervised AS and participated in the design of the study. KALC supervised AS, BG, MV and FR, participated in the development of the DIABLO method and provided statistical advice. AS and KALC edited the manuscript, with editorial input from SJT and CPS.</w:t>
      </w:r>
    </w:p>
    <w:p w14:paraId="68B5C6FE" w14:textId="77777777" w:rsidR="003B3928" w:rsidRPr="00AA6BBC" w:rsidRDefault="003B3928" w:rsidP="00EC4BA5">
      <w:pPr>
        <w:shd w:val="clear" w:color="auto" w:fill="FFFFFF"/>
        <w:spacing w:line="480" w:lineRule="auto"/>
        <w:rPr>
          <w:rFonts w:eastAsia="Times New Roman"/>
          <w:color w:val="333333"/>
        </w:rPr>
      </w:pPr>
    </w:p>
    <w:p w14:paraId="790BA060" w14:textId="77777777" w:rsidR="006C5885" w:rsidRDefault="006C5885">
      <w:pPr>
        <w:rPr>
          <w:b/>
          <w:color w:val="333333"/>
        </w:rPr>
      </w:pPr>
      <w:r>
        <w:rPr>
          <w:b/>
          <w:color w:val="333333"/>
        </w:rPr>
        <w:lastRenderedPageBreak/>
        <w:br w:type="page"/>
      </w:r>
    </w:p>
    <w:p w14:paraId="1158A408" w14:textId="723F14BE" w:rsidR="00F94303" w:rsidRPr="00AA6BBC" w:rsidRDefault="00F94303" w:rsidP="00BE17D1">
      <w:pPr>
        <w:pStyle w:val="NormalWeb"/>
        <w:shd w:val="clear" w:color="auto" w:fill="FFFFFF"/>
        <w:spacing w:before="0" w:beforeAutospacing="0" w:after="360" w:afterAutospacing="0" w:line="375" w:lineRule="atLeast"/>
        <w:outlineLvl w:val="0"/>
        <w:rPr>
          <w:b/>
          <w:color w:val="333333"/>
        </w:rPr>
      </w:pPr>
      <w:r w:rsidRPr="00AA6BBC">
        <w:rPr>
          <w:b/>
          <w:color w:val="333333"/>
        </w:rPr>
        <w:lastRenderedPageBreak/>
        <w:t>References</w:t>
      </w:r>
    </w:p>
    <w:commentRangeStart w:id="2463"/>
    <w:p w14:paraId="4AFE06D7" w14:textId="77777777" w:rsidR="009B2FCB" w:rsidRPr="009B2FCB" w:rsidRDefault="00E71DDE" w:rsidP="009B2FCB">
      <w:pPr>
        <w:pStyle w:val="Bibliography"/>
        <w:rPr>
          <w:ins w:id="2464" w:author="Amrit" w:date="2018-11-16T13:02:00Z"/>
          <w:rFonts w:ascii="Times New Roman" w:hAnsi="Times New Roman" w:cs="Times New Roman"/>
          <w:rPrChange w:id="2465" w:author="Amrit" w:date="2018-11-16T13:02:00Z">
            <w:rPr>
              <w:ins w:id="2466" w:author="Amrit" w:date="2018-11-16T13:02:00Z"/>
            </w:rPr>
          </w:rPrChange>
        </w:rPr>
        <w:pPrChange w:id="2467" w:author="Amrit" w:date="2018-11-16T13:02:00Z">
          <w:pPr>
            <w:widowControl w:val="0"/>
            <w:autoSpaceDE w:val="0"/>
            <w:autoSpaceDN w:val="0"/>
            <w:adjustRightInd w:val="0"/>
          </w:pPr>
        </w:pPrChange>
      </w:pPr>
      <w:r w:rsidRPr="00AA6BBC">
        <w:fldChar w:fldCharType="begin"/>
      </w:r>
      <w:ins w:id="2468" w:author="Amrit" w:date="2018-11-12T21:43:00Z">
        <w:r w:rsidR="00D81BF5">
          <w:instrText xml:space="preserve"> ADDIN ZOTERO_BIBL {"uncited":[],"omitted":[],"custom":[]} CSL_BIBLIOGRAPHY </w:instrText>
        </w:r>
      </w:ins>
      <w:del w:id="2469" w:author="Amrit" w:date="2018-11-12T21:43:00Z">
        <w:r w:rsidR="00AA6BBC" w:rsidRPr="00AA6BBC" w:rsidDel="00D81BF5">
          <w:delInstrText xml:space="preserve"> ADDIN ZOTERO_BIBL {"uncited":[],"omitted":[],"custom":[]} CSL_BIBLIOGRAPHY </w:delInstrText>
        </w:r>
      </w:del>
      <w:r w:rsidRPr="00AA6BBC">
        <w:fldChar w:fldCharType="separate"/>
      </w:r>
      <w:proofErr w:type="spellStart"/>
      <w:proofErr w:type="gramStart"/>
      <w:ins w:id="2470" w:author="Amrit" w:date="2018-11-16T13:02:00Z">
        <w:r w:rsidR="009B2FCB" w:rsidRPr="009B2FCB">
          <w:rPr>
            <w:rFonts w:ascii="Times New Roman" w:hAnsi="Times New Roman" w:cs="Times New Roman"/>
            <w:rPrChange w:id="2471" w:author="Amrit" w:date="2018-11-16T13:02:00Z">
              <w:rPr/>
            </w:rPrChange>
          </w:rPr>
          <w:t>Aben,N</w:t>
        </w:r>
        <w:proofErr w:type="spellEnd"/>
        <w:r w:rsidR="009B2FCB" w:rsidRPr="009B2FCB">
          <w:rPr>
            <w:rFonts w:ascii="Times New Roman" w:hAnsi="Times New Roman" w:cs="Times New Roman"/>
            <w:rPrChange w:id="2472" w:author="Amrit" w:date="2018-11-16T13:02:00Z">
              <w:rPr/>
            </w:rPrChange>
          </w:rPr>
          <w:t>.</w:t>
        </w:r>
        <w:proofErr w:type="gramEnd"/>
        <w:r w:rsidR="009B2FCB" w:rsidRPr="009B2FCB">
          <w:rPr>
            <w:rFonts w:ascii="Times New Roman" w:hAnsi="Times New Roman" w:cs="Times New Roman"/>
            <w:rPrChange w:id="2473" w:author="Amrit" w:date="2018-11-16T13:02:00Z">
              <w:rPr/>
            </w:rPrChange>
          </w:rPr>
          <w:t xml:space="preserve"> </w:t>
        </w:r>
        <w:r w:rsidR="009B2FCB" w:rsidRPr="009B2FCB">
          <w:rPr>
            <w:rFonts w:ascii="Times New Roman" w:hAnsi="Times New Roman" w:cs="Times New Roman"/>
            <w:i/>
            <w:iCs/>
            <w:rPrChange w:id="2474" w:author="Amrit" w:date="2018-11-16T13:02:00Z">
              <w:rPr>
                <w:i/>
                <w:iCs/>
              </w:rPr>
            </w:rPrChange>
          </w:rPr>
          <w:t>et al.</w:t>
        </w:r>
        <w:r w:rsidR="009B2FCB" w:rsidRPr="009B2FCB">
          <w:rPr>
            <w:rFonts w:ascii="Times New Roman" w:hAnsi="Times New Roman" w:cs="Times New Roman"/>
            <w:rPrChange w:id="2475" w:author="Amrit" w:date="2018-11-16T13:02:00Z">
              <w:rPr/>
            </w:rPrChange>
          </w:rPr>
          <w:t xml:space="preserve"> (2016) TANDEM: a two-stage approach to maximize interpretability of drug response models based on multiple molecular data types. </w:t>
        </w:r>
        <w:r w:rsidR="009B2FCB" w:rsidRPr="009B2FCB">
          <w:rPr>
            <w:rFonts w:ascii="Times New Roman" w:hAnsi="Times New Roman" w:cs="Times New Roman"/>
            <w:i/>
            <w:iCs/>
            <w:rPrChange w:id="2476" w:author="Amrit" w:date="2018-11-16T13:02:00Z">
              <w:rPr>
                <w:i/>
                <w:iCs/>
              </w:rPr>
            </w:rPrChange>
          </w:rPr>
          <w:t>Bioinformatics</w:t>
        </w:r>
        <w:r w:rsidR="009B2FCB" w:rsidRPr="009B2FCB">
          <w:rPr>
            <w:rFonts w:ascii="Times New Roman" w:hAnsi="Times New Roman" w:cs="Times New Roman"/>
            <w:rPrChange w:id="2477" w:author="Amrit" w:date="2018-11-16T13:02:00Z">
              <w:rPr/>
            </w:rPrChange>
          </w:rPr>
          <w:t xml:space="preserve">, </w:t>
        </w:r>
        <w:r w:rsidR="009B2FCB" w:rsidRPr="009B2FCB">
          <w:rPr>
            <w:rFonts w:ascii="Times New Roman" w:hAnsi="Times New Roman" w:cs="Times New Roman"/>
            <w:b/>
            <w:bCs/>
            <w:rPrChange w:id="2478" w:author="Amrit" w:date="2018-11-16T13:02:00Z">
              <w:rPr>
                <w:b/>
                <w:bCs/>
              </w:rPr>
            </w:rPrChange>
          </w:rPr>
          <w:t>32</w:t>
        </w:r>
        <w:r w:rsidR="009B2FCB" w:rsidRPr="009B2FCB">
          <w:rPr>
            <w:rFonts w:ascii="Times New Roman" w:hAnsi="Times New Roman" w:cs="Times New Roman"/>
            <w:rPrChange w:id="2479" w:author="Amrit" w:date="2018-11-16T13:02:00Z">
              <w:rPr/>
            </w:rPrChange>
          </w:rPr>
          <w:t>, i413–i420.</w:t>
        </w:r>
      </w:ins>
    </w:p>
    <w:p w14:paraId="0E595321" w14:textId="77777777" w:rsidR="009B2FCB" w:rsidRPr="009B2FCB" w:rsidRDefault="009B2FCB" w:rsidP="009B2FCB">
      <w:pPr>
        <w:pStyle w:val="Bibliography"/>
        <w:rPr>
          <w:ins w:id="2480" w:author="Amrit" w:date="2018-11-16T13:02:00Z"/>
          <w:rFonts w:ascii="Times New Roman" w:hAnsi="Times New Roman" w:cs="Times New Roman"/>
          <w:rPrChange w:id="2481" w:author="Amrit" w:date="2018-11-16T13:02:00Z">
            <w:rPr>
              <w:ins w:id="2482" w:author="Amrit" w:date="2018-11-16T13:02:00Z"/>
            </w:rPr>
          </w:rPrChange>
        </w:rPr>
        <w:pPrChange w:id="2483" w:author="Amrit" w:date="2018-11-16T13:02:00Z">
          <w:pPr>
            <w:widowControl w:val="0"/>
            <w:autoSpaceDE w:val="0"/>
            <w:autoSpaceDN w:val="0"/>
            <w:adjustRightInd w:val="0"/>
          </w:pPr>
        </w:pPrChange>
      </w:pPr>
      <w:proofErr w:type="spellStart"/>
      <w:proofErr w:type="gramStart"/>
      <w:ins w:id="2484" w:author="Amrit" w:date="2018-11-16T13:02:00Z">
        <w:r w:rsidRPr="009B2FCB">
          <w:rPr>
            <w:rFonts w:ascii="Times New Roman" w:hAnsi="Times New Roman" w:cs="Times New Roman"/>
            <w:rPrChange w:id="2485" w:author="Amrit" w:date="2018-11-16T13:02:00Z">
              <w:rPr/>
            </w:rPrChange>
          </w:rPr>
          <w:t>Allahyar,A</w:t>
        </w:r>
        <w:proofErr w:type="spellEnd"/>
        <w:r w:rsidRPr="009B2FCB">
          <w:rPr>
            <w:rFonts w:ascii="Times New Roman" w:hAnsi="Times New Roman" w:cs="Times New Roman"/>
            <w:rPrChange w:id="2486" w:author="Amrit" w:date="2018-11-16T13:02:00Z">
              <w:rPr/>
            </w:rPrChange>
          </w:rPr>
          <w:t>.</w:t>
        </w:r>
        <w:proofErr w:type="gramEnd"/>
        <w:r w:rsidRPr="009B2FCB">
          <w:rPr>
            <w:rFonts w:ascii="Times New Roman" w:hAnsi="Times New Roman" w:cs="Times New Roman"/>
            <w:rPrChange w:id="2487" w:author="Amrit" w:date="2018-11-16T13:02:00Z">
              <w:rPr/>
            </w:rPrChange>
          </w:rPr>
          <w:t xml:space="preserve"> and de </w:t>
        </w:r>
        <w:proofErr w:type="spellStart"/>
        <w:r w:rsidRPr="009B2FCB">
          <w:rPr>
            <w:rFonts w:ascii="Times New Roman" w:hAnsi="Times New Roman" w:cs="Times New Roman"/>
            <w:rPrChange w:id="2488" w:author="Amrit" w:date="2018-11-16T13:02:00Z">
              <w:rPr/>
            </w:rPrChange>
          </w:rPr>
          <w:t>Ridder,J</w:t>
        </w:r>
        <w:proofErr w:type="spellEnd"/>
        <w:r w:rsidRPr="009B2FCB">
          <w:rPr>
            <w:rFonts w:ascii="Times New Roman" w:hAnsi="Times New Roman" w:cs="Times New Roman"/>
            <w:rPrChange w:id="2489" w:author="Amrit" w:date="2018-11-16T13:02:00Z">
              <w:rPr/>
            </w:rPrChange>
          </w:rPr>
          <w:t xml:space="preserve">. (2015) FERAL: network-based classifier with application to breast cancer outcome prediction. </w:t>
        </w:r>
        <w:r w:rsidRPr="009B2FCB">
          <w:rPr>
            <w:rFonts w:ascii="Times New Roman" w:hAnsi="Times New Roman" w:cs="Times New Roman"/>
            <w:i/>
            <w:iCs/>
            <w:rPrChange w:id="2490" w:author="Amrit" w:date="2018-11-16T13:02:00Z">
              <w:rPr>
                <w:i/>
                <w:iCs/>
              </w:rPr>
            </w:rPrChange>
          </w:rPr>
          <w:t>Bioinformatics</w:t>
        </w:r>
        <w:r w:rsidRPr="009B2FCB">
          <w:rPr>
            <w:rFonts w:ascii="Times New Roman" w:hAnsi="Times New Roman" w:cs="Times New Roman"/>
            <w:rPrChange w:id="2491" w:author="Amrit" w:date="2018-11-16T13:02:00Z">
              <w:rPr/>
            </w:rPrChange>
          </w:rPr>
          <w:t xml:space="preserve">, </w:t>
        </w:r>
        <w:r w:rsidRPr="009B2FCB">
          <w:rPr>
            <w:rFonts w:ascii="Times New Roman" w:hAnsi="Times New Roman" w:cs="Times New Roman"/>
            <w:b/>
            <w:bCs/>
            <w:rPrChange w:id="2492" w:author="Amrit" w:date="2018-11-16T13:02:00Z">
              <w:rPr>
                <w:b/>
                <w:bCs/>
              </w:rPr>
            </w:rPrChange>
          </w:rPr>
          <w:t>31</w:t>
        </w:r>
        <w:r w:rsidRPr="009B2FCB">
          <w:rPr>
            <w:rFonts w:ascii="Times New Roman" w:hAnsi="Times New Roman" w:cs="Times New Roman"/>
            <w:rPrChange w:id="2493" w:author="Amrit" w:date="2018-11-16T13:02:00Z">
              <w:rPr/>
            </w:rPrChange>
          </w:rPr>
          <w:t>, i311–i319.</w:t>
        </w:r>
      </w:ins>
    </w:p>
    <w:p w14:paraId="13D6D77B" w14:textId="77777777" w:rsidR="009B2FCB" w:rsidRPr="009B2FCB" w:rsidRDefault="009B2FCB" w:rsidP="009B2FCB">
      <w:pPr>
        <w:pStyle w:val="Bibliography"/>
        <w:rPr>
          <w:ins w:id="2494" w:author="Amrit" w:date="2018-11-16T13:02:00Z"/>
          <w:rFonts w:ascii="Times New Roman" w:hAnsi="Times New Roman" w:cs="Times New Roman"/>
          <w:rPrChange w:id="2495" w:author="Amrit" w:date="2018-11-16T13:02:00Z">
            <w:rPr>
              <w:ins w:id="2496" w:author="Amrit" w:date="2018-11-16T13:02:00Z"/>
            </w:rPr>
          </w:rPrChange>
        </w:rPr>
        <w:pPrChange w:id="2497" w:author="Amrit" w:date="2018-11-16T13:02:00Z">
          <w:pPr>
            <w:widowControl w:val="0"/>
            <w:autoSpaceDE w:val="0"/>
            <w:autoSpaceDN w:val="0"/>
            <w:adjustRightInd w:val="0"/>
          </w:pPr>
        </w:pPrChange>
      </w:pPr>
      <w:proofErr w:type="spellStart"/>
      <w:proofErr w:type="gramStart"/>
      <w:ins w:id="2498" w:author="Amrit" w:date="2018-11-16T13:02:00Z">
        <w:r w:rsidRPr="009B2FCB">
          <w:rPr>
            <w:rFonts w:ascii="Times New Roman" w:hAnsi="Times New Roman" w:cs="Times New Roman"/>
            <w:rPrChange w:id="2499" w:author="Amrit" w:date="2018-11-16T13:02:00Z">
              <w:rPr/>
            </w:rPrChange>
          </w:rPr>
          <w:t>Argelaguet,R</w:t>
        </w:r>
        <w:proofErr w:type="spellEnd"/>
        <w:r w:rsidRPr="009B2FCB">
          <w:rPr>
            <w:rFonts w:ascii="Times New Roman" w:hAnsi="Times New Roman" w:cs="Times New Roman"/>
            <w:rPrChange w:id="2500" w:author="Amrit" w:date="2018-11-16T13:02:00Z">
              <w:rPr/>
            </w:rPrChange>
          </w:rPr>
          <w:t>.</w:t>
        </w:r>
        <w:proofErr w:type="gramEnd"/>
        <w:r w:rsidRPr="009B2FCB">
          <w:rPr>
            <w:rFonts w:ascii="Times New Roman" w:hAnsi="Times New Roman" w:cs="Times New Roman"/>
            <w:rPrChange w:id="2501" w:author="Amrit" w:date="2018-11-16T13:02:00Z">
              <w:rPr/>
            </w:rPrChange>
          </w:rPr>
          <w:t xml:space="preserve"> </w:t>
        </w:r>
        <w:r w:rsidRPr="009B2FCB">
          <w:rPr>
            <w:rFonts w:ascii="Times New Roman" w:hAnsi="Times New Roman" w:cs="Times New Roman"/>
            <w:i/>
            <w:iCs/>
            <w:rPrChange w:id="2502" w:author="Amrit" w:date="2018-11-16T13:02:00Z">
              <w:rPr>
                <w:i/>
                <w:iCs/>
              </w:rPr>
            </w:rPrChange>
          </w:rPr>
          <w:t>et al.</w:t>
        </w:r>
        <w:r w:rsidRPr="009B2FCB">
          <w:rPr>
            <w:rFonts w:ascii="Times New Roman" w:hAnsi="Times New Roman" w:cs="Times New Roman"/>
            <w:rPrChange w:id="2503" w:author="Amrit" w:date="2018-11-16T13:02:00Z">
              <w:rPr/>
            </w:rPrChange>
          </w:rPr>
          <w:t xml:space="preserve"> (2018) Multi‐Omics Factor Analysis—a framework for unsupervised integration of multi‐omics data sets. </w:t>
        </w:r>
        <w:r w:rsidRPr="009B2FCB">
          <w:rPr>
            <w:rFonts w:ascii="Times New Roman" w:hAnsi="Times New Roman" w:cs="Times New Roman"/>
            <w:i/>
            <w:iCs/>
            <w:rPrChange w:id="2504" w:author="Amrit" w:date="2018-11-16T13:02:00Z">
              <w:rPr>
                <w:i/>
                <w:iCs/>
              </w:rPr>
            </w:rPrChange>
          </w:rPr>
          <w:t>Mol. Syst. Biol.</w:t>
        </w:r>
        <w:r w:rsidRPr="009B2FCB">
          <w:rPr>
            <w:rFonts w:ascii="Times New Roman" w:hAnsi="Times New Roman" w:cs="Times New Roman"/>
            <w:rPrChange w:id="2505" w:author="Amrit" w:date="2018-11-16T13:02:00Z">
              <w:rPr/>
            </w:rPrChange>
          </w:rPr>
          <w:t xml:space="preserve">, </w:t>
        </w:r>
        <w:r w:rsidRPr="009B2FCB">
          <w:rPr>
            <w:rFonts w:ascii="Times New Roman" w:hAnsi="Times New Roman" w:cs="Times New Roman"/>
            <w:b/>
            <w:bCs/>
            <w:rPrChange w:id="2506" w:author="Amrit" w:date="2018-11-16T13:02:00Z">
              <w:rPr>
                <w:b/>
                <w:bCs/>
              </w:rPr>
            </w:rPrChange>
          </w:rPr>
          <w:t>14</w:t>
        </w:r>
        <w:r w:rsidRPr="009B2FCB">
          <w:rPr>
            <w:rFonts w:ascii="Times New Roman" w:hAnsi="Times New Roman" w:cs="Times New Roman"/>
            <w:rPrChange w:id="2507" w:author="Amrit" w:date="2018-11-16T13:02:00Z">
              <w:rPr/>
            </w:rPrChange>
          </w:rPr>
          <w:t>, e8124.</w:t>
        </w:r>
      </w:ins>
    </w:p>
    <w:p w14:paraId="34154FE4" w14:textId="77777777" w:rsidR="009B2FCB" w:rsidRPr="009B2FCB" w:rsidRDefault="009B2FCB" w:rsidP="009B2FCB">
      <w:pPr>
        <w:pStyle w:val="Bibliography"/>
        <w:rPr>
          <w:ins w:id="2508" w:author="Amrit" w:date="2018-11-16T13:02:00Z"/>
          <w:rFonts w:ascii="Times New Roman" w:hAnsi="Times New Roman" w:cs="Times New Roman"/>
          <w:rPrChange w:id="2509" w:author="Amrit" w:date="2018-11-16T13:02:00Z">
            <w:rPr>
              <w:ins w:id="2510" w:author="Amrit" w:date="2018-11-16T13:02:00Z"/>
            </w:rPr>
          </w:rPrChange>
        </w:rPr>
        <w:pPrChange w:id="2511" w:author="Amrit" w:date="2018-11-16T13:02:00Z">
          <w:pPr>
            <w:widowControl w:val="0"/>
            <w:autoSpaceDE w:val="0"/>
            <w:autoSpaceDN w:val="0"/>
            <w:adjustRightInd w:val="0"/>
          </w:pPr>
        </w:pPrChange>
      </w:pPr>
      <w:proofErr w:type="spellStart"/>
      <w:proofErr w:type="gramStart"/>
      <w:ins w:id="2512" w:author="Amrit" w:date="2018-11-16T13:02:00Z">
        <w:r w:rsidRPr="009B2FCB">
          <w:rPr>
            <w:rFonts w:ascii="Times New Roman" w:hAnsi="Times New Roman" w:cs="Times New Roman"/>
            <w:rPrChange w:id="2513" w:author="Amrit" w:date="2018-11-16T13:02:00Z">
              <w:rPr/>
            </w:rPrChange>
          </w:rPr>
          <w:t>Bersanelli,M</w:t>
        </w:r>
        <w:proofErr w:type="spellEnd"/>
        <w:r w:rsidRPr="009B2FCB">
          <w:rPr>
            <w:rFonts w:ascii="Times New Roman" w:hAnsi="Times New Roman" w:cs="Times New Roman"/>
            <w:rPrChange w:id="2514" w:author="Amrit" w:date="2018-11-16T13:02:00Z">
              <w:rPr/>
            </w:rPrChange>
          </w:rPr>
          <w:t>.</w:t>
        </w:r>
        <w:proofErr w:type="gramEnd"/>
        <w:r w:rsidRPr="009B2FCB">
          <w:rPr>
            <w:rFonts w:ascii="Times New Roman" w:hAnsi="Times New Roman" w:cs="Times New Roman"/>
            <w:rPrChange w:id="2515" w:author="Amrit" w:date="2018-11-16T13:02:00Z">
              <w:rPr/>
            </w:rPrChange>
          </w:rPr>
          <w:t xml:space="preserve"> </w:t>
        </w:r>
        <w:r w:rsidRPr="009B2FCB">
          <w:rPr>
            <w:rFonts w:ascii="Times New Roman" w:hAnsi="Times New Roman" w:cs="Times New Roman"/>
            <w:i/>
            <w:iCs/>
            <w:rPrChange w:id="2516" w:author="Amrit" w:date="2018-11-16T13:02:00Z">
              <w:rPr>
                <w:i/>
                <w:iCs/>
              </w:rPr>
            </w:rPrChange>
          </w:rPr>
          <w:t>et al.</w:t>
        </w:r>
        <w:r w:rsidRPr="009B2FCB">
          <w:rPr>
            <w:rFonts w:ascii="Times New Roman" w:hAnsi="Times New Roman" w:cs="Times New Roman"/>
            <w:rPrChange w:id="2517" w:author="Amrit" w:date="2018-11-16T13:02:00Z">
              <w:rPr/>
            </w:rPrChange>
          </w:rPr>
          <w:t xml:space="preserve"> (2016) Methods for the integration of multi-omics data: mathematical aspects. </w:t>
        </w:r>
        <w:r w:rsidRPr="009B2FCB">
          <w:rPr>
            <w:rFonts w:ascii="Times New Roman" w:hAnsi="Times New Roman" w:cs="Times New Roman"/>
            <w:i/>
            <w:iCs/>
            <w:rPrChange w:id="2518" w:author="Amrit" w:date="2018-11-16T13:02:00Z">
              <w:rPr>
                <w:i/>
                <w:iCs/>
              </w:rPr>
            </w:rPrChange>
          </w:rPr>
          <w:t>BMC Bioinformatics</w:t>
        </w:r>
        <w:r w:rsidRPr="009B2FCB">
          <w:rPr>
            <w:rFonts w:ascii="Times New Roman" w:hAnsi="Times New Roman" w:cs="Times New Roman"/>
            <w:rPrChange w:id="2519" w:author="Amrit" w:date="2018-11-16T13:02:00Z">
              <w:rPr/>
            </w:rPrChange>
          </w:rPr>
          <w:t xml:space="preserve">, </w:t>
        </w:r>
        <w:r w:rsidRPr="009B2FCB">
          <w:rPr>
            <w:rFonts w:ascii="Times New Roman" w:hAnsi="Times New Roman" w:cs="Times New Roman"/>
            <w:b/>
            <w:bCs/>
            <w:rPrChange w:id="2520" w:author="Amrit" w:date="2018-11-16T13:02:00Z">
              <w:rPr>
                <w:b/>
                <w:bCs/>
              </w:rPr>
            </w:rPrChange>
          </w:rPr>
          <w:t>17</w:t>
        </w:r>
        <w:r w:rsidRPr="009B2FCB">
          <w:rPr>
            <w:rFonts w:ascii="Times New Roman" w:hAnsi="Times New Roman" w:cs="Times New Roman"/>
            <w:rPrChange w:id="2521" w:author="Amrit" w:date="2018-11-16T13:02:00Z">
              <w:rPr/>
            </w:rPrChange>
          </w:rPr>
          <w:t>.</w:t>
        </w:r>
      </w:ins>
    </w:p>
    <w:p w14:paraId="30A6BF3C" w14:textId="77777777" w:rsidR="009B2FCB" w:rsidRPr="009B2FCB" w:rsidRDefault="009B2FCB" w:rsidP="009B2FCB">
      <w:pPr>
        <w:pStyle w:val="Bibliography"/>
        <w:rPr>
          <w:ins w:id="2522" w:author="Amrit" w:date="2018-11-16T13:02:00Z"/>
          <w:rFonts w:ascii="Times New Roman" w:hAnsi="Times New Roman" w:cs="Times New Roman"/>
          <w:rPrChange w:id="2523" w:author="Amrit" w:date="2018-11-16T13:02:00Z">
            <w:rPr>
              <w:ins w:id="2524" w:author="Amrit" w:date="2018-11-16T13:02:00Z"/>
            </w:rPr>
          </w:rPrChange>
        </w:rPr>
        <w:pPrChange w:id="2525" w:author="Amrit" w:date="2018-11-16T13:02:00Z">
          <w:pPr>
            <w:widowControl w:val="0"/>
            <w:autoSpaceDE w:val="0"/>
            <w:autoSpaceDN w:val="0"/>
            <w:adjustRightInd w:val="0"/>
          </w:pPr>
        </w:pPrChange>
      </w:pPr>
      <w:proofErr w:type="spellStart"/>
      <w:proofErr w:type="gramStart"/>
      <w:ins w:id="2526" w:author="Amrit" w:date="2018-11-16T13:02:00Z">
        <w:r w:rsidRPr="009B2FCB">
          <w:rPr>
            <w:rFonts w:ascii="Times New Roman" w:hAnsi="Times New Roman" w:cs="Times New Roman"/>
            <w:rPrChange w:id="2527" w:author="Amrit" w:date="2018-11-16T13:02:00Z">
              <w:rPr/>
            </w:rPrChange>
          </w:rPr>
          <w:t>Chung,I</w:t>
        </w:r>
        <w:proofErr w:type="spellEnd"/>
        <w:r w:rsidRPr="009B2FCB">
          <w:rPr>
            <w:rFonts w:ascii="Times New Roman" w:hAnsi="Times New Roman" w:cs="Times New Roman"/>
            <w:rPrChange w:id="2528" w:author="Amrit" w:date="2018-11-16T13:02:00Z">
              <w:rPr/>
            </w:rPrChange>
          </w:rPr>
          <w:t>.</w:t>
        </w:r>
        <w:proofErr w:type="gramEnd"/>
        <w:r w:rsidRPr="009B2FCB">
          <w:rPr>
            <w:rFonts w:ascii="Times New Roman" w:hAnsi="Times New Roman" w:cs="Times New Roman"/>
            <w:rPrChange w:id="2529" w:author="Amrit" w:date="2018-11-16T13:02:00Z">
              <w:rPr/>
            </w:rPrChange>
          </w:rPr>
          <w:t xml:space="preserve">-F. </w:t>
        </w:r>
        <w:r w:rsidRPr="009B2FCB">
          <w:rPr>
            <w:rFonts w:ascii="Times New Roman" w:hAnsi="Times New Roman" w:cs="Times New Roman"/>
            <w:i/>
            <w:iCs/>
            <w:rPrChange w:id="2530" w:author="Amrit" w:date="2018-11-16T13:02:00Z">
              <w:rPr>
                <w:i/>
                <w:iCs/>
              </w:rPr>
            </w:rPrChange>
          </w:rPr>
          <w:t>et al.</w:t>
        </w:r>
        <w:r w:rsidRPr="009B2FCB">
          <w:rPr>
            <w:rFonts w:ascii="Times New Roman" w:hAnsi="Times New Roman" w:cs="Times New Roman"/>
            <w:rPrChange w:id="2531" w:author="Amrit" w:date="2018-11-16T13:02:00Z">
              <w:rPr/>
            </w:rPrChange>
          </w:rPr>
          <w:t xml:space="preserve"> (2016) DriverDBv2: a database for human cancer driver gene research. </w:t>
        </w:r>
        <w:r w:rsidRPr="009B2FCB">
          <w:rPr>
            <w:rFonts w:ascii="Times New Roman" w:hAnsi="Times New Roman" w:cs="Times New Roman"/>
            <w:i/>
            <w:iCs/>
            <w:rPrChange w:id="2532" w:author="Amrit" w:date="2018-11-16T13:02:00Z">
              <w:rPr>
                <w:i/>
                <w:iCs/>
              </w:rPr>
            </w:rPrChange>
          </w:rPr>
          <w:t>Nucleic Acids Res.</w:t>
        </w:r>
        <w:r w:rsidRPr="009B2FCB">
          <w:rPr>
            <w:rFonts w:ascii="Times New Roman" w:hAnsi="Times New Roman" w:cs="Times New Roman"/>
            <w:rPrChange w:id="2533" w:author="Amrit" w:date="2018-11-16T13:02:00Z">
              <w:rPr/>
            </w:rPrChange>
          </w:rPr>
          <w:t xml:space="preserve">, </w:t>
        </w:r>
        <w:r w:rsidRPr="009B2FCB">
          <w:rPr>
            <w:rFonts w:ascii="Times New Roman" w:hAnsi="Times New Roman" w:cs="Times New Roman"/>
            <w:b/>
            <w:bCs/>
            <w:rPrChange w:id="2534" w:author="Amrit" w:date="2018-11-16T13:02:00Z">
              <w:rPr>
                <w:b/>
                <w:bCs/>
              </w:rPr>
            </w:rPrChange>
          </w:rPr>
          <w:t>44</w:t>
        </w:r>
        <w:r w:rsidRPr="009B2FCB">
          <w:rPr>
            <w:rFonts w:ascii="Times New Roman" w:hAnsi="Times New Roman" w:cs="Times New Roman"/>
            <w:rPrChange w:id="2535" w:author="Amrit" w:date="2018-11-16T13:02:00Z">
              <w:rPr/>
            </w:rPrChange>
          </w:rPr>
          <w:t>, D975–D979.</w:t>
        </w:r>
      </w:ins>
    </w:p>
    <w:p w14:paraId="08033FBC" w14:textId="77777777" w:rsidR="009B2FCB" w:rsidRPr="009B2FCB" w:rsidRDefault="009B2FCB" w:rsidP="009B2FCB">
      <w:pPr>
        <w:pStyle w:val="Bibliography"/>
        <w:rPr>
          <w:ins w:id="2536" w:author="Amrit" w:date="2018-11-16T13:02:00Z"/>
          <w:rFonts w:ascii="Times New Roman" w:hAnsi="Times New Roman" w:cs="Times New Roman"/>
          <w:rPrChange w:id="2537" w:author="Amrit" w:date="2018-11-16T13:02:00Z">
            <w:rPr>
              <w:ins w:id="2538" w:author="Amrit" w:date="2018-11-16T13:02:00Z"/>
            </w:rPr>
          </w:rPrChange>
        </w:rPr>
        <w:pPrChange w:id="2539" w:author="Amrit" w:date="2018-11-16T13:02:00Z">
          <w:pPr>
            <w:widowControl w:val="0"/>
            <w:autoSpaceDE w:val="0"/>
            <w:autoSpaceDN w:val="0"/>
            <w:adjustRightInd w:val="0"/>
          </w:pPr>
        </w:pPrChange>
      </w:pPr>
      <w:proofErr w:type="spellStart"/>
      <w:proofErr w:type="gramStart"/>
      <w:ins w:id="2540" w:author="Amrit" w:date="2018-11-16T13:02:00Z">
        <w:r w:rsidRPr="009B2FCB">
          <w:rPr>
            <w:rFonts w:ascii="Times New Roman" w:hAnsi="Times New Roman" w:cs="Times New Roman"/>
            <w:rPrChange w:id="2541" w:author="Amrit" w:date="2018-11-16T13:02:00Z">
              <w:rPr/>
            </w:rPrChange>
          </w:rPr>
          <w:t>Cun,Y</w:t>
        </w:r>
        <w:proofErr w:type="spellEnd"/>
        <w:r w:rsidRPr="009B2FCB">
          <w:rPr>
            <w:rFonts w:ascii="Times New Roman" w:hAnsi="Times New Roman" w:cs="Times New Roman"/>
            <w:rPrChange w:id="2542" w:author="Amrit" w:date="2018-11-16T13:02:00Z">
              <w:rPr/>
            </w:rPrChange>
          </w:rPr>
          <w:t>.</w:t>
        </w:r>
        <w:proofErr w:type="gramEnd"/>
        <w:r w:rsidRPr="009B2FCB">
          <w:rPr>
            <w:rFonts w:ascii="Times New Roman" w:hAnsi="Times New Roman" w:cs="Times New Roman"/>
            <w:rPrChange w:id="2543" w:author="Amrit" w:date="2018-11-16T13:02:00Z">
              <w:rPr/>
            </w:rPrChange>
          </w:rPr>
          <w:t xml:space="preserve"> and </w:t>
        </w:r>
        <w:proofErr w:type="spellStart"/>
        <w:r w:rsidRPr="009B2FCB">
          <w:rPr>
            <w:rFonts w:ascii="Times New Roman" w:hAnsi="Times New Roman" w:cs="Times New Roman"/>
            <w:rPrChange w:id="2544" w:author="Amrit" w:date="2018-11-16T13:02:00Z">
              <w:rPr/>
            </w:rPrChange>
          </w:rPr>
          <w:t>Fröhlich,H</w:t>
        </w:r>
        <w:proofErr w:type="spellEnd"/>
        <w:r w:rsidRPr="009B2FCB">
          <w:rPr>
            <w:rFonts w:ascii="Times New Roman" w:hAnsi="Times New Roman" w:cs="Times New Roman"/>
            <w:rPrChange w:id="2545" w:author="Amrit" w:date="2018-11-16T13:02:00Z">
              <w:rPr/>
            </w:rPrChange>
          </w:rPr>
          <w:t xml:space="preserve">. (2013) Network and data integration for biomarker signature discovery via network smoothed t-statistics. </w:t>
        </w:r>
        <w:proofErr w:type="spellStart"/>
        <w:r w:rsidRPr="009B2FCB">
          <w:rPr>
            <w:rFonts w:ascii="Times New Roman" w:hAnsi="Times New Roman" w:cs="Times New Roman"/>
            <w:i/>
            <w:iCs/>
            <w:rPrChange w:id="2546" w:author="Amrit" w:date="2018-11-16T13:02:00Z">
              <w:rPr>
                <w:i/>
                <w:iCs/>
              </w:rPr>
            </w:rPrChange>
          </w:rPr>
          <w:t>PLoS</w:t>
        </w:r>
        <w:proofErr w:type="spellEnd"/>
        <w:r w:rsidRPr="009B2FCB">
          <w:rPr>
            <w:rFonts w:ascii="Times New Roman" w:hAnsi="Times New Roman" w:cs="Times New Roman"/>
            <w:i/>
            <w:iCs/>
            <w:rPrChange w:id="2547" w:author="Amrit" w:date="2018-11-16T13:02:00Z">
              <w:rPr>
                <w:i/>
                <w:iCs/>
              </w:rPr>
            </w:rPrChange>
          </w:rPr>
          <w:t xml:space="preserve"> ONE</w:t>
        </w:r>
        <w:r w:rsidRPr="009B2FCB">
          <w:rPr>
            <w:rFonts w:ascii="Times New Roman" w:hAnsi="Times New Roman" w:cs="Times New Roman"/>
            <w:rPrChange w:id="2548" w:author="Amrit" w:date="2018-11-16T13:02:00Z">
              <w:rPr/>
            </w:rPrChange>
          </w:rPr>
          <w:t xml:space="preserve">, </w:t>
        </w:r>
        <w:r w:rsidRPr="009B2FCB">
          <w:rPr>
            <w:rFonts w:ascii="Times New Roman" w:hAnsi="Times New Roman" w:cs="Times New Roman"/>
            <w:b/>
            <w:bCs/>
            <w:rPrChange w:id="2549" w:author="Amrit" w:date="2018-11-16T13:02:00Z">
              <w:rPr>
                <w:b/>
                <w:bCs/>
              </w:rPr>
            </w:rPrChange>
          </w:rPr>
          <w:t>8</w:t>
        </w:r>
        <w:r w:rsidRPr="009B2FCB">
          <w:rPr>
            <w:rFonts w:ascii="Times New Roman" w:hAnsi="Times New Roman" w:cs="Times New Roman"/>
            <w:rPrChange w:id="2550" w:author="Amrit" w:date="2018-11-16T13:02:00Z">
              <w:rPr/>
            </w:rPrChange>
          </w:rPr>
          <w:t>, e73074.</w:t>
        </w:r>
      </w:ins>
    </w:p>
    <w:p w14:paraId="7FB0C817" w14:textId="77777777" w:rsidR="009B2FCB" w:rsidRPr="009B2FCB" w:rsidRDefault="009B2FCB" w:rsidP="009B2FCB">
      <w:pPr>
        <w:pStyle w:val="Bibliography"/>
        <w:rPr>
          <w:ins w:id="2551" w:author="Amrit" w:date="2018-11-16T13:02:00Z"/>
          <w:rFonts w:ascii="Times New Roman" w:hAnsi="Times New Roman" w:cs="Times New Roman"/>
          <w:rPrChange w:id="2552" w:author="Amrit" w:date="2018-11-16T13:02:00Z">
            <w:rPr>
              <w:ins w:id="2553" w:author="Amrit" w:date="2018-11-16T13:02:00Z"/>
            </w:rPr>
          </w:rPrChange>
        </w:rPr>
        <w:pPrChange w:id="2554" w:author="Amrit" w:date="2018-11-16T13:02:00Z">
          <w:pPr>
            <w:widowControl w:val="0"/>
            <w:autoSpaceDE w:val="0"/>
            <w:autoSpaceDN w:val="0"/>
            <w:adjustRightInd w:val="0"/>
          </w:pPr>
        </w:pPrChange>
      </w:pPr>
      <w:proofErr w:type="spellStart"/>
      <w:proofErr w:type="gramStart"/>
      <w:ins w:id="2555" w:author="Amrit" w:date="2018-11-16T13:02:00Z">
        <w:r w:rsidRPr="009B2FCB">
          <w:rPr>
            <w:rFonts w:ascii="Times New Roman" w:hAnsi="Times New Roman" w:cs="Times New Roman"/>
            <w:rPrChange w:id="2556" w:author="Amrit" w:date="2018-11-16T13:02:00Z">
              <w:rPr/>
            </w:rPrChange>
          </w:rPr>
          <w:t>Curtis,C</w:t>
        </w:r>
        <w:proofErr w:type="spellEnd"/>
        <w:r w:rsidRPr="009B2FCB">
          <w:rPr>
            <w:rFonts w:ascii="Times New Roman" w:hAnsi="Times New Roman" w:cs="Times New Roman"/>
            <w:rPrChange w:id="2557" w:author="Amrit" w:date="2018-11-16T13:02:00Z">
              <w:rPr/>
            </w:rPrChange>
          </w:rPr>
          <w:t>.</w:t>
        </w:r>
        <w:proofErr w:type="gramEnd"/>
        <w:r w:rsidRPr="009B2FCB">
          <w:rPr>
            <w:rFonts w:ascii="Times New Roman" w:hAnsi="Times New Roman" w:cs="Times New Roman"/>
            <w:rPrChange w:id="2558" w:author="Amrit" w:date="2018-11-16T13:02:00Z">
              <w:rPr/>
            </w:rPrChange>
          </w:rPr>
          <w:t xml:space="preserve"> </w:t>
        </w:r>
        <w:r w:rsidRPr="009B2FCB">
          <w:rPr>
            <w:rFonts w:ascii="Times New Roman" w:hAnsi="Times New Roman" w:cs="Times New Roman"/>
            <w:i/>
            <w:iCs/>
            <w:rPrChange w:id="2559" w:author="Amrit" w:date="2018-11-16T13:02:00Z">
              <w:rPr>
                <w:i/>
                <w:iCs/>
              </w:rPr>
            </w:rPrChange>
          </w:rPr>
          <w:t>et al.</w:t>
        </w:r>
        <w:r w:rsidRPr="009B2FCB">
          <w:rPr>
            <w:rFonts w:ascii="Times New Roman" w:hAnsi="Times New Roman" w:cs="Times New Roman"/>
            <w:rPrChange w:id="2560" w:author="Amrit" w:date="2018-11-16T13:02:00Z">
              <w:rPr/>
            </w:rPrChange>
          </w:rPr>
          <w:t xml:space="preserve"> (2012) The genomic and transcriptomic architecture of 2,000 breast </w:t>
        </w:r>
        <w:proofErr w:type="spellStart"/>
        <w:r w:rsidRPr="009B2FCB">
          <w:rPr>
            <w:rFonts w:ascii="Times New Roman" w:hAnsi="Times New Roman" w:cs="Times New Roman"/>
            <w:rPrChange w:id="2561" w:author="Amrit" w:date="2018-11-16T13:02:00Z">
              <w:rPr/>
            </w:rPrChange>
          </w:rPr>
          <w:t>tumours</w:t>
        </w:r>
        <w:proofErr w:type="spellEnd"/>
        <w:r w:rsidRPr="009B2FCB">
          <w:rPr>
            <w:rFonts w:ascii="Times New Roman" w:hAnsi="Times New Roman" w:cs="Times New Roman"/>
            <w:rPrChange w:id="2562" w:author="Amrit" w:date="2018-11-16T13:02:00Z">
              <w:rPr/>
            </w:rPrChange>
          </w:rPr>
          <w:t xml:space="preserve"> reveals novel subgroups. </w:t>
        </w:r>
        <w:r w:rsidRPr="009B2FCB">
          <w:rPr>
            <w:rFonts w:ascii="Times New Roman" w:hAnsi="Times New Roman" w:cs="Times New Roman"/>
            <w:i/>
            <w:iCs/>
            <w:rPrChange w:id="2563" w:author="Amrit" w:date="2018-11-16T13:02:00Z">
              <w:rPr>
                <w:i/>
                <w:iCs/>
              </w:rPr>
            </w:rPrChange>
          </w:rPr>
          <w:t>Nature</w:t>
        </w:r>
        <w:r w:rsidRPr="009B2FCB">
          <w:rPr>
            <w:rFonts w:ascii="Times New Roman" w:hAnsi="Times New Roman" w:cs="Times New Roman"/>
            <w:rPrChange w:id="2564" w:author="Amrit" w:date="2018-11-16T13:02:00Z">
              <w:rPr/>
            </w:rPrChange>
          </w:rPr>
          <w:t>.</w:t>
        </w:r>
      </w:ins>
    </w:p>
    <w:p w14:paraId="3BF90E6C" w14:textId="77777777" w:rsidR="009B2FCB" w:rsidRPr="009B2FCB" w:rsidRDefault="009B2FCB" w:rsidP="009B2FCB">
      <w:pPr>
        <w:pStyle w:val="Bibliography"/>
        <w:rPr>
          <w:ins w:id="2565" w:author="Amrit" w:date="2018-11-16T13:02:00Z"/>
          <w:rFonts w:ascii="Times New Roman" w:hAnsi="Times New Roman" w:cs="Times New Roman"/>
          <w:rPrChange w:id="2566" w:author="Amrit" w:date="2018-11-16T13:02:00Z">
            <w:rPr>
              <w:ins w:id="2567" w:author="Amrit" w:date="2018-11-16T13:02:00Z"/>
            </w:rPr>
          </w:rPrChange>
        </w:rPr>
        <w:pPrChange w:id="2568" w:author="Amrit" w:date="2018-11-16T13:02:00Z">
          <w:pPr>
            <w:widowControl w:val="0"/>
            <w:autoSpaceDE w:val="0"/>
            <w:autoSpaceDN w:val="0"/>
            <w:adjustRightInd w:val="0"/>
          </w:pPr>
        </w:pPrChange>
      </w:pPr>
      <w:ins w:id="2569" w:author="Amrit" w:date="2018-11-16T13:02:00Z">
        <w:r w:rsidRPr="009B2FCB">
          <w:rPr>
            <w:rFonts w:ascii="Times New Roman" w:hAnsi="Times New Roman" w:cs="Times New Roman"/>
            <w:rPrChange w:id="2570" w:author="Amrit" w:date="2018-11-16T13:02:00Z">
              <w:rPr/>
            </w:rPrChange>
          </w:rPr>
          <w:t>Gagnon-</w:t>
        </w:r>
        <w:proofErr w:type="spellStart"/>
        <w:proofErr w:type="gramStart"/>
        <w:r w:rsidRPr="009B2FCB">
          <w:rPr>
            <w:rFonts w:ascii="Times New Roman" w:hAnsi="Times New Roman" w:cs="Times New Roman"/>
            <w:rPrChange w:id="2571" w:author="Amrit" w:date="2018-11-16T13:02:00Z">
              <w:rPr/>
            </w:rPrChange>
          </w:rPr>
          <w:t>Bartsch,J.A</w:t>
        </w:r>
        <w:proofErr w:type="spellEnd"/>
        <w:r w:rsidRPr="009B2FCB">
          <w:rPr>
            <w:rFonts w:ascii="Times New Roman" w:hAnsi="Times New Roman" w:cs="Times New Roman"/>
            <w:rPrChange w:id="2572" w:author="Amrit" w:date="2018-11-16T13:02:00Z">
              <w:rPr/>
            </w:rPrChange>
          </w:rPr>
          <w:t>.</w:t>
        </w:r>
        <w:proofErr w:type="gramEnd"/>
        <w:r w:rsidRPr="009B2FCB">
          <w:rPr>
            <w:rFonts w:ascii="Times New Roman" w:hAnsi="Times New Roman" w:cs="Times New Roman"/>
            <w:rPrChange w:id="2573" w:author="Amrit" w:date="2018-11-16T13:02:00Z">
              <w:rPr/>
            </w:rPrChange>
          </w:rPr>
          <w:t xml:space="preserve"> and </w:t>
        </w:r>
        <w:proofErr w:type="spellStart"/>
        <w:r w:rsidRPr="009B2FCB">
          <w:rPr>
            <w:rFonts w:ascii="Times New Roman" w:hAnsi="Times New Roman" w:cs="Times New Roman"/>
            <w:rPrChange w:id="2574" w:author="Amrit" w:date="2018-11-16T13:02:00Z">
              <w:rPr/>
            </w:rPrChange>
          </w:rPr>
          <w:t>Speed,T.P</w:t>
        </w:r>
        <w:proofErr w:type="spellEnd"/>
        <w:r w:rsidRPr="009B2FCB">
          <w:rPr>
            <w:rFonts w:ascii="Times New Roman" w:hAnsi="Times New Roman" w:cs="Times New Roman"/>
            <w:rPrChange w:id="2575" w:author="Amrit" w:date="2018-11-16T13:02:00Z">
              <w:rPr/>
            </w:rPrChange>
          </w:rPr>
          <w:t xml:space="preserve">. (2012) Using control genes to correct for unwanted variation in microarray data. </w:t>
        </w:r>
        <w:r w:rsidRPr="009B2FCB">
          <w:rPr>
            <w:rFonts w:ascii="Times New Roman" w:hAnsi="Times New Roman" w:cs="Times New Roman"/>
            <w:i/>
            <w:iCs/>
            <w:rPrChange w:id="2576" w:author="Amrit" w:date="2018-11-16T13:02:00Z">
              <w:rPr>
                <w:i/>
                <w:iCs/>
              </w:rPr>
            </w:rPrChange>
          </w:rPr>
          <w:t>Biostatistics</w:t>
        </w:r>
        <w:r w:rsidRPr="009B2FCB">
          <w:rPr>
            <w:rFonts w:ascii="Times New Roman" w:hAnsi="Times New Roman" w:cs="Times New Roman"/>
            <w:rPrChange w:id="2577" w:author="Amrit" w:date="2018-11-16T13:02:00Z">
              <w:rPr/>
            </w:rPrChange>
          </w:rPr>
          <w:t xml:space="preserve">, </w:t>
        </w:r>
        <w:r w:rsidRPr="009B2FCB">
          <w:rPr>
            <w:rFonts w:ascii="Times New Roman" w:hAnsi="Times New Roman" w:cs="Times New Roman"/>
            <w:b/>
            <w:bCs/>
            <w:rPrChange w:id="2578" w:author="Amrit" w:date="2018-11-16T13:02:00Z">
              <w:rPr>
                <w:b/>
                <w:bCs/>
              </w:rPr>
            </w:rPrChange>
          </w:rPr>
          <w:t>13</w:t>
        </w:r>
        <w:r w:rsidRPr="009B2FCB">
          <w:rPr>
            <w:rFonts w:ascii="Times New Roman" w:hAnsi="Times New Roman" w:cs="Times New Roman"/>
            <w:rPrChange w:id="2579" w:author="Amrit" w:date="2018-11-16T13:02:00Z">
              <w:rPr/>
            </w:rPrChange>
          </w:rPr>
          <w:t>, 539–552.</w:t>
        </w:r>
      </w:ins>
    </w:p>
    <w:p w14:paraId="5CAB06A5" w14:textId="77777777" w:rsidR="009B2FCB" w:rsidRPr="009B2FCB" w:rsidRDefault="009B2FCB" w:rsidP="009B2FCB">
      <w:pPr>
        <w:pStyle w:val="Bibliography"/>
        <w:rPr>
          <w:ins w:id="2580" w:author="Amrit" w:date="2018-11-16T13:02:00Z"/>
          <w:rFonts w:ascii="Times New Roman" w:hAnsi="Times New Roman" w:cs="Times New Roman"/>
          <w:rPrChange w:id="2581" w:author="Amrit" w:date="2018-11-16T13:02:00Z">
            <w:rPr>
              <w:ins w:id="2582" w:author="Amrit" w:date="2018-11-16T13:02:00Z"/>
            </w:rPr>
          </w:rPrChange>
        </w:rPr>
        <w:pPrChange w:id="2583" w:author="Amrit" w:date="2018-11-16T13:02:00Z">
          <w:pPr>
            <w:widowControl w:val="0"/>
            <w:autoSpaceDE w:val="0"/>
            <w:autoSpaceDN w:val="0"/>
            <w:adjustRightInd w:val="0"/>
          </w:pPr>
        </w:pPrChange>
      </w:pPr>
      <w:proofErr w:type="spellStart"/>
      <w:proofErr w:type="gramStart"/>
      <w:ins w:id="2584" w:author="Amrit" w:date="2018-11-16T13:02:00Z">
        <w:r w:rsidRPr="009B2FCB">
          <w:rPr>
            <w:rFonts w:ascii="Times New Roman" w:hAnsi="Times New Roman" w:cs="Times New Roman"/>
            <w:rPrChange w:id="2585" w:author="Amrit" w:date="2018-11-16T13:02:00Z">
              <w:rPr/>
            </w:rPrChange>
          </w:rPr>
          <w:t>Glass,K</w:t>
        </w:r>
        <w:proofErr w:type="spellEnd"/>
        <w:r w:rsidRPr="009B2FCB">
          <w:rPr>
            <w:rFonts w:ascii="Times New Roman" w:hAnsi="Times New Roman" w:cs="Times New Roman"/>
            <w:rPrChange w:id="2586" w:author="Amrit" w:date="2018-11-16T13:02:00Z">
              <w:rPr/>
            </w:rPrChange>
          </w:rPr>
          <w:t>.</w:t>
        </w:r>
        <w:proofErr w:type="gramEnd"/>
        <w:r w:rsidRPr="009B2FCB">
          <w:rPr>
            <w:rFonts w:ascii="Times New Roman" w:hAnsi="Times New Roman" w:cs="Times New Roman"/>
            <w:rPrChange w:id="2587" w:author="Amrit" w:date="2018-11-16T13:02:00Z">
              <w:rPr/>
            </w:rPrChange>
          </w:rPr>
          <w:t xml:space="preserve"> </w:t>
        </w:r>
        <w:r w:rsidRPr="009B2FCB">
          <w:rPr>
            <w:rFonts w:ascii="Times New Roman" w:hAnsi="Times New Roman" w:cs="Times New Roman"/>
            <w:i/>
            <w:iCs/>
            <w:rPrChange w:id="2588" w:author="Amrit" w:date="2018-11-16T13:02:00Z">
              <w:rPr>
                <w:i/>
                <w:iCs/>
              </w:rPr>
            </w:rPrChange>
          </w:rPr>
          <w:t>et al.</w:t>
        </w:r>
        <w:r w:rsidRPr="009B2FCB">
          <w:rPr>
            <w:rFonts w:ascii="Times New Roman" w:hAnsi="Times New Roman" w:cs="Times New Roman"/>
            <w:rPrChange w:id="2589" w:author="Amrit" w:date="2018-11-16T13:02:00Z">
              <w:rPr/>
            </w:rPrChange>
          </w:rPr>
          <w:t xml:space="preserve"> (2013) Passing messages between biological networks to refine predicted interactions. </w:t>
        </w:r>
        <w:proofErr w:type="spellStart"/>
        <w:r w:rsidRPr="009B2FCB">
          <w:rPr>
            <w:rFonts w:ascii="Times New Roman" w:hAnsi="Times New Roman" w:cs="Times New Roman"/>
            <w:i/>
            <w:iCs/>
            <w:rPrChange w:id="2590" w:author="Amrit" w:date="2018-11-16T13:02:00Z">
              <w:rPr>
                <w:i/>
                <w:iCs/>
              </w:rPr>
            </w:rPrChange>
          </w:rPr>
          <w:t>PLoS</w:t>
        </w:r>
        <w:proofErr w:type="spellEnd"/>
        <w:r w:rsidRPr="009B2FCB">
          <w:rPr>
            <w:rFonts w:ascii="Times New Roman" w:hAnsi="Times New Roman" w:cs="Times New Roman"/>
            <w:i/>
            <w:iCs/>
            <w:rPrChange w:id="2591" w:author="Amrit" w:date="2018-11-16T13:02:00Z">
              <w:rPr>
                <w:i/>
                <w:iCs/>
              </w:rPr>
            </w:rPrChange>
          </w:rPr>
          <w:t xml:space="preserve"> ONE</w:t>
        </w:r>
        <w:r w:rsidRPr="009B2FCB">
          <w:rPr>
            <w:rFonts w:ascii="Times New Roman" w:hAnsi="Times New Roman" w:cs="Times New Roman"/>
            <w:rPrChange w:id="2592" w:author="Amrit" w:date="2018-11-16T13:02:00Z">
              <w:rPr/>
            </w:rPrChange>
          </w:rPr>
          <w:t xml:space="preserve">, </w:t>
        </w:r>
        <w:r w:rsidRPr="009B2FCB">
          <w:rPr>
            <w:rFonts w:ascii="Times New Roman" w:hAnsi="Times New Roman" w:cs="Times New Roman"/>
            <w:b/>
            <w:bCs/>
            <w:rPrChange w:id="2593" w:author="Amrit" w:date="2018-11-16T13:02:00Z">
              <w:rPr>
                <w:b/>
                <w:bCs/>
              </w:rPr>
            </w:rPrChange>
          </w:rPr>
          <w:t>8</w:t>
        </w:r>
        <w:r w:rsidRPr="009B2FCB">
          <w:rPr>
            <w:rFonts w:ascii="Times New Roman" w:hAnsi="Times New Roman" w:cs="Times New Roman"/>
            <w:rPrChange w:id="2594" w:author="Amrit" w:date="2018-11-16T13:02:00Z">
              <w:rPr/>
            </w:rPrChange>
          </w:rPr>
          <w:t>, e64832.</w:t>
        </w:r>
      </w:ins>
    </w:p>
    <w:p w14:paraId="282AD7BC" w14:textId="77777777" w:rsidR="009B2FCB" w:rsidRPr="009B2FCB" w:rsidRDefault="009B2FCB" w:rsidP="009B2FCB">
      <w:pPr>
        <w:pStyle w:val="Bibliography"/>
        <w:rPr>
          <w:ins w:id="2595" w:author="Amrit" w:date="2018-11-16T13:02:00Z"/>
          <w:rFonts w:ascii="Times New Roman" w:hAnsi="Times New Roman" w:cs="Times New Roman"/>
          <w:rPrChange w:id="2596" w:author="Amrit" w:date="2018-11-16T13:02:00Z">
            <w:rPr>
              <w:ins w:id="2597" w:author="Amrit" w:date="2018-11-16T13:02:00Z"/>
            </w:rPr>
          </w:rPrChange>
        </w:rPr>
        <w:pPrChange w:id="2598" w:author="Amrit" w:date="2018-11-16T13:02:00Z">
          <w:pPr>
            <w:widowControl w:val="0"/>
            <w:autoSpaceDE w:val="0"/>
            <w:autoSpaceDN w:val="0"/>
            <w:adjustRightInd w:val="0"/>
          </w:pPr>
        </w:pPrChange>
      </w:pPr>
      <w:proofErr w:type="spellStart"/>
      <w:proofErr w:type="gramStart"/>
      <w:ins w:id="2599" w:author="Amrit" w:date="2018-11-16T13:02:00Z">
        <w:r w:rsidRPr="009B2FCB">
          <w:rPr>
            <w:rFonts w:ascii="Times New Roman" w:hAnsi="Times New Roman" w:cs="Times New Roman"/>
            <w:rPrChange w:id="2600" w:author="Amrit" w:date="2018-11-16T13:02:00Z">
              <w:rPr/>
            </w:rPrChange>
          </w:rPr>
          <w:t>González,I</w:t>
        </w:r>
        <w:proofErr w:type="spellEnd"/>
        <w:r w:rsidRPr="009B2FCB">
          <w:rPr>
            <w:rFonts w:ascii="Times New Roman" w:hAnsi="Times New Roman" w:cs="Times New Roman"/>
            <w:rPrChange w:id="2601" w:author="Amrit" w:date="2018-11-16T13:02:00Z">
              <w:rPr/>
            </w:rPrChange>
          </w:rPr>
          <w:t>.</w:t>
        </w:r>
        <w:proofErr w:type="gramEnd"/>
        <w:r w:rsidRPr="009B2FCB">
          <w:rPr>
            <w:rFonts w:ascii="Times New Roman" w:hAnsi="Times New Roman" w:cs="Times New Roman"/>
            <w:rPrChange w:id="2602" w:author="Amrit" w:date="2018-11-16T13:02:00Z">
              <w:rPr/>
            </w:rPrChange>
          </w:rPr>
          <w:t xml:space="preserve"> </w:t>
        </w:r>
        <w:r w:rsidRPr="009B2FCB">
          <w:rPr>
            <w:rFonts w:ascii="Times New Roman" w:hAnsi="Times New Roman" w:cs="Times New Roman"/>
            <w:i/>
            <w:iCs/>
            <w:rPrChange w:id="2603" w:author="Amrit" w:date="2018-11-16T13:02:00Z">
              <w:rPr>
                <w:i/>
                <w:iCs/>
              </w:rPr>
            </w:rPrChange>
          </w:rPr>
          <w:t>et al.</w:t>
        </w:r>
        <w:r w:rsidRPr="009B2FCB">
          <w:rPr>
            <w:rFonts w:ascii="Times New Roman" w:hAnsi="Times New Roman" w:cs="Times New Roman"/>
            <w:rPrChange w:id="2604" w:author="Amrit" w:date="2018-11-16T13:02:00Z">
              <w:rPr/>
            </w:rPrChange>
          </w:rPr>
          <w:t xml:space="preserve"> (2012) </w:t>
        </w:r>
        <w:proofErr w:type="spellStart"/>
        <w:r w:rsidRPr="009B2FCB">
          <w:rPr>
            <w:rFonts w:ascii="Times New Roman" w:hAnsi="Times New Roman" w:cs="Times New Roman"/>
            <w:rPrChange w:id="2605" w:author="Amrit" w:date="2018-11-16T13:02:00Z">
              <w:rPr/>
            </w:rPrChange>
          </w:rPr>
          <w:t>Visualising</w:t>
        </w:r>
        <w:proofErr w:type="spellEnd"/>
        <w:r w:rsidRPr="009B2FCB">
          <w:rPr>
            <w:rFonts w:ascii="Times New Roman" w:hAnsi="Times New Roman" w:cs="Times New Roman"/>
            <w:rPrChange w:id="2606" w:author="Amrit" w:date="2018-11-16T13:02:00Z">
              <w:rPr/>
            </w:rPrChange>
          </w:rPr>
          <w:t xml:space="preserve"> associations between paired ‘omics’ data sets. </w:t>
        </w:r>
        <w:proofErr w:type="spellStart"/>
        <w:r w:rsidRPr="009B2FCB">
          <w:rPr>
            <w:rFonts w:ascii="Times New Roman" w:hAnsi="Times New Roman" w:cs="Times New Roman"/>
            <w:i/>
            <w:iCs/>
            <w:rPrChange w:id="2607" w:author="Amrit" w:date="2018-11-16T13:02:00Z">
              <w:rPr>
                <w:i/>
                <w:iCs/>
              </w:rPr>
            </w:rPrChange>
          </w:rPr>
          <w:t>BioData</w:t>
        </w:r>
        <w:proofErr w:type="spellEnd"/>
        <w:r w:rsidRPr="009B2FCB">
          <w:rPr>
            <w:rFonts w:ascii="Times New Roman" w:hAnsi="Times New Roman" w:cs="Times New Roman"/>
            <w:i/>
            <w:iCs/>
            <w:rPrChange w:id="2608" w:author="Amrit" w:date="2018-11-16T13:02:00Z">
              <w:rPr>
                <w:i/>
                <w:iCs/>
              </w:rPr>
            </w:rPrChange>
          </w:rPr>
          <w:t xml:space="preserve"> Min.</w:t>
        </w:r>
        <w:r w:rsidRPr="009B2FCB">
          <w:rPr>
            <w:rFonts w:ascii="Times New Roman" w:hAnsi="Times New Roman" w:cs="Times New Roman"/>
            <w:rPrChange w:id="2609" w:author="Amrit" w:date="2018-11-16T13:02:00Z">
              <w:rPr/>
            </w:rPrChange>
          </w:rPr>
          <w:t xml:space="preserve">, </w:t>
        </w:r>
        <w:r w:rsidRPr="009B2FCB">
          <w:rPr>
            <w:rFonts w:ascii="Times New Roman" w:hAnsi="Times New Roman" w:cs="Times New Roman"/>
            <w:b/>
            <w:bCs/>
            <w:rPrChange w:id="2610" w:author="Amrit" w:date="2018-11-16T13:02:00Z">
              <w:rPr>
                <w:b/>
                <w:bCs/>
              </w:rPr>
            </w:rPrChange>
          </w:rPr>
          <w:t>5</w:t>
        </w:r>
        <w:r w:rsidRPr="009B2FCB">
          <w:rPr>
            <w:rFonts w:ascii="Times New Roman" w:hAnsi="Times New Roman" w:cs="Times New Roman"/>
            <w:rPrChange w:id="2611" w:author="Amrit" w:date="2018-11-16T13:02:00Z">
              <w:rPr/>
            </w:rPrChange>
          </w:rPr>
          <w:t>, 1–23.</w:t>
        </w:r>
      </w:ins>
    </w:p>
    <w:p w14:paraId="0EA32170" w14:textId="77777777" w:rsidR="009B2FCB" w:rsidRPr="009B2FCB" w:rsidRDefault="009B2FCB" w:rsidP="009B2FCB">
      <w:pPr>
        <w:pStyle w:val="Bibliography"/>
        <w:rPr>
          <w:ins w:id="2612" w:author="Amrit" w:date="2018-11-16T13:02:00Z"/>
          <w:rFonts w:ascii="Times New Roman" w:hAnsi="Times New Roman" w:cs="Times New Roman"/>
          <w:rPrChange w:id="2613" w:author="Amrit" w:date="2018-11-16T13:02:00Z">
            <w:rPr>
              <w:ins w:id="2614" w:author="Amrit" w:date="2018-11-16T13:02:00Z"/>
            </w:rPr>
          </w:rPrChange>
        </w:rPr>
        <w:pPrChange w:id="2615" w:author="Amrit" w:date="2018-11-16T13:02:00Z">
          <w:pPr>
            <w:widowControl w:val="0"/>
            <w:autoSpaceDE w:val="0"/>
            <w:autoSpaceDN w:val="0"/>
            <w:adjustRightInd w:val="0"/>
          </w:pPr>
        </w:pPrChange>
      </w:pPr>
      <w:proofErr w:type="spellStart"/>
      <w:proofErr w:type="gramStart"/>
      <w:ins w:id="2616" w:author="Amrit" w:date="2018-11-16T13:02:00Z">
        <w:r w:rsidRPr="009B2FCB">
          <w:rPr>
            <w:rFonts w:ascii="Times New Roman" w:hAnsi="Times New Roman" w:cs="Times New Roman"/>
            <w:rPrChange w:id="2617" w:author="Amrit" w:date="2018-11-16T13:02:00Z">
              <w:rPr/>
            </w:rPrChange>
          </w:rPr>
          <w:t>Günther,O</w:t>
        </w:r>
        <w:proofErr w:type="spellEnd"/>
        <w:r w:rsidRPr="009B2FCB">
          <w:rPr>
            <w:rFonts w:ascii="Times New Roman" w:hAnsi="Times New Roman" w:cs="Times New Roman"/>
            <w:rPrChange w:id="2618" w:author="Amrit" w:date="2018-11-16T13:02:00Z">
              <w:rPr/>
            </w:rPrChange>
          </w:rPr>
          <w:t>.</w:t>
        </w:r>
        <w:proofErr w:type="gramEnd"/>
        <w:r w:rsidRPr="009B2FCB">
          <w:rPr>
            <w:rFonts w:ascii="Times New Roman" w:hAnsi="Times New Roman" w:cs="Times New Roman"/>
            <w:rPrChange w:id="2619" w:author="Amrit" w:date="2018-11-16T13:02:00Z">
              <w:rPr/>
            </w:rPrChange>
          </w:rPr>
          <w:t xml:space="preserve"> </w:t>
        </w:r>
        <w:r w:rsidRPr="009B2FCB">
          <w:rPr>
            <w:rFonts w:ascii="Times New Roman" w:hAnsi="Times New Roman" w:cs="Times New Roman"/>
            <w:i/>
            <w:iCs/>
            <w:rPrChange w:id="2620" w:author="Amrit" w:date="2018-11-16T13:02:00Z">
              <w:rPr>
                <w:i/>
                <w:iCs/>
              </w:rPr>
            </w:rPrChange>
          </w:rPr>
          <w:t>et al.</w:t>
        </w:r>
        <w:r w:rsidRPr="009B2FCB">
          <w:rPr>
            <w:rFonts w:ascii="Times New Roman" w:hAnsi="Times New Roman" w:cs="Times New Roman"/>
            <w:rPrChange w:id="2621" w:author="Amrit" w:date="2018-11-16T13:02:00Z">
              <w:rPr/>
            </w:rPrChange>
          </w:rPr>
          <w:t xml:space="preserve"> (2012) A computational pipeline for the development of multi-marker bio-signature panels and ensemble classifiers. </w:t>
        </w:r>
        <w:r w:rsidRPr="009B2FCB">
          <w:rPr>
            <w:rFonts w:ascii="Times New Roman" w:hAnsi="Times New Roman" w:cs="Times New Roman"/>
            <w:b/>
            <w:bCs/>
            <w:rPrChange w:id="2622" w:author="Amrit" w:date="2018-11-16T13:02:00Z">
              <w:rPr>
                <w:b/>
                <w:bCs/>
              </w:rPr>
            </w:rPrChange>
          </w:rPr>
          <w:t>13</w:t>
        </w:r>
        <w:r w:rsidRPr="009B2FCB">
          <w:rPr>
            <w:rFonts w:ascii="Times New Roman" w:hAnsi="Times New Roman" w:cs="Times New Roman"/>
            <w:rPrChange w:id="2623" w:author="Amrit" w:date="2018-11-16T13:02:00Z">
              <w:rPr/>
            </w:rPrChange>
          </w:rPr>
          <w:t>, 326.</w:t>
        </w:r>
      </w:ins>
    </w:p>
    <w:p w14:paraId="23468CDF" w14:textId="77777777" w:rsidR="009B2FCB" w:rsidRPr="009B2FCB" w:rsidRDefault="009B2FCB" w:rsidP="009B2FCB">
      <w:pPr>
        <w:pStyle w:val="Bibliography"/>
        <w:rPr>
          <w:ins w:id="2624" w:author="Amrit" w:date="2018-11-16T13:02:00Z"/>
          <w:rFonts w:ascii="Times New Roman" w:hAnsi="Times New Roman" w:cs="Times New Roman"/>
          <w:rPrChange w:id="2625" w:author="Amrit" w:date="2018-11-16T13:02:00Z">
            <w:rPr>
              <w:ins w:id="2626" w:author="Amrit" w:date="2018-11-16T13:02:00Z"/>
            </w:rPr>
          </w:rPrChange>
        </w:rPr>
        <w:pPrChange w:id="2627" w:author="Amrit" w:date="2018-11-16T13:02:00Z">
          <w:pPr>
            <w:widowControl w:val="0"/>
            <w:autoSpaceDE w:val="0"/>
            <w:autoSpaceDN w:val="0"/>
            <w:adjustRightInd w:val="0"/>
          </w:pPr>
        </w:pPrChange>
      </w:pPr>
      <w:proofErr w:type="spellStart"/>
      <w:proofErr w:type="gramStart"/>
      <w:ins w:id="2628" w:author="Amrit" w:date="2018-11-16T13:02:00Z">
        <w:r w:rsidRPr="009B2FCB">
          <w:rPr>
            <w:rFonts w:ascii="Times New Roman" w:hAnsi="Times New Roman" w:cs="Times New Roman"/>
            <w:rPrChange w:id="2629" w:author="Amrit" w:date="2018-11-16T13:02:00Z">
              <w:rPr/>
            </w:rPrChange>
          </w:rPr>
          <w:t>Hamosh,A</w:t>
        </w:r>
        <w:proofErr w:type="spellEnd"/>
        <w:r w:rsidRPr="009B2FCB">
          <w:rPr>
            <w:rFonts w:ascii="Times New Roman" w:hAnsi="Times New Roman" w:cs="Times New Roman"/>
            <w:rPrChange w:id="2630" w:author="Amrit" w:date="2018-11-16T13:02:00Z">
              <w:rPr/>
            </w:rPrChange>
          </w:rPr>
          <w:t>.</w:t>
        </w:r>
        <w:proofErr w:type="gramEnd"/>
        <w:r w:rsidRPr="009B2FCB">
          <w:rPr>
            <w:rFonts w:ascii="Times New Roman" w:hAnsi="Times New Roman" w:cs="Times New Roman"/>
            <w:rPrChange w:id="2631" w:author="Amrit" w:date="2018-11-16T13:02:00Z">
              <w:rPr/>
            </w:rPrChange>
          </w:rPr>
          <w:t xml:space="preserve"> (2004) Online Mendelian Inheritance in Man (OMIM), a knowledgebase of human genes and genetic disorders. </w:t>
        </w:r>
        <w:r w:rsidRPr="009B2FCB">
          <w:rPr>
            <w:rFonts w:ascii="Times New Roman" w:hAnsi="Times New Roman" w:cs="Times New Roman"/>
            <w:i/>
            <w:iCs/>
            <w:rPrChange w:id="2632" w:author="Amrit" w:date="2018-11-16T13:02:00Z">
              <w:rPr>
                <w:i/>
                <w:iCs/>
              </w:rPr>
            </w:rPrChange>
          </w:rPr>
          <w:t>Nucleic Acids Res.</w:t>
        </w:r>
        <w:r w:rsidRPr="009B2FCB">
          <w:rPr>
            <w:rFonts w:ascii="Times New Roman" w:hAnsi="Times New Roman" w:cs="Times New Roman"/>
            <w:rPrChange w:id="2633" w:author="Amrit" w:date="2018-11-16T13:02:00Z">
              <w:rPr/>
            </w:rPrChange>
          </w:rPr>
          <w:t xml:space="preserve">, </w:t>
        </w:r>
        <w:r w:rsidRPr="009B2FCB">
          <w:rPr>
            <w:rFonts w:ascii="Times New Roman" w:hAnsi="Times New Roman" w:cs="Times New Roman"/>
            <w:b/>
            <w:bCs/>
            <w:rPrChange w:id="2634" w:author="Amrit" w:date="2018-11-16T13:02:00Z">
              <w:rPr>
                <w:b/>
                <w:bCs/>
              </w:rPr>
            </w:rPrChange>
          </w:rPr>
          <w:t>33</w:t>
        </w:r>
        <w:r w:rsidRPr="009B2FCB">
          <w:rPr>
            <w:rFonts w:ascii="Times New Roman" w:hAnsi="Times New Roman" w:cs="Times New Roman"/>
            <w:rPrChange w:id="2635" w:author="Amrit" w:date="2018-11-16T13:02:00Z">
              <w:rPr/>
            </w:rPrChange>
          </w:rPr>
          <w:t>, D514–D517.</w:t>
        </w:r>
      </w:ins>
    </w:p>
    <w:p w14:paraId="64970FEA" w14:textId="77777777" w:rsidR="009B2FCB" w:rsidRPr="009B2FCB" w:rsidRDefault="009B2FCB" w:rsidP="009B2FCB">
      <w:pPr>
        <w:pStyle w:val="Bibliography"/>
        <w:rPr>
          <w:ins w:id="2636" w:author="Amrit" w:date="2018-11-16T13:02:00Z"/>
          <w:rFonts w:ascii="Times New Roman" w:hAnsi="Times New Roman" w:cs="Times New Roman"/>
          <w:rPrChange w:id="2637" w:author="Amrit" w:date="2018-11-16T13:02:00Z">
            <w:rPr>
              <w:ins w:id="2638" w:author="Amrit" w:date="2018-11-16T13:02:00Z"/>
            </w:rPr>
          </w:rPrChange>
        </w:rPr>
        <w:pPrChange w:id="2639" w:author="Amrit" w:date="2018-11-16T13:02:00Z">
          <w:pPr>
            <w:widowControl w:val="0"/>
            <w:autoSpaceDE w:val="0"/>
            <w:autoSpaceDN w:val="0"/>
            <w:adjustRightInd w:val="0"/>
          </w:pPr>
        </w:pPrChange>
      </w:pPr>
      <w:proofErr w:type="spellStart"/>
      <w:proofErr w:type="gramStart"/>
      <w:ins w:id="2640" w:author="Amrit" w:date="2018-11-16T13:02:00Z">
        <w:r w:rsidRPr="009B2FCB">
          <w:rPr>
            <w:rFonts w:ascii="Times New Roman" w:hAnsi="Times New Roman" w:cs="Times New Roman"/>
            <w:rPrChange w:id="2641" w:author="Amrit" w:date="2018-11-16T13:02:00Z">
              <w:rPr/>
            </w:rPrChange>
          </w:rPr>
          <w:t>Huang,S</w:t>
        </w:r>
        <w:proofErr w:type="spellEnd"/>
        <w:r w:rsidRPr="009B2FCB">
          <w:rPr>
            <w:rFonts w:ascii="Times New Roman" w:hAnsi="Times New Roman" w:cs="Times New Roman"/>
            <w:rPrChange w:id="2642" w:author="Amrit" w:date="2018-11-16T13:02:00Z">
              <w:rPr/>
            </w:rPrChange>
          </w:rPr>
          <w:t>.</w:t>
        </w:r>
        <w:proofErr w:type="gramEnd"/>
        <w:r w:rsidRPr="009B2FCB">
          <w:rPr>
            <w:rFonts w:ascii="Times New Roman" w:hAnsi="Times New Roman" w:cs="Times New Roman"/>
            <w:rPrChange w:id="2643" w:author="Amrit" w:date="2018-11-16T13:02:00Z">
              <w:rPr/>
            </w:rPrChange>
          </w:rPr>
          <w:t xml:space="preserve"> </w:t>
        </w:r>
        <w:r w:rsidRPr="009B2FCB">
          <w:rPr>
            <w:rFonts w:ascii="Times New Roman" w:hAnsi="Times New Roman" w:cs="Times New Roman"/>
            <w:i/>
            <w:iCs/>
            <w:rPrChange w:id="2644" w:author="Amrit" w:date="2018-11-16T13:02:00Z">
              <w:rPr>
                <w:i/>
                <w:iCs/>
              </w:rPr>
            </w:rPrChange>
          </w:rPr>
          <w:t>et al.</w:t>
        </w:r>
        <w:r w:rsidRPr="009B2FCB">
          <w:rPr>
            <w:rFonts w:ascii="Times New Roman" w:hAnsi="Times New Roman" w:cs="Times New Roman"/>
            <w:rPrChange w:id="2645" w:author="Amrit" w:date="2018-11-16T13:02:00Z">
              <w:rPr/>
            </w:rPrChange>
          </w:rPr>
          <w:t xml:space="preserve"> (2017) More is better: recent progress in multi-omics data integration methods. </w:t>
        </w:r>
        <w:r w:rsidRPr="009B2FCB">
          <w:rPr>
            <w:rFonts w:ascii="Times New Roman" w:hAnsi="Times New Roman" w:cs="Times New Roman"/>
            <w:i/>
            <w:iCs/>
            <w:rPrChange w:id="2646" w:author="Amrit" w:date="2018-11-16T13:02:00Z">
              <w:rPr>
                <w:i/>
                <w:iCs/>
              </w:rPr>
            </w:rPrChange>
          </w:rPr>
          <w:t>Front. Genet.</w:t>
        </w:r>
        <w:r w:rsidRPr="009B2FCB">
          <w:rPr>
            <w:rFonts w:ascii="Times New Roman" w:hAnsi="Times New Roman" w:cs="Times New Roman"/>
            <w:rPrChange w:id="2647" w:author="Amrit" w:date="2018-11-16T13:02:00Z">
              <w:rPr/>
            </w:rPrChange>
          </w:rPr>
          <w:t xml:space="preserve">, </w:t>
        </w:r>
        <w:r w:rsidRPr="009B2FCB">
          <w:rPr>
            <w:rFonts w:ascii="Times New Roman" w:hAnsi="Times New Roman" w:cs="Times New Roman"/>
            <w:b/>
            <w:bCs/>
            <w:rPrChange w:id="2648" w:author="Amrit" w:date="2018-11-16T13:02:00Z">
              <w:rPr>
                <w:b/>
                <w:bCs/>
              </w:rPr>
            </w:rPrChange>
          </w:rPr>
          <w:t>8</w:t>
        </w:r>
        <w:r w:rsidRPr="009B2FCB">
          <w:rPr>
            <w:rFonts w:ascii="Times New Roman" w:hAnsi="Times New Roman" w:cs="Times New Roman"/>
            <w:rPrChange w:id="2649" w:author="Amrit" w:date="2018-11-16T13:02:00Z">
              <w:rPr/>
            </w:rPrChange>
          </w:rPr>
          <w:t>.</w:t>
        </w:r>
      </w:ins>
    </w:p>
    <w:p w14:paraId="124A7A19" w14:textId="77777777" w:rsidR="009B2FCB" w:rsidRPr="009B2FCB" w:rsidRDefault="009B2FCB" w:rsidP="009B2FCB">
      <w:pPr>
        <w:pStyle w:val="Bibliography"/>
        <w:rPr>
          <w:ins w:id="2650" w:author="Amrit" w:date="2018-11-16T13:02:00Z"/>
          <w:rFonts w:ascii="Times New Roman" w:hAnsi="Times New Roman" w:cs="Times New Roman"/>
          <w:rPrChange w:id="2651" w:author="Amrit" w:date="2018-11-16T13:02:00Z">
            <w:rPr>
              <w:ins w:id="2652" w:author="Amrit" w:date="2018-11-16T13:02:00Z"/>
            </w:rPr>
          </w:rPrChange>
        </w:rPr>
        <w:pPrChange w:id="2653" w:author="Amrit" w:date="2018-11-16T13:02:00Z">
          <w:pPr>
            <w:widowControl w:val="0"/>
            <w:autoSpaceDE w:val="0"/>
            <w:autoSpaceDN w:val="0"/>
            <w:adjustRightInd w:val="0"/>
          </w:pPr>
        </w:pPrChange>
      </w:pPr>
      <w:proofErr w:type="spellStart"/>
      <w:proofErr w:type="gramStart"/>
      <w:ins w:id="2654" w:author="Amrit" w:date="2018-11-16T13:02:00Z">
        <w:r w:rsidRPr="009B2FCB">
          <w:rPr>
            <w:rFonts w:ascii="Times New Roman" w:hAnsi="Times New Roman" w:cs="Times New Roman"/>
            <w:rPrChange w:id="2655" w:author="Amrit" w:date="2018-11-16T13:02:00Z">
              <w:rPr/>
            </w:rPrChange>
          </w:rPr>
          <w:t>Johnson,W.E</w:t>
        </w:r>
        <w:proofErr w:type="spellEnd"/>
        <w:r w:rsidRPr="009B2FCB">
          <w:rPr>
            <w:rFonts w:ascii="Times New Roman" w:hAnsi="Times New Roman" w:cs="Times New Roman"/>
            <w:rPrChange w:id="2656" w:author="Amrit" w:date="2018-11-16T13:02:00Z">
              <w:rPr/>
            </w:rPrChange>
          </w:rPr>
          <w:t>.</w:t>
        </w:r>
        <w:proofErr w:type="gramEnd"/>
        <w:r w:rsidRPr="009B2FCB">
          <w:rPr>
            <w:rFonts w:ascii="Times New Roman" w:hAnsi="Times New Roman" w:cs="Times New Roman"/>
            <w:rPrChange w:id="2657" w:author="Amrit" w:date="2018-11-16T13:02:00Z">
              <w:rPr/>
            </w:rPrChange>
          </w:rPr>
          <w:t xml:space="preserve"> </w:t>
        </w:r>
        <w:r w:rsidRPr="009B2FCB">
          <w:rPr>
            <w:rFonts w:ascii="Times New Roman" w:hAnsi="Times New Roman" w:cs="Times New Roman"/>
            <w:i/>
            <w:iCs/>
            <w:rPrChange w:id="2658" w:author="Amrit" w:date="2018-11-16T13:02:00Z">
              <w:rPr>
                <w:i/>
                <w:iCs/>
              </w:rPr>
            </w:rPrChange>
          </w:rPr>
          <w:t>et al.</w:t>
        </w:r>
        <w:r w:rsidRPr="009B2FCB">
          <w:rPr>
            <w:rFonts w:ascii="Times New Roman" w:hAnsi="Times New Roman" w:cs="Times New Roman"/>
            <w:rPrChange w:id="2659" w:author="Amrit" w:date="2018-11-16T13:02:00Z">
              <w:rPr/>
            </w:rPrChange>
          </w:rPr>
          <w:t xml:space="preserve"> (2007) Adjusting batch effects in microarray expression data using empirical Bayes methods. </w:t>
        </w:r>
        <w:r w:rsidRPr="009B2FCB">
          <w:rPr>
            <w:rFonts w:ascii="Times New Roman" w:hAnsi="Times New Roman" w:cs="Times New Roman"/>
            <w:i/>
            <w:iCs/>
            <w:rPrChange w:id="2660" w:author="Amrit" w:date="2018-11-16T13:02:00Z">
              <w:rPr>
                <w:i/>
                <w:iCs/>
              </w:rPr>
            </w:rPrChange>
          </w:rPr>
          <w:t>Biostatistics</w:t>
        </w:r>
        <w:r w:rsidRPr="009B2FCB">
          <w:rPr>
            <w:rFonts w:ascii="Times New Roman" w:hAnsi="Times New Roman" w:cs="Times New Roman"/>
            <w:rPrChange w:id="2661" w:author="Amrit" w:date="2018-11-16T13:02:00Z">
              <w:rPr/>
            </w:rPrChange>
          </w:rPr>
          <w:t xml:space="preserve">, </w:t>
        </w:r>
        <w:r w:rsidRPr="009B2FCB">
          <w:rPr>
            <w:rFonts w:ascii="Times New Roman" w:hAnsi="Times New Roman" w:cs="Times New Roman"/>
            <w:b/>
            <w:bCs/>
            <w:rPrChange w:id="2662" w:author="Amrit" w:date="2018-11-16T13:02:00Z">
              <w:rPr>
                <w:b/>
                <w:bCs/>
              </w:rPr>
            </w:rPrChange>
          </w:rPr>
          <w:t>8</w:t>
        </w:r>
        <w:r w:rsidRPr="009B2FCB">
          <w:rPr>
            <w:rFonts w:ascii="Times New Roman" w:hAnsi="Times New Roman" w:cs="Times New Roman"/>
            <w:rPrChange w:id="2663" w:author="Amrit" w:date="2018-11-16T13:02:00Z">
              <w:rPr/>
            </w:rPrChange>
          </w:rPr>
          <w:t>, 118–127.</w:t>
        </w:r>
      </w:ins>
    </w:p>
    <w:p w14:paraId="4E3ACEBF" w14:textId="77777777" w:rsidR="009B2FCB" w:rsidRPr="009B2FCB" w:rsidRDefault="009B2FCB" w:rsidP="009B2FCB">
      <w:pPr>
        <w:pStyle w:val="Bibliography"/>
        <w:rPr>
          <w:ins w:id="2664" w:author="Amrit" w:date="2018-11-16T13:02:00Z"/>
          <w:rFonts w:ascii="Times New Roman" w:hAnsi="Times New Roman" w:cs="Times New Roman"/>
          <w:rPrChange w:id="2665" w:author="Amrit" w:date="2018-11-16T13:02:00Z">
            <w:rPr>
              <w:ins w:id="2666" w:author="Amrit" w:date="2018-11-16T13:02:00Z"/>
            </w:rPr>
          </w:rPrChange>
        </w:rPr>
        <w:pPrChange w:id="2667" w:author="Amrit" w:date="2018-11-16T13:02:00Z">
          <w:pPr>
            <w:widowControl w:val="0"/>
            <w:autoSpaceDE w:val="0"/>
            <w:autoSpaceDN w:val="0"/>
            <w:adjustRightInd w:val="0"/>
          </w:pPr>
        </w:pPrChange>
      </w:pPr>
      <w:proofErr w:type="spellStart"/>
      <w:proofErr w:type="gramStart"/>
      <w:ins w:id="2668" w:author="Amrit" w:date="2018-11-16T13:02:00Z">
        <w:r w:rsidRPr="009B2FCB">
          <w:rPr>
            <w:rFonts w:ascii="Times New Roman" w:hAnsi="Times New Roman" w:cs="Times New Roman"/>
            <w:rPrChange w:id="2669" w:author="Amrit" w:date="2018-11-16T13:02:00Z">
              <w:rPr/>
            </w:rPrChange>
          </w:rPr>
          <w:t>Kim,D</w:t>
        </w:r>
        <w:proofErr w:type="spellEnd"/>
        <w:r w:rsidRPr="009B2FCB">
          <w:rPr>
            <w:rFonts w:ascii="Times New Roman" w:hAnsi="Times New Roman" w:cs="Times New Roman"/>
            <w:rPrChange w:id="2670" w:author="Amrit" w:date="2018-11-16T13:02:00Z">
              <w:rPr/>
            </w:rPrChange>
          </w:rPr>
          <w:t>.</w:t>
        </w:r>
        <w:proofErr w:type="gramEnd"/>
        <w:r w:rsidRPr="009B2FCB">
          <w:rPr>
            <w:rFonts w:ascii="Times New Roman" w:hAnsi="Times New Roman" w:cs="Times New Roman"/>
            <w:rPrChange w:id="2671" w:author="Amrit" w:date="2018-11-16T13:02:00Z">
              <w:rPr/>
            </w:rPrChange>
          </w:rPr>
          <w:t xml:space="preserve"> </w:t>
        </w:r>
        <w:r w:rsidRPr="009B2FCB">
          <w:rPr>
            <w:rFonts w:ascii="Times New Roman" w:hAnsi="Times New Roman" w:cs="Times New Roman"/>
            <w:i/>
            <w:iCs/>
            <w:rPrChange w:id="2672" w:author="Amrit" w:date="2018-11-16T13:02:00Z">
              <w:rPr>
                <w:i/>
                <w:iCs/>
              </w:rPr>
            </w:rPrChange>
          </w:rPr>
          <w:t>et al.</w:t>
        </w:r>
        <w:r w:rsidRPr="009B2FCB">
          <w:rPr>
            <w:rFonts w:ascii="Times New Roman" w:hAnsi="Times New Roman" w:cs="Times New Roman"/>
            <w:rPrChange w:id="2673" w:author="Amrit" w:date="2018-11-16T13:02:00Z">
              <w:rPr/>
            </w:rPrChange>
          </w:rPr>
          <w:t xml:space="preserve"> (2013) ATHENA: Identifying interactions between different levels of genomic data associated with cancer clinical outcomes using grammatical evolution neural network. </w:t>
        </w:r>
        <w:proofErr w:type="spellStart"/>
        <w:r w:rsidRPr="009B2FCB">
          <w:rPr>
            <w:rFonts w:ascii="Times New Roman" w:hAnsi="Times New Roman" w:cs="Times New Roman"/>
            <w:i/>
            <w:iCs/>
            <w:rPrChange w:id="2674" w:author="Amrit" w:date="2018-11-16T13:02:00Z">
              <w:rPr>
                <w:i/>
                <w:iCs/>
              </w:rPr>
            </w:rPrChange>
          </w:rPr>
          <w:t>BioData</w:t>
        </w:r>
        <w:proofErr w:type="spellEnd"/>
        <w:r w:rsidRPr="009B2FCB">
          <w:rPr>
            <w:rFonts w:ascii="Times New Roman" w:hAnsi="Times New Roman" w:cs="Times New Roman"/>
            <w:i/>
            <w:iCs/>
            <w:rPrChange w:id="2675" w:author="Amrit" w:date="2018-11-16T13:02:00Z">
              <w:rPr>
                <w:i/>
                <w:iCs/>
              </w:rPr>
            </w:rPrChange>
          </w:rPr>
          <w:t xml:space="preserve"> Min.</w:t>
        </w:r>
        <w:r w:rsidRPr="009B2FCB">
          <w:rPr>
            <w:rFonts w:ascii="Times New Roman" w:hAnsi="Times New Roman" w:cs="Times New Roman"/>
            <w:rPrChange w:id="2676" w:author="Amrit" w:date="2018-11-16T13:02:00Z">
              <w:rPr/>
            </w:rPrChange>
          </w:rPr>
          <w:t xml:space="preserve">, </w:t>
        </w:r>
        <w:r w:rsidRPr="009B2FCB">
          <w:rPr>
            <w:rFonts w:ascii="Times New Roman" w:hAnsi="Times New Roman" w:cs="Times New Roman"/>
            <w:b/>
            <w:bCs/>
            <w:rPrChange w:id="2677" w:author="Amrit" w:date="2018-11-16T13:02:00Z">
              <w:rPr>
                <w:b/>
                <w:bCs/>
              </w:rPr>
            </w:rPrChange>
          </w:rPr>
          <w:t>6</w:t>
        </w:r>
        <w:r w:rsidRPr="009B2FCB">
          <w:rPr>
            <w:rFonts w:ascii="Times New Roman" w:hAnsi="Times New Roman" w:cs="Times New Roman"/>
            <w:rPrChange w:id="2678" w:author="Amrit" w:date="2018-11-16T13:02:00Z">
              <w:rPr/>
            </w:rPrChange>
          </w:rPr>
          <w:t>, 23.</w:t>
        </w:r>
      </w:ins>
    </w:p>
    <w:p w14:paraId="411A6208" w14:textId="77777777" w:rsidR="009B2FCB" w:rsidRPr="009B2FCB" w:rsidRDefault="009B2FCB" w:rsidP="009B2FCB">
      <w:pPr>
        <w:pStyle w:val="Bibliography"/>
        <w:rPr>
          <w:ins w:id="2679" w:author="Amrit" w:date="2018-11-16T13:02:00Z"/>
          <w:rFonts w:ascii="Times New Roman" w:hAnsi="Times New Roman" w:cs="Times New Roman"/>
          <w:rPrChange w:id="2680" w:author="Amrit" w:date="2018-11-16T13:02:00Z">
            <w:rPr>
              <w:ins w:id="2681" w:author="Amrit" w:date="2018-11-16T13:02:00Z"/>
            </w:rPr>
          </w:rPrChange>
        </w:rPr>
        <w:pPrChange w:id="2682" w:author="Amrit" w:date="2018-11-16T13:02:00Z">
          <w:pPr>
            <w:widowControl w:val="0"/>
            <w:autoSpaceDE w:val="0"/>
            <w:autoSpaceDN w:val="0"/>
            <w:adjustRightInd w:val="0"/>
          </w:pPr>
        </w:pPrChange>
      </w:pPr>
      <w:proofErr w:type="spellStart"/>
      <w:proofErr w:type="gramStart"/>
      <w:ins w:id="2683" w:author="Amrit" w:date="2018-11-16T13:02:00Z">
        <w:r w:rsidRPr="009B2FCB">
          <w:rPr>
            <w:rFonts w:ascii="Times New Roman" w:hAnsi="Times New Roman" w:cs="Times New Roman"/>
            <w:rPrChange w:id="2684" w:author="Amrit" w:date="2018-11-16T13:02:00Z">
              <w:rPr/>
            </w:rPrChange>
          </w:rPr>
          <w:t>Kirk,P</w:t>
        </w:r>
        <w:proofErr w:type="spellEnd"/>
        <w:r w:rsidRPr="009B2FCB">
          <w:rPr>
            <w:rFonts w:ascii="Times New Roman" w:hAnsi="Times New Roman" w:cs="Times New Roman"/>
            <w:rPrChange w:id="2685" w:author="Amrit" w:date="2018-11-16T13:02:00Z">
              <w:rPr/>
            </w:rPrChange>
          </w:rPr>
          <w:t>.</w:t>
        </w:r>
        <w:proofErr w:type="gramEnd"/>
        <w:r w:rsidRPr="009B2FCB">
          <w:rPr>
            <w:rFonts w:ascii="Times New Roman" w:hAnsi="Times New Roman" w:cs="Times New Roman"/>
            <w:rPrChange w:id="2686" w:author="Amrit" w:date="2018-11-16T13:02:00Z">
              <w:rPr/>
            </w:rPrChange>
          </w:rPr>
          <w:t xml:space="preserve"> </w:t>
        </w:r>
        <w:r w:rsidRPr="009B2FCB">
          <w:rPr>
            <w:rFonts w:ascii="Times New Roman" w:hAnsi="Times New Roman" w:cs="Times New Roman"/>
            <w:i/>
            <w:iCs/>
            <w:rPrChange w:id="2687" w:author="Amrit" w:date="2018-11-16T13:02:00Z">
              <w:rPr>
                <w:i/>
                <w:iCs/>
              </w:rPr>
            </w:rPrChange>
          </w:rPr>
          <w:t>et al.</w:t>
        </w:r>
        <w:r w:rsidRPr="009B2FCB">
          <w:rPr>
            <w:rFonts w:ascii="Times New Roman" w:hAnsi="Times New Roman" w:cs="Times New Roman"/>
            <w:rPrChange w:id="2688" w:author="Amrit" w:date="2018-11-16T13:02:00Z">
              <w:rPr/>
            </w:rPrChange>
          </w:rPr>
          <w:t xml:space="preserve"> (2012) Bayesian correlated clustering to integrate multiple datasets. </w:t>
        </w:r>
        <w:r w:rsidRPr="009B2FCB">
          <w:rPr>
            <w:rFonts w:ascii="Times New Roman" w:hAnsi="Times New Roman" w:cs="Times New Roman"/>
            <w:i/>
            <w:iCs/>
            <w:rPrChange w:id="2689" w:author="Amrit" w:date="2018-11-16T13:02:00Z">
              <w:rPr>
                <w:i/>
                <w:iCs/>
              </w:rPr>
            </w:rPrChange>
          </w:rPr>
          <w:t>Bioinformatics</w:t>
        </w:r>
        <w:r w:rsidRPr="009B2FCB">
          <w:rPr>
            <w:rFonts w:ascii="Times New Roman" w:hAnsi="Times New Roman" w:cs="Times New Roman"/>
            <w:rPrChange w:id="2690" w:author="Amrit" w:date="2018-11-16T13:02:00Z">
              <w:rPr/>
            </w:rPrChange>
          </w:rPr>
          <w:t xml:space="preserve">, </w:t>
        </w:r>
        <w:r w:rsidRPr="009B2FCB">
          <w:rPr>
            <w:rFonts w:ascii="Times New Roman" w:hAnsi="Times New Roman" w:cs="Times New Roman"/>
            <w:b/>
            <w:bCs/>
            <w:rPrChange w:id="2691" w:author="Amrit" w:date="2018-11-16T13:02:00Z">
              <w:rPr>
                <w:b/>
                <w:bCs/>
              </w:rPr>
            </w:rPrChange>
          </w:rPr>
          <w:t>28</w:t>
        </w:r>
        <w:r w:rsidRPr="009B2FCB">
          <w:rPr>
            <w:rFonts w:ascii="Times New Roman" w:hAnsi="Times New Roman" w:cs="Times New Roman"/>
            <w:rPrChange w:id="2692" w:author="Amrit" w:date="2018-11-16T13:02:00Z">
              <w:rPr/>
            </w:rPrChange>
          </w:rPr>
          <w:t>, 3290–3297.</w:t>
        </w:r>
      </w:ins>
    </w:p>
    <w:p w14:paraId="2C2FB548" w14:textId="77777777" w:rsidR="009B2FCB" w:rsidRPr="009B2FCB" w:rsidRDefault="009B2FCB" w:rsidP="009B2FCB">
      <w:pPr>
        <w:pStyle w:val="Bibliography"/>
        <w:rPr>
          <w:ins w:id="2693" w:author="Amrit" w:date="2018-11-16T13:02:00Z"/>
          <w:rFonts w:ascii="Times New Roman" w:hAnsi="Times New Roman" w:cs="Times New Roman"/>
          <w:rPrChange w:id="2694" w:author="Amrit" w:date="2018-11-16T13:02:00Z">
            <w:rPr>
              <w:ins w:id="2695" w:author="Amrit" w:date="2018-11-16T13:02:00Z"/>
            </w:rPr>
          </w:rPrChange>
        </w:rPr>
        <w:pPrChange w:id="2696" w:author="Amrit" w:date="2018-11-16T13:02:00Z">
          <w:pPr>
            <w:widowControl w:val="0"/>
            <w:autoSpaceDE w:val="0"/>
            <w:autoSpaceDN w:val="0"/>
            <w:adjustRightInd w:val="0"/>
          </w:pPr>
        </w:pPrChange>
      </w:pPr>
      <w:proofErr w:type="spellStart"/>
      <w:proofErr w:type="gramStart"/>
      <w:ins w:id="2697" w:author="Amrit" w:date="2018-11-16T13:02:00Z">
        <w:r w:rsidRPr="009B2FCB">
          <w:rPr>
            <w:rFonts w:ascii="Times New Roman" w:hAnsi="Times New Roman" w:cs="Times New Roman"/>
            <w:rPrChange w:id="2698" w:author="Amrit" w:date="2018-11-16T13:02:00Z">
              <w:rPr/>
            </w:rPrChange>
          </w:rPr>
          <w:t>Langfelder,P</w:t>
        </w:r>
        <w:proofErr w:type="spellEnd"/>
        <w:r w:rsidRPr="009B2FCB">
          <w:rPr>
            <w:rFonts w:ascii="Times New Roman" w:hAnsi="Times New Roman" w:cs="Times New Roman"/>
            <w:rPrChange w:id="2699" w:author="Amrit" w:date="2018-11-16T13:02:00Z">
              <w:rPr/>
            </w:rPrChange>
          </w:rPr>
          <w:t>.</w:t>
        </w:r>
        <w:proofErr w:type="gramEnd"/>
        <w:r w:rsidRPr="009B2FCB">
          <w:rPr>
            <w:rFonts w:ascii="Times New Roman" w:hAnsi="Times New Roman" w:cs="Times New Roman"/>
            <w:rPrChange w:id="2700" w:author="Amrit" w:date="2018-11-16T13:02:00Z">
              <w:rPr/>
            </w:rPrChange>
          </w:rPr>
          <w:t xml:space="preserve"> and </w:t>
        </w:r>
        <w:proofErr w:type="spellStart"/>
        <w:r w:rsidRPr="009B2FCB">
          <w:rPr>
            <w:rFonts w:ascii="Times New Roman" w:hAnsi="Times New Roman" w:cs="Times New Roman"/>
            <w:rPrChange w:id="2701" w:author="Amrit" w:date="2018-11-16T13:02:00Z">
              <w:rPr/>
            </w:rPrChange>
          </w:rPr>
          <w:t>Horvath,S</w:t>
        </w:r>
        <w:proofErr w:type="spellEnd"/>
        <w:r w:rsidRPr="009B2FCB">
          <w:rPr>
            <w:rFonts w:ascii="Times New Roman" w:hAnsi="Times New Roman" w:cs="Times New Roman"/>
            <w:rPrChange w:id="2702" w:author="Amrit" w:date="2018-11-16T13:02:00Z">
              <w:rPr/>
            </w:rPrChange>
          </w:rPr>
          <w:t xml:space="preserve">. (2008) WGCNA: an R package for weighted correlation network analysis. </w:t>
        </w:r>
        <w:r w:rsidRPr="009B2FCB">
          <w:rPr>
            <w:rFonts w:ascii="Times New Roman" w:hAnsi="Times New Roman" w:cs="Times New Roman"/>
            <w:i/>
            <w:iCs/>
            <w:rPrChange w:id="2703" w:author="Amrit" w:date="2018-11-16T13:02:00Z">
              <w:rPr>
                <w:i/>
                <w:iCs/>
              </w:rPr>
            </w:rPrChange>
          </w:rPr>
          <w:t>BMC Bioinformatics</w:t>
        </w:r>
        <w:r w:rsidRPr="009B2FCB">
          <w:rPr>
            <w:rFonts w:ascii="Times New Roman" w:hAnsi="Times New Roman" w:cs="Times New Roman"/>
            <w:rPrChange w:id="2704" w:author="Amrit" w:date="2018-11-16T13:02:00Z">
              <w:rPr/>
            </w:rPrChange>
          </w:rPr>
          <w:t xml:space="preserve">, </w:t>
        </w:r>
        <w:r w:rsidRPr="009B2FCB">
          <w:rPr>
            <w:rFonts w:ascii="Times New Roman" w:hAnsi="Times New Roman" w:cs="Times New Roman"/>
            <w:b/>
            <w:bCs/>
            <w:rPrChange w:id="2705" w:author="Amrit" w:date="2018-11-16T13:02:00Z">
              <w:rPr>
                <w:b/>
                <w:bCs/>
              </w:rPr>
            </w:rPrChange>
          </w:rPr>
          <w:t>9</w:t>
        </w:r>
        <w:r w:rsidRPr="009B2FCB">
          <w:rPr>
            <w:rFonts w:ascii="Times New Roman" w:hAnsi="Times New Roman" w:cs="Times New Roman"/>
            <w:rPrChange w:id="2706" w:author="Amrit" w:date="2018-11-16T13:02:00Z">
              <w:rPr/>
            </w:rPrChange>
          </w:rPr>
          <w:t>, 559.</w:t>
        </w:r>
      </w:ins>
    </w:p>
    <w:p w14:paraId="3D4A65F8" w14:textId="77777777" w:rsidR="009B2FCB" w:rsidRPr="009B2FCB" w:rsidRDefault="009B2FCB" w:rsidP="009B2FCB">
      <w:pPr>
        <w:pStyle w:val="Bibliography"/>
        <w:rPr>
          <w:ins w:id="2707" w:author="Amrit" w:date="2018-11-16T13:02:00Z"/>
          <w:rFonts w:ascii="Times New Roman" w:hAnsi="Times New Roman" w:cs="Times New Roman"/>
          <w:rPrChange w:id="2708" w:author="Amrit" w:date="2018-11-16T13:02:00Z">
            <w:rPr>
              <w:ins w:id="2709" w:author="Amrit" w:date="2018-11-16T13:02:00Z"/>
            </w:rPr>
          </w:rPrChange>
        </w:rPr>
        <w:pPrChange w:id="2710" w:author="Amrit" w:date="2018-11-16T13:02:00Z">
          <w:pPr>
            <w:widowControl w:val="0"/>
            <w:autoSpaceDE w:val="0"/>
            <w:autoSpaceDN w:val="0"/>
            <w:adjustRightInd w:val="0"/>
          </w:pPr>
        </w:pPrChange>
      </w:pPr>
      <w:ins w:id="2711" w:author="Amrit" w:date="2018-11-16T13:02:00Z">
        <w:r w:rsidRPr="009B2FCB">
          <w:rPr>
            <w:rFonts w:ascii="Times New Roman" w:hAnsi="Times New Roman" w:cs="Times New Roman"/>
            <w:rPrChange w:id="2712" w:author="Amrit" w:date="2018-11-16T13:02:00Z">
              <w:rPr/>
            </w:rPrChange>
          </w:rPr>
          <w:t xml:space="preserve">Le </w:t>
        </w:r>
        <w:proofErr w:type="spellStart"/>
        <w:proofErr w:type="gramStart"/>
        <w:r w:rsidRPr="009B2FCB">
          <w:rPr>
            <w:rFonts w:ascii="Times New Roman" w:hAnsi="Times New Roman" w:cs="Times New Roman"/>
            <w:rPrChange w:id="2713" w:author="Amrit" w:date="2018-11-16T13:02:00Z">
              <w:rPr/>
            </w:rPrChange>
          </w:rPr>
          <w:t>Cao,K</w:t>
        </w:r>
        <w:proofErr w:type="spellEnd"/>
        <w:r w:rsidRPr="009B2FCB">
          <w:rPr>
            <w:rFonts w:ascii="Times New Roman" w:hAnsi="Times New Roman" w:cs="Times New Roman"/>
            <w:rPrChange w:id="2714" w:author="Amrit" w:date="2018-11-16T13:02:00Z">
              <w:rPr/>
            </w:rPrChange>
          </w:rPr>
          <w:t>.</w:t>
        </w:r>
        <w:proofErr w:type="gramEnd"/>
        <w:r w:rsidRPr="009B2FCB">
          <w:rPr>
            <w:rFonts w:ascii="Times New Roman" w:hAnsi="Times New Roman" w:cs="Times New Roman"/>
            <w:rPrChange w:id="2715" w:author="Amrit" w:date="2018-11-16T13:02:00Z">
              <w:rPr/>
            </w:rPrChange>
          </w:rPr>
          <w:t xml:space="preserve">-A. </w:t>
        </w:r>
        <w:r w:rsidRPr="009B2FCB">
          <w:rPr>
            <w:rFonts w:ascii="Times New Roman" w:hAnsi="Times New Roman" w:cs="Times New Roman"/>
            <w:i/>
            <w:iCs/>
            <w:rPrChange w:id="2716" w:author="Amrit" w:date="2018-11-16T13:02:00Z">
              <w:rPr>
                <w:i/>
                <w:iCs/>
              </w:rPr>
            </w:rPrChange>
          </w:rPr>
          <w:t>et al.</w:t>
        </w:r>
        <w:r w:rsidRPr="009B2FCB">
          <w:rPr>
            <w:rFonts w:ascii="Times New Roman" w:hAnsi="Times New Roman" w:cs="Times New Roman"/>
            <w:rPrChange w:id="2717" w:author="Amrit" w:date="2018-11-16T13:02:00Z">
              <w:rPr/>
            </w:rPrChange>
          </w:rPr>
          <w:t xml:space="preserve"> (2009) </w:t>
        </w:r>
        <w:proofErr w:type="spellStart"/>
        <w:r w:rsidRPr="009B2FCB">
          <w:rPr>
            <w:rFonts w:ascii="Times New Roman" w:hAnsi="Times New Roman" w:cs="Times New Roman"/>
            <w:rPrChange w:id="2718" w:author="Amrit" w:date="2018-11-16T13:02:00Z">
              <w:rPr/>
            </w:rPrChange>
          </w:rPr>
          <w:t>integrOmics</w:t>
        </w:r>
        <w:proofErr w:type="spellEnd"/>
        <w:r w:rsidRPr="009B2FCB">
          <w:rPr>
            <w:rFonts w:ascii="Times New Roman" w:hAnsi="Times New Roman" w:cs="Times New Roman"/>
            <w:rPrChange w:id="2719" w:author="Amrit" w:date="2018-11-16T13:02:00Z">
              <w:rPr/>
            </w:rPrChange>
          </w:rPr>
          <w:t xml:space="preserve">: an R package to unravel relationships between two omics datasets. </w:t>
        </w:r>
        <w:r w:rsidRPr="009B2FCB">
          <w:rPr>
            <w:rFonts w:ascii="Times New Roman" w:hAnsi="Times New Roman" w:cs="Times New Roman"/>
            <w:i/>
            <w:iCs/>
            <w:rPrChange w:id="2720" w:author="Amrit" w:date="2018-11-16T13:02:00Z">
              <w:rPr>
                <w:i/>
                <w:iCs/>
              </w:rPr>
            </w:rPrChange>
          </w:rPr>
          <w:t>Bioinformatics</w:t>
        </w:r>
        <w:r w:rsidRPr="009B2FCB">
          <w:rPr>
            <w:rFonts w:ascii="Times New Roman" w:hAnsi="Times New Roman" w:cs="Times New Roman"/>
            <w:rPrChange w:id="2721" w:author="Amrit" w:date="2018-11-16T13:02:00Z">
              <w:rPr/>
            </w:rPrChange>
          </w:rPr>
          <w:t xml:space="preserve">, </w:t>
        </w:r>
        <w:r w:rsidRPr="009B2FCB">
          <w:rPr>
            <w:rFonts w:ascii="Times New Roman" w:hAnsi="Times New Roman" w:cs="Times New Roman"/>
            <w:b/>
            <w:bCs/>
            <w:rPrChange w:id="2722" w:author="Amrit" w:date="2018-11-16T13:02:00Z">
              <w:rPr>
                <w:b/>
                <w:bCs/>
              </w:rPr>
            </w:rPrChange>
          </w:rPr>
          <w:t>25</w:t>
        </w:r>
        <w:r w:rsidRPr="009B2FCB">
          <w:rPr>
            <w:rFonts w:ascii="Times New Roman" w:hAnsi="Times New Roman" w:cs="Times New Roman"/>
            <w:rPrChange w:id="2723" w:author="Amrit" w:date="2018-11-16T13:02:00Z">
              <w:rPr/>
            </w:rPrChange>
          </w:rPr>
          <w:t>, 2855–2856.</w:t>
        </w:r>
      </w:ins>
    </w:p>
    <w:p w14:paraId="6A36BAA0" w14:textId="77777777" w:rsidR="009B2FCB" w:rsidRPr="009B2FCB" w:rsidRDefault="009B2FCB" w:rsidP="009B2FCB">
      <w:pPr>
        <w:pStyle w:val="Bibliography"/>
        <w:rPr>
          <w:ins w:id="2724" w:author="Amrit" w:date="2018-11-16T13:02:00Z"/>
          <w:rFonts w:ascii="Times New Roman" w:hAnsi="Times New Roman" w:cs="Times New Roman"/>
          <w:rPrChange w:id="2725" w:author="Amrit" w:date="2018-11-16T13:02:00Z">
            <w:rPr>
              <w:ins w:id="2726" w:author="Amrit" w:date="2018-11-16T13:02:00Z"/>
            </w:rPr>
          </w:rPrChange>
        </w:rPr>
        <w:pPrChange w:id="2727" w:author="Amrit" w:date="2018-11-16T13:02:00Z">
          <w:pPr>
            <w:widowControl w:val="0"/>
            <w:autoSpaceDE w:val="0"/>
            <w:autoSpaceDN w:val="0"/>
            <w:adjustRightInd w:val="0"/>
          </w:pPr>
        </w:pPrChange>
      </w:pPr>
      <w:ins w:id="2728" w:author="Amrit" w:date="2018-11-16T13:02:00Z">
        <w:r w:rsidRPr="009B2FCB">
          <w:rPr>
            <w:rFonts w:ascii="Times New Roman" w:hAnsi="Times New Roman" w:cs="Times New Roman"/>
            <w:rPrChange w:id="2729" w:author="Amrit" w:date="2018-11-16T13:02:00Z">
              <w:rPr/>
            </w:rPrChange>
          </w:rPr>
          <w:t xml:space="preserve">Lê </w:t>
        </w:r>
        <w:proofErr w:type="spellStart"/>
        <w:proofErr w:type="gramStart"/>
        <w:r w:rsidRPr="009B2FCB">
          <w:rPr>
            <w:rFonts w:ascii="Times New Roman" w:hAnsi="Times New Roman" w:cs="Times New Roman"/>
            <w:rPrChange w:id="2730" w:author="Amrit" w:date="2018-11-16T13:02:00Z">
              <w:rPr/>
            </w:rPrChange>
          </w:rPr>
          <w:t>Cao,K</w:t>
        </w:r>
        <w:proofErr w:type="spellEnd"/>
        <w:r w:rsidRPr="009B2FCB">
          <w:rPr>
            <w:rFonts w:ascii="Times New Roman" w:hAnsi="Times New Roman" w:cs="Times New Roman"/>
            <w:rPrChange w:id="2731" w:author="Amrit" w:date="2018-11-16T13:02:00Z">
              <w:rPr/>
            </w:rPrChange>
          </w:rPr>
          <w:t>.</w:t>
        </w:r>
        <w:proofErr w:type="gramEnd"/>
        <w:r w:rsidRPr="009B2FCB">
          <w:rPr>
            <w:rFonts w:ascii="Times New Roman" w:hAnsi="Times New Roman" w:cs="Times New Roman"/>
            <w:rPrChange w:id="2732" w:author="Amrit" w:date="2018-11-16T13:02:00Z">
              <w:rPr/>
            </w:rPrChange>
          </w:rPr>
          <w:t xml:space="preserve">-A. </w:t>
        </w:r>
        <w:r w:rsidRPr="009B2FCB">
          <w:rPr>
            <w:rFonts w:ascii="Times New Roman" w:hAnsi="Times New Roman" w:cs="Times New Roman"/>
            <w:i/>
            <w:iCs/>
            <w:rPrChange w:id="2733" w:author="Amrit" w:date="2018-11-16T13:02:00Z">
              <w:rPr>
                <w:i/>
                <w:iCs/>
              </w:rPr>
            </w:rPrChange>
          </w:rPr>
          <w:t>et al.</w:t>
        </w:r>
        <w:r w:rsidRPr="009B2FCB">
          <w:rPr>
            <w:rFonts w:ascii="Times New Roman" w:hAnsi="Times New Roman" w:cs="Times New Roman"/>
            <w:rPrChange w:id="2734" w:author="Amrit" w:date="2018-11-16T13:02:00Z">
              <w:rPr/>
            </w:rPrChange>
          </w:rPr>
          <w:t xml:space="preserve"> (2011) Sparse PLS discriminant analysis: biologically relevant feature selection and graphical displays for multiclass problems. </w:t>
        </w:r>
        <w:r w:rsidRPr="009B2FCB">
          <w:rPr>
            <w:rFonts w:ascii="Times New Roman" w:hAnsi="Times New Roman" w:cs="Times New Roman"/>
            <w:i/>
            <w:iCs/>
            <w:rPrChange w:id="2735" w:author="Amrit" w:date="2018-11-16T13:02:00Z">
              <w:rPr>
                <w:i/>
                <w:iCs/>
              </w:rPr>
            </w:rPrChange>
          </w:rPr>
          <w:t>BMC Bioinformatics</w:t>
        </w:r>
        <w:r w:rsidRPr="009B2FCB">
          <w:rPr>
            <w:rFonts w:ascii="Times New Roman" w:hAnsi="Times New Roman" w:cs="Times New Roman"/>
            <w:rPrChange w:id="2736" w:author="Amrit" w:date="2018-11-16T13:02:00Z">
              <w:rPr/>
            </w:rPrChange>
          </w:rPr>
          <w:t xml:space="preserve">, </w:t>
        </w:r>
        <w:r w:rsidRPr="009B2FCB">
          <w:rPr>
            <w:rFonts w:ascii="Times New Roman" w:hAnsi="Times New Roman" w:cs="Times New Roman"/>
            <w:b/>
            <w:bCs/>
            <w:rPrChange w:id="2737" w:author="Amrit" w:date="2018-11-16T13:02:00Z">
              <w:rPr>
                <w:b/>
                <w:bCs/>
              </w:rPr>
            </w:rPrChange>
          </w:rPr>
          <w:t>12</w:t>
        </w:r>
        <w:r w:rsidRPr="009B2FCB">
          <w:rPr>
            <w:rFonts w:ascii="Times New Roman" w:hAnsi="Times New Roman" w:cs="Times New Roman"/>
            <w:rPrChange w:id="2738" w:author="Amrit" w:date="2018-11-16T13:02:00Z">
              <w:rPr/>
            </w:rPrChange>
          </w:rPr>
          <w:t>, 253.</w:t>
        </w:r>
      </w:ins>
    </w:p>
    <w:p w14:paraId="50A27CAB" w14:textId="77777777" w:rsidR="009B2FCB" w:rsidRPr="009B2FCB" w:rsidRDefault="009B2FCB" w:rsidP="009B2FCB">
      <w:pPr>
        <w:pStyle w:val="Bibliography"/>
        <w:rPr>
          <w:ins w:id="2739" w:author="Amrit" w:date="2018-11-16T13:02:00Z"/>
          <w:rFonts w:ascii="Times New Roman" w:hAnsi="Times New Roman" w:cs="Times New Roman"/>
          <w:rPrChange w:id="2740" w:author="Amrit" w:date="2018-11-16T13:02:00Z">
            <w:rPr>
              <w:ins w:id="2741" w:author="Amrit" w:date="2018-11-16T13:02:00Z"/>
            </w:rPr>
          </w:rPrChange>
        </w:rPr>
        <w:pPrChange w:id="2742" w:author="Amrit" w:date="2018-11-16T13:02:00Z">
          <w:pPr>
            <w:widowControl w:val="0"/>
            <w:autoSpaceDE w:val="0"/>
            <w:autoSpaceDN w:val="0"/>
            <w:adjustRightInd w:val="0"/>
          </w:pPr>
        </w:pPrChange>
      </w:pPr>
      <w:proofErr w:type="spellStart"/>
      <w:proofErr w:type="gramStart"/>
      <w:ins w:id="2743" w:author="Amrit" w:date="2018-11-16T13:02:00Z">
        <w:r w:rsidRPr="009B2FCB">
          <w:rPr>
            <w:rFonts w:ascii="Times New Roman" w:hAnsi="Times New Roman" w:cs="Times New Roman"/>
            <w:rPrChange w:id="2744" w:author="Amrit" w:date="2018-11-16T13:02:00Z">
              <w:rPr/>
            </w:rPrChange>
          </w:rPr>
          <w:t>Li,W</w:t>
        </w:r>
        <w:proofErr w:type="spellEnd"/>
        <w:r w:rsidRPr="009B2FCB">
          <w:rPr>
            <w:rFonts w:ascii="Times New Roman" w:hAnsi="Times New Roman" w:cs="Times New Roman"/>
            <w:rPrChange w:id="2745" w:author="Amrit" w:date="2018-11-16T13:02:00Z">
              <w:rPr/>
            </w:rPrChange>
          </w:rPr>
          <w:t>.</w:t>
        </w:r>
        <w:proofErr w:type="gramEnd"/>
        <w:r w:rsidRPr="009B2FCB">
          <w:rPr>
            <w:rFonts w:ascii="Times New Roman" w:hAnsi="Times New Roman" w:cs="Times New Roman"/>
            <w:rPrChange w:id="2746" w:author="Amrit" w:date="2018-11-16T13:02:00Z">
              <w:rPr/>
            </w:rPrChange>
          </w:rPr>
          <w:t xml:space="preserve"> </w:t>
        </w:r>
        <w:r w:rsidRPr="009B2FCB">
          <w:rPr>
            <w:rFonts w:ascii="Times New Roman" w:hAnsi="Times New Roman" w:cs="Times New Roman"/>
            <w:i/>
            <w:iCs/>
            <w:rPrChange w:id="2747" w:author="Amrit" w:date="2018-11-16T13:02:00Z">
              <w:rPr>
                <w:i/>
                <w:iCs/>
              </w:rPr>
            </w:rPrChange>
          </w:rPr>
          <w:t>et al.</w:t>
        </w:r>
        <w:r w:rsidRPr="009B2FCB">
          <w:rPr>
            <w:rFonts w:ascii="Times New Roman" w:hAnsi="Times New Roman" w:cs="Times New Roman"/>
            <w:rPrChange w:id="2748" w:author="Amrit" w:date="2018-11-16T13:02:00Z">
              <w:rPr/>
            </w:rPrChange>
          </w:rPr>
          <w:t xml:space="preserve"> (2012) Identifying multi-layer gene regulatory modules from multi-dimensional genomic data. </w:t>
        </w:r>
        <w:r w:rsidRPr="009B2FCB">
          <w:rPr>
            <w:rFonts w:ascii="Times New Roman" w:hAnsi="Times New Roman" w:cs="Times New Roman"/>
            <w:i/>
            <w:iCs/>
            <w:rPrChange w:id="2749" w:author="Amrit" w:date="2018-11-16T13:02:00Z">
              <w:rPr>
                <w:i/>
                <w:iCs/>
              </w:rPr>
            </w:rPrChange>
          </w:rPr>
          <w:t>Bioinformatics</w:t>
        </w:r>
        <w:r w:rsidRPr="009B2FCB">
          <w:rPr>
            <w:rFonts w:ascii="Times New Roman" w:hAnsi="Times New Roman" w:cs="Times New Roman"/>
            <w:rPrChange w:id="2750" w:author="Amrit" w:date="2018-11-16T13:02:00Z">
              <w:rPr/>
            </w:rPrChange>
          </w:rPr>
          <w:t xml:space="preserve">, </w:t>
        </w:r>
        <w:r w:rsidRPr="009B2FCB">
          <w:rPr>
            <w:rFonts w:ascii="Times New Roman" w:hAnsi="Times New Roman" w:cs="Times New Roman"/>
            <w:b/>
            <w:bCs/>
            <w:rPrChange w:id="2751" w:author="Amrit" w:date="2018-11-16T13:02:00Z">
              <w:rPr>
                <w:b/>
                <w:bCs/>
              </w:rPr>
            </w:rPrChange>
          </w:rPr>
          <w:t>28</w:t>
        </w:r>
        <w:r w:rsidRPr="009B2FCB">
          <w:rPr>
            <w:rFonts w:ascii="Times New Roman" w:hAnsi="Times New Roman" w:cs="Times New Roman"/>
            <w:rPrChange w:id="2752" w:author="Amrit" w:date="2018-11-16T13:02:00Z">
              <w:rPr/>
            </w:rPrChange>
          </w:rPr>
          <w:t>, 2458–2466.</w:t>
        </w:r>
      </w:ins>
    </w:p>
    <w:p w14:paraId="04957F38" w14:textId="77777777" w:rsidR="009B2FCB" w:rsidRPr="009B2FCB" w:rsidRDefault="009B2FCB" w:rsidP="009B2FCB">
      <w:pPr>
        <w:pStyle w:val="Bibliography"/>
        <w:rPr>
          <w:ins w:id="2753" w:author="Amrit" w:date="2018-11-16T13:02:00Z"/>
          <w:rFonts w:ascii="Times New Roman" w:hAnsi="Times New Roman" w:cs="Times New Roman"/>
          <w:rPrChange w:id="2754" w:author="Amrit" w:date="2018-11-16T13:02:00Z">
            <w:rPr>
              <w:ins w:id="2755" w:author="Amrit" w:date="2018-11-16T13:02:00Z"/>
            </w:rPr>
          </w:rPrChange>
        </w:rPr>
        <w:pPrChange w:id="2756" w:author="Amrit" w:date="2018-11-16T13:02:00Z">
          <w:pPr>
            <w:widowControl w:val="0"/>
            <w:autoSpaceDE w:val="0"/>
            <w:autoSpaceDN w:val="0"/>
            <w:adjustRightInd w:val="0"/>
          </w:pPr>
        </w:pPrChange>
      </w:pPr>
      <w:proofErr w:type="spellStart"/>
      <w:proofErr w:type="gramStart"/>
      <w:ins w:id="2757" w:author="Amrit" w:date="2018-11-16T13:02:00Z">
        <w:r w:rsidRPr="009B2FCB">
          <w:rPr>
            <w:rFonts w:ascii="Times New Roman" w:hAnsi="Times New Roman" w:cs="Times New Roman"/>
            <w:rPrChange w:id="2758" w:author="Amrit" w:date="2018-11-16T13:02:00Z">
              <w:rPr/>
            </w:rPrChange>
          </w:rPr>
          <w:t>Liberzon,A</w:t>
        </w:r>
        <w:proofErr w:type="spellEnd"/>
        <w:r w:rsidRPr="009B2FCB">
          <w:rPr>
            <w:rFonts w:ascii="Times New Roman" w:hAnsi="Times New Roman" w:cs="Times New Roman"/>
            <w:rPrChange w:id="2759" w:author="Amrit" w:date="2018-11-16T13:02:00Z">
              <w:rPr/>
            </w:rPrChange>
          </w:rPr>
          <w:t>.</w:t>
        </w:r>
        <w:proofErr w:type="gramEnd"/>
        <w:r w:rsidRPr="009B2FCB">
          <w:rPr>
            <w:rFonts w:ascii="Times New Roman" w:hAnsi="Times New Roman" w:cs="Times New Roman"/>
            <w:rPrChange w:id="2760" w:author="Amrit" w:date="2018-11-16T13:02:00Z">
              <w:rPr/>
            </w:rPrChange>
          </w:rPr>
          <w:t xml:space="preserve"> </w:t>
        </w:r>
        <w:r w:rsidRPr="009B2FCB">
          <w:rPr>
            <w:rFonts w:ascii="Times New Roman" w:hAnsi="Times New Roman" w:cs="Times New Roman"/>
            <w:i/>
            <w:iCs/>
            <w:rPrChange w:id="2761" w:author="Amrit" w:date="2018-11-16T13:02:00Z">
              <w:rPr>
                <w:i/>
                <w:iCs/>
              </w:rPr>
            </w:rPrChange>
          </w:rPr>
          <w:t>et al.</w:t>
        </w:r>
        <w:r w:rsidRPr="009B2FCB">
          <w:rPr>
            <w:rFonts w:ascii="Times New Roman" w:hAnsi="Times New Roman" w:cs="Times New Roman"/>
            <w:rPrChange w:id="2762" w:author="Amrit" w:date="2018-11-16T13:02:00Z">
              <w:rPr/>
            </w:rPrChange>
          </w:rPr>
          <w:t xml:space="preserve"> (2015) The molecular signatures database hallmark gene set collection. </w:t>
        </w:r>
        <w:r w:rsidRPr="009B2FCB">
          <w:rPr>
            <w:rFonts w:ascii="Times New Roman" w:hAnsi="Times New Roman" w:cs="Times New Roman"/>
            <w:i/>
            <w:iCs/>
            <w:rPrChange w:id="2763" w:author="Amrit" w:date="2018-11-16T13:02:00Z">
              <w:rPr>
                <w:i/>
                <w:iCs/>
              </w:rPr>
            </w:rPrChange>
          </w:rPr>
          <w:t>Cell Syst.</w:t>
        </w:r>
        <w:r w:rsidRPr="009B2FCB">
          <w:rPr>
            <w:rFonts w:ascii="Times New Roman" w:hAnsi="Times New Roman" w:cs="Times New Roman"/>
            <w:rPrChange w:id="2764" w:author="Amrit" w:date="2018-11-16T13:02:00Z">
              <w:rPr/>
            </w:rPrChange>
          </w:rPr>
          <w:t xml:space="preserve">, </w:t>
        </w:r>
        <w:r w:rsidRPr="009B2FCB">
          <w:rPr>
            <w:rFonts w:ascii="Times New Roman" w:hAnsi="Times New Roman" w:cs="Times New Roman"/>
            <w:b/>
            <w:bCs/>
            <w:rPrChange w:id="2765" w:author="Amrit" w:date="2018-11-16T13:02:00Z">
              <w:rPr>
                <w:b/>
                <w:bCs/>
              </w:rPr>
            </w:rPrChange>
          </w:rPr>
          <w:t>1</w:t>
        </w:r>
        <w:r w:rsidRPr="009B2FCB">
          <w:rPr>
            <w:rFonts w:ascii="Times New Roman" w:hAnsi="Times New Roman" w:cs="Times New Roman"/>
            <w:rPrChange w:id="2766" w:author="Amrit" w:date="2018-11-16T13:02:00Z">
              <w:rPr/>
            </w:rPrChange>
          </w:rPr>
          <w:t>, 417–425.</w:t>
        </w:r>
      </w:ins>
    </w:p>
    <w:p w14:paraId="763E4BAD" w14:textId="77777777" w:rsidR="009B2FCB" w:rsidRPr="009B2FCB" w:rsidRDefault="009B2FCB" w:rsidP="009B2FCB">
      <w:pPr>
        <w:pStyle w:val="Bibliography"/>
        <w:rPr>
          <w:ins w:id="2767" w:author="Amrit" w:date="2018-11-16T13:02:00Z"/>
          <w:rFonts w:ascii="Times New Roman" w:hAnsi="Times New Roman" w:cs="Times New Roman"/>
          <w:rPrChange w:id="2768" w:author="Amrit" w:date="2018-11-16T13:02:00Z">
            <w:rPr>
              <w:ins w:id="2769" w:author="Amrit" w:date="2018-11-16T13:02:00Z"/>
            </w:rPr>
          </w:rPrChange>
        </w:rPr>
        <w:pPrChange w:id="2770" w:author="Amrit" w:date="2018-11-16T13:02:00Z">
          <w:pPr>
            <w:widowControl w:val="0"/>
            <w:autoSpaceDE w:val="0"/>
            <w:autoSpaceDN w:val="0"/>
            <w:adjustRightInd w:val="0"/>
          </w:pPr>
        </w:pPrChange>
      </w:pPr>
      <w:proofErr w:type="spellStart"/>
      <w:proofErr w:type="gramStart"/>
      <w:ins w:id="2771" w:author="Amrit" w:date="2018-11-16T13:02:00Z">
        <w:r w:rsidRPr="009B2FCB">
          <w:rPr>
            <w:rFonts w:ascii="Times New Roman" w:hAnsi="Times New Roman" w:cs="Times New Roman"/>
            <w:rPrChange w:id="2772" w:author="Amrit" w:date="2018-11-16T13:02:00Z">
              <w:rPr/>
            </w:rPrChange>
          </w:rPr>
          <w:lastRenderedPageBreak/>
          <w:t>Liquet,B</w:t>
        </w:r>
        <w:proofErr w:type="spellEnd"/>
        <w:r w:rsidRPr="009B2FCB">
          <w:rPr>
            <w:rFonts w:ascii="Times New Roman" w:hAnsi="Times New Roman" w:cs="Times New Roman"/>
            <w:rPrChange w:id="2773" w:author="Amrit" w:date="2018-11-16T13:02:00Z">
              <w:rPr/>
            </w:rPrChange>
          </w:rPr>
          <w:t>.</w:t>
        </w:r>
        <w:proofErr w:type="gramEnd"/>
        <w:r w:rsidRPr="009B2FCB">
          <w:rPr>
            <w:rFonts w:ascii="Times New Roman" w:hAnsi="Times New Roman" w:cs="Times New Roman"/>
            <w:rPrChange w:id="2774" w:author="Amrit" w:date="2018-11-16T13:02:00Z">
              <w:rPr/>
            </w:rPrChange>
          </w:rPr>
          <w:t xml:space="preserve"> </w:t>
        </w:r>
        <w:r w:rsidRPr="009B2FCB">
          <w:rPr>
            <w:rFonts w:ascii="Times New Roman" w:hAnsi="Times New Roman" w:cs="Times New Roman"/>
            <w:i/>
            <w:iCs/>
            <w:rPrChange w:id="2775" w:author="Amrit" w:date="2018-11-16T13:02:00Z">
              <w:rPr>
                <w:i/>
                <w:iCs/>
              </w:rPr>
            </w:rPrChange>
          </w:rPr>
          <w:t>et al.</w:t>
        </w:r>
        <w:r w:rsidRPr="009B2FCB">
          <w:rPr>
            <w:rFonts w:ascii="Times New Roman" w:hAnsi="Times New Roman" w:cs="Times New Roman"/>
            <w:rPrChange w:id="2776" w:author="Amrit" w:date="2018-11-16T13:02:00Z">
              <w:rPr/>
            </w:rPrChange>
          </w:rPr>
          <w:t xml:space="preserve"> (2012) A novel approach for biomarker selection and the integration of repeated measures experiments from two assays. </w:t>
        </w:r>
        <w:r w:rsidRPr="009B2FCB">
          <w:rPr>
            <w:rFonts w:ascii="Times New Roman" w:hAnsi="Times New Roman" w:cs="Times New Roman"/>
            <w:i/>
            <w:iCs/>
            <w:rPrChange w:id="2777" w:author="Amrit" w:date="2018-11-16T13:02:00Z">
              <w:rPr>
                <w:i/>
                <w:iCs/>
              </w:rPr>
            </w:rPrChange>
          </w:rPr>
          <w:t>BMC Bioinformatics</w:t>
        </w:r>
        <w:r w:rsidRPr="009B2FCB">
          <w:rPr>
            <w:rFonts w:ascii="Times New Roman" w:hAnsi="Times New Roman" w:cs="Times New Roman"/>
            <w:rPrChange w:id="2778" w:author="Amrit" w:date="2018-11-16T13:02:00Z">
              <w:rPr/>
            </w:rPrChange>
          </w:rPr>
          <w:t xml:space="preserve">, </w:t>
        </w:r>
        <w:r w:rsidRPr="009B2FCB">
          <w:rPr>
            <w:rFonts w:ascii="Times New Roman" w:hAnsi="Times New Roman" w:cs="Times New Roman"/>
            <w:b/>
            <w:bCs/>
            <w:rPrChange w:id="2779" w:author="Amrit" w:date="2018-11-16T13:02:00Z">
              <w:rPr>
                <w:b/>
                <w:bCs/>
              </w:rPr>
            </w:rPrChange>
          </w:rPr>
          <w:t>13</w:t>
        </w:r>
        <w:r w:rsidRPr="009B2FCB">
          <w:rPr>
            <w:rFonts w:ascii="Times New Roman" w:hAnsi="Times New Roman" w:cs="Times New Roman"/>
            <w:rPrChange w:id="2780" w:author="Amrit" w:date="2018-11-16T13:02:00Z">
              <w:rPr/>
            </w:rPrChange>
          </w:rPr>
          <w:t>, 325.</w:t>
        </w:r>
      </w:ins>
    </w:p>
    <w:p w14:paraId="4EEA1EDD" w14:textId="77777777" w:rsidR="009B2FCB" w:rsidRPr="009B2FCB" w:rsidRDefault="009B2FCB" w:rsidP="009B2FCB">
      <w:pPr>
        <w:pStyle w:val="Bibliography"/>
        <w:rPr>
          <w:ins w:id="2781" w:author="Amrit" w:date="2018-11-16T13:02:00Z"/>
          <w:rFonts w:ascii="Times New Roman" w:hAnsi="Times New Roman" w:cs="Times New Roman"/>
          <w:rPrChange w:id="2782" w:author="Amrit" w:date="2018-11-16T13:02:00Z">
            <w:rPr>
              <w:ins w:id="2783" w:author="Amrit" w:date="2018-11-16T13:02:00Z"/>
            </w:rPr>
          </w:rPrChange>
        </w:rPr>
        <w:pPrChange w:id="2784" w:author="Amrit" w:date="2018-11-16T13:02:00Z">
          <w:pPr>
            <w:widowControl w:val="0"/>
            <w:autoSpaceDE w:val="0"/>
            <w:autoSpaceDN w:val="0"/>
            <w:adjustRightInd w:val="0"/>
          </w:pPr>
        </w:pPrChange>
      </w:pPr>
      <w:proofErr w:type="spellStart"/>
      <w:proofErr w:type="gramStart"/>
      <w:ins w:id="2785" w:author="Amrit" w:date="2018-11-16T13:02:00Z">
        <w:r w:rsidRPr="009B2FCB">
          <w:rPr>
            <w:rFonts w:ascii="Times New Roman" w:hAnsi="Times New Roman" w:cs="Times New Roman"/>
            <w:rPrChange w:id="2786" w:author="Amrit" w:date="2018-11-16T13:02:00Z">
              <w:rPr/>
            </w:rPrChange>
          </w:rPr>
          <w:t>Lock,E.F</w:t>
        </w:r>
        <w:proofErr w:type="spellEnd"/>
        <w:r w:rsidRPr="009B2FCB">
          <w:rPr>
            <w:rFonts w:ascii="Times New Roman" w:hAnsi="Times New Roman" w:cs="Times New Roman"/>
            <w:rPrChange w:id="2787" w:author="Amrit" w:date="2018-11-16T13:02:00Z">
              <w:rPr/>
            </w:rPrChange>
          </w:rPr>
          <w:t>.</w:t>
        </w:r>
        <w:proofErr w:type="gramEnd"/>
        <w:r w:rsidRPr="009B2FCB">
          <w:rPr>
            <w:rFonts w:ascii="Times New Roman" w:hAnsi="Times New Roman" w:cs="Times New Roman"/>
            <w:rPrChange w:id="2788" w:author="Amrit" w:date="2018-11-16T13:02:00Z">
              <w:rPr/>
            </w:rPrChange>
          </w:rPr>
          <w:t xml:space="preserve"> </w:t>
        </w:r>
        <w:r w:rsidRPr="009B2FCB">
          <w:rPr>
            <w:rFonts w:ascii="Times New Roman" w:hAnsi="Times New Roman" w:cs="Times New Roman"/>
            <w:i/>
            <w:iCs/>
            <w:rPrChange w:id="2789" w:author="Amrit" w:date="2018-11-16T13:02:00Z">
              <w:rPr>
                <w:i/>
                <w:iCs/>
              </w:rPr>
            </w:rPrChange>
          </w:rPr>
          <w:t>et al.</w:t>
        </w:r>
        <w:r w:rsidRPr="009B2FCB">
          <w:rPr>
            <w:rFonts w:ascii="Times New Roman" w:hAnsi="Times New Roman" w:cs="Times New Roman"/>
            <w:rPrChange w:id="2790" w:author="Amrit" w:date="2018-11-16T13:02:00Z">
              <w:rPr/>
            </w:rPrChange>
          </w:rPr>
          <w:t xml:space="preserve"> (2013) Joint and individual variation explained (JIVE) for integrated analysis of multiple data types. </w:t>
        </w:r>
        <w:r w:rsidRPr="009B2FCB">
          <w:rPr>
            <w:rFonts w:ascii="Times New Roman" w:hAnsi="Times New Roman" w:cs="Times New Roman"/>
            <w:i/>
            <w:iCs/>
            <w:rPrChange w:id="2791" w:author="Amrit" w:date="2018-11-16T13:02:00Z">
              <w:rPr>
                <w:i/>
                <w:iCs/>
              </w:rPr>
            </w:rPrChange>
          </w:rPr>
          <w:t>Ann. Appl. Stat.</w:t>
        </w:r>
        <w:r w:rsidRPr="009B2FCB">
          <w:rPr>
            <w:rFonts w:ascii="Times New Roman" w:hAnsi="Times New Roman" w:cs="Times New Roman"/>
            <w:rPrChange w:id="2792" w:author="Amrit" w:date="2018-11-16T13:02:00Z">
              <w:rPr/>
            </w:rPrChange>
          </w:rPr>
          <w:t xml:space="preserve">, </w:t>
        </w:r>
        <w:r w:rsidRPr="009B2FCB">
          <w:rPr>
            <w:rFonts w:ascii="Times New Roman" w:hAnsi="Times New Roman" w:cs="Times New Roman"/>
            <w:b/>
            <w:bCs/>
            <w:rPrChange w:id="2793" w:author="Amrit" w:date="2018-11-16T13:02:00Z">
              <w:rPr>
                <w:b/>
                <w:bCs/>
              </w:rPr>
            </w:rPrChange>
          </w:rPr>
          <w:t>7</w:t>
        </w:r>
        <w:r w:rsidRPr="009B2FCB">
          <w:rPr>
            <w:rFonts w:ascii="Times New Roman" w:hAnsi="Times New Roman" w:cs="Times New Roman"/>
            <w:rPrChange w:id="2794" w:author="Amrit" w:date="2018-11-16T13:02:00Z">
              <w:rPr/>
            </w:rPrChange>
          </w:rPr>
          <w:t>, 523–542.</w:t>
        </w:r>
      </w:ins>
    </w:p>
    <w:p w14:paraId="06AED73C" w14:textId="77777777" w:rsidR="009B2FCB" w:rsidRPr="009B2FCB" w:rsidRDefault="009B2FCB" w:rsidP="009B2FCB">
      <w:pPr>
        <w:pStyle w:val="Bibliography"/>
        <w:rPr>
          <w:ins w:id="2795" w:author="Amrit" w:date="2018-11-16T13:02:00Z"/>
          <w:rFonts w:ascii="Times New Roman" w:hAnsi="Times New Roman" w:cs="Times New Roman"/>
          <w:rPrChange w:id="2796" w:author="Amrit" w:date="2018-11-16T13:02:00Z">
            <w:rPr>
              <w:ins w:id="2797" w:author="Amrit" w:date="2018-11-16T13:02:00Z"/>
            </w:rPr>
          </w:rPrChange>
        </w:rPr>
        <w:pPrChange w:id="2798" w:author="Amrit" w:date="2018-11-16T13:02:00Z">
          <w:pPr>
            <w:widowControl w:val="0"/>
            <w:autoSpaceDE w:val="0"/>
            <w:autoSpaceDN w:val="0"/>
            <w:adjustRightInd w:val="0"/>
          </w:pPr>
        </w:pPrChange>
      </w:pPr>
      <w:proofErr w:type="spellStart"/>
      <w:proofErr w:type="gramStart"/>
      <w:ins w:id="2799" w:author="Amrit" w:date="2018-11-16T13:02:00Z">
        <w:r w:rsidRPr="009B2FCB">
          <w:rPr>
            <w:rFonts w:ascii="Times New Roman" w:hAnsi="Times New Roman" w:cs="Times New Roman"/>
            <w:rPrChange w:id="2800" w:author="Amrit" w:date="2018-11-16T13:02:00Z">
              <w:rPr/>
            </w:rPrChange>
          </w:rPr>
          <w:t>Ma,S</w:t>
        </w:r>
        <w:proofErr w:type="spellEnd"/>
        <w:r w:rsidRPr="009B2FCB">
          <w:rPr>
            <w:rFonts w:ascii="Times New Roman" w:hAnsi="Times New Roman" w:cs="Times New Roman"/>
            <w:rPrChange w:id="2801" w:author="Amrit" w:date="2018-11-16T13:02:00Z">
              <w:rPr/>
            </w:rPrChange>
          </w:rPr>
          <w:t>.</w:t>
        </w:r>
        <w:proofErr w:type="gramEnd"/>
        <w:r w:rsidRPr="009B2FCB">
          <w:rPr>
            <w:rFonts w:ascii="Times New Roman" w:hAnsi="Times New Roman" w:cs="Times New Roman"/>
            <w:rPrChange w:id="2802" w:author="Amrit" w:date="2018-11-16T13:02:00Z">
              <w:rPr/>
            </w:rPrChange>
          </w:rPr>
          <w:t xml:space="preserve"> </w:t>
        </w:r>
        <w:r w:rsidRPr="009B2FCB">
          <w:rPr>
            <w:rFonts w:ascii="Times New Roman" w:hAnsi="Times New Roman" w:cs="Times New Roman"/>
            <w:i/>
            <w:iCs/>
            <w:rPrChange w:id="2803" w:author="Amrit" w:date="2018-11-16T13:02:00Z">
              <w:rPr>
                <w:i/>
                <w:iCs/>
              </w:rPr>
            </w:rPrChange>
          </w:rPr>
          <w:t>et al.</w:t>
        </w:r>
        <w:r w:rsidRPr="009B2FCB">
          <w:rPr>
            <w:rFonts w:ascii="Times New Roman" w:hAnsi="Times New Roman" w:cs="Times New Roman"/>
            <w:rPrChange w:id="2804" w:author="Amrit" w:date="2018-11-16T13:02:00Z">
              <w:rPr/>
            </w:rPrChange>
          </w:rPr>
          <w:t xml:space="preserve"> (2016) Breast cancer prognostics using multi-omics data. </w:t>
        </w:r>
        <w:r w:rsidRPr="009B2FCB">
          <w:rPr>
            <w:rFonts w:ascii="Times New Roman" w:hAnsi="Times New Roman" w:cs="Times New Roman"/>
            <w:i/>
            <w:iCs/>
            <w:rPrChange w:id="2805" w:author="Amrit" w:date="2018-11-16T13:02:00Z">
              <w:rPr>
                <w:i/>
                <w:iCs/>
              </w:rPr>
            </w:rPrChange>
          </w:rPr>
          <w:t>AMIA Summits Transl. Sci. Proc.</w:t>
        </w:r>
        <w:r w:rsidRPr="009B2FCB">
          <w:rPr>
            <w:rFonts w:ascii="Times New Roman" w:hAnsi="Times New Roman" w:cs="Times New Roman"/>
            <w:rPrChange w:id="2806" w:author="Amrit" w:date="2018-11-16T13:02:00Z">
              <w:rPr/>
            </w:rPrChange>
          </w:rPr>
          <w:t xml:space="preserve">, </w:t>
        </w:r>
        <w:r w:rsidRPr="009B2FCB">
          <w:rPr>
            <w:rFonts w:ascii="Times New Roman" w:hAnsi="Times New Roman" w:cs="Times New Roman"/>
            <w:b/>
            <w:bCs/>
            <w:rPrChange w:id="2807" w:author="Amrit" w:date="2018-11-16T13:02:00Z">
              <w:rPr>
                <w:b/>
                <w:bCs/>
              </w:rPr>
            </w:rPrChange>
          </w:rPr>
          <w:t>2016</w:t>
        </w:r>
        <w:r w:rsidRPr="009B2FCB">
          <w:rPr>
            <w:rFonts w:ascii="Times New Roman" w:hAnsi="Times New Roman" w:cs="Times New Roman"/>
            <w:rPrChange w:id="2808" w:author="Amrit" w:date="2018-11-16T13:02:00Z">
              <w:rPr/>
            </w:rPrChange>
          </w:rPr>
          <w:t>, 52.</w:t>
        </w:r>
      </w:ins>
    </w:p>
    <w:p w14:paraId="7C83CF31" w14:textId="77777777" w:rsidR="009B2FCB" w:rsidRPr="009B2FCB" w:rsidRDefault="009B2FCB" w:rsidP="009B2FCB">
      <w:pPr>
        <w:pStyle w:val="Bibliography"/>
        <w:rPr>
          <w:ins w:id="2809" w:author="Amrit" w:date="2018-11-16T13:02:00Z"/>
          <w:rFonts w:ascii="Times New Roman" w:hAnsi="Times New Roman" w:cs="Times New Roman"/>
          <w:rPrChange w:id="2810" w:author="Amrit" w:date="2018-11-16T13:02:00Z">
            <w:rPr>
              <w:ins w:id="2811" w:author="Amrit" w:date="2018-11-16T13:02:00Z"/>
            </w:rPr>
          </w:rPrChange>
        </w:rPr>
        <w:pPrChange w:id="2812" w:author="Amrit" w:date="2018-11-16T13:02:00Z">
          <w:pPr>
            <w:widowControl w:val="0"/>
            <w:autoSpaceDE w:val="0"/>
            <w:autoSpaceDN w:val="0"/>
            <w:adjustRightInd w:val="0"/>
          </w:pPr>
        </w:pPrChange>
      </w:pPr>
      <w:proofErr w:type="spellStart"/>
      <w:proofErr w:type="gramStart"/>
      <w:ins w:id="2813" w:author="Amrit" w:date="2018-11-16T13:02:00Z">
        <w:r w:rsidRPr="009B2FCB">
          <w:rPr>
            <w:rFonts w:ascii="Times New Roman" w:hAnsi="Times New Roman" w:cs="Times New Roman"/>
            <w:rPrChange w:id="2814" w:author="Amrit" w:date="2018-11-16T13:02:00Z">
              <w:rPr/>
            </w:rPrChange>
          </w:rPr>
          <w:t>Mariette,J</w:t>
        </w:r>
        <w:proofErr w:type="spellEnd"/>
        <w:r w:rsidRPr="009B2FCB">
          <w:rPr>
            <w:rFonts w:ascii="Times New Roman" w:hAnsi="Times New Roman" w:cs="Times New Roman"/>
            <w:rPrChange w:id="2815" w:author="Amrit" w:date="2018-11-16T13:02:00Z">
              <w:rPr/>
            </w:rPrChange>
          </w:rPr>
          <w:t>.</w:t>
        </w:r>
        <w:proofErr w:type="gramEnd"/>
        <w:r w:rsidRPr="009B2FCB">
          <w:rPr>
            <w:rFonts w:ascii="Times New Roman" w:hAnsi="Times New Roman" w:cs="Times New Roman"/>
            <w:rPrChange w:id="2816" w:author="Amrit" w:date="2018-11-16T13:02:00Z">
              <w:rPr/>
            </w:rPrChange>
          </w:rPr>
          <w:t xml:space="preserve"> and Villa-</w:t>
        </w:r>
        <w:proofErr w:type="spellStart"/>
        <w:r w:rsidRPr="009B2FCB">
          <w:rPr>
            <w:rFonts w:ascii="Times New Roman" w:hAnsi="Times New Roman" w:cs="Times New Roman"/>
            <w:rPrChange w:id="2817" w:author="Amrit" w:date="2018-11-16T13:02:00Z">
              <w:rPr/>
            </w:rPrChange>
          </w:rPr>
          <w:t>Vialaneix,N</w:t>
        </w:r>
        <w:proofErr w:type="spellEnd"/>
        <w:r w:rsidRPr="009B2FCB">
          <w:rPr>
            <w:rFonts w:ascii="Times New Roman" w:hAnsi="Times New Roman" w:cs="Times New Roman"/>
            <w:rPrChange w:id="2818" w:author="Amrit" w:date="2018-11-16T13:02:00Z">
              <w:rPr/>
            </w:rPrChange>
          </w:rPr>
          <w:t xml:space="preserve">. (2017) Unsupervised multiple kernel learning for heterogeneous data integration. </w:t>
        </w:r>
        <w:r w:rsidRPr="009B2FCB">
          <w:rPr>
            <w:rFonts w:ascii="Times New Roman" w:hAnsi="Times New Roman" w:cs="Times New Roman"/>
            <w:i/>
            <w:iCs/>
            <w:rPrChange w:id="2819" w:author="Amrit" w:date="2018-11-16T13:02:00Z">
              <w:rPr>
                <w:i/>
                <w:iCs/>
              </w:rPr>
            </w:rPrChange>
          </w:rPr>
          <w:t>Bioinformatics</w:t>
        </w:r>
        <w:r w:rsidRPr="009B2FCB">
          <w:rPr>
            <w:rFonts w:ascii="Times New Roman" w:hAnsi="Times New Roman" w:cs="Times New Roman"/>
            <w:rPrChange w:id="2820" w:author="Amrit" w:date="2018-11-16T13:02:00Z">
              <w:rPr/>
            </w:rPrChange>
          </w:rPr>
          <w:t>.</w:t>
        </w:r>
      </w:ins>
    </w:p>
    <w:p w14:paraId="67B0860E" w14:textId="77777777" w:rsidR="009B2FCB" w:rsidRPr="009B2FCB" w:rsidRDefault="009B2FCB" w:rsidP="009B2FCB">
      <w:pPr>
        <w:pStyle w:val="Bibliography"/>
        <w:rPr>
          <w:ins w:id="2821" w:author="Amrit" w:date="2018-11-16T13:02:00Z"/>
          <w:rFonts w:ascii="Times New Roman" w:hAnsi="Times New Roman" w:cs="Times New Roman"/>
          <w:rPrChange w:id="2822" w:author="Amrit" w:date="2018-11-16T13:02:00Z">
            <w:rPr>
              <w:ins w:id="2823" w:author="Amrit" w:date="2018-11-16T13:02:00Z"/>
            </w:rPr>
          </w:rPrChange>
        </w:rPr>
        <w:pPrChange w:id="2824" w:author="Amrit" w:date="2018-11-16T13:02:00Z">
          <w:pPr>
            <w:widowControl w:val="0"/>
            <w:autoSpaceDE w:val="0"/>
            <w:autoSpaceDN w:val="0"/>
            <w:adjustRightInd w:val="0"/>
          </w:pPr>
        </w:pPrChange>
      </w:pPr>
      <w:proofErr w:type="spellStart"/>
      <w:proofErr w:type="gramStart"/>
      <w:ins w:id="2825" w:author="Amrit" w:date="2018-11-16T13:02:00Z">
        <w:r w:rsidRPr="009B2FCB">
          <w:rPr>
            <w:rFonts w:ascii="Times New Roman" w:hAnsi="Times New Roman" w:cs="Times New Roman"/>
            <w:rPrChange w:id="2826" w:author="Amrit" w:date="2018-11-16T13:02:00Z">
              <w:rPr/>
            </w:rPrChange>
          </w:rPr>
          <w:t>Meng,C</w:t>
        </w:r>
        <w:proofErr w:type="spellEnd"/>
        <w:r w:rsidRPr="009B2FCB">
          <w:rPr>
            <w:rFonts w:ascii="Times New Roman" w:hAnsi="Times New Roman" w:cs="Times New Roman"/>
            <w:rPrChange w:id="2827" w:author="Amrit" w:date="2018-11-16T13:02:00Z">
              <w:rPr/>
            </w:rPrChange>
          </w:rPr>
          <w:t>.</w:t>
        </w:r>
        <w:proofErr w:type="gramEnd"/>
        <w:r w:rsidRPr="009B2FCB">
          <w:rPr>
            <w:rFonts w:ascii="Times New Roman" w:hAnsi="Times New Roman" w:cs="Times New Roman"/>
            <w:rPrChange w:id="2828" w:author="Amrit" w:date="2018-11-16T13:02:00Z">
              <w:rPr/>
            </w:rPrChange>
          </w:rPr>
          <w:t xml:space="preserve"> </w:t>
        </w:r>
        <w:r w:rsidRPr="009B2FCB">
          <w:rPr>
            <w:rFonts w:ascii="Times New Roman" w:hAnsi="Times New Roman" w:cs="Times New Roman"/>
            <w:i/>
            <w:iCs/>
            <w:rPrChange w:id="2829" w:author="Amrit" w:date="2018-11-16T13:02:00Z">
              <w:rPr>
                <w:i/>
                <w:iCs/>
              </w:rPr>
            </w:rPrChange>
          </w:rPr>
          <w:t>et al.</w:t>
        </w:r>
        <w:r w:rsidRPr="009B2FCB">
          <w:rPr>
            <w:rFonts w:ascii="Times New Roman" w:hAnsi="Times New Roman" w:cs="Times New Roman"/>
            <w:rPrChange w:id="2830" w:author="Amrit" w:date="2018-11-16T13:02:00Z">
              <w:rPr/>
            </w:rPrChange>
          </w:rPr>
          <w:t xml:space="preserve"> (2016) Dimension reduction techniques for the integrative analysis of multi-omics data. </w:t>
        </w:r>
        <w:r w:rsidRPr="009B2FCB">
          <w:rPr>
            <w:rFonts w:ascii="Times New Roman" w:hAnsi="Times New Roman" w:cs="Times New Roman"/>
            <w:i/>
            <w:iCs/>
            <w:rPrChange w:id="2831" w:author="Amrit" w:date="2018-11-16T13:02:00Z">
              <w:rPr>
                <w:i/>
                <w:iCs/>
              </w:rPr>
            </w:rPrChange>
          </w:rPr>
          <w:t xml:space="preserve">Brief. </w:t>
        </w:r>
        <w:proofErr w:type="spellStart"/>
        <w:r w:rsidRPr="009B2FCB">
          <w:rPr>
            <w:rFonts w:ascii="Times New Roman" w:hAnsi="Times New Roman" w:cs="Times New Roman"/>
            <w:i/>
            <w:iCs/>
            <w:rPrChange w:id="2832" w:author="Amrit" w:date="2018-11-16T13:02:00Z">
              <w:rPr>
                <w:i/>
                <w:iCs/>
              </w:rPr>
            </w:rPrChange>
          </w:rPr>
          <w:t>Bioinform</w:t>
        </w:r>
        <w:proofErr w:type="spellEnd"/>
        <w:r w:rsidRPr="009B2FCB">
          <w:rPr>
            <w:rFonts w:ascii="Times New Roman" w:hAnsi="Times New Roman" w:cs="Times New Roman"/>
            <w:i/>
            <w:iCs/>
            <w:rPrChange w:id="2833" w:author="Amrit" w:date="2018-11-16T13:02:00Z">
              <w:rPr>
                <w:i/>
                <w:iCs/>
              </w:rPr>
            </w:rPrChange>
          </w:rPr>
          <w:t>.</w:t>
        </w:r>
        <w:r w:rsidRPr="009B2FCB">
          <w:rPr>
            <w:rFonts w:ascii="Times New Roman" w:hAnsi="Times New Roman" w:cs="Times New Roman"/>
            <w:rPrChange w:id="2834" w:author="Amrit" w:date="2018-11-16T13:02:00Z">
              <w:rPr/>
            </w:rPrChange>
          </w:rPr>
          <w:t xml:space="preserve">, </w:t>
        </w:r>
        <w:r w:rsidRPr="009B2FCB">
          <w:rPr>
            <w:rFonts w:ascii="Times New Roman" w:hAnsi="Times New Roman" w:cs="Times New Roman"/>
            <w:b/>
            <w:bCs/>
            <w:rPrChange w:id="2835" w:author="Amrit" w:date="2018-11-16T13:02:00Z">
              <w:rPr>
                <w:b/>
                <w:bCs/>
              </w:rPr>
            </w:rPrChange>
          </w:rPr>
          <w:t>17</w:t>
        </w:r>
        <w:r w:rsidRPr="009B2FCB">
          <w:rPr>
            <w:rFonts w:ascii="Times New Roman" w:hAnsi="Times New Roman" w:cs="Times New Roman"/>
            <w:rPrChange w:id="2836" w:author="Amrit" w:date="2018-11-16T13:02:00Z">
              <w:rPr/>
            </w:rPrChange>
          </w:rPr>
          <w:t>, 628–641.</w:t>
        </w:r>
      </w:ins>
    </w:p>
    <w:p w14:paraId="7A13BFA4" w14:textId="77777777" w:rsidR="009B2FCB" w:rsidRPr="009B2FCB" w:rsidRDefault="009B2FCB" w:rsidP="009B2FCB">
      <w:pPr>
        <w:pStyle w:val="Bibliography"/>
        <w:rPr>
          <w:ins w:id="2837" w:author="Amrit" w:date="2018-11-16T13:02:00Z"/>
          <w:rFonts w:ascii="Times New Roman" w:hAnsi="Times New Roman" w:cs="Times New Roman"/>
          <w:rPrChange w:id="2838" w:author="Amrit" w:date="2018-11-16T13:02:00Z">
            <w:rPr>
              <w:ins w:id="2839" w:author="Amrit" w:date="2018-11-16T13:02:00Z"/>
            </w:rPr>
          </w:rPrChange>
        </w:rPr>
        <w:pPrChange w:id="2840" w:author="Amrit" w:date="2018-11-16T13:02:00Z">
          <w:pPr>
            <w:widowControl w:val="0"/>
            <w:autoSpaceDE w:val="0"/>
            <w:autoSpaceDN w:val="0"/>
            <w:adjustRightInd w:val="0"/>
          </w:pPr>
        </w:pPrChange>
      </w:pPr>
      <w:proofErr w:type="spellStart"/>
      <w:proofErr w:type="gramStart"/>
      <w:ins w:id="2841" w:author="Amrit" w:date="2018-11-16T13:02:00Z">
        <w:r w:rsidRPr="009B2FCB">
          <w:rPr>
            <w:rFonts w:ascii="Times New Roman" w:hAnsi="Times New Roman" w:cs="Times New Roman"/>
            <w:rPrChange w:id="2842" w:author="Amrit" w:date="2018-11-16T13:02:00Z">
              <w:rPr/>
            </w:rPrChange>
          </w:rPr>
          <w:t>Parker,H.S</w:t>
        </w:r>
        <w:proofErr w:type="spellEnd"/>
        <w:r w:rsidRPr="009B2FCB">
          <w:rPr>
            <w:rFonts w:ascii="Times New Roman" w:hAnsi="Times New Roman" w:cs="Times New Roman"/>
            <w:rPrChange w:id="2843" w:author="Amrit" w:date="2018-11-16T13:02:00Z">
              <w:rPr/>
            </w:rPrChange>
          </w:rPr>
          <w:t>.</w:t>
        </w:r>
        <w:proofErr w:type="gramEnd"/>
        <w:r w:rsidRPr="009B2FCB">
          <w:rPr>
            <w:rFonts w:ascii="Times New Roman" w:hAnsi="Times New Roman" w:cs="Times New Roman"/>
            <w:rPrChange w:id="2844" w:author="Amrit" w:date="2018-11-16T13:02:00Z">
              <w:rPr/>
            </w:rPrChange>
          </w:rPr>
          <w:t xml:space="preserve"> </w:t>
        </w:r>
        <w:r w:rsidRPr="009B2FCB">
          <w:rPr>
            <w:rFonts w:ascii="Times New Roman" w:hAnsi="Times New Roman" w:cs="Times New Roman"/>
            <w:i/>
            <w:iCs/>
            <w:rPrChange w:id="2845" w:author="Amrit" w:date="2018-11-16T13:02:00Z">
              <w:rPr>
                <w:i/>
                <w:iCs/>
              </w:rPr>
            </w:rPrChange>
          </w:rPr>
          <w:t>et al.</w:t>
        </w:r>
        <w:r w:rsidRPr="009B2FCB">
          <w:rPr>
            <w:rFonts w:ascii="Times New Roman" w:hAnsi="Times New Roman" w:cs="Times New Roman"/>
            <w:rPrChange w:id="2846" w:author="Amrit" w:date="2018-11-16T13:02:00Z">
              <w:rPr/>
            </w:rPrChange>
          </w:rPr>
          <w:t xml:space="preserve"> (2014) Removing batch effects for prediction problems with frozen surrogate variable analysis. </w:t>
        </w:r>
        <w:proofErr w:type="spellStart"/>
        <w:r w:rsidRPr="009B2FCB">
          <w:rPr>
            <w:rFonts w:ascii="Times New Roman" w:hAnsi="Times New Roman" w:cs="Times New Roman"/>
            <w:i/>
            <w:iCs/>
            <w:rPrChange w:id="2847" w:author="Amrit" w:date="2018-11-16T13:02:00Z">
              <w:rPr>
                <w:i/>
                <w:iCs/>
              </w:rPr>
            </w:rPrChange>
          </w:rPr>
          <w:t>PeerJ</w:t>
        </w:r>
        <w:proofErr w:type="spellEnd"/>
        <w:r w:rsidRPr="009B2FCB">
          <w:rPr>
            <w:rFonts w:ascii="Times New Roman" w:hAnsi="Times New Roman" w:cs="Times New Roman"/>
            <w:rPrChange w:id="2848" w:author="Amrit" w:date="2018-11-16T13:02:00Z">
              <w:rPr/>
            </w:rPrChange>
          </w:rPr>
          <w:t xml:space="preserve">, </w:t>
        </w:r>
        <w:r w:rsidRPr="009B2FCB">
          <w:rPr>
            <w:rFonts w:ascii="Times New Roman" w:hAnsi="Times New Roman" w:cs="Times New Roman"/>
            <w:b/>
            <w:bCs/>
            <w:rPrChange w:id="2849" w:author="Amrit" w:date="2018-11-16T13:02:00Z">
              <w:rPr>
                <w:b/>
                <w:bCs/>
              </w:rPr>
            </w:rPrChange>
          </w:rPr>
          <w:t>2</w:t>
        </w:r>
        <w:r w:rsidRPr="009B2FCB">
          <w:rPr>
            <w:rFonts w:ascii="Times New Roman" w:hAnsi="Times New Roman" w:cs="Times New Roman"/>
            <w:rPrChange w:id="2850" w:author="Amrit" w:date="2018-11-16T13:02:00Z">
              <w:rPr/>
            </w:rPrChange>
          </w:rPr>
          <w:t>, e561.</w:t>
        </w:r>
      </w:ins>
    </w:p>
    <w:p w14:paraId="62AC00BE" w14:textId="77777777" w:rsidR="009B2FCB" w:rsidRPr="009B2FCB" w:rsidRDefault="009B2FCB" w:rsidP="009B2FCB">
      <w:pPr>
        <w:pStyle w:val="Bibliography"/>
        <w:rPr>
          <w:ins w:id="2851" w:author="Amrit" w:date="2018-11-16T13:02:00Z"/>
          <w:rFonts w:ascii="Times New Roman" w:hAnsi="Times New Roman" w:cs="Times New Roman"/>
          <w:rPrChange w:id="2852" w:author="Amrit" w:date="2018-11-16T13:02:00Z">
            <w:rPr>
              <w:ins w:id="2853" w:author="Amrit" w:date="2018-11-16T13:02:00Z"/>
            </w:rPr>
          </w:rPrChange>
        </w:rPr>
        <w:pPrChange w:id="2854" w:author="Amrit" w:date="2018-11-16T13:02:00Z">
          <w:pPr>
            <w:widowControl w:val="0"/>
            <w:autoSpaceDE w:val="0"/>
            <w:autoSpaceDN w:val="0"/>
            <w:adjustRightInd w:val="0"/>
          </w:pPr>
        </w:pPrChange>
      </w:pPr>
      <w:proofErr w:type="spellStart"/>
      <w:proofErr w:type="gramStart"/>
      <w:ins w:id="2855" w:author="Amrit" w:date="2018-11-16T13:02:00Z">
        <w:r w:rsidRPr="009B2FCB">
          <w:rPr>
            <w:rFonts w:ascii="Times New Roman" w:hAnsi="Times New Roman" w:cs="Times New Roman"/>
            <w:rPrChange w:id="2856" w:author="Amrit" w:date="2018-11-16T13:02:00Z">
              <w:rPr/>
            </w:rPrChange>
          </w:rPr>
          <w:t>Ritchie,M.D</w:t>
        </w:r>
        <w:proofErr w:type="spellEnd"/>
        <w:r w:rsidRPr="009B2FCB">
          <w:rPr>
            <w:rFonts w:ascii="Times New Roman" w:hAnsi="Times New Roman" w:cs="Times New Roman"/>
            <w:rPrChange w:id="2857" w:author="Amrit" w:date="2018-11-16T13:02:00Z">
              <w:rPr/>
            </w:rPrChange>
          </w:rPr>
          <w:t>.</w:t>
        </w:r>
        <w:proofErr w:type="gramEnd"/>
        <w:r w:rsidRPr="009B2FCB">
          <w:rPr>
            <w:rFonts w:ascii="Times New Roman" w:hAnsi="Times New Roman" w:cs="Times New Roman"/>
            <w:rPrChange w:id="2858" w:author="Amrit" w:date="2018-11-16T13:02:00Z">
              <w:rPr/>
            </w:rPrChange>
          </w:rPr>
          <w:t xml:space="preserve"> </w:t>
        </w:r>
        <w:r w:rsidRPr="009B2FCB">
          <w:rPr>
            <w:rFonts w:ascii="Times New Roman" w:hAnsi="Times New Roman" w:cs="Times New Roman"/>
            <w:i/>
            <w:iCs/>
            <w:rPrChange w:id="2859" w:author="Amrit" w:date="2018-11-16T13:02:00Z">
              <w:rPr>
                <w:i/>
                <w:iCs/>
              </w:rPr>
            </w:rPrChange>
          </w:rPr>
          <w:t>et al.</w:t>
        </w:r>
        <w:r w:rsidRPr="009B2FCB">
          <w:rPr>
            <w:rFonts w:ascii="Times New Roman" w:hAnsi="Times New Roman" w:cs="Times New Roman"/>
            <w:rPrChange w:id="2860" w:author="Amrit" w:date="2018-11-16T13:02:00Z">
              <w:rPr/>
            </w:rPrChange>
          </w:rPr>
          <w:t xml:space="preserve"> (2015) Methods of integrating data to uncover genotype–phenotype interactions. </w:t>
        </w:r>
        <w:r w:rsidRPr="009B2FCB">
          <w:rPr>
            <w:rFonts w:ascii="Times New Roman" w:hAnsi="Times New Roman" w:cs="Times New Roman"/>
            <w:i/>
            <w:iCs/>
            <w:rPrChange w:id="2861" w:author="Amrit" w:date="2018-11-16T13:02:00Z">
              <w:rPr>
                <w:i/>
                <w:iCs/>
              </w:rPr>
            </w:rPrChange>
          </w:rPr>
          <w:t>Nat. Rev. Genet.</w:t>
        </w:r>
        <w:r w:rsidRPr="009B2FCB">
          <w:rPr>
            <w:rFonts w:ascii="Times New Roman" w:hAnsi="Times New Roman" w:cs="Times New Roman"/>
            <w:rPrChange w:id="2862" w:author="Amrit" w:date="2018-11-16T13:02:00Z">
              <w:rPr/>
            </w:rPrChange>
          </w:rPr>
          <w:t xml:space="preserve">, </w:t>
        </w:r>
        <w:r w:rsidRPr="009B2FCB">
          <w:rPr>
            <w:rFonts w:ascii="Times New Roman" w:hAnsi="Times New Roman" w:cs="Times New Roman"/>
            <w:b/>
            <w:bCs/>
            <w:rPrChange w:id="2863" w:author="Amrit" w:date="2018-11-16T13:02:00Z">
              <w:rPr>
                <w:b/>
                <w:bCs/>
              </w:rPr>
            </w:rPrChange>
          </w:rPr>
          <w:t>16</w:t>
        </w:r>
        <w:r w:rsidRPr="009B2FCB">
          <w:rPr>
            <w:rFonts w:ascii="Times New Roman" w:hAnsi="Times New Roman" w:cs="Times New Roman"/>
            <w:rPrChange w:id="2864" w:author="Amrit" w:date="2018-11-16T13:02:00Z">
              <w:rPr/>
            </w:rPrChange>
          </w:rPr>
          <w:t>, 85–97.</w:t>
        </w:r>
      </w:ins>
    </w:p>
    <w:p w14:paraId="7BA57720" w14:textId="77777777" w:rsidR="009B2FCB" w:rsidRPr="009B2FCB" w:rsidRDefault="009B2FCB" w:rsidP="009B2FCB">
      <w:pPr>
        <w:pStyle w:val="Bibliography"/>
        <w:rPr>
          <w:ins w:id="2865" w:author="Amrit" w:date="2018-11-16T13:02:00Z"/>
          <w:rFonts w:ascii="Times New Roman" w:hAnsi="Times New Roman" w:cs="Times New Roman"/>
          <w:rPrChange w:id="2866" w:author="Amrit" w:date="2018-11-16T13:02:00Z">
            <w:rPr>
              <w:ins w:id="2867" w:author="Amrit" w:date="2018-11-16T13:02:00Z"/>
            </w:rPr>
          </w:rPrChange>
        </w:rPr>
        <w:pPrChange w:id="2868" w:author="Amrit" w:date="2018-11-16T13:02:00Z">
          <w:pPr>
            <w:widowControl w:val="0"/>
            <w:autoSpaceDE w:val="0"/>
            <w:autoSpaceDN w:val="0"/>
            <w:adjustRightInd w:val="0"/>
          </w:pPr>
        </w:pPrChange>
      </w:pPr>
      <w:proofErr w:type="spellStart"/>
      <w:proofErr w:type="gramStart"/>
      <w:ins w:id="2869" w:author="Amrit" w:date="2018-11-16T13:02:00Z">
        <w:r w:rsidRPr="009B2FCB">
          <w:rPr>
            <w:rFonts w:ascii="Times New Roman" w:hAnsi="Times New Roman" w:cs="Times New Roman"/>
            <w:rPrChange w:id="2870" w:author="Amrit" w:date="2018-11-16T13:02:00Z">
              <w:rPr/>
            </w:rPrChange>
          </w:rPr>
          <w:t>Rohart,F</w:t>
        </w:r>
        <w:proofErr w:type="spellEnd"/>
        <w:r w:rsidRPr="009B2FCB">
          <w:rPr>
            <w:rFonts w:ascii="Times New Roman" w:hAnsi="Times New Roman" w:cs="Times New Roman"/>
            <w:rPrChange w:id="2871" w:author="Amrit" w:date="2018-11-16T13:02:00Z">
              <w:rPr/>
            </w:rPrChange>
          </w:rPr>
          <w:t>.</w:t>
        </w:r>
        <w:proofErr w:type="gramEnd"/>
        <w:r w:rsidRPr="009B2FCB">
          <w:rPr>
            <w:rFonts w:ascii="Times New Roman" w:hAnsi="Times New Roman" w:cs="Times New Roman"/>
            <w:rPrChange w:id="2872" w:author="Amrit" w:date="2018-11-16T13:02:00Z">
              <w:rPr/>
            </w:rPrChange>
          </w:rPr>
          <w:t xml:space="preserve"> </w:t>
        </w:r>
        <w:r w:rsidRPr="009B2FCB">
          <w:rPr>
            <w:rFonts w:ascii="Times New Roman" w:hAnsi="Times New Roman" w:cs="Times New Roman"/>
            <w:i/>
            <w:iCs/>
            <w:rPrChange w:id="2873" w:author="Amrit" w:date="2018-11-16T13:02:00Z">
              <w:rPr>
                <w:i/>
                <w:iCs/>
              </w:rPr>
            </w:rPrChange>
          </w:rPr>
          <w:t>et al.</w:t>
        </w:r>
        <w:r w:rsidRPr="009B2FCB">
          <w:rPr>
            <w:rFonts w:ascii="Times New Roman" w:hAnsi="Times New Roman" w:cs="Times New Roman"/>
            <w:rPrChange w:id="2874" w:author="Amrit" w:date="2018-11-16T13:02:00Z">
              <w:rPr/>
            </w:rPrChange>
          </w:rPr>
          <w:t xml:space="preserve"> (2017) </w:t>
        </w:r>
        <w:proofErr w:type="spellStart"/>
        <w:r w:rsidRPr="009B2FCB">
          <w:rPr>
            <w:rFonts w:ascii="Times New Roman" w:hAnsi="Times New Roman" w:cs="Times New Roman"/>
            <w:rPrChange w:id="2875" w:author="Amrit" w:date="2018-11-16T13:02:00Z">
              <w:rPr/>
            </w:rPrChange>
          </w:rPr>
          <w:t>mixOmics</w:t>
        </w:r>
        <w:proofErr w:type="spellEnd"/>
        <w:r w:rsidRPr="009B2FCB">
          <w:rPr>
            <w:rFonts w:ascii="Times New Roman" w:hAnsi="Times New Roman" w:cs="Times New Roman"/>
            <w:rPrChange w:id="2876" w:author="Amrit" w:date="2018-11-16T13:02:00Z">
              <w:rPr/>
            </w:rPrChange>
          </w:rPr>
          <w:t xml:space="preserve">: An R package for ‘omics feature selection and multiple data integration. </w:t>
        </w:r>
        <w:r w:rsidRPr="009B2FCB">
          <w:rPr>
            <w:rFonts w:ascii="Times New Roman" w:hAnsi="Times New Roman" w:cs="Times New Roman"/>
            <w:i/>
            <w:iCs/>
            <w:rPrChange w:id="2877" w:author="Amrit" w:date="2018-11-16T13:02:00Z">
              <w:rPr>
                <w:i/>
                <w:iCs/>
              </w:rPr>
            </w:rPrChange>
          </w:rPr>
          <w:t xml:space="preserve">PLOS </w:t>
        </w:r>
        <w:proofErr w:type="spellStart"/>
        <w:r w:rsidRPr="009B2FCB">
          <w:rPr>
            <w:rFonts w:ascii="Times New Roman" w:hAnsi="Times New Roman" w:cs="Times New Roman"/>
            <w:i/>
            <w:iCs/>
            <w:rPrChange w:id="2878" w:author="Amrit" w:date="2018-11-16T13:02:00Z">
              <w:rPr>
                <w:i/>
                <w:iCs/>
              </w:rPr>
            </w:rPrChange>
          </w:rPr>
          <w:t>Comput</w:t>
        </w:r>
        <w:proofErr w:type="spellEnd"/>
        <w:r w:rsidRPr="009B2FCB">
          <w:rPr>
            <w:rFonts w:ascii="Times New Roman" w:hAnsi="Times New Roman" w:cs="Times New Roman"/>
            <w:i/>
            <w:iCs/>
            <w:rPrChange w:id="2879" w:author="Amrit" w:date="2018-11-16T13:02:00Z">
              <w:rPr>
                <w:i/>
                <w:iCs/>
              </w:rPr>
            </w:rPrChange>
          </w:rPr>
          <w:t>. Biol.</w:t>
        </w:r>
        <w:r w:rsidRPr="009B2FCB">
          <w:rPr>
            <w:rFonts w:ascii="Times New Roman" w:hAnsi="Times New Roman" w:cs="Times New Roman"/>
            <w:rPrChange w:id="2880" w:author="Amrit" w:date="2018-11-16T13:02:00Z">
              <w:rPr/>
            </w:rPrChange>
          </w:rPr>
          <w:t xml:space="preserve">, </w:t>
        </w:r>
        <w:r w:rsidRPr="009B2FCB">
          <w:rPr>
            <w:rFonts w:ascii="Times New Roman" w:hAnsi="Times New Roman" w:cs="Times New Roman"/>
            <w:b/>
            <w:bCs/>
            <w:rPrChange w:id="2881" w:author="Amrit" w:date="2018-11-16T13:02:00Z">
              <w:rPr>
                <w:b/>
                <w:bCs/>
              </w:rPr>
            </w:rPrChange>
          </w:rPr>
          <w:t>13</w:t>
        </w:r>
        <w:r w:rsidRPr="009B2FCB">
          <w:rPr>
            <w:rFonts w:ascii="Times New Roman" w:hAnsi="Times New Roman" w:cs="Times New Roman"/>
            <w:rPrChange w:id="2882" w:author="Amrit" w:date="2018-11-16T13:02:00Z">
              <w:rPr/>
            </w:rPrChange>
          </w:rPr>
          <w:t>, e1005752.</w:t>
        </w:r>
      </w:ins>
    </w:p>
    <w:p w14:paraId="15D7FB5E" w14:textId="77777777" w:rsidR="009B2FCB" w:rsidRPr="009B2FCB" w:rsidRDefault="009B2FCB" w:rsidP="009B2FCB">
      <w:pPr>
        <w:pStyle w:val="Bibliography"/>
        <w:rPr>
          <w:ins w:id="2883" w:author="Amrit" w:date="2018-11-16T13:02:00Z"/>
          <w:rFonts w:ascii="Times New Roman" w:hAnsi="Times New Roman" w:cs="Times New Roman"/>
          <w:rPrChange w:id="2884" w:author="Amrit" w:date="2018-11-16T13:02:00Z">
            <w:rPr>
              <w:ins w:id="2885" w:author="Amrit" w:date="2018-11-16T13:02:00Z"/>
            </w:rPr>
          </w:rPrChange>
        </w:rPr>
        <w:pPrChange w:id="2886" w:author="Amrit" w:date="2018-11-16T13:02:00Z">
          <w:pPr>
            <w:widowControl w:val="0"/>
            <w:autoSpaceDE w:val="0"/>
            <w:autoSpaceDN w:val="0"/>
            <w:adjustRightInd w:val="0"/>
          </w:pPr>
        </w:pPrChange>
      </w:pPr>
      <w:proofErr w:type="spellStart"/>
      <w:proofErr w:type="gramStart"/>
      <w:ins w:id="2887" w:author="Amrit" w:date="2018-11-16T13:02:00Z">
        <w:r w:rsidRPr="009B2FCB">
          <w:rPr>
            <w:rFonts w:ascii="Times New Roman" w:hAnsi="Times New Roman" w:cs="Times New Roman"/>
            <w:rPrChange w:id="2888" w:author="Amrit" w:date="2018-11-16T13:02:00Z">
              <w:rPr/>
            </w:rPrChange>
          </w:rPr>
          <w:t>Singh,A</w:t>
        </w:r>
        <w:proofErr w:type="spellEnd"/>
        <w:r w:rsidRPr="009B2FCB">
          <w:rPr>
            <w:rFonts w:ascii="Times New Roman" w:hAnsi="Times New Roman" w:cs="Times New Roman"/>
            <w:rPrChange w:id="2889" w:author="Amrit" w:date="2018-11-16T13:02:00Z">
              <w:rPr/>
            </w:rPrChange>
          </w:rPr>
          <w:t>.</w:t>
        </w:r>
        <w:proofErr w:type="gramEnd"/>
        <w:r w:rsidRPr="009B2FCB">
          <w:rPr>
            <w:rFonts w:ascii="Times New Roman" w:hAnsi="Times New Roman" w:cs="Times New Roman"/>
            <w:rPrChange w:id="2890" w:author="Amrit" w:date="2018-11-16T13:02:00Z">
              <w:rPr/>
            </w:rPrChange>
          </w:rPr>
          <w:t xml:space="preserve"> </w:t>
        </w:r>
        <w:r w:rsidRPr="009B2FCB">
          <w:rPr>
            <w:rFonts w:ascii="Times New Roman" w:hAnsi="Times New Roman" w:cs="Times New Roman"/>
            <w:i/>
            <w:iCs/>
            <w:rPrChange w:id="2891" w:author="Amrit" w:date="2018-11-16T13:02:00Z">
              <w:rPr>
                <w:i/>
                <w:iCs/>
              </w:rPr>
            </w:rPrChange>
          </w:rPr>
          <w:t>et al.</w:t>
        </w:r>
        <w:r w:rsidRPr="009B2FCB">
          <w:rPr>
            <w:rFonts w:ascii="Times New Roman" w:hAnsi="Times New Roman" w:cs="Times New Roman"/>
            <w:rPrChange w:id="2892" w:author="Amrit" w:date="2018-11-16T13:02:00Z">
              <w:rPr/>
            </w:rPrChange>
          </w:rPr>
          <w:t xml:space="preserve"> (2013) Gene-metabolite expression in blood can discriminate allergen-induced isolated early from dual asthmatic responses. </w:t>
        </w:r>
        <w:proofErr w:type="spellStart"/>
        <w:r w:rsidRPr="009B2FCB">
          <w:rPr>
            <w:rFonts w:ascii="Times New Roman" w:hAnsi="Times New Roman" w:cs="Times New Roman"/>
            <w:i/>
            <w:iCs/>
            <w:rPrChange w:id="2893" w:author="Amrit" w:date="2018-11-16T13:02:00Z">
              <w:rPr>
                <w:i/>
                <w:iCs/>
              </w:rPr>
            </w:rPrChange>
          </w:rPr>
          <w:t>PLoS</w:t>
        </w:r>
        <w:proofErr w:type="spellEnd"/>
        <w:r w:rsidRPr="009B2FCB">
          <w:rPr>
            <w:rFonts w:ascii="Times New Roman" w:hAnsi="Times New Roman" w:cs="Times New Roman"/>
            <w:i/>
            <w:iCs/>
            <w:rPrChange w:id="2894" w:author="Amrit" w:date="2018-11-16T13:02:00Z">
              <w:rPr>
                <w:i/>
                <w:iCs/>
              </w:rPr>
            </w:rPrChange>
          </w:rPr>
          <w:t xml:space="preserve"> ONE</w:t>
        </w:r>
        <w:r w:rsidRPr="009B2FCB">
          <w:rPr>
            <w:rFonts w:ascii="Times New Roman" w:hAnsi="Times New Roman" w:cs="Times New Roman"/>
            <w:rPrChange w:id="2895" w:author="Amrit" w:date="2018-11-16T13:02:00Z">
              <w:rPr/>
            </w:rPrChange>
          </w:rPr>
          <w:t xml:space="preserve">, </w:t>
        </w:r>
        <w:r w:rsidRPr="009B2FCB">
          <w:rPr>
            <w:rFonts w:ascii="Times New Roman" w:hAnsi="Times New Roman" w:cs="Times New Roman"/>
            <w:b/>
            <w:bCs/>
            <w:rPrChange w:id="2896" w:author="Amrit" w:date="2018-11-16T13:02:00Z">
              <w:rPr>
                <w:b/>
                <w:bCs/>
              </w:rPr>
            </w:rPrChange>
          </w:rPr>
          <w:t>8</w:t>
        </w:r>
        <w:r w:rsidRPr="009B2FCB">
          <w:rPr>
            <w:rFonts w:ascii="Times New Roman" w:hAnsi="Times New Roman" w:cs="Times New Roman"/>
            <w:rPrChange w:id="2897" w:author="Amrit" w:date="2018-11-16T13:02:00Z">
              <w:rPr/>
            </w:rPrChange>
          </w:rPr>
          <w:t>, e67907.</w:t>
        </w:r>
      </w:ins>
    </w:p>
    <w:p w14:paraId="19D2F8A0" w14:textId="77777777" w:rsidR="009B2FCB" w:rsidRPr="009B2FCB" w:rsidRDefault="009B2FCB" w:rsidP="009B2FCB">
      <w:pPr>
        <w:pStyle w:val="Bibliography"/>
        <w:rPr>
          <w:ins w:id="2898" w:author="Amrit" w:date="2018-11-16T13:02:00Z"/>
          <w:rFonts w:ascii="Times New Roman" w:hAnsi="Times New Roman" w:cs="Times New Roman"/>
          <w:rPrChange w:id="2899" w:author="Amrit" w:date="2018-11-16T13:02:00Z">
            <w:rPr>
              <w:ins w:id="2900" w:author="Amrit" w:date="2018-11-16T13:02:00Z"/>
            </w:rPr>
          </w:rPrChange>
        </w:rPr>
        <w:pPrChange w:id="2901" w:author="Amrit" w:date="2018-11-16T13:02:00Z">
          <w:pPr>
            <w:widowControl w:val="0"/>
            <w:autoSpaceDE w:val="0"/>
            <w:autoSpaceDN w:val="0"/>
            <w:adjustRightInd w:val="0"/>
          </w:pPr>
        </w:pPrChange>
      </w:pPr>
      <w:proofErr w:type="spellStart"/>
      <w:proofErr w:type="gramStart"/>
      <w:ins w:id="2902" w:author="Amrit" w:date="2018-11-16T13:02:00Z">
        <w:r w:rsidRPr="009B2FCB">
          <w:rPr>
            <w:rFonts w:ascii="Times New Roman" w:hAnsi="Times New Roman" w:cs="Times New Roman"/>
            <w:rPrChange w:id="2903" w:author="Amrit" w:date="2018-11-16T13:02:00Z">
              <w:rPr/>
            </w:rPrChange>
          </w:rPr>
          <w:t>Singh,A</w:t>
        </w:r>
        <w:proofErr w:type="spellEnd"/>
        <w:r w:rsidRPr="009B2FCB">
          <w:rPr>
            <w:rFonts w:ascii="Times New Roman" w:hAnsi="Times New Roman" w:cs="Times New Roman"/>
            <w:rPrChange w:id="2904" w:author="Amrit" w:date="2018-11-16T13:02:00Z">
              <w:rPr/>
            </w:rPrChange>
          </w:rPr>
          <w:t>.</w:t>
        </w:r>
        <w:proofErr w:type="gramEnd"/>
        <w:r w:rsidRPr="009B2FCB">
          <w:rPr>
            <w:rFonts w:ascii="Times New Roman" w:hAnsi="Times New Roman" w:cs="Times New Roman"/>
            <w:rPrChange w:id="2905" w:author="Amrit" w:date="2018-11-16T13:02:00Z">
              <w:rPr/>
            </w:rPrChange>
          </w:rPr>
          <w:t xml:space="preserve"> </w:t>
        </w:r>
        <w:r w:rsidRPr="009B2FCB">
          <w:rPr>
            <w:rFonts w:ascii="Times New Roman" w:hAnsi="Times New Roman" w:cs="Times New Roman"/>
            <w:i/>
            <w:iCs/>
            <w:rPrChange w:id="2906" w:author="Amrit" w:date="2018-11-16T13:02:00Z">
              <w:rPr>
                <w:i/>
                <w:iCs/>
              </w:rPr>
            </w:rPrChange>
          </w:rPr>
          <w:t>et al.</w:t>
        </w:r>
        <w:r w:rsidRPr="009B2FCB">
          <w:rPr>
            <w:rFonts w:ascii="Times New Roman" w:hAnsi="Times New Roman" w:cs="Times New Roman"/>
            <w:rPrChange w:id="2907" w:author="Amrit" w:date="2018-11-16T13:02:00Z">
              <w:rPr/>
            </w:rPrChange>
          </w:rPr>
          <w:t xml:space="preserve"> (2014) Th17/</w:t>
        </w:r>
        <w:proofErr w:type="spellStart"/>
        <w:r w:rsidRPr="009B2FCB">
          <w:rPr>
            <w:rFonts w:ascii="Times New Roman" w:hAnsi="Times New Roman" w:cs="Times New Roman"/>
            <w:rPrChange w:id="2908" w:author="Amrit" w:date="2018-11-16T13:02:00Z">
              <w:rPr/>
            </w:rPrChange>
          </w:rPr>
          <w:t>Treg</w:t>
        </w:r>
        <w:proofErr w:type="spellEnd"/>
        <w:r w:rsidRPr="009B2FCB">
          <w:rPr>
            <w:rFonts w:ascii="Times New Roman" w:hAnsi="Times New Roman" w:cs="Times New Roman"/>
            <w:rPrChange w:id="2909" w:author="Amrit" w:date="2018-11-16T13:02:00Z">
              <w:rPr/>
            </w:rPrChange>
          </w:rPr>
          <w:t xml:space="preserve"> ratio derived using DNA methylation analysis is associated with the late phase asthmatic response. </w:t>
        </w:r>
        <w:r w:rsidRPr="009B2FCB">
          <w:rPr>
            <w:rFonts w:ascii="Times New Roman" w:hAnsi="Times New Roman" w:cs="Times New Roman"/>
            <w:i/>
            <w:iCs/>
            <w:rPrChange w:id="2910" w:author="Amrit" w:date="2018-11-16T13:02:00Z">
              <w:rPr>
                <w:i/>
                <w:iCs/>
              </w:rPr>
            </w:rPrChange>
          </w:rPr>
          <w:t xml:space="preserve">Allergy Asthma </w:t>
        </w:r>
        <w:proofErr w:type="spellStart"/>
        <w:r w:rsidRPr="009B2FCB">
          <w:rPr>
            <w:rFonts w:ascii="Times New Roman" w:hAnsi="Times New Roman" w:cs="Times New Roman"/>
            <w:i/>
            <w:iCs/>
            <w:rPrChange w:id="2911" w:author="Amrit" w:date="2018-11-16T13:02:00Z">
              <w:rPr>
                <w:i/>
                <w:iCs/>
              </w:rPr>
            </w:rPrChange>
          </w:rPr>
          <w:t>Clin</w:t>
        </w:r>
        <w:proofErr w:type="spellEnd"/>
        <w:r w:rsidRPr="009B2FCB">
          <w:rPr>
            <w:rFonts w:ascii="Times New Roman" w:hAnsi="Times New Roman" w:cs="Times New Roman"/>
            <w:i/>
            <w:iCs/>
            <w:rPrChange w:id="2912" w:author="Amrit" w:date="2018-11-16T13:02:00Z">
              <w:rPr>
                <w:i/>
                <w:iCs/>
              </w:rPr>
            </w:rPrChange>
          </w:rPr>
          <w:t>. Immunol.</w:t>
        </w:r>
        <w:r w:rsidRPr="009B2FCB">
          <w:rPr>
            <w:rFonts w:ascii="Times New Roman" w:hAnsi="Times New Roman" w:cs="Times New Roman"/>
            <w:rPrChange w:id="2913" w:author="Amrit" w:date="2018-11-16T13:02:00Z">
              <w:rPr/>
            </w:rPrChange>
          </w:rPr>
          <w:t xml:space="preserve">, </w:t>
        </w:r>
        <w:r w:rsidRPr="009B2FCB">
          <w:rPr>
            <w:rFonts w:ascii="Times New Roman" w:hAnsi="Times New Roman" w:cs="Times New Roman"/>
            <w:b/>
            <w:bCs/>
            <w:rPrChange w:id="2914" w:author="Amrit" w:date="2018-11-16T13:02:00Z">
              <w:rPr>
                <w:b/>
                <w:bCs/>
              </w:rPr>
            </w:rPrChange>
          </w:rPr>
          <w:t>10</w:t>
        </w:r>
        <w:r w:rsidRPr="009B2FCB">
          <w:rPr>
            <w:rFonts w:ascii="Times New Roman" w:hAnsi="Times New Roman" w:cs="Times New Roman"/>
            <w:rPrChange w:id="2915" w:author="Amrit" w:date="2018-11-16T13:02:00Z">
              <w:rPr/>
            </w:rPrChange>
          </w:rPr>
          <w:t>, 32.</w:t>
        </w:r>
      </w:ins>
    </w:p>
    <w:p w14:paraId="4D98E3CC" w14:textId="77777777" w:rsidR="009B2FCB" w:rsidRPr="009B2FCB" w:rsidRDefault="009B2FCB" w:rsidP="009B2FCB">
      <w:pPr>
        <w:pStyle w:val="Bibliography"/>
        <w:rPr>
          <w:ins w:id="2916" w:author="Amrit" w:date="2018-11-16T13:02:00Z"/>
          <w:rFonts w:ascii="Times New Roman" w:hAnsi="Times New Roman" w:cs="Times New Roman"/>
          <w:rPrChange w:id="2917" w:author="Amrit" w:date="2018-11-16T13:02:00Z">
            <w:rPr>
              <w:ins w:id="2918" w:author="Amrit" w:date="2018-11-16T13:02:00Z"/>
            </w:rPr>
          </w:rPrChange>
        </w:rPr>
        <w:pPrChange w:id="2919" w:author="Amrit" w:date="2018-11-16T13:02:00Z">
          <w:pPr>
            <w:widowControl w:val="0"/>
            <w:autoSpaceDE w:val="0"/>
            <w:autoSpaceDN w:val="0"/>
            <w:adjustRightInd w:val="0"/>
          </w:pPr>
        </w:pPrChange>
      </w:pPr>
      <w:proofErr w:type="spellStart"/>
      <w:proofErr w:type="gramStart"/>
      <w:ins w:id="2920" w:author="Amrit" w:date="2018-11-16T13:02:00Z">
        <w:r w:rsidRPr="009B2FCB">
          <w:rPr>
            <w:rFonts w:ascii="Times New Roman" w:hAnsi="Times New Roman" w:cs="Times New Roman"/>
            <w:rPrChange w:id="2921" w:author="Amrit" w:date="2018-11-16T13:02:00Z">
              <w:rPr/>
            </w:rPrChange>
          </w:rPr>
          <w:t>Sokolov,A</w:t>
        </w:r>
        <w:proofErr w:type="spellEnd"/>
        <w:r w:rsidRPr="009B2FCB">
          <w:rPr>
            <w:rFonts w:ascii="Times New Roman" w:hAnsi="Times New Roman" w:cs="Times New Roman"/>
            <w:rPrChange w:id="2922" w:author="Amrit" w:date="2018-11-16T13:02:00Z">
              <w:rPr/>
            </w:rPrChange>
          </w:rPr>
          <w:t>.</w:t>
        </w:r>
        <w:proofErr w:type="gramEnd"/>
        <w:r w:rsidRPr="009B2FCB">
          <w:rPr>
            <w:rFonts w:ascii="Times New Roman" w:hAnsi="Times New Roman" w:cs="Times New Roman"/>
            <w:rPrChange w:id="2923" w:author="Amrit" w:date="2018-11-16T13:02:00Z">
              <w:rPr/>
            </w:rPrChange>
          </w:rPr>
          <w:t xml:space="preserve"> </w:t>
        </w:r>
        <w:r w:rsidRPr="009B2FCB">
          <w:rPr>
            <w:rFonts w:ascii="Times New Roman" w:hAnsi="Times New Roman" w:cs="Times New Roman"/>
            <w:i/>
            <w:iCs/>
            <w:rPrChange w:id="2924" w:author="Amrit" w:date="2018-11-16T13:02:00Z">
              <w:rPr>
                <w:i/>
                <w:iCs/>
              </w:rPr>
            </w:rPrChange>
          </w:rPr>
          <w:t>et al.</w:t>
        </w:r>
        <w:r w:rsidRPr="009B2FCB">
          <w:rPr>
            <w:rFonts w:ascii="Times New Roman" w:hAnsi="Times New Roman" w:cs="Times New Roman"/>
            <w:rPrChange w:id="2925" w:author="Amrit" w:date="2018-11-16T13:02:00Z">
              <w:rPr/>
            </w:rPrChange>
          </w:rPr>
          <w:t xml:space="preserve"> (2016) Pathway-based genomics prediction using generalized elastic net. </w:t>
        </w:r>
        <w:proofErr w:type="spellStart"/>
        <w:r w:rsidRPr="009B2FCB">
          <w:rPr>
            <w:rFonts w:ascii="Times New Roman" w:hAnsi="Times New Roman" w:cs="Times New Roman"/>
            <w:i/>
            <w:iCs/>
            <w:rPrChange w:id="2926" w:author="Amrit" w:date="2018-11-16T13:02:00Z">
              <w:rPr>
                <w:i/>
                <w:iCs/>
              </w:rPr>
            </w:rPrChange>
          </w:rPr>
          <w:t>PLoS</w:t>
        </w:r>
        <w:proofErr w:type="spellEnd"/>
        <w:r w:rsidRPr="009B2FCB">
          <w:rPr>
            <w:rFonts w:ascii="Times New Roman" w:hAnsi="Times New Roman" w:cs="Times New Roman"/>
            <w:i/>
            <w:iCs/>
            <w:rPrChange w:id="2927" w:author="Amrit" w:date="2018-11-16T13:02:00Z">
              <w:rPr>
                <w:i/>
                <w:iCs/>
              </w:rPr>
            </w:rPrChange>
          </w:rPr>
          <w:t xml:space="preserve"> </w:t>
        </w:r>
        <w:proofErr w:type="spellStart"/>
        <w:r w:rsidRPr="009B2FCB">
          <w:rPr>
            <w:rFonts w:ascii="Times New Roman" w:hAnsi="Times New Roman" w:cs="Times New Roman"/>
            <w:i/>
            <w:iCs/>
            <w:rPrChange w:id="2928" w:author="Amrit" w:date="2018-11-16T13:02:00Z">
              <w:rPr>
                <w:i/>
                <w:iCs/>
              </w:rPr>
            </w:rPrChange>
          </w:rPr>
          <w:t>Comput</w:t>
        </w:r>
        <w:proofErr w:type="spellEnd"/>
        <w:r w:rsidRPr="009B2FCB">
          <w:rPr>
            <w:rFonts w:ascii="Times New Roman" w:hAnsi="Times New Roman" w:cs="Times New Roman"/>
            <w:i/>
            <w:iCs/>
            <w:rPrChange w:id="2929" w:author="Amrit" w:date="2018-11-16T13:02:00Z">
              <w:rPr>
                <w:i/>
                <w:iCs/>
              </w:rPr>
            </w:rPrChange>
          </w:rPr>
          <w:t xml:space="preserve"> </w:t>
        </w:r>
        <w:proofErr w:type="spellStart"/>
        <w:r w:rsidRPr="009B2FCB">
          <w:rPr>
            <w:rFonts w:ascii="Times New Roman" w:hAnsi="Times New Roman" w:cs="Times New Roman"/>
            <w:i/>
            <w:iCs/>
            <w:rPrChange w:id="2930" w:author="Amrit" w:date="2018-11-16T13:02:00Z">
              <w:rPr>
                <w:i/>
                <w:iCs/>
              </w:rPr>
            </w:rPrChange>
          </w:rPr>
          <w:t>Biol</w:t>
        </w:r>
        <w:proofErr w:type="spellEnd"/>
        <w:r w:rsidRPr="009B2FCB">
          <w:rPr>
            <w:rFonts w:ascii="Times New Roman" w:hAnsi="Times New Roman" w:cs="Times New Roman"/>
            <w:rPrChange w:id="2931" w:author="Amrit" w:date="2018-11-16T13:02:00Z">
              <w:rPr/>
            </w:rPrChange>
          </w:rPr>
          <w:t xml:space="preserve">, </w:t>
        </w:r>
        <w:r w:rsidRPr="009B2FCB">
          <w:rPr>
            <w:rFonts w:ascii="Times New Roman" w:hAnsi="Times New Roman" w:cs="Times New Roman"/>
            <w:b/>
            <w:bCs/>
            <w:rPrChange w:id="2932" w:author="Amrit" w:date="2018-11-16T13:02:00Z">
              <w:rPr>
                <w:b/>
                <w:bCs/>
              </w:rPr>
            </w:rPrChange>
          </w:rPr>
          <w:t>12</w:t>
        </w:r>
        <w:r w:rsidRPr="009B2FCB">
          <w:rPr>
            <w:rFonts w:ascii="Times New Roman" w:hAnsi="Times New Roman" w:cs="Times New Roman"/>
            <w:rPrChange w:id="2933" w:author="Amrit" w:date="2018-11-16T13:02:00Z">
              <w:rPr/>
            </w:rPrChange>
          </w:rPr>
          <w:t>, e1004790.</w:t>
        </w:r>
      </w:ins>
    </w:p>
    <w:p w14:paraId="7D67E27F" w14:textId="77777777" w:rsidR="009B2FCB" w:rsidRPr="009B2FCB" w:rsidRDefault="009B2FCB" w:rsidP="009B2FCB">
      <w:pPr>
        <w:pStyle w:val="Bibliography"/>
        <w:rPr>
          <w:ins w:id="2934" w:author="Amrit" w:date="2018-11-16T13:02:00Z"/>
          <w:rFonts w:ascii="Times New Roman" w:hAnsi="Times New Roman" w:cs="Times New Roman"/>
          <w:rPrChange w:id="2935" w:author="Amrit" w:date="2018-11-16T13:02:00Z">
            <w:rPr>
              <w:ins w:id="2936" w:author="Amrit" w:date="2018-11-16T13:02:00Z"/>
            </w:rPr>
          </w:rPrChange>
        </w:rPr>
        <w:pPrChange w:id="2937" w:author="Amrit" w:date="2018-11-16T13:02:00Z">
          <w:pPr>
            <w:widowControl w:val="0"/>
            <w:autoSpaceDE w:val="0"/>
            <w:autoSpaceDN w:val="0"/>
            <w:adjustRightInd w:val="0"/>
          </w:pPr>
        </w:pPrChange>
      </w:pPr>
      <w:proofErr w:type="spellStart"/>
      <w:proofErr w:type="gramStart"/>
      <w:ins w:id="2938" w:author="Amrit" w:date="2018-11-16T13:02:00Z">
        <w:r w:rsidRPr="009B2FCB">
          <w:rPr>
            <w:rFonts w:ascii="Times New Roman" w:hAnsi="Times New Roman" w:cs="Times New Roman"/>
            <w:rPrChange w:id="2939" w:author="Amrit" w:date="2018-11-16T13:02:00Z">
              <w:rPr/>
            </w:rPrChange>
          </w:rPr>
          <w:t>Tenenhaus,A</w:t>
        </w:r>
        <w:proofErr w:type="spellEnd"/>
        <w:r w:rsidRPr="009B2FCB">
          <w:rPr>
            <w:rFonts w:ascii="Times New Roman" w:hAnsi="Times New Roman" w:cs="Times New Roman"/>
            <w:rPrChange w:id="2940" w:author="Amrit" w:date="2018-11-16T13:02:00Z">
              <w:rPr/>
            </w:rPrChange>
          </w:rPr>
          <w:t>.</w:t>
        </w:r>
        <w:proofErr w:type="gramEnd"/>
        <w:r w:rsidRPr="009B2FCB">
          <w:rPr>
            <w:rFonts w:ascii="Times New Roman" w:hAnsi="Times New Roman" w:cs="Times New Roman"/>
            <w:rPrChange w:id="2941" w:author="Amrit" w:date="2018-11-16T13:02:00Z">
              <w:rPr/>
            </w:rPrChange>
          </w:rPr>
          <w:t xml:space="preserve"> </w:t>
        </w:r>
        <w:r w:rsidRPr="009B2FCB">
          <w:rPr>
            <w:rFonts w:ascii="Times New Roman" w:hAnsi="Times New Roman" w:cs="Times New Roman"/>
            <w:i/>
            <w:iCs/>
            <w:rPrChange w:id="2942" w:author="Amrit" w:date="2018-11-16T13:02:00Z">
              <w:rPr>
                <w:i/>
                <w:iCs/>
              </w:rPr>
            </w:rPrChange>
          </w:rPr>
          <w:t>et al.</w:t>
        </w:r>
        <w:r w:rsidRPr="009B2FCB">
          <w:rPr>
            <w:rFonts w:ascii="Times New Roman" w:hAnsi="Times New Roman" w:cs="Times New Roman"/>
            <w:rPrChange w:id="2943" w:author="Amrit" w:date="2018-11-16T13:02:00Z">
              <w:rPr/>
            </w:rPrChange>
          </w:rPr>
          <w:t xml:space="preserve"> (2014) Variable selection for generalized canonical correlation analysis. </w:t>
        </w:r>
        <w:r w:rsidRPr="009B2FCB">
          <w:rPr>
            <w:rFonts w:ascii="Times New Roman" w:hAnsi="Times New Roman" w:cs="Times New Roman"/>
            <w:i/>
            <w:iCs/>
            <w:rPrChange w:id="2944" w:author="Amrit" w:date="2018-11-16T13:02:00Z">
              <w:rPr>
                <w:i/>
                <w:iCs/>
              </w:rPr>
            </w:rPrChange>
          </w:rPr>
          <w:t>Biostatistics</w:t>
        </w:r>
        <w:r w:rsidRPr="009B2FCB">
          <w:rPr>
            <w:rFonts w:ascii="Times New Roman" w:hAnsi="Times New Roman" w:cs="Times New Roman"/>
            <w:rPrChange w:id="2945" w:author="Amrit" w:date="2018-11-16T13:02:00Z">
              <w:rPr/>
            </w:rPrChange>
          </w:rPr>
          <w:t xml:space="preserve">, </w:t>
        </w:r>
        <w:r w:rsidRPr="009B2FCB">
          <w:rPr>
            <w:rFonts w:ascii="Times New Roman" w:hAnsi="Times New Roman" w:cs="Times New Roman"/>
            <w:b/>
            <w:bCs/>
            <w:rPrChange w:id="2946" w:author="Amrit" w:date="2018-11-16T13:02:00Z">
              <w:rPr>
                <w:b/>
                <w:bCs/>
              </w:rPr>
            </w:rPrChange>
          </w:rPr>
          <w:t>15</w:t>
        </w:r>
        <w:r w:rsidRPr="009B2FCB">
          <w:rPr>
            <w:rFonts w:ascii="Times New Roman" w:hAnsi="Times New Roman" w:cs="Times New Roman"/>
            <w:rPrChange w:id="2947" w:author="Amrit" w:date="2018-11-16T13:02:00Z">
              <w:rPr/>
            </w:rPrChange>
          </w:rPr>
          <w:t>, 569–583.</w:t>
        </w:r>
      </w:ins>
    </w:p>
    <w:p w14:paraId="156916BA" w14:textId="77777777" w:rsidR="009B2FCB" w:rsidRPr="009B2FCB" w:rsidRDefault="009B2FCB" w:rsidP="009B2FCB">
      <w:pPr>
        <w:pStyle w:val="Bibliography"/>
        <w:rPr>
          <w:ins w:id="2948" w:author="Amrit" w:date="2018-11-16T13:02:00Z"/>
          <w:rFonts w:ascii="Times New Roman" w:hAnsi="Times New Roman" w:cs="Times New Roman"/>
          <w:rPrChange w:id="2949" w:author="Amrit" w:date="2018-11-16T13:02:00Z">
            <w:rPr>
              <w:ins w:id="2950" w:author="Amrit" w:date="2018-11-16T13:02:00Z"/>
            </w:rPr>
          </w:rPrChange>
        </w:rPr>
        <w:pPrChange w:id="2951" w:author="Amrit" w:date="2018-11-16T13:02:00Z">
          <w:pPr>
            <w:widowControl w:val="0"/>
            <w:autoSpaceDE w:val="0"/>
            <w:autoSpaceDN w:val="0"/>
            <w:adjustRightInd w:val="0"/>
          </w:pPr>
        </w:pPrChange>
      </w:pPr>
      <w:proofErr w:type="spellStart"/>
      <w:proofErr w:type="gramStart"/>
      <w:ins w:id="2952" w:author="Amrit" w:date="2018-11-16T13:02:00Z">
        <w:r w:rsidRPr="009B2FCB">
          <w:rPr>
            <w:rFonts w:ascii="Times New Roman" w:hAnsi="Times New Roman" w:cs="Times New Roman"/>
            <w:rPrChange w:id="2953" w:author="Amrit" w:date="2018-11-16T13:02:00Z">
              <w:rPr/>
            </w:rPrChange>
          </w:rPr>
          <w:t>Tenenhaus,A</w:t>
        </w:r>
        <w:proofErr w:type="spellEnd"/>
        <w:r w:rsidRPr="009B2FCB">
          <w:rPr>
            <w:rFonts w:ascii="Times New Roman" w:hAnsi="Times New Roman" w:cs="Times New Roman"/>
            <w:rPrChange w:id="2954" w:author="Amrit" w:date="2018-11-16T13:02:00Z">
              <w:rPr/>
            </w:rPrChange>
          </w:rPr>
          <w:t>.</w:t>
        </w:r>
        <w:proofErr w:type="gramEnd"/>
        <w:r w:rsidRPr="009B2FCB">
          <w:rPr>
            <w:rFonts w:ascii="Times New Roman" w:hAnsi="Times New Roman" w:cs="Times New Roman"/>
            <w:rPrChange w:id="2955" w:author="Amrit" w:date="2018-11-16T13:02:00Z">
              <w:rPr/>
            </w:rPrChange>
          </w:rPr>
          <w:t xml:space="preserve"> and </w:t>
        </w:r>
        <w:proofErr w:type="spellStart"/>
        <w:r w:rsidRPr="009B2FCB">
          <w:rPr>
            <w:rFonts w:ascii="Times New Roman" w:hAnsi="Times New Roman" w:cs="Times New Roman"/>
            <w:rPrChange w:id="2956" w:author="Amrit" w:date="2018-11-16T13:02:00Z">
              <w:rPr/>
            </w:rPrChange>
          </w:rPr>
          <w:t>Tenenhaus,M</w:t>
        </w:r>
        <w:proofErr w:type="spellEnd"/>
        <w:r w:rsidRPr="009B2FCB">
          <w:rPr>
            <w:rFonts w:ascii="Times New Roman" w:hAnsi="Times New Roman" w:cs="Times New Roman"/>
            <w:rPrChange w:id="2957" w:author="Amrit" w:date="2018-11-16T13:02:00Z">
              <w:rPr/>
            </w:rPrChange>
          </w:rPr>
          <w:t xml:space="preserve">. (2011) Regularized generalized canonical correlation analysis. </w:t>
        </w:r>
        <w:proofErr w:type="spellStart"/>
        <w:r w:rsidRPr="009B2FCB">
          <w:rPr>
            <w:rFonts w:ascii="Times New Roman" w:hAnsi="Times New Roman" w:cs="Times New Roman"/>
            <w:i/>
            <w:iCs/>
            <w:rPrChange w:id="2958" w:author="Amrit" w:date="2018-11-16T13:02:00Z">
              <w:rPr>
                <w:i/>
                <w:iCs/>
              </w:rPr>
            </w:rPrChange>
          </w:rPr>
          <w:t>Psychometrika</w:t>
        </w:r>
        <w:proofErr w:type="spellEnd"/>
        <w:r w:rsidRPr="009B2FCB">
          <w:rPr>
            <w:rFonts w:ascii="Times New Roman" w:hAnsi="Times New Roman" w:cs="Times New Roman"/>
            <w:rPrChange w:id="2959" w:author="Amrit" w:date="2018-11-16T13:02:00Z">
              <w:rPr/>
            </w:rPrChange>
          </w:rPr>
          <w:t xml:space="preserve">, </w:t>
        </w:r>
        <w:r w:rsidRPr="009B2FCB">
          <w:rPr>
            <w:rFonts w:ascii="Times New Roman" w:hAnsi="Times New Roman" w:cs="Times New Roman"/>
            <w:b/>
            <w:bCs/>
            <w:rPrChange w:id="2960" w:author="Amrit" w:date="2018-11-16T13:02:00Z">
              <w:rPr>
                <w:b/>
                <w:bCs/>
              </w:rPr>
            </w:rPrChange>
          </w:rPr>
          <w:t>76</w:t>
        </w:r>
        <w:r w:rsidRPr="009B2FCB">
          <w:rPr>
            <w:rFonts w:ascii="Times New Roman" w:hAnsi="Times New Roman" w:cs="Times New Roman"/>
            <w:rPrChange w:id="2961" w:author="Amrit" w:date="2018-11-16T13:02:00Z">
              <w:rPr/>
            </w:rPrChange>
          </w:rPr>
          <w:t>, 257–284.</w:t>
        </w:r>
      </w:ins>
    </w:p>
    <w:p w14:paraId="7B99A952" w14:textId="77777777" w:rsidR="009B2FCB" w:rsidRPr="009B2FCB" w:rsidRDefault="009B2FCB" w:rsidP="009B2FCB">
      <w:pPr>
        <w:pStyle w:val="Bibliography"/>
        <w:rPr>
          <w:ins w:id="2962" w:author="Amrit" w:date="2018-11-16T13:02:00Z"/>
          <w:rFonts w:ascii="Times New Roman" w:hAnsi="Times New Roman" w:cs="Times New Roman"/>
          <w:rPrChange w:id="2963" w:author="Amrit" w:date="2018-11-16T13:02:00Z">
            <w:rPr>
              <w:ins w:id="2964" w:author="Amrit" w:date="2018-11-16T13:02:00Z"/>
            </w:rPr>
          </w:rPrChange>
        </w:rPr>
        <w:pPrChange w:id="2965" w:author="Amrit" w:date="2018-11-16T13:02:00Z">
          <w:pPr>
            <w:widowControl w:val="0"/>
            <w:autoSpaceDE w:val="0"/>
            <w:autoSpaceDN w:val="0"/>
            <w:adjustRightInd w:val="0"/>
          </w:pPr>
        </w:pPrChange>
      </w:pPr>
      <w:proofErr w:type="spellStart"/>
      <w:proofErr w:type="gramStart"/>
      <w:ins w:id="2966" w:author="Amrit" w:date="2018-11-16T13:02:00Z">
        <w:r w:rsidRPr="009B2FCB">
          <w:rPr>
            <w:rFonts w:ascii="Times New Roman" w:hAnsi="Times New Roman" w:cs="Times New Roman"/>
            <w:rPrChange w:id="2967" w:author="Amrit" w:date="2018-11-16T13:02:00Z">
              <w:rPr/>
            </w:rPrChange>
          </w:rPr>
          <w:t>Wang,B</w:t>
        </w:r>
        <w:proofErr w:type="spellEnd"/>
        <w:r w:rsidRPr="009B2FCB">
          <w:rPr>
            <w:rFonts w:ascii="Times New Roman" w:hAnsi="Times New Roman" w:cs="Times New Roman"/>
            <w:rPrChange w:id="2968" w:author="Amrit" w:date="2018-11-16T13:02:00Z">
              <w:rPr/>
            </w:rPrChange>
          </w:rPr>
          <w:t>.</w:t>
        </w:r>
        <w:proofErr w:type="gramEnd"/>
        <w:r w:rsidRPr="009B2FCB">
          <w:rPr>
            <w:rFonts w:ascii="Times New Roman" w:hAnsi="Times New Roman" w:cs="Times New Roman"/>
            <w:rPrChange w:id="2969" w:author="Amrit" w:date="2018-11-16T13:02:00Z">
              <w:rPr/>
            </w:rPrChange>
          </w:rPr>
          <w:t xml:space="preserve"> </w:t>
        </w:r>
        <w:r w:rsidRPr="009B2FCB">
          <w:rPr>
            <w:rFonts w:ascii="Times New Roman" w:hAnsi="Times New Roman" w:cs="Times New Roman"/>
            <w:i/>
            <w:iCs/>
            <w:rPrChange w:id="2970" w:author="Amrit" w:date="2018-11-16T13:02:00Z">
              <w:rPr>
                <w:i/>
                <w:iCs/>
              </w:rPr>
            </w:rPrChange>
          </w:rPr>
          <w:t>et al.</w:t>
        </w:r>
        <w:r w:rsidRPr="009B2FCB">
          <w:rPr>
            <w:rFonts w:ascii="Times New Roman" w:hAnsi="Times New Roman" w:cs="Times New Roman"/>
            <w:rPrChange w:id="2971" w:author="Amrit" w:date="2018-11-16T13:02:00Z">
              <w:rPr/>
            </w:rPrChange>
          </w:rPr>
          <w:t xml:space="preserve"> (2014) Similarity network fusion for aggregating data types on a genomic scale. </w:t>
        </w:r>
        <w:r w:rsidRPr="009B2FCB">
          <w:rPr>
            <w:rFonts w:ascii="Times New Roman" w:hAnsi="Times New Roman" w:cs="Times New Roman"/>
            <w:i/>
            <w:iCs/>
            <w:rPrChange w:id="2972" w:author="Amrit" w:date="2018-11-16T13:02:00Z">
              <w:rPr>
                <w:i/>
                <w:iCs/>
              </w:rPr>
            </w:rPrChange>
          </w:rPr>
          <w:t>Nat. Methods</w:t>
        </w:r>
        <w:r w:rsidRPr="009B2FCB">
          <w:rPr>
            <w:rFonts w:ascii="Times New Roman" w:hAnsi="Times New Roman" w:cs="Times New Roman"/>
            <w:rPrChange w:id="2973" w:author="Amrit" w:date="2018-11-16T13:02:00Z">
              <w:rPr/>
            </w:rPrChange>
          </w:rPr>
          <w:t xml:space="preserve">, </w:t>
        </w:r>
        <w:r w:rsidRPr="009B2FCB">
          <w:rPr>
            <w:rFonts w:ascii="Times New Roman" w:hAnsi="Times New Roman" w:cs="Times New Roman"/>
            <w:b/>
            <w:bCs/>
            <w:rPrChange w:id="2974" w:author="Amrit" w:date="2018-11-16T13:02:00Z">
              <w:rPr>
                <w:b/>
                <w:bCs/>
              </w:rPr>
            </w:rPrChange>
          </w:rPr>
          <w:t>11</w:t>
        </w:r>
        <w:r w:rsidRPr="009B2FCB">
          <w:rPr>
            <w:rFonts w:ascii="Times New Roman" w:hAnsi="Times New Roman" w:cs="Times New Roman"/>
            <w:rPrChange w:id="2975" w:author="Amrit" w:date="2018-11-16T13:02:00Z">
              <w:rPr/>
            </w:rPrChange>
          </w:rPr>
          <w:t>, 333–337.</w:t>
        </w:r>
      </w:ins>
    </w:p>
    <w:p w14:paraId="5101A121" w14:textId="77777777" w:rsidR="009B2FCB" w:rsidRPr="009B2FCB" w:rsidRDefault="009B2FCB" w:rsidP="009B2FCB">
      <w:pPr>
        <w:pStyle w:val="Bibliography"/>
        <w:rPr>
          <w:ins w:id="2976" w:author="Amrit" w:date="2018-11-16T13:02:00Z"/>
          <w:rFonts w:ascii="Times New Roman" w:hAnsi="Times New Roman" w:cs="Times New Roman"/>
          <w:rPrChange w:id="2977" w:author="Amrit" w:date="2018-11-16T13:02:00Z">
            <w:rPr>
              <w:ins w:id="2978" w:author="Amrit" w:date="2018-11-16T13:02:00Z"/>
            </w:rPr>
          </w:rPrChange>
        </w:rPr>
        <w:pPrChange w:id="2979" w:author="Amrit" w:date="2018-11-16T13:02:00Z">
          <w:pPr>
            <w:widowControl w:val="0"/>
            <w:autoSpaceDE w:val="0"/>
            <w:autoSpaceDN w:val="0"/>
            <w:adjustRightInd w:val="0"/>
          </w:pPr>
        </w:pPrChange>
      </w:pPr>
      <w:proofErr w:type="spellStart"/>
      <w:proofErr w:type="gramStart"/>
      <w:ins w:id="2980" w:author="Amrit" w:date="2018-11-16T13:02:00Z">
        <w:r w:rsidRPr="009B2FCB">
          <w:rPr>
            <w:rFonts w:ascii="Times New Roman" w:hAnsi="Times New Roman" w:cs="Times New Roman"/>
            <w:rPrChange w:id="2981" w:author="Amrit" w:date="2018-11-16T13:02:00Z">
              <w:rPr/>
            </w:rPrChange>
          </w:rPr>
          <w:t>Wang,T.J</w:t>
        </w:r>
        <w:proofErr w:type="spellEnd"/>
        <w:r w:rsidRPr="009B2FCB">
          <w:rPr>
            <w:rFonts w:ascii="Times New Roman" w:hAnsi="Times New Roman" w:cs="Times New Roman"/>
            <w:rPrChange w:id="2982" w:author="Amrit" w:date="2018-11-16T13:02:00Z">
              <w:rPr/>
            </w:rPrChange>
          </w:rPr>
          <w:t>.</w:t>
        </w:r>
        <w:proofErr w:type="gramEnd"/>
        <w:r w:rsidRPr="009B2FCB">
          <w:rPr>
            <w:rFonts w:ascii="Times New Roman" w:hAnsi="Times New Roman" w:cs="Times New Roman"/>
            <w:rPrChange w:id="2983" w:author="Amrit" w:date="2018-11-16T13:02:00Z">
              <w:rPr/>
            </w:rPrChange>
          </w:rPr>
          <w:t xml:space="preserve"> (2011) Assessing the role of circulating, genetic, and imaging biomarkers in cardiovascular risk prediction. </w:t>
        </w:r>
        <w:r w:rsidRPr="009B2FCB">
          <w:rPr>
            <w:rFonts w:ascii="Times New Roman" w:hAnsi="Times New Roman" w:cs="Times New Roman"/>
            <w:i/>
            <w:iCs/>
            <w:rPrChange w:id="2984" w:author="Amrit" w:date="2018-11-16T13:02:00Z">
              <w:rPr>
                <w:i/>
                <w:iCs/>
              </w:rPr>
            </w:rPrChange>
          </w:rPr>
          <w:t>Circulation</w:t>
        </w:r>
        <w:r w:rsidRPr="009B2FCB">
          <w:rPr>
            <w:rFonts w:ascii="Times New Roman" w:hAnsi="Times New Roman" w:cs="Times New Roman"/>
            <w:rPrChange w:id="2985" w:author="Amrit" w:date="2018-11-16T13:02:00Z">
              <w:rPr/>
            </w:rPrChange>
          </w:rPr>
          <w:t xml:space="preserve">, </w:t>
        </w:r>
        <w:r w:rsidRPr="009B2FCB">
          <w:rPr>
            <w:rFonts w:ascii="Times New Roman" w:hAnsi="Times New Roman" w:cs="Times New Roman"/>
            <w:b/>
            <w:bCs/>
            <w:rPrChange w:id="2986" w:author="Amrit" w:date="2018-11-16T13:02:00Z">
              <w:rPr>
                <w:b/>
                <w:bCs/>
              </w:rPr>
            </w:rPrChange>
          </w:rPr>
          <w:t>123</w:t>
        </w:r>
        <w:r w:rsidRPr="009B2FCB">
          <w:rPr>
            <w:rFonts w:ascii="Times New Roman" w:hAnsi="Times New Roman" w:cs="Times New Roman"/>
            <w:rPrChange w:id="2987" w:author="Amrit" w:date="2018-11-16T13:02:00Z">
              <w:rPr/>
            </w:rPrChange>
          </w:rPr>
          <w:t>, 551–565.</w:t>
        </w:r>
      </w:ins>
    </w:p>
    <w:p w14:paraId="468F5005" w14:textId="77777777" w:rsidR="009B2FCB" w:rsidRPr="009B2FCB" w:rsidRDefault="009B2FCB" w:rsidP="009B2FCB">
      <w:pPr>
        <w:pStyle w:val="Bibliography"/>
        <w:rPr>
          <w:ins w:id="2988" w:author="Amrit" w:date="2018-11-16T13:02:00Z"/>
          <w:rFonts w:ascii="Times New Roman" w:hAnsi="Times New Roman" w:cs="Times New Roman"/>
          <w:rPrChange w:id="2989" w:author="Amrit" w:date="2018-11-16T13:02:00Z">
            <w:rPr>
              <w:ins w:id="2990" w:author="Amrit" w:date="2018-11-16T13:02:00Z"/>
            </w:rPr>
          </w:rPrChange>
        </w:rPr>
        <w:pPrChange w:id="2991" w:author="Amrit" w:date="2018-11-16T13:02:00Z">
          <w:pPr>
            <w:widowControl w:val="0"/>
            <w:autoSpaceDE w:val="0"/>
            <w:autoSpaceDN w:val="0"/>
            <w:adjustRightInd w:val="0"/>
          </w:pPr>
        </w:pPrChange>
      </w:pPr>
      <w:ins w:id="2992" w:author="Amrit" w:date="2018-11-16T13:02:00Z">
        <w:r w:rsidRPr="009B2FCB">
          <w:rPr>
            <w:rFonts w:ascii="Times New Roman" w:hAnsi="Times New Roman" w:cs="Times New Roman"/>
            <w:rPrChange w:id="2993" w:author="Amrit" w:date="2018-11-16T13:02:00Z">
              <w:rPr/>
            </w:rPrChange>
          </w:rPr>
          <w:t xml:space="preserve">van de </w:t>
        </w:r>
        <w:proofErr w:type="spellStart"/>
        <w:proofErr w:type="gramStart"/>
        <w:r w:rsidRPr="009B2FCB">
          <w:rPr>
            <w:rFonts w:ascii="Times New Roman" w:hAnsi="Times New Roman" w:cs="Times New Roman"/>
            <w:rPrChange w:id="2994" w:author="Amrit" w:date="2018-11-16T13:02:00Z">
              <w:rPr/>
            </w:rPrChange>
          </w:rPr>
          <w:t>Wiel,M.A</w:t>
        </w:r>
        <w:proofErr w:type="spellEnd"/>
        <w:r w:rsidRPr="009B2FCB">
          <w:rPr>
            <w:rFonts w:ascii="Times New Roman" w:hAnsi="Times New Roman" w:cs="Times New Roman"/>
            <w:rPrChange w:id="2995" w:author="Amrit" w:date="2018-11-16T13:02:00Z">
              <w:rPr/>
            </w:rPrChange>
          </w:rPr>
          <w:t>.</w:t>
        </w:r>
        <w:proofErr w:type="gramEnd"/>
        <w:r w:rsidRPr="009B2FCB">
          <w:rPr>
            <w:rFonts w:ascii="Times New Roman" w:hAnsi="Times New Roman" w:cs="Times New Roman"/>
            <w:rPrChange w:id="2996" w:author="Amrit" w:date="2018-11-16T13:02:00Z">
              <w:rPr/>
            </w:rPrChange>
          </w:rPr>
          <w:t xml:space="preserve"> </w:t>
        </w:r>
        <w:r w:rsidRPr="009B2FCB">
          <w:rPr>
            <w:rFonts w:ascii="Times New Roman" w:hAnsi="Times New Roman" w:cs="Times New Roman"/>
            <w:i/>
            <w:iCs/>
            <w:rPrChange w:id="2997" w:author="Amrit" w:date="2018-11-16T13:02:00Z">
              <w:rPr>
                <w:i/>
                <w:iCs/>
              </w:rPr>
            </w:rPrChange>
          </w:rPr>
          <w:t>et al.</w:t>
        </w:r>
        <w:r w:rsidRPr="009B2FCB">
          <w:rPr>
            <w:rFonts w:ascii="Times New Roman" w:hAnsi="Times New Roman" w:cs="Times New Roman"/>
            <w:rPrChange w:id="2998" w:author="Amrit" w:date="2018-11-16T13:02:00Z">
              <w:rPr/>
            </w:rPrChange>
          </w:rPr>
          <w:t xml:space="preserve"> (2016) Better prediction by use of co-data: adaptive group-regularized ridge regression. </w:t>
        </w:r>
        <w:r w:rsidRPr="009B2FCB">
          <w:rPr>
            <w:rFonts w:ascii="Times New Roman" w:hAnsi="Times New Roman" w:cs="Times New Roman"/>
            <w:i/>
            <w:iCs/>
            <w:rPrChange w:id="2999" w:author="Amrit" w:date="2018-11-16T13:02:00Z">
              <w:rPr>
                <w:i/>
                <w:iCs/>
              </w:rPr>
            </w:rPrChange>
          </w:rPr>
          <w:t>Stat. Med.</w:t>
        </w:r>
        <w:r w:rsidRPr="009B2FCB">
          <w:rPr>
            <w:rFonts w:ascii="Times New Roman" w:hAnsi="Times New Roman" w:cs="Times New Roman"/>
            <w:rPrChange w:id="3000" w:author="Amrit" w:date="2018-11-16T13:02:00Z">
              <w:rPr/>
            </w:rPrChange>
          </w:rPr>
          <w:t xml:space="preserve">, </w:t>
        </w:r>
        <w:r w:rsidRPr="009B2FCB">
          <w:rPr>
            <w:rFonts w:ascii="Times New Roman" w:hAnsi="Times New Roman" w:cs="Times New Roman"/>
            <w:b/>
            <w:bCs/>
            <w:rPrChange w:id="3001" w:author="Amrit" w:date="2018-11-16T13:02:00Z">
              <w:rPr>
                <w:b/>
                <w:bCs/>
              </w:rPr>
            </w:rPrChange>
          </w:rPr>
          <w:t>35</w:t>
        </w:r>
        <w:r w:rsidRPr="009B2FCB">
          <w:rPr>
            <w:rFonts w:ascii="Times New Roman" w:hAnsi="Times New Roman" w:cs="Times New Roman"/>
            <w:rPrChange w:id="3002" w:author="Amrit" w:date="2018-11-16T13:02:00Z">
              <w:rPr/>
            </w:rPrChange>
          </w:rPr>
          <w:t>, 368–381.</w:t>
        </w:r>
      </w:ins>
    </w:p>
    <w:p w14:paraId="02FDB247" w14:textId="77777777" w:rsidR="009B2FCB" w:rsidRPr="009B2FCB" w:rsidRDefault="009B2FCB" w:rsidP="009B2FCB">
      <w:pPr>
        <w:pStyle w:val="Bibliography"/>
        <w:rPr>
          <w:ins w:id="3003" w:author="Amrit" w:date="2018-11-16T13:02:00Z"/>
          <w:rFonts w:ascii="Times New Roman" w:hAnsi="Times New Roman" w:cs="Times New Roman"/>
          <w:rPrChange w:id="3004" w:author="Amrit" w:date="2018-11-16T13:02:00Z">
            <w:rPr>
              <w:ins w:id="3005" w:author="Amrit" w:date="2018-11-16T13:02:00Z"/>
            </w:rPr>
          </w:rPrChange>
        </w:rPr>
        <w:pPrChange w:id="3006" w:author="Amrit" w:date="2018-11-16T13:02:00Z">
          <w:pPr>
            <w:widowControl w:val="0"/>
            <w:autoSpaceDE w:val="0"/>
            <w:autoSpaceDN w:val="0"/>
            <w:adjustRightInd w:val="0"/>
          </w:pPr>
        </w:pPrChange>
      </w:pPr>
      <w:proofErr w:type="spellStart"/>
      <w:proofErr w:type="gramStart"/>
      <w:ins w:id="3007" w:author="Amrit" w:date="2018-11-16T13:02:00Z">
        <w:r w:rsidRPr="009B2FCB">
          <w:rPr>
            <w:rFonts w:ascii="Times New Roman" w:hAnsi="Times New Roman" w:cs="Times New Roman"/>
            <w:rPrChange w:id="3008" w:author="Amrit" w:date="2018-11-16T13:02:00Z">
              <w:rPr/>
            </w:rPrChange>
          </w:rPr>
          <w:t>Xie,B</w:t>
        </w:r>
        <w:proofErr w:type="spellEnd"/>
        <w:r w:rsidRPr="009B2FCB">
          <w:rPr>
            <w:rFonts w:ascii="Times New Roman" w:hAnsi="Times New Roman" w:cs="Times New Roman"/>
            <w:rPrChange w:id="3009" w:author="Amrit" w:date="2018-11-16T13:02:00Z">
              <w:rPr/>
            </w:rPrChange>
          </w:rPr>
          <w:t>.</w:t>
        </w:r>
        <w:proofErr w:type="gramEnd"/>
        <w:r w:rsidRPr="009B2FCB">
          <w:rPr>
            <w:rFonts w:ascii="Times New Roman" w:hAnsi="Times New Roman" w:cs="Times New Roman"/>
            <w:rPrChange w:id="3010" w:author="Amrit" w:date="2018-11-16T13:02:00Z">
              <w:rPr/>
            </w:rPrChange>
          </w:rPr>
          <w:t xml:space="preserve"> </w:t>
        </w:r>
        <w:r w:rsidRPr="009B2FCB">
          <w:rPr>
            <w:rFonts w:ascii="Times New Roman" w:hAnsi="Times New Roman" w:cs="Times New Roman"/>
            <w:i/>
            <w:iCs/>
            <w:rPrChange w:id="3011" w:author="Amrit" w:date="2018-11-16T13:02:00Z">
              <w:rPr>
                <w:i/>
                <w:iCs/>
              </w:rPr>
            </w:rPrChange>
          </w:rPr>
          <w:t>et al.</w:t>
        </w:r>
        <w:r w:rsidRPr="009B2FCB">
          <w:rPr>
            <w:rFonts w:ascii="Times New Roman" w:hAnsi="Times New Roman" w:cs="Times New Roman"/>
            <w:rPrChange w:id="3012" w:author="Amrit" w:date="2018-11-16T13:02:00Z">
              <w:rPr/>
            </w:rPrChange>
          </w:rPr>
          <w:t xml:space="preserve"> (2013) </w:t>
        </w:r>
        <w:proofErr w:type="spellStart"/>
        <w:r w:rsidRPr="009B2FCB">
          <w:rPr>
            <w:rFonts w:ascii="Times New Roman" w:hAnsi="Times New Roman" w:cs="Times New Roman"/>
            <w:rPrChange w:id="3013" w:author="Amrit" w:date="2018-11-16T13:02:00Z">
              <w:rPr/>
            </w:rPrChange>
          </w:rPr>
          <w:t>miRCancer</w:t>
        </w:r>
        <w:proofErr w:type="spellEnd"/>
        <w:r w:rsidRPr="009B2FCB">
          <w:rPr>
            <w:rFonts w:ascii="Times New Roman" w:hAnsi="Times New Roman" w:cs="Times New Roman"/>
            <w:rPrChange w:id="3014" w:author="Amrit" w:date="2018-11-16T13:02:00Z">
              <w:rPr/>
            </w:rPrChange>
          </w:rPr>
          <w:t xml:space="preserve">: a microRNA-cancer association database constructed by text mining on literature. </w:t>
        </w:r>
        <w:r w:rsidRPr="009B2FCB">
          <w:rPr>
            <w:rFonts w:ascii="Times New Roman" w:hAnsi="Times New Roman" w:cs="Times New Roman"/>
            <w:i/>
            <w:iCs/>
            <w:rPrChange w:id="3015" w:author="Amrit" w:date="2018-11-16T13:02:00Z">
              <w:rPr>
                <w:i/>
                <w:iCs/>
              </w:rPr>
            </w:rPrChange>
          </w:rPr>
          <w:t>Bioinformatics</w:t>
        </w:r>
        <w:r w:rsidRPr="009B2FCB">
          <w:rPr>
            <w:rFonts w:ascii="Times New Roman" w:hAnsi="Times New Roman" w:cs="Times New Roman"/>
            <w:rPrChange w:id="3016" w:author="Amrit" w:date="2018-11-16T13:02:00Z">
              <w:rPr/>
            </w:rPrChange>
          </w:rPr>
          <w:t xml:space="preserve">, </w:t>
        </w:r>
        <w:r w:rsidRPr="009B2FCB">
          <w:rPr>
            <w:rFonts w:ascii="Times New Roman" w:hAnsi="Times New Roman" w:cs="Times New Roman"/>
            <w:b/>
            <w:bCs/>
            <w:rPrChange w:id="3017" w:author="Amrit" w:date="2018-11-16T13:02:00Z">
              <w:rPr>
                <w:b/>
                <w:bCs/>
              </w:rPr>
            </w:rPrChange>
          </w:rPr>
          <w:t>29</w:t>
        </w:r>
        <w:r w:rsidRPr="009B2FCB">
          <w:rPr>
            <w:rFonts w:ascii="Times New Roman" w:hAnsi="Times New Roman" w:cs="Times New Roman"/>
            <w:rPrChange w:id="3018" w:author="Amrit" w:date="2018-11-16T13:02:00Z">
              <w:rPr/>
            </w:rPrChange>
          </w:rPr>
          <w:t>, 638–644.</w:t>
        </w:r>
      </w:ins>
    </w:p>
    <w:p w14:paraId="59ACF4D4" w14:textId="77777777" w:rsidR="009B2FCB" w:rsidRPr="009B2FCB" w:rsidRDefault="009B2FCB" w:rsidP="009B2FCB">
      <w:pPr>
        <w:pStyle w:val="Bibliography"/>
        <w:rPr>
          <w:ins w:id="3019" w:author="Amrit" w:date="2018-11-16T13:02:00Z"/>
          <w:rFonts w:ascii="Times New Roman" w:hAnsi="Times New Roman" w:cs="Times New Roman"/>
          <w:rPrChange w:id="3020" w:author="Amrit" w:date="2018-11-16T13:02:00Z">
            <w:rPr>
              <w:ins w:id="3021" w:author="Amrit" w:date="2018-11-16T13:02:00Z"/>
            </w:rPr>
          </w:rPrChange>
        </w:rPr>
        <w:pPrChange w:id="3022" w:author="Amrit" w:date="2018-11-16T13:02:00Z">
          <w:pPr>
            <w:widowControl w:val="0"/>
            <w:autoSpaceDE w:val="0"/>
            <w:autoSpaceDN w:val="0"/>
            <w:adjustRightInd w:val="0"/>
          </w:pPr>
        </w:pPrChange>
      </w:pPr>
      <w:proofErr w:type="spellStart"/>
      <w:proofErr w:type="gramStart"/>
      <w:ins w:id="3023" w:author="Amrit" w:date="2018-11-16T13:02:00Z">
        <w:r w:rsidRPr="009B2FCB">
          <w:rPr>
            <w:rFonts w:ascii="Times New Roman" w:hAnsi="Times New Roman" w:cs="Times New Roman"/>
            <w:rPrChange w:id="3024" w:author="Amrit" w:date="2018-11-16T13:02:00Z">
              <w:rPr/>
            </w:rPrChange>
          </w:rPr>
          <w:t>Yugi,K</w:t>
        </w:r>
        <w:proofErr w:type="spellEnd"/>
        <w:r w:rsidRPr="009B2FCB">
          <w:rPr>
            <w:rFonts w:ascii="Times New Roman" w:hAnsi="Times New Roman" w:cs="Times New Roman"/>
            <w:rPrChange w:id="3025" w:author="Amrit" w:date="2018-11-16T13:02:00Z">
              <w:rPr/>
            </w:rPrChange>
          </w:rPr>
          <w:t>.</w:t>
        </w:r>
        <w:proofErr w:type="gramEnd"/>
        <w:r w:rsidRPr="009B2FCB">
          <w:rPr>
            <w:rFonts w:ascii="Times New Roman" w:hAnsi="Times New Roman" w:cs="Times New Roman"/>
            <w:rPrChange w:id="3026" w:author="Amrit" w:date="2018-11-16T13:02:00Z">
              <w:rPr/>
            </w:rPrChange>
          </w:rPr>
          <w:t xml:space="preserve"> </w:t>
        </w:r>
        <w:r w:rsidRPr="009B2FCB">
          <w:rPr>
            <w:rFonts w:ascii="Times New Roman" w:hAnsi="Times New Roman" w:cs="Times New Roman"/>
            <w:i/>
            <w:iCs/>
            <w:rPrChange w:id="3027" w:author="Amrit" w:date="2018-11-16T13:02:00Z">
              <w:rPr>
                <w:i/>
                <w:iCs/>
              </w:rPr>
            </w:rPrChange>
          </w:rPr>
          <w:t>et al.</w:t>
        </w:r>
        <w:r w:rsidRPr="009B2FCB">
          <w:rPr>
            <w:rFonts w:ascii="Times New Roman" w:hAnsi="Times New Roman" w:cs="Times New Roman"/>
            <w:rPrChange w:id="3028" w:author="Amrit" w:date="2018-11-16T13:02:00Z">
              <w:rPr/>
            </w:rPrChange>
          </w:rPr>
          <w:t xml:space="preserve"> (2016) Trans-omics: how to reconstruct biochemical networks across multiple ‘</w:t>
        </w:r>
        <w:proofErr w:type="spellStart"/>
        <w:r w:rsidRPr="009B2FCB">
          <w:rPr>
            <w:rFonts w:ascii="Times New Roman" w:hAnsi="Times New Roman" w:cs="Times New Roman"/>
            <w:rPrChange w:id="3029" w:author="Amrit" w:date="2018-11-16T13:02:00Z">
              <w:rPr/>
            </w:rPrChange>
          </w:rPr>
          <w:t>omic</w:t>
        </w:r>
        <w:proofErr w:type="spellEnd"/>
        <w:r w:rsidRPr="009B2FCB">
          <w:rPr>
            <w:rFonts w:ascii="Times New Roman" w:hAnsi="Times New Roman" w:cs="Times New Roman"/>
            <w:rPrChange w:id="3030" w:author="Amrit" w:date="2018-11-16T13:02:00Z">
              <w:rPr/>
            </w:rPrChange>
          </w:rPr>
          <w:t xml:space="preserve">’ layers. </w:t>
        </w:r>
        <w:r w:rsidRPr="009B2FCB">
          <w:rPr>
            <w:rFonts w:ascii="Times New Roman" w:hAnsi="Times New Roman" w:cs="Times New Roman"/>
            <w:i/>
            <w:iCs/>
            <w:rPrChange w:id="3031" w:author="Amrit" w:date="2018-11-16T13:02:00Z">
              <w:rPr>
                <w:i/>
                <w:iCs/>
              </w:rPr>
            </w:rPrChange>
          </w:rPr>
          <w:t xml:space="preserve">Trends </w:t>
        </w:r>
        <w:proofErr w:type="spellStart"/>
        <w:r w:rsidRPr="009B2FCB">
          <w:rPr>
            <w:rFonts w:ascii="Times New Roman" w:hAnsi="Times New Roman" w:cs="Times New Roman"/>
            <w:i/>
            <w:iCs/>
            <w:rPrChange w:id="3032" w:author="Amrit" w:date="2018-11-16T13:02:00Z">
              <w:rPr>
                <w:i/>
                <w:iCs/>
              </w:rPr>
            </w:rPrChange>
          </w:rPr>
          <w:t>Biotechnol</w:t>
        </w:r>
        <w:proofErr w:type="spellEnd"/>
        <w:r w:rsidRPr="009B2FCB">
          <w:rPr>
            <w:rFonts w:ascii="Times New Roman" w:hAnsi="Times New Roman" w:cs="Times New Roman"/>
            <w:i/>
            <w:iCs/>
            <w:rPrChange w:id="3033" w:author="Amrit" w:date="2018-11-16T13:02:00Z">
              <w:rPr>
                <w:i/>
                <w:iCs/>
              </w:rPr>
            </w:rPrChange>
          </w:rPr>
          <w:t>.</w:t>
        </w:r>
        <w:r w:rsidRPr="009B2FCB">
          <w:rPr>
            <w:rFonts w:ascii="Times New Roman" w:hAnsi="Times New Roman" w:cs="Times New Roman"/>
            <w:rPrChange w:id="3034" w:author="Amrit" w:date="2018-11-16T13:02:00Z">
              <w:rPr/>
            </w:rPrChange>
          </w:rPr>
          <w:t xml:space="preserve">, </w:t>
        </w:r>
        <w:r w:rsidRPr="009B2FCB">
          <w:rPr>
            <w:rFonts w:ascii="Times New Roman" w:hAnsi="Times New Roman" w:cs="Times New Roman"/>
            <w:b/>
            <w:bCs/>
            <w:rPrChange w:id="3035" w:author="Amrit" w:date="2018-11-16T13:02:00Z">
              <w:rPr>
                <w:b/>
                <w:bCs/>
              </w:rPr>
            </w:rPrChange>
          </w:rPr>
          <w:t>34</w:t>
        </w:r>
        <w:r w:rsidRPr="009B2FCB">
          <w:rPr>
            <w:rFonts w:ascii="Times New Roman" w:hAnsi="Times New Roman" w:cs="Times New Roman"/>
            <w:rPrChange w:id="3036" w:author="Amrit" w:date="2018-11-16T13:02:00Z">
              <w:rPr/>
            </w:rPrChange>
          </w:rPr>
          <w:t>, 276–290.</w:t>
        </w:r>
      </w:ins>
    </w:p>
    <w:p w14:paraId="5B395B35" w14:textId="77777777" w:rsidR="009B2FCB" w:rsidRPr="009B2FCB" w:rsidRDefault="009B2FCB" w:rsidP="009B2FCB">
      <w:pPr>
        <w:pStyle w:val="Bibliography"/>
        <w:rPr>
          <w:ins w:id="3037" w:author="Amrit" w:date="2018-11-16T13:02:00Z"/>
          <w:rFonts w:ascii="Times New Roman" w:hAnsi="Times New Roman" w:cs="Times New Roman"/>
          <w:rPrChange w:id="3038" w:author="Amrit" w:date="2018-11-16T13:02:00Z">
            <w:rPr>
              <w:ins w:id="3039" w:author="Amrit" w:date="2018-11-16T13:02:00Z"/>
            </w:rPr>
          </w:rPrChange>
        </w:rPr>
        <w:pPrChange w:id="3040" w:author="Amrit" w:date="2018-11-16T13:02:00Z">
          <w:pPr>
            <w:widowControl w:val="0"/>
            <w:autoSpaceDE w:val="0"/>
            <w:autoSpaceDN w:val="0"/>
            <w:adjustRightInd w:val="0"/>
          </w:pPr>
        </w:pPrChange>
      </w:pPr>
      <w:proofErr w:type="spellStart"/>
      <w:proofErr w:type="gramStart"/>
      <w:ins w:id="3041" w:author="Amrit" w:date="2018-11-16T13:02:00Z">
        <w:r w:rsidRPr="009B2FCB">
          <w:rPr>
            <w:rFonts w:ascii="Times New Roman" w:hAnsi="Times New Roman" w:cs="Times New Roman"/>
            <w:rPrChange w:id="3042" w:author="Amrit" w:date="2018-11-16T13:02:00Z">
              <w:rPr/>
            </w:rPrChange>
          </w:rPr>
          <w:t>Zeng,I.S.L</w:t>
        </w:r>
        <w:proofErr w:type="spellEnd"/>
        <w:r w:rsidRPr="009B2FCB">
          <w:rPr>
            <w:rFonts w:ascii="Times New Roman" w:hAnsi="Times New Roman" w:cs="Times New Roman"/>
            <w:rPrChange w:id="3043" w:author="Amrit" w:date="2018-11-16T13:02:00Z">
              <w:rPr/>
            </w:rPrChange>
          </w:rPr>
          <w:t>.</w:t>
        </w:r>
        <w:proofErr w:type="gramEnd"/>
        <w:r w:rsidRPr="009B2FCB">
          <w:rPr>
            <w:rFonts w:ascii="Times New Roman" w:hAnsi="Times New Roman" w:cs="Times New Roman"/>
            <w:rPrChange w:id="3044" w:author="Amrit" w:date="2018-11-16T13:02:00Z">
              <w:rPr/>
            </w:rPrChange>
          </w:rPr>
          <w:t xml:space="preserve"> and </w:t>
        </w:r>
        <w:proofErr w:type="spellStart"/>
        <w:r w:rsidRPr="009B2FCB">
          <w:rPr>
            <w:rFonts w:ascii="Times New Roman" w:hAnsi="Times New Roman" w:cs="Times New Roman"/>
            <w:rPrChange w:id="3045" w:author="Amrit" w:date="2018-11-16T13:02:00Z">
              <w:rPr/>
            </w:rPrChange>
          </w:rPr>
          <w:t>Lumley,T</w:t>
        </w:r>
        <w:proofErr w:type="spellEnd"/>
        <w:r w:rsidRPr="009B2FCB">
          <w:rPr>
            <w:rFonts w:ascii="Times New Roman" w:hAnsi="Times New Roman" w:cs="Times New Roman"/>
            <w:rPrChange w:id="3046" w:author="Amrit" w:date="2018-11-16T13:02:00Z">
              <w:rPr/>
            </w:rPrChange>
          </w:rPr>
          <w:t xml:space="preserve">. (2018) Review of Statistical Learning Methods in Integrated Omics Studies (An Integrated Information Science). </w:t>
        </w:r>
        <w:proofErr w:type="spellStart"/>
        <w:r w:rsidRPr="009B2FCB">
          <w:rPr>
            <w:rFonts w:ascii="Times New Roman" w:hAnsi="Times New Roman" w:cs="Times New Roman"/>
            <w:i/>
            <w:iCs/>
            <w:rPrChange w:id="3047" w:author="Amrit" w:date="2018-11-16T13:02:00Z">
              <w:rPr>
                <w:i/>
                <w:iCs/>
              </w:rPr>
            </w:rPrChange>
          </w:rPr>
          <w:t>Bioinforma</w:t>
        </w:r>
        <w:proofErr w:type="spellEnd"/>
        <w:r w:rsidRPr="009B2FCB">
          <w:rPr>
            <w:rFonts w:ascii="Times New Roman" w:hAnsi="Times New Roman" w:cs="Times New Roman"/>
            <w:i/>
            <w:iCs/>
            <w:rPrChange w:id="3048" w:author="Amrit" w:date="2018-11-16T13:02:00Z">
              <w:rPr>
                <w:i/>
                <w:iCs/>
              </w:rPr>
            </w:rPrChange>
          </w:rPr>
          <w:t>. Biol. Insights</w:t>
        </w:r>
        <w:r w:rsidRPr="009B2FCB">
          <w:rPr>
            <w:rFonts w:ascii="Times New Roman" w:hAnsi="Times New Roman" w:cs="Times New Roman"/>
            <w:rPrChange w:id="3049" w:author="Amrit" w:date="2018-11-16T13:02:00Z">
              <w:rPr/>
            </w:rPrChange>
          </w:rPr>
          <w:t xml:space="preserve">, </w:t>
        </w:r>
        <w:r w:rsidRPr="009B2FCB">
          <w:rPr>
            <w:rFonts w:ascii="Times New Roman" w:hAnsi="Times New Roman" w:cs="Times New Roman"/>
            <w:b/>
            <w:bCs/>
            <w:rPrChange w:id="3050" w:author="Amrit" w:date="2018-11-16T13:02:00Z">
              <w:rPr>
                <w:b/>
                <w:bCs/>
              </w:rPr>
            </w:rPrChange>
          </w:rPr>
          <w:t>12</w:t>
        </w:r>
        <w:r w:rsidRPr="009B2FCB">
          <w:rPr>
            <w:rFonts w:ascii="Times New Roman" w:hAnsi="Times New Roman" w:cs="Times New Roman"/>
            <w:rPrChange w:id="3051" w:author="Amrit" w:date="2018-11-16T13:02:00Z">
              <w:rPr/>
            </w:rPrChange>
          </w:rPr>
          <w:t>, 117793221875929.</w:t>
        </w:r>
      </w:ins>
    </w:p>
    <w:p w14:paraId="426CEA34" w14:textId="77777777" w:rsidR="009B2FCB" w:rsidRPr="009B2FCB" w:rsidRDefault="009B2FCB" w:rsidP="009B2FCB">
      <w:pPr>
        <w:pStyle w:val="Bibliography"/>
        <w:rPr>
          <w:ins w:id="3052" w:author="Amrit" w:date="2018-11-16T13:02:00Z"/>
          <w:rFonts w:ascii="Times New Roman" w:hAnsi="Times New Roman" w:cs="Times New Roman"/>
          <w:rPrChange w:id="3053" w:author="Amrit" w:date="2018-11-16T13:02:00Z">
            <w:rPr>
              <w:ins w:id="3054" w:author="Amrit" w:date="2018-11-16T13:02:00Z"/>
            </w:rPr>
          </w:rPrChange>
        </w:rPr>
        <w:pPrChange w:id="3055" w:author="Amrit" w:date="2018-11-16T13:02:00Z">
          <w:pPr>
            <w:widowControl w:val="0"/>
            <w:autoSpaceDE w:val="0"/>
            <w:autoSpaceDN w:val="0"/>
            <w:adjustRightInd w:val="0"/>
          </w:pPr>
        </w:pPrChange>
      </w:pPr>
      <w:proofErr w:type="spellStart"/>
      <w:proofErr w:type="gramStart"/>
      <w:ins w:id="3056" w:author="Amrit" w:date="2018-11-16T13:02:00Z">
        <w:r w:rsidRPr="009B2FCB">
          <w:rPr>
            <w:rFonts w:ascii="Times New Roman" w:hAnsi="Times New Roman" w:cs="Times New Roman"/>
            <w:rPrChange w:id="3057" w:author="Amrit" w:date="2018-11-16T13:02:00Z">
              <w:rPr/>
            </w:rPrChange>
          </w:rPr>
          <w:t>Zhang,S</w:t>
        </w:r>
        <w:proofErr w:type="spellEnd"/>
        <w:r w:rsidRPr="009B2FCB">
          <w:rPr>
            <w:rFonts w:ascii="Times New Roman" w:hAnsi="Times New Roman" w:cs="Times New Roman"/>
            <w:rPrChange w:id="3058" w:author="Amrit" w:date="2018-11-16T13:02:00Z">
              <w:rPr/>
            </w:rPrChange>
          </w:rPr>
          <w:t>.</w:t>
        </w:r>
        <w:proofErr w:type="gramEnd"/>
        <w:r w:rsidRPr="009B2FCB">
          <w:rPr>
            <w:rFonts w:ascii="Times New Roman" w:hAnsi="Times New Roman" w:cs="Times New Roman"/>
            <w:rPrChange w:id="3059" w:author="Amrit" w:date="2018-11-16T13:02:00Z">
              <w:rPr/>
            </w:rPrChange>
          </w:rPr>
          <w:t xml:space="preserve"> </w:t>
        </w:r>
        <w:r w:rsidRPr="009B2FCB">
          <w:rPr>
            <w:rFonts w:ascii="Times New Roman" w:hAnsi="Times New Roman" w:cs="Times New Roman"/>
            <w:i/>
            <w:iCs/>
            <w:rPrChange w:id="3060" w:author="Amrit" w:date="2018-11-16T13:02:00Z">
              <w:rPr>
                <w:i/>
                <w:iCs/>
              </w:rPr>
            </w:rPrChange>
          </w:rPr>
          <w:t>et al.</w:t>
        </w:r>
        <w:r w:rsidRPr="009B2FCB">
          <w:rPr>
            <w:rFonts w:ascii="Times New Roman" w:hAnsi="Times New Roman" w:cs="Times New Roman"/>
            <w:rPrChange w:id="3061" w:author="Amrit" w:date="2018-11-16T13:02:00Z">
              <w:rPr/>
            </w:rPrChange>
          </w:rPr>
          <w:t xml:space="preserve"> (2011) A novel computational framework for simultaneous integration of multiple types of genomic data to identify microRNA-gene regulatory modules. </w:t>
        </w:r>
        <w:r w:rsidRPr="009B2FCB">
          <w:rPr>
            <w:rFonts w:ascii="Times New Roman" w:hAnsi="Times New Roman" w:cs="Times New Roman"/>
            <w:i/>
            <w:iCs/>
            <w:rPrChange w:id="3062" w:author="Amrit" w:date="2018-11-16T13:02:00Z">
              <w:rPr>
                <w:i/>
                <w:iCs/>
              </w:rPr>
            </w:rPrChange>
          </w:rPr>
          <w:t>Bioinformatics</w:t>
        </w:r>
        <w:r w:rsidRPr="009B2FCB">
          <w:rPr>
            <w:rFonts w:ascii="Times New Roman" w:hAnsi="Times New Roman" w:cs="Times New Roman"/>
            <w:rPrChange w:id="3063" w:author="Amrit" w:date="2018-11-16T13:02:00Z">
              <w:rPr/>
            </w:rPrChange>
          </w:rPr>
          <w:t xml:space="preserve">, </w:t>
        </w:r>
        <w:r w:rsidRPr="009B2FCB">
          <w:rPr>
            <w:rFonts w:ascii="Times New Roman" w:hAnsi="Times New Roman" w:cs="Times New Roman"/>
            <w:b/>
            <w:bCs/>
            <w:rPrChange w:id="3064" w:author="Amrit" w:date="2018-11-16T13:02:00Z">
              <w:rPr>
                <w:b/>
                <w:bCs/>
              </w:rPr>
            </w:rPrChange>
          </w:rPr>
          <w:t>27</w:t>
        </w:r>
        <w:r w:rsidRPr="009B2FCB">
          <w:rPr>
            <w:rFonts w:ascii="Times New Roman" w:hAnsi="Times New Roman" w:cs="Times New Roman"/>
            <w:rPrChange w:id="3065" w:author="Amrit" w:date="2018-11-16T13:02:00Z">
              <w:rPr/>
            </w:rPrChange>
          </w:rPr>
          <w:t>, i401–i409.</w:t>
        </w:r>
      </w:ins>
    </w:p>
    <w:p w14:paraId="6761A095" w14:textId="77777777" w:rsidR="009B2FCB" w:rsidRPr="009B2FCB" w:rsidRDefault="009B2FCB" w:rsidP="009B2FCB">
      <w:pPr>
        <w:pStyle w:val="Bibliography"/>
        <w:rPr>
          <w:ins w:id="3066" w:author="Amrit" w:date="2018-11-16T13:02:00Z"/>
          <w:rFonts w:ascii="Times New Roman" w:hAnsi="Times New Roman" w:cs="Times New Roman"/>
          <w:rPrChange w:id="3067" w:author="Amrit" w:date="2018-11-16T13:02:00Z">
            <w:rPr>
              <w:ins w:id="3068" w:author="Amrit" w:date="2018-11-16T13:02:00Z"/>
            </w:rPr>
          </w:rPrChange>
        </w:rPr>
        <w:pPrChange w:id="3069" w:author="Amrit" w:date="2018-11-16T13:02:00Z">
          <w:pPr>
            <w:widowControl w:val="0"/>
            <w:autoSpaceDE w:val="0"/>
            <w:autoSpaceDN w:val="0"/>
            <w:adjustRightInd w:val="0"/>
          </w:pPr>
        </w:pPrChange>
      </w:pPr>
      <w:proofErr w:type="spellStart"/>
      <w:proofErr w:type="gramStart"/>
      <w:ins w:id="3070" w:author="Amrit" w:date="2018-11-16T13:02:00Z">
        <w:r w:rsidRPr="009B2FCB">
          <w:rPr>
            <w:rFonts w:ascii="Times New Roman" w:hAnsi="Times New Roman" w:cs="Times New Roman"/>
            <w:rPrChange w:id="3071" w:author="Amrit" w:date="2018-11-16T13:02:00Z">
              <w:rPr/>
            </w:rPrChange>
          </w:rPr>
          <w:t>Zhang,S</w:t>
        </w:r>
        <w:proofErr w:type="spellEnd"/>
        <w:r w:rsidRPr="009B2FCB">
          <w:rPr>
            <w:rFonts w:ascii="Times New Roman" w:hAnsi="Times New Roman" w:cs="Times New Roman"/>
            <w:rPrChange w:id="3072" w:author="Amrit" w:date="2018-11-16T13:02:00Z">
              <w:rPr/>
            </w:rPrChange>
          </w:rPr>
          <w:t>.</w:t>
        </w:r>
        <w:proofErr w:type="gramEnd"/>
        <w:r w:rsidRPr="009B2FCB">
          <w:rPr>
            <w:rFonts w:ascii="Times New Roman" w:hAnsi="Times New Roman" w:cs="Times New Roman"/>
            <w:rPrChange w:id="3073" w:author="Amrit" w:date="2018-11-16T13:02:00Z">
              <w:rPr/>
            </w:rPrChange>
          </w:rPr>
          <w:t xml:space="preserve"> </w:t>
        </w:r>
        <w:r w:rsidRPr="009B2FCB">
          <w:rPr>
            <w:rFonts w:ascii="Times New Roman" w:hAnsi="Times New Roman" w:cs="Times New Roman"/>
            <w:i/>
            <w:iCs/>
            <w:rPrChange w:id="3074" w:author="Amrit" w:date="2018-11-16T13:02:00Z">
              <w:rPr>
                <w:i/>
                <w:iCs/>
              </w:rPr>
            </w:rPrChange>
          </w:rPr>
          <w:t>et al.</w:t>
        </w:r>
        <w:r w:rsidRPr="009B2FCB">
          <w:rPr>
            <w:rFonts w:ascii="Times New Roman" w:hAnsi="Times New Roman" w:cs="Times New Roman"/>
            <w:rPrChange w:id="3075" w:author="Amrit" w:date="2018-11-16T13:02:00Z">
              <w:rPr/>
            </w:rPrChange>
          </w:rPr>
          <w:t xml:space="preserve"> (2012) Discovery of multi-dimensional modules by integrative analysis of cancer genomic data. </w:t>
        </w:r>
        <w:r w:rsidRPr="009B2FCB">
          <w:rPr>
            <w:rFonts w:ascii="Times New Roman" w:hAnsi="Times New Roman" w:cs="Times New Roman"/>
            <w:i/>
            <w:iCs/>
            <w:rPrChange w:id="3076" w:author="Amrit" w:date="2018-11-16T13:02:00Z">
              <w:rPr>
                <w:i/>
                <w:iCs/>
              </w:rPr>
            </w:rPrChange>
          </w:rPr>
          <w:t>Nucleic Acids Res.</w:t>
        </w:r>
        <w:r w:rsidRPr="009B2FCB">
          <w:rPr>
            <w:rFonts w:ascii="Times New Roman" w:hAnsi="Times New Roman" w:cs="Times New Roman"/>
            <w:rPrChange w:id="3077" w:author="Amrit" w:date="2018-11-16T13:02:00Z">
              <w:rPr/>
            </w:rPrChange>
          </w:rPr>
          <w:t xml:space="preserve">, </w:t>
        </w:r>
        <w:r w:rsidRPr="009B2FCB">
          <w:rPr>
            <w:rFonts w:ascii="Times New Roman" w:hAnsi="Times New Roman" w:cs="Times New Roman"/>
            <w:b/>
            <w:bCs/>
            <w:rPrChange w:id="3078" w:author="Amrit" w:date="2018-11-16T13:02:00Z">
              <w:rPr>
                <w:b/>
                <w:bCs/>
              </w:rPr>
            </w:rPrChange>
          </w:rPr>
          <w:t>40</w:t>
        </w:r>
        <w:r w:rsidRPr="009B2FCB">
          <w:rPr>
            <w:rFonts w:ascii="Times New Roman" w:hAnsi="Times New Roman" w:cs="Times New Roman"/>
            <w:rPrChange w:id="3079" w:author="Amrit" w:date="2018-11-16T13:02:00Z">
              <w:rPr/>
            </w:rPrChange>
          </w:rPr>
          <w:t>, 9379–9391.</w:t>
        </w:r>
      </w:ins>
    </w:p>
    <w:p w14:paraId="275A7036" w14:textId="77777777" w:rsidR="009B2FCB" w:rsidRPr="009B2FCB" w:rsidRDefault="009B2FCB" w:rsidP="009B2FCB">
      <w:pPr>
        <w:pStyle w:val="Bibliography"/>
        <w:rPr>
          <w:ins w:id="3080" w:author="Amrit" w:date="2018-11-16T13:02:00Z"/>
          <w:rFonts w:ascii="Times New Roman" w:hAnsi="Times New Roman" w:cs="Times New Roman"/>
          <w:rPrChange w:id="3081" w:author="Amrit" w:date="2018-11-16T13:02:00Z">
            <w:rPr>
              <w:ins w:id="3082" w:author="Amrit" w:date="2018-11-16T13:02:00Z"/>
            </w:rPr>
          </w:rPrChange>
        </w:rPr>
        <w:pPrChange w:id="3083" w:author="Amrit" w:date="2018-11-16T13:02:00Z">
          <w:pPr>
            <w:widowControl w:val="0"/>
            <w:autoSpaceDE w:val="0"/>
            <w:autoSpaceDN w:val="0"/>
            <w:adjustRightInd w:val="0"/>
          </w:pPr>
        </w:pPrChange>
      </w:pPr>
      <w:proofErr w:type="spellStart"/>
      <w:proofErr w:type="gramStart"/>
      <w:ins w:id="3084" w:author="Amrit" w:date="2018-11-16T13:02:00Z">
        <w:r w:rsidRPr="009B2FCB">
          <w:rPr>
            <w:rFonts w:ascii="Times New Roman" w:hAnsi="Times New Roman" w:cs="Times New Roman"/>
            <w:rPrChange w:id="3085" w:author="Amrit" w:date="2018-11-16T13:02:00Z">
              <w:rPr/>
            </w:rPrChange>
          </w:rPr>
          <w:t>Zhu,J</w:t>
        </w:r>
        <w:proofErr w:type="spellEnd"/>
        <w:r w:rsidRPr="009B2FCB">
          <w:rPr>
            <w:rFonts w:ascii="Times New Roman" w:hAnsi="Times New Roman" w:cs="Times New Roman"/>
            <w:rPrChange w:id="3086" w:author="Amrit" w:date="2018-11-16T13:02:00Z">
              <w:rPr/>
            </w:rPrChange>
          </w:rPr>
          <w:t>.</w:t>
        </w:r>
        <w:proofErr w:type="gramEnd"/>
        <w:r w:rsidRPr="009B2FCB">
          <w:rPr>
            <w:rFonts w:ascii="Times New Roman" w:hAnsi="Times New Roman" w:cs="Times New Roman"/>
            <w:rPrChange w:id="3087" w:author="Amrit" w:date="2018-11-16T13:02:00Z">
              <w:rPr/>
            </w:rPrChange>
          </w:rPr>
          <w:t xml:space="preserve"> </w:t>
        </w:r>
        <w:r w:rsidRPr="009B2FCB">
          <w:rPr>
            <w:rFonts w:ascii="Times New Roman" w:hAnsi="Times New Roman" w:cs="Times New Roman"/>
            <w:i/>
            <w:iCs/>
            <w:rPrChange w:id="3088" w:author="Amrit" w:date="2018-11-16T13:02:00Z">
              <w:rPr>
                <w:i/>
                <w:iCs/>
              </w:rPr>
            </w:rPrChange>
          </w:rPr>
          <w:t>et al.</w:t>
        </w:r>
        <w:r w:rsidRPr="009B2FCB">
          <w:rPr>
            <w:rFonts w:ascii="Times New Roman" w:hAnsi="Times New Roman" w:cs="Times New Roman"/>
            <w:rPrChange w:id="3089" w:author="Amrit" w:date="2018-11-16T13:02:00Z">
              <w:rPr/>
            </w:rPrChange>
          </w:rPr>
          <w:t xml:space="preserve"> (2012) Stitching together multiple data dimensions reveals interacting metabolomic and transcriptomic networks that modulate cell regulation. </w:t>
        </w:r>
        <w:proofErr w:type="spellStart"/>
        <w:r w:rsidRPr="009B2FCB">
          <w:rPr>
            <w:rFonts w:ascii="Times New Roman" w:hAnsi="Times New Roman" w:cs="Times New Roman"/>
            <w:i/>
            <w:iCs/>
            <w:rPrChange w:id="3090" w:author="Amrit" w:date="2018-11-16T13:02:00Z">
              <w:rPr>
                <w:i/>
                <w:iCs/>
              </w:rPr>
            </w:rPrChange>
          </w:rPr>
          <w:t>PLoS</w:t>
        </w:r>
        <w:proofErr w:type="spellEnd"/>
        <w:r w:rsidRPr="009B2FCB">
          <w:rPr>
            <w:rFonts w:ascii="Times New Roman" w:hAnsi="Times New Roman" w:cs="Times New Roman"/>
            <w:i/>
            <w:iCs/>
            <w:rPrChange w:id="3091" w:author="Amrit" w:date="2018-11-16T13:02:00Z">
              <w:rPr>
                <w:i/>
                <w:iCs/>
              </w:rPr>
            </w:rPrChange>
          </w:rPr>
          <w:t xml:space="preserve"> Biol.</w:t>
        </w:r>
        <w:r w:rsidRPr="009B2FCB">
          <w:rPr>
            <w:rFonts w:ascii="Times New Roman" w:hAnsi="Times New Roman" w:cs="Times New Roman"/>
            <w:rPrChange w:id="3092" w:author="Amrit" w:date="2018-11-16T13:02:00Z">
              <w:rPr/>
            </w:rPrChange>
          </w:rPr>
          <w:t xml:space="preserve">, </w:t>
        </w:r>
        <w:r w:rsidRPr="009B2FCB">
          <w:rPr>
            <w:rFonts w:ascii="Times New Roman" w:hAnsi="Times New Roman" w:cs="Times New Roman"/>
            <w:b/>
            <w:bCs/>
            <w:rPrChange w:id="3093" w:author="Amrit" w:date="2018-11-16T13:02:00Z">
              <w:rPr>
                <w:b/>
                <w:bCs/>
              </w:rPr>
            </w:rPrChange>
          </w:rPr>
          <w:t>10</w:t>
        </w:r>
        <w:r w:rsidRPr="009B2FCB">
          <w:rPr>
            <w:rFonts w:ascii="Times New Roman" w:hAnsi="Times New Roman" w:cs="Times New Roman"/>
            <w:rPrChange w:id="3094" w:author="Amrit" w:date="2018-11-16T13:02:00Z">
              <w:rPr/>
            </w:rPrChange>
          </w:rPr>
          <w:t>, e1001301.</w:t>
        </w:r>
      </w:ins>
    </w:p>
    <w:p w14:paraId="2B0E97E3" w14:textId="14070783" w:rsidR="00AA6BBC" w:rsidRPr="009B2FCB" w:rsidDel="00D81BF5" w:rsidRDefault="00AA6BBC" w:rsidP="009B2FCB">
      <w:pPr>
        <w:pStyle w:val="Bibliography"/>
        <w:rPr>
          <w:del w:id="3095" w:author="Amrit" w:date="2018-11-12T21:42:00Z"/>
          <w:rFonts w:ascii="Times New Roman" w:hAnsi="Times New Roman" w:cs="Times New Roman"/>
          <w:rPrChange w:id="3096" w:author="Amrit" w:date="2018-11-16T13:02:00Z">
            <w:rPr>
              <w:del w:id="3097" w:author="Amrit" w:date="2018-11-12T21:42:00Z"/>
            </w:rPr>
          </w:rPrChange>
        </w:rPr>
        <w:pPrChange w:id="3098" w:author="Amrit" w:date="2018-11-16T13:02:00Z">
          <w:pPr>
            <w:pStyle w:val="Bibliography"/>
          </w:pPr>
        </w:pPrChange>
      </w:pPr>
      <w:del w:id="3099" w:author="Amrit" w:date="2018-11-12T21:42:00Z">
        <w:r w:rsidRPr="009B2FCB" w:rsidDel="00D81BF5">
          <w:rPr>
            <w:rFonts w:ascii="Times New Roman" w:hAnsi="Times New Roman" w:cs="Times New Roman"/>
            <w:rPrChange w:id="3100" w:author="Amrit" w:date="2018-11-16T13:02:00Z">
              <w:rPr/>
            </w:rPrChange>
          </w:rPr>
          <w:lastRenderedPageBreak/>
          <w:delText xml:space="preserve">Aben,N. </w:delText>
        </w:r>
        <w:r w:rsidRPr="009B2FCB" w:rsidDel="00D81BF5">
          <w:rPr>
            <w:rFonts w:ascii="Times New Roman" w:hAnsi="Times New Roman" w:cs="Times New Roman"/>
            <w:i/>
            <w:iCs/>
            <w:rPrChange w:id="3101" w:author="Amrit" w:date="2018-11-16T13:02:00Z">
              <w:rPr>
                <w:i/>
                <w:iCs/>
              </w:rPr>
            </w:rPrChange>
          </w:rPr>
          <w:delText>et al.</w:delText>
        </w:r>
        <w:r w:rsidRPr="009B2FCB" w:rsidDel="00D81BF5">
          <w:rPr>
            <w:rFonts w:ascii="Times New Roman" w:hAnsi="Times New Roman" w:cs="Times New Roman"/>
            <w:rPrChange w:id="3102" w:author="Amrit" w:date="2018-11-16T13:02:00Z">
              <w:rPr/>
            </w:rPrChange>
          </w:rPr>
          <w:delText xml:space="preserve"> (2016) TANDEM: a two-stage approach to maximize interpretability of drug response models based on multiple molecular data types. </w:delText>
        </w:r>
        <w:r w:rsidRPr="009B2FCB" w:rsidDel="00D81BF5">
          <w:rPr>
            <w:rFonts w:ascii="Times New Roman" w:hAnsi="Times New Roman" w:cs="Times New Roman"/>
            <w:i/>
            <w:iCs/>
            <w:rPrChange w:id="3103" w:author="Amrit" w:date="2018-11-16T13:02:00Z">
              <w:rPr>
                <w:i/>
                <w:iCs/>
              </w:rPr>
            </w:rPrChange>
          </w:rPr>
          <w:delText>Bioinformatics</w:delText>
        </w:r>
        <w:r w:rsidRPr="009B2FCB" w:rsidDel="00D81BF5">
          <w:rPr>
            <w:rFonts w:ascii="Times New Roman" w:hAnsi="Times New Roman" w:cs="Times New Roman"/>
            <w:rPrChange w:id="3104" w:author="Amrit" w:date="2018-11-16T13:02:00Z">
              <w:rPr/>
            </w:rPrChange>
          </w:rPr>
          <w:delText xml:space="preserve">, </w:delText>
        </w:r>
        <w:r w:rsidRPr="009B2FCB" w:rsidDel="00D81BF5">
          <w:rPr>
            <w:rFonts w:ascii="Times New Roman" w:hAnsi="Times New Roman" w:cs="Times New Roman"/>
            <w:b/>
            <w:bCs/>
            <w:rPrChange w:id="3105" w:author="Amrit" w:date="2018-11-16T13:02:00Z">
              <w:rPr>
                <w:b/>
                <w:bCs/>
              </w:rPr>
            </w:rPrChange>
          </w:rPr>
          <w:delText>32</w:delText>
        </w:r>
        <w:r w:rsidRPr="009B2FCB" w:rsidDel="00D81BF5">
          <w:rPr>
            <w:rFonts w:ascii="Times New Roman" w:hAnsi="Times New Roman" w:cs="Times New Roman"/>
            <w:rPrChange w:id="3106" w:author="Amrit" w:date="2018-11-16T13:02:00Z">
              <w:rPr/>
            </w:rPrChange>
          </w:rPr>
          <w:delText>, i413–i420.</w:delText>
        </w:r>
      </w:del>
    </w:p>
    <w:p w14:paraId="69E5B8B4" w14:textId="2D39B18F" w:rsidR="00AA6BBC" w:rsidRPr="009B2FCB" w:rsidDel="00D81BF5" w:rsidRDefault="00AA6BBC" w:rsidP="009B2FCB">
      <w:pPr>
        <w:pStyle w:val="Bibliography"/>
        <w:rPr>
          <w:del w:id="3107" w:author="Amrit" w:date="2018-11-12T21:42:00Z"/>
          <w:rFonts w:ascii="Times New Roman" w:hAnsi="Times New Roman" w:cs="Times New Roman"/>
          <w:rPrChange w:id="3108" w:author="Amrit" w:date="2018-11-16T13:02:00Z">
            <w:rPr>
              <w:del w:id="3109" w:author="Amrit" w:date="2018-11-12T21:42:00Z"/>
            </w:rPr>
          </w:rPrChange>
        </w:rPr>
        <w:pPrChange w:id="3110" w:author="Amrit" w:date="2018-11-16T13:02:00Z">
          <w:pPr>
            <w:pStyle w:val="Bibliography"/>
          </w:pPr>
        </w:pPrChange>
      </w:pPr>
      <w:del w:id="3111" w:author="Amrit" w:date="2018-11-12T21:42:00Z">
        <w:r w:rsidRPr="009B2FCB" w:rsidDel="00D81BF5">
          <w:rPr>
            <w:rFonts w:ascii="Times New Roman" w:hAnsi="Times New Roman" w:cs="Times New Roman"/>
            <w:rPrChange w:id="3112" w:author="Amrit" w:date="2018-11-16T13:02:00Z">
              <w:rPr/>
            </w:rPrChange>
          </w:rPr>
          <w:delText xml:space="preserve">Allahyar,A. and de Ridder,J. (2015) FERAL: network-based classifier with application to breast cancer outcome prediction. </w:delText>
        </w:r>
        <w:r w:rsidRPr="009B2FCB" w:rsidDel="00D81BF5">
          <w:rPr>
            <w:rFonts w:ascii="Times New Roman" w:hAnsi="Times New Roman" w:cs="Times New Roman"/>
            <w:i/>
            <w:iCs/>
            <w:rPrChange w:id="3113" w:author="Amrit" w:date="2018-11-16T13:02:00Z">
              <w:rPr>
                <w:i/>
                <w:iCs/>
              </w:rPr>
            </w:rPrChange>
          </w:rPr>
          <w:delText>Bioinformatics</w:delText>
        </w:r>
        <w:r w:rsidRPr="009B2FCB" w:rsidDel="00D81BF5">
          <w:rPr>
            <w:rFonts w:ascii="Times New Roman" w:hAnsi="Times New Roman" w:cs="Times New Roman"/>
            <w:rPrChange w:id="3114" w:author="Amrit" w:date="2018-11-16T13:02:00Z">
              <w:rPr/>
            </w:rPrChange>
          </w:rPr>
          <w:delText xml:space="preserve">, </w:delText>
        </w:r>
        <w:r w:rsidRPr="009B2FCB" w:rsidDel="00D81BF5">
          <w:rPr>
            <w:rFonts w:ascii="Times New Roman" w:hAnsi="Times New Roman" w:cs="Times New Roman"/>
            <w:b/>
            <w:bCs/>
            <w:rPrChange w:id="3115" w:author="Amrit" w:date="2018-11-16T13:02:00Z">
              <w:rPr>
                <w:b/>
                <w:bCs/>
              </w:rPr>
            </w:rPrChange>
          </w:rPr>
          <w:delText>31</w:delText>
        </w:r>
        <w:r w:rsidRPr="009B2FCB" w:rsidDel="00D81BF5">
          <w:rPr>
            <w:rFonts w:ascii="Times New Roman" w:hAnsi="Times New Roman" w:cs="Times New Roman"/>
            <w:rPrChange w:id="3116" w:author="Amrit" w:date="2018-11-16T13:02:00Z">
              <w:rPr/>
            </w:rPrChange>
          </w:rPr>
          <w:delText>, i311–i319.</w:delText>
        </w:r>
      </w:del>
    </w:p>
    <w:p w14:paraId="2CEBB80B" w14:textId="44B887FC" w:rsidR="00AA6BBC" w:rsidRPr="009B2FCB" w:rsidDel="00D81BF5" w:rsidRDefault="00AA6BBC" w:rsidP="009B2FCB">
      <w:pPr>
        <w:pStyle w:val="Bibliography"/>
        <w:rPr>
          <w:del w:id="3117" w:author="Amrit" w:date="2018-11-12T21:42:00Z"/>
          <w:rFonts w:ascii="Times New Roman" w:hAnsi="Times New Roman" w:cs="Times New Roman"/>
          <w:rPrChange w:id="3118" w:author="Amrit" w:date="2018-11-16T13:02:00Z">
            <w:rPr>
              <w:del w:id="3119" w:author="Amrit" w:date="2018-11-12T21:42:00Z"/>
            </w:rPr>
          </w:rPrChange>
        </w:rPr>
        <w:pPrChange w:id="3120" w:author="Amrit" w:date="2018-11-16T13:02:00Z">
          <w:pPr>
            <w:pStyle w:val="Bibliography"/>
          </w:pPr>
        </w:pPrChange>
      </w:pPr>
      <w:del w:id="3121" w:author="Amrit" w:date="2018-11-12T21:42:00Z">
        <w:r w:rsidRPr="009B2FCB" w:rsidDel="00D81BF5">
          <w:rPr>
            <w:rFonts w:ascii="Times New Roman" w:hAnsi="Times New Roman" w:cs="Times New Roman"/>
            <w:rPrChange w:id="3122" w:author="Amrit" w:date="2018-11-16T13:02:00Z">
              <w:rPr/>
            </w:rPrChange>
          </w:rPr>
          <w:delText xml:space="preserve">Bersanelli,M. </w:delText>
        </w:r>
        <w:r w:rsidRPr="009B2FCB" w:rsidDel="00D81BF5">
          <w:rPr>
            <w:rFonts w:ascii="Times New Roman" w:hAnsi="Times New Roman" w:cs="Times New Roman"/>
            <w:i/>
            <w:iCs/>
            <w:rPrChange w:id="3123" w:author="Amrit" w:date="2018-11-16T13:02:00Z">
              <w:rPr>
                <w:i/>
                <w:iCs/>
              </w:rPr>
            </w:rPrChange>
          </w:rPr>
          <w:delText>et al.</w:delText>
        </w:r>
        <w:r w:rsidRPr="009B2FCB" w:rsidDel="00D81BF5">
          <w:rPr>
            <w:rFonts w:ascii="Times New Roman" w:hAnsi="Times New Roman" w:cs="Times New Roman"/>
            <w:rPrChange w:id="3124" w:author="Amrit" w:date="2018-11-16T13:02:00Z">
              <w:rPr/>
            </w:rPrChange>
          </w:rPr>
          <w:delText xml:space="preserve"> (2016) Methods for the integration of multi-omics data: mathematical aspects. </w:delText>
        </w:r>
        <w:r w:rsidRPr="009B2FCB" w:rsidDel="00D81BF5">
          <w:rPr>
            <w:rFonts w:ascii="Times New Roman" w:hAnsi="Times New Roman" w:cs="Times New Roman"/>
            <w:i/>
            <w:iCs/>
            <w:rPrChange w:id="3125" w:author="Amrit" w:date="2018-11-16T13:02:00Z">
              <w:rPr>
                <w:i/>
                <w:iCs/>
              </w:rPr>
            </w:rPrChange>
          </w:rPr>
          <w:delText>BMC Bioinformatics</w:delText>
        </w:r>
        <w:r w:rsidRPr="009B2FCB" w:rsidDel="00D81BF5">
          <w:rPr>
            <w:rFonts w:ascii="Times New Roman" w:hAnsi="Times New Roman" w:cs="Times New Roman"/>
            <w:rPrChange w:id="3126" w:author="Amrit" w:date="2018-11-16T13:02:00Z">
              <w:rPr/>
            </w:rPrChange>
          </w:rPr>
          <w:delText xml:space="preserve">, </w:delText>
        </w:r>
        <w:r w:rsidRPr="009B2FCB" w:rsidDel="00D81BF5">
          <w:rPr>
            <w:rFonts w:ascii="Times New Roman" w:hAnsi="Times New Roman" w:cs="Times New Roman"/>
            <w:b/>
            <w:bCs/>
            <w:rPrChange w:id="3127" w:author="Amrit" w:date="2018-11-16T13:02:00Z">
              <w:rPr>
                <w:b/>
                <w:bCs/>
              </w:rPr>
            </w:rPrChange>
          </w:rPr>
          <w:delText>17</w:delText>
        </w:r>
        <w:r w:rsidRPr="009B2FCB" w:rsidDel="00D81BF5">
          <w:rPr>
            <w:rFonts w:ascii="Times New Roman" w:hAnsi="Times New Roman" w:cs="Times New Roman"/>
            <w:rPrChange w:id="3128" w:author="Amrit" w:date="2018-11-16T13:02:00Z">
              <w:rPr/>
            </w:rPrChange>
          </w:rPr>
          <w:delText>.</w:delText>
        </w:r>
      </w:del>
    </w:p>
    <w:p w14:paraId="6A0051FD" w14:textId="6E06B7D3" w:rsidR="00AA6BBC" w:rsidRPr="009B2FCB" w:rsidDel="00D81BF5" w:rsidRDefault="00AA6BBC" w:rsidP="009B2FCB">
      <w:pPr>
        <w:pStyle w:val="Bibliography"/>
        <w:rPr>
          <w:del w:id="3129" w:author="Amrit" w:date="2018-11-12T21:42:00Z"/>
          <w:rFonts w:ascii="Times New Roman" w:hAnsi="Times New Roman" w:cs="Times New Roman"/>
          <w:rPrChange w:id="3130" w:author="Amrit" w:date="2018-11-16T13:02:00Z">
            <w:rPr>
              <w:del w:id="3131" w:author="Amrit" w:date="2018-11-12T21:42:00Z"/>
            </w:rPr>
          </w:rPrChange>
        </w:rPr>
        <w:pPrChange w:id="3132" w:author="Amrit" w:date="2018-11-16T13:02:00Z">
          <w:pPr>
            <w:pStyle w:val="Bibliography"/>
          </w:pPr>
        </w:pPrChange>
      </w:pPr>
      <w:del w:id="3133" w:author="Amrit" w:date="2018-11-12T21:42:00Z">
        <w:r w:rsidRPr="009B2FCB" w:rsidDel="00D81BF5">
          <w:rPr>
            <w:rFonts w:ascii="Times New Roman" w:hAnsi="Times New Roman" w:cs="Times New Roman"/>
            <w:rPrChange w:id="3134" w:author="Amrit" w:date="2018-11-16T13:02:00Z">
              <w:rPr/>
            </w:rPrChange>
          </w:rPr>
          <w:delText xml:space="preserve">Chung,I.-F. </w:delText>
        </w:r>
        <w:r w:rsidRPr="009B2FCB" w:rsidDel="00D81BF5">
          <w:rPr>
            <w:rFonts w:ascii="Times New Roman" w:hAnsi="Times New Roman" w:cs="Times New Roman"/>
            <w:i/>
            <w:iCs/>
            <w:rPrChange w:id="3135" w:author="Amrit" w:date="2018-11-16T13:02:00Z">
              <w:rPr>
                <w:i/>
                <w:iCs/>
              </w:rPr>
            </w:rPrChange>
          </w:rPr>
          <w:delText>et al.</w:delText>
        </w:r>
        <w:r w:rsidRPr="009B2FCB" w:rsidDel="00D81BF5">
          <w:rPr>
            <w:rFonts w:ascii="Times New Roman" w:hAnsi="Times New Roman" w:cs="Times New Roman"/>
            <w:rPrChange w:id="3136" w:author="Amrit" w:date="2018-11-16T13:02:00Z">
              <w:rPr/>
            </w:rPrChange>
          </w:rPr>
          <w:delText xml:space="preserve"> (2016) DriverDBv2: a database for human cancer driver gene research. </w:delText>
        </w:r>
        <w:r w:rsidRPr="009B2FCB" w:rsidDel="00D81BF5">
          <w:rPr>
            <w:rFonts w:ascii="Times New Roman" w:hAnsi="Times New Roman" w:cs="Times New Roman"/>
            <w:i/>
            <w:iCs/>
            <w:rPrChange w:id="3137" w:author="Amrit" w:date="2018-11-16T13:02:00Z">
              <w:rPr>
                <w:i/>
                <w:iCs/>
              </w:rPr>
            </w:rPrChange>
          </w:rPr>
          <w:delText>Nucleic Acids Res.</w:delText>
        </w:r>
        <w:r w:rsidRPr="009B2FCB" w:rsidDel="00D81BF5">
          <w:rPr>
            <w:rFonts w:ascii="Times New Roman" w:hAnsi="Times New Roman" w:cs="Times New Roman"/>
            <w:rPrChange w:id="3138" w:author="Amrit" w:date="2018-11-16T13:02:00Z">
              <w:rPr/>
            </w:rPrChange>
          </w:rPr>
          <w:delText xml:space="preserve">, </w:delText>
        </w:r>
        <w:r w:rsidRPr="009B2FCB" w:rsidDel="00D81BF5">
          <w:rPr>
            <w:rFonts w:ascii="Times New Roman" w:hAnsi="Times New Roman" w:cs="Times New Roman"/>
            <w:b/>
            <w:bCs/>
            <w:rPrChange w:id="3139" w:author="Amrit" w:date="2018-11-16T13:02:00Z">
              <w:rPr>
                <w:b/>
                <w:bCs/>
              </w:rPr>
            </w:rPrChange>
          </w:rPr>
          <w:delText>44</w:delText>
        </w:r>
        <w:r w:rsidRPr="009B2FCB" w:rsidDel="00D81BF5">
          <w:rPr>
            <w:rFonts w:ascii="Times New Roman" w:hAnsi="Times New Roman" w:cs="Times New Roman"/>
            <w:rPrChange w:id="3140" w:author="Amrit" w:date="2018-11-16T13:02:00Z">
              <w:rPr/>
            </w:rPrChange>
          </w:rPr>
          <w:delText>, D975–D979.</w:delText>
        </w:r>
      </w:del>
    </w:p>
    <w:p w14:paraId="29564881" w14:textId="37C4A159" w:rsidR="00AA6BBC" w:rsidRPr="009B2FCB" w:rsidDel="00D81BF5" w:rsidRDefault="00AA6BBC" w:rsidP="009B2FCB">
      <w:pPr>
        <w:pStyle w:val="Bibliography"/>
        <w:rPr>
          <w:del w:id="3141" w:author="Amrit" w:date="2018-11-12T21:42:00Z"/>
          <w:rFonts w:ascii="Times New Roman" w:hAnsi="Times New Roman" w:cs="Times New Roman"/>
          <w:rPrChange w:id="3142" w:author="Amrit" w:date="2018-11-16T13:02:00Z">
            <w:rPr>
              <w:del w:id="3143" w:author="Amrit" w:date="2018-11-12T21:42:00Z"/>
            </w:rPr>
          </w:rPrChange>
        </w:rPr>
        <w:pPrChange w:id="3144" w:author="Amrit" w:date="2018-11-16T13:02:00Z">
          <w:pPr>
            <w:pStyle w:val="Bibliography"/>
          </w:pPr>
        </w:pPrChange>
      </w:pPr>
      <w:del w:id="3145" w:author="Amrit" w:date="2018-11-12T21:42:00Z">
        <w:r w:rsidRPr="009B2FCB" w:rsidDel="00D81BF5">
          <w:rPr>
            <w:rFonts w:ascii="Times New Roman" w:hAnsi="Times New Roman" w:cs="Times New Roman"/>
            <w:rPrChange w:id="3146" w:author="Amrit" w:date="2018-11-16T13:02:00Z">
              <w:rPr/>
            </w:rPrChange>
          </w:rPr>
          <w:delText xml:space="preserve">Cun,Y. and Fröhlich,H. (2013) Network and data integration for biomarker signature discovery via network smoothed t-statistics. </w:delText>
        </w:r>
        <w:r w:rsidRPr="009B2FCB" w:rsidDel="00D81BF5">
          <w:rPr>
            <w:rFonts w:ascii="Times New Roman" w:hAnsi="Times New Roman" w:cs="Times New Roman"/>
            <w:i/>
            <w:iCs/>
            <w:rPrChange w:id="3147" w:author="Amrit" w:date="2018-11-16T13:02:00Z">
              <w:rPr>
                <w:i/>
                <w:iCs/>
              </w:rPr>
            </w:rPrChange>
          </w:rPr>
          <w:delText>PLoS ONE</w:delText>
        </w:r>
        <w:r w:rsidRPr="009B2FCB" w:rsidDel="00D81BF5">
          <w:rPr>
            <w:rFonts w:ascii="Times New Roman" w:hAnsi="Times New Roman" w:cs="Times New Roman"/>
            <w:rPrChange w:id="3148" w:author="Amrit" w:date="2018-11-16T13:02:00Z">
              <w:rPr/>
            </w:rPrChange>
          </w:rPr>
          <w:delText xml:space="preserve">, </w:delText>
        </w:r>
        <w:r w:rsidRPr="009B2FCB" w:rsidDel="00D81BF5">
          <w:rPr>
            <w:rFonts w:ascii="Times New Roman" w:hAnsi="Times New Roman" w:cs="Times New Roman"/>
            <w:b/>
            <w:bCs/>
            <w:rPrChange w:id="3149" w:author="Amrit" w:date="2018-11-16T13:02:00Z">
              <w:rPr>
                <w:b/>
                <w:bCs/>
              </w:rPr>
            </w:rPrChange>
          </w:rPr>
          <w:delText>8</w:delText>
        </w:r>
        <w:r w:rsidRPr="009B2FCB" w:rsidDel="00D81BF5">
          <w:rPr>
            <w:rFonts w:ascii="Times New Roman" w:hAnsi="Times New Roman" w:cs="Times New Roman"/>
            <w:rPrChange w:id="3150" w:author="Amrit" w:date="2018-11-16T13:02:00Z">
              <w:rPr/>
            </w:rPrChange>
          </w:rPr>
          <w:delText>, e73074.</w:delText>
        </w:r>
      </w:del>
    </w:p>
    <w:p w14:paraId="6E283E6C" w14:textId="7DC2917F" w:rsidR="00AA6BBC" w:rsidRPr="009B2FCB" w:rsidDel="00D81BF5" w:rsidRDefault="00AA6BBC" w:rsidP="009B2FCB">
      <w:pPr>
        <w:pStyle w:val="Bibliography"/>
        <w:rPr>
          <w:del w:id="3151" w:author="Amrit" w:date="2018-11-12T21:42:00Z"/>
          <w:rFonts w:ascii="Times New Roman" w:hAnsi="Times New Roman" w:cs="Times New Roman"/>
          <w:rPrChange w:id="3152" w:author="Amrit" w:date="2018-11-16T13:02:00Z">
            <w:rPr>
              <w:del w:id="3153" w:author="Amrit" w:date="2018-11-12T21:42:00Z"/>
            </w:rPr>
          </w:rPrChange>
        </w:rPr>
        <w:pPrChange w:id="3154" w:author="Amrit" w:date="2018-11-16T13:02:00Z">
          <w:pPr>
            <w:pStyle w:val="Bibliography"/>
          </w:pPr>
        </w:pPrChange>
      </w:pPr>
      <w:del w:id="3155" w:author="Amrit" w:date="2018-11-12T21:42:00Z">
        <w:r w:rsidRPr="009B2FCB" w:rsidDel="00D81BF5">
          <w:rPr>
            <w:rFonts w:ascii="Times New Roman" w:hAnsi="Times New Roman" w:cs="Times New Roman"/>
            <w:rPrChange w:id="3156" w:author="Amrit" w:date="2018-11-16T13:02:00Z">
              <w:rPr/>
            </w:rPrChange>
          </w:rPr>
          <w:delText xml:space="preserve">Gagnon-Bartsch,J.A. and Speed,T.P. (2012) Using control genes to correct for unwanted variation in microarray data. </w:delText>
        </w:r>
        <w:r w:rsidRPr="009B2FCB" w:rsidDel="00D81BF5">
          <w:rPr>
            <w:rFonts w:ascii="Times New Roman" w:hAnsi="Times New Roman" w:cs="Times New Roman"/>
            <w:i/>
            <w:iCs/>
            <w:rPrChange w:id="3157" w:author="Amrit" w:date="2018-11-16T13:02:00Z">
              <w:rPr>
                <w:i/>
                <w:iCs/>
              </w:rPr>
            </w:rPrChange>
          </w:rPr>
          <w:delText>Biostatistics</w:delText>
        </w:r>
        <w:r w:rsidRPr="009B2FCB" w:rsidDel="00D81BF5">
          <w:rPr>
            <w:rFonts w:ascii="Times New Roman" w:hAnsi="Times New Roman" w:cs="Times New Roman"/>
            <w:rPrChange w:id="3158" w:author="Amrit" w:date="2018-11-16T13:02:00Z">
              <w:rPr/>
            </w:rPrChange>
          </w:rPr>
          <w:delText xml:space="preserve">, </w:delText>
        </w:r>
        <w:r w:rsidRPr="009B2FCB" w:rsidDel="00D81BF5">
          <w:rPr>
            <w:rFonts w:ascii="Times New Roman" w:hAnsi="Times New Roman" w:cs="Times New Roman"/>
            <w:b/>
            <w:bCs/>
            <w:rPrChange w:id="3159" w:author="Amrit" w:date="2018-11-16T13:02:00Z">
              <w:rPr>
                <w:b/>
                <w:bCs/>
              </w:rPr>
            </w:rPrChange>
          </w:rPr>
          <w:delText>13</w:delText>
        </w:r>
        <w:r w:rsidRPr="009B2FCB" w:rsidDel="00D81BF5">
          <w:rPr>
            <w:rFonts w:ascii="Times New Roman" w:hAnsi="Times New Roman" w:cs="Times New Roman"/>
            <w:rPrChange w:id="3160" w:author="Amrit" w:date="2018-11-16T13:02:00Z">
              <w:rPr/>
            </w:rPrChange>
          </w:rPr>
          <w:delText>, 539–552.</w:delText>
        </w:r>
      </w:del>
    </w:p>
    <w:p w14:paraId="18EFB2F7" w14:textId="5EEB59EA" w:rsidR="00AA6BBC" w:rsidRPr="009B2FCB" w:rsidDel="00D81BF5" w:rsidRDefault="00AA6BBC" w:rsidP="009B2FCB">
      <w:pPr>
        <w:pStyle w:val="Bibliography"/>
        <w:rPr>
          <w:del w:id="3161" w:author="Amrit" w:date="2018-11-12T21:42:00Z"/>
          <w:rFonts w:ascii="Times New Roman" w:hAnsi="Times New Roman" w:cs="Times New Roman"/>
          <w:rPrChange w:id="3162" w:author="Amrit" w:date="2018-11-16T13:02:00Z">
            <w:rPr>
              <w:del w:id="3163" w:author="Amrit" w:date="2018-11-12T21:42:00Z"/>
            </w:rPr>
          </w:rPrChange>
        </w:rPr>
        <w:pPrChange w:id="3164" w:author="Amrit" w:date="2018-11-16T13:02:00Z">
          <w:pPr>
            <w:pStyle w:val="Bibliography"/>
          </w:pPr>
        </w:pPrChange>
      </w:pPr>
      <w:del w:id="3165" w:author="Amrit" w:date="2018-11-12T21:42:00Z">
        <w:r w:rsidRPr="009B2FCB" w:rsidDel="00D81BF5">
          <w:rPr>
            <w:rFonts w:ascii="Times New Roman" w:hAnsi="Times New Roman" w:cs="Times New Roman"/>
            <w:rPrChange w:id="3166" w:author="Amrit" w:date="2018-11-16T13:02:00Z">
              <w:rPr/>
            </w:rPrChange>
          </w:rPr>
          <w:delText xml:space="preserve">González,I. </w:delText>
        </w:r>
        <w:r w:rsidRPr="009B2FCB" w:rsidDel="00D81BF5">
          <w:rPr>
            <w:rFonts w:ascii="Times New Roman" w:hAnsi="Times New Roman" w:cs="Times New Roman"/>
            <w:i/>
            <w:iCs/>
            <w:rPrChange w:id="3167" w:author="Amrit" w:date="2018-11-16T13:02:00Z">
              <w:rPr>
                <w:i/>
                <w:iCs/>
              </w:rPr>
            </w:rPrChange>
          </w:rPr>
          <w:delText>et al.</w:delText>
        </w:r>
        <w:r w:rsidRPr="009B2FCB" w:rsidDel="00D81BF5">
          <w:rPr>
            <w:rFonts w:ascii="Times New Roman" w:hAnsi="Times New Roman" w:cs="Times New Roman"/>
            <w:rPrChange w:id="3168" w:author="Amrit" w:date="2018-11-16T13:02:00Z">
              <w:rPr/>
            </w:rPrChange>
          </w:rPr>
          <w:delText xml:space="preserve"> (2012) Visualising associations between paired ‘omics’ data sets. </w:delText>
        </w:r>
        <w:r w:rsidRPr="009B2FCB" w:rsidDel="00D81BF5">
          <w:rPr>
            <w:rFonts w:ascii="Times New Roman" w:hAnsi="Times New Roman" w:cs="Times New Roman"/>
            <w:i/>
            <w:iCs/>
            <w:rPrChange w:id="3169" w:author="Amrit" w:date="2018-11-16T13:02:00Z">
              <w:rPr>
                <w:i/>
                <w:iCs/>
              </w:rPr>
            </w:rPrChange>
          </w:rPr>
          <w:delText>BioData Min.</w:delText>
        </w:r>
        <w:r w:rsidRPr="009B2FCB" w:rsidDel="00D81BF5">
          <w:rPr>
            <w:rFonts w:ascii="Times New Roman" w:hAnsi="Times New Roman" w:cs="Times New Roman"/>
            <w:rPrChange w:id="3170" w:author="Amrit" w:date="2018-11-16T13:02:00Z">
              <w:rPr/>
            </w:rPrChange>
          </w:rPr>
          <w:delText xml:space="preserve">, </w:delText>
        </w:r>
        <w:r w:rsidRPr="009B2FCB" w:rsidDel="00D81BF5">
          <w:rPr>
            <w:rFonts w:ascii="Times New Roman" w:hAnsi="Times New Roman" w:cs="Times New Roman"/>
            <w:b/>
            <w:bCs/>
            <w:rPrChange w:id="3171" w:author="Amrit" w:date="2018-11-16T13:02:00Z">
              <w:rPr>
                <w:b/>
                <w:bCs/>
              </w:rPr>
            </w:rPrChange>
          </w:rPr>
          <w:delText>5</w:delText>
        </w:r>
        <w:r w:rsidRPr="009B2FCB" w:rsidDel="00D81BF5">
          <w:rPr>
            <w:rFonts w:ascii="Times New Roman" w:hAnsi="Times New Roman" w:cs="Times New Roman"/>
            <w:rPrChange w:id="3172" w:author="Amrit" w:date="2018-11-16T13:02:00Z">
              <w:rPr/>
            </w:rPrChange>
          </w:rPr>
          <w:delText>, 1–23.</w:delText>
        </w:r>
      </w:del>
    </w:p>
    <w:p w14:paraId="3EB17FC7" w14:textId="69BE99FF" w:rsidR="00AA6BBC" w:rsidRPr="009B2FCB" w:rsidDel="00D81BF5" w:rsidRDefault="00AA6BBC" w:rsidP="009B2FCB">
      <w:pPr>
        <w:pStyle w:val="Bibliography"/>
        <w:rPr>
          <w:del w:id="3173" w:author="Amrit" w:date="2018-11-12T21:42:00Z"/>
          <w:rFonts w:ascii="Times New Roman" w:hAnsi="Times New Roman" w:cs="Times New Roman"/>
          <w:rPrChange w:id="3174" w:author="Amrit" w:date="2018-11-16T13:02:00Z">
            <w:rPr>
              <w:del w:id="3175" w:author="Amrit" w:date="2018-11-12T21:42:00Z"/>
            </w:rPr>
          </w:rPrChange>
        </w:rPr>
        <w:pPrChange w:id="3176" w:author="Amrit" w:date="2018-11-16T13:02:00Z">
          <w:pPr>
            <w:pStyle w:val="Bibliography"/>
          </w:pPr>
        </w:pPrChange>
      </w:pPr>
      <w:del w:id="3177" w:author="Amrit" w:date="2018-11-12T21:42:00Z">
        <w:r w:rsidRPr="009B2FCB" w:rsidDel="00D81BF5">
          <w:rPr>
            <w:rFonts w:ascii="Times New Roman" w:hAnsi="Times New Roman" w:cs="Times New Roman"/>
            <w:rPrChange w:id="3178" w:author="Amrit" w:date="2018-11-16T13:02:00Z">
              <w:rPr/>
            </w:rPrChange>
          </w:rPr>
          <w:delText xml:space="preserve">Günther,O. </w:delText>
        </w:r>
        <w:r w:rsidRPr="009B2FCB" w:rsidDel="00D81BF5">
          <w:rPr>
            <w:rFonts w:ascii="Times New Roman" w:hAnsi="Times New Roman" w:cs="Times New Roman"/>
            <w:i/>
            <w:iCs/>
            <w:rPrChange w:id="3179" w:author="Amrit" w:date="2018-11-16T13:02:00Z">
              <w:rPr>
                <w:i/>
                <w:iCs/>
              </w:rPr>
            </w:rPrChange>
          </w:rPr>
          <w:delText>et al.</w:delText>
        </w:r>
        <w:r w:rsidRPr="009B2FCB" w:rsidDel="00D81BF5">
          <w:rPr>
            <w:rFonts w:ascii="Times New Roman" w:hAnsi="Times New Roman" w:cs="Times New Roman"/>
            <w:rPrChange w:id="3180" w:author="Amrit" w:date="2018-11-16T13:02:00Z">
              <w:rPr/>
            </w:rPrChange>
          </w:rPr>
          <w:delText xml:space="preserve"> (2012) A computational pipeline for the development of multi-marker bio-signature panels and ensemble classifiers. </w:delText>
        </w:r>
        <w:r w:rsidRPr="009B2FCB" w:rsidDel="00D81BF5">
          <w:rPr>
            <w:rFonts w:ascii="Times New Roman" w:hAnsi="Times New Roman" w:cs="Times New Roman"/>
            <w:b/>
            <w:bCs/>
            <w:rPrChange w:id="3181" w:author="Amrit" w:date="2018-11-16T13:02:00Z">
              <w:rPr>
                <w:b/>
                <w:bCs/>
              </w:rPr>
            </w:rPrChange>
          </w:rPr>
          <w:delText>13</w:delText>
        </w:r>
        <w:r w:rsidRPr="009B2FCB" w:rsidDel="00D81BF5">
          <w:rPr>
            <w:rFonts w:ascii="Times New Roman" w:hAnsi="Times New Roman" w:cs="Times New Roman"/>
            <w:rPrChange w:id="3182" w:author="Amrit" w:date="2018-11-16T13:02:00Z">
              <w:rPr/>
            </w:rPrChange>
          </w:rPr>
          <w:delText>, 326.</w:delText>
        </w:r>
      </w:del>
    </w:p>
    <w:p w14:paraId="3A7FCB29" w14:textId="4A128C1A" w:rsidR="00AA6BBC" w:rsidRPr="009B2FCB" w:rsidDel="00D81BF5" w:rsidRDefault="00AA6BBC" w:rsidP="009B2FCB">
      <w:pPr>
        <w:pStyle w:val="Bibliography"/>
        <w:rPr>
          <w:del w:id="3183" w:author="Amrit" w:date="2018-11-12T21:42:00Z"/>
          <w:rFonts w:ascii="Times New Roman" w:hAnsi="Times New Roman" w:cs="Times New Roman"/>
          <w:rPrChange w:id="3184" w:author="Amrit" w:date="2018-11-16T13:02:00Z">
            <w:rPr>
              <w:del w:id="3185" w:author="Amrit" w:date="2018-11-12T21:42:00Z"/>
            </w:rPr>
          </w:rPrChange>
        </w:rPr>
        <w:pPrChange w:id="3186" w:author="Amrit" w:date="2018-11-16T13:02:00Z">
          <w:pPr>
            <w:pStyle w:val="Bibliography"/>
          </w:pPr>
        </w:pPrChange>
      </w:pPr>
      <w:del w:id="3187" w:author="Amrit" w:date="2018-11-12T21:42:00Z">
        <w:r w:rsidRPr="009B2FCB" w:rsidDel="00D81BF5">
          <w:rPr>
            <w:rFonts w:ascii="Times New Roman" w:hAnsi="Times New Roman" w:cs="Times New Roman"/>
            <w:rPrChange w:id="3188" w:author="Amrit" w:date="2018-11-16T13:02:00Z">
              <w:rPr/>
            </w:rPrChange>
          </w:rPr>
          <w:delText xml:space="preserve">Hamosh,A. (2004) Online Mendelian Inheritance in Man (OMIM), a knowledgebase of human genes and genetic disorders. </w:delText>
        </w:r>
        <w:r w:rsidRPr="009B2FCB" w:rsidDel="00D81BF5">
          <w:rPr>
            <w:rFonts w:ascii="Times New Roman" w:hAnsi="Times New Roman" w:cs="Times New Roman"/>
            <w:i/>
            <w:iCs/>
            <w:rPrChange w:id="3189" w:author="Amrit" w:date="2018-11-16T13:02:00Z">
              <w:rPr>
                <w:i/>
                <w:iCs/>
              </w:rPr>
            </w:rPrChange>
          </w:rPr>
          <w:delText>Nucleic Acids Res.</w:delText>
        </w:r>
        <w:r w:rsidRPr="009B2FCB" w:rsidDel="00D81BF5">
          <w:rPr>
            <w:rFonts w:ascii="Times New Roman" w:hAnsi="Times New Roman" w:cs="Times New Roman"/>
            <w:rPrChange w:id="3190" w:author="Amrit" w:date="2018-11-16T13:02:00Z">
              <w:rPr/>
            </w:rPrChange>
          </w:rPr>
          <w:delText xml:space="preserve">, </w:delText>
        </w:r>
        <w:r w:rsidRPr="009B2FCB" w:rsidDel="00D81BF5">
          <w:rPr>
            <w:rFonts w:ascii="Times New Roman" w:hAnsi="Times New Roman" w:cs="Times New Roman"/>
            <w:b/>
            <w:bCs/>
            <w:rPrChange w:id="3191" w:author="Amrit" w:date="2018-11-16T13:02:00Z">
              <w:rPr>
                <w:b/>
                <w:bCs/>
              </w:rPr>
            </w:rPrChange>
          </w:rPr>
          <w:delText>33</w:delText>
        </w:r>
        <w:r w:rsidRPr="009B2FCB" w:rsidDel="00D81BF5">
          <w:rPr>
            <w:rFonts w:ascii="Times New Roman" w:hAnsi="Times New Roman" w:cs="Times New Roman"/>
            <w:rPrChange w:id="3192" w:author="Amrit" w:date="2018-11-16T13:02:00Z">
              <w:rPr/>
            </w:rPrChange>
          </w:rPr>
          <w:delText>, D514–D517.</w:delText>
        </w:r>
      </w:del>
    </w:p>
    <w:p w14:paraId="53A1C3E0" w14:textId="532A6E77" w:rsidR="00AA6BBC" w:rsidRPr="009B2FCB" w:rsidDel="00D81BF5" w:rsidRDefault="00AA6BBC" w:rsidP="009B2FCB">
      <w:pPr>
        <w:pStyle w:val="Bibliography"/>
        <w:rPr>
          <w:del w:id="3193" w:author="Amrit" w:date="2018-11-12T21:42:00Z"/>
          <w:rFonts w:ascii="Times New Roman" w:hAnsi="Times New Roman" w:cs="Times New Roman"/>
          <w:rPrChange w:id="3194" w:author="Amrit" w:date="2018-11-16T13:02:00Z">
            <w:rPr>
              <w:del w:id="3195" w:author="Amrit" w:date="2018-11-12T21:42:00Z"/>
            </w:rPr>
          </w:rPrChange>
        </w:rPr>
        <w:pPrChange w:id="3196" w:author="Amrit" w:date="2018-11-16T13:02:00Z">
          <w:pPr>
            <w:pStyle w:val="Bibliography"/>
          </w:pPr>
        </w:pPrChange>
      </w:pPr>
      <w:del w:id="3197" w:author="Amrit" w:date="2018-11-12T21:42:00Z">
        <w:r w:rsidRPr="009B2FCB" w:rsidDel="00D81BF5">
          <w:rPr>
            <w:rFonts w:ascii="Times New Roman" w:hAnsi="Times New Roman" w:cs="Times New Roman"/>
            <w:rPrChange w:id="3198" w:author="Amrit" w:date="2018-11-16T13:02:00Z">
              <w:rPr/>
            </w:rPrChange>
          </w:rPr>
          <w:delText xml:space="preserve">Huang,S. </w:delText>
        </w:r>
        <w:r w:rsidRPr="009B2FCB" w:rsidDel="00D81BF5">
          <w:rPr>
            <w:rFonts w:ascii="Times New Roman" w:hAnsi="Times New Roman" w:cs="Times New Roman"/>
            <w:i/>
            <w:iCs/>
            <w:rPrChange w:id="3199" w:author="Amrit" w:date="2018-11-16T13:02:00Z">
              <w:rPr>
                <w:i/>
                <w:iCs/>
              </w:rPr>
            </w:rPrChange>
          </w:rPr>
          <w:delText>et al.</w:delText>
        </w:r>
        <w:r w:rsidRPr="009B2FCB" w:rsidDel="00D81BF5">
          <w:rPr>
            <w:rFonts w:ascii="Times New Roman" w:hAnsi="Times New Roman" w:cs="Times New Roman"/>
            <w:rPrChange w:id="3200" w:author="Amrit" w:date="2018-11-16T13:02:00Z">
              <w:rPr/>
            </w:rPrChange>
          </w:rPr>
          <w:delText xml:space="preserve"> (2017) More is better: recent progress in multi-omics data integration methods. </w:delText>
        </w:r>
        <w:r w:rsidRPr="009B2FCB" w:rsidDel="00D81BF5">
          <w:rPr>
            <w:rFonts w:ascii="Times New Roman" w:hAnsi="Times New Roman" w:cs="Times New Roman"/>
            <w:i/>
            <w:iCs/>
            <w:rPrChange w:id="3201" w:author="Amrit" w:date="2018-11-16T13:02:00Z">
              <w:rPr>
                <w:i/>
                <w:iCs/>
              </w:rPr>
            </w:rPrChange>
          </w:rPr>
          <w:delText>Front. Genet.</w:delText>
        </w:r>
        <w:r w:rsidRPr="009B2FCB" w:rsidDel="00D81BF5">
          <w:rPr>
            <w:rFonts w:ascii="Times New Roman" w:hAnsi="Times New Roman" w:cs="Times New Roman"/>
            <w:rPrChange w:id="3202" w:author="Amrit" w:date="2018-11-16T13:02:00Z">
              <w:rPr/>
            </w:rPrChange>
          </w:rPr>
          <w:delText xml:space="preserve">, </w:delText>
        </w:r>
        <w:r w:rsidRPr="009B2FCB" w:rsidDel="00D81BF5">
          <w:rPr>
            <w:rFonts w:ascii="Times New Roman" w:hAnsi="Times New Roman" w:cs="Times New Roman"/>
            <w:b/>
            <w:bCs/>
            <w:rPrChange w:id="3203" w:author="Amrit" w:date="2018-11-16T13:02:00Z">
              <w:rPr>
                <w:b/>
                <w:bCs/>
              </w:rPr>
            </w:rPrChange>
          </w:rPr>
          <w:delText>8</w:delText>
        </w:r>
        <w:r w:rsidRPr="009B2FCB" w:rsidDel="00D81BF5">
          <w:rPr>
            <w:rFonts w:ascii="Times New Roman" w:hAnsi="Times New Roman" w:cs="Times New Roman"/>
            <w:rPrChange w:id="3204" w:author="Amrit" w:date="2018-11-16T13:02:00Z">
              <w:rPr/>
            </w:rPrChange>
          </w:rPr>
          <w:delText>.</w:delText>
        </w:r>
      </w:del>
    </w:p>
    <w:p w14:paraId="7FE45C5C" w14:textId="5D644E3B" w:rsidR="00AA6BBC" w:rsidRPr="009B2FCB" w:rsidDel="00D81BF5" w:rsidRDefault="00AA6BBC" w:rsidP="009B2FCB">
      <w:pPr>
        <w:pStyle w:val="Bibliography"/>
        <w:rPr>
          <w:del w:id="3205" w:author="Amrit" w:date="2018-11-12T21:42:00Z"/>
          <w:rFonts w:ascii="Times New Roman" w:hAnsi="Times New Roman" w:cs="Times New Roman"/>
          <w:rPrChange w:id="3206" w:author="Amrit" w:date="2018-11-16T13:02:00Z">
            <w:rPr>
              <w:del w:id="3207" w:author="Amrit" w:date="2018-11-12T21:42:00Z"/>
            </w:rPr>
          </w:rPrChange>
        </w:rPr>
        <w:pPrChange w:id="3208" w:author="Amrit" w:date="2018-11-16T13:02:00Z">
          <w:pPr>
            <w:pStyle w:val="Bibliography"/>
          </w:pPr>
        </w:pPrChange>
      </w:pPr>
      <w:del w:id="3209" w:author="Amrit" w:date="2018-11-12T21:42:00Z">
        <w:r w:rsidRPr="009B2FCB" w:rsidDel="00D81BF5">
          <w:rPr>
            <w:rFonts w:ascii="Times New Roman" w:hAnsi="Times New Roman" w:cs="Times New Roman"/>
            <w:rPrChange w:id="3210" w:author="Amrit" w:date="2018-11-16T13:02:00Z">
              <w:rPr/>
            </w:rPrChange>
          </w:rPr>
          <w:delText xml:space="preserve">Johnson,W.E. </w:delText>
        </w:r>
        <w:r w:rsidRPr="009B2FCB" w:rsidDel="00D81BF5">
          <w:rPr>
            <w:rFonts w:ascii="Times New Roman" w:hAnsi="Times New Roman" w:cs="Times New Roman"/>
            <w:i/>
            <w:iCs/>
            <w:rPrChange w:id="3211" w:author="Amrit" w:date="2018-11-16T13:02:00Z">
              <w:rPr>
                <w:i/>
                <w:iCs/>
              </w:rPr>
            </w:rPrChange>
          </w:rPr>
          <w:delText>et al.</w:delText>
        </w:r>
        <w:r w:rsidRPr="009B2FCB" w:rsidDel="00D81BF5">
          <w:rPr>
            <w:rFonts w:ascii="Times New Roman" w:hAnsi="Times New Roman" w:cs="Times New Roman"/>
            <w:rPrChange w:id="3212" w:author="Amrit" w:date="2018-11-16T13:02:00Z">
              <w:rPr/>
            </w:rPrChange>
          </w:rPr>
          <w:delText xml:space="preserve"> (2007) Adjusting batch effects in microarray expression data using empirical Bayes methods. </w:delText>
        </w:r>
        <w:r w:rsidRPr="009B2FCB" w:rsidDel="00D81BF5">
          <w:rPr>
            <w:rFonts w:ascii="Times New Roman" w:hAnsi="Times New Roman" w:cs="Times New Roman"/>
            <w:i/>
            <w:iCs/>
            <w:rPrChange w:id="3213" w:author="Amrit" w:date="2018-11-16T13:02:00Z">
              <w:rPr>
                <w:i/>
                <w:iCs/>
              </w:rPr>
            </w:rPrChange>
          </w:rPr>
          <w:delText>Biostatistics</w:delText>
        </w:r>
        <w:r w:rsidRPr="009B2FCB" w:rsidDel="00D81BF5">
          <w:rPr>
            <w:rFonts w:ascii="Times New Roman" w:hAnsi="Times New Roman" w:cs="Times New Roman"/>
            <w:rPrChange w:id="3214" w:author="Amrit" w:date="2018-11-16T13:02:00Z">
              <w:rPr/>
            </w:rPrChange>
          </w:rPr>
          <w:delText xml:space="preserve">, </w:delText>
        </w:r>
        <w:r w:rsidRPr="009B2FCB" w:rsidDel="00D81BF5">
          <w:rPr>
            <w:rFonts w:ascii="Times New Roman" w:hAnsi="Times New Roman" w:cs="Times New Roman"/>
            <w:b/>
            <w:bCs/>
            <w:rPrChange w:id="3215" w:author="Amrit" w:date="2018-11-16T13:02:00Z">
              <w:rPr>
                <w:b/>
                <w:bCs/>
              </w:rPr>
            </w:rPrChange>
          </w:rPr>
          <w:delText>8</w:delText>
        </w:r>
        <w:r w:rsidRPr="009B2FCB" w:rsidDel="00D81BF5">
          <w:rPr>
            <w:rFonts w:ascii="Times New Roman" w:hAnsi="Times New Roman" w:cs="Times New Roman"/>
            <w:rPrChange w:id="3216" w:author="Amrit" w:date="2018-11-16T13:02:00Z">
              <w:rPr/>
            </w:rPrChange>
          </w:rPr>
          <w:delText>, 118–127.</w:delText>
        </w:r>
      </w:del>
    </w:p>
    <w:p w14:paraId="76B83C84" w14:textId="14FD2286" w:rsidR="00AA6BBC" w:rsidRPr="009B2FCB" w:rsidDel="00D81BF5" w:rsidRDefault="00AA6BBC" w:rsidP="009B2FCB">
      <w:pPr>
        <w:pStyle w:val="Bibliography"/>
        <w:rPr>
          <w:del w:id="3217" w:author="Amrit" w:date="2018-11-12T21:42:00Z"/>
          <w:rFonts w:ascii="Times New Roman" w:hAnsi="Times New Roman" w:cs="Times New Roman"/>
          <w:rPrChange w:id="3218" w:author="Amrit" w:date="2018-11-16T13:02:00Z">
            <w:rPr>
              <w:del w:id="3219" w:author="Amrit" w:date="2018-11-12T21:42:00Z"/>
            </w:rPr>
          </w:rPrChange>
        </w:rPr>
        <w:pPrChange w:id="3220" w:author="Amrit" w:date="2018-11-16T13:02:00Z">
          <w:pPr>
            <w:pStyle w:val="Bibliography"/>
          </w:pPr>
        </w:pPrChange>
      </w:pPr>
      <w:del w:id="3221" w:author="Amrit" w:date="2018-11-12T21:42:00Z">
        <w:r w:rsidRPr="009B2FCB" w:rsidDel="00D81BF5">
          <w:rPr>
            <w:rFonts w:ascii="Times New Roman" w:hAnsi="Times New Roman" w:cs="Times New Roman"/>
            <w:rPrChange w:id="3222" w:author="Amrit" w:date="2018-11-16T13:02:00Z">
              <w:rPr/>
            </w:rPrChange>
          </w:rPr>
          <w:delText xml:space="preserve">Kim,D. </w:delText>
        </w:r>
        <w:r w:rsidRPr="009B2FCB" w:rsidDel="00D81BF5">
          <w:rPr>
            <w:rFonts w:ascii="Times New Roman" w:hAnsi="Times New Roman" w:cs="Times New Roman"/>
            <w:i/>
            <w:iCs/>
            <w:rPrChange w:id="3223" w:author="Amrit" w:date="2018-11-16T13:02:00Z">
              <w:rPr>
                <w:i/>
                <w:iCs/>
              </w:rPr>
            </w:rPrChange>
          </w:rPr>
          <w:delText>et al.</w:delText>
        </w:r>
        <w:r w:rsidRPr="009B2FCB" w:rsidDel="00D81BF5">
          <w:rPr>
            <w:rFonts w:ascii="Times New Roman" w:hAnsi="Times New Roman" w:cs="Times New Roman"/>
            <w:rPrChange w:id="3224" w:author="Amrit" w:date="2018-11-16T13:02:00Z">
              <w:rPr/>
            </w:rPrChange>
          </w:rPr>
          <w:delText xml:space="preserve"> (2013) ATHENA: Identifying interactions between different levels of genomic data associated with cancer clinical outcomes using grammatical evolution neural network. </w:delText>
        </w:r>
        <w:r w:rsidRPr="009B2FCB" w:rsidDel="00D81BF5">
          <w:rPr>
            <w:rFonts w:ascii="Times New Roman" w:hAnsi="Times New Roman" w:cs="Times New Roman"/>
            <w:i/>
            <w:iCs/>
            <w:rPrChange w:id="3225" w:author="Amrit" w:date="2018-11-16T13:02:00Z">
              <w:rPr>
                <w:i/>
                <w:iCs/>
              </w:rPr>
            </w:rPrChange>
          </w:rPr>
          <w:delText>BioData Min.</w:delText>
        </w:r>
        <w:r w:rsidRPr="009B2FCB" w:rsidDel="00D81BF5">
          <w:rPr>
            <w:rFonts w:ascii="Times New Roman" w:hAnsi="Times New Roman" w:cs="Times New Roman"/>
            <w:rPrChange w:id="3226" w:author="Amrit" w:date="2018-11-16T13:02:00Z">
              <w:rPr/>
            </w:rPrChange>
          </w:rPr>
          <w:delText xml:space="preserve">, </w:delText>
        </w:r>
        <w:r w:rsidRPr="009B2FCB" w:rsidDel="00D81BF5">
          <w:rPr>
            <w:rFonts w:ascii="Times New Roman" w:hAnsi="Times New Roman" w:cs="Times New Roman"/>
            <w:b/>
            <w:bCs/>
            <w:rPrChange w:id="3227" w:author="Amrit" w:date="2018-11-16T13:02:00Z">
              <w:rPr>
                <w:b/>
                <w:bCs/>
              </w:rPr>
            </w:rPrChange>
          </w:rPr>
          <w:delText>6</w:delText>
        </w:r>
        <w:r w:rsidRPr="009B2FCB" w:rsidDel="00D81BF5">
          <w:rPr>
            <w:rFonts w:ascii="Times New Roman" w:hAnsi="Times New Roman" w:cs="Times New Roman"/>
            <w:rPrChange w:id="3228" w:author="Amrit" w:date="2018-11-16T13:02:00Z">
              <w:rPr/>
            </w:rPrChange>
          </w:rPr>
          <w:delText>, 23.</w:delText>
        </w:r>
      </w:del>
    </w:p>
    <w:p w14:paraId="14F680FA" w14:textId="777803D6" w:rsidR="00AA6BBC" w:rsidRPr="009B2FCB" w:rsidDel="00D81BF5" w:rsidRDefault="00AA6BBC" w:rsidP="009B2FCB">
      <w:pPr>
        <w:pStyle w:val="Bibliography"/>
        <w:rPr>
          <w:del w:id="3229" w:author="Amrit" w:date="2018-11-12T21:42:00Z"/>
          <w:rFonts w:ascii="Times New Roman" w:hAnsi="Times New Roman" w:cs="Times New Roman"/>
          <w:rPrChange w:id="3230" w:author="Amrit" w:date="2018-11-16T13:02:00Z">
            <w:rPr>
              <w:del w:id="3231" w:author="Amrit" w:date="2018-11-12T21:42:00Z"/>
            </w:rPr>
          </w:rPrChange>
        </w:rPr>
        <w:pPrChange w:id="3232" w:author="Amrit" w:date="2018-11-16T13:02:00Z">
          <w:pPr>
            <w:pStyle w:val="Bibliography"/>
          </w:pPr>
        </w:pPrChange>
      </w:pPr>
      <w:del w:id="3233" w:author="Amrit" w:date="2018-11-12T21:42:00Z">
        <w:r w:rsidRPr="009B2FCB" w:rsidDel="00D81BF5">
          <w:rPr>
            <w:rFonts w:ascii="Times New Roman" w:hAnsi="Times New Roman" w:cs="Times New Roman"/>
            <w:rPrChange w:id="3234" w:author="Amrit" w:date="2018-11-16T13:02:00Z">
              <w:rPr/>
            </w:rPrChange>
          </w:rPr>
          <w:delText xml:space="preserve">Langfelder,P. and Horvath,S. (2008) WGCNA: an R package for weighted correlation network analysis. </w:delText>
        </w:r>
        <w:r w:rsidRPr="009B2FCB" w:rsidDel="00D81BF5">
          <w:rPr>
            <w:rFonts w:ascii="Times New Roman" w:hAnsi="Times New Roman" w:cs="Times New Roman"/>
            <w:i/>
            <w:iCs/>
            <w:rPrChange w:id="3235" w:author="Amrit" w:date="2018-11-16T13:02:00Z">
              <w:rPr>
                <w:i/>
                <w:iCs/>
              </w:rPr>
            </w:rPrChange>
          </w:rPr>
          <w:delText>BMC Bioinformatics</w:delText>
        </w:r>
        <w:r w:rsidRPr="009B2FCB" w:rsidDel="00D81BF5">
          <w:rPr>
            <w:rFonts w:ascii="Times New Roman" w:hAnsi="Times New Roman" w:cs="Times New Roman"/>
            <w:rPrChange w:id="3236" w:author="Amrit" w:date="2018-11-16T13:02:00Z">
              <w:rPr/>
            </w:rPrChange>
          </w:rPr>
          <w:delText xml:space="preserve">, </w:delText>
        </w:r>
        <w:r w:rsidRPr="009B2FCB" w:rsidDel="00D81BF5">
          <w:rPr>
            <w:rFonts w:ascii="Times New Roman" w:hAnsi="Times New Roman" w:cs="Times New Roman"/>
            <w:b/>
            <w:bCs/>
            <w:rPrChange w:id="3237" w:author="Amrit" w:date="2018-11-16T13:02:00Z">
              <w:rPr>
                <w:b/>
                <w:bCs/>
              </w:rPr>
            </w:rPrChange>
          </w:rPr>
          <w:delText>9</w:delText>
        </w:r>
        <w:r w:rsidRPr="009B2FCB" w:rsidDel="00D81BF5">
          <w:rPr>
            <w:rFonts w:ascii="Times New Roman" w:hAnsi="Times New Roman" w:cs="Times New Roman"/>
            <w:rPrChange w:id="3238" w:author="Amrit" w:date="2018-11-16T13:02:00Z">
              <w:rPr/>
            </w:rPrChange>
          </w:rPr>
          <w:delText>, 559.</w:delText>
        </w:r>
      </w:del>
    </w:p>
    <w:p w14:paraId="4FBEB563" w14:textId="2FBA902B" w:rsidR="00AA6BBC" w:rsidRPr="009B2FCB" w:rsidDel="00D81BF5" w:rsidRDefault="00AA6BBC" w:rsidP="009B2FCB">
      <w:pPr>
        <w:pStyle w:val="Bibliography"/>
        <w:rPr>
          <w:del w:id="3239" w:author="Amrit" w:date="2018-11-12T21:42:00Z"/>
          <w:rFonts w:ascii="Times New Roman" w:hAnsi="Times New Roman" w:cs="Times New Roman"/>
          <w:rPrChange w:id="3240" w:author="Amrit" w:date="2018-11-16T13:02:00Z">
            <w:rPr>
              <w:del w:id="3241" w:author="Amrit" w:date="2018-11-12T21:42:00Z"/>
            </w:rPr>
          </w:rPrChange>
        </w:rPr>
        <w:pPrChange w:id="3242" w:author="Amrit" w:date="2018-11-16T13:02:00Z">
          <w:pPr>
            <w:pStyle w:val="Bibliography"/>
          </w:pPr>
        </w:pPrChange>
      </w:pPr>
      <w:del w:id="3243" w:author="Amrit" w:date="2018-11-12T21:42:00Z">
        <w:r w:rsidRPr="009B2FCB" w:rsidDel="00D81BF5">
          <w:rPr>
            <w:rFonts w:ascii="Times New Roman" w:hAnsi="Times New Roman" w:cs="Times New Roman"/>
            <w:rPrChange w:id="3244" w:author="Amrit" w:date="2018-11-16T13:02:00Z">
              <w:rPr/>
            </w:rPrChange>
          </w:rPr>
          <w:delText xml:space="preserve">Le Cao,K.-A. </w:delText>
        </w:r>
        <w:r w:rsidRPr="009B2FCB" w:rsidDel="00D81BF5">
          <w:rPr>
            <w:rFonts w:ascii="Times New Roman" w:hAnsi="Times New Roman" w:cs="Times New Roman"/>
            <w:i/>
            <w:iCs/>
            <w:rPrChange w:id="3245" w:author="Amrit" w:date="2018-11-16T13:02:00Z">
              <w:rPr>
                <w:i/>
                <w:iCs/>
              </w:rPr>
            </w:rPrChange>
          </w:rPr>
          <w:delText>et al.</w:delText>
        </w:r>
        <w:r w:rsidRPr="009B2FCB" w:rsidDel="00D81BF5">
          <w:rPr>
            <w:rFonts w:ascii="Times New Roman" w:hAnsi="Times New Roman" w:cs="Times New Roman"/>
            <w:rPrChange w:id="3246" w:author="Amrit" w:date="2018-11-16T13:02:00Z">
              <w:rPr/>
            </w:rPrChange>
          </w:rPr>
          <w:delText xml:space="preserve"> (2009) integrOmics: an R package to unravel relationships between two omics datasets. </w:delText>
        </w:r>
        <w:r w:rsidRPr="009B2FCB" w:rsidDel="00D81BF5">
          <w:rPr>
            <w:rFonts w:ascii="Times New Roman" w:hAnsi="Times New Roman" w:cs="Times New Roman"/>
            <w:i/>
            <w:iCs/>
            <w:rPrChange w:id="3247" w:author="Amrit" w:date="2018-11-16T13:02:00Z">
              <w:rPr>
                <w:i/>
                <w:iCs/>
              </w:rPr>
            </w:rPrChange>
          </w:rPr>
          <w:delText>Bioinformatics</w:delText>
        </w:r>
        <w:r w:rsidRPr="009B2FCB" w:rsidDel="00D81BF5">
          <w:rPr>
            <w:rFonts w:ascii="Times New Roman" w:hAnsi="Times New Roman" w:cs="Times New Roman"/>
            <w:rPrChange w:id="3248" w:author="Amrit" w:date="2018-11-16T13:02:00Z">
              <w:rPr/>
            </w:rPrChange>
          </w:rPr>
          <w:delText xml:space="preserve">, </w:delText>
        </w:r>
        <w:r w:rsidRPr="009B2FCB" w:rsidDel="00D81BF5">
          <w:rPr>
            <w:rFonts w:ascii="Times New Roman" w:hAnsi="Times New Roman" w:cs="Times New Roman"/>
            <w:b/>
            <w:bCs/>
            <w:rPrChange w:id="3249" w:author="Amrit" w:date="2018-11-16T13:02:00Z">
              <w:rPr>
                <w:b/>
                <w:bCs/>
              </w:rPr>
            </w:rPrChange>
          </w:rPr>
          <w:delText>25</w:delText>
        </w:r>
        <w:r w:rsidRPr="009B2FCB" w:rsidDel="00D81BF5">
          <w:rPr>
            <w:rFonts w:ascii="Times New Roman" w:hAnsi="Times New Roman" w:cs="Times New Roman"/>
            <w:rPrChange w:id="3250" w:author="Amrit" w:date="2018-11-16T13:02:00Z">
              <w:rPr/>
            </w:rPrChange>
          </w:rPr>
          <w:delText>, 2855–2856.</w:delText>
        </w:r>
      </w:del>
    </w:p>
    <w:p w14:paraId="62416424" w14:textId="544118B9" w:rsidR="00AA6BBC" w:rsidRPr="009B2FCB" w:rsidDel="00D81BF5" w:rsidRDefault="00AA6BBC" w:rsidP="009B2FCB">
      <w:pPr>
        <w:pStyle w:val="Bibliography"/>
        <w:rPr>
          <w:del w:id="3251" w:author="Amrit" w:date="2018-11-12T21:42:00Z"/>
          <w:rFonts w:ascii="Times New Roman" w:hAnsi="Times New Roman" w:cs="Times New Roman"/>
          <w:rPrChange w:id="3252" w:author="Amrit" w:date="2018-11-16T13:02:00Z">
            <w:rPr>
              <w:del w:id="3253" w:author="Amrit" w:date="2018-11-12T21:42:00Z"/>
            </w:rPr>
          </w:rPrChange>
        </w:rPr>
        <w:pPrChange w:id="3254" w:author="Amrit" w:date="2018-11-16T13:02:00Z">
          <w:pPr>
            <w:pStyle w:val="Bibliography"/>
          </w:pPr>
        </w:pPrChange>
      </w:pPr>
      <w:del w:id="3255" w:author="Amrit" w:date="2018-11-12T21:42:00Z">
        <w:r w:rsidRPr="009B2FCB" w:rsidDel="00D81BF5">
          <w:rPr>
            <w:rFonts w:ascii="Times New Roman" w:hAnsi="Times New Roman" w:cs="Times New Roman"/>
            <w:rPrChange w:id="3256" w:author="Amrit" w:date="2018-11-16T13:02:00Z">
              <w:rPr/>
            </w:rPrChange>
          </w:rPr>
          <w:delText xml:space="preserve">Lê Cao,K.-A. </w:delText>
        </w:r>
        <w:r w:rsidRPr="009B2FCB" w:rsidDel="00D81BF5">
          <w:rPr>
            <w:rFonts w:ascii="Times New Roman" w:hAnsi="Times New Roman" w:cs="Times New Roman"/>
            <w:i/>
            <w:iCs/>
            <w:rPrChange w:id="3257" w:author="Amrit" w:date="2018-11-16T13:02:00Z">
              <w:rPr>
                <w:i/>
                <w:iCs/>
              </w:rPr>
            </w:rPrChange>
          </w:rPr>
          <w:delText>et al.</w:delText>
        </w:r>
        <w:r w:rsidRPr="009B2FCB" w:rsidDel="00D81BF5">
          <w:rPr>
            <w:rFonts w:ascii="Times New Roman" w:hAnsi="Times New Roman" w:cs="Times New Roman"/>
            <w:rPrChange w:id="3258" w:author="Amrit" w:date="2018-11-16T13:02:00Z">
              <w:rPr/>
            </w:rPrChange>
          </w:rPr>
          <w:delText xml:space="preserve"> (2011) Sparse PLS discriminant analysis: biologically relevant feature selection and graphical displays for multiclass problems. </w:delText>
        </w:r>
        <w:r w:rsidRPr="009B2FCB" w:rsidDel="00D81BF5">
          <w:rPr>
            <w:rFonts w:ascii="Times New Roman" w:hAnsi="Times New Roman" w:cs="Times New Roman"/>
            <w:i/>
            <w:iCs/>
            <w:rPrChange w:id="3259" w:author="Amrit" w:date="2018-11-16T13:02:00Z">
              <w:rPr>
                <w:i/>
                <w:iCs/>
              </w:rPr>
            </w:rPrChange>
          </w:rPr>
          <w:delText>BMC Bioinformatics</w:delText>
        </w:r>
        <w:r w:rsidRPr="009B2FCB" w:rsidDel="00D81BF5">
          <w:rPr>
            <w:rFonts w:ascii="Times New Roman" w:hAnsi="Times New Roman" w:cs="Times New Roman"/>
            <w:rPrChange w:id="3260" w:author="Amrit" w:date="2018-11-16T13:02:00Z">
              <w:rPr/>
            </w:rPrChange>
          </w:rPr>
          <w:delText xml:space="preserve">, </w:delText>
        </w:r>
        <w:r w:rsidRPr="009B2FCB" w:rsidDel="00D81BF5">
          <w:rPr>
            <w:rFonts w:ascii="Times New Roman" w:hAnsi="Times New Roman" w:cs="Times New Roman"/>
            <w:b/>
            <w:bCs/>
            <w:rPrChange w:id="3261" w:author="Amrit" w:date="2018-11-16T13:02:00Z">
              <w:rPr>
                <w:b/>
                <w:bCs/>
              </w:rPr>
            </w:rPrChange>
          </w:rPr>
          <w:delText>12</w:delText>
        </w:r>
        <w:r w:rsidRPr="009B2FCB" w:rsidDel="00D81BF5">
          <w:rPr>
            <w:rFonts w:ascii="Times New Roman" w:hAnsi="Times New Roman" w:cs="Times New Roman"/>
            <w:rPrChange w:id="3262" w:author="Amrit" w:date="2018-11-16T13:02:00Z">
              <w:rPr/>
            </w:rPrChange>
          </w:rPr>
          <w:delText>, 253.</w:delText>
        </w:r>
      </w:del>
    </w:p>
    <w:p w14:paraId="01AB965E" w14:textId="5823D7C5" w:rsidR="00AA6BBC" w:rsidRPr="009B2FCB" w:rsidDel="00D81BF5" w:rsidRDefault="00AA6BBC" w:rsidP="009B2FCB">
      <w:pPr>
        <w:pStyle w:val="Bibliography"/>
        <w:rPr>
          <w:del w:id="3263" w:author="Amrit" w:date="2018-11-12T21:42:00Z"/>
          <w:rFonts w:ascii="Times New Roman" w:hAnsi="Times New Roman" w:cs="Times New Roman"/>
          <w:rPrChange w:id="3264" w:author="Amrit" w:date="2018-11-16T13:02:00Z">
            <w:rPr>
              <w:del w:id="3265" w:author="Amrit" w:date="2018-11-12T21:42:00Z"/>
            </w:rPr>
          </w:rPrChange>
        </w:rPr>
        <w:pPrChange w:id="3266" w:author="Amrit" w:date="2018-11-16T13:02:00Z">
          <w:pPr>
            <w:pStyle w:val="Bibliography"/>
          </w:pPr>
        </w:pPrChange>
      </w:pPr>
      <w:del w:id="3267" w:author="Amrit" w:date="2018-11-12T21:42:00Z">
        <w:r w:rsidRPr="009B2FCB" w:rsidDel="00D81BF5">
          <w:rPr>
            <w:rFonts w:ascii="Times New Roman" w:hAnsi="Times New Roman" w:cs="Times New Roman"/>
            <w:rPrChange w:id="3268" w:author="Amrit" w:date="2018-11-16T13:02:00Z">
              <w:rPr/>
            </w:rPrChange>
          </w:rPr>
          <w:delText xml:space="preserve">Liberzon,A. </w:delText>
        </w:r>
        <w:r w:rsidRPr="009B2FCB" w:rsidDel="00D81BF5">
          <w:rPr>
            <w:rFonts w:ascii="Times New Roman" w:hAnsi="Times New Roman" w:cs="Times New Roman"/>
            <w:i/>
            <w:iCs/>
            <w:rPrChange w:id="3269" w:author="Amrit" w:date="2018-11-16T13:02:00Z">
              <w:rPr>
                <w:i/>
                <w:iCs/>
              </w:rPr>
            </w:rPrChange>
          </w:rPr>
          <w:delText>et al.</w:delText>
        </w:r>
        <w:r w:rsidRPr="009B2FCB" w:rsidDel="00D81BF5">
          <w:rPr>
            <w:rFonts w:ascii="Times New Roman" w:hAnsi="Times New Roman" w:cs="Times New Roman"/>
            <w:rPrChange w:id="3270" w:author="Amrit" w:date="2018-11-16T13:02:00Z">
              <w:rPr/>
            </w:rPrChange>
          </w:rPr>
          <w:delText xml:space="preserve"> (2015) The molecular signatures database hallmark gene set collection. </w:delText>
        </w:r>
        <w:r w:rsidRPr="009B2FCB" w:rsidDel="00D81BF5">
          <w:rPr>
            <w:rFonts w:ascii="Times New Roman" w:hAnsi="Times New Roman" w:cs="Times New Roman"/>
            <w:i/>
            <w:iCs/>
            <w:rPrChange w:id="3271" w:author="Amrit" w:date="2018-11-16T13:02:00Z">
              <w:rPr>
                <w:i/>
                <w:iCs/>
              </w:rPr>
            </w:rPrChange>
          </w:rPr>
          <w:delText>Cell Syst.</w:delText>
        </w:r>
        <w:r w:rsidRPr="009B2FCB" w:rsidDel="00D81BF5">
          <w:rPr>
            <w:rFonts w:ascii="Times New Roman" w:hAnsi="Times New Roman" w:cs="Times New Roman"/>
            <w:rPrChange w:id="3272" w:author="Amrit" w:date="2018-11-16T13:02:00Z">
              <w:rPr/>
            </w:rPrChange>
          </w:rPr>
          <w:delText xml:space="preserve">, </w:delText>
        </w:r>
        <w:r w:rsidRPr="009B2FCB" w:rsidDel="00D81BF5">
          <w:rPr>
            <w:rFonts w:ascii="Times New Roman" w:hAnsi="Times New Roman" w:cs="Times New Roman"/>
            <w:b/>
            <w:bCs/>
            <w:rPrChange w:id="3273" w:author="Amrit" w:date="2018-11-16T13:02:00Z">
              <w:rPr>
                <w:b/>
                <w:bCs/>
              </w:rPr>
            </w:rPrChange>
          </w:rPr>
          <w:delText>1</w:delText>
        </w:r>
        <w:r w:rsidRPr="009B2FCB" w:rsidDel="00D81BF5">
          <w:rPr>
            <w:rFonts w:ascii="Times New Roman" w:hAnsi="Times New Roman" w:cs="Times New Roman"/>
            <w:rPrChange w:id="3274" w:author="Amrit" w:date="2018-11-16T13:02:00Z">
              <w:rPr/>
            </w:rPrChange>
          </w:rPr>
          <w:delText>, 417–425.</w:delText>
        </w:r>
      </w:del>
    </w:p>
    <w:p w14:paraId="2EB44D18" w14:textId="09A8C4DD" w:rsidR="00AA6BBC" w:rsidRPr="009B2FCB" w:rsidDel="00D81BF5" w:rsidRDefault="00AA6BBC" w:rsidP="009B2FCB">
      <w:pPr>
        <w:pStyle w:val="Bibliography"/>
        <w:rPr>
          <w:del w:id="3275" w:author="Amrit" w:date="2018-11-12T21:42:00Z"/>
          <w:rFonts w:ascii="Times New Roman" w:hAnsi="Times New Roman" w:cs="Times New Roman"/>
          <w:rPrChange w:id="3276" w:author="Amrit" w:date="2018-11-16T13:02:00Z">
            <w:rPr>
              <w:del w:id="3277" w:author="Amrit" w:date="2018-11-12T21:42:00Z"/>
            </w:rPr>
          </w:rPrChange>
        </w:rPr>
        <w:pPrChange w:id="3278" w:author="Amrit" w:date="2018-11-16T13:02:00Z">
          <w:pPr>
            <w:pStyle w:val="Bibliography"/>
          </w:pPr>
        </w:pPrChange>
      </w:pPr>
      <w:del w:id="3279" w:author="Amrit" w:date="2018-11-12T21:42:00Z">
        <w:r w:rsidRPr="009B2FCB" w:rsidDel="00D81BF5">
          <w:rPr>
            <w:rFonts w:ascii="Times New Roman" w:hAnsi="Times New Roman" w:cs="Times New Roman"/>
            <w:rPrChange w:id="3280" w:author="Amrit" w:date="2018-11-16T13:02:00Z">
              <w:rPr/>
            </w:rPrChange>
          </w:rPr>
          <w:delText xml:space="preserve">Liquet,B. </w:delText>
        </w:r>
        <w:r w:rsidRPr="009B2FCB" w:rsidDel="00D81BF5">
          <w:rPr>
            <w:rFonts w:ascii="Times New Roman" w:hAnsi="Times New Roman" w:cs="Times New Roman"/>
            <w:i/>
            <w:iCs/>
            <w:rPrChange w:id="3281" w:author="Amrit" w:date="2018-11-16T13:02:00Z">
              <w:rPr>
                <w:i/>
                <w:iCs/>
              </w:rPr>
            </w:rPrChange>
          </w:rPr>
          <w:delText>et al.</w:delText>
        </w:r>
        <w:r w:rsidRPr="009B2FCB" w:rsidDel="00D81BF5">
          <w:rPr>
            <w:rFonts w:ascii="Times New Roman" w:hAnsi="Times New Roman" w:cs="Times New Roman"/>
            <w:rPrChange w:id="3282" w:author="Amrit" w:date="2018-11-16T13:02:00Z">
              <w:rPr/>
            </w:rPrChange>
          </w:rPr>
          <w:delText xml:space="preserve"> (2012) A novel approach for biomarker selection and the integration of repeated measures experiments from two assays. </w:delText>
        </w:r>
        <w:r w:rsidRPr="009B2FCB" w:rsidDel="00D81BF5">
          <w:rPr>
            <w:rFonts w:ascii="Times New Roman" w:hAnsi="Times New Roman" w:cs="Times New Roman"/>
            <w:i/>
            <w:iCs/>
            <w:rPrChange w:id="3283" w:author="Amrit" w:date="2018-11-16T13:02:00Z">
              <w:rPr>
                <w:i/>
                <w:iCs/>
              </w:rPr>
            </w:rPrChange>
          </w:rPr>
          <w:delText>BMC Bioinformatics</w:delText>
        </w:r>
        <w:r w:rsidRPr="009B2FCB" w:rsidDel="00D81BF5">
          <w:rPr>
            <w:rFonts w:ascii="Times New Roman" w:hAnsi="Times New Roman" w:cs="Times New Roman"/>
            <w:rPrChange w:id="3284" w:author="Amrit" w:date="2018-11-16T13:02:00Z">
              <w:rPr/>
            </w:rPrChange>
          </w:rPr>
          <w:delText xml:space="preserve">, </w:delText>
        </w:r>
        <w:r w:rsidRPr="009B2FCB" w:rsidDel="00D81BF5">
          <w:rPr>
            <w:rFonts w:ascii="Times New Roman" w:hAnsi="Times New Roman" w:cs="Times New Roman"/>
            <w:b/>
            <w:bCs/>
            <w:rPrChange w:id="3285" w:author="Amrit" w:date="2018-11-16T13:02:00Z">
              <w:rPr>
                <w:b/>
                <w:bCs/>
              </w:rPr>
            </w:rPrChange>
          </w:rPr>
          <w:delText>13</w:delText>
        </w:r>
        <w:r w:rsidRPr="009B2FCB" w:rsidDel="00D81BF5">
          <w:rPr>
            <w:rFonts w:ascii="Times New Roman" w:hAnsi="Times New Roman" w:cs="Times New Roman"/>
            <w:rPrChange w:id="3286" w:author="Amrit" w:date="2018-11-16T13:02:00Z">
              <w:rPr/>
            </w:rPrChange>
          </w:rPr>
          <w:delText>, 325.</w:delText>
        </w:r>
      </w:del>
    </w:p>
    <w:p w14:paraId="55FE6D5B" w14:textId="669DE25A" w:rsidR="00AA6BBC" w:rsidRPr="009B2FCB" w:rsidDel="00D81BF5" w:rsidRDefault="00AA6BBC" w:rsidP="009B2FCB">
      <w:pPr>
        <w:pStyle w:val="Bibliography"/>
        <w:rPr>
          <w:del w:id="3287" w:author="Amrit" w:date="2018-11-12T21:42:00Z"/>
          <w:rFonts w:ascii="Times New Roman" w:hAnsi="Times New Roman" w:cs="Times New Roman"/>
          <w:rPrChange w:id="3288" w:author="Amrit" w:date="2018-11-16T13:02:00Z">
            <w:rPr>
              <w:del w:id="3289" w:author="Amrit" w:date="2018-11-12T21:42:00Z"/>
            </w:rPr>
          </w:rPrChange>
        </w:rPr>
        <w:pPrChange w:id="3290" w:author="Amrit" w:date="2018-11-16T13:02:00Z">
          <w:pPr>
            <w:pStyle w:val="Bibliography"/>
          </w:pPr>
        </w:pPrChange>
      </w:pPr>
      <w:del w:id="3291" w:author="Amrit" w:date="2018-11-12T21:42:00Z">
        <w:r w:rsidRPr="009B2FCB" w:rsidDel="00D81BF5">
          <w:rPr>
            <w:rFonts w:ascii="Times New Roman" w:hAnsi="Times New Roman" w:cs="Times New Roman"/>
            <w:rPrChange w:id="3292" w:author="Amrit" w:date="2018-11-16T13:02:00Z">
              <w:rPr/>
            </w:rPrChange>
          </w:rPr>
          <w:delText xml:space="preserve">Lock,E.F. </w:delText>
        </w:r>
        <w:r w:rsidRPr="009B2FCB" w:rsidDel="00D81BF5">
          <w:rPr>
            <w:rFonts w:ascii="Times New Roman" w:hAnsi="Times New Roman" w:cs="Times New Roman"/>
            <w:i/>
            <w:iCs/>
            <w:rPrChange w:id="3293" w:author="Amrit" w:date="2018-11-16T13:02:00Z">
              <w:rPr>
                <w:i/>
                <w:iCs/>
              </w:rPr>
            </w:rPrChange>
          </w:rPr>
          <w:delText>et al.</w:delText>
        </w:r>
        <w:r w:rsidRPr="009B2FCB" w:rsidDel="00D81BF5">
          <w:rPr>
            <w:rFonts w:ascii="Times New Roman" w:hAnsi="Times New Roman" w:cs="Times New Roman"/>
            <w:rPrChange w:id="3294" w:author="Amrit" w:date="2018-11-16T13:02:00Z">
              <w:rPr/>
            </w:rPrChange>
          </w:rPr>
          <w:delText xml:space="preserve"> (2013) Joint and individual variation explained (JIVE) for integrated analysis of multiple data types. </w:delText>
        </w:r>
        <w:r w:rsidRPr="009B2FCB" w:rsidDel="00D81BF5">
          <w:rPr>
            <w:rFonts w:ascii="Times New Roman" w:hAnsi="Times New Roman" w:cs="Times New Roman"/>
            <w:i/>
            <w:iCs/>
            <w:rPrChange w:id="3295" w:author="Amrit" w:date="2018-11-16T13:02:00Z">
              <w:rPr>
                <w:i/>
                <w:iCs/>
              </w:rPr>
            </w:rPrChange>
          </w:rPr>
          <w:delText>Ann. Appl. Stat.</w:delText>
        </w:r>
        <w:r w:rsidRPr="009B2FCB" w:rsidDel="00D81BF5">
          <w:rPr>
            <w:rFonts w:ascii="Times New Roman" w:hAnsi="Times New Roman" w:cs="Times New Roman"/>
            <w:rPrChange w:id="3296" w:author="Amrit" w:date="2018-11-16T13:02:00Z">
              <w:rPr/>
            </w:rPrChange>
          </w:rPr>
          <w:delText xml:space="preserve">, </w:delText>
        </w:r>
        <w:r w:rsidRPr="009B2FCB" w:rsidDel="00D81BF5">
          <w:rPr>
            <w:rFonts w:ascii="Times New Roman" w:hAnsi="Times New Roman" w:cs="Times New Roman"/>
            <w:b/>
            <w:bCs/>
            <w:rPrChange w:id="3297" w:author="Amrit" w:date="2018-11-16T13:02:00Z">
              <w:rPr>
                <w:b/>
                <w:bCs/>
              </w:rPr>
            </w:rPrChange>
          </w:rPr>
          <w:delText>7</w:delText>
        </w:r>
        <w:r w:rsidRPr="009B2FCB" w:rsidDel="00D81BF5">
          <w:rPr>
            <w:rFonts w:ascii="Times New Roman" w:hAnsi="Times New Roman" w:cs="Times New Roman"/>
            <w:rPrChange w:id="3298" w:author="Amrit" w:date="2018-11-16T13:02:00Z">
              <w:rPr/>
            </w:rPrChange>
          </w:rPr>
          <w:delText>, 523–542.</w:delText>
        </w:r>
      </w:del>
    </w:p>
    <w:p w14:paraId="1CB63286" w14:textId="2B4F3952" w:rsidR="00AA6BBC" w:rsidRPr="009B2FCB" w:rsidDel="00D81BF5" w:rsidRDefault="00AA6BBC" w:rsidP="009B2FCB">
      <w:pPr>
        <w:pStyle w:val="Bibliography"/>
        <w:rPr>
          <w:del w:id="3299" w:author="Amrit" w:date="2018-11-12T21:42:00Z"/>
          <w:rFonts w:ascii="Times New Roman" w:hAnsi="Times New Roman" w:cs="Times New Roman"/>
          <w:rPrChange w:id="3300" w:author="Amrit" w:date="2018-11-16T13:02:00Z">
            <w:rPr>
              <w:del w:id="3301" w:author="Amrit" w:date="2018-11-12T21:42:00Z"/>
            </w:rPr>
          </w:rPrChange>
        </w:rPr>
        <w:pPrChange w:id="3302" w:author="Amrit" w:date="2018-11-16T13:02:00Z">
          <w:pPr>
            <w:pStyle w:val="Bibliography"/>
          </w:pPr>
        </w:pPrChange>
      </w:pPr>
      <w:del w:id="3303" w:author="Amrit" w:date="2018-11-12T21:42:00Z">
        <w:r w:rsidRPr="009B2FCB" w:rsidDel="00D81BF5">
          <w:rPr>
            <w:rFonts w:ascii="Times New Roman" w:hAnsi="Times New Roman" w:cs="Times New Roman"/>
            <w:rPrChange w:id="3304" w:author="Amrit" w:date="2018-11-16T13:02:00Z">
              <w:rPr/>
            </w:rPrChange>
          </w:rPr>
          <w:delText xml:space="preserve">Ma,S. </w:delText>
        </w:r>
        <w:r w:rsidRPr="009B2FCB" w:rsidDel="00D81BF5">
          <w:rPr>
            <w:rFonts w:ascii="Times New Roman" w:hAnsi="Times New Roman" w:cs="Times New Roman"/>
            <w:i/>
            <w:iCs/>
            <w:rPrChange w:id="3305" w:author="Amrit" w:date="2018-11-16T13:02:00Z">
              <w:rPr>
                <w:i/>
                <w:iCs/>
              </w:rPr>
            </w:rPrChange>
          </w:rPr>
          <w:delText>et al.</w:delText>
        </w:r>
        <w:r w:rsidRPr="009B2FCB" w:rsidDel="00D81BF5">
          <w:rPr>
            <w:rFonts w:ascii="Times New Roman" w:hAnsi="Times New Roman" w:cs="Times New Roman"/>
            <w:rPrChange w:id="3306" w:author="Amrit" w:date="2018-11-16T13:02:00Z">
              <w:rPr/>
            </w:rPrChange>
          </w:rPr>
          <w:delText xml:space="preserve"> (2016) Breast cancer prognostics using multi-omics data. </w:delText>
        </w:r>
        <w:r w:rsidRPr="009B2FCB" w:rsidDel="00D81BF5">
          <w:rPr>
            <w:rFonts w:ascii="Times New Roman" w:hAnsi="Times New Roman" w:cs="Times New Roman"/>
            <w:i/>
            <w:iCs/>
            <w:rPrChange w:id="3307" w:author="Amrit" w:date="2018-11-16T13:02:00Z">
              <w:rPr>
                <w:i/>
                <w:iCs/>
              </w:rPr>
            </w:rPrChange>
          </w:rPr>
          <w:delText>AMIA Summits Transl. Sci. Proc.</w:delText>
        </w:r>
        <w:r w:rsidRPr="009B2FCB" w:rsidDel="00D81BF5">
          <w:rPr>
            <w:rFonts w:ascii="Times New Roman" w:hAnsi="Times New Roman" w:cs="Times New Roman"/>
            <w:rPrChange w:id="3308" w:author="Amrit" w:date="2018-11-16T13:02:00Z">
              <w:rPr/>
            </w:rPrChange>
          </w:rPr>
          <w:delText xml:space="preserve">, </w:delText>
        </w:r>
        <w:r w:rsidRPr="009B2FCB" w:rsidDel="00D81BF5">
          <w:rPr>
            <w:rFonts w:ascii="Times New Roman" w:hAnsi="Times New Roman" w:cs="Times New Roman"/>
            <w:b/>
            <w:bCs/>
            <w:rPrChange w:id="3309" w:author="Amrit" w:date="2018-11-16T13:02:00Z">
              <w:rPr>
                <w:b/>
                <w:bCs/>
              </w:rPr>
            </w:rPrChange>
          </w:rPr>
          <w:delText>2016</w:delText>
        </w:r>
        <w:r w:rsidRPr="009B2FCB" w:rsidDel="00D81BF5">
          <w:rPr>
            <w:rFonts w:ascii="Times New Roman" w:hAnsi="Times New Roman" w:cs="Times New Roman"/>
            <w:rPrChange w:id="3310" w:author="Amrit" w:date="2018-11-16T13:02:00Z">
              <w:rPr/>
            </w:rPrChange>
          </w:rPr>
          <w:delText>, 52.</w:delText>
        </w:r>
      </w:del>
    </w:p>
    <w:p w14:paraId="14BCF8D4" w14:textId="0551A7FA" w:rsidR="00AA6BBC" w:rsidRPr="009B2FCB" w:rsidDel="00D81BF5" w:rsidRDefault="00AA6BBC" w:rsidP="009B2FCB">
      <w:pPr>
        <w:pStyle w:val="Bibliography"/>
        <w:rPr>
          <w:del w:id="3311" w:author="Amrit" w:date="2018-11-12T21:42:00Z"/>
          <w:rFonts w:ascii="Times New Roman" w:hAnsi="Times New Roman" w:cs="Times New Roman"/>
          <w:rPrChange w:id="3312" w:author="Amrit" w:date="2018-11-16T13:02:00Z">
            <w:rPr>
              <w:del w:id="3313" w:author="Amrit" w:date="2018-11-12T21:42:00Z"/>
            </w:rPr>
          </w:rPrChange>
        </w:rPr>
        <w:pPrChange w:id="3314" w:author="Amrit" w:date="2018-11-16T13:02:00Z">
          <w:pPr>
            <w:pStyle w:val="Bibliography"/>
          </w:pPr>
        </w:pPrChange>
      </w:pPr>
      <w:del w:id="3315" w:author="Amrit" w:date="2018-11-12T21:42:00Z">
        <w:r w:rsidRPr="009B2FCB" w:rsidDel="00D81BF5">
          <w:rPr>
            <w:rFonts w:ascii="Times New Roman" w:hAnsi="Times New Roman" w:cs="Times New Roman"/>
            <w:rPrChange w:id="3316" w:author="Amrit" w:date="2018-11-16T13:02:00Z">
              <w:rPr/>
            </w:rPrChange>
          </w:rPr>
          <w:delText xml:space="preserve">Mariette,J. and Villa-Vialaneix,N. (2017) Unsupervised multiple kernel learning for heterogeneous data integration. </w:delText>
        </w:r>
        <w:r w:rsidRPr="009B2FCB" w:rsidDel="00D81BF5">
          <w:rPr>
            <w:rFonts w:ascii="Times New Roman" w:hAnsi="Times New Roman" w:cs="Times New Roman"/>
            <w:i/>
            <w:iCs/>
            <w:rPrChange w:id="3317" w:author="Amrit" w:date="2018-11-16T13:02:00Z">
              <w:rPr>
                <w:i/>
                <w:iCs/>
              </w:rPr>
            </w:rPrChange>
          </w:rPr>
          <w:delText>Bioinformatics</w:delText>
        </w:r>
        <w:r w:rsidRPr="009B2FCB" w:rsidDel="00D81BF5">
          <w:rPr>
            <w:rFonts w:ascii="Times New Roman" w:hAnsi="Times New Roman" w:cs="Times New Roman"/>
            <w:rPrChange w:id="3318" w:author="Amrit" w:date="2018-11-16T13:02:00Z">
              <w:rPr/>
            </w:rPrChange>
          </w:rPr>
          <w:delText>.</w:delText>
        </w:r>
      </w:del>
    </w:p>
    <w:p w14:paraId="30A28EB2" w14:textId="31D3C4E4" w:rsidR="00AA6BBC" w:rsidRPr="009B2FCB" w:rsidDel="00D81BF5" w:rsidRDefault="00AA6BBC" w:rsidP="009B2FCB">
      <w:pPr>
        <w:pStyle w:val="Bibliography"/>
        <w:rPr>
          <w:del w:id="3319" w:author="Amrit" w:date="2018-11-12T21:42:00Z"/>
          <w:rFonts w:ascii="Times New Roman" w:hAnsi="Times New Roman" w:cs="Times New Roman"/>
          <w:rPrChange w:id="3320" w:author="Amrit" w:date="2018-11-16T13:02:00Z">
            <w:rPr>
              <w:del w:id="3321" w:author="Amrit" w:date="2018-11-12T21:42:00Z"/>
            </w:rPr>
          </w:rPrChange>
        </w:rPr>
        <w:pPrChange w:id="3322" w:author="Amrit" w:date="2018-11-16T13:02:00Z">
          <w:pPr>
            <w:pStyle w:val="Bibliography"/>
          </w:pPr>
        </w:pPrChange>
      </w:pPr>
      <w:del w:id="3323" w:author="Amrit" w:date="2018-11-12T21:42:00Z">
        <w:r w:rsidRPr="009B2FCB" w:rsidDel="00D81BF5">
          <w:rPr>
            <w:rFonts w:ascii="Times New Roman" w:hAnsi="Times New Roman" w:cs="Times New Roman"/>
            <w:rPrChange w:id="3324" w:author="Amrit" w:date="2018-11-16T13:02:00Z">
              <w:rPr/>
            </w:rPrChange>
          </w:rPr>
          <w:delText xml:space="preserve">Meng,C. </w:delText>
        </w:r>
        <w:r w:rsidRPr="009B2FCB" w:rsidDel="00D81BF5">
          <w:rPr>
            <w:rFonts w:ascii="Times New Roman" w:hAnsi="Times New Roman" w:cs="Times New Roman"/>
            <w:i/>
            <w:iCs/>
            <w:rPrChange w:id="3325" w:author="Amrit" w:date="2018-11-16T13:02:00Z">
              <w:rPr>
                <w:i/>
                <w:iCs/>
              </w:rPr>
            </w:rPrChange>
          </w:rPr>
          <w:delText>et al.</w:delText>
        </w:r>
        <w:r w:rsidRPr="009B2FCB" w:rsidDel="00D81BF5">
          <w:rPr>
            <w:rFonts w:ascii="Times New Roman" w:hAnsi="Times New Roman" w:cs="Times New Roman"/>
            <w:rPrChange w:id="3326" w:author="Amrit" w:date="2018-11-16T13:02:00Z">
              <w:rPr/>
            </w:rPrChange>
          </w:rPr>
          <w:delText xml:space="preserve"> (2016) Dimension reduction techniques for the integrative analysis of multi-omics data. </w:delText>
        </w:r>
        <w:r w:rsidRPr="009B2FCB" w:rsidDel="00D81BF5">
          <w:rPr>
            <w:rFonts w:ascii="Times New Roman" w:hAnsi="Times New Roman" w:cs="Times New Roman"/>
            <w:i/>
            <w:iCs/>
            <w:rPrChange w:id="3327" w:author="Amrit" w:date="2018-11-16T13:02:00Z">
              <w:rPr>
                <w:i/>
                <w:iCs/>
              </w:rPr>
            </w:rPrChange>
          </w:rPr>
          <w:delText>Brief. Bioinform.</w:delText>
        </w:r>
        <w:r w:rsidRPr="009B2FCB" w:rsidDel="00D81BF5">
          <w:rPr>
            <w:rFonts w:ascii="Times New Roman" w:hAnsi="Times New Roman" w:cs="Times New Roman"/>
            <w:rPrChange w:id="3328" w:author="Amrit" w:date="2018-11-16T13:02:00Z">
              <w:rPr/>
            </w:rPrChange>
          </w:rPr>
          <w:delText xml:space="preserve">, </w:delText>
        </w:r>
        <w:r w:rsidRPr="009B2FCB" w:rsidDel="00D81BF5">
          <w:rPr>
            <w:rFonts w:ascii="Times New Roman" w:hAnsi="Times New Roman" w:cs="Times New Roman"/>
            <w:b/>
            <w:bCs/>
            <w:rPrChange w:id="3329" w:author="Amrit" w:date="2018-11-16T13:02:00Z">
              <w:rPr>
                <w:b/>
                <w:bCs/>
              </w:rPr>
            </w:rPrChange>
          </w:rPr>
          <w:delText>17</w:delText>
        </w:r>
        <w:r w:rsidRPr="009B2FCB" w:rsidDel="00D81BF5">
          <w:rPr>
            <w:rFonts w:ascii="Times New Roman" w:hAnsi="Times New Roman" w:cs="Times New Roman"/>
            <w:rPrChange w:id="3330" w:author="Amrit" w:date="2018-11-16T13:02:00Z">
              <w:rPr/>
            </w:rPrChange>
          </w:rPr>
          <w:delText>, 628–641.</w:delText>
        </w:r>
      </w:del>
    </w:p>
    <w:p w14:paraId="6749068C" w14:textId="375BF95F" w:rsidR="00AA6BBC" w:rsidRPr="009B2FCB" w:rsidDel="00D81BF5" w:rsidRDefault="00AA6BBC" w:rsidP="009B2FCB">
      <w:pPr>
        <w:pStyle w:val="Bibliography"/>
        <w:rPr>
          <w:del w:id="3331" w:author="Amrit" w:date="2018-11-12T21:42:00Z"/>
          <w:rFonts w:ascii="Times New Roman" w:hAnsi="Times New Roman" w:cs="Times New Roman"/>
          <w:rPrChange w:id="3332" w:author="Amrit" w:date="2018-11-16T13:02:00Z">
            <w:rPr>
              <w:del w:id="3333" w:author="Amrit" w:date="2018-11-12T21:42:00Z"/>
            </w:rPr>
          </w:rPrChange>
        </w:rPr>
        <w:pPrChange w:id="3334" w:author="Amrit" w:date="2018-11-16T13:02:00Z">
          <w:pPr>
            <w:pStyle w:val="Bibliography"/>
          </w:pPr>
        </w:pPrChange>
      </w:pPr>
      <w:del w:id="3335" w:author="Amrit" w:date="2018-11-12T21:42:00Z">
        <w:r w:rsidRPr="009B2FCB" w:rsidDel="00D81BF5">
          <w:rPr>
            <w:rFonts w:ascii="Times New Roman" w:hAnsi="Times New Roman" w:cs="Times New Roman"/>
            <w:rPrChange w:id="3336" w:author="Amrit" w:date="2018-11-16T13:02:00Z">
              <w:rPr/>
            </w:rPrChange>
          </w:rPr>
          <w:delText xml:space="preserve">Parker,H.S. </w:delText>
        </w:r>
        <w:r w:rsidRPr="009B2FCB" w:rsidDel="00D81BF5">
          <w:rPr>
            <w:rFonts w:ascii="Times New Roman" w:hAnsi="Times New Roman" w:cs="Times New Roman"/>
            <w:i/>
            <w:iCs/>
            <w:rPrChange w:id="3337" w:author="Amrit" w:date="2018-11-16T13:02:00Z">
              <w:rPr>
                <w:i/>
                <w:iCs/>
              </w:rPr>
            </w:rPrChange>
          </w:rPr>
          <w:delText>et al.</w:delText>
        </w:r>
        <w:r w:rsidRPr="009B2FCB" w:rsidDel="00D81BF5">
          <w:rPr>
            <w:rFonts w:ascii="Times New Roman" w:hAnsi="Times New Roman" w:cs="Times New Roman"/>
            <w:rPrChange w:id="3338" w:author="Amrit" w:date="2018-11-16T13:02:00Z">
              <w:rPr/>
            </w:rPrChange>
          </w:rPr>
          <w:delText xml:space="preserve"> (2014) Removing batch effects for prediction problems with frozen surrogate variable analysis. </w:delText>
        </w:r>
        <w:r w:rsidRPr="009B2FCB" w:rsidDel="00D81BF5">
          <w:rPr>
            <w:rFonts w:ascii="Times New Roman" w:hAnsi="Times New Roman" w:cs="Times New Roman"/>
            <w:i/>
            <w:iCs/>
            <w:rPrChange w:id="3339" w:author="Amrit" w:date="2018-11-16T13:02:00Z">
              <w:rPr>
                <w:i/>
                <w:iCs/>
              </w:rPr>
            </w:rPrChange>
          </w:rPr>
          <w:delText>PeerJ</w:delText>
        </w:r>
        <w:r w:rsidRPr="009B2FCB" w:rsidDel="00D81BF5">
          <w:rPr>
            <w:rFonts w:ascii="Times New Roman" w:hAnsi="Times New Roman" w:cs="Times New Roman"/>
            <w:rPrChange w:id="3340" w:author="Amrit" w:date="2018-11-16T13:02:00Z">
              <w:rPr/>
            </w:rPrChange>
          </w:rPr>
          <w:delText xml:space="preserve">, </w:delText>
        </w:r>
        <w:r w:rsidRPr="009B2FCB" w:rsidDel="00D81BF5">
          <w:rPr>
            <w:rFonts w:ascii="Times New Roman" w:hAnsi="Times New Roman" w:cs="Times New Roman"/>
            <w:b/>
            <w:bCs/>
            <w:rPrChange w:id="3341" w:author="Amrit" w:date="2018-11-16T13:02:00Z">
              <w:rPr>
                <w:b/>
                <w:bCs/>
              </w:rPr>
            </w:rPrChange>
          </w:rPr>
          <w:delText>2</w:delText>
        </w:r>
        <w:r w:rsidRPr="009B2FCB" w:rsidDel="00D81BF5">
          <w:rPr>
            <w:rFonts w:ascii="Times New Roman" w:hAnsi="Times New Roman" w:cs="Times New Roman"/>
            <w:rPrChange w:id="3342" w:author="Amrit" w:date="2018-11-16T13:02:00Z">
              <w:rPr/>
            </w:rPrChange>
          </w:rPr>
          <w:delText>, e561.</w:delText>
        </w:r>
      </w:del>
    </w:p>
    <w:p w14:paraId="778D186D" w14:textId="061D0B04" w:rsidR="00AA6BBC" w:rsidRPr="009B2FCB" w:rsidDel="00D81BF5" w:rsidRDefault="00AA6BBC" w:rsidP="009B2FCB">
      <w:pPr>
        <w:pStyle w:val="Bibliography"/>
        <w:rPr>
          <w:del w:id="3343" w:author="Amrit" w:date="2018-11-12T21:42:00Z"/>
          <w:rFonts w:ascii="Times New Roman" w:hAnsi="Times New Roman" w:cs="Times New Roman"/>
          <w:rPrChange w:id="3344" w:author="Amrit" w:date="2018-11-16T13:02:00Z">
            <w:rPr>
              <w:del w:id="3345" w:author="Amrit" w:date="2018-11-12T21:42:00Z"/>
            </w:rPr>
          </w:rPrChange>
        </w:rPr>
        <w:pPrChange w:id="3346" w:author="Amrit" w:date="2018-11-16T13:02:00Z">
          <w:pPr>
            <w:pStyle w:val="Bibliography"/>
          </w:pPr>
        </w:pPrChange>
      </w:pPr>
      <w:del w:id="3347" w:author="Amrit" w:date="2018-11-12T21:42:00Z">
        <w:r w:rsidRPr="009B2FCB" w:rsidDel="00D81BF5">
          <w:rPr>
            <w:rFonts w:ascii="Times New Roman" w:hAnsi="Times New Roman" w:cs="Times New Roman"/>
            <w:rPrChange w:id="3348" w:author="Amrit" w:date="2018-11-16T13:02:00Z">
              <w:rPr/>
            </w:rPrChange>
          </w:rPr>
          <w:delText xml:space="preserve">Ritchie,M.D. </w:delText>
        </w:r>
        <w:r w:rsidRPr="009B2FCB" w:rsidDel="00D81BF5">
          <w:rPr>
            <w:rFonts w:ascii="Times New Roman" w:hAnsi="Times New Roman" w:cs="Times New Roman"/>
            <w:i/>
            <w:iCs/>
            <w:rPrChange w:id="3349" w:author="Amrit" w:date="2018-11-16T13:02:00Z">
              <w:rPr>
                <w:i/>
                <w:iCs/>
              </w:rPr>
            </w:rPrChange>
          </w:rPr>
          <w:delText>et al.</w:delText>
        </w:r>
        <w:r w:rsidRPr="009B2FCB" w:rsidDel="00D81BF5">
          <w:rPr>
            <w:rFonts w:ascii="Times New Roman" w:hAnsi="Times New Roman" w:cs="Times New Roman"/>
            <w:rPrChange w:id="3350" w:author="Amrit" w:date="2018-11-16T13:02:00Z">
              <w:rPr/>
            </w:rPrChange>
          </w:rPr>
          <w:delText xml:space="preserve"> (2015) Methods of integrating data to uncover genotype–phenotype interactions. </w:delText>
        </w:r>
        <w:r w:rsidRPr="009B2FCB" w:rsidDel="00D81BF5">
          <w:rPr>
            <w:rFonts w:ascii="Times New Roman" w:hAnsi="Times New Roman" w:cs="Times New Roman"/>
            <w:i/>
            <w:iCs/>
            <w:rPrChange w:id="3351" w:author="Amrit" w:date="2018-11-16T13:02:00Z">
              <w:rPr>
                <w:i/>
                <w:iCs/>
              </w:rPr>
            </w:rPrChange>
          </w:rPr>
          <w:delText>Nat. Rev. Genet.</w:delText>
        </w:r>
        <w:r w:rsidRPr="009B2FCB" w:rsidDel="00D81BF5">
          <w:rPr>
            <w:rFonts w:ascii="Times New Roman" w:hAnsi="Times New Roman" w:cs="Times New Roman"/>
            <w:rPrChange w:id="3352" w:author="Amrit" w:date="2018-11-16T13:02:00Z">
              <w:rPr/>
            </w:rPrChange>
          </w:rPr>
          <w:delText xml:space="preserve">, </w:delText>
        </w:r>
        <w:r w:rsidRPr="009B2FCB" w:rsidDel="00D81BF5">
          <w:rPr>
            <w:rFonts w:ascii="Times New Roman" w:hAnsi="Times New Roman" w:cs="Times New Roman"/>
            <w:b/>
            <w:bCs/>
            <w:rPrChange w:id="3353" w:author="Amrit" w:date="2018-11-16T13:02:00Z">
              <w:rPr>
                <w:b/>
                <w:bCs/>
              </w:rPr>
            </w:rPrChange>
          </w:rPr>
          <w:delText>16</w:delText>
        </w:r>
        <w:r w:rsidRPr="009B2FCB" w:rsidDel="00D81BF5">
          <w:rPr>
            <w:rFonts w:ascii="Times New Roman" w:hAnsi="Times New Roman" w:cs="Times New Roman"/>
            <w:rPrChange w:id="3354" w:author="Amrit" w:date="2018-11-16T13:02:00Z">
              <w:rPr/>
            </w:rPrChange>
          </w:rPr>
          <w:delText>, 85–97.</w:delText>
        </w:r>
      </w:del>
    </w:p>
    <w:p w14:paraId="7AEEF931" w14:textId="2B21D9D8" w:rsidR="00AA6BBC" w:rsidRPr="009B2FCB" w:rsidDel="00D81BF5" w:rsidRDefault="00AA6BBC" w:rsidP="009B2FCB">
      <w:pPr>
        <w:pStyle w:val="Bibliography"/>
        <w:rPr>
          <w:del w:id="3355" w:author="Amrit" w:date="2018-11-12T21:42:00Z"/>
          <w:rFonts w:ascii="Times New Roman" w:hAnsi="Times New Roman" w:cs="Times New Roman"/>
          <w:rPrChange w:id="3356" w:author="Amrit" w:date="2018-11-16T13:02:00Z">
            <w:rPr>
              <w:del w:id="3357" w:author="Amrit" w:date="2018-11-12T21:42:00Z"/>
            </w:rPr>
          </w:rPrChange>
        </w:rPr>
        <w:pPrChange w:id="3358" w:author="Amrit" w:date="2018-11-16T13:02:00Z">
          <w:pPr>
            <w:pStyle w:val="Bibliography"/>
          </w:pPr>
        </w:pPrChange>
      </w:pPr>
      <w:del w:id="3359" w:author="Amrit" w:date="2018-11-12T21:42:00Z">
        <w:r w:rsidRPr="009B2FCB" w:rsidDel="00D81BF5">
          <w:rPr>
            <w:rFonts w:ascii="Times New Roman" w:hAnsi="Times New Roman" w:cs="Times New Roman"/>
            <w:rPrChange w:id="3360" w:author="Amrit" w:date="2018-11-16T13:02:00Z">
              <w:rPr/>
            </w:rPrChange>
          </w:rPr>
          <w:delText xml:space="preserve">Rohart,F. </w:delText>
        </w:r>
        <w:r w:rsidRPr="009B2FCB" w:rsidDel="00D81BF5">
          <w:rPr>
            <w:rFonts w:ascii="Times New Roman" w:hAnsi="Times New Roman" w:cs="Times New Roman"/>
            <w:i/>
            <w:iCs/>
            <w:rPrChange w:id="3361" w:author="Amrit" w:date="2018-11-16T13:02:00Z">
              <w:rPr>
                <w:i/>
                <w:iCs/>
              </w:rPr>
            </w:rPrChange>
          </w:rPr>
          <w:delText>et al.</w:delText>
        </w:r>
        <w:r w:rsidRPr="009B2FCB" w:rsidDel="00D81BF5">
          <w:rPr>
            <w:rFonts w:ascii="Times New Roman" w:hAnsi="Times New Roman" w:cs="Times New Roman"/>
            <w:rPrChange w:id="3362" w:author="Amrit" w:date="2018-11-16T13:02:00Z">
              <w:rPr/>
            </w:rPrChange>
          </w:rPr>
          <w:delText xml:space="preserve"> (2017) mixOmics: An R package for ‘omics feature selection and multiple data integration. </w:delText>
        </w:r>
        <w:r w:rsidRPr="009B2FCB" w:rsidDel="00D81BF5">
          <w:rPr>
            <w:rFonts w:ascii="Times New Roman" w:hAnsi="Times New Roman" w:cs="Times New Roman"/>
            <w:i/>
            <w:iCs/>
            <w:rPrChange w:id="3363" w:author="Amrit" w:date="2018-11-16T13:02:00Z">
              <w:rPr>
                <w:i/>
                <w:iCs/>
              </w:rPr>
            </w:rPrChange>
          </w:rPr>
          <w:delText>PLOS Comput. Biol.</w:delText>
        </w:r>
        <w:r w:rsidRPr="009B2FCB" w:rsidDel="00D81BF5">
          <w:rPr>
            <w:rFonts w:ascii="Times New Roman" w:hAnsi="Times New Roman" w:cs="Times New Roman"/>
            <w:rPrChange w:id="3364" w:author="Amrit" w:date="2018-11-16T13:02:00Z">
              <w:rPr/>
            </w:rPrChange>
          </w:rPr>
          <w:delText xml:space="preserve">, </w:delText>
        </w:r>
        <w:r w:rsidRPr="009B2FCB" w:rsidDel="00D81BF5">
          <w:rPr>
            <w:rFonts w:ascii="Times New Roman" w:hAnsi="Times New Roman" w:cs="Times New Roman"/>
            <w:b/>
            <w:bCs/>
            <w:rPrChange w:id="3365" w:author="Amrit" w:date="2018-11-16T13:02:00Z">
              <w:rPr>
                <w:b/>
                <w:bCs/>
              </w:rPr>
            </w:rPrChange>
          </w:rPr>
          <w:delText>13</w:delText>
        </w:r>
        <w:r w:rsidRPr="009B2FCB" w:rsidDel="00D81BF5">
          <w:rPr>
            <w:rFonts w:ascii="Times New Roman" w:hAnsi="Times New Roman" w:cs="Times New Roman"/>
            <w:rPrChange w:id="3366" w:author="Amrit" w:date="2018-11-16T13:02:00Z">
              <w:rPr/>
            </w:rPrChange>
          </w:rPr>
          <w:delText>, e1005752.</w:delText>
        </w:r>
      </w:del>
    </w:p>
    <w:p w14:paraId="3CDAC6B6" w14:textId="1A9B551B" w:rsidR="00AA6BBC" w:rsidRPr="009B2FCB" w:rsidDel="00D81BF5" w:rsidRDefault="00AA6BBC" w:rsidP="009B2FCB">
      <w:pPr>
        <w:pStyle w:val="Bibliography"/>
        <w:rPr>
          <w:del w:id="3367" w:author="Amrit" w:date="2018-11-12T21:42:00Z"/>
          <w:rFonts w:ascii="Times New Roman" w:hAnsi="Times New Roman" w:cs="Times New Roman"/>
          <w:rPrChange w:id="3368" w:author="Amrit" w:date="2018-11-16T13:02:00Z">
            <w:rPr>
              <w:del w:id="3369" w:author="Amrit" w:date="2018-11-12T21:42:00Z"/>
            </w:rPr>
          </w:rPrChange>
        </w:rPr>
        <w:pPrChange w:id="3370" w:author="Amrit" w:date="2018-11-16T13:02:00Z">
          <w:pPr>
            <w:pStyle w:val="Bibliography"/>
          </w:pPr>
        </w:pPrChange>
      </w:pPr>
      <w:del w:id="3371" w:author="Amrit" w:date="2018-11-12T21:42:00Z">
        <w:r w:rsidRPr="009B2FCB" w:rsidDel="00D81BF5">
          <w:rPr>
            <w:rFonts w:ascii="Times New Roman" w:hAnsi="Times New Roman" w:cs="Times New Roman"/>
            <w:rPrChange w:id="3372" w:author="Amrit" w:date="2018-11-16T13:02:00Z">
              <w:rPr/>
            </w:rPrChange>
          </w:rPr>
          <w:delText xml:space="preserve">Singh,A. </w:delText>
        </w:r>
        <w:r w:rsidRPr="009B2FCB" w:rsidDel="00D81BF5">
          <w:rPr>
            <w:rFonts w:ascii="Times New Roman" w:hAnsi="Times New Roman" w:cs="Times New Roman"/>
            <w:i/>
            <w:iCs/>
            <w:rPrChange w:id="3373" w:author="Amrit" w:date="2018-11-16T13:02:00Z">
              <w:rPr>
                <w:i/>
                <w:iCs/>
              </w:rPr>
            </w:rPrChange>
          </w:rPr>
          <w:delText>et al.</w:delText>
        </w:r>
        <w:r w:rsidRPr="009B2FCB" w:rsidDel="00D81BF5">
          <w:rPr>
            <w:rFonts w:ascii="Times New Roman" w:hAnsi="Times New Roman" w:cs="Times New Roman"/>
            <w:rPrChange w:id="3374" w:author="Amrit" w:date="2018-11-16T13:02:00Z">
              <w:rPr/>
            </w:rPrChange>
          </w:rPr>
          <w:delText xml:space="preserve"> (2013) Gene-metabolite expression in blood can discriminate allergen-induced isolated early from dual asthmatic responses. </w:delText>
        </w:r>
        <w:r w:rsidRPr="009B2FCB" w:rsidDel="00D81BF5">
          <w:rPr>
            <w:rFonts w:ascii="Times New Roman" w:hAnsi="Times New Roman" w:cs="Times New Roman"/>
            <w:i/>
            <w:iCs/>
            <w:rPrChange w:id="3375" w:author="Amrit" w:date="2018-11-16T13:02:00Z">
              <w:rPr>
                <w:i/>
                <w:iCs/>
              </w:rPr>
            </w:rPrChange>
          </w:rPr>
          <w:delText>PLoS ONE</w:delText>
        </w:r>
        <w:r w:rsidRPr="009B2FCB" w:rsidDel="00D81BF5">
          <w:rPr>
            <w:rFonts w:ascii="Times New Roman" w:hAnsi="Times New Roman" w:cs="Times New Roman"/>
            <w:rPrChange w:id="3376" w:author="Amrit" w:date="2018-11-16T13:02:00Z">
              <w:rPr/>
            </w:rPrChange>
          </w:rPr>
          <w:delText xml:space="preserve">, </w:delText>
        </w:r>
        <w:r w:rsidRPr="009B2FCB" w:rsidDel="00D81BF5">
          <w:rPr>
            <w:rFonts w:ascii="Times New Roman" w:hAnsi="Times New Roman" w:cs="Times New Roman"/>
            <w:b/>
            <w:bCs/>
            <w:rPrChange w:id="3377" w:author="Amrit" w:date="2018-11-16T13:02:00Z">
              <w:rPr>
                <w:b/>
                <w:bCs/>
              </w:rPr>
            </w:rPrChange>
          </w:rPr>
          <w:delText>8</w:delText>
        </w:r>
        <w:r w:rsidRPr="009B2FCB" w:rsidDel="00D81BF5">
          <w:rPr>
            <w:rFonts w:ascii="Times New Roman" w:hAnsi="Times New Roman" w:cs="Times New Roman"/>
            <w:rPrChange w:id="3378" w:author="Amrit" w:date="2018-11-16T13:02:00Z">
              <w:rPr/>
            </w:rPrChange>
          </w:rPr>
          <w:delText>, e67907.</w:delText>
        </w:r>
      </w:del>
    </w:p>
    <w:p w14:paraId="3005FBFA" w14:textId="063CF3D2" w:rsidR="00AA6BBC" w:rsidRPr="009B2FCB" w:rsidDel="00D81BF5" w:rsidRDefault="00AA6BBC" w:rsidP="009B2FCB">
      <w:pPr>
        <w:pStyle w:val="Bibliography"/>
        <w:rPr>
          <w:del w:id="3379" w:author="Amrit" w:date="2018-11-12T21:42:00Z"/>
          <w:rFonts w:ascii="Times New Roman" w:hAnsi="Times New Roman" w:cs="Times New Roman"/>
          <w:rPrChange w:id="3380" w:author="Amrit" w:date="2018-11-16T13:02:00Z">
            <w:rPr>
              <w:del w:id="3381" w:author="Amrit" w:date="2018-11-12T21:42:00Z"/>
            </w:rPr>
          </w:rPrChange>
        </w:rPr>
        <w:pPrChange w:id="3382" w:author="Amrit" w:date="2018-11-16T13:02:00Z">
          <w:pPr>
            <w:pStyle w:val="Bibliography"/>
          </w:pPr>
        </w:pPrChange>
      </w:pPr>
      <w:del w:id="3383" w:author="Amrit" w:date="2018-11-12T21:42:00Z">
        <w:r w:rsidRPr="009B2FCB" w:rsidDel="00D81BF5">
          <w:rPr>
            <w:rFonts w:ascii="Times New Roman" w:hAnsi="Times New Roman" w:cs="Times New Roman"/>
            <w:rPrChange w:id="3384" w:author="Amrit" w:date="2018-11-16T13:02:00Z">
              <w:rPr/>
            </w:rPrChange>
          </w:rPr>
          <w:delText xml:space="preserve">Singh,A. </w:delText>
        </w:r>
        <w:r w:rsidRPr="009B2FCB" w:rsidDel="00D81BF5">
          <w:rPr>
            <w:rFonts w:ascii="Times New Roman" w:hAnsi="Times New Roman" w:cs="Times New Roman"/>
            <w:i/>
            <w:iCs/>
            <w:rPrChange w:id="3385" w:author="Amrit" w:date="2018-11-16T13:02:00Z">
              <w:rPr>
                <w:i/>
                <w:iCs/>
              </w:rPr>
            </w:rPrChange>
          </w:rPr>
          <w:delText>et al.</w:delText>
        </w:r>
        <w:r w:rsidRPr="009B2FCB" w:rsidDel="00D81BF5">
          <w:rPr>
            <w:rFonts w:ascii="Times New Roman" w:hAnsi="Times New Roman" w:cs="Times New Roman"/>
            <w:rPrChange w:id="3386" w:author="Amrit" w:date="2018-11-16T13:02:00Z">
              <w:rPr/>
            </w:rPrChange>
          </w:rPr>
          <w:delText xml:space="preserve"> (2014) Th17/Treg ratio derived using DNA methylation analysis is associated with the late phase asthmatic response. </w:delText>
        </w:r>
        <w:r w:rsidRPr="009B2FCB" w:rsidDel="00D81BF5">
          <w:rPr>
            <w:rFonts w:ascii="Times New Roman" w:hAnsi="Times New Roman" w:cs="Times New Roman"/>
            <w:i/>
            <w:iCs/>
            <w:rPrChange w:id="3387" w:author="Amrit" w:date="2018-11-16T13:02:00Z">
              <w:rPr>
                <w:i/>
                <w:iCs/>
              </w:rPr>
            </w:rPrChange>
          </w:rPr>
          <w:delText>Allergy Asthma Clin. Immunol.</w:delText>
        </w:r>
        <w:r w:rsidRPr="009B2FCB" w:rsidDel="00D81BF5">
          <w:rPr>
            <w:rFonts w:ascii="Times New Roman" w:hAnsi="Times New Roman" w:cs="Times New Roman"/>
            <w:rPrChange w:id="3388" w:author="Amrit" w:date="2018-11-16T13:02:00Z">
              <w:rPr/>
            </w:rPrChange>
          </w:rPr>
          <w:delText xml:space="preserve">, </w:delText>
        </w:r>
        <w:r w:rsidRPr="009B2FCB" w:rsidDel="00D81BF5">
          <w:rPr>
            <w:rFonts w:ascii="Times New Roman" w:hAnsi="Times New Roman" w:cs="Times New Roman"/>
            <w:b/>
            <w:bCs/>
            <w:rPrChange w:id="3389" w:author="Amrit" w:date="2018-11-16T13:02:00Z">
              <w:rPr>
                <w:b/>
                <w:bCs/>
              </w:rPr>
            </w:rPrChange>
          </w:rPr>
          <w:delText>10</w:delText>
        </w:r>
        <w:r w:rsidRPr="009B2FCB" w:rsidDel="00D81BF5">
          <w:rPr>
            <w:rFonts w:ascii="Times New Roman" w:hAnsi="Times New Roman" w:cs="Times New Roman"/>
            <w:rPrChange w:id="3390" w:author="Amrit" w:date="2018-11-16T13:02:00Z">
              <w:rPr/>
            </w:rPrChange>
          </w:rPr>
          <w:delText>, 32.</w:delText>
        </w:r>
      </w:del>
    </w:p>
    <w:p w14:paraId="70A060B6" w14:textId="3D03D0A4" w:rsidR="00AA6BBC" w:rsidRPr="009B2FCB" w:rsidDel="00D81BF5" w:rsidRDefault="00AA6BBC" w:rsidP="009B2FCB">
      <w:pPr>
        <w:pStyle w:val="Bibliography"/>
        <w:rPr>
          <w:del w:id="3391" w:author="Amrit" w:date="2018-11-12T21:42:00Z"/>
          <w:rFonts w:ascii="Times New Roman" w:hAnsi="Times New Roman" w:cs="Times New Roman"/>
          <w:rPrChange w:id="3392" w:author="Amrit" w:date="2018-11-16T13:02:00Z">
            <w:rPr>
              <w:del w:id="3393" w:author="Amrit" w:date="2018-11-12T21:42:00Z"/>
            </w:rPr>
          </w:rPrChange>
        </w:rPr>
        <w:pPrChange w:id="3394" w:author="Amrit" w:date="2018-11-16T13:02:00Z">
          <w:pPr>
            <w:pStyle w:val="Bibliography"/>
          </w:pPr>
        </w:pPrChange>
      </w:pPr>
      <w:del w:id="3395" w:author="Amrit" w:date="2018-11-12T21:42:00Z">
        <w:r w:rsidRPr="009B2FCB" w:rsidDel="00D81BF5">
          <w:rPr>
            <w:rFonts w:ascii="Times New Roman" w:hAnsi="Times New Roman" w:cs="Times New Roman"/>
            <w:rPrChange w:id="3396" w:author="Amrit" w:date="2018-11-16T13:02:00Z">
              <w:rPr/>
            </w:rPrChange>
          </w:rPr>
          <w:delText xml:space="preserve">Sokolov,A. </w:delText>
        </w:r>
        <w:r w:rsidRPr="009B2FCB" w:rsidDel="00D81BF5">
          <w:rPr>
            <w:rFonts w:ascii="Times New Roman" w:hAnsi="Times New Roman" w:cs="Times New Roman"/>
            <w:i/>
            <w:iCs/>
            <w:rPrChange w:id="3397" w:author="Amrit" w:date="2018-11-16T13:02:00Z">
              <w:rPr>
                <w:i/>
                <w:iCs/>
              </w:rPr>
            </w:rPrChange>
          </w:rPr>
          <w:delText>et al.</w:delText>
        </w:r>
        <w:r w:rsidRPr="009B2FCB" w:rsidDel="00D81BF5">
          <w:rPr>
            <w:rFonts w:ascii="Times New Roman" w:hAnsi="Times New Roman" w:cs="Times New Roman"/>
            <w:rPrChange w:id="3398" w:author="Amrit" w:date="2018-11-16T13:02:00Z">
              <w:rPr/>
            </w:rPrChange>
          </w:rPr>
          <w:delText xml:space="preserve"> (2016) Pathway-based genomics prediction using generalized elastic net. </w:delText>
        </w:r>
        <w:r w:rsidRPr="009B2FCB" w:rsidDel="00D81BF5">
          <w:rPr>
            <w:rFonts w:ascii="Times New Roman" w:hAnsi="Times New Roman" w:cs="Times New Roman"/>
            <w:i/>
            <w:iCs/>
            <w:rPrChange w:id="3399" w:author="Amrit" w:date="2018-11-16T13:02:00Z">
              <w:rPr>
                <w:i/>
                <w:iCs/>
              </w:rPr>
            </w:rPrChange>
          </w:rPr>
          <w:delText>PLoS Comput Biol</w:delText>
        </w:r>
        <w:r w:rsidRPr="009B2FCB" w:rsidDel="00D81BF5">
          <w:rPr>
            <w:rFonts w:ascii="Times New Roman" w:hAnsi="Times New Roman" w:cs="Times New Roman"/>
            <w:rPrChange w:id="3400" w:author="Amrit" w:date="2018-11-16T13:02:00Z">
              <w:rPr/>
            </w:rPrChange>
          </w:rPr>
          <w:delText xml:space="preserve">, </w:delText>
        </w:r>
        <w:r w:rsidRPr="009B2FCB" w:rsidDel="00D81BF5">
          <w:rPr>
            <w:rFonts w:ascii="Times New Roman" w:hAnsi="Times New Roman" w:cs="Times New Roman"/>
            <w:b/>
            <w:bCs/>
            <w:rPrChange w:id="3401" w:author="Amrit" w:date="2018-11-16T13:02:00Z">
              <w:rPr>
                <w:b/>
                <w:bCs/>
              </w:rPr>
            </w:rPrChange>
          </w:rPr>
          <w:delText>12</w:delText>
        </w:r>
        <w:r w:rsidRPr="009B2FCB" w:rsidDel="00D81BF5">
          <w:rPr>
            <w:rFonts w:ascii="Times New Roman" w:hAnsi="Times New Roman" w:cs="Times New Roman"/>
            <w:rPrChange w:id="3402" w:author="Amrit" w:date="2018-11-16T13:02:00Z">
              <w:rPr/>
            </w:rPrChange>
          </w:rPr>
          <w:delText>, e1004790.</w:delText>
        </w:r>
      </w:del>
    </w:p>
    <w:p w14:paraId="53AB1D7A" w14:textId="700EF4E6" w:rsidR="00AA6BBC" w:rsidRPr="009B2FCB" w:rsidDel="00D81BF5" w:rsidRDefault="00AA6BBC" w:rsidP="009B2FCB">
      <w:pPr>
        <w:pStyle w:val="Bibliography"/>
        <w:rPr>
          <w:del w:id="3403" w:author="Amrit" w:date="2018-11-12T21:42:00Z"/>
          <w:rFonts w:ascii="Times New Roman" w:hAnsi="Times New Roman" w:cs="Times New Roman"/>
          <w:rPrChange w:id="3404" w:author="Amrit" w:date="2018-11-16T13:02:00Z">
            <w:rPr>
              <w:del w:id="3405" w:author="Amrit" w:date="2018-11-12T21:42:00Z"/>
            </w:rPr>
          </w:rPrChange>
        </w:rPr>
        <w:pPrChange w:id="3406" w:author="Amrit" w:date="2018-11-16T13:02:00Z">
          <w:pPr>
            <w:pStyle w:val="Bibliography"/>
          </w:pPr>
        </w:pPrChange>
      </w:pPr>
      <w:del w:id="3407" w:author="Amrit" w:date="2018-11-12T21:42:00Z">
        <w:r w:rsidRPr="009B2FCB" w:rsidDel="00D81BF5">
          <w:rPr>
            <w:rFonts w:ascii="Times New Roman" w:hAnsi="Times New Roman" w:cs="Times New Roman"/>
            <w:rPrChange w:id="3408" w:author="Amrit" w:date="2018-11-16T13:02:00Z">
              <w:rPr/>
            </w:rPrChange>
          </w:rPr>
          <w:delText xml:space="preserve">Tenenhaus,A. </w:delText>
        </w:r>
        <w:r w:rsidRPr="009B2FCB" w:rsidDel="00D81BF5">
          <w:rPr>
            <w:rFonts w:ascii="Times New Roman" w:hAnsi="Times New Roman" w:cs="Times New Roman"/>
            <w:i/>
            <w:iCs/>
            <w:rPrChange w:id="3409" w:author="Amrit" w:date="2018-11-16T13:02:00Z">
              <w:rPr>
                <w:i/>
                <w:iCs/>
              </w:rPr>
            </w:rPrChange>
          </w:rPr>
          <w:delText>et al.</w:delText>
        </w:r>
        <w:r w:rsidRPr="009B2FCB" w:rsidDel="00D81BF5">
          <w:rPr>
            <w:rFonts w:ascii="Times New Roman" w:hAnsi="Times New Roman" w:cs="Times New Roman"/>
            <w:rPrChange w:id="3410" w:author="Amrit" w:date="2018-11-16T13:02:00Z">
              <w:rPr/>
            </w:rPrChange>
          </w:rPr>
          <w:delText xml:space="preserve"> (2014) Variable selection for generalized canonical correlation analysis. </w:delText>
        </w:r>
        <w:r w:rsidRPr="009B2FCB" w:rsidDel="00D81BF5">
          <w:rPr>
            <w:rFonts w:ascii="Times New Roman" w:hAnsi="Times New Roman" w:cs="Times New Roman"/>
            <w:i/>
            <w:iCs/>
            <w:rPrChange w:id="3411" w:author="Amrit" w:date="2018-11-16T13:02:00Z">
              <w:rPr>
                <w:i/>
                <w:iCs/>
              </w:rPr>
            </w:rPrChange>
          </w:rPr>
          <w:delText>Biostatistics</w:delText>
        </w:r>
        <w:r w:rsidRPr="009B2FCB" w:rsidDel="00D81BF5">
          <w:rPr>
            <w:rFonts w:ascii="Times New Roman" w:hAnsi="Times New Roman" w:cs="Times New Roman"/>
            <w:rPrChange w:id="3412" w:author="Amrit" w:date="2018-11-16T13:02:00Z">
              <w:rPr/>
            </w:rPrChange>
          </w:rPr>
          <w:delText xml:space="preserve">, </w:delText>
        </w:r>
        <w:r w:rsidRPr="009B2FCB" w:rsidDel="00D81BF5">
          <w:rPr>
            <w:rFonts w:ascii="Times New Roman" w:hAnsi="Times New Roman" w:cs="Times New Roman"/>
            <w:b/>
            <w:bCs/>
            <w:rPrChange w:id="3413" w:author="Amrit" w:date="2018-11-16T13:02:00Z">
              <w:rPr>
                <w:b/>
                <w:bCs/>
              </w:rPr>
            </w:rPrChange>
          </w:rPr>
          <w:delText>15</w:delText>
        </w:r>
        <w:r w:rsidRPr="009B2FCB" w:rsidDel="00D81BF5">
          <w:rPr>
            <w:rFonts w:ascii="Times New Roman" w:hAnsi="Times New Roman" w:cs="Times New Roman"/>
            <w:rPrChange w:id="3414" w:author="Amrit" w:date="2018-11-16T13:02:00Z">
              <w:rPr/>
            </w:rPrChange>
          </w:rPr>
          <w:delText>, 569–583.</w:delText>
        </w:r>
      </w:del>
    </w:p>
    <w:p w14:paraId="6696B8CB" w14:textId="1921B128" w:rsidR="00AA6BBC" w:rsidRPr="009B2FCB" w:rsidDel="00D81BF5" w:rsidRDefault="00AA6BBC" w:rsidP="009B2FCB">
      <w:pPr>
        <w:pStyle w:val="Bibliography"/>
        <w:rPr>
          <w:del w:id="3415" w:author="Amrit" w:date="2018-11-12T21:42:00Z"/>
          <w:rFonts w:ascii="Times New Roman" w:hAnsi="Times New Roman" w:cs="Times New Roman"/>
          <w:rPrChange w:id="3416" w:author="Amrit" w:date="2018-11-16T13:02:00Z">
            <w:rPr>
              <w:del w:id="3417" w:author="Amrit" w:date="2018-11-12T21:42:00Z"/>
            </w:rPr>
          </w:rPrChange>
        </w:rPr>
        <w:pPrChange w:id="3418" w:author="Amrit" w:date="2018-11-16T13:02:00Z">
          <w:pPr>
            <w:pStyle w:val="Bibliography"/>
          </w:pPr>
        </w:pPrChange>
      </w:pPr>
      <w:del w:id="3419" w:author="Amrit" w:date="2018-11-12T21:42:00Z">
        <w:r w:rsidRPr="009B2FCB" w:rsidDel="00D81BF5">
          <w:rPr>
            <w:rFonts w:ascii="Times New Roman" w:hAnsi="Times New Roman" w:cs="Times New Roman"/>
            <w:rPrChange w:id="3420" w:author="Amrit" w:date="2018-11-16T13:02:00Z">
              <w:rPr/>
            </w:rPrChange>
          </w:rPr>
          <w:delText>The TCGA Research Network The Cancer Genome Atlas.</w:delText>
        </w:r>
      </w:del>
    </w:p>
    <w:p w14:paraId="3F3C3E08" w14:textId="07B73CF6" w:rsidR="00AA6BBC" w:rsidRPr="009B2FCB" w:rsidDel="00D81BF5" w:rsidRDefault="00AA6BBC" w:rsidP="009B2FCB">
      <w:pPr>
        <w:pStyle w:val="Bibliography"/>
        <w:rPr>
          <w:del w:id="3421" w:author="Amrit" w:date="2018-11-12T21:42:00Z"/>
          <w:rFonts w:ascii="Times New Roman" w:hAnsi="Times New Roman" w:cs="Times New Roman"/>
          <w:rPrChange w:id="3422" w:author="Amrit" w:date="2018-11-16T13:02:00Z">
            <w:rPr>
              <w:del w:id="3423" w:author="Amrit" w:date="2018-11-12T21:42:00Z"/>
            </w:rPr>
          </w:rPrChange>
        </w:rPr>
        <w:pPrChange w:id="3424" w:author="Amrit" w:date="2018-11-16T13:02:00Z">
          <w:pPr>
            <w:pStyle w:val="Bibliography"/>
          </w:pPr>
        </w:pPrChange>
      </w:pPr>
      <w:del w:id="3425" w:author="Amrit" w:date="2018-11-12T21:42:00Z">
        <w:r w:rsidRPr="009B2FCB" w:rsidDel="00D81BF5">
          <w:rPr>
            <w:rFonts w:ascii="Times New Roman" w:hAnsi="Times New Roman" w:cs="Times New Roman"/>
            <w:rPrChange w:id="3426" w:author="Amrit" w:date="2018-11-16T13:02:00Z">
              <w:rPr/>
            </w:rPrChange>
          </w:rPr>
          <w:delText xml:space="preserve">Tibshirani,R. (1996) Regression shrinkage and selection via the lasso. </w:delText>
        </w:r>
        <w:r w:rsidRPr="009B2FCB" w:rsidDel="00D81BF5">
          <w:rPr>
            <w:rFonts w:ascii="Times New Roman" w:hAnsi="Times New Roman" w:cs="Times New Roman"/>
            <w:i/>
            <w:iCs/>
            <w:rPrChange w:id="3427" w:author="Amrit" w:date="2018-11-16T13:02:00Z">
              <w:rPr>
                <w:i/>
                <w:iCs/>
              </w:rPr>
            </w:rPrChange>
          </w:rPr>
          <w:delText>J. R. Stat. Soc. Ser. B Methodol.</w:delText>
        </w:r>
        <w:r w:rsidRPr="009B2FCB" w:rsidDel="00D81BF5">
          <w:rPr>
            <w:rFonts w:ascii="Times New Roman" w:hAnsi="Times New Roman" w:cs="Times New Roman"/>
            <w:rPrChange w:id="3428" w:author="Amrit" w:date="2018-11-16T13:02:00Z">
              <w:rPr/>
            </w:rPrChange>
          </w:rPr>
          <w:delText xml:space="preserve">, </w:delText>
        </w:r>
        <w:r w:rsidRPr="009B2FCB" w:rsidDel="00D81BF5">
          <w:rPr>
            <w:rFonts w:ascii="Times New Roman" w:hAnsi="Times New Roman" w:cs="Times New Roman"/>
            <w:b/>
            <w:bCs/>
            <w:rPrChange w:id="3429" w:author="Amrit" w:date="2018-11-16T13:02:00Z">
              <w:rPr>
                <w:b/>
                <w:bCs/>
              </w:rPr>
            </w:rPrChange>
          </w:rPr>
          <w:delText>58</w:delText>
        </w:r>
        <w:r w:rsidRPr="009B2FCB" w:rsidDel="00D81BF5">
          <w:rPr>
            <w:rFonts w:ascii="Times New Roman" w:hAnsi="Times New Roman" w:cs="Times New Roman"/>
            <w:rPrChange w:id="3430" w:author="Amrit" w:date="2018-11-16T13:02:00Z">
              <w:rPr/>
            </w:rPrChange>
          </w:rPr>
          <w:delText>, 267–288.</w:delText>
        </w:r>
      </w:del>
    </w:p>
    <w:p w14:paraId="05247D2B" w14:textId="3010A139" w:rsidR="00AA6BBC" w:rsidRPr="009B2FCB" w:rsidDel="00D81BF5" w:rsidRDefault="00AA6BBC" w:rsidP="009B2FCB">
      <w:pPr>
        <w:pStyle w:val="Bibliography"/>
        <w:rPr>
          <w:del w:id="3431" w:author="Amrit" w:date="2018-11-12T21:42:00Z"/>
          <w:rFonts w:ascii="Times New Roman" w:hAnsi="Times New Roman" w:cs="Times New Roman"/>
          <w:rPrChange w:id="3432" w:author="Amrit" w:date="2018-11-16T13:02:00Z">
            <w:rPr>
              <w:del w:id="3433" w:author="Amrit" w:date="2018-11-12T21:42:00Z"/>
            </w:rPr>
          </w:rPrChange>
        </w:rPr>
        <w:pPrChange w:id="3434" w:author="Amrit" w:date="2018-11-16T13:02:00Z">
          <w:pPr>
            <w:pStyle w:val="Bibliography"/>
          </w:pPr>
        </w:pPrChange>
      </w:pPr>
      <w:del w:id="3435" w:author="Amrit" w:date="2018-11-12T21:42:00Z">
        <w:r w:rsidRPr="009B2FCB" w:rsidDel="00D81BF5">
          <w:rPr>
            <w:rFonts w:ascii="Times New Roman" w:hAnsi="Times New Roman" w:cs="Times New Roman"/>
            <w:rPrChange w:id="3436" w:author="Amrit" w:date="2018-11-16T13:02:00Z">
              <w:rPr/>
            </w:rPrChange>
          </w:rPr>
          <w:delText xml:space="preserve">Wang,B. </w:delText>
        </w:r>
        <w:r w:rsidRPr="009B2FCB" w:rsidDel="00D81BF5">
          <w:rPr>
            <w:rFonts w:ascii="Times New Roman" w:hAnsi="Times New Roman" w:cs="Times New Roman"/>
            <w:i/>
            <w:iCs/>
            <w:rPrChange w:id="3437" w:author="Amrit" w:date="2018-11-16T13:02:00Z">
              <w:rPr>
                <w:i/>
                <w:iCs/>
              </w:rPr>
            </w:rPrChange>
          </w:rPr>
          <w:delText>et al.</w:delText>
        </w:r>
        <w:r w:rsidRPr="009B2FCB" w:rsidDel="00D81BF5">
          <w:rPr>
            <w:rFonts w:ascii="Times New Roman" w:hAnsi="Times New Roman" w:cs="Times New Roman"/>
            <w:rPrChange w:id="3438" w:author="Amrit" w:date="2018-11-16T13:02:00Z">
              <w:rPr/>
            </w:rPrChange>
          </w:rPr>
          <w:delText xml:space="preserve"> (2014) Similarity network fusion for aggregating data types on a genomic scale. </w:delText>
        </w:r>
        <w:r w:rsidRPr="009B2FCB" w:rsidDel="00D81BF5">
          <w:rPr>
            <w:rFonts w:ascii="Times New Roman" w:hAnsi="Times New Roman" w:cs="Times New Roman"/>
            <w:i/>
            <w:iCs/>
            <w:rPrChange w:id="3439" w:author="Amrit" w:date="2018-11-16T13:02:00Z">
              <w:rPr>
                <w:i/>
                <w:iCs/>
              </w:rPr>
            </w:rPrChange>
          </w:rPr>
          <w:delText>Nat. Methods</w:delText>
        </w:r>
        <w:r w:rsidRPr="009B2FCB" w:rsidDel="00D81BF5">
          <w:rPr>
            <w:rFonts w:ascii="Times New Roman" w:hAnsi="Times New Roman" w:cs="Times New Roman"/>
            <w:rPrChange w:id="3440" w:author="Amrit" w:date="2018-11-16T13:02:00Z">
              <w:rPr/>
            </w:rPrChange>
          </w:rPr>
          <w:delText xml:space="preserve">, </w:delText>
        </w:r>
        <w:r w:rsidRPr="009B2FCB" w:rsidDel="00D81BF5">
          <w:rPr>
            <w:rFonts w:ascii="Times New Roman" w:hAnsi="Times New Roman" w:cs="Times New Roman"/>
            <w:b/>
            <w:bCs/>
            <w:rPrChange w:id="3441" w:author="Amrit" w:date="2018-11-16T13:02:00Z">
              <w:rPr>
                <w:b/>
                <w:bCs/>
              </w:rPr>
            </w:rPrChange>
          </w:rPr>
          <w:delText>11</w:delText>
        </w:r>
        <w:r w:rsidRPr="009B2FCB" w:rsidDel="00D81BF5">
          <w:rPr>
            <w:rFonts w:ascii="Times New Roman" w:hAnsi="Times New Roman" w:cs="Times New Roman"/>
            <w:rPrChange w:id="3442" w:author="Amrit" w:date="2018-11-16T13:02:00Z">
              <w:rPr/>
            </w:rPrChange>
          </w:rPr>
          <w:delText>, 333–337.</w:delText>
        </w:r>
      </w:del>
    </w:p>
    <w:p w14:paraId="63E2A04D" w14:textId="3E598CF8" w:rsidR="00AA6BBC" w:rsidRPr="009B2FCB" w:rsidDel="00D81BF5" w:rsidRDefault="00AA6BBC" w:rsidP="009B2FCB">
      <w:pPr>
        <w:pStyle w:val="Bibliography"/>
        <w:rPr>
          <w:del w:id="3443" w:author="Amrit" w:date="2018-11-12T21:42:00Z"/>
          <w:rFonts w:ascii="Times New Roman" w:hAnsi="Times New Roman" w:cs="Times New Roman"/>
          <w:rPrChange w:id="3444" w:author="Amrit" w:date="2018-11-16T13:02:00Z">
            <w:rPr>
              <w:del w:id="3445" w:author="Amrit" w:date="2018-11-12T21:42:00Z"/>
            </w:rPr>
          </w:rPrChange>
        </w:rPr>
        <w:pPrChange w:id="3446" w:author="Amrit" w:date="2018-11-16T13:02:00Z">
          <w:pPr>
            <w:pStyle w:val="Bibliography"/>
          </w:pPr>
        </w:pPrChange>
      </w:pPr>
      <w:del w:id="3447" w:author="Amrit" w:date="2018-11-12T21:42:00Z">
        <w:r w:rsidRPr="009B2FCB" w:rsidDel="00D81BF5">
          <w:rPr>
            <w:rFonts w:ascii="Times New Roman" w:hAnsi="Times New Roman" w:cs="Times New Roman"/>
            <w:rPrChange w:id="3448" w:author="Amrit" w:date="2018-11-16T13:02:00Z">
              <w:rPr/>
            </w:rPrChange>
          </w:rPr>
          <w:delText xml:space="preserve">Wang,T.J. (2011) Assessing the role of circulating, genetic, and imaging biomarkers in cardiovascular risk prediction. </w:delText>
        </w:r>
        <w:r w:rsidRPr="009B2FCB" w:rsidDel="00D81BF5">
          <w:rPr>
            <w:rFonts w:ascii="Times New Roman" w:hAnsi="Times New Roman" w:cs="Times New Roman"/>
            <w:i/>
            <w:iCs/>
            <w:rPrChange w:id="3449" w:author="Amrit" w:date="2018-11-16T13:02:00Z">
              <w:rPr>
                <w:i/>
                <w:iCs/>
              </w:rPr>
            </w:rPrChange>
          </w:rPr>
          <w:delText>Circulation</w:delText>
        </w:r>
        <w:r w:rsidRPr="009B2FCB" w:rsidDel="00D81BF5">
          <w:rPr>
            <w:rFonts w:ascii="Times New Roman" w:hAnsi="Times New Roman" w:cs="Times New Roman"/>
            <w:rPrChange w:id="3450" w:author="Amrit" w:date="2018-11-16T13:02:00Z">
              <w:rPr/>
            </w:rPrChange>
          </w:rPr>
          <w:delText xml:space="preserve">, </w:delText>
        </w:r>
        <w:r w:rsidRPr="009B2FCB" w:rsidDel="00D81BF5">
          <w:rPr>
            <w:rFonts w:ascii="Times New Roman" w:hAnsi="Times New Roman" w:cs="Times New Roman"/>
            <w:b/>
            <w:bCs/>
            <w:rPrChange w:id="3451" w:author="Amrit" w:date="2018-11-16T13:02:00Z">
              <w:rPr>
                <w:b/>
                <w:bCs/>
              </w:rPr>
            </w:rPrChange>
          </w:rPr>
          <w:delText>123</w:delText>
        </w:r>
        <w:r w:rsidRPr="009B2FCB" w:rsidDel="00D81BF5">
          <w:rPr>
            <w:rFonts w:ascii="Times New Roman" w:hAnsi="Times New Roman" w:cs="Times New Roman"/>
            <w:rPrChange w:id="3452" w:author="Amrit" w:date="2018-11-16T13:02:00Z">
              <w:rPr/>
            </w:rPrChange>
          </w:rPr>
          <w:delText>, 551–565.</w:delText>
        </w:r>
      </w:del>
    </w:p>
    <w:p w14:paraId="082CA755" w14:textId="2D09A075" w:rsidR="00AA6BBC" w:rsidRPr="009B2FCB" w:rsidDel="00D81BF5" w:rsidRDefault="00AA6BBC" w:rsidP="009B2FCB">
      <w:pPr>
        <w:pStyle w:val="Bibliography"/>
        <w:rPr>
          <w:del w:id="3453" w:author="Amrit" w:date="2018-11-12T21:42:00Z"/>
          <w:rFonts w:ascii="Times New Roman" w:hAnsi="Times New Roman" w:cs="Times New Roman"/>
          <w:rPrChange w:id="3454" w:author="Amrit" w:date="2018-11-16T13:02:00Z">
            <w:rPr>
              <w:del w:id="3455" w:author="Amrit" w:date="2018-11-12T21:42:00Z"/>
            </w:rPr>
          </w:rPrChange>
        </w:rPr>
        <w:pPrChange w:id="3456" w:author="Amrit" w:date="2018-11-16T13:02:00Z">
          <w:pPr>
            <w:pStyle w:val="Bibliography"/>
          </w:pPr>
        </w:pPrChange>
      </w:pPr>
      <w:del w:id="3457" w:author="Amrit" w:date="2018-11-12T21:42:00Z">
        <w:r w:rsidRPr="009B2FCB" w:rsidDel="00D81BF5">
          <w:rPr>
            <w:rFonts w:ascii="Times New Roman" w:hAnsi="Times New Roman" w:cs="Times New Roman"/>
            <w:rPrChange w:id="3458" w:author="Amrit" w:date="2018-11-16T13:02:00Z">
              <w:rPr/>
            </w:rPrChange>
          </w:rPr>
          <w:delText xml:space="preserve">Xie,B. </w:delText>
        </w:r>
        <w:r w:rsidRPr="009B2FCB" w:rsidDel="00D81BF5">
          <w:rPr>
            <w:rFonts w:ascii="Times New Roman" w:hAnsi="Times New Roman" w:cs="Times New Roman"/>
            <w:i/>
            <w:iCs/>
            <w:rPrChange w:id="3459" w:author="Amrit" w:date="2018-11-16T13:02:00Z">
              <w:rPr>
                <w:i/>
                <w:iCs/>
              </w:rPr>
            </w:rPrChange>
          </w:rPr>
          <w:delText>et al.</w:delText>
        </w:r>
        <w:r w:rsidRPr="009B2FCB" w:rsidDel="00D81BF5">
          <w:rPr>
            <w:rFonts w:ascii="Times New Roman" w:hAnsi="Times New Roman" w:cs="Times New Roman"/>
            <w:rPrChange w:id="3460" w:author="Amrit" w:date="2018-11-16T13:02:00Z">
              <w:rPr/>
            </w:rPrChange>
          </w:rPr>
          <w:delText xml:space="preserve"> (2013) miRCancer: a microRNA-cancer association database constructed by text mining on literature. </w:delText>
        </w:r>
        <w:r w:rsidRPr="009B2FCB" w:rsidDel="00D81BF5">
          <w:rPr>
            <w:rFonts w:ascii="Times New Roman" w:hAnsi="Times New Roman" w:cs="Times New Roman"/>
            <w:i/>
            <w:iCs/>
            <w:rPrChange w:id="3461" w:author="Amrit" w:date="2018-11-16T13:02:00Z">
              <w:rPr>
                <w:i/>
                <w:iCs/>
              </w:rPr>
            </w:rPrChange>
          </w:rPr>
          <w:delText>Bioinformatics</w:delText>
        </w:r>
        <w:r w:rsidRPr="009B2FCB" w:rsidDel="00D81BF5">
          <w:rPr>
            <w:rFonts w:ascii="Times New Roman" w:hAnsi="Times New Roman" w:cs="Times New Roman"/>
            <w:rPrChange w:id="3462" w:author="Amrit" w:date="2018-11-16T13:02:00Z">
              <w:rPr/>
            </w:rPrChange>
          </w:rPr>
          <w:delText xml:space="preserve">, </w:delText>
        </w:r>
        <w:r w:rsidRPr="009B2FCB" w:rsidDel="00D81BF5">
          <w:rPr>
            <w:rFonts w:ascii="Times New Roman" w:hAnsi="Times New Roman" w:cs="Times New Roman"/>
            <w:b/>
            <w:bCs/>
            <w:rPrChange w:id="3463" w:author="Amrit" w:date="2018-11-16T13:02:00Z">
              <w:rPr>
                <w:b/>
                <w:bCs/>
              </w:rPr>
            </w:rPrChange>
          </w:rPr>
          <w:delText>29</w:delText>
        </w:r>
        <w:r w:rsidRPr="009B2FCB" w:rsidDel="00D81BF5">
          <w:rPr>
            <w:rFonts w:ascii="Times New Roman" w:hAnsi="Times New Roman" w:cs="Times New Roman"/>
            <w:rPrChange w:id="3464" w:author="Amrit" w:date="2018-11-16T13:02:00Z">
              <w:rPr/>
            </w:rPrChange>
          </w:rPr>
          <w:delText>, 638–644.</w:delText>
        </w:r>
      </w:del>
    </w:p>
    <w:p w14:paraId="341C16EF" w14:textId="0FB84DF9" w:rsidR="00AA6BBC" w:rsidRPr="009B2FCB" w:rsidDel="00D81BF5" w:rsidRDefault="00AA6BBC" w:rsidP="009B2FCB">
      <w:pPr>
        <w:pStyle w:val="Bibliography"/>
        <w:rPr>
          <w:del w:id="3465" w:author="Amrit" w:date="2018-11-12T21:42:00Z"/>
          <w:rFonts w:ascii="Times New Roman" w:hAnsi="Times New Roman" w:cs="Times New Roman"/>
          <w:rPrChange w:id="3466" w:author="Amrit" w:date="2018-11-16T13:02:00Z">
            <w:rPr>
              <w:del w:id="3467" w:author="Amrit" w:date="2018-11-12T21:42:00Z"/>
            </w:rPr>
          </w:rPrChange>
        </w:rPr>
        <w:pPrChange w:id="3468" w:author="Amrit" w:date="2018-11-16T13:02:00Z">
          <w:pPr>
            <w:pStyle w:val="Bibliography"/>
          </w:pPr>
        </w:pPrChange>
      </w:pPr>
      <w:del w:id="3469" w:author="Amrit" w:date="2018-11-12T21:42:00Z">
        <w:r w:rsidRPr="009B2FCB" w:rsidDel="00D81BF5">
          <w:rPr>
            <w:rFonts w:ascii="Times New Roman" w:hAnsi="Times New Roman" w:cs="Times New Roman"/>
            <w:rPrChange w:id="3470" w:author="Amrit" w:date="2018-11-16T13:02:00Z">
              <w:rPr/>
            </w:rPrChange>
          </w:rPr>
          <w:delText xml:space="preserve">Yugi,K. </w:delText>
        </w:r>
        <w:r w:rsidRPr="009B2FCB" w:rsidDel="00D81BF5">
          <w:rPr>
            <w:rFonts w:ascii="Times New Roman" w:hAnsi="Times New Roman" w:cs="Times New Roman"/>
            <w:i/>
            <w:iCs/>
            <w:rPrChange w:id="3471" w:author="Amrit" w:date="2018-11-16T13:02:00Z">
              <w:rPr>
                <w:i/>
                <w:iCs/>
              </w:rPr>
            </w:rPrChange>
          </w:rPr>
          <w:delText>et al.</w:delText>
        </w:r>
        <w:r w:rsidRPr="009B2FCB" w:rsidDel="00D81BF5">
          <w:rPr>
            <w:rFonts w:ascii="Times New Roman" w:hAnsi="Times New Roman" w:cs="Times New Roman"/>
            <w:rPrChange w:id="3472" w:author="Amrit" w:date="2018-11-16T13:02:00Z">
              <w:rPr/>
            </w:rPrChange>
          </w:rPr>
          <w:delText xml:space="preserve"> (2016) Trans-omics: how to reconstruct biochemical networks across multiple ‘omic’ layers. </w:delText>
        </w:r>
        <w:r w:rsidRPr="009B2FCB" w:rsidDel="00D81BF5">
          <w:rPr>
            <w:rFonts w:ascii="Times New Roman" w:hAnsi="Times New Roman" w:cs="Times New Roman"/>
            <w:i/>
            <w:iCs/>
            <w:rPrChange w:id="3473" w:author="Amrit" w:date="2018-11-16T13:02:00Z">
              <w:rPr>
                <w:i/>
                <w:iCs/>
              </w:rPr>
            </w:rPrChange>
          </w:rPr>
          <w:delText>Trends Biotechnol.</w:delText>
        </w:r>
        <w:r w:rsidRPr="009B2FCB" w:rsidDel="00D81BF5">
          <w:rPr>
            <w:rFonts w:ascii="Times New Roman" w:hAnsi="Times New Roman" w:cs="Times New Roman"/>
            <w:rPrChange w:id="3474" w:author="Amrit" w:date="2018-11-16T13:02:00Z">
              <w:rPr/>
            </w:rPrChange>
          </w:rPr>
          <w:delText xml:space="preserve">, </w:delText>
        </w:r>
        <w:r w:rsidRPr="009B2FCB" w:rsidDel="00D81BF5">
          <w:rPr>
            <w:rFonts w:ascii="Times New Roman" w:hAnsi="Times New Roman" w:cs="Times New Roman"/>
            <w:b/>
            <w:bCs/>
            <w:rPrChange w:id="3475" w:author="Amrit" w:date="2018-11-16T13:02:00Z">
              <w:rPr>
                <w:b/>
                <w:bCs/>
              </w:rPr>
            </w:rPrChange>
          </w:rPr>
          <w:delText>34</w:delText>
        </w:r>
        <w:r w:rsidRPr="009B2FCB" w:rsidDel="00D81BF5">
          <w:rPr>
            <w:rFonts w:ascii="Times New Roman" w:hAnsi="Times New Roman" w:cs="Times New Roman"/>
            <w:rPrChange w:id="3476" w:author="Amrit" w:date="2018-11-16T13:02:00Z">
              <w:rPr/>
            </w:rPrChange>
          </w:rPr>
          <w:delText>, 276–290.</w:delText>
        </w:r>
      </w:del>
    </w:p>
    <w:p w14:paraId="34A8AB5D" w14:textId="2D20B42D" w:rsidR="00AA6BBC" w:rsidRPr="009B2FCB" w:rsidDel="00D81BF5" w:rsidRDefault="00AA6BBC" w:rsidP="009B2FCB">
      <w:pPr>
        <w:pStyle w:val="Bibliography"/>
        <w:rPr>
          <w:del w:id="3477" w:author="Amrit" w:date="2018-11-12T21:42:00Z"/>
          <w:rFonts w:ascii="Times New Roman" w:hAnsi="Times New Roman" w:cs="Times New Roman"/>
          <w:rPrChange w:id="3478" w:author="Amrit" w:date="2018-11-16T13:02:00Z">
            <w:rPr>
              <w:del w:id="3479" w:author="Amrit" w:date="2018-11-12T21:42:00Z"/>
            </w:rPr>
          </w:rPrChange>
        </w:rPr>
        <w:pPrChange w:id="3480" w:author="Amrit" w:date="2018-11-16T13:02:00Z">
          <w:pPr>
            <w:pStyle w:val="Bibliography"/>
          </w:pPr>
        </w:pPrChange>
      </w:pPr>
      <w:del w:id="3481" w:author="Amrit" w:date="2018-11-12T21:42:00Z">
        <w:r w:rsidRPr="009B2FCB" w:rsidDel="00D81BF5">
          <w:rPr>
            <w:rFonts w:ascii="Times New Roman" w:hAnsi="Times New Roman" w:cs="Times New Roman"/>
            <w:rPrChange w:id="3482" w:author="Amrit" w:date="2018-11-16T13:02:00Z">
              <w:rPr/>
            </w:rPrChange>
          </w:rPr>
          <w:delText xml:space="preserve">Zhu,J. </w:delText>
        </w:r>
        <w:r w:rsidRPr="009B2FCB" w:rsidDel="00D81BF5">
          <w:rPr>
            <w:rFonts w:ascii="Times New Roman" w:hAnsi="Times New Roman" w:cs="Times New Roman"/>
            <w:i/>
            <w:iCs/>
            <w:rPrChange w:id="3483" w:author="Amrit" w:date="2018-11-16T13:02:00Z">
              <w:rPr>
                <w:i/>
                <w:iCs/>
              </w:rPr>
            </w:rPrChange>
          </w:rPr>
          <w:delText>et al.</w:delText>
        </w:r>
        <w:r w:rsidRPr="009B2FCB" w:rsidDel="00D81BF5">
          <w:rPr>
            <w:rFonts w:ascii="Times New Roman" w:hAnsi="Times New Roman" w:cs="Times New Roman"/>
            <w:rPrChange w:id="3484" w:author="Amrit" w:date="2018-11-16T13:02:00Z">
              <w:rPr/>
            </w:rPrChange>
          </w:rPr>
          <w:delText xml:space="preserve"> (2012) Stitching together multiple data dimensions reveals interacting metabolomic and transcriptomic networks that modulate cell regulation. </w:delText>
        </w:r>
        <w:r w:rsidRPr="009B2FCB" w:rsidDel="00D81BF5">
          <w:rPr>
            <w:rFonts w:ascii="Times New Roman" w:hAnsi="Times New Roman" w:cs="Times New Roman"/>
            <w:i/>
            <w:iCs/>
            <w:rPrChange w:id="3485" w:author="Amrit" w:date="2018-11-16T13:02:00Z">
              <w:rPr>
                <w:i/>
                <w:iCs/>
              </w:rPr>
            </w:rPrChange>
          </w:rPr>
          <w:delText>PLoS Biol.</w:delText>
        </w:r>
        <w:r w:rsidRPr="009B2FCB" w:rsidDel="00D81BF5">
          <w:rPr>
            <w:rFonts w:ascii="Times New Roman" w:hAnsi="Times New Roman" w:cs="Times New Roman"/>
            <w:rPrChange w:id="3486" w:author="Amrit" w:date="2018-11-16T13:02:00Z">
              <w:rPr/>
            </w:rPrChange>
          </w:rPr>
          <w:delText xml:space="preserve">, </w:delText>
        </w:r>
        <w:r w:rsidRPr="009B2FCB" w:rsidDel="00D81BF5">
          <w:rPr>
            <w:rFonts w:ascii="Times New Roman" w:hAnsi="Times New Roman" w:cs="Times New Roman"/>
            <w:b/>
            <w:bCs/>
            <w:rPrChange w:id="3487" w:author="Amrit" w:date="2018-11-16T13:02:00Z">
              <w:rPr>
                <w:b/>
                <w:bCs/>
              </w:rPr>
            </w:rPrChange>
          </w:rPr>
          <w:delText>10</w:delText>
        </w:r>
        <w:r w:rsidRPr="009B2FCB" w:rsidDel="00D81BF5">
          <w:rPr>
            <w:rFonts w:ascii="Times New Roman" w:hAnsi="Times New Roman" w:cs="Times New Roman"/>
            <w:rPrChange w:id="3488" w:author="Amrit" w:date="2018-11-16T13:02:00Z">
              <w:rPr/>
            </w:rPrChange>
          </w:rPr>
          <w:delText>, e1001301.</w:delText>
        </w:r>
      </w:del>
    </w:p>
    <w:p w14:paraId="6ECA274D" w14:textId="45DBF3D1" w:rsidR="00F94303" w:rsidRPr="00AA6BBC" w:rsidRDefault="00E71DDE" w:rsidP="009B2FCB">
      <w:pPr>
        <w:pStyle w:val="Bibliography"/>
        <w:pPrChange w:id="3489" w:author="Amrit" w:date="2018-11-16T13:02:00Z">
          <w:pPr>
            <w:pStyle w:val="NormalWeb"/>
            <w:shd w:val="clear" w:color="auto" w:fill="FFFFFF"/>
            <w:spacing w:before="0" w:beforeAutospacing="0" w:after="360" w:afterAutospacing="0" w:line="375" w:lineRule="atLeast"/>
          </w:pPr>
        </w:pPrChange>
      </w:pPr>
      <w:r w:rsidRPr="00AA6BBC">
        <w:fldChar w:fldCharType="end"/>
      </w:r>
      <w:commentRangeEnd w:id="2463"/>
      <w:r w:rsidR="007F2E2A">
        <w:rPr>
          <w:rStyle w:val="CommentReference"/>
        </w:rPr>
        <w:commentReference w:id="2463"/>
      </w:r>
    </w:p>
    <w:sectPr w:rsidR="00F94303" w:rsidRPr="00AA6BBC" w:rsidSect="00C848C2">
      <w:footerReference w:type="even" r:id="rId22"/>
      <w:footerReference w:type="default" r:id="rId2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63" w:author="Kim-Anh Le Cao" w:date="2018-09-25T17:09:00Z" w:initials="KLC">
    <w:p w14:paraId="2CBFD784" w14:textId="21E91EC3" w:rsidR="003A06F5" w:rsidRDefault="003A06F5">
      <w:pPr>
        <w:pStyle w:val="CommentText"/>
      </w:pPr>
      <w:r>
        <w:rPr>
          <w:rStyle w:val="CommentReference"/>
        </w:rPr>
        <w:annotationRef/>
      </w:r>
      <w:r>
        <w:t>remove 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BFD7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BFD784" w16cid:durableId="1F54EA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2F9079" w14:textId="77777777" w:rsidR="0094364A" w:rsidRDefault="0094364A" w:rsidP="005759F3">
      <w:r>
        <w:separator/>
      </w:r>
    </w:p>
  </w:endnote>
  <w:endnote w:type="continuationSeparator" w:id="0">
    <w:p w14:paraId="3C601BF2" w14:textId="77777777" w:rsidR="0094364A" w:rsidRDefault="0094364A"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w:panose1 w:val="02000500000000000000"/>
    <w:charset w:val="00"/>
    <w:family w:val="auto"/>
    <w:pitch w:val="variable"/>
    <w:sig w:usb0="00000003" w:usb1="00000000" w:usb2="00000000" w:usb3="00000000" w:csb0="00000007"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Xingkai SC Light">
    <w:panose1 w:val="02010800040101010101"/>
    <w:charset w:val="86"/>
    <w:family w:val="auto"/>
    <w:pitch w:val="variable"/>
    <w:sig w:usb0="00000287" w:usb1="080F0000" w:usb2="00000010" w:usb3="00000000" w:csb0="0004009F" w:csb1="00000000"/>
  </w:font>
  <w:font w:name="Roboto">
    <w:altName w:val="Times New Roman"/>
    <w:panose1 w:val="020B0604020202020204"/>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63A8C" w14:textId="77777777" w:rsidR="003A06F5" w:rsidRDefault="003A06F5"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3A06F5" w:rsidRDefault="003A06F5" w:rsidP="005759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4060B" w14:textId="77777777" w:rsidR="003A06F5" w:rsidRDefault="003A06F5"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3660254F" w14:textId="77777777" w:rsidR="003A06F5" w:rsidRDefault="003A06F5" w:rsidP="005759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57F6C" w14:textId="77777777" w:rsidR="0094364A" w:rsidRDefault="0094364A" w:rsidP="005759F3">
      <w:r>
        <w:separator/>
      </w:r>
    </w:p>
  </w:footnote>
  <w:footnote w:type="continuationSeparator" w:id="0">
    <w:p w14:paraId="15126109" w14:textId="77777777" w:rsidR="0094364A" w:rsidRDefault="0094364A" w:rsidP="00575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21F6D"/>
    <w:multiLevelType w:val="hybridMultilevel"/>
    <w:tmpl w:val="CA8E530C"/>
    <w:lvl w:ilvl="0" w:tplc="75166360">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92021"/>
    <w:multiLevelType w:val="multilevel"/>
    <w:tmpl w:val="B8F8A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02231"/>
    <w:multiLevelType w:val="hybridMultilevel"/>
    <w:tmpl w:val="47DC318C"/>
    <w:lvl w:ilvl="0" w:tplc="84E49FF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737F5D"/>
    <w:multiLevelType w:val="hybridMultilevel"/>
    <w:tmpl w:val="8504618E"/>
    <w:lvl w:ilvl="0" w:tplc="E98A1B1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2"/>
  </w:num>
  <w:num w:numId="4">
    <w:abstractNumId w:val="0"/>
  </w:num>
  <w:num w:numId="5">
    <w:abstractNumId w:val="16"/>
  </w:num>
  <w:num w:numId="6">
    <w:abstractNumId w:val="9"/>
  </w:num>
  <w:num w:numId="7">
    <w:abstractNumId w:val="6"/>
  </w:num>
  <w:num w:numId="8">
    <w:abstractNumId w:val="17"/>
  </w:num>
  <w:num w:numId="9">
    <w:abstractNumId w:val="10"/>
  </w:num>
  <w:num w:numId="10">
    <w:abstractNumId w:val="18"/>
  </w:num>
  <w:num w:numId="11">
    <w:abstractNumId w:val="3"/>
  </w:num>
  <w:num w:numId="12">
    <w:abstractNumId w:val="1"/>
  </w:num>
  <w:num w:numId="13">
    <w:abstractNumId w:val="8"/>
  </w:num>
  <w:num w:numId="14">
    <w:abstractNumId w:val="19"/>
  </w:num>
  <w:num w:numId="15">
    <w:abstractNumId w:val="14"/>
  </w:num>
  <w:num w:numId="16">
    <w:abstractNumId w:val="15"/>
  </w:num>
  <w:num w:numId="17">
    <w:abstractNumId w:val="13"/>
  </w:num>
  <w:num w:numId="18">
    <w:abstractNumId w:val="7"/>
  </w:num>
  <w:num w:numId="19">
    <w:abstractNumId w:val="4"/>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im-Anh Le Cao">
    <w15:presenceInfo w15:providerId="Windows Live" w15:userId="82a61942-3667-489d-9d38-b58b8555ec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doNotDisplayPageBoundaries/>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936D8"/>
    <w:rsid w:val="00000428"/>
    <w:rsid w:val="00000E0F"/>
    <w:rsid w:val="00001694"/>
    <w:rsid w:val="00001C28"/>
    <w:rsid w:val="00002BBB"/>
    <w:rsid w:val="00003282"/>
    <w:rsid w:val="00003F0D"/>
    <w:rsid w:val="00004BFE"/>
    <w:rsid w:val="00004D81"/>
    <w:rsid w:val="000068B5"/>
    <w:rsid w:val="00006C78"/>
    <w:rsid w:val="000105D3"/>
    <w:rsid w:val="0001069E"/>
    <w:rsid w:val="00011254"/>
    <w:rsid w:val="0001244F"/>
    <w:rsid w:val="00012466"/>
    <w:rsid w:val="00012A61"/>
    <w:rsid w:val="00012F8A"/>
    <w:rsid w:val="000132BE"/>
    <w:rsid w:val="00015131"/>
    <w:rsid w:val="00015F38"/>
    <w:rsid w:val="0001647F"/>
    <w:rsid w:val="000174CF"/>
    <w:rsid w:val="000200FE"/>
    <w:rsid w:val="000206DC"/>
    <w:rsid w:val="00020884"/>
    <w:rsid w:val="00021673"/>
    <w:rsid w:val="00021D2B"/>
    <w:rsid w:val="00022779"/>
    <w:rsid w:val="000228F5"/>
    <w:rsid w:val="00023477"/>
    <w:rsid w:val="00023BFA"/>
    <w:rsid w:val="000241B6"/>
    <w:rsid w:val="0002459E"/>
    <w:rsid w:val="00026C6A"/>
    <w:rsid w:val="00030058"/>
    <w:rsid w:val="000311DC"/>
    <w:rsid w:val="0003143B"/>
    <w:rsid w:val="00032600"/>
    <w:rsid w:val="00033F47"/>
    <w:rsid w:val="000343AB"/>
    <w:rsid w:val="00034B1D"/>
    <w:rsid w:val="00034DB3"/>
    <w:rsid w:val="00034E74"/>
    <w:rsid w:val="00035408"/>
    <w:rsid w:val="00036706"/>
    <w:rsid w:val="00036ED4"/>
    <w:rsid w:val="0003718B"/>
    <w:rsid w:val="0003772B"/>
    <w:rsid w:val="00041009"/>
    <w:rsid w:val="0004145F"/>
    <w:rsid w:val="00041BE9"/>
    <w:rsid w:val="000428EA"/>
    <w:rsid w:val="00042BEB"/>
    <w:rsid w:val="00043698"/>
    <w:rsid w:val="00043BD9"/>
    <w:rsid w:val="00044733"/>
    <w:rsid w:val="00044F0A"/>
    <w:rsid w:val="00044FDC"/>
    <w:rsid w:val="0004521A"/>
    <w:rsid w:val="000453C3"/>
    <w:rsid w:val="0004556E"/>
    <w:rsid w:val="00045AAF"/>
    <w:rsid w:val="00046218"/>
    <w:rsid w:val="000466E9"/>
    <w:rsid w:val="00047737"/>
    <w:rsid w:val="00047E4F"/>
    <w:rsid w:val="00050521"/>
    <w:rsid w:val="00050BDD"/>
    <w:rsid w:val="00051365"/>
    <w:rsid w:val="000522B4"/>
    <w:rsid w:val="00052A61"/>
    <w:rsid w:val="00055AB7"/>
    <w:rsid w:val="00055E99"/>
    <w:rsid w:val="00056E1E"/>
    <w:rsid w:val="00057355"/>
    <w:rsid w:val="0005778E"/>
    <w:rsid w:val="00057C2F"/>
    <w:rsid w:val="0006074F"/>
    <w:rsid w:val="000610A0"/>
    <w:rsid w:val="00061444"/>
    <w:rsid w:val="00062225"/>
    <w:rsid w:val="00062385"/>
    <w:rsid w:val="000626DF"/>
    <w:rsid w:val="0006272F"/>
    <w:rsid w:val="00063499"/>
    <w:rsid w:val="00063C14"/>
    <w:rsid w:val="00063E56"/>
    <w:rsid w:val="00063EB5"/>
    <w:rsid w:val="00064BE5"/>
    <w:rsid w:val="00065702"/>
    <w:rsid w:val="00065F9D"/>
    <w:rsid w:val="000678B6"/>
    <w:rsid w:val="00067D5A"/>
    <w:rsid w:val="000702D0"/>
    <w:rsid w:val="00070514"/>
    <w:rsid w:val="0007081C"/>
    <w:rsid w:val="00071463"/>
    <w:rsid w:val="00071EAC"/>
    <w:rsid w:val="00072969"/>
    <w:rsid w:val="00072EAE"/>
    <w:rsid w:val="00073444"/>
    <w:rsid w:val="00074536"/>
    <w:rsid w:val="000747CA"/>
    <w:rsid w:val="00074FC2"/>
    <w:rsid w:val="00076512"/>
    <w:rsid w:val="0007668A"/>
    <w:rsid w:val="00076EBD"/>
    <w:rsid w:val="00080FE8"/>
    <w:rsid w:val="00081B65"/>
    <w:rsid w:val="000843AE"/>
    <w:rsid w:val="00085084"/>
    <w:rsid w:val="00086CA5"/>
    <w:rsid w:val="0008706F"/>
    <w:rsid w:val="000874C0"/>
    <w:rsid w:val="000879DF"/>
    <w:rsid w:val="000916B3"/>
    <w:rsid w:val="00093449"/>
    <w:rsid w:val="000936C1"/>
    <w:rsid w:val="00093B0A"/>
    <w:rsid w:val="00093BD2"/>
    <w:rsid w:val="00094359"/>
    <w:rsid w:val="0009454E"/>
    <w:rsid w:val="0009594F"/>
    <w:rsid w:val="00095EE7"/>
    <w:rsid w:val="00095F0B"/>
    <w:rsid w:val="00097360"/>
    <w:rsid w:val="00097878"/>
    <w:rsid w:val="000A0105"/>
    <w:rsid w:val="000A0712"/>
    <w:rsid w:val="000A0BD6"/>
    <w:rsid w:val="000A17B6"/>
    <w:rsid w:val="000A359E"/>
    <w:rsid w:val="000A4204"/>
    <w:rsid w:val="000A4360"/>
    <w:rsid w:val="000A4B7A"/>
    <w:rsid w:val="000A4EEB"/>
    <w:rsid w:val="000A63F4"/>
    <w:rsid w:val="000A6D1A"/>
    <w:rsid w:val="000A74A0"/>
    <w:rsid w:val="000B3A31"/>
    <w:rsid w:val="000B3E6A"/>
    <w:rsid w:val="000B3F67"/>
    <w:rsid w:val="000B5153"/>
    <w:rsid w:val="000B590D"/>
    <w:rsid w:val="000B751F"/>
    <w:rsid w:val="000C067E"/>
    <w:rsid w:val="000C22A8"/>
    <w:rsid w:val="000C3278"/>
    <w:rsid w:val="000C3DB1"/>
    <w:rsid w:val="000C5F45"/>
    <w:rsid w:val="000C7C56"/>
    <w:rsid w:val="000D04A4"/>
    <w:rsid w:val="000D1EB9"/>
    <w:rsid w:val="000D2D08"/>
    <w:rsid w:val="000D3416"/>
    <w:rsid w:val="000D4168"/>
    <w:rsid w:val="000D5D31"/>
    <w:rsid w:val="000D61B6"/>
    <w:rsid w:val="000D641B"/>
    <w:rsid w:val="000E0045"/>
    <w:rsid w:val="000E032A"/>
    <w:rsid w:val="000E110F"/>
    <w:rsid w:val="000E1A79"/>
    <w:rsid w:val="000E1C5F"/>
    <w:rsid w:val="000E2394"/>
    <w:rsid w:val="000E2C9A"/>
    <w:rsid w:val="000E41BF"/>
    <w:rsid w:val="000E4855"/>
    <w:rsid w:val="000E50CB"/>
    <w:rsid w:val="000E618D"/>
    <w:rsid w:val="000E61FD"/>
    <w:rsid w:val="000E62E4"/>
    <w:rsid w:val="000E68A4"/>
    <w:rsid w:val="000E6968"/>
    <w:rsid w:val="000F0337"/>
    <w:rsid w:val="000F0BD1"/>
    <w:rsid w:val="000F18A6"/>
    <w:rsid w:val="000F356A"/>
    <w:rsid w:val="000F3A96"/>
    <w:rsid w:val="000F3B26"/>
    <w:rsid w:val="000F3D65"/>
    <w:rsid w:val="000F44F8"/>
    <w:rsid w:val="000F497E"/>
    <w:rsid w:val="000F6390"/>
    <w:rsid w:val="000F74DB"/>
    <w:rsid w:val="000F7553"/>
    <w:rsid w:val="00101A95"/>
    <w:rsid w:val="00101E38"/>
    <w:rsid w:val="00102F92"/>
    <w:rsid w:val="0010326B"/>
    <w:rsid w:val="001036F9"/>
    <w:rsid w:val="00103B56"/>
    <w:rsid w:val="0010453E"/>
    <w:rsid w:val="00104550"/>
    <w:rsid w:val="00105DB3"/>
    <w:rsid w:val="001063AA"/>
    <w:rsid w:val="00110BEA"/>
    <w:rsid w:val="00111339"/>
    <w:rsid w:val="0011221F"/>
    <w:rsid w:val="0011271B"/>
    <w:rsid w:val="00113D33"/>
    <w:rsid w:val="00113E49"/>
    <w:rsid w:val="00114982"/>
    <w:rsid w:val="00115732"/>
    <w:rsid w:val="00116025"/>
    <w:rsid w:val="001160C2"/>
    <w:rsid w:val="0011761B"/>
    <w:rsid w:val="00117B86"/>
    <w:rsid w:val="0012139C"/>
    <w:rsid w:val="00121855"/>
    <w:rsid w:val="0012333A"/>
    <w:rsid w:val="0012687F"/>
    <w:rsid w:val="00127FFD"/>
    <w:rsid w:val="001305A8"/>
    <w:rsid w:val="0013082E"/>
    <w:rsid w:val="00130885"/>
    <w:rsid w:val="00132AB9"/>
    <w:rsid w:val="00134E3D"/>
    <w:rsid w:val="001363A0"/>
    <w:rsid w:val="00136F4E"/>
    <w:rsid w:val="0013715E"/>
    <w:rsid w:val="00137988"/>
    <w:rsid w:val="00140AA9"/>
    <w:rsid w:val="00141414"/>
    <w:rsid w:val="00141E73"/>
    <w:rsid w:val="00142F86"/>
    <w:rsid w:val="0014316E"/>
    <w:rsid w:val="00143516"/>
    <w:rsid w:val="001436A5"/>
    <w:rsid w:val="00143A5D"/>
    <w:rsid w:val="00143DEC"/>
    <w:rsid w:val="00144255"/>
    <w:rsid w:val="00144BC4"/>
    <w:rsid w:val="00144F6A"/>
    <w:rsid w:val="001456A3"/>
    <w:rsid w:val="00146281"/>
    <w:rsid w:val="00147C45"/>
    <w:rsid w:val="00147CF0"/>
    <w:rsid w:val="001500F9"/>
    <w:rsid w:val="00151C01"/>
    <w:rsid w:val="00152386"/>
    <w:rsid w:val="00152F01"/>
    <w:rsid w:val="001530DA"/>
    <w:rsid w:val="001536E1"/>
    <w:rsid w:val="0015372B"/>
    <w:rsid w:val="001538D1"/>
    <w:rsid w:val="0015390B"/>
    <w:rsid w:val="00154425"/>
    <w:rsid w:val="0015488E"/>
    <w:rsid w:val="00154E55"/>
    <w:rsid w:val="00154FE9"/>
    <w:rsid w:val="00155677"/>
    <w:rsid w:val="001571FA"/>
    <w:rsid w:val="00160603"/>
    <w:rsid w:val="00160611"/>
    <w:rsid w:val="00160A79"/>
    <w:rsid w:val="00160A86"/>
    <w:rsid w:val="0016159E"/>
    <w:rsid w:val="001617AA"/>
    <w:rsid w:val="00161AED"/>
    <w:rsid w:val="00162AF8"/>
    <w:rsid w:val="00163086"/>
    <w:rsid w:val="00163148"/>
    <w:rsid w:val="0016392A"/>
    <w:rsid w:val="00163D56"/>
    <w:rsid w:val="00165824"/>
    <w:rsid w:val="00166688"/>
    <w:rsid w:val="001668BD"/>
    <w:rsid w:val="00167190"/>
    <w:rsid w:val="00167316"/>
    <w:rsid w:val="0017040E"/>
    <w:rsid w:val="0017220D"/>
    <w:rsid w:val="00172CF8"/>
    <w:rsid w:val="00174F6A"/>
    <w:rsid w:val="00175162"/>
    <w:rsid w:val="00175494"/>
    <w:rsid w:val="00177CC4"/>
    <w:rsid w:val="00177E13"/>
    <w:rsid w:val="00180052"/>
    <w:rsid w:val="0018028E"/>
    <w:rsid w:val="00180A24"/>
    <w:rsid w:val="001812A1"/>
    <w:rsid w:val="0018136C"/>
    <w:rsid w:val="0018216F"/>
    <w:rsid w:val="001822BD"/>
    <w:rsid w:val="00183293"/>
    <w:rsid w:val="00183E33"/>
    <w:rsid w:val="001846FE"/>
    <w:rsid w:val="00185C1E"/>
    <w:rsid w:val="00185D65"/>
    <w:rsid w:val="00186B70"/>
    <w:rsid w:val="00187406"/>
    <w:rsid w:val="00187707"/>
    <w:rsid w:val="00190A43"/>
    <w:rsid w:val="001926CE"/>
    <w:rsid w:val="00192C4E"/>
    <w:rsid w:val="00193636"/>
    <w:rsid w:val="00193E1A"/>
    <w:rsid w:val="00193FA9"/>
    <w:rsid w:val="0019704D"/>
    <w:rsid w:val="00197AE2"/>
    <w:rsid w:val="001A03B2"/>
    <w:rsid w:val="001A09B7"/>
    <w:rsid w:val="001A4497"/>
    <w:rsid w:val="001A651E"/>
    <w:rsid w:val="001A66FA"/>
    <w:rsid w:val="001A7280"/>
    <w:rsid w:val="001B0D05"/>
    <w:rsid w:val="001B1087"/>
    <w:rsid w:val="001B14EC"/>
    <w:rsid w:val="001B160A"/>
    <w:rsid w:val="001B1E4A"/>
    <w:rsid w:val="001B26D8"/>
    <w:rsid w:val="001B2838"/>
    <w:rsid w:val="001B3241"/>
    <w:rsid w:val="001B3276"/>
    <w:rsid w:val="001B3CA4"/>
    <w:rsid w:val="001B45BA"/>
    <w:rsid w:val="001B46F3"/>
    <w:rsid w:val="001B4AAA"/>
    <w:rsid w:val="001B711A"/>
    <w:rsid w:val="001C0248"/>
    <w:rsid w:val="001C1FC7"/>
    <w:rsid w:val="001C4899"/>
    <w:rsid w:val="001C5377"/>
    <w:rsid w:val="001C5883"/>
    <w:rsid w:val="001C59E4"/>
    <w:rsid w:val="001C649E"/>
    <w:rsid w:val="001C69FC"/>
    <w:rsid w:val="001C7185"/>
    <w:rsid w:val="001D045C"/>
    <w:rsid w:val="001D0C29"/>
    <w:rsid w:val="001D28E3"/>
    <w:rsid w:val="001D2E51"/>
    <w:rsid w:val="001D354A"/>
    <w:rsid w:val="001D3CC7"/>
    <w:rsid w:val="001D4D88"/>
    <w:rsid w:val="001D5051"/>
    <w:rsid w:val="001D7529"/>
    <w:rsid w:val="001D7878"/>
    <w:rsid w:val="001E0F81"/>
    <w:rsid w:val="001E1EFC"/>
    <w:rsid w:val="001E240D"/>
    <w:rsid w:val="001E2451"/>
    <w:rsid w:val="001E2EC2"/>
    <w:rsid w:val="001E354A"/>
    <w:rsid w:val="001E3F65"/>
    <w:rsid w:val="001E6398"/>
    <w:rsid w:val="001E6578"/>
    <w:rsid w:val="001E68A9"/>
    <w:rsid w:val="001E69AB"/>
    <w:rsid w:val="001E769A"/>
    <w:rsid w:val="001F034A"/>
    <w:rsid w:val="001F1644"/>
    <w:rsid w:val="001F1DC1"/>
    <w:rsid w:val="001F3036"/>
    <w:rsid w:val="001F3579"/>
    <w:rsid w:val="001F42EB"/>
    <w:rsid w:val="001F569F"/>
    <w:rsid w:val="001F5B8F"/>
    <w:rsid w:val="001F6D98"/>
    <w:rsid w:val="001F6DFD"/>
    <w:rsid w:val="001F715B"/>
    <w:rsid w:val="001F7D27"/>
    <w:rsid w:val="00201483"/>
    <w:rsid w:val="0020190A"/>
    <w:rsid w:val="00201D8B"/>
    <w:rsid w:val="002024D5"/>
    <w:rsid w:val="00202CB2"/>
    <w:rsid w:val="00203E9E"/>
    <w:rsid w:val="0020428D"/>
    <w:rsid w:val="0020587C"/>
    <w:rsid w:val="00207830"/>
    <w:rsid w:val="00207A96"/>
    <w:rsid w:val="002104AB"/>
    <w:rsid w:val="00211042"/>
    <w:rsid w:val="00211285"/>
    <w:rsid w:val="002116A5"/>
    <w:rsid w:val="002119AC"/>
    <w:rsid w:val="00211AE6"/>
    <w:rsid w:val="00211C4E"/>
    <w:rsid w:val="00213894"/>
    <w:rsid w:val="00213B52"/>
    <w:rsid w:val="00214B3F"/>
    <w:rsid w:val="00214EB8"/>
    <w:rsid w:val="00215403"/>
    <w:rsid w:val="00215F2A"/>
    <w:rsid w:val="002163F4"/>
    <w:rsid w:val="00217121"/>
    <w:rsid w:val="00221CA1"/>
    <w:rsid w:val="002229DB"/>
    <w:rsid w:val="00223184"/>
    <w:rsid w:val="00223292"/>
    <w:rsid w:val="002246A5"/>
    <w:rsid w:val="00224F65"/>
    <w:rsid w:val="002257E6"/>
    <w:rsid w:val="002258AF"/>
    <w:rsid w:val="00226B7D"/>
    <w:rsid w:val="00226FEF"/>
    <w:rsid w:val="002272FC"/>
    <w:rsid w:val="00227EB9"/>
    <w:rsid w:val="002309D9"/>
    <w:rsid w:val="00231251"/>
    <w:rsid w:val="00232B91"/>
    <w:rsid w:val="00232EDA"/>
    <w:rsid w:val="002339FB"/>
    <w:rsid w:val="00235157"/>
    <w:rsid w:val="002367F5"/>
    <w:rsid w:val="00236CDD"/>
    <w:rsid w:val="002376C0"/>
    <w:rsid w:val="00237E18"/>
    <w:rsid w:val="00237FDA"/>
    <w:rsid w:val="002400EB"/>
    <w:rsid w:val="00241CB2"/>
    <w:rsid w:val="00242250"/>
    <w:rsid w:val="002428F1"/>
    <w:rsid w:val="002513C9"/>
    <w:rsid w:val="0025263A"/>
    <w:rsid w:val="00254AAB"/>
    <w:rsid w:val="00255629"/>
    <w:rsid w:val="00256BD7"/>
    <w:rsid w:val="00256FE5"/>
    <w:rsid w:val="00260617"/>
    <w:rsid w:val="00260BA0"/>
    <w:rsid w:val="002615AA"/>
    <w:rsid w:val="002618BD"/>
    <w:rsid w:val="002629DF"/>
    <w:rsid w:val="002633DC"/>
    <w:rsid w:val="002638B9"/>
    <w:rsid w:val="00263C87"/>
    <w:rsid w:val="00263D38"/>
    <w:rsid w:val="002644C2"/>
    <w:rsid w:val="00264934"/>
    <w:rsid w:val="0026495A"/>
    <w:rsid w:val="0026507B"/>
    <w:rsid w:val="00265B5B"/>
    <w:rsid w:val="002662CB"/>
    <w:rsid w:val="002671CF"/>
    <w:rsid w:val="00267775"/>
    <w:rsid w:val="00270BC0"/>
    <w:rsid w:val="00271BA5"/>
    <w:rsid w:val="00272CB5"/>
    <w:rsid w:val="0027312C"/>
    <w:rsid w:val="00273BA6"/>
    <w:rsid w:val="00280A8B"/>
    <w:rsid w:val="00280B02"/>
    <w:rsid w:val="00282301"/>
    <w:rsid w:val="00282380"/>
    <w:rsid w:val="0028285D"/>
    <w:rsid w:val="00282C1F"/>
    <w:rsid w:val="00283249"/>
    <w:rsid w:val="0028444D"/>
    <w:rsid w:val="0028542A"/>
    <w:rsid w:val="00285FBD"/>
    <w:rsid w:val="00286B6C"/>
    <w:rsid w:val="00287AB9"/>
    <w:rsid w:val="002908DA"/>
    <w:rsid w:val="00291255"/>
    <w:rsid w:val="00292437"/>
    <w:rsid w:val="002936D8"/>
    <w:rsid w:val="00293834"/>
    <w:rsid w:val="00294444"/>
    <w:rsid w:val="0029479D"/>
    <w:rsid w:val="00294C1B"/>
    <w:rsid w:val="00294D0F"/>
    <w:rsid w:val="002950FF"/>
    <w:rsid w:val="002951D4"/>
    <w:rsid w:val="00295491"/>
    <w:rsid w:val="00295FA4"/>
    <w:rsid w:val="002968AC"/>
    <w:rsid w:val="002977C4"/>
    <w:rsid w:val="00297C0B"/>
    <w:rsid w:val="002A0EE3"/>
    <w:rsid w:val="002A1D67"/>
    <w:rsid w:val="002A2834"/>
    <w:rsid w:val="002A2D4F"/>
    <w:rsid w:val="002A2F36"/>
    <w:rsid w:val="002A34A4"/>
    <w:rsid w:val="002A4A26"/>
    <w:rsid w:val="002A647B"/>
    <w:rsid w:val="002A6AC1"/>
    <w:rsid w:val="002A785F"/>
    <w:rsid w:val="002A7F6C"/>
    <w:rsid w:val="002B02EC"/>
    <w:rsid w:val="002B112A"/>
    <w:rsid w:val="002B15A0"/>
    <w:rsid w:val="002B2651"/>
    <w:rsid w:val="002B2BF7"/>
    <w:rsid w:val="002B2E22"/>
    <w:rsid w:val="002B3996"/>
    <w:rsid w:val="002B4C35"/>
    <w:rsid w:val="002B501E"/>
    <w:rsid w:val="002B5172"/>
    <w:rsid w:val="002B5C40"/>
    <w:rsid w:val="002B5C4E"/>
    <w:rsid w:val="002B5D6E"/>
    <w:rsid w:val="002B6118"/>
    <w:rsid w:val="002B7560"/>
    <w:rsid w:val="002C049A"/>
    <w:rsid w:val="002C16D2"/>
    <w:rsid w:val="002C2DF7"/>
    <w:rsid w:val="002C47BD"/>
    <w:rsid w:val="002C47FF"/>
    <w:rsid w:val="002C63BF"/>
    <w:rsid w:val="002C6B15"/>
    <w:rsid w:val="002C6C03"/>
    <w:rsid w:val="002D1711"/>
    <w:rsid w:val="002D1B91"/>
    <w:rsid w:val="002D1BC9"/>
    <w:rsid w:val="002D3967"/>
    <w:rsid w:val="002D3968"/>
    <w:rsid w:val="002D4817"/>
    <w:rsid w:val="002D4C0C"/>
    <w:rsid w:val="002D50EF"/>
    <w:rsid w:val="002D7401"/>
    <w:rsid w:val="002D79A7"/>
    <w:rsid w:val="002D7AB8"/>
    <w:rsid w:val="002D7C64"/>
    <w:rsid w:val="002E1134"/>
    <w:rsid w:val="002E1FD4"/>
    <w:rsid w:val="002E37EE"/>
    <w:rsid w:val="002E455C"/>
    <w:rsid w:val="002E4FD7"/>
    <w:rsid w:val="002E5838"/>
    <w:rsid w:val="002E6B14"/>
    <w:rsid w:val="002F0299"/>
    <w:rsid w:val="002F1090"/>
    <w:rsid w:val="002F1C00"/>
    <w:rsid w:val="002F1D1F"/>
    <w:rsid w:val="002F1EB8"/>
    <w:rsid w:val="002F285E"/>
    <w:rsid w:val="002F34CD"/>
    <w:rsid w:val="002F3673"/>
    <w:rsid w:val="002F4AD3"/>
    <w:rsid w:val="002F59E8"/>
    <w:rsid w:val="002F5F23"/>
    <w:rsid w:val="002F67BF"/>
    <w:rsid w:val="002F69D6"/>
    <w:rsid w:val="002F7858"/>
    <w:rsid w:val="002F7F8B"/>
    <w:rsid w:val="00301CA8"/>
    <w:rsid w:val="0030261D"/>
    <w:rsid w:val="00303ED2"/>
    <w:rsid w:val="0030459F"/>
    <w:rsid w:val="0030516A"/>
    <w:rsid w:val="00306472"/>
    <w:rsid w:val="003076E3"/>
    <w:rsid w:val="00307EA6"/>
    <w:rsid w:val="003105CF"/>
    <w:rsid w:val="0031061B"/>
    <w:rsid w:val="00310D60"/>
    <w:rsid w:val="00310EEA"/>
    <w:rsid w:val="00311CEE"/>
    <w:rsid w:val="0031216E"/>
    <w:rsid w:val="003124BE"/>
    <w:rsid w:val="00312694"/>
    <w:rsid w:val="0031339F"/>
    <w:rsid w:val="0031363F"/>
    <w:rsid w:val="003150A3"/>
    <w:rsid w:val="003154CF"/>
    <w:rsid w:val="00316453"/>
    <w:rsid w:val="00317024"/>
    <w:rsid w:val="003173C3"/>
    <w:rsid w:val="00317402"/>
    <w:rsid w:val="00320234"/>
    <w:rsid w:val="00321B9A"/>
    <w:rsid w:val="00322500"/>
    <w:rsid w:val="003233A5"/>
    <w:rsid w:val="003236B6"/>
    <w:rsid w:val="003244B3"/>
    <w:rsid w:val="00325E4D"/>
    <w:rsid w:val="00325F92"/>
    <w:rsid w:val="00326155"/>
    <w:rsid w:val="0032690A"/>
    <w:rsid w:val="00326C49"/>
    <w:rsid w:val="003270CA"/>
    <w:rsid w:val="00330F75"/>
    <w:rsid w:val="0033385D"/>
    <w:rsid w:val="00333B79"/>
    <w:rsid w:val="00336B14"/>
    <w:rsid w:val="00336FA1"/>
    <w:rsid w:val="003375A4"/>
    <w:rsid w:val="00337F9C"/>
    <w:rsid w:val="0034028A"/>
    <w:rsid w:val="00341AF0"/>
    <w:rsid w:val="003424DC"/>
    <w:rsid w:val="00342BB3"/>
    <w:rsid w:val="00342F3C"/>
    <w:rsid w:val="003433E2"/>
    <w:rsid w:val="00343442"/>
    <w:rsid w:val="00343E92"/>
    <w:rsid w:val="003449A5"/>
    <w:rsid w:val="00346C2B"/>
    <w:rsid w:val="0034708A"/>
    <w:rsid w:val="00347A81"/>
    <w:rsid w:val="00347CF1"/>
    <w:rsid w:val="003511FE"/>
    <w:rsid w:val="00351F5F"/>
    <w:rsid w:val="00353728"/>
    <w:rsid w:val="00353EC4"/>
    <w:rsid w:val="00353F61"/>
    <w:rsid w:val="00354D55"/>
    <w:rsid w:val="00355384"/>
    <w:rsid w:val="00357457"/>
    <w:rsid w:val="0035753E"/>
    <w:rsid w:val="0036209D"/>
    <w:rsid w:val="003621E5"/>
    <w:rsid w:val="003649B2"/>
    <w:rsid w:val="00365429"/>
    <w:rsid w:val="00365E0F"/>
    <w:rsid w:val="00366CEE"/>
    <w:rsid w:val="003677E0"/>
    <w:rsid w:val="00370BB8"/>
    <w:rsid w:val="00371A0A"/>
    <w:rsid w:val="00373482"/>
    <w:rsid w:val="00373A78"/>
    <w:rsid w:val="0037512A"/>
    <w:rsid w:val="00375545"/>
    <w:rsid w:val="0037666C"/>
    <w:rsid w:val="003766D3"/>
    <w:rsid w:val="0037749F"/>
    <w:rsid w:val="003774F8"/>
    <w:rsid w:val="003776FD"/>
    <w:rsid w:val="00380182"/>
    <w:rsid w:val="00381F7C"/>
    <w:rsid w:val="00382E39"/>
    <w:rsid w:val="003837DA"/>
    <w:rsid w:val="00384393"/>
    <w:rsid w:val="00384C75"/>
    <w:rsid w:val="003852C4"/>
    <w:rsid w:val="0038537E"/>
    <w:rsid w:val="003859B8"/>
    <w:rsid w:val="00385B53"/>
    <w:rsid w:val="00386111"/>
    <w:rsid w:val="00386F2D"/>
    <w:rsid w:val="00387443"/>
    <w:rsid w:val="0038764E"/>
    <w:rsid w:val="00387925"/>
    <w:rsid w:val="00391E30"/>
    <w:rsid w:val="00392089"/>
    <w:rsid w:val="00392146"/>
    <w:rsid w:val="003935A8"/>
    <w:rsid w:val="00394A03"/>
    <w:rsid w:val="0039518A"/>
    <w:rsid w:val="0039576A"/>
    <w:rsid w:val="0039582C"/>
    <w:rsid w:val="003961BD"/>
    <w:rsid w:val="0039643C"/>
    <w:rsid w:val="0039665B"/>
    <w:rsid w:val="00396797"/>
    <w:rsid w:val="003A06F5"/>
    <w:rsid w:val="003A0D2D"/>
    <w:rsid w:val="003A0D45"/>
    <w:rsid w:val="003A1F12"/>
    <w:rsid w:val="003A1F9C"/>
    <w:rsid w:val="003A2F78"/>
    <w:rsid w:val="003A4EEB"/>
    <w:rsid w:val="003A621C"/>
    <w:rsid w:val="003A75D2"/>
    <w:rsid w:val="003A7B31"/>
    <w:rsid w:val="003B0C63"/>
    <w:rsid w:val="003B2806"/>
    <w:rsid w:val="003B3015"/>
    <w:rsid w:val="003B3928"/>
    <w:rsid w:val="003B3BB7"/>
    <w:rsid w:val="003B3DB7"/>
    <w:rsid w:val="003B47C8"/>
    <w:rsid w:val="003B57AF"/>
    <w:rsid w:val="003B6482"/>
    <w:rsid w:val="003B6C24"/>
    <w:rsid w:val="003B70B9"/>
    <w:rsid w:val="003B78C4"/>
    <w:rsid w:val="003C0CA9"/>
    <w:rsid w:val="003C1452"/>
    <w:rsid w:val="003C1DFE"/>
    <w:rsid w:val="003C3A14"/>
    <w:rsid w:val="003C3EDA"/>
    <w:rsid w:val="003C4098"/>
    <w:rsid w:val="003C4F29"/>
    <w:rsid w:val="003C50F7"/>
    <w:rsid w:val="003C5377"/>
    <w:rsid w:val="003C55D4"/>
    <w:rsid w:val="003C5660"/>
    <w:rsid w:val="003C5C31"/>
    <w:rsid w:val="003C739B"/>
    <w:rsid w:val="003C7D36"/>
    <w:rsid w:val="003D067C"/>
    <w:rsid w:val="003D08F3"/>
    <w:rsid w:val="003D2C96"/>
    <w:rsid w:val="003D3237"/>
    <w:rsid w:val="003D389B"/>
    <w:rsid w:val="003D4174"/>
    <w:rsid w:val="003D557D"/>
    <w:rsid w:val="003D5C8D"/>
    <w:rsid w:val="003D63A0"/>
    <w:rsid w:val="003D6C13"/>
    <w:rsid w:val="003E031B"/>
    <w:rsid w:val="003E0328"/>
    <w:rsid w:val="003E0779"/>
    <w:rsid w:val="003E166D"/>
    <w:rsid w:val="003E1CCE"/>
    <w:rsid w:val="003E2447"/>
    <w:rsid w:val="003E28DE"/>
    <w:rsid w:val="003E2B9A"/>
    <w:rsid w:val="003E34AA"/>
    <w:rsid w:val="003E3CD6"/>
    <w:rsid w:val="003E41C6"/>
    <w:rsid w:val="003E49EC"/>
    <w:rsid w:val="003E4DCF"/>
    <w:rsid w:val="003E5127"/>
    <w:rsid w:val="003E5BAB"/>
    <w:rsid w:val="003E732C"/>
    <w:rsid w:val="003E734C"/>
    <w:rsid w:val="003F01B7"/>
    <w:rsid w:val="003F1E3C"/>
    <w:rsid w:val="003F25A9"/>
    <w:rsid w:val="003F3BE7"/>
    <w:rsid w:val="003F44E9"/>
    <w:rsid w:val="003F4C75"/>
    <w:rsid w:val="003F5367"/>
    <w:rsid w:val="003F59FC"/>
    <w:rsid w:val="003F5A91"/>
    <w:rsid w:val="003F5EEF"/>
    <w:rsid w:val="003F60BC"/>
    <w:rsid w:val="003F63D1"/>
    <w:rsid w:val="00400B90"/>
    <w:rsid w:val="00401306"/>
    <w:rsid w:val="004013AB"/>
    <w:rsid w:val="00401B9A"/>
    <w:rsid w:val="00402155"/>
    <w:rsid w:val="00403639"/>
    <w:rsid w:val="00403A34"/>
    <w:rsid w:val="00406AE8"/>
    <w:rsid w:val="00406C57"/>
    <w:rsid w:val="00410FCF"/>
    <w:rsid w:val="00411531"/>
    <w:rsid w:val="00411D36"/>
    <w:rsid w:val="00412841"/>
    <w:rsid w:val="00414DB8"/>
    <w:rsid w:val="00415754"/>
    <w:rsid w:val="004201F8"/>
    <w:rsid w:val="00420676"/>
    <w:rsid w:val="00421718"/>
    <w:rsid w:val="004222E5"/>
    <w:rsid w:val="00422EF8"/>
    <w:rsid w:val="00424430"/>
    <w:rsid w:val="00424EFB"/>
    <w:rsid w:val="00427367"/>
    <w:rsid w:val="004274B2"/>
    <w:rsid w:val="00430A9D"/>
    <w:rsid w:val="00431010"/>
    <w:rsid w:val="00431A7A"/>
    <w:rsid w:val="00431C3D"/>
    <w:rsid w:val="00431E09"/>
    <w:rsid w:val="00433C8C"/>
    <w:rsid w:val="00433FEC"/>
    <w:rsid w:val="0043446D"/>
    <w:rsid w:val="004366FF"/>
    <w:rsid w:val="0043796B"/>
    <w:rsid w:val="00437E0A"/>
    <w:rsid w:val="00440E23"/>
    <w:rsid w:val="00441951"/>
    <w:rsid w:val="0044244E"/>
    <w:rsid w:val="00442485"/>
    <w:rsid w:val="00442FB4"/>
    <w:rsid w:val="00443FAC"/>
    <w:rsid w:val="00444024"/>
    <w:rsid w:val="00445047"/>
    <w:rsid w:val="0044638A"/>
    <w:rsid w:val="004467AB"/>
    <w:rsid w:val="00446A20"/>
    <w:rsid w:val="00447651"/>
    <w:rsid w:val="00447AB2"/>
    <w:rsid w:val="00447AEE"/>
    <w:rsid w:val="00450316"/>
    <w:rsid w:val="00450415"/>
    <w:rsid w:val="004509B4"/>
    <w:rsid w:val="00451373"/>
    <w:rsid w:val="00451857"/>
    <w:rsid w:val="00451C59"/>
    <w:rsid w:val="00452C89"/>
    <w:rsid w:val="00452E5B"/>
    <w:rsid w:val="00453145"/>
    <w:rsid w:val="00453852"/>
    <w:rsid w:val="00453D7B"/>
    <w:rsid w:val="00454930"/>
    <w:rsid w:val="004551B0"/>
    <w:rsid w:val="0045647E"/>
    <w:rsid w:val="0046052B"/>
    <w:rsid w:val="004609DE"/>
    <w:rsid w:val="0046113A"/>
    <w:rsid w:val="0046142C"/>
    <w:rsid w:val="004617C9"/>
    <w:rsid w:val="00461C80"/>
    <w:rsid w:val="004627EB"/>
    <w:rsid w:val="00462DAF"/>
    <w:rsid w:val="00463498"/>
    <w:rsid w:val="004639E2"/>
    <w:rsid w:val="0046417D"/>
    <w:rsid w:val="00464251"/>
    <w:rsid w:val="0046443C"/>
    <w:rsid w:val="004644DD"/>
    <w:rsid w:val="0046497F"/>
    <w:rsid w:val="004650E2"/>
    <w:rsid w:val="00466F69"/>
    <w:rsid w:val="0047011C"/>
    <w:rsid w:val="00470384"/>
    <w:rsid w:val="00470C34"/>
    <w:rsid w:val="0047113E"/>
    <w:rsid w:val="004711C8"/>
    <w:rsid w:val="004717B3"/>
    <w:rsid w:val="004723D0"/>
    <w:rsid w:val="00473B3C"/>
    <w:rsid w:val="0047483F"/>
    <w:rsid w:val="00476C4A"/>
    <w:rsid w:val="00477A46"/>
    <w:rsid w:val="004800E0"/>
    <w:rsid w:val="004808AC"/>
    <w:rsid w:val="0048159B"/>
    <w:rsid w:val="00482E01"/>
    <w:rsid w:val="0048323F"/>
    <w:rsid w:val="004855E0"/>
    <w:rsid w:val="00485F89"/>
    <w:rsid w:val="0048657F"/>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BC7"/>
    <w:rsid w:val="00496D1F"/>
    <w:rsid w:val="00496DA8"/>
    <w:rsid w:val="004973B0"/>
    <w:rsid w:val="00497A11"/>
    <w:rsid w:val="00497A3E"/>
    <w:rsid w:val="004A07F6"/>
    <w:rsid w:val="004A0E6C"/>
    <w:rsid w:val="004A107E"/>
    <w:rsid w:val="004A17AC"/>
    <w:rsid w:val="004A198B"/>
    <w:rsid w:val="004A1E16"/>
    <w:rsid w:val="004A23AA"/>
    <w:rsid w:val="004A3337"/>
    <w:rsid w:val="004A4015"/>
    <w:rsid w:val="004A4121"/>
    <w:rsid w:val="004A4986"/>
    <w:rsid w:val="004A5185"/>
    <w:rsid w:val="004A5C1C"/>
    <w:rsid w:val="004A5FE2"/>
    <w:rsid w:val="004A5FF2"/>
    <w:rsid w:val="004A6B35"/>
    <w:rsid w:val="004A6CC1"/>
    <w:rsid w:val="004A7956"/>
    <w:rsid w:val="004A79B0"/>
    <w:rsid w:val="004A7D94"/>
    <w:rsid w:val="004B0A34"/>
    <w:rsid w:val="004B37B4"/>
    <w:rsid w:val="004B3951"/>
    <w:rsid w:val="004B3BCB"/>
    <w:rsid w:val="004B46D1"/>
    <w:rsid w:val="004B6A79"/>
    <w:rsid w:val="004C0766"/>
    <w:rsid w:val="004C0DAF"/>
    <w:rsid w:val="004C0EF9"/>
    <w:rsid w:val="004C11E6"/>
    <w:rsid w:val="004C2A82"/>
    <w:rsid w:val="004C2BF0"/>
    <w:rsid w:val="004C2BF4"/>
    <w:rsid w:val="004C2E43"/>
    <w:rsid w:val="004C36CC"/>
    <w:rsid w:val="004C50FC"/>
    <w:rsid w:val="004C791F"/>
    <w:rsid w:val="004D048D"/>
    <w:rsid w:val="004D10CC"/>
    <w:rsid w:val="004D1EFE"/>
    <w:rsid w:val="004D2111"/>
    <w:rsid w:val="004D2703"/>
    <w:rsid w:val="004D310E"/>
    <w:rsid w:val="004D318B"/>
    <w:rsid w:val="004D31B2"/>
    <w:rsid w:val="004D3474"/>
    <w:rsid w:val="004D3CC3"/>
    <w:rsid w:val="004D4364"/>
    <w:rsid w:val="004D78F7"/>
    <w:rsid w:val="004E01D7"/>
    <w:rsid w:val="004E08FC"/>
    <w:rsid w:val="004E1E5A"/>
    <w:rsid w:val="004E6C81"/>
    <w:rsid w:val="004E7316"/>
    <w:rsid w:val="004E7638"/>
    <w:rsid w:val="004E797F"/>
    <w:rsid w:val="004E7CC4"/>
    <w:rsid w:val="004E7D80"/>
    <w:rsid w:val="004E7ED8"/>
    <w:rsid w:val="004F00B2"/>
    <w:rsid w:val="004F1719"/>
    <w:rsid w:val="004F1901"/>
    <w:rsid w:val="004F28BC"/>
    <w:rsid w:val="004F3807"/>
    <w:rsid w:val="004F3C77"/>
    <w:rsid w:val="004F3F7A"/>
    <w:rsid w:val="004F453F"/>
    <w:rsid w:val="004F484A"/>
    <w:rsid w:val="004F48A8"/>
    <w:rsid w:val="004F4BB3"/>
    <w:rsid w:val="004F50C3"/>
    <w:rsid w:val="004F5676"/>
    <w:rsid w:val="004F57B5"/>
    <w:rsid w:val="004F6B3B"/>
    <w:rsid w:val="004F776E"/>
    <w:rsid w:val="00500F7A"/>
    <w:rsid w:val="00501044"/>
    <w:rsid w:val="00502B5C"/>
    <w:rsid w:val="00502EE9"/>
    <w:rsid w:val="005032B4"/>
    <w:rsid w:val="00503DD7"/>
    <w:rsid w:val="00504893"/>
    <w:rsid w:val="0050518D"/>
    <w:rsid w:val="0050602B"/>
    <w:rsid w:val="00506176"/>
    <w:rsid w:val="0050623E"/>
    <w:rsid w:val="00507270"/>
    <w:rsid w:val="005075CB"/>
    <w:rsid w:val="00511D54"/>
    <w:rsid w:val="00511F76"/>
    <w:rsid w:val="0051232E"/>
    <w:rsid w:val="005123B9"/>
    <w:rsid w:val="005130DD"/>
    <w:rsid w:val="00513321"/>
    <w:rsid w:val="00513478"/>
    <w:rsid w:val="0051414D"/>
    <w:rsid w:val="00514CA2"/>
    <w:rsid w:val="0051643E"/>
    <w:rsid w:val="00517743"/>
    <w:rsid w:val="00517D64"/>
    <w:rsid w:val="00520ECD"/>
    <w:rsid w:val="00521F37"/>
    <w:rsid w:val="00522582"/>
    <w:rsid w:val="00522D55"/>
    <w:rsid w:val="00523342"/>
    <w:rsid w:val="00523A40"/>
    <w:rsid w:val="0052463B"/>
    <w:rsid w:val="00524AB5"/>
    <w:rsid w:val="00525377"/>
    <w:rsid w:val="005253F4"/>
    <w:rsid w:val="00530A43"/>
    <w:rsid w:val="00531519"/>
    <w:rsid w:val="0053228C"/>
    <w:rsid w:val="00532304"/>
    <w:rsid w:val="00532941"/>
    <w:rsid w:val="005334FF"/>
    <w:rsid w:val="005352E1"/>
    <w:rsid w:val="00537993"/>
    <w:rsid w:val="00537EEC"/>
    <w:rsid w:val="0054144C"/>
    <w:rsid w:val="00542A60"/>
    <w:rsid w:val="00543E7E"/>
    <w:rsid w:val="00543FB8"/>
    <w:rsid w:val="005452E3"/>
    <w:rsid w:val="00545BF0"/>
    <w:rsid w:val="00545CF4"/>
    <w:rsid w:val="00550F9C"/>
    <w:rsid w:val="005512A9"/>
    <w:rsid w:val="0055177C"/>
    <w:rsid w:val="00553BCD"/>
    <w:rsid w:val="00554D1B"/>
    <w:rsid w:val="005566A3"/>
    <w:rsid w:val="00556F55"/>
    <w:rsid w:val="005577E7"/>
    <w:rsid w:val="00557AF9"/>
    <w:rsid w:val="00557D18"/>
    <w:rsid w:val="00557EF4"/>
    <w:rsid w:val="005600D8"/>
    <w:rsid w:val="00560BC0"/>
    <w:rsid w:val="00560CB5"/>
    <w:rsid w:val="00561354"/>
    <w:rsid w:val="0056163C"/>
    <w:rsid w:val="005629F2"/>
    <w:rsid w:val="00564518"/>
    <w:rsid w:val="00565753"/>
    <w:rsid w:val="00565927"/>
    <w:rsid w:val="00565A7C"/>
    <w:rsid w:val="00566511"/>
    <w:rsid w:val="00566A76"/>
    <w:rsid w:val="00567A22"/>
    <w:rsid w:val="00567ECA"/>
    <w:rsid w:val="005702CC"/>
    <w:rsid w:val="00570AD3"/>
    <w:rsid w:val="0057135C"/>
    <w:rsid w:val="00572071"/>
    <w:rsid w:val="005725BD"/>
    <w:rsid w:val="005729C2"/>
    <w:rsid w:val="00572FED"/>
    <w:rsid w:val="005734C2"/>
    <w:rsid w:val="00573577"/>
    <w:rsid w:val="00573CA4"/>
    <w:rsid w:val="00575606"/>
    <w:rsid w:val="005757AC"/>
    <w:rsid w:val="005759F3"/>
    <w:rsid w:val="0057606B"/>
    <w:rsid w:val="005760D4"/>
    <w:rsid w:val="0057712F"/>
    <w:rsid w:val="00577171"/>
    <w:rsid w:val="00580B67"/>
    <w:rsid w:val="00580B6F"/>
    <w:rsid w:val="00581FC1"/>
    <w:rsid w:val="00582067"/>
    <w:rsid w:val="0058216D"/>
    <w:rsid w:val="00582CFE"/>
    <w:rsid w:val="00584205"/>
    <w:rsid w:val="005856BD"/>
    <w:rsid w:val="0058650A"/>
    <w:rsid w:val="00586A65"/>
    <w:rsid w:val="00587571"/>
    <w:rsid w:val="005877D2"/>
    <w:rsid w:val="00591566"/>
    <w:rsid w:val="0059196F"/>
    <w:rsid w:val="00592B03"/>
    <w:rsid w:val="005940F2"/>
    <w:rsid w:val="0059566F"/>
    <w:rsid w:val="0059592C"/>
    <w:rsid w:val="0059610C"/>
    <w:rsid w:val="00596736"/>
    <w:rsid w:val="00596987"/>
    <w:rsid w:val="00596ED8"/>
    <w:rsid w:val="00597439"/>
    <w:rsid w:val="005A045D"/>
    <w:rsid w:val="005A07EB"/>
    <w:rsid w:val="005A0F7D"/>
    <w:rsid w:val="005A10C8"/>
    <w:rsid w:val="005A1EAD"/>
    <w:rsid w:val="005A3B29"/>
    <w:rsid w:val="005A3C61"/>
    <w:rsid w:val="005A440A"/>
    <w:rsid w:val="005A660E"/>
    <w:rsid w:val="005A6C1C"/>
    <w:rsid w:val="005A7EAA"/>
    <w:rsid w:val="005B0281"/>
    <w:rsid w:val="005B0D13"/>
    <w:rsid w:val="005B1652"/>
    <w:rsid w:val="005B1C6A"/>
    <w:rsid w:val="005B2B60"/>
    <w:rsid w:val="005B2F02"/>
    <w:rsid w:val="005B3690"/>
    <w:rsid w:val="005B3EA8"/>
    <w:rsid w:val="005B41CF"/>
    <w:rsid w:val="005B4FF3"/>
    <w:rsid w:val="005B5534"/>
    <w:rsid w:val="005B55F5"/>
    <w:rsid w:val="005B7155"/>
    <w:rsid w:val="005C04DD"/>
    <w:rsid w:val="005C09F4"/>
    <w:rsid w:val="005C0E4F"/>
    <w:rsid w:val="005C140B"/>
    <w:rsid w:val="005C146C"/>
    <w:rsid w:val="005C21B6"/>
    <w:rsid w:val="005C2A98"/>
    <w:rsid w:val="005C34C8"/>
    <w:rsid w:val="005C40F3"/>
    <w:rsid w:val="005C461F"/>
    <w:rsid w:val="005C4718"/>
    <w:rsid w:val="005C5014"/>
    <w:rsid w:val="005C54D6"/>
    <w:rsid w:val="005C5EB2"/>
    <w:rsid w:val="005C704B"/>
    <w:rsid w:val="005C784C"/>
    <w:rsid w:val="005C7BC5"/>
    <w:rsid w:val="005C7D33"/>
    <w:rsid w:val="005D0D9A"/>
    <w:rsid w:val="005D110F"/>
    <w:rsid w:val="005D1258"/>
    <w:rsid w:val="005D2947"/>
    <w:rsid w:val="005D2BAE"/>
    <w:rsid w:val="005D2BFB"/>
    <w:rsid w:val="005D2EDD"/>
    <w:rsid w:val="005D332D"/>
    <w:rsid w:val="005D34F3"/>
    <w:rsid w:val="005D380B"/>
    <w:rsid w:val="005D58D7"/>
    <w:rsid w:val="005D5D47"/>
    <w:rsid w:val="005D60F6"/>
    <w:rsid w:val="005D61CE"/>
    <w:rsid w:val="005D63E2"/>
    <w:rsid w:val="005E0CF3"/>
    <w:rsid w:val="005E0F9B"/>
    <w:rsid w:val="005E166F"/>
    <w:rsid w:val="005E18B6"/>
    <w:rsid w:val="005E3020"/>
    <w:rsid w:val="005E3217"/>
    <w:rsid w:val="005E404F"/>
    <w:rsid w:val="005E4AFC"/>
    <w:rsid w:val="005E4C74"/>
    <w:rsid w:val="005E5056"/>
    <w:rsid w:val="005E7A83"/>
    <w:rsid w:val="005E7A8B"/>
    <w:rsid w:val="005E7CFE"/>
    <w:rsid w:val="005F0261"/>
    <w:rsid w:val="005F06EA"/>
    <w:rsid w:val="005F1F2B"/>
    <w:rsid w:val="005F2030"/>
    <w:rsid w:val="005F2ED8"/>
    <w:rsid w:val="005F32A1"/>
    <w:rsid w:val="005F35F5"/>
    <w:rsid w:val="005F3823"/>
    <w:rsid w:val="005F4943"/>
    <w:rsid w:val="0060010C"/>
    <w:rsid w:val="00600D73"/>
    <w:rsid w:val="0060113C"/>
    <w:rsid w:val="00601864"/>
    <w:rsid w:val="00601BB6"/>
    <w:rsid w:val="00601C7B"/>
    <w:rsid w:val="006027D3"/>
    <w:rsid w:val="006032AA"/>
    <w:rsid w:val="00603D42"/>
    <w:rsid w:val="00606A5D"/>
    <w:rsid w:val="0061078F"/>
    <w:rsid w:val="00611F29"/>
    <w:rsid w:val="006122A3"/>
    <w:rsid w:val="00612E1D"/>
    <w:rsid w:val="00612E81"/>
    <w:rsid w:val="00613A61"/>
    <w:rsid w:val="00613F92"/>
    <w:rsid w:val="006143D3"/>
    <w:rsid w:val="00615C14"/>
    <w:rsid w:val="00615F8F"/>
    <w:rsid w:val="0061724F"/>
    <w:rsid w:val="00617489"/>
    <w:rsid w:val="006174FC"/>
    <w:rsid w:val="00617ED2"/>
    <w:rsid w:val="00620645"/>
    <w:rsid w:val="00621224"/>
    <w:rsid w:val="00621611"/>
    <w:rsid w:val="00621ED3"/>
    <w:rsid w:val="00621FDA"/>
    <w:rsid w:val="00622940"/>
    <w:rsid w:val="0062324C"/>
    <w:rsid w:val="006236A2"/>
    <w:rsid w:val="0062374A"/>
    <w:rsid w:val="0062488E"/>
    <w:rsid w:val="00624CA5"/>
    <w:rsid w:val="00625A3E"/>
    <w:rsid w:val="00626914"/>
    <w:rsid w:val="00626B26"/>
    <w:rsid w:val="00627014"/>
    <w:rsid w:val="006271B8"/>
    <w:rsid w:val="00630A77"/>
    <w:rsid w:val="006320F2"/>
    <w:rsid w:val="00632184"/>
    <w:rsid w:val="00632E8A"/>
    <w:rsid w:val="00633697"/>
    <w:rsid w:val="00633C24"/>
    <w:rsid w:val="006340E1"/>
    <w:rsid w:val="006344AB"/>
    <w:rsid w:val="00634B93"/>
    <w:rsid w:val="00634C11"/>
    <w:rsid w:val="00635455"/>
    <w:rsid w:val="00635B95"/>
    <w:rsid w:val="00636A85"/>
    <w:rsid w:val="0063708A"/>
    <w:rsid w:val="006374B4"/>
    <w:rsid w:val="00637F88"/>
    <w:rsid w:val="0064107F"/>
    <w:rsid w:val="00641E28"/>
    <w:rsid w:val="00642302"/>
    <w:rsid w:val="00642AC5"/>
    <w:rsid w:val="0064424A"/>
    <w:rsid w:val="00644A5A"/>
    <w:rsid w:val="0064580F"/>
    <w:rsid w:val="00645825"/>
    <w:rsid w:val="00646130"/>
    <w:rsid w:val="00650113"/>
    <w:rsid w:val="00650412"/>
    <w:rsid w:val="006511FE"/>
    <w:rsid w:val="006517E2"/>
    <w:rsid w:val="00651C53"/>
    <w:rsid w:val="00653076"/>
    <w:rsid w:val="00653468"/>
    <w:rsid w:val="00653AAE"/>
    <w:rsid w:val="00653E2B"/>
    <w:rsid w:val="00653FCD"/>
    <w:rsid w:val="006546AB"/>
    <w:rsid w:val="00656227"/>
    <w:rsid w:val="00657B9E"/>
    <w:rsid w:val="00660354"/>
    <w:rsid w:val="00660962"/>
    <w:rsid w:val="006636C5"/>
    <w:rsid w:val="0066408D"/>
    <w:rsid w:val="00664B0F"/>
    <w:rsid w:val="0066565B"/>
    <w:rsid w:val="006665F0"/>
    <w:rsid w:val="00666678"/>
    <w:rsid w:val="0066698A"/>
    <w:rsid w:val="00667441"/>
    <w:rsid w:val="006679C3"/>
    <w:rsid w:val="00670A4B"/>
    <w:rsid w:val="00670C54"/>
    <w:rsid w:val="006717E2"/>
    <w:rsid w:val="00672206"/>
    <w:rsid w:val="006736AA"/>
    <w:rsid w:val="006743F7"/>
    <w:rsid w:val="006745DF"/>
    <w:rsid w:val="006746A9"/>
    <w:rsid w:val="00674736"/>
    <w:rsid w:val="00675883"/>
    <w:rsid w:val="00675E1F"/>
    <w:rsid w:val="006767CC"/>
    <w:rsid w:val="0067792E"/>
    <w:rsid w:val="00677CE1"/>
    <w:rsid w:val="00677EC1"/>
    <w:rsid w:val="00680676"/>
    <w:rsid w:val="00680A5A"/>
    <w:rsid w:val="00681DEB"/>
    <w:rsid w:val="0068350C"/>
    <w:rsid w:val="0068410D"/>
    <w:rsid w:val="00684412"/>
    <w:rsid w:val="00684605"/>
    <w:rsid w:val="00685F9B"/>
    <w:rsid w:val="00686087"/>
    <w:rsid w:val="006866D7"/>
    <w:rsid w:val="00687657"/>
    <w:rsid w:val="00687A03"/>
    <w:rsid w:val="0069001E"/>
    <w:rsid w:val="00691499"/>
    <w:rsid w:val="00691935"/>
    <w:rsid w:val="00692176"/>
    <w:rsid w:val="006926DC"/>
    <w:rsid w:val="00692C40"/>
    <w:rsid w:val="00694E2E"/>
    <w:rsid w:val="00695E04"/>
    <w:rsid w:val="00696D7F"/>
    <w:rsid w:val="006972AC"/>
    <w:rsid w:val="0069736B"/>
    <w:rsid w:val="00697378"/>
    <w:rsid w:val="006A00C4"/>
    <w:rsid w:val="006A049C"/>
    <w:rsid w:val="006A04F0"/>
    <w:rsid w:val="006A076E"/>
    <w:rsid w:val="006A1559"/>
    <w:rsid w:val="006A46AE"/>
    <w:rsid w:val="006A4914"/>
    <w:rsid w:val="006A68FC"/>
    <w:rsid w:val="006A755F"/>
    <w:rsid w:val="006B0334"/>
    <w:rsid w:val="006B1324"/>
    <w:rsid w:val="006B1707"/>
    <w:rsid w:val="006B40A8"/>
    <w:rsid w:val="006B49EA"/>
    <w:rsid w:val="006B4CED"/>
    <w:rsid w:val="006B686E"/>
    <w:rsid w:val="006B6D19"/>
    <w:rsid w:val="006B726A"/>
    <w:rsid w:val="006B7EB6"/>
    <w:rsid w:val="006C0C7A"/>
    <w:rsid w:val="006C0F02"/>
    <w:rsid w:val="006C2057"/>
    <w:rsid w:val="006C44A7"/>
    <w:rsid w:val="006C4F29"/>
    <w:rsid w:val="006C4F6A"/>
    <w:rsid w:val="006C5253"/>
    <w:rsid w:val="006C5796"/>
    <w:rsid w:val="006C5885"/>
    <w:rsid w:val="006C68A6"/>
    <w:rsid w:val="006C6DE4"/>
    <w:rsid w:val="006C7037"/>
    <w:rsid w:val="006C7678"/>
    <w:rsid w:val="006C77AC"/>
    <w:rsid w:val="006C7B97"/>
    <w:rsid w:val="006D02E3"/>
    <w:rsid w:val="006D06B6"/>
    <w:rsid w:val="006D2A53"/>
    <w:rsid w:val="006D3433"/>
    <w:rsid w:val="006D4587"/>
    <w:rsid w:val="006D49DC"/>
    <w:rsid w:val="006D4FB1"/>
    <w:rsid w:val="006D53ED"/>
    <w:rsid w:val="006D6281"/>
    <w:rsid w:val="006D6437"/>
    <w:rsid w:val="006D77CE"/>
    <w:rsid w:val="006E12DE"/>
    <w:rsid w:val="006E14E4"/>
    <w:rsid w:val="006E1FEB"/>
    <w:rsid w:val="006E235C"/>
    <w:rsid w:val="006E237E"/>
    <w:rsid w:val="006E25A8"/>
    <w:rsid w:val="006E3223"/>
    <w:rsid w:val="006E3E61"/>
    <w:rsid w:val="006E491B"/>
    <w:rsid w:val="006E570C"/>
    <w:rsid w:val="006E5ED0"/>
    <w:rsid w:val="006E65F8"/>
    <w:rsid w:val="006E6688"/>
    <w:rsid w:val="006E7A40"/>
    <w:rsid w:val="006F0059"/>
    <w:rsid w:val="006F0195"/>
    <w:rsid w:val="006F0407"/>
    <w:rsid w:val="006F06BB"/>
    <w:rsid w:val="006F13B3"/>
    <w:rsid w:val="006F1620"/>
    <w:rsid w:val="006F20B8"/>
    <w:rsid w:val="006F22F0"/>
    <w:rsid w:val="006F36DB"/>
    <w:rsid w:val="006F3792"/>
    <w:rsid w:val="006F4048"/>
    <w:rsid w:val="006F5586"/>
    <w:rsid w:val="006F693C"/>
    <w:rsid w:val="006F69AB"/>
    <w:rsid w:val="006F706C"/>
    <w:rsid w:val="006F7243"/>
    <w:rsid w:val="007008E8"/>
    <w:rsid w:val="007009C5"/>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458"/>
    <w:rsid w:val="00712485"/>
    <w:rsid w:val="00712708"/>
    <w:rsid w:val="007137CD"/>
    <w:rsid w:val="00713D10"/>
    <w:rsid w:val="007147FF"/>
    <w:rsid w:val="007149A9"/>
    <w:rsid w:val="00715061"/>
    <w:rsid w:val="00715693"/>
    <w:rsid w:val="007157C4"/>
    <w:rsid w:val="0071623A"/>
    <w:rsid w:val="00716630"/>
    <w:rsid w:val="007175FA"/>
    <w:rsid w:val="007176C5"/>
    <w:rsid w:val="00717FDF"/>
    <w:rsid w:val="0072082E"/>
    <w:rsid w:val="00722194"/>
    <w:rsid w:val="00722233"/>
    <w:rsid w:val="00722F5C"/>
    <w:rsid w:val="007246F7"/>
    <w:rsid w:val="007248E1"/>
    <w:rsid w:val="00725F16"/>
    <w:rsid w:val="00726814"/>
    <w:rsid w:val="00726B04"/>
    <w:rsid w:val="00727E30"/>
    <w:rsid w:val="00730033"/>
    <w:rsid w:val="007306FB"/>
    <w:rsid w:val="0073099B"/>
    <w:rsid w:val="00730F75"/>
    <w:rsid w:val="007311D7"/>
    <w:rsid w:val="00731536"/>
    <w:rsid w:val="00731BEC"/>
    <w:rsid w:val="00732138"/>
    <w:rsid w:val="00733326"/>
    <w:rsid w:val="00733510"/>
    <w:rsid w:val="00733DC7"/>
    <w:rsid w:val="0073430F"/>
    <w:rsid w:val="00734366"/>
    <w:rsid w:val="00734757"/>
    <w:rsid w:val="00734807"/>
    <w:rsid w:val="00734C30"/>
    <w:rsid w:val="00735960"/>
    <w:rsid w:val="00737859"/>
    <w:rsid w:val="00740B96"/>
    <w:rsid w:val="007418C3"/>
    <w:rsid w:val="00741A08"/>
    <w:rsid w:val="00741B8A"/>
    <w:rsid w:val="00741FFD"/>
    <w:rsid w:val="007428FF"/>
    <w:rsid w:val="0074323F"/>
    <w:rsid w:val="00743BED"/>
    <w:rsid w:val="00743C23"/>
    <w:rsid w:val="007457D7"/>
    <w:rsid w:val="00745B51"/>
    <w:rsid w:val="007465F5"/>
    <w:rsid w:val="007467CF"/>
    <w:rsid w:val="00746EF9"/>
    <w:rsid w:val="00750D28"/>
    <w:rsid w:val="00751F20"/>
    <w:rsid w:val="007528F4"/>
    <w:rsid w:val="0075318A"/>
    <w:rsid w:val="0075403B"/>
    <w:rsid w:val="00754C94"/>
    <w:rsid w:val="007557C1"/>
    <w:rsid w:val="00755F6A"/>
    <w:rsid w:val="00760A9B"/>
    <w:rsid w:val="00760AE6"/>
    <w:rsid w:val="00760CE5"/>
    <w:rsid w:val="00761065"/>
    <w:rsid w:val="00761FAC"/>
    <w:rsid w:val="0076282D"/>
    <w:rsid w:val="00762BF4"/>
    <w:rsid w:val="007647C8"/>
    <w:rsid w:val="00764E28"/>
    <w:rsid w:val="0076542A"/>
    <w:rsid w:val="00765750"/>
    <w:rsid w:val="007662F1"/>
    <w:rsid w:val="00766919"/>
    <w:rsid w:val="00766D3C"/>
    <w:rsid w:val="00767BF8"/>
    <w:rsid w:val="00770501"/>
    <w:rsid w:val="007728FA"/>
    <w:rsid w:val="007729C6"/>
    <w:rsid w:val="007738C1"/>
    <w:rsid w:val="00773FC9"/>
    <w:rsid w:val="00774600"/>
    <w:rsid w:val="00775657"/>
    <w:rsid w:val="007759D6"/>
    <w:rsid w:val="007762DE"/>
    <w:rsid w:val="007767ED"/>
    <w:rsid w:val="00776B07"/>
    <w:rsid w:val="00781FE4"/>
    <w:rsid w:val="007820F1"/>
    <w:rsid w:val="00782E9E"/>
    <w:rsid w:val="00783629"/>
    <w:rsid w:val="00784E97"/>
    <w:rsid w:val="00785AE4"/>
    <w:rsid w:val="00785B72"/>
    <w:rsid w:val="00786532"/>
    <w:rsid w:val="00787035"/>
    <w:rsid w:val="00790D65"/>
    <w:rsid w:val="00791116"/>
    <w:rsid w:val="007929E3"/>
    <w:rsid w:val="007951C3"/>
    <w:rsid w:val="00795203"/>
    <w:rsid w:val="007960FA"/>
    <w:rsid w:val="007966E5"/>
    <w:rsid w:val="0079673D"/>
    <w:rsid w:val="00796F27"/>
    <w:rsid w:val="007A0247"/>
    <w:rsid w:val="007A03D8"/>
    <w:rsid w:val="007A1A27"/>
    <w:rsid w:val="007A34A1"/>
    <w:rsid w:val="007A3517"/>
    <w:rsid w:val="007A35DB"/>
    <w:rsid w:val="007A3D63"/>
    <w:rsid w:val="007A4763"/>
    <w:rsid w:val="007A5539"/>
    <w:rsid w:val="007A570D"/>
    <w:rsid w:val="007A6538"/>
    <w:rsid w:val="007A7768"/>
    <w:rsid w:val="007A7D33"/>
    <w:rsid w:val="007B0DA8"/>
    <w:rsid w:val="007B2730"/>
    <w:rsid w:val="007B2A5A"/>
    <w:rsid w:val="007B3EA4"/>
    <w:rsid w:val="007B53B7"/>
    <w:rsid w:val="007B67B6"/>
    <w:rsid w:val="007C023E"/>
    <w:rsid w:val="007C0F13"/>
    <w:rsid w:val="007C149B"/>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3D2E"/>
    <w:rsid w:val="007D493C"/>
    <w:rsid w:val="007D4A61"/>
    <w:rsid w:val="007D6ADF"/>
    <w:rsid w:val="007D6BF3"/>
    <w:rsid w:val="007D7569"/>
    <w:rsid w:val="007D7676"/>
    <w:rsid w:val="007E0C31"/>
    <w:rsid w:val="007E103A"/>
    <w:rsid w:val="007E139A"/>
    <w:rsid w:val="007E2516"/>
    <w:rsid w:val="007E2892"/>
    <w:rsid w:val="007E289D"/>
    <w:rsid w:val="007E31B3"/>
    <w:rsid w:val="007E347E"/>
    <w:rsid w:val="007E3A1F"/>
    <w:rsid w:val="007E3BCF"/>
    <w:rsid w:val="007E4167"/>
    <w:rsid w:val="007E59C9"/>
    <w:rsid w:val="007E59D1"/>
    <w:rsid w:val="007E603E"/>
    <w:rsid w:val="007E6530"/>
    <w:rsid w:val="007E7525"/>
    <w:rsid w:val="007F1A24"/>
    <w:rsid w:val="007F218B"/>
    <w:rsid w:val="007F298F"/>
    <w:rsid w:val="007F2E2A"/>
    <w:rsid w:val="007F355D"/>
    <w:rsid w:val="007F5592"/>
    <w:rsid w:val="007F5827"/>
    <w:rsid w:val="007F6DB4"/>
    <w:rsid w:val="007F6E6E"/>
    <w:rsid w:val="007F7760"/>
    <w:rsid w:val="00800994"/>
    <w:rsid w:val="00801AEE"/>
    <w:rsid w:val="008036C6"/>
    <w:rsid w:val="00803EDD"/>
    <w:rsid w:val="008044E5"/>
    <w:rsid w:val="0080460C"/>
    <w:rsid w:val="008048E8"/>
    <w:rsid w:val="008048F3"/>
    <w:rsid w:val="00804C70"/>
    <w:rsid w:val="00805E21"/>
    <w:rsid w:val="0080728B"/>
    <w:rsid w:val="00807B69"/>
    <w:rsid w:val="00810D57"/>
    <w:rsid w:val="008111C9"/>
    <w:rsid w:val="00812D4A"/>
    <w:rsid w:val="00813CA8"/>
    <w:rsid w:val="00814512"/>
    <w:rsid w:val="008146A8"/>
    <w:rsid w:val="00814A60"/>
    <w:rsid w:val="0081753B"/>
    <w:rsid w:val="008179F8"/>
    <w:rsid w:val="00817BE3"/>
    <w:rsid w:val="00817D5C"/>
    <w:rsid w:val="00820224"/>
    <w:rsid w:val="00821C97"/>
    <w:rsid w:val="00822ADE"/>
    <w:rsid w:val="00822D0F"/>
    <w:rsid w:val="008234EC"/>
    <w:rsid w:val="00823D4A"/>
    <w:rsid w:val="00824C25"/>
    <w:rsid w:val="008252E5"/>
    <w:rsid w:val="008255E0"/>
    <w:rsid w:val="008306B4"/>
    <w:rsid w:val="00831CAB"/>
    <w:rsid w:val="00831DAE"/>
    <w:rsid w:val="008326C5"/>
    <w:rsid w:val="00834123"/>
    <w:rsid w:val="00834D0E"/>
    <w:rsid w:val="008362C2"/>
    <w:rsid w:val="008408D7"/>
    <w:rsid w:val="00841CFC"/>
    <w:rsid w:val="00843D5D"/>
    <w:rsid w:val="00844075"/>
    <w:rsid w:val="00844E79"/>
    <w:rsid w:val="00845A6D"/>
    <w:rsid w:val="00847D1A"/>
    <w:rsid w:val="00850385"/>
    <w:rsid w:val="0085071C"/>
    <w:rsid w:val="008511FC"/>
    <w:rsid w:val="0085226A"/>
    <w:rsid w:val="0085272A"/>
    <w:rsid w:val="00852FCF"/>
    <w:rsid w:val="0085336A"/>
    <w:rsid w:val="00853A2E"/>
    <w:rsid w:val="008541DF"/>
    <w:rsid w:val="00854CBE"/>
    <w:rsid w:val="00855AF4"/>
    <w:rsid w:val="00855B53"/>
    <w:rsid w:val="00855C85"/>
    <w:rsid w:val="00856CAF"/>
    <w:rsid w:val="0085793E"/>
    <w:rsid w:val="00860D5B"/>
    <w:rsid w:val="00860DB3"/>
    <w:rsid w:val="008618FC"/>
    <w:rsid w:val="00861DB3"/>
    <w:rsid w:val="0086290B"/>
    <w:rsid w:val="0086311B"/>
    <w:rsid w:val="00863579"/>
    <w:rsid w:val="008647E2"/>
    <w:rsid w:val="00864C6C"/>
    <w:rsid w:val="00864E7A"/>
    <w:rsid w:val="00865054"/>
    <w:rsid w:val="008657D0"/>
    <w:rsid w:val="00865DA6"/>
    <w:rsid w:val="008666DF"/>
    <w:rsid w:val="008671F9"/>
    <w:rsid w:val="00867676"/>
    <w:rsid w:val="00867AA3"/>
    <w:rsid w:val="00867F87"/>
    <w:rsid w:val="00871505"/>
    <w:rsid w:val="00871DCD"/>
    <w:rsid w:val="00872081"/>
    <w:rsid w:val="008729B4"/>
    <w:rsid w:val="0087575F"/>
    <w:rsid w:val="00875816"/>
    <w:rsid w:val="00875B6C"/>
    <w:rsid w:val="00875E51"/>
    <w:rsid w:val="008763F7"/>
    <w:rsid w:val="00876815"/>
    <w:rsid w:val="0087694F"/>
    <w:rsid w:val="00876F38"/>
    <w:rsid w:val="00877A65"/>
    <w:rsid w:val="00880090"/>
    <w:rsid w:val="00880231"/>
    <w:rsid w:val="00880274"/>
    <w:rsid w:val="00880D2D"/>
    <w:rsid w:val="00881A69"/>
    <w:rsid w:val="00882124"/>
    <w:rsid w:val="00882161"/>
    <w:rsid w:val="008826A4"/>
    <w:rsid w:val="00882D2F"/>
    <w:rsid w:val="00883285"/>
    <w:rsid w:val="00885540"/>
    <w:rsid w:val="00885BAE"/>
    <w:rsid w:val="00885CD3"/>
    <w:rsid w:val="00886028"/>
    <w:rsid w:val="0088661D"/>
    <w:rsid w:val="008878A0"/>
    <w:rsid w:val="00887AFC"/>
    <w:rsid w:val="00887C7A"/>
    <w:rsid w:val="00890A12"/>
    <w:rsid w:val="00890EEC"/>
    <w:rsid w:val="008916CA"/>
    <w:rsid w:val="0089171B"/>
    <w:rsid w:val="00891D83"/>
    <w:rsid w:val="008924D8"/>
    <w:rsid w:val="00892505"/>
    <w:rsid w:val="00892962"/>
    <w:rsid w:val="00893170"/>
    <w:rsid w:val="00893CBA"/>
    <w:rsid w:val="00894146"/>
    <w:rsid w:val="008967CF"/>
    <w:rsid w:val="008A0210"/>
    <w:rsid w:val="008A024A"/>
    <w:rsid w:val="008A0A78"/>
    <w:rsid w:val="008A307F"/>
    <w:rsid w:val="008A4276"/>
    <w:rsid w:val="008A4DFA"/>
    <w:rsid w:val="008A57DE"/>
    <w:rsid w:val="008A5926"/>
    <w:rsid w:val="008A6915"/>
    <w:rsid w:val="008A728B"/>
    <w:rsid w:val="008A7F56"/>
    <w:rsid w:val="008B05F4"/>
    <w:rsid w:val="008B0708"/>
    <w:rsid w:val="008B0F65"/>
    <w:rsid w:val="008B12B0"/>
    <w:rsid w:val="008B1876"/>
    <w:rsid w:val="008B3DC1"/>
    <w:rsid w:val="008B43FB"/>
    <w:rsid w:val="008B50B0"/>
    <w:rsid w:val="008B520E"/>
    <w:rsid w:val="008B605C"/>
    <w:rsid w:val="008C0970"/>
    <w:rsid w:val="008C173A"/>
    <w:rsid w:val="008C2E6E"/>
    <w:rsid w:val="008C5157"/>
    <w:rsid w:val="008C5A3A"/>
    <w:rsid w:val="008C5D97"/>
    <w:rsid w:val="008C6D0D"/>
    <w:rsid w:val="008D0544"/>
    <w:rsid w:val="008D0998"/>
    <w:rsid w:val="008D0EAF"/>
    <w:rsid w:val="008D264B"/>
    <w:rsid w:val="008D2682"/>
    <w:rsid w:val="008D3FD6"/>
    <w:rsid w:val="008D4A85"/>
    <w:rsid w:val="008D5332"/>
    <w:rsid w:val="008D6935"/>
    <w:rsid w:val="008D7E71"/>
    <w:rsid w:val="008E01AD"/>
    <w:rsid w:val="008E0259"/>
    <w:rsid w:val="008E0331"/>
    <w:rsid w:val="008E23B4"/>
    <w:rsid w:val="008E339E"/>
    <w:rsid w:val="008E3DCF"/>
    <w:rsid w:val="008E470B"/>
    <w:rsid w:val="008E5041"/>
    <w:rsid w:val="008E6958"/>
    <w:rsid w:val="008E6CB2"/>
    <w:rsid w:val="008E7759"/>
    <w:rsid w:val="008E7E2C"/>
    <w:rsid w:val="008F0131"/>
    <w:rsid w:val="008F0CB1"/>
    <w:rsid w:val="008F11E6"/>
    <w:rsid w:val="008F1870"/>
    <w:rsid w:val="008F191A"/>
    <w:rsid w:val="008F28D8"/>
    <w:rsid w:val="008F3122"/>
    <w:rsid w:val="008F42DA"/>
    <w:rsid w:val="008F47A4"/>
    <w:rsid w:val="008F5334"/>
    <w:rsid w:val="008F55FE"/>
    <w:rsid w:val="008F6B56"/>
    <w:rsid w:val="008F6C4E"/>
    <w:rsid w:val="008F7761"/>
    <w:rsid w:val="008F7A90"/>
    <w:rsid w:val="008F7C1E"/>
    <w:rsid w:val="00900316"/>
    <w:rsid w:val="00900407"/>
    <w:rsid w:val="009006C4"/>
    <w:rsid w:val="00900EDF"/>
    <w:rsid w:val="009010D7"/>
    <w:rsid w:val="009013CC"/>
    <w:rsid w:val="009013E9"/>
    <w:rsid w:val="0090188A"/>
    <w:rsid w:val="009027F5"/>
    <w:rsid w:val="00902E3B"/>
    <w:rsid w:val="009034BD"/>
    <w:rsid w:val="00903FA0"/>
    <w:rsid w:val="009046A9"/>
    <w:rsid w:val="00904DBE"/>
    <w:rsid w:val="0090531A"/>
    <w:rsid w:val="00906CD1"/>
    <w:rsid w:val="00907436"/>
    <w:rsid w:val="00911C42"/>
    <w:rsid w:val="0091214A"/>
    <w:rsid w:val="00913263"/>
    <w:rsid w:val="00913D5A"/>
    <w:rsid w:val="009146AF"/>
    <w:rsid w:val="00914E58"/>
    <w:rsid w:val="00915881"/>
    <w:rsid w:val="00915E32"/>
    <w:rsid w:val="00916C60"/>
    <w:rsid w:val="00916C77"/>
    <w:rsid w:val="00916D53"/>
    <w:rsid w:val="00916E03"/>
    <w:rsid w:val="00917125"/>
    <w:rsid w:val="00917697"/>
    <w:rsid w:val="009177A4"/>
    <w:rsid w:val="00917A32"/>
    <w:rsid w:val="009236D5"/>
    <w:rsid w:val="00924CB9"/>
    <w:rsid w:val="009250C5"/>
    <w:rsid w:val="00925EEC"/>
    <w:rsid w:val="0092713A"/>
    <w:rsid w:val="00930914"/>
    <w:rsid w:val="00930ACC"/>
    <w:rsid w:val="00930D45"/>
    <w:rsid w:val="00930F84"/>
    <w:rsid w:val="0093126B"/>
    <w:rsid w:val="0093319A"/>
    <w:rsid w:val="00933A9E"/>
    <w:rsid w:val="00933B78"/>
    <w:rsid w:val="00933CF7"/>
    <w:rsid w:val="00934175"/>
    <w:rsid w:val="009345E8"/>
    <w:rsid w:val="00934AA9"/>
    <w:rsid w:val="00934ADF"/>
    <w:rsid w:val="00935420"/>
    <w:rsid w:val="009365C6"/>
    <w:rsid w:val="0093674D"/>
    <w:rsid w:val="00936C78"/>
    <w:rsid w:val="009377C0"/>
    <w:rsid w:val="00937BFC"/>
    <w:rsid w:val="00937F22"/>
    <w:rsid w:val="0094027F"/>
    <w:rsid w:val="00940285"/>
    <w:rsid w:val="00941151"/>
    <w:rsid w:val="00941155"/>
    <w:rsid w:val="00943563"/>
    <w:rsid w:val="0094364A"/>
    <w:rsid w:val="00944148"/>
    <w:rsid w:val="009445EE"/>
    <w:rsid w:val="009458CB"/>
    <w:rsid w:val="00945A47"/>
    <w:rsid w:val="00946927"/>
    <w:rsid w:val="009501BE"/>
    <w:rsid w:val="0095092A"/>
    <w:rsid w:val="00951D5D"/>
    <w:rsid w:val="00954131"/>
    <w:rsid w:val="00954E6B"/>
    <w:rsid w:val="009561CE"/>
    <w:rsid w:val="00956F6C"/>
    <w:rsid w:val="00957C7C"/>
    <w:rsid w:val="0096071C"/>
    <w:rsid w:val="00960783"/>
    <w:rsid w:val="00960D44"/>
    <w:rsid w:val="00961927"/>
    <w:rsid w:val="00962123"/>
    <w:rsid w:val="00962455"/>
    <w:rsid w:val="0096281E"/>
    <w:rsid w:val="00962C5F"/>
    <w:rsid w:val="00964224"/>
    <w:rsid w:val="00964484"/>
    <w:rsid w:val="009645B6"/>
    <w:rsid w:val="0096480C"/>
    <w:rsid w:val="00965D5C"/>
    <w:rsid w:val="00965FE3"/>
    <w:rsid w:val="009678AE"/>
    <w:rsid w:val="009678C1"/>
    <w:rsid w:val="00971279"/>
    <w:rsid w:val="009728D6"/>
    <w:rsid w:val="00972AB1"/>
    <w:rsid w:val="00972DC8"/>
    <w:rsid w:val="00973904"/>
    <w:rsid w:val="00974227"/>
    <w:rsid w:val="009743F0"/>
    <w:rsid w:val="009757F1"/>
    <w:rsid w:val="0097691D"/>
    <w:rsid w:val="009779FE"/>
    <w:rsid w:val="009814A2"/>
    <w:rsid w:val="00981CFE"/>
    <w:rsid w:val="00983B9E"/>
    <w:rsid w:val="00984163"/>
    <w:rsid w:val="00984E9C"/>
    <w:rsid w:val="00986024"/>
    <w:rsid w:val="00986C1E"/>
    <w:rsid w:val="00986EC3"/>
    <w:rsid w:val="009870AE"/>
    <w:rsid w:val="0098754F"/>
    <w:rsid w:val="009904B2"/>
    <w:rsid w:val="009905D4"/>
    <w:rsid w:val="00990761"/>
    <w:rsid w:val="00991E36"/>
    <w:rsid w:val="0099374E"/>
    <w:rsid w:val="009942A1"/>
    <w:rsid w:val="00996EAE"/>
    <w:rsid w:val="0099792A"/>
    <w:rsid w:val="009979F4"/>
    <w:rsid w:val="009A0551"/>
    <w:rsid w:val="009A2569"/>
    <w:rsid w:val="009A305A"/>
    <w:rsid w:val="009A49C3"/>
    <w:rsid w:val="009A56EC"/>
    <w:rsid w:val="009A5783"/>
    <w:rsid w:val="009A57BE"/>
    <w:rsid w:val="009A5A7A"/>
    <w:rsid w:val="009A6191"/>
    <w:rsid w:val="009A79F4"/>
    <w:rsid w:val="009A7C7F"/>
    <w:rsid w:val="009A7F99"/>
    <w:rsid w:val="009B0237"/>
    <w:rsid w:val="009B10B2"/>
    <w:rsid w:val="009B1F2D"/>
    <w:rsid w:val="009B20E5"/>
    <w:rsid w:val="009B23A7"/>
    <w:rsid w:val="009B2FCB"/>
    <w:rsid w:val="009B36E9"/>
    <w:rsid w:val="009B4539"/>
    <w:rsid w:val="009B50D0"/>
    <w:rsid w:val="009B540B"/>
    <w:rsid w:val="009B5B78"/>
    <w:rsid w:val="009B604F"/>
    <w:rsid w:val="009B6D16"/>
    <w:rsid w:val="009B722D"/>
    <w:rsid w:val="009C0720"/>
    <w:rsid w:val="009C0817"/>
    <w:rsid w:val="009C0FEA"/>
    <w:rsid w:val="009C1658"/>
    <w:rsid w:val="009C25CD"/>
    <w:rsid w:val="009C2CF5"/>
    <w:rsid w:val="009C36DF"/>
    <w:rsid w:val="009C3DF4"/>
    <w:rsid w:val="009C463D"/>
    <w:rsid w:val="009C471A"/>
    <w:rsid w:val="009C53CF"/>
    <w:rsid w:val="009C58FD"/>
    <w:rsid w:val="009C5CC5"/>
    <w:rsid w:val="009C685A"/>
    <w:rsid w:val="009C708F"/>
    <w:rsid w:val="009D008D"/>
    <w:rsid w:val="009D3AFE"/>
    <w:rsid w:val="009D482A"/>
    <w:rsid w:val="009D52E1"/>
    <w:rsid w:val="009D5BBE"/>
    <w:rsid w:val="009D5CFB"/>
    <w:rsid w:val="009D62CC"/>
    <w:rsid w:val="009D6519"/>
    <w:rsid w:val="009D6BAD"/>
    <w:rsid w:val="009D7582"/>
    <w:rsid w:val="009E04AA"/>
    <w:rsid w:val="009E13F3"/>
    <w:rsid w:val="009E239A"/>
    <w:rsid w:val="009E26DF"/>
    <w:rsid w:val="009E7CF8"/>
    <w:rsid w:val="009E7F35"/>
    <w:rsid w:val="009F0F12"/>
    <w:rsid w:val="009F1326"/>
    <w:rsid w:val="009F1A6C"/>
    <w:rsid w:val="009F24A1"/>
    <w:rsid w:val="009F29DB"/>
    <w:rsid w:val="009F354A"/>
    <w:rsid w:val="009F471F"/>
    <w:rsid w:val="009F4F06"/>
    <w:rsid w:val="009F5DC0"/>
    <w:rsid w:val="009F66D5"/>
    <w:rsid w:val="00A01A46"/>
    <w:rsid w:val="00A02356"/>
    <w:rsid w:val="00A02BF9"/>
    <w:rsid w:val="00A02DEF"/>
    <w:rsid w:val="00A032DA"/>
    <w:rsid w:val="00A035F0"/>
    <w:rsid w:val="00A03B8A"/>
    <w:rsid w:val="00A0409D"/>
    <w:rsid w:val="00A04469"/>
    <w:rsid w:val="00A05EC7"/>
    <w:rsid w:val="00A0679D"/>
    <w:rsid w:val="00A06C4A"/>
    <w:rsid w:val="00A06DE9"/>
    <w:rsid w:val="00A072CF"/>
    <w:rsid w:val="00A07308"/>
    <w:rsid w:val="00A07C86"/>
    <w:rsid w:val="00A07F24"/>
    <w:rsid w:val="00A117C4"/>
    <w:rsid w:val="00A12B83"/>
    <w:rsid w:val="00A12C31"/>
    <w:rsid w:val="00A12C74"/>
    <w:rsid w:val="00A14841"/>
    <w:rsid w:val="00A14F4F"/>
    <w:rsid w:val="00A15A8D"/>
    <w:rsid w:val="00A17C32"/>
    <w:rsid w:val="00A17EA2"/>
    <w:rsid w:val="00A20D46"/>
    <w:rsid w:val="00A210D3"/>
    <w:rsid w:val="00A21176"/>
    <w:rsid w:val="00A21CA7"/>
    <w:rsid w:val="00A22447"/>
    <w:rsid w:val="00A225F3"/>
    <w:rsid w:val="00A2289B"/>
    <w:rsid w:val="00A22A04"/>
    <w:rsid w:val="00A22E10"/>
    <w:rsid w:val="00A231A2"/>
    <w:rsid w:val="00A23538"/>
    <w:rsid w:val="00A24CAC"/>
    <w:rsid w:val="00A2568E"/>
    <w:rsid w:val="00A257B4"/>
    <w:rsid w:val="00A26807"/>
    <w:rsid w:val="00A26E02"/>
    <w:rsid w:val="00A2779E"/>
    <w:rsid w:val="00A30A4E"/>
    <w:rsid w:val="00A31406"/>
    <w:rsid w:val="00A320D6"/>
    <w:rsid w:val="00A32DB6"/>
    <w:rsid w:val="00A335BF"/>
    <w:rsid w:val="00A34723"/>
    <w:rsid w:val="00A349D3"/>
    <w:rsid w:val="00A36224"/>
    <w:rsid w:val="00A36567"/>
    <w:rsid w:val="00A40A9F"/>
    <w:rsid w:val="00A40C54"/>
    <w:rsid w:val="00A40C63"/>
    <w:rsid w:val="00A40DD0"/>
    <w:rsid w:val="00A4125A"/>
    <w:rsid w:val="00A42CCB"/>
    <w:rsid w:val="00A4338E"/>
    <w:rsid w:val="00A4436E"/>
    <w:rsid w:val="00A44428"/>
    <w:rsid w:val="00A46BAE"/>
    <w:rsid w:val="00A4765F"/>
    <w:rsid w:val="00A500D4"/>
    <w:rsid w:val="00A50910"/>
    <w:rsid w:val="00A50CB5"/>
    <w:rsid w:val="00A51773"/>
    <w:rsid w:val="00A524A5"/>
    <w:rsid w:val="00A5290E"/>
    <w:rsid w:val="00A52A03"/>
    <w:rsid w:val="00A52CE7"/>
    <w:rsid w:val="00A53269"/>
    <w:rsid w:val="00A5550C"/>
    <w:rsid w:val="00A569E9"/>
    <w:rsid w:val="00A5743F"/>
    <w:rsid w:val="00A57B6A"/>
    <w:rsid w:val="00A57BD4"/>
    <w:rsid w:val="00A60054"/>
    <w:rsid w:val="00A61B46"/>
    <w:rsid w:val="00A61D22"/>
    <w:rsid w:val="00A622D0"/>
    <w:rsid w:val="00A627A1"/>
    <w:rsid w:val="00A6297D"/>
    <w:rsid w:val="00A645DB"/>
    <w:rsid w:val="00A657EA"/>
    <w:rsid w:val="00A66967"/>
    <w:rsid w:val="00A66A74"/>
    <w:rsid w:val="00A67C0B"/>
    <w:rsid w:val="00A67E1E"/>
    <w:rsid w:val="00A71515"/>
    <w:rsid w:val="00A71BBE"/>
    <w:rsid w:val="00A72B8C"/>
    <w:rsid w:val="00A72D97"/>
    <w:rsid w:val="00A73BB9"/>
    <w:rsid w:val="00A74FD0"/>
    <w:rsid w:val="00A755E7"/>
    <w:rsid w:val="00A75B2E"/>
    <w:rsid w:val="00A75E21"/>
    <w:rsid w:val="00A75F08"/>
    <w:rsid w:val="00A76173"/>
    <w:rsid w:val="00A764FA"/>
    <w:rsid w:val="00A80C7D"/>
    <w:rsid w:val="00A80F43"/>
    <w:rsid w:val="00A81827"/>
    <w:rsid w:val="00A81C7A"/>
    <w:rsid w:val="00A8213E"/>
    <w:rsid w:val="00A826CC"/>
    <w:rsid w:val="00A82886"/>
    <w:rsid w:val="00A82D46"/>
    <w:rsid w:val="00A82F66"/>
    <w:rsid w:val="00A83120"/>
    <w:rsid w:val="00A837A8"/>
    <w:rsid w:val="00A83904"/>
    <w:rsid w:val="00A8399D"/>
    <w:rsid w:val="00A83D10"/>
    <w:rsid w:val="00A844B2"/>
    <w:rsid w:val="00A84979"/>
    <w:rsid w:val="00A855CE"/>
    <w:rsid w:val="00A85EDD"/>
    <w:rsid w:val="00A86832"/>
    <w:rsid w:val="00A877DF"/>
    <w:rsid w:val="00A902F2"/>
    <w:rsid w:val="00A928F5"/>
    <w:rsid w:val="00A9344B"/>
    <w:rsid w:val="00A9393A"/>
    <w:rsid w:val="00A95A48"/>
    <w:rsid w:val="00AA022B"/>
    <w:rsid w:val="00AA0563"/>
    <w:rsid w:val="00AA05E1"/>
    <w:rsid w:val="00AA25CA"/>
    <w:rsid w:val="00AA3163"/>
    <w:rsid w:val="00AA44E9"/>
    <w:rsid w:val="00AA489D"/>
    <w:rsid w:val="00AA663B"/>
    <w:rsid w:val="00AA683E"/>
    <w:rsid w:val="00AA6BBC"/>
    <w:rsid w:val="00AA7824"/>
    <w:rsid w:val="00AB1089"/>
    <w:rsid w:val="00AB10B3"/>
    <w:rsid w:val="00AB139F"/>
    <w:rsid w:val="00AB1EEE"/>
    <w:rsid w:val="00AB289C"/>
    <w:rsid w:val="00AB3675"/>
    <w:rsid w:val="00AB3F00"/>
    <w:rsid w:val="00AB4044"/>
    <w:rsid w:val="00AB4962"/>
    <w:rsid w:val="00AB4DED"/>
    <w:rsid w:val="00AB5CA8"/>
    <w:rsid w:val="00AB5E4E"/>
    <w:rsid w:val="00AB7B7D"/>
    <w:rsid w:val="00AC056B"/>
    <w:rsid w:val="00AC0FB0"/>
    <w:rsid w:val="00AC1553"/>
    <w:rsid w:val="00AC1811"/>
    <w:rsid w:val="00AC1B0A"/>
    <w:rsid w:val="00AC2EC2"/>
    <w:rsid w:val="00AC338F"/>
    <w:rsid w:val="00AC404E"/>
    <w:rsid w:val="00AC450E"/>
    <w:rsid w:val="00AC4948"/>
    <w:rsid w:val="00AC6F0F"/>
    <w:rsid w:val="00AD0387"/>
    <w:rsid w:val="00AD08B3"/>
    <w:rsid w:val="00AD130F"/>
    <w:rsid w:val="00AD1E8D"/>
    <w:rsid w:val="00AD1EC3"/>
    <w:rsid w:val="00AD20BF"/>
    <w:rsid w:val="00AD34A1"/>
    <w:rsid w:val="00AD3687"/>
    <w:rsid w:val="00AD3847"/>
    <w:rsid w:val="00AD496E"/>
    <w:rsid w:val="00AD53E9"/>
    <w:rsid w:val="00AD589A"/>
    <w:rsid w:val="00AD6182"/>
    <w:rsid w:val="00AD64AA"/>
    <w:rsid w:val="00AD67E0"/>
    <w:rsid w:val="00AD6A68"/>
    <w:rsid w:val="00AD6B16"/>
    <w:rsid w:val="00AD70E7"/>
    <w:rsid w:val="00AD710F"/>
    <w:rsid w:val="00AD767D"/>
    <w:rsid w:val="00AE0B55"/>
    <w:rsid w:val="00AE0D94"/>
    <w:rsid w:val="00AE0DAF"/>
    <w:rsid w:val="00AE10CD"/>
    <w:rsid w:val="00AE1AEC"/>
    <w:rsid w:val="00AE2782"/>
    <w:rsid w:val="00AE32D4"/>
    <w:rsid w:val="00AE5688"/>
    <w:rsid w:val="00AE6053"/>
    <w:rsid w:val="00AF005F"/>
    <w:rsid w:val="00AF33E4"/>
    <w:rsid w:val="00AF3967"/>
    <w:rsid w:val="00AF3ECD"/>
    <w:rsid w:val="00AF4422"/>
    <w:rsid w:val="00AF501D"/>
    <w:rsid w:val="00AF5883"/>
    <w:rsid w:val="00AF669D"/>
    <w:rsid w:val="00AF70E2"/>
    <w:rsid w:val="00AF7FC3"/>
    <w:rsid w:val="00B00F4C"/>
    <w:rsid w:val="00B03DCD"/>
    <w:rsid w:val="00B0449C"/>
    <w:rsid w:val="00B04E1F"/>
    <w:rsid w:val="00B072A9"/>
    <w:rsid w:val="00B0765A"/>
    <w:rsid w:val="00B07B12"/>
    <w:rsid w:val="00B110A9"/>
    <w:rsid w:val="00B123B0"/>
    <w:rsid w:val="00B127DB"/>
    <w:rsid w:val="00B12C5F"/>
    <w:rsid w:val="00B12C6D"/>
    <w:rsid w:val="00B13127"/>
    <w:rsid w:val="00B143CA"/>
    <w:rsid w:val="00B1449D"/>
    <w:rsid w:val="00B14F44"/>
    <w:rsid w:val="00B15025"/>
    <w:rsid w:val="00B15B42"/>
    <w:rsid w:val="00B171F4"/>
    <w:rsid w:val="00B175C2"/>
    <w:rsid w:val="00B17C21"/>
    <w:rsid w:val="00B17C62"/>
    <w:rsid w:val="00B17EC2"/>
    <w:rsid w:val="00B205BB"/>
    <w:rsid w:val="00B250B7"/>
    <w:rsid w:val="00B25EF5"/>
    <w:rsid w:val="00B25FFD"/>
    <w:rsid w:val="00B26025"/>
    <w:rsid w:val="00B26114"/>
    <w:rsid w:val="00B273D0"/>
    <w:rsid w:val="00B32071"/>
    <w:rsid w:val="00B3286A"/>
    <w:rsid w:val="00B33696"/>
    <w:rsid w:val="00B33A80"/>
    <w:rsid w:val="00B33F62"/>
    <w:rsid w:val="00B3486B"/>
    <w:rsid w:val="00B35279"/>
    <w:rsid w:val="00B35862"/>
    <w:rsid w:val="00B35C48"/>
    <w:rsid w:val="00B35E0C"/>
    <w:rsid w:val="00B364B7"/>
    <w:rsid w:val="00B407EB"/>
    <w:rsid w:val="00B40BA6"/>
    <w:rsid w:val="00B41485"/>
    <w:rsid w:val="00B42162"/>
    <w:rsid w:val="00B423AF"/>
    <w:rsid w:val="00B427E9"/>
    <w:rsid w:val="00B432CD"/>
    <w:rsid w:val="00B44CB5"/>
    <w:rsid w:val="00B44E60"/>
    <w:rsid w:val="00B465AE"/>
    <w:rsid w:val="00B51EE4"/>
    <w:rsid w:val="00B52186"/>
    <w:rsid w:val="00B52BC1"/>
    <w:rsid w:val="00B52BF5"/>
    <w:rsid w:val="00B540A5"/>
    <w:rsid w:val="00B55DE1"/>
    <w:rsid w:val="00B56B4A"/>
    <w:rsid w:val="00B56E53"/>
    <w:rsid w:val="00B56FF5"/>
    <w:rsid w:val="00B57290"/>
    <w:rsid w:val="00B572B8"/>
    <w:rsid w:val="00B57348"/>
    <w:rsid w:val="00B57621"/>
    <w:rsid w:val="00B57D82"/>
    <w:rsid w:val="00B57F46"/>
    <w:rsid w:val="00B60BE3"/>
    <w:rsid w:val="00B62007"/>
    <w:rsid w:val="00B63E24"/>
    <w:rsid w:val="00B6410C"/>
    <w:rsid w:val="00B6413E"/>
    <w:rsid w:val="00B65E6B"/>
    <w:rsid w:val="00B66218"/>
    <w:rsid w:val="00B6685E"/>
    <w:rsid w:val="00B67742"/>
    <w:rsid w:val="00B70EE8"/>
    <w:rsid w:val="00B71AF1"/>
    <w:rsid w:val="00B71C3F"/>
    <w:rsid w:val="00B72716"/>
    <w:rsid w:val="00B72DCD"/>
    <w:rsid w:val="00B73D59"/>
    <w:rsid w:val="00B73E71"/>
    <w:rsid w:val="00B74AE6"/>
    <w:rsid w:val="00B751AC"/>
    <w:rsid w:val="00B75A72"/>
    <w:rsid w:val="00B75C0C"/>
    <w:rsid w:val="00B76B6C"/>
    <w:rsid w:val="00B80613"/>
    <w:rsid w:val="00B807DF"/>
    <w:rsid w:val="00B80A61"/>
    <w:rsid w:val="00B8105A"/>
    <w:rsid w:val="00B814DA"/>
    <w:rsid w:val="00B817D6"/>
    <w:rsid w:val="00B8288A"/>
    <w:rsid w:val="00B82918"/>
    <w:rsid w:val="00B82F0F"/>
    <w:rsid w:val="00B83C27"/>
    <w:rsid w:val="00B849D2"/>
    <w:rsid w:val="00B84A64"/>
    <w:rsid w:val="00B850B0"/>
    <w:rsid w:val="00B85257"/>
    <w:rsid w:val="00B867AD"/>
    <w:rsid w:val="00B87130"/>
    <w:rsid w:val="00B87C59"/>
    <w:rsid w:val="00B87E86"/>
    <w:rsid w:val="00B87FCB"/>
    <w:rsid w:val="00B90642"/>
    <w:rsid w:val="00B9193E"/>
    <w:rsid w:val="00B91BFA"/>
    <w:rsid w:val="00B91D7E"/>
    <w:rsid w:val="00B9400D"/>
    <w:rsid w:val="00B94C7B"/>
    <w:rsid w:val="00B95B3B"/>
    <w:rsid w:val="00B95EE2"/>
    <w:rsid w:val="00B96999"/>
    <w:rsid w:val="00BA13C4"/>
    <w:rsid w:val="00BA15BA"/>
    <w:rsid w:val="00BA43B8"/>
    <w:rsid w:val="00BA5D26"/>
    <w:rsid w:val="00BB228F"/>
    <w:rsid w:val="00BB39F4"/>
    <w:rsid w:val="00BB3C5E"/>
    <w:rsid w:val="00BB4EC6"/>
    <w:rsid w:val="00BB5C2B"/>
    <w:rsid w:val="00BB65D4"/>
    <w:rsid w:val="00BB6916"/>
    <w:rsid w:val="00BC061E"/>
    <w:rsid w:val="00BC0CCF"/>
    <w:rsid w:val="00BC1B6E"/>
    <w:rsid w:val="00BC2BC3"/>
    <w:rsid w:val="00BC45E5"/>
    <w:rsid w:val="00BC471A"/>
    <w:rsid w:val="00BC4810"/>
    <w:rsid w:val="00BC6B80"/>
    <w:rsid w:val="00BC7035"/>
    <w:rsid w:val="00BC70E3"/>
    <w:rsid w:val="00BC76F9"/>
    <w:rsid w:val="00BC7759"/>
    <w:rsid w:val="00BD0754"/>
    <w:rsid w:val="00BD0848"/>
    <w:rsid w:val="00BD0870"/>
    <w:rsid w:val="00BD0988"/>
    <w:rsid w:val="00BD0CAA"/>
    <w:rsid w:val="00BD36A4"/>
    <w:rsid w:val="00BD4A9E"/>
    <w:rsid w:val="00BD6801"/>
    <w:rsid w:val="00BD6936"/>
    <w:rsid w:val="00BE0A92"/>
    <w:rsid w:val="00BE16D9"/>
    <w:rsid w:val="00BE17D1"/>
    <w:rsid w:val="00BE219C"/>
    <w:rsid w:val="00BE2790"/>
    <w:rsid w:val="00BE2ECD"/>
    <w:rsid w:val="00BE407A"/>
    <w:rsid w:val="00BE4A4D"/>
    <w:rsid w:val="00BE7571"/>
    <w:rsid w:val="00BE785D"/>
    <w:rsid w:val="00BF00D5"/>
    <w:rsid w:val="00BF0746"/>
    <w:rsid w:val="00BF14E6"/>
    <w:rsid w:val="00BF26BA"/>
    <w:rsid w:val="00BF2BFA"/>
    <w:rsid w:val="00BF2C91"/>
    <w:rsid w:val="00BF31FD"/>
    <w:rsid w:val="00BF3363"/>
    <w:rsid w:val="00BF39F8"/>
    <w:rsid w:val="00BF3A28"/>
    <w:rsid w:val="00BF42F0"/>
    <w:rsid w:val="00BF6C42"/>
    <w:rsid w:val="00BF6EBD"/>
    <w:rsid w:val="00BF7BB1"/>
    <w:rsid w:val="00C00D07"/>
    <w:rsid w:val="00C019DA"/>
    <w:rsid w:val="00C01EBE"/>
    <w:rsid w:val="00C02B08"/>
    <w:rsid w:val="00C03507"/>
    <w:rsid w:val="00C04C13"/>
    <w:rsid w:val="00C05509"/>
    <w:rsid w:val="00C06FE8"/>
    <w:rsid w:val="00C0765D"/>
    <w:rsid w:val="00C10132"/>
    <w:rsid w:val="00C106B7"/>
    <w:rsid w:val="00C107CD"/>
    <w:rsid w:val="00C11F3F"/>
    <w:rsid w:val="00C125A7"/>
    <w:rsid w:val="00C130A2"/>
    <w:rsid w:val="00C132BE"/>
    <w:rsid w:val="00C14577"/>
    <w:rsid w:val="00C148E3"/>
    <w:rsid w:val="00C14E1A"/>
    <w:rsid w:val="00C15910"/>
    <w:rsid w:val="00C20621"/>
    <w:rsid w:val="00C22932"/>
    <w:rsid w:val="00C22A9A"/>
    <w:rsid w:val="00C22F10"/>
    <w:rsid w:val="00C23BA5"/>
    <w:rsid w:val="00C24411"/>
    <w:rsid w:val="00C24B7C"/>
    <w:rsid w:val="00C25070"/>
    <w:rsid w:val="00C25776"/>
    <w:rsid w:val="00C25A5D"/>
    <w:rsid w:val="00C30C52"/>
    <w:rsid w:val="00C30D93"/>
    <w:rsid w:val="00C310B4"/>
    <w:rsid w:val="00C31E57"/>
    <w:rsid w:val="00C31E6A"/>
    <w:rsid w:val="00C322C2"/>
    <w:rsid w:val="00C329DC"/>
    <w:rsid w:val="00C3303B"/>
    <w:rsid w:val="00C3312E"/>
    <w:rsid w:val="00C3318E"/>
    <w:rsid w:val="00C34A97"/>
    <w:rsid w:val="00C34B2C"/>
    <w:rsid w:val="00C34E60"/>
    <w:rsid w:val="00C36016"/>
    <w:rsid w:val="00C36369"/>
    <w:rsid w:val="00C36AF8"/>
    <w:rsid w:val="00C36B34"/>
    <w:rsid w:val="00C378A7"/>
    <w:rsid w:val="00C37B09"/>
    <w:rsid w:val="00C40617"/>
    <w:rsid w:val="00C41215"/>
    <w:rsid w:val="00C41963"/>
    <w:rsid w:val="00C426C2"/>
    <w:rsid w:val="00C42F9C"/>
    <w:rsid w:val="00C431E9"/>
    <w:rsid w:val="00C43B80"/>
    <w:rsid w:val="00C43C8C"/>
    <w:rsid w:val="00C44030"/>
    <w:rsid w:val="00C443AF"/>
    <w:rsid w:val="00C458A4"/>
    <w:rsid w:val="00C45C56"/>
    <w:rsid w:val="00C461C6"/>
    <w:rsid w:val="00C4642D"/>
    <w:rsid w:val="00C46FAD"/>
    <w:rsid w:val="00C471DC"/>
    <w:rsid w:val="00C50725"/>
    <w:rsid w:val="00C51D7F"/>
    <w:rsid w:val="00C52F84"/>
    <w:rsid w:val="00C53B3A"/>
    <w:rsid w:val="00C552E0"/>
    <w:rsid w:val="00C559DC"/>
    <w:rsid w:val="00C55FF2"/>
    <w:rsid w:val="00C5646C"/>
    <w:rsid w:val="00C567FF"/>
    <w:rsid w:val="00C56C86"/>
    <w:rsid w:val="00C571C8"/>
    <w:rsid w:val="00C5735C"/>
    <w:rsid w:val="00C57649"/>
    <w:rsid w:val="00C6052E"/>
    <w:rsid w:val="00C60B15"/>
    <w:rsid w:val="00C615E7"/>
    <w:rsid w:val="00C61885"/>
    <w:rsid w:val="00C629AC"/>
    <w:rsid w:val="00C62E0C"/>
    <w:rsid w:val="00C6310B"/>
    <w:rsid w:val="00C637A5"/>
    <w:rsid w:val="00C645CC"/>
    <w:rsid w:val="00C6472B"/>
    <w:rsid w:val="00C647F5"/>
    <w:rsid w:val="00C65987"/>
    <w:rsid w:val="00C66CCA"/>
    <w:rsid w:val="00C6724A"/>
    <w:rsid w:val="00C67845"/>
    <w:rsid w:val="00C67F90"/>
    <w:rsid w:val="00C7138D"/>
    <w:rsid w:val="00C72E1B"/>
    <w:rsid w:val="00C733C6"/>
    <w:rsid w:val="00C74726"/>
    <w:rsid w:val="00C7509F"/>
    <w:rsid w:val="00C75446"/>
    <w:rsid w:val="00C77422"/>
    <w:rsid w:val="00C77DAC"/>
    <w:rsid w:val="00C81559"/>
    <w:rsid w:val="00C815A7"/>
    <w:rsid w:val="00C81794"/>
    <w:rsid w:val="00C82B88"/>
    <w:rsid w:val="00C841B2"/>
    <w:rsid w:val="00C847F8"/>
    <w:rsid w:val="00C848C2"/>
    <w:rsid w:val="00C85319"/>
    <w:rsid w:val="00C8549B"/>
    <w:rsid w:val="00C879E7"/>
    <w:rsid w:val="00C87EA9"/>
    <w:rsid w:val="00C9049A"/>
    <w:rsid w:val="00C90F78"/>
    <w:rsid w:val="00C919B4"/>
    <w:rsid w:val="00C928FE"/>
    <w:rsid w:val="00C92ADA"/>
    <w:rsid w:val="00C93F9A"/>
    <w:rsid w:val="00C947D7"/>
    <w:rsid w:val="00C94E1F"/>
    <w:rsid w:val="00C9531F"/>
    <w:rsid w:val="00C97642"/>
    <w:rsid w:val="00CA0793"/>
    <w:rsid w:val="00CA1703"/>
    <w:rsid w:val="00CA24A7"/>
    <w:rsid w:val="00CA2558"/>
    <w:rsid w:val="00CA39FC"/>
    <w:rsid w:val="00CA4A22"/>
    <w:rsid w:val="00CA5181"/>
    <w:rsid w:val="00CA54D7"/>
    <w:rsid w:val="00CA5E85"/>
    <w:rsid w:val="00CA6089"/>
    <w:rsid w:val="00CA6AB9"/>
    <w:rsid w:val="00CA6BE2"/>
    <w:rsid w:val="00CA6D41"/>
    <w:rsid w:val="00CA7089"/>
    <w:rsid w:val="00CA73FA"/>
    <w:rsid w:val="00CA75FA"/>
    <w:rsid w:val="00CA7CD4"/>
    <w:rsid w:val="00CA7EC5"/>
    <w:rsid w:val="00CB10F6"/>
    <w:rsid w:val="00CB1205"/>
    <w:rsid w:val="00CB12DB"/>
    <w:rsid w:val="00CB15E3"/>
    <w:rsid w:val="00CB26B8"/>
    <w:rsid w:val="00CB290F"/>
    <w:rsid w:val="00CB364B"/>
    <w:rsid w:val="00CB3B53"/>
    <w:rsid w:val="00CB3D92"/>
    <w:rsid w:val="00CB3EF4"/>
    <w:rsid w:val="00CB7EEC"/>
    <w:rsid w:val="00CC0368"/>
    <w:rsid w:val="00CC049E"/>
    <w:rsid w:val="00CC2551"/>
    <w:rsid w:val="00CC2A4F"/>
    <w:rsid w:val="00CC3C42"/>
    <w:rsid w:val="00CC3CB8"/>
    <w:rsid w:val="00CC4208"/>
    <w:rsid w:val="00CC4441"/>
    <w:rsid w:val="00CC45A5"/>
    <w:rsid w:val="00CC461C"/>
    <w:rsid w:val="00CC4D8B"/>
    <w:rsid w:val="00CC52B1"/>
    <w:rsid w:val="00CC5A7B"/>
    <w:rsid w:val="00CC64F5"/>
    <w:rsid w:val="00CC69BB"/>
    <w:rsid w:val="00CC6D79"/>
    <w:rsid w:val="00CC70DD"/>
    <w:rsid w:val="00CC735A"/>
    <w:rsid w:val="00CC7CB8"/>
    <w:rsid w:val="00CC7D2A"/>
    <w:rsid w:val="00CD2161"/>
    <w:rsid w:val="00CD3119"/>
    <w:rsid w:val="00CD3BB6"/>
    <w:rsid w:val="00CD5632"/>
    <w:rsid w:val="00CD60D2"/>
    <w:rsid w:val="00CD638E"/>
    <w:rsid w:val="00CD6475"/>
    <w:rsid w:val="00CD6541"/>
    <w:rsid w:val="00CD65CE"/>
    <w:rsid w:val="00CD7E11"/>
    <w:rsid w:val="00CE0DB1"/>
    <w:rsid w:val="00CE0E30"/>
    <w:rsid w:val="00CE3F9B"/>
    <w:rsid w:val="00CE60E8"/>
    <w:rsid w:val="00CF16B6"/>
    <w:rsid w:val="00CF1ECB"/>
    <w:rsid w:val="00CF2009"/>
    <w:rsid w:val="00CF2326"/>
    <w:rsid w:val="00CF24F9"/>
    <w:rsid w:val="00CF385D"/>
    <w:rsid w:val="00CF3AC2"/>
    <w:rsid w:val="00CF3E2D"/>
    <w:rsid w:val="00CF3EFE"/>
    <w:rsid w:val="00CF52F2"/>
    <w:rsid w:val="00CF6812"/>
    <w:rsid w:val="00CF7B5B"/>
    <w:rsid w:val="00D015C8"/>
    <w:rsid w:val="00D016C7"/>
    <w:rsid w:val="00D03702"/>
    <w:rsid w:val="00D038AB"/>
    <w:rsid w:val="00D03EF1"/>
    <w:rsid w:val="00D0485B"/>
    <w:rsid w:val="00D049BD"/>
    <w:rsid w:val="00D04B4E"/>
    <w:rsid w:val="00D051C6"/>
    <w:rsid w:val="00D05A12"/>
    <w:rsid w:val="00D05E9C"/>
    <w:rsid w:val="00D06533"/>
    <w:rsid w:val="00D0667A"/>
    <w:rsid w:val="00D07E0B"/>
    <w:rsid w:val="00D10302"/>
    <w:rsid w:val="00D105B1"/>
    <w:rsid w:val="00D107E4"/>
    <w:rsid w:val="00D11310"/>
    <w:rsid w:val="00D13790"/>
    <w:rsid w:val="00D13E3C"/>
    <w:rsid w:val="00D1525F"/>
    <w:rsid w:val="00D1788E"/>
    <w:rsid w:val="00D2204E"/>
    <w:rsid w:val="00D22603"/>
    <w:rsid w:val="00D22AA2"/>
    <w:rsid w:val="00D22C96"/>
    <w:rsid w:val="00D23800"/>
    <w:rsid w:val="00D23FB7"/>
    <w:rsid w:val="00D2479C"/>
    <w:rsid w:val="00D2499A"/>
    <w:rsid w:val="00D24E78"/>
    <w:rsid w:val="00D250C9"/>
    <w:rsid w:val="00D26906"/>
    <w:rsid w:val="00D31D42"/>
    <w:rsid w:val="00D3256D"/>
    <w:rsid w:val="00D32C99"/>
    <w:rsid w:val="00D33634"/>
    <w:rsid w:val="00D33729"/>
    <w:rsid w:val="00D3660B"/>
    <w:rsid w:val="00D36F30"/>
    <w:rsid w:val="00D3738F"/>
    <w:rsid w:val="00D376E8"/>
    <w:rsid w:val="00D379F6"/>
    <w:rsid w:val="00D400AF"/>
    <w:rsid w:val="00D405B9"/>
    <w:rsid w:val="00D406A1"/>
    <w:rsid w:val="00D41BF5"/>
    <w:rsid w:val="00D440BC"/>
    <w:rsid w:val="00D44230"/>
    <w:rsid w:val="00D44A3F"/>
    <w:rsid w:val="00D44B7B"/>
    <w:rsid w:val="00D44DB4"/>
    <w:rsid w:val="00D451CA"/>
    <w:rsid w:val="00D457B6"/>
    <w:rsid w:val="00D469BE"/>
    <w:rsid w:val="00D46FD9"/>
    <w:rsid w:val="00D50519"/>
    <w:rsid w:val="00D509FA"/>
    <w:rsid w:val="00D51A92"/>
    <w:rsid w:val="00D55656"/>
    <w:rsid w:val="00D55CCB"/>
    <w:rsid w:val="00D55E51"/>
    <w:rsid w:val="00D56BBE"/>
    <w:rsid w:val="00D572A1"/>
    <w:rsid w:val="00D60225"/>
    <w:rsid w:val="00D61F18"/>
    <w:rsid w:val="00D629D2"/>
    <w:rsid w:val="00D63457"/>
    <w:rsid w:val="00D639F7"/>
    <w:rsid w:val="00D63F8C"/>
    <w:rsid w:val="00D65123"/>
    <w:rsid w:val="00D65251"/>
    <w:rsid w:val="00D652F6"/>
    <w:rsid w:val="00D65BEC"/>
    <w:rsid w:val="00D66191"/>
    <w:rsid w:val="00D663B2"/>
    <w:rsid w:val="00D66935"/>
    <w:rsid w:val="00D671F0"/>
    <w:rsid w:val="00D67426"/>
    <w:rsid w:val="00D67A8C"/>
    <w:rsid w:val="00D67B87"/>
    <w:rsid w:val="00D67E89"/>
    <w:rsid w:val="00D7045B"/>
    <w:rsid w:val="00D705DD"/>
    <w:rsid w:val="00D722BA"/>
    <w:rsid w:val="00D743DC"/>
    <w:rsid w:val="00D74E23"/>
    <w:rsid w:val="00D76A34"/>
    <w:rsid w:val="00D76DA5"/>
    <w:rsid w:val="00D8063D"/>
    <w:rsid w:val="00D808E3"/>
    <w:rsid w:val="00D80E3F"/>
    <w:rsid w:val="00D81BF5"/>
    <w:rsid w:val="00D81FDA"/>
    <w:rsid w:val="00D82F1F"/>
    <w:rsid w:val="00D83141"/>
    <w:rsid w:val="00D84F2B"/>
    <w:rsid w:val="00D857CA"/>
    <w:rsid w:val="00D859D6"/>
    <w:rsid w:val="00D85A0A"/>
    <w:rsid w:val="00D85D4B"/>
    <w:rsid w:val="00D869AE"/>
    <w:rsid w:val="00D870B1"/>
    <w:rsid w:val="00D870C7"/>
    <w:rsid w:val="00D872C9"/>
    <w:rsid w:val="00D87C2A"/>
    <w:rsid w:val="00D87C8C"/>
    <w:rsid w:val="00D90550"/>
    <w:rsid w:val="00D90771"/>
    <w:rsid w:val="00D91265"/>
    <w:rsid w:val="00D92B63"/>
    <w:rsid w:val="00D93164"/>
    <w:rsid w:val="00D93505"/>
    <w:rsid w:val="00D93E47"/>
    <w:rsid w:val="00D94163"/>
    <w:rsid w:val="00D94744"/>
    <w:rsid w:val="00D94777"/>
    <w:rsid w:val="00D95078"/>
    <w:rsid w:val="00D9516A"/>
    <w:rsid w:val="00D95A48"/>
    <w:rsid w:val="00D96F66"/>
    <w:rsid w:val="00D97094"/>
    <w:rsid w:val="00D97CBB"/>
    <w:rsid w:val="00DA0BD7"/>
    <w:rsid w:val="00DA132E"/>
    <w:rsid w:val="00DA134C"/>
    <w:rsid w:val="00DA14B0"/>
    <w:rsid w:val="00DA344B"/>
    <w:rsid w:val="00DA37BA"/>
    <w:rsid w:val="00DA3EBC"/>
    <w:rsid w:val="00DA404D"/>
    <w:rsid w:val="00DA5125"/>
    <w:rsid w:val="00DA55F9"/>
    <w:rsid w:val="00DA626E"/>
    <w:rsid w:val="00DA62E3"/>
    <w:rsid w:val="00DA7734"/>
    <w:rsid w:val="00DB000E"/>
    <w:rsid w:val="00DB0449"/>
    <w:rsid w:val="00DB0D61"/>
    <w:rsid w:val="00DB12BB"/>
    <w:rsid w:val="00DB2A67"/>
    <w:rsid w:val="00DB2B42"/>
    <w:rsid w:val="00DB3F11"/>
    <w:rsid w:val="00DB5AE1"/>
    <w:rsid w:val="00DB606F"/>
    <w:rsid w:val="00DB7297"/>
    <w:rsid w:val="00DB7692"/>
    <w:rsid w:val="00DB7AE4"/>
    <w:rsid w:val="00DB7BEA"/>
    <w:rsid w:val="00DC1A64"/>
    <w:rsid w:val="00DC1CE2"/>
    <w:rsid w:val="00DC3A4F"/>
    <w:rsid w:val="00DC403C"/>
    <w:rsid w:val="00DC4EA6"/>
    <w:rsid w:val="00DC608E"/>
    <w:rsid w:val="00DC6946"/>
    <w:rsid w:val="00DC7399"/>
    <w:rsid w:val="00DD0258"/>
    <w:rsid w:val="00DD07D3"/>
    <w:rsid w:val="00DD1876"/>
    <w:rsid w:val="00DD341A"/>
    <w:rsid w:val="00DD3D95"/>
    <w:rsid w:val="00DD58D3"/>
    <w:rsid w:val="00DD7AA6"/>
    <w:rsid w:val="00DD7D9C"/>
    <w:rsid w:val="00DD7ECC"/>
    <w:rsid w:val="00DE04A8"/>
    <w:rsid w:val="00DE08FD"/>
    <w:rsid w:val="00DE0F14"/>
    <w:rsid w:val="00DE1898"/>
    <w:rsid w:val="00DE2611"/>
    <w:rsid w:val="00DE315D"/>
    <w:rsid w:val="00DE42E3"/>
    <w:rsid w:val="00DE5F8F"/>
    <w:rsid w:val="00DE6067"/>
    <w:rsid w:val="00DE6227"/>
    <w:rsid w:val="00DE6C0A"/>
    <w:rsid w:val="00DE7844"/>
    <w:rsid w:val="00DF01C7"/>
    <w:rsid w:val="00DF038C"/>
    <w:rsid w:val="00DF1B06"/>
    <w:rsid w:val="00DF23DA"/>
    <w:rsid w:val="00DF2FC7"/>
    <w:rsid w:val="00DF4F5F"/>
    <w:rsid w:val="00DF6B9B"/>
    <w:rsid w:val="00DF6E2B"/>
    <w:rsid w:val="00DF7212"/>
    <w:rsid w:val="00DF7BC3"/>
    <w:rsid w:val="00E019F7"/>
    <w:rsid w:val="00E01DDC"/>
    <w:rsid w:val="00E04016"/>
    <w:rsid w:val="00E06337"/>
    <w:rsid w:val="00E06E09"/>
    <w:rsid w:val="00E10B22"/>
    <w:rsid w:val="00E11409"/>
    <w:rsid w:val="00E12A83"/>
    <w:rsid w:val="00E134D5"/>
    <w:rsid w:val="00E13569"/>
    <w:rsid w:val="00E13BD4"/>
    <w:rsid w:val="00E13BDF"/>
    <w:rsid w:val="00E141C3"/>
    <w:rsid w:val="00E148C1"/>
    <w:rsid w:val="00E14E10"/>
    <w:rsid w:val="00E14EDD"/>
    <w:rsid w:val="00E15BA9"/>
    <w:rsid w:val="00E15DDB"/>
    <w:rsid w:val="00E162A0"/>
    <w:rsid w:val="00E168E8"/>
    <w:rsid w:val="00E16F08"/>
    <w:rsid w:val="00E17038"/>
    <w:rsid w:val="00E22639"/>
    <w:rsid w:val="00E2343A"/>
    <w:rsid w:val="00E2395C"/>
    <w:rsid w:val="00E23B91"/>
    <w:rsid w:val="00E23E9E"/>
    <w:rsid w:val="00E2505C"/>
    <w:rsid w:val="00E257FB"/>
    <w:rsid w:val="00E259F5"/>
    <w:rsid w:val="00E25CD1"/>
    <w:rsid w:val="00E25DA5"/>
    <w:rsid w:val="00E26AA9"/>
    <w:rsid w:val="00E27B21"/>
    <w:rsid w:val="00E30D6F"/>
    <w:rsid w:val="00E30E21"/>
    <w:rsid w:val="00E311A6"/>
    <w:rsid w:val="00E317EA"/>
    <w:rsid w:val="00E332C4"/>
    <w:rsid w:val="00E337A0"/>
    <w:rsid w:val="00E33B32"/>
    <w:rsid w:val="00E33D1B"/>
    <w:rsid w:val="00E33D36"/>
    <w:rsid w:val="00E3484E"/>
    <w:rsid w:val="00E3608B"/>
    <w:rsid w:val="00E36448"/>
    <w:rsid w:val="00E3719D"/>
    <w:rsid w:val="00E37B9E"/>
    <w:rsid w:val="00E37E27"/>
    <w:rsid w:val="00E40487"/>
    <w:rsid w:val="00E4090B"/>
    <w:rsid w:val="00E421E8"/>
    <w:rsid w:val="00E44582"/>
    <w:rsid w:val="00E45227"/>
    <w:rsid w:val="00E452A0"/>
    <w:rsid w:val="00E45334"/>
    <w:rsid w:val="00E456C7"/>
    <w:rsid w:val="00E45B97"/>
    <w:rsid w:val="00E45C1D"/>
    <w:rsid w:val="00E45E1A"/>
    <w:rsid w:val="00E45F81"/>
    <w:rsid w:val="00E46BBC"/>
    <w:rsid w:val="00E477B3"/>
    <w:rsid w:val="00E511DA"/>
    <w:rsid w:val="00E51611"/>
    <w:rsid w:val="00E51878"/>
    <w:rsid w:val="00E51CB1"/>
    <w:rsid w:val="00E51E58"/>
    <w:rsid w:val="00E51E70"/>
    <w:rsid w:val="00E53CEC"/>
    <w:rsid w:val="00E543B1"/>
    <w:rsid w:val="00E55997"/>
    <w:rsid w:val="00E55CCD"/>
    <w:rsid w:val="00E57116"/>
    <w:rsid w:val="00E57C37"/>
    <w:rsid w:val="00E606B8"/>
    <w:rsid w:val="00E61189"/>
    <w:rsid w:val="00E6154E"/>
    <w:rsid w:val="00E62F6F"/>
    <w:rsid w:val="00E63407"/>
    <w:rsid w:val="00E639B7"/>
    <w:rsid w:val="00E65437"/>
    <w:rsid w:val="00E6651D"/>
    <w:rsid w:val="00E66F5D"/>
    <w:rsid w:val="00E67391"/>
    <w:rsid w:val="00E67A13"/>
    <w:rsid w:val="00E67BC3"/>
    <w:rsid w:val="00E702F9"/>
    <w:rsid w:val="00E70498"/>
    <w:rsid w:val="00E712A0"/>
    <w:rsid w:val="00E71DDE"/>
    <w:rsid w:val="00E720A0"/>
    <w:rsid w:val="00E72867"/>
    <w:rsid w:val="00E7351B"/>
    <w:rsid w:val="00E746FB"/>
    <w:rsid w:val="00E75B4C"/>
    <w:rsid w:val="00E768C5"/>
    <w:rsid w:val="00E7698A"/>
    <w:rsid w:val="00E769B1"/>
    <w:rsid w:val="00E76DF2"/>
    <w:rsid w:val="00E771DB"/>
    <w:rsid w:val="00E80881"/>
    <w:rsid w:val="00E81020"/>
    <w:rsid w:val="00E812C9"/>
    <w:rsid w:val="00E837D4"/>
    <w:rsid w:val="00E839F1"/>
    <w:rsid w:val="00E86584"/>
    <w:rsid w:val="00E870A9"/>
    <w:rsid w:val="00E876C8"/>
    <w:rsid w:val="00E87885"/>
    <w:rsid w:val="00E9033E"/>
    <w:rsid w:val="00E90943"/>
    <w:rsid w:val="00E90C68"/>
    <w:rsid w:val="00E918F6"/>
    <w:rsid w:val="00E91D52"/>
    <w:rsid w:val="00E92F8B"/>
    <w:rsid w:val="00E93798"/>
    <w:rsid w:val="00E93923"/>
    <w:rsid w:val="00E939F6"/>
    <w:rsid w:val="00E94A24"/>
    <w:rsid w:val="00E950FB"/>
    <w:rsid w:val="00E95248"/>
    <w:rsid w:val="00E95428"/>
    <w:rsid w:val="00E95795"/>
    <w:rsid w:val="00E96448"/>
    <w:rsid w:val="00E9688E"/>
    <w:rsid w:val="00E9729F"/>
    <w:rsid w:val="00E97868"/>
    <w:rsid w:val="00E97F37"/>
    <w:rsid w:val="00EA012D"/>
    <w:rsid w:val="00EA1D5E"/>
    <w:rsid w:val="00EA2703"/>
    <w:rsid w:val="00EA3957"/>
    <w:rsid w:val="00EA39A7"/>
    <w:rsid w:val="00EA439F"/>
    <w:rsid w:val="00EA4D44"/>
    <w:rsid w:val="00EA682F"/>
    <w:rsid w:val="00EA7D47"/>
    <w:rsid w:val="00EB00D3"/>
    <w:rsid w:val="00EB0B0F"/>
    <w:rsid w:val="00EB1643"/>
    <w:rsid w:val="00EB2213"/>
    <w:rsid w:val="00EB2FC5"/>
    <w:rsid w:val="00EB4A2C"/>
    <w:rsid w:val="00EB5704"/>
    <w:rsid w:val="00EB5EBC"/>
    <w:rsid w:val="00EB72CE"/>
    <w:rsid w:val="00EC1588"/>
    <w:rsid w:val="00EC18AD"/>
    <w:rsid w:val="00EC2F76"/>
    <w:rsid w:val="00EC3760"/>
    <w:rsid w:val="00EC4BA5"/>
    <w:rsid w:val="00EC4C57"/>
    <w:rsid w:val="00EC4C85"/>
    <w:rsid w:val="00EC4D68"/>
    <w:rsid w:val="00EC4DAE"/>
    <w:rsid w:val="00EC5270"/>
    <w:rsid w:val="00EC562C"/>
    <w:rsid w:val="00EC756F"/>
    <w:rsid w:val="00EC7680"/>
    <w:rsid w:val="00EC7AE0"/>
    <w:rsid w:val="00EC7CD5"/>
    <w:rsid w:val="00ED1468"/>
    <w:rsid w:val="00ED2966"/>
    <w:rsid w:val="00ED4ED4"/>
    <w:rsid w:val="00ED52B4"/>
    <w:rsid w:val="00ED65A7"/>
    <w:rsid w:val="00ED71F1"/>
    <w:rsid w:val="00ED7B20"/>
    <w:rsid w:val="00ED7B2F"/>
    <w:rsid w:val="00EE0ED2"/>
    <w:rsid w:val="00EE12EF"/>
    <w:rsid w:val="00EE2815"/>
    <w:rsid w:val="00EE2E50"/>
    <w:rsid w:val="00EE30F6"/>
    <w:rsid w:val="00EE3AF4"/>
    <w:rsid w:val="00EE400E"/>
    <w:rsid w:val="00EE40F3"/>
    <w:rsid w:val="00EE4FD5"/>
    <w:rsid w:val="00EE5420"/>
    <w:rsid w:val="00EE59C9"/>
    <w:rsid w:val="00EE611A"/>
    <w:rsid w:val="00EE62C3"/>
    <w:rsid w:val="00EE647F"/>
    <w:rsid w:val="00EE76BE"/>
    <w:rsid w:val="00EF0555"/>
    <w:rsid w:val="00EF1975"/>
    <w:rsid w:val="00EF3385"/>
    <w:rsid w:val="00EF3637"/>
    <w:rsid w:val="00EF5002"/>
    <w:rsid w:val="00EF6BA6"/>
    <w:rsid w:val="00EF7854"/>
    <w:rsid w:val="00F005F5"/>
    <w:rsid w:val="00F02E20"/>
    <w:rsid w:val="00F04BC3"/>
    <w:rsid w:val="00F06955"/>
    <w:rsid w:val="00F115C9"/>
    <w:rsid w:val="00F117B0"/>
    <w:rsid w:val="00F117E8"/>
    <w:rsid w:val="00F11DEE"/>
    <w:rsid w:val="00F1251A"/>
    <w:rsid w:val="00F12FCF"/>
    <w:rsid w:val="00F13334"/>
    <w:rsid w:val="00F139FE"/>
    <w:rsid w:val="00F14047"/>
    <w:rsid w:val="00F14AE2"/>
    <w:rsid w:val="00F14C5C"/>
    <w:rsid w:val="00F1503A"/>
    <w:rsid w:val="00F16A72"/>
    <w:rsid w:val="00F1718D"/>
    <w:rsid w:val="00F17312"/>
    <w:rsid w:val="00F175B3"/>
    <w:rsid w:val="00F17F4C"/>
    <w:rsid w:val="00F2067D"/>
    <w:rsid w:val="00F21B8F"/>
    <w:rsid w:val="00F21EB9"/>
    <w:rsid w:val="00F22ECA"/>
    <w:rsid w:val="00F23791"/>
    <w:rsid w:val="00F239EC"/>
    <w:rsid w:val="00F23D3E"/>
    <w:rsid w:val="00F245B2"/>
    <w:rsid w:val="00F24ED8"/>
    <w:rsid w:val="00F2593B"/>
    <w:rsid w:val="00F2685F"/>
    <w:rsid w:val="00F27659"/>
    <w:rsid w:val="00F2781A"/>
    <w:rsid w:val="00F3077D"/>
    <w:rsid w:val="00F31004"/>
    <w:rsid w:val="00F31F02"/>
    <w:rsid w:val="00F31FF2"/>
    <w:rsid w:val="00F32265"/>
    <w:rsid w:val="00F32744"/>
    <w:rsid w:val="00F336D7"/>
    <w:rsid w:val="00F33A70"/>
    <w:rsid w:val="00F33FA8"/>
    <w:rsid w:val="00F343E7"/>
    <w:rsid w:val="00F34435"/>
    <w:rsid w:val="00F34B34"/>
    <w:rsid w:val="00F34D67"/>
    <w:rsid w:val="00F364B0"/>
    <w:rsid w:val="00F373EF"/>
    <w:rsid w:val="00F373FD"/>
    <w:rsid w:val="00F375E1"/>
    <w:rsid w:val="00F376F8"/>
    <w:rsid w:val="00F418B6"/>
    <w:rsid w:val="00F44201"/>
    <w:rsid w:val="00F4498E"/>
    <w:rsid w:val="00F44EB2"/>
    <w:rsid w:val="00F45F9D"/>
    <w:rsid w:val="00F47F83"/>
    <w:rsid w:val="00F501C8"/>
    <w:rsid w:val="00F51DF9"/>
    <w:rsid w:val="00F52190"/>
    <w:rsid w:val="00F528F5"/>
    <w:rsid w:val="00F52D0D"/>
    <w:rsid w:val="00F53B4D"/>
    <w:rsid w:val="00F53CB9"/>
    <w:rsid w:val="00F5510C"/>
    <w:rsid w:val="00F56AB3"/>
    <w:rsid w:val="00F6039A"/>
    <w:rsid w:val="00F6083F"/>
    <w:rsid w:val="00F62520"/>
    <w:rsid w:val="00F62AB7"/>
    <w:rsid w:val="00F62C5F"/>
    <w:rsid w:val="00F6345C"/>
    <w:rsid w:val="00F63ABC"/>
    <w:rsid w:val="00F64AEF"/>
    <w:rsid w:val="00F64E35"/>
    <w:rsid w:val="00F64F9A"/>
    <w:rsid w:val="00F65587"/>
    <w:rsid w:val="00F657E1"/>
    <w:rsid w:val="00F65D93"/>
    <w:rsid w:val="00F662B2"/>
    <w:rsid w:val="00F6650C"/>
    <w:rsid w:val="00F66AB8"/>
    <w:rsid w:val="00F66EDD"/>
    <w:rsid w:val="00F674F9"/>
    <w:rsid w:val="00F70316"/>
    <w:rsid w:val="00F70F76"/>
    <w:rsid w:val="00F712CF"/>
    <w:rsid w:val="00F726D8"/>
    <w:rsid w:val="00F727D7"/>
    <w:rsid w:val="00F72F55"/>
    <w:rsid w:val="00F76BA8"/>
    <w:rsid w:val="00F77D6B"/>
    <w:rsid w:val="00F77E31"/>
    <w:rsid w:val="00F77F9F"/>
    <w:rsid w:val="00F8073B"/>
    <w:rsid w:val="00F82BAD"/>
    <w:rsid w:val="00F83EA5"/>
    <w:rsid w:val="00F87330"/>
    <w:rsid w:val="00F8780D"/>
    <w:rsid w:val="00F87E6D"/>
    <w:rsid w:val="00F87F9F"/>
    <w:rsid w:val="00F9021E"/>
    <w:rsid w:val="00F9088A"/>
    <w:rsid w:val="00F91AC3"/>
    <w:rsid w:val="00F92A16"/>
    <w:rsid w:val="00F93C35"/>
    <w:rsid w:val="00F94303"/>
    <w:rsid w:val="00F94917"/>
    <w:rsid w:val="00FA002A"/>
    <w:rsid w:val="00FA0A0F"/>
    <w:rsid w:val="00FA0B92"/>
    <w:rsid w:val="00FA0C2A"/>
    <w:rsid w:val="00FA23FC"/>
    <w:rsid w:val="00FA4BA6"/>
    <w:rsid w:val="00FA507D"/>
    <w:rsid w:val="00FA5430"/>
    <w:rsid w:val="00FA6674"/>
    <w:rsid w:val="00FA6B53"/>
    <w:rsid w:val="00FA6DE6"/>
    <w:rsid w:val="00FA6E2C"/>
    <w:rsid w:val="00FA6F90"/>
    <w:rsid w:val="00FA6FA2"/>
    <w:rsid w:val="00FA74DE"/>
    <w:rsid w:val="00FA772A"/>
    <w:rsid w:val="00FA7916"/>
    <w:rsid w:val="00FB02A9"/>
    <w:rsid w:val="00FB0D25"/>
    <w:rsid w:val="00FB12B5"/>
    <w:rsid w:val="00FB200F"/>
    <w:rsid w:val="00FB2DAD"/>
    <w:rsid w:val="00FB3706"/>
    <w:rsid w:val="00FB370E"/>
    <w:rsid w:val="00FB383B"/>
    <w:rsid w:val="00FB4CDB"/>
    <w:rsid w:val="00FB5DA9"/>
    <w:rsid w:val="00FB6B63"/>
    <w:rsid w:val="00FB6B75"/>
    <w:rsid w:val="00FB79B5"/>
    <w:rsid w:val="00FB7FD0"/>
    <w:rsid w:val="00FC0874"/>
    <w:rsid w:val="00FC1346"/>
    <w:rsid w:val="00FC187A"/>
    <w:rsid w:val="00FC2A82"/>
    <w:rsid w:val="00FC38A6"/>
    <w:rsid w:val="00FC4F68"/>
    <w:rsid w:val="00FC5022"/>
    <w:rsid w:val="00FC57D2"/>
    <w:rsid w:val="00FC5BF3"/>
    <w:rsid w:val="00FC76D1"/>
    <w:rsid w:val="00FC775C"/>
    <w:rsid w:val="00FC7CFB"/>
    <w:rsid w:val="00FD0E79"/>
    <w:rsid w:val="00FD2D2E"/>
    <w:rsid w:val="00FD322D"/>
    <w:rsid w:val="00FD3C3E"/>
    <w:rsid w:val="00FD4713"/>
    <w:rsid w:val="00FD5856"/>
    <w:rsid w:val="00FD6112"/>
    <w:rsid w:val="00FD6380"/>
    <w:rsid w:val="00FD70A7"/>
    <w:rsid w:val="00FD72CF"/>
    <w:rsid w:val="00FD7550"/>
    <w:rsid w:val="00FD7769"/>
    <w:rsid w:val="00FE0294"/>
    <w:rsid w:val="00FE0FFF"/>
    <w:rsid w:val="00FE1602"/>
    <w:rsid w:val="00FE2759"/>
    <w:rsid w:val="00FE2F55"/>
    <w:rsid w:val="00FE320A"/>
    <w:rsid w:val="00FE3312"/>
    <w:rsid w:val="00FE48F9"/>
    <w:rsid w:val="00FE5589"/>
    <w:rsid w:val="00FE5B94"/>
    <w:rsid w:val="00FE5DCC"/>
    <w:rsid w:val="00FE5FC5"/>
    <w:rsid w:val="00FE61D1"/>
    <w:rsid w:val="00FE6CD2"/>
    <w:rsid w:val="00FE6F45"/>
    <w:rsid w:val="00FE76A6"/>
    <w:rsid w:val="00FE7798"/>
    <w:rsid w:val="00FE795B"/>
    <w:rsid w:val="00FF0A65"/>
    <w:rsid w:val="00FF0ABF"/>
    <w:rsid w:val="00FF0B0D"/>
    <w:rsid w:val="00FF1075"/>
    <w:rsid w:val="00FF3485"/>
    <w:rsid w:val="00FF365F"/>
    <w:rsid w:val="00FF3C90"/>
    <w:rsid w:val="00FF4CEA"/>
    <w:rsid w:val="00FF4DA4"/>
    <w:rsid w:val="00FF5AC6"/>
    <w:rsid w:val="00FF5F11"/>
    <w:rsid w:val="00FF62B4"/>
    <w:rsid w:val="00FF754C"/>
    <w:rsid w:val="00FF7BBB"/>
    <w:rsid w:val="0AE317AC"/>
    <w:rsid w:val="1C691607"/>
    <w:rsid w:val="22FA6892"/>
    <w:rsid w:val="27CC2FF3"/>
    <w:rsid w:val="2B97F6F0"/>
    <w:rsid w:val="2CE8F8BB"/>
    <w:rsid w:val="2E60E715"/>
    <w:rsid w:val="30F1CA1C"/>
    <w:rsid w:val="3150D9F4"/>
    <w:rsid w:val="316CA737"/>
    <w:rsid w:val="38A71FF5"/>
    <w:rsid w:val="3F4D8228"/>
    <w:rsid w:val="45D91DCF"/>
    <w:rsid w:val="48F7645E"/>
    <w:rsid w:val="5423F930"/>
    <w:rsid w:val="5CBA27E3"/>
    <w:rsid w:val="5D07D5A6"/>
    <w:rsid w:val="602E8A0D"/>
    <w:rsid w:val="6051D49C"/>
    <w:rsid w:val="677E82AD"/>
    <w:rsid w:val="6917204D"/>
    <w:rsid w:val="6D4229F3"/>
    <w:rsid w:val="6D8528A4"/>
    <w:rsid w:val="6DD3830F"/>
    <w:rsid w:val="71D7CB3E"/>
    <w:rsid w:val="79A86A2E"/>
    <w:rsid w:val="7EA63E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tabs>
        <w:tab w:val="left" w:pos="500"/>
      </w:tabs>
      <w:ind w:left="720" w:hanging="720"/>
    </w:pPr>
    <w:rPr>
      <w:rFonts w:asciiTheme="minorHAnsi" w:eastAsiaTheme="minorEastAsia" w:hAnsiTheme="minorHAnsi" w:cstheme="minorBidi"/>
    </w:rPr>
  </w:style>
  <w:style w:type="table" w:styleId="TableGrid">
    <w:name w:val="Table Grid"/>
    <w:basedOn w:val="TableNormal"/>
    <w:uiPriority w:val="39"/>
    <w:rsid w:val="00B871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 w:type="character" w:styleId="PlaceholderText">
    <w:name w:val="Placeholder Text"/>
    <w:basedOn w:val="DefaultParagraphFont"/>
    <w:uiPriority w:val="99"/>
    <w:semiHidden/>
    <w:rsid w:val="00326C49"/>
    <w:rPr>
      <w:color w:val="808080"/>
    </w:rPr>
  </w:style>
  <w:style w:type="paragraph" w:customStyle="1" w:styleId="p2">
    <w:name w:val="p2"/>
    <w:basedOn w:val="Normal"/>
    <w:rsid w:val="00DC4EA6"/>
    <w:rPr>
      <w:rFonts w:ascii="Helvetica" w:hAnsi="Helvetica"/>
      <w:sz w:val="14"/>
      <w:szCs w:val="14"/>
    </w:rPr>
  </w:style>
  <w:style w:type="character" w:customStyle="1" w:styleId="s1">
    <w:name w:val="s1"/>
    <w:basedOn w:val="DefaultParagraphFont"/>
    <w:rsid w:val="005E18B6"/>
    <w:rPr>
      <w:color w:val="04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66928876">
      <w:bodyDiv w:val="1"/>
      <w:marLeft w:val="0"/>
      <w:marRight w:val="0"/>
      <w:marTop w:val="0"/>
      <w:marBottom w:val="0"/>
      <w:divBdr>
        <w:top w:val="none" w:sz="0" w:space="0" w:color="auto"/>
        <w:left w:val="none" w:sz="0" w:space="0" w:color="auto"/>
        <w:bottom w:val="none" w:sz="0" w:space="0" w:color="auto"/>
        <w:right w:val="none" w:sz="0" w:space="0" w:color="auto"/>
      </w:divBdr>
    </w:div>
    <w:div w:id="214243107">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41787939">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765737307">
      <w:bodyDiv w:val="1"/>
      <w:marLeft w:val="0"/>
      <w:marRight w:val="0"/>
      <w:marTop w:val="0"/>
      <w:marBottom w:val="0"/>
      <w:divBdr>
        <w:top w:val="none" w:sz="0" w:space="0" w:color="auto"/>
        <w:left w:val="none" w:sz="0" w:space="0" w:color="auto"/>
        <w:bottom w:val="none" w:sz="0" w:space="0" w:color="auto"/>
        <w:right w:val="none" w:sz="0" w:space="0" w:color="auto"/>
      </w:divBdr>
    </w:div>
    <w:div w:id="811092471">
      <w:bodyDiv w:val="1"/>
      <w:marLeft w:val="0"/>
      <w:marRight w:val="0"/>
      <w:marTop w:val="0"/>
      <w:marBottom w:val="0"/>
      <w:divBdr>
        <w:top w:val="none" w:sz="0" w:space="0" w:color="auto"/>
        <w:left w:val="none" w:sz="0" w:space="0" w:color="auto"/>
        <w:bottom w:val="none" w:sz="0" w:space="0" w:color="auto"/>
        <w:right w:val="none" w:sz="0" w:space="0" w:color="auto"/>
      </w:divBdr>
    </w:div>
    <w:div w:id="836309341">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438601001">
      <w:bodyDiv w:val="1"/>
      <w:marLeft w:val="0"/>
      <w:marRight w:val="0"/>
      <w:marTop w:val="0"/>
      <w:marBottom w:val="0"/>
      <w:divBdr>
        <w:top w:val="none" w:sz="0" w:space="0" w:color="auto"/>
        <w:left w:val="none" w:sz="0" w:space="0" w:color="auto"/>
        <w:bottom w:val="none" w:sz="0" w:space="0" w:color="auto"/>
        <w:right w:val="none" w:sz="0" w:space="0" w:color="auto"/>
      </w:divBdr>
    </w:div>
    <w:div w:id="1584073049">
      <w:bodyDiv w:val="1"/>
      <w:marLeft w:val="0"/>
      <w:marRight w:val="0"/>
      <w:marTop w:val="0"/>
      <w:marBottom w:val="0"/>
      <w:divBdr>
        <w:top w:val="none" w:sz="0" w:space="0" w:color="auto"/>
        <w:left w:val="none" w:sz="0" w:space="0" w:color="auto"/>
        <w:bottom w:val="none" w:sz="0" w:space="0" w:color="auto"/>
        <w:right w:val="none" w:sz="0" w:space="0" w:color="auto"/>
      </w:divBdr>
    </w:div>
    <w:div w:id="1668829621">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81532694">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004778238">
      <w:bodyDiv w:val="1"/>
      <w:marLeft w:val="0"/>
      <w:marRight w:val="0"/>
      <w:marTop w:val="0"/>
      <w:marBottom w:val="0"/>
      <w:divBdr>
        <w:top w:val="none" w:sz="0" w:space="0" w:color="auto"/>
        <w:left w:val="none" w:sz="0" w:space="0" w:color="auto"/>
        <w:bottom w:val="none" w:sz="0" w:space="0" w:color="auto"/>
        <w:right w:val="none" w:sz="0" w:space="0" w:color="auto"/>
      </w:divBdr>
    </w:div>
    <w:div w:id="2043095231">
      <w:bodyDiv w:val="1"/>
      <w:marLeft w:val="0"/>
      <w:marRight w:val="0"/>
      <w:marTop w:val="0"/>
      <w:marBottom w:val="0"/>
      <w:divBdr>
        <w:top w:val="none" w:sz="0" w:space="0" w:color="auto"/>
        <w:left w:val="none" w:sz="0" w:space="0" w:color="auto"/>
        <w:bottom w:val="none" w:sz="0" w:space="0" w:color="auto"/>
        <w:right w:val="none" w:sz="0" w:space="0" w:color="auto"/>
      </w:divBdr>
    </w:div>
    <w:div w:id="2046058172">
      <w:bodyDiv w:val="1"/>
      <w:marLeft w:val="0"/>
      <w:marRight w:val="0"/>
      <w:marTop w:val="0"/>
      <w:marBottom w:val="0"/>
      <w:divBdr>
        <w:top w:val="none" w:sz="0" w:space="0" w:color="auto"/>
        <w:left w:val="none" w:sz="0" w:space="0" w:color="auto"/>
        <w:bottom w:val="none" w:sz="0" w:space="0" w:color="auto"/>
        <w:right w:val="none" w:sz="0" w:space="0" w:color="auto"/>
      </w:divBdr>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imanh.lecao@unimelb.edu.au" TargetMode="Externa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theme" Target="theme/theme1.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emf"/><Relationship Id="rId20"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footer" Target="footer2.xml"/><Relationship Id="rId10" Type="http://schemas.openxmlformats.org/officeDocument/2006/relationships/image" Target="media/image1.emf"/><Relationship Id="rId19"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hyperlink" Target="http://www.mixomics.org" TargetMode="External"/><Relationship Id="rId14" Type="http://schemas.openxmlformats.org/officeDocument/2006/relationships/image" Target="media/image5.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A6955F0-3F87-0D48-A04B-B24C77854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31</Pages>
  <Words>26771</Words>
  <Characters>152601</Characters>
  <Application>Microsoft Office Word</Application>
  <DocSecurity>0</DocSecurity>
  <Lines>1271</Lines>
  <Paragraphs>358</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179014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Amrit</cp:lastModifiedBy>
  <cp:revision>70</cp:revision>
  <dcterms:created xsi:type="dcterms:W3CDTF">2018-10-17T23:45:00Z</dcterms:created>
  <dcterms:modified xsi:type="dcterms:W3CDTF">2018-11-16T19:35:00Z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id="XxVaKH3q"/&gt;&lt;style id="http://www.zotero.org/styles/bioinformatics" hasBibliography="1" bibliographyStyleHasBeenSet="1"/&gt;&lt;prefs&gt;&lt;pref name="fieldType" value="Field"/&gt;&lt;pref name="storeReferences" v</vt:lpwstr>
  </property>
  <property fmtid="{D5CDD505-2E9C-101B-9397-08002B2CF9AE}" pid="3" name="ZOTERO_PREF_2">
    <vt:lpwstr>alue="true"/&gt;&lt;pref name="automaticJournalAbbreviations" value="true"/&gt;&lt;pref name="dontAskDelayCitationUpdates" value="true"/&gt;&lt;/prefs&gt;&lt;/data&gt;</vt:lpwstr>
  </property>
</Properties>
</file>