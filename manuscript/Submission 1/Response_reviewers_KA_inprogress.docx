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09C82DD" w14:textId="77777777" w:rsidR="000071FA" w:rsidRPr="00AD6C37" w:rsidRDefault="000071FA" w:rsidP="000071FA">
      <w:pPr>
        <w:rPr>
          <w:rFonts w:ascii="Helvetica" w:hAnsi="Helvetica"/>
          <w:color w:val="808080"/>
          <w:sz w:val="20"/>
          <w:szCs w:val="20"/>
          <w:lang w:val="en-CA"/>
        </w:rPr>
      </w:pPr>
      <w:r w:rsidRPr="00AD6C37">
        <w:rPr>
          <w:rFonts w:ascii="Helvetica" w:hAnsi="Helvetica"/>
          <w:color w:val="808080"/>
          <w:sz w:val="20"/>
          <w:szCs w:val="20"/>
          <w:lang w:val="en-CA"/>
        </w:rPr>
        <w:t>Response to Reviewers</w:t>
      </w:r>
    </w:p>
    <w:p w14:paraId="4F552456" w14:textId="77777777" w:rsidR="000071FA" w:rsidRPr="00AD6C37" w:rsidRDefault="000071FA" w:rsidP="000071FA">
      <w:pPr>
        <w:rPr>
          <w:rFonts w:ascii="Helvetica" w:hAnsi="Helvetica"/>
          <w:color w:val="808080"/>
          <w:sz w:val="20"/>
          <w:szCs w:val="20"/>
          <w:lang w:val="en-CA"/>
        </w:rPr>
      </w:pPr>
    </w:p>
    <w:p w14:paraId="7AA46B44" w14:textId="77777777" w:rsidR="00A041D4" w:rsidRPr="00AD6C37" w:rsidRDefault="000071FA" w:rsidP="000071FA">
      <w:pPr>
        <w:rPr>
          <w:rFonts w:ascii="Helvetica" w:eastAsia="Times New Roman" w:hAnsi="Helvetica"/>
          <w:color w:val="808080"/>
          <w:sz w:val="20"/>
          <w:szCs w:val="20"/>
        </w:rPr>
      </w:pPr>
      <w:r w:rsidRPr="00AD6C37">
        <w:rPr>
          <w:rFonts w:ascii="Helvetica" w:eastAsia="Times New Roman" w:hAnsi="Helvetica"/>
          <w:color w:val="808080"/>
          <w:sz w:val="20"/>
          <w:szCs w:val="20"/>
        </w:rPr>
        <w:t>Reviewer: 1</w:t>
      </w:r>
      <w:r w:rsidRPr="00AD6C37">
        <w:rPr>
          <w:rFonts w:ascii="Helvetica" w:eastAsia="Times New Roman" w:hAnsi="Helvetica"/>
          <w:color w:val="808080"/>
          <w:sz w:val="20"/>
          <w:szCs w:val="20"/>
        </w:rPr>
        <w:br/>
        <w:t>Comments to the Author</w:t>
      </w:r>
      <w:r w:rsidRPr="00AD6C37">
        <w:rPr>
          <w:rFonts w:ascii="Helvetica" w:eastAsia="Times New Roman" w:hAnsi="Helvetica"/>
          <w:color w:val="808080"/>
          <w:sz w:val="20"/>
          <w:szCs w:val="20"/>
        </w:rPr>
        <w:br/>
        <w:t># Summary</w:t>
      </w:r>
      <w:r w:rsidRPr="00AD6C37">
        <w:rPr>
          <w:rFonts w:ascii="Helvetica" w:eastAsia="Times New Roman" w:hAnsi="Helvetica"/>
          <w:color w:val="808080"/>
          <w:sz w:val="20"/>
          <w:szCs w:val="20"/>
        </w:rPr>
        <w:br/>
        <w:t xml:space="preserve">Singh, et al. present a new method, DIABLO, for supervised biomarker discovery of multiple ‘omics datasets. More specifically, DIABLO is designed to overcome the computational challenge of identifying molecular features in different datasets predictive of a phenotypic response (e.g. cancer subtype). This is an important and difficult challenge given the scale of ‘omics data and that it is increasingly common for researchers to take multiple types of molecular measurements (e.g. mRNA, miRNA, protein expression, …) per sample. </w:t>
      </w:r>
      <w:proofErr w:type="gramStart"/>
      <w:r w:rsidRPr="00AD6C37">
        <w:rPr>
          <w:rFonts w:ascii="Helvetica" w:eastAsia="Times New Roman" w:hAnsi="Helvetica"/>
          <w:color w:val="808080"/>
          <w:sz w:val="20"/>
          <w:szCs w:val="20"/>
        </w:rPr>
        <w:t>Singh,</w:t>
      </w:r>
      <w:proofErr w:type="gramEnd"/>
      <w:r w:rsidRPr="00AD6C37">
        <w:rPr>
          <w:rFonts w:ascii="Helvetica" w:eastAsia="Times New Roman" w:hAnsi="Helvetica"/>
          <w:color w:val="808080"/>
          <w:sz w:val="20"/>
          <w:szCs w:val="20"/>
        </w:rPr>
        <w:t xml:space="preserve"> et al. use a matrix factorization approach, specifically a generalized version of canonical correlation analysis to incorporate supervision in the form of phenotypic labels. They demonstrate DIABLO on simulated and real data, including a breast cancer and asthma dataset, and compare supervised/unsupervised and integrative/non-integrative approaches. The results on both simulated and real data are somewhat mixed.</w:t>
      </w:r>
      <w:r w:rsidRPr="00AD6C37">
        <w:rPr>
          <w:rFonts w:ascii="Helvetica" w:eastAsia="Times New Roman" w:hAnsi="Helvetica"/>
          <w:color w:val="808080"/>
          <w:sz w:val="20"/>
          <w:szCs w:val="20"/>
        </w:rPr>
        <w:br/>
      </w:r>
      <w:r w:rsidRPr="00AD6C37">
        <w:rPr>
          <w:rFonts w:ascii="Helvetica" w:eastAsia="Times New Roman" w:hAnsi="Helvetica"/>
          <w:color w:val="808080"/>
          <w:sz w:val="20"/>
          <w:szCs w:val="20"/>
        </w:rPr>
        <w:br/>
        <w:t>Overall, the DIABLO method is novel and interesting, as are the applications and some of the analysis. However, despite these contributions, I recommend that the authors revise their manuscript for two main reasons. First, in multiple places the manuscript reads like a draft and requires major edits. Second, the analysis of the results of DIABLO on simulated and real data is incomplete. I elaborate on these and other points below.</w:t>
      </w:r>
      <w:r w:rsidRPr="00AD6C37">
        <w:rPr>
          <w:rFonts w:ascii="Helvetica" w:eastAsia="Times New Roman" w:hAnsi="Helvetica"/>
          <w:color w:val="808080"/>
          <w:sz w:val="20"/>
          <w:szCs w:val="20"/>
        </w:rPr>
        <w:br/>
      </w:r>
      <w:r w:rsidRPr="00AD6C37">
        <w:rPr>
          <w:rFonts w:ascii="Helvetica" w:eastAsia="Times New Roman" w:hAnsi="Helvetica"/>
          <w:color w:val="808080"/>
          <w:sz w:val="20"/>
          <w:szCs w:val="20"/>
        </w:rPr>
        <w:br/>
        <w:t># Major comments</w:t>
      </w:r>
      <w:r w:rsidRPr="00AD6C37">
        <w:rPr>
          <w:rFonts w:ascii="Helvetica" w:eastAsia="Times New Roman" w:hAnsi="Helvetica"/>
          <w:color w:val="808080"/>
          <w:sz w:val="20"/>
          <w:szCs w:val="20"/>
        </w:rPr>
        <w:br/>
        <w:t>(1) In many places the manuscript reads like a draft and/or is missing key details, and also includes many typos. These include:</w:t>
      </w:r>
      <w:r w:rsidRPr="00AD6C37">
        <w:rPr>
          <w:rFonts w:ascii="Helvetica" w:eastAsia="Times New Roman" w:hAnsi="Helvetica"/>
          <w:color w:val="808080"/>
          <w:sz w:val="20"/>
          <w:szCs w:val="20"/>
        </w:rPr>
        <w:br/>
        <w:t>* Limited motivation for the new supervised approach. In particular, there is no substantive review of related work. As such, the authors’ claim that existing “supervised strategies are unable to capture the shared information across multiple biological domains when identifying the key molecular drivers associated with a phenotype” (page 3) is unsupported.</w:t>
      </w:r>
    </w:p>
    <w:p w14:paraId="677401C9" w14:textId="77777777" w:rsidR="00A041D4" w:rsidRPr="00AD6C37" w:rsidRDefault="00A041D4" w:rsidP="000071FA">
      <w:pPr>
        <w:rPr>
          <w:rFonts w:ascii="Helvetica" w:eastAsia="Times New Roman" w:hAnsi="Helvetica"/>
          <w:color w:val="808080"/>
          <w:sz w:val="20"/>
          <w:szCs w:val="20"/>
        </w:rPr>
      </w:pPr>
    </w:p>
    <w:p w14:paraId="794EC060" w14:textId="1383243D" w:rsidR="00A041D4" w:rsidRPr="00AD6C37" w:rsidRDefault="00BE74E7" w:rsidP="00BE74E7">
      <w:pPr>
        <w:rPr>
          <w:rFonts w:ascii="Helvetica" w:eastAsia="Times New Roman" w:hAnsi="Helvetica"/>
          <w:color w:val="000000" w:themeColor="text1"/>
          <w:sz w:val="20"/>
          <w:szCs w:val="20"/>
        </w:rPr>
      </w:pPr>
      <w:r w:rsidRPr="00AD6C37">
        <w:rPr>
          <w:rFonts w:ascii="Helvetica" w:eastAsia="Times New Roman" w:hAnsi="Helvetica"/>
          <w:color w:val="000000" w:themeColor="text1"/>
          <w:sz w:val="20"/>
          <w:szCs w:val="20"/>
        </w:rPr>
        <w:t>We agree with the reviewer that compressive review of current knowledge and gaps would benefit the motivation of our approach. Therefore, we have included a summary of various data integration methods and their appropriate uses: The revised introduction reads as follows:</w:t>
      </w:r>
    </w:p>
    <w:p w14:paraId="2911E1BF" w14:textId="2E0E2EF6" w:rsidR="00BE74E7" w:rsidRPr="00AD6C37" w:rsidRDefault="00BE74E7" w:rsidP="00BE74E7">
      <w:pPr>
        <w:rPr>
          <w:rFonts w:ascii="Helvetica" w:eastAsia="Times New Roman" w:hAnsi="Helvetica"/>
          <w:color w:val="000000" w:themeColor="text1"/>
          <w:sz w:val="20"/>
          <w:szCs w:val="20"/>
        </w:rPr>
      </w:pPr>
    </w:p>
    <w:p w14:paraId="6DF3C6E6" w14:textId="0D66FAB0" w:rsidR="00EF40A2" w:rsidRPr="00AD6C37" w:rsidRDefault="00EF40A2" w:rsidP="00351EF4">
      <w:pPr>
        <w:widowControl w:val="0"/>
        <w:autoSpaceDE w:val="0"/>
        <w:autoSpaceDN w:val="0"/>
        <w:adjustRightInd w:val="0"/>
        <w:jc w:val="both"/>
        <w:rPr>
          <w:rFonts w:ascii="Helvetica" w:hAnsi="Helvetica"/>
          <w:sz w:val="20"/>
          <w:szCs w:val="20"/>
        </w:rPr>
      </w:pPr>
      <w:r w:rsidRPr="00AD6C37">
        <w:rPr>
          <w:rFonts w:ascii="Helvetica" w:hAnsi="Helvetica"/>
          <w:sz w:val="20"/>
          <w:szCs w:val="20"/>
        </w:rPr>
        <w:t>Technological improvements have allowed for the collection of data from different molecular compartments (</w:t>
      </w:r>
      <w:r w:rsidRPr="00AD6C37">
        <w:rPr>
          <w:rFonts w:ascii="Helvetica" w:hAnsi="Helvetica"/>
          <w:i/>
          <w:sz w:val="20"/>
          <w:szCs w:val="20"/>
        </w:rPr>
        <w:t>e.g.</w:t>
      </w:r>
      <w:r w:rsidRPr="00AD6C37">
        <w:rPr>
          <w:rFonts w:ascii="Helvetica" w:hAnsi="Helvetica"/>
          <w:sz w:val="20"/>
          <w:szCs w:val="20"/>
        </w:rPr>
        <w:t xml:space="preserve"> gene expression, methylation status, protein abundance) resulting in multiple omics (multi-omics) data from the same set of biospecimens (</w:t>
      </w:r>
      <w:proofErr w:type="spellStart"/>
      <w:r w:rsidRPr="00AD6C37">
        <w:rPr>
          <w:rFonts w:ascii="Helvetica" w:hAnsi="Helvetica"/>
          <w:i/>
          <w:sz w:val="20"/>
          <w:szCs w:val="20"/>
        </w:rPr>
        <w:t>eg.</w:t>
      </w:r>
      <w:proofErr w:type="spellEnd"/>
      <w:r w:rsidRPr="00AD6C37">
        <w:rPr>
          <w:rFonts w:ascii="Helvetica" w:hAnsi="Helvetica"/>
          <w:sz w:val="20"/>
          <w:szCs w:val="20"/>
        </w:rPr>
        <w:t xml:space="preserve">, transcriptomics, proteomics, metabolomics). Systems biology approaches which incorporated data from multiple biological compartments, have shown improved biological insights compared to traditional single omics analyses </w:t>
      </w:r>
      <w:r w:rsidRPr="00AD6C37">
        <w:rPr>
          <w:rFonts w:ascii="Helvetica" w:hAnsi="Helvetica"/>
          <w:sz w:val="20"/>
          <w:szCs w:val="20"/>
        </w:rPr>
        <w:fldChar w:fldCharType="begin"/>
      </w:r>
      <w:r w:rsidRPr="00AD6C37">
        <w:rPr>
          <w:rFonts w:ascii="Helvetica" w:hAnsi="Helvetica"/>
          <w:sz w:val="20"/>
          <w:szCs w:val="20"/>
        </w:rPr>
        <w:instrText xml:space="preserve"> ADDIN ZOTERO_ITEM CSL_CITATION {"citationID":"a22rc1eh2md","properties":{"formattedCitation":"(Zhu {\\i{}et al.}, 2012; Kim {\\i{}et al.}, 2013; Wang {\\i{}et al.}, 2014)","plainCitation":"(Zhu et al., 2012; Kim et al., 2013; Wang et al., 2014)","noteIndex":0},"citationItems":[{"id":151,"uris":["http://zotero.org/users/2545847/items/2VQ26TJC"],"uri":["http://zotero.org/users/2545847/items/2VQ26TJC"],"itemData":{"id":151,"type":"article-journal","title":"Stitching together multiple data dimensions reveals interacting metabolomic and transcriptomic networks that modulate cell regulation","container-title":"PLoS Biology","page":"e1001301","volume":"10","issue":"4","source":"CrossRef","URL":"http://dx.plos.org/10.1371/journal.pbio.1001301","DOI":"10.1371/journal.pbio.1001301","ISSN":"1545-7885","language":"en","author":[{"family":"Zhu","given":"Jun"},{"family":"Sova","given":"Pavel"},{"family":"Xu","given":"Qiuwei"},{"family":"Dombek","given":"Kenneth M."},{"family":"Xu","given":"Ethan Y."},{"family":"Vu","given":"Heather"},{"family":"Tu","given":"Zhidong"},{"family":"Brem","given":"Rachel B."},{"family":"Bumgarner","given":"Roger E."},{"family":"Schadt","given":"Eric E."}],"editor":[{"family":"Levchenko","given":"Andre"}],"issued":{"date-parts":[["2012",4,3]]},"accessed":{"date-parts":[["2016",1,19]]}}},{"id":1753,"uris":["http://zotero.org/users/2545847/items/IC9E2B3Z"],"uri":["http://zotero.org/users/2545847/items/IC9E2B3Z"],"itemData":{"id":1753,"type":"article-journal","title":"ATHENA: Identifying interactions between different levels of genomic data associated with cancer clinical outcomes using grammatical evolution neural network","container-title":"BioData Mining","page":"23","volume":"6","issue":"1","source":"PubMed","abstract":"BACKGROUND: Gene expression profiles have been broadly used in cancer research as a diagnostic or prognostic signature for the clinical outcome prediction such as stage, grade, metastatic status, recurrence, and patient survival, as well as to potentially improve patient management. However, emerging evidence shows that gene expression-based prediction varies between independent data sets. One possible explanation of this effect is that previous studies were focused on identifying genes with large main effects associated with clinical outcomes. Thus, non-linear interactions without large individual main effects would be missed. The other possible explanation is that gene expression as a single level of genomic data is insufficient to explain the clinical outcomes of interest since cancer can be dysregulated by multiple alterations through genome, epigenome, transcriptome, and proteome levels. In order to overcome the variability of diagnostic or prognostic predictors from gene expression alone and to increase its predictive power, we need to integrate multi-levels of genomic data and identify interactions between them associated with clinical outcomes.\nRESULTS: Here, we proposed an integrative framework for identifying interactions within/between multi-levels of genomic data associated with cancer clinical outcomes using the Grammatical Evolution Neural Networks (GENN). In order to demonstrate the validity of the proposed framework, ovarian cancer data from TCGA was used as a pilot task. We found not only interactions within a single genomic level but also interactions between multi-levels of genomic data associated with survival in ovarian cancer. Notably, the integration model from different levels of genomic data achieved 72.89% balanced accuracy and outperformed the top models with any single level of genomic data.\nCONCLUSIONS: Understanding the underlying tumorigenesis and progression in ovarian cancer through the global view of interactions within/between different levels of genomic data is expected to provide guidance for improved prognostic biomarkers and individualized therapies.","DOI":"10.1186/1756-0381-6-23","ISSN":"1756-0381","note":"PMID: 24359638\nPMCID: PMC3912499","shortTitle":"ATHENA","journalAbbreviation":"BioData Min","language":"eng","author":[{"family":"Kim","given":"Dokyoon"},{"family":"Li","given":"Ruowang"},{"family":"Dudek","given":"Scott M."},{"family":"Ritchie","given":"Marylyn D."}],"issued":{"date-parts":[["2013",12,20]]}}},{"id":157,"uris":["http://zotero.org/users/2545847/items/HFEAHF3M"],"uri":["http://zotero.org/users/2545847/items/HFEAHF3M"],"itemData":{"id":157,"type":"article-journal","title":"Similarity network fusion for aggregating data types on a genomic scale","container-title":"Nature Methods","page":"333-337","volume":"11","issue":"3","source":"CrossRef","URL":"http://www.nature.com/doifinder/10.1038/nmeth.2810","DOI":"10.1038/nmeth.2810","ISSN":"1548-7091, 1548-7105","author":[{"family":"Wang","given":"Bo"},{"family":"Mezlini","given":"Aziz M"},{"family":"Demir","given":"Feyyaz"},{"family":"Fiume","given":"Marc"},{"family":"Tu","given":"Zhuowen"},{"family":"Brudno","given":"Michael"},{"family":"Haibe-Kains","given":"Benjamin"},{"family":"Goldenberg","given":"Anna"}],"issued":{"date-parts":[["2014",1,26]]},"accessed":{"date-parts":[["2016",1,19]]}}}],"schema":"https://github.com/citation-style-language/schema/raw/master/csl-citation.json"} </w:instrText>
      </w:r>
      <w:r w:rsidRPr="00AD6C37">
        <w:rPr>
          <w:rFonts w:ascii="Helvetica" w:hAnsi="Helvetica"/>
          <w:sz w:val="20"/>
          <w:szCs w:val="20"/>
        </w:rPr>
        <w:fldChar w:fldCharType="separate"/>
      </w:r>
      <w:r w:rsidRPr="00AD6C37">
        <w:rPr>
          <w:rFonts w:ascii="Helvetica" w:hAnsi="Helvetica"/>
          <w:sz w:val="20"/>
          <w:szCs w:val="20"/>
        </w:rPr>
        <w:t xml:space="preserve">(Zhu </w:t>
      </w:r>
      <w:r w:rsidRPr="00AD6C37">
        <w:rPr>
          <w:rFonts w:ascii="Helvetica" w:hAnsi="Helvetica"/>
          <w:i/>
          <w:iCs/>
          <w:sz w:val="20"/>
          <w:szCs w:val="20"/>
        </w:rPr>
        <w:t>et al.</w:t>
      </w:r>
      <w:r w:rsidRPr="00AD6C37">
        <w:rPr>
          <w:rFonts w:ascii="Helvetica" w:hAnsi="Helvetica"/>
          <w:sz w:val="20"/>
          <w:szCs w:val="20"/>
        </w:rPr>
        <w:t xml:space="preserve">, 2012; Kim </w:t>
      </w:r>
      <w:r w:rsidRPr="00AD6C37">
        <w:rPr>
          <w:rFonts w:ascii="Helvetica" w:hAnsi="Helvetica"/>
          <w:i/>
          <w:iCs/>
          <w:sz w:val="20"/>
          <w:szCs w:val="20"/>
        </w:rPr>
        <w:t>et al.</w:t>
      </w:r>
      <w:r w:rsidRPr="00AD6C37">
        <w:rPr>
          <w:rFonts w:ascii="Helvetica" w:hAnsi="Helvetica"/>
          <w:sz w:val="20"/>
          <w:szCs w:val="20"/>
        </w:rPr>
        <w:t xml:space="preserve">, 2013; Wang </w:t>
      </w:r>
      <w:r w:rsidRPr="00AD6C37">
        <w:rPr>
          <w:rFonts w:ascii="Helvetica" w:hAnsi="Helvetica"/>
          <w:i/>
          <w:iCs/>
          <w:sz w:val="20"/>
          <w:szCs w:val="20"/>
        </w:rPr>
        <w:t>et al.</w:t>
      </w:r>
      <w:r w:rsidRPr="00AD6C37">
        <w:rPr>
          <w:rFonts w:ascii="Helvetica" w:hAnsi="Helvetica"/>
          <w:sz w:val="20"/>
          <w:szCs w:val="20"/>
        </w:rPr>
        <w:t>, 2014)</w:t>
      </w:r>
      <w:r w:rsidRPr="00AD6C37">
        <w:rPr>
          <w:rFonts w:ascii="Helvetica" w:hAnsi="Helvetica"/>
          <w:sz w:val="20"/>
          <w:szCs w:val="20"/>
        </w:rPr>
        <w:fldChar w:fldCharType="end"/>
      </w:r>
      <w:r w:rsidRPr="00AD6C37">
        <w:rPr>
          <w:rFonts w:ascii="Helvetica" w:hAnsi="Helvetica"/>
          <w:sz w:val="20"/>
          <w:szCs w:val="20"/>
        </w:rPr>
        <w:t xml:space="preserve">. This may be because single omics analyses cannot account for the interactions between </w:t>
      </w:r>
      <w:proofErr w:type="spellStart"/>
      <w:r w:rsidRPr="00AD6C37">
        <w:rPr>
          <w:rFonts w:ascii="Helvetica" w:hAnsi="Helvetica"/>
          <w:sz w:val="20"/>
          <w:szCs w:val="20"/>
        </w:rPr>
        <w:t>omic</w:t>
      </w:r>
      <w:proofErr w:type="spellEnd"/>
      <w:r w:rsidRPr="00AD6C37">
        <w:rPr>
          <w:rFonts w:ascii="Helvetica" w:hAnsi="Helvetica"/>
          <w:sz w:val="20"/>
          <w:szCs w:val="20"/>
        </w:rPr>
        <w:t xml:space="preserve"> layers and, consequently, are unable to reconstruct accurate molecular networks. These molecular networks are dynamic, changing under perturbed conditions such as disease, response to therapy, and environmental exposures. Therefore, adopting a holistic approach by integrating multi-omics data may bridge this information gap, and uncover networks that are representative of the underlying molecular mechanisms </w:t>
      </w:r>
      <w:r w:rsidRPr="00AD6C37">
        <w:rPr>
          <w:rFonts w:ascii="Helvetica" w:hAnsi="Helvetica"/>
          <w:sz w:val="20"/>
          <w:szCs w:val="20"/>
        </w:rPr>
        <w:fldChar w:fldCharType="begin"/>
      </w:r>
      <w:r w:rsidRPr="00AD6C37">
        <w:rPr>
          <w:rFonts w:ascii="Helvetica" w:hAnsi="Helvetica"/>
          <w:sz w:val="20"/>
          <w:szCs w:val="20"/>
        </w:rPr>
        <w:instrText xml:space="preserve"> ADDIN ZOTERO_ITEM CSL_CITATION {"citationID":"a1nu7qq705n","properties":{"formattedCitation":"(Ritchie {\\i{}et al.}, 2015; Yugi {\\i{}et al.}, 2016)","plainCitation":"(Ritchie et al., 2015; Yugi et al., 2016)","noteIndex":0},"citationItems":[{"id":13,"uris":["http://zotero.org/users/2545847/items/ZJ25GZQZ"],"uri":["http://zotero.org/users/2545847/items/ZJ25GZQZ"],"itemData":{"id":13,"type":"article-journal","title":"Methods of integrating data to uncover genotype–phenotype interactions","container-title":"Nature Reviews Genetics","page":"85-97","volume":"16","issue":"2","source":"CrossRef","URL":"http://www.nature.com/doifinder/10.1038/nrg3868","DOI":"10.1038/nrg3868","ISSN":"1471-0056, 1471-0064","author":[{"family":"Ritchie","given":"Marylyn D."},{"family":"Holzinger","given":"Emily R."},{"family":"Li","given":"Ruowang"},{"family":"Pendergrass","given":"Sarah A."},{"family":"Kim","given":"Dokyoon"}],"issued":{"date-parts":[["2015",1,13]]},"accessed":{"date-parts":[["2015",7,10]]}}},{"id":1761,"uris":["http://zotero.org/users/2545847/items/X9NUX2IT"],"uri":["http://zotero.org/users/2545847/items/X9NUX2IT"],"itemData":{"id":1761,"type":"article-journal","title":"Trans-omics: how to reconstruct biochemical networks across multiple ‘omic’ layers","container-title":"Trends in Biotechnology","page":"276-290","volume":"34","issue":"4","source":"CrossRef","URL":"http://linkinghub.elsevier.com/retrieve/pii/S0167779915002735","DOI":"10.1016/j.tibtech.2015.12.013","ISSN":"01677799","shortTitle":"Trans-Omics","language":"en","author":[{"family":"Yugi","given":"Katsuyuki"},{"family":"Kubota","given":"Hiroyuki"},{"family":"Hatano","given":"Atsushi"},{"family":"Kuroda","given":"Shinya"}],"issued":{"date-parts":[["2016",4]]},"accessed":{"date-parts":[["2018",2,21]]}}}],"schema":"https://github.com/citation-style-language/schema/raw/master/csl-citation.json"} </w:instrText>
      </w:r>
      <w:r w:rsidRPr="00AD6C37">
        <w:rPr>
          <w:rFonts w:ascii="Helvetica" w:hAnsi="Helvetica"/>
          <w:sz w:val="20"/>
          <w:szCs w:val="20"/>
        </w:rPr>
        <w:fldChar w:fldCharType="separate"/>
      </w:r>
      <w:r w:rsidRPr="00AD6C37">
        <w:rPr>
          <w:rFonts w:ascii="Helvetica" w:hAnsi="Helvetica"/>
          <w:sz w:val="20"/>
          <w:szCs w:val="20"/>
        </w:rPr>
        <w:t xml:space="preserve">(Ritchie </w:t>
      </w:r>
      <w:r w:rsidRPr="00AD6C37">
        <w:rPr>
          <w:rFonts w:ascii="Helvetica" w:hAnsi="Helvetica"/>
          <w:i/>
          <w:iCs/>
          <w:sz w:val="20"/>
          <w:szCs w:val="20"/>
        </w:rPr>
        <w:t>et al.</w:t>
      </w:r>
      <w:r w:rsidRPr="00AD6C37">
        <w:rPr>
          <w:rFonts w:ascii="Helvetica" w:hAnsi="Helvetica"/>
          <w:sz w:val="20"/>
          <w:szCs w:val="20"/>
        </w:rPr>
        <w:t xml:space="preserve">, 2015; Yugi </w:t>
      </w:r>
      <w:r w:rsidRPr="00AD6C37">
        <w:rPr>
          <w:rFonts w:ascii="Helvetica" w:hAnsi="Helvetica"/>
          <w:i/>
          <w:iCs/>
          <w:sz w:val="20"/>
          <w:szCs w:val="20"/>
        </w:rPr>
        <w:t>et al.</w:t>
      </w:r>
      <w:r w:rsidRPr="00AD6C37">
        <w:rPr>
          <w:rFonts w:ascii="Helvetica" w:hAnsi="Helvetica"/>
          <w:sz w:val="20"/>
          <w:szCs w:val="20"/>
        </w:rPr>
        <w:t>, 2016)</w:t>
      </w:r>
      <w:r w:rsidRPr="00AD6C37">
        <w:rPr>
          <w:rFonts w:ascii="Helvetica" w:hAnsi="Helvetica"/>
          <w:sz w:val="20"/>
          <w:szCs w:val="20"/>
        </w:rPr>
        <w:fldChar w:fldCharType="end"/>
      </w:r>
      <w:r w:rsidRPr="00AD6C37">
        <w:rPr>
          <w:rFonts w:ascii="Helvetica" w:hAnsi="Helvetica"/>
          <w:sz w:val="20"/>
          <w:szCs w:val="20"/>
        </w:rPr>
        <w:t>.</w:t>
      </w:r>
    </w:p>
    <w:p w14:paraId="3C2262D6" w14:textId="69F5E372" w:rsidR="00EF40A2" w:rsidRPr="00AD6C37" w:rsidRDefault="00EF40A2" w:rsidP="00351EF4">
      <w:pPr>
        <w:widowControl w:val="0"/>
        <w:autoSpaceDE w:val="0"/>
        <w:autoSpaceDN w:val="0"/>
        <w:adjustRightInd w:val="0"/>
        <w:ind w:firstLine="720"/>
        <w:jc w:val="both"/>
        <w:rPr>
          <w:rFonts w:ascii="Helvetica" w:hAnsi="Helvetica"/>
          <w:sz w:val="20"/>
          <w:szCs w:val="20"/>
        </w:rPr>
      </w:pPr>
      <w:r w:rsidRPr="00AD6C37">
        <w:rPr>
          <w:rFonts w:ascii="Helvetica" w:hAnsi="Helvetica"/>
          <w:sz w:val="20"/>
          <w:szCs w:val="20"/>
        </w:rPr>
        <w:t xml:space="preserve">Many strategies (component-based, message-passing, Bayesian, network-analysis, classification schemes) have been proposed for multi-omics data integration to answer various questions, incorporating experimental data as well as curated data from biological databases (Supplementary Figure </w:t>
      </w:r>
      <w:r w:rsidR="00351EF4" w:rsidRPr="00AD6C37">
        <w:rPr>
          <w:rFonts w:ascii="Helvetica" w:hAnsi="Helvetica"/>
          <w:sz w:val="20"/>
          <w:szCs w:val="20"/>
        </w:rPr>
        <w:t>S</w:t>
      </w:r>
      <w:r w:rsidRPr="00AD6C37">
        <w:rPr>
          <w:rFonts w:ascii="Helvetica" w:hAnsi="Helvetica"/>
          <w:sz w:val="20"/>
          <w:szCs w:val="20"/>
        </w:rPr>
        <w:t xml:space="preserve">1) </w:t>
      </w:r>
      <w:r w:rsidRPr="00AD6C37">
        <w:rPr>
          <w:rFonts w:ascii="Helvetica" w:hAnsi="Helvetica"/>
          <w:sz w:val="20"/>
          <w:szCs w:val="20"/>
        </w:rPr>
        <w:fldChar w:fldCharType="begin"/>
      </w:r>
      <w:r w:rsidRPr="00AD6C37">
        <w:rPr>
          <w:rFonts w:ascii="Helvetica" w:hAnsi="Helvetica"/>
          <w:sz w:val="20"/>
          <w:szCs w:val="20"/>
        </w:rPr>
        <w:instrText xml:space="preserve"> ADDIN ZOTERO_ITEM CSL_CITATION {"citationID":"gnhBYy2T","properties":{"formattedCitation":"(Zeng and Lumley, 2018; Ritchie {\\i{}et al.}, 2015; Bersanelli {\\i{}et al.}, 2016; Meng {\\i{}et al.}, 2016; Huang {\\i{}et al.}, 2017; Rohart {\\i{}et al.}, 2017)","plainCitation":"(Zeng and Lumley, 2018; Ritchie et al., 2015; Bersanelli et al., 2016; Meng et al., 2016; Huang et al., 2017; Rohart et al., 2017)","noteIndex":0},"citationItems":[{"id":1893,"uris":["http://zotero.org/users/2545847/items/U7NJKTN4"],"uri":["http://zotero.org/users/2545847/items/U7NJKTN4"],"itemData":{"id":1893,"type":"article-journal","title":"Review of Statistical Learning Methods in Integrated Omics Studies (An Integrated Information Science)","container-title":"Bioinformatics and Biology Insights","page":"117793221875929","volume":"12","source":"Crossref","abstract":"Integrated omics is becoming a new channel for investigating the complex molecular system in modern biological science and sets a foundation for systematic learning for precision medicine. The statistical/machine learning methods that have emerged in the past decade for integrated omics are not only innovative but also multidisciplinary with integrated knowledge in biology, medicine, statistics, machine learning, and artificial intelligence. Here, we review the nontrivial classes of learning methods from the statistical aspects and streamline these learning methods within the statistical learning framework. The intriguing findings from the review are that the methods used are generalizable to other disciplines with complex systematic structure, and the integrated omics is part of an integrated information science which has collated and integrated different types of information for inferences and decision making. We review the statistical learning methods of exploratory and supervised learning from 42 publications. We also discuss the strengths and limitations of the extended principal component analysis, cluster analysis, network analysis, and regression methods. Statistical techniques such as penalization for sparsity induction when there are fewer observations than the number of features and using Bayesian approach when there are prior knowledge to be integrated are also included in the commentary. For the completeness of the review, a table of currently available software and packages from 23 publications for omics are summarized in the appendix.","URL":"http://journals.sagepub.com/doi/10.1177/1177932218759292","DOI":"10.1177/1177932218759292","ISSN":"1177-9322, 1177-9322","language":"en","author":[{"family":"Zeng","given":"Irene Sui Lan"},{"family":"Lumley","given":"Thomas"}],"issued":{"date-parts":[["2018",1]]},"accessed":{"date-parts":[["2018",11,13]]}}},{"id":13,"uris":["http://zotero.org/users/2545847/items/ZJ25GZQZ"],"uri":["http://zotero.org/users/2545847/items/ZJ25GZQZ"],"itemData":{"id":13,"type":"article-journal","title":"Methods of integrating data to uncover genotype–phenotype interactions","container-title":"Nature Reviews Genetics","page":"85-97","volume":"16","issue":"2","source":"CrossRef","URL":"http://www.nature.com/doifinder/10.1038/nrg3868","DOI":"10.1038/nrg3868","ISSN":"1471-0056, 1471-0064","author":[{"family":"Ritchie","given":"Marylyn D."},{"family":"Holzinger","given":"Emily R."},{"family":"Li","given":"Ruowang"},{"family":"Pendergrass","given":"Sarah A."},{"family":"Kim","given":"Dokyoon"}],"issued":{"date-parts":[["2015",1,13]]},"accessed":{"date-parts":[["2015",7,10]]}}},{"id":425,"uris":["http://zotero.org/users/2545847/items/GJICNZJU"],"uri":["http://zotero.org/users/2545847/items/GJICNZJU"],"itemData":{"id":425,"type":"article-journal","title":"Methods for the integration of multi-omics data: mathematical aspects","container-title":"BMC Bioinformatics","volume":"17","issue":"S2","source":"CrossRef","URL":"http://www.biomedcentral.com/1471-2105/17/S2/15","DOI":"10.1186/s12859-015-0857-9","ISSN":"1471-2105","shortTitle":"Methods for the integration of multi-omics data","language":"en","author":[{"family":"Bersanelli","given":"Matteo"},{"family":"Mosca","given":"Ettore"},{"family":"Remondini","given":"Daniel"},{"family":"Giampieri","given":"Enrico"},{"family":"Sala","given":"Claudia"},{"family":"Castellani","given":"Gastone"},{"family":"Milanesi","given":"Luciano"}],"issued":{"date-parts":[["2016",2]]},"accessed":{"date-parts":[["2016",5,8]]}}},{"id":1765,"uris":["http://zotero.org/users/2545847/items/2JJFGT72"],"uri":["http://zotero.org/users/2545847/items/2JJFGT72"],"itemData":{"id":1765,"type":"article-journal","title":"Dimension reduction techniques for the integrative analysis of multi-omics data","container-title":"Briefings in Bioinformatics","page":"628-641","volume":"17","issue":"4","source":"CrossRef","URL":"https://academic.oup.com/bib/article-lookup/doi/10.1093/bib/bbv108","DOI":"10.1093/bib/bbv108","ISSN":"1467-5463, 1477-4054","language":"en","author":[{"family":"Meng","given":"Chen"},{"family":"Zeleznik","given":"Oana A."},{"family":"Thallinger","given":"Gerhard G."},{"family":"Kuster","given":"Bernhard"},{"family":"Gholami","given":"Amin M."},{"family":"Culhane","given":"Aedín C."}],"issued":{"date-parts":[["2016",7]]},"accessed":{"date-parts":[["2018",2,21]]}}},{"id":1763,"uris":["http://zotero.org/users/2545847/items/CFD7PA3V"],"uri":["http://zotero.org/users/2545847/items/CFD7PA3V"],"itemData":{"id":1763,"type":"article-journal","title":"More is better: recent progress in multi-omics data integration methods","container-title":"Frontiers in Genetics","volume":"8","source":"CrossRef","URL":"http://journal.frontiersin.org/article/10.3389/fgene.2017.00084/full","DOI":"10.3389/fgene.2017.00084","ISSN":"1664-8021","shortTitle":"More Is Better","author":[{"family":"Huang","given":"Sijia"},{"family":"Chaudhary","given":"Kumardeep"},{"family":"Garmire","given":"Lana X."}],"issued":{"date-parts":[["2017",6,16]]},"accessed":{"date-parts":[["2018",2,21]]}}},{"id":1731,"uris":["http://zotero.org/users/2545847/items/AL3GAFMP"],"uri":["http://zotero.org/users/2545847/items/AL3GAFMP"],"itemData":{"id":1731,"type":"article-journal","title":"mixOmics: An R package for ‘omics feature selection and multiple data integration","container-title":"PLOS Computational Biology","page":"e1005752","volume":"13","issue":"11","source":"PLoS Journals","abstract":"The advent of high throughput technologies has led to a wealth of publicly available ‘omics data coming from different sources, such as transcriptomics, proteomics, metabolomics. Combining such large-scale biological data sets can lead to the discovery of important biological insights, provided that relevant information can be extracted in a holistic manner. Current statistical approaches have been focusing on identifying small subsets of molecules (a ‘molecular signature’) to explain or predict biological conditions, but mainly for a single type of ‘omics. In addition, commonly used methods are univariate and consider each biological feature independently. We introduce mixOmics, an R package dedicated to the multivariate analysis of biological data sets with a specific focus on data exploration, dimension reduction and visualisation. By adopting a systems biology approach, the toolkit provides a wide range of methods that statistically integrate several data sets at once to probe relationships between heterogeneous ‘omics data sets. Our recent methods extend Projection to Latent Structure (PLS) models for discriminant analysis, for data integration across multiple ‘omics data or across independent studies, and for the identification of molecular signatures. We illustrate our latest mixOmics integrative frameworks for the multivariate analyses of ‘omics data available from the package.","URL":"http://journals.plos.org/ploscompbiol/article?id=10.1371/journal.pcbi.1005752","DOI":"10.1371/journal.pcbi.1005752","ISSN":"1553-7358","shortTitle":"mixOmics","journalAbbreviation":"PLOS Computational Biology","language":"en","author":[{"family":"Rohart","given":"Florian"},{"family":"Gautier","given":"Benoît"},{"family":"Singh","given":"Amrit"},{"family":"Cao","given":"Kim-Anh Lê"}],"issued":{"date-parts":[["2017",11,3]]},"accessed":{"date-parts":[["2018",1,29]]}}}],"schema":"https://github.com/citation-style-language/schema/raw/master/csl-citation.json"} </w:instrText>
      </w:r>
      <w:r w:rsidRPr="00AD6C37">
        <w:rPr>
          <w:rFonts w:ascii="Helvetica" w:hAnsi="Helvetica"/>
          <w:sz w:val="20"/>
          <w:szCs w:val="20"/>
        </w:rPr>
        <w:fldChar w:fldCharType="separate"/>
      </w:r>
      <w:r w:rsidRPr="00AD6C37">
        <w:rPr>
          <w:rFonts w:ascii="Helvetica" w:hAnsi="Helvetica"/>
          <w:sz w:val="20"/>
          <w:szCs w:val="20"/>
        </w:rPr>
        <w:t xml:space="preserve">(Zeng and Lumley, 2018; Ritchie </w:t>
      </w:r>
      <w:r w:rsidRPr="00AD6C37">
        <w:rPr>
          <w:rFonts w:ascii="Helvetica" w:hAnsi="Helvetica"/>
          <w:i/>
          <w:iCs/>
          <w:sz w:val="20"/>
          <w:szCs w:val="20"/>
        </w:rPr>
        <w:t>et al.</w:t>
      </w:r>
      <w:r w:rsidRPr="00AD6C37">
        <w:rPr>
          <w:rFonts w:ascii="Helvetica" w:hAnsi="Helvetica"/>
          <w:sz w:val="20"/>
          <w:szCs w:val="20"/>
        </w:rPr>
        <w:t xml:space="preserve">, 2015; Bersanelli </w:t>
      </w:r>
      <w:r w:rsidRPr="00AD6C37">
        <w:rPr>
          <w:rFonts w:ascii="Helvetica" w:hAnsi="Helvetica"/>
          <w:i/>
          <w:iCs/>
          <w:sz w:val="20"/>
          <w:szCs w:val="20"/>
        </w:rPr>
        <w:t>et al.</w:t>
      </w:r>
      <w:r w:rsidRPr="00AD6C37">
        <w:rPr>
          <w:rFonts w:ascii="Helvetica" w:hAnsi="Helvetica"/>
          <w:sz w:val="20"/>
          <w:szCs w:val="20"/>
        </w:rPr>
        <w:t xml:space="preserve">, 2016; Meng </w:t>
      </w:r>
      <w:r w:rsidRPr="00AD6C37">
        <w:rPr>
          <w:rFonts w:ascii="Helvetica" w:hAnsi="Helvetica"/>
          <w:i/>
          <w:iCs/>
          <w:sz w:val="20"/>
          <w:szCs w:val="20"/>
        </w:rPr>
        <w:t>et al.</w:t>
      </w:r>
      <w:r w:rsidRPr="00AD6C37">
        <w:rPr>
          <w:rFonts w:ascii="Helvetica" w:hAnsi="Helvetica"/>
          <w:sz w:val="20"/>
          <w:szCs w:val="20"/>
        </w:rPr>
        <w:t xml:space="preserve">, 2016; Huang </w:t>
      </w:r>
      <w:r w:rsidRPr="00AD6C37">
        <w:rPr>
          <w:rFonts w:ascii="Helvetica" w:hAnsi="Helvetica"/>
          <w:i/>
          <w:iCs/>
          <w:sz w:val="20"/>
          <w:szCs w:val="20"/>
        </w:rPr>
        <w:t>et al.</w:t>
      </w:r>
      <w:r w:rsidRPr="00AD6C37">
        <w:rPr>
          <w:rFonts w:ascii="Helvetica" w:hAnsi="Helvetica"/>
          <w:sz w:val="20"/>
          <w:szCs w:val="20"/>
        </w:rPr>
        <w:t xml:space="preserve">, 2017; Rohart </w:t>
      </w:r>
      <w:r w:rsidRPr="00AD6C37">
        <w:rPr>
          <w:rFonts w:ascii="Helvetica" w:hAnsi="Helvetica"/>
          <w:i/>
          <w:iCs/>
          <w:sz w:val="20"/>
          <w:szCs w:val="20"/>
        </w:rPr>
        <w:t>et al.</w:t>
      </w:r>
      <w:r w:rsidRPr="00AD6C37">
        <w:rPr>
          <w:rFonts w:ascii="Helvetica" w:hAnsi="Helvetica"/>
          <w:sz w:val="20"/>
          <w:szCs w:val="20"/>
        </w:rPr>
        <w:t>, 2017)</w:t>
      </w:r>
      <w:r w:rsidRPr="00AD6C37">
        <w:rPr>
          <w:rFonts w:ascii="Helvetica" w:hAnsi="Helvetica"/>
          <w:sz w:val="20"/>
          <w:szCs w:val="20"/>
        </w:rPr>
        <w:fldChar w:fldCharType="end"/>
      </w:r>
      <w:r w:rsidRPr="00AD6C37">
        <w:rPr>
          <w:rFonts w:ascii="Helvetica" w:hAnsi="Helvetica"/>
          <w:sz w:val="20"/>
          <w:szCs w:val="20"/>
        </w:rPr>
        <w:t xml:space="preserve">. These includes data-driven methods for identifying novel phenotypic clusters such as Similarity Network Fusion </w:t>
      </w:r>
      <w:r w:rsidRPr="00AD6C37">
        <w:rPr>
          <w:rFonts w:ascii="Helvetica" w:hAnsi="Helvetica"/>
          <w:sz w:val="20"/>
          <w:szCs w:val="20"/>
        </w:rPr>
        <w:fldChar w:fldCharType="begin"/>
      </w:r>
      <w:r w:rsidRPr="00AD6C37">
        <w:rPr>
          <w:rFonts w:ascii="Helvetica" w:hAnsi="Helvetica"/>
          <w:sz w:val="20"/>
          <w:szCs w:val="20"/>
        </w:rPr>
        <w:instrText xml:space="preserve"> ADDIN ZOTERO_ITEM CSL_CITATION {"citationID":"M3W4A6j1","properties":{"formattedCitation":"(Wang {\\i{}et al.}, 2014)","plainCitation":"(Wang et al., 2014)","noteIndex":0},"citationItems":[{"id":157,"uris":["http://zotero.org/users/2545847/items/HFEAHF3M"],"uri":["http://zotero.org/users/2545847/items/HFEAHF3M"],"itemData":{"id":157,"type":"article-journal","title":"Similarity network fusion for aggregating data types on a genomic scale","container-title":"Nature Methods","page":"333-337","volume":"11","issue":"3","source":"CrossRef","URL":"http://www.nature.com/doifinder/10.1038/nmeth.2810","DOI":"10.1038/nmeth.2810","ISSN":"1548-7091, 1548-7105","author":[{"family":"Wang","given":"Bo"},{"family":"Mezlini","given":"Aziz M"},{"family":"Demir","given":"Feyyaz"},{"family":"Fiume","given":"Marc"},{"family":"Tu","given":"Zhuowen"},{"family":"Brudno","given":"Michael"},{"family":"Haibe-Kains","given":"Benjamin"},{"family":"Goldenberg","given":"Anna"}],"issued":{"date-parts":[["2014",1,26]]},"accessed":{"date-parts":[["2016",1,19]]}}}],"schema":"https://github.com/citation-style-language/schema/raw/master/csl-citation.json"} </w:instrText>
      </w:r>
      <w:r w:rsidRPr="00AD6C37">
        <w:rPr>
          <w:rFonts w:ascii="Helvetica" w:hAnsi="Helvetica"/>
          <w:sz w:val="20"/>
          <w:szCs w:val="20"/>
        </w:rPr>
        <w:fldChar w:fldCharType="separate"/>
      </w:r>
      <w:r w:rsidRPr="00AD6C37">
        <w:rPr>
          <w:rFonts w:ascii="Helvetica" w:hAnsi="Helvetica"/>
          <w:sz w:val="20"/>
          <w:szCs w:val="20"/>
        </w:rPr>
        <w:t xml:space="preserve">(Wang </w:t>
      </w:r>
      <w:r w:rsidRPr="00AD6C37">
        <w:rPr>
          <w:rFonts w:ascii="Helvetica" w:hAnsi="Helvetica"/>
          <w:i/>
          <w:iCs/>
          <w:sz w:val="20"/>
          <w:szCs w:val="20"/>
        </w:rPr>
        <w:t>et al.</w:t>
      </w:r>
      <w:r w:rsidRPr="00AD6C37">
        <w:rPr>
          <w:rFonts w:ascii="Helvetica" w:hAnsi="Helvetica"/>
          <w:sz w:val="20"/>
          <w:szCs w:val="20"/>
        </w:rPr>
        <w:t>, 2014)</w:t>
      </w:r>
      <w:r w:rsidRPr="00AD6C37">
        <w:rPr>
          <w:rFonts w:ascii="Helvetica" w:hAnsi="Helvetica"/>
          <w:sz w:val="20"/>
          <w:szCs w:val="20"/>
        </w:rPr>
        <w:fldChar w:fldCharType="end"/>
      </w:r>
      <w:r w:rsidRPr="00AD6C37">
        <w:rPr>
          <w:rFonts w:ascii="Helvetica" w:hAnsi="Helvetica"/>
          <w:sz w:val="20"/>
          <w:szCs w:val="20"/>
        </w:rPr>
        <w:t xml:space="preserve"> (SNF), Bayesian Consensus Clustering (BCC) </w:t>
      </w:r>
      <w:r w:rsidRPr="00AD6C37">
        <w:rPr>
          <w:rFonts w:ascii="Helvetica" w:hAnsi="Helvetica"/>
          <w:sz w:val="20"/>
          <w:szCs w:val="20"/>
        </w:rPr>
        <w:fldChar w:fldCharType="begin"/>
      </w:r>
      <w:r w:rsidRPr="00AD6C37">
        <w:rPr>
          <w:rFonts w:ascii="Helvetica" w:hAnsi="Helvetica"/>
          <w:sz w:val="20"/>
          <w:szCs w:val="20"/>
        </w:rPr>
        <w:instrText xml:space="preserve"> ADDIN ZOTERO_ITEM CSL_CITATION {"citationID":"M02fmf0n","properties":{"formattedCitation":"(Kirk {\\i{}et al.}, 2012)","plainCitation":"(Kirk et al., 2012)","noteIndex":0},"citationItems":[{"id":150,"uris":["http://zotero.org/users/2545847/items/Z5HM5R8F"],"uri":["http://zotero.org/users/2545847/items/Z5HM5R8F"],"itemData":{"id":150,"type":"article-journal","title":"Bayesian correlated clustering to integrate multiple datasets","container-title":"Bioinformatics","page":"3290-3297","volume":"28","issue":"24","source":"CrossRef","URL":"http://bioinformatics.oxfordjournals.org/cgi/doi/10.1093/bioinformatics/bts595","DOI":"10.1093/bioinformatics/bts595","ISSN":"1367-4803, 1460-2059","language":"en","author":[{"family":"Kirk","given":"P."},{"family":"Griffin","given":"J. E."},{"family":"Savage","given":"R. S."},{"family":"Ghahramani","given":"Z."},{"family":"Wild","given":"D. L."}],"issued":{"date-parts":[["2012",12,1]]},"accessed":{"date-parts":[["2016",1,19]]}}}],"schema":"https://github.com/citation-style-language/schema/raw/master/csl-citation.json"} </w:instrText>
      </w:r>
      <w:r w:rsidRPr="00AD6C37">
        <w:rPr>
          <w:rFonts w:ascii="Helvetica" w:hAnsi="Helvetica"/>
          <w:sz w:val="20"/>
          <w:szCs w:val="20"/>
        </w:rPr>
        <w:fldChar w:fldCharType="separate"/>
      </w:r>
      <w:r w:rsidRPr="00AD6C37">
        <w:rPr>
          <w:rFonts w:ascii="Helvetica" w:hAnsi="Helvetica"/>
          <w:sz w:val="20"/>
          <w:szCs w:val="20"/>
        </w:rPr>
        <w:t xml:space="preserve">(Kirk </w:t>
      </w:r>
      <w:r w:rsidRPr="00AD6C37">
        <w:rPr>
          <w:rFonts w:ascii="Helvetica" w:hAnsi="Helvetica"/>
          <w:i/>
          <w:iCs/>
          <w:sz w:val="20"/>
          <w:szCs w:val="20"/>
        </w:rPr>
        <w:t>et al.</w:t>
      </w:r>
      <w:r w:rsidRPr="00AD6C37">
        <w:rPr>
          <w:rFonts w:ascii="Helvetica" w:hAnsi="Helvetica"/>
          <w:sz w:val="20"/>
          <w:szCs w:val="20"/>
        </w:rPr>
        <w:t>, 2012)</w:t>
      </w:r>
      <w:r w:rsidRPr="00AD6C37">
        <w:rPr>
          <w:rFonts w:ascii="Helvetica" w:hAnsi="Helvetica"/>
          <w:sz w:val="20"/>
          <w:szCs w:val="20"/>
        </w:rPr>
        <w:fldChar w:fldCharType="end"/>
      </w:r>
      <w:r w:rsidRPr="00AD6C37">
        <w:rPr>
          <w:rFonts w:ascii="Helvetica" w:hAnsi="Helvetica"/>
          <w:sz w:val="20"/>
          <w:szCs w:val="20"/>
        </w:rPr>
        <w:t xml:space="preserve">, </w:t>
      </w:r>
      <w:proofErr w:type="spellStart"/>
      <w:r w:rsidRPr="00AD6C37">
        <w:rPr>
          <w:rFonts w:ascii="Helvetica" w:hAnsi="Helvetica"/>
          <w:sz w:val="20"/>
          <w:szCs w:val="20"/>
        </w:rPr>
        <w:t>iClusterPlus</w:t>
      </w:r>
      <w:proofErr w:type="spellEnd"/>
      <w:r w:rsidRPr="00AD6C37">
        <w:rPr>
          <w:rFonts w:ascii="Helvetica" w:hAnsi="Helvetica"/>
          <w:sz w:val="20"/>
          <w:szCs w:val="20"/>
        </w:rPr>
        <w:t>+</w:t>
      </w:r>
      <w:r w:rsidR="00815A71" w:rsidRPr="00AD6C37">
        <w:rPr>
          <w:rFonts w:ascii="Helvetica" w:hAnsi="Helvetica"/>
          <w:sz w:val="20"/>
          <w:szCs w:val="20"/>
        </w:rPr>
        <w:t xml:space="preserve"> </w:t>
      </w:r>
      <w:r w:rsidR="00815A71" w:rsidRPr="00AD6C37">
        <w:rPr>
          <w:rFonts w:ascii="Helvetica" w:hAnsi="Helvetica"/>
          <w:sz w:val="20"/>
          <w:szCs w:val="20"/>
        </w:rPr>
        <w:fldChar w:fldCharType="begin"/>
      </w:r>
      <w:r w:rsidR="00815A71" w:rsidRPr="00AD6C37">
        <w:rPr>
          <w:rFonts w:ascii="Helvetica" w:hAnsi="Helvetica"/>
          <w:sz w:val="20"/>
          <w:szCs w:val="20"/>
        </w:rPr>
        <w:instrText xml:space="preserve"> ADDIN ZOTERO_ITEM CSL_CITATION {"citationID":"PScOi6c1","properties":{"formattedCitation":"(Curtis {\\i{}et al.}, 2012)","plainCitation":"(Curtis et al., 2012)","noteIndex":0},"citationItems":[{"id":1354,"uris":["http://zotero.org/users/2545847/items/HG53TSAU"],"uri":["http://zotero.org/users/2545847/items/HG53TSAU"],"itemData":{"id":1354,"type":"article-journal","title":"The genomic and transcriptomic architecture of 2,000 breast tumours reveals novel subgroups","container-title":"Nature","source":"CrossRef","URL":"http://www.nature.com/doifinder/10.1038/nature10983","DOI":"10.1038/nature10983","ISSN":"0028-0836, 1476-4687","author":[{"family":"Curtis","given":"Christina"},{"family":"Shah","given":"Sohrab P."},{"family":"Chin","given":"Suet-Feung"},{"family":"Turashvili","given":"Gulisa"},{"family":"Rueda","given":"Oscar M."},{"family":"Dunning","given":"Mark J."},{"family":"Speed","given":"Doug"},{"family":"Lynch","given":"Andy G."},{"family":"Samarajiwa","given":"Shamith"},{"family":"Yuan","given":"Yinyin"},{"family":"Gräf","given":"Stefan"},{"family":"Ha","given":"Gavin"},{"family":"Haffari","given":"Gholamreza"},{"family":"Bashashati","given":"Ali"},{"family":"Russell","given":"Roslin"},{"family":"McKinney","given":"Steven"},{"family":"Caldas","given":"Carlos"},{"family":"Aparicio","given":"Samuel"},{"family":"Curtis†","given":"Christina"},{"family":"Shah","given":"Sohrab P."},{"family":"Caldas","given":"Carlos"},{"family":"Aparicio","given":"Samuel"},{"family":"Brenton","given":"James D."},{"family":"Ellis","given":"Ian"},{"family":"Huntsman","given":"David"},{"family":"Pinder","given":"Sarah"},{"family":"Purushotham","given":"Arnie"},{"family":"Murphy","given":"Leigh"},{"family":"Caldas","given":"Carlos"},{"family":"Aparicio","given":"Samuel"},{"family":"Caldas","given":"Carlos"},{"family":"Bardwell","given":"Helen"},{"family":"Chin","given":"Suet-Feung"},{"family":"Curtis","given":"Christina"},{"family":"Ding","given":"Zhihao"},{"family":"Gräf","given":"Stefan"},{"family":"Jones","given":"Linda"},{"family":"Liu","given":"Bin"},{"family":"Lynch","given":"Andy G."},{"family":"Papatheodorou","given":"Irene"},{"family":"Sammut","given":"Stephen J."},{"family":"Wishart","given":"Gordon"},{"family":"Aparicio","given":"Samuel"},{"family":"Chia","given":"Steven"},{"family":"Gelmon","given":"Karen"},{"family":"Huntsman","given":"David"},{"family":"McKinney","given":"Steven"},{"family":"Speers","given":"Caroline"},{"family":"Turashvili","given":"Gulisa"},{"family":"Watson","given":"Peter"},{"family":"Ellis","given":"Ian"},{"family":"Blamey","given":"Roger"},{"family":"Green","given":"Andrew"},{"family":"Macmillan","given":"Douglas"},{"family":"Rakha","given":"Emad"},{"family":"Purushotham","given":"Arnie"},{"family":"Gillett","given":"Cheryl"},{"family":"Grigoriadis","given":"Anita"},{"family":"Pinder","given":"Sarah"},{"family":"Rinaldis","given":"Emanuele","non-dropping-particle":"di"},{"family":"Tutt","given":"Andy"},{"family":"Murphy","given":"Leigh"},{"family":"Parisien","given":"Michelle"},{"family":"Troup","given":"Sandra"},{"family":"Caldas","given":"Carlos"},{"family":"Chin","given":"Suet-Feung"},{"family":"Chan","given":"Derek"},{"family":"Fielding","given":"Claire"},{"family":"Maia","given":"Ana-Teresa"},{"family":"McGuire","given":"Sarah"},{"family":"Osborne","given":"Michelle"},{"family":"Sayalero","given":"Sara M."},{"family":"Spiteri","given":"Inmaculada"},{"family":"Hadfield","given":"James"},{"family":"Aparicio","given":"Samuel"},{"family":"Turashvili","given":"Gulisa"},{"family":"Bell","given":"Lynda"},{"family":"Chow","given":"Katie"},{"family":"Gale","given":"Nadia"},{"family":"Huntsman","given":"David"},{"family":"Kovalik","given":"Maria"},{"family":"Ng","given":"Ying"},{"family":"Prentice","given":"Leah"},{"family":"Caldas","given":"Carlos"},{"family":"Tavaré","given":"Simon"},{"family":"Curtis","given":"Christina"},{"family":"Dunning","given":"Mark J."},{"family":"Gräf","given":"Stefan"},{"family":"Lynch","given":"Andy G."},{"family":"Rueda","given":"Oscar M."},{"family":"Russell","given":"Roslin"},{"family":"Samarajiwa","given":"Shamith"},{"family":"Speed","given":"Doug"},{"family":"Markowetz","given":"Florian"},{"family":"Yuan","given":"Yinyin"},{"family":"Brenton","given":"James D."},{"family":"Aparicio","given":"Samuel"},{"family":"Shah","given":"Sohrab P."},{"family":"Bashashati","given":"Ali"},{"family":"Ha","given":"Gavin"},{"family":"Haffari","given":"Gholamreza"},{"family":"McKinney","given":"Steven"},{"family":"Langerød","given":"Anita"},{"family":"Green","given":"Andrew"},{"family":"Provenzano","given":"Elena"},{"family":"Wishart","given":"Gordon"},{"family":"Pinder","given":"Sarah"},{"family":"Watson","given":"Peter"},{"family":"Markowetz","given":"Florian"},{"family":"Murphy","given":"Leigh"},{"family":"Ellis","given":"Ian"},{"family":"Purushotham","given":"Arnie"},{"family":"Børresen-Dale","given":"Anne-Lise"},{"family":"Brenton","given":"James D."},{"family":"Tavaré","given":"Simon"},{"family":"Caldas","given":"Carlos"},{"family":"Aparicio","given":"Samuel"}],"issued":{"date-parts":[["2012",4,18]]},"accessed":{"date-parts":[["2017",6,8]]}}}],"schema":"https://github.com/citation-style-language/schema/raw/master/csl-citation.json"} </w:instrText>
      </w:r>
      <w:r w:rsidR="00815A71" w:rsidRPr="00AD6C37">
        <w:rPr>
          <w:rFonts w:ascii="Helvetica" w:hAnsi="Helvetica"/>
          <w:sz w:val="20"/>
          <w:szCs w:val="20"/>
        </w:rPr>
        <w:fldChar w:fldCharType="separate"/>
      </w:r>
      <w:r w:rsidR="00815A71" w:rsidRPr="00AD6C37">
        <w:rPr>
          <w:rFonts w:ascii="Helvetica" w:hAnsi="Helvetica" w:cs="Calibri"/>
          <w:sz w:val="20"/>
          <w:szCs w:val="20"/>
        </w:rPr>
        <w:t xml:space="preserve">(Curtis </w:t>
      </w:r>
      <w:r w:rsidR="00815A71" w:rsidRPr="00AD6C37">
        <w:rPr>
          <w:rFonts w:ascii="Helvetica" w:hAnsi="Helvetica" w:cs="Calibri"/>
          <w:i/>
          <w:iCs/>
          <w:sz w:val="20"/>
          <w:szCs w:val="20"/>
        </w:rPr>
        <w:t>et al.</w:t>
      </w:r>
      <w:r w:rsidR="00815A71" w:rsidRPr="00AD6C37">
        <w:rPr>
          <w:rFonts w:ascii="Helvetica" w:hAnsi="Helvetica" w:cs="Calibri"/>
          <w:sz w:val="20"/>
          <w:szCs w:val="20"/>
        </w:rPr>
        <w:t>, 2012)</w:t>
      </w:r>
      <w:r w:rsidR="00815A71" w:rsidRPr="00AD6C37">
        <w:rPr>
          <w:rFonts w:ascii="Helvetica" w:hAnsi="Helvetica"/>
          <w:sz w:val="20"/>
          <w:szCs w:val="20"/>
        </w:rPr>
        <w:fldChar w:fldCharType="end"/>
      </w:r>
      <w:r w:rsidRPr="00AD6C37">
        <w:rPr>
          <w:rFonts w:ascii="Helvetica" w:hAnsi="Helvetica"/>
          <w:sz w:val="20"/>
          <w:szCs w:val="20"/>
        </w:rPr>
        <w:t xml:space="preserve">, and methods for extracting common sources of variation such as joint Non-negative Matrix Factorization (NMF) </w:t>
      </w:r>
      <w:r w:rsidRPr="00AD6C37">
        <w:rPr>
          <w:rFonts w:ascii="Helvetica" w:hAnsi="Helvetica"/>
          <w:sz w:val="20"/>
          <w:szCs w:val="20"/>
        </w:rPr>
        <w:fldChar w:fldCharType="begin"/>
      </w:r>
      <w:r w:rsidRPr="00AD6C37">
        <w:rPr>
          <w:rFonts w:ascii="Helvetica" w:hAnsi="Helvetica"/>
          <w:sz w:val="20"/>
          <w:szCs w:val="20"/>
        </w:rPr>
        <w:instrText xml:space="preserve"> ADDIN ZOTERO_ITEM CSL_CITATION {"citationID":"Cbm9t5Lb","properties":{"formattedCitation":"(Zhang {\\i{}et al.}, 2012)","plainCitation":"(Zhang et al., 2012)","noteIndex":0},"citationItems":[{"id":1298,"uris":["http://zotero.org/users/2545847/items/MI5VUFDR"],"uri":["http://zotero.org/users/2545847/items/MI5VUFDR"],"itemData":{"id":1298,"type":"article-journal","title":"Discovery of multi-dimensional modules by integrative analysis of cancer genomic data","container-title":"Nucleic Acids Research","page":"9379-9391","volume":"40","issue":"19","source":"CrossRef","URL":"https://academic.oup.com/nar/article-lookup/doi/10.1093/nar/gks725","DOI":"10.1093/nar/gks725","ISSN":"1362-4962, 0305-1048","language":"en","author":[{"family":"Zhang","given":"Shihua"},{"family":"Liu","given":"Chun-Chi"},{"family":"Li","given":"Wenyuan"},{"family":"Shen","given":"Hui"},{"family":"Laird","given":"Peter W."},{"family":"Zhou","given":"Xianghong Jasmine"}],"issued":{"date-parts":[["2012",10]]},"accessed":{"date-parts":[["2017",5,19]]}}}],"schema":"https://github.com/citation-style-language/schema/raw/master/csl-citation.json"} </w:instrText>
      </w:r>
      <w:r w:rsidRPr="00AD6C37">
        <w:rPr>
          <w:rFonts w:ascii="Helvetica" w:hAnsi="Helvetica"/>
          <w:sz w:val="20"/>
          <w:szCs w:val="20"/>
        </w:rPr>
        <w:fldChar w:fldCharType="separate"/>
      </w:r>
      <w:r w:rsidRPr="00AD6C37">
        <w:rPr>
          <w:rFonts w:ascii="Helvetica" w:hAnsi="Helvetica"/>
          <w:sz w:val="20"/>
          <w:szCs w:val="20"/>
        </w:rPr>
        <w:t xml:space="preserve">(Zhang </w:t>
      </w:r>
      <w:r w:rsidRPr="00AD6C37">
        <w:rPr>
          <w:rFonts w:ascii="Helvetica" w:hAnsi="Helvetica"/>
          <w:i/>
          <w:iCs/>
          <w:sz w:val="20"/>
          <w:szCs w:val="20"/>
        </w:rPr>
        <w:t>et al.</w:t>
      </w:r>
      <w:r w:rsidRPr="00AD6C37">
        <w:rPr>
          <w:rFonts w:ascii="Helvetica" w:hAnsi="Helvetica"/>
          <w:sz w:val="20"/>
          <w:szCs w:val="20"/>
        </w:rPr>
        <w:t>, 2012)</w:t>
      </w:r>
      <w:r w:rsidRPr="00AD6C37">
        <w:rPr>
          <w:rFonts w:ascii="Helvetica" w:hAnsi="Helvetica"/>
          <w:sz w:val="20"/>
          <w:szCs w:val="20"/>
        </w:rPr>
        <w:fldChar w:fldCharType="end"/>
      </w:r>
      <w:r w:rsidRPr="00AD6C37">
        <w:rPr>
          <w:rFonts w:ascii="Helvetica" w:hAnsi="Helvetica"/>
          <w:sz w:val="20"/>
          <w:szCs w:val="20"/>
        </w:rPr>
        <w:t xml:space="preserve">, Joint and Individuation Variation Explained </w:t>
      </w:r>
      <w:r w:rsidRPr="00AD6C37">
        <w:rPr>
          <w:rFonts w:ascii="Helvetica" w:hAnsi="Helvetica"/>
          <w:sz w:val="20"/>
          <w:szCs w:val="20"/>
        </w:rPr>
        <w:lastRenderedPageBreak/>
        <w:t xml:space="preserve">(JIVE) </w:t>
      </w:r>
      <w:r w:rsidRPr="00AD6C37">
        <w:rPr>
          <w:rFonts w:ascii="Helvetica" w:hAnsi="Helvetica"/>
          <w:sz w:val="20"/>
          <w:szCs w:val="20"/>
        </w:rPr>
        <w:fldChar w:fldCharType="begin"/>
      </w:r>
      <w:r w:rsidRPr="00AD6C37">
        <w:rPr>
          <w:rFonts w:ascii="Helvetica" w:hAnsi="Helvetica"/>
          <w:sz w:val="20"/>
          <w:szCs w:val="20"/>
        </w:rPr>
        <w:instrText xml:space="preserve"> ADDIN ZOTERO_ITEM CSL_CITATION {"citationID":"GNEqy79D","properties":{"formattedCitation":"(Lock {\\i{}et al.}, 2013)","plainCitation":"(Lock et al., 2013)","noteIndex":0},"citationItems":[{"id":1730,"uris":["http://zotero.org/users/2545847/items/PJDFNYFM"],"uri":["http://zotero.org/users/2545847/items/PJDFNYFM"],"itemData":{"id":1730,"type":"article-journal","title":"Joint and individual variation explained (JIVE) for integrated analysis of multiple data types","container-title":"The Annals of Applied Statistics","page":"523-542","volume":"7","issue":"1","source":"CrossRef","URL":"http://projecteuclid.org/euclid.aoas/1365527209","DOI":"10.1214/12-AOAS597","ISSN":"1932-6157","language":"en","author":[{"family":"Lock","given":"Eric F."},{"family":"Hoadley","given":"Katherine A."},{"family":"Marron","given":"J. S."},{"family":"Nobel","given":"Andrew B."}],"issued":{"date-parts":[["2013",3]]},"accessed":{"date-parts":[["2018",1,24]]}}}],"schema":"https://github.com/citation-style-language/schema/raw/master/csl-citation.json"} </w:instrText>
      </w:r>
      <w:r w:rsidRPr="00AD6C37">
        <w:rPr>
          <w:rFonts w:ascii="Helvetica" w:hAnsi="Helvetica"/>
          <w:sz w:val="20"/>
          <w:szCs w:val="20"/>
        </w:rPr>
        <w:fldChar w:fldCharType="separate"/>
      </w:r>
      <w:r w:rsidRPr="00AD6C37">
        <w:rPr>
          <w:rFonts w:ascii="Helvetica" w:hAnsi="Helvetica"/>
          <w:sz w:val="20"/>
          <w:szCs w:val="20"/>
        </w:rPr>
        <w:t xml:space="preserve">(Lock </w:t>
      </w:r>
      <w:r w:rsidRPr="00AD6C37">
        <w:rPr>
          <w:rFonts w:ascii="Helvetica" w:hAnsi="Helvetica"/>
          <w:i/>
          <w:iCs/>
          <w:sz w:val="20"/>
          <w:szCs w:val="20"/>
        </w:rPr>
        <w:t>et al.</w:t>
      </w:r>
      <w:r w:rsidRPr="00AD6C37">
        <w:rPr>
          <w:rFonts w:ascii="Helvetica" w:hAnsi="Helvetica"/>
          <w:sz w:val="20"/>
          <w:szCs w:val="20"/>
        </w:rPr>
        <w:t>, 2013)</w:t>
      </w:r>
      <w:r w:rsidRPr="00AD6C37">
        <w:rPr>
          <w:rFonts w:ascii="Helvetica" w:hAnsi="Helvetica"/>
          <w:sz w:val="20"/>
          <w:szCs w:val="20"/>
        </w:rPr>
        <w:fldChar w:fldCharType="end"/>
      </w:r>
      <w:r w:rsidRPr="00AD6C37">
        <w:rPr>
          <w:rFonts w:ascii="Helvetica" w:hAnsi="Helvetica"/>
          <w:sz w:val="20"/>
          <w:szCs w:val="20"/>
        </w:rPr>
        <w:t xml:space="preserve">, sparse </w:t>
      </w:r>
      <w:proofErr w:type="spellStart"/>
      <w:r w:rsidRPr="00AD6C37">
        <w:rPr>
          <w:rFonts w:ascii="Helvetica" w:hAnsi="Helvetica"/>
          <w:sz w:val="20"/>
          <w:szCs w:val="20"/>
        </w:rPr>
        <w:t>MultiBlock</w:t>
      </w:r>
      <w:proofErr w:type="spellEnd"/>
      <w:r w:rsidRPr="00AD6C37">
        <w:rPr>
          <w:rFonts w:ascii="Helvetica" w:hAnsi="Helvetica"/>
          <w:sz w:val="20"/>
          <w:szCs w:val="20"/>
        </w:rPr>
        <w:t xml:space="preserve"> Partial Least Squares (</w:t>
      </w:r>
      <w:proofErr w:type="spellStart"/>
      <w:r w:rsidRPr="00AD6C37">
        <w:rPr>
          <w:rFonts w:ascii="Helvetica" w:hAnsi="Helvetica"/>
          <w:sz w:val="20"/>
          <w:szCs w:val="20"/>
        </w:rPr>
        <w:t>sMBPLS</w:t>
      </w:r>
      <w:proofErr w:type="spellEnd"/>
      <w:r w:rsidRPr="00AD6C37">
        <w:rPr>
          <w:rFonts w:ascii="Helvetica" w:hAnsi="Helvetica"/>
          <w:sz w:val="20"/>
          <w:szCs w:val="20"/>
        </w:rPr>
        <w:t xml:space="preserve">) </w:t>
      </w:r>
      <w:r w:rsidRPr="00AD6C37">
        <w:rPr>
          <w:rFonts w:ascii="Helvetica" w:hAnsi="Helvetica"/>
          <w:sz w:val="20"/>
          <w:szCs w:val="20"/>
        </w:rPr>
        <w:fldChar w:fldCharType="begin"/>
      </w:r>
      <w:r w:rsidRPr="00AD6C37">
        <w:rPr>
          <w:rFonts w:ascii="Helvetica" w:hAnsi="Helvetica"/>
          <w:sz w:val="20"/>
          <w:szCs w:val="20"/>
        </w:rPr>
        <w:instrText xml:space="preserve"> ADDIN ZOTERO_ITEM CSL_CITATION {"citationID":"Wr7gWU5X","properties":{"formattedCitation":"(Li {\\i{}et al.}, 2012)","plainCitation":"(Li et al., 2012)","noteIndex":0},"citationItems":[{"id":988,"uris":["http://zotero.org/users/2545847/items/24V2QPD3"],"uri":["http://zotero.org/users/2545847/items/24V2QPD3"],"itemData":{"id":988,"type":"article-journal","title":"Identifying multi-layer gene regulatory modules from multi-dimensional genomic data","container-title":"Bioinformatics","page":"2458-2466","volume":"28","issue":"19","source":"CrossRef","URL":"http://bioinformatics.oxfordjournals.org/cgi/doi/10.1093/bioinformatics/bts476","DOI":"10.1093/bioinformatics/bts476","ISSN":"1367-4803, 1460-2059","language":"en","author":[{"family":"Li","given":"W."},{"family":"Zhang","given":"S."},{"family":"Liu","given":"C.-C."},{"family":"Zhou","given":"X. J."}],"issued":{"date-parts":[["2012",10,1]]},"accessed":{"date-parts":[["2016",8,13]]}}}],"schema":"https://github.com/citation-style-language/schema/raw/master/csl-citation.json"} </w:instrText>
      </w:r>
      <w:r w:rsidRPr="00AD6C37">
        <w:rPr>
          <w:rFonts w:ascii="Helvetica" w:hAnsi="Helvetica"/>
          <w:sz w:val="20"/>
          <w:szCs w:val="20"/>
        </w:rPr>
        <w:fldChar w:fldCharType="separate"/>
      </w:r>
      <w:r w:rsidRPr="00AD6C37">
        <w:rPr>
          <w:rFonts w:ascii="Helvetica" w:hAnsi="Helvetica"/>
          <w:sz w:val="20"/>
          <w:szCs w:val="20"/>
        </w:rPr>
        <w:t xml:space="preserve">(Li </w:t>
      </w:r>
      <w:r w:rsidRPr="00AD6C37">
        <w:rPr>
          <w:rFonts w:ascii="Helvetica" w:hAnsi="Helvetica"/>
          <w:i/>
          <w:iCs/>
          <w:sz w:val="20"/>
          <w:szCs w:val="20"/>
        </w:rPr>
        <w:t>et al.</w:t>
      </w:r>
      <w:r w:rsidRPr="00AD6C37">
        <w:rPr>
          <w:rFonts w:ascii="Helvetica" w:hAnsi="Helvetica"/>
          <w:sz w:val="20"/>
          <w:szCs w:val="20"/>
        </w:rPr>
        <w:t>, 2012)</w:t>
      </w:r>
      <w:r w:rsidRPr="00AD6C37">
        <w:rPr>
          <w:rFonts w:ascii="Helvetica" w:hAnsi="Helvetica"/>
          <w:sz w:val="20"/>
          <w:szCs w:val="20"/>
        </w:rPr>
        <w:fldChar w:fldCharType="end"/>
      </w:r>
      <w:r w:rsidRPr="00AD6C37">
        <w:rPr>
          <w:rFonts w:ascii="Helvetica" w:hAnsi="Helvetica"/>
          <w:sz w:val="20"/>
          <w:szCs w:val="20"/>
        </w:rPr>
        <w:t xml:space="preserve">, Regularized and Spare Generalized Canonical Correlation Analysis (RGCCA, SGCCA)  </w:t>
      </w:r>
      <w:r w:rsidRPr="00AD6C37">
        <w:rPr>
          <w:rFonts w:ascii="Helvetica" w:hAnsi="Helvetica"/>
          <w:sz w:val="20"/>
          <w:szCs w:val="20"/>
        </w:rPr>
        <w:fldChar w:fldCharType="begin"/>
      </w:r>
      <w:r w:rsidRPr="00AD6C37">
        <w:rPr>
          <w:rFonts w:ascii="Helvetica" w:hAnsi="Helvetica"/>
          <w:sz w:val="20"/>
          <w:szCs w:val="20"/>
        </w:rPr>
        <w:instrText xml:space="preserve"> ADDIN ZOTERO_ITEM CSL_CITATION {"citationID":"Sxo9TvmD","properties":{"formattedCitation":"(Tenenhaus and Tenenhaus, 2011; Tenenhaus {\\i{}et al.}, 2014)","plainCitation":"(Tenenhaus and Tenenhaus, 2011; Tenenhaus et al., 2014)","noteIndex":0},"citationItems":[{"id":45,"uris":["http://zotero.org/users/2545847/items/F5N9CX5W"],"uri":["http://zotero.org/users/2545847/items/F5N9CX5W"],"itemData":{"id":45,"type":"article-journal","title":"Regularized generalized canonical correlation analysis","container-title":"Psychometrika","page":"257-284","volume":"76","issue":"2","source":"CrossRef","URL":"http://link.springer.com/10.1007/s11336-011-9206-8","DOI":"10.1007/s11336-011-9206-8","ISSN":"0033-3123, 1860-0980","language":"en","author":[{"family":"Tenenhaus","given":"Arthur"},{"family":"Tenenhaus","given":"Michel"}],"issued":{"date-parts":[["2011",4]]},"accessed":{"date-parts":[["2015",7,15]]}}},{"id":36,"uris":["http://zotero.org/users/2545847/items/KRU5J23Q"],"uri":["http://zotero.org/users/2545847/items/KRU5J23Q"],"itemData":{"id":36,"type":"article-journal","title":"Variable selection for generalized canonical correlation analysis","container-title":"Biostatistics","page":"569-583","volume":"15","issue":"3","source":"CrossRef","URL":"http://biostatistics.oxfordjournals.org/cgi/doi/10.1093/biostatistics/kxu001","DOI":"10.1093/biostatistics/kxu001","ISSN":"1465-4644, 1468-4357","language":"en","author":[{"family":"Tenenhaus","given":"A."},{"family":"Philippe","given":"C."},{"family":"Guillemot","given":"V."},{"family":"Le Cao","given":"K.-A."},{"family":"Grill","given":"J."},{"family":"Frouin","given":"V."}],"issued":{"date-parts":[["2014",7,1]]},"accessed":{"date-parts":[["2015",7,15]]}}}],"schema":"https://github.com/citation-style-language/schema/raw/master/csl-citation.json"} </w:instrText>
      </w:r>
      <w:r w:rsidRPr="00AD6C37">
        <w:rPr>
          <w:rFonts w:ascii="Helvetica" w:hAnsi="Helvetica"/>
          <w:sz w:val="20"/>
          <w:szCs w:val="20"/>
        </w:rPr>
        <w:fldChar w:fldCharType="separate"/>
      </w:r>
      <w:r w:rsidRPr="00AD6C37">
        <w:rPr>
          <w:rFonts w:ascii="Helvetica" w:hAnsi="Helvetica"/>
          <w:sz w:val="20"/>
          <w:szCs w:val="20"/>
        </w:rPr>
        <w:t xml:space="preserve">(Tenenhaus and Tenenhaus, 2011; Tenenhaus </w:t>
      </w:r>
      <w:r w:rsidRPr="00AD6C37">
        <w:rPr>
          <w:rFonts w:ascii="Helvetica" w:hAnsi="Helvetica"/>
          <w:i/>
          <w:iCs/>
          <w:sz w:val="20"/>
          <w:szCs w:val="20"/>
        </w:rPr>
        <w:t>et al.</w:t>
      </w:r>
      <w:r w:rsidRPr="00AD6C37">
        <w:rPr>
          <w:rFonts w:ascii="Helvetica" w:hAnsi="Helvetica"/>
          <w:sz w:val="20"/>
          <w:szCs w:val="20"/>
        </w:rPr>
        <w:t>, 2014)</w:t>
      </w:r>
      <w:r w:rsidRPr="00AD6C37">
        <w:rPr>
          <w:rFonts w:ascii="Helvetica" w:hAnsi="Helvetica"/>
          <w:sz w:val="20"/>
          <w:szCs w:val="20"/>
        </w:rPr>
        <w:fldChar w:fldCharType="end"/>
      </w:r>
      <w:r w:rsidRPr="00AD6C37">
        <w:rPr>
          <w:rFonts w:ascii="Helvetica" w:hAnsi="Helvetica"/>
          <w:sz w:val="20"/>
          <w:szCs w:val="20"/>
        </w:rPr>
        <w:t xml:space="preserve"> and Multi-Omics Factor Analysis (MOFA) </w:t>
      </w:r>
      <w:r w:rsidRPr="00AD6C37">
        <w:rPr>
          <w:rFonts w:ascii="Helvetica" w:hAnsi="Helvetica"/>
          <w:sz w:val="20"/>
          <w:szCs w:val="20"/>
        </w:rPr>
        <w:fldChar w:fldCharType="begin"/>
      </w:r>
      <w:r w:rsidRPr="00AD6C37">
        <w:rPr>
          <w:rFonts w:ascii="Helvetica" w:hAnsi="Helvetica"/>
          <w:sz w:val="20"/>
          <w:szCs w:val="20"/>
        </w:rPr>
        <w:instrText xml:space="preserve"> ADDIN ZOTERO_ITEM CSL_CITATION {"citationID":"YhQXCFpI","properties":{"formattedCitation":"(Argelaguet {\\i{}et al.}, 2018)","plainCitation":"(Argelaguet et al., 2018)","noteIndex":0},"citationItems":[{"id":1880,"uris":["http://zotero.org/users/2545847/items/PMZI73LX"],"uri":["http://zotero.org/users/2545847/items/PMZI73LX"],"itemData":{"id":1880,"type":"article-journal","title":"Multi‐Omics Factor Analysis—a framework for unsupervised integration of multi‐omics data sets","container-title":"Molecular Systems Biology","page":"e8124","volume":"14","issue":"6","source":"Crossref","URL":"http://msb.embopress.org/lookup/doi/10.15252/msb.20178124","DOI":"10.15252/msb.20178124","ISSN":"1744-4292, 1744-4292, 1744-4292","language":"en","author":[{"family":"Argelaguet","given":"Ricard"},{"family":"Velten","given":"Britta"},{"family":"Arnol","given":"Damien"},{"family":"Dietrich","given":"Sascha"},{"family":"Zenz","given":"Thorsten"},{"family":"Marioni","given":"John C"},{"family":"Buettner","given":"Florian"},{"family":"Huber","given":"Wolfgang"},{"family":"Stegle","given":"Oliver"}],"issued":{"date-parts":[["2018",6]]},"accessed":{"date-parts":[["2018",10,31]]}}}],"schema":"https://github.com/citation-style-language/schema/raw/master/csl-citation.json"} </w:instrText>
      </w:r>
      <w:r w:rsidRPr="00AD6C37">
        <w:rPr>
          <w:rFonts w:ascii="Helvetica" w:hAnsi="Helvetica"/>
          <w:sz w:val="20"/>
          <w:szCs w:val="20"/>
        </w:rPr>
        <w:fldChar w:fldCharType="separate"/>
      </w:r>
      <w:r w:rsidRPr="00AD6C37">
        <w:rPr>
          <w:rFonts w:ascii="Helvetica" w:hAnsi="Helvetica"/>
          <w:sz w:val="20"/>
          <w:szCs w:val="20"/>
        </w:rPr>
        <w:t xml:space="preserve">(Argelaguet </w:t>
      </w:r>
      <w:r w:rsidRPr="00AD6C37">
        <w:rPr>
          <w:rFonts w:ascii="Helvetica" w:hAnsi="Helvetica"/>
          <w:i/>
          <w:iCs/>
          <w:sz w:val="20"/>
          <w:szCs w:val="20"/>
        </w:rPr>
        <w:t>et al.</w:t>
      </w:r>
      <w:r w:rsidRPr="00AD6C37">
        <w:rPr>
          <w:rFonts w:ascii="Helvetica" w:hAnsi="Helvetica"/>
          <w:sz w:val="20"/>
          <w:szCs w:val="20"/>
        </w:rPr>
        <w:t>, 2018)</w:t>
      </w:r>
      <w:r w:rsidRPr="00AD6C37">
        <w:rPr>
          <w:rFonts w:ascii="Helvetica" w:hAnsi="Helvetica"/>
          <w:sz w:val="20"/>
          <w:szCs w:val="20"/>
        </w:rPr>
        <w:fldChar w:fldCharType="end"/>
      </w:r>
      <w:r w:rsidRPr="00AD6C37">
        <w:rPr>
          <w:rFonts w:ascii="Helvetica" w:hAnsi="Helvetica"/>
          <w:sz w:val="20"/>
          <w:szCs w:val="20"/>
        </w:rPr>
        <w:t xml:space="preserve">. Other methods such as Passing Attributes between Networks for Data Assimilation (PANDA) </w:t>
      </w:r>
      <w:r w:rsidRPr="00AD6C37">
        <w:rPr>
          <w:rFonts w:ascii="Helvetica" w:hAnsi="Helvetica"/>
          <w:sz w:val="20"/>
          <w:szCs w:val="20"/>
        </w:rPr>
        <w:fldChar w:fldCharType="begin"/>
      </w:r>
      <w:r w:rsidRPr="00AD6C37">
        <w:rPr>
          <w:rFonts w:ascii="Helvetica" w:hAnsi="Helvetica"/>
          <w:sz w:val="20"/>
          <w:szCs w:val="20"/>
        </w:rPr>
        <w:instrText xml:space="preserve"> ADDIN ZOTERO_ITEM CSL_CITATION {"citationID":"hLWCMG1A","properties":{"formattedCitation":"(Glass {\\i{}et al.}, 2013)","plainCitation":"(Glass et al., 2013)","noteIndex":0},"citationItems":[{"id":73,"uris":["http://zotero.org/users/2545847/items/KUFB8FJI"],"uri":["http://zotero.org/users/2545847/items/KUFB8FJI"],"itemData":{"id":73,"type":"article-journal","title":"Passing messages between biological networks to refine predicted interactions","container-title":"PLoS ONE","page":"e64832","volume":"8","issue":"5","source":"CrossRef","URL":"http://dx.plos.org/10.1371/journal.pone.0064832","DOI":"10.1371/journal.pone.0064832","ISSN":"1932-6203","language":"en","author":[{"family":"Glass","given":"Kimberly"},{"family":"Huttenhower","given":"Curtis"},{"family":"Quackenbush","given":"John"},{"family":"Yuan","given":"Guo-Cheng"}],"editor":[{"family":"Semsey","given":"Szabolcs"}],"issued":{"date-parts":[["2013",5,31]]},"accessed":{"date-parts":[["2015",12,1]]}}}],"schema":"https://github.com/citation-style-language/schema/raw/master/csl-citation.json"} </w:instrText>
      </w:r>
      <w:r w:rsidRPr="00AD6C37">
        <w:rPr>
          <w:rFonts w:ascii="Helvetica" w:hAnsi="Helvetica"/>
          <w:sz w:val="20"/>
          <w:szCs w:val="20"/>
        </w:rPr>
        <w:fldChar w:fldCharType="separate"/>
      </w:r>
      <w:r w:rsidRPr="00AD6C37">
        <w:rPr>
          <w:rFonts w:ascii="Helvetica" w:hAnsi="Helvetica"/>
          <w:sz w:val="20"/>
          <w:szCs w:val="20"/>
        </w:rPr>
        <w:t xml:space="preserve">(Glass </w:t>
      </w:r>
      <w:r w:rsidRPr="00AD6C37">
        <w:rPr>
          <w:rFonts w:ascii="Helvetica" w:hAnsi="Helvetica"/>
          <w:i/>
          <w:iCs/>
          <w:sz w:val="20"/>
          <w:szCs w:val="20"/>
        </w:rPr>
        <w:t>et al.</w:t>
      </w:r>
      <w:r w:rsidRPr="00AD6C37">
        <w:rPr>
          <w:rFonts w:ascii="Helvetica" w:hAnsi="Helvetica"/>
          <w:sz w:val="20"/>
          <w:szCs w:val="20"/>
        </w:rPr>
        <w:t>, 2013)</w:t>
      </w:r>
      <w:r w:rsidRPr="00AD6C37">
        <w:rPr>
          <w:rFonts w:ascii="Helvetica" w:hAnsi="Helvetica"/>
          <w:sz w:val="20"/>
          <w:szCs w:val="20"/>
        </w:rPr>
        <w:fldChar w:fldCharType="end"/>
      </w:r>
      <w:r w:rsidRPr="00AD6C37">
        <w:rPr>
          <w:rFonts w:ascii="Helvetica" w:hAnsi="Helvetica"/>
          <w:sz w:val="20"/>
          <w:szCs w:val="20"/>
        </w:rPr>
        <w:t xml:space="preserve">, Sparse Network regularized Multiple Non-negative Matrix Factorization (SNMNMF) </w:t>
      </w:r>
      <w:r w:rsidRPr="00AD6C37">
        <w:rPr>
          <w:rFonts w:ascii="Helvetica" w:hAnsi="Helvetica"/>
          <w:sz w:val="20"/>
          <w:szCs w:val="20"/>
        </w:rPr>
        <w:fldChar w:fldCharType="begin"/>
      </w:r>
      <w:r w:rsidRPr="00AD6C37">
        <w:rPr>
          <w:rFonts w:ascii="Helvetica" w:hAnsi="Helvetica"/>
          <w:sz w:val="20"/>
          <w:szCs w:val="20"/>
        </w:rPr>
        <w:instrText xml:space="preserve"> ADDIN ZOTERO_ITEM CSL_CITATION {"citationID":"wq0PVU9X","properties":{"formattedCitation":"(Zhang {\\i{}et al.}, 2011)","plainCitation":"(Zhang et al., 2011)","noteIndex":0},"citationItems":[{"id":1301,"uris":["http://zotero.org/users/2545847/items/FV38H7UC"],"uri":["http://zotero.org/users/2545847/items/FV38H7UC"],"itemData":{"id":1301,"type":"article-journal","title":"A novel computational framework for simultaneous integration of multiple types of genomic data to identify microRNA-gene regulatory modules","container-title":"Bioinformatics","page":"i401-i409","volume":"27","issue":"13","source":"CrossRef","URL":"https://academic.oup.com/bioinformatics/article-lookup/doi/10.1093/bioinformatics/btr206","DOI":"10.1093/bioinformatics/btr206","ISSN":"1460-2059, 1367-4803","language":"en","author":[{"family":"Zhang","given":"Shihua"},{"family":"Li","given":"Qingjiao"},{"family":"Liu","given":"Juan"},{"family":"Zhou","given":"Xianghong Jasmine"}],"issued":{"date-parts":[["2011",7,1]]},"accessed":{"date-parts":[["2017",5,19]]}}}],"schema":"https://github.com/citation-style-language/schema/raw/master/csl-citation.json"} </w:instrText>
      </w:r>
      <w:r w:rsidRPr="00AD6C37">
        <w:rPr>
          <w:rFonts w:ascii="Helvetica" w:hAnsi="Helvetica"/>
          <w:sz w:val="20"/>
          <w:szCs w:val="20"/>
        </w:rPr>
        <w:fldChar w:fldCharType="separate"/>
      </w:r>
      <w:r w:rsidRPr="00AD6C37">
        <w:rPr>
          <w:rFonts w:ascii="Helvetica" w:hAnsi="Helvetica"/>
          <w:sz w:val="20"/>
          <w:szCs w:val="20"/>
        </w:rPr>
        <w:t xml:space="preserve">(Zhang </w:t>
      </w:r>
      <w:r w:rsidRPr="00AD6C37">
        <w:rPr>
          <w:rFonts w:ascii="Helvetica" w:hAnsi="Helvetica"/>
          <w:i/>
          <w:iCs/>
          <w:sz w:val="20"/>
          <w:szCs w:val="20"/>
        </w:rPr>
        <w:t>et al.</w:t>
      </w:r>
      <w:r w:rsidRPr="00AD6C37">
        <w:rPr>
          <w:rFonts w:ascii="Helvetica" w:hAnsi="Helvetica"/>
          <w:sz w:val="20"/>
          <w:szCs w:val="20"/>
        </w:rPr>
        <w:t>, 2011)</w:t>
      </w:r>
      <w:r w:rsidRPr="00AD6C37">
        <w:rPr>
          <w:rFonts w:ascii="Helvetica" w:hAnsi="Helvetica"/>
          <w:sz w:val="20"/>
          <w:szCs w:val="20"/>
        </w:rPr>
        <w:fldChar w:fldCharType="end"/>
      </w:r>
      <w:r w:rsidRPr="00AD6C37">
        <w:rPr>
          <w:rFonts w:ascii="Helvetica" w:hAnsi="Helvetica"/>
          <w:sz w:val="20"/>
          <w:szCs w:val="20"/>
        </w:rPr>
        <w:t xml:space="preserve"> and Reconstructing Integrative Molecular Bayesian </w:t>
      </w:r>
      <w:proofErr w:type="spellStart"/>
      <w:r w:rsidRPr="00AD6C37">
        <w:rPr>
          <w:rFonts w:ascii="Helvetica" w:hAnsi="Helvetica"/>
          <w:sz w:val="20"/>
          <w:szCs w:val="20"/>
        </w:rPr>
        <w:t>NETworks</w:t>
      </w:r>
      <w:proofErr w:type="spellEnd"/>
      <w:r w:rsidRPr="00AD6C37">
        <w:rPr>
          <w:rFonts w:ascii="Helvetica" w:hAnsi="Helvetica"/>
          <w:sz w:val="20"/>
          <w:szCs w:val="20"/>
        </w:rPr>
        <w:t xml:space="preserve"> (RIMBANET) </w:t>
      </w:r>
      <w:r w:rsidRPr="00AD6C37">
        <w:rPr>
          <w:rFonts w:ascii="Helvetica" w:hAnsi="Helvetica"/>
          <w:sz w:val="20"/>
          <w:szCs w:val="20"/>
        </w:rPr>
        <w:fldChar w:fldCharType="begin"/>
      </w:r>
      <w:r w:rsidRPr="00AD6C37">
        <w:rPr>
          <w:rFonts w:ascii="Helvetica" w:hAnsi="Helvetica"/>
          <w:sz w:val="20"/>
          <w:szCs w:val="20"/>
        </w:rPr>
        <w:instrText xml:space="preserve"> ADDIN ZOTERO_ITEM CSL_CITATION {"citationID":"5EMbcYYX","properties":{"formattedCitation":"(Zhu {\\i{}et al.}, 2012)","plainCitation":"(Zhu et al., 2012)","noteIndex":0},"citationItems":[{"id":151,"uris":["http://zotero.org/users/2545847/items/2VQ26TJC"],"uri":["http://zotero.org/users/2545847/items/2VQ26TJC"],"itemData":{"id":151,"type":"article-journal","title":"Stitching together multiple data dimensions reveals interacting metabolomic and transcriptomic networks that modulate cell regulation","container-title":"PLoS Biology","page":"e1001301","volume":"10","issue":"4","source":"CrossRef","URL":"http://dx.plos.org/10.1371/journal.pbio.1001301","DOI":"10.1371/journal.pbio.1001301","ISSN":"1545-7885","language":"en","author":[{"family":"Zhu","given":"Jun"},{"family":"Sova","given":"Pavel"},{"family":"Xu","given":"Qiuwei"},{"family":"Dombek","given":"Kenneth M."},{"family":"Xu","given":"Ethan Y."},{"family":"Vu","given":"Heather"},{"family":"Tu","given":"Zhidong"},{"family":"Brem","given":"Rachel B."},{"family":"Bumgarner","given":"Roger E."},{"family":"Schadt","given":"Eric E."}],"editor":[{"family":"Levchenko","given":"Andre"}],"issued":{"date-parts":[["2012",4,3]]},"accessed":{"date-parts":[["2016",1,19]]}}}],"schema":"https://github.com/citation-style-language/schema/raw/master/csl-citation.json"} </w:instrText>
      </w:r>
      <w:r w:rsidRPr="00AD6C37">
        <w:rPr>
          <w:rFonts w:ascii="Helvetica" w:hAnsi="Helvetica"/>
          <w:sz w:val="20"/>
          <w:szCs w:val="20"/>
        </w:rPr>
        <w:fldChar w:fldCharType="separate"/>
      </w:r>
      <w:r w:rsidRPr="00AD6C37">
        <w:rPr>
          <w:rFonts w:ascii="Helvetica" w:hAnsi="Helvetica"/>
          <w:sz w:val="20"/>
          <w:szCs w:val="20"/>
        </w:rPr>
        <w:t xml:space="preserve">(Zhu </w:t>
      </w:r>
      <w:r w:rsidRPr="00AD6C37">
        <w:rPr>
          <w:rFonts w:ascii="Helvetica" w:hAnsi="Helvetica"/>
          <w:i/>
          <w:iCs/>
          <w:sz w:val="20"/>
          <w:szCs w:val="20"/>
        </w:rPr>
        <w:t>et al.</w:t>
      </w:r>
      <w:r w:rsidRPr="00AD6C37">
        <w:rPr>
          <w:rFonts w:ascii="Helvetica" w:hAnsi="Helvetica"/>
          <w:sz w:val="20"/>
          <w:szCs w:val="20"/>
        </w:rPr>
        <w:t>, 2012)</w:t>
      </w:r>
      <w:r w:rsidRPr="00AD6C37">
        <w:rPr>
          <w:rFonts w:ascii="Helvetica" w:hAnsi="Helvetica"/>
          <w:sz w:val="20"/>
          <w:szCs w:val="20"/>
        </w:rPr>
        <w:fldChar w:fldCharType="end"/>
      </w:r>
      <w:r w:rsidRPr="00AD6C37">
        <w:rPr>
          <w:rFonts w:ascii="Helvetica" w:hAnsi="Helvetica"/>
          <w:sz w:val="20"/>
          <w:szCs w:val="20"/>
        </w:rPr>
        <w:t xml:space="preserve"> can be used to incorporate curated data (</w:t>
      </w:r>
      <w:r w:rsidRPr="00AD6C37">
        <w:rPr>
          <w:rFonts w:ascii="Helvetica" w:hAnsi="Helvetica"/>
          <w:i/>
          <w:sz w:val="20"/>
          <w:szCs w:val="20"/>
        </w:rPr>
        <w:t>e.g.</w:t>
      </w:r>
      <w:r w:rsidRPr="00AD6C37">
        <w:rPr>
          <w:rFonts w:ascii="Helvetica" w:hAnsi="Helvetica"/>
          <w:sz w:val="20"/>
          <w:szCs w:val="20"/>
        </w:rPr>
        <w:t xml:space="preserve"> PPI data, miRNA relationships, transcription factor binding motifs) with experimental data in order to reconstruct biological networks. All of these methods are examples of unsupervised multi-omics data integration, that is, without the need of sample labels that categorize samples based on a certain phenotype or trait. However, often times researchers are interested in multi-omics biomarkers that are predictive of disease, that is, supervised data integration in which molecular patterns that span across biological domains are different with respect to a given phenotype. Method development in this area of research has been limited and requires further exploration.</w:t>
      </w:r>
    </w:p>
    <w:p w14:paraId="0E367A32" w14:textId="77777777" w:rsidR="00EF40A2" w:rsidRPr="00AD6C37" w:rsidRDefault="00EF40A2" w:rsidP="00351EF4">
      <w:pPr>
        <w:widowControl w:val="0"/>
        <w:autoSpaceDE w:val="0"/>
        <w:autoSpaceDN w:val="0"/>
        <w:adjustRightInd w:val="0"/>
        <w:ind w:firstLine="720"/>
        <w:jc w:val="both"/>
        <w:rPr>
          <w:rFonts w:ascii="Helvetica" w:hAnsi="Helvetica"/>
          <w:sz w:val="20"/>
          <w:szCs w:val="20"/>
        </w:rPr>
      </w:pPr>
      <w:r w:rsidRPr="00AD6C37">
        <w:rPr>
          <w:rFonts w:ascii="Helvetica" w:hAnsi="Helvetica"/>
          <w:sz w:val="20"/>
          <w:szCs w:val="20"/>
        </w:rPr>
        <w:t>Preliminary approaches to supervised data integration for the classification of multi-group phenotypes (e.g. PAM50 breast cancer phenotypes) included multi-step approaches such as concatenation-based in which the multi-omics data was concatenated and then a classification model was applied or ensemble-based in which a separate classification model was applied separately to each omics data and the resulting predictions were combined using various schemes (</w:t>
      </w:r>
      <w:r w:rsidRPr="00AD6C37">
        <w:rPr>
          <w:rFonts w:ascii="Helvetica" w:hAnsi="Helvetica"/>
          <w:i/>
          <w:sz w:val="20"/>
          <w:szCs w:val="20"/>
        </w:rPr>
        <w:t>e.g.</w:t>
      </w:r>
      <w:r w:rsidRPr="00AD6C37">
        <w:rPr>
          <w:rFonts w:ascii="Helvetica" w:hAnsi="Helvetica"/>
          <w:sz w:val="20"/>
          <w:szCs w:val="20"/>
        </w:rPr>
        <w:t xml:space="preserve"> average or Majority vote) </w:t>
      </w:r>
      <w:r w:rsidRPr="00AD6C37">
        <w:rPr>
          <w:rFonts w:ascii="Helvetica" w:hAnsi="Helvetica"/>
          <w:sz w:val="20"/>
          <w:szCs w:val="20"/>
        </w:rPr>
        <w:fldChar w:fldCharType="begin"/>
      </w:r>
      <w:r w:rsidRPr="00AD6C37">
        <w:rPr>
          <w:rFonts w:ascii="Helvetica" w:hAnsi="Helvetica"/>
          <w:sz w:val="20"/>
          <w:szCs w:val="20"/>
        </w:rPr>
        <w:instrText xml:space="preserve"> ADDIN ZOTERO_ITEM CSL_CITATION {"citationID":"UYw5im8B","properties":{"formattedCitation":"(G\\uc0\\u252{}nther {\\i{}et al.}, 2012)","plainCitation":"(Günther et al., 2012)","noteIndex":0},"citationItems":[{"id":169,"uris":["http://zotero.org/users/2545847/items/87I2QBWI"],"uri":["http://zotero.org/users/2545847/items/87I2QBWI"],"itemData":{"id":169,"type":"article-journal","title":"A computational pipeline for the development of multi-marker bio-signature panels and ensemble classifiers","page":"326","volume":"13","source":"Google Scholar","URL":"http://summit.sfu.ca/item/13303","author":[{"family":"Günther","given":"Oliver"},{"family":"Chen","given":"Virginia"},{"family":"Freue","given":"Gabriela Cohen"},{"family":"Balshaw","given":"Robert"},{"family":"Tebbutt","given":"Scott"},{"family":"Hollander","given":"Zsuzsanna"},{"family":"Takhar","given":"Mandeep"},{"family":"McMaster","given":"W."}],"issued":{"date-parts":[["2012"]]},"accessed":{"date-parts":[["2016",1,19]]}}}],"schema":"https://github.com/citation-style-language/schema/raw/master/csl-citation.json"} </w:instrText>
      </w:r>
      <w:r w:rsidRPr="00AD6C37">
        <w:rPr>
          <w:rFonts w:ascii="Helvetica" w:hAnsi="Helvetica"/>
          <w:sz w:val="20"/>
          <w:szCs w:val="20"/>
        </w:rPr>
        <w:fldChar w:fldCharType="separate"/>
      </w:r>
      <w:r w:rsidRPr="00AD6C37">
        <w:rPr>
          <w:rFonts w:ascii="Helvetica" w:hAnsi="Helvetica"/>
          <w:sz w:val="20"/>
          <w:szCs w:val="20"/>
        </w:rPr>
        <w:t xml:space="preserve">(Günther </w:t>
      </w:r>
      <w:r w:rsidRPr="00AD6C37">
        <w:rPr>
          <w:rFonts w:ascii="Helvetica" w:hAnsi="Helvetica"/>
          <w:i/>
          <w:iCs/>
          <w:sz w:val="20"/>
          <w:szCs w:val="20"/>
        </w:rPr>
        <w:t>et al.</w:t>
      </w:r>
      <w:r w:rsidRPr="00AD6C37">
        <w:rPr>
          <w:rFonts w:ascii="Helvetica" w:hAnsi="Helvetica"/>
          <w:sz w:val="20"/>
          <w:szCs w:val="20"/>
        </w:rPr>
        <w:t>, 2012)</w:t>
      </w:r>
      <w:r w:rsidRPr="00AD6C37">
        <w:rPr>
          <w:rFonts w:ascii="Helvetica" w:hAnsi="Helvetica"/>
          <w:sz w:val="20"/>
          <w:szCs w:val="20"/>
        </w:rPr>
        <w:fldChar w:fldCharType="end"/>
      </w:r>
      <w:r w:rsidRPr="00AD6C37">
        <w:rPr>
          <w:rFonts w:ascii="Helvetica" w:hAnsi="Helvetica"/>
          <w:sz w:val="20"/>
          <w:szCs w:val="20"/>
        </w:rPr>
        <w:t xml:space="preserve">. These approaches can be biased towards certain omics data types, however, and do not account for interactions between </w:t>
      </w:r>
      <w:proofErr w:type="spellStart"/>
      <w:r w:rsidRPr="00AD6C37">
        <w:rPr>
          <w:rFonts w:ascii="Helvetica" w:hAnsi="Helvetica"/>
          <w:sz w:val="20"/>
          <w:szCs w:val="20"/>
        </w:rPr>
        <w:t>omic</w:t>
      </w:r>
      <w:proofErr w:type="spellEnd"/>
      <w:r w:rsidRPr="00AD6C37">
        <w:rPr>
          <w:rFonts w:ascii="Helvetica" w:hAnsi="Helvetica"/>
          <w:sz w:val="20"/>
          <w:szCs w:val="20"/>
        </w:rPr>
        <w:t xml:space="preserve"> layers </w:t>
      </w:r>
      <w:r w:rsidRPr="00AD6C37">
        <w:rPr>
          <w:rFonts w:ascii="Helvetica" w:hAnsi="Helvetica"/>
          <w:sz w:val="20"/>
          <w:szCs w:val="20"/>
        </w:rPr>
        <w:fldChar w:fldCharType="begin"/>
      </w:r>
      <w:r w:rsidRPr="00AD6C37">
        <w:rPr>
          <w:rFonts w:ascii="Helvetica" w:hAnsi="Helvetica"/>
          <w:sz w:val="20"/>
          <w:szCs w:val="20"/>
        </w:rPr>
        <w:instrText xml:space="preserve"> ADDIN ZOTERO_ITEM CSL_CITATION {"citationID":"a2p1jimll2s","properties":{"formattedCitation":"(Aben {\\i{}et al.}, 2016; Ma {\\i{}et al.}, 2016)","plainCitation":"(Aben et al., 2016; Ma et al., 2016)","noteIndex":0},"citationItems":[{"id":1493,"uris":["http://zotero.org/users/2545847/items/V83DQHB8"],"uri":["http://zotero.org/users/2545847/items/V83DQHB8"],"itemData":{"id":1493,"type":"article-journal","title":"TANDEM: a two-stage approach to maximize interpretability of drug response models based on multiple molecular data types","container-title":"Bioinformatics","page":"i413-i420","volume":"32","issue":"17","source":"CrossRef","URL":"https://academic.oup.com/bioinformatics/article-lookup/doi/10.1093/bioinformatics/btw449","DOI":"10.1093/bioinformatics/btw449","ISSN":"1367-4803, 1460-2059","shortTitle":"TANDEM","language":"en","author":[{"family":"Aben","given":"Nanne"},{"family":"Vis","given":"Daniel J."},{"family":"Michaut","given":"Magali"},{"family":"Wessels","given":"Lodewyk F.A."}],"issued":{"date-parts":[["2016",9,1]]},"accessed":{"date-parts":[["2017",8,2]]}}},{"id":1321,"uris":["http://zotero.org/users/2545847/items/BM2TCUWR"],"uri":["http://zotero.org/users/2545847/items/BM2TCUWR"],"itemData":{"id":1321,"type":"article-journal","title":"Breast cancer prognostics using multi-omics data","container-title":"AMIA Summits on Translational Science Proceedings","page":"52","volume":"2016","source":"Google Scholar","URL":"https://www.ncbi.nlm.nih.gov/pmc/articles/PMC5001766/","author":[{"family":"Ma","given":"Sisi"},{"family":"Ren","given":"Jiwen"},{"family":"Fenyö","given":"David"}],"issued":{"date-parts":[["2016"]]},"accessed":{"date-parts":[["2017",5,30]]}}}],"schema":"https://github.com/citation-style-language/schema/raw/master/csl-citation.json"} </w:instrText>
      </w:r>
      <w:r w:rsidRPr="00AD6C37">
        <w:rPr>
          <w:rFonts w:ascii="Helvetica" w:hAnsi="Helvetica"/>
          <w:sz w:val="20"/>
          <w:szCs w:val="20"/>
        </w:rPr>
        <w:fldChar w:fldCharType="separate"/>
      </w:r>
      <w:r w:rsidRPr="00AD6C37">
        <w:rPr>
          <w:rFonts w:ascii="Helvetica" w:hAnsi="Helvetica"/>
          <w:sz w:val="20"/>
          <w:szCs w:val="20"/>
        </w:rPr>
        <w:t>(</w:t>
      </w:r>
      <w:proofErr w:type="spellStart"/>
      <w:r w:rsidRPr="00AD6C37">
        <w:rPr>
          <w:rFonts w:ascii="Helvetica" w:hAnsi="Helvetica"/>
          <w:sz w:val="20"/>
          <w:szCs w:val="20"/>
        </w:rPr>
        <w:t>Aben</w:t>
      </w:r>
      <w:proofErr w:type="spellEnd"/>
      <w:r w:rsidRPr="00AD6C37">
        <w:rPr>
          <w:rFonts w:ascii="Helvetica" w:hAnsi="Helvetica"/>
          <w:sz w:val="20"/>
          <w:szCs w:val="20"/>
        </w:rPr>
        <w:t xml:space="preserve"> </w:t>
      </w:r>
      <w:r w:rsidRPr="00AD6C37">
        <w:rPr>
          <w:rFonts w:ascii="Helvetica" w:hAnsi="Helvetica"/>
          <w:i/>
          <w:iCs/>
          <w:sz w:val="20"/>
          <w:szCs w:val="20"/>
        </w:rPr>
        <w:t>et al.</w:t>
      </w:r>
      <w:r w:rsidRPr="00AD6C37">
        <w:rPr>
          <w:rFonts w:ascii="Helvetica" w:hAnsi="Helvetica"/>
          <w:sz w:val="20"/>
          <w:szCs w:val="20"/>
        </w:rPr>
        <w:t xml:space="preserve">, 2016; Ma </w:t>
      </w:r>
      <w:r w:rsidRPr="00AD6C37">
        <w:rPr>
          <w:rFonts w:ascii="Helvetica" w:hAnsi="Helvetica"/>
          <w:i/>
          <w:iCs/>
          <w:sz w:val="20"/>
          <w:szCs w:val="20"/>
        </w:rPr>
        <w:t>et al.</w:t>
      </w:r>
      <w:r w:rsidRPr="00AD6C37">
        <w:rPr>
          <w:rFonts w:ascii="Helvetica" w:hAnsi="Helvetica"/>
          <w:sz w:val="20"/>
          <w:szCs w:val="20"/>
        </w:rPr>
        <w:t>, 2016)</w:t>
      </w:r>
      <w:r w:rsidRPr="00AD6C37">
        <w:rPr>
          <w:rFonts w:ascii="Helvetica" w:hAnsi="Helvetica"/>
          <w:sz w:val="20"/>
          <w:szCs w:val="20"/>
        </w:rPr>
        <w:fldChar w:fldCharType="end"/>
      </w:r>
      <w:r w:rsidRPr="00AD6C37">
        <w:rPr>
          <w:rFonts w:ascii="Helvetica" w:hAnsi="Helvetica"/>
          <w:sz w:val="20"/>
          <w:szCs w:val="20"/>
        </w:rPr>
        <w:t>. Recently classification approaches such as Network smoothed t-statistics Support Vector Machines (</w:t>
      </w:r>
      <w:proofErr w:type="spellStart"/>
      <w:r w:rsidRPr="00AD6C37">
        <w:rPr>
          <w:rFonts w:ascii="Helvetica" w:hAnsi="Helvetica"/>
          <w:sz w:val="20"/>
          <w:szCs w:val="20"/>
        </w:rPr>
        <w:t>stSVM</w:t>
      </w:r>
      <w:proofErr w:type="spellEnd"/>
      <w:r w:rsidRPr="00AD6C37">
        <w:rPr>
          <w:rFonts w:ascii="Helvetica" w:hAnsi="Helvetica"/>
          <w:sz w:val="20"/>
          <w:szCs w:val="20"/>
        </w:rPr>
        <w:t xml:space="preserve">) </w:t>
      </w:r>
      <w:r w:rsidRPr="00AD6C37">
        <w:rPr>
          <w:rFonts w:ascii="Helvetica" w:hAnsi="Helvetica"/>
          <w:sz w:val="20"/>
          <w:szCs w:val="20"/>
        </w:rPr>
        <w:fldChar w:fldCharType="begin"/>
      </w:r>
      <w:r w:rsidRPr="00AD6C37">
        <w:rPr>
          <w:rFonts w:ascii="Helvetica" w:hAnsi="Helvetica"/>
          <w:sz w:val="20"/>
          <w:szCs w:val="20"/>
        </w:rPr>
        <w:instrText xml:space="preserve"> ADDIN ZOTERO_ITEM CSL_CITATION {"citationID":"eofFXWkd","properties":{"formattedCitation":"(Cun and Fr\\uc0\\u246{}hlich, 2013)","plainCitation":"(Cun and Fröhlich, 2013)","noteIndex":0},"citationItems":[{"id":1329,"uris":["http://zotero.org/users/2545847/items/728TW69B"],"uri":["http://zotero.org/users/2545847/items/728TW69B"],"itemData":{"id":1329,"type":"article-journal","title":"Network and data integration for biomarker signature discovery via network smoothed t-statistics","container-title":"PLoS ONE","page":"e73074","volume":"8","issue":"9","source":"CrossRef","URL":"http://dx.plos.org/10.1371/journal.pone.0073074","DOI":"10.1371/journal.pone.0073074","ISSN":"1932-6203","language":"en","author":[{"family":"Cun","given":"Yupeng"},{"family":"Fröhlich","given":"Holger"}],"editor":[{"family":"Boccaletti","given":"Stefano"}],"issued":{"date-parts":[["2013",9,3]]},"accessed":{"date-parts":[["2017",5,30]]}}}],"schema":"https://github.com/citation-style-language/schema/raw/master/csl-citation.json"} </w:instrText>
      </w:r>
      <w:r w:rsidRPr="00AD6C37">
        <w:rPr>
          <w:rFonts w:ascii="Helvetica" w:hAnsi="Helvetica"/>
          <w:sz w:val="20"/>
          <w:szCs w:val="20"/>
        </w:rPr>
        <w:fldChar w:fldCharType="separate"/>
      </w:r>
      <w:r w:rsidRPr="00AD6C37">
        <w:rPr>
          <w:rFonts w:ascii="Helvetica" w:hAnsi="Helvetica"/>
          <w:sz w:val="20"/>
          <w:szCs w:val="20"/>
        </w:rPr>
        <w:t>(</w:t>
      </w:r>
      <w:proofErr w:type="spellStart"/>
      <w:r w:rsidRPr="00AD6C37">
        <w:rPr>
          <w:rFonts w:ascii="Helvetica" w:hAnsi="Helvetica"/>
          <w:sz w:val="20"/>
          <w:szCs w:val="20"/>
        </w:rPr>
        <w:t>Cun</w:t>
      </w:r>
      <w:proofErr w:type="spellEnd"/>
      <w:r w:rsidRPr="00AD6C37">
        <w:rPr>
          <w:rFonts w:ascii="Helvetica" w:hAnsi="Helvetica"/>
          <w:sz w:val="20"/>
          <w:szCs w:val="20"/>
        </w:rPr>
        <w:t xml:space="preserve"> and Fröhlich, 2013)</w:t>
      </w:r>
      <w:r w:rsidRPr="00AD6C37">
        <w:rPr>
          <w:rFonts w:ascii="Helvetica" w:hAnsi="Helvetica"/>
          <w:sz w:val="20"/>
          <w:szCs w:val="20"/>
        </w:rPr>
        <w:fldChar w:fldCharType="end"/>
      </w:r>
      <w:r w:rsidRPr="00AD6C37">
        <w:rPr>
          <w:rFonts w:ascii="Helvetica" w:hAnsi="Helvetica"/>
          <w:sz w:val="20"/>
          <w:szCs w:val="20"/>
        </w:rPr>
        <w:t>, Generalized Elastic Net (</w:t>
      </w:r>
      <w:proofErr w:type="spellStart"/>
      <w:r w:rsidRPr="00AD6C37">
        <w:rPr>
          <w:rFonts w:ascii="Helvetica" w:hAnsi="Helvetica"/>
          <w:sz w:val="20"/>
          <w:szCs w:val="20"/>
        </w:rPr>
        <w:t>GELnet</w:t>
      </w:r>
      <w:proofErr w:type="spellEnd"/>
      <w:r w:rsidRPr="00AD6C37">
        <w:rPr>
          <w:rFonts w:ascii="Helvetica" w:hAnsi="Helvetica"/>
          <w:sz w:val="20"/>
          <w:szCs w:val="20"/>
        </w:rPr>
        <w:t xml:space="preserve">) </w:t>
      </w:r>
      <w:r w:rsidRPr="00AD6C37">
        <w:rPr>
          <w:rFonts w:ascii="Helvetica" w:hAnsi="Helvetica"/>
          <w:sz w:val="20"/>
          <w:szCs w:val="20"/>
        </w:rPr>
        <w:fldChar w:fldCharType="begin"/>
      </w:r>
      <w:r w:rsidRPr="00AD6C37">
        <w:rPr>
          <w:rFonts w:ascii="Helvetica" w:hAnsi="Helvetica"/>
          <w:sz w:val="20"/>
          <w:szCs w:val="20"/>
        </w:rPr>
        <w:instrText xml:space="preserve"> ADDIN ZOTERO_ITEM CSL_CITATION {"citationID":"KSeRFL7w","properties":{"formattedCitation":"(Sokolov {\\i{}et al.}, 2016)","plainCitation":"(Sokolov et al., 2016)","noteIndex":0},"citationItems":[{"id":1333,"uris":["http://zotero.org/users/2545847/items/VPC5P3SG"],"uri":["http://zotero.org/users/2545847/items/VPC5P3SG"],"itemData":{"id":1333,"type":"article-journal","title":"Pathway-based genomics prediction using generalized elastic net","container-title":"PLoS Comput Biol","page":"e1004790","volume":"12","issue":"3","source":"Google Scholar","URL":"http://journals.plos.org/ploscompbiol/article?id=10.1371/journal.pcbi.1004790","author":[{"family":"Sokolov","given":"Artem"},{"family":"Carlin","given":"Daniel E."},{"family":"Paull","given":"Evan O."},{"family":"Baertsch","given":"Robert"},{"family":"Stuart","given":"Joshua M."}],"issued":{"date-parts":[["2016"]]},"accessed":{"date-parts":[["2017",5,30]]}}}],"schema":"https://github.com/citation-style-language/schema/raw/master/csl-citation.json"} </w:instrText>
      </w:r>
      <w:r w:rsidRPr="00AD6C37">
        <w:rPr>
          <w:rFonts w:ascii="Helvetica" w:hAnsi="Helvetica"/>
          <w:sz w:val="20"/>
          <w:szCs w:val="20"/>
        </w:rPr>
        <w:fldChar w:fldCharType="separate"/>
      </w:r>
      <w:r w:rsidRPr="00AD6C37">
        <w:rPr>
          <w:rFonts w:ascii="Helvetica" w:hAnsi="Helvetica"/>
          <w:sz w:val="20"/>
          <w:szCs w:val="20"/>
        </w:rPr>
        <w:t>(</w:t>
      </w:r>
      <w:proofErr w:type="spellStart"/>
      <w:r w:rsidRPr="00AD6C37">
        <w:rPr>
          <w:rFonts w:ascii="Helvetica" w:hAnsi="Helvetica"/>
          <w:sz w:val="20"/>
          <w:szCs w:val="20"/>
        </w:rPr>
        <w:t>Sokolov</w:t>
      </w:r>
      <w:proofErr w:type="spellEnd"/>
      <w:r w:rsidRPr="00AD6C37">
        <w:rPr>
          <w:rFonts w:ascii="Helvetica" w:hAnsi="Helvetica"/>
          <w:sz w:val="20"/>
          <w:szCs w:val="20"/>
        </w:rPr>
        <w:t xml:space="preserve"> </w:t>
      </w:r>
      <w:r w:rsidRPr="00AD6C37">
        <w:rPr>
          <w:rFonts w:ascii="Helvetica" w:hAnsi="Helvetica"/>
          <w:i/>
          <w:iCs/>
          <w:sz w:val="20"/>
          <w:szCs w:val="20"/>
        </w:rPr>
        <w:t>et al.</w:t>
      </w:r>
      <w:r w:rsidRPr="00AD6C37">
        <w:rPr>
          <w:rFonts w:ascii="Helvetica" w:hAnsi="Helvetica"/>
          <w:sz w:val="20"/>
          <w:szCs w:val="20"/>
        </w:rPr>
        <w:t>, 2016)</w:t>
      </w:r>
      <w:r w:rsidRPr="00AD6C37">
        <w:rPr>
          <w:rFonts w:ascii="Helvetica" w:hAnsi="Helvetica"/>
          <w:sz w:val="20"/>
          <w:szCs w:val="20"/>
        </w:rPr>
        <w:fldChar w:fldCharType="end"/>
      </w:r>
      <w:r w:rsidRPr="00AD6C37">
        <w:rPr>
          <w:rFonts w:ascii="Helvetica" w:hAnsi="Helvetica"/>
          <w:sz w:val="20"/>
          <w:szCs w:val="20"/>
        </w:rPr>
        <w:t>, and adaptive Group-Regularized ridge regression (</w:t>
      </w:r>
      <w:proofErr w:type="spellStart"/>
      <w:r w:rsidRPr="00AD6C37">
        <w:rPr>
          <w:rFonts w:ascii="Helvetica" w:hAnsi="Helvetica"/>
          <w:sz w:val="20"/>
          <w:szCs w:val="20"/>
        </w:rPr>
        <w:t>GRridge</w:t>
      </w:r>
      <w:proofErr w:type="spellEnd"/>
      <w:r w:rsidRPr="00AD6C37">
        <w:rPr>
          <w:rFonts w:ascii="Helvetica" w:hAnsi="Helvetica"/>
          <w:sz w:val="20"/>
          <w:szCs w:val="20"/>
        </w:rPr>
        <w:t xml:space="preserve">) </w:t>
      </w:r>
      <w:r w:rsidRPr="00AD6C37">
        <w:rPr>
          <w:rFonts w:ascii="Helvetica" w:hAnsi="Helvetica"/>
          <w:sz w:val="20"/>
          <w:szCs w:val="20"/>
        </w:rPr>
        <w:fldChar w:fldCharType="begin"/>
      </w:r>
      <w:r w:rsidRPr="00AD6C37">
        <w:rPr>
          <w:rFonts w:ascii="Helvetica" w:hAnsi="Helvetica"/>
          <w:sz w:val="20"/>
          <w:szCs w:val="20"/>
        </w:rPr>
        <w:instrText xml:space="preserve"> ADDIN ZOTERO_ITEM CSL_CITATION {"citationID":"QLSQ4fQ7","properties":{"formattedCitation":"(van de Wiel {\\i{}et al.}, 2016)","plainCitation":"(van de Wiel et al., 2016)","noteIndex":0},"citationItems":[{"id":1335,"uris":["http://zotero.org/users/2545847/items/QE8P2ZFD"],"uri":["http://zotero.org/users/2545847/items/QE8P2ZFD"],"itemData":{"id":1335,"type":"article-journal","title":"Better prediction by use of co-data: adaptive group-regularized ridge regression","container-title":"Statistics in Medicine","page":"368-381","volume":"35","issue":"3","source":"CrossRef","URL":"http://doi.wiley.com/10.1002/sim.6732","DOI":"10.1002/sim.6732","ISSN":"02776715","shortTitle":"Better prediction by use of co-data","language":"en","author":[{"family":"Wiel","given":"Mark A.","non-dropping-particle":"van de"},{"family":"Lien","given":"Tonje G."},{"family":"Verlaat","given":"Wina"},{"family":"Wieringen","given":"Wessel N.","non-dropping-particle":"van"},{"family":"Wilting","given":"Saskia M."}],"issued":{"date-parts":[["2016",2,10]]},"accessed":{"date-parts":[["2017",5,30]]}}}],"schema":"https://github.com/citation-style-language/schema/raw/master/csl-citation.json"} </w:instrText>
      </w:r>
      <w:r w:rsidRPr="00AD6C37">
        <w:rPr>
          <w:rFonts w:ascii="Helvetica" w:hAnsi="Helvetica"/>
          <w:sz w:val="20"/>
          <w:szCs w:val="20"/>
        </w:rPr>
        <w:fldChar w:fldCharType="separate"/>
      </w:r>
      <w:r w:rsidRPr="00AD6C37">
        <w:rPr>
          <w:rFonts w:ascii="Helvetica" w:hAnsi="Helvetica"/>
          <w:sz w:val="20"/>
          <w:szCs w:val="20"/>
        </w:rPr>
        <w:t xml:space="preserve">(van de </w:t>
      </w:r>
      <w:proofErr w:type="spellStart"/>
      <w:r w:rsidRPr="00AD6C37">
        <w:rPr>
          <w:rFonts w:ascii="Helvetica" w:hAnsi="Helvetica"/>
          <w:sz w:val="20"/>
          <w:szCs w:val="20"/>
        </w:rPr>
        <w:t>Wiel</w:t>
      </w:r>
      <w:proofErr w:type="spellEnd"/>
      <w:r w:rsidRPr="00AD6C37">
        <w:rPr>
          <w:rFonts w:ascii="Helvetica" w:hAnsi="Helvetica"/>
          <w:sz w:val="20"/>
          <w:szCs w:val="20"/>
        </w:rPr>
        <w:t xml:space="preserve"> </w:t>
      </w:r>
      <w:r w:rsidRPr="00AD6C37">
        <w:rPr>
          <w:rFonts w:ascii="Helvetica" w:hAnsi="Helvetica"/>
          <w:i/>
          <w:iCs/>
          <w:sz w:val="20"/>
          <w:szCs w:val="20"/>
        </w:rPr>
        <w:t>et al.</w:t>
      </w:r>
      <w:r w:rsidRPr="00AD6C37">
        <w:rPr>
          <w:rFonts w:ascii="Helvetica" w:hAnsi="Helvetica"/>
          <w:sz w:val="20"/>
          <w:szCs w:val="20"/>
        </w:rPr>
        <w:t>, 2016)</w:t>
      </w:r>
      <w:r w:rsidRPr="00AD6C37">
        <w:rPr>
          <w:rFonts w:ascii="Helvetica" w:hAnsi="Helvetica"/>
          <w:sz w:val="20"/>
          <w:szCs w:val="20"/>
        </w:rPr>
        <w:fldChar w:fldCharType="end"/>
      </w:r>
      <w:r w:rsidRPr="00AD6C37">
        <w:rPr>
          <w:rFonts w:ascii="Helvetica" w:hAnsi="Helvetica"/>
          <w:sz w:val="20"/>
          <w:szCs w:val="20"/>
        </w:rPr>
        <w:t xml:space="preserve"> have incorporated curated biological data such as PPI data, genetic pathway data, and type of methylation probes. These methods are still limited to a single omics data such that either the concatenation-based and ensemble-based schemes must be applied to incorporate additional data-types. The Analysis Tool for Heritable and Environmental Network Associations (ATHENA) is a Grammatical Evolution Neural Network (GENN) that integrates multi-omics data for the prediction of clinical outcomes </w:t>
      </w:r>
      <w:r w:rsidRPr="00AD6C37">
        <w:rPr>
          <w:rFonts w:ascii="Helvetica" w:hAnsi="Helvetica"/>
          <w:sz w:val="20"/>
          <w:szCs w:val="20"/>
        </w:rPr>
        <w:fldChar w:fldCharType="begin"/>
      </w:r>
      <w:r w:rsidRPr="00AD6C37">
        <w:rPr>
          <w:rFonts w:ascii="Helvetica" w:hAnsi="Helvetica"/>
          <w:sz w:val="20"/>
          <w:szCs w:val="20"/>
        </w:rPr>
        <w:instrText xml:space="preserve"> ADDIN ZOTERO_ITEM CSL_CITATION {"citationID":"0JtMasi4","properties":{"formattedCitation":"(Kim {\\i{}et al.}, 2013)","plainCitation":"(Kim et al., 2013)","noteIndex":0},"citationItems":[{"id":1753,"uris":["http://zotero.org/users/2545847/items/IC9E2B3Z"],"uri":["http://zotero.org/users/2545847/items/IC9E2B3Z"],"itemData":{"id":1753,"type":"article-journal","title":"ATHENA: Identifying interactions between different levels of genomic data associated with cancer clinical outcomes using grammatical evolution neural network","container-title":"BioData Mining","page":"23","volume":"6","issue":"1","source":"PubMed","abstract":"BACKGROUND: Gene expression profiles have been broadly used in cancer research as a diagnostic or prognostic signature for the clinical outcome prediction such as stage, grade, metastatic status, recurrence, and patient survival, as well as to potentially improve patient management. However, emerging evidence shows that gene expression-based prediction varies between independent data sets. One possible explanation of this effect is that previous studies were focused on identifying genes with large main effects associated with clinical outcomes. Thus, non-linear interactions without large individual main effects would be missed. The other possible explanation is that gene expression as a single level of genomic data is insufficient to explain the clinical outcomes of interest since cancer can be dysregulated by multiple alterations through genome, epigenome, transcriptome, and proteome levels. In order to overcome the variability of diagnostic or prognostic predictors from gene expression alone and to increase its predictive power, we need to integrate multi-levels of genomic data and identify interactions between them associated with clinical outcomes.\nRESULTS: Here, we proposed an integrative framework for identifying interactions within/between multi-levels of genomic data associated with cancer clinical outcomes using the Grammatical Evolution Neural Networks (GENN). In order to demonstrate the validity of the proposed framework, ovarian cancer data from TCGA was used as a pilot task. We found not only interactions within a single genomic level but also interactions between multi-levels of genomic data associated with survival in ovarian cancer. Notably, the integration model from different levels of genomic data achieved 72.89% balanced accuracy and outperformed the top models with any single level of genomic data.\nCONCLUSIONS: Understanding the underlying tumorigenesis and progression in ovarian cancer through the global view of interactions within/between different levels of genomic data is expected to provide guidance for improved prognostic biomarkers and individualized therapies.","DOI":"10.1186/1756-0381-6-23","ISSN":"1756-0381","note":"PMID: 24359638\nPMCID: PMC3912499","shortTitle":"ATHENA","journalAbbreviation":"BioData Min","language":"eng","author":[{"family":"Kim","given":"Dokyoon"},{"family":"Li","given":"Ruowang"},{"family":"Dudek","given":"Scott M."},{"family":"Ritchie","given":"Marylyn D."}],"issued":{"date-parts":[["2013",12,20]]}}}],"schema":"https://github.com/citation-style-language/schema/raw/master/csl-citation.json"} </w:instrText>
      </w:r>
      <w:r w:rsidRPr="00AD6C37">
        <w:rPr>
          <w:rFonts w:ascii="Helvetica" w:hAnsi="Helvetica"/>
          <w:sz w:val="20"/>
          <w:szCs w:val="20"/>
        </w:rPr>
        <w:fldChar w:fldCharType="separate"/>
      </w:r>
      <w:r w:rsidRPr="00AD6C37">
        <w:rPr>
          <w:rFonts w:ascii="Helvetica" w:hAnsi="Helvetica"/>
          <w:sz w:val="20"/>
          <w:szCs w:val="20"/>
        </w:rPr>
        <w:t xml:space="preserve">(Kim </w:t>
      </w:r>
      <w:r w:rsidRPr="00AD6C37">
        <w:rPr>
          <w:rFonts w:ascii="Helvetica" w:hAnsi="Helvetica"/>
          <w:i/>
          <w:iCs/>
          <w:sz w:val="20"/>
          <w:szCs w:val="20"/>
        </w:rPr>
        <w:t>et al.</w:t>
      </w:r>
      <w:r w:rsidRPr="00AD6C37">
        <w:rPr>
          <w:rFonts w:ascii="Helvetica" w:hAnsi="Helvetica"/>
          <w:sz w:val="20"/>
          <w:szCs w:val="20"/>
        </w:rPr>
        <w:t>, 2013)</w:t>
      </w:r>
      <w:r w:rsidRPr="00AD6C37">
        <w:rPr>
          <w:rFonts w:ascii="Helvetica" w:hAnsi="Helvetica"/>
          <w:sz w:val="20"/>
          <w:szCs w:val="20"/>
        </w:rPr>
        <w:fldChar w:fldCharType="end"/>
      </w:r>
      <w:r w:rsidRPr="00AD6C37">
        <w:rPr>
          <w:rFonts w:ascii="Helvetica" w:hAnsi="Helvetica"/>
          <w:sz w:val="20"/>
          <w:szCs w:val="20"/>
        </w:rPr>
        <w:t>, however the initial filtering and GENN modelling is performed separately on each omics dataset and only the variables from the best models are combined in a GENN. We sought to develop a supervised data integration method that simultaneously performed variable selection, data integration and classification of multiple phenotypic groups.</w:t>
      </w:r>
    </w:p>
    <w:p w14:paraId="5AFA8A75" w14:textId="77777777" w:rsidR="00EF40A2" w:rsidRPr="00AD6C37" w:rsidRDefault="00EF40A2" w:rsidP="00351EF4">
      <w:pPr>
        <w:widowControl w:val="0"/>
        <w:autoSpaceDE w:val="0"/>
        <w:autoSpaceDN w:val="0"/>
        <w:adjustRightInd w:val="0"/>
        <w:ind w:firstLine="720"/>
        <w:jc w:val="both"/>
        <w:rPr>
          <w:rFonts w:ascii="Helvetica" w:hAnsi="Helvetica"/>
          <w:sz w:val="20"/>
          <w:szCs w:val="20"/>
        </w:rPr>
      </w:pPr>
      <w:r w:rsidRPr="00AD6C37">
        <w:rPr>
          <w:rFonts w:ascii="Helvetica" w:hAnsi="Helvetica"/>
          <w:sz w:val="20"/>
          <w:szCs w:val="20"/>
        </w:rPr>
        <w:t>We introduce DIABLO, a method that incorporates information across high dimensional multi-omics data while discriminating phenotypic groups. DIABLO (</w:t>
      </w:r>
      <w:r w:rsidRPr="00AD6C37">
        <w:rPr>
          <w:rFonts w:ascii="Helvetica" w:hAnsi="Helvetica"/>
          <w:b/>
          <w:bCs/>
          <w:sz w:val="20"/>
          <w:szCs w:val="20"/>
          <w:u w:val="single"/>
        </w:rPr>
        <w:t>D</w:t>
      </w:r>
      <w:r w:rsidRPr="00AD6C37">
        <w:rPr>
          <w:rFonts w:ascii="Helvetica" w:hAnsi="Helvetica"/>
          <w:sz w:val="20"/>
          <w:szCs w:val="20"/>
        </w:rPr>
        <w:t xml:space="preserve">ata </w:t>
      </w:r>
      <w:r w:rsidRPr="00AD6C37">
        <w:rPr>
          <w:rFonts w:ascii="Helvetica" w:hAnsi="Helvetica"/>
          <w:b/>
          <w:bCs/>
          <w:sz w:val="20"/>
          <w:szCs w:val="20"/>
          <w:u w:val="single"/>
        </w:rPr>
        <w:t>I</w:t>
      </w:r>
      <w:r w:rsidRPr="00AD6C37">
        <w:rPr>
          <w:rFonts w:ascii="Helvetica" w:hAnsi="Helvetica"/>
          <w:sz w:val="20"/>
          <w:szCs w:val="20"/>
        </w:rPr>
        <w:t xml:space="preserve">ntegration </w:t>
      </w:r>
      <w:r w:rsidRPr="00AD6C37">
        <w:rPr>
          <w:rFonts w:ascii="Helvetica" w:hAnsi="Helvetica"/>
          <w:b/>
          <w:bCs/>
          <w:sz w:val="20"/>
          <w:szCs w:val="20"/>
          <w:u w:val="single"/>
        </w:rPr>
        <w:t>A</w:t>
      </w:r>
      <w:r w:rsidRPr="00AD6C37">
        <w:rPr>
          <w:rFonts w:ascii="Helvetica" w:hAnsi="Helvetica"/>
          <w:sz w:val="20"/>
          <w:szCs w:val="20"/>
        </w:rPr>
        <w:t xml:space="preserve">nalysis for </w:t>
      </w:r>
      <w:r w:rsidRPr="00AD6C37">
        <w:rPr>
          <w:rFonts w:ascii="Helvetica" w:hAnsi="Helvetica"/>
          <w:b/>
          <w:bCs/>
          <w:sz w:val="20"/>
          <w:szCs w:val="20"/>
          <w:u w:val="single"/>
        </w:rPr>
        <w:t>B</w:t>
      </w:r>
      <w:r w:rsidRPr="00AD6C37">
        <w:rPr>
          <w:rFonts w:ascii="Helvetica" w:hAnsi="Helvetica"/>
          <w:sz w:val="20"/>
          <w:szCs w:val="20"/>
        </w:rPr>
        <w:t xml:space="preserve">iomarker discovery using </w:t>
      </w:r>
      <w:r w:rsidRPr="00AD6C37">
        <w:rPr>
          <w:rFonts w:ascii="Helvetica" w:hAnsi="Helvetica"/>
          <w:b/>
          <w:bCs/>
          <w:sz w:val="20"/>
          <w:szCs w:val="20"/>
          <w:u w:val="single"/>
        </w:rPr>
        <w:t>L</w:t>
      </w:r>
      <w:r w:rsidRPr="00AD6C37">
        <w:rPr>
          <w:rFonts w:ascii="Helvetica" w:hAnsi="Helvetica"/>
          <w:sz w:val="20"/>
          <w:szCs w:val="20"/>
        </w:rPr>
        <w:t xml:space="preserve">atent </w:t>
      </w:r>
      <w:proofErr w:type="spellStart"/>
      <w:r w:rsidRPr="00AD6C37">
        <w:rPr>
          <w:rFonts w:ascii="Helvetica" w:hAnsi="Helvetica"/>
          <w:sz w:val="20"/>
          <w:szCs w:val="20"/>
        </w:rPr>
        <w:t>c</w:t>
      </w:r>
      <w:r w:rsidRPr="00AD6C37">
        <w:rPr>
          <w:rFonts w:ascii="Helvetica" w:hAnsi="Helvetica"/>
          <w:b/>
          <w:bCs/>
          <w:sz w:val="20"/>
          <w:szCs w:val="20"/>
          <w:u w:val="single"/>
        </w:rPr>
        <w:t>O</w:t>
      </w:r>
      <w:r w:rsidRPr="00AD6C37">
        <w:rPr>
          <w:rFonts w:ascii="Helvetica" w:hAnsi="Helvetica"/>
          <w:sz w:val="20"/>
          <w:szCs w:val="20"/>
        </w:rPr>
        <w:t>mponents</w:t>
      </w:r>
      <w:proofErr w:type="spellEnd"/>
      <w:r w:rsidRPr="00AD6C37">
        <w:rPr>
          <w:rFonts w:ascii="Helvetica" w:hAnsi="Helvetica"/>
          <w:sz w:val="20"/>
          <w:szCs w:val="20"/>
        </w:rPr>
        <w:t xml:space="preserve">) maximizes the common or correlated information between multiple omics (multi-omics) datasets while identifying the key omics variables (mRNA, miRNA, CpGs, proteins, metabolites, </w:t>
      </w:r>
      <w:r w:rsidRPr="00AD6C37">
        <w:rPr>
          <w:rFonts w:ascii="Helvetica" w:hAnsi="Helvetica"/>
          <w:i/>
          <w:iCs/>
          <w:sz w:val="20"/>
          <w:szCs w:val="20"/>
        </w:rPr>
        <w:t>etc.</w:t>
      </w:r>
      <w:r w:rsidRPr="00AD6C37">
        <w:rPr>
          <w:rFonts w:ascii="Helvetica" w:hAnsi="Helvetica"/>
          <w:sz w:val="20"/>
          <w:szCs w:val="20"/>
        </w:rPr>
        <w:t xml:space="preserve">) and characterizing the disease sub-groups or phenotypes of interest. DIABLO is, therefore, an integrative classification method that builds predictive multi-omics models that can be applied to multi-omics data from new samples to determine their phenotype. Users can specify the number of variables to select from each dataset and visualize the omics data and the multi-omics panel into a reduced data space. The method is highly flexible in the type of experimental design it can handle, ranging from classical single time point to cross-over and repeated measures studies. Modular-based analysis can also be incorporated using pathway-based module matrices </w:t>
      </w:r>
      <w:r w:rsidRPr="00AD6C37">
        <w:rPr>
          <w:rFonts w:ascii="Helvetica" w:hAnsi="Helvetica"/>
          <w:sz w:val="20"/>
          <w:szCs w:val="20"/>
        </w:rPr>
        <w:fldChar w:fldCharType="begin"/>
      </w:r>
      <w:r w:rsidRPr="00AD6C37">
        <w:rPr>
          <w:rFonts w:ascii="Helvetica" w:hAnsi="Helvetica"/>
          <w:sz w:val="20"/>
          <w:szCs w:val="20"/>
        </w:rPr>
        <w:instrText xml:space="preserve"> ADDIN ZOTERO_ITEM CSL_CITATION {"citationID":"1kuq8hg3ng","properties":{"formattedCitation":"(Langfelder and Horvath, 2008)","plainCitation":"(Langfelder and Horvath, 2008)","noteIndex":0},"citationItems":[{"id":583,"uris":["http://zotero.org/users/2545847/items/TNAIB5XR"],"uri":["http://zotero.org/users/2545847/items/TNAIB5XR"],"itemData":{"id":583,"type":"article-journal","title":"WGCNA: an R package for weighted correlation network analysis","container-title":"BMC Bioinformatics","page":"559","volume":"9","issue":"1","source":"CrossRef","URL":"http://www.biomedcentral.com/1471-2105/9/559","DOI":"10.1186/1471-2105-9-559","ISSN":"1471-2105","shortTitle":"WGCNA","language":"en","author":[{"family":"Langfelder","given":"Peter"},{"family":"Horvath","given":"Steve"}],"issued":{"date-parts":[["2008"]]},"accessed":{"date-parts":[["2016",4,4]]}}}],"schema":"https://github.com/citation-style-language/schema/raw/master/csl-citation.json"} </w:instrText>
      </w:r>
      <w:r w:rsidRPr="00AD6C37">
        <w:rPr>
          <w:rFonts w:ascii="Helvetica" w:hAnsi="Helvetica"/>
          <w:sz w:val="20"/>
          <w:szCs w:val="20"/>
        </w:rPr>
        <w:fldChar w:fldCharType="separate"/>
      </w:r>
      <w:r w:rsidRPr="00AD6C37">
        <w:rPr>
          <w:rFonts w:ascii="Helvetica" w:hAnsi="Helvetica"/>
          <w:noProof/>
          <w:sz w:val="20"/>
          <w:szCs w:val="20"/>
        </w:rPr>
        <w:t>(Langfelder and Horvath, 2008)</w:t>
      </w:r>
      <w:r w:rsidRPr="00AD6C37">
        <w:rPr>
          <w:rFonts w:ascii="Helvetica" w:hAnsi="Helvetica"/>
          <w:sz w:val="20"/>
          <w:szCs w:val="20"/>
        </w:rPr>
        <w:fldChar w:fldCharType="end"/>
      </w:r>
      <w:r w:rsidRPr="00AD6C37">
        <w:rPr>
          <w:rFonts w:ascii="Helvetica" w:hAnsi="Helvetica"/>
          <w:sz w:val="20"/>
          <w:szCs w:val="20"/>
        </w:rPr>
        <w:t xml:space="preserve"> instead of the original omics matrices, as illustrated in one of our case studies.</w:t>
      </w:r>
    </w:p>
    <w:p w14:paraId="589E907B" w14:textId="77777777" w:rsidR="00EF40A2" w:rsidRPr="00AD6C37" w:rsidRDefault="00EF40A2" w:rsidP="00351EF4">
      <w:pPr>
        <w:widowControl w:val="0"/>
        <w:autoSpaceDE w:val="0"/>
        <w:autoSpaceDN w:val="0"/>
        <w:adjustRightInd w:val="0"/>
        <w:ind w:firstLine="720"/>
        <w:jc w:val="both"/>
        <w:rPr>
          <w:rFonts w:ascii="Helvetica" w:hAnsi="Helvetica"/>
          <w:sz w:val="20"/>
          <w:szCs w:val="20"/>
        </w:rPr>
      </w:pPr>
      <w:r w:rsidRPr="00AD6C37">
        <w:rPr>
          <w:rFonts w:ascii="Helvetica" w:hAnsi="Helvetica"/>
          <w:sz w:val="20"/>
          <w:szCs w:val="20"/>
        </w:rPr>
        <w:t xml:space="preserve">We demonstrate the capabilities and versatility of DIABLO both in simulated and real-world data, integrating multi-omics datasets to identify relevant biomarkers of various diseases. DIABLO is available through the </w:t>
      </w:r>
      <w:proofErr w:type="spellStart"/>
      <w:r w:rsidRPr="00AD6C37">
        <w:rPr>
          <w:rFonts w:ascii="Helvetica" w:hAnsi="Helvetica"/>
          <w:sz w:val="20"/>
          <w:szCs w:val="20"/>
        </w:rPr>
        <w:t>mixOmics</w:t>
      </w:r>
      <w:proofErr w:type="spellEnd"/>
      <w:r w:rsidRPr="00AD6C37">
        <w:rPr>
          <w:rFonts w:ascii="Helvetica" w:hAnsi="Helvetica"/>
          <w:sz w:val="20"/>
          <w:szCs w:val="20"/>
        </w:rPr>
        <w:t xml:space="preserve"> data integration toolkit, </w:t>
      </w:r>
      <w:hyperlink r:id="rId5" w:history="1">
        <w:r w:rsidRPr="00AD6C37">
          <w:rPr>
            <w:rStyle w:val="Hyperlink"/>
            <w:rFonts w:ascii="Helvetica" w:hAnsi="Helvetica"/>
            <w:sz w:val="20"/>
            <w:szCs w:val="20"/>
          </w:rPr>
          <w:t>www.mixomics.org</w:t>
        </w:r>
      </w:hyperlink>
      <w:r w:rsidRPr="00AD6C37">
        <w:rPr>
          <w:rFonts w:ascii="Helvetica" w:hAnsi="Helvetica"/>
          <w:sz w:val="20"/>
          <w:szCs w:val="20"/>
        </w:rPr>
        <w:t xml:space="preserve"> </w:t>
      </w:r>
      <w:r w:rsidRPr="00AD6C37">
        <w:rPr>
          <w:rFonts w:ascii="Helvetica" w:hAnsi="Helvetica"/>
          <w:sz w:val="20"/>
          <w:szCs w:val="20"/>
        </w:rPr>
        <w:fldChar w:fldCharType="begin"/>
      </w:r>
      <w:r w:rsidRPr="00AD6C37">
        <w:rPr>
          <w:rFonts w:ascii="Helvetica" w:hAnsi="Helvetica"/>
          <w:sz w:val="20"/>
          <w:szCs w:val="20"/>
        </w:rPr>
        <w:instrText xml:space="preserve"> ADDIN ZOTERO_ITEM CSL_CITATION {"citationID":"a1q69ps7ga3","properties":{"formattedCitation":"(Rohart {\\i{}et al.}, 2017)","plainCitation":"(Rohart et al., 2017)","noteIndex":0},"citationItems":[{"id":1731,"uris":["http://zotero.org/users/2545847/items/AL3GAFMP"],"uri":["http://zotero.org/users/2545847/items/AL3GAFMP"],"itemData":{"id":1731,"type":"article-journal","title":"mixOmics: An R package for ‘omics feature selection and multiple data integration","container-title":"PLOS Computational Biology","page":"e1005752","volume":"13","issue":"11","source":"PLoS Journals","abstract":"The advent of high throughput technologies has led to a wealth of publicly available ‘omics data coming from different sources, such as transcriptomics, proteomics, metabolomics. Combining such large-scale biological data sets can lead to the discovery of important biological insights, provided that relevant information can be extracted in a holistic manner. Current statistical approaches have been focusing on identifying small subsets of molecules (a ‘molecular signature’) to explain or predict biological conditions, but mainly for a single type of ‘omics. In addition, commonly used methods are univariate and consider each biological feature independently. We introduce mixOmics, an R package dedicated to the multivariate analysis of biological data sets with a specific focus on data exploration, dimension reduction and visualisation. By adopting a systems biology approach, the toolkit provides a wide range of methods that statistically integrate several data sets at once to probe relationships between heterogeneous ‘omics data sets. Our recent methods extend Projection to Latent Structure (PLS) models for discriminant analysis, for data integration across multiple ‘omics data or across independent studies, and for the identification of molecular signatures. We illustrate our latest mixOmics integrative frameworks for the multivariate analyses of ‘omics data available from the package.","URL":"http://journals.plos.org/ploscompbiol/article?id=10.1371/journal.pcbi.1005752","DOI":"10.1371/journal.pcbi.1005752","ISSN":"1553-7358","shortTitle":"mixOmics","journalAbbreviation":"PLOS Computational Biology","language":"en","author":[{"family":"Rohart","given":"Florian"},{"family":"Gautier","given":"Benoît"},{"family":"Singh","given":"Amrit"},{"family":"Cao","given":"Kim-Anh Lê"}],"issued":{"date-parts":[["2017",11,3]]},"accessed":{"date-parts":[["2018",1,29]]}}}],"schema":"https://github.com/citation-style-language/schema/raw/master/csl-citation.json"} </w:instrText>
      </w:r>
      <w:r w:rsidRPr="00AD6C37">
        <w:rPr>
          <w:rFonts w:ascii="Helvetica" w:hAnsi="Helvetica"/>
          <w:sz w:val="20"/>
          <w:szCs w:val="20"/>
        </w:rPr>
        <w:fldChar w:fldCharType="separate"/>
      </w:r>
      <w:r w:rsidRPr="00AD6C37">
        <w:rPr>
          <w:rFonts w:ascii="Helvetica" w:hAnsi="Helvetica"/>
          <w:sz w:val="20"/>
          <w:szCs w:val="20"/>
        </w:rPr>
        <w:t xml:space="preserve">(Rohart </w:t>
      </w:r>
      <w:r w:rsidRPr="00AD6C37">
        <w:rPr>
          <w:rFonts w:ascii="Helvetica" w:hAnsi="Helvetica"/>
          <w:i/>
          <w:iCs/>
          <w:sz w:val="20"/>
          <w:szCs w:val="20"/>
        </w:rPr>
        <w:t>et al.</w:t>
      </w:r>
      <w:r w:rsidRPr="00AD6C37">
        <w:rPr>
          <w:rFonts w:ascii="Helvetica" w:hAnsi="Helvetica"/>
          <w:sz w:val="20"/>
          <w:szCs w:val="20"/>
        </w:rPr>
        <w:t>, 2017)</w:t>
      </w:r>
      <w:r w:rsidRPr="00AD6C37">
        <w:rPr>
          <w:rFonts w:ascii="Helvetica" w:hAnsi="Helvetica"/>
          <w:sz w:val="20"/>
          <w:szCs w:val="20"/>
        </w:rPr>
        <w:fldChar w:fldCharType="end"/>
      </w:r>
      <w:r w:rsidRPr="00AD6C37">
        <w:rPr>
          <w:rFonts w:ascii="Helvetica" w:hAnsi="Helvetica"/>
          <w:sz w:val="20"/>
          <w:szCs w:val="20"/>
        </w:rPr>
        <w:t xml:space="preserve"> which contains a wide range of multivariate methods for the exploration and integration of high dimensional biological datasets.</w:t>
      </w:r>
    </w:p>
    <w:p w14:paraId="712C4D49" w14:textId="77777777" w:rsidR="00BE74E7" w:rsidRPr="00AD6C37" w:rsidRDefault="00BE74E7" w:rsidP="000071FA">
      <w:pPr>
        <w:rPr>
          <w:rFonts w:ascii="Helvetica" w:eastAsia="Times New Roman" w:hAnsi="Helvetica"/>
          <w:color w:val="000000" w:themeColor="text1"/>
          <w:sz w:val="20"/>
          <w:szCs w:val="20"/>
        </w:rPr>
      </w:pPr>
    </w:p>
    <w:p w14:paraId="3794D0F4" w14:textId="19236C66" w:rsidR="000071FA" w:rsidRPr="00A73146" w:rsidRDefault="000071FA" w:rsidP="000071FA">
      <w:pPr>
        <w:rPr>
          <w:rFonts w:ascii="Helvetica" w:eastAsia="Times New Roman" w:hAnsi="Helvetica"/>
          <w:color w:val="808080"/>
          <w:sz w:val="20"/>
          <w:szCs w:val="20"/>
          <w:highlight w:val="yellow"/>
        </w:rPr>
      </w:pPr>
      <w:r w:rsidRPr="00AD6C37">
        <w:rPr>
          <w:rFonts w:ascii="Helvetica" w:eastAsia="Times New Roman" w:hAnsi="Helvetica"/>
          <w:color w:val="808080"/>
          <w:sz w:val="20"/>
          <w:szCs w:val="20"/>
        </w:rPr>
        <w:br/>
      </w:r>
      <w:r w:rsidRPr="00A73146">
        <w:rPr>
          <w:rFonts w:ascii="Helvetica" w:eastAsia="Times New Roman" w:hAnsi="Helvetica"/>
          <w:color w:val="808080"/>
          <w:sz w:val="20"/>
          <w:szCs w:val="20"/>
          <w:highlight w:val="yellow"/>
        </w:rPr>
        <w:t>* Confusing presentation of the DIABLO algorithm. The authors should write out the DIABLO algorithm in full.</w:t>
      </w:r>
      <w:r w:rsidRPr="00A73146">
        <w:rPr>
          <w:rFonts w:ascii="Helvetica" w:eastAsia="Times New Roman" w:hAnsi="Helvetica"/>
          <w:color w:val="000000"/>
          <w:sz w:val="20"/>
          <w:szCs w:val="20"/>
          <w:highlight w:val="yellow"/>
        </w:rPr>
        <w:br/>
      </w:r>
      <w:r w:rsidRPr="00A73146">
        <w:rPr>
          <w:rFonts w:ascii="Helvetica" w:eastAsia="Times New Roman" w:hAnsi="Helvetica"/>
          <w:color w:val="808080"/>
          <w:sz w:val="20"/>
          <w:szCs w:val="20"/>
          <w:highlight w:val="yellow"/>
        </w:rPr>
        <w:t xml:space="preserve">* Confusing presentation of the sGCCA algorithm. The notation for </w:t>
      </w:r>
      <w:commentRangeStart w:id="0"/>
      <w:proofErr w:type="spellStart"/>
      <w:r w:rsidRPr="00A73146">
        <w:rPr>
          <w:rFonts w:ascii="Helvetica" w:eastAsia="Times New Roman" w:hAnsi="Helvetica"/>
          <w:color w:val="808080"/>
          <w:sz w:val="20"/>
          <w:szCs w:val="20"/>
          <w:highlight w:val="yellow"/>
        </w:rPr>
        <w:t>a_h^k</w:t>
      </w:r>
      <w:proofErr w:type="spellEnd"/>
      <w:r w:rsidRPr="00A73146">
        <w:rPr>
          <w:rFonts w:ascii="Helvetica" w:eastAsia="Times New Roman" w:hAnsi="Helvetica"/>
          <w:color w:val="808080"/>
          <w:sz w:val="20"/>
          <w:szCs w:val="20"/>
          <w:highlight w:val="yellow"/>
        </w:rPr>
        <w:t xml:space="preserve"> </w:t>
      </w:r>
      <w:commentRangeEnd w:id="0"/>
      <w:r w:rsidRPr="00A73146">
        <w:rPr>
          <w:rStyle w:val="CommentReference"/>
          <w:rFonts w:ascii="Helvetica" w:hAnsi="Helvetica"/>
          <w:color w:val="808080"/>
          <w:sz w:val="20"/>
          <w:szCs w:val="20"/>
          <w:highlight w:val="yellow"/>
        </w:rPr>
        <w:commentReference w:id="0"/>
      </w:r>
      <w:r w:rsidRPr="00A73146">
        <w:rPr>
          <w:rFonts w:ascii="Helvetica" w:eastAsia="Times New Roman" w:hAnsi="Helvetica"/>
          <w:color w:val="808080"/>
          <w:sz w:val="20"/>
          <w:szCs w:val="20"/>
          <w:highlight w:val="yellow"/>
        </w:rPr>
        <w:t xml:space="preserve">is inconsistent, and more </w:t>
      </w:r>
      <w:r w:rsidRPr="00A73146">
        <w:rPr>
          <w:rFonts w:ascii="Helvetica" w:eastAsia="Times New Roman" w:hAnsi="Helvetica"/>
          <w:color w:val="808080"/>
          <w:sz w:val="20"/>
          <w:szCs w:val="20"/>
          <w:highlight w:val="yellow"/>
        </w:rPr>
        <w:lastRenderedPageBreak/>
        <w:t xml:space="preserve">importantly, all </w:t>
      </w:r>
      <w:proofErr w:type="spellStart"/>
      <w:r w:rsidRPr="00A73146">
        <w:rPr>
          <w:rFonts w:ascii="Helvetica" w:eastAsia="Times New Roman" w:hAnsi="Helvetica"/>
          <w:color w:val="808080"/>
          <w:sz w:val="20"/>
          <w:szCs w:val="20"/>
          <w:highlight w:val="yellow"/>
        </w:rPr>
        <w:t>a_h^k</w:t>
      </w:r>
      <w:proofErr w:type="spellEnd"/>
      <w:r w:rsidRPr="00A73146">
        <w:rPr>
          <w:rFonts w:ascii="Helvetica" w:eastAsia="Times New Roman" w:hAnsi="Helvetica"/>
          <w:color w:val="808080"/>
          <w:sz w:val="20"/>
          <w:szCs w:val="20"/>
          <w:highlight w:val="yellow"/>
        </w:rPr>
        <w:t xml:space="preserve"> are completely missing from the objective of the optimization problem. Further, the authors do not review how sGCCA solves the optimization problem.</w:t>
      </w:r>
      <w:r w:rsidRPr="00A73146">
        <w:rPr>
          <w:rFonts w:ascii="Helvetica" w:eastAsia="Times New Roman" w:hAnsi="Helvetica"/>
          <w:color w:val="808080"/>
          <w:sz w:val="20"/>
          <w:szCs w:val="20"/>
          <w:highlight w:val="yellow"/>
        </w:rPr>
        <w:br/>
        <w:t xml:space="preserve">* Never defining </w:t>
      </w:r>
      <w:proofErr w:type="spellStart"/>
      <w:r w:rsidRPr="00A73146">
        <w:rPr>
          <w:rFonts w:ascii="Helvetica" w:eastAsia="Times New Roman" w:hAnsi="Helvetica"/>
          <w:color w:val="808080"/>
          <w:sz w:val="20"/>
          <w:szCs w:val="20"/>
          <w:highlight w:val="yellow"/>
        </w:rPr>
        <w:t>sPLSDA</w:t>
      </w:r>
      <w:proofErr w:type="spellEnd"/>
      <w:r w:rsidRPr="00A73146">
        <w:rPr>
          <w:rFonts w:ascii="Helvetica" w:eastAsia="Times New Roman" w:hAnsi="Helvetica"/>
          <w:color w:val="808080"/>
          <w:sz w:val="20"/>
          <w:szCs w:val="20"/>
          <w:highlight w:val="yellow"/>
        </w:rPr>
        <w:br/>
        <w:t xml:space="preserve">* Never defining </w:t>
      </w:r>
      <w:proofErr w:type="spellStart"/>
      <w:r w:rsidRPr="00A73146">
        <w:rPr>
          <w:rFonts w:ascii="Helvetica" w:eastAsia="Times New Roman" w:hAnsi="Helvetica"/>
          <w:color w:val="808080"/>
          <w:sz w:val="20"/>
          <w:szCs w:val="20"/>
          <w:highlight w:val="yellow"/>
        </w:rPr>
        <w:t>N_new</w:t>
      </w:r>
      <w:proofErr w:type="spellEnd"/>
      <w:r w:rsidRPr="00A73146">
        <w:rPr>
          <w:rFonts w:ascii="Helvetica" w:eastAsia="Times New Roman" w:hAnsi="Helvetica"/>
          <w:color w:val="808080"/>
          <w:sz w:val="20"/>
          <w:szCs w:val="20"/>
          <w:highlight w:val="yellow"/>
        </w:rPr>
        <w:br/>
        <w:t>* “</w:t>
      </w:r>
      <w:proofErr w:type="spellStart"/>
      <w:r w:rsidRPr="00A73146">
        <w:rPr>
          <w:rFonts w:ascii="Helvetica" w:eastAsia="Times New Roman" w:hAnsi="Helvetica"/>
          <w:color w:val="808080"/>
          <w:sz w:val="20"/>
          <w:szCs w:val="20"/>
          <w:highlight w:val="yellow"/>
        </w:rPr>
        <w:t>validatio</w:t>
      </w:r>
      <w:proofErr w:type="spellEnd"/>
      <w:r w:rsidRPr="00A73146">
        <w:rPr>
          <w:rFonts w:ascii="Helvetica" w:eastAsia="Times New Roman" w:hAnsi="Helvetica"/>
          <w:color w:val="808080"/>
          <w:sz w:val="20"/>
          <w:szCs w:val="20"/>
          <w:highlight w:val="yellow"/>
        </w:rPr>
        <w:t>” —&gt; “validation” (page 2)</w:t>
      </w:r>
      <w:r w:rsidRPr="00A73146">
        <w:rPr>
          <w:rFonts w:ascii="Helvetica" w:eastAsia="Times New Roman" w:hAnsi="Helvetica"/>
          <w:color w:val="000000"/>
          <w:sz w:val="20"/>
          <w:szCs w:val="20"/>
          <w:highlight w:val="yellow"/>
        </w:rPr>
        <w:br/>
      </w:r>
    </w:p>
    <w:p w14:paraId="7F0252AD" w14:textId="7F2519B3" w:rsidR="00351EF4" w:rsidRPr="00AD6C37" w:rsidRDefault="00351EF4" w:rsidP="000071FA">
      <w:pPr>
        <w:rPr>
          <w:rFonts w:ascii="Helvetica" w:eastAsia="Times New Roman" w:hAnsi="Helvetica"/>
          <w:color w:val="808080"/>
          <w:sz w:val="20"/>
          <w:szCs w:val="20"/>
        </w:rPr>
      </w:pPr>
      <w:r w:rsidRPr="00A73146">
        <w:rPr>
          <w:rFonts w:ascii="Helvetica" w:eastAsia="Times New Roman" w:hAnsi="Helvetica"/>
          <w:color w:val="808080"/>
          <w:sz w:val="20"/>
          <w:szCs w:val="20"/>
          <w:highlight w:val="yellow"/>
        </w:rPr>
        <w:t>TO ADD!</w:t>
      </w:r>
    </w:p>
    <w:p w14:paraId="6320E02E" w14:textId="2964B381" w:rsidR="000071FA" w:rsidRPr="00AD6C37" w:rsidRDefault="000071FA" w:rsidP="000071FA">
      <w:pPr>
        <w:rPr>
          <w:rFonts w:ascii="Helvetica" w:eastAsia="Times New Roman" w:hAnsi="Helvetica"/>
          <w:color w:val="808080"/>
          <w:sz w:val="20"/>
          <w:szCs w:val="20"/>
        </w:rPr>
      </w:pPr>
      <w:r w:rsidRPr="00AD6C37">
        <w:rPr>
          <w:rFonts w:ascii="Helvetica" w:eastAsia="Times New Roman" w:hAnsi="Helvetica"/>
          <w:color w:val="000000"/>
          <w:sz w:val="20"/>
          <w:szCs w:val="20"/>
        </w:rPr>
        <w:br/>
      </w:r>
      <w:r w:rsidRPr="00AD6C37">
        <w:rPr>
          <w:rFonts w:ascii="Helvetica" w:eastAsia="Times New Roman" w:hAnsi="Helvetica"/>
          <w:color w:val="808080"/>
          <w:sz w:val="20"/>
          <w:szCs w:val="20"/>
        </w:rPr>
        <w:t>(2) The results on simulated and real data are also concerning, particularly in the comparatively worse performance of DIABLO (full) at classification (full refers to the design matrix which controls which omics datasets are “connected”).</w:t>
      </w:r>
      <w:r w:rsidRPr="00AD6C37">
        <w:rPr>
          <w:rFonts w:ascii="Helvetica" w:eastAsia="Times New Roman" w:hAnsi="Helvetica"/>
          <w:color w:val="808080"/>
          <w:sz w:val="20"/>
          <w:szCs w:val="20"/>
        </w:rPr>
        <w:br/>
        <w:t xml:space="preserve">* It is concerning that DIABLO (full) has the worst phenotypic classification performance on simulated data. The authors claim that there is a tradeoff between discrimination and correlation, and that DIABLO is better at selecting interpretable variables. This makes </w:t>
      </w:r>
      <w:proofErr w:type="gramStart"/>
      <w:r w:rsidRPr="00AD6C37">
        <w:rPr>
          <w:rFonts w:ascii="Helvetica" w:eastAsia="Times New Roman" w:hAnsi="Helvetica"/>
          <w:color w:val="808080"/>
          <w:sz w:val="20"/>
          <w:szCs w:val="20"/>
        </w:rPr>
        <w:t>sense, but</w:t>
      </w:r>
      <w:proofErr w:type="gramEnd"/>
      <w:r w:rsidRPr="00AD6C37">
        <w:rPr>
          <w:rFonts w:ascii="Helvetica" w:eastAsia="Times New Roman" w:hAnsi="Helvetica"/>
          <w:color w:val="808080"/>
          <w:sz w:val="20"/>
          <w:szCs w:val="20"/>
        </w:rPr>
        <w:t xml:space="preserve"> is unexplored and incomplete. The authors should extend their simulation analysis to show settings in which DIABLO (full) is at least as good as existing methods, and whether the design matrix can be used to achieve stronger classification performance even in the current simulated data setup.</w:t>
      </w:r>
    </w:p>
    <w:p w14:paraId="17472F09" w14:textId="20E43793" w:rsidR="00AF66D3" w:rsidRPr="00AD6C37" w:rsidRDefault="00AF66D3" w:rsidP="000071FA">
      <w:pPr>
        <w:rPr>
          <w:rFonts w:ascii="Helvetica" w:eastAsia="Times New Roman" w:hAnsi="Helvetica"/>
          <w:color w:val="808080" w:themeColor="background1" w:themeShade="80"/>
          <w:sz w:val="20"/>
          <w:szCs w:val="20"/>
        </w:rPr>
      </w:pPr>
      <w:r w:rsidRPr="00AD6C37">
        <w:rPr>
          <w:rFonts w:ascii="Helvetica" w:eastAsia="Times New Roman" w:hAnsi="Helvetica"/>
          <w:color w:val="808080" w:themeColor="background1" w:themeShade="80"/>
          <w:sz w:val="20"/>
          <w:szCs w:val="20"/>
        </w:rPr>
        <w:t xml:space="preserve">* On simulated data, the authors only perform limited benchmarking against existing approaches, only comparing to </w:t>
      </w:r>
      <w:proofErr w:type="spellStart"/>
      <w:r w:rsidRPr="00AD6C37">
        <w:rPr>
          <w:rFonts w:ascii="Helvetica" w:eastAsia="Times New Roman" w:hAnsi="Helvetica"/>
          <w:color w:val="808080" w:themeColor="background1" w:themeShade="80"/>
          <w:sz w:val="20"/>
          <w:szCs w:val="20"/>
        </w:rPr>
        <w:t>sPLSDA</w:t>
      </w:r>
      <w:proofErr w:type="spellEnd"/>
      <w:r w:rsidRPr="00AD6C37">
        <w:rPr>
          <w:rFonts w:ascii="Helvetica" w:eastAsia="Times New Roman" w:hAnsi="Helvetica"/>
          <w:color w:val="808080" w:themeColor="background1" w:themeShade="80"/>
          <w:sz w:val="20"/>
          <w:szCs w:val="20"/>
        </w:rPr>
        <w:t>, and do not provide an explanation for this missing analysis. There is more extensive benchmarking on real data.</w:t>
      </w:r>
    </w:p>
    <w:p w14:paraId="7F451FBF" w14:textId="77777777" w:rsidR="000071FA" w:rsidRPr="00AD6C37" w:rsidRDefault="000071FA" w:rsidP="000071FA">
      <w:pPr>
        <w:rPr>
          <w:rFonts w:ascii="Helvetica" w:eastAsia="Times New Roman" w:hAnsi="Helvetica"/>
          <w:color w:val="000000"/>
          <w:sz w:val="20"/>
          <w:szCs w:val="20"/>
        </w:rPr>
      </w:pPr>
    </w:p>
    <w:p w14:paraId="19DFD6D4" w14:textId="77777777" w:rsidR="000071FA" w:rsidRPr="00AD6C37" w:rsidRDefault="000071FA" w:rsidP="000071FA">
      <w:pPr>
        <w:rPr>
          <w:rFonts w:ascii="Helvetica" w:eastAsia="Times New Roman" w:hAnsi="Helvetica"/>
          <w:color w:val="000000"/>
          <w:sz w:val="20"/>
          <w:szCs w:val="20"/>
        </w:rPr>
      </w:pPr>
      <w:r w:rsidRPr="00AD6C37">
        <w:rPr>
          <w:rFonts w:ascii="Helvetica" w:eastAsia="Times New Roman" w:hAnsi="Helvetica"/>
          <w:color w:val="000000"/>
          <w:sz w:val="20"/>
          <w:szCs w:val="20"/>
        </w:rPr>
        <w:t>In agreement with the reviewer, we have extended the simulation analyses to address a number of other questions:</w:t>
      </w:r>
    </w:p>
    <w:p w14:paraId="3B4140FB" w14:textId="77777777" w:rsidR="000071FA" w:rsidRPr="00AD6C37" w:rsidRDefault="000071FA" w:rsidP="000071FA">
      <w:pPr>
        <w:numPr>
          <w:ilvl w:val="0"/>
          <w:numId w:val="2"/>
        </w:numPr>
        <w:contextualSpacing/>
        <w:rPr>
          <w:rFonts w:ascii="Helvetica" w:eastAsia="Times New Roman" w:hAnsi="Helvetica"/>
          <w:color w:val="000000"/>
          <w:sz w:val="20"/>
          <w:szCs w:val="20"/>
        </w:rPr>
      </w:pPr>
      <w:r w:rsidRPr="00AD6C37">
        <w:rPr>
          <w:rFonts w:ascii="Helvetica" w:eastAsia="Times New Roman" w:hAnsi="Helvetica"/>
          <w:color w:val="000000"/>
          <w:sz w:val="20"/>
          <w:szCs w:val="20"/>
        </w:rPr>
        <w:t>Relationship between the covariance (between datasets) and the error rate and number of variables selected</w:t>
      </w:r>
    </w:p>
    <w:p w14:paraId="72C26198" w14:textId="0C8252B0" w:rsidR="00270A87" w:rsidRPr="00AD6C37" w:rsidRDefault="000071FA" w:rsidP="00270A87">
      <w:pPr>
        <w:numPr>
          <w:ilvl w:val="0"/>
          <w:numId w:val="2"/>
        </w:numPr>
        <w:contextualSpacing/>
        <w:rPr>
          <w:rFonts w:ascii="Helvetica" w:eastAsia="Times New Roman" w:hAnsi="Helvetica"/>
          <w:color w:val="000000"/>
          <w:sz w:val="20"/>
          <w:szCs w:val="20"/>
        </w:rPr>
      </w:pPr>
      <w:r w:rsidRPr="00AD6C37">
        <w:rPr>
          <w:rFonts w:ascii="Helvetica" w:eastAsia="Times New Roman" w:hAnsi="Helvetica"/>
          <w:color w:val="000000"/>
          <w:sz w:val="20"/>
          <w:szCs w:val="20"/>
        </w:rPr>
        <w:t>Improving the classification error rate of the full design by adding more uncorrelated (independent) information through additional components</w:t>
      </w:r>
    </w:p>
    <w:p w14:paraId="69C44222" w14:textId="7EC2FA41" w:rsidR="00270A87" w:rsidRPr="00AD6C37" w:rsidRDefault="004A5EF0" w:rsidP="00270A87">
      <w:pPr>
        <w:contextualSpacing/>
        <w:rPr>
          <w:rFonts w:ascii="Helvetica" w:eastAsia="Times New Roman" w:hAnsi="Helvetica"/>
          <w:color w:val="000000"/>
          <w:sz w:val="20"/>
          <w:szCs w:val="20"/>
        </w:rPr>
      </w:pPr>
      <w:r w:rsidRPr="00AD6C37">
        <w:rPr>
          <w:rFonts w:ascii="Helvetica" w:eastAsia="Times New Roman" w:hAnsi="Helvetica"/>
          <w:noProof/>
          <w:color w:val="000000"/>
          <w:sz w:val="20"/>
          <w:szCs w:val="20"/>
        </w:rPr>
        <w:drawing>
          <wp:anchor distT="0" distB="0" distL="114300" distR="114300" simplePos="0" relativeHeight="251661312" behindDoc="0" locked="0" layoutInCell="1" allowOverlap="1" wp14:anchorId="19078268" wp14:editId="0060E83E">
            <wp:simplePos x="0" y="0"/>
            <wp:positionH relativeFrom="column">
              <wp:posOffset>25400</wp:posOffset>
            </wp:positionH>
            <wp:positionV relativeFrom="paragraph">
              <wp:posOffset>0</wp:posOffset>
            </wp:positionV>
            <wp:extent cx="2433320" cy="2658745"/>
            <wp:effectExtent l="0" t="0" r="508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ure1A.png"/>
                    <pic:cNvPicPr/>
                  </pic:nvPicPr>
                  <pic:blipFill rotWithShape="1">
                    <a:blip r:embed="rId9" cstate="print">
                      <a:extLst>
                        <a:ext uri="{28A0092B-C50C-407E-A947-70E740481C1C}">
                          <a14:useLocalDpi xmlns:a14="http://schemas.microsoft.com/office/drawing/2010/main" val="0"/>
                        </a:ext>
                      </a:extLst>
                    </a:blip>
                    <a:srcRect l="17839" t="8027" r="21945" b="26187"/>
                    <a:stretch/>
                  </pic:blipFill>
                  <pic:spPr bwMode="auto">
                    <a:xfrm>
                      <a:off x="0" y="0"/>
                      <a:ext cx="2433320" cy="26587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C34453A" w14:textId="7AC8E4CA" w:rsidR="000071FA" w:rsidRPr="00AD6C37" w:rsidRDefault="000071FA" w:rsidP="00270A87">
      <w:pPr>
        <w:rPr>
          <w:rFonts w:ascii="Helvetica" w:eastAsia="Times New Roman" w:hAnsi="Helvetica"/>
          <w:color w:val="000000"/>
          <w:sz w:val="20"/>
          <w:szCs w:val="20"/>
        </w:rPr>
      </w:pPr>
      <w:r w:rsidRPr="00AD6C37">
        <w:rPr>
          <w:rFonts w:ascii="Helvetica" w:hAnsi="Helvetica"/>
          <w:sz w:val="20"/>
          <w:szCs w:val="20"/>
          <w:lang w:val="en-CA"/>
        </w:rPr>
        <w:t xml:space="preserve">Three datasets were simulated each with 200 observations (n) and 260 variables (p). The 200 observations were split equally over two groups (G1 and G2), whereas the 260 variables were generated by varying the </w:t>
      </w:r>
      <w:r w:rsidR="00416714" w:rsidRPr="00AD6C37">
        <w:rPr>
          <w:rFonts w:ascii="Helvetica" w:hAnsi="Helvetica"/>
          <w:sz w:val="20"/>
          <w:szCs w:val="20"/>
          <w:lang w:val="en-CA"/>
        </w:rPr>
        <w:t>covariance</w:t>
      </w:r>
      <w:r w:rsidRPr="00AD6C37">
        <w:rPr>
          <w:rFonts w:ascii="Helvetica" w:hAnsi="Helvetica"/>
          <w:sz w:val="20"/>
          <w:szCs w:val="20"/>
          <w:lang w:val="en-CA"/>
        </w:rPr>
        <w:t xml:space="preserve"> (</w:t>
      </w:r>
      <m:oMath>
        <m:sSubSup>
          <m:sSubSupPr>
            <m:ctrlPr>
              <w:rPr>
                <w:rFonts w:ascii="Cambria Math" w:hAnsi="Cambria Math"/>
                <w:i/>
                <w:sz w:val="20"/>
                <w:szCs w:val="20"/>
                <w:lang w:val="en-CA"/>
              </w:rPr>
            </m:ctrlPr>
          </m:sSubSupPr>
          <m:e>
            <m:r>
              <w:rPr>
                <w:rFonts w:ascii="Cambria Math" w:hAnsi="Cambria Math"/>
                <w:sz w:val="20"/>
                <w:szCs w:val="20"/>
                <w:lang w:val="en-CA"/>
              </w:rPr>
              <m:t>σ</m:t>
            </m:r>
          </m:e>
          <m:sub>
            <m:r>
              <w:rPr>
                <w:rFonts w:ascii="Cambria Math" w:hAnsi="Cambria Math"/>
                <w:sz w:val="20"/>
                <w:szCs w:val="20"/>
                <w:lang w:val="en-CA"/>
              </w:rPr>
              <m:t>XY</m:t>
            </m:r>
          </m:sub>
          <m:sup>
            <m:r>
              <w:rPr>
                <w:rFonts w:ascii="Cambria Math" w:hAnsi="Cambria Math"/>
                <w:sz w:val="20"/>
                <w:szCs w:val="20"/>
                <w:lang w:val="en-CA"/>
              </w:rPr>
              <m:t>2</m:t>
            </m:r>
          </m:sup>
        </m:sSubSup>
        <m:r>
          <w:rPr>
            <w:rFonts w:ascii="Cambria Math" w:hAnsi="Cambria Math"/>
            <w:sz w:val="20"/>
            <w:szCs w:val="20"/>
            <w:lang w:val="en-CA"/>
          </w:rPr>
          <m:t>=[0,5,10,15]</m:t>
        </m:r>
      </m:oMath>
      <w:r w:rsidRPr="00AD6C37">
        <w:rPr>
          <w:rFonts w:ascii="Helvetica" w:hAnsi="Helvetica"/>
          <w:sz w:val="20"/>
          <w:szCs w:val="20"/>
          <w:lang w:val="en-CA"/>
        </w:rPr>
        <w:t xml:space="preserve">) between datasets and </w:t>
      </w:r>
      <w:r w:rsidRPr="00AD6C37">
        <w:rPr>
          <w:rFonts w:ascii="Helvetica" w:hAnsi="Helvetica"/>
          <w:color w:val="000000"/>
          <w:sz w:val="20"/>
          <w:szCs w:val="20"/>
          <w:lang w:val="en-CA"/>
        </w:rPr>
        <w:t>fold-change (</w:t>
      </w:r>
      <w:r w:rsidRPr="00AD6C37">
        <w:rPr>
          <w:rFonts w:ascii="Helvetica" w:hAnsi="Helvetica"/>
          <w:color w:val="000000"/>
          <w:sz w:val="20"/>
          <w:szCs w:val="20"/>
        </w:rPr>
        <w:t>δ</w:t>
      </w:r>
      <w:r w:rsidR="00365860" w:rsidRPr="00AD6C37">
        <w:rPr>
          <w:rFonts w:ascii="Helvetica" w:hAnsi="Helvetica"/>
          <w:color w:val="000000"/>
          <w:sz w:val="20"/>
          <w:szCs w:val="20"/>
        </w:rPr>
        <w:t>=[0,1,2]</w:t>
      </w:r>
      <w:r w:rsidRPr="00AD6C37">
        <w:rPr>
          <w:rFonts w:ascii="Helvetica" w:hAnsi="Helvetica"/>
          <w:color w:val="000000"/>
          <w:sz w:val="20"/>
          <w:szCs w:val="20"/>
          <w:lang w:val="en-CA"/>
        </w:rPr>
        <w:t xml:space="preserve">) between G1 </w:t>
      </w:r>
      <w:r w:rsidRPr="00AD6C37">
        <w:rPr>
          <w:rFonts w:ascii="Helvetica" w:hAnsi="Helvetica"/>
          <w:sz w:val="20"/>
          <w:szCs w:val="20"/>
          <w:lang w:val="en-CA"/>
        </w:rPr>
        <w:t>and G2: 30 correlated-discriminatory (</w:t>
      </w:r>
      <w:proofErr w:type="spellStart"/>
      <w:r w:rsidRPr="00AD6C37">
        <w:rPr>
          <w:rFonts w:ascii="Helvetica" w:hAnsi="Helvetica"/>
          <w:sz w:val="20"/>
          <w:szCs w:val="20"/>
          <w:lang w:val="en-CA"/>
        </w:rPr>
        <w:t>corDis</w:t>
      </w:r>
      <w:proofErr w:type="spellEnd"/>
      <w:r w:rsidRPr="00AD6C37">
        <w:rPr>
          <w:rFonts w:ascii="Helvetica" w:hAnsi="Helvetica"/>
          <w:sz w:val="20"/>
          <w:szCs w:val="20"/>
          <w:lang w:val="en-CA"/>
        </w:rPr>
        <w:t>) variables, 30 uncorrelated-discriminatory (</w:t>
      </w:r>
      <w:proofErr w:type="spellStart"/>
      <w:r w:rsidRPr="00AD6C37">
        <w:rPr>
          <w:rFonts w:ascii="Helvetica" w:hAnsi="Helvetica"/>
          <w:sz w:val="20"/>
          <w:szCs w:val="20"/>
          <w:lang w:val="en-CA"/>
        </w:rPr>
        <w:t>unCorDis</w:t>
      </w:r>
      <w:proofErr w:type="spellEnd"/>
      <w:r w:rsidRPr="00AD6C37">
        <w:rPr>
          <w:rFonts w:ascii="Helvetica" w:hAnsi="Helvetica"/>
          <w:sz w:val="20"/>
          <w:szCs w:val="20"/>
          <w:lang w:val="en-CA"/>
        </w:rPr>
        <w:t>) variables, 100 correlated-</w:t>
      </w:r>
      <w:proofErr w:type="spellStart"/>
      <w:r w:rsidRPr="00AD6C37">
        <w:rPr>
          <w:rFonts w:ascii="Helvetica" w:hAnsi="Helvetica"/>
          <w:sz w:val="20"/>
          <w:szCs w:val="20"/>
          <w:lang w:val="en-CA"/>
        </w:rPr>
        <w:t>nondiscriminatory</w:t>
      </w:r>
      <w:proofErr w:type="spellEnd"/>
      <w:r w:rsidRPr="00AD6C37">
        <w:rPr>
          <w:rFonts w:ascii="Helvetica" w:hAnsi="Helvetica"/>
          <w:sz w:val="20"/>
          <w:szCs w:val="20"/>
          <w:lang w:val="en-CA"/>
        </w:rPr>
        <w:t xml:space="preserve"> (</w:t>
      </w:r>
      <w:proofErr w:type="spellStart"/>
      <w:r w:rsidRPr="00AD6C37">
        <w:rPr>
          <w:rFonts w:ascii="Helvetica" w:hAnsi="Helvetica"/>
          <w:sz w:val="20"/>
          <w:szCs w:val="20"/>
          <w:lang w:val="en-CA"/>
        </w:rPr>
        <w:t>corNonDis</w:t>
      </w:r>
      <w:proofErr w:type="spellEnd"/>
      <w:r w:rsidRPr="00AD6C37">
        <w:rPr>
          <w:rFonts w:ascii="Helvetica" w:hAnsi="Helvetica"/>
          <w:sz w:val="20"/>
          <w:szCs w:val="20"/>
          <w:lang w:val="en-CA"/>
        </w:rPr>
        <w:t>) variables, and 100 uncorrelated-</w:t>
      </w:r>
      <w:proofErr w:type="spellStart"/>
      <w:r w:rsidRPr="00AD6C37">
        <w:rPr>
          <w:rFonts w:ascii="Helvetica" w:hAnsi="Helvetica"/>
          <w:sz w:val="20"/>
          <w:szCs w:val="20"/>
          <w:lang w:val="en-CA"/>
        </w:rPr>
        <w:t>nondiscriminatory</w:t>
      </w:r>
      <w:proofErr w:type="spellEnd"/>
      <w:r w:rsidRPr="00AD6C37">
        <w:rPr>
          <w:rFonts w:ascii="Helvetica" w:hAnsi="Helvetica"/>
          <w:sz w:val="20"/>
          <w:szCs w:val="20"/>
          <w:lang w:val="en-CA"/>
        </w:rPr>
        <w:t xml:space="preserve"> (</w:t>
      </w:r>
      <w:proofErr w:type="spellStart"/>
      <w:r w:rsidRPr="00AD6C37">
        <w:rPr>
          <w:rFonts w:ascii="Helvetica" w:hAnsi="Helvetica"/>
          <w:sz w:val="20"/>
          <w:szCs w:val="20"/>
          <w:lang w:val="en-CA"/>
        </w:rPr>
        <w:t>unCorNonDis</w:t>
      </w:r>
      <w:proofErr w:type="spellEnd"/>
      <w:r w:rsidRPr="00AD6C37">
        <w:rPr>
          <w:rFonts w:ascii="Helvetica" w:hAnsi="Helvetica"/>
          <w:sz w:val="20"/>
          <w:szCs w:val="20"/>
          <w:lang w:val="en-CA"/>
        </w:rPr>
        <w:t xml:space="preserve">) variables </w:t>
      </w:r>
      <w:r w:rsidR="00365860" w:rsidRPr="00AD6C37">
        <w:rPr>
          <w:rFonts w:ascii="Helvetica" w:hAnsi="Helvetica"/>
          <w:sz w:val="20"/>
          <w:szCs w:val="20"/>
          <w:lang w:val="en-CA"/>
        </w:rPr>
        <w:t xml:space="preserve">were simulated </w:t>
      </w:r>
      <w:r w:rsidRPr="00AD6C37">
        <w:rPr>
          <w:rFonts w:ascii="Helvetica" w:hAnsi="Helvetica"/>
          <w:sz w:val="20"/>
          <w:szCs w:val="20"/>
          <w:lang w:val="en-CA"/>
        </w:rPr>
        <w:t>(</w:t>
      </w:r>
      <w:r w:rsidR="00E25E54" w:rsidRPr="00AD6C37">
        <w:rPr>
          <w:rFonts w:ascii="Helvetica" w:hAnsi="Helvetica"/>
          <w:sz w:val="20"/>
          <w:szCs w:val="20"/>
          <w:lang w:val="en-CA"/>
        </w:rPr>
        <w:t>Figure 1A</w:t>
      </w:r>
      <w:r w:rsidRPr="00AD6C37">
        <w:rPr>
          <w:rFonts w:ascii="Helvetica" w:hAnsi="Helvetica"/>
          <w:sz w:val="20"/>
          <w:szCs w:val="20"/>
          <w:lang w:val="en-CA"/>
        </w:rPr>
        <w:t>). The resulting dataset was of the form:</w:t>
      </w:r>
    </w:p>
    <w:p w14:paraId="3C50868E" w14:textId="77777777" w:rsidR="000071FA" w:rsidRPr="00AD6C37" w:rsidRDefault="000071FA" w:rsidP="000071FA">
      <w:pPr>
        <w:rPr>
          <w:rFonts w:ascii="Helvetica" w:eastAsia="Times New Roman" w:hAnsi="Helvetica"/>
          <w:color w:val="000000"/>
          <w:sz w:val="20"/>
          <w:szCs w:val="20"/>
        </w:rPr>
      </w:pPr>
    </w:p>
    <w:p w14:paraId="7846D02C" w14:textId="77777777" w:rsidR="000071FA" w:rsidRPr="00AD6C37" w:rsidRDefault="00CC198A" w:rsidP="000071FA">
      <w:pPr>
        <w:jc w:val="center"/>
        <w:rPr>
          <w:rFonts w:ascii="Helvetica" w:eastAsia="Times New Roman" w:hAnsi="Helvetica"/>
          <w:color w:val="000000"/>
          <w:sz w:val="20"/>
          <w:szCs w:val="20"/>
        </w:rPr>
      </w:pPr>
      <m:oMath>
        <m:sSub>
          <m:sSubPr>
            <m:ctrlPr>
              <w:ins w:id="1" w:author="Amrit" w:date="2018-10-03T10:09:00Z">
                <w:rPr>
                  <w:rFonts w:ascii="Cambria Math" w:eastAsia="Times New Roman" w:hAnsi="Cambria Math"/>
                  <w:i/>
                  <w:color w:val="000000"/>
                  <w:sz w:val="20"/>
                  <w:szCs w:val="20"/>
                </w:rPr>
              </w:ins>
            </m:ctrlPr>
          </m:sSubPr>
          <m:e>
            <m:r>
              <w:ins w:id="2" w:author="Amrit" w:date="2018-10-03T10:09:00Z">
                <w:rPr>
                  <w:rFonts w:ascii="Cambria Math" w:eastAsia="Times New Roman" w:hAnsi="Cambria Math"/>
                  <w:color w:val="000000"/>
                  <w:sz w:val="20"/>
                  <w:szCs w:val="20"/>
                </w:rPr>
                <m:t>X</m:t>
              </w:ins>
            </m:r>
          </m:e>
          <m:sub>
            <m:r>
              <w:ins w:id="3" w:author="Amrit" w:date="2018-10-03T10:09:00Z">
                <w:rPr>
                  <w:rFonts w:ascii="Cambria Math" w:eastAsia="Times New Roman" w:hAnsi="Cambria Math"/>
                  <w:color w:val="000000"/>
                  <w:sz w:val="20"/>
                  <w:szCs w:val="20"/>
                </w:rPr>
                <m:t>j</m:t>
              </w:ins>
            </m:r>
          </m:sub>
        </m:sSub>
        <m:r>
          <w:ins w:id="4" w:author="Amrit" w:date="2018-10-03T10:07:00Z">
            <w:rPr>
              <w:rFonts w:ascii="Cambria Math" w:eastAsia="Times New Roman" w:hAnsi="Cambria Math"/>
              <w:color w:val="000000"/>
              <w:sz w:val="20"/>
              <w:szCs w:val="20"/>
            </w:rPr>
            <m:t>=</m:t>
          </w:ins>
        </m:r>
        <m:d>
          <m:dPr>
            <m:begChr m:val="["/>
            <m:endChr m:val="|"/>
            <m:ctrlPr>
              <w:ins w:id="5" w:author="Amrit" w:date="2018-10-03T10:07:00Z">
                <w:rPr>
                  <w:rFonts w:ascii="Cambria Math" w:eastAsia="Times New Roman" w:hAnsi="Cambria Math"/>
                  <w:i/>
                  <w:color w:val="000000"/>
                  <w:sz w:val="20"/>
                  <w:szCs w:val="20"/>
                </w:rPr>
              </w:ins>
            </m:ctrlPr>
          </m:dPr>
          <m:e>
            <m:r>
              <w:ins w:id="6" w:author="Amrit" w:date="2018-10-03T10:07:00Z">
                <w:rPr>
                  <w:rFonts w:ascii="Cambria Math" w:eastAsia="Times New Roman" w:hAnsi="Cambria Math"/>
                  <w:color w:val="000000"/>
                  <w:sz w:val="20"/>
                  <w:szCs w:val="20"/>
                </w:rPr>
                <m:t xml:space="preserve"> </m:t>
              </w:ins>
            </m:r>
            <m:sSubSup>
              <m:sSubSupPr>
                <m:ctrlPr>
                  <w:ins w:id="7" w:author="Amrit" w:date="2018-10-03T10:32:00Z">
                    <w:rPr>
                      <w:rFonts w:ascii="Cambria Math" w:eastAsia="Times New Roman" w:hAnsi="Cambria Math"/>
                      <w:i/>
                      <w:color w:val="000000"/>
                      <w:sz w:val="20"/>
                      <w:szCs w:val="20"/>
                    </w:rPr>
                  </w:ins>
                </m:ctrlPr>
              </m:sSubSupPr>
              <m:e>
                <m:r>
                  <w:ins w:id="8" w:author="Amrit" w:date="2018-10-03T10:32:00Z">
                    <w:rPr>
                      <w:rFonts w:ascii="Cambria Math" w:eastAsia="Times New Roman" w:hAnsi="Cambria Math"/>
                      <w:color w:val="000000"/>
                      <w:sz w:val="20"/>
                      <w:szCs w:val="20"/>
                    </w:rPr>
                    <m:t>X</m:t>
                  </w:ins>
                </m:r>
              </m:e>
              <m:sub>
                <m:r>
                  <w:ins w:id="9" w:author="Amrit" w:date="2018-10-03T10:32:00Z">
                    <w:rPr>
                      <w:rFonts w:ascii="Cambria Math" w:eastAsia="Times New Roman" w:hAnsi="Cambria Math"/>
                      <w:color w:val="000000"/>
                      <w:sz w:val="20"/>
                      <w:szCs w:val="20"/>
                    </w:rPr>
                    <m:t>j</m:t>
                  </w:ins>
                </m:r>
              </m:sub>
              <m:sup>
                <m:r>
                  <w:ins w:id="10" w:author="Amrit" w:date="2018-10-03T10:32:00Z">
                    <w:rPr>
                      <w:rFonts w:ascii="Cambria Math" w:eastAsia="Times New Roman" w:hAnsi="Cambria Math"/>
                      <w:color w:val="000000"/>
                      <w:sz w:val="20"/>
                      <w:szCs w:val="20"/>
                    </w:rPr>
                    <m:t>corDis</m:t>
                  </w:ins>
                </m:r>
              </m:sup>
            </m:sSubSup>
            <m:r>
              <w:ins w:id="11" w:author="Amrit" w:date="2018-10-03T10:07:00Z">
                <w:rPr>
                  <w:rFonts w:ascii="Cambria Math" w:eastAsia="Times New Roman" w:hAnsi="Cambria Math"/>
                  <w:color w:val="000000"/>
                  <w:sz w:val="20"/>
                  <w:szCs w:val="20"/>
                </w:rPr>
                <m:t xml:space="preserve"> </m:t>
              </w:ins>
            </m:r>
          </m:e>
        </m:d>
        <m:r>
          <w:ins w:id="12" w:author="Amrit" w:date="2018-10-03T10:07:00Z">
            <w:rPr>
              <w:rFonts w:ascii="Cambria Math" w:eastAsia="Times New Roman" w:hAnsi="Cambria Math"/>
              <w:color w:val="000000"/>
              <w:sz w:val="20"/>
              <w:szCs w:val="20"/>
            </w:rPr>
            <m:t xml:space="preserve"> </m:t>
          </w:ins>
        </m:r>
        <m:sSubSup>
          <m:sSubSupPr>
            <m:ctrlPr>
              <w:ins w:id="13" w:author="Amrit" w:date="2018-10-03T10:32:00Z">
                <w:rPr>
                  <w:rFonts w:ascii="Cambria Math" w:eastAsia="Times New Roman" w:hAnsi="Cambria Math"/>
                  <w:i/>
                  <w:color w:val="000000"/>
                  <w:sz w:val="20"/>
                  <w:szCs w:val="20"/>
                </w:rPr>
              </w:ins>
            </m:ctrlPr>
          </m:sSubSupPr>
          <m:e>
            <m:r>
              <w:ins w:id="14" w:author="Amrit" w:date="2018-10-03T10:32:00Z">
                <w:rPr>
                  <w:rFonts w:ascii="Cambria Math" w:eastAsia="Times New Roman" w:hAnsi="Cambria Math"/>
                  <w:color w:val="000000"/>
                  <w:sz w:val="20"/>
                  <w:szCs w:val="20"/>
                </w:rPr>
                <m:t>X</m:t>
              </w:ins>
            </m:r>
          </m:e>
          <m:sub>
            <m:r>
              <w:ins w:id="15" w:author="Amrit" w:date="2018-10-03T10:32:00Z">
                <w:rPr>
                  <w:rFonts w:ascii="Cambria Math" w:eastAsia="Times New Roman" w:hAnsi="Cambria Math"/>
                  <w:color w:val="000000"/>
                  <w:sz w:val="20"/>
                  <w:szCs w:val="20"/>
                </w:rPr>
                <m:t>j</m:t>
              </w:ins>
            </m:r>
          </m:sub>
          <m:sup>
            <m:r>
              <w:ins w:id="16" w:author="Amrit" w:date="2018-10-03T10:32:00Z">
                <w:rPr>
                  <w:rFonts w:ascii="Cambria Math" w:eastAsia="Times New Roman" w:hAnsi="Cambria Math"/>
                  <w:color w:val="000000"/>
                  <w:sz w:val="20"/>
                  <w:szCs w:val="20"/>
                </w:rPr>
                <m:t>unCorDis</m:t>
              </w:ins>
            </m:r>
          </m:sup>
        </m:sSubSup>
        <m:r>
          <w:ins w:id="17" w:author="Amrit" w:date="2018-10-03T10:07:00Z">
            <w:rPr>
              <w:rFonts w:ascii="Cambria Math" w:eastAsia="Times New Roman" w:hAnsi="Cambria Math"/>
              <w:color w:val="000000"/>
              <w:sz w:val="20"/>
              <w:szCs w:val="20"/>
            </w:rPr>
            <m:t xml:space="preserve"> </m:t>
          </w:ins>
        </m:r>
        <m:d>
          <m:dPr>
            <m:begChr m:val="|"/>
            <m:endChr m:val="|"/>
            <m:ctrlPr>
              <w:ins w:id="18" w:author="Amrit" w:date="2018-10-03T10:07:00Z">
                <w:rPr>
                  <w:rFonts w:ascii="Cambria Math" w:eastAsia="Times New Roman" w:hAnsi="Cambria Math"/>
                  <w:i/>
                  <w:color w:val="000000"/>
                  <w:sz w:val="20"/>
                  <w:szCs w:val="20"/>
                </w:rPr>
              </w:ins>
            </m:ctrlPr>
          </m:dPr>
          <m:e>
            <m:r>
              <w:ins w:id="19" w:author="Amrit" w:date="2018-10-03T10:07:00Z">
                <w:rPr>
                  <w:rFonts w:ascii="Cambria Math" w:eastAsia="Times New Roman" w:hAnsi="Cambria Math"/>
                  <w:color w:val="000000"/>
                  <w:sz w:val="20"/>
                  <w:szCs w:val="20"/>
                </w:rPr>
                <m:t xml:space="preserve"> </m:t>
              </w:ins>
            </m:r>
            <m:sSubSup>
              <m:sSubSupPr>
                <m:ctrlPr>
                  <w:ins w:id="20" w:author="Amrit" w:date="2018-10-03T10:32:00Z">
                    <w:rPr>
                      <w:rFonts w:ascii="Cambria Math" w:eastAsia="Times New Roman" w:hAnsi="Cambria Math"/>
                      <w:i/>
                      <w:color w:val="000000"/>
                      <w:sz w:val="20"/>
                      <w:szCs w:val="20"/>
                    </w:rPr>
                  </w:ins>
                </m:ctrlPr>
              </m:sSubSupPr>
              <m:e>
                <m:r>
                  <w:ins w:id="21" w:author="Amrit" w:date="2018-10-03T10:32:00Z">
                    <w:rPr>
                      <w:rFonts w:ascii="Cambria Math" w:eastAsia="Times New Roman" w:hAnsi="Cambria Math"/>
                      <w:color w:val="000000"/>
                      <w:sz w:val="20"/>
                      <w:szCs w:val="20"/>
                    </w:rPr>
                    <m:t>X</m:t>
                  </w:ins>
                </m:r>
              </m:e>
              <m:sub>
                <m:r>
                  <w:ins w:id="22" w:author="Amrit" w:date="2018-10-03T10:32:00Z">
                    <w:rPr>
                      <w:rFonts w:ascii="Cambria Math" w:eastAsia="Times New Roman" w:hAnsi="Cambria Math"/>
                      <w:color w:val="000000"/>
                      <w:sz w:val="20"/>
                      <w:szCs w:val="20"/>
                    </w:rPr>
                    <m:t>j</m:t>
                  </w:ins>
                </m:r>
              </m:sub>
              <m:sup>
                <m:r>
                  <w:ins w:id="23" w:author="Amrit" w:date="2018-10-03T10:32:00Z">
                    <w:rPr>
                      <w:rFonts w:ascii="Cambria Math" w:eastAsia="Times New Roman" w:hAnsi="Cambria Math"/>
                      <w:color w:val="000000"/>
                      <w:sz w:val="20"/>
                      <w:szCs w:val="20"/>
                    </w:rPr>
                    <m:t>corNonDis</m:t>
                  </w:ins>
                </m:r>
              </m:sup>
            </m:sSubSup>
            <m:r>
              <w:ins w:id="24" w:author="Amrit" w:date="2018-10-03T10:32:00Z">
                <w:rPr>
                  <w:rFonts w:ascii="Cambria Math" w:eastAsia="Times New Roman" w:hAnsi="Cambria Math"/>
                  <w:color w:val="000000"/>
                  <w:sz w:val="20"/>
                  <w:szCs w:val="20"/>
                </w:rPr>
                <m:t xml:space="preserve"> </m:t>
              </w:ins>
            </m:r>
          </m:e>
        </m:d>
        <m:r>
          <w:ins w:id="25" w:author="Amrit" w:date="2018-10-03T10:32:00Z">
            <w:rPr>
              <w:rFonts w:ascii="Cambria Math" w:eastAsia="Times New Roman" w:hAnsi="Cambria Math"/>
              <w:color w:val="000000"/>
              <w:sz w:val="20"/>
              <w:szCs w:val="20"/>
            </w:rPr>
            <m:t xml:space="preserve"> </m:t>
          </w:ins>
        </m:r>
        <m:sSubSup>
          <m:sSubSupPr>
            <m:ctrlPr>
              <w:ins w:id="26" w:author="Amrit" w:date="2018-10-03T10:32:00Z">
                <w:rPr>
                  <w:rFonts w:ascii="Cambria Math" w:eastAsia="Times New Roman" w:hAnsi="Cambria Math"/>
                  <w:i/>
                  <w:color w:val="000000"/>
                  <w:sz w:val="20"/>
                  <w:szCs w:val="20"/>
                </w:rPr>
              </w:ins>
            </m:ctrlPr>
          </m:sSubSupPr>
          <m:e>
            <m:r>
              <w:ins w:id="27" w:author="Amrit" w:date="2018-10-03T10:32:00Z">
                <w:rPr>
                  <w:rFonts w:ascii="Cambria Math" w:eastAsia="Times New Roman" w:hAnsi="Cambria Math"/>
                  <w:color w:val="000000"/>
                  <w:sz w:val="20"/>
                  <w:szCs w:val="20"/>
                </w:rPr>
                <m:t>X</m:t>
              </w:ins>
            </m:r>
          </m:e>
          <m:sub>
            <m:r>
              <w:ins w:id="28" w:author="Amrit" w:date="2018-10-03T10:32:00Z">
                <w:rPr>
                  <w:rFonts w:ascii="Cambria Math" w:eastAsia="Times New Roman" w:hAnsi="Cambria Math"/>
                  <w:color w:val="000000"/>
                  <w:sz w:val="20"/>
                  <w:szCs w:val="20"/>
                </w:rPr>
                <m:t>j</m:t>
              </w:ins>
            </m:r>
          </m:sub>
          <m:sup>
            <m:r>
              <w:ins w:id="29" w:author="Amrit" w:date="2018-10-03T10:32:00Z">
                <w:rPr>
                  <w:rFonts w:ascii="Cambria Math" w:eastAsia="Times New Roman" w:hAnsi="Cambria Math"/>
                  <w:color w:val="000000"/>
                  <w:sz w:val="20"/>
                  <w:szCs w:val="20"/>
                </w:rPr>
                <m:t>unCor</m:t>
              </w:ins>
            </m:r>
            <m:r>
              <w:ins w:id="30" w:author="Amrit" w:date="2018-10-03T10:33:00Z">
                <w:rPr>
                  <w:rFonts w:ascii="Cambria Math" w:eastAsia="Times New Roman" w:hAnsi="Cambria Math"/>
                  <w:color w:val="000000"/>
                  <w:sz w:val="20"/>
                  <w:szCs w:val="20"/>
                </w:rPr>
                <m:t>Non</m:t>
              </w:ins>
            </m:r>
            <m:r>
              <w:ins w:id="31" w:author="Amrit" w:date="2018-10-03T10:32:00Z">
                <w:rPr>
                  <w:rFonts w:ascii="Cambria Math" w:eastAsia="Times New Roman" w:hAnsi="Cambria Math"/>
                  <w:color w:val="000000"/>
                  <w:sz w:val="20"/>
                  <w:szCs w:val="20"/>
                </w:rPr>
                <m:t>Dis</m:t>
              </w:ins>
            </m:r>
          </m:sup>
        </m:sSubSup>
        <m:r>
          <w:ins w:id="32" w:author="Amrit" w:date="2018-10-03T10:07:00Z">
            <w:rPr>
              <w:rFonts w:ascii="Cambria Math" w:eastAsia="Times New Roman" w:hAnsi="Cambria Math"/>
              <w:color w:val="000000"/>
              <w:sz w:val="20"/>
              <w:szCs w:val="20"/>
            </w:rPr>
            <m:t xml:space="preserve"> ]</m:t>
          </w:ins>
        </m:r>
      </m:oMath>
      <w:r w:rsidR="000071FA" w:rsidRPr="00AD6C37">
        <w:rPr>
          <w:rFonts w:ascii="Helvetica" w:eastAsia="Times New Roman" w:hAnsi="Helvetica"/>
          <w:color w:val="000000"/>
          <w:sz w:val="20"/>
          <w:szCs w:val="20"/>
        </w:rPr>
        <w:t xml:space="preserve"> + </w:t>
      </w:r>
      <m:oMath>
        <m:sSub>
          <m:sSubPr>
            <m:ctrlPr>
              <w:ins w:id="33" w:author="Amrit" w:date="2018-10-03T10:33:00Z">
                <w:rPr>
                  <w:rFonts w:ascii="Cambria Math" w:eastAsia="Times New Roman" w:hAnsi="Cambria Math"/>
                  <w:i/>
                  <w:color w:val="000000"/>
                  <w:sz w:val="20"/>
                  <w:szCs w:val="20"/>
                </w:rPr>
              </w:ins>
            </m:ctrlPr>
          </m:sSubPr>
          <m:e>
            <m:r>
              <w:ins w:id="34" w:author="Amrit" w:date="2018-10-03T10:33:00Z">
                <w:rPr>
                  <w:rFonts w:ascii="Cambria Math" w:eastAsia="Times New Roman" w:hAnsi="Cambria Math"/>
                  <w:color w:val="000000"/>
                  <w:sz w:val="20"/>
                  <w:szCs w:val="20"/>
                </w:rPr>
                <m:t>E</m:t>
              </w:ins>
            </m:r>
          </m:e>
          <m:sub>
            <m:r>
              <w:ins w:id="35" w:author="Amrit" w:date="2018-10-03T10:33:00Z">
                <w:rPr>
                  <w:rFonts w:ascii="Cambria Math" w:eastAsia="Times New Roman" w:hAnsi="Cambria Math"/>
                  <w:color w:val="000000"/>
                  <w:sz w:val="20"/>
                  <w:szCs w:val="20"/>
                </w:rPr>
                <m:t>j</m:t>
              </w:ins>
            </m:r>
          </m:sub>
        </m:sSub>
      </m:oMath>
      <w:r w:rsidR="000071FA" w:rsidRPr="00AD6C37">
        <w:rPr>
          <w:rFonts w:ascii="Helvetica" w:eastAsia="Times New Roman" w:hAnsi="Helvetica"/>
          <w:color w:val="000000"/>
          <w:sz w:val="20"/>
          <w:szCs w:val="20"/>
        </w:rPr>
        <w:t>, where j = 1, 2, 3</w:t>
      </w:r>
    </w:p>
    <w:p w14:paraId="4FAD18FA" w14:textId="77777777" w:rsidR="000071FA" w:rsidRPr="00AD6C37" w:rsidRDefault="000071FA" w:rsidP="000071FA">
      <w:pPr>
        <w:rPr>
          <w:rFonts w:ascii="Helvetica" w:eastAsia="Times New Roman" w:hAnsi="Helvetica"/>
          <w:color w:val="000000"/>
          <w:sz w:val="20"/>
          <w:szCs w:val="20"/>
        </w:rPr>
      </w:pPr>
    </w:p>
    <w:p w14:paraId="3EA4055D" w14:textId="27E543D9" w:rsidR="000071FA" w:rsidRPr="00AD6C37" w:rsidRDefault="00270A87" w:rsidP="000071FA">
      <w:pPr>
        <w:rPr>
          <w:rFonts w:ascii="Helvetica" w:hAnsi="Helvetica"/>
          <w:sz w:val="20"/>
          <w:szCs w:val="20"/>
          <w:lang w:val="en-CA"/>
        </w:rPr>
      </w:pPr>
      <w:r w:rsidRPr="00AD6C37">
        <w:rPr>
          <w:rFonts w:ascii="Helvetica" w:hAnsi="Helvetica"/>
          <w:noProof/>
          <w:sz w:val="20"/>
          <w:szCs w:val="20"/>
        </w:rPr>
        <mc:AlternateContent>
          <mc:Choice Requires="wps">
            <w:drawing>
              <wp:anchor distT="0" distB="0" distL="114300" distR="114300" simplePos="0" relativeHeight="251660288" behindDoc="0" locked="0" layoutInCell="1" allowOverlap="1" wp14:anchorId="25C3ED1D" wp14:editId="7FBDDF2B">
                <wp:simplePos x="0" y="0"/>
                <wp:positionH relativeFrom="column">
                  <wp:posOffset>38100</wp:posOffset>
                </wp:positionH>
                <wp:positionV relativeFrom="paragraph">
                  <wp:posOffset>414655</wp:posOffset>
                </wp:positionV>
                <wp:extent cx="2296160" cy="635"/>
                <wp:effectExtent l="0" t="0" r="2540" b="12065"/>
                <wp:wrapSquare wrapText="bothSides"/>
                <wp:docPr id="4" name="Text Box 4"/>
                <wp:cNvGraphicFramePr/>
                <a:graphic xmlns:a="http://schemas.openxmlformats.org/drawingml/2006/main">
                  <a:graphicData uri="http://schemas.microsoft.com/office/word/2010/wordprocessingShape">
                    <wps:wsp>
                      <wps:cNvSpPr txBox="1"/>
                      <wps:spPr>
                        <a:xfrm>
                          <a:off x="0" y="0"/>
                          <a:ext cx="2296160" cy="635"/>
                        </a:xfrm>
                        <a:prstGeom prst="rect">
                          <a:avLst/>
                        </a:prstGeom>
                        <a:solidFill>
                          <a:prstClr val="white"/>
                        </a:solidFill>
                        <a:ln>
                          <a:noFill/>
                        </a:ln>
                      </wps:spPr>
                      <wps:txbx>
                        <w:txbxContent>
                          <w:p w14:paraId="579FECAB" w14:textId="5B7DA321" w:rsidR="00D72CB8" w:rsidRPr="003D0F2E" w:rsidRDefault="00D72CB8" w:rsidP="00270A87">
                            <w:pPr>
                              <w:pStyle w:val="Caption"/>
                              <w:rPr>
                                <w:rFonts w:ascii="Helvetica" w:eastAsia="Times New Roman" w:hAnsi="Helvetica"/>
                                <w:noProof/>
                                <w:color w:val="000000"/>
                                <w:sz w:val="20"/>
                                <w:szCs w:val="20"/>
                              </w:rPr>
                            </w:pPr>
                            <w:r w:rsidRPr="00270A87">
                              <w:rPr>
                                <w:b/>
                              </w:rPr>
                              <w:t>Figure. Simulated multi-omics data.</w:t>
                            </w:r>
                            <w:r>
                              <w:t xml:space="preserve"> </w:t>
                            </w:r>
                            <w:r>
                              <w:rPr>
                                <w:lang w:val="en-CA"/>
                              </w:rPr>
                              <w:t>Each simulated dataset consisting of four types of variables: 30 correlated-discriminatory (corDis) variables, 30 uncorrelated-discriminatory (unCorDis) variables, 100 correlated-nondiscriminatory (corNonDis) variables and 100 uncorrelated-nondiscriminatory (unCorNonDis) variables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5C3ED1D" id="_x0000_t202" coordsize="21600,21600" o:spt="202" path="m,l,21600r21600,l21600,xe">
                <v:stroke joinstyle="miter"/>
                <v:path gradientshapeok="t" o:connecttype="rect"/>
              </v:shapetype>
              <v:shape id="Text Box 4" o:spid="_x0000_s1026" type="#_x0000_t202" style="position:absolute;margin-left:3pt;margin-top:32.65pt;width:180.8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" stroked="f">
                <v:textbox style="mso-fit-shape-to-text:t" inset="0,0,0,0">
                  <w:txbxContent>
                    <w:p w14:paraId="579FECAB" w14:textId="5B7DA321" w:rsidR="00D72CB8" w:rsidRPr="003D0F2E" w:rsidRDefault="00D72CB8" w:rsidP="00270A87">
                      <w:pPr>
                        <w:pStyle w:val="Caption"/>
                        <w:rPr>
                          <w:rFonts w:ascii="Helvetica" w:eastAsia="Times New Roman" w:hAnsi="Helvetica"/>
                          <w:noProof/>
                          <w:color w:val="000000"/>
                          <w:sz w:val="20"/>
                          <w:szCs w:val="20"/>
                        </w:rPr>
                      </w:pPr>
                      <w:r w:rsidRPr="00270A87">
                        <w:rPr>
                          <w:b/>
                        </w:rPr>
                        <w:t>Figure. Simulated multi-omics data.</w:t>
                      </w:r>
                      <w:r>
                        <w:t xml:space="preserve"> </w:t>
                      </w:r>
                      <w:r>
                        <w:rPr>
                          <w:lang w:val="en-CA"/>
                        </w:rPr>
                        <w:t>Each simulated dataset consisting of four types of variables: 30 correlated-discriminatory (corDis) variables, 30 uncorrelated-discriminatory (unCorDis) variables, 100 correlated-nondiscriminatory (corNonDis) variables and 100 uncorrelated-nondiscriminatory (unCorNonDis) variables</w:t>
                      </w:r>
                    </w:p>
                  </w:txbxContent>
                </v:textbox>
                <w10:wrap type="square"/>
              </v:shape>
            </w:pict>
          </mc:Fallback>
        </mc:AlternateContent>
      </w:r>
      <w:r w:rsidR="000071FA" w:rsidRPr="00AD6C37">
        <w:rPr>
          <w:rFonts w:ascii="Helvetica" w:hAnsi="Helvetica"/>
          <w:sz w:val="20"/>
          <w:szCs w:val="20"/>
          <w:lang w:val="en-CA"/>
        </w:rPr>
        <w:t xml:space="preserve">The matrix containing correlated and discriminatory variables, </w:t>
      </w:r>
      <m:oMath>
        <m:sSubSup>
          <m:sSubSupPr>
            <m:ctrlPr>
              <w:ins w:id="36" w:author="Amrit" w:date="2018-10-03T12:38:00Z">
                <w:rPr>
                  <w:rFonts w:ascii="Cambria Math" w:eastAsia="Times New Roman" w:hAnsi="Cambria Math"/>
                  <w:i/>
                  <w:color w:val="000000"/>
                  <w:sz w:val="20"/>
                  <w:szCs w:val="20"/>
                </w:rPr>
              </w:ins>
            </m:ctrlPr>
          </m:sSubSupPr>
          <m:e>
            <m:r>
              <w:ins w:id="37" w:author="Amrit" w:date="2018-10-03T12:38:00Z">
                <w:rPr>
                  <w:rFonts w:ascii="Cambria Math" w:eastAsia="Times New Roman" w:hAnsi="Cambria Math"/>
                  <w:color w:val="000000"/>
                  <w:sz w:val="20"/>
                  <w:szCs w:val="20"/>
                </w:rPr>
                <m:t>X</m:t>
              </w:ins>
            </m:r>
          </m:e>
          <m:sub>
            <m:r>
              <w:ins w:id="38" w:author="Amrit" w:date="2018-10-03T12:38:00Z">
                <w:rPr>
                  <w:rFonts w:ascii="Cambria Math" w:eastAsia="Times New Roman" w:hAnsi="Cambria Math"/>
                  <w:color w:val="000000"/>
                  <w:sz w:val="20"/>
                  <w:szCs w:val="20"/>
                </w:rPr>
                <m:t>j</m:t>
              </w:ins>
            </m:r>
          </m:sub>
          <m:sup>
            <m:r>
              <w:ins w:id="39" w:author="Amrit" w:date="2018-10-03T12:38:00Z">
                <w:rPr>
                  <w:rFonts w:ascii="Cambria Math" w:eastAsia="Times New Roman" w:hAnsi="Cambria Math"/>
                  <w:color w:val="000000"/>
                  <w:sz w:val="20"/>
                  <w:szCs w:val="20"/>
                </w:rPr>
                <m:t>corDis</m:t>
              </w:ins>
            </m:r>
          </m:sup>
        </m:sSubSup>
      </m:oMath>
      <w:r w:rsidR="000071FA" w:rsidRPr="00AD6C37">
        <w:rPr>
          <w:rFonts w:ascii="Helvetica" w:hAnsi="Helvetica"/>
          <w:sz w:val="20"/>
          <w:szCs w:val="20"/>
          <w:lang w:val="en-CA"/>
        </w:rPr>
        <w:t xml:space="preserve"> was generated using the following model:</w:t>
      </w:r>
    </w:p>
    <w:p w14:paraId="356E92C2" w14:textId="77777777" w:rsidR="000071FA" w:rsidRPr="00AD6C37" w:rsidRDefault="00CC198A" w:rsidP="000071FA">
      <w:pPr>
        <w:jc w:val="center"/>
        <w:rPr>
          <w:rFonts w:ascii="Helvetica" w:hAnsi="Helvetica"/>
          <w:sz w:val="20"/>
          <w:szCs w:val="20"/>
          <w:lang w:val="en-CA"/>
        </w:rPr>
      </w:pPr>
      <m:oMath>
        <m:sSubSup>
          <m:sSubSupPr>
            <m:ctrlPr>
              <w:ins w:id="40" w:author="Amrit" w:date="2018-10-03T12:38:00Z">
                <w:rPr>
                  <w:rFonts w:ascii="Cambria Math" w:hAnsi="Cambria Math"/>
                  <w:i/>
                  <w:sz w:val="20"/>
                  <w:szCs w:val="20"/>
                  <w:lang w:val="en-CA"/>
                </w:rPr>
              </w:ins>
            </m:ctrlPr>
          </m:sSubSupPr>
          <m:e>
            <m:r>
              <w:ins w:id="41" w:author="Amrit" w:date="2018-10-03T12:39:00Z">
                <w:rPr>
                  <w:rFonts w:ascii="Cambria Math" w:hAnsi="Cambria Math"/>
                  <w:sz w:val="20"/>
                  <w:szCs w:val="20"/>
                  <w:lang w:val="en-CA"/>
                </w:rPr>
                <m:t>X</m:t>
              </w:ins>
            </m:r>
          </m:e>
          <m:sub>
            <m:r>
              <w:ins w:id="42" w:author="Amrit" w:date="2018-10-03T12:39:00Z">
                <w:rPr>
                  <w:rFonts w:ascii="Cambria Math" w:hAnsi="Cambria Math"/>
                  <w:sz w:val="20"/>
                  <w:szCs w:val="20"/>
                  <w:lang w:val="en-CA"/>
                </w:rPr>
                <m:t>j</m:t>
              </w:ins>
            </m:r>
          </m:sub>
          <m:sup>
            <m:r>
              <w:ins w:id="43" w:author="Amrit" w:date="2018-10-03T12:38:00Z">
                <w:rPr>
                  <w:rFonts w:ascii="Cambria Math" w:hAnsi="Cambria Math"/>
                  <w:sz w:val="20"/>
                  <w:szCs w:val="20"/>
                  <w:lang w:val="en-CA"/>
                </w:rPr>
                <m:t>corDis</m:t>
              </w:ins>
            </m:r>
          </m:sup>
        </m:sSubSup>
        <m:r>
          <w:ins w:id="44" w:author="Amrit" w:date="2018-10-03T12:39:00Z">
            <w:rPr>
              <w:rFonts w:ascii="Cambria Math" w:hAnsi="Cambria Math"/>
              <w:sz w:val="20"/>
              <w:szCs w:val="20"/>
              <w:lang w:val="en-CA"/>
            </w:rPr>
            <m:t>=</m:t>
          </w:ins>
        </m:r>
        <m:sSubSup>
          <m:sSubSupPr>
            <m:ctrlPr>
              <w:ins w:id="45" w:author="Amrit" w:date="2018-10-03T12:50:00Z">
                <w:rPr>
                  <w:rFonts w:ascii="Cambria Math" w:hAnsi="Cambria Math"/>
                  <w:i/>
                  <w:sz w:val="20"/>
                  <w:szCs w:val="20"/>
                  <w:lang w:val="en-CA"/>
                </w:rPr>
              </w:ins>
            </m:ctrlPr>
          </m:sSubSupPr>
          <m:e>
            <m:r>
              <w:ins w:id="46" w:author="Amrit" w:date="2018-10-03T12:51:00Z">
                <m:rPr>
                  <m:sty m:val="bi"/>
                </m:rPr>
                <w:rPr>
                  <w:rFonts w:ascii="Cambria Math" w:hAnsi="Cambria Math"/>
                  <w:sz w:val="20"/>
                  <w:szCs w:val="20"/>
                  <w:lang w:val="en-CA"/>
                </w:rPr>
                <m:t>u</m:t>
              </w:ins>
            </m:r>
          </m:e>
          <m:sub>
            <m:r>
              <w:ins w:id="47" w:author="Amrit" w:date="2018-10-03T12:51:00Z">
                <w:rPr>
                  <w:rFonts w:ascii="Cambria Math" w:hAnsi="Cambria Math"/>
                  <w:sz w:val="20"/>
                  <w:szCs w:val="20"/>
                  <w:lang w:val="en-CA"/>
                </w:rPr>
                <m:t>j</m:t>
              </w:ins>
            </m:r>
          </m:sub>
          <m:sup>
            <m:r>
              <w:ins w:id="48" w:author="Amrit" w:date="2018-10-03T12:50:00Z">
                <w:rPr>
                  <w:rFonts w:ascii="Cambria Math" w:hAnsi="Cambria Math"/>
                  <w:sz w:val="20"/>
                  <w:szCs w:val="20"/>
                  <w:lang w:val="en-CA"/>
                </w:rPr>
                <m:t>corDis</m:t>
              </w:ins>
            </m:r>
          </m:sup>
        </m:sSubSup>
        <m:sSubSup>
          <m:sSubSupPr>
            <m:ctrlPr>
              <w:ins w:id="49" w:author="Amrit" w:date="2018-10-03T12:51:00Z">
                <w:rPr>
                  <w:rFonts w:ascii="Cambria Math" w:hAnsi="Cambria Math"/>
                  <w:i/>
                  <w:sz w:val="20"/>
                  <w:szCs w:val="20"/>
                  <w:lang w:val="en-CA"/>
                </w:rPr>
              </w:ins>
            </m:ctrlPr>
          </m:sSubSupPr>
          <m:e>
            <m:r>
              <w:ins w:id="50" w:author="Amrit" w:date="2018-10-03T12:51:00Z">
                <m:rPr>
                  <m:sty m:val="bi"/>
                </m:rPr>
                <w:rPr>
                  <w:rFonts w:ascii="Cambria Math" w:hAnsi="Cambria Math"/>
                  <w:sz w:val="20"/>
                  <w:szCs w:val="20"/>
                  <w:lang w:val="en-CA"/>
                </w:rPr>
                <m:t>w</m:t>
              </w:ins>
            </m:r>
          </m:e>
          <m:sub>
            <m:r>
              <w:ins w:id="51" w:author="Amrit" w:date="2018-10-03T12:51:00Z">
                <w:rPr>
                  <w:rFonts w:ascii="Cambria Math" w:hAnsi="Cambria Math"/>
                  <w:sz w:val="20"/>
                  <w:szCs w:val="20"/>
                  <w:lang w:val="en-CA"/>
                </w:rPr>
                <m:t>j</m:t>
              </w:ins>
            </m:r>
          </m:sub>
          <m:sup>
            <m:r>
              <w:ins w:id="52" w:author="Amrit" w:date="2018-10-03T12:51:00Z">
                <w:rPr>
                  <w:rFonts w:ascii="Cambria Math" w:hAnsi="Cambria Math"/>
                  <w:sz w:val="20"/>
                  <w:szCs w:val="20"/>
                  <w:lang w:val="en-CA"/>
                </w:rPr>
                <m:t>t</m:t>
              </w:ins>
            </m:r>
          </m:sup>
        </m:sSubSup>
      </m:oMath>
      <w:r w:rsidR="000071FA" w:rsidRPr="00AD6C37">
        <w:rPr>
          <w:rFonts w:ascii="Helvetica" w:eastAsia="Times New Roman" w:hAnsi="Helvetica"/>
          <w:sz w:val="20"/>
          <w:szCs w:val="20"/>
          <w:lang w:val="en-CA"/>
        </w:rPr>
        <w:t xml:space="preserve">, where </w:t>
      </w:r>
      <m:oMath>
        <m:d>
          <m:dPr>
            <m:begChr m:val="‖"/>
            <m:endChr m:val="‖"/>
            <m:ctrlPr>
              <w:ins w:id="53" w:author="Amrit" w:date="2018-10-03T12:51:00Z">
                <w:rPr>
                  <w:rFonts w:ascii="Cambria Math" w:eastAsia="Times New Roman" w:hAnsi="Cambria Math"/>
                  <w:i/>
                  <w:sz w:val="20"/>
                  <w:szCs w:val="20"/>
                  <w:lang w:val="en-CA"/>
                </w:rPr>
              </w:ins>
            </m:ctrlPr>
          </m:dPr>
          <m:e>
            <m:r>
              <w:ins w:id="54" w:author="Amrit" w:date="2018-10-03T12:51:00Z">
                <m:rPr>
                  <m:sty m:val="bi"/>
                </m:rPr>
                <w:rPr>
                  <w:rFonts w:ascii="Cambria Math" w:eastAsia="Times New Roman" w:hAnsi="Cambria Math"/>
                  <w:sz w:val="20"/>
                  <w:szCs w:val="20"/>
                  <w:lang w:val="en-CA"/>
                </w:rPr>
                <m:t>w</m:t>
              </w:ins>
            </m:r>
          </m:e>
        </m:d>
        <m:r>
          <w:ins w:id="55" w:author="Amrit" w:date="2018-10-03T12:52:00Z">
            <w:rPr>
              <w:rFonts w:ascii="Cambria Math" w:eastAsia="Times New Roman" w:hAnsi="Cambria Math"/>
              <w:sz w:val="20"/>
              <w:szCs w:val="20"/>
              <w:lang w:val="en-CA"/>
            </w:rPr>
            <m:t>=1, j=1,2,3</m:t>
          </w:ins>
        </m:r>
      </m:oMath>
    </w:p>
    <w:p w14:paraId="4EB762EF" w14:textId="6E2B578D" w:rsidR="00365860" w:rsidRPr="00AD6C37" w:rsidRDefault="000071FA" w:rsidP="000071FA">
      <w:pPr>
        <w:rPr>
          <w:rFonts w:ascii="Helvetica" w:hAnsi="Helvetica"/>
          <w:sz w:val="20"/>
          <w:szCs w:val="20"/>
          <w:lang w:val="en-CA"/>
        </w:rPr>
      </w:pPr>
      <w:r w:rsidRPr="00AD6C37">
        <w:rPr>
          <w:rFonts w:ascii="Helvetica" w:hAnsi="Helvetica"/>
          <w:sz w:val="20"/>
          <w:szCs w:val="20"/>
          <w:lang w:val="en-CA"/>
        </w:rPr>
        <w:t xml:space="preserve">where the loadings, </w:t>
      </w:r>
      <w:r w:rsidRPr="00AD6C37">
        <w:rPr>
          <w:rFonts w:ascii="Helvetica" w:hAnsi="Helvetica"/>
          <w:b/>
          <w:sz w:val="20"/>
          <w:szCs w:val="20"/>
          <w:lang w:val="en-CA"/>
        </w:rPr>
        <w:t>w</w:t>
      </w:r>
      <w:r w:rsidRPr="00AD6C37">
        <w:rPr>
          <w:rFonts w:ascii="Helvetica" w:hAnsi="Helvetica"/>
          <w:sz w:val="20"/>
          <w:szCs w:val="20"/>
          <w:vertAlign w:val="subscript"/>
          <w:lang w:val="en-CA"/>
        </w:rPr>
        <w:t>1</w:t>
      </w:r>
      <w:r w:rsidRPr="00AD6C37">
        <w:rPr>
          <w:rFonts w:ascii="Helvetica" w:hAnsi="Helvetica"/>
          <w:sz w:val="20"/>
          <w:szCs w:val="20"/>
          <w:lang w:val="en-CA"/>
        </w:rPr>
        <w:t xml:space="preserve">, </w:t>
      </w:r>
      <w:r w:rsidRPr="00AD6C37">
        <w:rPr>
          <w:rFonts w:ascii="Helvetica" w:hAnsi="Helvetica"/>
          <w:b/>
          <w:sz w:val="20"/>
          <w:szCs w:val="20"/>
          <w:lang w:val="en-CA"/>
        </w:rPr>
        <w:t>w</w:t>
      </w:r>
      <w:r w:rsidRPr="00AD6C37">
        <w:rPr>
          <w:rFonts w:ascii="Helvetica" w:hAnsi="Helvetica"/>
          <w:sz w:val="20"/>
          <w:szCs w:val="20"/>
          <w:vertAlign w:val="subscript"/>
          <w:lang w:val="en-CA"/>
        </w:rPr>
        <w:t>2</w:t>
      </w:r>
      <w:r w:rsidRPr="00AD6C37">
        <w:rPr>
          <w:rFonts w:ascii="Helvetica" w:hAnsi="Helvetica"/>
          <w:sz w:val="20"/>
          <w:szCs w:val="20"/>
          <w:lang w:val="en-CA"/>
        </w:rPr>
        <w:t xml:space="preserve">, and </w:t>
      </w:r>
      <w:r w:rsidRPr="00AD6C37">
        <w:rPr>
          <w:rFonts w:ascii="Helvetica" w:hAnsi="Helvetica"/>
          <w:b/>
          <w:sz w:val="20"/>
          <w:szCs w:val="20"/>
          <w:lang w:val="en-CA"/>
        </w:rPr>
        <w:t>w</w:t>
      </w:r>
      <w:r w:rsidRPr="00AD6C37">
        <w:rPr>
          <w:rFonts w:ascii="Helvetica" w:hAnsi="Helvetica"/>
          <w:sz w:val="20"/>
          <w:szCs w:val="20"/>
          <w:vertAlign w:val="subscript"/>
          <w:lang w:val="en-CA"/>
        </w:rPr>
        <w:t>3</w:t>
      </w:r>
      <w:r w:rsidRPr="00AD6C37">
        <w:rPr>
          <w:rFonts w:ascii="Helvetica" w:hAnsi="Helvetica"/>
          <w:sz w:val="20"/>
          <w:szCs w:val="20"/>
          <w:lang w:val="en-CA"/>
        </w:rPr>
        <w:t xml:space="preserve"> were 30-vectors, and the elements were drawn from a uniform distribution in the interval of [-0.3, 0.2] U [0.2, 0.3]. For G1, the outer components </w:t>
      </w:r>
      <m:oMath>
        <m:sSubSup>
          <m:sSubSupPr>
            <m:ctrlPr>
              <w:ins w:id="56" w:author="Amrit" w:date="2018-10-03T12:52:00Z">
                <w:rPr>
                  <w:rFonts w:ascii="Cambria Math" w:hAnsi="Cambria Math"/>
                  <w:i/>
                  <w:sz w:val="20"/>
                  <w:szCs w:val="20"/>
                  <w:lang w:val="en-CA"/>
                </w:rPr>
              </w:ins>
            </m:ctrlPr>
          </m:sSubSupPr>
          <m:e>
            <m:r>
              <w:ins w:id="57" w:author="Amrit" w:date="2018-10-03T12:52:00Z">
                <m:rPr>
                  <m:sty m:val="bi"/>
                </m:rPr>
                <w:rPr>
                  <w:rFonts w:ascii="Cambria Math" w:hAnsi="Cambria Math"/>
                  <w:sz w:val="20"/>
                  <w:szCs w:val="20"/>
                  <w:lang w:val="en-CA"/>
                </w:rPr>
                <m:t>u</m:t>
              </w:ins>
            </m:r>
          </m:e>
          <m:sub>
            <m:r>
              <w:ins w:id="58" w:author="Amrit" w:date="2018-10-03T12:53:00Z">
                <w:rPr>
                  <w:rFonts w:ascii="Cambria Math" w:hAnsi="Cambria Math"/>
                  <w:sz w:val="20"/>
                  <w:szCs w:val="20"/>
                  <w:lang w:val="en-CA"/>
                </w:rPr>
                <m:t>1</m:t>
              </w:ins>
            </m:r>
          </m:sub>
          <m:sup>
            <m:r>
              <w:ins w:id="59" w:author="Amrit" w:date="2018-10-03T12:52:00Z">
                <w:rPr>
                  <w:rFonts w:ascii="Cambria Math" w:hAnsi="Cambria Math"/>
                  <w:sz w:val="20"/>
                  <w:szCs w:val="20"/>
                  <w:lang w:val="en-CA"/>
                </w:rPr>
                <m:t>corDis</m:t>
              </w:ins>
            </m:r>
          </m:sup>
        </m:sSubSup>
      </m:oMath>
      <w:r w:rsidRPr="00AD6C37">
        <w:rPr>
          <w:rFonts w:ascii="Helvetica" w:hAnsi="Helvetica"/>
          <w:sz w:val="20"/>
          <w:szCs w:val="20"/>
          <w:lang w:val="en-CA"/>
        </w:rPr>
        <w:t xml:space="preserve">, </w:t>
      </w:r>
      <m:oMath>
        <m:sSubSup>
          <m:sSubSupPr>
            <m:ctrlPr>
              <w:ins w:id="60" w:author="Amrit" w:date="2018-10-03T12:52:00Z">
                <w:rPr>
                  <w:rFonts w:ascii="Cambria Math" w:hAnsi="Cambria Math"/>
                  <w:i/>
                  <w:sz w:val="20"/>
                  <w:szCs w:val="20"/>
                  <w:lang w:val="en-CA"/>
                </w:rPr>
              </w:ins>
            </m:ctrlPr>
          </m:sSubSupPr>
          <m:e>
            <m:r>
              <w:ins w:id="61" w:author="Amrit" w:date="2018-10-03T12:52:00Z">
                <m:rPr>
                  <m:sty m:val="bi"/>
                </m:rPr>
                <w:rPr>
                  <w:rFonts w:ascii="Cambria Math" w:hAnsi="Cambria Math"/>
                  <w:sz w:val="20"/>
                  <w:szCs w:val="20"/>
                  <w:lang w:val="en-CA"/>
                </w:rPr>
                <m:t>u</m:t>
              </w:ins>
            </m:r>
          </m:e>
          <m:sub>
            <m:r>
              <w:ins w:id="62" w:author="Amrit" w:date="2018-10-03T12:53:00Z">
                <w:rPr>
                  <w:rFonts w:ascii="Cambria Math" w:hAnsi="Cambria Math"/>
                  <w:sz w:val="20"/>
                  <w:szCs w:val="20"/>
                  <w:lang w:val="en-CA"/>
                </w:rPr>
                <m:t>2</m:t>
              </w:ins>
            </m:r>
          </m:sub>
          <m:sup>
            <m:r>
              <w:ins w:id="63" w:author="Amrit" w:date="2018-10-03T12:52:00Z">
                <w:rPr>
                  <w:rFonts w:ascii="Cambria Math" w:hAnsi="Cambria Math"/>
                  <w:sz w:val="20"/>
                  <w:szCs w:val="20"/>
                  <w:lang w:val="en-CA"/>
                </w:rPr>
                <m:t>corDis</m:t>
              </w:ins>
            </m:r>
          </m:sup>
        </m:sSubSup>
      </m:oMath>
      <w:r w:rsidRPr="00AD6C37">
        <w:rPr>
          <w:rFonts w:ascii="Helvetica" w:hAnsi="Helvetica"/>
          <w:sz w:val="20"/>
          <w:szCs w:val="20"/>
          <w:lang w:val="en-CA"/>
        </w:rPr>
        <w:t xml:space="preserve">, </w:t>
      </w:r>
      <m:oMath>
        <m:sSubSup>
          <m:sSubSupPr>
            <m:ctrlPr>
              <w:ins w:id="64" w:author="Amrit" w:date="2018-10-03T12:52:00Z">
                <w:rPr>
                  <w:rFonts w:ascii="Cambria Math" w:hAnsi="Cambria Math"/>
                  <w:i/>
                  <w:sz w:val="20"/>
                  <w:szCs w:val="20"/>
                  <w:lang w:val="en-CA"/>
                </w:rPr>
              </w:ins>
            </m:ctrlPr>
          </m:sSubSupPr>
          <m:e>
            <m:r>
              <w:ins w:id="65" w:author="Amrit" w:date="2018-10-03T12:52:00Z">
                <m:rPr>
                  <m:sty m:val="bi"/>
                </m:rPr>
                <w:rPr>
                  <w:rFonts w:ascii="Cambria Math" w:hAnsi="Cambria Math"/>
                  <w:sz w:val="20"/>
                  <w:szCs w:val="20"/>
                  <w:lang w:val="en-CA"/>
                </w:rPr>
                <m:t>u</m:t>
              </w:ins>
            </m:r>
          </m:e>
          <m:sub>
            <m:r>
              <w:ins w:id="66" w:author="Amrit" w:date="2018-10-03T12:53:00Z">
                <w:rPr>
                  <w:rFonts w:ascii="Cambria Math" w:hAnsi="Cambria Math"/>
                  <w:sz w:val="20"/>
                  <w:szCs w:val="20"/>
                  <w:lang w:val="en-CA"/>
                </w:rPr>
                <m:t>3</m:t>
              </w:ins>
            </m:r>
          </m:sub>
          <m:sup>
            <m:r>
              <w:ins w:id="67" w:author="Amrit" w:date="2018-10-03T12:52:00Z">
                <w:rPr>
                  <w:rFonts w:ascii="Cambria Math" w:hAnsi="Cambria Math"/>
                  <w:sz w:val="20"/>
                  <w:szCs w:val="20"/>
                  <w:lang w:val="en-CA"/>
                </w:rPr>
                <m:t>corDis</m:t>
              </w:ins>
            </m:r>
          </m:sup>
        </m:sSubSup>
      </m:oMath>
      <w:r w:rsidRPr="00AD6C37">
        <w:rPr>
          <w:rFonts w:ascii="Helvetica" w:hAnsi="Helvetica"/>
          <w:sz w:val="20"/>
          <w:szCs w:val="20"/>
          <w:lang w:val="en-CA"/>
        </w:rPr>
        <w:t xml:space="preserve"> were 3-vectors drawn from a multivariate normal distribution with a mean value of </w:t>
      </w:r>
      <w:r w:rsidR="003F796C" w:rsidRPr="00AD6C37">
        <w:rPr>
          <w:rFonts w:ascii="Helvetica" w:hAnsi="Helvetica"/>
          <w:sz w:val="20"/>
          <w:szCs w:val="20"/>
          <w:lang w:val="en-CA"/>
        </w:rPr>
        <w:t>0</w:t>
      </w:r>
      <w:r w:rsidRPr="00AD6C37">
        <w:rPr>
          <w:rFonts w:ascii="Helvetica" w:hAnsi="Helvetica"/>
          <w:sz w:val="20"/>
          <w:szCs w:val="20"/>
          <w:lang w:val="en-CA"/>
        </w:rPr>
        <w:t xml:space="preserve"> and a mean value of </w:t>
      </w:r>
      <w:r w:rsidRPr="00AD6C37">
        <w:rPr>
          <w:rFonts w:ascii="Helvetica" w:hAnsi="Helvetica"/>
          <w:color w:val="000000"/>
          <w:sz w:val="20"/>
          <w:szCs w:val="20"/>
        </w:rPr>
        <w:t>δ</w:t>
      </w:r>
      <w:r w:rsidR="00365860" w:rsidRPr="00AD6C37">
        <w:rPr>
          <w:rFonts w:ascii="Helvetica" w:hAnsi="Helvetica"/>
          <w:color w:val="000000"/>
          <w:sz w:val="20"/>
          <w:szCs w:val="20"/>
        </w:rPr>
        <w:t>=[0,1,2]</w:t>
      </w:r>
      <w:r w:rsidRPr="00AD6C37">
        <w:rPr>
          <w:rFonts w:ascii="Helvetica" w:hAnsi="Helvetica"/>
          <w:sz w:val="20"/>
          <w:szCs w:val="20"/>
          <w:lang w:val="en-CA"/>
        </w:rPr>
        <w:t xml:space="preserve"> for G2. The covariance </w:t>
      </w:r>
      <w:r w:rsidRPr="00AD6C37">
        <w:rPr>
          <w:rFonts w:ascii="Helvetica" w:hAnsi="Helvetica"/>
          <w:sz w:val="20"/>
          <w:szCs w:val="20"/>
          <w:lang w:val="en-CA"/>
        </w:rPr>
        <w:lastRenderedPageBreak/>
        <w:t xml:space="preserve">between pairs of components was set to </w:t>
      </w:r>
      <w:proofErr w:type="spellStart"/>
      <w:r w:rsidRPr="00AD6C37">
        <w:rPr>
          <w:rFonts w:ascii="Helvetica" w:hAnsi="Helvetica"/>
          <w:sz w:val="20"/>
          <w:szCs w:val="20"/>
          <w:lang w:val="en-CA"/>
        </w:rPr>
        <w:t>cov</w:t>
      </w:r>
      <w:proofErr w:type="spellEnd"/>
      <w:r w:rsidRPr="00AD6C37">
        <w:rPr>
          <w:rFonts w:ascii="Helvetica" w:hAnsi="Helvetica"/>
          <w:sz w:val="20"/>
          <w:szCs w:val="20"/>
          <w:lang w:val="en-CA"/>
        </w:rPr>
        <w:t>(</w:t>
      </w:r>
      <m:oMath>
        <m:sSubSup>
          <m:sSubSupPr>
            <m:ctrlPr>
              <w:ins w:id="68" w:author="Amrit" w:date="2018-10-03T12:55:00Z">
                <w:rPr>
                  <w:rFonts w:ascii="Cambria Math" w:hAnsi="Cambria Math"/>
                  <w:i/>
                  <w:sz w:val="20"/>
                  <w:szCs w:val="20"/>
                  <w:lang w:val="en-CA"/>
                </w:rPr>
              </w:ins>
            </m:ctrlPr>
          </m:sSubSupPr>
          <m:e>
            <m:r>
              <w:ins w:id="69" w:author="Amrit" w:date="2018-10-03T12:55:00Z">
                <m:rPr>
                  <m:sty m:val="bi"/>
                </m:rPr>
                <w:rPr>
                  <w:rFonts w:ascii="Cambria Math" w:hAnsi="Cambria Math"/>
                  <w:sz w:val="20"/>
                  <w:szCs w:val="20"/>
                  <w:lang w:val="en-CA"/>
                </w:rPr>
                <m:t>u</m:t>
              </w:ins>
            </m:r>
          </m:e>
          <m:sub>
            <m:r>
              <w:ins w:id="70" w:author="Amrit" w:date="2018-10-03T12:55:00Z">
                <w:rPr>
                  <w:rFonts w:ascii="Cambria Math" w:hAnsi="Cambria Math"/>
                  <w:sz w:val="20"/>
                  <w:szCs w:val="20"/>
                  <w:lang w:val="en-CA"/>
                </w:rPr>
                <m:t>i</m:t>
              </w:ins>
            </m:r>
          </m:sub>
          <m:sup>
            <m:r>
              <w:ins w:id="71" w:author="Amrit" w:date="2018-10-03T12:55:00Z">
                <w:rPr>
                  <w:rFonts w:ascii="Cambria Math" w:hAnsi="Cambria Math"/>
                  <w:sz w:val="20"/>
                  <w:szCs w:val="20"/>
                  <w:lang w:val="en-CA"/>
                </w:rPr>
                <m:t>corDis</m:t>
              </w:ins>
            </m:r>
          </m:sup>
        </m:sSubSup>
      </m:oMath>
      <w:r w:rsidRPr="00AD6C37">
        <w:rPr>
          <w:rFonts w:ascii="Helvetica" w:hAnsi="Helvetica"/>
          <w:sz w:val="20"/>
          <w:szCs w:val="20"/>
          <w:lang w:val="en-CA"/>
        </w:rPr>
        <w:t xml:space="preserve">, </w:t>
      </w:r>
      <m:oMath>
        <m:sSubSup>
          <m:sSubSupPr>
            <m:ctrlPr>
              <w:ins w:id="72" w:author="Amrit" w:date="2018-10-03T12:55:00Z">
                <w:rPr>
                  <w:rFonts w:ascii="Cambria Math" w:hAnsi="Cambria Math"/>
                  <w:i/>
                  <w:sz w:val="20"/>
                  <w:szCs w:val="20"/>
                  <w:lang w:val="en-CA"/>
                </w:rPr>
              </w:ins>
            </m:ctrlPr>
          </m:sSubSupPr>
          <m:e>
            <m:r>
              <w:ins w:id="73" w:author="Amrit" w:date="2018-10-03T12:55:00Z">
                <m:rPr>
                  <m:sty m:val="bi"/>
                </m:rPr>
                <w:rPr>
                  <w:rFonts w:ascii="Cambria Math" w:hAnsi="Cambria Math"/>
                  <w:sz w:val="20"/>
                  <w:szCs w:val="20"/>
                  <w:lang w:val="en-CA"/>
                </w:rPr>
                <m:t>u</m:t>
              </w:ins>
            </m:r>
          </m:e>
          <m:sub>
            <m:r>
              <w:ins w:id="74" w:author="Amrit" w:date="2018-10-03T12:55:00Z">
                <w:rPr>
                  <w:rFonts w:ascii="Cambria Math" w:hAnsi="Cambria Math"/>
                  <w:sz w:val="20"/>
                  <w:szCs w:val="20"/>
                  <w:lang w:val="en-CA"/>
                </w:rPr>
                <m:t>j</m:t>
              </w:ins>
            </m:r>
          </m:sub>
          <m:sup>
            <m:r>
              <w:ins w:id="75" w:author="Amrit" w:date="2018-10-03T12:55:00Z">
                <w:rPr>
                  <w:rFonts w:ascii="Cambria Math" w:hAnsi="Cambria Math"/>
                  <w:sz w:val="20"/>
                  <w:szCs w:val="20"/>
                  <w:lang w:val="en-CA"/>
                </w:rPr>
                <m:t>corDis</m:t>
              </w:ins>
            </m:r>
          </m:sup>
        </m:sSubSup>
      </m:oMath>
      <w:r w:rsidRPr="00AD6C37">
        <w:rPr>
          <w:rFonts w:ascii="Helvetica" w:hAnsi="Helvetica"/>
          <w:sz w:val="20"/>
          <w:szCs w:val="20"/>
          <w:lang w:val="en-CA"/>
        </w:rPr>
        <w:t xml:space="preserve">) = </w:t>
      </w:r>
      <m:oMath>
        <m:sSubSup>
          <m:sSubSupPr>
            <m:ctrlPr>
              <w:rPr>
                <w:rFonts w:ascii="Cambria Math" w:hAnsi="Cambria Math"/>
                <w:i/>
                <w:sz w:val="20"/>
                <w:szCs w:val="20"/>
                <w:lang w:val="en-CA"/>
              </w:rPr>
            </m:ctrlPr>
          </m:sSubSupPr>
          <m:e>
            <m:r>
              <w:rPr>
                <w:rFonts w:ascii="Cambria Math" w:hAnsi="Cambria Math"/>
                <w:sz w:val="20"/>
                <w:szCs w:val="20"/>
                <w:lang w:val="en-CA"/>
              </w:rPr>
              <m:t>σ</m:t>
            </m:r>
          </m:e>
          <m:sub>
            <m:r>
              <w:rPr>
                <w:rFonts w:ascii="Cambria Math" w:hAnsi="Cambria Math"/>
                <w:sz w:val="20"/>
                <w:szCs w:val="20"/>
                <w:lang w:val="en-CA"/>
              </w:rPr>
              <m:t>ij</m:t>
            </m:r>
          </m:sub>
          <m:sup>
            <m:r>
              <w:rPr>
                <w:rFonts w:ascii="Cambria Math" w:hAnsi="Cambria Math"/>
                <w:sz w:val="20"/>
                <w:szCs w:val="20"/>
                <w:lang w:val="en-CA"/>
              </w:rPr>
              <m:t>2</m:t>
            </m:r>
          </m:sup>
        </m:sSubSup>
      </m:oMath>
      <w:r w:rsidRPr="00AD6C37">
        <w:rPr>
          <w:rFonts w:ascii="Helvetica" w:eastAsia="Times New Roman" w:hAnsi="Helvetica"/>
          <w:sz w:val="20"/>
          <w:szCs w:val="20"/>
          <w:lang w:val="en-CA"/>
        </w:rPr>
        <w:t xml:space="preserve"> (for </w:t>
      </w:r>
      <m:oMath>
        <m:r>
          <w:ins w:id="76" w:author="Amrit" w:date="2018-10-03T13:34:00Z">
            <w:rPr>
              <w:rFonts w:ascii="Cambria Math" w:eastAsia="Times New Roman" w:hAnsi="Cambria Math"/>
              <w:sz w:val="20"/>
              <w:szCs w:val="20"/>
              <w:lang w:val="en-CA"/>
            </w:rPr>
            <m:t>i≠j</m:t>
          </w:ins>
        </m:r>
      </m:oMath>
      <w:r w:rsidRPr="00AD6C37">
        <w:rPr>
          <w:rFonts w:ascii="Helvetica" w:eastAsia="Times New Roman" w:hAnsi="Helvetica"/>
          <w:sz w:val="20"/>
          <w:szCs w:val="20"/>
          <w:lang w:val="en-CA"/>
        </w:rPr>
        <w:t>) where</w:t>
      </w:r>
      <w:r w:rsidR="00365860" w:rsidRPr="00AD6C37">
        <w:rPr>
          <w:rFonts w:ascii="Helvetica" w:eastAsia="Times New Roman" w:hAnsi="Helvetica"/>
          <w:sz w:val="20"/>
          <w:szCs w:val="20"/>
          <w:lang w:val="en-CA"/>
        </w:rPr>
        <w:t xml:space="preserve"> </w:t>
      </w:r>
      <m:oMath>
        <m:sSubSup>
          <m:sSubSupPr>
            <m:ctrlPr>
              <w:rPr>
                <w:rFonts w:ascii="Cambria Math" w:hAnsi="Cambria Math"/>
                <w:i/>
                <w:sz w:val="20"/>
                <w:szCs w:val="20"/>
                <w:lang w:val="en-CA"/>
              </w:rPr>
            </m:ctrlPr>
          </m:sSubSupPr>
          <m:e>
            <m:r>
              <w:rPr>
                <w:rFonts w:ascii="Cambria Math" w:hAnsi="Cambria Math"/>
                <w:sz w:val="20"/>
                <w:szCs w:val="20"/>
                <w:lang w:val="en-CA"/>
              </w:rPr>
              <m:t>σ</m:t>
            </m:r>
          </m:e>
          <m:sub>
            <m:r>
              <w:rPr>
                <w:rFonts w:ascii="Cambria Math" w:hAnsi="Cambria Math"/>
                <w:sz w:val="20"/>
                <w:szCs w:val="20"/>
                <w:lang w:val="en-CA"/>
              </w:rPr>
              <m:t>ij</m:t>
            </m:r>
          </m:sub>
          <m:sup>
            <m:r>
              <w:rPr>
                <w:rFonts w:ascii="Cambria Math" w:hAnsi="Cambria Math"/>
                <w:sz w:val="20"/>
                <w:szCs w:val="20"/>
                <w:lang w:val="en-CA"/>
              </w:rPr>
              <m:t>2</m:t>
            </m:r>
          </m:sup>
        </m:sSubSup>
      </m:oMath>
      <w:r w:rsidRPr="00AD6C37">
        <w:rPr>
          <w:rFonts w:ascii="Helvetica" w:eastAsia="Times New Roman" w:hAnsi="Helvetica"/>
          <w:sz w:val="20"/>
          <w:szCs w:val="20"/>
          <w:lang w:val="en-CA"/>
        </w:rPr>
        <w:t xml:space="preserve">=[0,5,10,15] and </w:t>
      </w:r>
      <w:proofErr w:type="spellStart"/>
      <w:r w:rsidRPr="00AD6C37">
        <w:rPr>
          <w:rFonts w:ascii="Helvetica" w:hAnsi="Helvetica"/>
          <w:sz w:val="20"/>
          <w:szCs w:val="20"/>
          <w:lang w:val="en-CA"/>
        </w:rPr>
        <w:t>cov</w:t>
      </w:r>
      <w:proofErr w:type="spellEnd"/>
      <w:r w:rsidRPr="00AD6C37">
        <w:rPr>
          <w:rFonts w:ascii="Helvetica" w:hAnsi="Helvetica"/>
          <w:sz w:val="20"/>
          <w:szCs w:val="20"/>
          <w:lang w:val="en-CA"/>
        </w:rPr>
        <w:t>(</w:t>
      </w:r>
      <m:oMath>
        <m:sSubSup>
          <m:sSubSupPr>
            <m:ctrlPr>
              <w:ins w:id="77" w:author="Amrit" w:date="2018-10-03T13:33:00Z">
                <w:rPr>
                  <w:rFonts w:ascii="Cambria Math" w:hAnsi="Cambria Math"/>
                  <w:i/>
                  <w:sz w:val="20"/>
                  <w:szCs w:val="20"/>
                  <w:lang w:val="en-CA"/>
                </w:rPr>
              </w:ins>
            </m:ctrlPr>
          </m:sSubSupPr>
          <m:e>
            <m:r>
              <w:ins w:id="78" w:author="Amrit" w:date="2018-10-03T13:33:00Z">
                <m:rPr>
                  <m:sty m:val="bi"/>
                </m:rPr>
                <w:rPr>
                  <w:rFonts w:ascii="Cambria Math" w:hAnsi="Cambria Math"/>
                  <w:sz w:val="20"/>
                  <w:szCs w:val="20"/>
                  <w:lang w:val="en-CA"/>
                </w:rPr>
                <m:t>u</m:t>
              </w:ins>
            </m:r>
          </m:e>
          <m:sub>
            <m:r>
              <w:ins w:id="79" w:author="Amrit" w:date="2018-10-03T13:33:00Z">
                <w:rPr>
                  <w:rFonts w:ascii="Cambria Math" w:hAnsi="Cambria Math"/>
                  <w:sz w:val="20"/>
                  <w:szCs w:val="20"/>
                  <w:lang w:val="en-CA"/>
                </w:rPr>
                <m:t>i</m:t>
              </w:ins>
            </m:r>
          </m:sub>
          <m:sup>
            <m:r>
              <w:ins w:id="80" w:author="Amrit" w:date="2018-10-03T13:33:00Z">
                <w:rPr>
                  <w:rFonts w:ascii="Cambria Math" w:hAnsi="Cambria Math"/>
                  <w:sz w:val="20"/>
                  <w:szCs w:val="20"/>
                  <w:lang w:val="en-CA"/>
                </w:rPr>
                <m:t>corDis</m:t>
              </w:ins>
            </m:r>
          </m:sup>
        </m:sSubSup>
      </m:oMath>
      <w:r w:rsidRPr="00AD6C37">
        <w:rPr>
          <w:rFonts w:ascii="Helvetica" w:hAnsi="Helvetica"/>
          <w:sz w:val="20"/>
          <w:szCs w:val="20"/>
          <w:lang w:val="en-CA"/>
        </w:rPr>
        <w:t xml:space="preserve">, </w:t>
      </w:r>
      <m:oMath>
        <m:sSubSup>
          <m:sSubSupPr>
            <m:ctrlPr>
              <w:ins w:id="81" w:author="Amrit" w:date="2018-10-03T13:33:00Z">
                <w:rPr>
                  <w:rFonts w:ascii="Cambria Math" w:hAnsi="Cambria Math"/>
                  <w:i/>
                  <w:sz w:val="20"/>
                  <w:szCs w:val="20"/>
                  <w:lang w:val="en-CA"/>
                </w:rPr>
              </w:ins>
            </m:ctrlPr>
          </m:sSubSupPr>
          <m:e>
            <m:r>
              <w:ins w:id="82" w:author="Amrit" w:date="2018-10-03T13:33:00Z">
                <m:rPr>
                  <m:sty m:val="bi"/>
                </m:rPr>
                <w:rPr>
                  <w:rFonts w:ascii="Cambria Math" w:hAnsi="Cambria Math"/>
                  <w:sz w:val="20"/>
                  <w:szCs w:val="20"/>
                  <w:lang w:val="en-CA"/>
                </w:rPr>
                <m:t>u</m:t>
              </w:ins>
            </m:r>
          </m:e>
          <m:sub>
            <m:r>
              <w:ins w:id="83" w:author="Amrit" w:date="2018-10-03T13:33:00Z">
                <w:rPr>
                  <w:rFonts w:ascii="Cambria Math" w:hAnsi="Cambria Math"/>
                  <w:sz w:val="20"/>
                  <w:szCs w:val="20"/>
                  <w:lang w:val="en-CA"/>
                </w:rPr>
                <m:t>j</m:t>
              </w:ins>
            </m:r>
          </m:sub>
          <m:sup>
            <m:r>
              <w:ins w:id="84" w:author="Amrit" w:date="2018-10-03T13:33:00Z">
                <w:rPr>
                  <w:rFonts w:ascii="Cambria Math" w:hAnsi="Cambria Math"/>
                  <w:sz w:val="20"/>
                  <w:szCs w:val="20"/>
                  <w:lang w:val="en-CA"/>
                </w:rPr>
                <m:t>corDis</m:t>
              </w:ins>
            </m:r>
          </m:sup>
        </m:sSubSup>
      </m:oMath>
      <w:r w:rsidRPr="00AD6C37">
        <w:rPr>
          <w:rFonts w:ascii="Helvetica" w:hAnsi="Helvetica"/>
          <w:sz w:val="20"/>
          <w:szCs w:val="20"/>
          <w:lang w:val="en-CA"/>
        </w:rPr>
        <w:t>) =0</w:t>
      </w:r>
      <w:r w:rsidRPr="00AD6C37">
        <w:rPr>
          <w:rFonts w:ascii="Helvetica" w:eastAsia="Times New Roman" w:hAnsi="Helvetica"/>
          <w:sz w:val="20"/>
          <w:szCs w:val="20"/>
          <w:lang w:val="en-CA"/>
        </w:rPr>
        <w:t xml:space="preserve"> (for </w:t>
      </w:r>
      <w:proofErr w:type="spellStart"/>
      <w:r w:rsidRPr="00AD6C37">
        <w:rPr>
          <w:rFonts w:ascii="Helvetica" w:eastAsia="Times New Roman" w:hAnsi="Helvetica"/>
          <w:i/>
          <w:sz w:val="20"/>
          <w:szCs w:val="20"/>
          <w:lang w:val="en-CA"/>
        </w:rPr>
        <w:t>i</w:t>
      </w:r>
      <w:proofErr w:type="spellEnd"/>
      <w:r w:rsidRPr="00AD6C37">
        <w:rPr>
          <w:rFonts w:ascii="Helvetica" w:eastAsia="Times New Roman" w:hAnsi="Helvetica"/>
          <w:sz w:val="20"/>
          <w:szCs w:val="20"/>
          <w:lang w:val="en-CA"/>
        </w:rPr>
        <w:t>=</w:t>
      </w:r>
      <w:r w:rsidRPr="00AD6C37">
        <w:rPr>
          <w:rFonts w:ascii="Helvetica" w:eastAsia="Times New Roman" w:hAnsi="Helvetica"/>
          <w:i/>
          <w:sz w:val="20"/>
          <w:szCs w:val="20"/>
          <w:lang w:val="en-CA"/>
        </w:rPr>
        <w:t>j</w:t>
      </w:r>
      <w:r w:rsidRPr="00AD6C37">
        <w:rPr>
          <w:rFonts w:ascii="Helvetica" w:eastAsia="Times New Roman" w:hAnsi="Helvetica"/>
          <w:sz w:val="20"/>
          <w:szCs w:val="20"/>
          <w:lang w:val="en-CA"/>
        </w:rPr>
        <w:t>).</w:t>
      </w:r>
      <w:r w:rsidRPr="00AD6C37">
        <w:rPr>
          <w:rFonts w:ascii="Helvetica" w:hAnsi="Helvetica"/>
          <w:sz w:val="20"/>
          <w:szCs w:val="20"/>
          <w:lang w:val="en-CA"/>
        </w:rPr>
        <w:t xml:space="preserve"> </w:t>
      </w:r>
    </w:p>
    <w:p w14:paraId="6E00EB60" w14:textId="60EBBCD0" w:rsidR="000071FA" w:rsidRPr="00AD6C37" w:rsidRDefault="000071FA" w:rsidP="000071FA">
      <w:pPr>
        <w:rPr>
          <w:rFonts w:ascii="Helvetica" w:hAnsi="Helvetica"/>
          <w:sz w:val="20"/>
          <w:szCs w:val="20"/>
          <w:lang w:val="en-CA"/>
        </w:rPr>
      </w:pPr>
      <w:r w:rsidRPr="00AD6C37">
        <w:rPr>
          <w:rFonts w:ascii="Helvetica" w:hAnsi="Helvetica"/>
          <w:sz w:val="20"/>
          <w:szCs w:val="20"/>
          <w:lang w:val="en-CA"/>
        </w:rPr>
        <w:t xml:space="preserve">The matrix containing uncorrelated and discriminatory variables, </w:t>
      </w:r>
      <m:oMath>
        <m:sSubSup>
          <m:sSubSupPr>
            <m:ctrlPr>
              <w:ins w:id="85" w:author="Amrit" w:date="2018-10-03T13:37:00Z">
                <w:rPr>
                  <w:rFonts w:ascii="Cambria Math" w:eastAsia="Times New Roman" w:hAnsi="Cambria Math"/>
                  <w:i/>
                  <w:color w:val="000000"/>
                  <w:sz w:val="20"/>
                  <w:szCs w:val="20"/>
                </w:rPr>
              </w:ins>
            </m:ctrlPr>
          </m:sSubSupPr>
          <m:e>
            <m:r>
              <w:ins w:id="86" w:author="Amrit" w:date="2018-10-03T13:37:00Z">
                <w:rPr>
                  <w:rFonts w:ascii="Cambria Math" w:eastAsia="Times New Roman" w:hAnsi="Cambria Math"/>
                  <w:color w:val="000000"/>
                  <w:sz w:val="20"/>
                  <w:szCs w:val="20"/>
                </w:rPr>
                <m:t>X</m:t>
              </w:ins>
            </m:r>
          </m:e>
          <m:sub>
            <m:r>
              <w:ins w:id="87" w:author="Amrit" w:date="2018-10-03T13:37:00Z">
                <w:rPr>
                  <w:rFonts w:ascii="Cambria Math" w:eastAsia="Times New Roman" w:hAnsi="Cambria Math"/>
                  <w:color w:val="000000"/>
                  <w:sz w:val="20"/>
                  <w:szCs w:val="20"/>
                </w:rPr>
                <m:t>j</m:t>
              </w:ins>
            </m:r>
          </m:sub>
          <m:sup>
            <m:r>
              <w:ins w:id="88" w:author="Amrit" w:date="2018-10-03T13:37:00Z">
                <w:rPr>
                  <w:rFonts w:ascii="Cambria Math" w:eastAsia="Times New Roman" w:hAnsi="Cambria Math"/>
                  <w:color w:val="000000"/>
                  <w:sz w:val="20"/>
                  <w:szCs w:val="20"/>
                </w:rPr>
                <m:t>unCorDis</m:t>
              </w:ins>
            </m:r>
          </m:sup>
        </m:sSubSup>
      </m:oMath>
      <w:r w:rsidRPr="00AD6C37">
        <w:rPr>
          <w:rFonts w:ascii="Helvetica" w:hAnsi="Helvetica"/>
          <w:sz w:val="20"/>
          <w:szCs w:val="20"/>
          <w:lang w:val="en-CA"/>
        </w:rPr>
        <w:t xml:space="preserve"> was generated using the following model:</w:t>
      </w:r>
    </w:p>
    <w:p w14:paraId="3452A5FB" w14:textId="77777777" w:rsidR="000071FA" w:rsidRPr="00AD6C37" w:rsidRDefault="00CC198A" w:rsidP="000071FA">
      <w:pPr>
        <w:jc w:val="center"/>
        <w:rPr>
          <w:rFonts w:ascii="Helvetica" w:hAnsi="Helvetica"/>
          <w:sz w:val="20"/>
          <w:szCs w:val="20"/>
          <w:lang w:val="en-CA"/>
        </w:rPr>
      </w:pPr>
      <m:oMath>
        <m:sSubSup>
          <m:sSubSupPr>
            <m:ctrlPr>
              <w:ins w:id="89" w:author="Amrit" w:date="2018-10-03T13:37:00Z">
                <w:rPr>
                  <w:rFonts w:ascii="Cambria Math" w:hAnsi="Cambria Math"/>
                  <w:i/>
                  <w:sz w:val="20"/>
                  <w:szCs w:val="20"/>
                  <w:lang w:val="en-CA"/>
                </w:rPr>
              </w:ins>
            </m:ctrlPr>
          </m:sSubSupPr>
          <m:e>
            <m:r>
              <w:ins w:id="90" w:author="Amrit" w:date="2018-10-03T13:37:00Z">
                <w:rPr>
                  <w:rFonts w:ascii="Cambria Math" w:hAnsi="Cambria Math"/>
                  <w:sz w:val="20"/>
                  <w:szCs w:val="20"/>
                  <w:lang w:val="en-CA"/>
                </w:rPr>
                <m:t>X</m:t>
              </w:ins>
            </m:r>
          </m:e>
          <m:sub>
            <m:r>
              <w:ins w:id="91" w:author="Amrit" w:date="2018-10-03T13:37:00Z">
                <w:rPr>
                  <w:rFonts w:ascii="Cambria Math" w:hAnsi="Cambria Math"/>
                  <w:sz w:val="20"/>
                  <w:szCs w:val="20"/>
                  <w:lang w:val="en-CA"/>
                </w:rPr>
                <m:t>j</m:t>
              </w:ins>
            </m:r>
          </m:sub>
          <m:sup>
            <m:r>
              <w:ins w:id="92" w:author="Amrit" w:date="2018-10-03T13:37:00Z">
                <w:rPr>
                  <w:rFonts w:ascii="Cambria Math" w:hAnsi="Cambria Math"/>
                  <w:sz w:val="20"/>
                  <w:szCs w:val="20"/>
                  <w:lang w:val="en-CA"/>
                </w:rPr>
                <m:t>unCorDis</m:t>
              </w:ins>
            </m:r>
          </m:sup>
        </m:sSubSup>
        <m:r>
          <w:ins w:id="93" w:author="Amrit" w:date="2018-10-03T13:37:00Z">
            <w:rPr>
              <w:rFonts w:ascii="Cambria Math" w:hAnsi="Cambria Math"/>
              <w:sz w:val="20"/>
              <w:szCs w:val="20"/>
              <w:lang w:val="en-CA"/>
            </w:rPr>
            <m:t>=</m:t>
          </w:ins>
        </m:r>
        <m:sSubSup>
          <m:sSubSupPr>
            <m:ctrlPr>
              <w:ins w:id="94" w:author="Amrit" w:date="2018-10-03T13:37:00Z">
                <w:rPr>
                  <w:rFonts w:ascii="Cambria Math" w:hAnsi="Cambria Math"/>
                  <w:i/>
                  <w:sz w:val="20"/>
                  <w:szCs w:val="20"/>
                  <w:lang w:val="en-CA"/>
                </w:rPr>
              </w:ins>
            </m:ctrlPr>
          </m:sSubSupPr>
          <m:e>
            <m:r>
              <w:ins w:id="95" w:author="Amrit" w:date="2018-10-03T13:37:00Z">
                <m:rPr>
                  <m:sty m:val="bi"/>
                </m:rPr>
                <w:rPr>
                  <w:rFonts w:ascii="Cambria Math" w:hAnsi="Cambria Math"/>
                  <w:sz w:val="20"/>
                  <w:szCs w:val="20"/>
                  <w:lang w:val="en-CA"/>
                </w:rPr>
                <m:t>u</m:t>
              </w:ins>
            </m:r>
          </m:e>
          <m:sub>
            <m:r>
              <w:ins w:id="96" w:author="Amrit" w:date="2018-10-03T13:37:00Z">
                <w:rPr>
                  <w:rFonts w:ascii="Cambria Math" w:hAnsi="Cambria Math"/>
                  <w:sz w:val="20"/>
                  <w:szCs w:val="20"/>
                  <w:lang w:val="en-CA"/>
                </w:rPr>
                <m:t>j</m:t>
              </w:ins>
            </m:r>
          </m:sub>
          <m:sup>
            <m:r>
              <w:ins w:id="97" w:author="Amrit" w:date="2018-10-03T13:37:00Z">
                <w:rPr>
                  <w:rFonts w:ascii="Cambria Math" w:hAnsi="Cambria Math"/>
                  <w:sz w:val="20"/>
                  <w:szCs w:val="20"/>
                  <w:lang w:val="en-CA"/>
                </w:rPr>
                <m:t>unCorDis</m:t>
              </w:ins>
            </m:r>
          </m:sup>
        </m:sSubSup>
        <m:sSubSup>
          <m:sSubSupPr>
            <m:ctrlPr>
              <w:ins w:id="98" w:author="Amrit" w:date="2018-10-03T13:37:00Z">
                <w:rPr>
                  <w:rFonts w:ascii="Cambria Math" w:hAnsi="Cambria Math"/>
                  <w:i/>
                  <w:sz w:val="20"/>
                  <w:szCs w:val="20"/>
                  <w:lang w:val="en-CA"/>
                </w:rPr>
              </w:ins>
            </m:ctrlPr>
          </m:sSubSupPr>
          <m:e>
            <m:r>
              <w:ins w:id="99" w:author="Amrit" w:date="2018-10-03T13:37:00Z">
                <m:rPr>
                  <m:sty m:val="bi"/>
                </m:rPr>
                <w:rPr>
                  <w:rFonts w:ascii="Cambria Math" w:hAnsi="Cambria Math"/>
                  <w:sz w:val="20"/>
                  <w:szCs w:val="20"/>
                  <w:lang w:val="en-CA"/>
                </w:rPr>
                <m:t>w</m:t>
              </w:ins>
            </m:r>
          </m:e>
          <m:sub>
            <m:r>
              <w:ins w:id="100" w:author="Amrit" w:date="2018-10-03T13:37:00Z">
                <w:rPr>
                  <w:rFonts w:ascii="Cambria Math" w:hAnsi="Cambria Math"/>
                  <w:sz w:val="20"/>
                  <w:szCs w:val="20"/>
                  <w:lang w:val="en-CA"/>
                </w:rPr>
                <m:t>j</m:t>
              </w:ins>
            </m:r>
          </m:sub>
          <m:sup>
            <m:r>
              <w:ins w:id="101" w:author="Amrit" w:date="2018-10-03T13:37:00Z">
                <w:rPr>
                  <w:rFonts w:ascii="Cambria Math" w:hAnsi="Cambria Math"/>
                  <w:sz w:val="20"/>
                  <w:szCs w:val="20"/>
                  <w:lang w:val="en-CA"/>
                </w:rPr>
                <m:t>t</m:t>
              </w:ins>
            </m:r>
          </m:sup>
        </m:sSubSup>
      </m:oMath>
      <w:r w:rsidR="000071FA" w:rsidRPr="00AD6C37">
        <w:rPr>
          <w:rFonts w:ascii="Helvetica" w:eastAsia="Times New Roman" w:hAnsi="Helvetica"/>
          <w:sz w:val="20"/>
          <w:szCs w:val="20"/>
          <w:lang w:val="en-CA"/>
        </w:rPr>
        <w:t xml:space="preserve">, where </w:t>
      </w:r>
      <m:oMath>
        <m:d>
          <m:dPr>
            <m:begChr m:val="‖"/>
            <m:endChr m:val="‖"/>
            <m:ctrlPr>
              <w:ins w:id="102" w:author="Amrit" w:date="2018-10-03T13:37:00Z">
                <w:rPr>
                  <w:rFonts w:ascii="Cambria Math" w:eastAsia="Times New Roman" w:hAnsi="Cambria Math"/>
                  <w:i/>
                  <w:sz w:val="20"/>
                  <w:szCs w:val="20"/>
                  <w:lang w:val="en-CA"/>
                </w:rPr>
              </w:ins>
            </m:ctrlPr>
          </m:dPr>
          <m:e>
            <m:r>
              <w:ins w:id="103" w:author="Amrit" w:date="2018-10-03T13:37:00Z">
                <m:rPr>
                  <m:sty m:val="bi"/>
                </m:rPr>
                <w:rPr>
                  <w:rFonts w:ascii="Cambria Math" w:eastAsia="Times New Roman" w:hAnsi="Cambria Math"/>
                  <w:sz w:val="20"/>
                  <w:szCs w:val="20"/>
                  <w:lang w:val="en-CA"/>
                </w:rPr>
                <m:t>w</m:t>
              </w:ins>
            </m:r>
          </m:e>
        </m:d>
        <m:r>
          <w:ins w:id="104" w:author="Amrit" w:date="2018-10-03T13:37:00Z">
            <w:rPr>
              <w:rFonts w:ascii="Cambria Math" w:eastAsia="Times New Roman" w:hAnsi="Cambria Math"/>
              <w:sz w:val="20"/>
              <w:szCs w:val="20"/>
              <w:lang w:val="en-CA"/>
            </w:rPr>
            <m:t>=1, j=1,2,3</m:t>
          </w:ins>
        </m:r>
      </m:oMath>
    </w:p>
    <w:p w14:paraId="057DB39A" w14:textId="2D215010" w:rsidR="00365860" w:rsidRPr="00AD6C37" w:rsidRDefault="000071FA" w:rsidP="000071FA">
      <w:pPr>
        <w:rPr>
          <w:rFonts w:ascii="Helvetica" w:hAnsi="Helvetica"/>
          <w:sz w:val="20"/>
          <w:szCs w:val="20"/>
          <w:lang w:val="en-CA"/>
        </w:rPr>
      </w:pPr>
      <w:r w:rsidRPr="00AD6C37">
        <w:rPr>
          <w:rFonts w:ascii="Helvetica" w:hAnsi="Helvetica"/>
          <w:sz w:val="20"/>
          <w:szCs w:val="20"/>
          <w:lang w:val="en-CA"/>
        </w:rPr>
        <w:t xml:space="preserve">where the loadings, </w:t>
      </w:r>
      <w:r w:rsidRPr="00AD6C37">
        <w:rPr>
          <w:rFonts w:ascii="Helvetica" w:hAnsi="Helvetica"/>
          <w:b/>
          <w:sz w:val="20"/>
          <w:szCs w:val="20"/>
          <w:lang w:val="en-CA"/>
        </w:rPr>
        <w:t>w</w:t>
      </w:r>
      <w:r w:rsidRPr="00AD6C37">
        <w:rPr>
          <w:rFonts w:ascii="Helvetica" w:hAnsi="Helvetica"/>
          <w:sz w:val="20"/>
          <w:szCs w:val="20"/>
          <w:vertAlign w:val="subscript"/>
          <w:lang w:val="en-CA"/>
        </w:rPr>
        <w:t>1</w:t>
      </w:r>
      <w:r w:rsidRPr="00AD6C37">
        <w:rPr>
          <w:rFonts w:ascii="Helvetica" w:hAnsi="Helvetica"/>
          <w:sz w:val="20"/>
          <w:szCs w:val="20"/>
          <w:lang w:val="en-CA"/>
        </w:rPr>
        <w:t xml:space="preserve">, </w:t>
      </w:r>
      <w:r w:rsidRPr="00AD6C37">
        <w:rPr>
          <w:rFonts w:ascii="Helvetica" w:hAnsi="Helvetica"/>
          <w:b/>
          <w:sz w:val="20"/>
          <w:szCs w:val="20"/>
          <w:lang w:val="en-CA"/>
        </w:rPr>
        <w:t>w</w:t>
      </w:r>
      <w:r w:rsidRPr="00AD6C37">
        <w:rPr>
          <w:rFonts w:ascii="Helvetica" w:hAnsi="Helvetica"/>
          <w:sz w:val="20"/>
          <w:szCs w:val="20"/>
          <w:vertAlign w:val="subscript"/>
          <w:lang w:val="en-CA"/>
        </w:rPr>
        <w:t>2</w:t>
      </w:r>
      <w:r w:rsidRPr="00AD6C37">
        <w:rPr>
          <w:rFonts w:ascii="Helvetica" w:hAnsi="Helvetica"/>
          <w:sz w:val="20"/>
          <w:szCs w:val="20"/>
          <w:lang w:val="en-CA"/>
        </w:rPr>
        <w:t xml:space="preserve">, and </w:t>
      </w:r>
      <w:r w:rsidRPr="00AD6C37">
        <w:rPr>
          <w:rFonts w:ascii="Helvetica" w:hAnsi="Helvetica"/>
          <w:b/>
          <w:sz w:val="20"/>
          <w:szCs w:val="20"/>
          <w:lang w:val="en-CA"/>
        </w:rPr>
        <w:t>w</w:t>
      </w:r>
      <w:r w:rsidRPr="00AD6C37">
        <w:rPr>
          <w:rFonts w:ascii="Helvetica" w:hAnsi="Helvetica"/>
          <w:sz w:val="20"/>
          <w:szCs w:val="20"/>
          <w:vertAlign w:val="subscript"/>
          <w:lang w:val="en-CA"/>
        </w:rPr>
        <w:t>3</w:t>
      </w:r>
      <w:r w:rsidRPr="00AD6C37">
        <w:rPr>
          <w:rFonts w:ascii="Helvetica" w:hAnsi="Helvetica"/>
          <w:sz w:val="20"/>
          <w:szCs w:val="20"/>
          <w:lang w:val="en-CA"/>
        </w:rPr>
        <w:t xml:space="preserve"> were 30-vectors, and the elements were drawn from a uniform distribution in the interval of [-0.3, 0.2] U [0.2, 0.3]. For G1, the outer components </w:t>
      </w:r>
      <m:oMath>
        <m:sSubSup>
          <m:sSubSupPr>
            <m:ctrlPr>
              <w:ins w:id="105" w:author="Amrit" w:date="2018-10-03T13:37:00Z">
                <w:rPr>
                  <w:rFonts w:ascii="Cambria Math" w:hAnsi="Cambria Math"/>
                  <w:i/>
                  <w:sz w:val="20"/>
                  <w:szCs w:val="20"/>
                  <w:lang w:val="en-CA"/>
                </w:rPr>
              </w:ins>
            </m:ctrlPr>
          </m:sSubSupPr>
          <m:e>
            <m:r>
              <w:ins w:id="106" w:author="Amrit" w:date="2018-10-03T13:37:00Z">
                <m:rPr>
                  <m:sty m:val="bi"/>
                </m:rPr>
                <w:rPr>
                  <w:rFonts w:ascii="Cambria Math" w:hAnsi="Cambria Math"/>
                  <w:sz w:val="20"/>
                  <w:szCs w:val="20"/>
                  <w:lang w:val="en-CA"/>
                </w:rPr>
                <m:t>u</m:t>
              </w:ins>
            </m:r>
          </m:e>
          <m:sub>
            <m:r>
              <w:ins w:id="107" w:author="Amrit" w:date="2018-10-03T13:37:00Z">
                <w:rPr>
                  <w:rFonts w:ascii="Cambria Math" w:hAnsi="Cambria Math"/>
                  <w:sz w:val="20"/>
                  <w:szCs w:val="20"/>
                  <w:lang w:val="en-CA"/>
                </w:rPr>
                <m:t>1</m:t>
              </w:ins>
            </m:r>
          </m:sub>
          <m:sup>
            <m:r>
              <w:ins w:id="108" w:author="Amrit" w:date="2018-10-03T13:37:00Z">
                <w:rPr>
                  <w:rFonts w:ascii="Cambria Math" w:hAnsi="Cambria Math"/>
                  <w:sz w:val="20"/>
                  <w:szCs w:val="20"/>
                  <w:lang w:val="en-CA"/>
                </w:rPr>
                <m:t>unCorDis</m:t>
              </w:ins>
            </m:r>
          </m:sup>
        </m:sSubSup>
      </m:oMath>
      <w:r w:rsidRPr="00AD6C37">
        <w:rPr>
          <w:rFonts w:ascii="Helvetica" w:hAnsi="Helvetica"/>
          <w:sz w:val="20"/>
          <w:szCs w:val="20"/>
          <w:lang w:val="en-CA"/>
        </w:rPr>
        <w:t xml:space="preserve">, </w:t>
      </w:r>
      <m:oMath>
        <m:sSubSup>
          <m:sSubSupPr>
            <m:ctrlPr>
              <w:ins w:id="109" w:author="Amrit" w:date="2018-10-03T13:37:00Z">
                <w:rPr>
                  <w:rFonts w:ascii="Cambria Math" w:hAnsi="Cambria Math"/>
                  <w:i/>
                  <w:sz w:val="20"/>
                  <w:szCs w:val="20"/>
                  <w:lang w:val="en-CA"/>
                </w:rPr>
              </w:ins>
            </m:ctrlPr>
          </m:sSubSupPr>
          <m:e>
            <m:r>
              <w:ins w:id="110" w:author="Amrit" w:date="2018-10-03T13:37:00Z">
                <m:rPr>
                  <m:sty m:val="bi"/>
                </m:rPr>
                <w:rPr>
                  <w:rFonts w:ascii="Cambria Math" w:hAnsi="Cambria Math"/>
                  <w:sz w:val="20"/>
                  <w:szCs w:val="20"/>
                  <w:lang w:val="en-CA"/>
                </w:rPr>
                <m:t>u</m:t>
              </w:ins>
            </m:r>
          </m:e>
          <m:sub>
            <m:r>
              <w:ins w:id="111" w:author="Amrit" w:date="2018-10-03T13:37:00Z">
                <w:rPr>
                  <w:rFonts w:ascii="Cambria Math" w:hAnsi="Cambria Math"/>
                  <w:sz w:val="20"/>
                  <w:szCs w:val="20"/>
                  <w:lang w:val="en-CA"/>
                </w:rPr>
                <m:t>2</m:t>
              </w:ins>
            </m:r>
          </m:sub>
          <m:sup>
            <m:r>
              <w:ins w:id="112" w:author="Amrit" w:date="2018-10-03T13:37:00Z">
                <w:rPr>
                  <w:rFonts w:ascii="Cambria Math" w:hAnsi="Cambria Math"/>
                  <w:sz w:val="20"/>
                  <w:szCs w:val="20"/>
                  <w:lang w:val="en-CA"/>
                </w:rPr>
                <m:t>unCorDis</m:t>
              </w:ins>
            </m:r>
          </m:sup>
        </m:sSubSup>
      </m:oMath>
      <w:r w:rsidRPr="00AD6C37">
        <w:rPr>
          <w:rFonts w:ascii="Helvetica" w:hAnsi="Helvetica"/>
          <w:sz w:val="20"/>
          <w:szCs w:val="20"/>
          <w:lang w:val="en-CA"/>
        </w:rPr>
        <w:t xml:space="preserve">, </w:t>
      </w:r>
      <m:oMath>
        <m:sSubSup>
          <m:sSubSupPr>
            <m:ctrlPr>
              <w:ins w:id="113" w:author="Amrit" w:date="2018-10-03T13:37:00Z">
                <w:rPr>
                  <w:rFonts w:ascii="Cambria Math" w:hAnsi="Cambria Math"/>
                  <w:i/>
                  <w:sz w:val="20"/>
                  <w:szCs w:val="20"/>
                  <w:lang w:val="en-CA"/>
                </w:rPr>
              </w:ins>
            </m:ctrlPr>
          </m:sSubSupPr>
          <m:e>
            <m:r>
              <w:ins w:id="114" w:author="Amrit" w:date="2018-10-03T13:37:00Z">
                <m:rPr>
                  <m:sty m:val="bi"/>
                </m:rPr>
                <w:rPr>
                  <w:rFonts w:ascii="Cambria Math" w:hAnsi="Cambria Math"/>
                  <w:sz w:val="20"/>
                  <w:szCs w:val="20"/>
                  <w:lang w:val="en-CA"/>
                </w:rPr>
                <m:t>u</m:t>
              </w:ins>
            </m:r>
          </m:e>
          <m:sub>
            <m:r>
              <w:ins w:id="115" w:author="Amrit" w:date="2018-10-03T13:37:00Z">
                <w:rPr>
                  <w:rFonts w:ascii="Cambria Math" w:hAnsi="Cambria Math"/>
                  <w:sz w:val="20"/>
                  <w:szCs w:val="20"/>
                  <w:lang w:val="en-CA"/>
                </w:rPr>
                <m:t>3</m:t>
              </w:ins>
            </m:r>
          </m:sub>
          <m:sup>
            <m:r>
              <w:ins w:id="116" w:author="Amrit" w:date="2018-10-03T13:38:00Z">
                <w:rPr>
                  <w:rFonts w:ascii="Cambria Math" w:hAnsi="Cambria Math"/>
                  <w:sz w:val="20"/>
                  <w:szCs w:val="20"/>
                  <w:lang w:val="en-CA"/>
                </w:rPr>
                <m:t>unC</m:t>
              </w:ins>
            </m:r>
            <m:r>
              <w:ins w:id="117" w:author="Amrit" w:date="2018-10-03T13:37:00Z">
                <w:rPr>
                  <w:rFonts w:ascii="Cambria Math" w:hAnsi="Cambria Math"/>
                  <w:sz w:val="20"/>
                  <w:szCs w:val="20"/>
                  <w:lang w:val="en-CA"/>
                </w:rPr>
                <m:t>orDis</m:t>
              </w:ins>
            </m:r>
          </m:sup>
        </m:sSubSup>
      </m:oMath>
      <w:r w:rsidRPr="00AD6C37">
        <w:rPr>
          <w:rFonts w:ascii="Helvetica" w:hAnsi="Helvetica"/>
          <w:sz w:val="20"/>
          <w:szCs w:val="20"/>
          <w:lang w:val="en-CA"/>
        </w:rPr>
        <w:t xml:space="preserve"> were 3-vectors drawn from a multivariate normal distribution with a mean value of </w:t>
      </w:r>
      <w:r w:rsidR="003F796C" w:rsidRPr="00AD6C37">
        <w:rPr>
          <w:rFonts w:ascii="Helvetica" w:hAnsi="Helvetica"/>
          <w:sz w:val="20"/>
          <w:szCs w:val="20"/>
          <w:lang w:val="en-CA"/>
        </w:rPr>
        <w:t>0</w:t>
      </w:r>
      <w:r w:rsidRPr="00AD6C37">
        <w:rPr>
          <w:rFonts w:ascii="Helvetica" w:hAnsi="Helvetica"/>
          <w:sz w:val="20"/>
          <w:szCs w:val="20"/>
          <w:lang w:val="en-CA"/>
        </w:rPr>
        <w:t xml:space="preserve"> and a mean value of </w:t>
      </w:r>
      <w:r w:rsidRPr="00AD6C37">
        <w:rPr>
          <w:rFonts w:ascii="Helvetica" w:hAnsi="Helvetica"/>
          <w:color w:val="000000"/>
          <w:sz w:val="20"/>
          <w:szCs w:val="20"/>
        </w:rPr>
        <w:t>δ</w:t>
      </w:r>
      <w:r w:rsidR="00365860" w:rsidRPr="00AD6C37">
        <w:rPr>
          <w:rFonts w:ascii="Helvetica" w:hAnsi="Helvetica"/>
          <w:color w:val="000000"/>
          <w:sz w:val="20"/>
          <w:szCs w:val="20"/>
        </w:rPr>
        <w:t>=[0,1,2]</w:t>
      </w:r>
      <w:r w:rsidRPr="00AD6C37">
        <w:rPr>
          <w:rFonts w:ascii="Helvetica" w:hAnsi="Helvetica"/>
          <w:sz w:val="20"/>
          <w:szCs w:val="20"/>
          <w:lang w:val="en-CA"/>
        </w:rPr>
        <w:t xml:space="preserve"> for G2. The covariance between pairs of components was set to </w:t>
      </w:r>
      <w:proofErr w:type="spellStart"/>
      <w:r w:rsidRPr="00AD6C37">
        <w:rPr>
          <w:rFonts w:ascii="Helvetica" w:hAnsi="Helvetica"/>
          <w:sz w:val="20"/>
          <w:szCs w:val="20"/>
          <w:lang w:val="en-CA"/>
        </w:rPr>
        <w:t>cov</w:t>
      </w:r>
      <w:proofErr w:type="spellEnd"/>
      <w:r w:rsidRPr="00AD6C37">
        <w:rPr>
          <w:rFonts w:ascii="Helvetica" w:hAnsi="Helvetica"/>
          <w:sz w:val="20"/>
          <w:szCs w:val="20"/>
          <w:lang w:val="en-CA"/>
        </w:rPr>
        <w:t>(</w:t>
      </w:r>
      <m:oMath>
        <m:sSubSup>
          <m:sSubSupPr>
            <m:ctrlPr>
              <w:ins w:id="118" w:author="Amrit" w:date="2018-10-03T13:37:00Z">
                <w:rPr>
                  <w:rFonts w:ascii="Cambria Math" w:hAnsi="Cambria Math"/>
                  <w:i/>
                  <w:sz w:val="20"/>
                  <w:szCs w:val="20"/>
                  <w:lang w:val="en-CA"/>
                </w:rPr>
              </w:ins>
            </m:ctrlPr>
          </m:sSubSupPr>
          <m:e>
            <m:r>
              <w:ins w:id="119" w:author="Amrit" w:date="2018-10-03T13:37:00Z">
                <m:rPr>
                  <m:sty m:val="bi"/>
                </m:rPr>
                <w:rPr>
                  <w:rFonts w:ascii="Cambria Math" w:hAnsi="Cambria Math"/>
                  <w:sz w:val="20"/>
                  <w:szCs w:val="20"/>
                  <w:lang w:val="en-CA"/>
                </w:rPr>
                <m:t>u</m:t>
              </w:ins>
            </m:r>
          </m:e>
          <m:sub>
            <m:r>
              <w:ins w:id="120" w:author="Amrit" w:date="2018-10-03T13:37:00Z">
                <w:rPr>
                  <w:rFonts w:ascii="Cambria Math" w:hAnsi="Cambria Math"/>
                  <w:sz w:val="20"/>
                  <w:szCs w:val="20"/>
                  <w:lang w:val="en-CA"/>
                </w:rPr>
                <m:t>i</m:t>
              </w:ins>
            </m:r>
          </m:sub>
          <m:sup>
            <m:r>
              <w:ins w:id="121" w:author="Amrit" w:date="2018-10-03T13:38:00Z">
                <w:rPr>
                  <w:rFonts w:ascii="Cambria Math" w:hAnsi="Cambria Math"/>
                  <w:sz w:val="20"/>
                  <w:szCs w:val="20"/>
                  <w:lang w:val="en-CA"/>
                </w:rPr>
                <m:t>unC</m:t>
              </w:ins>
            </m:r>
            <m:r>
              <w:ins w:id="122" w:author="Amrit" w:date="2018-10-03T13:37:00Z">
                <w:rPr>
                  <w:rFonts w:ascii="Cambria Math" w:hAnsi="Cambria Math"/>
                  <w:sz w:val="20"/>
                  <w:szCs w:val="20"/>
                  <w:lang w:val="en-CA"/>
                </w:rPr>
                <m:t>orDis</m:t>
              </w:ins>
            </m:r>
          </m:sup>
        </m:sSubSup>
      </m:oMath>
      <w:r w:rsidRPr="00AD6C37">
        <w:rPr>
          <w:rFonts w:ascii="Helvetica" w:hAnsi="Helvetica"/>
          <w:sz w:val="20"/>
          <w:szCs w:val="20"/>
          <w:lang w:val="en-CA"/>
        </w:rPr>
        <w:t xml:space="preserve">, </w:t>
      </w:r>
      <m:oMath>
        <m:sSubSup>
          <m:sSubSupPr>
            <m:ctrlPr>
              <w:ins w:id="123" w:author="Amrit" w:date="2018-10-03T13:37:00Z">
                <w:rPr>
                  <w:rFonts w:ascii="Cambria Math" w:hAnsi="Cambria Math"/>
                  <w:i/>
                  <w:sz w:val="20"/>
                  <w:szCs w:val="20"/>
                  <w:lang w:val="en-CA"/>
                </w:rPr>
              </w:ins>
            </m:ctrlPr>
          </m:sSubSupPr>
          <m:e>
            <m:r>
              <w:ins w:id="124" w:author="Amrit" w:date="2018-10-03T13:37:00Z">
                <m:rPr>
                  <m:sty m:val="bi"/>
                </m:rPr>
                <w:rPr>
                  <w:rFonts w:ascii="Cambria Math" w:hAnsi="Cambria Math"/>
                  <w:sz w:val="20"/>
                  <w:szCs w:val="20"/>
                  <w:lang w:val="en-CA"/>
                </w:rPr>
                <m:t>u</m:t>
              </w:ins>
            </m:r>
          </m:e>
          <m:sub>
            <m:r>
              <w:ins w:id="125" w:author="Amrit" w:date="2018-10-03T13:37:00Z">
                <w:rPr>
                  <w:rFonts w:ascii="Cambria Math" w:hAnsi="Cambria Math"/>
                  <w:sz w:val="20"/>
                  <w:szCs w:val="20"/>
                  <w:lang w:val="en-CA"/>
                </w:rPr>
                <m:t>j</m:t>
              </w:ins>
            </m:r>
          </m:sub>
          <m:sup>
            <m:r>
              <w:ins w:id="126" w:author="Amrit" w:date="2018-10-03T13:38:00Z">
                <w:rPr>
                  <w:rFonts w:ascii="Cambria Math" w:hAnsi="Cambria Math"/>
                  <w:sz w:val="20"/>
                  <w:szCs w:val="20"/>
                  <w:lang w:val="en-CA"/>
                </w:rPr>
                <m:t>unC</m:t>
              </w:ins>
            </m:r>
            <m:r>
              <w:ins w:id="127" w:author="Amrit" w:date="2018-10-03T13:37:00Z">
                <w:rPr>
                  <w:rFonts w:ascii="Cambria Math" w:hAnsi="Cambria Math"/>
                  <w:sz w:val="20"/>
                  <w:szCs w:val="20"/>
                  <w:lang w:val="en-CA"/>
                </w:rPr>
                <m:t>orDis</m:t>
              </w:ins>
            </m:r>
          </m:sup>
        </m:sSubSup>
      </m:oMath>
      <w:r w:rsidRPr="00AD6C37">
        <w:rPr>
          <w:rFonts w:ascii="Helvetica" w:hAnsi="Helvetica"/>
          <w:sz w:val="20"/>
          <w:szCs w:val="20"/>
          <w:lang w:val="en-CA"/>
        </w:rPr>
        <w:t xml:space="preserve">) = </w:t>
      </w:r>
      <m:oMath>
        <m:sSub>
          <m:sSubPr>
            <m:ctrlPr>
              <w:ins w:id="128" w:author="Amrit" w:date="2018-10-03T13:37:00Z">
                <w:rPr>
                  <w:rFonts w:ascii="Cambria Math" w:hAnsi="Cambria Math"/>
                  <w:i/>
                  <w:sz w:val="20"/>
                  <w:szCs w:val="20"/>
                  <w:lang w:val="en-CA"/>
                </w:rPr>
              </w:ins>
            </m:ctrlPr>
          </m:sSubPr>
          <m:e>
            <m:r>
              <w:ins w:id="129" w:author="Amrit" w:date="2018-10-03T13:37:00Z">
                <w:rPr>
                  <w:rFonts w:ascii="Cambria Math" w:hAnsi="Cambria Math"/>
                  <w:sz w:val="20"/>
                  <w:szCs w:val="20"/>
                  <w:lang w:val="en-CA"/>
                </w:rPr>
                <m:t>σ</m:t>
              </w:ins>
            </m:r>
          </m:e>
          <m:sub>
            <m:r>
              <w:ins w:id="130" w:author="Amrit" w:date="2018-10-03T13:37:00Z">
                <w:rPr>
                  <w:rFonts w:ascii="Cambria Math" w:hAnsi="Cambria Math"/>
                  <w:sz w:val="20"/>
                  <w:szCs w:val="20"/>
                  <w:lang w:val="en-CA"/>
                </w:rPr>
                <m:t>ij</m:t>
              </w:ins>
            </m:r>
          </m:sub>
        </m:sSub>
        <m:r>
          <w:ins w:id="131" w:author="Amrit" w:date="2018-10-03T13:37:00Z">
            <w:rPr>
              <w:rFonts w:ascii="Cambria Math" w:eastAsia="Times New Roman" w:hAnsi="Cambria Math"/>
              <w:sz w:val="20"/>
              <w:szCs w:val="20"/>
              <w:lang w:val="en-CA"/>
            </w:rPr>
            <m:t>i≠j</m:t>
          </w:ins>
        </m:r>
        <m:sSub>
          <m:sSubPr>
            <m:ctrlPr>
              <w:ins w:id="132" w:author="Amrit" w:date="2018-10-03T13:37:00Z">
                <w:rPr>
                  <w:rFonts w:ascii="Cambria Math" w:hAnsi="Cambria Math"/>
                  <w:i/>
                  <w:sz w:val="20"/>
                  <w:szCs w:val="20"/>
                  <w:lang w:val="en-CA"/>
                </w:rPr>
              </w:ins>
            </m:ctrlPr>
          </m:sSubPr>
          <m:e>
            <m:r>
              <w:ins w:id="133" w:author="Amrit" w:date="2018-10-03T13:37:00Z">
                <w:rPr>
                  <w:rFonts w:ascii="Cambria Math" w:hAnsi="Cambria Math"/>
                  <w:sz w:val="20"/>
                  <w:szCs w:val="20"/>
                  <w:lang w:val="en-CA"/>
                </w:rPr>
                <m:t>σ</m:t>
              </w:ins>
            </m:r>
          </m:e>
          <m:sub>
            <m:r>
              <w:ins w:id="134" w:author="Amrit" w:date="2018-10-03T13:37:00Z">
                <w:rPr>
                  <w:rFonts w:ascii="Cambria Math" w:hAnsi="Cambria Math"/>
                  <w:sz w:val="20"/>
                  <w:szCs w:val="20"/>
                  <w:lang w:val="en-CA"/>
                </w:rPr>
                <m:t>ij</m:t>
              </w:ins>
            </m:r>
          </m:sub>
        </m:sSub>
        <m:sSubSup>
          <m:sSubSupPr>
            <m:ctrlPr>
              <w:ins w:id="135" w:author="Amrit" w:date="2018-10-03T13:37:00Z">
                <w:rPr>
                  <w:rFonts w:ascii="Cambria Math" w:hAnsi="Cambria Math"/>
                  <w:i/>
                  <w:sz w:val="20"/>
                  <w:szCs w:val="20"/>
                  <w:lang w:val="en-CA"/>
                </w:rPr>
              </w:ins>
            </m:ctrlPr>
          </m:sSubSupPr>
          <m:e>
            <m:r>
              <w:ins w:id="136" w:author="Amrit" w:date="2018-10-03T13:37:00Z">
                <m:rPr>
                  <m:sty m:val="bi"/>
                </m:rPr>
                <w:rPr>
                  <w:rFonts w:ascii="Cambria Math" w:hAnsi="Cambria Math"/>
                  <w:sz w:val="20"/>
                  <w:szCs w:val="20"/>
                  <w:lang w:val="en-CA"/>
                </w:rPr>
                <m:t>u</m:t>
              </w:ins>
            </m:r>
          </m:e>
          <m:sub>
            <m:r>
              <w:ins w:id="137" w:author="Amrit" w:date="2018-10-03T13:37:00Z">
                <w:rPr>
                  <w:rFonts w:ascii="Cambria Math" w:hAnsi="Cambria Math"/>
                  <w:sz w:val="20"/>
                  <w:szCs w:val="20"/>
                  <w:lang w:val="en-CA"/>
                </w:rPr>
                <m:t>i</m:t>
              </w:ins>
            </m:r>
          </m:sub>
          <m:sup>
            <m:r>
              <w:ins w:id="138" w:author="Amrit" w:date="2018-10-03T13:38:00Z">
                <w:rPr>
                  <w:rFonts w:ascii="Cambria Math" w:hAnsi="Cambria Math"/>
                  <w:sz w:val="20"/>
                  <w:szCs w:val="20"/>
                  <w:lang w:val="en-CA"/>
                </w:rPr>
                <m:t>unC</m:t>
              </w:ins>
            </m:r>
            <m:r>
              <w:ins w:id="139" w:author="Amrit" w:date="2018-10-03T13:37:00Z">
                <w:rPr>
                  <w:rFonts w:ascii="Cambria Math" w:hAnsi="Cambria Math"/>
                  <w:sz w:val="20"/>
                  <w:szCs w:val="20"/>
                  <w:lang w:val="en-CA"/>
                </w:rPr>
                <m:t>orDis</m:t>
              </w:ins>
            </m:r>
          </m:sup>
        </m:sSubSup>
        <m:sSubSup>
          <m:sSubSupPr>
            <m:ctrlPr>
              <w:ins w:id="140" w:author="Amrit" w:date="2018-10-03T13:37:00Z">
                <w:rPr>
                  <w:rFonts w:ascii="Cambria Math" w:hAnsi="Cambria Math"/>
                  <w:i/>
                  <w:sz w:val="20"/>
                  <w:szCs w:val="20"/>
                  <w:lang w:val="en-CA"/>
                </w:rPr>
              </w:ins>
            </m:ctrlPr>
          </m:sSubSupPr>
          <m:e>
            <m:r>
              <w:ins w:id="141" w:author="Amrit" w:date="2018-10-03T13:37:00Z">
                <m:rPr>
                  <m:sty m:val="bi"/>
                </m:rPr>
                <w:rPr>
                  <w:rFonts w:ascii="Cambria Math" w:hAnsi="Cambria Math"/>
                  <w:sz w:val="20"/>
                  <w:szCs w:val="20"/>
                  <w:lang w:val="en-CA"/>
                </w:rPr>
                <m:t>u</m:t>
              </w:ins>
            </m:r>
          </m:e>
          <m:sub>
            <m:r>
              <w:ins w:id="142" w:author="Amrit" w:date="2018-10-03T13:37:00Z">
                <w:rPr>
                  <w:rFonts w:ascii="Cambria Math" w:hAnsi="Cambria Math"/>
                  <w:sz w:val="20"/>
                  <w:szCs w:val="20"/>
                  <w:lang w:val="en-CA"/>
                </w:rPr>
                <m:t>j</m:t>
              </w:ins>
            </m:r>
          </m:sub>
          <m:sup>
            <m:r>
              <w:ins w:id="143" w:author="Amrit" w:date="2018-10-03T13:38:00Z">
                <w:rPr>
                  <w:rFonts w:ascii="Cambria Math" w:hAnsi="Cambria Math"/>
                  <w:sz w:val="20"/>
                  <w:szCs w:val="20"/>
                  <w:lang w:val="en-CA"/>
                </w:rPr>
                <m:t>unC</m:t>
              </w:ins>
            </m:r>
            <m:r>
              <w:ins w:id="144" w:author="Amrit" w:date="2018-10-03T13:37:00Z">
                <w:rPr>
                  <w:rFonts w:ascii="Cambria Math" w:hAnsi="Cambria Math"/>
                  <w:sz w:val="20"/>
                  <w:szCs w:val="20"/>
                  <w:lang w:val="en-CA"/>
                </w:rPr>
                <m:t>orDis</m:t>
              </w:ins>
            </m:r>
          </m:sup>
        </m:sSubSup>
      </m:oMath>
      <w:r w:rsidRPr="00AD6C37">
        <w:rPr>
          <w:rFonts w:ascii="Helvetica" w:eastAsia="Times New Roman" w:hAnsi="Helvetica"/>
          <w:sz w:val="20"/>
          <w:szCs w:val="20"/>
          <w:lang w:val="en-CA"/>
        </w:rPr>
        <w:t xml:space="preserve">0 for all </w:t>
      </w:r>
      <w:proofErr w:type="spellStart"/>
      <w:r w:rsidRPr="00AD6C37">
        <w:rPr>
          <w:rFonts w:ascii="Helvetica" w:eastAsia="Times New Roman" w:hAnsi="Helvetica"/>
          <w:i/>
          <w:sz w:val="20"/>
          <w:szCs w:val="20"/>
          <w:lang w:val="en-CA"/>
        </w:rPr>
        <w:t>i</w:t>
      </w:r>
      <w:proofErr w:type="spellEnd"/>
      <w:r w:rsidRPr="00AD6C37">
        <w:rPr>
          <w:rFonts w:ascii="Helvetica" w:eastAsia="Times New Roman" w:hAnsi="Helvetica"/>
          <w:sz w:val="20"/>
          <w:szCs w:val="20"/>
          <w:lang w:val="en-CA"/>
        </w:rPr>
        <w:t xml:space="preserve"> and </w:t>
      </w:r>
      <w:r w:rsidRPr="00AD6C37">
        <w:rPr>
          <w:rFonts w:ascii="Helvetica" w:eastAsia="Times New Roman" w:hAnsi="Helvetica"/>
          <w:i/>
          <w:sz w:val="20"/>
          <w:szCs w:val="20"/>
          <w:lang w:val="en-CA"/>
        </w:rPr>
        <w:t>j</w:t>
      </w:r>
      <w:r w:rsidRPr="00AD6C37">
        <w:rPr>
          <w:rFonts w:ascii="Helvetica" w:eastAsia="Times New Roman" w:hAnsi="Helvetica"/>
          <w:sz w:val="20"/>
          <w:szCs w:val="20"/>
          <w:lang w:val="en-CA"/>
        </w:rPr>
        <w:t>.</w:t>
      </w:r>
      <w:r w:rsidRPr="00AD6C37">
        <w:rPr>
          <w:rFonts w:ascii="Helvetica" w:hAnsi="Helvetica"/>
          <w:sz w:val="20"/>
          <w:szCs w:val="20"/>
          <w:lang w:val="en-CA"/>
        </w:rPr>
        <w:t xml:space="preserve"> </w:t>
      </w:r>
    </w:p>
    <w:p w14:paraId="61B65B6F" w14:textId="21C11463" w:rsidR="000071FA" w:rsidRPr="00AD6C37" w:rsidRDefault="000071FA" w:rsidP="000071FA">
      <w:pPr>
        <w:rPr>
          <w:rFonts w:ascii="Helvetica" w:hAnsi="Helvetica"/>
          <w:sz w:val="20"/>
          <w:szCs w:val="20"/>
          <w:lang w:val="en-CA"/>
        </w:rPr>
      </w:pPr>
      <w:r w:rsidRPr="00AD6C37">
        <w:rPr>
          <w:rFonts w:ascii="Helvetica" w:hAnsi="Helvetica"/>
          <w:sz w:val="20"/>
          <w:szCs w:val="20"/>
          <w:lang w:val="en-CA"/>
        </w:rPr>
        <w:t xml:space="preserve">The </w:t>
      </w:r>
      <w:proofErr w:type="spellStart"/>
      <w:r w:rsidRPr="00AD6C37">
        <w:rPr>
          <w:rFonts w:ascii="Helvetica" w:hAnsi="Helvetica"/>
          <w:sz w:val="20"/>
          <w:szCs w:val="20"/>
          <w:lang w:val="en-CA"/>
        </w:rPr>
        <w:t>nondiscriminatory</w:t>
      </w:r>
      <w:proofErr w:type="spellEnd"/>
      <w:r w:rsidRPr="00AD6C37">
        <w:rPr>
          <w:rFonts w:ascii="Helvetica" w:hAnsi="Helvetica"/>
          <w:sz w:val="20"/>
          <w:szCs w:val="20"/>
          <w:lang w:val="en-CA"/>
        </w:rPr>
        <w:t xml:space="preserve"> variables (</w:t>
      </w:r>
      <w:proofErr w:type="spellStart"/>
      <w:r w:rsidRPr="00AD6C37">
        <w:rPr>
          <w:rFonts w:ascii="Helvetica" w:hAnsi="Helvetica"/>
          <w:sz w:val="20"/>
          <w:szCs w:val="20"/>
          <w:lang w:val="en-CA"/>
        </w:rPr>
        <w:t>corNonDis</w:t>
      </w:r>
      <w:proofErr w:type="spellEnd"/>
      <w:r w:rsidRPr="00AD6C37">
        <w:rPr>
          <w:rFonts w:ascii="Helvetica" w:hAnsi="Helvetica"/>
          <w:sz w:val="20"/>
          <w:szCs w:val="20"/>
          <w:lang w:val="en-CA"/>
        </w:rPr>
        <w:t xml:space="preserve"> and </w:t>
      </w:r>
      <w:proofErr w:type="spellStart"/>
      <w:r w:rsidRPr="00AD6C37">
        <w:rPr>
          <w:rFonts w:ascii="Helvetica" w:hAnsi="Helvetica"/>
          <w:sz w:val="20"/>
          <w:szCs w:val="20"/>
          <w:lang w:val="en-CA"/>
        </w:rPr>
        <w:t>unCorNonDis</w:t>
      </w:r>
      <w:proofErr w:type="spellEnd"/>
      <w:r w:rsidRPr="00AD6C37">
        <w:rPr>
          <w:rFonts w:ascii="Helvetica" w:hAnsi="Helvetica"/>
          <w:sz w:val="20"/>
          <w:szCs w:val="20"/>
          <w:lang w:val="en-CA"/>
        </w:rPr>
        <w:t xml:space="preserve">) were generated by drawing 100-vectors each with 200 elements, from a multivariate normal distribution with a mean of 0. For correlated variables, the covariance between pairs of components was set to </w:t>
      </w:r>
      <w:proofErr w:type="spellStart"/>
      <w:r w:rsidRPr="00AD6C37">
        <w:rPr>
          <w:rFonts w:ascii="Helvetica" w:hAnsi="Helvetica"/>
          <w:sz w:val="20"/>
          <w:szCs w:val="20"/>
          <w:lang w:val="en-CA"/>
        </w:rPr>
        <w:t>cov</w:t>
      </w:r>
      <w:proofErr w:type="spellEnd"/>
      <w:r w:rsidRPr="00AD6C37">
        <w:rPr>
          <w:rFonts w:ascii="Helvetica" w:hAnsi="Helvetica"/>
          <w:sz w:val="20"/>
          <w:szCs w:val="20"/>
          <w:lang w:val="en-CA"/>
        </w:rPr>
        <w:t>(</w:t>
      </w:r>
      <m:oMath>
        <m:sSubSup>
          <m:sSubSupPr>
            <m:ctrlPr>
              <w:ins w:id="145" w:author="Amrit" w:date="2018-10-03T12:55:00Z">
                <w:rPr>
                  <w:rFonts w:ascii="Cambria Math" w:hAnsi="Cambria Math"/>
                  <w:i/>
                  <w:sz w:val="20"/>
                  <w:szCs w:val="20"/>
                  <w:lang w:val="en-CA"/>
                </w:rPr>
              </w:ins>
            </m:ctrlPr>
          </m:sSubSupPr>
          <m:e>
            <m:r>
              <w:ins w:id="146" w:author="Amrit" w:date="2018-10-03T12:55:00Z">
                <m:rPr>
                  <m:sty m:val="bi"/>
                </m:rPr>
                <w:rPr>
                  <w:rFonts w:ascii="Cambria Math" w:hAnsi="Cambria Math"/>
                  <w:sz w:val="20"/>
                  <w:szCs w:val="20"/>
                  <w:lang w:val="en-CA"/>
                </w:rPr>
                <m:t>u</m:t>
              </w:ins>
            </m:r>
          </m:e>
          <m:sub>
            <m:r>
              <w:ins w:id="147" w:author="Amrit" w:date="2018-10-03T12:55:00Z">
                <w:rPr>
                  <w:rFonts w:ascii="Cambria Math" w:hAnsi="Cambria Math"/>
                  <w:sz w:val="20"/>
                  <w:szCs w:val="20"/>
                  <w:lang w:val="en-CA"/>
                </w:rPr>
                <m:t>i</m:t>
              </w:ins>
            </m:r>
          </m:sub>
          <m:sup>
            <m:r>
              <w:ins w:id="148" w:author="Amrit" w:date="2018-10-03T12:55:00Z">
                <w:rPr>
                  <w:rFonts w:ascii="Cambria Math" w:hAnsi="Cambria Math"/>
                  <w:sz w:val="20"/>
                  <w:szCs w:val="20"/>
                  <w:lang w:val="en-CA"/>
                </w:rPr>
                <m:t>corDis</m:t>
              </w:ins>
            </m:r>
          </m:sup>
        </m:sSubSup>
      </m:oMath>
      <w:r w:rsidRPr="00AD6C37">
        <w:rPr>
          <w:rFonts w:ascii="Helvetica" w:hAnsi="Helvetica"/>
          <w:sz w:val="20"/>
          <w:szCs w:val="20"/>
          <w:lang w:val="en-CA"/>
        </w:rPr>
        <w:t xml:space="preserve">, </w:t>
      </w:r>
      <m:oMath>
        <m:sSubSup>
          <m:sSubSupPr>
            <m:ctrlPr>
              <w:ins w:id="149" w:author="Amrit" w:date="2018-10-03T12:55:00Z">
                <w:rPr>
                  <w:rFonts w:ascii="Cambria Math" w:hAnsi="Cambria Math"/>
                  <w:i/>
                  <w:sz w:val="20"/>
                  <w:szCs w:val="20"/>
                  <w:lang w:val="en-CA"/>
                </w:rPr>
              </w:ins>
            </m:ctrlPr>
          </m:sSubSupPr>
          <m:e>
            <m:r>
              <w:ins w:id="150" w:author="Amrit" w:date="2018-10-03T12:55:00Z">
                <m:rPr>
                  <m:sty m:val="bi"/>
                </m:rPr>
                <w:rPr>
                  <w:rFonts w:ascii="Cambria Math" w:hAnsi="Cambria Math"/>
                  <w:sz w:val="20"/>
                  <w:szCs w:val="20"/>
                  <w:lang w:val="en-CA"/>
                </w:rPr>
                <m:t>u</m:t>
              </w:ins>
            </m:r>
          </m:e>
          <m:sub>
            <m:r>
              <w:ins w:id="151" w:author="Amrit" w:date="2018-10-03T12:55:00Z">
                <w:rPr>
                  <w:rFonts w:ascii="Cambria Math" w:hAnsi="Cambria Math"/>
                  <w:sz w:val="20"/>
                  <w:szCs w:val="20"/>
                  <w:lang w:val="en-CA"/>
                </w:rPr>
                <m:t>j</m:t>
              </w:ins>
            </m:r>
          </m:sub>
          <m:sup>
            <m:r>
              <w:ins w:id="152" w:author="Amrit" w:date="2018-10-03T12:55:00Z">
                <w:rPr>
                  <w:rFonts w:ascii="Cambria Math" w:hAnsi="Cambria Math"/>
                  <w:sz w:val="20"/>
                  <w:szCs w:val="20"/>
                  <w:lang w:val="en-CA"/>
                </w:rPr>
                <m:t>corDis</m:t>
              </w:ins>
            </m:r>
          </m:sup>
        </m:sSubSup>
      </m:oMath>
      <w:r w:rsidRPr="00AD6C37">
        <w:rPr>
          <w:rFonts w:ascii="Helvetica" w:hAnsi="Helvetica"/>
          <w:sz w:val="20"/>
          <w:szCs w:val="20"/>
          <w:lang w:val="en-CA"/>
        </w:rPr>
        <w:t xml:space="preserve">) = </w:t>
      </w:r>
      <m:oMath>
        <m:sSubSup>
          <m:sSubSupPr>
            <m:ctrlPr>
              <w:rPr>
                <w:rFonts w:ascii="Cambria Math" w:hAnsi="Cambria Math"/>
                <w:i/>
                <w:sz w:val="20"/>
                <w:szCs w:val="20"/>
                <w:lang w:val="en-CA"/>
              </w:rPr>
            </m:ctrlPr>
          </m:sSubSupPr>
          <m:e>
            <m:r>
              <w:rPr>
                <w:rFonts w:ascii="Cambria Math" w:hAnsi="Cambria Math"/>
                <w:sz w:val="20"/>
                <w:szCs w:val="20"/>
                <w:lang w:val="en-CA"/>
              </w:rPr>
              <m:t>σ</m:t>
            </m:r>
          </m:e>
          <m:sub>
            <m:r>
              <w:rPr>
                <w:rFonts w:ascii="Cambria Math" w:hAnsi="Cambria Math"/>
                <w:sz w:val="20"/>
                <w:szCs w:val="20"/>
                <w:lang w:val="en-CA"/>
              </w:rPr>
              <m:t>ij</m:t>
            </m:r>
          </m:sub>
          <m:sup>
            <m:r>
              <w:rPr>
                <w:rFonts w:ascii="Cambria Math" w:hAnsi="Cambria Math"/>
                <w:sz w:val="20"/>
                <w:szCs w:val="20"/>
                <w:lang w:val="en-CA"/>
              </w:rPr>
              <m:t>2</m:t>
            </m:r>
          </m:sup>
        </m:sSubSup>
      </m:oMath>
      <w:r w:rsidR="00365860" w:rsidRPr="00AD6C37">
        <w:rPr>
          <w:rFonts w:ascii="Helvetica" w:eastAsia="Times New Roman" w:hAnsi="Helvetica"/>
          <w:sz w:val="20"/>
          <w:szCs w:val="20"/>
          <w:lang w:val="en-CA"/>
        </w:rPr>
        <w:t xml:space="preserve"> </w:t>
      </w:r>
      <w:r w:rsidRPr="00AD6C37">
        <w:rPr>
          <w:rFonts w:ascii="Helvetica" w:eastAsia="Times New Roman" w:hAnsi="Helvetica"/>
          <w:sz w:val="20"/>
          <w:szCs w:val="20"/>
          <w:lang w:val="en-CA"/>
        </w:rPr>
        <w:t xml:space="preserve">(for </w:t>
      </w:r>
      <m:oMath>
        <m:r>
          <w:ins w:id="153" w:author="Amrit" w:date="2018-10-03T13:34:00Z">
            <w:rPr>
              <w:rFonts w:ascii="Cambria Math" w:eastAsia="Times New Roman" w:hAnsi="Cambria Math"/>
              <w:sz w:val="20"/>
              <w:szCs w:val="20"/>
              <w:lang w:val="en-CA"/>
            </w:rPr>
            <m:t>i≠j</m:t>
          </w:ins>
        </m:r>
      </m:oMath>
      <w:r w:rsidRPr="00AD6C37">
        <w:rPr>
          <w:rFonts w:ascii="Helvetica" w:eastAsia="Times New Roman" w:hAnsi="Helvetica"/>
          <w:sz w:val="20"/>
          <w:szCs w:val="20"/>
          <w:lang w:val="en-CA"/>
        </w:rPr>
        <w:t xml:space="preserve">) where </w:t>
      </w:r>
      <m:oMath>
        <m:sSub>
          <m:sSubPr>
            <m:ctrlPr>
              <w:ins w:id="154" w:author="Amrit" w:date="2018-10-03T13:33:00Z">
                <w:rPr>
                  <w:rFonts w:ascii="Cambria Math" w:hAnsi="Cambria Math"/>
                  <w:i/>
                  <w:sz w:val="20"/>
                  <w:szCs w:val="20"/>
                  <w:lang w:val="en-CA"/>
                </w:rPr>
              </w:ins>
            </m:ctrlPr>
          </m:sSubPr>
          <m:e>
            <m:r>
              <w:ins w:id="155" w:author="Amrit" w:date="2018-10-03T13:33:00Z">
                <w:rPr>
                  <w:rFonts w:ascii="Cambria Math" w:hAnsi="Cambria Math"/>
                  <w:sz w:val="20"/>
                  <w:szCs w:val="20"/>
                  <w:lang w:val="en-CA"/>
                </w:rPr>
                <m:t>σ</m:t>
              </w:ins>
            </m:r>
          </m:e>
          <m:sub>
            <m:r>
              <w:ins w:id="156" w:author="Amrit" w:date="2018-10-03T13:33:00Z">
                <w:rPr>
                  <w:rFonts w:ascii="Cambria Math" w:hAnsi="Cambria Math"/>
                  <w:sz w:val="20"/>
                  <w:szCs w:val="20"/>
                  <w:lang w:val="en-CA"/>
                </w:rPr>
                <m:t>ij</m:t>
              </w:ins>
            </m:r>
          </m:sub>
        </m:sSub>
      </m:oMath>
      <w:r w:rsidRPr="00AD6C37">
        <w:rPr>
          <w:rFonts w:ascii="Helvetica" w:eastAsia="Times New Roman" w:hAnsi="Helvetica"/>
          <w:sz w:val="20"/>
          <w:szCs w:val="20"/>
          <w:lang w:val="en-CA"/>
        </w:rPr>
        <w:t xml:space="preserve">=[0,5,10,15] and </w:t>
      </w:r>
      <w:proofErr w:type="spellStart"/>
      <w:r w:rsidRPr="00AD6C37">
        <w:rPr>
          <w:rFonts w:ascii="Helvetica" w:hAnsi="Helvetica"/>
          <w:sz w:val="20"/>
          <w:szCs w:val="20"/>
          <w:lang w:val="en-CA"/>
        </w:rPr>
        <w:t>cov</w:t>
      </w:r>
      <w:proofErr w:type="spellEnd"/>
      <w:r w:rsidRPr="00AD6C37">
        <w:rPr>
          <w:rFonts w:ascii="Helvetica" w:hAnsi="Helvetica"/>
          <w:sz w:val="20"/>
          <w:szCs w:val="20"/>
          <w:lang w:val="en-CA"/>
        </w:rPr>
        <w:t>(</w:t>
      </w:r>
      <m:oMath>
        <m:sSubSup>
          <m:sSubSupPr>
            <m:ctrlPr>
              <w:ins w:id="157" w:author="Amrit" w:date="2018-10-03T13:33:00Z">
                <w:rPr>
                  <w:rFonts w:ascii="Cambria Math" w:hAnsi="Cambria Math"/>
                  <w:i/>
                  <w:sz w:val="20"/>
                  <w:szCs w:val="20"/>
                  <w:lang w:val="en-CA"/>
                </w:rPr>
              </w:ins>
            </m:ctrlPr>
          </m:sSubSupPr>
          <m:e>
            <m:r>
              <w:ins w:id="158" w:author="Amrit" w:date="2018-10-03T13:33:00Z">
                <m:rPr>
                  <m:sty m:val="bi"/>
                </m:rPr>
                <w:rPr>
                  <w:rFonts w:ascii="Cambria Math" w:hAnsi="Cambria Math"/>
                  <w:sz w:val="20"/>
                  <w:szCs w:val="20"/>
                  <w:lang w:val="en-CA"/>
                </w:rPr>
                <m:t>u</m:t>
              </w:ins>
            </m:r>
          </m:e>
          <m:sub>
            <m:r>
              <w:ins w:id="159" w:author="Amrit" w:date="2018-10-03T13:33:00Z">
                <w:rPr>
                  <w:rFonts w:ascii="Cambria Math" w:hAnsi="Cambria Math"/>
                  <w:sz w:val="20"/>
                  <w:szCs w:val="20"/>
                  <w:lang w:val="en-CA"/>
                </w:rPr>
                <m:t>i</m:t>
              </w:ins>
            </m:r>
          </m:sub>
          <m:sup>
            <m:r>
              <w:ins w:id="160" w:author="Amrit" w:date="2018-10-03T13:33:00Z">
                <w:rPr>
                  <w:rFonts w:ascii="Cambria Math" w:hAnsi="Cambria Math"/>
                  <w:sz w:val="20"/>
                  <w:szCs w:val="20"/>
                  <w:lang w:val="en-CA"/>
                </w:rPr>
                <m:t>corDis</m:t>
              </w:ins>
            </m:r>
          </m:sup>
        </m:sSubSup>
      </m:oMath>
      <w:r w:rsidRPr="00AD6C37">
        <w:rPr>
          <w:rFonts w:ascii="Helvetica" w:hAnsi="Helvetica"/>
          <w:sz w:val="20"/>
          <w:szCs w:val="20"/>
          <w:lang w:val="en-CA"/>
        </w:rPr>
        <w:t xml:space="preserve">, </w:t>
      </w:r>
      <m:oMath>
        <m:sSubSup>
          <m:sSubSupPr>
            <m:ctrlPr>
              <w:ins w:id="161" w:author="Amrit" w:date="2018-10-03T13:33:00Z">
                <w:rPr>
                  <w:rFonts w:ascii="Cambria Math" w:hAnsi="Cambria Math"/>
                  <w:i/>
                  <w:sz w:val="20"/>
                  <w:szCs w:val="20"/>
                  <w:lang w:val="en-CA"/>
                </w:rPr>
              </w:ins>
            </m:ctrlPr>
          </m:sSubSupPr>
          <m:e>
            <m:r>
              <w:ins w:id="162" w:author="Amrit" w:date="2018-10-03T13:33:00Z">
                <m:rPr>
                  <m:sty m:val="bi"/>
                </m:rPr>
                <w:rPr>
                  <w:rFonts w:ascii="Cambria Math" w:hAnsi="Cambria Math"/>
                  <w:sz w:val="20"/>
                  <w:szCs w:val="20"/>
                  <w:lang w:val="en-CA"/>
                </w:rPr>
                <m:t>u</m:t>
              </w:ins>
            </m:r>
          </m:e>
          <m:sub>
            <m:r>
              <w:ins w:id="163" w:author="Amrit" w:date="2018-10-03T13:33:00Z">
                <w:rPr>
                  <w:rFonts w:ascii="Cambria Math" w:hAnsi="Cambria Math"/>
                  <w:sz w:val="20"/>
                  <w:szCs w:val="20"/>
                  <w:lang w:val="en-CA"/>
                </w:rPr>
                <m:t>j</m:t>
              </w:ins>
            </m:r>
          </m:sub>
          <m:sup>
            <m:r>
              <w:ins w:id="164" w:author="Amrit" w:date="2018-10-03T13:33:00Z">
                <w:rPr>
                  <w:rFonts w:ascii="Cambria Math" w:hAnsi="Cambria Math"/>
                  <w:sz w:val="20"/>
                  <w:szCs w:val="20"/>
                  <w:lang w:val="en-CA"/>
                </w:rPr>
                <m:t>corDis</m:t>
              </w:ins>
            </m:r>
          </m:sup>
        </m:sSubSup>
      </m:oMath>
      <w:r w:rsidRPr="00AD6C37">
        <w:rPr>
          <w:rFonts w:ascii="Helvetica" w:hAnsi="Helvetica"/>
          <w:sz w:val="20"/>
          <w:szCs w:val="20"/>
          <w:lang w:val="en-CA"/>
        </w:rPr>
        <w:t>) =0</w:t>
      </w:r>
      <w:r w:rsidRPr="00AD6C37">
        <w:rPr>
          <w:rFonts w:ascii="Helvetica" w:eastAsia="Times New Roman" w:hAnsi="Helvetica"/>
          <w:sz w:val="20"/>
          <w:szCs w:val="20"/>
          <w:lang w:val="en-CA"/>
        </w:rPr>
        <w:t xml:space="preserve"> (for </w:t>
      </w:r>
      <w:proofErr w:type="spellStart"/>
      <w:r w:rsidRPr="00AD6C37">
        <w:rPr>
          <w:rFonts w:ascii="Helvetica" w:eastAsia="Times New Roman" w:hAnsi="Helvetica"/>
          <w:i/>
          <w:sz w:val="20"/>
          <w:szCs w:val="20"/>
          <w:lang w:val="en-CA"/>
        </w:rPr>
        <w:t>i</w:t>
      </w:r>
      <w:proofErr w:type="spellEnd"/>
      <w:r w:rsidRPr="00AD6C37">
        <w:rPr>
          <w:rFonts w:ascii="Helvetica" w:eastAsia="Times New Roman" w:hAnsi="Helvetica"/>
          <w:sz w:val="20"/>
          <w:szCs w:val="20"/>
          <w:lang w:val="en-CA"/>
        </w:rPr>
        <w:t>=</w:t>
      </w:r>
      <w:r w:rsidRPr="00AD6C37">
        <w:rPr>
          <w:rFonts w:ascii="Helvetica" w:eastAsia="Times New Roman" w:hAnsi="Helvetica"/>
          <w:i/>
          <w:sz w:val="20"/>
          <w:szCs w:val="20"/>
          <w:lang w:val="en-CA"/>
        </w:rPr>
        <w:t>j</w:t>
      </w:r>
      <w:r w:rsidRPr="00AD6C37">
        <w:rPr>
          <w:rFonts w:ascii="Helvetica" w:eastAsia="Times New Roman" w:hAnsi="Helvetica"/>
          <w:sz w:val="20"/>
          <w:szCs w:val="20"/>
          <w:lang w:val="en-CA"/>
        </w:rPr>
        <w:t xml:space="preserve">). For uncorrelated variables </w:t>
      </w:r>
      <w:r w:rsidRPr="00AD6C37">
        <w:rPr>
          <w:rFonts w:ascii="Helvetica" w:hAnsi="Helvetica"/>
          <w:sz w:val="20"/>
          <w:szCs w:val="20"/>
          <w:lang w:val="en-CA"/>
        </w:rPr>
        <w:t xml:space="preserve">the covariance between pairs of components was set to </w:t>
      </w:r>
      <w:proofErr w:type="spellStart"/>
      <w:r w:rsidRPr="00AD6C37">
        <w:rPr>
          <w:rFonts w:ascii="Helvetica" w:hAnsi="Helvetica"/>
          <w:sz w:val="20"/>
          <w:szCs w:val="20"/>
          <w:lang w:val="en-CA"/>
        </w:rPr>
        <w:t>cov</w:t>
      </w:r>
      <w:proofErr w:type="spellEnd"/>
      <w:r w:rsidRPr="00AD6C37">
        <w:rPr>
          <w:rFonts w:ascii="Helvetica" w:hAnsi="Helvetica"/>
          <w:sz w:val="20"/>
          <w:szCs w:val="20"/>
          <w:lang w:val="en-CA"/>
        </w:rPr>
        <w:t>(</w:t>
      </w:r>
      <m:oMath>
        <m:sSubSup>
          <m:sSubSupPr>
            <m:ctrlPr>
              <w:ins w:id="165" w:author="Amrit" w:date="2018-10-03T13:37:00Z">
                <w:rPr>
                  <w:rFonts w:ascii="Cambria Math" w:hAnsi="Cambria Math"/>
                  <w:i/>
                  <w:sz w:val="20"/>
                  <w:szCs w:val="20"/>
                  <w:lang w:val="en-CA"/>
                </w:rPr>
              </w:ins>
            </m:ctrlPr>
          </m:sSubSupPr>
          <m:e>
            <m:r>
              <w:ins w:id="166" w:author="Amrit" w:date="2018-10-03T13:37:00Z">
                <m:rPr>
                  <m:sty m:val="bi"/>
                </m:rPr>
                <w:rPr>
                  <w:rFonts w:ascii="Cambria Math" w:hAnsi="Cambria Math"/>
                  <w:sz w:val="20"/>
                  <w:szCs w:val="20"/>
                  <w:lang w:val="en-CA"/>
                </w:rPr>
                <m:t>u</m:t>
              </w:ins>
            </m:r>
          </m:e>
          <m:sub>
            <m:r>
              <w:ins w:id="167" w:author="Amrit" w:date="2018-10-03T13:37:00Z">
                <w:rPr>
                  <w:rFonts w:ascii="Cambria Math" w:hAnsi="Cambria Math"/>
                  <w:sz w:val="20"/>
                  <w:szCs w:val="20"/>
                  <w:lang w:val="en-CA"/>
                </w:rPr>
                <m:t>i</m:t>
              </w:ins>
            </m:r>
          </m:sub>
          <m:sup>
            <m:r>
              <w:ins w:id="168" w:author="Amrit" w:date="2018-10-03T13:38:00Z">
                <w:rPr>
                  <w:rFonts w:ascii="Cambria Math" w:hAnsi="Cambria Math"/>
                  <w:sz w:val="20"/>
                  <w:szCs w:val="20"/>
                  <w:lang w:val="en-CA"/>
                </w:rPr>
                <m:t>unC</m:t>
              </w:ins>
            </m:r>
            <m:r>
              <w:ins w:id="169" w:author="Amrit" w:date="2018-10-03T13:37:00Z">
                <w:rPr>
                  <w:rFonts w:ascii="Cambria Math" w:hAnsi="Cambria Math"/>
                  <w:sz w:val="20"/>
                  <w:szCs w:val="20"/>
                  <w:lang w:val="en-CA"/>
                </w:rPr>
                <m:t>orDis</m:t>
              </w:ins>
            </m:r>
          </m:sup>
        </m:sSubSup>
      </m:oMath>
      <w:r w:rsidRPr="00AD6C37">
        <w:rPr>
          <w:rFonts w:ascii="Helvetica" w:hAnsi="Helvetica"/>
          <w:sz w:val="20"/>
          <w:szCs w:val="20"/>
          <w:lang w:val="en-CA"/>
        </w:rPr>
        <w:t xml:space="preserve">, </w:t>
      </w:r>
      <m:oMath>
        <m:sSubSup>
          <m:sSubSupPr>
            <m:ctrlPr>
              <w:ins w:id="170" w:author="Amrit" w:date="2018-10-03T13:37:00Z">
                <w:rPr>
                  <w:rFonts w:ascii="Cambria Math" w:hAnsi="Cambria Math"/>
                  <w:i/>
                  <w:sz w:val="20"/>
                  <w:szCs w:val="20"/>
                  <w:lang w:val="en-CA"/>
                </w:rPr>
              </w:ins>
            </m:ctrlPr>
          </m:sSubSupPr>
          <m:e>
            <m:r>
              <w:ins w:id="171" w:author="Amrit" w:date="2018-10-03T13:37:00Z">
                <m:rPr>
                  <m:sty m:val="bi"/>
                </m:rPr>
                <w:rPr>
                  <w:rFonts w:ascii="Cambria Math" w:hAnsi="Cambria Math"/>
                  <w:sz w:val="20"/>
                  <w:szCs w:val="20"/>
                  <w:lang w:val="en-CA"/>
                </w:rPr>
                <m:t>u</m:t>
              </w:ins>
            </m:r>
          </m:e>
          <m:sub>
            <m:r>
              <w:ins w:id="172" w:author="Amrit" w:date="2018-10-03T13:37:00Z">
                <w:rPr>
                  <w:rFonts w:ascii="Cambria Math" w:hAnsi="Cambria Math"/>
                  <w:sz w:val="20"/>
                  <w:szCs w:val="20"/>
                  <w:lang w:val="en-CA"/>
                </w:rPr>
                <m:t>j</m:t>
              </w:ins>
            </m:r>
          </m:sub>
          <m:sup>
            <m:r>
              <w:ins w:id="173" w:author="Amrit" w:date="2018-10-03T13:38:00Z">
                <w:rPr>
                  <w:rFonts w:ascii="Cambria Math" w:hAnsi="Cambria Math"/>
                  <w:sz w:val="20"/>
                  <w:szCs w:val="20"/>
                  <w:lang w:val="en-CA"/>
                </w:rPr>
                <m:t>unC</m:t>
              </w:ins>
            </m:r>
            <m:r>
              <w:ins w:id="174" w:author="Amrit" w:date="2018-10-03T13:37:00Z">
                <w:rPr>
                  <w:rFonts w:ascii="Cambria Math" w:hAnsi="Cambria Math"/>
                  <w:sz w:val="20"/>
                  <w:szCs w:val="20"/>
                  <w:lang w:val="en-CA"/>
                </w:rPr>
                <m:t>orDis</m:t>
              </w:ins>
            </m:r>
          </m:sup>
        </m:sSubSup>
      </m:oMath>
      <w:r w:rsidRPr="00AD6C37">
        <w:rPr>
          <w:rFonts w:ascii="Helvetica" w:hAnsi="Helvetica"/>
          <w:sz w:val="20"/>
          <w:szCs w:val="20"/>
          <w:lang w:val="en-CA"/>
        </w:rPr>
        <w:t xml:space="preserve">) = </w:t>
      </w:r>
      <w:r w:rsidRPr="00AD6C37">
        <w:rPr>
          <w:rFonts w:ascii="Helvetica" w:eastAsia="Times New Roman" w:hAnsi="Helvetica"/>
          <w:sz w:val="20"/>
          <w:szCs w:val="20"/>
          <w:lang w:val="en-CA"/>
        </w:rPr>
        <w:t xml:space="preserve">0 for all </w:t>
      </w:r>
      <w:proofErr w:type="spellStart"/>
      <w:r w:rsidRPr="00AD6C37">
        <w:rPr>
          <w:rFonts w:ascii="Helvetica" w:eastAsia="Times New Roman" w:hAnsi="Helvetica"/>
          <w:i/>
          <w:sz w:val="20"/>
          <w:szCs w:val="20"/>
          <w:lang w:val="en-CA"/>
        </w:rPr>
        <w:t>i</w:t>
      </w:r>
      <w:proofErr w:type="spellEnd"/>
      <w:r w:rsidRPr="00AD6C37">
        <w:rPr>
          <w:rFonts w:ascii="Helvetica" w:eastAsia="Times New Roman" w:hAnsi="Helvetica"/>
          <w:sz w:val="20"/>
          <w:szCs w:val="20"/>
          <w:lang w:val="en-CA"/>
        </w:rPr>
        <w:t xml:space="preserve"> and </w:t>
      </w:r>
      <w:r w:rsidRPr="00AD6C37">
        <w:rPr>
          <w:rFonts w:ascii="Helvetica" w:eastAsia="Times New Roman" w:hAnsi="Helvetica"/>
          <w:i/>
          <w:sz w:val="20"/>
          <w:szCs w:val="20"/>
          <w:lang w:val="en-CA"/>
        </w:rPr>
        <w:t>j</w:t>
      </w:r>
      <w:r w:rsidRPr="00AD6C37">
        <w:rPr>
          <w:rFonts w:ascii="Helvetica" w:eastAsia="Times New Roman" w:hAnsi="Helvetica"/>
          <w:sz w:val="20"/>
          <w:szCs w:val="20"/>
          <w:lang w:val="en-CA"/>
        </w:rPr>
        <w:t>.</w:t>
      </w:r>
      <w:r w:rsidRPr="00AD6C37">
        <w:rPr>
          <w:rFonts w:ascii="Helvetica" w:hAnsi="Helvetica"/>
          <w:sz w:val="20"/>
          <w:szCs w:val="20"/>
          <w:lang w:val="en-CA"/>
        </w:rPr>
        <w:t xml:space="preserve"> </w:t>
      </w:r>
      <w:proofErr w:type="spellStart"/>
      <w:r w:rsidRPr="00AD6C37">
        <w:rPr>
          <w:rFonts w:ascii="Helvetica" w:hAnsi="Helvetica"/>
          <w:b/>
          <w:i/>
          <w:sz w:val="20"/>
          <w:szCs w:val="20"/>
          <w:lang w:val="en-CA"/>
        </w:rPr>
        <w:t>E</w:t>
      </w:r>
      <w:r w:rsidRPr="00AD6C37">
        <w:rPr>
          <w:rFonts w:ascii="Helvetica" w:hAnsi="Helvetica"/>
          <w:i/>
          <w:sz w:val="20"/>
          <w:szCs w:val="20"/>
          <w:vertAlign w:val="subscript"/>
          <w:lang w:val="en-CA"/>
        </w:rPr>
        <w:t>j</w:t>
      </w:r>
      <w:proofErr w:type="spellEnd"/>
      <w:r w:rsidRPr="00AD6C37">
        <w:rPr>
          <w:rFonts w:ascii="Helvetica" w:hAnsi="Helvetica"/>
          <w:sz w:val="20"/>
          <w:szCs w:val="20"/>
          <w:lang w:val="en-CA"/>
        </w:rPr>
        <w:t xml:space="preserve"> is a 200 x 260 residual matrix where each element is drawn from a normal distribution with zero mean and variance equal to 0.5.</w:t>
      </w:r>
    </w:p>
    <w:p w14:paraId="61EE08B2" w14:textId="5602E60A" w:rsidR="0009079A" w:rsidRPr="00AD6C37" w:rsidRDefault="0009079A" w:rsidP="0009079A">
      <w:pPr>
        <w:rPr>
          <w:rFonts w:ascii="Helvetica" w:hAnsi="Helvetica"/>
          <w:sz w:val="20"/>
          <w:szCs w:val="20"/>
          <w:lang w:val="en-CA"/>
        </w:rPr>
      </w:pPr>
      <w:r w:rsidRPr="00AD6C37">
        <w:rPr>
          <w:rFonts w:ascii="Helvetica" w:hAnsi="Helvetica"/>
          <w:sz w:val="20"/>
          <w:szCs w:val="20"/>
          <w:lang w:val="en-CA"/>
        </w:rPr>
        <w:t>For each simulated set of datasets (for a given covariance and fold-change level), DIABLO models were constructed either with the null or full design and their performance was evaluated using 10-fold cross-validation. This procedure was repeated 20 times and the error rates were averaged.</w:t>
      </w:r>
    </w:p>
    <w:p w14:paraId="672570DD" w14:textId="2267BC35" w:rsidR="0009079A" w:rsidRPr="00AD6C37" w:rsidRDefault="0009079A" w:rsidP="000071FA">
      <w:pPr>
        <w:rPr>
          <w:rFonts w:ascii="Helvetica" w:eastAsia="Times New Roman" w:hAnsi="Helvetica"/>
          <w:color w:val="000000"/>
          <w:sz w:val="20"/>
          <w:szCs w:val="20"/>
        </w:rPr>
      </w:pPr>
    </w:p>
    <w:p w14:paraId="00AC02A4" w14:textId="77777777" w:rsidR="0009079A" w:rsidRPr="00AD6C37" w:rsidRDefault="0009079A" w:rsidP="000071FA">
      <w:pPr>
        <w:rPr>
          <w:rFonts w:ascii="Helvetica" w:eastAsia="Times New Roman" w:hAnsi="Helvetica"/>
          <w:color w:val="000000"/>
          <w:sz w:val="20"/>
          <w:szCs w:val="20"/>
        </w:rPr>
      </w:pPr>
    </w:p>
    <w:p w14:paraId="151D29F5" w14:textId="77777777" w:rsidR="000071FA" w:rsidRPr="00AD6C37" w:rsidRDefault="000071FA" w:rsidP="000071FA">
      <w:pPr>
        <w:numPr>
          <w:ilvl w:val="0"/>
          <w:numId w:val="3"/>
        </w:numPr>
        <w:contextualSpacing/>
        <w:rPr>
          <w:rFonts w:ascii="Helvetica" w:eastAsia="Times New Roman" w:hAnsi="Helvetica"/>
          <w:color w:val="000000"/>
          <w:sz w:val="20"/>
          <w:szCs w:val="20"/>
        </w:rPr>
      </w:pPr>
      <w:r w:rsidRPr="00AD6C37">
        <w:rPr>
          <w:rFonts w:ascii="Helvetica" w:eastAsia="Times New Roman" w:hAnsi="Helvetica"/>
          <w:color w:val="000000"/>
          <w:sz w:val="20"/>
          <w:szCs w:val="20"/>
        </w:rPr>
        <w:t>Relationship between the covariance (between datasets) and the error rate and number of variables selected</w:t>
      </w:r>
    </w:p>
    <w:p w14:paraId="1ADF51A8" w14:textId="77777777" w:rsidR="000071FA" w:rsidRPr="00AD6C37" w:rsidRDefault="000071FA" w:rsidP="000071FA">
      <w:pPr>
        <w:rPr>
          <w:rFonts w:ascii="Helvetica" w:eastAsia="Times New Roman" w:hAnsi="Helvetica"/>
          <w:color w:val="000000"/>
          <w:sz w:val="20"/>
          <w:szCs w:val="20"/>
        </w:rPr>
      </w:pPr>
    </w:p>
    <w:p w14:paraId="044C4F9C" w14:textId="40DB7B1D" w:rsidR="000071FA" w:rsidRPr="00AD6C37" w:rsidRDefault="000071FA" w:rsidP="000071FA">
      <w:pPr>
        <w:rPr>
          <w:rFonts w:ascii="Helvetica" w:eastAsia="Times New Roman" w:hAnsi="Helvetica"/>
          <w:color w:val="000000"/>
          <w:sz w:val="20"/>
          <w:szCs w:val="20"/>
        </w:rPr>
      </w:pPr>
      <w:r w:rsidRPr="00AD6C37">
        <w:rPr>
          <w:rFonts w:ascii="Helvetica" w:eastAsia="Times New Roman" w:hAnsi="Helvetica"/>
          <w:color w:val="000000"/>
          <w:sz w:val="20"/>
          <w:szCs w:val="20"/>
        </w:rPr>
        <w:t>We agree with the reviewer that in the previous manuscript draft we discuss</w:t>
      </w:r>
      <w:r w:rsidR="00365860" w:rsidRPr="00AD6C37">
        <w:rPr>
          <w:rFonts w:ascii="Helvetica" w:eastAsia="Times New Roman" w:hAnsi="Helvetica"/>
          <w:color w:val="000000"/>
          <w:sz w:val="20"/>
          <w:szCs w:val="20"/>
        </w:rPr>
        <w:t>ed</w:t>
      </w:r>
      <w:r w:rsidRPr="00AD6C37">
        <w:rPr>
          <w:rFonts w:ascii="Helvetica" w:eastAsia="Times New Roman" w:hAnsi="Helvetica"/>
          <w:color w:val="000000"/>
          <w:sz w:val="20"/>
          <w:szCs w:val="20"/>
        </w:rPr>
        <w:t xml:space="preserve"> the trade-off between discrimination and correlation but did not explicitly explore it further. Therefore, in the reanalysis we have incorporated the covariance between datasets as a tunable parameter. </w:t>
      </w:r>
    </w:p>
    <w:p w14:paraId="7E96C246" w14:textId="77777777" w:rsidR="000071FA" w:rsidRPr="00AD6C37" w:rsidRDefault="000071FA" w:rsidP="000071FA">
      <w:pPr>
        <w:tabs>
          <w:tab w:val="left" w:pos="6953"/>
        </w:tabs>
        <w:rPr>
          <w:rFonts w:ascii="Helvetica" w:eastAsia="Times New Roman" w:hAnsi="Helvetica"/>
          <w:color w:val="000000"/>
          <w:sz w:val="20"/>
          <w:szCs w:val="20"/>
        </w:rPr>
      </w:pPr>
    </w:p>
    <w:p w14:paraId="78A7F6E1" w14:textId="7107492D" w:rsidR="000071FA" w:rsidRPr="00AD6C37" w:rsidRDefault="00E74B9A" w:rsidP="000071FA">
      <w:pPr>
        <w:tabs>
          <w:tab w:val="left" w:pos="6953"/>
        </w:tabs>
        <w:rPr>
          <w:rFonts w:ascii="Helvetica" w:eastAsia="Times New Roman" w:hAnsi="Helvetica"/>
          <w:color w:val="000000"/>
          <w:sz w:val="20"/>
          <w:szCs w:val="20"/>
        </w:rPr>
      </w:pPr>
      <w:ins w:id="175" w:author="Amrit" w:date="2018-10-31T15:24:00Z">
        <w:r w:rsidRPr="00AD6C37">
          <w:rPr>
            <w:rFonts w:ascii="Helvetica" w:hAnsi="Helvetica"/>
            <w:noProof/>
            <w:color w:val="333333"/>
            <w:sz w:val="20"/>
            <w:szCs w:val="20"/>
          </w:rPr>
          <w:drawing>
            <wp:inline distT="0" distB="0" distL="0" distR="0" wp14:anchorId="3F8F46FF" wp14:editId="1D3B5DCB">
              <wp:extent cx="5943600" cy="2000250"/>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relationship_cov_fold-change.pdf"/>
                      <pic:cNvPicPr/>
                    </pic:nvPicPr>
                    <pic:blipFill rotWithShape="1">
                      <a:blip r:embed="rId10">
                        <a:extLst>
                          <a:ext uri="{28A0092B-C50C-407E-A947-70E740481C1C}">
                            <a14:useLocalDpi xmlns:a14="http://schemas.microsoft.com/office/drawing/2010/main" val="0"/>
                          </a:ext>
                        </a:extLst>
                      </a:blip>
                      <a:srcRect b="52524"/>
                      <a:stretch/>
                    </pic:blipFill>
                    <pic:spPr bwMode="auto">
                      <a:xfrm>
                        <a:off x="0" y="0"/>
                        <a:ext cx="5943600" cy="2000250"/>
                      </a:xfrm>
                      <a:prstGeom prst="rect">
                        <a:avLst/>
                      </a:prstGeom>
                      <a:ln>
                        <a:noFill/>
                      </a:ln>
                      <a:extLst>
                        <a:ext uri="{53640926-AAD7-44D8-BBD7-CCE9431645EC}">
                          <a14:shadowObscured xmlns:a14="http://schemas.microsoft.com/office/drawing/2010/main"/>
                        </a:ext>
                      </a:extLst>
                    </pic:spPr>
                  </pic:pic>
                </a:graphicData>
              </a:graphic>
            </wp:inline>
          </w:drawing>
        </w:r>
      </w:ins>
    </w:p>
    <w:p w14:paraId="5EB714E4" w14:textId="203CADC1" w:rsidR="000071FA" w:rsidRPr="00AD6C37" w:rsidRDefault="00E74B9A" w:rsidP="000071FA">
      <w:pPr>
        <w:tabs>
          <w:tab w:val="left" w:pos="6953"/>
        </w:tabs>
        <w:rPr>
          <w:rFonts w:ascii="Helvetica" w:eastAsia="Times New Roman" w:hAnsi="Helvetica"/>
          <w:color w:val="000000"/>
          <w:sz w:val="20"/>
          <w:szCs w:val="20"/>
        </w:rPr>
      </w:pPr>
      <w:r w:rsidRPr="00AD6C37">
        <w:rPr>
          <w:rFonts w:ascii="Helvetica" w:eastAsia="Times New Roman" w:hAnsi="Helvetica"/>
          <w:color w:val="000000"/>
          <w:sz w:val="20"/>
          <w:szCs w:val="20"/>
        </w:rPr>
        <w:t xml:space="preserve">The figure above </w:t>
      </w:r>
      <w:r w:rsidR="000071FA" w:rsidRPr="00AD6C37">
        <w:rPr>
          <w:rFonts w:ascii="Helvetica" w:eastAsia="Times New Roman" w:hAnsi="Helvetica"/>
          <w:color w:val="000000"/>
          <w:sz w:val="20"/>
          <w:szCs w:val="20"/>
        </w:rPr>
        <w:t xml:space="preserve">depicts contour plots of the error rate for different degrees of covariance and </w:t>
      </w:r>
      <w:r w:rsidR="00365860" w:rsidRPr="00AD6C37">
        <w:rPr>
          <w:rFonts w:ascii="Helvetica" w:eastAsia="Times New Roman" w:hAnsi="Helvetica"/>
          <w:color w:val="000000"/>
          <w:sz w:val="20"/>
          <w:szCs w:val="20"/>
        </w:rPr>
        <w:t>fold-change</w:t>
      </w:r>
      <w:r w:rsidR="000071FA" w:rsidRPr="00AD6C37">
        <w:rPr>
          <w:rFonts w:ascii="Helvetica" w:eastAsia="Times New Roman" w:hAnsi="Helvetica"/>
          <w:color w:val="000000"/>
          <w:sz w:val="20"/>
          <w:szCs w:val="20"/>
        </w:rPr>
        <w:t xml:space="preserve"> (signal) either using the full or null design in the diablo models (selecting 60 variables on 1 comp) (see Figure </w:t>
      </w:r>
      <w:r w:rsidR="00E25E54" w:rsidRPr="00AD6C37">
        <w:rPr>
          <w:rFonts w:ascii="Helvetica" w:eastAsia="Times New Roman" w:hAnsi="Helvetica"/>
          <w:color w:val="000000"/>
          <w:sz w:val="20"/>
          <w:szCs w:val="20"/>
        </w:rPr>
        <w:t>1A</w:t>
      </w:r>
      <w:r w:rsidR="000071FA" w:rsidRPr="00AD6C37">
        <w:rPr>
          <w:rFonts w:ascii="Helvetica" w:eastAsia="Times New Roman" w:hAnsi="Helvetica"/>
          <w:color w:val="000000"/>
          <w:sz w:val="20"/>
          <w:szCs w:val="20"/>
        </w:rPr>
        <w:t xml:space="preserve"> for the design matrices). As can be observed from the figure on the left, increasing the covariance between datasets significantly increases the error rate (blue to red) for a given </w:t>
      </w:r>
      <w:r w:rsidR="00365860" w:rsidRPr="00AD6C37">
        <w:rPr>
          <w:rFonts w:ascii="Helvetica" w:eastAsia="Times New Roman" w:hAnsi="Helvetica"/>
          <w:color w:val="000000"/>
          <w:sz w:val="20"/>
          <w:szCs w:val="20"/>
        </w:rPr>
        <w:t>fold-change</w:t>
      </w:r>
      <w:r w:rsidR="000071FA" w:rsidRPr="00AD6C37">
        <w:rPr>
          <w:rFonts w:ascii="Helvetica" w:eastAsia="Times New Roman" w:hAnsi="Helvetica"/>
          <w:color w:val="000000"/>
          <w:sz w:val="20"/>
          <w:szCs w:val="20"/>
        </w:rPr>
        <w:t xml:space="preserve">. The same is not observed for the Null design (right figure) where the error rate is </w:t>
      </w:r>
      <w:r w:rsidR="00365860" w:rsidRPr="00AD6C37">
        <w:rPr>
          <w:rFonts w:ascii="Helvetica" w:eastAsia="Times New Roman" w:hAnsi="Helvetica"/>
          <w:color w:val="000000"/>
          <w:sz w:val="20"/>
          <w:szCs w:val="20"/>
        </w:rPr>
        <w:t xml:space="preserve">roughly </w:t>
      </w:r>
      <w:r w:rsidR="000071FA" w:rsidRPr="00AD6C37">
        <w:rPr>
          <w:rFonts w:ascii="Helvetica" w:eastAsia="Times New Roman" w:hAnsi="Helvetica"/>
          <w:color w:val="000000"/>
          <w:sz w:val="20"/>
          <w:szCs w:val="20"/>
        </w:rPr>
        <w:t xml:space="preserve">constant for given effect size, irrespective of the covariance between datasets. </w:t>
      </w:r>
    </w:p>
    <w:p w14:paraId="5AA1F85C" w14:textId="77777777" w:rsidR="000071FA" w:rsidRPr="00AD6C37" w:rsidRDefault="000071FA" w:rsidP="000071FA">
      <w:pPr>
        <w:rPr>
          <w:rFonts w:ascii="Helvetica" w:eastAsia="Times New Roman" w:hAnsi="Helvetica"/>
          <w:color w:val="000000"/>
          <w:sz w:val="20"/>
          <w:szCs w:val="20"/>
        </w:rPr>
      </w:pPr>
    </w:p>
    <w:p w14:paraId="12C1B87E" w14:textId="4FDAE4EF" w:rsidR="000071FA" w:rsidRPr="00AD6C37" w:rsidRDefault="000071FA" w:rsidP="000071FA">
      <w:pPr>
        <w:numPr>
          <w:ilvl w:val="0"/>
          <w:numId w:val="3"/>
        </w:numPr>
        <w:contextualSpacing/>
        <w:rPr>
          <w:rFonts w:ascii="Helvetica" w:eastAsia="Times New Roman" w:hAnsi="Helvetica"/>
          <w:color w:val="000000"/>
          <w:sz w:val="20"/>
          <w:szCs w:val="20"/>
        </w:rPr>
      </w:pPr>
      <w:r w:rsidRPr="00AD6C37">
        <w:rPr>
          <w:rFonts w:ascii="Helvetica" w:eastAsia="Times New Roman" w:hAnsi="Helvetica"/>
          <w:color w:val="000000"/>
          <w:sz w:val="20"/>
          <w:szCs w:val="20"/>
        </w:rPr>
        <w:t>Improving the classification error rate of the full design by adding uncorrelated (independent) information.</w:t>
      </w:r>
    </w:p>
    <w:p w14:paraId="2CCF6FCC" w14:textId="77777777" w:rsidR="000071FA" w:rsidRPr="00AD6C37" w:rsidRDefault="000071FA" w:rsidP="000071FA">
      <w:pPr>
        <w:rPr>
          <w:rFonts w:ascii="Helvetica" w:eastAsia="Times New Roman" w:hAnsi="Helvetica"/>
          <w:color w:val="000000"/>
          <w:sz w:val="20"/>
          <w:szCs w:val="20"/>
        </w:rPr>
      </w:pPr>
    </w:p>
    <w:p w14:paraId="2D00BD87" w14:textId="2AC153C5" w:rsidR="000071FA" w:rsidRPr="00AD6C37" w:rsidRDefault="000071FA" w:rsidP="000071FA">
      <w:pPr>
        <w:rPr>
          <w:rFonts w:ascii="Helvetica" w:eastAsia="Times New Roman" w:hAnsi="Helvetica"/>
          <w:color w:val="000000"/>
          <w:sz w:val="20"/>
          <w:szCs w:val="20"/>
        </w:rPr>
      </w:pPr>
      <w:r w:rsidRPr="00AD6C37">
        <w:rPr>
          <w:rFonts w:ascii="Helvetica" w:eastAsia="Times New Roman" w:hAnsi="Helvetica"/>
          <w:color w:val="000000"/>
          <w:sz w:val="20"/>
          <w:szCs w:val="20"/>
        </w:rPr>
        <w:lastRenderedPageBreak/>
        <w:t xml:space="preserve">As discussed previously the reason for higher error rate for full design, is the lack of independent information that is captured as compared to the null design. For example, a </w:t>
      </w:r>
      <w:proofErr w:type="spellStart"/>
      <w:r w:rsidRPr="00AD6C37">
        <w:rPr>
          <w:rFonts w:ascii="Helvetica" w:eastAsia="Times New Roman" w:hAnsi="Helvetica"/>
          <w:color w:val="000000"/>
          <w:sz w:val="20"/>
          <w:szCs w:val="20"/>
        </w:rPr>
        <w:t>DIABLO_Null</w:t>
      </w:r>
      <w:proofErr w:type="spellEnd"/>
      <w:r w:rsidRPr="00AD6C37">
        <w:rPr>
          <w:rFonts w:ascii="Helvetica" w:eastAsia="Times New Roman" w:hAnsi="Helvetica"/>
          <w:color w:val="000000"/>
          <w:sz w:val="20"/>
          <w:szCs w:val="20"/>
        </w:rPr>
        <w:t xml:space="preserve"> model generated from 3 datasets retaining 1 component per datasets, result</w:t>
      </w:r>
      <w:r w:rsidR="00AF443E" w:rsidRPr="00AD6C37">
        <w:rPr>
          <w:rFonts w:ascii="Helvetica" w:eastAsia="Times New Roman" w:hAnsi="Helvetica"/>
          <w:color w:val="000000"/>
          <w:sz w:val="20"/>
          <w:szCs w:val="20"/>
        </w:rPr>
        <w:t>s</w:t>
      </w:r>
      <w:r w:rsidRPr="00AD6C37">
        <w:rPr>
          <w:rFonts w:ascii="Helvetica" w:eastAsia="Times New Roman" w:hAnsi="Helvetica"/>
          <w:color w:val="000000"/>
          <w:sz w:val="20"/>
          <w:szCs w:val="20"/>
        </w:rPr>
        <w:t xml:space="preserve"> in 3 components that are less correlated compared to </w:t>
      </w:r>
      <w:r w:rsidR="00AF443E" w:rsidRPr="00AD6C37">
        <w:rPr>
          <w:rFonts w:ascii="Helvetica" w:eastAsia="Times New Roman" w:hAnsi="Helvetica"/>
          <w:color w:val="000000"/>
          <w:sz w:val="20"/>
          <w:szCs w:val="20"/>
        </w:rPr>
        <w:t xml:space="preserve">components generated from </w:t>
      </w:r>
      <w:r w:rsidRPr="00AD6C37">
        <w:rPr>
          <w:rFonts w:ascii="Helvetica" w:eastAsia="Times New Roman" w:hAnsi="Helvetica"/>
          <w:color w:val="000000"/>
          <w:sz w:val="20"/>
          <w:szCs w:val="20"/>
        </w:rPr>
        <w:t xml:space="preserve">a </w:t>
      </w:r>
      <w:proofErr w:type="spellStart"/>
      <w:r w:rsidRPr="00AD6C37">
        <w:rPr>
          <w:rFonts w:ascii="Helvetica" w:eastAsia="Times New Roman" w:hAnsi="Helvetica"/>
          <w:color w:val="000000"/>
          <w:sz w:val="20"/>
          <w:szCs w:val="20"/>
        </w:rPr>
        <w:t>DIABLO_Full</w:t>
      </w:r>
      <w:proofErr w:type="spellEnd"/>
      <w:r w:rsidRPr="00AD6C37">
        <w:rPr>
          <w:rFonts w:ascii="Helvetica" w:eastAsia="Times New Roman" w:hAnsi="Helvetica"/>
          <w:color w:val="000000"/>
          <w:sz w:val="20"/>
          <w:szCs w:val="20"/>
        </w:rPr>
        <w:t xml:space="preserve"> model. This is due to the constraint in the full design that a common source of variance exists between datasets such that all extract components should be correlated. This is useful when exploring shared biological pathways between biological datasets but in the context of classification less useful since less independent information is captured.</w:t>
      </w:r>
    </w:p>
    <w:p w14:paraId="1073A469" w14:textId="77777777" w:rsidR="000071FA" w:rsidRPr="00AD6C37" w:rsidRDefault="000071FA" w:rsidP="000071FA">
      <w:pPr>
        <w:rPr>
          <w:rFonts w:ascii="Helvetica" w:eastAsia="Times New Roman" w:hAnsi="Helvetica"/>
          <w:color w:val="000000"/>
          <w:sz w:val="20"/>
          <w:szCs w:val="20"/>
        </w:rPr>
      </w:pPr>
    </w:p>
    <w:p w14:paraId="3F7704BF" w14:textId="5E9A0517" w:rsidR="000071FA" w:rsidRPr="00AD6C37" w:rsidRDefault="000071FA" w:rsidP="000071FA">
      <w:pPr>
        <w:rPr>
          <w:rFonts w:ascii="Helvetica" w:eastAsia="Times New Roman" w:hAnsi="Helvetica"/>
          <w:color w:val="000000"/>
          <w:sz w:val="20"/>
          <w:szCs w:val="20"/>
        </w:rPr>
      </w:pPr>
      <w:r w:rsidRPr="00AD6C37">
        <w:rPr>
          <w:rFonts w:ascii="Helvetica" w:eastAsia="Times New Roman" w:hAnsi="Helvetica"/>
          <w:color w:val="000000"/>
          <w:sz w:val="20"/>
          <w:szCs w:val="20"/>
        </w:rPr>
        <w:t xml:space="preserve">However, the error rate of the </w:t>
      </w:r>
      <w:proofErr w:type="spellStart"/>
      <w:r w:rsidRPr="00AD6C37">
        <w:rPr>
          <w:rFonts w:ascii="Helvetica" w:eastAsia="Times New Roman" w:hAnsi="Helvetica"/>
          <w:color w:val="000000"/>
          <w:sz w:val="20"/>
          <w:szCs w:val="20"/>
        </w:rPr>
        <w:t>DIABLO_Full</w:t>
      </w:r>
      <w:proofErr w:type="spellEnd"/>
      <w:r w:rsidRPr="00AD6C37">
        <w:rPr>
          <w:rFonts w:ascii="Helvetica" w:eastAsia="Times New Roman" w:hAnsi="Helvetica"/>
          <w:color w:val="000000"/>
          <w:sz w:val="20"/>
          <w:szCs w:val="20"/>
        </w:rPr>
        <w:t xml:space="preserve"> model can still be improved using a </w:t>
      </w:r>
      <w:r w:rsidR="00AF443E" w:rsidRPr="00AD6C37">
        <w:rPr>
          <w:rFonts w:ascii="Helvetica" w:eastAsia="Times New Roman" w:hAnsi="Helvetica"/>
          <w:color w:val="000000"/>
          <w:sz w:val="20"/>
          <w:szCs w:val="20"/>
        </w:rPr>
        <w:t>‘</w:t>
      </w:r>
      <w:r w:rsidRPr="00AD6C37">
        <w:rPr>
          <w:rFonts w:ascii="Helvetica" w:eastAsia="Times New Roman" w:hAnsi="Helvetica"/>
          <w:color w:val="000000"/>
          <w:sz w:val="20"/>
          <w:szCs w:val="20"/>
        </w:rPr>
        <w:t>deflation</w:t>
      </w:r>
      <w:r w:rsidR="00AF443E" w:rsidRPr="00AD6C37">
        <w:rPr>
          <w:rFonts w:ascii="Helvetica" w:eastAsia="Times New Roman" w:hAnsi="Helvetica"/>
          <w:color w:val="000000"/>
          <w:sz w:val="20"/>
          <w:szCs w:val="20"/>
        </w:rPr>
        <w:t>’</w:t>
      </w:r>
      <w:r w:rsidRPr="00AD6C37">
        <w:rPr>
          <w:rFonts w:ascii="Helvetica" w:eastAsia="Times New Roman" w:hAnsi="Helvetica"/>
          <w:color w:val="000000"/>
          <w:sz w:val="20"/>
          <w:szCs w:val="20"/>
        </w:rPr>
        <w:t xml:space="preserve"> of the residual data matrices</w:t>
      </w:r>
      <w:r w:rsidR="00AF443E" w:rsidRPr="00AD6C37">
        <w:rPr>
          <w:rFonts w:ascii="Helvetica" w:eastAsia="Times New Roman" w:hAnsi="Helvetica"/>
          <w:color w:val="000000"/>
          <w:sz w:val="20"/>
          <w:szCs w:val="20"/>
        </w:rPr>
        <w:t xml:space="preserve"> </w:t>
      </w:r>
      <w:r w:rsidRPr="00AD6C37">
        <w:rPr>
          <w:rFonts w:ascii="Helvetica" w:eastAsia="Times New Roman" w:hAnsi="Helvetica"/>
          <w:color w:val="000000"/>
          <w:sz w:val="20"/>
          <w:szCs w:val="20"/>
        </w:rPr>
        <w:t xml:space="preserve">once the first components has been extracted from all datasets. Therefore, the second components will be orthogonal to the first components but still be correlated with the other second components. </w:t>
      </w:r>
      <w:r w:rsidR="00AF443E" w:rsidRPr="00AD6C37">
        <w:rPr>
          <w:rFonts w:ascii="Helvetica" w:eastAsia="Times New Roman" w:hAnsi="Helvetica"/>
          <w:color w:val="000000"/>
          <w:sz w:val="20"/>
          <w:szCs w:val="20"/>
        </w:rPr>
        <w:t xml:space="preserve">Since the prediction happens separately for each </w:t>
      </w:r>
      <w:proofErr w:type="spellStart"/>
      <w:r w:rsidR="00AF443E" w:rsidRPr="00AD6C37">
        <w:rPr>
          <w:rFonts w:ascii="Helvetica" w:eastAsia="Times New Roman" w:hAnsi="Helvetica"/>
          <w:color w:val="000000"/>
          <w:sz w:val="20"/>
          <w:szCs w:val="20"/>
        </w:rPr>
        <w:t>omic</w:t>
      </w:r>
      <w:proofErr w:type="spellEnd"/>
      <w:r w:rsidR="00AF443E" w:rsidRPr="00AD6C37">
        <w:rPr>
          <w:rFonts w:ascii="Helvetica" w:eastAsia="Times New Roman" w:hAnsi="Helvetica"/>
          <w:color w:val="000000"/>
          <w:sz w:val="20"/>
          <w:szCs w:val="20"/>
        </w:rPr>
        <w:t xml:space="preserve"> dataset, the correlation between components does not negative affect the performance of the DIABLO model. </w:t>
      </w:r>
    </w:p>
    <w:p w14:paraId="53FDDA7E" w14:textId="77777777" w:rsidR="000071FA" w:rsidRPr="00AD6C37" w:rsidRDefault="000071FA" w:rsidP="000071FA">
      <w:pPr>
        <w:rPr>
          <w:rFonts w:ascii="Helvetica" w:eastAsia="Times New Roman" w:hAnsi="Helvetica"/>
          <w:color w:val="000000"/>
          <w:sz w:val="20"/>
          <w:szCs w:val="20"/>
        </w:rPr>
      </w:pPr>
    </w:p>
    <w:p w14:paraId="4CB3FC13" w14:textId="103479A2" w:rsidR="000071FA" w:rsidRPr="00AD6C37" w:rsidRDefault="000E5ACB" w:rsidP="000071FA">
      <w:pPr>
        <w:rPr>
          <w:rFonts w:ascii="Helvetica" w:eastAsia="Times New Roman" w:hAnsi="Helvetica"/>
          <w:color w:val="000000"/>
          <w:sz w:val="20"/>
          <w:szCs w:val="20"/>
        </w:rPr>
      </w:pPr>
      <w:r w:rsidRPr="00AD6C37">
        <w:rPr>
          <w:rFonts w:ascii="Helvetica" w:eastAsia="Times New Roman" w:hAnsi="Helvetica"/>
          <w:noProof/>
          <w:color w:val="000000"/>
          <w:sz w:val="20"/>
          <w:szCs w:val="20"/>
        </w:rPr>
        <w:drawing>
          <wp:inline distT="0" distB="0" distL="0" distR="0" wp14:anchorId="482AEF41" wp14:editId="49D3C89E">
            <wp:extent cx="5943600" cy="2183703"/>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elationship_cov_fold-change.pdf"/>
                    <pic:cNvPicPr/>
                  </pic:nvPicPr>
                  <pic:blipFill rotWithShape="1">
                    <a:blip r:embed="rId11">
                      <a:extLst>
                        <a:ext uri="{28A0092B-C50C-407E-A947-70E740481C1C}">
                          <a14:useLocalDpi xmlns:a14="http://schemas.microsoft.com/office/drawing/2010/main" val="0"/>
                        </a:ext>
                      </a:extLst>
                    </a:blip>
                    <a:srcRect t="48170"/>
                    <a:stretch/>
                  </pic:blipFill>
                  <pic:spPr bwMode="auto">
                    <a:xfrm>
                      <a:off x="0" y="0"/>
                      <a:ext cx="5943600" cy="2183703"/>
                    </a:xfrm>
                    <a:prstGeom prst="rect">
                      <a:avLst/>
                    </a:prstGeom>
                    <a:ln>
                      <a:noFill/>
                    </a:ln>
                    <a:extLst>
                      <a:ext uri="{53640926-AAD7-44D8-BBD7-CCE9431645EC}">
                        <a14:shadowObscured xmlns:a14="http://schemas.microsoft.com/office/drawing/2010/main"/>
                      </a:ext>
                    </a:extLst>
                  </pic:spPr>
                </pic:pic>
              </a:graphicData>
            </a:graphic>
          </wp:inline>
        </w:drawing>
      </w:r>
    </w:p>
    <w:p w14:paraId="2FDA38C0" w14:textId="77777777" w:rsidR="000071FA" w:rsidRPr="00AD6C37" w:rsidRDefault="000071FA" w:rsidP="000071FA">
      <w:pPr>
        <w:rPr>
          <w:rFonts w:ascii="Helvetica" w:eastAsia="Times New Roman" w:hAnsi="Helvetica"/>
          <w:color w:val="000000"/>
          <w:sz w:val="20"/>
          <w:szCs w:val="20"/>
        </w:rPr>
      </w:pPr>
    </w:p>
    <w:p w14:paraId="61BFDB0A" w14:textId="214F8358" w:rsidR="000071FA" w:rsidRPr="00AD6C37" w:rsidRDefault="00F35724" w:rsidP="000071FA">
      <w:pPr>
        <w:rPr>
          <w:rFonts w:ascii="Helvetica" w:eastAsia="Times New Roman" w:hAnsi="Helvetica"/>
          <w:color w:val="000000"/>
          <w:sz w:val="20"/>
          <w:szCs w:val="20"/>
        </w:rPr>
      </w:pPr>
      <w:r w:rsidRPr="00AD6C37">
        <w:rPr>
          <w:rFonts w:ascii="Helvetica" w:eastAsia="Times New Roman" w:hAnsi="Helvetica"/>
          <w:color w:val="000000"/>
          <w:sz w:val="20"/>
          <w:szCs w:val="20"/>
        </w:rPr>
        <w:t>The figure above</w:t>
      </w:r>
      <w:r w:rsidR="000071FA" w:rsidRPr="00AD6C37">
        <w:rPr>
          <w:rFonts w:ascii="Helvetica" w:eastAsia="Times New Roman" w:hAnsi="Helvetica"/>
          <w:color w:val="000000"/>
          <w:sz w:val="20"/>
          <w:szCs w:val="20"/>
        </w:rPr>
        <w:t xml:space="preserve"> depicts contour plots of the error rate for different degrees of covariance and </w:t>
      </w:r>
      <w:r w:rsidR="00AF443E" w:rsidRPr="00AD6C37">
        <w:rPr>
          <w:rFonts w:ascii="Helvetica" w:eastAsia="Times New Roman" w:hAnsi="Helvetica"/>
          <w:color w:val="000000"/>
          <w:sz w:val="20"/>
          <w:szCs w:val="20"/>
        </w:rPr>
        <w:t>fold-change</w:t>
      </w:r>
      <w:r w:rsidR="000071FA" w:rsidRPr="00AD6C37">
        <w:rPr>
          <w:rFonts w:ascii="Helvetica" w:eastAsia="Times New Roman" w:hAnsi="Helvetica"/>
          <w:color w:val="000000"/>
          <w:sz w:val="20"/>
          <w:szCs w:val="20"/>
        </w:rPr>
        <w:t xml:space="preserve"> (signal) either using the full or null design in the diablo models (selecting 30 variables on each of the 2 components for total o</w:t>
      </w:r>
      <w:r w:rsidR="004A3172" w:rsidRPr="00AD6C37">
        <w:rPr>
          <w:rFonts w:ascii="Helvetica" w:eastAsia="Times New Roman" w:hAnsi="Helvetica"/>
          <w:color w:val="000000"/>
          <w:sz w:val="20"/>
          <w:szCs w:val="20"/>
        </w:rPr>
        <w:softHyphen/>
      </w:r>
      <w:r w:rsidR="000071FA" w:rsidRPr="00AD6C37">
        <w:rPr>
          <w:rFonts w:ascii="Helvetica" w:eastAsia="Times New Roman" w:hAnsi="Helvetica"/>
          <w:color w:val="000000"/>
          <w:sz w:val="20"/>
          <w:szCs w:val="20"/>
        </w:rPr>
        <w:t>f 60 variables). Since the two components are independent, the variables selected on the second component are uncorrelated with those from the first component but still predictive of the outcome, resulting in a lower error rate.</w:t>
      </w:r>
    </w:p>
    <w:p w14:paraId="753CAC4B" w14:textId="77777777" w:rsidR="000071FA" w:rsidRPr="00AD6C37" w:rsidRDefault="000071FA" w:rsidP="000071FA">
      <w:pPr>
        <w:rPr>
          <w:rFonts w:ascii="Helvetica" w:eastAsia="Times New Roman" w:hAnsi="Helvetica"/>
          <w:color w:val="000000"/>
          <w:sz w:val="20"/>
          <w:szCs w:val="20"/>
        </w:rPr>
      </w:pPr>
    </w:p>
    <w:p w14:paraId="33AAAA64" w14:textId="77777777" w:rsidR="000071FA" w:rsidRPr="00AD6C37" w:rsidRDefault="000071FA" w:rsidP="000071FA">
      <w:pPr>
        <w:numPr>
          <w:ilvl w:val="0"/>
          <w:numId w:val="3"/>
        </w:numPr>
        <w:contextualSpacing/>
        <w:rPr>
          <w:rFonts w:ascii="Helvetica" w:eastAsia="Times New Roman" w:hAnsi="Helvetica"/>
          <w:color w:val="000000"/>
          <w:sz w:val="20"/>
          <w:szCs w:val="20"/>
        </w:rPr>
      </w:pPr>
      <w:r w:rsidRPr="00AD6C37">
        <w:rPr>
          <w:rFonts w:ascii="Helvetica" w:eastAsia="Times New Roman" w:hAnsi="Helvetica"/>
          <w:color w:val="000000"/>
          <w:sz w:val="20"/>
          <w:szCs w:val="20"/>
        </w:rPr>
        <w:t>Selecting all discriminatory variables when comparing error rates between DIABLO and existing classification methods.</w:t>
      </w:r>
    </w:p>
    <w:p w14:paraId="35577C98" w14:textId="77777777" w:rsidR="000071FA" w:rsidRPr="00AD6C37" w:rsidRDefault="000071FA" w:rsidP="000071FA">
      <w:pPr>
        <w:rPr>
          <w:rFonts w:ascii="Helvetica" w:eastAsia="Times New Roman" w:hAnsi="Helvetica"/>
          <w:color w:val="000000"/>
          <w:sz w:val="20"/>
          <w:szCs w:val="20"/>
        </w:rPr>
      </w:pPr>
    </w:p>
    <w:p w14:paraId="46B3A523" w14:textId="3EEA799F" w:rsidR="000071FA" w:rsidRPr="00AD6C37" w:rsidRDefault="00AF443E" w:rsidP="000071FA">
      <w:pPr>
        <w:rPr>
          <w:rFonts w:ascii="Helvetica" w:eastAsia="Times New Roman" w:hAnsi="Helvetica"/>
          <w:color w:val="000000"/>
          <w:sz w:val="20"/>
          <w:szCs w:val="20"/>
        </w:rPr>
      </w:pPr>
      <w:r w:rsidRPr="00AD6C37">
        <w:rPr>
          <w:rFonts w:ascii="Helvetica" w:eastAsia="Times New Roman" w:hAnsi="Helvetica"/>
          <w:color w:val="000000"/>
          <w:sz w:val="20"/>
          <w:szCs w:val="20"/>
        </w:rPr>
        <w:t>As</w:t>
      </w:r>
      <w:r w:rsidR="000071FA" w:rsidRPr="00AD6C37">
        <w:rPr>
          <w:rFonts w:ascii="Helvetica" w:eastAsia="Times New Roman" w:hAnsi="Helvetica"/>
          <w:color w:val="000000"/>
          <w:sz w:val="20"/>
          <w:szCs w:val="20"/>
        </w:rPr>
        <w:t xml:space="preserve"> the reviewer recommended</w:t>
      </w:r>
      <w:r w:rsidR="00796D02" w:rsidRPr="00AD6C37">
        <w:rPr>
          <w:rFonts w:ascii="Helvetica" w:eastAsia="Times New Roman" w:hAnsi="Helvetica"/>
          <w:color w:val="000000"/>
          <w:sz w:val="20"/>
          <w:szCs w:val="20"/>
        </w:rPr>
        <w:t>,</w:t>
      </w:r>
      <w:r w:rsidR="000071FA" w:rsidRPr="00AD6C37">
        <w:rPr>
          <w:rFonts w:ascii="Helvetica" w:eastAsia="Times New Roman" w:hAnsi="Helvetica"/>
          <w:color w:val="000000"/>
          <w:sz w:val="20"/>
          <w:szCs w:val="20"/>
        </w:rPr>
        <w:t xml:space="preserve"> we have extended the simulation analysis to show settings in which DIABLO (full) is at least as good as existing methods, and whether the design matrix can be used to achieve stronger classification performance even in the current simulat</w:t>
      </w:r>
      <w:r w:rsidRPr="00AD6C37">
        <w:rPr>
          <w:rFonts w:ascii="Helvetica" w:eastAsia="Times New Roman" w:hAnsi="Helvetica"/>
          <w:color w:val="000000"/>
          <w:sz w:val="20"/>
          <w:szCs w:val="20"/>
        </w:rPr>
        <w:t>ion</w:t>
      </w:r>
      <w:r w:rsidR="000071FA" w:rsidRPr="00AD6C37">
        <w:rPr>
          <w:rFonts w:ascii="Helvetica" w:eastAsia="Times New Roman" w:hAnsi="Helvetica"/>
          <w:color w:val="000000"/>
          <w:sz w:val="20"/>
          <w:szCs w:val="20"/>
        </w:rPr>
        <w:t xml:space="preserve"> setup.</w:t>
      </w:r>
    </w:p>
    <w:p w14:paraId="643A975A" w14:textId="3CABE45E" w:rsidR="000071FA" w:rsidRPr="00AD6C37" w:rsidRDefault="000071FA" w:rsidP="000071FA">
      <w:pPr>
        <w:rPr>
          <w:rFonts w:ascii="Helvetica" w:eastAsia="Times New Roman" w:hAnsi="Helvetica"/>
          <w:color w:val="000000"/>
          <w:sz w:val="20"/>
          <w:szCs w:val="20"/>
        </w:rPr>
      </w:pPr>
    </w:p>
    <w:p w14:paraId="7A17593F" w14:textId="6E34CAEE" w:rsidR="000071FA" w:rsidRPr="00AD6C37" w:rsidRDefault="000071FA" w:rsidP="000071FA">
      <w:pPr>
        <w:rPr>
          <w:rFonts w:ascii="Helvetica" w:eastAsia="Times New Roman" w:hAnsi="Helvetica"/>
          <w:color w:val="808080"/>
          <w:sz w:val="20"/>
          <w:szCs w:val="20"/>
        </w:rPr>
      </w:pPr>
      <w:r w:rsidRPr="00AD6C37">
        <w:rPr>
          <w:rFonts w:ascii="Helvetica" w:eastAsia="Times New Roman" w:hAnsi="Helvetica"/>
          <w:color w:val="000000"/>
          <w:sz w:val="20"/>
          <w:szCs w:val="20"/>
        </w:rPr>
        <w:br/>
      </w:r>
      <w:r w:rsidRPr="00AD6C37">
        <w:rPr>
          <w:rFonts w:ascii="Helvetica" w:eastAsia="Times New Roman" w:hAnsi="Helvetica"/>
          <w:color w:val="808080"/>
          <w:sz w:val="20"/>
          <w:szCs w:val="20"/>
        </w:rPr>
        <w:t>* Some of the results on real data are not well-explained and/or do not have sufficient context.</w:t>
      </w:r>
      <w:r w:rsidRPr="00AD6C37">
        <w:rPr>
          <w:rFonts w:ascii="Helvetica" w:eastAsia="Times New Roman" w:hAnsi="Helvetica"/>
          <w:color w:val="808080"/>
          <w:sz w:val="20"/>
          <w:szCs w:val="20"/>
        </w:rPr>
        <w:br/>
        <w:t>* For example, there are quite substantial error rates for predicting PAM50 breast cancer subtypes (ranging from ~5-50%). How are these results to be interpreted? The PAM50 subtypes have known clinical implications, so if the authors find subtypes that are refined or different from PAM50, they should provide some sort of validation (e.g. with clinical data such as survival). Otherwise, what is the point of using supervision?</w:t>
      </w:r>
    </w:p>
    <w:p w14:paraId="7BADB332" w14:textId="4E96C3B4" w:rsidR="00D72CB8" w:rsidRPr="00D72CB8" w:rsidRDefault="00D72CB8" w:rsidP="00D72CB8">
      <w:pPr>
        <w:contextualSpacing/>
        <w:rPr>
          <w:rFonts w:ascii="Helvetica" w:eastAsia="Times New Roman" w:hAnsi="Helvetica"/>
          <w:color w:val="000000"/>
          <w:sz w:val="20"/>
          <w:szCs w:val="20"/>
        </w:rPr>
      </w:pPr>
      <w:r w:rsidRPr="00D72CB8">
        <w:rPr>
          <w:rFonts w:ascii="Helvetica" w:eastAsia="Times New Roman" w:hAnsi="Helvetica"/>
          <w:color w:val="000000"/>
          <w:sz w:val="20"/>
          <w:szCs w:val="20"/>
        </w:rPr>
        <w:t>The</w:t>
      </w:r>
      <w:r>
        <w:rPr>
          <w:rFonts w:ascii="Helvetica" w:eastAsia="Times New Roman" w:hAnsi="Helvetica"/>
          <w:color w:val="000000"/>
          <w:sz w:val="20"/>
          <w:szCs w:val="20"/>
        </w:rPr>
        <w:t xml:space="preserve"> purpose of this analysis was focused more on </w:t>
      </w:r>
      <w:r w:rsidR="00B97CC6">
        <w:rPr>
          <w:rFonts w:ascii="Helvetica" w:eastAsia="Times New Roman" w:hAnsi="Helvetica"/>
          <w:color w:val="000000"/>
          <w:sz w:val="20"/>
          <w:szCs w:val="20"/>
        </w:rPr>
        <w:t xml:space="preserve">application of DIABLO to multiclass phenotypes and to </w:t>
      </w:r>
      <w:r>
        <w:rPr>
          <w:rFonts w:ascii="Helvetica" w:eastAsia="Times New Roman" w:hAnsi="Helvetica"/>
          <w:color w:val="000000"/>
          <w:sz w:val="20"/>
          <w:szCs w:val="20"/>
        </w:rPr>
        <w:t xml:space="preserve">the biological </w:t>
      </w:r>
      <w:r w:rsidR="00B97CC6">
        <w:rPr>
          <w:rFonts w:ascii="Helvetica" w:eastAsia="Times New Roman" w:hAnsi="Helvetica"/>
          <w:color w:val="000000"/>
          <w:sz w:val="20"/>
          <w:szCs w:val="20"/>
        </w:rPr>
        <w:t>interpretation</w:t>
      </w:r>
      <w:r>
        <w:rPr>
          <w:rFonts w:ascii="Helvetica" w:eastAsia="Times New Roman" w:hAnsi="Helvetica"/>
          <w:color w:val="000000"/>
          <w:sz w:val="20"/>
          <w:szCs w:val="20"/>
        </w:rPr>
        <w:t xml:space="preserve"> of the variables selected and less on the classification error rate. </w:t>
      </w:r>
      <w:r w:rsidR="00B97CC6">
        <w:rPr>
          <w:rFonts w:ascii="Helvetica" w:eastAsia="Times New Roman" w:hAnsi="Helvetica"/>
          <w:color w:val="000000"/>
          <w:sz w:val="20"/>
          <w:szCs w:val="20"/>
        </w:rPr>
        <w:t xml:space="preserve">We describe that some phenotypes are easier to separate (Basal, Her2) as compared to other subtypes (LumA, and </w:t>
      </w:r>
      <w:r w:rsidR="00B97CC6">
        <w:rPr>
          <w:rFonts w:ascii="Helvetica" w:eastAsia="Times New Roman" w:hAnsi="Helvetica"/>
          <w:color w:val="000000"/>
          <w:sz w:val="20"/>
          <w:szCs w:val="20"/>
        </w:rPr>
        <w:lastRenderedPageBreak/>
        <w:t xml:space="preserve">LumB), as we depict using various illustration such as component plots, and heatmaps. We apologize for any confusion as the purpose of this analysis was to identify multi-omics panels that were predictive of PAM50 subtypes and not to identify new subtypes. Therefore down validation such as through </w:t>
      </w:r>
      <w:proofErr w:type="spellStart"/>
      <w:r w:rsidR="00B97CC6">
        <w:rPr>
          <w:rFonts w:ascii="Helvetica" w:eastAsia="Times New Roman" w:hAnsi="Helvetica"/>
          <w:color w:val="000000"/>
          <w:sz w:val="20"/>
          <w:szCs w:val="20"/>
        </w:rPr>
        <w:t>surivival</w:t>
      </w:r>
      <w:proofErr w:type="spellEnd"/>
      <w:r w:rsidR="00B97CC6">
        <w:rPr>
          <w:rFonts w:ascii="Helvetica" w:eastAsia="Times New Roman" w:hAnsi="Helvetica"/>
          <w:color w:val="000000"/>
          <w:sz w:val="20"/>
          <w:szCs w:val="20"/>
        </w:rPr>
        <w:t xml:space="preserve"> analysis is not in the scope of this paper.</w:t>
      </w:r>
    </w:p>
    <w:p w14:paraId="47353008" w14:textId="37F153CC" w:rsidR="000071FA" w:rsidRPr="00F36085" w:rsidRDefault="000071FA" w:rsidP="00F36085">
      <w:pPr>
        <w:rPr>
          <w:rFonts w:ascii="Helvetica" w:eastAsia="Times New Roman" w:hAnsi="Helvetica"/>
          <w:color w:val="000000"/>
          <w:sz w:val="20"/>
          <w:szCs w:val="20"/>
        </w:rPr>
      </w:pPr>
      <w:r w:rsidRPr="00AD6C37">
        <w:rPr>
          <w:rFonts w:ascii="Helvetica" w:eastAsia="Times New Roman" w:hAnsi="Helvetica"/>
          <w:color w:val="000000"/>
          <w:sz w:val="20"/>
          <w:szCs w:val="20"/>
        </w:rPr>
        <w:br/>
      </w:r>
      <w:r w:rsidRPr="00F36085">
        <w:rPr>
          <w:rFonts w:ascii="Helvetica" w:eastAsia="Times New Roman" w:hAnsi="Helvetica"/>
          <w:color w:val="808080"/>
          <w:sz w:val="20"/>
          <w:szCs w:val="20"/>
        </w:rPr>
        <w:t xml:space="preserve">* The description of the “multilevel DIABLO” approach is </w:t>
      </w:r>
      <w:proofErr w:type="gramStart"/>
      <w:r w:rsidRPr="00F36085">
        <w:rPr>
          <w:rFonts w:ascii="Helvetica" w:eastAsia="Times New Roman" w:hAnsi="Helvetica"/>
          <w:color w:val="808080"/>
          <w:sz w:val="20"/>
          <w:szCs w:val="20"/>
        </w:rPr>
        <w:t>confusing, and</w:t>
      </w:r>
      <w:proofErr w:type="gramEnd"/>
      <w:r w:rsidRPr="00F36085">
        <w:rPr>
          <w:rFonts w:ascii="Helvetica" w:eastAsia="Times New Roman" w:hAnsi="Helvetica"/>
          <w:color w:val="808080"/>
          <w:sz w:val="20"/>
          <w:szCs w:val="20"/>
        </w:rPr>
        <w:t xml:space="preserve"> does not seem to be discussed in the Methods (though the authors say it is in the Results on page 23).</w:t>
      </w:r>
      <w:r w:rsidRPr="00F36085">
        <w:rPr>
          <w:rFonts w:ascii="Helvetica" w:eastAsia="Times New Roman" w:hAnsi="Helvetica"/>
          <w:color w:val="808080"/>
          <w:sz w:val="20"/>
          <w:szCs w:val="20"/>
        </w:rPr>
        <w:br/>
      </w:r>
      <w:r w:rsidR="00165134" w:rsidRPr="00F36085">
        <w:rPr>
          <w:rFonts w:ascii="Helvetica" w:eastAsia="Times New Roman" w:hAnsi="Helvetica"/>
          <w:color w:val="000000"/>
          <w:sz w:val="20"/>
          <w:szCs w:val="20"/>
        </w:rPr>
        <w:t xml:space="preserve">Due to the word limit restrictions, this section was moved to the supplementary materials and was not corrected in the main text. We apologize for this over sight. Additional details for this approach can be in Supplementary Section </w:t>
      </w:r>
      <w:r w:rsidR="00C96C78">
        <w:rPr>
          <w:rFonts w:ascii="Helvetica" w:eastAsia="Times New Roman" w:hAnsi="Helvetica"/>
          <w:color w:val="000000"/>
          <w:sz w:val="20"/>
          <w:szCs w:val="20"/>
        </w:rPr>
        <w:t>7</w:t>
      </w:r>
      <w:r w:rsidR="00165134" w:rsidRPr="00F36085">
        <w:rPr>
          <w:rFonts w:ascii="Helvetica" w:eastAsia="Times New Roman" w:hAnsi="Helvetica"/>
          <w:color w:val="000000"/>
          <w:sz w:val="20"/>
          <w:szCs w:val="20"/>
        </w:rPr>
        <w:t xml:space="preserve"> and is stated as follow:</w:t>
      </w:r>
    </w:p>
    <w:p w14:paraId="323D6BC7" w14:textId="14FD295F" w:rsidR="00165134" w:rsidRPr="00F36085" w:rsidRDefault="00165134" w:rsidP="00F36085">
      <w:pPr>
        <w:jc w:val="both"/>
        <w:rPr>
          <w:rFonts w:ascii="Helvetica" w:hAnsi="Helvetica"/>
          <w:color w:val="333333"/>
          <w:sz w:val="20"/>
          <w:szCs w:val="20"/>
        </w:rPr>
      </w:pPr>
      <w:r w:rsidRPr="00F36085">
        <w:rPr>
          <w:rFonts w:ascii="Helvetica" w:eastAsia="Times New Roman" w:hAnsi="Helvetica"/>
          <w:color w:val="000000"/>
          <w:sz w:val="20"/>
          <w:szCs w:val="20"/>
        </w:rPr>
        <w:tab/>
      </w:r>
      <w:r w:rsidRPr="00F36085">
        <w:rPr>
          <w:rFonts w:ascii="Helvetica" w:hAnsi="Helvetica"/>
          <w:color w:val="333333"/>
          <w:sz w:val="20"/>
          <w:szCs w:val="20"/>
        </w:rPr>
        <w:t>For multivariate analyses, A multilevel approach separates the within subject variation matrix (</w:t>
      </w:r>
      <w:proofErr w:type="spellStart"/>
      <w:r w:rsidRPr="00F36085">
        <w:rPr>
          <w:rFonts w:ascii="Helvetica" w:hAnsi="Helvetica"/>
          <w:i/>
          <w:color w:val="333333"/>
          <w:sz w:val="20"/>
          <w:szCs w:val="20"/>
        </w:rPr>
        <w:t>X</w:t>
      </w:r>
      <w:r w:rsidRPr="00F36085">
        <w:rPr>
          <w:rFonts w:ascii="Helvetica" w:hAnsi="Helvetica"/>
          <w:i/>
          <w:color w:val="333333"/>
          <w:sz w:val="20"/>
          <w:szCs w:val="20"/>
          <w:vertAlign w:val="subscript"/>
        </w:rPr>
        <w:t>w</w:t>
      </w:r>
      <w:proofErr w:type="spellEnd"/>
      <w:r w:rsidRPr="00F36085">
        <w:rPr>
          <w:rFonts w:ascii="Helvetica" w:hAnsi="Helvetica"/>
          <w:color w:val="333333"/>
          <w:sz w:val="20"/>
          <w:szCs w:val="20"/>
        </w:rPr>
        <w:t>) and the between subject variation (</w:t>
      </w:r>
      <w:proofErr w:type="spellStart"/>
      <w:r w:rsidRPr="00F36085">
        <w:rPr>
          <w:rFonts w:ascii="Helvetica" w:hAnsi="Helvetica"/>
          <w:i/>
          <w:color w:val="333333"/>
          <w:sz w:val="20"/>
          <w:szCs w:val="20"/>
        </w:rPr>
        <w:t>X</w:t>
      </w:r>
      <w:r w:rsidRPr="00F36085">
        <w:rPr>
          <w:rFonts w:ascii="Helvetica" w:hAnsi="Helvetica"/>
          <w:i/>
          <w:color w:val="333333"/>
          <w:sz w:val="20"/>
          <w:szCs w:val="20"/>
          <w:vertAlign w:val="subscript"/>
        </w:rPr>
        <w:t>b</w:t>
      </w:r>
      <w:proofErr w:type="spellEnd"/>
      <w:r w:rsidRPr="00F36085">
        <w:rPr>
          <w:rFonts w:ascii="Helvetica" w:hAnsi="Helvetica"/>
          <w:color w:val="333333"/>
          <w:sz w:val="20"/>
          <w:szCs w:val="20"/>
        </w:rPr>
        <w:t>) for a given dataset (</w:t>
      </w:r>
      <w:r w:rsidRPr="00F36085">
        <w:rPr>
          <w:rFonts w:ascii="Helvetica" w:hAnsi="Helvetica"/>
          <w:i/>
          <w:color w:val="333333"/>
          <w:sz w:val="20"/>
          <w:szCs w:val="20"/>
        </w:rPr>
        <w:t>X</w:t>
      </w:r>
      <w:r w:rsidRPr="00F36085">
        <w:rPr>
          <w:rFonts w:ascii="Helvetica" w:hAnsi="Helvetica"/>
          <w:color w:val="333333"/>
          <w:sz w:val="20"/>
          <w:szCs w:val="20"/>
        </w:rPr>
        <w:t xml:space="preserve">) </w:t>
      </w:r>
      <w:r w:rsidRPr="00F36085">
        <w:rPr>
          <w:rFonts w:ascii="Helvetica" w:hAnsi="Helvetica"/>
          <w:color w:val="333333"/>
          <w:sz w:val="20"/>
          <w:szCs w:val="20"/>
        </w:rPr>
        <w:fldChar w:fldCharType="begin"/>
      </w:r>
      <w:r w:rsidR="00F36085" w:rsidRPr="00F36085">
        <w:rPr>
          <w:rFonts w:ascii="Helvetica" w:hAnsi="Helvetica"/>
          <w:color w:val="333333"/>
          <w:sz w:val="20"/>
          <w:szCs w:val="20"/>
        </w:rPr>
        <w:instrText xml:space="preserve"> ADDIN ZOTERO_ITEM CSL_CITATION {"citationID":"OrPJXYxH","properties":{"formattedCitation":"(Westerhuis {\\i{}et al.}, 2010; Liquet {\\i{}et al.}, 2012)","plainCitation":"(Westerhuis et al., 2010; Liquet et al., 2012)","noteIndex":0},"citationItems":[{"id":962,"uris":["http://zotero.org/users/2545847/items/QKXAN7RH"],"uri":["http://zotero.org/users/2545847/items/QKXAN7RH"],"itemData":{"id":962,"type":"article-journal","title":"Multivariate paired data analysis: multilevel PLSDA versus OPLSDA","container-title":"Metabolomics","page":"119-128","volume":"6","issue":"1","source":"CrossRef","URL":"http://link.springer.com/10.1007/s11306-009-0185-z","DOI":"10.1007/s11306-009-0185-z","ISSN":"1573-3882, 1573-3890","shortTitle":"Multivariate paired data analysis","language":"en","author":[{"family":"Westerhuis","given":"Johan A."},{"family":"Velzen","given":"Ewoud J. J.","non-dropping-particle":"van"},{"family":"Hoefsloot","given":"Huub C. J."},{"family":"Smilde","given":"Age K."}],"issued":{"date-parts":[["2010",3]]},"accessed":{"date-parts":[["2016",7,27]]}}},{"id":49,"uris":["http://zotero.org/users/2545847/items/ZQRGIR9T"],"uri":["http://zotero.org/users/2545847/items/ZQRGIR9T"],"itemData":{"id":49,"type":"article-journal","title":"A novel approach for biomarker selection and the integration of repeated measures experiments from two assays","container-title":"BMC bioinformatics","page":"325","volume":"13","issue":"1","source":"Google Scholar","URL":"http://www.biomedcentral.com/1471-2105/13/325/","author":[{"family":"Liquet","given":"Benoit"},{"family":"Lê Cao","given":"Kim-Anh"},{"family":"Hocini","given":"Hakim"},{"family":"Thiébaut","given":"Rodolphe"}],"issued":{"date-parts":[["2012"]]},"accessed":{"date-parts":[["2015",7,18]]}}}],"schema":"https://github.com/citation-style-language/schema/raw/master/csl-citation.json"} </w:instrText>
      </w:r>
      <w:r w:rsidRPr="00F36085">
        <w:rPr>
          <w:rFonts w:ascii="Helvetica" w:hAnsi="Helvetica"/>
          <w:color w:val="333333"/>
          <w:sz w:val="20"/>
          <w:szCs w:val="20"/>
        </w:rPr>
        <w:fldChar w:fldCharType="separate"/>
      </w:r>
      <w:r w:rsidR="00F36085" w:rsidRPr="00F36085">
        <w:rPr>
          <w:rFonts w:ascii="Helvetica" w:hAnsi="Helvetica" w:cs="Calibri"/>
          <w:color w:val="000000"/>
          <w:sz w:val="20"/>
          <w:szCs w:val="20"/>
        </w:rPr>
        <w:t xml:space="preserve">(Westerhuis </w:t>
      </w:r>
      <w:r w:rsidR="00F36085" w:rsidRPr="00F36085">
        <w:rPr>
          <w:rFonts w:ascii="Helvetica" w:hAnsi="Helvetica" w:cs="Calibri"/>
          <w:i/>
          <w:iCs/>
          <w:color w:val="000000"/>
          <w:sz w:val="20"/>
          <w:szCs w:val="20"/>
        </w:rPr>
        <w:t>et al.</w:t>
      </w:r>
      <w:r w:rsidR="00F36085" w:rsidRPr="00F36085">
        <w:rPr>
          <w:rFonts w:ascii="Helvetica" w:hAnsi="Helvetica" w:cs="Calibri"/>
          <w:color w:val="000000"/>
          <w:sz w:val="20"/>
          <w:szCs w:val="20"/>
        </w:rPr>
        <w:t xml:space="preserve">, 2010; Liquet </w:t>
      </w:r>
      <w:r w:rsidR="00F36085" w:rsidRPr="00F36085">
        <w:rPr>
          <w:rFonts w:ascii="Helvetica" w:hAnsi="Helvetica" w:cs="Calibri"/>
          <w:i/>
          <w:iCs/>
          <w:color w:val="000000"/>
          <w:sz w:val="20"/>
          <w:szCs w:val="20"/>
        </w:rPr>
        <w:t>et al.</w:t>
      </w:r>
      <w:r w:rsidR="00F36085" w:rsidRPr="00F36085">
        <w:rPr>
          <w:rFonts w:ascii="Helvetica" w:hAnsi="Helvetica" w:cs="Calibri"/>
          <w:color w:val="000000"/>
          <w:sz w:val="20"/>
          <w:szCs w:val="20"/>
        </w:rPr>
        <w:t>, 2012)</w:t>
      </w:r>
      <w:r w:rsidRPr="00F36085">
        <w:rPr>
          <w:rFonts w:ascii="Helvetica" w:hAnsi="Helvetica"/>
          <w:color w:val="333333"/>
          <w:sz w:val="20"/>
          <w:szCs w:val="20"/>
        </w:rPr>
        <w:fldChar w:fldCharType="end"/>
      </w:r>
      <w:r w:rsidRPr="00F36085">
        <w:rPr>
          <w:rFonts w:ascii="Helvetica" w:hAnsi="Helvetica"/>
          <w:color w:val="333333"/>
          <w:sz w:val="20"/>
          <w:szCs w:val="20"/>
        </w:rPr>
        <w:t xml:space="preserve">, </w:t>
      </w:r>
      <w:proofErr w:type="spellStart"/>
      <w:r w:rsidRPr="00F36085">
        <w:rPr>
          <w:rFonts w:ascii="Helvetica" w:hAnsi="Helvetica"/>
          <w:color w:val="333333"/>
          <w:sz w:val="20"/>
          <w:szCs w:val="20"/>
        </w:rPr>
        <w:t>ie</w:t>
      </w:r>
      <w:proofErr w:type="spellEnd"/>
      <w:r w:rsidRPr="00F36085">
        <w:rPr>
          <w:rFonts w:ascii="Helvetica" w:hAnsi="Helvetica"/>
          <w:color w:val="333333"/>
          <w:sz w:val="20"/>
          <w:szCs w:val="20"/>
        </w:rPr>
        <w:t xml:space="preserve">. </w:t>
      </w:r>
      <w:r w:rsidRPr="00F36085">
        <w:rPr>
          <w:rFonts w:ascii="Helvetica" w:hAnsi="Helvetica"/>
          <w:i/>
          <w:color w:val="333333"/>
          <w:sz w:val="20"/>
          <w:szCs w:val="20"/>
        </w:rPr>
        <w:t xml:space="preserve">X = </w:t>
      </w:r>
      <w:proofErr w:type="spellStart"/>
      <w:r w:rsidRPr="00F36085">
        <w:rPr>
          <w:rFonts w:ascii="Helvetica" w:hAnsi="Helvetica"/>
          <w:i/>
          <w:color w:val="333333"/>
          <w:sz w:val="20"/>
          <w:szCs w:val="20"/>
        </w:rPr>
        <w:t>X</w:t>
      </w:r>
      <w:r w:rsidRPr="00F36085">
        <w:rPr>
          <w:rFonts w:ascii="Helvetica" w:hAnsi="Helvetica"/>
          <w:i/>
          <w:color w:val="333333"/>
          <w:sz w:val="20"/>
          <w:szCs w:val="20"/>
          <w:vertAlign w:val="subscript"/>
        </w:rPr>
        <w:t>w</w:t>
      </w:r>
      <w:proofErr w:type="spellEnd"/>
      <w:r w:rsidRPr="00F36085">
        <w:rPr>
          <w:rFonts w:ascii="Helvetica" w:hAnsi="Helvetica"/>
          <w:i/>
          <w:color w:val="333333"/>
          <w:sz w:val="20"/>
          <w:szCs w:val="20"/>
        </w:rPr>
        <w:t xml:space="preserve"> + </w:t>
      </w:r>
      <w:proofErr w:type="spellStart"/>
      <w:r w:rsidRPr="00F36085">
        <w:rPr>
          <w:rFonts w:ascii="Helvetica" w:hAnsi="Helvetica"/>
          <w:i/>
          <w:color w:val="333333"/>
          <w:sz w:val="20"/>
          <w:szCs w:val="20"/>
        </w:rPr>
        <w:t>X</w:t>
      </w:r>
      <w:r w:rsidRPr="00F36085">
        <w:rPr>
          <w:rFonts w:ascii="Helvetica" w:hAnsi="Helvetica"/>
          <w:i/>
          <w:color w:val="333333"/>
          <w:sz w:val="20"/>
          <w:szCs w:val="20"/>
          <w:vertAlign w:val="subscript"/>
        </w:rPr>
        <w:t>b</w:t>
      </w:r>
      <w:proofErr w:type="spellEnd"/>
      <w:r w:rsidRPr="00F36085">
        <w:rPr>
          <w:rFonts w:ascii="Helvetica" w:hAnsi="Helvetica"/>
          <w:color w:val="333333"/>
          <w:sz w:val="20"/>
          <w:szCs w:val="20"/>
        </w:rPr>
        <w:t>. In the case of a two-repeated measured problem (e.g. pre vs post challenge), the within subject variation matrix is similar to calculating the net difference for each individual between the data obtained for pre and post challenge. For each omics dataset, the within-subject variation matrix was extracted prior to applying DIABLO. In the asthma study, the multilevel approach (called variance decomposition step) was applied to the cell-type, gene and metabolite module datasets.</w:t>
      </w:r>
    </w:p>
    <w:p w14:paraId="04D95F0F" w14:textId="3146DB52" w:rsidR="000071FA" w:rsidRPr="00AD6C37" w:rsidRDefault="000071FA" w:rsidP="00F36085">
      <w:pPr>
        <w:rPr>
          <w:rFonts w:ascii="Helvetica" w:eastAsia="Times New Roman" w:hAnsi="Helvetica"/>
          <w:color w:val="000000"/>
          <w:sz w:val="20"/>
          <w:szCs w:val="20"/>
        </w:rPr>
      </w:pPr>
      <w:r w:rsidRPr="00F36085">
        <w:rPr>
          <w:rFonts w:ascii="Helvetica" w:eastAsia="Times New Roman" w:hAnsi="Helvetica"/>
          <w:color w:val="000000"/>
          <w:sz w:val="20"/>
          <w:szCs w:val="20"/>
        </w:rPr>
        <w:br/>
      </w:r>
      <w:r w:rsidRPr="00F36085">
        <w:rPr>
          <w:rFonts w:ascii="Helvetica" w:eastAsia="Times New Roman" w:hAnsi="Helvetica"/>
          <w:color w:val="808080"/>
          <w:sz w:val="20"/>
          <w:szCs w:val="20"/>
        </w:rPr>
        <w:t># Minor comments</w:t>
      </w:r>
      <w:r w:rsidRPr="00F36085">
        <w:rPr>
          <w:rFonts w:ascii="Helvetica" w:eastAsia="Times New Roman" w:hAnsi="Helvetica"/>
          <w:color w:val="808080"/>
          <w:sz w:val="20"/>
          <w:szCs w:val="20"/>
        </w:rPr>
        <w:br/>
        <w:t xml:space="preserve">* The authors have integrated DIABLO into their </w:t>
      </w:r>
      <w:proofErr w:type="spellStart"/>
      <w:r w:rsidRPr="00F36085">
        <w:rPr>
          <w:rFonts w:ascii="Helvetica" w:eastAsia="Times New Roman" w:hAnsi="Helvetica"/>
          <w:color w:val="808080"/>
          <w:sz w:val="20"/>
          <w:szCs w:val="20"/>
        </w:rPr>
        <w:t>mixOmics</w:t>
      </w:r>
      <w:proofErr w:type="spellEnd"/>
      <w:r w:rsidRPr="00F36085">
        <w:rPr>
          <w:rFonts w:ascii="Helvetica" w:eastAsia="Times New Roman" w:hAnsi="Helvetica"/>
          <w:color w:val="808080"/>
          <w:sz w:val="20"/>
          <w:szCs w:val="20"/>
        </w:rPr>
        <w:t xml:space="preserve"> R package, and it seems well-documented.</w:t>
      </w:r>
      <w:r w:rsidRPr="00F36085">
        <w:rPr>
          <w:rFonts w:ascii="Helvetica" w:eastAsia="Times New Roman" w:hAnsi="Helvetica"/>
          <w:color w:val="808080"/>
          <w:sz w:val="20"/>
          <w:szCs w:val="20"/>
        </w:rPr>
        <w:br/>
        <w:t>* What is the runtime and memory</w:t>
      </w:r>
      <w:r w:rsidRPr="00AD6C37">
        <w:rPr>
          <w:rFonts w:ascii="Helvetica" w:eastAsia="Times New Roman" w:hAnsi="Helvetica"/>
          <w:color w:val="808080"/>
          <w:sz w:val="20"/>
          <w:szCs w:val="20"/>
        </w:rPr>
        <w:t xml:space="preserve"> footprint of DIABLO?</w:t>
      </w:r>
      <w:r w:rsidRPr="00AD6C37">
        <w:rPr>
          <w:rFonts w:ascii="Helvetica" w:eastAsia="Times New Roman" w:hAnsi="Helvetica"/>
          <w:color w:val="000000"/>
          <w:sz w:val="20"/>
          <w:szCs w:val="20"/>
        </w:rPr>
        <w:br/>
      </w:r>
      <w:r w:rsidR="00F36085">
        <w:rPr>
          <w:rFonts w:ascii="Helvetica" w:eastAsia="Times New Roman" w:hAnsi="Helvetica"/>
          <w:color w:val="000000"/>
          <w:sz w:val="20"/>
          <w:szCs w:val="20"/>
        </w:rPr>
        <w:t xml:space="preserve">We have previously comment on this memory footprint in our software paper on all </w:t>
      </w:r>
      <w:proofErr w:type="spellStart"/>
      <w:r w:rsidR="00F36085">
        <w:rPr>
          <w:rFonts w:ascii="Helvetica" w:eastAsia="Times New Roman" w:hAnsi="Helvetica"/>
          <w:color w:val="000000"/>
          <w:sz w:val="20"/>
          <w:szCs w:val="20"/>
        </w:rPr>
        <w:t>mixOmics</w:t>
      </w:r>
      <w:proofErr w:type="spellEnd"/>
      <w:r w:rsidR="00F36085">
        <w:rPr>
          <w:rFonts w:ascii="Helvetica" w:eastAsia="Times New Roman" w:hAnsi="Helvetica"/>
          <w:color w:val="000000"/>
          <w:sz w:val="20"/>
          <w:szCs w:val="20"/>
        </w:rPr>
        <w:t xml:space="preserve"> methods</w:t>
      </w:r>
      <w:r w:rsidR="002A2A99">
        <w:rPr>
          <w:rFonts w:ascii="Helvetica" w:eastAsia="Times New Roman" w:hAnsi="Helvetica"/>
          <w:color w:val="000000"/>
          <w:sz w:val="20"/>
          <w:szCs w:val="20"/>
        </w:rPr>
        <w:t xml:space="preserve"> </w:t>
      </w:r>
      <w:r w:rsidR="002A2A99">
        <w:rPr>
          <w:rFonts w:ascii="Helvetica" w:eastAsia="Times New Roman" w:hAnsi="Helvetica"/>
          <w:color w:val="000000"/>
          <w:sz w:val="20"/>
          <w:szCs w:val="20"/>
        </w:rPr>
        <w:fldChar w:fldCharType="begin"/>
      </w:r>
      <w:r w:rsidR="002A2A99">
        <w:rPr>
          <w:rFonts w:ascii="Helvetica" w:eastAsia="Times New Roman" w:hAnsi="Helvetica"/>
          <w:color w:val="000000"/>
          <w:sz w:val="20"/>
          <w:szCs w:val="20"/>
        </w:rPr>
        <w:instrText xml:space="preserve"> ADDIN ZOTERO_ITEM CSL_CITATION {"citationID":"lOb0QuZN","properties":{"formattedCitation":"(Rohart {\\i{}et al.}, 2017)","plainCitation":"(Rohart et al., 2017)","noteIndex":0},"citationItems":[{"id":1731,"uris":["http://zotero.org/users/2545847/items/AL3GAFMP"],"uri":["http://zotero.org/users/2545847/items/AL3GAFMP"],"itemData":{"id":1731,"type":"article-journal","title":"mixOmics: An R package for ‘omics feature selection and multiple data integration","container-title":"PLOS Computational Biology","page":"e1005752","volume":"13","issue":"11","source":"PLoS Journals","abstract":"The advent of high throughput technologies has led to a wealth of publicly available ‘omics data coming from different sources, such as transcriptomics, proteomics, metabolomics. Combining such large-scale biological data sets can lead to the discovery of important biological insights, provided that relevant information can be extracted in a holistic manner. Current statistical approaches have been focusing on identifying small subsets of molecules (a ‘molecular signature’) to explain or predict biological conditions, but mainly for a single type of ‘omics. In addition, commonly used methods are univariate and consider each biological feature independently. We introduce mixOmics, an R package dedicated to the multivariate analysis of biological data sets with a specific focus on data exploration, dimension reduction and visualisation. By adopting a systems biology approach, the toolkit provides a wide range of methods that statistically integrate several data sets at once to probe relationships between heterogeneous ‘omics data sets. Our recent methods extend Projection to Latent Structure (PLS) models for discriminant analysis, for data integration across multiple ‘omics data or across independent studies, and for the identification of molecular signatures. We illustrate our latest mixOmics integrative frameworks for the multivariate analyses of ‘omics data available from the package.","URL":"http://journals.plos.org/ploscompbiol/article?id=10.1371/journal.pcbi.1005752","DOI":"10.1371/journal.pcbi.1005752","ISSN":"1553-7358","shortTitle":"mixOmics","journalAbbreviation":"PLOS Computational Biology","language":"en","author":[{"family":"Rohart","given":"Florian"},{"family":"Gautier","given":"Benoît"},{"family":"Singh","given":"Amrit"},{"family":"Cao","given":"Kim-Anh Lê"}],"issued":{"date-parts":[["2017",11,3]]},"accessed":{"date-parts":[["2018",1,29]]}}}],"schema":"https://github.com/citation-style-language/schema/raw/master/csl-citation.json"} </w:instrText>
      </w:r>
      <w:r w:rsidR="002A2A99">
        <w:rPr>
          <w:rFonts w:ascii="Helvetica" w:eastAsia="Times New Roman" w:hAnsi="Helvetica"/>
          <w:color w:val="000000"/>
          <w:sz w:val="20"/>
          <w:szCs w:val="20"/>
        </w:rPr>
        <w:fldChar w:fldCharType="separate"/>
      </w:r>
      <w:r w:rsidR="002A2A99" w:rsidRPr="002A2A99">
        <w:rPr>
          <w:rFonts w:ascii="Helvetica" w:hAnsi="Helvetica"/>
          <w:color w:val="000000"/>
          <w:sz w:val="20"/>
        </w:rPr>
        <w:t>(</w:t>
      </w:r>
      <w:proofErr w:type="spellStart"/>
      <w:r w:rsidR="002A2A99" w:rsidRPr="002A2A99">
        <w:rPr>
          <w:rFonts w:ascii="Helvetica" w:hAnsi="Helvetica"/>
          <w:color w:val="000000"/>
          <w:sz w:val="20"/>
        </w:rPr>
        <w:t>Rohart</w:t>
      </w:r>
      <w:proofErr w:type="spellEnd"/>
      <w:r w:rsidR="002A2A99" w:rsidRPr="002A2A99">
        <w:rPr>
          <w:rFonts w:ascii="Helvetica" w:hAnsi="Helvetica"/>
          <w:color w:val="000000"/>
          <w:sz w:val="20"/>
        </w:rPr>
        <w:t xml:space="preserve"> </w:t>
      </w:r>
      <w:r w:rsidR="002A2A99" w:rsidRPr="002A2A99">
        <w:rPr>
          <w:rFonts w:ascii="Helvetica" w:hAnsi="Helvetica"/>
          <w:i/>
          <w:iCs/>
          <w:color w:val="000000"/>
          <w:sz w:val="20"/>
        </w:rPr>
        <w:t>et al.</w:t>
      </w:r>
      <w:r w:rsidR="002A2A99" w:rsidRPr="002A2A99">
        <w:rPr>
          <w:rFonts w:ascii="Helvetica" w:hAnsi="Helvetica"/>
          <w:color w:val="000000"/>
          <w:sz w:val="20"/>
        </w:rPr>
        <w:t>, 2017)</w:t>
      </w:r>
      <w:r w:rsidR="002A2A99">
        <w:rPr>
          <w:rFonts w:ascii="Helvetica" w:eastAsia="Times New Roman" w:hAnsi="Helvetica"/>
          <w:color w:val="000000"/>
          <w:sz w:val="20"/>
          <w:szCs w:val="20"/>
        </w:rPr>
        <w:fldChar w:fldCharType="end"/>
      </w:r>
      <w:r w:rsidR="00F36085">
        <w:rPr>
          <w:rFonts w:ascii="Helvetica" w:eastAsia="Times New Roman" w:hAnsi="Helvetica"/>
          <w:color w:val="000000"/>
          <w:sz w:val="20"/>
          <w:szCs w:val="20"/>
        </w:rPr>
        <w:t xml:space="preserve">. The following </w:t>
      </w:r>
      <w:r w:rsidR="002A2A99">
        <w:rPr>
          <w:rFonts w:ascii="Helvetica" w:eastAsia="Times New Roman" w:hAnsi="Helvetica"/>
          <w:color w:val="000000"/>
          <w:sz w:val="20"/>
          <w:szCs w:val="20"/>
        </w:rPr>
        <w:t xml:space="preserve">Supplementary </w:t>
      </w:r>
      <w:r w:rsidR="00F36085">
        <w:rPr>
          <w:rFonts w:ascii="Helvetica" w:eastAsia="Times New Roman" w:hAnsi="Helvetica"/>
          <w:color w:val="000000"/>
          <w:sz w:val="20"/>
          <w:szCs w:val="20"/>
        </w:rPr>
        <w:t>Table describes the run time for datasets of different sizes</w:t>
      </w:r>
      <w:r w:rsidR="002A2A99">
        <w:rPr>
          <w:rFonts w:ascii="Helvetica" w:eastAsia="Times New Roman" w:hAnsi="Helvetica"/>
          <w:color w:val="000000"/>
          <w:sz w:val="20"/>
          <w:szCs w:val="20"/>
        </w:rPr>
        <w:t>. The tune function is used to identify the number of variables to select from each dataset using cross-validation</w:t>
      </w:r>
      <w:r w:rsidR="00F7475C">
        <w:rPr>
          <w:rFonts w:ascii="Helvetica" w:eastAsia="Times New Roman" w:hAnsi="Helvetica"/>
          <w:color w:val="000000"/>
          <w:sz w:val="20"/>
          <w:szCs w:val="20"/>
        </w:rPr>
        <w:t xml:space="preserve"> and grid of values for the number of components and number of features to select per component</w:t>
      </w:r>
      <w:r w:rsidR="002A2A99">
        <w:rPr>
          <w:rFonts w:ascii="Helvetica" w:eastAsia="Times New Roman" w:hAnsi="Helvetica"/>
          <w:color w:val="000000"/>
          <w:sz w:val="20"/>
          <w:szCs w:val="20"/>
        </w:rPr>
        <w:t xml:space="preserve">. The runtime for </w:t>
      </w:r>
      <w:r w:rsidR="00F7475C">
        <w:rPr>
          <w:rFonts w:ascii="Helvetica" w:eastAsia="Times New Roman" w:hAnsi="Helvetica"/>
          <w:color w:val="000000"/>
          <w:sz w:val="20"/>
          <w:szCs w:val="20"/>
        </w:rPr>
        <w:t xml:space="preserve">the </w:t>
      </w:r>
      <w:r w:rsidR="002A2A99">
        <w:rPr>
          <w:rFonts w:ascii="Helvetica" w:eastAsia="Times New Roman" w:hAnsi="Helvetica"/>
          <w:color w:val="000000"/>
          <w:sz w:val="20"/>
          <w:szCs w:val="20"/>
        </w:rPr>
        <w:t>tune function is dependent on the grid size and the number of components that are retained. The perf function is used to per</w:t>
      </w:r>
      <w:r w:rsidR="00F7475C">
        <w:rPr>
          <w:rFonts w:ascii="Helvetica" w:eastAsia="Times New Roman" w:hAnsi="Helvetica"/>
          <w:color w:val="000000"/>
          <w:sz w:val="20"/>
          <w:szCs w:val="20"/>
        </w:rPr>
        <w:t>form cross-validation for a given number of features to select per component.</w:t>
      </w:r>
    </w:p>
    <w:p w14:paraId="5B35C19F" w14:textId="77777777" w:rsidR="00F36085" w:rsidRDefault="00F36085" w:rsidP="000071FA">
      <w:pPr>
        <w:rPr>
          <w:rFonts w:ascii="Helvetica" w:eastAsia="Times New Roman" w:hAnsi="Helvetica"/>
          <w:color w:val="000000"/>
          <w:sz w:val="20"/>
          <w:szCs w:val="20"/>
        </w:rPr>
      </w:pPr>
    </w:p>
    <w:p w14:paraId="38B31B21" w14:textId="7884F958" w:rsidR="00F36085" w:rsidRDefault="00F36085" w:rsidP="000071FA">
      <w:pPr>
        <w:rPr>
          <w:rFonts w:ascii="Helvetica" w:eastAsia="Times New Roman" w:hAnsi="Helvetica"/>
          <w:color w:val="000000"/>
          <w:sz w:val="20"/>
          <w:szCs w:val="20"/>
        </w:rPr>
      </w:pPr>
      <w:r w:rsidRPr="00F36085">
        <w:rPr>
          <w:rFonts w:ascii="Helvetica" w:eastAsia="Times New Roman" w:hAnsi="Helvetica"/>
          <w:noProof/>
          <w:color w:val="000000"/>
          <w:sz w:val="20"/>
          <w:szCs w:val="20"/>
        </w:rPr>
        <w:drawing>
          <wp:inline distT="0" distB="0" distL="0" distR="0" wp14:anchorId="205EA3F9" wp14:editId="1FB69C3D">
            <wp:extent cx="5435600" cy="21844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35600" cy="2184400"/>
                    </a:xfrm>
                    <a:prstGeom prst="rect">
                      <a:avLst/>
                    </a:prstGeom>
                  </pic:spPr>
                </pic:pic>
              </a:graphicData>
            </a:graphic>
          </wp:inline>
        </w:drawing>
      </w:r>
    </w:p>
    <w:p w14:paraId="2220787A" w14:textId="336DDEDE" w:rsidR="000071FA" w:rsidRPr="00AD6C37" w:rsidRDefault="000071FA" w:rsidP="000071FA">
      <w:pPr>
        <w:rPr>
          <w:rFonts w:ascii="Helvetica" w:eastAsia="Times New Roman" w:hAnsi="Helvetica"/>
          <w:color w:val="000000"/>
          <w:sz w:val="20"/>
          <w:szCs w:val="20"/>
        </w:rPr>
      </w:pPr>
      <w:r w:rsidRPr="00AD6C37">
        <w:rPr>
          <w:rFonts w:ascii="Helvetica" w:eastAsia="Times New Roman" w:hAnsi="Helvetica"/>
          <w:color w:val="000000"/>
          <w:sz w:val="20"/>
          <w:szCs w:val="20"/>
        </w:rPr>
        <w:br/>
      </w:r>
      <w:r w:rsidRPr="00AD6C37">
        <w:rPr>
          <w:rFonts w:ascii="Helvetica" w:eastAsia="Times New Roman" w:hAnsi="Helvetica"/>
          <w:color w:val="808080"/>
          <w:sz w:val="20"/>
          <w:szCs w:val="20"/>
        </w:rPr>
        <w:t>Reviewer: 2</w:t>
      </w:r>
      <w:r w:rsidRPr="00AD6C37">
        <w:rPr>
          <w:rFonts w:ascii="Helvetica" w:eastAsia="Times New Roman" w:hAnsi="Helvetica"/>
          <w:color w:val="808080"/>
          <w:sz w:val="20"/>
          <w:szCs w:val="20"/>
        </w:rPr>
        <w:br/>
        <w:t>Comments to the Author</w:t>
      </w:r>
      <w:r w:rsidRPr="00AD6C37">
        <w:rPr>
          <w:rFonts w:ascii="Helvetica" w:eastAsia="Times New Roman" w:hAnsi="Helvetica"/>
          <w:color w:val="808080"/>
          <w:sz w:val="20"/>
          <w:szCs w:val="20"/>
        </w:rPr>
        <w:br/>
        <w:t>In their manuscript the authors present a method (DIABLO) to integrate data from multiple omics in a semi-supervised manner providing a balance between unsupervised methods that do not take into account known labels and supervised methods that do not take into account correspondence structures between omics. The method is based upon sGCCA (</w:t>
      </w:r>
      <w:proofErr w:type="spellStart"/>
      <w:r w:rsidRPr="00AD6C37">
        <w:rPr>
          <w:rFonts w:ascii="Helvetica" w:eastAsia="Times New Roman" w:hAnsi="Helvetica"/>
          <w:color w:val="808080"/>
          <w:sz w:val="20"/>
          <w:szCs w:val="20"/>
        </w:rPr>
        <w:t>Tenenhaus</w:t>
      </w:r>
      <w:proofErr w:type="spellEnd"/>
      <w:r w:rsidRPr="00AD6C37">
        <w:rPr>
          <w:rFonts w:ascii="Helvetica" w:eastAsia="Times New Roman" w:hAnsi="Helvetica"/>
          <w:color w:val="808080"/>
          <w:sz w:val="20"/>
          <w:szCs w:val="20"/>
        </w:rPr>
        <w:t xml:space="preserve"> et al </w:t>
      </w:r>
      <w:proofErr w:type="spellStart"/>
      <w:r w:rsidRPr="00AD6C37">
        <w:rPr>
          <w:rFonts w:ascii="Helvetica" w:eastAsia="Times New Roman" w:hAnsi="Helvetica"/>
          <w:color w:val="808080"/>
          <w:sz w:val="20"/>
          <w:szCs w:val="20"/>
        </w:rPr>
        <w:t>al</w:t>
      </w:r>
      <w:proofErr w:type="spellEnd"/>
      <w:r w:rsidRPr="00AD6C37">
        <w:rPr>
          <w:rFonts w:ascii="Helvetica" w:eastAsia="Times New Roman" w:hAnsi="Helvetica"/>
          <w:color w:val="808080"/>
          <w:sz w:val="20"/>
          <w:szCs w:val="20"/>
        </w:rPr>
        <w:t xml:space="preserve"> 2014) by including the labels as an additional block and implemented as part of the </w:t>
      </w:r>
      <w:proofErr w:type="spellStart"/>
      <w:r w:rsidRPr="00AD6C37">
        <w:rPr>
          <w:rFonts w:ascii="Helvetica" w:eastAsia="Times New Roman" w:hAnsi="Helvetica"/>
          <w:color w:val="808080"/>
          <w:sz w:val="20"/>
          <w:szCs w:val="20"/>
        </w:rPr>
        <w:t>mixOmics</w:t>
      </w:r>
      <w:proofErr w:type="spellEnd"/>
      <w:r w:rsidRPr="00AD6C37">
        <w:rPr>
          <w:rFonts w:ascii="Helvetica" w:eastAsia="Times New Roman" w:hAnsi="Helvetica"/>
          <w:color w:val="808080"/>
          <w:sz w:val="20"/>
          <w:szCs w:val="20"/>
        </w:rPr>
        <w:t xml:space="preserve"> package. </w:t>
      </w:r>
      <w:r w:rsidRPr="00AD6C37">
        <w:rPr>
          <w:rFonts w:ascii="Helvetica" w:eastAsia="Times New Roman" w:hAnsi="Helvetica"/>
          <w:color w:val="808080"/>
          <w:sz w:val="20"/>
          <w:szCs w:val="20"/>
        </w:rPr>
        <w:br/>
      </w:r>
      <w:r w:rsidRPr="00AD6C37">
        <w:rPr>
          <w:rFonts w:ascii="Helvetica" w:eastAsia="Times New Roman" w:hAnsi="Helvetica"/>
          <w:color w:val="808080"/>
          <w:sz w:val="20"/>
          <w:szCs w:val="20"/>
        </w:rPr>
        <w:br/>
        <w:t xml:space="preserve">Overall, the method and the results are presented in a clear manner and the method seems to provide a </w:t>
      </w:r>
      <w:r w:rsidRPr="00AD6C37">
        <w:rPr>
          <w:rFonts w:ascii="Helvetica" w:eastAsia="Times New Roman" w:hAnsi="Helvetica"/>
          <w:color w:val="808080"/>
          <w:sz w:val="20"/>
          <w:szCs w:val="20"/>
        </w:rPr>
        <w:lastRenderedPageBreak/>
        <w:t>good balance between supervised and unsupervised approaches. The authors demonstrate the ability of the method to find correlated discriminative features in simulations and convincingly show that the method is able to infer discriminative and biological meaningful components in several applications. More care could be taken when discussing the relationship of the proposed methods to existing approaches and in evaluating its predictive performance.</w:t>
      </w:r>
      <w:r w:rsidRPr="00AD6C37">
        <w:rPr>
          <w:rFonts w:ascii="Helvetica" w:eastAsia="Times New Roman" w:hAnsi="Helvetica"/>
          <w:color w:val="808080"/>
          <w:sz w:val="20"/>
          <w:szCs w:val="20"/>
        </w:rPr>
        <w:br/>
      </w:r>
      <w:r w:rsidRPr="00AD6C37">
        <w:rPr>
          <w:rFonts w:ascii="Helvetica" w:eastAsia="Times New Roman" w:hAnsi="Helvetica"/>
          <w:color w:val="000000"/>
          <w:sz w:val="20"/>
          <w:szCs w:val="20"/>
        </w:rPr>
        <w:br/>
      </w:r>
      <w:r w:rsidRPr="00AD6C37">
        <w:rPr>
          <w:rFonts w:ascii="Helvetica" w:eastAsia="Times New Roman" w:hAnsi="Helvetica"/>
          <w:color w:val="808080"/>
          <w:sz w:val="20"/>
          <w:szCs w:val="20"/>
        </w:rPr>
        <w:t>Major comments:</w:t>
      </w:r>
      <w:r w:rsidRPr="00AD6C37">
        <w:rPr>
          <w:rFonts w:ascii="Helvetica" w:eastAsia="Times New Roman" w:hAnsi="Helvetica"/>
          <w:color w:val="808080"/>
          <w:sz w:val="20"/>
          <w:szCs w:val="20"/>
        </w:rPr>
        <w:br/>
        <w:t>1. In the introduction the authors comment on supervised and unsupervised methods, however they do not relate their method to existing methods that aim at partly supervised integration of multiple data types such as for example sparse Multi-Block Partial Least Squares or sparse supervised CCA. This relationship and the contributions should be discussed more carefully.</w:t>
      </w:r>
    </w:p>
    <w:p w14:paraId="76ACF4AF" w14:textId="77777777" w:rsidR="00AD6C37" w:rsidRPr="00AD6C37" w:rsidRDefault="00AD6C37" w:rsidP="00AD6C37">
      <w:pPr>
        <w:rPr>
          <w:rFonts w:ascii="Helvetica" w:eastAsia="Times New Roman" w:hAnsi="Helvetica"/>
          <w:color w:val="000000" w:themeColor="text1"/>
          <w:sz w:val="20"/>
          <w:szCs w:val="20"/>
        </w:rPr>
      </w:pPr>
      <w:r w:rsidRPr="00AD6C37">
        <w:rPr>
          <w:rFonts w:ascii="Helvetica" w:eastAsia="Times New Roman" w:hAnsi="Helvetica"/>
          <w:color w:val="000000" w:themeColor="text1"/>
          <w:sz w:val="20"/>
          <w:szCs w:val="20"/>
        </w:rPr>
        <w:t>We agree with the reviewer that compressive review of current knowledge and gaps would benefit the motivation of our approach. Therefore, we have included a summary of various data integration methods and their appropriate uses: The revised introduction reads as follows:</w:t>
      </w:r>
    </w:p>
    <w:p w14:paraId="6433C9D8" w14:textId="77777777" w:rsidR="00AD6C37" w:rsidRPr="00AD6C37" w:rsidRDefault="00AD6C37" w:rsidP="00AD6C37">
      <w:pPr>
        <w:rPr>
          <w:rFonts w:ascii="Helvetica" w:eastAsia="Times New Roman" w:hAnsi="Helvetica"/>
          <w:color w:val="000000" w:themeColor="text1"/>
          <w:sz w:val="20"/>
          <w:szCs w:val="20"/>
        </w:rPr>
      </w:pPr>
    </w:p>
    <w:p w14:paraId="31D34F71" w14:textId="1E81879B" w:rsidR="00AD6C37" w:rsidRPr="00AD6C37" w:rsidRDefault="00AD6C37" w:rsidP="00AD6C37">
      <w:pPr>
        <w:widowControl w:val="0"/>
        <w:autoSpaceDE w:val="0"/>
        <w:autoSpaceDN w:val="0"/>
        <w:adjustRightInd w:val="0"/>
        <w:jc w:val="both"/>
        <w:rPr>
          <w:rFonts w:ascii="Helvetica" w:hAnsi="Helvetica"/>
          <w:sz w:val="20"/>
          <w:szCs w:val="20"/>
        </w:rPr>
      </w:pPr>
      <w:r w:rsidRPr="00AD6C37">
        <w:rPr>
          <w:rFonts w:ascii="Helvetica" w:hAnsi="Helvetica"/>
          <w:sz w:val="20"/>
          <w:szCs w:val="20"/>
        </w:rPr>
        <w:t>Technological improvements have allowed for the collection of data from different molecular compartments (</w:t>
      </w:r>
      <w:r w:rsidRPr="00AD6C37">
        <w:rPr>
          <w:rFonts w:ascii="Helvetica" w:hAnsi="Helvetica"/>
          <w:i/>
          <w:sz w:val="20"/>
          <w:szCs w:val="20"/>
        </w:rPr>
        <w:t>e.g.</w:t>
      </w:r>
      <w:r w:rsidRPr="00AD6C37">
        <w:rPr>
          <w:rFonts w:ascii="Helvetica" w:hAnsi="Helvetica"/>
          <w:sz w:val="20"/>
          <w:szCs w:val="20"/>
        </w:rPr>
        <w:t xml:space="preserve"> gene expression, methylation status, protein abundance) resulting in multiple omics (multi-omics) data from the same set of biospecimens (</w:t>
      </w:r>
      <w:proofErr w:type="spellStart"/>
      <w:r w:rsidRPr="00AD6C37">
        <w:rPr>
          <w:rFonts w:ascii="Helvetica" w:hAnsi="Helvetica"/>
          <w:i/>
          <w:sz w:val="20"/>
          <w:szCs w:val="20"/>
        </w:rPr>
        <w:t>eg.</w:t>
      </w:r>
      <w:proofErr w:type="spellEnd"/>
      <w:r w:rsidRPr="00AD6C37">
        <w:rPr>
          <w:rFonts w:ascii="Helvetica" w:hAnsi="Helvetica"/>
          <w:sz w:val="20"/>
          <w:szCs w:val="20"/>
        </w:rPr>
        <w:t xml:space="preserve">, transcriptomics, proteomics, metabolomics). Systems biology approaches which incorporated data from multiple biological compartments, have shown improved biological insights compared to traditional single omics analyses </w:t>
      </w:r>
      <w:r w:rsidRPr="00AD6C37">
        <w:rPr>
          <w:rFonts w:ascii="Helvetica" w:hAnsi="Helvetica"/>
          <w:sz w:val="20"/>
          <w:szCs w:val="20"/>
        </w:rPr>
        <w:fldChar w:fldCharType="begin"/>
      </w:r>
      <w:r w:rsidR="00F36085">
        <w:rPr>
          <w:rFonts w:ascii="Helvetica" w:hAnsi="Helvetica"/>
          <w:sz w:val="20"/>
          <w:szCs w:val="20"/>
        </w:rPr>
        <w:instrText xml:space="preserve"> ADDIN ZOTERO_ITEM CSL_CITATION {"citationID":"W2gXlGOg","properties":{"formattedCitation":"(Zhu {\\i{}et al.}, 2012; Kim {\\i{}et al.}, 2013; Wang {\\i{}et al.}, 2014)","plainCitation":"(Zhu et al., 2012; Kim et al., 2013; Wang et al., 2014)","noteIndex":0},"citationItems":[{"id":151,"uris":["http://zotero.org/users/2545847/items/2VQ26TJC"],"uri":["http://zotero.org/users/2545847/items/2VQ26TJC"],"itemData":{"id":151,"type":"article-journal","title":"Stitching together multiple data dimensions reveals interacting metabolomic and transcriptomic networks that modulate cell regulation","container-title":"PLoS Biology","page":"e1001301","volume":"10","issue":"4","source":"CrossRef","URL":"http://dx.plos.org/10.1371/journal.pbio.1001301","DOI":"10.1371/journal.pbio.1001301","ISSN":"1545-7885","language":"en","author":[{"family":"Zhu","given":"Jun"},{"family":"Sova","given":"Pavel"},{"family":"Xu","given":"Qiuwei"},{"family":"Dombek","given":"Kenneth M."},{"family":"Xu","given":"Ethan Y."},{"family":"Vu","given":"Heather"},{"family":"Tu","given":"Zhidong"},{"family":"Brem","given":"Rachel B."},{"family":"Bumgarner","given":"Roger E."},{"family":"Schadt","given":"Eric E."}],"editor":[{"family":"Levchenko","given":"Andre"}],"issued":{"date-parts":[["2012",4,3]]},"accessed":{"date-parts":[["2016",1,19]]}}},{"id":1753,"uris":["http://zotero.org/users/2545847/items/IC9E2B3Z"],"uri":["http://zotero.org/users/2545847/items/IC9E2B3Z"],"itemData":{"id":1753,"type":"article-journal","title":"ATHENA: Identifying interactions between different levels of genomic data associated with cancer clinical outcomes using grammatical evolution neural network","container-title":"BioData Mining","page":"23","volume":"6","issue":"1","source":"PubMed","abstract":"BACKGROUND: Gene expression profiles have been broadly used in cancer research as a diagnostic or prognostic signature for the clinical outcome prediction such as stage, grade, metastatic status, recurrence, and patient survival, as well as to potentially improve patient management. However, emerging evidence shows that gene expression-based prediction varies between independent data sets. One possible explanation of this effect is that previous studies were focused on identifying genes with large main effects associated with clinical outcomes. Thus, non-linear interactions without large individual main effects would be missed. The other possible explanation is that gene expression as a single level of genomic data is insufficient to explain the clinical outcomes of interest since cancer can be dysregulated by multiple alterations through genome, epigenome, transcriptome, and proteome levels. In order to overcome the variability of diagnostic or prognostic predictors from gene expression alone and to increase its predictive power, we need to integrate multi-levels of genomic data and identify interactions between them associated with clinical outcomes.\nRESULTS: Here, we proposed an integrative framework for identifying interactions within/between multi-levels of genomic data associated with cancer clinical outcomes using the Grammatical Evolution Neural Networks (GENN). In order to demonstrate the validity of the proposed framework, ovarian cancer data from TCGA was used as a pilot task. We found not only interactions within a single genomic level but also interactions between multi-levels of genomic data associated with survival in ovarian cancer. Notably, the integration model from different levels of genomic data achieved 72.89% balanced accuracy and outperformed the top models with any single level of genomic data.\nCONCLUSIONS: Understanding the underlying tumorigenesis and progression in ovarian cancer through the global view of interactions within/between different levels of genomic data is expected to provide guidance for improved prognostic biomarkers and individualized therapies.","DOI":"10.1186/1756-0381-6-23","ISSN":"1756-0381","note":"PMID: 24359638\nPMCID: PMC3912499","shortTitle":"ATHENA","journalAbbreviation":"BioData Min","language":"eng","author":[{"family":"Kim","given":"Dokyoon"},{"family":"Li","given":"Ruowang"},{"family":"Dudek","given":"Scott M."},{"family":"Ritchie","given":"Marylyn D."}],"issued":{"date-parts":[["2013",12,20]]}}},{"id":157,"uris":["http://zotero.org/users/2545847/items/HFEAHF3M"],"uri":["http://zotero.org/users/2545847/items/HFEAHF3M"],"itemData":{"id":157,"type":"article-journal","title":"Similarity network fusion for aggregating data types on a genomic scale","container-title":"Nature Methods","page":"333-337","volume":"11","issue":"3","source":"CrossRef","URL":"http://www.nature.com/doifinder/10.1038/nmeth.2810","DOI":"10.1038/nmeth.2810","ISSN":"1548-7091, 1548-7105","author":[{"family":"Wang","given":"Bo"},{"family":"Mezlini","given":"Aziz M"},{"family":"Demir","given":"Feyyaz"},{"family":"Fiume","given":"Marc"},{"family":"Tu","given":"Zhuowen"},{"family":"Brudno","given":"Michael"},{"family":"Haibe-Kains","given":"Benjamin"},{"family":"Goldenberg","given":"Anna"}],"issued":{"date-parts":[["2014",1,26]]},"accessed":{"date-parts":[["2016",1,19]]}}}],"schema":"https://github.com/citation-style-language/schema/raw/master/csl-citation.json"} </w:instrText>
      </w:r>
      <w:r w:rsidRPr="00AD6C37">
        <w:rPr>
          <w:rFonts w:ascii="Helvetica" w:hAnsi="Helvetica"/>
          <w:sz w:val="20"/>
          <w:szCs w:val="20"/>
        </w:rPr>
        <w:fldChar w:fldCharType="separate"/>
      </w:r>
      <w:r w:rsidRPr="00AD6C37">
        <w:rPr>
          <w:rFonts w:ascii="Helvetica" w:hAnsi="Helvetica"/>
          <w:sz w:val="20"/>
          <w:szCs w:val="20"/>
        </w:rPr>
        <w:t xml:space="preserve">(Zhu </w:t>
      </w:r>
      <w:r w:rsidRPr="00AD6C37">
        <w:rPr>
          <w:rFonts w:ascii="Helvetica" w:hAnsi="Helvetica"/>
          <w:i/>
          <w:iCs/>
          <w:sz w:val="20"/>
          <w:szCs w:val="20"/>
        </w:rPr>
        <w:t>et al.</w:t>
      </w:r>
      <w:r w:rsidRPr="00AD6C37">
        <w:rPr>
          <w:rFonts w:ascii="Helvetica" w:hAnsi="Helvetica"/>
          <w:sz w:val="20"/>
          <w:szCs w:val="20"/>
        </w:rPr>
        <w:t xml:space="preserve">, 2012; Kim </w:t>
      </w:r>
      <w:r w:rsidRPr="00AD6C37">
        <w:rPr>
          <w:rFonts w:ascii="Helvetica" w:hAnsi="Helvetica"/>
          <w:i/>
          <w:iCs/>
          <w:sz w:val="20"/>
          <w:szCs w:val="20"/>
        </w:rPr>
        <w:t>et al.</w:t>
      </w:r>
      <w:r w:rsidRPr="00AD6C37">
        <w:rPr>
          <w:rFonts w:ascii="Helvetica" w:hAnsi="Helvetica"/>
          <w:sz w:val="20"/>
          <w:szCs w:val="20"/>
        </w:rPr>
        <w:t xml:space="preserve">, 2013; Wang </w:t>
      </w:r>
      <w:r w:rsidRPr="00AD6C37">
        <w:rPr>
          <w:rFonts w:ascii="Helvetica" w:hAnsi="Helvetica"/>
          <w:i/>
          <w:iCs/>
          <w:sz w:val="20"/>
          <w:szCs w:val="20"/>
        </w:rPr>
        <w:t>et al.</w:t>
      </w:r>
      <w:r w:rsidRPr="00AD6C37">
        <w:rPr>
          <w:rFonts w:ascii="Helvetica" w:hAnsi="Helvetica"/>
          <w:sz w:val="20"/>
          <w:szCs w:val="20"/>
        </w:rPr>
        <w:t>, 2014)</w:t>
      </w:r>
      <w:r w:rsidRPr="00AD6C37">
        <w:rPr>
          <w:rFonts w:ascii="Helvetica" w:hAnsi="Helvetica"/>
          <w:sz w:val="20"/>
          <w:szCs w:val="20"/>
        </w:rPr>
        <w:fldChar w:fldCharType="end"/>
      </w:r>
      <w:r w:rsidRPr="00AD6C37">
        <w:rPr>
          <w:rFonts w:ascii="Helvetica" w:hAnsi="Helvetica"/>
          <w:sz w:val="20"/>
          <w:szCs w:val="20"/>
        </w:rPr>
        <w:t xml:space="preserve">. This may be because single omics analyses cannot account for the interactions between </w:t>
      </w:r>
      <w:proofErr w:type="spellStart"/>
      <w:r w:rsidRPr="00AD6C37">
        <w:rPr>
          <w:rFonts w:ascii="Helvetica" w:hAnsi="Helvetica"/>
          <w:sz w:val="20"/>
          <w:szCs w:val="20"/>
        </w:rPr>
        <w:t>omic</w:t>
      </w:r>
      <w:proofErr w:type="spellEnd"/>
      <w:r w:rsidRPr="00AD6C37">
        <w:rPr>
          <w:rFonts w:ascii="Helvetica" w:hAnsi="Helvetica"/>
          <w:sz w:val="20"/>
          <w:szCs w:val="20"/>
        </w:rPr>
        <w:t xml:space="preserve"> layers and, consequently, are unable to reconstruct accurate molecular networks. These molecular networks are dynamic, changing under perturbed conditions such as disease, response to therapy, and environmental exposures. Therefore, adopting a holistic approach by integrating multi-omics data may bridge this information gap, and uncover networks that are representative of the underlying molecular mechanisms </w:t>
      </w:r>
      <w:r w:rsidRPr="00AD6C37">
        <w:rPr>
          <w:rFonts w:ascii="Helvetica" w:hAnsi="Helvetica"/>
          <w:sz w:val="20"/>
          <w:szCs w:val="20"/>
        </w:rPr>
        <w:fldChar w:fldCharType="begin"/>
      </w:r>
      <w:r w:rsidR="00F36085">
        <w:rPr>
          <w:rFonts w:ascii="Helvetica" w:hAnsi="Helvetica"/>
          <w:sz w:val="20"/>
          <w:szCs w:val="20"/>
        </w:rPr>
        <w:instrText xml:space="preserve"> ADDIN ZOTERO_ITEM CSL_CITATION {"citationID":"cHAsp30J","properties":{"formattedCitation":"(Ritchie {\\i{}et al.}, 2015; Yugi {\\i{}et al.}, 2016)","plainCitation":"(Ritchie et al., 2015; Yugi et al., 2016)","noteIndex":0},"citationItems":[{"id":13,"uris":["http://zotero.org/users/2545847/items/ZJ25GZQZ"],"uri":["http://zotero.org/users/2545847/items/ZJ25GZQZ"],"itemData":{"id":13,"type":"article-journal","title":"Methods of integrating data to uncover genotype–phenotype interactions","container-title":"Nature Reviews Genetics","page":"85-97","volume":"16","issue":"2","source":"CrossRef","URL":"http://www.nature.com/doifinder/10.1038/nrg3868","DOI":"10.1038/nrg3868","ISSN":"1471-0056, 1471-0064","author":[{"family":"Ritchie","given":"Marylyn D."},{"family":"Holzinger","given":"Emily R."},{"family":"Li","given":"Ruowang"},{"family":"Pendergrass","given":"Sarah A."},{"family":"Kim","given":"Dokyoon"}],"issued":{"date-parts":[["2015",1,13]]},"accessed":{"date-parts":[["2015",7,10]]}}},{"id":1761,"uris":["http://zotero.org/users/2545847/items/X9NUX2IT"],"uri":["http://zotero.org/users/2545847/items/X9NUX2IT"],"itemData":{"id":1761,"type":"article-journal","title":"Trans-omics: how to reconstruct biochemical networks across multiple ‘omic’ layers","container-title":"Trends in Biotechnology","page":"276-290","volume":"34","issue":"4","source":"CrossRef","URL":"http://linkinghub.elsevier.com/retrieve/pii/S0167779915002735","DOI":"10.1016/j.tibtech.2015.12.013","ISSN":"01677799","shortTitle":"Trans-Omics","language":"en","author":[{"family":"Yugi","given":"Katsuyuki"},{"family":"Kubota","given":"Hiroyuki"},{"family":"Hatano","given":"Atsushi"},{"family":"Kuroda","given":"Shinya"}],"issued":{"date-parts":[["2016",4]]},"accessed":{"date-parts":[["2018",2,21]]}}}],"schema":"https://github.com/citation-style-language/schema/raw/master/csl-citation.json"} </w:instrText>
      </w:r>
      <w:r w:rsidRPr="00AD6C37">
        <w:rPr>
          <w:rFonts w:ascii="Helvetica" w:hAnsi="Helvetica"/>
          <w:sz w:val="20"/>
          <w:szCs w:val="20"/>
        </w:rPr>
        <w:fldChar w:fldCharType="separate"/>
      </w:r>
      <w:r w:rsidRPr="00AD6C37">
        <w:rPr>
          <w:rFonts w:ascii="Helvetica" w:hAnsi="Helvetica"/>
          <w:sz w:val="20"/>
          <w:szCs w:val="20"/>
        </w:rPr>
        <w:t xml:space="preserve">(Ritchie </w:t>
      </w:r>
      <w:r w:rsidRPr="00AD6C37">
        <w:rPr>
          <w:rFonts w:ascii="Helvetica" w:hAnsi="Helvetica"/>
          <w:i/>
          <w:iCs/>
          <w:sz w:val="20"/>
          <w:szCs w:val="20"/>
        </w:rPr>
        <w:t>et al.</w:t>
      </w:r>
      <w:r w:rsidRPr="00AD6C37">
        <w:rPr>
          <w:rFonts w:ascii="Helvetica" w:hAnsi="Helvetica"/>
          <w:sz w:val="20"/>
          <w:szCs w:val="20"/>
        </w:rPr>
        <w:t xml:space="preserve">, 2015; Yugi </w:t>
      </w:r>
      <w:r w:rsidRPr="00AD6C37">
        <w:rPr>
          <w:rFonts w:ascii="Helvetica" w:hAnsi="Helvetica"/>
          <w:i/>
          <w:iCs/>
          <w:sz w:val="20"/>
          <w:szCs w:val="20"/>
        </w:rPr>
        <w:t>et al.</w:t>
      </w:r>
      <w:r w:rsidRPr="00AD6C37">
        <w:rPr>
          <w:rFonts w:ascii="Helvetica" w:hAnsi="Helvetica"/>
          <w:sz w:val="20"/>
          <w:szCs w:val="20"/>
        </w:rPr>
        <w:t>, 2016)</w:t>
      </w:r>
      <w:r w:rsidRPr="00AD6C37">
        <w:rPr>
          <w:rFonts w:ascii="Helvetica" w:hAnsi="Helvetica"/>
          <w:sz w:val="20"/>
          <w:szCs w:val="20"/>
        </w:rPr>
        <w:fldChar w:fldCharType="end"/>
      </w:r>
      <w:r w:rsidRPr="00AD6C37">
        <w:rPr>
          <w:rFonts w:ascii="Helvetica" w:hAnsi="Helvetica"/>
          <w:sz w:val="20"/>
          <w:szCs w:val="20"/>
        </w:rPr>
        <w:t>.</w:t>
      </w:r>
    </w:p>
    <w:p w14:paraId="129B7214" w14:textId="0AE8A341" w:rsidR="00AD6C37" w:rsidRPr="00AD6C37" w:rsidRDefault="00AD6C37" w:rsidP="00AD6C37">
      <w:pPr>
        <w:widowControl w:val="0"/>
        <w:autoSpaceDE w:val="0"/>
        <w:autoSpaceDN w:val="0"/>
        <w:adjustRightInd w:val="0"/>
        <w:ind w:firstLine="720"/>
        <w:jc w:val="both"/>
        <w:rPr>
          <w:rFonts w:ascii="Helvetica" w:hAnsi="Helvetica"/>
          <w:sz w:val="20"/>
          <w:szCs w:val="20"/>
        </w:rPr>
      </w:pPr>
      <w:r w:rsidRPr="00AD6C37">
        <w:rPr>
          <w:rFonts w:ascii="Helvetica" w:hAnsi="Helvetica"/>
          <w:sz w:val="20"/>
          <w:szCs w:val="20"/>
        </w:rPr>
        <w:t xml:space="preserve">Many strategies (component-based, message-passing, Bayesian, network-analysis, classification schemes) have been proposed for multi-omics data integration to answer various questions, incorporating experimental data as well as curated data from biological databases (Supplementary Figure S1) </w:t>
      </w:r>
      <w:r w:rsidRPr="00AD6C37">
        <w:rPr>
          <w:rFonts w:ascii="Helvetica" w:hAnsi="Helvetica"/>
          <w:sz w:val="20"/>
          <w:szCs w:val="20"/>
        </w:rPr>
        <w:fldChar w:fldCharType="begin"/>
      </w:r>
      <w:r w:rsidR="00F36085">
        <w:rPr>
          <w:rFonts w:ascii="Helvetica" w:hAnsi="Helvetica"/>
          <w:sz w:val="20"/>
          <w:szCs w:val="20"/>
        </w:rPr>
        <w:instrText xml:space="preserve"> ADDIN ZOTERO_ITEM CSL_CITATION {"citationID":"gVVNOB1z","properties":{"formattedCitation":"(Zeng and Lumley, 2018; Ritchie {\\i{}et al.}, 2015; Bersanelli {\\i{}et al.}, 2016; Meng {\\i{}et al.}, 2016; Huang {\\i{}et al.}, 2017; Rohart {\\i{}et al.}, 2017)","plainCitation":"(Zeng and Lumley, 2018; Ritchie et al., 2015; Bersanelli et al., 2016; Meng et al., 2016; Huang et al., 2017; Rohart et al., 2017)","noteIndex":0},"citationItems":[{"id":1893,"uris":["http://zotero.org/users/2545847/items/U7NJKTN4"],"uri":["http://zotero.org/users/2545847/items/U7NJKTN4"],"itemData":{"id":1893,"type":"article-journal","title":"Review of Statistical Learning Methods in Integrated Omics Studies (An Integrated Information Science)","container-title":"Bioinformatics and Biology Insights","page":"117793221875929","volume":"12","source":"Crossref","abstract":"Integrated omics is becoming a new channel for investigating the complex molecular system in modern biological science and sets a foundation for systematic learning for precision medicine. The statistical/machine learning methods that have emerged in the past decade for integrated omics are not only innovative but also multidisciplinary with integrated knowledge in biology, medicine, statistics, machine learning, and artificial intelligence. Here, we review the nontrivial classes of learning methods from the statistical aspects and streamline these learning methods within the statistical learning framework. The intriguing findings from the review are that the methods used are generalizable to other disciplines with complex systematic structure, and the integrated omics is part of an integrated information science which has collated and integrated different types of information for inferences and decision making. We review the statistical learning methods of exploratory and supervised learning from 42 publications. We also discuss the strengths and limitations of the extended principal component analysis, cluster analysis, network analysis, and regression methods. Statistical techniques such as penalization for sparsity induction when there are fewer observations than the number of features and using Bayesian approach when there are prior knowledge to be integrated are also included in the commentary. For the completeness of the review, a table of currently available software and packages from 23 publications for omics are summarized in the appendix.","URL":"http://journals.sagepub.com/doi/10.1177/1177932218759292","DOI":"10.1177/1177932218759292","ISSN":"1177-9322, 1177-9322","language":"en","author":[{"family":"Zeng","given":"Irene Sui Lan"},{"family":"Lumley","given":"Thomas"}],"issued":{"date-parts":[["2018",1]]},"accessed":{"date-parts":[["2018",11,13]]}}},{"id":13,"uris":["http://zotero.org/users/2545847/items/ZJ25GZQZ"],"uri":["http://zotero.org/users/2545847/items/ZJ25GZQZ"],"itemData":{"id":13,"type":"article-journal","title":"Methods of integrating data to uncover genotype–phenotype interactions","container-title":"Nature Reviews Genetics","page":"85-97","volume":"16","issue":"2","source":"CrossRef","URL":"http://www.nature.com/doifinder/10.1038/nrg3868","DOI":"10.1038/nrg3868","ISSN":"1471-0056, 1471-0064","author":[{"family":"Ritchie","given":"Marylyn D."},{"family":"Holzinger","given":"Emily R."},{"family":"Li","given":"Ruowang"},{"family":"Pendergrass","given":"Sarah A."},{"family":"Kim","given":"Dokyoon"}],"issued":{"date-parts":[["2015",1,13]]},"accessed":{"date-parts":[["2015",7,10]]}}},{"id":425,"uris":["http://zotero.org/users/2545847/items/GJICNZJU"],"uri":["http://zotero.org/users/2545847/items/GJICNZJU"],"itemData":{"id":425,"type":"article-journal","title":"Methods for the integration of multi-omics data: mathematical aspects","container-title":"BMC Bioinformatics","volume":"17","issue":"S2","source":"CrossRef","URL":"http://www.biomedcentral.com/1471-2105/17/S2/15","DOI":"10.1186/s12859-015-0857-9","ISSN":"1471-2105","shortTitle":"Methods for the integration of multi-omics data","language":"en","author":[{"family":"Bersanelli","given":"Matteo"},{"family":"Mosca","given":"Ettore"},{"family":"Remondini","given":"Daniel"},{"family":"Giampieri","given":"Enrico"},{"family":"Sala","given":"Claudia"},{"family":"Castellani","given":"Gastone"},{"family":"Milanesi","given":"Luciano"}],"issued":{"date-parts":[["2016",2]]},"accessed":{"date-parts":[["2016",5,8]]}}},{"id":1765,"uris":["http://zotero.org/users/2545847/items/2JJFGT72"],"uri":["http://zotero.org/users/2545847/items/2JJFGT72"],"itemData":{"id":1765,"type":"article-journal","title":"Dimension reduction techniques for the integrative analysis of multi-omics data","container-title":"Briefings in Bioinformatics","page":"628-641","volume":"17","issue":"4","source":"CrossRef","URL":"https://academic.oup.com/bib/article-lookup/doi/10.1093/bib/bbv108","DOI":"10.1093/bib/bbv108","ISSN":"1467-5463, 1477-4054","language":"en","author":[{"family":"Meng","given":"Chen"},{"family":"Zeleznik","given":"Oana A."},{"family":"Thallinger","given":"Gerhard G."},{"family":"Kuster","given":"Bernhard"},{"family":"Gholami","given":"Amin M."},{"family":"Culhane","given":"Aedín C."}],"issued":{"date-parts":[["2016",7]]},"accessed":{"date-parts":[["2018",2,21]]}}},{"id":1763,"uris":["http://zotero.org/users/2545847/items/CFD7PA3V"],"uri":["http://zotero.org/users/2545847/items/CFD7PA3V"],"itemData":{"id":1763,"type":"article-journal","title":"More is better: recent progress in multi-omics data integration methods","container-title":"Frontiers in Genetics","volume":"8","source":"CrossRef","URL":"http://journal.frontiersin.org/article/10.3389/fgene.2017.00084/full","DOI":"10.3389/fgene.2017.00084","ISSN":"1664-8021","shortTitle":"More Is Better","author":[{"family":"Huang","given":"Sijia"},{"family":"Chaudhary","given":"Kumardeep"},{"family":"Garmire","given":"Lana X."}],"issued":{"date-parts":[["2017",6,16]]},"accessed":{"date-parts":[["2018",2,21]]}}},{"id":1731,"uris":["http://zotero.org/users/2545847/items/AL3GAFMP"],"uri":["http://zotero.org/users/2545847/items/AL3GAFMP"],"itemData":{"id":1731,"type":"article-journal","title":"mixOmics: An R package for ‘omics feature selection and multiple data integration","container-title":"PLOS Computational Biology","page":"e1005752","volume":"13","issue":"11","source":"PLoS Journals","abstract":"The advent of high throughput technologies has led to a wealth of publicly available ‘omics data coming from different sources, such as transcriptomics, proteomics, metabolomics. Combining such large-scale biological data sets can lead to the discovery of important biological insights, provided that relevant information can be extracted in a holistic manner. Current statistical approaches have been focusing on identifying small subsets of molecules (a ‘molecular signature’) to explain or predict biological conditions, but mainly for a single type of ‘omics. In addition, commonly used methods are univariate and consider each biological feature independently. We introduce mixOmics, an R package dedicated to the multivariate analysis of biological data sets with a specific focus on data exploration, dimension reduction and visualisation. By adopting a systems biology approach, the toolkit provides a wide range of methods that statistically integrate several data sets at once to probe relationships between heterogeneous ‘omics data sets. Our recent methods extend Projection to Latent Structure (PLS) models for discriminant analysis, for data integration across multiple ‘omics data or across independent studies, and for the identification of molecular signatures. We illustrate our latest mixOmics integrative frameworks for the multivariate analyses of ‘omics data available from the package.","URL":"http://journals.plos.org/ploscompbiol/article?id=10.1371/journal.pcbi.1005752","DOI":"10.1371/journal.pcbi.1005752","ISSN":"1553-7358","shortTitle":"mixOmics","journalAbbreviation":"PLOS Computational Biology","language":"en","author":[{"family":"Rohart","given":"Florian"},{"family":"Gautier","given":"Benoît"},{"family":"Singh","given":"Amrit"},{"family":"Cao","given":"Kim-Anh Lê"}],"issued":{"date-parts":[["2017",11,3]]},"accessed":{"date-parts":[["2018",1,29]]}}}],"schema":"https://github.com/citation-style-language/schema/raw/master/csl-citation.json"} </w:instrText>
      </w:r>
      <w:r w:rsidRPr="00AD6C37">
        <w:rPr>
          <w:rFonts w:ascii="Helvetica" w:hAnsi="Helvetica"/>
          <w:sz w:val="20"/>
          <w:szCs w:val="20"/>
        </w:rPr>
        <w:fldChar w:fldCharType="separate"/>
      </w:r>
      <w:r w:rsidRPr="00AD6C37">
        <w:rPr>
          <w:rFonts w:ascii="Helvetica" w:hAnsi="Helvetica"/>
          <w:sz w:val="20"/>
          <w:szCs w:val="20"/>
        </w:rPr>
        <w:t xml:space="preserve">(Zeng and Lumley, 2018; Ritchie </w:t>
      </w:r>
      <w:r w:rsidRPr="00AD6C37">
        <w:rPr>
          <w:rFonts w:ascii="Helvetica" w:hAnsi="Helvetica"/>
          <w:i/>
          <w:iCs/>
          <w:sz w:val="20"/>
          <w:szCs w:val="20"/>
        </w:rPr>
        <w:t>et al.</w:t>
      </w:r>
      <w:r w:rsidRPr="00AD6C37">
        <w:rPr>
          <w:rFonts w:ascii="Helvetica" w:hAnsi="Helvetica"/>
          <w:sz w:val="20"/>
          <w:szCs w:val="20"/>
        </w:rPr>
        <w:t xml:space="preserve">, 2015; Bersanelli </w:t>
      </w:r>
      <w:r w:rsidRPr="00AD6C37">
        <w:rPr>
          <w:rFonts w:ascii="Helvetica" w:hAnsi="Helvetica"/>
          <w:i/>
          <w:iCs/>
          <w:sz w:val="20"/>
          <w:szCs w:val="20"/>
        </w:rPr>
        <w:t>et al.</w:t>
      </w:r>
      <w:r w:rsidRPr="00AD6C37">
        <w:rPr>
          <w:rFonts w:ascii="Helvetica" w:hAnsi="Helvetica"/>
          <w:sz w:val="20"/>
          <w:szCs w:val="20"/>
        </w:rPr>
        <w:t xml:space="preserve">, 2016; Meng </w:t>
      </w:r>
      <w:r w:rsidRPr="00AD6C37">
        <w:rPr>
          <w:rFonts w:ascii="Helvetica" w:hAnsi="Helvetica"/>
          <w:i/>
          <w:iCs/>
          <w:sz w:val="20"/>
          <w:szCs w:val="20"/>
        </w:rPr>
        <w:t>et al.</w:t>
      </w:r>
      <w:r w:rsidRPr="00AD6C37">
        <w:rPr>
          <w:rFonts w:ascii="Helvetica" w:hAnsi="Helvetica"/>
          <w:sz w:val="20"/>
          <w:szCs w:val="20"/>
        </w:rPr>
        <w:t xml:space="preserve">, 2016; Huang </w:t>
      </w:r>
      <w:r w:rsidRPr="00AD6C37">
        <w:rPr>
          <w:rFonts w:ascii="Helvetica" w:hAnsi="Helvetica"/>
          <w:i/>
          <w:iCs/>
          <w:sz w:val="20"/>
          <w:szCs w:val="20"/>
        </w:rPr>
        <w:t>et al.</w:t>
      </w:r>
      <w:r w:rsidRPr="00AD6C37">
        <w:rPr>
          <w:rFonts w:ascii="Helvetica" w:hAnsi="Helvetica"/>
          <w:sz w:val="20"/>
          <w:szCs w:val="20"/>
        </w:rPr>
        <w:t xml:space="preserve">, 2017; Rohart </w:t>
      </w:r>
      <w:r w:rsidRPr="00AD6C37">
        <w:rPr>
          <w:rFonts w:ascii="Helvetica" w:hAnsi="Helvetica"/>
          <w:i/>
          <w:iCs/>
          <w:sz w:val="20"/>
          <w:szCs w:val="20"/>
        </w:rPr>
        <w:t>et al.</w:t>
      </w:r>
      <w:r w:rsidRPr="00AD6C37">
        <w:rPr>
          <w:rFonts w:ascii="Helvetica" w:hAnsi="Helvetica"/>
          <w:sz w:val="20"/>
          <w:szCs w:val="20"/>
        </w:rPr>
        <w:t>, 2017)</w:t>
      </w:r>
      <w:r w:rsidRPr="00AD6C37">
        <w:rPr>
          <w:rFonts w:ascii="Helvetica" w:hAnsi="Helvetica"/>
          <w:sz w:val="20"/>
          <w:szCs w:val="20"/>
        </w:rPr>
        <w:fldChar w:fldCharType="end"/>
      </w:r>
      <w:r w:rsidRPr="00AD6C37">
        <w:rPr>
          <w:rFonts w:ascii="Helvetica" w:hAnsi="Helvetica"/>
          <w:sz w:val="20"/>
          <w:szCs w:val="20"/>
        </w:rPr>
        <w:t xml:space="preserve">. These includes data-driven methods for identifying novel phenotypic clusters such as Similarity Network Fusion </w:t>
      </w:r>
      <w:r w:rsidRPr="00AD6C37">
        <w:rPr>
          <w:rFonts w:ascii="Helvetica" w:hAnsi="Helvetica"/>
          <w:sz w:val="20"/>
          <w:szCs w:val="20"/>
        </w:rPr>
        <w:fldChar w:fldCharType="begin"/>
      </w:r>
      <w:r w:rsidR="00F36085">
        <w:rPr>
          <w:rFonts w:ascii="Helvetica" w:hAnsi="Helvetica"/>
          <w:sz w:val="20"/>
          <w:szCs w:val="20"/>
        </w:rPr>
        <w:instrText xml:space="preserve"> ADDIN ZOTERO_ITEM CSL_CITATION {"citationID":"ceJHlqXy","properties":{"formattedCitation":"(Wang {\\i{}et al.}, 2014)","plainCitation":"(Wang et al., 2014)","noteIndex":0},"citationItems":[{"id":157,"uris":["http://zotero.org/users/2545847/items/HFEAHF3M"],"uri":["http://zotero.org/users/2545847/items/HFEAHF3M"],"itemData":{"id":157,"type":"article-journal","title":"Similarity network fusion for aggregating data types on a genomic scale","container-title":"Nature Methods","page":"333-337","volume":"11","issue":"3","source":"CrossRef","URL":"http://www.nature.com/doifinder/10.1038/nmeth.2810","DOI":"10.1038/nmeth.2810","ISSN":"1548-7091, 1548-7105","author":[{"family":"Wang","given":"Bo"},{"family":"Mezlini","given":"Aziz M"},{"family":"Demir","given":"Feyyaz"},{"family":"Fiume","given":"Marc"},{"family":"Tu","given":"Zhuowen"},{"family":"Brudno","given":"Michael"},{"family":"Haibe-Kains","given":"Benjamin"},{"family":"Goldenberg","given":"Anna"}],"issued":{"date-parts":[["2014",1,26]]},"accessed":{"date-parts":[["2016",1,19]]}}}],"schema":"https://github.com/citation-style-language/schema/raw/master/csl-citation.json"} </w:instrText>
      </w:r>
      <w:r w:rsidRPr="00AD6C37">
        <w:rPr>
          <w:rFonts w:ascii="Helvetica" w:hAnsi="Helvetica"/>
          <w:sz w:val="20"/>
          <w:szCs w:val="20"/>
        </w:rPr>
        <w:fldChar w:fldCharType="separate"/>
      </w:r>
      <w:r w:rsidRPr="00AD6C37">
        <w:rPr>
          <w:rFonts w:ascii="Helvetica" w:hAnsi="Helvetica"/>
          <w:sz w:val="20"/>
          <w:szCs w:val="20"/>
        </w:rPr>
        <w:t xml:space="preserve">(Wang </w:t>
      </w:r>
      <w:r w:rsidRPr="00AD6C37">
        <w:rPr>
          <w:rFonts w:ascii="Helvetica" w:hAnsi="Helvetica"/>
          <w:i/>
          <w:iCs/>
          <w:sz w:val="20"/>
          <w:szCs w:val="20"/>
        </w:rPr>
        <w:t>et al.</w:t>
      </w:r>
      <w:r w:rsidRPr="00AD6C37">
        <w:rPr>
          <w:rFonts w:ascii="Helvetica" w:hAnsi="Helvetica"/>
          <w:sz w:val="20"/>
          <w:szCs w:val="20"/>
        </w:rPr>
        <w:t>, 2014)</w:t>
      </w:r>
      <w:r w:rsidRPr="00AD6C37">
        <w:rPr>
          <w:rFonts w:ascii="Helvetica" w:hAnsi="Helvetica"/>
          <w:sz w:val="20"/>
          <w:szCs w:val="20"/>
        </w:rPr>
        <w:fldChar w:fldCharType="end"/>
      </w:r>
      <w:r w:rsidRPr="00AD6C37">
        <w:rPr>
          <w:rFonts w:ascii="Helvetica" w:hAnsi="Helvetica"/>
          <w:sz w:val="20"/>
          <w:szCs w:val="20"/>
        </w:rPr>
        <w:t xml:space="preserve"> (SNF), Bayesian Consensus Clustering (BCC) </w:t>
      </w:r>
      <w:r w:rsidRPr="00AD6C37">
        <w:rPr>
          <w:rFonts w:ascii="Helvetica" w:hAnsi="Helvetica"/>
          <w:sz w:val="20"/>
          <w:szCs w:val="20"/>
        </w:rPr>
        <w:fldChar w:fldCharType="begin"/>
      </w:r>
      <w:r w:rsidR="00F36085">
        <w:rPr>
          <w:rFonts w:ascii="Helvetica" w:hAnsi="Helvetica"/>
          <w:sz w:val="20"/>
          <w:szCs w:val="20"/>
        </w:rPr>
        <w:instrText xml:space="preserve"> ADDIN ZOTERO_ITEM CSL_CITATION {"citationID":"yXoZfDhr","properties":{"formattedCitation":"(Kirk {\\i{}et al.}, 2012)","plainCitation":"(Kirk et al., 2012)","noteIndex":0},"citationItems":[{"id":150,"uris":["http://zotero.org/users/2545847/items/Z5HM5R8F"],"uri":["http://zotero.org/users/2545847/items/Z5HM5R8F"],"itemData":{"id":150,"type":"article-journal","title":"Bayesian correlated clustering to integrate multiple datasets","container-title":"Bioinformatics","page":"3290-3297","volume":"28","issue":"24","source":"CrossRef","URL":"http://bioinformatics.oxfordjournals.org/cgi/doi/10.1093/bioinformatics/bts595","DOI":"10.1093/bioinformatics/bts595","ISSN":"1367-4803, 1460-2059","language":"en","author":[{"family":"Kirk","given":"P."},{"family":"Griffin","given":"J. E."},{"family":"Savage","given":"R. S."},{"family":"Ghahramani","given":"Z."},{"family":"Wild","given":"D. L."}],"issued":{"date-parts":[["2012",12,1]]},"accessed":{"date-parts":[["2016",1,19]]}}}],"schema":"https://github.com/citation-style-language/schema/raw/master/csl-citation.json"} </w:instrText>
      </w:r>
      <w:r w:rsidRPr="00AD6C37">
        <w:rPr>
          <w:rFonts w:ascii="Helvetica" w:hAnsi="Helvetica"/>
          <w:sz w:val="20"/>
          <w:szCs w:val="20"/>
        </w:rPr>
        <w:fldChar w:fldCharType="separate"/>
      </w:r>
      <w:r w:rsidRPr="00AD6C37">
        <w:rPr>
          <w:rFonts w:ascii="Helvetica" w:hAnsi="Helvetica"/>
          <w:sz w:val="20"/>
          <w:szCs w:val="20"/>
        </w:rPr>
        <w:t xml:space="preserve">(Kirk </w:t>
      </w:r>
      <w:r w:rsidRPr="00AD6C37">
        <w:rPr>
          <w:rFonts w:ascii="Helvetica" w:hAnsi="Helvetica"/>
          <w:i/>
          <w:iCs/>
          <w:sz w:val="20"/>
          <w:szCs w:val="20"/>
        </w:rPr>
        <w:t>et al.</w:t>
      </w:r>
      <w:r w:rsidRPr="00AD6C37">
        <w:rPr>
          <w:rFonts w:ascii="Helvetica" w:hAnsi="Helvetica"/>
          <w:sz w:val="20"/>
          <w:szCs w:val="20"/>
        </w:rPr>
        <w:t>, 2012)</w:t>
      </w:r>
      <w:r w:rsidRPr="00AD6C37">
        <w:rPr>
          <w:rFonts w:ascii="Helvetica" w:hAnsi="Helvetica"/>
          <w:sz w:val="20"/>
          <w:szCs w:val="20"/>
        </w:rPr>
        <w:fldChar w:fldCharType="end"/>
      </w:r>
      <w:r w:rsidRPr="00AD6C37">
        <w:rPr>
          <w:rFonts w:ascii="Helvetica" w:hAnsi="Helvetica"/>
          <w:sz w:val="20"/>
          <w:szCs w:val="20"/>
        </w:rPr>
        <w:t xml:space="preserve">, </w:t>
      </w:r>
      <w:proofErr w:type="spellStart"/>
      <w:r w:rsidRPr="00AD6C37">
        <w:rPr>
          <w:rFonts w:ascii="Helvetica" w:hAnsi="Helvetica"/>
          <w:sz w:val="20"/>
          <w:szCs w:val="20"/>
        </w:rPr>
        <w:t>iClusterPlus</w:t>
      </w:r>
      <w:proofErr w:type="spellEnd"/>
      <w:r w:rsidRPr="00AD6C37">
        <w:rPr>
          <w:rFonts w:ascii="Helvetica" w:hAnsi="Helvetica"/>
          <w:sz w:val="20"/>
          <w:szCs w:val="20"/>
        </w:rPr>
        <w:t xml:space="preserve">+ </w:t>
      </w:r>
      <w:r w:rsidRPr="00AD6C37">
        <w:rPr>
          <w:rFonts w:ascii="Helvetica" w:hAnsi="Helvetica"/>
          <w:sz w:val="20"/>
          <w:szCs w:val="20"/>
        </w:rPr>
        <w:fldChar w:fldCharType="begin"/>
      </w:r>
      <w:r w:rsidR="00F36085">
        <w:rPr>
          <w:rFonts w:ascii="Helvetica" w:hAnsi="Helvetica"/>
          <w:sz w:val="20"/>
          <w:szCs w:val="20"/>
        </w:rPr>
        <w:instrText xml:space="preserve"> ADDIN ZOTERO_ITEM CSL_CITATION {"citationID":"rfjdGDOK","properties":{"formattedCitation":"(Curtis {\\i{}et al.}, 2012)","plainCitation":"(Curtis et al., 2012)","noteIndex":0},"citationItems":[{"id":1354,"uris":["http://zotero.org/users/2545847/items/HG53TSAU"],"uri":["http://zotero.org/users/2545847/items/HG53TSAU"],"itemData":{"id":1354,"type":"article-journal","title":"The genomic and transcriptomic architecture of 2,000 breast tumours reveals novel subgroups","container-title":"Nature","source":"CrossRef","URL":"http://www.nature.com/doifinder/10.1038/nature10983","DOI":"10.1038/nature10983","ISSN":"0028-0836, 1476-4687","author":[{"family":"Curtis","given":"Christina"},{"family":"Shah","given":"Sohrab P."},{"family":"Chin","given":"Suet-Feung"},{"family":"Turashvili","given":"Gulisa"},{"family":"Rueda","given":"Oscar M."},{"family":"Dunning","given":"Mark J."},{"family":"Speed","given":"Doug"},{"family":"Lynch","given":"Andy G."},{"family":"Samarajiwa","given":"Shamith"},{"family":"Yuan","given":"Yinyin"},{"family":"Gräf","given":"Stefan"},{"family":"Ha","given":"Gavin"},{"family":"Haffari","given":"Gholamreza"},{"family":"Bashashati","given":"Ali"},{"family":"Russell","given":"Roslin"},{"family":"McKinney","given":"Steven"},{"family":"Caldas","given":"Carlos"},{"family":"Aparicio","given":"Samuel"},{"family":"Curtis†","given":"Christina"},{"family":"Shah","given":"Sohrab P."},{"family":"Caldas","given":"Carlos"},{"family":"Aparicio","given":"Samuel"},{"family":"Brenton","given":"James D."},{"family":"Ellis","given":"Ian"},{"family":"Huntsman","given":"David"},{"family":"Pinder","given":"Sarah"},{"family":"Purushotham","given":"Arnie"},{"family":"Murphy","given":"Leigh"},{"family":"Caldas","given":"Carlos"},{"family":"Aparicio","given":"Samuel"},{"family":"Caldas","given":"Carlos"},{"family":"Bardwell","given":"Helen"},{"family":"Chin","given":"Suet-Feung"},{"family":"Curtis","given":"Christina"},{"family":"Ding","given":"Zhihao"},{"family":"Gräf","given":"Stefan"},{"family":"Jones","given":"Linda"},{"family":"Liu","given":"Bin"},{"family":"Lynch","given":"Andy G."},{"family":"Papatheodorou","given":"Irene"},{"family":"Sammut","given":"Stephen J."},{"family":"Wishart","given":"Gordon"},{"family":"Aparicio","given":"Samuel"},{"family":"Chia","given":"Steven"},{"family":"Gelmon","given":"Karen"},{"family":"Huntsman","given":"David"},{"family":"McKinney","given":"Steven"},{"family":"Speers","given":"Caroline"},{"family":"Turashvili","given":"Gulisa"},{"family":"Watson","given":"Peter"},{"family":"Ellis","given":"Ian"},{"family":"Blamey","given":"Roger"},{"family":"Green","given":"Andrew"},{"family":"Macmillan","given":"Douglas"},{"family":"Rakha","given":"Emad"},{"family":"Purushotham","given":"Arnie"},{"family":"Gillett","given":"Cheryl"},{"family":"Grigoriadis","given":"Anita"},{"family":"Pinder","given":"Sarah"},{"family":"Rinaldis","given":"Emanuele","non-dropping-particle":"di"},{"family":"Tutt","given":"Andy"},{"family":"Murphy","given":"Leigh"},{"family":"Parisien","given":"Michelle"},{"family":"Troup","given":"Sandra"},{"family":"Caldas","given":"Carlos"},{"family":"Chin","given":"Suet-Feung"},{"family":"Chan","given":"Derek"},{"family":"Fielding","given":"Claire"},{"family":"Maia","given":"Ana-Teresa"},{"family":"McGuire","given":"Sarah"},{"family":"Osborne","given":"Michelle"},{"family":"Sayalero","given":"Sara M."},{"family":"Spiteri","given":"Inmaculada"},{"family":"Hadfield","given":"James"},{"family":"Aparicio","given":"Samuel"},{"family":"Turashvili","given":"Gulisa"},{"family":"Bell","given":"Lynda"},{"family":"Chow","given":"Katie"},{"family":"Gale","given":"Nadia"},{"family":"Huntsman","given":"David"},{"family":"Kovalik","given":"Maria"},{"family":"Ng","given":"Ying"},{"family":"Prentice","given":"Leah"},{"family":"Caldas","given":"Carlos"},{"family":"Tavaré","given":"Simon"},{"family":"Curtis","given":"Christina"},{"family":"Dunning","given":"Mark J."},{"family":"Gräf","given":"Stefan"},{"family":"Lynch","given":"Andy G."},{"family":"Rueda","given":"Oscar M."},{"family":"Russell","given":"Roslin"},{"family":"Samarajiwa","given":"Shamith"},{"family":"Speed","given":"Doug"},{"family":"Markowetz","given":"Florian"},{"family":"Yuan","given":"Yinyin"},{"family":"Brenton","given":"James D."},{"family":"Aparicio","given":"Samuel"},{"family":"Shah","given":"Sohrab P."},{"family":"Bashashati","given":"Ali"},{"family":"Ha","given":"Gavin"},{"family":"Haffari","given":"Gholamreza"},{"family":"McKinney","given":"Steven"},{"family":"Langerød","given":"Anita"},{"family":"Green","given":"Andrew"},{"family":"Provenzano","given":"Elena"},{"family":"Wishart","given":"Gordon"},{"family":"Pinder","given":"Sarah"},{"family":"Watson","given":"Peter"},{"family":"Markowetz","given":"Florian"},{"family":"Murphy","given":"Leigh"},{"family":"Ellis","given":"Ian"},{"family":"Purushotham","given":"Arnie"},{"family":"Børresen-Dale","given":"Anne-Lise"},{"family":"Brenton","given":"James D."},{"family":"Tavaré","given":"Simon"},{"family":"Caldas","given":"Carlos"},{"family":"Aparicio","given":"Samuel"}],"issued":{"date-parts":[["2012",4,18]]},"accessed":{"date-parts":[["2017",6,8]]}}}],"schema":"https://github.com/citation-style-language/schema/raw/master/csl-citation.json"} </w:instrText>
      </w:r>
      <w:r w:rsidRPr="00AD6C37">
        <w:rPr>
          <w:rFonts w:ascii="Helvetica" w:hAnsi="Helvetica"/>
          <w:sz w:val="20"/>
          <w:szCs w:val="20"/>
        </w:rPr>
        <w:fldChar w:fldCharType="separate"/>
      </w:r>
      <w:r w:rsidRPr="00AD6C37">
        <w:rPr>
          <w:rFonts w:ascii="Helvetica" w:hAnsi="Helvetica" w:cs="Calibri"/>
          <w:sz w:val="20"/>
          <w:szCs w:val="20"/>
        </w:rPr>
        <w:t xml:space="preserve">(Curtis </w:t>
      </w:r>
      <w:r w:rsidRPr="00AD6C37">
        <w:rPr>
          <w:rFonts w:ascii="Helvetica" w:hAnsi="Helvetica" w:cs="Calibri"/>
          <w:i/>
          <w:iCs/>
          <w:sz w:val="20"/>
          <w:szCs w:val="20"/>
        </w:rPr>
        <w:t>et al.</w:t>
      </w:r>
      <w:r w:rsidRPr="00AD6C37">
        <w:rPr>
          <w:rFonts w:ascii="Helvetica" w:hAnsi="Helvetica" w:cs="Calibri"/>
          <w:sz w:val="20"/>
          <w:szCs w:val="20"/>
        </w:rPr>
        <w:t>, 2012)</w:t>
      </w:r>
      <w:r w:rsidRPr="00AD6C37">
        <w:rPr>
          <w:rFonts w:ascii="Helvetica" w:hAnsi="Helvetica"/>
          <w:sz w:val="20"/>
          <w:szCs w:val="20"/>
        </w:rPr>
        <w:fldChar w:fldCharType="end"/>
      </w:r>
      <w:r w:rsidRPr="00AD6C37">
        <w:rPr>
          <w:rFonts w:ascii="Helvetica" w:hAnsi="Helvetica"/>
          <w:sz w:val="20"/>
          <w:szCs w:val="20"/>
        </w:rPr>
        <w:t xml:space="preserve">, and methods for extracting common sources of variation such as joint Non-negative Matrix Factorization (NMF) </w:t>
      </w:r>
      <w:r w:rsidRPr="00AD6C37">
        <w:rPr>
          <w:rFonts w:ascii="Helvetica" w:hAnsi="Helvetica"/>
          <w:sz w:val="20"/>
          <w:szCs w:val="20"/>
        </w:rPr>
        <w:fldChar w:fldCharType="begin"/>
      </w:r>
      <w:r w:rsidR="00F36085">
        <w:rPr>
          <w:rFonts w:ascii="Helvetica" w:hAnsi="Helvetica"/>
          <w:sz w:val="20"/>
          <w:szCs w:val="20"/>
        </w:rPr>
        <w:instrText xml:space="preserve"> ADDIN ZOTERO_ITEM CSL_CITATION {"citationID":"pP91i2AU","properties":{"formattedCitation":"(Zhang {\\i{}et al.}, 2012)","plainCitation":"(Zhang et al., 2012)","noteIndex":0},"citationItems":[{"id":1298,"uris":["http://zotero.org/users/2545847/items/MI5VUFDR"],"uri":["http://zotero.org/users/2545847/items/MI5VUFDR"],"itemData":{"id":1298,"type":"article-journal","title":"Discovery of multi-dimensional modules by integrative analysis of cancer genomic data","container-title":"Nucleic Acids Research","page":"9379-9391","volume":"40","issue":"19","source":"CrossRef","URL":"https://academic.oup.com/nar/article-lookup/doi/10.1093/nar/gks725","DOI":"10.1093/nar/gks725","ISSN":"1362-4962, 0305-1048","language":"en","author":[{"family":"Zhang","given":"Shihua"},{"family":"Liu","given":"Chun-Chi"},{"family":"Li","given":"Wenyuan"},{"family":"Shen","given":"Hui"},{"family":"Laird","given":"Peter W."},{"family":"Zhou","given":"Xianghong Jasmine"}],"issued":{"date-parts":[["2012",10]]},"accessed":{"date-parts":[["2017",5,19]]}}}],"schema":"https://github.com/citation-style-language/schema/raw/master/csl-citation.json"} </w:instrText>
      </w:r>
      <w:r w:rsidRPr="00AD6C37">
        <w:rPr>
          <w:rFonts w:ascii="Helvetica" w:hAnsi="Helvetica"/>
          <w:sz w:val="20"/>
          <w:szCs w:val="20"/>
        </w:rPr>
        <w:fldChar w:fldCharType="separate"/>
      </w:r>
      <w:r w:rsidRPr="00AD6C37">
        <w:rPr>
          <w:rFonts w:ascii="Helvetica" w:hAnsi="Helvetica"/>
          <w:sz w:val="20"/>
          <w:szCs w:val="20"/>
        </w:rPr>
        <w:t xml:space="preserve">(Zhang </w:t>
      </w:r>
      <w:r w:rsidRPr="00AD6C37">
        <w:rPr>
          <w:rFonts w:ascii="Helvetica" w:hAnsi="Helvetica"/>
          <w:i/>
          <w:iCs/>
          <w:sz w:val="20"/>
          <w:szCs w:val="20"/>
        </w:rPr>
        <w:t>et al.</w:t>
      </w:r>
      <w:r w:rsidRPr="00AD6C37">
        <w:rPr>
          <w:rFonts w:ascii="Helvetica" w:hAnsi="Helvetica"/>
          <w:sz w:val="20"/>
          <w:szCs w:val="20"/>
        </w:rPr>
        <w:t>, 2012)</w:t>
      </w:r>
      <w:r w:rsidRPr="00AD6C37">
        <w:rPr>
          <w:rFonts w:ascii="Helvetica" w:hAnsi="Helvetica"/>
          <w:sz w:val="20"/>
          <w:szCs w:val="20"/>
        </w:rPr>
        <w:fldChar w:fldCharType="end"/>
      </w:r>
      <w:r w:rsidRPr="00AD6C37">
        <w:rPr>
          <w:rFonts w:ascii="Helvetica" w:hAnsi="Helvetica"/>
          <w:sz w:val="20"/>
          <w:szCs w:val="20"/>
        </w:rPr>
        <w:t xml:space="preserve">, Joint and Individuation Variation Explained (JIVE) </w:t>
      </w:r>
      <w:r w:rsidRPr="00AD6C37">
        <w:rPr>
          <w:rFonts w:ascii="Helvetica" w:hAnsi="Helvetica"/>
          <w:sz w:val="20"/>
          <w:szCs w:val="20"/>
        </w:rPr>
        <w:fldChar w:fldCharType="begin"/>
      </w:r>
      <w:r w:rsidR="00F36085">
        <w:rPr>
          <w:rFonts w:ascii="Helvetica" w:hAnsi="Helvetica"/>
          <w:sz w:val="20"/>
          <w:szCs w:val="20"/>
        </w:rPr>
        <w:instrText xml:space="preserve"> ADDIN ZOTERO_ITEM CSL_CITATION {"citationID":"ZDObvIWe","properties":{"formattedCitation":"(Lock {\\i{}et al.}, 2013)","plainCitation":"(Lock et al., 2013)","noteIndex":0},"citationItems":[{"id":1730,"uris":["http://zotero.org/users/2545847/items/PJDFNYFM"],"uri":["http://zotero.org/users/2545847/items/PJDFNYFM"],"itemData":{"id":1730,"type":"article-journal","title":"Joint and individual variation explained (JIVE) for integrated analysis of multiple data types","container-title":"The Annals of Applied Statistics","page":"523-542","volume":"7","issue":"1","source":"CrossRef","URL":"http://projecteuclid.org/euclid.aoas/1365527209","DOI":"10.1214/12-AOAS597","ISSN":"1932-6157","language":"en","author":[{"family":"Lock","given":"Eric F."},{"family":"Hoadley","given":"Katherine A."},{"family":"Marron","given":"J. S."},{"family":"Nobel","given":"Andrew B."}],"issued":{"date-parts":[["2013",3]]},"accessed":{"date-parts":[["2018",1,24]]}}}],"schema":"https://github.com/citation-style-language/schema/raw/master/csl-citation.json"} </w:instrText>
      </w:r>
      <w:r w:rsidRPr="00AD6C37">
        <w:rPr>
          <w:rFonts w:ascii="Helvetica" w:hAnsi="Helvetica"/>
          <w:sz w:val="20"/>
          <w:szCs w:val="20"/>
        </w:rPr>
        <w:fldChar w:fldCharType="separate"/>
      </w:r>
      <w:r w:rsidRPr="00AD6C37">
        <w:rPr>
          <w:rFonts w:ascii="Helvetica" w:hAnsi="Helvetica"/>
          <w:sz w:val="20"/>
          <w:szCs w:val="20"/>
        </w:rPr>
        <w:t xml:space="preserve">(Lock </w:t>
      </w:r>
      <w:r w:rsidRPr="00AD6C37">
        <w:rPr>
          <w:rFonts w:ascii="Helvetica" w:hAnsi="Helvetica"/>
          <w:i/>
          <w:iCs/>
          <w:sz w:val="20"/>
          <w:szCs w:val="20"/>
        </w:rPr>
        <w:t>et al.</w:t>
      </w:r>
      <w:r w:rsidRPr="00AD6C37">
        <w:rPr>
          <w:rFonts w:ascii="Helvetica" w:hAnsi="Helvetica"/>
          <w:sz w:val="20"/>
          <w:szCs w:val="20"/>
        </w:rPr>
        <w:t>, 2013)</w:t>
      </w:r>
      <w:r w:rsidRPr="00AD6C37">
        <w:rPr>
          <w:rFonts w:ascii="Helvetica" w:hAnsi="Helvetica"/>
          <w:sz w:val="20"/>
          <w:szCs w:val="20"/>
        </w:rPr>
        <w:fldChar w:fldCharType="end"/>
      </w:r>
      <w:r w:rsidRPr="00AD6C37">
        <w:rPr>
          <w:rFonts w:ascii="Helvetica" w:hAnsi="Helvetica"/>
          <w:sz w:val="20"/>
          <w:szCs w:val="20"/>
        </w:rPr>
        <w:t xml:space="preserve">, sparse </w:t>
      </w:r>
      <w:proofErr w:type="spellStart"/>
      <w:r w:rsidRPr="00AD6C37">
        <w:rPr>
          <w:rFonts w:ascii="Helvetica" w:hAnsi="Helvetica"/>
          <w:sz w:val="20"/>
          <w:szCs w:val="20"/>
        </w:rPr>
        <w:t>MultiBlock</w:t>
      </w:r>
      <w:proofErr w:type="spellEnd"/>
      <w:r w:rsidRPr="00AD6C37">
        <w:rPr>
          <w:rFonts w:ascii="Helvetica" w:hAnsi="Helvetica"/>
          <w:sz w:val="20"/>
          <w:szCs w:val="20"/>
        </w:rPr>
        <w:t xml:space="preserve"> Partial Least Squares (</w:t>
      </w:r>
      <w:proofErr w:type="spellStart"/>
      <w:r w:rsidRPr="00AD6C37">
        <w:rPr>
          <w:rFonts w:ascii="Helvetica" w:hAnsi="Helvetica"/>
          <w:sz w:val="20"/>
          <w:szCs w:val="20"/>
        </w:rPr>
        <w:t>sMBPLS</w:t>
      </w:r>
      <w:proofErr w:type="spellEnd"/>
      <w:r w:rsidRPr="00AD6C37">
        <w:rPr>
          <w:rFonts w:ascii="Helvetica" w:hAnsi="Helvetica"/>
          <w:sz w:val="20"/>
          <w:szCs w:val="20"/>
        </w:rPr>
        <w:t xml:space="preserve">) </w:t>
      </w:r>
      <w:r w:rsidRPr="00AD6C37">
        <w:rPr>
          <w:rFonts w:ascii="Helvetica" w:hAnsi="Helvetica"/>
          <w:sz w:val="20"/>
          <w:szCs w:val="20"/>
        </w:rPr>
        <w:fldChar w:fldCharType="begin"/>
      </w:r>
      <w:r w:rsidR="00F36085">
        <w:rPr>
          <w:rFonts w:ascii="Helvetica" w:hAnsi="Helvetica"/>
          <w:sz w:val="20"/>
          <w:szCs w:val="20"/>
        </w:rPr>
        <w:instrText xml:space="preserve"> ADDIN ZOTERO_ITEM CSL_CITATION {"citationID":"RCvEEEeV","properties":{"formattedCitation":"(Li {\\i{}et al.}, 2012)","plainCitation":"(Li et al., 2012)","noteIndex":0},"citationItems":[{"id":988,"uris":["http://zotero.org/users/2545847/items/24V2QPD3"],"uri":["http://zotero.org/users/2545847/items/24V2QPD3"],"itemData":{"id":988,"type":"article-journal","title":"Identifying multi-layer gene regulatory modules from multi-dimensional genomic data","container-title":"Bioinformatics","page":"2458-2466","volume":"28","issue":"19","source":"CrossRef","URL":"http://bioinformatics.oxfordjournals.org/cgi/doi/10.1093/bioinformatics/bts476","DOI":"10.1093/bioinformatics/bts476","ISSN":"1367-4803, 1460-2059","language":"en","author":[{"family":"Li","given":"W."},{"family":"Zhang","given":"S."},{"family":"Liu","given":"C.-C."},{"family":"Zhou","given":"X. J."}],"issued":{"date-parts":[["2012",10,1]]},"accessed":{"date-parts":[["2016",8,13]]}}}],"schema":"https://github.com/citation-style-language/schema/raw/master/csl-citation.json"} </w:instrText>
      </w:r>
      <w:r w:rsidRPr="00AD6C37">
        <w:rPr>
          <w:rFonts w:ascii="Helvetica" w:hAnsi="Helvetica"/>
          <w:sz w:val="20"/>
          <w:szCs w:val="20"/>
        </w:rPr>
        <w:fldChar w:fldCharType="separate"/>
      </w:r>
      <w:r w:rsidRPr="00AD6C37">
        <w:rPr>
          <w:rFonts w:ascii="Helvetica" w:hAnsi="Helvetica"/>
          <w:sz w:val="20"/>
          <w:szCs w:val="20"/>
        </w:rPr>
        <w:t xml:space="preserve">(Li </w:t>
      </w:r>
      <w:r w:rsidRPr="00AD6C37">
        <w:rPr>
          <w:rFonts w:ascii="Helvetica" w:hAnsi="Helvetica"/>
          <w:i/>
          <w:iCs/>
          <w:sz w:val="20"/>
          <w:szCs w:val="20"/>
        </w:rPr>
        <w:t>et al.</w:t>
      </w:r>
      <w:r w:rsidRPr="00AD6C37">
        <w:rPr>
          <w:rFonts w:ascii="Helvetica" w:hAnsi="Helvetica"/>
          <w:sz w:val="20"/>
          <w:szCs w:val="20"/>
        </w:rPr>
        <w:t>, 2012)</w:t>
      </w:r>
      <w:r w:rsidRPr="00AD6C37">
        <w:rPr>
          <w:rFonts w:ascii="Helvetica" w:hAnsi="Helvetica"/>
          <w:sz w:val="20"/>
          <w:szCs w:val="20"/>
        </w:rPr>
        <w:fldChar w:fldCharType="end"/>
      </w:r>
      <w:r w:rsidRPr="00AD6C37">
        <w:rPr>
          <w:rFonts w:ascii="Helvetica" w:hAnsi="Helvetica"/>
          <w:sz w:val="20"/>
          <w:szCs w:val="20"/>
        </w:rPr>
        <w:t xml:space="preserve">, Regularized and Spare Generalized Canonical Correlation Analysis (RGCCA, SGCCA)  </w:t>
      </w:r>
      <w:r w:rsidRPr="00AD6C37">
        <w:rPr>
          <w:rFonts w:ascii="Helvetica" w:hAnsi="Helvetica"/>
          <w:sz w:val="20"/>
          <w:szCs w:val="20"/>
        </w:rPr>
        <w:fldChar w:fldCharType="begin"/>
      </w:r>
      <w:r w:rsidR="00F36085">
        <w:rPr>
          <w:rFonts w:ascii="Helvetica" w:hAnsi="Helvetica"/>
          <w:sz w:val="20"/>
          <w:szCs w:val="20"/>
        </w:rPr>
        <w:instrText xml:space="preserve"> ADDIN ZOTERO_ITEM CSL_CITATION {"citationID":"Fwemwh70","properties":{"formattedCitation":"(Tenenhaus and Tenenhaus, 2011; Tenenhaus {\\i{}et al.}, 2014)","plainCitation":"(Tenenhaus and Tenenhaus, 2011; Tenenhaus et al., 2014)","noteIndex":0},"citationItems":[{"id":45,"uris":["http://zotero.org/users/2545847/items/F5N9CX5W"],"uri":["http://zotero.org/users/2545847/items/F5N9CX5W"],"itemData":{"id":45,"type":"article-journal","title":"Regularized generalized canonical correlation analysis","container-title":"Psychometrika","page":"257-284","volume":"76","issue":"2","source":"CrossRef","URL":"http://link.springer.com/10.1007/s11336-011-9206-8","DOI":"10.1007/s11336-011-9206-8","ISSN":"0033-3123, 1860-0980","language":"en","author":[{"family":"Tenenhaus","given":"Arthur"},{"family":"Tenenhaus","given":"Michel"}],"issued":{"date-parts":[["2011",4]]},"accessed":{"date-parts":[["2015",7,15]]}}},{"id":36,"uris":["http://zotero.org/users/2545847/items/KRU5J23Q"],"uri":["http://zotero.org/users/2545847/items/KRU5J23Q"],"itemData":{"id":36,"type":"article-journal","title":"Variable selection for generalized canonical correlation analysis","container-title":"Biostatistics","page":"569-583","volume":"15","issue":"3","source":"CrossRef","URL":"http://biostatistics.oxfordjournals.org/cgi/doi/10.1093/biostatistics/kxu001","DOI":"10.1093/biostatistics/kxu001","ISSN":"1465-4644, 1468-4357","language":"en","author":[{"family":"Tenenhaus","given":"A."},{"family":"Philippe","given":"C."},{"family":"Guillemot","given":"V."},{"family":"Le Cao","given":"K.-A."},{"family":"Grill","given":"J."},{"family":"Frouin","given":"V."}],"issued":{"date-parts":[["2014",7,1]]},"accessed":{"date-parts":[["2015",7,15]]}}}],"schema":"https://github.com/citation-style-language/schema/raw/master/csl-citation.json"} </w:instrText>
      </w:r>
      <w:r w:rsidRPr="00AD6C37">
        <w:rPr>
          <w:rFonts w:ascii="Helvetica" w:hAnsi="Helvetica"/>
          <w:sz w:val="20"/>
          <w:szCs w:val="20"/>
        </w:rPr>
        <w:fldChar w:fldCharType="separate"/>
      </w:r>
      <w:r w:rsidRPr="00AD6C37">
        <w:rPr>
          <w:rFonts w:ascii="Helvetica" w:hAnsi="Helvetica"/>
          <w:sz w:val="20"/>
          <w:szCs w:val="20"/>
        </w:rPr>
        <w:t xml:space="preserve">(Tenenhaus and Tenenhaus, 2011; Tenenhaus </w:t>
      </w:r>
      <w:r w:rsidRPr="00AD6C37">
        <w:rPr>
          <w:rFonts w:ascii="Helvetica" w:hAnsi="Helvetica"/>
          <w:i/>
          <w:iCs/>
          <w:sz w:val="20"/>
          <w:szCs w:val="20"/>
        </w:rPr>
        <w:t>et al.</w:t>
      </w:r>
      <w:r w:rsidRPr="00AD6C37">
        <w:rPr>
          <w:rFonts w:ascii="Helvetica" w:hAnsi="Helvetica"/>
          <w:sz w:val="20"/>
          <w:szCs w:val="20"/>
        </w:rPr>
        <w:t>, 2014)</w:t>
      </w:r>
      <w:r w:rsidRPr="00AD6C37">
        <w:rPr>
          <w:rFonts w:ascii="Helvetica" w:hAnsi="Helvetica"/>
          <w:sz w:val="20"/>
          <w:szCs w:val="20"/>
        </w:rPr>
        <w:fldChar w:fldCharType="end"/>
      </w:r>
      <w:r w:rsidRPr="00AD6C37">
        <w:rPr>
          <w:rFonts w:ascii="Helvetica" w:hAnsi="Helvetica"/>
          <w:sz w:val="20"/>
          <w:szCs w:val="20"/>
        </w:rPr>
        <w:t xml:space="preserve"> and Multi-Omics Factor Analysis (MOFA) </w:t>
      </w:r>
      <w:r w:rsidRPr="00AD6C37">
        <w:rPr>
          <w:rFonts w:ascii="Helvetica" w:hAnsi="Helvetica"/>
          <w:sz w:val="20"/>
          <w:szCs w:val="20"/>
        </w:rPr>
        <w:fldChar w:fldCharType="begin"/>
      </w:r>
      <w:r w:rsidR="00F36085">
        <w:rPr>
          <w:rFonts w:ascii="Helvetica" w:hAnsi="Helvetica"/>
          <w:sz w:val="20"/>
          <w:szCs w:val="20"/>
        </w:rPr>
        <w:instrText xml:space="preserve"> ADDIN ZOTERO_ITEM CSL_CITATION {"citationID":"YmHCD5iO","properties":{"formattedCitation":"(Argelaguet {\\i{}et al.}, 2018)","plainCitation":"(Argelaguet et al., 2018)","noteIndex":0},"citationItems":[{"id":1880,"uris":["http://zotero.org/users/2545847/items/PMZI73LX"],"uri":["http://zotero.org/users/2545847/items/PMZI73LX"],"itemData":{"id":1880,"type":"article-journal","title":"Multi‐Omics Factor Analysis—a framework for unsupervised integration of multi‐omics data sets","container-title":"Molecular Systems Biology","page":"e8124","volume":"14","issue":"6","source":"Crossref","URL":"http://msb.embopress.org/lookup/doi/10.15252/msb.20178124","DOI":"10.15252/msb.20178124","ISSN":"1744-4292, 1744-4292, 1744-4292","language":"en","author":[{"family":"Argelaguet","given":"Ricard"},{"family":"Velten","given":"Britta"},{"family":"Arnol","given":"Damien"},{"family":"Dietrich","given":"Sascha"},{"family":"Zenz","given":"Thorsten"},{"family":"Marioni","given":"John C"},{"family":"Buettner","given":"Florian"},{"family":"Huber","given":"Wolfgang"},{"family":"Stegle","given":"Oliver"}],"issued":{"date-parts":[["2018",6]]},"accessed":{"date-parts":[["2018",10,31]]}}}],"schema":"https://github.com/citation-style-language/schema/raw/master/csl-citation.json"} </w:instrText>
      </w:r>
      <w:r w:rsidRPr="00AD6C37">
        <w:rPr>
          <w:rFonts w:ascii="Helvetica" w:hAnsi="Helvetica"/>
          <w:sz w:val="20"/>
          <w:szCs w:val="20"/>
        </w:rPr>
        <w:fldChar w:fldCharType="separate"/>
      </w:r>
      <w:r w:rsidRPr="00AD6C37">
        <w:rPr>
          <w:rFonts w:ascii="Helvetica" w:hAnsi="Helvetica"/>
          <w:sz w:val="20"/>
          <w:szCs w:val="20"/>
        </w:rPr>
        <w:t xml:space="preserve">(Argelaguet </w:t>
      </w:r>
      <w:r w:rsidRPr="00AD6C37">
        <w:rPr>
          <w:rFonts w:ascii="Helvetica" w:hAnsi="Helvetica"/>
          <w:i/>
          <w:iCs/>
          <w:sz w:val="20"/>
          <w:szCs w:val="20"/>
        </w:rPr>
        <w:t>et al.</w:t>
      </w:r>
      <w:r w:rsidRPr="00AD6C37">
        <w:rPr>
          <w:rFonts w:ascii="Helvetica" w:hAnsi="Helvetica"/>
          <w:sz w:val="20"/>
          <w:szCs w:val="20"/>
        </w:rPr>
        <w:t>, 2018)</w:t>
      </w:r>
      <w:r w:rsidRPr="00AD6C37">
        <w:rPr>
          <w:rFonts w:ascii="Helvetica" w:hAnsi="Helvetica"/>
          <w:sz w:val="20"/>
          <w:szCs w:val="20"/>
        </w:rPr>
        <w:fldChar w:fldCharType="end"/>
      </w:r>
      <w:r w:rsidRPr="00AD6C37">
        <w:rPr>
          <w:rFonts w:ascii="Helvetica" w:hAnsi="Helvetica"/>
          <w:sz w:val="20"/>
          <w:szCs w:val="20"/>
        </w:rPr>
        <w:t xml:space="preserve">. Other methods such as Passing Attributes between Networks for Data Assimilation (PANDA) </w:t>
      </w:r>
      <w:r w:rsidRPr="00AD6C37">
        <w:rPr>
          <w:rFonts w:ascii="Helvetica" w:hAnsi="Helvetica"/>
          <w:sz w:val="20"/>
          <w:szCs w:val="20"/>
        </w:rPr>
        <w:fldChar w:fldCharType="begin"/>
      </w:r>
      <w:r w:rsidR="00F36085">
        <w:rPr>
          <w:rFonts w:ascii="Helvetica" w:hAnsi="Helvetica"/>
          <w:sz w:val="20"/>
          <w:szCs w:val="20"/>
        </w:rPr>
        <w:instrText xml:space="preserve"> ADDIN ZOTERO_ITEM CSL_CITATION {"citationID":"mu7MGdRV","properties":{"formattedCitation":"(Glass {\\i{}et al.}, 2013)","plainCitation":"(Glass et al., 2013)","noteIndex":0},"citationItems":[{"id":73,"uris":["http://zotero.org/users/2545847/items/KUFB8FJI"],"uri":["http://zotero.org/users/2545847/items/KUFB8FJI"],"itemData":{"id":73,"type":"article-journal","title":"Passing messages between biological networks to refine predicted interactions","container-title":"PLoS ONE","page":"e64832","volume":"8","issue":"5","source":"CrossRef","URL":"http://dx.plos.org/10.1371/journal.pone.0064832","DOI":"10.1371/journal.pone.0064832","ISSN":"1932-6203","language":"en","author":[{"family":"Glass","given":"Kimberly"},{"family":"Huttenhower","given":"Curtis"},{"family":"Quackenbush","given":"John"},{"family":"Yuan","given":"Guo-Cheng"}],"editor":[{"family":"Semsey","given":"Szabolcs"}],"issued":{"date-parts":[["2013",5,31]]},"accessed":{"date-parts":[["2015",12,1]]}}}],"schema":"https://github.com/citation-style-language/schema/raw/master/csl-citation.json"} </w:instrText>
      </w:r>
      <w:r w:rsidRPr="00AD6C37">
        <w:rPr>
          <w:rFonts w:ascii="Helvetica" w:hAnsi="Helvetica"/>
          <w:sz w:val="20"/>
          <w:szCs w:val="20"/>
        </w:rPr>
        <w:fldChar w:fldCharType="separate"/>
      </w:r>
      <w:r w:rsidRPr="00AD6C37">
        <w:rPr>
          <w:rFonts w:ascii="Helvetica" w:hAnsi="Helvetica"/>
          <w:sz w:val="20"/>
          <w:szCs w:val="20"/>
        </w:rPr>
        <w:t xml:space="preserve">(Glass </w:t>
      </w:r>
      <w:r w:rsidRPr="00AD6C37">
        <w:rPr>
          <w:rFonts w:ascii="Helvetica" w:hAnsi="Helvetica"/>
          <w:i/>
          <w:iCs/>
          <w:sz w:val="20"/>
          <w:szCs w:val="20"/>
        </w:rPr>
        <w:t>et al.</w:t>
      </w:r>
      <w:r w:rsidRPr="00AD6C37">
        <w:rPr>
          <w:rFonts w:ascii="Helvetica" w:hAnsi="Helvetica"/>
          <w:sz w:val="20"/>
          <w:szCs w:val="20"/>
        </w:rPr>
        <w:t>, 2013)</w:t>
      </w:r>
      <w:r w:rsidRPr="00AD6C37">
        <w:rPr>
          <w:rFonts w:ascii="Helvetica" w:hAnsi="Helvetica"/>
          <w:sz w:val="20"/>
          <w:szCs w:val="20"/>
        </w:rPr>
        <w:fldChar w:fldCharType="end"/>
      </w:r>
      <w:r w:rsidRPr="00AD6C37">
        <w:rPr>
          <w:rFonts w:ascii="Helvetica" w:hAnsi="Helvetica"/>
          <w:sz w:val="20"/>
          <w:szCs w:val="20"/>
        </w:rPr>
        <w:t xml:space="preserve">, Sparse Network regularized Multiple Non-negative Matrix Factorization (SNMNMF) </w:t>
      </w:r>
      <w:r w:rsidRPr="00AD6C37">
        <w:rPr>
          <w:rFonts w:ascii="Helvetica" w:hAnsi="Helvetica"/>
          <w:sz w:val="20"/>
          <w:szCs w:val="20"/>
        </w:rPr>
        <w:fldChar w:fldCharType="begin"/>
      </w:r>
      <w:r w:rsidR="00F36085">
        <w:rPr>
          <w:rFonts w:ascii="Helvetica" w:hAnsi="Helvetica"/>
          <w:sz w:val="20"/>
          <w:szCs w:val="20"/>
        </w:rPr>
        <w:instrText xml:space="preserve"> ADDIN ZOTERO_ITEM CSL_CITATION {"citationID":"QuqPSinc","properties":{"formattedCitation":"(Zhang {\\i{}et al.}, 2011)","plainCitation":"(Zhang et al., 2011)","noteIndex":0},"citationItems":[{"id":1301,"uris":["http://zotero.org/users/2545847/items/FV38H7UC"],"uri":["http://zotero.org/users/2545847/items/FV38H7UC"],"itemData":{"id":1301,"type":"article-journal","title":"A novel computational framework for simultaneous integration of multiple types of genomic data to identify microRNA-gene regulatory modules","container-title":"Bioinformatics","page":"i401-i409","volume":"27","issue":"13","source":"CrossRef","URL":"https://academic.oup.com/bioinformatics/article-lookup/doi/10.1093/bioinformatics/btr206","DOI":"10.1093/bioinformatics/btr206","ISSN":"1460-2059, 1367-4803","language":"en","author":[{"family":"Zhang","given":"Shihua"},{"family":"Li","given":"Qingjiao"},{"family":"Liu","given":"Juan"},{"family":"Zhou","given":"Xianghong Jasmine"}],"issued":{"date-parts":[["2011",7,1]]},"accessed":{"date-parts":[["2017",5,19]]}}}],"schema":"https://github.com/citation-style-language/schema/raw/master/csl-citation.json"} </w:instrText>
      </w:r>
      <w:r w:rsidRPr="00AD6C37">
        <w:rPr>
          <w:rFonts w:ascii="Helvetica" w:hAnsi="Helvetica"/>
          <w:sz w:val="20"/>
          <w:szCs w:val="20"/>
        </w:rPr>
        <w:fldChar w:fldCharType="separate"/>
      </w:r>
      <w:r w:rsidRPr="00AD6C37">
        <w:rPr>
          <w:rFonts w:ascii="Helvetica" w:hAnsi="Helvetica"/>
          <w:sz w:val="20"/>
          <w:szCs w:val="20"/>
        </w:rPr>
        <w:t xml:space="preserve">(Zhang </w:t>
      </w:r>
      <w:r w:rsidRPr="00AD6C37">
        <w:rPr>
          <w:rFonts w:ascii="Helvetica" w:hAnsi="Helvetica"/>
          <w:i/>
          <w:iCs/>
          <w:sz w:val="20"/>
          <w:szCs w:val="20"/>
        </w:rPr>
        <w:t>et al.</w:t>
      </w:r>
      <w:r w:rsidRPr="00AD6C37">
        <w:rPr>
          <w:rFonts w:ascii="Helvetica" w:hAnsi="Helvetica"/>
          <w:sz w:val="20"/>
          <w:szCs w:val="20"/>
        </w:rPr>
        <w:t>, 2011)</w:t>
      </w:r>
      <w:r w:rsidRPr="00AD6C37">
        <w:rPr>
          <w:rFonts w:ascii="Helvetica" w:hAnsi="Helvetica"/>
          <w:sz w:val="20"/>
          <w:szCs w:val="20"/>
        </w:rPr>
        <w:fldChar w:fldCharType="end"/>
      </w:r>
      <w:r w:rsidRPr="00AD6C37">
        <w:rPr>
          <w:rFonts w:ascii="Helvetica" w:hAnsi="Helvetica"/>
          <w:sz w:val="20"/>
          <w:szCs w:val="20"/>
        </w:rPr>
        <w:t xml:space="preserve"> and Reconstructing Integrative Molecular Bayesian </w:t>
      </w:r>
      <w:proofErr w:type="spellStart"/>
      <w:r w:rsidRPr="00AD6C37">
        <w:rPr>
          <w:rFonts w:ascii="Helvetica" w:hAnsi="Helvetica"/>
          <w:sz w:val="20"/>
          <w:szCs w:val="20"/>
        </w:rPr>
        <w:t>NETworks</w:t>
      </w:r>
      <w:proofErr w:type="spellEnd"/>
      <w:r w:rsidRPr="00AD6C37">
        <w:rPr>
          <w:rFonts w:ascii="Helvetica" w:hAnsi="Helvetica"/>
          <w:sz w:val="20"/>
          <w:szCs w:val="20"/>
        </w:rPr>
        <w:t xml:space="preserve"> (RIMBANET) </w:t>
      </w:r>
      <w:r w:rsidRPr="00AD6C37">
        <w:rPr>
          <w:rFonts w:ascii="Helvetica" w:hAnsi="Helvetica"/>
          <w:sz w:val="20"/>
          <w:szCs w:val="20"/>
        </w:rPr>
        <w:fldChar w:fldCharType="begin"/>
      </w:r>
      <w:r w:rsidR="00F36085">
        <w:rPr>
          <w:rFonts w:ascii="Helvetica" w:hAnsi="Helvetica"/>
          <w:sz w:val="20"/>
          <w:szCs w:val="20"/>
        </w:rPr>
        <w:instrText xml:space="preserve"> ADDIN ZOTERO_ITEM CSL_CITATION {"citationID":"MyYtfSI0","properties":{"formattedCitation":"(Zhu {\\i{}et al.}, 2012)","plainCitation":"(Zhu et al., 2012)","noteIndex":0},"citationItems":[{"id":151,"uris":["http://zotero.org/users/2545847/items/2VQ26TJC"],"uri":["http://zotero.org/users/2545847/items/2VQ26TJC"],"itemData":{"id":151,"type":"article-journal","title":"Stitching together multiple data dimensions reveals interacting metabolomic and transcriptomic networks that modulate cell regulation","container-title":"PLoS Biology","page":"e1001301","volume":"10","issue":"4","source":"CrossRef","URL":"http://dx.plos.org/10.1371/journal.pbio.1001301","DOI":"10.1371/journal.pbio.1001301","ISSN":"1545-7885","language":"en","author":[{"family":"Zhu","given":"Jun"},{"family":"Sova","given":"Pavel"},{"family":"Xu","given":"Qiuwei"},{"family":"Dombek","given":"Kenneth M."},{"family":"Xu","given":"Ethan Y."},{"family":"Vu","given":"Heather"},{"family":"Tu","given":"Zhidong"},{"family":"Brem","given":"Rachel B."},{"family":"Bumgarner","given":"Roger E."},{"family":"Schadt","given":"Eric E."}],"editor":[{"family":"Levchenko","given":"Andre"}],"issued":{"date-parts":[["2012",4,3]]},"accessed":{"date-parts":[["2016",1,19]]}}}],"schema":"https://github.com/citation-style-language/schema/raw/master/csl-citation.json"} </w:instrText>
      </w:r>
      <w:r w:rsidRPr="00AD6C37">
        <w:rPr>
          <w:rFonts w:ascii="Helvetica" w:hAnsi="Helvetica"/>
          <w:sz w:val="20"/>
          <w:szCs w:val="20"/>
        </w:rPr>
        <w:fldChar w:fldCharType="separate"/>
      </w:r>
      <w:r w:rsidRPr="00AD6C37">
        <w:rPr>
          <w:rFonts w:ascii="Helvetica" w:hAnsi="Helvetica"/>
          <w:sz w:val="20"/>
          <w:szCs w:val="20"/>
        </w:rPr>
        <w:t xml:space="preserve">(Zhu </w:t>
      </w:r>
      <w:r w:rsidRPr="00AD6C37">
        <w:rPr>
          <w:rFonts w:ascii="Helvetica" w:hAnsi="Helvetica"/>
          <w:i/>
          <w:iCs/>
          <w:sz w:val="20"/>
          <w:szCs w:val="20"/>
        </w:rPr>
        <w:t>et al.</w:t>
      </w:r>
      <w:r w:rsidRPr="00AD6C37">
        <w:rPr>
          <w:rFonts w:ascii="Helvetica" w:hAnsi="Helvetica"/>
          <w:sz w:val="20"/>
          <w:szCs w:val="20"/>
        </w:rPr>
        <w:t>, 2012)</w:t>
      </w:r>
      <w:r w:rsidRPr="00AD6C37">
        <w:rPr>
          <w:rFonts w:ascii="Helvetica" w:hAnsi="Helvetica"/>
          <w:sz w:val="20"/>
          <w:szCs w:val="20"/>
        </w:rPr>
        <w:fldChar w:fldCharType="end"/>
      </w:r>
      <w:r w:rsidRPr="00AD6C37">
        <w:rPr>
          <w:rFonts w:ascii="Helvetica" w:hAnsi="Helvetica"/>
          <w:sz w:val="20"/>
          <w:szCs w:val="20"/>
        </w:rPr>
        <w:t xml:space="preserve"> can be used to incorporate curated data (</w:t>
      </w:r>
      <w:r w:rsidRPr="00AD6C37">
        <w:rPr>
          <w:rFonts w:ascii="Helvetica" w:hAnsi="Helvetica"/>
          <w:i/>
          <w:sz w:val="20"/>
          <w:szCs w:val="20"/>
        </w:rPr>
        <w:t>e.g.</w:t>
      </w:r>
      <w:r w:rsidRPr="00AD6C37">
        <w:rPr>
          <w:rFonts w:ascii="Helvetica" w:hAnsi="Helvetica"/>
          <w:sz w:val="20"/>
          <w:szCs w:val="20"/>
        </w:rPr>
        <w:t xml:space="preserve"> PPI data, miRNA relationships, transcription factor binding motifs) with experimental data in order to reconstruct biological networks. All of these methods are examples of unsupervised multi-omics data integration, that is, without the need of sample labels that categorize samples based on a certain phenotype or trait. However, often times researchers are interested in multi-omics biomarkers that are predictive of disease, that is, supervised data integration in which molecular patterns that span across biological domains are different with respect to a given phenotype. Method development in this area of research has been limited and requires further exploration.</w:t>
      </w:r>
    </w:p>
    <w:p w14:paraId="70741C70" w14:textId="4D028063" w:rsidR="00AD6C37" w:rsidRPr="00AD6C37" w:rsidRDefault="00AD6C37" w:rsidP="00AD6C37">
      <w:pPr>
        <w:widowControl w:val="0"/>
        <w:autoSpaceDE w:val="0"/>
        <w:autoSpaceDN w:val="0"/>
        <w:adjustRightInd w:val="0"/>
        <w:ind w:firstLine="720"/>
        <w:jc w:val="both"/>
        <w:rPr>
          <w:rFonts w:ascii="Helvetica" w:hAnsi="Helvetica"/>
          <w:sz w:val="20"/>
          <w:szCs w:val="20"/>
        </w:rPr>
      </w:pPr>
      <w:r w:rsidRPr="00AD6C37">
        <w:rPr>
          <w:rFonts w:ascii="Helvetica" w:hAnsi="Helvetica"/>
          <w:sz w:val="20"/>
          <w:szCs w:val="20"/>
        </w:rPr>
        <w:t>Preliminary approaches to supervised data integration for the classification of multi-group phenotypes (e.g. PAM50 breast cancer phenotypes) included multi-step approaches such as concatenation-based in which the multi-omics data was concatenated and then a classification model was applied or ensemble-based in which a separate classification model was applied separately to each omics data and the resulting predictions were combined using various schemes (</w:t>
      </w:r>
      <w:r w:rsidRPr="00AD6C37">
        <w:rPr>
          <w:rFonts w:ascii="Helvetica" w:hAnsi="Helvetica"/>
          <w:i/>
          <w:sz w:val="20"/>
          <w:szCs w:val="20"/>
        </w:rPr>
        <w:t>e.g.</w:t>
      </w:r>
      <w:r w:rsidRPr="00AD6C37">
        <w:rPr>
          <w:rFonts w:ascii="Helvetica" w:hAnsi="Helvetica"/>
          <w:sz w:val="20"/>
          <w:szCs w:val="20"/>
        </w:rPr>
        <w:t xml:space="preserve"> average or Majority vote) </w:t>
      </w:r>
      <w:r w:rsidRPr="00AD6C37">
        <w:rPr>
          <w:rFonts w:ascii="Helvetica" w:hAnsi="Helvetica"/>
          <w:sz w:val="20"/>
          <w:szCs w:val="20"/>
        </w:rPr>
        <w:fldChar w:fldCharType="begin"/>
      </w:r>
      <w:r w:rsidR="00F36085">
        <w:rPr>
          <w:rFonts w:ascii="Helvetica" w:hAnsi="Helvetica"/>
          <w:sz w:val="20"/>
          <w:szCs w:val="20"/>
        </w:rPr>
        <w:instrText xml:space="preserve"> ADDIN ZOTERO_ITEM CSL_CITATION {"citationID":"ObsbYj1G","properties":{"formattedCitation":"(G\\uc0\\u252{}nther {\\i{}et al.}, 2012)","plainCitation":"(Günther et al., 2012)","noteIndex":0},"citationItems":[{"id":169,"uris":["http://zotero.org/users/2545847/items/87I2QBWI"],"uri":["http://zotero.org/users/2545847/items/87I2QBWI"],"itemData":{"id":169,"type":"article-journal","title":"A computational pipeline for the development of multi-marker bio-signature panels and ensemble classifiers","page":"326","volume":"13","source":"Google Scholar","URL":"http://summit.sfu.ca/item/13303","author":[{"family":"Günther","given":"Oliver"},{"family":"Chen","given":"Virginia"},{"family":"Freue","given":"Gabriela Cohen"},{"family":"Balshaw","given":"Robert"},{"family":"Tebbutt","given":"Scott"},{"family":"Hollander","given":"Zsuzsanna"},{"family":"Takhar","given":"Mandeep"},{"family":"McMaster","given":"W."}],"issued":{"date-parts":[["2012"]]},"accessed":{"date-parts":[["2016",1,19]]}}}],"schema":"https://github.com/citation-style-language/schema/raw/master/csl-citation.json"} </w:instrText>
      </w:r>
      <w:r w:rsidRPr="00AD6C37">
        <w:rPr>
          <w:rFonts w:ascii="Helvetica" w:hAnsi="Helvetica"/>
          <w:sz w:val="20"/>
          <w:szCs w:val="20"/>
        </w:rPr>
        <w:fldChar w:fldCharType="separate"/>
      </w:r>
      <w:r w:rsidRPr="00AD6C37">
        <w:rPr>
          <w:rFonts w:ascii="Helvetica" w:hAnsi="Helvetica"/>
          <w:sz w:val="20"/>
          <w:szCs w:val="20"/>
        </w:rPr>
        <w:t xml:space="preserve">(Günther </w:t>
      </w:r>
      <w:r w:rsidRPr="00AD6C37">
        <w:rPr>
          <w:rFonts w:ascii="Helvetica" w:hAnsi="Helvetica"/>
          <w:i/>
          <w:iCs/>
          <w:sz w:val="20"/>
          <w:szCs w:val="20"/>
        </w:rPr>
        <w:t>et al.</w:t>
      </w:r>
      <w:r w:rsidRPr="00AD6C37">
        <w:rPr>
          <w:rFonts w:ascii="Helvetica" w:hAnsi="Helvetica"/>
          <w:sz w:val="20"/>
          <w:szCs w:val="20"/>
        </w:rPr>
        <w:t>, 2012)</w:t>
      </w:r>
      <w:r w:rsidRPr="00AD6C37">
        <w:rPr>
          <w:rFonts w:ascii="Helvetica" w:hAnsi="Helvetica"/>
          <w:sz w:val="20"/>
          <w:szCs w:val="20"/>
        </w:rPr>
        <w:fldChar w:fldCharType="end"/>
      </w:r>
      <w:r w:rsidRPr="00AD6C37">
        <w:rPr>
          <w:rFonts w:ascii="Helvetica" w:hAnsi="Helvetica"/>
          <w:sz w:val="20"/>
          <w:szCs w:val="20"/>
        </w:rPr>
        <w:t xml:space="preserve">. These approaches can be biased towards certain omics data types, however, and </w:t>
      </w:r>
      <w:r w:rsidRPr="00AD6C37">
        <w:rPr>
          <w:rFonts w:ascii="Helvetica" w:hAnsi="Helvetica"/>
          <w:sz w:val="20"/>
          <w:szCs w:val="20"/>
        </w:rPr>
        <w:lastRenderedPageBreak/>
        <w:t xml:space="preserve">do not account for interactions between </w:t>
      </w:r>
      <w:proofErr w:type="spellStart"/>
      <w:r w:rsidRPr="00AD6C37">
        <w:rPr>
          <w:rFonts w:ascii="Helvetica" w:hAnsi="Helvetica"/>
          <w:sz w:val="20"/>
          <w:szCs w:val="20"/>
        </w:rPr>
        <w:t>omic</w:t>
      </w:r>
      <w:proofErr w:type="spellEnd"/>
      <w:r w:rsidRPr="00AD6C37">
        <w:rPr>
          <w:rFonts w:ascii="Helvetica" w:hAnsi="Helvetica"/>
          <w:sz w:val="20"/>
          <w:szCs w:val="20"/>
        </w:rPr>
        <w:t xml:space="preserve"> layers </w:t>
      </w:r>
      <w:r w:rsidRPr="00AD6C37">
        <w:rPr>
          <w:rFonts w:ascii="Helvetica" w:hAnsi="Helvetica"/>
          <w:sz w:val="20"/>
          <w:szCs w:val="20"/>
        </w:rPr>
        <w:fldChar w:fldCharType="begin"/>
      </w:r>
      <w:r w:rsidR="00F36085">
        <w:rPr>
          <w:rFonts w:ascii="Helvetica" w:hAnsi="Helvetica"/>
          <w:sz w:val="20"/>
          <w:szCs w:val="20"/>
        </w:rPr>
        <w:instrText xml:space="preserve"> ADDIN ZOTERO_ITEM CSL_CITATION {"citationID":"L6slipRY","properties":{"formattedCitation":"(Aben {\\i{}et al.}, 2016; Ma {\\i{}et al.}, 2016)","plainCitation":"(Aben et al., 2016; Ma et al., 2016)","noteIndex":0},"citationItems":[{"id":1493,"uris":["http://zotero.org/users/2545847/items/V83DQHB8"],"uri":["http://zotero.org/users/2545847/items/V83DQHB8"],"itemData":{"id":1493,"type":"article-journal","title":"TANDEM: a two-stage approach to maximize interpretability of drug response models based on multiple molecular data types","container-title":"Bioinformatics","page":"i413-i420","volume":"32","issue":"17","source":"CrossRef","URL":"https://academic.oup.com/bioinformatics/article-lookup/doi/10.1093/bioinformatics/btw449","DOI":"10.1093/bioinformatics/btw449","ISSN":"1367-4803, 1460-2059","shortTitle":"TANDEM","language":"en","author":[{"family":"Aben","given":"Nanne"},{"family":"Vis","given":"Daniel J."},{"family":"Michaut","given":"Magali"},{"family":"Wessels","given":"Lodewyk F.A."}],"issued":{"date-parts":[["2016",9,1]]},"accessed":{"date-parts":[["2017",8,2]]}}},{"id":1321,"uris":["http://zotero.org/users/2545847/items/BM2TCUWR"],"uri":["http://zotero.org/users/2545847/items/BM2TCUWR"],"itemData":{"id":1321,"type":"article-journal","title":"Breast cancer prognostics using multi-omics data","container-title":"AMIA Summits on Translational Science Proceedings","page":"52","volume":"2016","source":"Google Scholar","URL":"https://www.ncbi.nlm.nih.gov/pmc/articles/PMC5001766/","author":[{"family":"Ma","given":"Sisi"},{"family":"Ren","given":"Jiwen"},{"family":"Fenyö","given":"David"}],"issued":{"date-parts":[["2016"]]},"accessed":{"date-parts":[["2017",5,30]]}}}],"schema":"https://github.com/citation-style-language/schema/raw/master/csl-citation.json"} </w:instrText>
      </w:r>
      <w:r w:rsidRPr="00AD6C37">
        <w:rPr>
          <w:rFonts w:ascii="Helvetica" w:hAnsi="Helvetica"/>
          <w:sz w:val="20"/>
          <w:szCs w:val="20"/>
        </w:rPr>
        <w:fldChar w:fldCharType="separate"/>
      </w:r>
      <w:r w:rsidRPr="00AD6C37">
        <w:rPr>
          <w:rFonts w:ascii="Helvetica" w:hAnsi="Helvetica"/>
          <w:sz w:val="20"/>
          <w:szCs w:val="20"/>
        </w:rPr>
        <w:t>(</w:t>
      </w:r>
      <w:proofErr w:type="spellStart"/>
      <w:r w:rsidRPr="00AD6C37">
        <w:rPr>
          <w:rFonts w:ascii="Helvetica" w:hAnsi="Helvetica"/>
          <w:sz w:val="20"/>
          <w:szCs w:val="20"/>
        </w:rPr>
        <w:t>Aben</w:t>
      </w:r>
      <w:proofErr w:type="spellEnd"/>
      <w:r w:rsidRPr="00AD6C37">
        <w:rPr>
          <w:rFonts w:ascii="Helvetica" w:hAnsi="Helvetica"/>
          <w:sz w:val="20"/>
          <w:szCs w:val="20"/>
        </w:rPr>
        <w:t xml:space="preserve"> </w:t>
      </w:r>
      <w:r w:rsidRPr="00AD6C37">
        <w:rPr>
          <w:rFonts w:ascii="Helvetica" w:hAnsi="Helvetica"/>
          <w:i/>
          <w:iCs/>
          <w:sz w:val="20"/>
          <w:szCs w:val="20"/>
        </w:rPr>
        <w:t>et al.</w:t>
      </w:r>
      <w:r w:rsidRPr="00AD6C37">
        <w:rPr>
          <w:rFonts w:ascii="Helvetica" w:hAnsi="Helvetica"/>
          <w:sz w:val="20"/>
          <w:szCs w:val="20"/>
        </w:rPr>
        <w:t xml:space="preserve">, 2016; Ma </w:t>
      </w:r>
      <w:r w:rsidRPr="00AD6C37">
        <w:rPr>
          <w:rFonts w:ascii="Helvetica" w:hAnsi="Helvetica"/>
          <w:i/>
          <w:iCs/>
          <w:sz w:val="20"/>
          <w:szCs w:val="20"/>
        </w:rPr>
        <w:t>et al.</w:t>
      </w:r>
      <w:r w:rsidRPr="00AD6C37">
        <w:rPr>
          <w:rFonts w:ascii="Helvetica" w:hAnsi="Helvetica"/>
          <w:sz w:val="20"/>
          <w:szCs w:val="20"/>
        </w:rPr>
        <w:t>, 2016)</w:t>
      </w:r>
      <w:r w:rsidRPr="00AD6C37">
        <w:rPr>
          <w:rFonts w:ascii="Helvetica" w:hAnsi="Helvetica"/>
          <w:sz w:val="20"/>
          <w:szCs w:val="20"/>
        </w:rPr>
        <w:fldChar w:fldCharType="end"/>
      </w:r>
      <w:r w:rsidRPr="00AD6C37">
        <w:rPr>
          <w:rFonts w:ascii="Helvetica" w:hAnsi="Helvetica"/>
          <w:sz w:val="20"/>
          <w:szCs w:val="20"/>
        </w:rPr>
        <w:t>. Recently classification approaches such as Network smoothed t-statistics Support Vector Machines (</w:t>
      </w:r>
      <w:proofErr w:type="spellStart"/>
      <w:r w:rsidRPr="00AD6C37">
        <w:rPr>
          <w:rFonts w:ascii="Helvetica" w:hAnsi="Helvetica"/>
          <w:sz w:val="20"/>
          <w:szCs w:val="20"/>
        </w:rPr>
        <w:t>stSVM</w:t>
      </w:r>
      <w:proofErr w:type="spellEnd"/>
      <w:r w:rsidRPr="00AD6C37">
        <w:rPr>
          <w:rFonts w:ascii="Helvetica" w:hAnsi="Helvetica"/>
          <w:sz w:val="20"/>
          <w:szCs w:val="20"/>
        </w:rPr>
        <w:t xml:space="preserve">) </w:t>
      </w:r>
      <w:r w:rsidRPr="00AD6C37">
        <w:rPr>
          <w:rFonts w:ascii="Helvetica" w:hAnsi="Helvetica"/>
          <w:sz w:val="20"/>
          <w:szCs w:val="20"/>
        </w:rPr>
        <w:fldChar w:fldCharType="begin"/>
      </w:r>
      <w:r w:rsidR="00F36085">
        <w:rPr>
          <w:rFonts w:ascii="Helvetica" w:hAnsi="Helvetica"/>
          <w:sz w:val="20"/>
          <w:szCs w:val="20"/>
        </w:rPr>
        <w:instrText xml:space="preserve"> ADDIN ZOTERO_ITEM CSL_CITATION {"citationID":"RxtU7Pzg","properties":{"formattedCitation":"(Cun and Fr\\uc0\\u246{}hlich, 2013)","plainCitation":"(Cun and Fröhlich, 2013)","noteIndex":0},"citationItems":[{"id":1329,"uris":["http://zotero.org/users/2545847/items/728TW69B"],"uri":["http://zotero.org/users/2545847/items/728TW69B"],"itemData":{"id":1329,"type":"article-journal","title":"Network and data integration for biomarker signature discovery via network smoothed t-statistics","container-title":"PLoS ONE","page":"e73074","volume":"8","issue":"9","source":"CrossRef","URL":"http://dx.plos.org/10.1371/journal.pone.0073074","DOI":"10.1371/journal.pone.0073074","ISSN":"1932-6203","language":"en","author":[{"family":"Cun","given":"Yupeng"},{"family":"Fröhlich","given":"Holger"}],"editor":[{"family":"Boccaletti","given":"Stefano"}],"issued":{"date-parts":[["2013",9,3]]},"accessed":{"date-parts":[["2017",5,30]]}}}],"schema":"https://github.com/citation-style-language/schema/raw/master/csl-citation.json"} </w:instrText>
      </w:r>
      <w:r w:rsidRPr="00AD6C37">
        <w:rPr>
          <w:rFonts w:ascii="Helvetica" w:hAnsi="Helvetica"/>
          <w:sz w:val="20"/>
          <w:szCs w:val="20"/>
        </w:rPr>
        <w:fldChar w:fldCharType="separate"/>
      </w:r>
      <w:r w:rsidRPr="00AD6C37">
        <w:rPr>
          <w:rFonts w:ascii="Helvetica" w:hAnsi="Helvetica"/>
          <w:sz w:val="20"/>
          <w:szCs w:val="20"/>
        </w:rPr>
        <w:t>(</w:t>
      </w:r>
      <w:proofErr w:type="spellStart"/>
      <w:r w:rsidRPr="00AD6C37">
        <w:rPr>
          <w:rFonts w:ascii="Helvetica" w:hAnsi="Helvetica"/>
          <w:sz w:val="20"/>
          <w:szCs w:val="20"/>
        </w:rPr>
        <w:t>Cun</w:t>
      </w:r>
      <w:proofErr w:type="spellEnd"/>
      <w:r w:rsidRPr="00AD6C37">
        <w:rPr>
          <w:rFonts w:ascii="Helvetica" w:hAnsi="Helvetica"/>
          <w:sz w:val="20"/>
          <w:szCs w:val="20"/>
        </w:rPr>
        <w:t xml:space="preserve"> and Fröhlich, 2013)</w:t>
      </w:r>
      <w:r w:rsidRPr="00AD6C37">
        <w:rPr>
          <w:rFonts w:ascii="Helvetica" w:hAnsi="Helvetica"/>
          <w:sz w:val="20"/>
          <w:szCs w:val="20"/>
        </w:rPr>
        <w:fldChar w:fldCharType="end"/>
      </w:r>
      <w:r w:rsidRPr="00AD6C37">
        <w:rPr>
          <w:rFonts w:ascii="Helvetica" w:hAnsi="Helvetica"/>
          <w:sz w:val="20"/>
          <w:szCs w:val="20"/>
        </w:rPr>
        <w:t>, Generalized Elastic Net (</w:t>
      </w:r>
      <w:proofErr w:type="spellStart"/>
      <w:r w:rsidRPr="00AD6C37">
        <w:rPr>
          <w:rFonts w:ascii="Helvetica" w:hAnsi="Helvetica"/>
          <w:sz w:val="20"/>
          <w:szCs w:val="20"/>
        </w:rPr>
        <w:t>GELnet</w:t>
      </w:r>
      <w:proofErr w:type="spellEnd"/>
      <w:r w:rsidRPr="00AD6C37">
        <w:rPr>
          <w:rFonts w:ascii="Helvetica" w:hAnsi="Helvetica"/>
          <w:sz w:val="20"/>
          <w:szCs w:val="20"/>
        </w:rPr>
        <w:t xml:space="preserve">) </w:t>
      </w:r>
      <w:r w:rsidRPr="00AD6C37">
        <w:rPr>
          <w:rFonts w:ascii="Helvetica" w:hAnsi="Helvetica"/>
          <w:sz w:val="20"/>
          <w:szCs w:val="20"/>
        </w:rPr>
        <w:fldChar w:fldCharType="begin"/>
      </w:r>
      <w:r w:rsidR="00F36085">
        <w:rPr>
          <w:rFonts w:ascii="Helvetica" w:hAnsi="Helvetica"/>
          <w:sz w:val="20"/>
          <w:szCs w:val="20"/>
        </w:rPr>
        <w:instrText xml:space="preserve"> ADDIN ZOTERO_ITEM CSL_CITATION {"citationID":"BOYvSaPx","properties":{"formattedCitation":"(Sokolov {\\i{}et al.}, 2016)","plainCitation":"(Sokolov et al., 2016)","noteIndex":0},"citationItems":[{"id":1333,"uris":["http://zotero.org/users/2545847/items/VPC5P3SG"],"uri":["http://zotero.org/users/2545847/items/VPC5P3SG"],"itemData":{"id":1333,"type":"article-journal","title":"Pathway-based genomics prediction using generalized elastic net","container-title":"PLoS Comput Biol","page":"e1004790","volume":"12","issue":"3","source":"Google Scholar","URL":"http://journals.plos.org/ploscompbiol/article?id=10.1371/journal.pcbi.1004790","author":[{"family":"Sokolov","given":"Artem"},{"family":"Carlin","given":"Daniel E."},{"family":"Paull","given":"Evan O."},{"family":"Baertsch","given":"Robert"},{"family":"Stuart","given":"Joshua M."}],"issued":{"date-parts":[["2016"]]},"accessed":{"date-parts":[["2017",5,30]]}}}],"schema":"https://github.com/citation-style-language/schema/raw/master/csl-citation.json"} </w:instrText>
      </w:r>
      <w:r w:rsidRPr="00AD6C37">
        <w:rPr>
          <w:rFonts w:ascii="Helvetica" w:hAnsi="Helvetica"/>
          <w:sz w:val="20"/>
          <w:szCs w:val="20"/>
        </w:rPr>
        <w:fldChar w:fldCharType="separate"/>
      </w:r>
      <w:r w:rsidRPr="00AD6C37">
        <w:rPr>
          <w:rFonts w:ascii="Helvetica" w:hAnsi="Helvetica"/>
          <w:sz w:val="20"/>
          <w:szCs w:val="20"/>
        </w:rPr>
        <w:t>(</w:t>
      </w:r>
      <w:proofErr w:type="spellStart"/>
      <w:r w:rsidRPr="00AD6C37">
        <w:rPr>
          <w:rFonts w:ascii="Helvetica" w:hAnsi="Helvetica"/>
          <w:sz w:val="20"/>
          <w:szCs w:val="20"/>
        </w:rPr>
        <w:t>Sokolov</w:t>
      </w:r>
      <w:proofErr w:type="spellEnd"/>
      <w:r w:rsidRPr="00AD6C37">
        <w:rPr>
          <w:rFonts w:ascii="Helvetica" w:hAnsi="Helvetica"/>
          <w:sz w:val="20"/>
          <w:szCs w:val="20"/>
        </w:rPr>
        <w:t xml:space="preserve"> </w:t>
      </w:r>
      <w:r w:rsidRPr="00AD6C37">
        <w:rPr>
          <w:rFonts w:ascii="Helvetica" w:hAnsi="Helvetica"/>
          <w:i/>
          <w:iCs/>
          <w:sz w:val="20"/>
          <w:szCs w:val="20"/>
        </w:rPr>
        <w:t>et al.</w:t>
      </w:r>
      <w:r w:rsidRPr="00AD6C37">
        <w:rPr>
          <w:rFonts w:ascii="Helvetica" w:hAnsi="Helvetica"/>
          <w:sz w:val="20"/>
          <w:szCs w:val="20"/>
        </w:rPr>
        <w:t>, 2016)</w:t>
      </w:r>
      <w:r w:rsidRPr="00AD6C37">
        <w:rPr>
          <w:rFonts w:ascii="Helvetica" w:hAnsi="Helvetica"/>
          <w:sz w:val="20"/>
          <w:szCs w:val="20"/>
        </w:rPr>
        <w:fldChar w:fldCharType="end"/>
      </w:r>
      <w:r w:rsidRPr="00AD6C37">
        <w:rPr>
          <w:rFonts w:ascii="Helvetica" w:hAnsi="Helvetica"/>
          <w:sz w:val="20"/>
          <w:szCs w:val="20"/>
        </w:rPr>
        <w:t>, and adaptive Group-Regularized ridge regression (</w:t>
      </w:r>
      <w:proofErr w:type="spellStart"/>
      <w:r w:rsidRPr="00AD6C37">
        <w:rPr>
          <w:rFonts w:ascii="Helvetica" w:hAnsi="Helvetica"/>
          <w:sz w:val="20"/>
          <w:szCs w:val="20"/>
        </w:rPr>
        <w:t>GRridge</w:t>
      </w:r>
      <w:proofErr w:type="spellEnd"/>
      <w:r w:rsidRPr="00AD6C37">
        <w:rPr>
          <w:rFonts w:ascii="Helvetica" w:hAnsi="Helvetica"/>
          <w:sz w:val="20"/>
          <w:szCs w:val="20"/>
        </w:rPr>
        <w:t xml:space="preserve">) </w:t>
      </w:r>
      <w:r w:rsidRPr="00AD6C37">
        <w:rPr>
          <w:rFonts w:ascii="Helvetica" w:hAnsi="Helvetica"/>
          <w:sz w:val="20"/>
          <w:szCs w:val="20"/>
        </w:rPr>
        <w:fldChar w:fldCharType="begin"/>
      </w:r>
      <w:r w:rsidR="00F36085">
        <w:rPr>
          <w:rFonts w:ascii="Helvetica" w:hAnsi="Helvetica"/>
          <w:sz w:val="20"/>
          <w:szCs w:val="20"/>
        </w:rPr>
        <w:instrText xml:space="preserve"> ADDIN ZOTERO_ITEM CSL_CITATION {"citationID":"kL1DHc97","properties":{"formattedCitation":"(van de Wiel {\\i{}et al.}, 2016)","plainCitation":"(van de Wiel et al., 2016)","noteIndex":0},"citationItems":[{"id":1335,"uris":["http://zotero.org/users/2545847/items/QE8P2ZFD"],"uri":["http://zotero.org/users/2545847/items/QE8P2ZFD"],"itemData":{"id":1335,"type":"article-journal","title":"Better prediction by use of co-data: adaptive group-regularized ridge regression","container-title":"Statistics in Medicine","page":"368-381","volume":"35","issue":"3","source":"CrossRef","URL":"http://doi.wiley.com/10.1002/sim.6732","DOI":"10.1002/sim.6732","ISSN":"02776715","shortTitle":"Better prediction by use of co-data","language":"en","author":[{"family":"Wiel","given":"Mark A.","non-dropping-particle":"van de"},{"family":"Lien","given":"Tonje G."},{"family":"Verlaat","given":"Wina"},{"family":"Wieringen","given":"Wessel N.","non-dropping-particle":"van"},{"family":"Wilting","given":"Saskia M."}],"issued":{"date-parts":[["2016",2,10]]},"accessed":{"date-parts":[["2017",5,30]]}}}],"schema":"https://github.com/citation-style-language/schema/raw/master/csl-citation.json"} </w:instrText>
      </w:r>
      <w:r w:rsidRPr="00AD6C37">
        <w:rPr>
          <w:rFonts w:ascii="Helvetica" w:hAnsi="Helvetica"/>
          <w:sz w:val="20"/>
          <w:szCs w:val="20"/>
        </w:rPr>
        <w:fldChar w:fldCharType="separate"/>
      </w:r>
      <w:r w:rsidRPr="00AD6C37">
        <w:rPr>
          <w:rFonts w:ascii="Helvetica" w:hAnsi="Helvetica"/>
          <w:sz w:val="20"/>
          <w:szCs w:val="20"/>
        </w:rPr>
        <w:t xml:space="preserve">(van de </w:t>
      </w:r>
      <w:proofErr w:type="spellStart"/>
      <w:r w:rsidRPr="00AD6C37">
        <w:rPr>
          <w:rFonts w:ascii="Helvetica" w:hAnsi="Helvetica"/>
          <w:sz w:val="20"/>
          <w:szCs w:val="20"/>
        </w:rPr>
        <w:t>Wiel</w:t>
      </w:r>
      <w:proofErr w:type="spellEnd"/>
      <w:r w:rsidRPr="00AD6C37">
        <w:rPr>
          <w:rFonts w:ascii="Helvetica" w:hAnsi="Helvetica"/>
          <w:sz w:val="20"/>
          <w:szCs w:val="20"/>
        </w:rPr>
        <w:t xml:space="preserve"> </w:t>
      </w:r>
      <w:r w:rsidRPr="00AD6C37">
        <w:rPr>
          <w:rFonts w:ascii="Helvetica" w:hAnsi="Helvetica"/>
          <w:i/>
          <w:iCs/>
          <w:sz w:val="20"/>
          <w:szCs w:val="20"/>
        </w:rPr>
        <w:t>et al.</w:t>
      </w:r>
      <w:r w:rsidRPr="00AD6C37">
        <w:rPr>
          <w:rFonts w:ascii="Helvetica" w:hAnsi="Helvetica"/>
          <w:sz w:val="20"/>
          <w:szCs w:val="20"/>
        </w:rPr>
        <w:t>, 2016)</w:t>
      </w:r>
      <w:r w:rsidRPr="00AD6C37">
        <w:rPr>
          <w:rFonts w:ascii="Helvetica" w:hAnsi="Helvetica"/>
          <w:sz w:val="20"/>
          <w:szCs w:val="20"/>
        </w:rPr>
        <w:fldChar w:fldCharType="end"/>
      </w:r>
      <w:r w:rsidRPr="00AD6C37">
        <w:rPr>
          <w:rFonts w:ascii="Helvetica" w:hAnsi="Helvetica"/>
          <w:sz w:val="20"/>
          <w:szCs w:val="20"/>
        </w:rPr>
        <w:t xml:space="preserve"> have incorporated curated biological data such as PPI data, genetic pathway data, and type of methylation probes. These methods are still limited to a single omics data such that either the concatenation-based and ensemble-based schemes must be applied to incorporate additional data-types. The Analysis Tool for Heritable and Environmental Network Associations (ATHENA) is a Grammatical Evolution Neural Network (GENN) that integrates multi-omics data for the prediction of clinical outcomes </w:t>
      </w:r>
      <w:r w:rsidRPr="00AD6C37">
        <w:rPr>
          <w:rFonts w:ascii="Helvetica" w:hAnsi="Helvetica"/>
          <w:sz w:val="20"/>
          <w:szCs w:val="20"/>
        </w:rPr>
        <w:fldChar w:fldCharType="begin"/>
      </w:r>
      <w:r w:rsidR="00F36085">
        <w:rPr>
          <w:rFonts w:ascii="Helvetica" w:hAnsi="Helvetica"/>
          <w:sz w:val="20"/>
          <w:szCs w:val="20"/>
        </w:rPr>
        <w:instrText xml:space="preserve"> ADDIN ZOTERO_ITEM CSL_CITATION {"citationID":"96pv75Va","properties":{"formattedCitation":"(Kim {\\i{}et al.}, 2013)","plainCitation":"(Kim et al., 2013)","noteIndex":0},"citationItems":[{"id":1753,"uris":["http://zotero.org/users/2545847/items/IC9E2B3Z"],"uri":["http://zotero.org/users/2545847/items/IC9E2B3Z"],"itemData":{"id":1753,"type":"article-journal","title":"ATHENA: Identifying interactions between different levels of genomic data associated with cancer clinical outcomes using grammatical evolution neural network","container-title":"BioData Mining","page":"23","volume":"6","issue":"1","source":"PubMed","abstract":"BACKGROUND: Gene expression profiles have been broadly used in cancer research as a diagnostic or prognostic signature for the clinical outcome prediction such as stage, grade, metastatic status, recurrence, and patient survival, as well as to potentially improve patient management. However, emerging evidence shows that gene expression-based prediction varies between independent data sets. One possible explanation of this effect is that previous studies were focused on identifying genes with large main effects associated with clinical outcomes. Thus, non-linear interactions without large individual main effects would be missed. The other possible explanation is that gene expression as a single level of genomic data is insufficient to explain the clinical outcomes of interest since cancer can be dysregulated by multiple alterations through genome, epigenome, transcriptome, and proteome levels. In order to overcome the variability of diagnostic or prognostic predictors from gene expression alone and to increase its predictive power, we need to integrate multi-levels of genomic data and identify interactions between them associated with clinical outcomes.\nRESULTS: Here, we proposed an integrative framework for identifying interactions within/between multi-levels of genomic data associated with cancer clinical outcomes using the Grammatical Evolution Neural Networks (GENN). In order to demonstrate the validity of the proposed framework, ovarian cancer data from TCGA was used as a pilot task. We found not only interactions within a single genomic level but also interactions between multi-levels of genomic data associated with survival in ovarian cancer. Notably, the integration model from different levels of genomic data achieved 72.89% balanced accuracy and outperformed the top models with any single level of genomic data.\nCONCLUSIONS: Understanding the underlying tumorigenesis and progression in ovarian cancer through the global view of interactions within/between different levels of genomic data is expected to provide guidance for improved prognostic biomarkers and individualized therapies.","DOI":"10.1186/1756-0381-6-23","ISSN":"1756-0381","note":"PMID: 24359638\nPMCID: PMC3912499","shortTitle":"ATHENA","journalAbbreviation":"BioData Min","language":"eng","author":[{"family":"Kim","given":"Dokyoon"},{"family":"Li","given":"Ruowang"},{"family":"Dudek","given":"Scott M."},{"family":"Ritchie","given":"Marylyn D."}],"issued":{"date-parts":[["2013",12,20]]}}}],"schema":"https://github.com/citation-style-language/schema/raw/master/csl-citation.json"} </w:instrText>
      </w:r>
      <w:r w:rsidRPr="00AD6C37">
        <w:rPr>
          <w:rFonts w:ascii="Helvetica" w:hAnsi="Helvetica"/>
          <w:sz w:val="20"/>
          <w:szCs w:val="20"/>
        </w:rPr>
        <w:fldChar w:fldCharType="separate"/>
      </w:r>
      <w:r w:rsidRPr="00AD6C37">
        <w:rPr>
          <w:rFonts w:ascii="Helvetica" w:hAnsi="Helvetica"/>
          <w:sz w:val="20"/>
          <w:szCs w:val="20"/>
        </w:rPr>
        <w:t xml:space="preserve">(Kim </w:t>
      </w:r>
      <w:r w:rsidRPr="00AD6C37">
        <w:rPr>
          <w:rFonts w:ascii="Helvetica" w:hAnsi="Helvetica"/>
          <w:i/>
          <w:iCs/>
          <w:sz w:val="20"/>
          <w:szCs w:val="20"/>
        </w:rPr>
        <w:t>et al.</w:t>
      </w:r>
      <w:r w:rsidRPr="00AD6C37">
        <w:rPr>
          <w:rFonts w:ascii="Helvetica" w:hAnsi="Helvetica"/>
          <w:sz w:val="20"/>
          <w:szCs w:val="20"/>
        </w:rPr>
        <w:t>, 2013)</w:t>
      </w:r>
      <w:r w:rsidRPr="00AD6C37">
        <w:rPr>
          <w:rFonts w:ascii="Helvetica" w:hAnsi="Helvetica"/>
          <w:sz w:val="20"/>
          <w:szCs w:val="20"/>
        </w:rPr>
        <w:fldChar w:fldCharType="end"/>
      </w:r>
      <w:r w:rsidRPr="00AD6C37">
        <w:rPr>
          <w:rFonts w:ascii="Helvetica" w:hAnsi="Helvetica"/>
          <w:sz w:val="20"/>
          <w:szCs w:val="20"/>
        </w:rPr>
        <w:t>, however the initial filtering and GENN modelling is performed separately on each omics dataset and only the variables from the best models are combined in a GENN. We sought to develop a supervised data integration method that simultaneously performed variable selection, data integration of multiple datasets and classification of multiple phenotypic groups.</w:t>
      </w:r>
    </w:p>
    <w:p w14:paraId="3173F737" w14:textId="5B921421" w:rsidR="00AD6C37" w:rsidRPr="00AD6C37" w:rsidRDefault="00AD6C37" w:rsidP="00AD6C37">
      <w:pPr>
        <w:widowControl w:val="0"/>
        <w:autoSpaceDE w:val="0"/>
        <w:autoSpaceDN w:val="0"/>
        <w:adjustRightInd w:val="0"/>
        <w:ind w:firstLine="720"/>
        <w:jc w:val="both"/>
        <w:rPr>
          <w:rFonts w:ascii="Helvetica" w:hAnsi="Helvetica"/>
          <w:sz w:val="20"/>
          <w:szCs w:val="20"/>
        </w:rPr>
      </w:pPr>
      <w:r w:rsidRPr="00AD6C37">
        <w:rPr>
          <w:rFonts w:ascii="Helvetica" w:hAnsi="Helvetica"/>
          <w:sz w:val="20"/>
          <w:szCs w:val="20"/>
        </w:rPr>
        <w:t>We introduce DIABLO, a method that incorporates information across high dimensional multi-omics data while discriminating phenotypic groups. DIABLO (</w:t>
      </w:r>
      <w:r w:rsidRPr="00AD6C37">
        <w:rPr>
          <w:rFonts w:ascii="Helvetica" w:hAnsi="Helvetica"/>
          <w:b/>
          <w:bCs/>
          <w:sz w:val="20"/>
          <w:szCs w:val="20"/>
          <w:u w:val="single"/>
        </w:rPr>
        <w:t>D</w:t>
      </w:r>
      <w:r w:rsidRPr="00AD6C37">
        <w:rPr>
          <w:rFonts w:ascii="Helvetica" w:hAnsi="Helvetica"/>
          <w:sz w:val="20"/>
          <w:szCs w:val="20"/>
        </w:rPr>
        <w:t xml:space="preserve">ata </w:t>
      </w:r>
      <w:r w:rsidRPr="00AD6C37">
        <w:rPr>
          <w:rFonts w:ascii="Helvetica" w:hAnsi="Helvetica"/>
          <w:b/>
          <w:bCs/>
          <w:sz w:val="20"/>
          <w:szCs w:val="20"/>
          <w:u w:val="single"/>
        </w:rPr>
        <w:t>I</w:t>
      </w:r>
      <w:r w:rsidRPr="00AD6C37">
        <w:rPr>
          <w:rFonts w:ascii="Helvetica" w:hAnsi="Helvetica"/>
          <w:sz w:val="20"/>
          <w:szCs w:val="20"/>
        </w:rPr>
        <w:t xml:space="preserve">ntegration </w:t>
      </w:r>
      <w:r w:rsidRPr="00AD6C37">
        <w:rPr>
          <w:rFonts w:ascii="Helvetica" w:hAnsi="Helvetica"/>
          <w:b/>
          <w:bCs/>
          <w:sz w:val="20"/>
          <w:szCs w:val="20"/>
          <w:u w:val="single"/>
        </w:rPr>
        <w:t>A</w:t>
      </w:r>
      <w:r w:rsidRPr="00AD6C37">
        <w:rPr>
          <w:rFonts w:ascii="Helvetica" w:hAnsi="Helvetica"/>
          <w:sz w:val="20"/>
          <w:szCs w:val="20"/>
        </w:rPr>
        <w:t xml:space="preserve">nalysis for </w:t>
      </w:r>
      <w:r w:rsidRPr="00AD6C37">
        <w:rPr>
          <w:rFonts w:ascii="Helvetica" w:hAnsi="Helvetica"/>
          <w:b/>
          <w:bCs/>
          <w:sz w:val="20"/>
          <w:szCs w:val="20"/>
          <w:u w:val="single"/>
        </w:rPr>
        <w:t>B</w:t>
      </w:r>
      <w:r w:rsidRPr="00AD6C37">
        <w:rPr>
          <w:rFonts w:ascii="Helvetica" w:hAnsi="Helvetica"/>
          <w:sz w:val="20"/>
          <w:szCs w:val="20"/>
        </w:rPr>
        <w:t xml:space="preserve">iomarker discovery using </w:t>
      </w:r>
      <w:r w:rsidRPr="00AD6C37">
        <w:rPr>
          <w:rFonts w:ascii="Helvetica" w:hAnsi="Helvetica"/>
          <w:b/>
          <w:bCs/>
          <w:sz w:val="20"/>
          <w:szCs w:val="20"/>
          <w:u w:val="single"/>
        </w:rPr>
        <w:t>L</w:t>
      </w:r>
      <w:r w:rsidRPr="00AD6C37">
        <w:rPr>
          <w:rFonts w:ascii="Helvetica" w:hAnsi="Helvetica"/>
          <w:sz w:val="20"/>
          <w:szCs w:val="20"/>
        </w:rPr>
        <w:t xml:space="preserve">atent </w:t>
      </w:r>
      <w:proofErr w:type="spellStart"/>
      <w:r w:rsidRPr="00AD6C37">
        <w:rPr>
          <w:rFonts w:ascii="Helvetica" w:hAnsi="Helvetica"/>
          <w:sz w:val="20"/>
          <w:szCs w:val="20"/>
        </w:rPr>
        <w:t>c</w:t>
      </w:r>
      <w:r w:rsidRPr="00AD6C37">
        <w:rPr>
          <w:rFonts w:ascii="Helvetica" w:hAnsi="Helvetica"/>
          <w:b/>
          <w:bCs/>
          <w:sz w:val="20"/>
          <w:szCs w:val="20"/>
          <w:u w:val="single"/>
        </w:rPr>
        <w:t>O</w:t>
      </w:r>
      <w:r w:rsidRPr="00AD6C37">
        <w:rPr>
          <w:rFonts w:ascii="Helvetica" w:hAnsi="Helvetica"/>
          <w:sz w:val="20"/>
          <w:szCs w:val="20"/>
        </w:rPr>
        <w:t>mponents</w:t>
      </w:r>
      <w:proofErr w:type="spellEnd"/>
      <w:r w:rsidRPr="00AD6C37">
        <w:rPr>
          <w:rFonts w:ascii="Helvetica" w:hAnsi="Helvetica"/>
          <w:sz w:val="20"/>
          <w:szCs w:val="20"/>
        </w:rPr>
        <w:t xml:space="preserve">) maximizes the common or correlated information between multiple omics (multi-omics) datasets while identifying the key omics variables (mRNA, miRNA, CpGs, proteins, metabolites, </w:t>
      </w:r>
      <w:r w:rsidRPr="00AD6C37">
        <w:rPr>
          <w:rFonts w:ascii="Helvetica" w:hAnsi="Helvetica"/>
          <w:i/>
          <w:iCs/>
          <w:sz w:val="20"/>
          <w:szCs w:val="20"/>
        </w:rPr>
        <w:t>etc.</w:t>
      </w:r>
      <w:r w:rsidRPr="00AD6C37">
        <w:rPr>
          <w:rFonts w:ascii="Helvetica" w:hAnsi="Helvetica"/>
          <w:sz w:val="20"/>
          <w:szCs w:val="20"/>
        </w:rPr>
        <w:t xml:space="preserve">) and characterizing the disease sub-groups or phenotypes of interest. DIABLO is, therefore, an integrative classification method that builds predictive multi-omics models that can be applied to multi-omics data from new samples to determine their phenotype. Users can specify the number of variables to select from each dataset and visualize the omics data and the multi-omics panel into a reduced data space. The method is highly flexible in the type of experimental design it can handle, ranging from classical single time point to cross-over and repeated measures studies. Modular-based analysis can also be incorporated using pathway-based module matrices </w:t>
      </w:r>
      <w:r w:rsidRPr="00AD6C37">
        <w:rPr>
          <w:rFonts w:ascii="Helvetica" w:hAnsi="Helvetica"/>
          <w:sz w:val="20"/>
          <w:szCs w:val="20"/>
        </w:rPr>
        <w:fldChar w:fldCharType="begin"/>
      </w:r>
      <w:r w:rsidR="00F36085">
        <w:rPr>
          <w:rFonts w:ascii="Helvetica" w:hAnsi="Helvetica"/>
          <w:sz w:val="20"/>
          <w:szCs w:val="20"/>
        </w:rPr>
        <w:instrText xml:space="preserve"> ADDIN ZOTERO_ITEM CSL_CITATION {"citationID":"wBn7iSUx","properties":{"formattedCitation":"(Langfelder and Horvath, 2008)","plainCitation":"(Langfelder and Horvath, 2008)","noteIndex":0},"citationItems":[{"id":583,"uris":["http://zotero.org/users/2545847/items/TNAIB5XR"],"uri":["http://zotero.org/users/2545847/items/TNAIB5XR"],"itemData":{"id":583,"type":"article-journal","title":"WGCNA: an R package for weighted correlation network analysis","container-title":"BMC Bioinformatics","page":"559","volume":"9","issue":"1","source":"CrossRef","URL":"http://www.biomedcentral.com/1471-2105/9/559","DOI":"10.1186/1471-2105-9-559","ISSN":"1471-2105","shortTitle":"WGCNA","language":"en","author":[{"family":"Langfelder","given":"Peter"},{"family":"Horvath","given":"Steve"}],"issued":{"date-parts":[["2008"]]},"accessed":{"date-parts":[["2016",4,4]]}}}],"schema":"https://github.com/citation-style-language/schema/raw/master/csl-citation.json"} </w:instrText>
      </w:r>
      <w:r w:rsidRPr="00AD6C37">
        <w:rPr>
          <w:rFonts w:ascii="Helvetica" w:hAnsi="Helvetica"/>
          <w:sz w:val="20"/>
          <w:szCs w:val="20"/>
        </w:rPr>
        <w:fldChar w:fldCharType="separate"/>
      </w:r>
      <w:r w:rsidRPr="00AD6C37">
        <w:rPr>
          <w:rFonts w:ascii="Helvetica" w:hAnsi="Helvetica"/>
          <w:noProof/>
          <w:sz w:val="20"/>
          <w:szCs w:val="20"/>
        </w:rPr>
        <w:t>(Langfelder and Horvath, 2008)</w:t>
      </w:r>
      <w:r w:rsidRPr="00AD6C37">
        <w:rPr>
          <w:rFonts w:ascii="Helvetica" w:hAnsi="Helvetica"/>
          <w:sz w:val="20"/>
          <w:szCs w:val="20"/>
        </w:rPr>
        <w:fldChar w:fldCharType="end"/>
      </w:r>
      <w:r w:rsidRPr="00AD6C37">
        <w:rPr>
          <w:rFonts w:ascii="Helvetica" w:hAnsi="Helvetica"/>
          <w:sz w:val="20"/>
          <w:szCs w:val="20"/>
        </w:rPr>
        <w:t xml:space="preserve"> instead of the original omics matrices, as illustrated in one of our case studies.</w:t>
      </w:r>
    </w:p>
    <w:p w14:paraId="48DFBCA4" w14:textId="7F25F602" w:rsidR="00AD6C37" w:rsidRPr="00AD6C37" w:rsidRDefault="00AD6C37" w:rsidP="00AD6C37">
      <w:pPr>
        <w:widowControl w:val="0"/>
        <w:autoSpaceDE w:val="0"/>
        <w:autoSpaceDN w:val="0"/>
        <w:adjustRightInd w:val="0"/>
        <w:ind w:firstLine="720"/>
        <w:jc w:val="both"/>
        <w:rPr>
          <w:rFonts w:ascii="Helvetica" w:hAnsi="Helvetica"/>
          <w:sz w:val="20"/>
          <w:szCs w:val="20"/>
        </w:rPr>
      </w:pPr>
      <w:r w:rsidRPr="00AD6C37">
        <w:rPr>
          <w:rFonts w:ascii="Helvetica" w:hAnsi="Helvetica"/>
          <w:sz w:val="20"/>
          <w:szCs w:val="20"/>
        </w:rPr>
        <w:t xml:space="preserve">We demonstrate the capabilities and versatility of DIABLO both in simulated and real-world data, integrating multi-omics datasets to identify relevant biomarkers of various diseases. DIABLO is available through the </w:t>
      </w:r>
      <w:proofErr w:type="spellStart"/>
      <w:r w:rsidRPr="00AD6C37">
        <w:rPr>
          <w:rFonts w:ascii="Helvetica" w:hAnsi="Helvetica"/>
          <w:sz w:val="20"/>
          <w:szCs w:val="20"/>
        </w:rPr>
        <w:t>mixOmics</w:t>
      </w:r>
      <w:proofErr w:type="spellEnd"/>
      <w:r w:rsidRPr="00AD6C37">
        <w:rPr>
          <w:rFonts w:ascii="Helvetica" w:hAnsi="Helvetica"/>
          <w:sz w:val="20"/>
          <w:szCs w:val="20"/>
        </w:rPr>
        <w:t xml:space="preserve"> data integration toolkit, </w:t>
      </w:r>
      <w:hyperlink r:id="rId13" w:history="1">
        <w:r w:rsidRPr="00AD6C37">
          <w:rPr>
            <w:rStyle w:val="Hyperlink"/>
            <w:rFonts w:ascii="Helvetica" w:hAnsi="Helvetica"/>
            <w:sz w:val="20"/>
            <w:szCs w:val="20"/>
          </w:rPr>
          <w:t>www.mixomics.org</w:t>
        </w:r>
      </w:hyperlink>
      <w:r w:rsidRPr="00AD6C37">
        <w:rPr>
          <w:rFonts w:ascii="Helvetica" w:hAnsi="Helvetica"/>
          <w:sz w:val="20"/>
          <w:szCs w:val="20"/>
        </w:rPr>
        <w:t xml:space="preserve"> </w:t>
      </w:r>
      <w:r w:rsidRPr="00AD6C37">
        <w:rPr>
          <w:rFonts w:ascii="Helvetica" w:hAnsi="Helvetica"/>
          <w:sz w:val="20"/>
          <w:szCs w:val="20"/>
        </w:rPr>
        <w:fldChar w:fldCharType="begin"/>
      </w:r>
      <w:r w:rsidR="00F36085">
        <w:rPr>
          <w:rFonts w:ascii="Helvetica" w:hAnsi="Helvetica"/>
          <w:sz w:val="20"/>
          <w:szCs w:val="20"/>
        </w:rPr>
        <w:instrText xml:space="preserve"> ADDIN ZOTERO_ITEM CSL_CITATION {"citationID":"RVVU0V3R","properties":{"formattedCitation":"(Rohart {\\i{}et al.}, 2017)","plainCitation":"(Rohart et al., 2017)","noteIndex":0},"citationItems":[{"id":1731,"uris":["http://zotero.org/users/2545847/items/AL3GAFMP"],"uri":["http://zotero.org/users/2545847/items/AL3GAFMP"],"itemData":{"id":1731,"type":"article-journal","title":"mixOmics: An R package for ‘omics feature selection and multiple data integration","container-title":"PLOS Computational Biology","page":"e1005752","volume":"13","issue":"11","source":"PLoS Journals","abstract":"The advent of high throughput technologies has led to a wealth of publicly available ‘omics data coming from different sources, such as transcriptomics, proteomics, metabolomics. Combining such large-scale biological data sets can lead to the discovery of important biological insights, provided that relevant information can be extracted in a holistic manner. Current statistical approaches have been focusing on identifying small subsets of molecules (a ‘molecular signature’) to explain or predict biological conditions, but mainly for a single type of ‘omics. In addition, commonly used methods are univariate and consider each biological feature independently. We introduce mixOmics, an R package dedicated to the multivariate analysis of biological data sets with a specific focus on data exploration, dimension reduction and visualisation. By adopting a systems biology approach, the toolkit provides a wide range of methods that statistically integrate several data sets at once to probe relationships between heterogeneous ‘omics data sets. Our recent methods extend Projection to Latent Structure (PLS) models for discriminant analysis, for data integration across multiple ‘omics data or across independent studies, and for the identification of molecular signatures. We illustrate our latest mixOmics integrative frameworks for the multivariate analyses of ‘omics data available from the package.","URL":"http://journals.plos.org/ploscompbiol/article?id=10.1371/journal.pcbi.1005752","DOI":"10.1371/journal.pcbi.1005752","ISSN":"1553-7358","shortTitle":"mixOmics","journalAbbreviation":"PLOS Computational Biology","language":"en","author":[{"family":"Rohart","given":"Florian"},{"family":"Gautier","given":"Benoît"},{"family":"Singh","given":"Amrit"},{"family":"Cao","given":"Kim-Anh Lê"}],"issued":{"date-parts":[["2017",11,3]]},"accessed":{"date-parts":[["2018",1,29]]}}}],"schema":"https://github.com/citation-style-language/schema/raw/master/csl-citation.json"} </w:instrText>
      </w:r>
      <w:r w:rsidRPr="00AD6C37">
        <w:rPr>
          <w:rFonts w:ascii="Helvetica" w:hAnsi="Helvetica"/>
          <w:sz w:val="20"/>
          <w:szCs w:val="20"/>
        </w:rPr>
        <w:fldChar w:fldCharType="separate"/>
      </w:r>
      <w:r w:rsidRPr="00AD6C37">
        <w:rPr>
          <w:rFonts w:ascii="Helvetica" w:hAnsi="Helvetica"/>
          <w:sz w:val="20"/>
          <w:szCs w:val="20"/>
        </w:rPr>
        <w:t xml:space="preserve">(Rohart </w:t>
      </w:r>
      <w:r w:rsidRPr="00AD6C37">
        <w:rPr>
          <w:rFonts w:ascii="Helvetica" w:hAnsi="Helvetica"/>
          <w:i/>
          <w:iCs/>
          <w:sz w:val="20"/>
          <w:szCs w:val="20"/>
        </w:rPr>
        <w:t>et al.</w:t>
      </w:r>
      <w:r w:rsidRPr="00AD6C37">
        <w:rPr>
          <w:rFonts w:ascii="Helvetica" w:hAnsi="Helvetica"/>
          <w:sz w:val="20"/>
          <w:szCs w:val="20"/>
        </w:rPr>
        <w:t>, 2017)</w:t>
      </w:r>
      <w:r w:rsidRPr="00AD6C37">
        <w:rPr>
          <w:rFonts w:ascii="Helvetica" w:hAnsi="Helvetica"/>
          <w:sz w:val="20"/>
          <w:szCs w:val="20"/>
        </w:rPr>
        <w:fldChar w:fldCharType="end"/>
      </w:r>
      <w:r w:rsidRPr="00AD6C37">
        <w:rPr>
          <w:rFonts w:ascii="Helvetica" w:hAnsi="Helvetica"/>
          <w:sz w:val="20"/>
          <w:szCs w:val="20"/>
        </w:rPr>
        <w:t xml:space="preserve"> which contains a wide range of multivariate methods for the exploration and integration of high dimensional biological datasets.</w:t>
      </w:r>
    </w:p>
    <w:p w14:paraId="7AE629B9" w14:textId="46796842" w:rsidR="006D2295" w:rsidRPr="00AD6C37" w:rsidRDefault="000071FA" w:rsidP="000071FA">
      <w:pPr>
        <w:rPr>
          <w:rFonts w:ascii="Helvetica" w:eastAsia="Times New Roman" w:hAnsi="Helvetica"/>
          <w:color w:val="7F7F7F" w:themeColor="text1" w:themeTint="80"/>
          <w:sz w:val="20"/>
          <w:szCs w:val="20"/>
        </w:rPr>
      </w:pPr>
      <w:r w:rsidRPr="00AD6C37">
        <w:rPr>
          <w:rFonts w:ascii="Helvetica" w:eastAsia="Times New Roman" w:hAnsi="Helvetica"/>
          <w:color w:val="000000"/>
          <w:sz w:val="20"/>
          <w:szCs w:val="20"/>
        </w:rPr>
        <w:br/>
      </w:r>
      <w:r w:rsidRPr="00AD6C37">
        <w:rPr>
          <w:rFonts w:ascii="Helvetica" w:eastAsia="Times New Roman" w:hAnsi="Helvetica"/>
          <w:color w:val="7F7F7F" w:themeColor="text1" w:themeTint="80"/>
          <w:sz w:val="20"/>
          <w:szCs w:val="20"/>
        </w:rPr>
        <w:t xml:space="preserve">2. The authors convincingly demonstrate that the method is very good at finding biological meaningful components that well discriminate phenotypic groups. In terms of predictive performance there seems to be a risk, when concentrating on correlations between data sets, that DIABLO (with full or partly full design matrix) could overlook single strongly discriminative features in a data set when these have little correlation to other </w:t>
      </w:r>
      <w:proofErr w:type="spellStart"/>
      <w:r w:rsidRPr="00AD6C37">
        <w:rPr>
          <w:rFonts w:ascii="Helvetica" w:eastAsia="Times New Roman" w:hAnsi="Helvetica"/>
          <w:color w:val="7F7F7F" w:themeColor="text1" w:themeTint="80"/>
          <w:sz w:val="20"/>
          <w:szCs w:val="20"/>
        </w:rPr>
        <w:t>omic</w:t>
      </w:r>
      <w:proofErr w:type="spellEnd"/>
      <w:r w:rsidRPr="00AD6C37">
        <w:rPr>
          <w:rFonts w:ascii="Helvetica" w:eastAsia="Times New Roman" w:hAnsi="Helvetica"/>
          <w:color w:val="7F7F7F" w:themeColor="text1" w:themeTint="80"/>
          <w:sz w:val="20"/>
          <w:szCs w:val="20"/>
        </w:rPr>
        <w:t xml:space="preserve"> data sets. For example, in the simulation study </w:t>
      </w:r>
      <w:proofErr w:type="spellStart"/>
      <w:r w:rsidRPr="00AD6C37">
        <w:rPr>
          <w:rFonts w:ascii="Helvetica" w:eastAsia="Times New Roman" w:hAnsi="Helvetica"/>
          <w:color w:val="7F7F7F" w:themeColor="text1" w:themeTint="80"/>
          <w:sz w:val="20"/>
          <w:szCs w:val="20"/>
        </w:rPr>
        <w:t>DIABLO_Full</w:t>
      </w:r>
      <w:proofErr w:type="spellEnd"/>
      <w:r w:rsidRPr="00AD6C37">
        <w:rPr>
          <w:rFonts w:ascii="Helvetica" w:eastAsia="Times New Roman" w:hAnsi="Helvetica"/>
          <w:color w:val="7F7F7F" w:themeColor="text1" w:themeTint="80"/>
          <w:sz w:val="20"/>
          <w:szCs w:val="20"/>
        </w:rPr>
        <w:t xml:space="preserve"> mainly discovers correlated discriminative features. Would the method be able to discover all 180 discriminative features if 60 instead of 30 variables were selected from each data set? </w:t>
      </w:r>
    </w:p>
    <w:p w14:paraId="02F4DAF4" w14:textId="77777777" w:rsidR="006D2295" w:rsidRPr="00AD6C37" w:rsidRDefault="006D2295" w:rsidP="000071FA">
      <w:pPr>
        <w:rPr>
          <w:rFonts w:ascii="Helvetica" w:eastAsia="Times New Roman" w:hAnsi="Helvetica"/>
          <w:color w:val="7F7F7F" w:themeColor="text1" w:themeTint="80"/>
          <w:sz w:val="20"/>
          <w:szCs w:val="20"/>
        </w:rPr>
      </w:pPr>
    </w:p>
    <w:p w14:paraId="563B2268" w14:textId="5F5BE66C" w:rsidR="004E2BA0" w:rsidRPr="00AD6C37" w:rsidRDefault="00796D02" w:rsidP="004E2BA0">
      <w:pPr>
        <w:rPr>
          <w:rFonts w:ascii="Helvetica" w:hAnsi="Helvetica"/>
          <w:sz w:val="20"/>
          <w:szCs w:val="20"/>
          <w:lang w:val="en-CA"/>
        </w:rPr>
      </w:pPr>
      <w:r w:rsidRPr="00AD6C37">
        <w:rPr>
          <w:rFonts w:ascii="Helvetica" w:eastAsia="Times New Roman" w:hAnsi="Helvetica"/>
          <w:color w:val="000000"/>
          <w:sz w:val="20"/>
          <w:szCs w:val="20"/>
        </w:rPr>
        <w:t xml:space="preserve">In the previous analysis we had simulated 60 predictive variables per dataset (30 correlated and 30 uncorrelated), however as the reviewers suggests we can </w:t>
      </w:r>
      <w:r w:rsidR="00582B8A" w:rsidRPr="00AD6C37">
        <w:rPr>
          <w:rFonts w:ascii="Helvetica" w:eastAsia="Times New Roman" w:hAnsi="Helvetica"/>
          <w:color w:val="000000"/>
          <w:sz w:val="20"/>
          <w:szCs w:val="20"/>
        </w:rPr>
        <w:t xml:space="preserve">also </w:t>
      </w:r>
      <w:r w:rsidRPr="00AD6C37">
        <w:rPr>
          <w:rFonts w:ascii="Helvetica" w:eastAsia="Times New Roman" w:hAnsi="Helvetica"/>
          <w:color w:val="000000"/>
          <w:sz w:val="20"/>
          <w:szCs w:val="20"/>
        </w:rPr>
        <w:t xml:space="preserve">allow for all methods to select 60 variables per dataset (180 in total) in order to determine whether all 180 discriminative features are selected. </w:t>
      </w:r>
      <w:r w:rsidR="002C4E17" w:rsidRPr="00AD6C37">
        <w:rPr>
          <w:rFonts w:ascii="Helvetica" w:eastAsia="Times New Roman" w:hAnsi="Helvetica"/>
          <w:color w:val="000000"/>
          <w:sz w:val="20"/>
          <w:szCs w:val="20"/>
        </w:rPr>
        <w:t>Three high dimensional datasets were simulated consisting of correlated variables across datasets (covariance set to 1) or uncorrelated variables (covariance set to 0). Half of these variables were predictive</w:t>
      </w:r>
      <w:r w:rsidR="000B379E" w:rsidRPr="00AD6C37">
        <w:rPr>
          <w:rFonts w:ascii="Helvetica" w:eastAsia="Times New Roman" w:hAnsi="Helvetica"/>
          <w:color w:val="000000"/>
          <w:sz w:val="20"/>
          <w:szCs w:val="20"/>
        </w:rPr>
        <w:t xml:space="preserve"> which was varied by modifying the mean of the centroids of the two groups.</w:t>
      </w:r>
      <w:r w:rsidR="002C4E17" w:rsidRPr="00AD6C37">
        <w:rPr>
          <w:rFonts w:ascii="Helvetica" w:eastAsia="Times New Roman" w:hAnsi="Helvetica"/>
          <w:color w:val="000000"/>
          <w:sz w:val="20"/>
          <w:szCs w:val="20"/>
        </w:rPr>
        <w:t xml:space="preserve"> </w:t>
      </w:r>
      <w:r w:rsidR="000B379E" w:rsidRPr="00AD6C37">
        <w:rPr>
          <w:rFonts w:ascii="Helvetica" w:eastAsia="Times New Roman" w:hAnsi="Helvetica"/>
          <w:color w:val="000000"/>
          <w:sz w:val="20"/>
          <w:szCs w:val="20"/>
        </w:rPr>
        <w:t>The null and full design were used to generate separate DIABLO models</w:t>
      </w:r>
      <w:r w:rsidR="00582B8A" w:rsidRPr="00AD6C37">
        <w:rPr>
          <w:rFonts w:ascii="Helvetica" w:eastAsia="Times New Roman" w:hAnsi="Helvetica"/>
          <w:color w:val="000000"/>
          <w:sz w:val="20"/>
          <w:szCs w:val="20"/>
        </w:rPr>
        <w:t xml:space="preserve"> (Figure 1A). </w:t>
      </w:r>
      <w:r w:rsidR="004E2BA0" w:rsidRPr="00AD6C37">
        <w:rPr>
          <w:rFonts w:ascii="Helvetica" w:hAnsi="Helvetica"/>
          <w:sz w:val="20"/>
          <w:szCs w:val="20"/>
          <w:lang w:val="en-CA"/>
        </w:rPr>
        <w:t>DIABLO models (either with the null or full design) were compared with existing integrative classification schemes with respect to the error rate and types of variables selected (</w:t>
      </w:r>
      <w:r w:rsidR="004E2BA0" w:rsidRPr="00AD6C37">
        <w:rPr>
          <w:rFonts w:ascii="Helvetica" w:hAnsi="Helvetica"/>
          <w:b/>
          <w:sz w:val="20"/>
          <w:szCs w:val="20"/>
          <w:lang w:val="en-CA"/>
        </w:rPr>
        <w:t>Figure 1B</w:t>
      </w:r>
      <w:r w:rsidR="005E281F" w:rsidRPr="00AD6C37">
        <w:rPr>
          <w:rFonts w:ascii="Helvetica" w:hAnsi="Helvetica"/>
          <w:b/>
          <w:sz w:val="20"/>
          <w:szCs w:val="20"/>
          <w:lang w:val="en-CA"/>
        </w:rPr>
        <w:t>-C</w:t>
      </w:r>
      <w:r w:rsidR="004E2BA0" w:rsidRPr="00AD6C37">
        <w:rPr>
          <w:rFonts w:ascii="Helvetica" w:hAnsi="Helvetica"/>
          <w:sz w:val="20"/>
          <w:szCs w:val="20"/>
          <w:lang w:val="en-CA"/>
        </w:rPr>
        <w:t>). The error rate for each method was determined using 10-fold cross-validation averaged over 20 simulations. The covariance between datasets was held constant at 1, whereas the fold-change was varied from 0-2, and noise was varied from 0.2-1. As expected, the error rate was roughly 50% when the fold-change was zero, regardless of the noise level for all methods. When the fold-change was set to 1, the DIABLO model the full design (</w:t>
      </w:r>
      <w:proofErr w:type="spellStart"/>
      <w:r w:rsidR="004E2BA0" w:rsidRPr="00AD6C37">
        <w:rPr>
          <w:rFonts w:ascii="Helvetica" w:hAnsi="Helvetica"/>
          <w:sz w:val="20"/>
          <w:szCs w:val="20"/>
          <w:lang w:val="en-CA"/>
        </w:rPr>
        <w:t>DIABLO_Full</w:t>
      </w:r>
      <w:proofErr w:type="spellEnd"/>
      <w:r w:rsidR="004E2BA0" w:rsidRPr="00AD6C37">
        <w:rPr>
          <w:rFonts w:ascii="Helvetica" w:hAnsi="Helvetica"/>
          <w:sz w:val="20"/>
          <w:szCs w:val="20"/>
          <w:lang w:val="en-CA"/>
        </w:rPr>
        <w:t xml:space="preserve">) had a higher error rate than all other methods, for noise levels less than 1 (Noise=0.2 and Noise=0.5). However, when the noise </w:t>
      </w:r>
      <w:r w:rsidR="004E2BA0" w:rsidRPr="00AD6C37">
        <w:rPr>
          <w:rFonts w:ascii="Helvetica" w:hAnsi="Helvetica"/>
          <w:sz w:val="20"/>
          <w:szCs w:val="20"/>
          <w:lang w:val="en-CA"/>
        </w:rPr>
        <w:lastRenderedPageBreak/>
        <w:t xml:space="preserve">level was increased to match the level of the fold-change (Noise=fold-change=1) all methods performed similarly. When the fold-change was increased to 2 (higher than both the covariance and noise levels) the </w:t>
      </w:r>
      <w:proofErr w:type="spellStart"/>
      <w:r w:rsidR="004E2BA0" w:rsidRPr="00AD6C37">
        <w:rPr>
          <w:rFonts w:ascii="Helvetica" w:hAnsi="Helvetica"/>
          <w:sz w:val="20"/>
          <w:szCs w:val="20"/>
          <w:lang w:val="en-CA"/>
        </w:rPr>
        <w:t>DIABLO_Full</w:t>
      </w:r>
      <w:proofErr w:type="spellEnd"/>
      <w:r w:rsidR="004E2BA0" w:rsidRPr="00AD6C37">
        <w:rPr>
          <w:rFonts w:ascii="Helvetica" w:hAnsi="Helvetica"/>
          <w:sz w:val="20"/>
          <w:szCs w:val="20"/>
          <w:lang w:val="en-CA"/>
        </w:rPr>
        <w:t xml:space="preserve"> model performed similarly with all other methods.</w:t>
      </w:r>
    </w:p>
    <w:p w14:paraId="76C76FDD" w14:textId="6181A788" w:rsidR="00796D02" w:rsidRDefault="00796D02" w:rsidP="000071FA">
      <w:pPr>
        <w:rPr>
          <w:rFonts w:ascii="Helvetica" w:eastAsia="Times New Roman" w:hAnsi="Helvetica"/>
          <w:color w:val="7F7F7F" w:themeColor="text1" w:themeTint="80"/>
          <w:sz w:val="20"/>
          <w:szCs w:val="20"/>
        </w:rPr>
      </w:pPr>
    </w:p>
    <w:p w14:paraId="4604FC6D" w14:textId="4698000D" w:rsidR="00F36085" w:rsidRDefault="00F36085" w:rsidP="000071FA">
      <w:pPr>
        <w:rPr>
          <w:rFonts w:ascii="Helvetica" w:eastAsia="Times New Roman" w:hAnsi="Helvetica"/>
          <w:color w:val="7F7F7F" w:themeColor="text1" w:themeTint="80"/>
          <w:sz w:val="20"/>
          <w:szCs w:val="20"/>
        </w:rPr>
      </w:pPr>
      <w:r>
        <w:rPr>
          <w:rFonts w:ascii="Helvetica" w:eastAsia="Times New Roman" w:hAnsi="Helvetica"/>
          <w:color w:val="7F7F7F" w:themeColor="text1" w:themeTint="80"/>
          <w:sz w:val="20"/>
          <w:szCs w:val="20"/>
        </w:rPr>
        <w:t>Before:</w:t>
      </w:r>
    </w:p>
    <w:p w14:paraId="731546F9" w14:textId="366354A5" w:rsidR="00F36085" w:rsidRDefault="00F36085" w:rsidP="00F36085">
      <w:pPr>
        <w:jc w:val="center"/>
        <w:rPr>
          <w:rFonts w:ascii="Helvetica" w:eastAsia="Times New Roman" w:hAnsi="Helvetica"/>
          <w:color w:val="7F7F7F" w:themeColor="text1" w:themeTint="80"/>
          <w:sz w:val="20"/>
          <w:szCs w:val="20"/>
        </w:rPr>
      </w:pPr>
      <w:r>
        <w:rPr>
          <w:rFonts w:ascii="Helvetica" w:eastAsia="Times New Roman" w:hAnsi="Helvetica"/>
          <w:noProof/>
          <w:color w:val="7F7F7F" w:themeColor="text1" w:themeTint="80"/>
          <w:sz w:val="20"/>
          <w:szCs w:val="20"/>
        </w:rPr>
        <w:drawing>
          <wp:inline distT="0" distB="0" distL="0" distR="0" wp14:anchorId="1BB2FDB5" wp14:editId="059DE5BC">
            <wp:extent cx="4746171" cy="2373086"/>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g1_simulationResults.pdf"/>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746939" cy="2373470"/>
                    </a:xfrm>
                    <a:prstGeom prst="rect">
                      <a:avLst/>
                    </a:prstGeom>
                  </pic:spPr>
                </pic:pic>
              </a:graphicData>
            </a:graphic>
          </wp:inline>
        </w:drawing>
      </w:r>
    </w:p>
    <w:p w14:paraId="4584949B" w14:textId="0A45E9AF" w:rsidR="00F36085" w:rsidRDefault="00F36085" w:rsidP="000071FA">
      <w:pPr>
        <w:rPr>
          <w:rFonts w:ascii="Helvetica" w:eastAsia="Times New Roman" w:hAnsi="Helvetica"/>
          <w:color w:val="7F7F7F" w:themeColor="text1" w:themeTint="80"/>
          <w:sz w:val="20"/>
          <w:szCs w:val="20"/>
        </w:rPr>
      </w:pPr>
    </w:p>
    <w:p w14:paraId="37229D37" w14:textId="04B2B288" w:rsidR="00F36085" w:rsidRPr="00AD6C37" w:rsidRDefault="00F36085" w:rsidP="000071FA">
      <w:pPr>
        <w:rPr>
          <w:rFonts w:ascii="Helvetica" w:eastAsia="Times New Roman" w:hAnsi="Helvetica"/>
          <w:color w:val="7F7F7F" w:themeColor="text1" w:themeTint="80"/>
          <w:sz w:val="20"/>
          <w:szCs w:val="20"/>
        </w:rPr>
      </w:pPr>
      <w:r>
        <w:rPr>
          <w:rFonts w:ascii="Helvetica" w:eastAsia="Times New Roman" w:hAnsi="Helvetica"/>
          <w:color w:val="7F7F7F" w:themeColor="text1" w:themeTint="80"/>
          <w:sz w:val="20"/>
          <w:szCs w:val="20"/>
        </w:rPr>
        <w:t>After:</w:t>
      </w:r>
    </w:p>
    <w:p w14:paraId="0C1D0E5B" w14:textId="3A56D18D" w:rsidR="006D2295" w:rsidRPr="00AD6C37" w:rsidRDefault="005E281F" w:rsidP="000071FA">
      <w:pPr>
        <w:rPr>
          <w:rFonts w:ascii="Helvetica" w:eastAsia="Times New Roman" w:hAnsi="Helvetica"/>
          <w:color w:val="7F7F7F" w:themeColor="text1" w:themeTint="80"/>
          <w:sz w:val="20"/>
          <w:szCs w:val="20"/>
        </w:rPr>
      </w:pPr>
      <w:r w:rsidRPr="00AD6C37">
        <w:rPr>
          <w:rFonts w:ascii="Helvetica" w:eastAsia="Times New Roman" w:hAnsi="Helvetica"/>
          <w:noProof/>
          <w:color w:val="7F7F7F" w:themeColor="text1" w:themeTint="80"/>
          <w:sz w:val="20"/>
          <w:szCs w:val="20"/>
        </w:rPr>
        <w:drawing>
          <wp:inline distT="0" distB="0" distL="0" distR="0" wp14:anchorId="2FB1E1D8" wp14:editId="08CB6023">
            <wp:extent cx="5943600" cy="1904365"/>
            <wp:effectExtent l="0" t="0" r="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ure1.pdf"/>
                    <pic:cNvPicPr/>
                  </pic:nvPicPr>
                  <pic:blipFill>
                    <a:blip r:embed="rId15">
                      <a:extLst>
                        <a:ext uri="{28A0092B-C50C-407E-A947-70E740481C1C}">
                          <a14:useLocalDpi xmlns:a14="http://schemas.microsoft.com/office/drawing/2010/main" val="0"/>
                        </a:ext>
                      </a:extLst>
                    </a:blip>
                    <a:stretch>
                      <a:fillRect/>
                    </a:stretch>
                  </pic:blipFill>
                  <pic:spPr>
                    <a:xfrm>
                      <a:off x="0" y="0"/>
                      <a:ext cx="5943600" cy="1904365"/>
                    </a:xfrm>
                    <a:prstGeom prst="rect">
                      <a:avLst/>
                    </a:prstGeom>
                  </pic:spPr>
                </pic:pic>
              </a:graphicData>
            </a:graphic>
          </wp:inline>
        </w:drawing>
      </w:r>
    </w:p>
    <w:p w14:paraId="562B2CA9" w14:textId="77777777" w:rsidR="00582B8A" w:rsidRPr="00AD6C37" w:rsidRDefault="00582B8A" w:rsidP="00582B8A">
      <w:pPr>
        <w:rPr>
          <w:rFonts w:ascii="Helvetica" w:hAnsi="Helvetica"/>
          <w:sz w:val="20"/>
          <w:szCs w:val="20"/>
        </w:rPr>
      </w:pPr>
      <w:bookmarkStart w:id="176" w:name="_GoBack"/>
      <w:r w:rsidRPr="00AD6C37">
        <w:rPr>
          <w:rFonts w:ascii="Helvetica" w:hAnsi="Helvetica"/>
          <w:b/>
          <w:sz w:val="20"/>
          <w:szCs w:val="20"/>
        </w:rPr>
        <w:t xml:space="preserve">Figure 1. Trade-off between correlation and discrimination in DIABLO models. </w:t>
      </w:r>
      <w:r w:rsidRPr="00AD6C37">
        <w:rPr>
          <w:rFonts w:ascii="Helvetica" w:hAnsi="Helvetica"/>
          <w:sz w:val="20"/>
          <w:szCs w:val="20"/>
        </w:rPr>
        <w:t>A) Simulated datasets were generated to consist of four types of variables: correlated &amp; discriminatory (</w:t>
      </w:r>
      <w:proofErr w:type="spellStart"/>
      <w:r w:rsidRPr="00AD6C37">
        <w:rPr>
          <w:rFonts w:ascii="Helvetica" w:hAnsi="Helvetica"/>
          <w:sz w:val="20"/>
          <w:szCs w:val="20"/>
        </w:rPr>
        <w:t>corDis</w:t>
      </w:r>
      <w:proofErr w:type="spellEnd"/>
      <w:r w:rsidRPr="00AD6C37">
        <w:rPr>
          <w:rFonts w:ascii="Helvetica" w:hAnsi="Helvetica"/>
          <w:sz w:val="20"/>
          <w:szCs w:val="20"/>
        </w:rPr>
        <w:t>); uncorrelated &amp; discriminatory (</w:t>
      </w:r>
      <w:proofErr w:type="spellStart"/>
      <w:r w:rsidRPr="00AD6C37">
        <w:rPr>
          <w:rFonts w:ascii="Helvetica" w:hAnsi="Helvetica"/>
          <w:sz w:val="20"/>
          <w:szCs w:val="20"/>
        </w:rPr>
        <w:t>unCorDis</w:t>
      </w:r>
      <w:proofErr w:type="spellEnd"/>
      <w:r w:rsidRPr="00AD6C37">
        <w:rPr>
          <w:rFonts w:ascii="Helvetica" w:hAnsi="Helvetica"/>
          <w:sz w:val="20"/>
          <w:szCs w:val="20"/>
        </w:rPr>
        <w:t>); correlated &amp; nondiscriminatory (</w:t>
      </w:r>
      <w:proofErr w:type="spellStart"/>
      <w:r w:rsidRPr="00AD6C37">
        <w:rPr>
          <w:rFonts w:ascii="Helvetica" w:hAnsi="Helvetica"/>
          <w:sz w:val="20"/>
          <w:szCs w:val="20"/>
        </w:rPr>
        <w:t>corNonDis</w:t>
      </w:r>
      <w:proofErr w:type="spellEnd"/>
      <w:r w:rsidRPr="00AD6C37">
        <w:rPr>
          <w:rFonts w:ascii="Helvetica" w:hAnsi="Helvetica"/>
          <w:sz w:val="20"/>
          <w:szCs w:val="20"/>
        </w:rPr>
        <w:t>) and uncorrelated &amp; nondiscriminatory (</w:t>
      </w:r>
      <w:proofErr w:type="spellStart"/>
      <w:r w:rsidRPr="00AD6C37">
        <w:rPr>
          <w:rFonts w:ascii="Helvetica" w:hAnsi="Helvetica"/>
          <w:sz w:val="20"/>
          <w:szCs w:val="20"/>
        </w:rPr>
        <w:t>unCorNonDis</w:t>
      </w:r>
      <w:proofErr w:type="spellEnd"/>
      <w:r w:rsidRPr="00AD6C37">
        <w:rPr>
          <w:rFonts w:ascii="Helvetica" w:hAnsi="Helvetica"/>
          <w:sz w:val="20"/>
          <w:szCs w:val="20"/>
        </w:rPr>
        <w:t>). The covariance between dataset was set to 1. The null or full design matrix was used to generate two different DIABLO models (</w:t>
      </w:r>
      <w:proofErr w:type="spellStart"/>
      <w:r w:rsidRPr="00AD6C37">
        <w:rPr>
          <w:rFonts w:ascii="Helvetica" w:hAnsi="Helvetica"/>
          <w:sz w:val="20"/>
          <w:szCs w:val="20"/>
        </w:rPr>
        <w:t>DIABLO_Null</w:t>
      </w:r>
      <w:proofErr w:type="spellEnd"/>
      <w:r w:rsidRPr="00AD6C37">
        <w:rPr>
          <w:rFonts w:ascii="Helvetica" w:hAnsi="Helvetica"/>
          <w:sz w:val="20"/>
          <w:szCs w:val="20"/>
        </w:rPr>
        <w:t xml:space="preserve"> and </w:t>
      </w:r>
      <w:proofErr w:type="spellStart"/>
      <w:r w:rsidRPr="00AD6C37">
        <w:rPr>
          <w:rFonts w:ascii="Helvetica" w:hAnsi="Helvetica"/>
          <w:sz w:val="20"/>
          <w:szCs w:val="20"/>
        </w:rPr>
        <w:t>DIABLO_Full</w:t>
      </w:r>
      <w:proofErr w:type="spellEnd"/>
      <w:r w:rsidRPr="00AD6C37">
        <w:rPr>
          <w:rFonts w:ascii="Helvetica" w:hAnsi="Helvetica"/>
          <w:sz w:val="20"/>
          <w:szCs w:val="20"/>
        </w:rPr>
        <w:t xml:space="preserve">). B) left: Classification error rates (10-fold cross-validation averaged over 20 simulations). Dashed line indicates a random performance (error rate = 50%). All methods perform similarly when the fold-change (FC) was zero (first row). All methods performed similarly when the FC=2, that is, the fold-change was greater than the noise and covariance levels. When FC=1, </w:t>
      </w:r>
      <w:proofErr w:type="spellStart"/>
      <w:r w:rsidRPr="00AD6C37">
        <w:rPr>
          <w:rFonts w:ascii="Helvetica" w:hAnsi="Helvetica"/>
          <w:sz w:val="20"/>
          <w:szCs w:val="20"/>
        </w:rPr>
        <w:t>DIABLO_Full</w:t>
      </w:r>
      <w:proofErr w:type="spellEnd"/>
      <w:r w:rsidRPr="00AD6C37">
        <w:rPr>
          <w:rFonts w:ascii="Helvetica" w:hAnsi="Helvetica"/>
          <w:sz w:val="20"/>
          <w:szCs w:val="20"/>
        </w:rPr>
        <w:t xml:space="preserve"> had a higher error rate compared to the other methods for noise levels less than 1. right: At lower fold-change levels, </w:t>
      </w:r>
      <w:proofErr w:type="spellStart"/>
      <w:r w:rsidRPr="00AD6C37">
        <w:rPr>
          <w:rFonts w:ascii="Helvetica" w:hAnsi="Helvetica"/>
          <w:sz w:val="20"/>
          <w:szCs w:val="20"/>
        </w:rPr>
        <w:t>DIABLO_Full</w:t>
      </w:r>
      <w:proofErr w:type="spellEnd"/>
      <w:r w:rsidRPr="00AD6C37">
        <w:rPr>
          <w:rFonts w:ascii="Helvetica" w:hAnsi="Helvetica"/>
          <w:sz w:val="20"/>
          <w:szCs w:val="20"/>
        </w:rPr>
        <w:t xml:space="preserve"> selected correlated variables (red and green), however, when the fold-change was greater than the noise and covariance levels (FC=2), all methods selected all predictive variables (red, blue).</w:t>
      </w:r>
    </w:p>
    <w:bookmarkEnd w:id="176"/>
    <w:p w14:paraId="61D45694" w14:textId="77777777" w:rsidR="00CA588E" w:rsidRPr="00AD6C37" w:rsidRDefault="00CA588E" w:rsidP="000071FA">
      <w:pPr>
        <w:rPr>
          <w:rFonts w:ascii="Helvetica" w:eastAsia="Times New Roman" w:hAnsi="Helvetica"/>
          <w:color w:val="7F7F7F" w:themeColor="text1" w:themeTint="80"/>
          <w:sz w:val="20"/>
          <w:szCs w:val="20"/>
        </w:rPr>
      </w:pPr>
    </w:p>
    <w:p w14:paraId="5A8E2D3D" w14:textId="61B74B30" w:rsidR="000071FA" w:rsidRPr="00AD6C37" w:rsidRDefault="000071FA" w:rsidP="000071FA">
      <w:pPr>
        <w:rPr>
          <w:rFonts w:ascii="Helvetica" w:eastAsia="Times New Roman" w:hAnsi="Helvetica"/>
          <w:color w:val="A6A6A6" w:themeColor="background1" w:themeShade="A6"/>
          <w:sz w:val="20"/>
          <w:szCs w:val="20"/>
        </w:rPr>
      </w:pPr>
      <w:r w:rsidRPr="00AD6C37">
        <w:rPr>
          <w:rFonts w:ascii="Helvetica" w:eastAsia="Times New Roman" w:hAnsi="Helvetica"/>
          <w:color w:val="7F7F7F" w:themeColor="text1" w:themeTint="80"/>
          <w:sz w:val="20"/>
          <w:szCs w:val="20"/>
        </w:rPr>
        <w:t>In addition, it would also be good to see a method comparison in terms of classification performance on real data (e.g. on the benchmark data sets by Wang et al 2014) using independent test sets. </w:t>
      </w:r>
    </w:p>
    <w:p w14:paraId="291CC990" w14:textId="77777777" w:rsidR="000071FA" w:rsidRPr="00AD6C37" w:rsidRDefault="000071FA" w:rsidP="000071FA">
      <w:pPr>
        <w:rPr>
          <w:rFonts w:ascii="Helvetica" w:eastAsia="Times New Roman" w:hAnsi="Helvetica"/>
          <w:color w:val="000000"/>
          <w:sz w:val="20"/>
          <w:szCs w:val="20"/>
        </w:rPr>
      </w:pPr>
    </w:p>
    <w:p w14:paraId="506D7240" w14:textId="77777777" w:rsidR="000071FA" w:rsidRPr="00AD6C37" w:rsidRDefault="000071FA" w:rsidP="000071FA">
      <w:pPr>
        <w:rPr>
          <w:rFonts w:ascii="Helvetica" w:eastAsia="Times New Roman" w:hAnsi="Helvetica"/>
          <w:color w:val="000000"/>
          <w:sz w:val="20"/>
          <w:szCs w:val="20"/>
        </w:rPr>
      </w:pPr>
      <w:r w:rsidRPr="00AD6C37">
        <w:rPr>
          <w:rFonts w:ascii="Helvetica" w:eastAsia="Times New Roman" w:hAnsi="Helvetica"/>
          <w:color w:val="000000"/>
          <w:sz w:val="20"/>
          <w:szCs w:val="20"/>
        </w:rPr>
        <w:t xml:space="preserve">The purpose of the benchmarking analyses was to compare the types of variables selected across different datasets and integrative methods. However, since the methods differed with respect to variable </w:t>
      </w:r>
      <w:r w:rsidRPr="00AD6C37">
        <w:rPr>
          <w:rFonts w:ascii="Helvetica" w:eastAsia="Times New Roman" w:hAnsi="Helvetica"/>
          <w:color w:val="000000"/>
          <w:sz w:val="20"/>
          <w:szCs w:val="20"/>
        </w:rPr>
        <w:lastRenderedPageBreak/>
        <w:t>selection, and level of supervision and cohorts lacked independent test datasets, a comparison with respect classification performance was neglected. Instead in the revised analyses we have performed internal validation to assess for consistency within the phenotypic groups in the benchmarking experiments. As for the classification performance comparison, the only multi-omics datasets we could find with independent test sets was the breast cancer data with 370 samples in the training datasets (mRNA, miRNA, CpGs and Proteins) and 610 samples in the test datasets (mRNA, miRNA, and CpGs) used in one of our case studies. Given the limitation of the Concatenation scheme, that is, all variables must be present in the both the training and test datasets, we removed the proteins dataset for this comparative analysis.</w:t>
      </w:r>
    </w:p>
    <w:p w14:paraId="11C4F265" w14:textId="77777777" w:rsidR="000071FA" w:rsidRPr="00AD6C37" w:rsidRDefault="000071FA" w:rsidP="000071FA">
      <w:pPr>
        <w:rPr>
          <w:rFonts w:ascii="Helvetica" w:eastAsia="Times New Roman" w:hAnsi="Helvetica"/>
          <w:color w:val="000000"/>
          <w:sz w:val="20"/>
          <w:szCs w:val="20"/>
        </w:rPr>
      </w:pPr>
    </w:p>
    <w:p w14:paraId="4B93CACE" w14:textId="77777777" w:rsidR="000071FA" w:rsidRPr="00AD6C37" w:rsidRDefault="000071FA" w:rsidP="000071FA">
      <w:pPr>
        <w:numPr>
          <w:ilvl w:val="0"/>
          <w:numId w:val="4"/>
        </w:numPr>
        <w:rPr>
          <w:rFonts w:ascii="Helvetica" w:eastAsia="Times New Roman" w:hAnsi="Helvetica"/>
          <w:color w:val="000000"/>
          <w:sz w:val="20"/>
          <w:szCs w:val="20"/>
        </w:rPr>
      </w:pPr>
      <w:r w:rsidRPr="00AD6C37">
        <w:rPr>
          <w:rFonts w:ascii="Helvetica" w:eastAsia="Times New Roman" w:hAnsi="Helvetica"/>
          <w:color w:val="000000"/>
          <w:sz w:val="20"/>
          <w:szCs w:val="20"/>
        </w:rPr>
        <w:t>Internal validation using benchmarking experiments</w:t>
      </w:r>
    </w:p>
    <w:p w14:paraId="7FD830ED" w14:textId="77777777" w:rsidR="000071FA" w:rsidRPr="00AD6C37" w:rsidRDefault="000071FA" w:rsidP="000071FA">
      <w:pPr>
        <w:rPr>
          <w:rFonts w:ascii="Helvetica" w:eastAsia="Times New Roman" w:hAnsi="Helvetica"/>
          <w:color w:val="000000"/>
          <w:sz w:val="20"/>
          <w:szCs w:val="20"/>
        </w:rPr>
      </w:pPr>
    </w:p>
    <w:p w14:paraId="23D9EA1D" w14:textId="4728803E" w:rsidR="000071FA" w:rsidRPr="00AD6C37" w:rsidRDefault="000071FA" w:rsidP="000071FA">
      <w:pPr>
        <w:rPr>
          <w:rFonts w:ascii="Helvetica" w:hAnsi="Helvetica"/>
          <w:sz w:val="20"/>
          <w:szCs w:val="20"/>
        </w:rPr>
      </w:pPr>
      <w:r w:rsidRPr="00AD6C37">
        <w:rPr>
          <w:rFonts w:ascii="Helvetica" w:eastAsia="Times New Roman" w:hAnsi="Helvetica"/>
          <w:color w:val="000000"/>
          <w:sz w:val="20"/>
          <w:szCs w:val="20"/>
        </w:rPr>
        <w:t xml:space="preserve">Since all integrative methods that have been included in the benchmarking experiments are component-based methods, the first two principal components were used to compute the average silhouette coefficient per dataset, per group for all methods (see figure below). Briefly, the silhouette for each datum </w:t>
      </w:r>
      <w:proofErr w:type="spellStart"/>
      <w:r w:rsidRPr="00AD6C37">
        <w:rPr>
          <w:rFonts w:ascii="Helvetica" w:eastAsia="Times New Roman" w:hAnsi="Helvetica"/>
          <w:i/>
          <w:color w:val="000000"/>
          <w:sz w:val="20"/>
          <w:szCs w:val="20"/>
        </w:rPr>
        <w:t>i</w:t>
      </w:r>
      <w:proofErr w:type="spellEnd"/>
      <w:r w:rsidRPr="00AD6C37">
        <w:rPr>
          <w:rFonts w:ascii="Helvetica" w:eastAsia="Times New Roman" w:hAnsi="Helvetica"/>
          <w:color w:val="000000"/>
          <w:sz w:val="20"/>
          <w:szCs w:val="20"/>
        </w:rPr>
        <w:t>, is computed as the normalized difference between two average distances (</w:t>
      </w:r>
      <w:proofErr w:type="spellStart"/>
      <w:r w:rsidRPr="00AD6C37">
        <w:rPr>
          <w:rFonts w:ascii="Helvetica" w:eastAsia="Times New Roman" w:hAnsi="Helvetica"/>
          <w:i/>
          <w:color w:val="000000"/>
          <w:sz w:val="20"/>
          <w:szCs w:val="20"/>
        </w:rPr>
        <w:t>a</w:t>
      </w:r>
      <w:r w:rsidRPr="00AD6C37">
        <w:rPr>
          <w:rFonts w:ascii="Helvetica" w:eastAsia="Times New Roman" w:hAnsi="Helvetica"/>
          <w:i/>
          <w:color w:val="000000"/>
          <w:sz w:val="20"/>
          <w:szCs w:val="20"/>
          <w:vertAlign w:val="subscript"/>
        </w:rPr>
        <w:t>i</w:t>
      </w:r>
      <w:proofErr w:type="spellEnd"/>
      <w:r w:rsidRPr="00AD6C37">
        <w:rPr>
          <w:rFonts w:ascii="Helvetica" w:eastAsia="Times New Roman" w:hAnsi="Helvetica"/>
          <w:color w:val="000000"/>
          <w:sz w:val="20"/>
          <w:szCs w:val="20"/>
          <w:vertAlign w:val="subscript"/>
        </w:rPr>
        <w:t xml:space="preserve"> </w:t>
      </w:r>
      <w:r w:rsidRPr="00AD6C37">
        <w:rPr>
          <w:rFonts w:ascii="Helvetica" w:eastAsia="Times New Roman" w:hAnsi="Helvetica"/>
          <w:color w:val="000000"/>
          <w:sz w:val="20"/>
          <w:szCs w:val="20"/>
        </w:rPr>
        <w:t xml:space="preserve">and </w:t>
      </w:r>
      <w:r w:rsidRPr="00AD6C37">
        <w:rPr>
          <w:rFonts w:ascii="Helvetica" w:eastAsia="Times New Roman" w:hAnsi="Helvetica"/>
          <w:i/>
          <w:color w:val="000000"/>
          <w:sz w:val="20"/>
          <w:szCs w:val="20"/>
        </w:rPr>
        <w:t>b</w:t>
      </w:r>
      <w:r w:rsidRPr="00AD6C37">
        <w:rPr>
          <w:rFonts w:ascii="Helvetica" w:eastAsia="Times New Roman" w:hAnsi="Helvetica"/>
          <w:i/>
          <w:color w:val="000000"/>
          <w:sz w:val="20"/>
          <w:szCs w:val="20"/>
          <w:vertAlign w:val="subscript"/>
        </w:rPr>
        <w:t>i</w:t>
      </w:r>
      <w:r w:rsidRPr="00AD6C37">
        <w:rPr>
          <w:rFonts w:ascii="Helvetica" w:eastAsia="Times New Roman" w:hAnsi="Helvetica"/>
          <w:color w:val="000000"/>
          <w:sz w:val="20"/>
          <w:szCs w:val="20"/>
        </w:rPr>
        <w:t xml:space="preserve">), where </w:t>
      </w:r>
      <w:proofErr w:type="spellStart"/>
      <w:r w:rsidRPr="00AD6C37">
        <w:rPr>
          <w:rFonts w:ascii="Helvetica" w:eastAsia="Times New Roman" w:hAnsi="Helvetica"/>
          <w:i/>
          <w:color w:val="000000"/>
          <w:sz w:val="20"/>
          <w:szCs w:val="20"/>
        </w:rPr>
        <w:t>a</w:t>
      </w:r>
      <w:r w:rsidRPr="00AD6C37">
        <w:rPr>
          <w:rFonts w:ascii="Helvetica" w:eastAsia="Times New Roman" w:hAnsi="Helvetica"/>
          <w:i/>
          <w:color w:val="000000"/>
          <w:sz w:val="20"/>
          <w:szCs w:val="20"/>
          <w:vertAlign w:val="subscript"/>
        </w:rPr>
        <w:t>i</w:t>
      </w:r>
      <w:proofErr w:type="spellEnd"/>
      <w:r w:rsidRPr="00AD6C37">
        <w:rPr>
          <w:rFonts w:ascii="Helvetica" w:eastAsia="Times New Roman" w:hAnsi="Helvetica"/>
          <w:color w:val="000000"/>
          <w:sz w:val="20"/>
          <w:szCs w:val="20"/>
        </w:rPr>
        <w:t xml:space="preserve"> is the average distance between </w:t>
      </w:r>
      <w:proofErr w:type="spellStart"/>
      <w:r w:rsidRPr="00AD6C37">
        <w:rPr>
          <w:rFonts w:ascii="Helvetica" w:eastAsia="Times New Roman" w:hAnsi="Helvetica"/>
          <w:i/>
          <w:color w:val="000000"/>
          <w:sz w:val="20"/>
          <w:szCs w:val="20"/>
        </w:rPr>
        <w:t>i</w:t>
      </w:r>
      <w:proofErr w:type="spellEnd"/>
      <w:r w:rsidRPr="00AD6C37">
        <w:rPr>
          <w:rFonts w:ascii="Helvetica" w:eastAsia="Times New Roman" w:hAnsi="Helvetica"/>
          <w:color w:val="000000"/>
          <w:sz w:val="20"/>
          <w:szCs w:val="20"/>
        </w:rPr>
        <w:t xml:space="preserve"> and all points within its own cluster and </w:t>
      </w:r>
      <w:r w:rsidRPr="00AD6C37">
        <w:rPr>
          <w:rFonts w:ascii="Helvetica" w:eastAsia="Times New Roman" w:hAnsi="Helvetica"/>
          <w:i/>
          <w:color w:val="000000"/>
          <w:sz w:val="20"/>
          <w:szCs w:val="20"/>
        </w:rPr>
        <w:t>bi</w:t>
      </w:r>
      <w:r w:rsidRPr="00AD6C37">
        <w:rPr>
          <w:rFonts w:ascii="Helvetica" w:eastAsia="Times New Roman" w:hAnsi="Helvetica"/>
          <w:color w:val="000000"/>
          <w:sz w:val="20"/>
          <w:szCs w:val="20"/>
        </w:rPr>
        <w:t xml:space="preserve"> is the average distance between </w:t>
      </w:r>
      <w:proofErr w:type="spellStart"/>
      <w:r w:rsidRPr="00AD6C37">
        <w:rPr>
          <w:rFonts w:ascii="Helvetica" w:eastAsia="Times New Roman" w:hAnsi="Helvetica"/>
          <w:i/>
          <w:color w:val="000000"/>
          <w:sz w:val="20"/>
          <w:szCs w:val="20"/>
        </w:rPr>
        <w:t>i</w:t>
      </w:r>
      <w:proofErr w:type="spellEnd"/>
      <w:r w:rsidRPr="00AD6C37">
        <w:rPr>
          <w:rFonts w:ascii="Helvetica" w:eastAsia="Times New Roman" w:hAnsi="Helvetica"/>
          <w:color w:val="000000"/>
          <w:sz w:val="20"/>
          <w:szCs w:val="20"/>
        </w:rPr>
        <w:t xml:space="preserve"> and all points that are not in its cluster (</w:t>
      </w:r>
      <m:oMath>
        <m:r>
          <w:ins w:id="177" w:author="Amrit" w:date="2018-10-10T17:45:00Z">
            <w:rPr>
              <w:rFonts w:ascii="Cambria Math" w:hAnsi="Cambria Math"/>
              <w:sz w:val="20"/>
              <w:szCs w:val="20"/>
            </w:rPr>
            <m:t>s</m:t>
          </w:ins>
        </m:r>
        <m:d>
          <m:dPr>
            <m:ctrlPr>
              <w:ins w:id="178" w:author="Amrit" w:date="2018-10-10T17:45:00Z">
                <w:rPr>
                  <w:rFonts w:ascii="Cambria Math" w:hAnsi="Cambria Math"/>
                  <w:i/>
                  <w:sz w:val="20"/>
                  <w:szCs w:val="20"/>
                </w:rPr>
              </w:ins>
            </m:ctrlPr>
          </m:dPr>
          <m:e>
            <m:r>
              <w:ins w:id="179" w:author="Amrit" w:date="2018-10-10T17:45:00Z">
                <w:rPr>
                  <w:rFonts w:ascii="Cambria Math" w:hAnsi="Cambria Math"/>
                  <w:sz w:val="20"/>
                  <w:szCs w:val="20"/>
                </w:rPr>
                <m:t>i</m:t>
              </w:ins>
            </m:r>
          </m:e>
        </m:d>
        <m:r>
          <w:ins w:id="180" w:author="Amrit" w:date="2018-10-10T17:45:00Z">
            <w:rPr>
              <w:rFonts w:ascii="Cambria Math" w:hAnsi="Cambria Math"/>
              <w:sz w:val="20"/>
              <w:szCs w:val="20"/>
            </w:rPr>
            <m:t>=</m:t>
          </w:ins>
        </m:r>
        <m:f>
          <m:fPr>
            <m:ctrlPr>
              <w:ins w:id="181" w:author="Amrit" w:date="2018-10-10T17:45:00Z">
                <w:rPr>
                  <w:rFonts w:ascii="Cambria Math" w:hAnsi="Cambria Math"/>
                  <w:i/>
                  <w:sz w:val="20"/>
                  <w:szCs w:val="20"/>
                </w:rPr>
              </w:ins>
            </m:ctrlPr>
          </m:fPr>
          <m:num>
            <m:r>
              <w:ins w:id="182" w:author="Amrit" w:date="2018-10-10T17:45:00Z">
                <w:rPr>
                  <w:rFonts w:ascii="Cambria Math" w:hAnsi="Cambria Math"/>
                  <w:sz w:val="20"/>
                  <w:szCs w:val="20"/>
                </w:rPr>
                <m:t>b</m:t>
              </w:ins>
            </m:r>
            <m:d>
              <m:dPr>
                <m:ctrlPr>
                  <w:ins w:id="183" w:author="Amrit" w:date="2018-10-10T17:45:00Z">
                    <w:rPr>
                      <w:rFonts w:ascii="Cambria Math" w:hAnsi="Cambria Math"/>
                      <w:i/>
                      <w:sz w:val="20"/>
                      <w:szCs w:val="20"/>
                    </w:rPr>
                  </w:ins>
                </m:ctrlPr>
              </m:dPr>
              <m:e>
                <m:r>
                  <w:ins w:id="184" w:author="Amrit" w:date="2018-10-10T17:45:00Z">
                    <w:rPr>
                      <w:rFonts w:ascii="Cambria Math" w:hAnsi="Cambria Math"/>
                      <w:sz w:val="20"/>
                      <w:szCs w:val="20"/>
                    </w:rPr>
                    <m:t>i</m:t>
                  </w:ins>
                </m:r>
              </m:e>
            </m:d>
            <m:r>
              <w:ins w:id="185" w:author="Amrit" w:date="2018-10-10T17:45:00Z">
                <w:rPr>
                  <w:rFonts w:ascii="Cambria Math" w:hAnsi="Cambria Math"/>
                  <w:sz w:val="20"/>
                  <w:szCs w:val="20"/>
                </w:rPr>
                <m:t>-a(i)</m:t>
              </w:ins>
            </m:r>
          </m:num>
          <m:den>
            <m:r>
              <w:ins w:id="186" w:author="Amrit" w:date="2018-10-10T17:45:00Z">
                <m:rPr>
                  <m:sty m:val="p"/>
                </m:rPr>
                <w:rPr>
                  <w:rFonts w:ascii="Cambria Math" w:hAnsi="Cambria Math"/>
                  <w:sz w:val="20"/>
                  <w:szCs w:val="20"/>
                </w:rPr>
                <m:t>max⁡</m:t>
              </w:ins>
            </m:r>
            <m:r>
              <w:ins w:id="187" w:author="Amrit" w:date="2018-10-10T17:45:00Z">
                <w:rPr>
                  <w:rFonts w:ascii="Cambria Math" w:hAnsi="Cambria Math"/>
                  <w:sz w:val="20"/>
                  <w:szCs w:val="20"/>
                </w:rPr>
                <m:t>{a</m:t>
              </w:ins>
            </m:r>
            <m:d>
              <m:dPr>
                <m:ctrlPr>
                  <w:ins w:id="188" w:author="Amrit" w:date="2018-10-10T17:45:00Z">
                    <w:rPr>
                      <w:rFonts w:ascii="Cambria Math" w:hAnsi="Cambria Math"/>
                      <w:i/>
                      <w:sz w:val="20"/>
                      <w:szCs w:val="20"/>
                    </w:rPr>
                  </w:ins>
                </m:ctrlPr>
              </m:dPr>
              <m:e>
                <m:r>
                  <w:ins w:id="189" w:author="Amrit" w:date="2018-10-10T17:45:00Z">
                    <w:rPr>
                      <w:rFonts w:ascii="Cambria Math" w:hAnsi="Cambria Math"/>
                      <w:sz w:val="20"/>
                      <w:szCs w:val="20"/>
                    </w:rPr>
                    <m:t>i</m:t>
                  </w:ins>
                </m:r>
              </m:e>
            </m:d>
            <m:r>
              <w:ins w:id="190" w:author="Amrit" w:date="2018-10-10T17:45:00Z">
                <w:rPr>
                  <w:rFonts w:ascii="Cambria Math" w:hAnsi="Cambria Math"/>
                  <w:sz w:val="20"/>
                  <w:szCs w:val="20"/>
                </w:rPr>
                <m:t>, b(i)}</m:t>
              </w:ins>
            </m:r>
          </m:den>
        </m:f>
      </m:oMath>
      <w:r w:rsidRPr="00AD6C37">
        <w:rPr>
          <w:rFonts w:ascii="Helvetica" w:eastAsia="Times New Roman" w:hAnsi="Helvetica"/>
          <w:color w:val="000000"/>
          <w:sz w:val="20"/>
          <w:szCs w:val="20"/>
        </w:rPr>
        <w:t xml:space="preserve">). The silhouette ranges from -1 to 1, 1 being a strong indicator of cluster membership and -1 being a weak indicator of cluster membership. As can be observed from the figure below, unsurprisingly, the supervised methods show stronger silhouette coefficients than unsupervised methods. This is because the principal components are associated with the phenotype of interest. </w:t>
      </w:r>
      <w:proofErr w:type="spellStart"/>
      <w:r w:rsidRPr="00AD6C37">
        <w:rPr>
          <w:rFonts w:ascii="Helvetica" w:eastAsia="Times New Roman" w:hAnsi="Helvetica"/>
          <w:color w:val="000000"/>
          <w:sz w:val="20"/>
          <w:szCs w:val="20"/>
        </w:rPr>
        <w:t>DIABLO_Null</w:t>
      </w:r>
      <w:proofErr w:type="spellEnd"/>
      <w:r w:rsidRPr="00AD6C37">
        <w:rPr>
          <w:rFonts w:ascii="Helvetica" w:eastAsia="Times New Roman" w:hAnsi="Helvetica"/>
          <w:color w:val="000000"/>
          <w:sz w:val="20"/>
          <w:szCs w:val="20"/>
        </w:rPr>
        <w:t xml:space="preserve"> consistently out-performed the methods with a higher average silhouette coefficient with respect to both phenotypic groups (high and low survival). The silhouette coefficients for the other methods </w:t>
      </w:r>
      <w:r w:rsidR="0026708F">
        <w:rPr>
          <w:rFonts w:ascii="Helvetica" w:eastAsia="Times New Roman" w:hAnsi="Helvetica"/>
          <w:color w:val="000000"/>
          <w:sz w:val="20"/>
          <w:szCs w:val="20"/>
        </w:rPr>
        <w:t>were</w:t>
      </w:r>
      <w:r w:rsidRPr="00AD6C37">
        <w:rPr>
          <w:rFonts w:ascii="Helvetica" w:eastAsia="Times New Roman" w:hAnsi="Helvetica"/>
          <w:color w:val="000000"/>
          <w:sz w:val="20"/>
          <w:szCs w:val="20"/>
        </w:rPr>
        <w:t xml:space="preserve"> variable, however, whether this translates to a lower predictive performance in independent test data remains to be observed.</w:t>
      </w:r>
    </w:p>
    <w:p w14:paraId="79F7114E" w14:textId="77777777" w:rsidR="000071FA" w:rsidRPr="00AD6C37" w:rsidRDefault="000071FA" w:rsidP="000071FA">
      <w:pPr>
        <w:rPr>
          <w:rFonts w:ascii="Helvetica" w:eastAsia="Times New Roman" w:hAnsi="Helvetica"/>
          <w:color w:val="000000"/>
          <w:sz w:val="20"/>
          <w:szCs w:val="20"/>
        </w:rPr>
      </w:pPr>
    </w:p>
    <w:p w14:paraId="165FD513" w14:textId="77777777" w:rsidR="000071FA" w:rsidRPr="00AD6C37" w:rsidRDefault="000071FA" w:rsidP="000071FA">
      <w:pPr>
        <w:rPr>
          <w:rFonts w:ascii="Helvetica" w:eastAsia="Times New Roman" w:hAnsi="Helvetica"/>
          <w:color w:val="000000"/>
          <w:sz w:val="20"/>
          <w:szCs w:val="20"/>
        </w:rPr>
      </w:pPr>
    </w:p>
    <w:p w14:paraId="757DF791" w14:textId="77777777" w:rsidR="000071FA" w:rsidRPr="00AD6C37" w:rsidRDefault="000071FA" w:rsidP="000071FA">
      <w:pPr>
        <w:rPr>
          <w:rFonts w:ascii="Helvetica" w:eastAsia="Times New Roman" w:hAnsi="Helvetica"/>
          <w:color w:val="000000"/>
          <w:sz w:val="20"/>
          <w:szCs w:val="20"/>
        </w:rPr>
      </w:pPr>
    </w:p>
    <w:p w14:paraId="7C8F6252" w14:textId="77777777" w:rsidR="000071FA" w:rsidRPr="00AD6C37" w:rsidRDefault="000071FA" w:rsidP="000071FA">
      <w:pPr>
        <w:rPr>
          <w:rFonts w:ascii="Helvetica" w:eastAsia="Times New Roman" w:hAnsi="Helvetica"/>
          <w:color w:val="000000"/>
          <w:sz w:val="20"/>
          <w:szCs w:val="20"/>
        </w:rPr>
      </w:pPr>
      <w:r w:rsidRPr="00AD6C37">
        <w:rPr>
          <w:rFonts w:ascii="Helvetica" w:eastAsia="Times New Roman" w:hAnsi="Helvetica"/>
          <w:noProof/>
          <w:color w:val="000000"/>
          <w:sz w:val="20"/>
          <w:szCs w:val="20"/>
        </w:rPr>
        <w:drawing>
          <wp:inline distT="0" distB="0" distL="0" distR="0" wp14:anchorId="0F722602" wp14:editId="2928D087">
            <wp:extent cx="5924550" cy="2228850"/>
            <wp:effectExtent l="0" t="0" r="0" b="6350"/>
            <wp:docPr id="2"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24550" cy="2228850"/>
                    </a:xfrm>
                    <a:prstGeom prst="rect">
                      <a:avLst/>
                    </a:prstGeom>
                    <a:noFill/>
                    <a:ln>
                      <a:noFill/>
                    </a:ln>
                  </pic:spPr>
                </pic:pic>
              </a:graphicData>
            </a:graphic>
          </wp:inline>
        </w:drawing>
      </w:r>
    </w:p>
    <w:p w14:paraId="23BBCC51" w14:textId="77777777" w:rsidR="000071FA" w:rsidRPr="00AD6C37" w:rsidRDefault="000071FA" w:rsidP="000071FA">
      <w:pPr>
        <w:rPr>
          <w:rFonts w:ascii="Helvetica" w:eastAsia="Times New Roman" w:hAnsi="Helvetica"/>
          <w:color w:val="000000"/>
          <w:sz w:val="20"/>
          <w:szCs w:val="20"/>
        </w:rPr>
      </w:pPr>
    </w:p>
    <w:p w14:paraId="6753A3DE" w14:textId="46E92E3B" w:rsidR="000071FA" w:rsidRPr="00AD6C37" w:rsidRDefault="000071FA" w:rsidP="000071FA">
      <w:pPr>
        <w:numPr>
          <w:ilvl w:val="0"/>
          <w:numId w:val="4"/>
        </w:numPr>
        <w:rPr>
          <w:rFonts w:ascii="Helvetica" w:eastAsia="Times New Roman" w:hAnsi="Helvetica"/>
          <w:color w:val="000000"/>
          <w:sz w:val="20"/>
          <w:szCs w:val="20"/>
        </w:rPr>
      </w:pPr>
      <w:r w:rsidRPr="00AD6C37">
        <w:rPr>
          <w:rFonts w:ascii="Helvetica" w:eastAsia="Times New Roman" w:hAnsi="Helvetica"/>
          <w:color w:val="000000"/>
          <w:sz w:val="20"/>
          <w:szCs w:val="20"/>
        </w:rPr>
        <w:t>Classification performance comparison: Breast Cancer PAM50 subtypes.</w:t>
      </w:r>
    </w:p>
    <w:p w14:paraId="0EC26A0F" w14:textId="77777777" w:rsidR="000071FA" w:rsidRPr="00AD6C37" w:rsidRDefault="000071FA" w:rsidP="000071FA">
      <w:pPr>
        <w:rPr>
          <w:rFonts w:ascii="Helvetica" w:eastAsia="Times New Roman" w:hAnsi="Helvetica"/>
          <w:color w:val="000000"/>
          <w:sz w:val="20"/>
          <w:szCs w:val="20"/>
        </w:rPr>
      </w:pPr>
    </w:p>
    <w:tbl>
      <w:tblPr>
        <w:tblStyle w:val="ListTable3-Accent3"/>
        <w:tblW w:w="9576" w:type="dxa"/>
        <w:tblLayout w:type="fixed"/>
        <w:tblLook w:val="04A0" w:firstRow="1" w:lastRow="0" w:firstColumn="1" w:lastColumn="0" w:noHBand="0" w:noVBand="1"/>
      </w:tblPr>
      <w:tblGrid>
        <w:gridCol w:w="1549"/>
        <w:gridCol w:w="1443"/>
        <w:gridCol w:w="1117"/>
        <w:gridCol w:w="2803"/>
        <w:gridCol w:w="2664"/>
      </w:tblGrid>
      <w:tr w:rsidR="000071FA" w:rsidRPr="00AD6C37" w14:paraId="5DC0DA65" w14:textId="77777777" w:rsidTr="00165134">
        <w:trPr>
          <w:cnfStyle w:val="100000000000" w:firstRow="1" w:lastRow="0" w:firstColumn="0" w:lastColumn="0" w:oddVBand="0" w:evenVBand="0" w:oddHBand="0" w:evenHBand="0" w:firstRowFirstColumn="0" w:firstRowLastColumn="0" w:lastRowFirstColumn="0" w:lastRowLastColumn="0"/>
          <w:trHeight w:val="349"/>
        </w:trPr>
        <w:tc>
          <w:tcPr>
            <w:cnfStyle w:val="001000000100" w:firstRow="0" w:lastRow="0" w:firstColumn="1" w:lastColumn="0" w:oddVBand="0" w:evenVBand="0" w:oddHBand="0" w:evenHBand="0" w:firstRowFirstColumn="1" w:firstRowLastColumn="0" w:lastRowFirstColumn="0" w:lastRowLastColumn="0"/>
            <w:tcW w:w="1549" w:type="dxa"/>
            <w:tcBorders>
              <w:bottom w:val="single" w:sz="12" w:space="0" w:color="auto"/>
            </w:tcBorders>
            <w:noWrap/>
            <w:hideMark/>
          </w:tcPr>
          <w:p w14:paraId="536B7A8B" w14:textId="77777777" w:rsidR="000071FA" w:rsidRPr="00AD6C37" w:rsidRDefault="000071FA" w:rsidP="00165134">
            <w:pPr>
              <w:jc w:val="center"/>
              <w:rPr>
                <w:rFonts w:ascii="Helvetica" w:eastAsia="Times New Roman" w:hAnsi="Helvetica"/>
                <w:b w:val="0"/>
                <w:color w:val="000000"/>
              </w:rPr>
            </w:pPr>
            <w:r w:rsidRPr="00AD6C37">
              <w:rPr>
                <w:rFonts w:ascii="Helvetica" w:eastAsia="Times New Roman" w:hAnsi="Helvetica"/>
                <w:b w:val="0"/>
                <w:color w:val="000000"/>
              </w:rPr>
              <w:t>Error</w:t>
            </w:r>
          </w:p>
        </w:tc>
        <w:tc>
          <w:tcPr>
            <w:tcW w:w="1443" w:type="dxa"/>
            <w:tcBorders>
              <w:bottom w:val="single" w:sz="12" w:space="0" w:color="auto"/>
            </w:tcBorders>
            <w:noWrap/>
            <w:hideMark/>
          </w:tcPr>
          <w:p w14:paraId="5D491012" w14:textId="77777777" w:rsidR="000071FA" w:rsidRPr="00AD6C37" w:rsidRDefault="000071FA" w:rsidP="00165134">
            <w:pPr>
              <w:jc w:val="center"/>
              <w:cnfStyle w:val="100000000000" w:firstRow="1" w:lastRow="0" w:firstColumn="0" w:lastColumn="0" w:oddVBand="0" w:evenVBand="0" w:oddHBand="0" w:evenHBand="0" w:firstRowFirstColumn="0" w:firstRowLastColumn="0" w:lastRowFirstColumn="0" w:lastRowLastColumn="0"/>
              <w:rPr>
                <w:rFonts w:ascii="Helvetica" w:eastAsia="Times New Roman" w:hAnsi="Helvetica"/>
                <w:b w:val="0"/>
                <w:color w:val="000000"/>
              </w:rPr>
            </w:pPr>
            <w:r w:rsidRPr="00AD6C37">
              <w:rPr>
                <w:rFonts w:ascii="Helvetica" w:eastAsia="Times New Roman" w:hAnsi="Helvetica"/>
                <w:b w:val="0"/>
                <w:color w:val="000000"/>
              </w:rPr>
              <w:t>SD</w:t>
            </w:r>
          </w:p>
        </w:tc>
        <w:tc>
          <w:tcPr>
            <w:tcW w:w="1117" w:type="dxa"/>
            <w:tcBorders>
              <w:bottom w:val="single" w:sz="12" w:space="0" w:color="auto"/>
            </w:tcBorders>
            <w:noWrap/>
            <w:hideMark/>
          </w:tcPr>
          <w:p w14:paraId="56FA59C1" w14:textId="77777777" w:rsidR="000071FA" w:rsidRPr="00AD6C37" w:rsidRDefault="000071FA" w:rsidP="00165134">
            <w:pPr>
              <w:jc w:val="center"/>
              <w:cnfStyle w:val="100000000000" w:firstRow="1" w:lastRow="0" w:firstColumn="0" w:lastColumn="0" w:oddVBand="0" w:evenVBand="0" w:oddHBand="0" w:evenHBand="0" w:firstRowFirstColumn="0" w:firstRowLastColumn="0" w:lastRowFirstColumn="0" w:lastRowLastColumn="0"/>
              <w:rPr>
                <w:rFonts w:ascii="Helvetica" w:eastAsia="Times New Roman" w:hAnsi="Helvetica"/>
                <w:b w:val="0"/>
                <w:color w:val="000000"/>
              </w:rPr>
            </w:pPr>
            <w:r w:rsidRPr="00AD6C37">
              <w:rPr>
                <w:rFonts w:ascii="Helvetica" w:eastAsia="Times New Roman" w:hAnsi="Helvetica"/>
                <w:b w:val="0"/>
                <w:color w:val="000000"/>
              </w:rPr>
              <w:t>Set</w:t>
            </w:r>
          </w:p>
        </w:tc>
        <w:tc>
          <w:tcPr>
            <w:tcW w:w="2803" w:type="dxa"/>
            <w:tcBorders>
              <w:bottom w:val="single" w:sz="12" w:space="0" w:color="auto"/>
            </w:tcBorders>
            <w:noWrap/>
            <w:hideMark/>
          </w:tcPr>
          <w:p w14:paraId="5D522B6F" w14:textId="77777777" w:rsidR="000071FA" w:rsidRPr="00AD6C37" w:rsidRDefault="000071FA" w:rsidP="00165134">
            <w:pPr>
              <w:jc w:val="center"/>
              <w:cnfStyle w:val="100000000000" w:firstRow="1" w:lastRow="0" w:firstColumn="0" w:lastColumn="0" w:oddVBand="0" w:evenVBand="0" w:oddHBand="0" w:evenHBand="0" w:firstRowFirstColumn="0" w:firstRowLastColumn="0" w:lastRowFirstColumn="0" w:lastRowLastColumn="0"/>
              <w:rPr>
                <w:rFonts w:ascii="Helvetica" w:eastAsia="Times New Roman" w:hAnsi="Helvetica"/>
                <w:b w:val="0"/>
                <w:color w:val="000000"/>
              </w:rPr>
            </w:pPr>
            <w:r w:rsidRPr="00AD6C37">
              <w:rPr>
                <w:rFonts w:ascii="Helvetica" w:eastAsia="Times New Roman" w:hAnsi="Helvetica"/>
                <w:b w:val="0"/>
                <w:color w:val="000000"/>
              </w:rPr>
              <w:t>Model</w:t>
            </w:r>
          </w:p>
        </w:tc>
        <w:tc>
          <w:tcPr>
            <w:tcW w:w="2664" w:type="dxa"/>
            <w:tcBorders>
              <w:bottom w:val="single" w:sz="12" w:space="0" w:color="auto"/>
            </w:tcBorders>
          </w:tcPr>
          <w:p w14:paraId="345937DD" w14:textId="77777777" w:rsidR="000071FA" w:rsidRPr="00AD6C37" w:rsidRDefault="000071FA" w:rsidP="00165134">
            <w:pPr>
              <w:jc w:val="center"/>
              <w:cnfStyle w:val="100000000000" w:firstRow="1" w:lastRow="0" w:firstColumn="0" w:lastColumn="0" w:oddVBand="0" w:evenVBand="0" w:oddHBand="0" w:evenHBand="0" w:firstRowFirstColumn="0" w:firstRowLastColumn="0" w:lastRowFirstColumn="0" w:lastRowLastColumn="0"/>
              <w:rPr>
                <w:rFonts w:ascii="Helvetica" w:eastAsia="Times New Roman" w:hAnsi="Helvetica"/>
                <w:b w:val="0"/>
                <w:color w:val="000000"/>
              </w:rPr>
            </w:pPr>
            <w:r w:rsidRPr="00AD6C37">
              <w:rPr>
                <w:rFonts w:ascii="Helvetica" w:eastAsia="Times New Roman" w:hAnsi="Helvetica"/>
                <w:b w:val="0"/>
                <w:color w:val="000000"/>
              </w:rPr>
              <w:t>Number of variables</w:t>
            </w:r>
          </w:p>
        </w:tc>
      </w:tr>
      <w:tr w:rsidR="000071FA" w:rsidRPr="00AD6C37" w14:paraId="40151366" w14:textId="77777777" w:rsidTr="00165134">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549" w:type="dxa"/>
            <w:tcBorders>
              <w:top w:val="single" w:sz="12" w:space="0" w:color="auto"/>
            </w:tcBorders>
            <w:noWrap/>
            <w:hideMark/>
          </w:tcPr>
          <w:p w14:paraId="4A874EF9" w14:textId="75AED9D8" w:rsidR="000071FA" w:rsidRPr="00AD6C37" w:rsidRDefault="000071FA" w:rsidP="00165134">
            <w:pPr>
              <w:jc w:val="center"/>
              <w:rPr>
                <w:rFonts w:ascii="Helvetica" w:eastAsia="Times New Roman" w:hAnsi="Helvetica"/>
                <w:b w:val="0"/>
                <w:color w:val="000000"/>
              </w:rPr>
            </w:pPr>
            <w:r w:rsidRPr="00AD6C37">
              <w:rPr>
                <w:rFonts w:ascii="Helvetica" w:eastAsia="Times New Roman" w:hAnsi="Helvetica"/>
                <w:b w:val="0"/>
                <w:color w:val="000000"/>
              </w:rPr>
              <w:t>0.</w:t>
            </w:r>
            <w:r w:rsidR="00131B6E" w:rsidRPr="00AD6C37">
              <w:rPr>
                <w:rFonts w:ascii="Helvetica" w:eastAsia="Times New Roman" w:hAnsi="Helvetica"/>
                <w:b w:val="0"/>
                <w:color w:val="000000"/>
              </w:rPr>
              <w:t>21</w:t>
            </w:r>
          </w:p>
        </w:tc>
        <w:tc>
          <w:tcPr>
            <w:tcW w:w="1443" w:type="dxa"/>
            <w:tcBorders>
              <w:top w:val="single" w:sz="12" w:space="0" w:color="auto"/>
            </w:tcBorders>
            <w:noWrap/>
            <w:hideMark/>
          </w:tcPr>
          <w:p w14:paraId="43ED9114" w14:textId="399AEDD1" w:rsidR="000071FA" w:rsidRPr="00AD6C37" w:rsidRDefault="000071FA" w:rsidP="00165134">
            <w:pPr>
              <w:jc w:val="center"/>
              <w:cnfStyle w:val="000000100000" w:firstRow="0" w:lastRow="0" w:firstColumn="0" w:lastColumn="0" w:oddVBand="0" w:evenVBand="0" w:oddHBand="1" w:evenHBand="0" w:firstRowFirstColumn="0" w:firstRowLastColumn="0" w:lastRowFirstColumn="0" w:lastRowLastColumn="0"/>
              <w:rPr>
                <w:rFonts w:ascii="Helvetica" w:eastAsia="Times New Roman" w:hAnsi="Helvetica"/>
                <w:color w:val="000000"/>
              </w:rPr>
            </w:pPr>
            <w:r w:rsidRPr="00AD6C37">
              <w:rPr>
                <w:rFonts w:ascii="Helvetica" w:eastAsia="Times New Roman" w:hAnsi="Helvetica"/>
                <w:color w:val="000000"/>
              </w:rPr>
              <w:t>0.0</w:t>
            </w:r>
            <w:r w:rsidR="00131B6E" w:rsidRPr="00AD6C37">
              <w:rPr>
                <w:rFonts w:ascii="Helvetica" w:eastAsia="Times New Roman" w:hAnsi="Helvetica"/>
                <w:color w:val="000000"/>
              </w:rPr>
              <w:t>091</w:t>
            </w:r>
          </w:p>
        </w:tc>
        <w:tc>
          <w:tcPr>
            <w:tcW w:w="1117" w:type="dxa"/>
            <w:tcBorders>
              <w:top w:val="single" w:sz="12" w:space="0" w:color="auto"/>
            </w:tcBorders>
            <w:noWrap/>
            <w:hideMark/>
          </w:tcPr>
          <w:p w14:paraId="0BE39851" w14:textId="77777777" w:rsidR="000071FA" w:rsidRPr="00AD6C37" w:rsidRDefault="000071FA" w:rsidP="00165134">
            <w:pPr>
              <w:jc w:val="center"/>
              <w:cnfStyle w:val="000000100000" w:firstRow="0" w:lastRow="0" w:firstColumn="0" w:lastColumn="0" w:oddVBand="0" w:evenVBand="0" w:oddHBand="1" w:evenHBand="0" w:firstRowFirstColumn="0" w:firstRowLastColumn="0" w:lastRowFirstColumn="0" w:lastRowLastColumn="0"/>
              <w:rPr>
                <w:rFonts w:ascii="Helvetica" w:eastAsia="Times New Roman" w:hAnsi="Helvetica"/>
                <w:color w:val="000000"/>
              </w:rPr>
            </w:pPr>
            <w:r w:rsidRPr="00AD6C37">
              <w:rPr>
                <w:rFonts w:ascii="Helvetica" w:eastAsia="Times New Roman" w:hAnsi="Helvetica"/>
                <w:color w:val="000000"/>
              </w:rPr>
              <w:t>train</w:t>
            </w:r>
          </w:p>
        </w:tc>
        <w:tc>
          <w:tcPr>
            <w:tcW w:w="2803" w:type="dxa"/>
            <w:tcBorders>
              <w:top w:val="single" w:sz="12" w:space="0" w:color="auto"/>
            </w:tcBorders>
            <w:noWrap/>
            <w:hideMark/>
          </w:tcPr>
          <w:p w14:paraId="35570C0E" w14:textId="77777777" w:rsidR="000071FA" w:rsidRPr="00AD6C37" w:rsidRDefault="000071FA" w:rsidP="00165134">
            <w:pPr>
              <w:jc w:val="center"/>
              <w:cnfStyle w:val="000000100000" w:firstRow="0" w:lastRow="0" w:firstColumn="0" w:lastColumn="0" w:oddVBand="0" w:evenVBand="0" w:oddHBand="1" w:evenHBand="0" w:firstRowFirstColumn="0" w:firstRowLastColumn="0" w:lastRowFirstColumn="0" w:lastRowLastColumn="0"/>
              <w:rPr>
                <w:rFonts w:ascii="Helvetica" w:eastAsia="Times New Roman" w:hAnsi="Helvetica"/>
                <w:color w:val="000000"/>
              </w:rPr>
            </w:pPr>
            <w:proofErr w:type="spellStart"/>
            <w:r w:rsidRPr="00AD6C37">
              <w:rPr>
                <w:rFonts w:ascii="Helvetica" w:eastAsia="Times New Roman" w:hAnsi="Helvetica"/>
                <w:color w:val="000000"/>
              </w:rPr>
              <w:t>DIABLO_Null</w:t>
            </w:r>
            <w:proofErr w:type="spellEnd"/>
          </w:p>
        </w:tc>
        <w:tc>
          <w:tcPr>
            <w:tcW w:w="2664" w:type="dxa"/>
            <w:vMerge w:val="restart"/>
            <w:tcBorders>
              <w:top w:val="single" w:sz="12" w:space="0" w:color="auto"/>
            </w:tcBorders>
          </w:tcPr>
          <w:p w14:paraId="67764A81" w14:textId="48CE28AF" w:rsidR="000071FA" w:rsidRPr="00AD6C37" w:rsidRDefault="000071FA" w:rsidP="00165134">
            <w:pPr>
              <w:cnfStyle w:val="000000100000" w:firstRow="0" w:lastRow="0" w:firstColumn="0" w:lastColumn="0" w:oddVBand="0" w:evenVBand="0" w:oddHBand="1" w:evenHBand="0" w:firstRowFirstColumn="0" w:firstRowLastColumn="0" w:lastRowFirstColumn="0" w:lastRowLastColumn="0"/>
              <w:rPr>
                <w:rFonts w:ascii="Helvetica" w:eastAsia="Times New Roman" w:hAnsi="Helvetica"/>
                <w:color w:val="000000"/>
              </w:rPr>
            </w:pPr>
            <w:r w:rsidRPr="00AD6C37">
              <w:rPr>
                <w:rFonts w:ascii="Helvetica" w:eastAsia="Times New Roman" w:hAnsi="Helvetica"/>
                <w:color w:val="000000"/>
              </w:rPr>
              <w:t xml:space="preserve">mRNA: 60, miRNA: </w:t>
            </w:r>
            <w:r w:rsidR="00131B6E" w:rsidRPr="00AD6C37">
              <w:rPr>
                <w:rFonts w:ascii="Helvetica" w:eastAsia="Times New Roman" w:hAnsi="Helvetica"/>
                <w:color w:val="000000"/>
              </w:rPr>
              <w:t>42</w:t>
            </w:r>
            <w:r w:rsidRPr="00AD6C37">
              <w:rPr>
                <w:rFonts w:ascii="Helvetica" w:eastAsia="Times New Roman" w:hAnsi="Helvetica"/>
                <w:color w:val="000000"/>
              </w:rPr>
              <w:t xml:space="preserve">, CpGs: </w:t>
            </w:r>
            <w:r w:rsidR="00131B6E" w:rsidRPr="00AD6C37">
              <w:rPr>
                <w:rFonts w:ascii="Helvetica" w:eastAsia="Times New Roman" w:hAnsi="Helvetica"/>
                <w:color w:val="000000"/>
              </w:rPr>
              <w:t>22</w:t>
            </w:r>
          </w:p>
        </w:tc>
      </w:tr>
      <w:tr w:rsidR="000071FA" w:rsidRPr="00AD6C37" w14:paraId="77E2EF62" w14:textId="77777777" w:rsidTr="00165134">
        <w:trPr>
          <w:trHeight w:val="320"/>
        </w:trPr>
        <w:tc>
          <w:tcPr>
            <w:cnfStyle w:val="001000000000" w:firstRow="0" w:lastRow="0" w:firstColumn="1" w:lastColumn="0" w:oddVBand="0" w:evenVBand="0" w:oddHBand="0" w:evenHBand="0" w:firstRowFirstColumn="0" w:firstRowLastColumn="0" w:lastRowFirstColumn="0" w:lastRowLastColumn="0"/>
            <w:tcW w:w="1549" w:type="dxa"/>
            <w:noWrap/>
            <w:hideMark/>
          </w:tcPr>
          <w:p w14:paraId="03961669" w14:textId="76498D63" w:rsidR="000071FA" w:rsidRPr="00AD6C37" w:rsidRDefault="000071FA" w:rsidP="00165134">
            <w:pPr>
              <w:jc w:val="center"/>
              <w:rPr>
                <w:rFonts w:ascii="Helvetica" w:eastAsia="Times New Roman" w:hAnsi="Helvetica"/>
                <w:color w:val="000000"/>
              </w:rPr>
            </w:pPr>
            <w:r w:rsidRPr="00AD6C37">
              <w:rPr>
                <w:rFonts w:ascii="Helvetica" w:eastAsia="Times New Roman" w:hAnsi="Helvetica"/>
                <w:color w:val="000000"/>
              </w:rPr>
              <w:t>0.1</w:t>
            </w:r>
            <w:r w:rsidR="00131B6E" w:rsidRPr="00AD6C37">
              <w:rPr>
                <w:rFonts w:ascii="Helvetica" w:eastAsia="Times New Roman" w:hAnsi="Helvetica"/>
                <w:color w:val="000000"/>
              </w:rPr>
              <w:t>9</w:t>
            </w:r>
          </w:p>
        </w:tc>
        <w:tc>
          <w:tcPr>
            <w:tcW w:w="1443" w:type="dxa"/>
            <w:noWrap/>
            <w:hideMark/>
          </w:tcPr>
          <w:p w14:paraId="2FE67244" w14:textId="77777777" w:rsidR="000071FA" w:rsidRPr="00AD6C37" w:rsidRDefault="000071FA" w:rsidP="00165134">
            <w:pPr>
              <w:jc w:val="center"/>
              <w:cnfStyle w:val="000000000000" w:firstRow="0" w:lastRow="0" w:firstColumn="0" w:lastColumn="0" w:oddVBand="0" w:evenVBand="0" w:oddHBand="0" w:evenHBand="0" w:firstRowFirstColumn="0" w:firstRowLastColumn="0" w:lastRowFirstColumn="0" w:lastRowLastColumn="0"/>
              <w:rPr>
                <w:rFonts w:ascii="Helvetica" w:eastAsia="Times New Roman" w:hAnsi="Helvetica"/>
                <w:b/>
                <w:color w:val="000000"/>
              </w:rPr>
            </w:pPr>
            <w:r w:rsidRPr="00AD6C37">
              <w:rPr>
                <w:rFonts w:ascii="Helvetica" w:eastAsia="Times New Roman" w:hAnsi="Helvetica"/>
                <w:b/>
                <w:color w:val="000000"/>
              </w:rPr>
              <w:t>NA</w:t>
            </w:r>
          </w:p>
        </w:tc>
        <w:tc>
          <w:tcPr>
            <w:tcW w:w="1117" w:type="dxa"/>
            <w:noWrap/>
            <w:hideMark/>
          </w:tcPr>
          <w:p w14:paraId="36BA766B" w14:textId="77777777" w:rsidR="000071FA" w:rsidRPr="00AD6C37" w:rsidRDefault="000071FA" w:rsidP="00165134">
            <w:pPr>
              <w:jc w:val="center"/>
              <w:cnfStyle w:val="000000000000" w:firstRow="0" w:lastRow="0" w:firstColumn="0" w:lastColumn="0" w:oddVBand="0" w:evenVBand="0" w:oddHBand="0" w:evenHBand="0" w:firstRowFirstColumn="0" w:firstRowLastColumn="0" w:lastRowFirstColumn="0" w:lastRowLastColumn="0"/>
              <w:rPr>
                <w:rFonts w:ascii="Helvetica" w:eastAsia="Times New Roman" w:hAnsi="Helvetica"/>
                <w:b/>
                <w:color w:val="000000"/>
              </w:rPr>
            </w:pPr>
            <w:r w:rsidRPr="00AD6C37">
              <w:rPr>
                <w:rFonts w:ascii="Helvetica" w:eastAsia="Times New Roman" w:hAnsi="Helvetica"/>
                <w:b/>
                <w:color w:val="000000"/>
              </w:rPr>
              <w:t>test</w:t>
            </w:r>
          </w:p>
        </w:tc>
        <w:tc>
          <w:tcPr>
            <w:tcW w:w="2803" w:type="dxa"/>
            <w:noWrap/>
            <w:hideMark/>
          </w:tcPr>
          <w:p w14:paraId="2A5DA6F0" w14:textId="77777777" w:rsidR="000071FA" w:rsidRPr="00AD6C37" w:rsidRDefault="000071FA" w:rsidP="00165134">
            <w:pPr>
              <w:jc w:val="center"/>
              <w:cnfStyle w:val="000000000000" w:firstRow="0" w:lastRow="0" w:firstColumn="0" w:lastColumn="0" w:oddVBand="0" w:evenVBand="0" w:oddHBand="0" w:evenHBand="0" w:firstRowFirstColumn="0" w:firstRowLastColumn="0" w:lastRowFirstColumn="0" w:lastRowLastColumn="0"/>
              <w:rPr>
                <w:rFonts w:ascii="Helvetica" w:eastAsia="Times New Roman" w:hAnsi="Helvetica"/>
                <w:b/>
                <w:color w:val="000000"/>
              </w:rPr>
            </w:pPr>
            <w:proofErr w:type="spellStart"/>
            <w:r w:rsidRPr="00AD6C37">
              <w:rPr>
                <w:rFonts w:ascii="Helvetica" w:eastAsia="Times New Roman" w:hAnsi="Helvetica"/>
                <w:b/>
                <w:color w:val="000000"/>
              </w:rPr>
              <w:t>DIABLO_Null</w:t>
            </w:r>
            <w:proofErr w:type="spellEnd"/>
          </w:p>
        </w:tc>
        <w:tc>
          <w:tcPr>
            <w:tcW w:w="2664" w:type="dxa"/>
            <w:vMerge/>
          </w:tcPr>
          <w:p w14:paraId="65DA0446" w14:textId="77777777" w:rsidR="000071FA" w:rsidRPr="00AD6C37" w:rsidRDefault="000071FA" w:rsidP="00165134">
            <w:pPr>
              <w:cnfStyle w:val="000000000000" w:firstRow="0" w:lastRow="0" w:firstColumn="0" w:lastColumn="0" w:oddVBand="0" w:evenVBand="0" w:oddHBand="0" w:evenHBand="0" w:firstRowFirstColumn="0" w:firstRowLastColumn="0" w:lastRowFirstColumn="0" w:lastRowLastColumn="0"/>
              <w:rPr>
                <w:rFonts w:ascii="Helvetica" w:eastAsia="Times New Roman" w:hAnsi="Helvetica"/>
                <w:b/>
                <w:color w:val="000000"/>
              </w:rPr>
            </w:pPr>
          </w:p>
        </w:tc>
      </w:tr>
      <w:tr w:rsidR="000071FA" w:rsidRPr="00AD6C37" w14:paraId="7A0BBC6E" w14:textId="77777777" w:rsidTr="00165134">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549" w:type="dxa"/>
            <w:noWrap/>
            <w:hideMark/>
          </w:tcPr>
          <w:p w14:paraId="58066967" w14:textId="012C4C83" w:rsidR="000071FA" w:rsidRPr="00AD6C37" w:rsidRDefault="000071FA" w:rsidP="00165134">
            <w:pPr>
              <w:jc w:val="center"/>
              <w:rPr>
                <w:rFonts w:ascii="Helvetica" w:eastAsia="Times New Roman" w:hAnsi="Helvetica"/>
                <w:b w:val="0"/>
                <w:color w:val="000000"/>
              </w:rPr>
            </w:pPr>
            <w:r w:rsidRPr="00AD6C37">
              <w:rPr>
                <w:rFonts w:ascii="Helvetica" w:eastAsia="Times New Roman" w:hAnsi="Helvetica"/>
                <w:b w:val="0"/>
                <w:color w:val="000000"/>
              </w:rPr>
              <w:t>0.2</w:t>
            </w:r>
            <w:r w:rsidR="00131B6E" w:rsidRPr="00AD6C37">
              <w:rPr>
                <w:rFonts w:ascii="Helvetica" w:eastAsia="Times New Roman" w:hAnsi="Helvetica"/>
                <w:b w:val="0"/>
                <w:color w:val="000000"/>
              </w:rPr>
              <w:t>2</w:t>
            </w:r>
          </w:p>
        </w:tc>
        <w:tc>
          <w:tcPr>
            <w:tcW w:w="1443" w:type="dxa"/>
            <w:noWrap/>
            <w:hideMark/>
          </w:tcPr>
          <w:p w14:paraId="0906765A" w14:textId="6D4815A9" w:rsidR="000071FA" w:rsidRPr="00AD6C37" w:rsidRDefault="000071FA" w:rsidP="00165134">
            <w:pPr>
              <w:jc w:val="center"/>
              <w:cnfStyle w:val="000000100000" w:firstRow="0" w:lastRow="0" w:firstColumn="0" w:lastColumn="0" w:oddVBand="0" w:evenVBand="0" w:oddHBand="1" w:evenHBand="0" w:firstRowFirstColumn="0" w:firstRowLastColumn="0" w:lastRowFirstColumn="0" w:lastRowLastColumn="0"/>
              <w:rPr>
                <w:rFonts w:ascii="Helvetica" w:eastAsia="Times New Roman" w:hAnsi="Helvetica"/>
                <w:color w:val="000000"/>
              </w:rPr>
            </w:pPr>
            <w:r w:rsidRPr="00AD6C37">
              <w:rPr>
                <w:rFonts w:ascii="Helvetica" w:eastAsia="Times New Roman" w:hAnsi="Helvetica"/>
                <w:color w:val="000000"/>
              </w:rPr>
              <w:t>0.0</w:t>
            </w:r>
            <w:r w:rsidR="00131B6E" w:rsidRPr="00AD6C37">
              <w:rPr>
                <w:rFonts w:ascii="Helvetica" w:eastAsia="Times New Roman" w:hAnsi="Helvetica"/>
                <w:color w:val="000000"/>
              </w:rPr>
              <w:t>057</w:t>
            </w:r>
          </w:p>
        </w:tc>
        <w:tc>
          <w:tcPr>
            <w:tcW w:w="1117" w:type="dxa"/>
            <w:noWrap/>
            <w:hideMark/>
          </w:tcPr>
          <w:p w14:paraId="57F71DAE" w14:textId="77777777" w:rsidR="000071FA" w:rsidRPr="00AD6C37" w:rsidRDefault="000071FA" w:rsidP="00165134">
            <w:pPr>
              <w:jc w:val="center"/>
              <w:cnfStyle w:val="000000100000" w:firstRow="0" w:lastRow="0" w:firstColumn="0" w:lastColumn="0" w:oddVBand="0" w:evenVBand="0" w:oddHBand="1" w:evenHBand="0" w:firstRowFirstColumn="0" w:firstRowLastColumn="0" w:lastRowFirstColumn="0" w:lastRowLastColumn="0"/>
              <w:rPr>
                <w:rFonts w:ascii="Helvetica" w:eastAsia="Times New Roman" w:hAnsi="Helvetica"/>
                <w:color w:val="000000"/>
              </w:rPr>
            </w:pPr>
            <w:r w:rsidRPr="00AD6C37">
              <w:rPr>
                <w:rFonts w:ascii="Helvetica" w:eastAsia="Times New Roman" w:hAnsi="Helvetica"/>
                <w:color w:val="000000"/>
              </w:rPr>
              <w:t>train</w:t>
            </w:r>
          </w:p>
        </w:tc>
        <w:tc>
          <w:tcPr>
            <w:tcW w:w="2803" w:type="dxa"/>
            <w:noWrap/>
            <w:hideMark/>
          </w:tcPr>
          <w:p w14:paraId="3E3A84E3" w14:textId="77777777" w:rsidR="000071FA" w:rsidRPr="00AD6C37" w:rsidRDefault="000071FA" w:rsidP="00165134">
            <w:pPr>
              <w:jc w:val="center"/>
              <w:cnfStyle w:val="000000100000" w:firstRow="0" w:lastRow="0" w:firstColumn="0" w:lastColumn="0" w:oddVBand="0" w:evenVBand="0" w:oddHBand="1" w:evenHBand="0" w:firstRowFirstColumn="0" w:firstRowLastColumn="0" w:lastRowFirstColumn="0" w:lastRowLastColumn="0"/>
              <w:rPr>
                <w:rFonts w:ascii="Helvetica" w:eastAsia="Times New Roman" w:hAnsi="Helvetica"/>
                <w:color w:val="000000"/>
              </w:rPr>
            </w:pPr>
            <w:proofErr w:type="spellStart"/>
            <w:r w:rsidRPr="00AD6C37">
              <w:rPr>
                <w:rFonts w:ascii="Helvetica" w:eastAsia="Times New Roman" w:hAnsi="Helvetica"/>
                <w:color w:val="000000"/>
              </w:rPr>
              <w:t>DIABLO_Full</w:t>
            </w:r>
            <w:proofErr w:type="spellEnd"/>
          </w:p>
        </w:tc>
        <w:tc>
          <w:tcPr>
            <w:tcW w:w="2664" w:type="dxa"/>
            <w:vMerge w:val="restart"/>
          </w:tcPr>
          <w:p w14:paraId="6608C8C9" w14:textId="3DF68828" w:rsidR="000071FA" w:rsidRPr="00AD6C37" w:rsidRDefault="000071FA" w:rsidP="00165134">
            <w:pPr>
              <w:cnfStyle w:val="000000100000" w:firstRow="0" w:lastRow="0" w:firstColumn="0" w:lastColumn="0" w:oddVBand="0" w:evenVBand="0" w:oddHBand="1" w:evenHBand="0" w:firstRowFirstColumn="0" w:firstRowLastColumn="0" w:lastRowFirstColumn="0" w:lastRowLastColumn="0"/>
              <w:rPr>
                <w:rFonts w:ascii="Helvetica" w:eastAsia="Times New Roman" w:hAnsi="Helvetica"/>
                <w:color w:val="000000"/>
              </w:rPr>
            </w:pPr>
            <w:r w:rsidRPr="00AD6C37">
              <w:rPr>
                <w:rFonts w:ascii="Helvetica" w:eastAsia="Times New Roman" w:hAnsi="Helvetica"/>
                <w:color w:val="000000"/>
              </w:rPr>
              <w:t xml:space="preserve">mRNA: </w:t>
            </w:r>
            <w:r w:rsidR="00131B6E" w:rsidRPr="00AD6C37">
              <w:rPr>
                <w:rFonts w:ascii="Helvetica" w:eastAsia="Times New Roman" w:hAnsi="Helvetica"/>
                <w:color w:val="000000"/>
              </w:rPr>
              <w:t>55</w:t>
            </w:r>
            <w:r w:rsidRPr="00AD6C37">
              <w:rPr>
                <w:rFonts w:ascii="Helvetica" w:eastAsia="Times New Roman" w:hAnsi="Helvetica"/>
                <w:color w:val="000000"/>
              </w:rPr>
              <w:t xml:space="preserve">, miRNA: </w:t>
            </w:r>
            <w:r w:rsidR="00131B6E" w:rsidRPr="00AD6C37">
              <w:rPr>
                <w:rFonts w:ascii="Helvetica" w:eastAsia="Times New Roman" w:hAnsi="Helvetica"/>
                <w:color w:val="000000"/>
              </w:rPr>
              <w:t>17</w:t>
            </w:r>
            <w:r w:rsidRPr="00AD6C37">
              <w:rPr>
                <w:rFonts w:ascii="Helvetica" w:eastAsia="Times New Roman" w:hAnsi="Helvetica"/>
                <w:color w:val="000000"/>
              </w:rPr>
              <w:t xml:space="preserve">, CpGs: </w:t>
            </w:r>
            <w:r w:rsidR="00131B6E" w:rsidRPr="00AD6C37">
              <w:rPr>
                <w:rFonts w:ascii="Helvetica" w:eastAsia="Times New Roman" w:hAnsi="Helvetica"/>
                <w:color w:val="000000"/>
              </w:rPr>
              <w:t>17</w:t>
            </w:r>
          </w:p>
        </w:tc>
      </w:tr>
      <w:tr w:rsidR="000071FA" w:rsidRPr="00AD6C37" w14:paraId="670D4540" w14:textId="77777777" w:rsidTr="00165134">
        <w:trPr>
          <w:trHeight w:val="320"/>
        </w:trPr>
        <w:tc>
          <w:tcPr>
            <w:cnfStyle w:val="001000000000" w:firstRow="0" w:lastRow="0" w:firstColumn="1" w:lastColumn="0" w:oddVBand="0" w:evenVBand="0" w:oddHBand="0" w:evenHBand="0" w:firstRowFirstColumn="0" w:firstRowLastColumn="0" w:lastRowFirstColumn="0" w:lastRowLastColumn="0"/>
            <w:tcW w:w="1549" w:type="dxa"/>
            <w:tcBorders>
              <w:bottom w:val="single" w:sz="12" w:space="0" w:color="auto"/>
            </w:tcBorders>
            <w:noWrap/>
            <w:hideMark/>
          </w:tcPr>
          <w:p w14:paraId="2F48BA01" w14:textId="5CAAD0AC" w:rsidR="000071FA" w:rsidRPr="00AD6C37" w:rsidRDefault="000071FA" w:rsidP="00165134">
            <w:pPr>
              <w:jc w:val="center"/>
              <w:rPr>
                <w:rFonts w:ascii="Helvetica" w:eastAsia="Times New Roman" w:hAnsi="Helvetica"/>
                <w:color w:val="000000"/>
              </w:rPr>
            </w:pPr>
            <w:r w:rsidRPr="00AD6C37">
              <w:rPr>
                <w:rFonts w:ascii="Helvetica" w:eastAsia="Times New Roman" w:hAnsi="Helvetica"/>
                <w:color w:val="000000"/>
              </w:rPr>
              <w:t>0.</w:t>
            </w:r>
            <w:r w:rsidR="00131B6E" w:rsidRPr="00AD6C37">
              <w:rPr>
                <w:rFonts w:ascii="Helvetica" w:eastAsia="Times New Roman" w:hAnsi="Helvetica"/>
                <w:color w:val="000000"/>
              </w:rPr>
              <w:t>21</w:t>
            </w:r>
          </w:p>
        </w:tc>
        <w:tc>
          <w:tcPr>
            <w:tcW w:w="1443" w:type="dxa"/>
            <w:tcBorders>
              <w:bottom w:val="single" w:sz="12" w:space="0" w:color="auto"/>
            </w:tcBorders>
            <w:noWrap/>
            <w:hideMark/>
          </w:tcPr>
          <w:p w14:paraId="14147D86" w14:textId="77777777" w:rsidR="000071FA" w:rsidRPr="00AD6C37" w:rsidRDefault="000071FA" w:rsidP="00165134">
            <w:pPr>
              <w:jc w:val="center"/>
              <w:cnfStyle w:val="000000000000" w:firstRow="0" w:lastRow="0" w:firstColumn="0" w:lastColumn="0" w:oddVBand="0" w:evenVBand="0" w:oddHBand="0" w:evenHBand="0" w:firstRowFirstColumn="0" w:firstRowLastColumn="0" w:lastRowFirstColumn="0" w:lastRowLastColumn="0"/>
              <w:rPr>
                <w:rFonts w:ascii="Helvetica" w:eastAsia="Times New Roman" w:hAnsi="Helvetica"/>
                <w:b/>
                <w:color w:val="000000"/>
              </w:rPr>
            </w:pPr>
            <w:r w:rsidRPr="00AD6C37">
              <w:rPr>
                <w:rFonts w:ascii="Helvetica" w:eastAsia="Times New Roman" w:hAnsi="Helvetica"/>
                <w:b/>
                <w:color w:val="000000"/>
              </w:rPr>
              <w:t>NA</w:t>
            </w:r>
          </w:p>
        </w:tc>
        <w:tc>
          <w:tcPr>
            <w:tcW w:w="1117" w:type="dxa"/>
            <w:tcBorders>
              <w:bottom w:val="single" w:sz="12" w:space="0" w:color="auto"/>
            </w:tcBorders>
            <w:noWrap/>
            <w:hideMark/>
          </w:tcPr>
          <w:p w14:paraId="71204A41" w14:textId="77777777" w:rsidR="000071FA" w:rsidRPr="00AD6C37" w:rsidRDefault="000071FA" w:rsidP="00165134">
            <w:pPr>
              <w:jc w:val="center"/>
              <w:cnfStyle w:val="000000000000" w:firstRow="0" w:lastRow="0" w:firstColumn="0" w:lastColumn="0" w:oddVBand="0" w:evenVBand="0" w:oddHBand="0" w:evenHBand="0" w:firstRowFirstColumn="0" w:firstRowLastColumn="0" w:lastRowFirstColumn="0" w:lastRowLastColumn="0"/>
              <w:rPr>
                <w:rFonts w:ascii="Helvetica" w:eastAsia="Times New Roman" w:hAnsi="Helvetica"/>
                <w:b/>
                <w:color w:val="000000"/>
              </w:rPr>
            </w:pPr>
            <w:r w:rsidRPr="00AD6C37">
              <w:rPr>
                <w:rFonts w:ascii="Helvetica" w:eastAsia="Times New Roman" w:hAnsi="Helvetica"/>
                <w:b/>
                <w:color w:val="000000"/>
              </w:rPr>
              <w:t>test</w:t>
            </w:r>
          </w:p>
        </w:tc>
        <w:tc>
          <w:tcPr>
            <w:tcW w:w="2803" w:type="dxa"/>
            <w:tcBorders>
              <w:bottom w:val="single" w:sz="12" w:space="0" w:color="auto"/>
            </w:tcBorders>
            <w:noWrap/>
            <w:hideMark/>
          </w:tcPr>
          <w:p w14:paraId="7ECD91E0" w14:textId="77777777" w:rsidR="000071FA" w:rsidRPr="00AD6C37" w:rsidRDefault="000071FA" w:rsidP="00165134">
            <w:pPr>
              <w:jc w:val="center"/>
              <w:cnfStyle w:val="000000000000" w:firstRow="0" w:lastRow="0" w:firstColumn="0" w:lastColumn="0" w:oddVBand="0" w:evenVBand="0" w:oddHBand="0" w:evenHBand="0" w:firstRowFirstColumn="0" w:firstRowLastColumn="0" w:lastRowFirstColumn="0" w:lastRowLastColumn="0"/>
              <w:rPr>
                <w:rFonts w:ascii="Helvetica" w:eastAsia="Times New Roman" w:hAnsi="Helvetica"/>
                <w:b/>
                <w:color w:val="000000"/>
              </w:rPr>
            </w:pPr>
            <w:proofErr w:type="spellStart"/>
            <w:r w:rsidRPr="00AD6C37">
              <w:rPr>
                <w:rFonts w:ascii="Helvetica" w:eastAsia="Times New Roman" w:hAnsi="Helvetica"/>
                <w:b/>
                <w:color w:val="000000"/>
              </w:rPr>
              <w:t>DIABLO_Full</w:t>
            </w:r>
            <w:proofErr w:type="spellEnd"/>
          </w:p>
        </w:tc>
        <w:tc>
          <w:tcPr>
            <w:tcW w:w="2664" w:type="dxa"/>
            <w:vMerge/>
            <w:tcBorders>
              <w:bottom w:val="single" w:sz="12" w:space="0" w:color="auto"/>
            </w:tcBorders>
          </w:tcPr>
          <w:p w14:paraId="2F623EBA" w14:textId="77777777" w:rsidR="000071FA" w:rsidRPr="00AD6C37" w:rsidRDefault="000071FA" w:rsidP="00165134">
            <w:pPr>
              <w:cnfStyle w:val="000000000000" w:firstRow="0" w:lastRow="0" w:firstColumn="0" w:lastColumn="0" w:oddVBand="0" w:evenVBand="0" w:oddHBand="0" w:evenHBand="0" w:firstRowFirstColumn="0" w:firstRowLastColumn="0" w:lastRowFirstColumn="0" w:lastRowLastColumn="0"/>
              <w:rPr>
                <w:rFonts w:ascii="Helvetica" w:eastAsia="Times New Roman" w:hAnsi="Helvetica"/>
                <w:b/>
                <w:color w:val="000000"/>
              </w:rPr>
            </w:pPr>
          </w:p>
        </w:tc>
      </w:tr>
      <w:tr w:rsidR="000071FA" w:rsidRPr="00AD6C37" w14:paraId="4A3A7BDF" w14:textId="77777777" w:rsidTr="00165134">
        <w:trPr>
          <w:cnfStyle w:val="000000100000" w:firstRow="0" w:lastRow="0" w:firstColumn="0" w:lastColumn="0" w:oddVBand="0" w:evenVBand="0" w:oddHBand="1"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1549" w:type="dxa"/>
            <w:tcBorders>
              <w:top w:val="single" w:sz="12" w:space="0" w:color="auto"/>
            </w:tcBorders>
            <w:noWrap/>
          </w:tcPr>
          <w:p w14:paraId="0326A6BC" w14:textId="77777777" w:rsidR="000071FA" w:rsidRPr="00AD6C37" w:rsidRDefault="000071FA" w:rsidP="00165134">
            <w:pPr>
              <w:jc w:val="center"/>
              <w:rPr>
                <w:rFonts w:ascii="Helvetica" w:eastAsia="Times New Roman" w:hAnsi="Helvetica"/>
                <w:b w:val="0"/>
                <w:color w:val="000000"/>
              </w:rPr>
            </w:pPr>
            <w:r w:rsidRPr="00AD6C37">
              <w:rPr>
                <w:rFonts w:ascii="Helvetica" w:eastAsia="Times New Roman" w:hAnsi="Helvetica"/>
                <w:b w:val="0"/>
                <w:color w:val="000000"/>
              </w:rPr>
              <w:lastRenderedPageBreak/>
              <w:t>0.15</w:t>
            </w:r>
          </w:p>
        </w:tc>
        <w:tc>
          <w:tcPr>
            <w:tcW w:w="1443" w:type="dxa"/>
            <w:tcBorders>
              <w:top w:val="single" w:sz="12" w:space="0" w:color="auto"/>
            </w:tcBorders>
            <w:noWrap/>
          </w:tcPr>
          <w:p w14:paraId="7CD71EC9" w14:textId="4EBDB041" w:rsidR="000071FA" w:rsidRPr="00AD6C37" w:rsidRDefault="000071FA" w:rsidP="00165134">
            <w:pPr>
              <w:jc w:val="center"/>
              <w:cnfStyle w:val="000000100000" w:firstRow="0" w:lastRow="0" w:firstColumn="0" w:lastColumn="0" w:oddVBand="0" w:evenVBand="0" w:oddHBand="1" w:evenHBand="0" w:firstRowFirstColumn="0" w:firstRowLastColumn="0" w:lastRowFirstColumn="0" w:lastRowLastColumn="0"/>
              <w:rPr>
                <w:rFonts w:ascii="Helvetica" w:eastAsia="Times New Roman" w:hAnsi="Helvetica"/>
                <w:color w:val="000000"/>
              </w:rPr>
            </w:pPr>
            <w:r w:rsidRPr="00AD6C37">
              <w:rPr>
                <w:rFonts w:ascii="Helvetica" w:eastAsia="Times New Roman" w:hAnsi="Helvetica"/>
                <w:color w:val="000000"/>
              </w:rPr>
              <w:t>0.0</w:t>
            </w:r>
            <w:r w:rsidR="00131B6E" w:rsidRPr="00AD6C37">
              <w:rPr>
                <w:rFonts w:ascii="Helvetica" w:eastAsia="Times New Roman" w:hAnsi="Helvetica"/>
                <w:color w:val="000000"/>
              </w:rPr>
              <w:t>13</w:t>
            </w:r>
          </w:p>
        </w:tc>
        <w:tc>
          <w:tcPr>
            <w:tcW w:w="1117" w:type="dxa"/>
            <w:tcBorders>
              <w:top w:val="single" w:sz="12" w:space="0" w:color="auto"/>
            </w:tcBorders>
            <w:noWrap/>
          </w:tcPr>
          <w:p w14:paraId="63C4F078" w14:textId="77777777" w:rsidR="000071FA" w:rsidRPr="00AD6C37" w:rsidRDefault="000071FA" w:rsidP="00165134">
            <w:pPr>
              <w:jc w:val="center"/>
              <w:cnfStyle w:val="000000100000" w:firstRow="0" w:lastRow="0" w:firstColumn="0" w:lastColumn="0" w:oddVBand="0" w:evenVBand="0" w:oddHBand="1" w:evenHBand="0" w:firstRowFirstColumn="0" w:firstRowLastColumn="0" w:lastRowFirstColumn="0" w:lastRowLastColumn="0"/>
              <w:rPr>
                <w:rFonts w:ascii="Helvetica" w:eastAsia="Times New Roman" w:hAnsi="Helvetica"/>
                <w:color w:val="000000"/>
              </w:rPr>
            </w:pPr>
            <w:r w:rsidRPr="00AD6C37">
              <w:rPr>
                <w:rFonts w:ascii="Helvetica" w:eastAsia="Times New Roman" w:hAnsi="Helvetica"/>
                <w:color w:val="000000"/>
              </w:rPr>
              <w:t>train</w:t>
            </w:r>
          </w:p>
        </w:tc>
        <w:tc>
          <w:tcPr>
            <w:tcW w:w="2803" w:type="dxa"/>
            <w:tcBorders>
              <w:top w:val="single" w:sz="12" w:space="0" w:color="auto"/>
            </w:tcBorders>
            <w:noWrap/>
          </w:tcPr>
          <w:p w14:paraId="154A0848" w14:textId="77777777" w:rsidR="000071FA" w:rsidRPr="00AD6C37" w:rsidRDefault="000071FA" w:rsidP="00165134">
            <w:pPr>
              <w:jc w:val="center"/>
              <w:cnfStyle w:val="000000100000" w:firstRow="0" w:lastRow="0" w:firstColumn="0" w:lastColumn="0" w:oddVBand="0" w:evenVBand="0" w:oddHBand="1" w:evenHBand="0" w:firstRowFirstColumn="0" w:firstRowLastColumn="0" w:lastRowFirstColumn="0" w:lastRowLastColumn="0"/>
              <w:rPr>
                <w:rFonts w:ascii="Helvetica" w:eastAsia="Times New Roman" w:hAnsi="Helvetica"/>
                <w:color w:val="000000"/>
              </w:rPr>
            </w:pPr>
            <w:proofErr w:type="spellStart"/>
            <w:r w:rsidRPr="00AD6C37">
              <w:rPr>
                <w:rFonts w:ascii="Helvetica" w:eastAsia="Times New Roman" w:hAnsi="Helvetica"/>
                <w:color w:val="000000"/>
              </w:rPr>
              <w:t>Concatenation_sPLSDA</w:t>
            </w:r>
            <w:proofErr w:type="spellEnd"/>
          </w:p>
        </w:tc>
        <w:tc>
          <w:tcPr>
            <w:tcW w:w="2664" w:type="dxa"/>
            <w:vMerge w:val="restart"/>
            <w:tcBorders>
              <w:top w:val="single" w:sz="12" w:space="0" w:color="auto"/>
            </w:tcBorders>
          </w:tcPr>
          <w:p w14:paraId="542C8015" w14:textId="77777777" w:rsidR="000071FA" w:rsidRPr="00AD6C37" w:rsidRDefault="000071FA" w:rsidP="00165134">
            <w:pPr>
              <w:cnfStyle w:val="000000100000" w:firstRow="0" w:lastRow="0" w:firstColumn="0" w:lastColumn="0" w:oddVBand="0" w:evenVBand="0" w:oddHBand="1" w:evenHBand="0" w:firstRowFirstColumn="0" w:firstRowLastColumn="0" w:lastRowFirstColumn="0" w:lastRowLastColumn="0"/>
              <w:rPr>
                <w:rFonts w:ascii="Helvetica" w:eastAsia="Times New Roman" w:hAnsi="Helvetica"/>
                <w:color w:val="000000"/>
              </w:rPr>
            </w:pPr>
            <w:r w:rsidRPr="00AD6C37">
              <w:rPr>
                <w:rFonts w:ascii="Helvetica" w:eastAsia="Times New Roman" w:hAnsi="Helvetica"/>
                <w:color w:val="000000"/>
              </w:rPr>
              <w:t>mRNA: 60, miRNA: 0, CpGs: 0</w:t>
            </w:r>
          </w:p>
        </w:tc>
      </w:tr>
      <w:tr w:rsidR="000071FA" w:rsidRPr="00AD6C37" w14:paraId="388EF3B3" w14:textId="77777777" w:rsidTr="00165134">
        <w:trPr>
          <w:trHeight w:val="320"/>
        </w:trPr>
        <w:tc>
          <w:tcPr>
            <w:cnfStyle w:val="001000000000" w:firstRow="0" w:lastRow="0" w:firstColumn="1" w:lastColumn="0" w:oddVBand="0" w:evenVBand="0" w:oddHBand="0" w:evenHBand="0" w:firstRowFirstColumn="0" w:firstRowLastColumn="0" w:lastRowFirstColumn="0" w:lastRowLastColumn="0"/>
            <w:tcW w:w="1549" w:type="dxa"/>
            <w:noWrap/>
          </w:tcPr>
          <w:p w14:paraId="40AEF679" w14:textId="77777777" w:rsidR="000071FA" w:rsidRPr="00AD6C37" w:rsidRDefault="000071FA" w:rsidP="00165134">
            <w:pPr>
              <w:jc w:val="center"/>
              <w:rPr>
                <w:rFonts w:ascii="Helvetica" w:eastAsia="Times New Roman" w:hAnsi="Helvetica"/>
                <w:color w:val="000000"/>
              </w:rPr>
            </w:pPr>
            <w:r w:rsidRPr="00AD6C37">
              <w:rPr>
                <w:rFonts w:ascii="Helvetica" w:eastAsia="Times New Roman" w:hAnsi="Helvetica"/>
                <w:color w:val="000000"/>
              </w:rPr>
              <w:t>0.18</w:t>
            </w:r>
          </w:p>
        </w:tc>
        <w:tc>
          <w:tcPr>
            <w:tcW w:w="1443" w:type="dxa"/>
            <w:noWrap/>
          </w:tcPr>
          <w:p w14:paraId="13325F58" w14:textId="77777777" w:rsidR="000071FA" w:rsidRPr="00AD6C37" w:rsidRDefault="000071FA" w:rsidP="00165134">
            <w:pPr>
              <w:jc w:val="center"/>
              <w:cnfStyle w:val="000000000000" w:firstRow="0" w:lastRow="0" w:firstColumn="0" w:lastColumn="0" w:oddVBand="0" w:evenVBand="0" w:oddHBand="0" w:evenHBand="0" w:firstRowFirstColumn="0" w:firstRowLastColumn="0" w:lastRowFirstColumn="0" w:lastRowLastColumn="0"/>
              <w:rPr>
                <w:rFonts w:ascii="Helvetica" w:eastAsia="Times New Roman" w:hAnsi="Helvetica"/>
                <w:b/>
                <w:color w:val="000000"/>
              </w:rPr>
            </w:pPr>
            <w:r w:rsidRPr="00AD6C37">
              <w:rPr>
                <w:rFonts w:ascii="Helvetica" w:eastAsia="Times New Roman" w:hAnsi="Helvetica"/>
                <w:b/>
                <w:color w:val="000000"/>
              </w:rPr>
              <w:t>NA</w:t>
            </w:r>
          </w:p>
        </w:tc>
        <w:tc>
          <w:tcPr>
            <w:tcW w:w="1117" w:type="dxa"/>
            <w:noWrap/>
          </w:tcPr>
          <w:p w14:paraId="0E806F37" w14:textId="77777777" w:rsidR="000071FA" w:rsidRPr="00AD6C37" w:rsidRDefault="000071FA" w:rsidP="00165134">
            <w:pPr>
              <w:jc w:val="center"/>
              <w:cnfStyle w:val="000000000000" w:firstRow="0" w:lastRow="0" w:firstColumn="0" w:lastColumn="0" w:oddVBand="0" w:evenVBand="0" w:oddHBand="0" w:evenHBand="0" w:firstRowFirstColumn="0" w:firstRowLastColumn="0" w:lastRowFirstColumn="0" w:lastRowLastColumn="0"/>
              <w:rPr>
                <w:rFonts w:ascii="Helvetica" w:eastAsia="Times New Roman" w:hAnsi="Helvetica"/>
                <w:b/>
                <w:color w:val="000000"/>
              </w:rPr>
            </w:pPr>
            <w:r w:rsidRPr="00AD6C37">
              <w:rPr>
                <w:rFonts w:ascii="Helvetica" w:eastAsia="Times New Roman" w:hAnsi="Helvetica"/>
                <w:b/>
                <w:color w:val="000000"/>
              </w:rPr>
              <w:t>test</w:t>
            </w:r>
          </w:p>
        </w:tc>
        <w:tc>
          <w:tcPr>
            <w:tcW w:w="2803" w:type="dxa"/>
            <w:noWrap/>
          </w:tcPr>
          <w:p w14:paraId="703745F4" w14:textId="77777777" w:rsidR="000071FA" w:rsidRPr="00AD6C37" w:rsidRDefault="000071FA" w:rsidP="00165134">
            <w:pPr>
              <w:jc w:val="center"/>
              <w:cnfStyle w:val="000000000000" w:firstRow="0" w:lastRow="0" w:firstColumn="0" w:lastColumn="0" w:oddVBand="0" w:evenVBand="0" w:oddHBand="0" w:evenHBand="0" w:firstRowFirstColumn="0" w:firstRowLastColumn="0" w:lastRowFirstColumn="0" w:lastRowLastColumn="0"/>
              <w:rPr>
                <w:rFonts w:ascii="Helvetica" w:eastAsia="Times New Roman" w:hAnsi="Helvetica"/>
                <w:b/>
                <w:color w:val="000000"/>
              </w:rPr>
            </w:pPr>
            <w:proofErr w:type="spellStart"/>
            <w:r w:rsidRPr="00AD6C37">
              <w:rPr>
                <w:rFonts w:ascii="Helvetica" w:eastAsia="Times New Roman" w:hAnsi="Helvetica"/>
                <w:b/>
                <w:color w:val="000000"/>
              </w:rPr>
              <w:t>Concatenation_sPLSDA</w:t>
            </w:r>
            <w:proofErr w:type="spellEnd"/>
          </w:p>
        </w:tc>
        <w:tc>
          <w:tcPr>
            <w:tcW w:w="2664" w:type="dxa"/>
            <w:vMerge/>
          </w:tcPr>
          <w:p w14:paraId="13838B98" w14:textId="77777777" w:rsidR="000071FA" w:rsidRPr="00AD6C37" w:rsidRDefault="000071FA" w:rsidP="00165134">
            <w:pPr>
              <w:cnfStyle w:val="000000000000" w:firstRow="0" w:lastRow="0" w:firstColumn="0" w:lastColumn="0" w:oddVBand="0" w:evenVBand="0" w:oddHBand="0" w:evenHBand="0" w:firstRowFirstColumn="0" w:firstRowLastColumn="0" w:lastRowFirstColumn="0" w:lastRowLastColumn="0"/>
              <w:rPr>
                <w:rFonts w:ascii="Helvetica" w:eastAsia="Times New Roman" w:hAnsi="Helvetica"/>
                <w:b/>
                <w:color w:val="000000"/>
              </w:rPr>
            </w:pPr>
          </w:p>
        </w:tc>
      </w:tr>
      <w:tr w:rsidR="000071FA" w:rsidRPr="00AD6C37" w14:paraId="77A7FE45" w14:textId="77777777" w:rsidTr="00165134">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549" w:type="dxa"/>
            <w:noWrap/>
            <w:hideMark/>
          </w:tcPr>
          <w:p w14:paraId="5F27FDAE" w14:textId="7A5D45FC" w:rsidR="000071FA" w:rsidRPr="00AD6C37" w:rsidRDefault="000071FA" w:rsidP="00165134">
            <w:pPr>
              <w:jc w:val="center"/>
              <w:rPr>
                <w:rFonts w:ascii="Helvetica" w:eastAsia="Times New Roman" w:hAnsi="Helvetica"/>
                <w:b w:val="0"/>
                <w:color w:val="000000"/>
              </w:rPr>
            </w:pPr>
            <w:r w:rsidRPr="00AD6C37">
              <w:rPr>
                <w:rFonts w:ascii="Helvetica" w:eastAsia="Times New Roman" w:hAnsi="Helvetica"/>
                <w:b w:val="0"/>
                <w:color w:val="000000"/>
              </w:rPr>
              <w:t>0.</w:t>
            </w:r>
            <w:r w:rsidR="00131B6E" w:rsidRPr="00AD6C37">
              <w:rPr>
                <w:rFonts w:ascii="Helvetica" w:eastAsia="Times New Roman" w:hAnsi="Helvetica"/>
                <w:b w:val="0"/>
                <w:color w:val="000000"/>
              </w:rPr>
              <w:t>14</w:t>
            </w:r>
          </w:p>
        </w:tc>
        <w:tc>
          <w:tcPr>
            <w:tcW w:w="1443" w:type="dxa"/>
            <w:noWrap/>
            <w:hideMark/>
          </w:tcPr>
          <w:p w14:paraId="1C3BEC62" w14:textId="54A997D0" w:rsidR="000071FA" w:rsidRPr="00AD6C37" w:rsidRDefault="000071FA" w:rsidP="00165134">
            <w:pPr>
              <w:jc w:val="center"/>
              <w:cnfStyle w:val="000000100000" w:firstRow="0" w:lastRow="0" w:firstColumn="0" w:lastColumn="0" w:oddVBand="0" w:evenVBand="0" w:oddHBand="1" w:evenHBand="0" w:firstRowFirstColumn="0" w:firstRowLastColumn="0" w:lastRowFirstColumn="0" w:lastRowLastColumn="0"/>
              <w:rPr>
                <w:rFonts w:ascii="Helvetica" w:eastAsia="Times New Roman" w:hAnsi="Helvetica"/>
                <w:color w:val="000000"/>
              </w:rPr>
            </w:pPr>
            <w:r w:rsidRPr="00AD6C37">
              <w:rPr>
                <w:rFonts w:ascii="Helvetica" w:eastAsia="Times New Roman" w:hAnsi="Helvetica"/>
                <w:color w:val="000000"/>
              </w:rPr>
              <w:t>0.00</w:t>
            </w:r>
            <w:r w:rsidR="00131B6E" w:rsidRPr="00AD6C37">
              <w:rPr>
                <w:rFonts w:ascii="Helvetica" w:eastAsia="Times New Roman" w:hAnsi="Helvetica"/>
                <w:color w:val="000000"/>
              </w:rPr>
              <w:t>72</w:t>
            </w:r>
          </w:p>
        </w:tc>
        <w:tc>
          <w:tcPr>
            <w:tcW w:w="1117" w:type="dxa"/>
            <w:noWrap/>
            <w:hideMark/>
          </w:tcPr>
          <w:p w14:paraId="41E81BDB" w14:textId="77777777" w:rsidR="000071FA" w:rsidRPr="00AD6C37" w:rsidRDefault="000071FA" w:rsidP="00165134">
            <w:pPr>
              <w:jc w:val="center"/>
              <w:cnfStyle w:val="000000100000" w:firstRow="0" w:lastRow="0" w:firstColumn="0" w:lastColumn="0" w:oddVBand="0" w:evenVBand="0" w:oddHBand="1" w:evenHBand="0" w:firstRowFirstColumn="0" w:firstRowLastColumn="0" w:lastRowFirstColumn="0" w:lastRowLastColumn="0"/>
              <w:rPr>
                <w:rFonts w:ascii="Helvetica" w:eastAsia="Times New Roman" w:hAnsi="Helvetica"/>
                <w:color w:val="000000"/>
              </w:rPr>
            </w:pPr>
            <w:r w:rsidRPr="00AD6C37">
              <w:rPr>
                <w:rFonts w:ascii="Helvetica" w:eastAsia="Times New Roman" w:hAnsi="Helvetica"/>
                <w:color w:val="000000"/>
              </w:rPr>
              <w:t>train</w:t>
            </w:r>
          </w:p>
        </w:tc>
        <w:tc>
          <w:tcPr>
            <w:tcW w:w="2803" w:type="dxa"/>
            <w:noWrap/>
            <w:hideMark/>
          </w:tcPr>
          <w:p w14:paraId="00817981" w14:textId="4C1391DC" w:rsidR="000071FA" w:rsidRPr="00AD6C37" w:rsidRDefault="00131B6E" w:rsidP="00165134">
            <w:pPr>
              <w:jc w:val="center"/>
              <w:cnfStyle w:val="000000100000" w:firstRow="0" w:lastRow="0" w:firstColumn="0" w:lastColumn="0" w:oddVBand="0" w:evenVBand="0" w:oddHBand="1" w:evenHBand="0" w:firstRowFirstColumn="0" w:firstRowLastColumn="0" w:lastRowFirstColumn="0" w:lastRowLastColumn="0"/>
              <w:rPr>
                <w:rFonts w:ascii="Helvetica" w:eastAsia="Times New Roman" w:hAnsi="Helvetica"/>
                <w:color w:val="000000"/>
              </w:rPr>
            </w:pPr>
            <w:proofErr w:type="spellStart"/>
            <w:r w:rsidRPr="00AD6C37">
              <w:rPr>
                <w:rFonts w:ascii="Helvetica" w:eastAsia="Times New Roman" w:hAnsi="Helvetica"/>
                <w:color w:val="000000"/>
              </w:rPr>
              <w:t>Concatenation_Enet</w:t>
            </w:r>
            <w:proofErr w:type="spellEnd"/>
            <w:r w:rsidRPr="00AD6C37">
              <w:rPr>
                <w:rFonts w:ascii="Helvetica" w:eastAsia="Times New Roman" w:hAnsi="Helvetica"/>
                <w:color w:val="000000"/>
              </w:rPr>
              <w:t xml:space="preserve"> </w:t>
            </w:r>
          </w:p>
        </w:tc>
        <w:tc>
          <w:tcPr>
            <w:tcW w:w="2664" w:type="dxa"/>
            <w:vMerge w:val="restart"/>
          </w:tcPr>
          <w:p w14:paraId="021EEE48" w14:textId="1BFB6E32" w:rsidR="000071FA" w:rsidRPr="00AD6C37" w:rsidRDefault="000071FA" w:rsidP="00165134">
            <w:pPr>
              <w:cnfStyle w:val="000000100000" w:firstRow="0" w:lastRow="0" w:firstColumn="0" w:lastColumn="0" w:oddVBand="0" w:evenVBand="0" w:oddHBand="1" w:evenHBand="0" w:firstRowFirstColumn="0" w:firstRowLastColumn="0" w:lastRowFirstColumn="0" w:lastRowLastColumn="0"/>
              <w:rPr>
                <w:rFonts w:ascii="Helvetica" w:eastAsia="Times New Roman" w:hAnsi="Helvetica"/>
                <w:color w:val="000000"/>
              </w:rPr>
            </w:pPr>
            <w:r w:rsidRPr="00AD6C37">
              <w:rPr>
                <w:rFonts w:ascii="Helvetica" w:eastAsia="Times New Roman" w:hAnsi="Helvetica"/>
                <w:color w:val="000000"/>
              </w:rPr>
              <w:t xml:space="preserve">mRNA: </w:t>
            </w:r>
            <w:r w:rsidR="00131B6E" w:rsidRPr="00AD6C37">
              <w:rPr>
                <w:rFonts w:ascii="Helvetica" w:eastAsia="Times New Roman" w:hAnsi="Helvetica"/>
                <w:color w:val="000000"/>
              </w:rPr>
              <w:t>38</w:t>
            </w:r>
            <w:r w:rsidRPr="00AD6C37">
              <w:rPr>
                <w:rFonts w:ascii="Helvetica" w:eastAsia="Times New Roman" w:hAnsi="Helvetica"/>
                <w:color w:val="000000"/>
              </w:rPr>
              <w:t xml:space="preserve">, miRNA: </w:t>
            </w:r>
            <w:r w:rsidR="00131B6E" w:rsidRPr="00AD6C37">
              <w:rPr>
                <w:rFonts w:ascii="Helvetica" w:eastAsia="Times New Roman" w:hAnsi="Helvetica"/>
                <w:color w:val="000000"/>
              </w:rPr>
              <w:t>2</w:t>
            </w:r>
            <w:r w:rsidRPr="00AD6C37">
              <w:rPr>
                <w:rFonts w:ascii="Helvetica" w:eastAsia="Times New Roman" w:hAnsi="Helvetica"/>
                <w:color w:val="000000"/>
              </w:rPr>
              <w:t xml:space="preserve">, CpGs: </w:t>
            </w:r>
            <w:r w:rsidR="00131B6E" w:rsidRPr="00AD6C37">
              <w:rPr>
                <w:rFonts w:ascii="Helvetica" w:eastAsia="Times New Roman" w:hAnsi="Helvetica"/>
                <w:color w:val="000000"/>
              </w:rPr>
              <w:t>118</w:t>
            </w:r>
          </w:p>
        </w:tc>
      </w:tr>
      <w:tr w:rsidR="000071FA" w:rsidRPr="00AD6C37" w14:paraId="00AB2059" w14:textId="77777777" w:rsidTr="00165134">
        <w:trPr>
          <w:trHeight w:val="320"/>
        </w:trPr>
        <w:tc>
          <w:tcPr>
            <w:cnfStyle w:val="001000000000" w:firstRow="0" w:lastRow="0" w:firstColumn="1" w:lastColumn="0" w:oddVBand="0" w:evenVBand="0" w:oddHBand="0" w:evenHBand="0" w:firstRowFirstColumn="0" w:firstRowLastColumn="0" w:lastRowFirstColumn="0" w:lastRowLastColumn="0"/>
            <w:tcW w:w="1549" w:type="dxa"/>
            <w:noWrap/>
            <w:hideMark/>
          </w:tcPr>
          <w:p w14:paraId="02D298AA" w14:textId="2FA359AB" w:rsidR="000071FA" w:rsidRPr="00AD6C37" w:rsidRDefault="000071FA" w:rsidP="00165134">
            <w:pPr>
              <w:jc w:val="center"/>
              <w:rPr>
                <w:rFonts w:ascii="Helvetica" w:eastAsia="Times New Roman" w:hAnsi="Helvetica"/>
                <w:color w:val="000000"/>
              </w:rPr>
            </w:pPr>
            <w:r w:rsidRPr="00AD6C37">
              <w:rPr>
                <w:rFonts w:ascii="Helvetica" w:eastAsia="Times New Roman" w:hAnsi="Helvetica"/>
                <w:color w:val="000000"/>
              </w:rPr>
              <w:t>0.2</w:t>
            </w:r>
            <w:r w:rsidR="00131B6E" w:rsidRPr="00AD6C37">
              <w:rPr>
                <w:rFonts w:ascii="Helvetica" w:eastAsia="Times New Roman" w:hAnsi="Helvetica"/>
                <w:color w:val="000000"/>
              </w:rPr>
              <w:t>0</w:t>
            </w:r>
          </w:p>
        </w:tc>
        <w:tc>
          <w:tcPr>
            <w:tcW w:w="1443" w:type="dxa"/>
            <w:noWrap/>
            <w:hideMark/>
          </w:tcPr>
          <w:p w14:paraId="643752CD" w14:textId="77777777" w:rsidR="000071FA" w:rsidRPr="00AD6C37" w:rsidRDefault="000071FA" w:rsidP="00165134">
            <w:pPr>
              <w:jc w:val="center"/>
              <w:cnfStyle w:val="000000000000" w:firstRow="0" w:lastRow="0" w:firstColumn="0" w:lastColumn="0" w:oddVBand="0" w:evenVBand="0" w:oddHBand="0" w:evenHBand="0" w:firstRowFirstColumn="0" w:firstRowLastColumn="0" w:lastRowFirstColumn="0" w:lastRowLastColumn="0"/>
              <w:rPr>
                <w:rFonts w:ascii="Helvetica" w:eastAsia="Times New Roman" w:hAnsi="Helvetica"/>
                <w:b/>
                <w:color w:val="000000"/>
              </w:rPr>
            </w:pPr>
            <w:r w:rsidRPr="00AD6C37">
              <w:rPr>
                <w:rFonts w:ascii="Helvetica" w:eastAsia="Times New Roman" w:hAnsi="Helvetica"/>
                <w:b/>
                <w:color w:val="000000"/>
              </w:rPr>
              <w:t>NA</w:t>
            </w:r>
          </w:p>
        </w:tc>
        <w:tc>
          <w:tcPr>
            <w:tcW w:w="1117" w:type="dxa"/>
            <w:noWrap/>
            <w:hideMark/>
          </w:tcPr>
          <w:p w14:paraId="39706049" w14:textId="77777777" w:rsidR="000071FA" w:rsidRPr="00AD6C37" w:rsidRDefault="000071FA" w:rsidP="00165134">
            <w:pPr>
              <w:jc w:val="center"/>
              <w:cnfStyle w:val="000000000000" w:firstRow="0" w:lastRow="0" w:firstColumn="0" w:lastColumn="0" w:oddVBand="0" w:evenVBand="0" w:oddHBand="0" w:evenHBand="0" w:firstRowFirstColumn="0" w:firstRowLastColumn="0" w:lastRowFirstColumn="0" w:lastRowLastColumn="0"/>
              <w:rPr>
                <w:rFonts w:ascii="Helvetica" w:eastAsia="Times New Roman" w:hAnsi="Helvetica"/>
                <w:b/>
                <w:color w:val="000000"/>
              </w:rPr>
            </w:pPr>
            <w:r w:rsidRPr="00AD6C37">
              <w:rPr>
                <w:rFonts w:ascii="Helvetica" w:eastAsia="Times New Roman" w:hAnsi="Helvetica"/>
                <w:b/>
                <w:color w:val="000000"/>
              </w:rPr>
              <w:t>test</w:t>
            </w:r>
          </w:p>
        </w:tc>
        <w:tc>
          <w:tcPr>
            <w:tcW w:w="2803" w:type="dxa"/>
            <w:noWrap/>
            <w:hideMark/>
          </w:tcPr>
          <w:p w14:paraId="272AAAE3" w14:textId="46633D0D" w:rsidR="000071FA" w:rsidRPr="00AD6C37" w:rsidRDefault="00131B6E" w:rsidP="00165134">
            <w:pPr>
              <w:jc w:val="center"/>
              <w:cnfStyle w:val="000000000000" w:firstRow="0" w:lastRow="0" w:firstColumn="0" w:lastColumn="0" w:oddVBand="0" w:evenVBand="0" w:oddHBand="0" w:evenHBand="0" w:firstRowFirstColumn="0" w:firstRowLastColumn="0" w:lastRowFirstColumn="0" w:lastRowLastColumn="0"/>
              <w:rPr>
                <w:rFonts w:ascii="Helvetica" w:eastAsia="Times New Roman" w:hAnsi="Helvetica"/>
                <w:b/>
                <w:color w:val="000000"/>
              </w:rPr>
            </w:pPr>
            <w:proofErr w:type="spellStart"/>
            <w:r w:rsidRPr="00AD6C37">
              <w:rPr>
                <w:rFonts w:ascii="Helvetica" w:eastAsia="Times New Roman" w:hAnsi="Helvetica"/>
                <w:b/>
                <w:color w:val="000000"/>
              </w:rPr>
              <w:t>Concatenation_Enet</w:t>
            </w:r>
            <w:proofErr w:type="spellEnd"/>
            <w:r w:rsidRPr="00AD6C37">
              <w:rPr>
                <w:rFonts w:ascii="Helvetica" w:eastAsia="Times New Roman" w:hAnsi="Helvetica"/>
                <w:b/>
                <w:color w:val="000000"/>
              </w:rPr>
              <w:t xml:space="preserve"> </w:t>
            </w:r>
          </w:p>
        </w:tc>
        <w:tc>
          <w:tcPr>
            <w:tcW w:w="2664" w:type="dxa"/>
            <w:vMerge/>
          </w:tcPr>
          <w:p w14:paraId="2AEA7C31" w14:textId="77777777" w:rsidR="000071FA" w:rsidRPr="00AD6C37" w:rsidRDefault="000071FA" w:rsidP="00165134">
            <w:pPr>
              <w:cnfStyle w:val="000000000000" w:firstRow="0" w:lastRow="0" w:firstColumn="0" w:lastColumn="0" w:oddVBand="0" w:evenVBand="0" w:oddHBand="0" w:evenHBand="0" w:firstRowFirstColumn="0" w:firstRowLastColumn="0" w:lastRowFirstColumn="0" w:lastRowLastColumn="0"/>
              <w:rPr>
                <w:rFonts w:ascii="Helvetica" w:eastAsia="Times New Roman" w:hAnsi="Helvetica"/>
                <w:b/>
                <w:color w:val="000000"/>
              </w:rPr>
            </w:pPr>
          </w:p>
        </w:tc>
      </w:tr>
      <w:tr w:rsidR="000071FA" w:rsidRPr="00AD6C37" w14:paraId="10BFBFE5" w14:textId="77777777" w:rsidTr="00165134">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549" w:type="dxa"/>
            <w:noWrap/>
            <w:hideMark/>
          </w:tcPr>
          <w:p w14:paraId="4004A0D1" w14:textId="59247D33" w:rsidR="000071FA" w:rsidRPr="00AD6C37" w:rsidRDefault="000071FA" w:rsidP="00165134">
            <w:pPr>
              <w:jc w:val="center"/>
              <w:rPr>
                <w:rFonts w:ascii="Helvetica" w:eastAsia="Times New Roman" w:hAnsi="Helvetica"/>
                <w:b w:val="0"/>
                <w:color w:val="000000"/>
              </w:rPr>
            </w:pPr>
            <w:r w:rsidRPr="00AD6C37">
              <w:rPr>
                <w:rFonts w:ascii="Helvetica" w:eastAsia="Times New Roman" w:hAnsi="Helvetica"/>
                <w:b w:val="0"/>
                <w:color w:val="000000"/>
              </w:rPr>
              <w:t>0.</w:t>
            </w:r>
            <w:r w:rsidR="00131B6E" w:rsidRPr="00AD6C37">
              <w:rPr>
                <w:rFonts w:ascii="Helvetica" w:eastAsia="Times New Roman" w:hAnsi="Helvetica"/>
                <w:b w:val="0"/>
                <w:color w:val="000000"/>
              </w:rPr>
              <w:t>25</w:t>
            </w:r>
          </w:p>
        </w:tc>
        <w:tc>
          <w:tcPr>
            <w:tcW w:w="1443" w:type="dxa"/>
            <w:noWrap/>
            <w:hideMark/>
          </w:tcPr>
          <w:p w14:paraId="0C9A4B65" w14:textId="69D20D02" w:rsidR="000071FA" w:rsidRPr="00AD6C37" w:rsidRDefault="000071FA" w:rsidP="00165134">
            <w:pPr>
              <w:jc w:val="center"/>
              <w:cnfStyle w:val="000000100000" w:firstRow="0" w:lastRow="0" w:firstColumn="0" w:lastColumn="0" w:oddVBand="0" w:evenVBand="0" w:oddHBand="1" w:evenHBand="0" w:firstRowFirstColumn="0" w:firstRowLastColumn="0" w:lastRowFirstColumn="0" w:lastRowLastColumn="0"/>
              <w:rPr>
                <w:rFonts w:ascii="Helvetica" w:eastAsia="Times New Roman" w:hAnsi="Helvetica"/>
                <w:color w:val="000000"/>
              </w:rPr>
            </w:pPr>
            <w:r w:rsidRPr="00AD6C37">
              <w:rPr>
                <w:rFonts w:ascii="Helvetica" w:eastAsia="Times New Roman" w:hAnsi="Helvetica"/>
                <w:color w:val="000000"/>
              </w:rPr>
              <w:t>0.0</w:t>
            </w:r>
            <w:r w:rsidR="00131B6E" w:rsidRPr="00AD6C37">
              <w:rPr>
                <w:rFonts w:ascii="Helvetica" w:eastAsia="Times New Roman" w:hAnsi="Helvetica"/>
                <w:color w:val="000000"/>
              </w:rPr>
              <w:t>14</w:t>
            </w:r>
          </w:p>
        </w:tc>
        <w:tc>
          <w:tcPr>
            <w:tcW w:w="1117" w:type="dxa"/>
            <w:noWrap/>
            <w:hideMark/>
          </w:tcPr>
          <w:p w14:paraId="164B1BFD" w14:textId="77777777" w:rsidR="000071FA" w:rsidRPr="00AD6C37" w:rsidRDefault="000071FA" w:rsidP="00165134">
            <w:pPr>
              <w:jc w:val="center"/>
              <w:cnfStyle w:val="000000100000" w:firstRow="0" w:lastRow="0" w:firstColumn="0" w:lastColumn="0" w:oddVBand="0" w:evenVBand="0" w:oddHBand="1" w:evenHBand="0" w:firstRowFirstColumn="0" w:firstRowLastColumn="0" w:lastRowFirstColumn="0" w:lastRowLastColumn="0"/>
              <w:rPr>
                <w:rFonts w:ascii="Helvetica" w:eastAsia="Times New Roman" w:hAnsi="Helvetica"/>
                <w:color w:val="000000"/>
              </w:rPr>
            </w:pPr>
            <w:r w:rsidRPr="00AD6C37">
              <w:rPr>
                <w:rFonts w:ascii="Helvetica" w:eastAsia="Times New Roman" w:hAnsi="Helvetica"/>
                <w:color w:val="000000"/>
              </w:rPr>
              <w:t>train</w:t>
            </w:r>
          </w:p>
        </w:tc>
        <w:tc>
          <w:tcPr>
            <w:tcW w:w="2803" w:type="dxa"/>
            <w:noWrap/>
            <w:hideMark/>
          </w:tcPr>
          <w:p w14:paraId="5A7D7886" w14:textId="5B75AA4F" w:rsidR="000071FA" w:rsidRPr="00AD6C37" w:rsidRDefault="00131B6E" w:rsidP="00165134">
            <w:pPr>
              <w:jc w:val="center"/>
              <w:cnfStyle w:val="000000100000" w:firstRow="0" w:lastRow="0" w:firstColumn="0" w:lastColumn="0" w:oddVBand="0" w:evenVBand="0" w:oddHBand="1" w:evenHBand="0" w:firstRowFirstColumn="0" w:firstRowLastColumn="0" w:lastRowFirstColumn="0" w:lastRowLastColumn="0"/>
              <w:rPr>
                <w:rFonts w:ascii="Helvetica" w:eastAsia="Times New Roman" w:hAnsi="Helvetica"/>
                <w:color w:val="000000"/>
              </w:rPr>
            </w:pPr>
            <w:proofErr w:type="spellStart"/>
            <w:r w:rsidRPr="00AD6C37">
              <w:rPr>
                <w:rFonts w:ascii="Helvetica" w:eastAsia="Times New Roman" w:hAnsi="Helvetica"/>
                <w:color w:val="000000"/>
              </w:rPr>
              <w:t>Ensemble_sPLSDA</w:t>
            </w:r>
            <w:proofErr w:type="spellEnd"/>
          </w:p>
        </w:tc>
        <w:tc>
          <w:tcPr>
            <w:tcW w:w="2664" w:type="dxa"/>
            <w:vMerge w:val="restart"/>
          </w:tcPr>
          <w:p w14:paraId="1A858EB0" w14:textId="79838ACB" w:rsidR="000071FA" w:rsidRPr="00AD6C37" w:rsidRDefault="000071FA" w:rsidP="00165134">
            <w:pPr>
              <w:cnfStyle w:val="000000100000" w:firstRow="0" w:lastRow="0" w:firstColumn="0" w:lastColumn="0" w:oddVBand="0" w:evenVBand="0" w:oddHBand="1" w:evenHBand="0" w:firstRowFirstColumn="0" w:firstRowLastColumn="0" w:lastRowFirstColumn="0" w:lastRowLastColumn="0"/>
              <w:rPr>
                <w:rFonts w:ascii="Helvetica" w:eastAsia="Times New Roman" w:hAnsi="Helvetica"/>
                <w:color w:val="000000"/>
              </w:rPr>
            </w:pPr>
            <w:r w:rsidRPr="00AD6C37">
              <w:rPr>
                <w:rFonts w:ascii="Helvetica" w:eastAsia="Times New Roman" w:hAnsi="Helvetica"/>
                <w:color w:val="000000"/>
              </w:rPr>
              <w:t xml:space="preserve">mRNA: </w:t>
            </w:r>
            <w:r w:rsidR="00131B6E" w:rsidRPr="00AD6C37">
              <w:rPr>
                <w:rFonts w:ascii="Helvetica" w:eastAsia="Times New Roman" w:hAnsi="Helvetica"/>
                <w:color w:val="000000"/>
              </w:rPr>
              <w:t>60</w:t>
            </w:r>
            <w:r w:rsidRPr="00AD6C37">
              <w:rPr>
                <w:rFonts w:ascii="Helvetica" w:eastAsia="Times New Roman" w:hAnsi="Helvetica"/>
                <w:color w:val="000000"/>
              </w:rPr>
              <w:t xml:space="preserve">, miRNA: </w:t>
            </w:r>
            <w:r w:rsidR="00131B6E" w:rsidRPr="00AD6C37">
              <w:rPr>
                <w:rFonts w:ascii="Helvetica" w:eastAsia="Times New Roman" w:hAnsi="Helvetica"/>
                <w:color w:val="000000"/>
              </w:rPr>
              <w:t>55</w:t>
            </w:r>
            <w:r w:rsidRPr="00AD6C37">
              <w:rPr>
                <w:rFonts w:ascii="Helvetica" w:eastAsia="Times New Roman" w:hAnsi="Helvetica"/>
                <w:color w:val="000000"/>
              </w:rPr>
              <w:t xml:space="preserve">, CpGs: </w:t>
            </w:r>
            <w:r w:rsidR="00131B6E" w:rsidRPr="00AD6C37">
              <w:rPr>
                <w:rFonts w:ascii="Helvetica" w:eastAsia="Times New Roman" w:hAnsi="Helvetica"/>
                <w:color w:val="000000"/>
              </w:rPr>
              <w:t>40</w:t>
            </w:r>
          </w:p>
        </w:tc>
      </w:tr>
      <w:tr w:rsidR="000071FA" w:rsidRPr="00AD6C37" w14:paraId="4093E1F0" w14:textId="77777777" w:rsidTr="00165134">
        <w:trPr>
          <w:trHeight w:val="320"/>
        </w:trPr>
        <w:tc>
          <w:tcPr>
            <w:cnfStyle w:val="001000000000" w:firstRow="0" w:lastRow="0" w:firstColumn="1" w:lastColumn="0" w:oddVBand="0" w:evenVBand="0" w:oddHBand="0" w:evenHBand="0" w:firstRowFirstColumn="0" w:firstRowLastColumn="0" w:lastRowFirstColumn="0" w:lastRowLastColumn="0"/>
            <w:tcW w:w="1549" w:type="dxa"/>
            <w:noWrap/>
            <w:hideMark/>
          </w:tcPr>
          <w:p w14:paraId="27317262" w14:textId="67E3F932" w:rsidR="000071FA" w:rsidRPr="00AD6C37" w:rsidRDefault="000071FA" w:rsidP="00165134">
            <w:pPr>
              <w:jc w:val="center"/>
              <w:rPr>
                <w:rFonts w:ascii="Helvetica" w:eastAsia="Times New Roman" w:hAnsi="Helvetica"/>
                <w:color w:val="000000"/>
              </w:rPr>
            </w:pPr>
            <w:r w:rsidRPr="00AD6C37">
              <w:rPr>
                <w:rFonts w:ascii="Helvetica" w:eastAsia="Times New Roman" w:hAnsi="Helvetica"/>
                <w:color w:val="000000"/>
              </w:rPr>
              <w:t>0.2</w:t>
            </w:r>
            <w:r w:rsidR="00131B6E" w:rsidRPr="00AD6C37">
              <w:rPr>
                <w:rFonts w:ascii="Helvetica" w:eastAsia="Times New Roman" w:hAnsi="Helvetica"/>
                <w:color w:val="000000"/>
              </w:rPr>
              <w:t>8</w:t>
            </w:r>
          </w:p>
        </w:tc>
        <w:tc>
          <w:tcPr>
            <w:tcW w:w="1443" w:type="dxa"/>
            <w:noWrap/>
            <w:hideMark/>
          </w:tcPr>
          <w:p w14:paraId="2EFDEA4D" w14:textId="77777777" w:rsidR="000071FA" w:rsidRPr="00AD6C37" w:rsidRDefault="000071FA" w:rsidP="00165134">
            <w:pPr>
              <w:jc w:val="center"/>
              <w:cnfStyle w:val="000000000000" w:firstRow="0" w:lastRow="0" w:firstColumn="0" w:lastColumn="0" w:oddVBand="0" w:evenVBand="0" w:oddHBand="0" w:evenHBand="0" w:firstRowFirstColumn="0" w:firstRowLastColumn="0" w:lastRowFirstColumn="0" w:lastRowLastColumn="0"/>
              <w:rPr>
                <w:rFonts w:ascii="Helvetica" w:eastAsia="Times New Roman" w:hAnsi="Helvetica"/>
                <w:b/>
                <w:color w:val="000000"/>
              </w:rPr>
            </w:pPr>
            <w:r w:rsidRPr="00AD6C37">
              <w:rPr>
                <w:rFonts w:ascii="Helvetica" w:eastAsia="Times New Roman" w:hAnsi="Helvetica"/>
                <w:b/>
                <w:color w:val="000000"/>
              </w:rPr>
              <w:t>NA</w:t>
            </w:r>
          </w:p>
        </w:tc>
        <w:tc>
          <w:tcPr>
            <w:tcW w:w="1117" w:type="dxa"/>
            <w:noWrap/>
            <w:hideMark/>
          </w:tcPr>
          <w:p w14:paraId="5E125780" w14:textId="77777777" w:rsidR="000071FA" w:rsidRPr="00AD6C37" w:rsidRDefault="000071FA" w:rsidP="00165134">
            <w:pPr>
              <w:jc w:val="center"/>
              <w:cnfStyle w:val="000000000000" w:firstRow="0" w:lastRow="0" w:firstColumn="0" w:lastColumn="0" w:oddVBand="0" w:evenVBand="0" w:oddHBand="0" w:evenHBand="0" w:firstRowFirstColumn="0" w:firstRowLastColumn="0" w:lastRowFirstColumn="0" w:lastRowLastColumn="0"/>
              <w:rPr>
                <w:rFonts w:ascii="Helvetica" w:eastAsia="Times New Roman" w:hAnsi="Helvetica"/>
                <w:b/>
                <w:color w:val="000000"/>
              </w:rPr>
            </w:pPr>
            <w:r w:rsidRPr="00AD6C37">
              <w:rPr>
                <w:rFonts w:ascii="Helvetica" w:eastAsia="Times New Roman" w:hAnsi="Helvetica"/>
                <w:b/>
                <w:color w:val="000000"/>
              </w:rPr>
              <w:t>test</w:t>
            </w:r>
          </w:p>
        </w:tc>
        <w:tc>
          <w:tcPr>
            <w:tcW w:w="2803" w:type="dxa"/>
            <w:noWrap/>
            <w:hideMark/>
          </w:tcPr>
          <w:p w14:paraId="00B3A6F1" w14:textId="2E3F95A8" w:rsidR="000071FA" w:rsidRPr="00AD6C37" w:rsidRDefault="00131B6E" w:rsidP="00165134">
            <w:pPr>
              <w:jc w:val="center"/>
              <w:cnfStyle w:val="000000000000" w:firstRow="0" w:lastRow="0" w:firstColumn="0" w:lastColumn="0" w:oddVBand="0" w:evenVBand="0" w:oddHBand="0" w:evenHBand="0" w:firstRowFirstColumn="0" w:firstRowLastColumn="0" w:lastRowFirstColumn="0" w:lastRowLastColumn="0"/>
              <w:rPr>
                <w:rFonts w:ascii="Helvetica" w:eastAsia="Times New Roman" w:hAnsi="Helvetica"/>
                <w:b/>
                <w:color w:val="000000"/>
              </w:rPr>
            </w:pPr>
            <w:proofErr w:type="spellStart"/>
            <w:r w:rsidRPr="00AD6C37">
              <w:rPr>
                <w:rFonts w:ascii="Helvetica" w:eastAsia="Times New Roman" w:hAnsi="Helvetica"/>
                <w:b/>
                <w:color w:val="000000"/>
              </w:rPr>
              <w:t>Ensemble_sPLSDA</w:t>
            </w:r>
            <w:proofErr w:type="spellEnd"/>
          </w:p>
        </w:tc>
        <w:tc>
          <w:tcPr>
            <w:tcW w:w="2664" w:type="dxa"/>
            <w:vMerge/>
          </w:tcPr>
          <w:p w14:paraId="07180C13" w14:textId="77777777" w:rsidR="000071FA" w:rsidRPr="00AD6C37" w:rsidRDefault="000071FA" w:rsidP="00165134">
            <w:pPr>
              <w:cnfStyle w:val="000000000000" w:firstRow="0" w:lastRow="0" w:firstColumn="0" w:lastColumn="0" w:oddVBand="0" w:evenVBand="0" w:oddHBand="0" w:evenHBand="0" w:firstRowFirstColumn="0" w:firstRowLastColumn="0" w:lastRowFirstColumn="0" w:lastRowLastColumn="0"/>
              <w:rPr>
                <w:rFonts w:ascii="Helvetica" w:eastAsia="Times New Roman" w:hAnsi="Helvetica"/>
                <w:b/>
                <w:color w:val="000000"/>
              </w:rPr>
            </w:pPr>
          </w:p>
        </w:tc>
      </w:tr>
      <w:tr w:rsidR="000071FA" w:rsidRPr="00AD6C37" w14:paraId="28C718C8" w14:textId="77777777" w:rsidTr="00165134">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549" w:type="dxa"/>
            <w:noWrap/>
            <w:hideMark/>
          </w:tcPr>
          <w:p w14:paraId="044F798A" w14:textId="77777777" w:rsidR="000071FA" w:rsidRPr="00AD6C37" w:rsidRDefault="000071FA" w:rsidP="00165134">
            <w:pPr>
              <w:jc w:val="center"/>
              <w:rPr>
                <w:rFonts w:ascii="Helvetica" w:eastAsia="Times New Roman" w:hAnsi="Helvetica"/>
                <w:b w:val="0"/>
                <w:color w:val="000000"/>
              </w:rPr>
            </w:pPr>
            <w:r w:rsidRPr="00AD6C37">
              <w:rPr>
                <w:rFonts w:ascii="Helvetica" w:eastAsia="Times New Roman" w:hAnsi="Helvetica"/>
                <w:b w:val="0"/>
                <w:color w:val="000000"/>
              </w:rPr>
              <w:t>0.11</w:t>
            </w:r>
          </w:p>
        </w:tc>
        <w:tc>
          <w:tcPr>
            <w:tcW w:w="1443" w:type="dxa"/>
            <w:noWrap/>
            <w:hideMark/>
          </w:tcPr>
          <w:p w14:paraId="77F6478B" w14:textId="77777777" w:rsidR="000071FA" w:rsidRPr="00AD6C37" w:rsidRDefault="000071FA" w:rsidP="00165134">
            <w:pPr>
              <w:jc w:val="center"/>
              <w:cnfStyle w:val="000000100000" w:firstRow="0" w:lastRow="0" w:firstColumn="0" w:lastColumn="0" w:oddVBand="0" w:evenVBand="0" w:oddHBand="1" w:evenHBand="0" w:firstRowFirstColumn="0" w:firstRowLastColumn="0" w:lastRowFirstColumn="0" w:lastRowLastColumn="0"/>
              <w:rPr>
                <w:rFonts w:ascii="Helvetica" w:eastAsia="Times New Roman" w:hAnsi="Helvetica"/>
                <w:color w:val="000000"/>
              </w:rPr>
            </w:pPr>
            <w:r w:rsidRPr="00AD6C37">
              <w:rPr>
                <w:rFonts w:ascii="Helvetica" w:eastAsia="Times New Roman" w:hAnsi="Helvetica"/>
                <w:color w:val="000000"/>
              </w:rPr>
              <w:t>0.0016</w:t>
            </w:r>
          </w:p>
        </w:tc>
        <w:tc>
          <w:tcPr>
            <w:tcW w:w="1117" w:type="dxa"/>
            <w:noWrap/>
            <w:hideMark/>
          </w:tcPr>
          <w:p w14:paraId="3E23AA57" w14:textId="77777777" w:rsidR="000071FA" w:rsidRPr="00AD6C37" w:rsidRDefault="000071FA" w:rsidP="00165134">
            <w:pPr>
              <w:jc w:val="center"/>
              <w:cnfStyle w:val="000000100000" w:firstRow="0" w:lastRow="0" w:firstColumn="0" w:lastColumn="0" w:oddVBand="0" w:evenVBand="0" w:oddHBand="1" w:evenHBand="0" w:firstRowFirstColumn="0" w:firstRowLastColumn="0" w:lastRowFirstColumn="0" w:lastRowLastColumn="0"/>
              <w:rPr>
                <w:rFonts w:ascii="Helvetica" w:eastAsia="Times New Roman" w:hAnsi="Helvetica"/>
                <w:color w:val="000000"/>
              </w:rPr>
            </w:pPr>
            <w:r w:rsidRPr="00AD6C37">
              <w:rPr>
                <w:rFonts w:ascii="Helvetica" w:eastAsia="Times New Roman" w:hAnsi="Helvetica"/>
                <w:color w:val="000000"/>
              </w:rPr>
              <w:t>train</w:t>
            </w:r>
          </w:p>
        </w:tc>
        <w:tc>
          <w:tcPr>
            <w:tcW w:w="2803" w:type="dxa"/>
            <w:noWrap/>
            <w:hideMark/>
          </w:tcPr>
          <w:p w14:paraId="794A9568" w14:textId="77777777" w:rsidR="000071FA" w:rsidRPr="00AD6C37" w:rsidRDefault="000071FA" w:rsidP="00165134">
            <w:pPr>
              <w:jc w:val="center"/>
              <w:cnfStyle w:val="000000100000" w:firstRow="0" w:lastRow="0" w:firstColumn="0" w:lastColumn="0" w:oddVBand="0" w:evenVBand="0" w:oddHBand="1" w:evenHBand="0" w:firstRowFirstColumn="0" w:firstRowLastColumn="0" w:lastRowFirstColumn="0" w:lastRowLastColumn="0"/>
              <w:rPr>
                <w:rFonts w:ascii="Helvetica" w:eastAsia="Times New Roman" w:hAnsi="Helvetica"/>
                <w:color w:val="000000"/>
              </w:rPr>
            </w:pPr>
            <w:proofErr w:type="spellStart"/>
            <w:r w:rsidRPr="00AD6C37">
              <w:rPr>
                <w:rFonts w:ascii="Helvetica" w:eastAsia="Times New Roman" w:hAnsi="Helvetica"/>
                <w:color w:val="000000"/>
              </w:rPr>
              <w:t>Ensemble_Enet</w:t>
            </w:r>
            <w:proofErr w:type="spellEnd"/>
          </w:p>
        </w:tc>
        <w:tc>
          <w:tcPr>
            <w:tcW w:w="2664" w:type="dxa"/>
            <w:vMerge w:val="restart"/>
          </w:tcPr>
          <w:p w14:paraId="3D52B3C3" w14:textId="1BC14541" w:rsidR="000071FA" w:rsidRPr="00AD6C37" w:rsidRDefault="000071FA" w:rsidP="00165134">
            <w:pPr>
              <w:cnfStyle w:val="000000100000" w:firstRow="0" w:lastRow="0" w:firstColumn="0" w:lastColumn="0" w:oddVBand="0" w:evenVBand="0" w:oddHBand="1" w:evenHBand="0" w:firstRowFirstColumn="0" w:firstRowLastColumn="0" w:lastRowFirstColumn="0" w:lastRowLastColumn="0"/>
              <w:rPr>
                <w:rFonts w:ascii="Helvetica" w:eastAsia="Times New Roman" w:hAnsi="Helvetica"/>
                <w:color w:val="000000"/>
              </w:rPr>
            </w:pPr>
            <w:r w:rsidRPr="00AD6C37">
              <w:rPr>
                <w:rFonts w:ascii="Helvetica" w:eastAsia="Times New Roman" w:hAnsi="Helvetica"/>
                <w:color w:val="000000"/>
              </w:rPr>
              <w:t xml:space="preserve">mRNA: </w:t>
            </w:r>
            <w:r w:rsidR="00131B6E" w:rsidRPr="00AD6C37">
              <w:rPr>
                <w:rFonts w:ascii="Helvetica" w:eastAsia="Times New Roman" w:hAnsi="Helvetica"/>
                <w:color w:val="000000"/>
              </w:rPr>
              <w:t>96</w:t>
            </w:r>
            <w:r w:rsidRPr="00AD6C37">
              <w:rPr>
                <w:rFonts w:ascii="Helvetica" w:eastAsia="Times New Roman" w:hAnsi="Helvetica"/>
                <w:color w:val="000000"/>
              </w:rPr>
              <w:t>, miRNA: 45, CpGs: 127</w:t>
            </w:r>
          </w:p>
        </w:tc>
      </w:tr>
      <w:tr w:rsidR="000071FA" w:rsidRPr="00AD6C37" w14:paraId="29DB3897" w14:textId="77777777" w:rsidTr="00165134">
        <w:trPr>
          <w:trHeight w:val="320"/>
        </w:trPr>
        <w:tc>
          <w:tcPr>
            <w:cnfStyle w:val="001000000000" w:firstRow="0" w:lastRow="0" w:firstColumn="1" w:lastColumn="0" w:oddVBand="0" w:evenVBand="0" w:oddHBand="0" w:evenHBand="0" w:firstRowFirstColumn="0" w:firstRowLastColumn="0" w:lastRowFirstColumn="0" w:lastRowLastColumn="0"/>
            <w:tcW w:w="1549" w:type="dxa"/>
            <w:noWrap/>
            <w:hideMark/>
          </w:tcPr>
          <w:p w14:paraId="790E7B6E" w14:textId="77777777" w:rsidR="000071FA" w:rsidRPr="00AD6C37" w:rsidRDefault="000071FA" w:rsidP="00165134">
            <w:pPr>
              <w:jc w:val="center"/>
              <w:rPr>
                <w:rFonts w:ascii="Helvetica" w:eastAsia="Times New Roman" w:hAnsi="Helvetica"/>
                <w:color w:val="000000"/>
              </w:rPr>
            </w:pPr>
            <w:r w:rsidRPr="00AD6C37">
              <w:rPr>
                <w:rFonts w:ascii="Helvetica" w:eastAsia="Times New Roman" w:hAnsi="Helvetica"/>
                <w:color w:val="000000"/>
              </w:rPr>
              <w:t>0.23</w:t>
            </w:r>
          </w:p>
        </w:tc>
        <w:tc>
          <w:tcPr>
            <w:tcW w:w="1443" w:type="dxa"/>
            <w:noWrap/>
            <w:hideMark/>
          </w:tcPr>
          <w:p w14:paraId="3BA235CE" w14:textId="77777777" w:rsidR="000071FA" w:rsidRPr="00AD6C37" w:rsidRDefault="000071FA" w:rsidP="00165134">
            <w:pPr>
              <w:jc w:val="center"/>
              <w:cnfStyle w:val="000000000000" w:firstRow="0" w:lastRow="0" w:firstColumn="0" w:lastColumn="0" w:oddVBand="0" w:evenVBand="0" w:oddHBand="0" w:evenHBand="0" w:firstRowFirstColumn="0" w:firstRowLastColumn="0" w:lastRowFirstColumn="0" w:lastRowLastColumn="0"/>
              <w:rPr>
                <w:rFonts w:ascii="Helvetica" w:eastAsia="Times New Roman" w:hAnsi="Helvetica"/>
                <w:b/>
                <w:color w:val="000000"/>
              </w:rPr>
            </w:pPr>
            <w:r w:rsidRPr="00AD6C37">
              <w:rPr>
                <w:rFonts w:ascii="Helvetica" w:eastAsia="Times New Roman" w:hAnsi="Helvetica"/>
                <w:b/>
                <w:color w:val="000000"/>
              </w:rPr>
              <w:t>NA</w:t>
            </w:r>
          </w:p>
        </w:tc>
        <w:tc>
          <w:tcPr>
            <w:tcW w:w="1117" w:type="dxa"/>
            <w:noWrap/>
            <w:hideMark/>
          </w:tcPr>
          <w:p w14:paraId="58F6E9A4" w14:textId="77777777" w:rsidR="000071FA" w:rsidRPr="00AD6C37" w:rsidRDefault="000071FA" w:rsidP="00165134">
            <w:pPr>
              <w:jc w:val="center"/>
              <w:cnfStyle w:val="000000000000" w:firstRow="0" w:lastRow="0" w:firstColumn="0" w:lastColumn="0" w:oddVBand="0" w:evenVBand="0" w:oddHBand="0" w:evenHBand="0" w:firstRowFirstColumn="0" w:firstRowLastColumn="0" w:lastRowFirstColumn="0" w:lastRowLastColumn="0"/>
              <w:rPr>
                <w:rFonts w:ascii="Helvetica" w:eastAsia="Times New Roman" w:hAnsi="Helvetica"/>
                <w:b/>
                <w:color w:val="000000"/>
              </w:rPr>
            </w:pPr>
            <w:r w:rsidRPr="00AD6C37">
              <w:rPr>
                <w:rFonts w:ascii="Helvetica" w:eastAsia="Times New Roman" w:hAnsi="Helvetica"/>
                <w:b/>
                <w:color w:val="000000"/>
              </w:rPr>
              <w:t>test</w:t>
            </w:r>
          </w:p>
        </w:tc>
        <w:tc>
          <w:tcPr>
            <w:tcW w:w="2803" w:type="dxa"/>
            <w:noWrap/>
            <w:hideMark/>
          </w:tcPr>
          <w:p w14:paraId="136E0F33" w14:textId="77777777" w:rsidR="000071FA" w:rsidRPr="00AD6C37" w:rsidRDefault="000071FA" w:rsidP="00165134">
            <w:pPr>
              <w:jc w:val="center"/>
              <w:cnfStyle w:val="000000000000" w:firstRow="0" w:lastRow="0" w:firstColumn="0" w:lastColumn="0" w:oddVBand="0" w:evenVBand="0" w:oddHBand="0" w:evenHBand="0" w:firstRowFirstColumn="0" w:firstRowLastColumn="0" w:lastRowFirstColumn="0" w:lastRowLastColumn="0"/>
              <w:rPr>
                <w:rFonts w:ascii="Helvetica" w:eastAsia="Times New Roman" w:hAnsi="Helvetica"/>
                <w:b/>
                <w:color w:val="000000"/>
              </w:rPr>
            </w:pPr>
            <w:proofErr w:type="spellStart"/>
            <w:r w:rsidRPr="00AD6C37">
              <w:rPr>
                <w:rFonts w:ascii="Helvetica" w:eastAsia="Times New Roman" w:hAnsi="Helvetica"/>
                <w:b/>
                <w:color w:val="000000"/>
              </w:rPr>
              <w:t>Ensemble_Enet</w:t>
            </w:r>
            <w:proofErr w:type="spellEnd"/>
          </w:p>
        </w:tc>
        <w:tc>
          <w:tcPr>
            <w:tcW w:w="2664" w:type="dxa"/>
            <w:vMerge/>
          </w:tcPr>
          <w:p w14:paraId="0049CA1C" w14:textId="77777777" w:rsidR="000071FA" w:rsidRPr="00AD6C37" w:rsidRDefault="000071FA" w:rsidP="00165134">
            <w:pPr>
              <w:cnfStyle w:val="000000000000" w:firstRow="0" w:lastRow="0" w:firstColumn="0" w:lastColumn="0" w:oddVBand="0" w:evenVBand="0" w:oddHBand="0" w:evenHBand="0" w:firstRowFirstColumn="0" w:firstRowLastColumn="0" w:lastRowFirstColumn="0" w:lastRowLastColumn="0"/>
              <w:rPr>
                <w:rFonts w:ascii="Helvetica" w:eastAsia="Times New Roman" w:hAnsi="Helvetica"/>
                <w:b/>
                <w:color w:val="000000"/>
              </w:rPr>
            </w:pPr>
          </w:p>
        </w:tc>
      </w:tr>
    </w:tbl>
    <w:p w14:paraId="34764693" w14:textId="595A53EC" w:rsidR="000071FA" w:rsidRPr="00AD6C37" w:rsidRDefault="000071FA" w:rsidP="000071FA">
      <w:pPr>
        <w:rPr>
          <w:rFonts w:ascii="Helvetica" w:eastAsia="Times New Roman" w:hAnsi="Helvetica"/>
          <w:color w:val="000000"/>
          <w:sz w:val="20"/>
          <w:szCs w:val="20"/>
        </w:rPr>
      </w:pPr>
    </w:p>
    <w:p w14:paraId="387E4042" w14:textId="77777777" w:rsidR="000071FA" w:rsidRPr="00AD6C37" w:rsidRDefault="000071FA" w:rsidP="000071FA">
      <w:pPr>
        <w:rPr>
          <w:rFonts w:ascii="Helvetica" w:eastAsia="Times New Roman" w:hAnsi="Helvetica"/>
          <w:color w:val="000000"/>
          <w:sz w:val="20"/>
          <w:szCs w:val="20"/>
        </w:rPr>
      </w:pPr>
    </w:p>
    <w:p w14:paraId="5E73E90F" w14:textId="77777777" w:rsidR="000071FA" w:rsidRPr="00AD6C37" w:rsidRDefault="000071FA" w:rsidP="000071FA">
      <w:pPr>
        <w:rPr>
          <w:rFonts w:ascii="Helvetica" w:eastAsia="Times New Roman" w:hAnsi="Helvetica"/>
          <w:color w:val="000000"/>
          <w:sz w:val="20"/>
          <w:szCs w:val="20"/>
        </w:rPr>
      </w:pPr>
      <w:r w:rsidRPr="00AD6C37">
        <w:rPr>
          <w:rFonts w:ascii="Helvetica" w:eastAsia="Times New Roman" w:hAnsi="Helvetica"/>
          <w:color w:val="000000"/>
          <w:sz w:val="20"/>
          <w:szCs w:val="20"/>
        </w:rPr>
        <w:tab/>
        <w:t>Each integrative method (</w:t>
      </w:r>
      <w:proofErr w:type="spellStart"/>
      <w:r w:rsidRPr="00AD6C37">
        <w:rPr>
          <w:rFonts w:ascii="Helvetica" w:eastAsia="Times New Roman" w:hAnsi="Helvetica"/>
          <w:color w:val="000000"/>
          <w:sz w:val="20"/>
          <w:szCs w:val="20"/>
        </w:rPr>
        <w:t>Concatenation_Enet</w:t>
      </w:r>
      <w:proofErr w:type="spellEnd"/>
      <w:r w:rsidRPr="00AD6C37">
        <w:rPr>
          <w:rFonts w:ascii="Helvetica" w:eastAsia="Times New Roman" w:hAnsi="Helvetica"/>
          <w:color w:val="000000"/>
          <w:sz w:val="20"/>
          <w:szCs w:val="20"/>
        </w:rPr>
        <w:t xml:space="preserve">, </w:t>
      </w:r>
      <w:proofErr w:type="spellStart"/>
      <w:r w:rsidRPr="00AD6C37">
        <w:rPr>
          <w:rFonts w:ascii="Helvetica" w:eastAsia="Times New Roman" w:hAnsi="Helvetica"/>
          <w:color w:val="000000"/>
          <w:sz w:val="20"/>
          <w:szCs w:val="20"/>
        </w:rPr>
        <w:t>Concatenation_sPLSDA</w:t>
      </w:r>
      <w:proofErr w:type="spellEnd"/>
      <w:r w:rsidRPr="00AD6C37">
        <w:rPr>
          <w:rFonts w:ascii="Helvetica" w:eastAsia="Times New Roman" w:hAnsi="Helvetica"/>
          <w:color w:val="000000"/>
          <w:sz w:val="20"/>
          <w:szCs w:val="20"/>
        </w:rPr>
        <w:t xml:space="preserve">, </w:t>
      </w:r>
      <w:proofErr w:type="spellStart"/>
      <w:r w:rsidRPr="00AD6C37">
        <w:rPr>
          <w:rFonts w:ascii="Helvetica" w:eastAsia="Times New Roman" w:hAnsi="Helvetica"/>
          <w:color w:val="000000"/>
          <w:sz w:val="20"/>
          <w:szCs w:val="20"/>
        </w:rPr>
        <w:t>Ensemble_Enet</w:t>
      </w:r>
      <w:proofErr w:type="spellEnd"/>
      <w:r w:rsidRPr="00AD6C37">
        <w:rPr>
          <w:rFonts w:ascii="Helvetica" w:eastAsia="Times New Roman" w:hAnsi="Helvetica"/>
          <w:color w:val="000000"/>
          <w:sz w:val="20"/>
          <w:szCs w:val="20"/>
        </w:rPr>
        <w:t xml:space="preserve">, </w:t>
      </w:r>
      <w:proofErr w:type="spellStart"/>
      <w:r w:rsidRPr="00AD6C37">
        <w:rPr>
          <w:rFonts w:ascii="Helvetica" w:eastAsia="Times New Roman" w:hAnsi="Helvetica"/>
          <w:color w:val="000000"/>
          <w:sz w:val="20"/>
          <w:szCs w:val="20"/>
        </w:rPr>
        <w:t>Ensemble_sPLSDA</w:t>
      </w:r>
      <w:proofErr w:type="spellEnd"/>
      <w:r w:rsidRPr="00AD6C37">
        <w:rPr>
          <w:rFonts w:ascii="Helvetica" w:eastAsia="Times New Roman" w:hAnsi="Helvetica"/>
          <w:color w:val="000000"/>
          <w:sz w:val="20"/>
          <w:szCs w:val="20"/>
        </w:rPr>
        <w:t xml:space="preserve">, </w:t>
      </w:r>
      <w:proofErr w:type="spellStart"/>
      <w:r w:rsidRPr="00AD6C37">
        <w:rPr>
          <w:rFonts w:ascii="Helvetica" w:eastAsia="Times New Roman" w:hAnsi="Helvetica"/>
          <w:color w:val="000000"/>
          <w:sz w:val="20"/>
          <w:szCs w:val="20"/>
        </w:rPr>
        <w:t>DIABLO_Full</w:t>
      </w:r>
      <w:proofErr w:type="spellEnd"/>
      <w:r w:rsidRPr="00AD6C37">
        <w:rPr>
          <w:rFonts w:ascii="Helvetica" w:eastAsia="Times New Roman" w:hAnsi="Helvetica"/>
          <w:color w:val="000000"/>
          <w:sz w:val="20"/>
          <w:szCs w:val="20"/>
        </w:rPr>
        <w:t xml:space="preserve"> and </w:t>
      </w:r>
      <w:proofErr w:type="spellStart"/>
      <w:r w:rsidRPr="00AD6C37">
        <w:rPr>
          <w:rFonts w:ascii="Helvetica" w:eastAsia="Times New Roman" w:hAnsi="Helvetica"/>
          <w:color w:val="000000"/>
          <w:sz w:val="20"/>
          <w:szCs w:val="20"/>
        </w:rPr>
        <w:t>DIABLO_Null</w:t>
      </w:r>
      <w:proofErr w:type="spellEnd"/>
      <w:r w:rsidRPr="00AD6C37">
        <w:rPr>
          <w:rFonts w:ascii="Helvetica" w:eastAsia="Times New Roman" w:hAnsi="Helvetica"/>
          <w:color w:val="000000"/>
          <w:sz w:val="20"/>
          <w:szCs w:val="20"/>
        </w:rPr>
        <w:t>) underwent hyperparameter tuning (5x5-fold cross-validation) using the training dataset, from which the optimal model (with the lowest error rate) was identified. The optimal model was then applied off-the-shelf to the test data and the balanced error rate was determined. As can be observed from the figure and table, the error rates between the integrative classifiers were comparable; a test balanced error rate ranging from 17-20%. In comparison with other methods, Diablo models selected variables evenly across datasets, whereas the Concatenation scheme was biased towards the more discriminative predictors, mRNA.</w:t>
      </w:r>
    </w:p>
    <w:p w14:paraId="4A19EF5C" w14:textId="571DB9AF" w:rsidR="00D52121" w:rsidRDefault="000071FA" w:rsidP="00EF0FD0">
      <w:pPr>
        <w:rPr>
          <w:rFonts w:ascii="Helvetica" w:eastAsia="Times New Roman" w:hAnsi="Helvetica"/>
          <w:color w:val="000000"/>
          <w:sz w:val="20"/>
          <w:szCs w:val="20"/>
        </w:rPr>
      </w:pPr>
      <w:r w:rsidRPr="00AD6C37">
        <w:rPr>
          <w:rFonts w:ascii="Helvetica" w:eastAsia="Times New Roman" w:hAnsi="Helvetica"/>
          <w:color w:val="000000"/>
          <w:sz w:val="20"/>
          <w:szCs w:val="20"/>
        </w:rPr>
        <w:br/>
      </w:r>
      <w:r w:rsidRPr="00AD6C37">
        <w:rPr>
          <w:rFonts w:ascii="Helvetica" w:eastAsia="Times New Roman" w:hAnsi="Helvetica"/>
          <w:color w:val="808080"/>
          <w:sz w:val="20"/>
          <w:szCs w:val="20"/>
        </w:rPr>
        <w:t>3. To find sparse solutions the method requires the users to choose the number active variables per dataset. However, it is unclear how users should make an informed decision on this quantity, as an exhaustive grid search can be very expensive. How sensitive is the method to this choice (which possibly could lead to strong over- or under-fitting)? </w:t>
      </w:r>
      <w:r w:rsidRPr="00AD6C37">
        <w:rPr>
          <w:rFonts w:ascii="Helvetica" w:eastAsia="Times New Roman" w:hAnsi="Helvetica"/>
          <w:color w:val="000000"/>
          <w:sz w:val="20"/>
          <w:szCs w:val="20"/>
        </w:rPr>
        <w:br/>
      </w:r>
      <w:r w:rsidR="00D52121">
        <w:rPr>
          <w:rFonts w:ascii="Helvetica" w:eastAsia="Times New Roman" w:hAnsi="Helvetica"/>
          <w:color w:val="000000"/>
          <w:sz w:val="20"/>
          <w:szCs w:val="20"/>
        </w:rPr>
        <w:t xml:space="preserve">The sparse methods implemented in the </w:t>
      </w:r>
      <w:proofErr w:type="spellStart"/>
      <w:r w:rsidR="00D52121">
        <w:rPr>
          <w:rFonts w:ascii="Helvetica" w:eastAsia="Times New Roman" w:hAnsi="Helvetica"/>
          <w:color w:val="000000"/>
          <w:sz w:val="20"/>
          <w:szCs w:val="20"/>
        </w:rPr>
        <w:t>mixOmics</w:t>
      </w:r>
      <w:proofErr w:type="spellEnd"/>
      <w:r w:rsidR="00D52121">
        <w:rPr>
          <w:rFonts w:ascii="Helvetica" w:eastAsia="Times New Roman" w:hAnsi="Helvetica"/>
          <w:color w:val="000000"/>
          <w:sz w:val="20"/>
          <w:szCs w:val="20"/>
        </w:rPr>
        <w:t xml:space="preserve"> R-library, including DIABLO use soft-thresholding to replace the </w:t>
      </w:r>
      <w:r w:rsidR="00A55309">
        <w:rPr>
          <w:rFonts w:ascii="lmath" w:eastAsia="Times New Roman" w:hAnsi="lmath"/>
          <w:color w:val="000000"/>
          <w:sz w:val="20"/>
          <w:szCs w:val="20"/>
        </w:rPr>
        <w:t xml:space="preserve"> </w:t>
      </w:r>
      <m:oMath>
        <m:sSub>
          <m:sSubPr>
            <m:ctrlPr>
              <w:rPr>
                <w:rFonts w:ascii="Cambria Math" w:eastAsia="Times New Roman" w:hAnsi="Cambria Math"/>
                <w:i/>
                <w:color w:val="000000"/>
                <w:sz w:val="20"/>
                <w:szCs w:val="20"/>
              </w:rPr>
            </m:ctrlPr>
          </m:sSubPr>
          <m:e>
            <m:r>
              <m:rPr>
                <m:scr m:val="script"/>
              </m:rPr>
              <w:rPr>
                <w:rFonts w:ascii="Cambria Math" w:eastAsia="Times New Roman" w:hAnsi="Cambria Math"/>
                <w:color w:val="000000"/>
                <w:sz w:val="20"/>
                <w:szCs w:val="20"/>
              </w:rPr>
              <m:t>l</m:t>
            </m:r>
          </m:e>
          <m:sub>
            <m:r>
              <w:rPr>
                <w:rFonts w:ascii="Cambria Math" w:eastAsia="Times New Roman" w:hAnsi="Cambria Math"/>
                <w:color w:val="000000"/>
                <w:sz w:val="20"/>
                <w:szCs w:val="20"/>
              </w:rPr>
              <m:t>1</m:t>
            </m:r>
          </m:sub>
        </m:sSub>
      </m:oMath>
      <w:r w:rsidR="00D52121">
        <w:rPr>
          <w:rFonts w:ascii="Helvetica" w:eastAsia="Times New Roman" w:hAnsi="Helvetica"/>
          <w:color w:val="000000"/>
          <w:sz w:val="20"/>
          <w:szCs w:val="20"/>
        </w:rPr>
        <w:t xml:space="preserve"> penalty by the number of variables to select from each component. This improves the usability by the user who can determine a suitable grid for their purposes</w:t>
      </w:r>
      <w:r w:rsidR="00EF0FD0">
        <w:rPr>
          <w:rFonts w:ascii="Helvetica" w:eastAsia="Times New Roman" w:hAnsi="Helvetica"/>
          <w:color w:val="000000"/>
          <w:sz w:val="20"/>
          <w:szCs w:val="20"/>
        </w:rPr>
        <w:t xml:space="preserve">. </w:t>
      </w:r>
      <w:r w:rsidR="00D52121" w:rsidRPr="00EF0FD0">
        <w:rPr>
          <w:rFonts w:ascii="Helvetica" w:eastAsia="Times New Roman" w:hAnsi="Helvetica"/>
          <w:color w:val="000000"/>
          <w:sz w:val="20"/>
          <w:szCs w:val="20"/>
        </w:rPr>
        <w:t xml:space="preserve">A smaller classification model may be favored if </w:t>
      </w:r>
      <w:r w:rsidR="00EF0FD0" w:rsidRPr="00EF0FD0">
        <w:rPr>
          <w:rFonts w:ascii="Helvetica" w:eastAsia="Times New Roman" w:hAnsi="Helvetica"/>
          <w:color w:val="000000"/>
          <w:sz w:val="20"/>
          <w:szCs w:val="20"/>
        </w:rPr>
        <w:t>the features will be follow-up via candidate experiments or validation studies, where</w:t>
      </w:r>
      <w:r w:rsidR="00EF0FD0">
        <w:rPr>
          <w:rFonts w:ascii="Helvetica" w:eastAsia="Times New Roman" w:hAnsi="Helvetica"/>
          <w:color w:val="000000"/>
          <w:sz w:val="20"/>
          <w:szCs w:val="20"/>
        </w:rPr>
        <w:t xml:space="preserve"> large model are useful for perform gene-set enrichment analyses. Regularization has allowed for improved predictive ability even in cases where all variables are retained, such as in the case of ridge regression as compared to ordinary least squares </w:t>
      </w:r>
      <w:r w:rsidR="00EF0FD0">
        <w:rPr>
          <w:rFonts w:ascii="Helvetica" w:eastAsia="Times New Roman" w:hAnsi="Helvetica"/>
          <w:color w:val="000000"/>
          <w:sz w:val="20"/>
          <w:szCs w:val="20"/>
        </w:rPr>
        <w:fldChar w:fldCharType="begin"/>
      </w:r>
      <w:r w:rsidR="00EF0FD0">
        <w:rPr>
          <w:rFonts w:ascii="Helvetica" w:eastAsia="Times New Roman" w:hAnsi="Helvetica"/>
          <w:color w:val="000000"/>
          <w:sz w:val="20"/>
          <w:szCs w:val="20"/>
        </w:rPr>
        <w:instrText xml:space="preserve"> ADDIN ZOTERO_ITEM CSL_CITATION {"citationID":"6zn0WK7d","properties":{"formattedCitation":"(Zou and Hastie, 2005)","plainCitation":"(Zou and Hastie, 2005)","noteIndex":0},"citationItems":[{"id":41,"uris":["http://zotero.org/users/2545847/items/6XCAN78R"],"uri":["http://zotero.org/users/2545847/items/6XCAN78R"],"itemData":{"id":41,"type":"article-journal","title":"Regularization and variable selection via the elastic net","container-title":"Journal of the Royal Statistical Society: Series B (Statistical Methodology)","page":"301–320","volume":"67","issue":"2","source":"Google Scholar","URL":"http://onlinelibrary.wiley.com/doi/10.1111/j.1467-9868.2005.00503.x/pdf","author":[{"family":"Zou","given":"Hui"},{"family":"Hastie","given":"Trevor"}],"issued":{"date-parts":[["2005"]]},"accessed":{"date-parts":[["2015",7,15]]}}}],"schema":"https://github.com/citation-style-language/schema/raw/master/csl-citation.json"} </w:instrText>
      </w:r>
      <w:r w:rsidR="00EF0FD0">
        <w:rPr>
          <w:rFonts w:ascii="Helvetica" w:eastAsia="Times New Roman" w:hAnsi="Helvetica"/>
          <w:color w:val="000000"/>
          <w:sz w:val="20"/>
          <w:szCs w:val="20"/>
        </w:rPr>
        <w:fldChar w:fldCharType="separate"/>
      </w:r>
      <w:r w:rsidR="00EF0FD0">
        <w:rPr>
          <w:rFonts w:ascii="Helvetica" w:eastAsia="Times New Roman" w:hAnsi="Helvetica"/>
          <w:noProof/>
          <w:color w:val="000000"/>
          <w:sz w:val="20"/>
          <w:szCs w:val="20"/>
        </w:rPr>
        <w:t>(Zou and Hastie, 2005)</w:t>
      </w:r>
      <w:r w:rsidR="00EF0FD0">
        <w:rPr>
          <w:rFonts w:ascii="Helvetica" w:eastAsia="Times New Roman" w:hAnsi="Helvetica"/>
          <w:color w:val="000000"/>
          <w:sz w:val="20"/>
          <w:szCs w:val="20"/>
        </w:rPr>
        <w:fldChar w:fldCharType="end"/>
      </w:r>
      <w:r w:rsidR="00EF0FD0">
        <w:rPr>
          <w:rFonts w:ascii="Helvetica" w:eastAsia="Times New Roman" w:hAnsi="Helvetica"/>
          <w:color w:val="000000"/>
          <w:sz w:val="20"/>
          <w:szCs w:val="20"/>
        </w:rPr>
        <w:t xml:space="preserve">. Since all variables are not weighted equally, the </w:t>
      </w:r>
      <w:proofErr w:type="spellStart"/>
      <w:r w:rsidR="00EF0FD0">
        <w:rPr>
          <w:rFonts w:ascii="Helvetica" w:eastAsia="Times New Roman" w:hAnsi="Helvetica"/>
          <w:color w:val="000000"/>
          <w:sz w:val="20"/>
          <w:szCs w:val="20"/>
        </w:rPr>
        <w:t>irrelvevant</w:t>
      </w:r>
      <w:proofErr w:type="spellEnd"/>
      <w:r w:rsidR="00EF0FD0">
        <w:rPr>
          <w:rFonts w:ascii="Helvetica" w:eastAsia="Times New Roman" w:hAnsi="Helvetica"/>
          <w:color w:val="000000"/>
          <w:sz w:val="20"/>
          <w:szCs w:val="20"/>
        </w:rPr>
        <w:t xml:space="preserve"> variables are down-weighted (lower regression coefficient, loadings) whereas relevant (predictive) variables are up-weighted (larger regression coefficients, loadings).</w:t>
      </w:r>
      <w:r w:rsidR="00CD1D42">
        <w:rPr>
          <w:rFonts w:ascii="Helvetica" w:eastAsia="Times New Roman" w:hAnsi="Helvetica"/>
          <w:color w:val="000000"/>
          <w:sz w:val="20"/>
          <w:szCs w:val="20"/>
        </w:rPr>
        <w:t xml:space="preserve"> </w:t>
      </w:r>
    </w:p>
    <w:p w14:paraId="62BCBF1C" w14:textId="34A2C0A8" w:rsidR="00CD1D42" w:rsidRPr="00EF0FD0" w:rsidRDefault="00CD1D42" w:rsidP="00EF0FD0">
      <w:pPr>
        <w:rPr>
          <w:rFonts w:ascii="Helvetica" w:eastAsia="Times New Roman" w:hAnsi="Helvetica"/>
          <w:color w:val="000000"/>
          <w:sz w:val="20"/>
          <w:szCs w:val="20"/>
        </w:rPr>
      </w:pPr>
      <w:r>
        <w:rPr>
          <w:rFonts w:ascii="Helvetica" w:eastAsia="Times New Roman" w:hAnsi="Helvetica"/>
          <w:color w:val="000000"/>
          <w:sz w:val="20"/>
          <w:szCs w:val="20"/>
        </w:rPr>
        <w:tab/>
      </w:r>
      <w:r w:rsidRPr="00AD6C37">
        <w:rPr>
          <w:rFonts w:ascii="Helvetica" w:eastAsia="Times New Roman" w:hAnsi="Helvetica"/>
          <w:color w:val="000000"/>
          <w:sz w:val="20"/>
          <w:szCs w:val="20"/>
        </w:rPr>
        <w:t xml:space="preserve">We provide a tune function within the </w:t>
      </w:r>
      <w:proofErr w:type="spellStart"/>
      <w:r w:rsidRPr="00AD6C37">
        <w:rPr>
          <w:rFonts w:ascii="Helvetica" w:eastAsia="Times New Roman" w:hAnsi="Helvetica"/>
          <w:color w:val="000000"/>
          <w:sz w:val="20"/>
          <w:szCs w:val="20"/>
        </w:rPr>
        <w:t>mixOmics</w:t>
      </w:r>
      <w:proofErr w:type="spellEnd"/>
      <w:r w:rsidRPr="00AD6C37">
        <w:rPr>
          <w:rFonts w:ascii="Helvetica" w:eastAsia="Times New Roman" w:hAnsi="Helvetica"/>
          <w:color w:val="000000"/>
          <w:sz w:val="20"/>
          <w:szCs w:val="20"/>
        </w:rPr>
        <w:t xml:space="preserve"> R-library, that performs parameter tuning using a repeated and stratified cross-validation</w:t>
      </w:r>
      <w:r>
        <w:rPr>
          <w:rFonts w:ascii="Helvetica" w:eastAsia="Times New Roman" w:hAnsi="Helvetica"/>
          <w:color w:val="000000"/>
          <w:sz w:val="20"/>
          <w:szCs w:val="20"/>
        </w:rPr>
        <w:t xml:space="preserve"> </w:t>
      </w:r>
      <w:r>
        <w:rPr>
          <w:rFonts w:ascii="Helvetica" w:eastAsia="Times New Roman" w:hAnsi="Helvetica"/>
          <w:color w:val="000000"/>
          <w:sz w:val="20"/>
          <w:szCs w:val="20"/>
        </w:rPr>
        <w:fldChar w:fldCharType="begin"/>
      </w:r>
      <w:r>
        <w:rPr>
          <w:rFonts w:ascii="Helvetica" w:eastAsia="Times New Roman" w:hAnsi="Helvetica"/>
          <w:color w:val="000000"/>
          <w:sz w:val="20"/>
          <w:szCs w:val="20"/>
        </w:rPr>
        <w:instrText xml:space="preserve"> ADDIN ZOTERO_ITEM CSL_CITATION {"citationID":"ZxHtgwOb","properties":{"formattedCitation":"(Rohart {\\i{}et al.}, 2017)","plainCitation":"(Rohart et al., 2017)","noteIndex":0},"citationItems":[{"id":1731,"uris":["http://zotero.org/users/2545847/items/AL3GAFMP"],"uri":["http://zotero.org/users/2545847/items/AL3GAFMP"],"itemData":{"id":1731,"type":"article-journal","title":"mixOmics: An R package for ‘omics feature selection and multiple data integration","container-title":"PLOS Computational Biology","page":"e1005752","volume":"13","issue":"11","source":"PLoS Journals","abstract":"The advent of high throughput technologies has led to a wealth of publicly available ‘omics data coming from different sources, such as transcriptomics, proteomics, metabolomics. Combining such large-scale biological data sets can lead to the discovery of important biological insights, provided that relevant information can be extracted in a holistic manner. Current statistical approaches have been focusing on identifying small subsets of molecules (a ‘molecular signature’) to explain or predict biological conditions, but mainly for a single type of ‘omics. In addition, commonly used methods are univariate and consider each biological feature independently. We introduce mixOmics, an R package dedicated to the multivariate analysis of biological data sets with a specific focus on data exploration, dimension reduction and visualisation. By adopting a systems biology approach, the toolkit provides a wide range of methods that statistically integrate several data sets at once to probe relationships between heterogeneous ‘omics data sets. Our recent methods extend Projection to Latent Structure (PLS) models for discriminant analysis, for data integration across multiple ‘omics data or across independent studies, and for the identification of molecular signatures. We illustrate our latest mixOmics integrative frameworks for the multivariate analyses of ‘omics data available from the package.","URL":"http://journals.plos.org/ploscompbiol/article?id=10.1371/journal.pcbi.1005752","DOI":"10.1371/journal.pcbi.1005752","ISSN":"1553-7358","shortTitle":"mixOmics","journalAbbreviation":"PLOS Computational Biology","language":"en","author":[{"family":"Rohart","given":"Florian"},{"family":"Gautier","given":"Benoît"},{"family":"Singh","given":"Amrit"},{"family":"Cao","given":"Kim-Anh Lê"}],"issued":{"date-parts":[["2017",11,3]]},"accessed":{"date-parts":[["2018",1,29]]}}}],"schema":"https://github.com/citation-style-language/schema/raw/master/csl-citation.json"} </w:instrText>
      </w:r>
      <w:r>
        <w:rPr>
          <w:rFonts w:ascii="Helvetica" w:eastAsia="Times New Roman" w:hAnsi="Helvetica"/>
          <w:color w:val="000000"/>
          <w:sz w:val="20"/>
          <w:szCs w:val="20"/>
        </w:rPr>
        <w:fldChar w:fldCharType="separate"/>
      </w:r>
      <w:r w:rsidRPr="00CD1D42">
        <w:rPr>
          <w:rFonts w:ascii="Helvetica" w:hAnsi="Helvetica"/>
          <w:color w:val="000000"/>
          <w:sz w:val="20"/>
        </w:rPr>
        <w:t xml:space="preserve">(Rohart </w:t>
      </w:r>
      <w:r w:rsidRPr="00CD1D42">
        <w:rPr>
          <w:rFonts w:ascii="Helvetica" w:hAnsi="Helvetica"/>
          <w:i/>
          <w:iCs/>
          <w:color w:val="000000"/>
          <w:sz w:val="20"/>
        </w:rPr>
        <w:t>et al.</w:t>
      </w:r>
      <w:r w:rsidRPr="00CD1D42">
        <w:rPr>
          <w:rFonts w:ascii="Helvetica" w:hAnsi="Helvetica"/>
          <w:color w:val="000000"/>
          <w:sz w:val="20"/>
        </w:rPr>
        <w:t>, 2017)</w:t>
      </w:r>
      <w:r>
        <w:rPr>
          <w:rFonts w:ascii="Helvetica" w:eastAsia="Times New Roman" w:hAnsi="Helvetica"/>
          <w:color w:val="000000"/>
          <w:sz w:val="20"/>
          <w:szCs w:val="20"/>
        </w:rPr>
        <w:fldChar w:fldCharType="end"/>
      </w:r>
      <w:r>
        <w:rPr>
          <w:rFonts w:ascii="Helvetica" w:eastAsia="Times New Roman" w:hAnsi="Helvetica"/>
          <w:color w:val="000000"/>
          <w:sz w:val="20"/>
          <w:szCs w:val="20"/>
        </w:rPr>
        <w:t xml:space="preserve">. </w:t>
      </w:r>
      <w:proofErr w:type="gramStart"/>
      <w:r>
        <w:rPr>
          <w:rFonts w:ascii="Helvetica" w:eastAsia="Times New Roman" w:hAnsi="Helvetica"/>
          <w:color w:val="000000"/>
          <w:sz w:val="20"/>
          <w:szCs w:val="20"/>
        </w:rPr>
        <w:t>In regards to</w:t>
      </w:r>
      <w:proofErr w:type="gramEnd"/>
      <w:r>
        <w:rPr>
          <w:rFonts w:ascii="Helvetica" w:eastAsia="Times New Roman" w:hAnsi="Helvetica"/>
          <w:color w:val="000000"/>
          <w:sz w:val="20"/>
          <w:szCs w:val="20"/>
        </w:rPr>
        <w:t xml:space="preserve"> over and under-fitting, this can be assessed using cross-validation which provides an estimate of the generalizable test </w:t>
      </w:r>
      <w:proofErr w:type="spellStart"/>
      <w:r>
        <w:rPr>
          <w:rFonts w:ascii="Helvetica" w:eastAsia="Times New Roman" w:hAnsi="Helvetica"/>
          <w:color w:val="000000"/>
          <w:sz w:val="20"/>
          <w:szCs w:val="20"/>
        </w:rPr>
        <w:t>erorr</w:t>
      </w:r>
      <w:proofErr w:type="spellEnd"/>
      <w:r>
        <w:rPr>
          <w:rFonts w:ascii="Helvetica" w:eastAsia="Times New Roman" w:hAnsi="Helvetica"/>
          <w:color w:val="000000"/>
          <w:sz w:val="20"/>
          <w:szCs w:val="20"/>
        </w:rPr>
        <w:t>.</w:t>
      </w:r>
    </w:p>
    <w:p w14:paraId="5BE879DA" w14:textId="77777777" w:rsidR="000071FA" w:rsidRPr="00AD6C37" w:rsidRDefault="000071FA" w:rsidP="000071FA">
      <w:pPr>
        <w:rPr>
          <w:rFonts w:ascii="Helvetica" w:eastAsia="Times New Roman" w:hAnsi="Helvetica"/>
          <w:color w:val="000000"/>
          <w:sz w:val="20"/>
          <w:szCs w:val="20"/>
        </w:rPr>
      </w:pPr>
      <w:r w:rsidRPr="00AD6C37">
        <w:rPr>
          <w:rFonts w:ascii="Helvetica" w:eastAsia="Times New Roman" w:hAnsi="Helvetica"/>
          <w:color w:val="000000"/>
          <w:sz w:val="20"/>
          <w:szCs w:val="20"/>
        </w:rPr>
        <w:br/>
      </w:r>
      <w:r w:rsidRPr="00AD6C37">
        <w:rPr>
          <w:rFonts w:ascii="Helvetica" w:eastAsia="Times New Roman" w:hAnsi="Helvetica"/>
          <w:color w:val="7F7F7F" w:themeColor="text1" w:themeTint="80"/>
          <w:sz w:val="20"/>
          <w:szCs w:val="20"/>
        </w:rPr>
        <w:t>Minor comments:</w:t>
      </w:r>
      <w:r w:rsidRPr="00AD6C37">
        <w:rPr>
          <w:rFonts w:ascii="Helvetica" w:eastAsia="Times New Roman" w:hAnsi="Helvetica"/>
          <w:color w:val="7F7F7F" w:themeColor="text1" w:themeTint="80"/>
          <w:sz w:val="20"/>
          <w:szCs w:val="20"/>
        </w:rPr>
        <w:br/>
        <w:t>1. In ‘parameter tuning’ it is unclear what is meant by ‘first component’ in l.27 p. 9. Which design matrix is used to calculate this component?</w:t>
      </w:r>
    </w:p>
    <w:p w14:paraId="651BDA9E" w14:textId="70DA983D" w:rsidR="000071FA" w:rsidRPr="008109E9" w:rsidRDefault="008109E9" w:rsidP="000071FA">
      <w:pPr>
        <w:rPr>
          <w:rFonts w:ascii="Helvetica" w:hAnsi="Helvetica"/>
          <w:sz w:val="20"/>
          <w:szCs w:val="20"/>
        </w:rPr>
      </w:pPr>
      <w:r>
        <w:rPr>
          <w:rFonts w:ascii="Helvetica" w:hAnsi="Helvetica"/>
          <w:sz w:val="20"/>
          <w:szCs w:val="20"/>
        </w:rPr>
        <w:t xml:space="preserve">This method was a suggestion for the user to select a particular design matrix by considering the pairwise correlation between components </w:t>
      </w:r>
      <w:proofErr w:type="spellStart"/>
      <w:r>
        <w:rPr>
          <w:rFonts w:ascii="Helvetica" w:hAnsi="Helvetica"/>
          <w:sz w:val="20"/>
          <w:szCs w:val="20"/>
        </w:rPr>
        <w:t>extractsed</w:t>
      </w:r>
      <w:proofErr w:type="spellEnd"/>
      <w:r>
        <w:rPr>
          <w:rFonts w:ascii="Helvetica" w:hAnsi="Helvetica"/>
          <w:sz w:val="20"/>
          <w:szCs w:val="20"/>
        </w:rPr>
        <w:t xml:space="preserve"> from PLS models applied to pairs of datasets. For example, in the case of 3 datasets, all pairs of datasets (3 choose 2, </w:t>
      </w:r>
      <w:r w:rsidRPr="008109E9">
        <w:rPr>
          <w:rFonts w:ascii="Helvetica" w:hAnsi="Helvetica"/>
          <w:sz w:val="20"/>
          <w:szCs w:val="20"/>
          <w:vertAlign w:val="subscript"/>
        </w:rPr>
        <w:t>3</w:t>
      </w:r>
      <w:r>
        <w:rPr>
          <w:rFonts w:ascii="Helvetica" w:hAnsi="Helvetica"/>
          <w:sz w:val="20"/>
          <w:szCs w:val="20"/>
        </w:rPr>
        <w:t>C</w:t>
      </w:r>
      <w:r w:rsidRPr="008109E9">
        <w:rPr>
          <w:rFonts w:ascii="Helvetica" w:hAnsi="Helvetica"/>
          <w:sz w:val="20"/>
          <w:szCs w:val="20"/>
          <w:vertAlign w:val="subscript"/>
        </w:rPr>
        <w:t>2</w:t>
      </w:r>
      <w:r>
        <w:rPr>
          <w:rFonts w:ascii="Helvetica" w:hAnsi="Helvetica"/>
          <w:sz w:val="20"/>
          <w:szCs w:val="20"/>
        </w:rPr>
        <w:t xml:space="preserve"> = 3 pairs) would undergo a PLS model and the correlation between the first component of the X</w:t>
      </w:r>
      <w:r w:rsidR="007A1607">
        <w:rPr>
          <w:rFonts w:ascii="Helvetica" w:hAnsi="Helvetica"/>
          <w:sz w:val="20"/>
          <w:szCs w:val="20"/>
        </w:rPr>
        <w:t xml:space="preserve"> (</w:t>
      </w:r>
      <w:r w:rsidR="007A1607" w:rsidRPr="007A1607">
        <w:rPr>
          <w:rFonts w:ascii="Helvetica" w:hAnsi="Helvetica"/>
          <w:b/>
          <w:i/>
          <w:sz w:val="20"/>
          <w:szCs w:val="20"/>
        </w:rPr>
        <w:t>t</w:t>
      </w:r>
      <w:r w:rsidR="007A1607">
        <w:rPr>
          <w:rFonts w:ascii="Helvetica" w:hAnsi="Helvetica"/>
          <w:sz w:val="20"/>
          <w:szCs w:val="20"/>
        </w:rPr>
        <w:t>)</w:t>
      </w:r>
      <w:r>
        <w:rPr>
          <w:rFonts w:ascii="Helvetica" w:hAnsi="Helvetica"/>
          <w:sz w:val="20"/>
          <w:szCs w:val="20"/>
        </w:rPr>
        <w:t xml:space="preserve"> and Y</w:t>
      </w:r>
      <w:r w:rsidR="007A1607">
        <w:rPr>
          <w:rFonts w:ascii="Helvetica" w:hAnsi="Helvetica"/>
          <w:sz w:val="20"/>
          <w:szCs w:val="20"/>
        </w:rPr>
        <w:t xml:space="preserve"> (</w:t>
      </w:r>
      <w:r w:rsidR="007A1607" w:rsidRPr="007A1607">
        <w:rPr>
          <w:rFonts w:ascii="Helvetica" w:hAnsi="Helvetica"/>
          <w:b/>
          <w:i/>
          <w:sz w:val="20"/>
          <w:szCs w:val="20"/>
        </w:rPr>
        <w:t>u</w:t>
      </w:r>
      <w:r w:rsidR="007A1607">
        <w:rPr>
          <w:rFonts w:ascii="Helvetica" w:hAnsi="Helvetica"/>
          <w:sz w:val="20"/>
          <w:szCs w:val="20"/>
        </w:rPr>
        <w:t>)</w:t>
      </w:r>
      <w:r>
        <w:rPr>
          <w:rFonts w:ascii="Helvetica" w:hAnsi="Helvetica"/>
          <w:sz w:val="20"/>
          <w:szCs w:val="20"/>
        </w:rPr>
        <w:t xml:space="preserve"> matrix can be determined. If some components are observed to be highly correlated than these datasets should be connected in the design matrix that will be used for the DIABLO model.</w:t>
      </w:r>
    </w:p>
    <w:p w14:paraId="789EDF4C" w14:textId="77777777" w:rsidR="000071FA" w:rsidRPr="00AD6C37" w:rsidRDefault="000071FA" w:rsidP="000071FA">
      <w:pPr>
        <w:rPr>
          <w:rFonts w:ascii="Helvetica" w:eastAsia="Times New Roman" w:hAnsi="Helvetica"/>
          <w:color w:val="000000"/>
          <w:sz w:val="20"/>
          <w:szCs w:val="20"/>
        </w:rPr>
      </w:pPr>
      <w:r w:rsidRPr="00AD6C37">
        <w:rPr>
          <w:rFonts w:ascii="Helvetica" w:eastAsia="Times New Roman" w:hAnsi="Helvetica"/>
          <w:color w:val="000000"/>
          <w:sz w:val="20"/>
          <w:szCs w:val="20"/>
        </w:rPr>
        <w:br/>
      </w:r>
      <w:r w:rsidRPr="00AD6C37">
        <w:rPr>
          <w:rFonts w:ascii="Helvetica" w:eastAsia="Times New Roman" w:hAnsi="Helvetica"/>
          <w:color w:val="7F7F7F" w:themeColor="text1" w:themeTint="80"/>
          <w:sz w:val="20"/>
          <w:szCs w:val="20"/>
        </w:rPr>
        <w:t xml:space="preserve">2. The description of </w:t>
      </w:r>
      <w:proofErr w:type="spellStart"/>
      <w:r w:rsidRPr="00AD6C37">
        <w:rPr>
          <w:rFonts w:ascii="Helvetica" w:eastAsia="Times New Roman" w:hAnsi="Helvetica"/>
          <w:color w:val="7F7F7F" w:themeColor="text1" w:themeTint="80"/>
          <w:sz w:val="20"/>
          <w:szCs w:val="20"/>
        </w:rPr>
        <w:t>visualisation</w:t>
      </w:r>
      <w:proofErr w:type="spellEnd"/>
      <w:r w:rsidRPr="00AD6C37">
        <w:rPr>
          <w:rFonts w:ascii="Helvetica" w:eastAsia="Times New Roman" w:hAnsi="Helvetica"/>
          <w:color w:val="7F7F7F" w:themeColor="text1" w:themeTint="80"/>
          <w:sz w:val="20"/>
          <w:szCs w:val="20"/>
        </w:rPr>
        <w:t xml:space="preserve"> outputs on p. 10 would profit from an illustration in a supplementary figure or including pointers to a corresponding figure in subsequent analyses.</w:t>
      </w:r>
    </w:p>
    <w:p w14:paraId="01E96923" w14:textId="03B05496" w:rsidR="000071FA" w:rsidRPr="00AD6C37" w:rsidRDefault="00A73146" w:rsidP="00A73146">
      <w:pPr>
        <w:rPr>
          <w:rFonts w:ascii="Helvetica" w:eastAsia="Times New Roman" w:hAnsi="Helvetica"/>
          <w:color w:val="000000"/>
          <w:sz w:val="20"/>
          <w:szCs w:val="20"/>
        </w:rPr>
      </w:pPr>
      <w:r>
        <w:rPr>
          <w:rFonts w:ascii="Helvetica" w:eastAsia="Times New Roman" w:hAnsi="Helvetica"/>
          <w:color w:val="000000"/>
          <w:sz w:val="20"/>
          <w:szCs w:val="20"/>
        </w:rPr>
        <w:lastRenderedPageBreak/>
        <w:t>We agree with the reviewer and provide an example and description of each visualization in the supplementary materials.</w:t>
      </w:r>
    </w:p>
    <w:p w14:paraId="7273275F" w14:textId="77777777" w:rsidR="000071FA" w:rsidRPr="00A73146" w:rsidRDefault="000071FA" w:rsidP="000071FA">
      <w:pPr>
        <w:rPr>
          <w:rFonts w:ascii="Helvetica" w:eastAsia="Times New Roman" w:hAnsi="Helvetica"/>
          <w:color w:val="000000"/>
          <w:sz w:val="20"/>
          <w:szCs w:val="20"/>
          <w:highlight w:val="yellow"/>
        </w:rPr>
      </w:pPr>
      <w:r w:rsidRPr="00AD6C37">
        <w:rPr>
          <w:rFonts w:ascii="Helvetica" w:eastAsia="Times New Roman" w:hAnsi="Helvetica"/>
          <w:color w:val="000000"/>
          <w:sz w:val="20"/>
          <w:szCs w:val="20"/>
        </w:rPr>
        <w:br/>
      </w:r>
      <w:r w:rsidRPr="00A73146">
        <w:rPr>
          <w:rFonts w:ascii="Helvetica" w:eastAsia="Times New Roman" w:hAnsi="Helvetica"/>
          <w:color w:val="7F7F7F" w:themeColor="text1" w:themeTint="80"/>
          <w:sz w:val="20"/>
          <w:szCs w:val="20"/>
          <w:highlight w:val="yellow"/>
        </w:rPr>
        <w:t>3. alpha is missing in the objective of equation in p.6, l.7 and has inconsistent sub/superscripts in the equation</w:t>
      </w:r>
    </w:p>
    <w:p w14:paraId="46BA688A" w14:textId="77777777" w:rsidR="000071FA" w:rsidRPr="00A73146" w:rsidRDefault="000071FA" w:rsidP="000071FA">
      <w:pPr>
        <w:rPr>
          <w:rFonts w:ascii="Helvetica" w:eastAsia="Times New Roman" w:hAnsi="Helvetica"/>
          <w:color w:val="000000"/>
          <w:sz w:val="20"/>
          <w:szCs w:val="20"/>
          <w:highlight w:val="yellow"/>
        </w:rPr>
      </w:pPr>
    </w:p>
    <w:p w14:paraId="78495ECE" w14:textId="77777777" w:rsidR="000071FA" w:rsidRPr="00A73146" w:rsidRDefault="000071FA" w:rsidP="000071FA">
      <w:pPr>
        <w:rPr>
          <w:rFonts w:ascii="Helvetica" w:eastAsia="Times New Roman" w:hAnsi="Helvetica"/>
          <w:color w:val="000000"/>
          <w:sz w:val="20"/>
          <w:szCs w:val="20"/>
          <w:highlight w:val="yellow"/>
        </w:rPr>
      </w:pPr>
      <w:r w:rsidRPr="00A73146">
        <w:rPr>
          <w:rFonts w:ascii="Helvetica" w:eastAsia="Times New Roman" w:hAnsi="Helvetica"/>
          <w:color w:val="000000"/>
          <w:sz w:val="20"/>
          <w:szCs w:val="20"/>
          <w:highlight w:val="yellow"/>
        </w:rPr>
        <w:t>not sure what this means?</w:t>
      </w:r>
    </w:p>
    <w:p w14:paraId="31C6FB86" w14:textId="77777777" w:rsidR="000071FA" w:rsidRPr="00A73146" w:rsidRDefault="000071FA" w:rsidP="000071FA">
      <w:pPr>
        <w:rPr>
          <w:rFonts w:ascii="Helvetica" w:eastAsia="Times New Roman" w:hAnsi="Helvetica"/>
          <w:color w:val="000000"/>
          <w:sz w:val="20"/>
          <w:szCs w:val="20"/>
          <w:highlight w:val="yellow"/>
        </w:rPr>
      </w:pPr>
      <w:r w:rsidRPr="00A73146">
        <w:rPr>
          <w:rFonts w:ascii="Helvetica" w:eastAsia="Times New Roman" w:hAnsi="Helvetica"/>
          <w:color w:val="000000"/>
          <w:sz w:val="20"/>
          <w:szCs w:val="20"/>
          <w:highlight w:val="yellow"/>
        </w:rPr>
        <w:br/>
      </w:r>
      <w:r w:rsidRPr="00A73146">
        <w:rPr>
          <w:rFonts w:ascii="Helvetica" w:eastAsia="Times New Roman" w:hAnsi="Helvetica"/>
          <w:color w:val="7F7F7F" w:themeColor="text1" w:themeTint="80"/>
          <w:sz w:val="20"/>
          <w:szCs w:val="20"/>
          <w:highlight w:val="yellow"/>
        </w:rPr>
        <w:t xml:space="preserve">4. The description on p. 7 uses different notation and naming for loadings/coefficients vectors than on p.6 and differs again from the description in “Prediction distances”. In general, it would be helpful to make this more consistent and avoid duplicated descriptions if </w:t>
      </w:r>
      <w:proofErr w:type="gramStart"/>
      <w:r w:rsidRPr="00A73146">
        <w:rPr>
          <w:rFonts w:ascii="Helvetica" w:eastAsia="Times New Roman" w:hAnsi="Helvetica"/>
          <w:color w:val="7F7F7F" w:themeColor="text1" w:themeTint="80"/>
          <w:sz w:val="20"/>
          <w:szCs w:val="20"/>
          <w:highlight w:val="yellow"/>
        </w:rPr>
        <w:t>possible</w:t>
      </w:r>
      <w:proofErr w:type="gramEnd"/>
      <w:r w:rsidRPr="00A73146">
        <w:rPr>
          <w:rFonts w:ascii="Helvetica" w:eastAsia="Times New Roman" w:hAnsi="Helvetica"/>
          <w:color w:val="7F7F7F" w:themeColor="text1" w:themeTint="80"/>
          <w:sz w:val="20"/>
          <w:szCs w:val="20"/>
          <w:highlight w:val="yellow"/>
        </w:rPr>
        <w:t xml:space="preserve"> on these two pages.</w:t>
      </w:r>
    </w:p>
    <w:p w14:paraId="39AC12BB" w14:textId="77777777" w:rsidR="000071FA" w:rsidRPr="00A73146" w:rsidRDefault="000071FA" w:rsidP="000071FA">
      <w:pPr>
        <w:rPr>
          <w:rFonts w:ascii="Helvetica" w:eastAsia="Times New Roman" w:hAnsi="Helvetica"/>
          <w:color w:val="000000"/>
          <w:sz w:val="20"/>
          <w:szCs w:val="20"/>
          <w:highlight w:val="yellow"/>
        </w:rPr>
      </w:pPr>
    </w:p>
    <w:p w14:paraId="19575B9D" w14:textId="77777777" w:rsidR="000071FA" w:rsidRPr="00AD6C37" w:rsidRDefault="000071FA" w:rsidP="000071FA">
      <w:pPr>
        <w:rPr>
          <w:rFonts w:ascii="Helvetica" w:eastAsia="Times New Roman" w:hAnsi="Helvetica"/>
          <w:color w:val="000000"/>
          <w:sz w:val="20"/>
          <w:szCs w:val="20"/>
        </w:rPr>
      </w:pPr>
      <w:r w:rsidRPr="00A73146">
        <w:rPr>
          <w:rFonts w:ascii="Helvetica" w:eastAsia="Times New Roman" w:hAnsi="Helvetica"/>
          <w:color w:val="000000"/>
          <w:sz w:val="20"/>
          <w:szCs w:val="20"/>
          <w:highlight w:val="yellow"/>
        </w:rPr>
        <w:t>Florian to fix?</w:t>
      </w:r>
    </w:p>
    <w:p w14:paraId="382B8845" w14:textId="77777777" w:rsidR="0058551E" w:rsidRPr="00AD6C37" w:rsidRDefault="000071FA" w:rsidP="000071FA">
      <w:pPr>
        <w:rPr>
          <w:rFonts w:ascii="Helvetica" w:eastAsia="Times New Roman" w:hAnsi="Helvetica"/>
          <w:color w:val="7F7F7F" w:themeColor="text1" w:themeTint="80"/>
          <w:sz w:val="20"/>
          <w:szCs w:val="20"/>
        </w:rPr>
      </w:pPr>
      <w:r w:rsidRPr="00AD6C37">
        <w:rPr>
          <w:rFonts w:ascii="Helvetica" w:eastAsia="Times New Roman" w:hAnsi="Helvetica"/>
          <w:color w:val="000000"/>
          <w:sz w:val="20"/>
          <w:szCs w:val="20"/>
        </w:rPr>
        <w:br/>
      </w:r>
      <w:r w:rsidRPr="00AD6C37">
        <w:rPr>
          <w:rFonts w:ascii="Helvetica" w:eastAsia="Times New Roman" w:hAnsi="Helvetica"/>
          <w:color w:val="7F7F7F" w:themeColor="text1" w:themeTint="80"/>
          <w:sz w:val="20"/>
          <w:szCs w:val="20"/>
        </w:rPr>
        <w:t xml:space="preserve">5. The methods MOFA and JIVE have missing or </w:t>
      </w:r>
      <w:proofErr w:type="spellStart"/>
      <w:r w:rsidRPr="00AD6C37">
        <w:rPr>
          <w:rFonts w:ascii="Helvetica" w:eastAsia="Times New Roman" w:hAnsi="Helvetica"/>
          <w:color w:val="7F7F7F" w:themeColor="text1" w:themeTint="80"/>
          <w:sz w:val="20"/>
          <w:szCs w:val="20"/>
        </w:rPr>
        <w:t>malformatted</w:t>
      </w:r>
      <w:proofErr w:type="spellEnd"/>
      <w:r w:rsidRPr="00AD6C37">
        <w:rPr>
          <w:rFonts w:ascii="Helvetica" w:eastAsia="Times New Roman" w:hAnsi="Helvetica"/>
          <w:color w:val="7F7F7F" w:themeColor="text1" w:themeTint="80"/>
          <w:sz w:val="20"/>
          <w:szCs w:val="20"/>
        </w:rPr>
        <w:t xml:space="preserve"> citations in the text on p.14</w:t>
      </w:r>
    </w:p>
    <w:p w14:paraId="1615F334" w14:textId="21EFF3D4" w:rsidR="0058551E" w:rsidRPr="00AD6C37" w:rsidRDefault="007A1607" w:rsidP="000071FA">
      <w:pPr>
        <w:rPr>
          <w:rFonts w:ascii="Helvetica" w:eastAsia="Times New Roman" w:hAnsi="Helvetica"/>
          <w:color w:val="000000"/>
          <w:sz w:val="20"/>
          <w:szCs w:val="20"/>
        </w:rPr>
      </w:pPr>
      <w:r>
        <w:rPr>
          <w:rFonts w:ascii="Helvetica" w:eastAsia="Times New Roman" w:hAnsi="Helvetica"/>
          <w:color w:val="000000"/>
          <w:sz w:val="20"/>
          <w:szCs w:val="20"/>
        </w:rPr>
        <w:t>This has been corrected in the revised draft.</w:t>
      </w:r>
    </w:p>
    <w:p w14:paraId="547BFD7A" w14:textId="77777777" w:rsidR="0058551E" w:rsidRPr="00AD6C37" w:rsidRDefault="000071FA" w:rsidP="000071FA">
      <w:pPr>
        <w:rPr>
          <w:rFonts w:ascii="Helvetica" w:eastAsia="Times New Roman" w:hAnsi="Helvetica"/>
          <w:color w:val="000000"/>
          <w:sz w:val="20"/>
          <w:szCs w:val="20"/>
        </w:rPr>
      </w:pPr>
      <w:r w:rsidRPr="00AD6C37">
        <w:rPr>
          <w:rFonts w:ascii="Helvetica" w:eastAsia="Times New Roman" w:hAnsi="Helvetica"/>
          <w:color w:val="000000"/>
          <w:sz w:val="20"/>
          <w:szCs w:val="20"/>
        </w:rPr>
        <w:br/>
      </w:r>
      <w:r w:rsidRPr="00AD6C37">
        <w:rPr>
          <w:rFonts w:ascii="Helvetica" w:eastAsia="Times New Roman" w:hAnsi="Helvetica"/>
          <w:color w:val="7F7F7F" w:themeColor="text1" w:themeTint="80"/>
          <w:sz w:val="20"/>
          <w:szCs w:val="20"/>
        </w:rPr>
        <w:t>6. Typo on p.2 l.31: validation</w:t>
      </w:r>
    </w:p>
    <w:p w14:paraId="35BC3F23" w14:textId="4028AC33" w:rsidR="0058551E" w:rsidRPr="00AD6C37" w:rsidRDefault="007A1607" w:rsidP="000071FA">
      <w:pPr>
        <w:rPr>
          <w:rFonts w:ascii="Helvetica" w:eastAsia="Times New Roman" w:hAnsi="Helvetica"/>
          <w:color w:val="000000"/>
          <w:sz w:val="20"/>
          <w:szCs w:val="20"/>
        </w:rPr>
      </w:pPr>
      <w:r>
        <w:rPr>
          <w:rFonts w:ascii="Helvetica" w:eastAsia="Times New Roman" w:hAnsi="Helvetica"/>
          <w:color w:val="000000"/>
          <w:sz w:val="20"/>
          <w:szCs w:val="20"/>
        </w:rPr>
        <w:t>This has been corrected in the revised draft.</w:t>
      </w:r>
    </w:p>
    <w:p w14:paraId="783F0EE2" w14:textId="0B9DD40B" w:rsidR="0058551E" w:rsidRPr="00AD6C37" w:rsidRDefault="000071FA" w:rsidP="000071FA">
      <w:pPr>
        <w:rPr>
          <w:rFonts w:ascii="Helvetica" w:eastAsia="Times New Roman" w:hAnsi="Helvetica"/>
          <w:color w:val="000000"/>
          <w:sz w:val="20"/>
          <w:szCs w:val="20"/>
        </w:rPr>
      </w:pPr>
      <w:r w:rsidRPr="00AD6C37">
        <w:rPr>
          <w:rFonts w:ascii="Helvetica" w:eastAsia="Times New Roman" w:hAnsi="Helvetica"/>
          <w:color w:val="000000"/>
          <w:sz w:val="20"/>
          <w:szCs w:val="20"/>
        </w:rPr>
        <w:br/>
      </w:r>
      <w:r w:rsidRPr="00AD6C37">
        <w:rPr>
          <w:rFonts w:ascii="Helvetica" w:eastAsia="Times New Roman" w:hAnsi="Helvetica"/>
          <w:color w:val="7F7F7F" w:themeColor="text1" w:themeTint="80"/>
          <w:sz w:val="20"/>
          <w:szCs w:val="20"/>
        </w:rPr>
        <w:t>7. Why is the set size different in Fig. 2a between methods? To my understanding the same number of features were used from each method.</w:t>
      </w:r>
    </w:p>
    <w:p w14:paraId="639B64C9" w14:textId="36D25B4B" w:rsidR="0058551E" w:rsidRPr="00AD6C37" w:rsidRDefault="007A1607" w:rsidP="000071FA">
      <w:pPr>
        <w:rPr>
          <w:rFonts w:ascii="Helvetica" w:eastAsia="Times New Roman" w:hAnsi="Helvetica"/>
          <w:color w:val="000000"/>
          <w:sz w:val="20"/>
          <w:szCs w:val="20"/>
        </w:rPr>
      </w:pPr>
      <w:r>
        <w:rPr>
          <w:rFonts w:ascii="Helvetica" w:eastAsia="Times New Roman" w:hAnsi="Helvetica"/>
          <w:color w:val="000000"/>
          <w:sz w:val="20"/>
          <w:szCs w:val="20"/>
        </w:rPr>
        <w:t xml:space="preserve">For each method 2 components were </w:t>
      </w:r>
      <w:proofErr w:type="gramStart"/>
      <w:r>
        <w:rPr>
          <w:rFonts w:ascii="Helvetica" w:eastAsia="Times New Roman" w:hAnsi="Helvetica"/>
          <w:color w:val="000000"/>
          <w:sz w:val="20"/>
          <w:szCs w:val="20"/>
        </w:rPr>
        <w:t>retained</w:t>
      </w:r>
      <w:proofErr w:type="gramEnd"/>
      <w:r>
        <w:rPr>
          <w:rFonts w:ascii="Helvetica" w:eastAsia="Times New Roman" w:hAnsi="Helvetica"/>
          <w:color w:val="000000"/>
          <w:sz w:val="20"/>
          <w:szCs w:val="20"/>
        </w:rPr>
        <w:t xml:space="preserve"> and 30 variables were selected for each dataset, resulting in 30 variables x 2 components x 3 datasets = 180 variables per method. Although the first and second components are orthogonal to each other, some variables were selected on both components. The set size depicts the number of unique features and thus leads to the discrepancy observed by the reviewer. We describe this occurrence in Supplementary Figure S4 of the revised manuscript draft.</w:t>
      </w:r>
    </w:p>
    <w:p w14:paraId="234B9A00" w14:textId="684CC12A" w:rsidR="000071FA" w:rsidRPr="00AD6C37" w:rsidRDefault="000071FA" w:rsidP="000071FA">
      <w:pPr>
        <w:rPr>
          <w:rFonts w:ascii="Helvetica" w:eastAsia="Times New Roman" w:hAnsi="Helvetica"/>
          <w:color w:val="000000"/>
          <w:sz w:val="20"/>
          <w:szCs w:val="20"/>
        </w:rPr>
      </w:pPr>
      <w:r w:rsidRPr="00AD6C37">
        <w:rPr>
          <w:rFonts w:ascii="Helvetica" w:eastAsia="Times New Roman" w:hAnsi="Helvetica"/>
          <w:color w:val="000000"/>
          <w:sz w:val="20"/>
          <w:szCs w:val="20"/>
        </w:rPr>
        <w:br/>
      </w:r>
      <w:r w:rsidRPr="00AD6C37">
        <w:rPr>
          <w:rFonts w:ascii="Helvetica" w:eastAsia="Times New Roman" w:hAnsi="Helvetica"/>
          <w:color w:val="7F7F7F" w:themeColor="text1" w:themeTint="80"/>
          <w:sz w:val="20"/>
          <w:szCs w:val="20"/>
        </w:rPr>
        <w:t>8. The message of Fig. 2c (upper panel) is unclear. Do the two large clusters correspond to the two components? What do the grey lines represent? A description thereof should be included into the caption.</w:t>
      </w:r>
    </w:p>
    <w:p w14:paraId="6AABAFAD" w14:textId="041CA957" w:rsidR="009B3008" w:rsidRDefault="009B3008" w:rsidP="000071FA">
      <w:pPr>
        <w:rPr>
          <w:rFonts w:ascii="Helvetica" w:eastAsia="Times New Roman" w:hAnsi="Helvetica"/>
          <w:color w:val="000000"/>
          <w:sz w:val="20"/>
          <w:szCs w:val="20"/>
        </w:rPr>
      </w:pPr>
      <w:r>
        <w:rPr>
          <w:rFonts w:ascii="Helvetica" w:eastAsia="Times New Roman" w:hAnsi="Helvetica"/>
          <w:color w:val="000000"/>
          <w:sz w:val="20"/>
          <w:szCs w:val="20"/>
        </w:rPr>
        <w:t xml:space="preserve">Each network depicted the multi-omics biomarker panel (mRNA, miRNA and CpGs) identified using the supervised and unsupervised methods. The gray circles depicted modules based on the edge betweenness index from the </w:t>
      </w:r>
      <w:proofErr w:type="spellStart"/>
      <w:r>
        <w:rPr>
          <w:rFonts w:ascii="Helvetica" w:eastAsia="Times New Roman" w:hAnsi="Helvetica"/>
          <w:color w:val="000000"/>
          <w:sz w:val="20"/>
          <w:szCs w:val="20"/>
        </w:rPr>
        <w:t>igrpah</w:t>
      </w:r>
      <w:proofErr w:type="spellEnd"/>
      <w:r>
        <w:rPr>
          <w:rFonts w:ascii="Helvetica" w:eastAsia="Times New Roman" w:hAnsi="Helvetica"/>
          <w:color w:val="000000"/>
          <w:sz w:val="20"/>
          <w:szCs w:val="20"/>
        </w:rPr>
        <w:t xml:space="preserve"> R-library. For the colon cancer </w:t>
      </w:r>
      <w:proofErr w:type="gramStart"/>
      <w:r>
        <w:rPr>
          <w:rFonts w:ascii="Helvetica" w:eastAsia="Times New Roman" w:hAnsi="Helvetica"/>
          <w:color w:val="000000"/>
          <w:sz w:val="20"/>
          <w:szCs w:val="20"/>
        </w:rPr>
        <w:t>dataset</w:t>
      </w:r>
      <w:proofErr w:type="gramEnd"/>
      <w:r>
        <w:rPr>
          <w:rFonts w:ascii="Helvetica" w:eastAsia="Times New Roman" w:hAnsi="Helvetica"/>
          <w:color w:val="000000"/>
          <w:sz w:val="20"/>
          <w:szCs w:val="20"/>
        </w:rPr>
        <w:t xml:space="preserve"> it was observed that modules (clusters circled by gray lines) consisted of features that were selected on the two different components. However, this was not true for all the other cancers. This description has been included in the caption of </w:t>
      </w:r>
      <w:r w:rsidR="00A73146">
        <w:rPr>
          <w:rFonts w:ascii="Helvetica" w:eastAsia="Times New Roman" w:hAnsi="Helvetica"/>
          <w:color w:val="000000"/>
          <w:sz w:val="20"/>
          <w:szCs w:val="20"/>
        </w:rPr>
        <w:t>Figure 2 in the</w:t>
      </w:r>
      <w:r>
        <w:rPr>
          <w:rFonts w:ascii="Helvetica" w:eastAsia="Times New Roman" w:hAnsi="Helvetica"/>
          <w:color w:val="000000"/>
          <w:sz w:val="20"/>
          <w:szCs w:val="20"/>
        </w:rPr>
        <w:t xml:space="preserve"> revised manuscript.</w:t>
      </w:r>
    </w:p>
    <w:p w14:paraId="69886AE1" w14:textId="45F532D3" w:rsidR="0058551E" w:rsidRPr="00AD6C37" w:rsidRDefault="000071FA" w:rsidP="000071FA">
      <w:pPr>
        <w:rPr>
          <w:rFonts w:ascii="Helvetica" w:eastAsia="Times New Roman" w:hAnsi="Helvetica"/>
          <w:color w:val="000000"/>
          <w:sz w:val="20"/>
          <w:szCs w:val="20"/>
        </w:rPr>
      </w:pPr>
      <w:r w:rsidRPr="00AD6C37">
        <w:rPr>
          <w:rFonts w:ascii="Helvetica" w:eastAsia="Times New Roman" w:hAnsi="Helvetica"/>
          <w:color w:val="000000"/>
          <w:sz w:val="20"/>
          <w:szCs w:val="20"/>
        </w:rPr>
        <w:br/>
      </w:r>
      <w:r w:rsidRPr="00AD6C37">
        <w:rPr>
          <w:rFonts w:ascii="Helvetica" w:eastAsia="Times New Roman" w:hAnsi="Helvetica"/>
          <w:color w:val="7F7F7F" w:themeColor="text1" w:themeTint="80"/>
          <w:sz w:val="20"/>
          <w:szCs w:val="20"/>
        </w:rPr>
        <w:t>9. In the supplement the grid parameters for simulation are inconsistent within the text and with the Figure 1a</w:t>
      </w:r>
      <w:r w:rsidRPr="00AD6C37">
        <w:rPr>
          <w:rFonts w:ascii="Helvetica" w:eastAsia="Times New Roman" w:hAnsi="Helvetica"/>
          <w:color w:val="000000"/>
          <w:sz w:val="20"/>
          <w:szCs w:val="20"/>
        </w:rPr>
        <w:t>.</w:t>
      </w:r>
    </w:p>
    <w:p w14:paraId="0E32D7F5" w14:textId="29DE24E2" w:rsidR="0058551E" w:rsidRPr="00AD6C37" w:rsidRDefault="007A1607" w:rsidP="000071FA">
      <w:pPr>
        <w:rPr>
          <w:rFonts w:ascii="Helvetica" w:eastAsia="Times New Roman" w:hAnsi="Helvetica"/>
          <w:color w:val="000000"/>
          <w:sz w:val="20"/>
          <w:szCs w:val="20"/>
        </w:rPr>
      </w:pPr>
      <w:r>
        <w:rPr>
          <w:rFonts w:ascii="Helvetica" w:eastAsia="Times New Roman" w:hAnsi="Helvetica"/>
          <w:color w:val="000000"/>
          <w:sz w:val="20"/>
          <w:szCs w:val="20"/>
        </w:rPr>
        <w:t>This has been corrected in the revised draft of the manuscript.</w:t>
      </w:r>
    </w:p>
    <w:p w14:paraId="3C0AE3FE" w14:textId="4F9383D5" w:rsidR="000071FA" w:rsidRPr="00AD6C37" w:rsidRDefault="000071FA" w:rsidP="000071FA">
      <w:pPr>
        <w:rPr>
          <w:rFonts w:ascii="Helvetica" w:eastAsia="Times New Roman" w:hAnsi="Helvetica"/>
          <w:color w:val="000000"/>
          <w:sz w:val="20"/>
          <w:szCs w:val="20"/>
        </w:rPr>
      </w:pPr>
      <w:r w:rsidRPr="00AD6C37">
        <w:rPr>
          <w:rFonts w:ascii="Helvetica" w:eastAsia="Times New Roman" w:hAnsi="Helvetica"/>
          <w:color w:val="000000"/>
          <w:sz w:val="20"/>
          <w:szCs w:val="20"/>
        </w:rPr>
        <w:br/>
      </w:r>
      <w:r w:rsidRPr="00AD6C37">
        <w:rPr>
          <w:rFonts w:ascii="Helvetica" w:eastAsia="Times New Roman" w:hAnsi="Helvetica"/>
          <w:color w:val="7F7F7F" w:themeColor="text1" w:themeTint="80"/>
          <w:sz w:val="20"/>
          <w:szCs w:val="20"/>
        </w:rPr>
        <w:t>10. The correlations in Fig. S2 for the uncorrelated simulation setting seem to me still rather high. Could the authors comment on this?</w:t>
      </w:r>
    </w:p>
    <w:p w14:paraId="24290A8B" w14:textId="558642FF" w:rsidR="0058551E" w:rsidRPr="00AD6C37" w:rsidRDefault="0058551E" w:rsidP="000071FA">
      <w:pPr>
        <w:rPr>
          <w:rFonts w:ascii="Helvetica" w:eastAsia="Times New Roman" w:hAnsi="Helvetica"/>
          <w:color w:val="000000"/>
          <w:sz w:val="20"/>
          <w:szCs w:val="20"/>
        </w:rPr>
      </w:pPr>
    </w:p>
    <w:p w14:paraId="2A75EA10" w14:textId="01EC335B" w:rsidR="0058551E" w:rsidRPr="00AD6C37" w:rsidRDefault="0058551E" w:rsidP="000071FA">
      <w:pPr>
        <w:rPr>
          <w:rFonts w:ascii="Helvetica" w:eastAsia="Times New Roman" w:hAnsi="Helvetica"/>
          <w:color w:val="000000"/>
          <w:sz w:val="20"/>
          <w:szCs w:val="20"/>
        </w:rPr>
      </w:pPr>
      <w:r w:rsidRPr="00AD6C37">
        <w:rPr>
          <w:rFonts w:ascii="Helvetica" w:eastAsia="Times New Roman" w:hAnsi="Helvetica"/>
          <w:color w:val="000000"/>
          <w:sz w:val="20"/>
          <w:szCs w:val="20"/>
        </w:rPr>
        <w:t xml:space="preserve">Th figure was </w:t>
      </w:r>
      <w:r w:rsidR="007A1607">
        <w:rPr>
          <w:rFonts w:ascii="Helvetica" w:eastAsia="Times New Roman" w:hAnsi="Helvetica"/>
          <w:color w:val="000000"/>
          <w:sz w:val="20"/>
          <w:szCs w:val="20"/>
        </w:rPr>
        <w:t>depicting an</w:t>
      </w:r>
      <w:r w:rsidRPr="00AD6C37">
        <w:rPr>
          <w:rFonts w:ascii="Helvetica" w:eastAsia="Times New Roman" w:hAnsi="Helvetica"/>
          <w:color w:val="000000"/>
          <w:sz w:val="20"/>
          <w:szCs w:val="20"/>
        </w:rPr>
        <w:t xml:space="preserve"> extreme case, in which the level of discrimination (fold-change) </w:t>
      </w:r>
      <w:r w:rsidR="007A1607">
        <w:rPr>
          <w:rFonts w:ascii="Helvetica" w:eastAsia="Times New Roman" w:hAnsi="Helvetica"/>
          <w:color w:val="000000"/>
          <w:sz w:val="20"/>
          <w:szCs w:val="20"/>
        </w:rPr>
        <w:t xml:space="preserve">and correlation </w:t>
      </w:r>
      <w:r w:rsidRPr="00AD6C37">
        <w:rPr>
          <w:rFonts w:ascii="Helvetica" w:eastAsia="Times New Roman" w:hAnsi="Helvetica"/>
          <w:color w:val="000000"/>
          <w:sz w:val="20"/>
          <w:szCs w:val="20"/>
        </w:rPr>
        <w:t xml:space="preserve">was very high. Since the fold-change is simulated as the difference between the centroids of the two groups, a high level of discrimination between groups resulted in a high degree of correlation between components of different dataset. However, by coloring the two groups </w:t>
      </w:r>
      <w:r w:rsidR="007A1607">
        <w:rPr>
          <w:rFonts w:ascii="Helvetica" w:eastAsia="Times New Roman" w:hAnsi="Helvetica"/>
          <w:color w:val="000000"/>
          <w:sz w:val="20"/>
          <w:szCs w:val="20"/>
        </w:rPr>
        <w:t xml:space="preserve">these pair-wise correlation scatter plot matrices, we believe this to wrongly indicate that the classification is performed using components of different datasets. Since the classification occurs separately for each </w:t>
      </w:r>
      <w:proofErr w:type="spellStart"/>
      <w:r w:rsidR="007A1607">
        <w:rPr>
          <w:rFonts w:ascii="Helvetica" w:eastAsia="Times New Roman" w:hAnsi="Helvetica"/>
          <w:color w:val="000000"/>
          <w:sz w:val="20"/>
          <w:szCs w:val="20"/>
        </w:rPr>
        <w:t>omic</w:t>
      </w:r>
      <w:proofErr w:type="spellEnd"/>
      <w:r w:rsidR="007A1607">
        <w:rPr>
          <w:rFonts w:ascii="Helvetica" w:eastAsia="Times New Roman" w:hAnsi="Helvetica"/>
          <w:color w:val="000000"/>
          <w:sz w:val="20"/>
          <w:szCs w:val="20"/>
        </w:rPr>
        <w:t>-type and the predictions are combined using a voting scheme (average, majority, or weighted majority) we have removed this figure for the revised manuscript draft to avoid confusion.</w:t>
      </w:r>
    </w:p>
    <w:p w14:paraId="6283B228" w14:textId="77777777" w:rsidR="000071FA" w:rsidRPr="00AD6C37" w:rsidRDefault="000071FA" w:rsidP="000071FA">
      <w:pPr>
        <w:rPr>
          <w:rFonts w:ascii="Helvetica" w:eastAsia="Times New Roman" w:hAnsi="Helvetica"/>
          <w:sz w:val="20"/>
          <w:szCs w:val="20"/>
        </w:rPr>
      </w:pPr>
      <w:r w:rsidRPr="00AD6C37">
        <w:rPr>
          <w:rFonts w:ascii="Helvetica" w:eastAsia="Times New Roman" w:hAnsi="Helvetica"/>
          <w:color w:val="000000"/>
          <w:sz w:val="20"/>
          <w:szCs w:val="20"/>
        </w:rPr>
        <w:lastRenderedPageBreak/>
        <w:br/>
      </w:r>
      <w:r w:rsidRPr="00AD6C37">
        <w:rPr>
          <w:rFonts w:ascii="Helvetica" w:eastAsia="Times New Roman" w:hAnsi="Helvetica"/>
          <w:color w:val="7F7F7F" w:themeColor="text1" w:themeTint="80"/>
          <w:sz w:val="20"/>
          <w:szCs w:val="20"/>
        </w:rPr>
        <w:t>11. Fig. 3a (names of proteins) and Fig. 4f are illegible</w:t>
      </w:r>
    </w:p>
    <w:p w14:paraId="71569480" w14:textId="06D058D2" w:rsidR="000071FA" w:rsidRPr="00AD6C37" w:rsidRDefault="007A1607" w:rsidP="000071FA">
      <w:pPr>
        <w:rPr>
          <w:rFonts w:ascii="Helvetica" w:hAnsi="Helvetica"/>
          <w:sz w:val="20"/>
          <w:szCs w:val="20"/>
          <w:lang w:val="en-CA"/>
        </w:rPr>
      </w:pPr>
      <w:r>
        <w:rPr>
          <w:rFonts w:ascii="Helvetica" w:hAnsi="Helvetica"/>
          <w:sz w:val="20"/>
          <w:szCs w:val="20"/>
          <w:lang w:val="en-CA"/>
        </w:rPr>
        <w:t>We have revised all figures to improve readability and have remove such difficult to read panels to the Supplementary Materials.</w:t>
      </w:r>
    </w:p>
    <w:p w14:paraId="218BE8E4" w14:textId="1D806246" w:rsidR="00815A71" w:rsidRPr="00AD6C37" w:rsidRDefault="00815A71">
      <w:pPr>
        <w:rPr>
          <w:rFonts w:ascii="Helvetica" w:hAnsi="Helvetica"/>
          <w:sz w:val="20"/>
          <w:szCs w:val="20"/>
        </w:rPr>
      </w:pPr>
      <w:r w:rsidRPr="00AD6C37">
        <w:rPr>
          <w:rFonts w:ascii="Helvetica" w:hAnsi="Helvetica"/>
          <w:sz w:val="20"/>
          <w:szCs w:val="20"/>
        </w:rPr>
        <w:br w:type="page"/>
      </w:r>
    </w:p>
    <w:p w14:paraId="6146E461" w14:textId="5CF7C5D2" w:rsidR="00FF4DA4" w:rsidRPr="00AD6C37" w:rsidRDefault="00815A71">
      <w:pPr>
        <w:rPr>
          <w:rFonts w:ascii="Helvetica" w:hAnsi="Helvetica"/>
          <w:sz w:val="20"/>
          <w:szCs w:val="20"/>
        </w:rPr>
      </w:pPr>
      <w:r w:rsidRPr="00AD6C37">
        <w:rPr>
          <w:rFonts w:ascii="Helvetica" w:hAnsi="Helvetica"/>
          <w:sz w:val="20"/>
          <w:szCs w:val="20"/>
        </w:rPr>
        <w:lastRenderedPageBreak/>
        <w:t>References</w:t>
      </w:r>
    </w:p>
    <w:p w14:paraId="5AD3C7DB" w14:textId="09A6F727" w:rsidR="00815A71" w:rsidRPr="00AD6C37" w:rsidRDefault="00815A71">
      <w:pPr>
        <w:rPr>
          <w:rFonts w:ascii="Helvetica" w:hAnsi="Helvetica"/>
          <w:sz w:val="20"/>
          <w:szCs w:val="20"/>
        </w:rPr>
      </w:pPr>
    </w:p>
    <w:p w14:paraId="077D5044" w14:textId="77777777" w:rsidR="00CD1D42" w:rsidRPr="00CD1D42" w:rsidRDefault="00815A71" w:rsidP="00CD1D42">
      <w:pPr>
        <w:pStyle w:val="Bibliography"/>
        <w:rPr>
          <w:rFonts w:ascii="Helvetica" w:hAnsi="Helvetica"/>
          <w:sz w:val="20"/>
        </w:rPr>
      </w:pPr>
      <w:r w:rsidRPr="00AD6C37">
        <w:rPr>
          <w:rFonts w:ascii="Helvetica" w:hAnsi="Helvetica"/>
          <w:sz w:val="20"/>
          <w:szCs w:val="20"/>
        </w:rPr>
        <w:fldChar w:fldCharType="begin"/>
      </w:r>
      <w:r w:rsidRPr="00AD6C37">
        <w:rPr>
          <w:rFonts w:ascii="Helvetica" w:hAnsi="Helvetica"/>
          <w:sz w:val="20"/>
          <w:szCs w:val="20"/>
        </w:rPr>
        <w:instrText xml:space="preserve"> ADDIN ZOTERO_BIBL {"uncited":[],"omitted":[],"custom":[]} CSL_BIBLIOGRAPHY </w:instrText>
      </w:r>
      <w:r w:rsidRPr="00AD6C37">
        <w:rPr>
          <w:rFonts w:ascii="Helvetica" w:hAnsi="Helvetica"/>
          <w:sz w:val="20"/>
          <w:szCs w:val="20"/>
        </w:rPr>
        <w:fldChar w:fldCharType="separate"/>
      </w:r>
      <w:r w:rsidR="00CD1D42" w:rsidRPr="00CD1D42">
        <w:rPr>
          <w:rFonts w:ascii="Helvetica" w:hAnsi="Helvetica"/>
          <w:sz w:val="20"/>
        </w:rPr>
        <w:t xml:space="preserve">Aben,N. </w:t>
      </w:r>
      <w:r w:rsidR="00CD1D42" w:rsidRPr="00CD1D42">
        <w:rPr>
          <w:rFonts w:ascii="Helvetica" w:hAnsi="Helvetica"/>
          <w:i/>
          <w:iCs/>
          <w:sz w:val="20"/>
        </w:rPr>
        <w:t>et al.</w:t>
      </w:r>
      <w:r w:rsidR="00CD1D42" w:rsidRPr="00CD1D42">
        <w:rPr>
          <w:rFonts w:ascii="Helvetica" w:hAnsi="Helvetica"/>
          <w:sz w:val="20"/>
        </w:rPr>
        <w:t xml:space="preserve"> (2016) TANDEM: a two-stage approach to maximize interpretability of drug response models based on multiple molecular data types. </w:t>
      </w:r>
      <w:r w:rsidR="00CD1D42" w:rsidRPr="00CD1D42">
        <w:rPr>
          <w:rFonts w:ascii="Helvetica" w:hAnsi="Helvetica"/>
          <w:i/>
          <w:iCs/>
          <w:sz w:val="20"/>
        </w:rPr>
        <w:t>Bioinformatics</w:t>
      </w:r>
      <w:r w:rsidR="00CD1D42" w:rsidRPr="00CD1D42">
        <w:rPr>
          <w:rFonts w:ascii="Helvetica" w:hAnsi="Helvetica"/>
          <w:sz w:val="20"/>
        </w:rPr>
        <w:t xml:space="preserve">, </w:t>
      </w:r>
      <w:r w:rsidR="00CD1D42" w:rsidRPr="00CD1D42">
        <w:rPr>
          <w:rFonts w:ascii="Helvetica" w:hAnsi="Helvetica"/>
          <w:b/>
          <w:bCs/>
          <w:sz w:val="20"/>
        </w:rPr>
        <w:t>32</w:t>
      </w:r>
      <w:r w:rsidR="00CD1D42" w:rsidRPr="00CD1D42">
        <w:rPr>
          <w:rFonts w:ascii="Helvetica" w:hAnsi="Helvetica"/>
          <w:sz w:val="20"/>
        </w:rPr>
        <w:t>, i413–i420.</w:t>
      </w:r>
    </w:p>
    <w:p w14:paraId="6D7CEFFB" w14:textId="77777777" w:rsidR="00CD1D42" w:rsidRPr="00CD1D42" w:rsidRDefault="00CD1D42" w:rsidP="00CD1D42">
      <w:pPr>
        <w:pStyle w:val="Bibliography"/>
        <w:rPr>
          <w:rFonts w:ascii="Helvetica" w:hAnsi="Helvetica"/>
          <w:sz w:val="20"/>
        </w:rPr>
      </w:pPr>
      <w:r w:rsidRPr="00CD1D42">
        <w:rPr>
          <w:rFonts w:ascii="Helvetica" w:hAnsi="Helvetica"/>
          <w:sz w:val="20"/>
        </w:rPr>
        <w:t xml:space="preserve">Argelaguet,R. </w:t>
      </w:r>
      <w:r w:rsidRPr="00CD1D42">
        <w:rPr>
          <w:rFonts w:ascii="Helvetica" w:hAnsi="Helvetica"/>
          <w:i/>
          <w:iCs/>
          <w:sz w:val="20"/>
        </w:rPr>
        <w:t>et al.</w:t>
      </w:r>
      <w:r w:rsidRPr="00CD1D42">
        <w:rPr>
          <w:rFonts w:ascii="Helvetica" w:hAnsi="Helvetica"/>
          <w:sz w:val="20"/>
        </w:rPr>
        <w:t xml:space="preserve"> (2018) Multi‐Omics Factor Analysis—a framework for unsupervised integration of multi‐omics data sets. </w:t>
      </w:r>
      <w:r w:rsidRPr="00CD1D42">
        <w:rPr>
          <w:rFonts w:ascii="Helvetica" w:hAnsi="Helvetica"/>
          <w:i/>
          <w:iCs/>
          <w:sz w:val="20"/>
        </w:rPr>
        <w:t>Mol. Syst. Biol.</w:t>
      </w:r>
      <w:r w:rsidRPr="00CD1D42">
        <w:rPr>
          <w:rFonts w:ascii="Helvetica" w:hAnsi="Helvetica"/>
          <w:sz w:val="20"/>
        </w:rPr>
        <w:t xml:space="preserve">, </w:t>
      </w:r>
      <w:r w:rsidRPr="00CD1D42">
        <w:rPr>
          <w:rFonts w:ascii="Helvetica" w:hAnsi="Helvetica"/>
          <w:b/>
          <w:bCs/>
          <w:sz w:val="20"/>
        </w:rPr>
        <w:t>14</w:t>
      </w:r>
      <w:r w:rsidRPr="00CD1D42">
        <w:rPr>
          <w:rFonts w:ascii="Helvetica" w:hAnsi="Helvetica"/>
          <w:sz w:val="20"/>
        </w:rPr>
        <w:t>, e8124.</w:t>
      </w:r>
    </w:p>
    <w:p w14:paraId="6D0F619F" w14:textId="77777777" w:rsidR="00CD1D42" w:rsidRPr="00CD1D42" w:rsidRDefault="00CD1D42" w:rsidP="00CD1D42">
      <w:pPr>
        <w:pStyle w:val="Bibliography"/>
        <w:rPr>
          <w:rFonts w:ascii="Helvetica" w:hAnsi="Helvetica"/>
          <w:sz w:val="20"/>
        </w:rPr>
      </w:pPr>
      <w:r w:rsidRPr="00CD1D42">
        <w:rPr>
          <w:rFonts w:ascii="Helvetica" w:hAnsi="Helvetica"/>
          <w:sz w:val="20"/>
        </w:rPr>
        <w:t xml:space="preserve">Bersanelli,M. </w:t>
      </w:r>
      <w:r w:rsidRPr="00CD1D42">
        <w:rPr>
          <w:rFonts w:ascii="Helvetica" w:hAnsi="Helvetica"/>
          <w:i/>
          <w:iCs/>
          <w:sz w:val="20"/>
        </w:rPr>
        <w:t>et al.</w:t>
      </w:r>
      <w:r w:rsidRPr="00CD1D42">
        <w:rPr>
          <w:rFonts w:ascii="Helvetica" w:hAnsi="Helvetica"/>
          <w:sz w:val="20"/>
        </w:rPr>
        <w:t xml:space="preserve"> (2016) Methods for the integration of multi-omics data: mathematical aspects. </w:t>
      </w:r>
      <w:r w:rsidRPr="00CD1D42">
        <w:rPr>
          <w:rFonts w:ascii="Helvetica" w:hAnsi="Helvetica"/>
          <w:i/>
          <w:iCs/>
          <w:sz w:val="20"/>
        </w:rPr>
        <w:t>BMC Bioinformatics</w:t>
      </w:r>
      <w:r w:rsidRPr="00CD1D42">
        <w:rPr>
          <w:rFonts w:ascii="Helvetica" w:hAnsi="Helvetica"/>
          <w:sz w:val="20"/>
        </w:rPr>
        <w:t xml:space="preserve">, </w:t>
      </w:r>
      <w:r w:rsidRPr="00CD1D42">
        <w:rPr>
          <w:rFonts w:ascii="Helvetica" w:hAnsi="Helvetica"/>
          <w:b/>
          <w:bCs/>
          <w:sz w:val="20"/>
        </w:rPr>
        <w:t>17</w:t>
      </w:r>
      <w:r w:rsidRPr="00CD1D42">
        <w:rPr>
          <w:rFonts w:ascii="Helvetica" w:hAnsi="Helvetica"/>
          <w:sz w:val="20"/>
        </w:rPr>
        <w:t>.</w:t>
      </w:r>
    </w:p>
    <w:p w14:paraId="02211145" w14:textId="77777777" w:rsidR="00CD1D42" w:rsidRPr="00CD1D42" w:rsidRDefault="00CD1D42" w:rsidP="00CD1D42">
      <w:pPr>
        <w:pStyle w:val="Bibliography"/>
        <w:rPr>
          <w:rFonts w:ascii="Helvetica" w:hAnsi="Helvetica"/>
          <w:sz w:val="20"/>
        </w:rPr>
      </w:pPr>
      <w:r w:rsidRPr="00CD1D42">
        <w:rPr>
          <w:rFonts w:ascii="Helvetica" w:hAnsi="Helvetica"/>
          <w:sz w:val="20"/>
        </w:rPr>
        <w:t xml:space="preserve">Cun,Y. and Fröhlich,H. (2013) Network and data integration for biomarker signature discovery via network smoothed t-statistics. </w:t>
      </w:r>
      <w:r w:rsidRPr="00CD1D42">
        <w:rPr>
          <w:rFonts w:ascii="Helvetica" w:hAnsi="Helvetica"/>
          <w:i/>
          <w:iCs/>
          <w:sz w:val="20"/>
        </w:rPr>
        <w:t>PLoS ONE</w:t>
      </w:r>
      <w:r w:rsidRPr="00CD1D42">
        <w:rPr>
          <w:rFonts w:ascii="Helvetica" w:hAnsi="Helvetica"/>
          <w:sz w:val="20"/>
        </w:rPr>
        <w:t xml:space="preserve">, </w:t>
      </w:r>
      <w:r w:rsidRPr="00CD1D42">
        <w:rPr>
          <w:rFonts w:ascii="Helvetica" w:hAnsi="Helvetica"/>
          <w:b/>
          <w:bCs/>
          <w:sz w:val="20"/>
        </w:rPr>
        <w:t>8</w:t>
      </w:r>
      <w:r w:rsidRPr="00CD1D42">
        <w:rPr>
          <w:rFonts w:ascii="Helvetica" w:hAnsi="Helvetica"/>
          <w:sz w:val="20"/>
        </w:rPr>
        <w:t>, e73074.</w:t>
      </w:r>
    </w:p>
    <w:p w14:paraId="49A024F6" w14:textId="77777777" w:rsidR="00CD1D42" w:rsidRPr="00CD1D42" w:rsidRDefault="00CD1D42" w:rsidP="00CD1D42">
      <w:pPr>
        <w:pStyle w:val="Bibliography"/>
        <w:rPr>
          <w:rFonts w:ascii="Helvetica" w:hAnsi="Helvetica"/>
          <w:sz w:val="20"/>
        </w:rPr>
      </w:pPr>
      <w:r w:rsidRPr="00CD1D42">
        <w:rPr>
          <w:rFonts w:ascii="Helvetica" w:hAnsi="Helvetica"/>
          <w:sz w:val="20"/>
        </w:rPr>
        <w:t xml:space="preserve">Curtis,C. </w:t>
      </w:r>
      <w:r w:rsidRPr="00CD1D42">
        <w:rPr>
          <w:rFonts w:ascii="Helvetica" w:hAnsi="Helvetica"/>
          <w:i/>
          <w:iCs/>
          <w:sz w:val="20"/>
        </w:rPr>
        <w:t>et al.</w:t>
      </w:r>
      <w:r w:rsidRPr="00CD1D42">
        <w:rPr>
          <w:rFonts w:ascii="Helvetica" w:hAnsi="Helvetica"/>
          <w:sz w:val="20"/>
        </w:rPr>
        <w:t xml:space="preserve"> (2012) The genomic and transcriptomic architecture of 2,000 breast tumours reveals novel subgroups. </w:t>
      </w:r>
      <w:r w:rsidRPr="00CD1D42">
        <w:rPr>
          <w:rFonts w:ascii="Helvetica" w:hAnsi="Helvetica"/>
          <w:i/>
          <w:iCs/>
          <w:sz w:val="20"/>
        </w:rPr>
        <w:t>Nature</w:t>
      </w:r>
      <w:r w:rsidRPr="00CD1D42">
        <w:rPr>
          <w:rFonts w:ascii="Helvetica" w:hAnsi="Helvetica"/>
          <w:sz w:val="20"/>
        </w:rPr>
        <w:t>.</w:t>
      </w:r>
    </w:p>
    <w:p w14:paraId="1FB6C13F" w14:textId="77777777" w:rsidR="00CD1D42" w:rsidRPr="00CD1D42" w:rsidRDefault="00CD1D42" w:rsidP="00CD1D42">
      <w:pPr>
        <w:pStyle w:val="Bibliography"/>
        <w:rPr>
          <w:rFonts w:ascii="Helvetica" w:hAnsi="Helvetica"/>
          <w:sz w:val="20"/>
        </w:rPr>
      </w:pPr>
      <w:r w:rsidRPr="00CD1D42">
        <w:rPr>
          <w:rFonts w:ascii="Helvetica" w:hAnsi="Helvetica"/>
          <w:sz w:val="20"/>
        </w:rPr>
        <w:t xml:space="preserve">Glass,K. </w:t>
      </w:r>
      <w:r w:rsidRPr="00CD1D42">
        <w:rPr>
          <w:rFonts w:ascii="Helvetica" w:hAnsi="Helvetica"/>
          <w:i/>
          <w:iCs/>
          <w:sz w:val="20"/>
        </w:rPr>
        <w:t>et al.</w:t>
      </w:r>
      <w:r w:rsidRPr="00CD1D42">
        <w:rPr>
          <w:rFonts w:ascii="Helvetica" w:hAnsi="Helvetica"/>
          <w:sz w:val="20"/>
        </w:rPr>
        <w:t xml:space="preserve"> (2013) Passing messages between biological networks to refine predicted interactions. </w:t>
      </w:r>
      <w:r w:rsidRPr="00CD1D42">
        <w:rPr>
          <w:rFonts w:ascii="Helvetica" w:hAnsi="Helvetica"/>
          <w:i/>
          <w:iCs/>
          <w:sz w:val="20"/>
        </w:rPr>
        <w:t>PLoS ONE</w:t>
      </w:r>
      <w:r w:rsidRPr="00CD1D42">
        <w:rPr>
          <w:rFonts w:ascii="Helvetica" w:hAnsi="Helvetica"/>
          <w:sz w:val="20"/>
        </w:rPr>
        <w:t xml:space="preserve">, </w:t>
      </w:r>
      <w:r w:rsidRPr="00CD1D42">
        <w:rPr>
          <w:rFonts w:ascii="Helvetica" w:hAnsi="Helvetica"/>
          <w:b/>
          <w:bCs/>
          <w:sz w:val="20"/>
        </w:rPr>
        <w:t>8</w:t>
      </w:r>
      <w:r w:rsidRPr="00CD1D42">
        <w:rPr>
          <w:rFonts w:ascii="Helvetica" w:hAnsi="Helvetica"/>
          <w:sz w:val="20"/>
        </w:rPr>
        <w:t>, e64832.</w:t>
      </w:r>
    </w:p>
    <w:p w14:paraId="41204A21" w14:textId="77777777" w:rsidR="00CD1D42" w:rsidRPr="00CD1D42" w:rsidRDefault="00CD1D42" w:rsidP="00CD1D42">
      <w:pPr>
        <w:pStyle w:val="Bibliography"/>
        <w:rPr>
          <w:rFonts w:ascii="Helvetica" w:hAnsi="Helvetica"/>
          <w:sz w:val="20"/>
        </w:rPr>
      </w:pPr>
      <w:r w:rsidRPr="00CD1D42">
        <w:rPr>
          <w:rFonts w:ascii="Helvetica" w:hAnsi="Helvetica"/>
          <w:sz w:val="20"/>
        </w:rPr>
        <w:t xml:space="preserve">Günther,O. </w:t>
      </w:r>
      <w:r w:rsidRPr="00CD1D42">
        <w:rPr>
          <w:rFonts w:ascii="Helvetica" w:hAnsi="Helvetica"/>
          <w:i/>
          <w:iCs/>
          <w:sz w:val="20"/>
        </w:rPr>
        <w:t>et al.</w:t>
      </w:r>
      <w:r w:rsidRPr="00CD1D42">
        <w:rPr>
          <w:rFonts w:ascii="Helvetica" w:hAnsi="Helvetica"/>
          <w:sz w:val="20"/>
        </w:rPr>
        <w:t xml:space="preserve"> (2012) A computational pipeline for the development of multi-marker bio-signature panels and ensemble classifiers. </w:t>
      </w:r>
      <w:r w:rsidRPr="00CD1D42">
        <w:rPr>
          <w:rFonts w:ascii="Helvetica" w:hAnsi="Helvetica"/>
          <w:b/>
          <w:bCs/>
          <w:sz w:val="20"/>
        </w:rPr>
        <w:t>13</w:t>
      </w:r>
      <w:r w:rsidRPr="00CD1D42">
        <w:rPr>
          <w:rFonts w:ascii="Helvetica" w:hAnsi="Helvetica"/>
          <w:sz w:val="20"/>
        </w:rPr>
        <w:t>, 326.</w:t>
      </w:r>
    </w:p>
    <w:p w14:paraId="0EC8AF54" w14:textId="77777777" w:rsidR="00CD1D42" w:rsidRPr="00CD1D42" w:rsidRDefault="00CD1D42" w:rsidP="00CD1D42">
      <w:pPr>
        <w:pStyle w:val="Bibliography"/>
        <w:rPr>
          <w:rFonts w:ascii="Helvetica" w:hAnsi="Helvetica"/>
          <w:sz w:val="20"/>
        </w:rPr>
      </w:pPr>
      <w:r w:rsidRPr="00CD1D42">
        <w:rPr>
          <w:rFonts w:ascii="Helvetica" w:hAnsi="Helvetica"/>
          <w:sz w:val="20"/>
        </w:rPr>
        <w:t xml:space="preserve">Huang,S. </w:t>
      </w:r>
      <w:r w:rsidRPr="00CD1D42">
        <w:rPr>
          <w:rFonts w:ascii="Helvetica" w:hAnsi="Helvetica"/>
          <w:i/>
          <w:iCs/>
          <w:sz w:val="20"/>
        </w:rPr>
        <w:t>et al.</w:t>
      </w:r>
      <w:r w:rsidRPr="00CD1D42">
        <w:rPr>
          <w:rFonts w:ascii="Helvetica" w:hAnsi="Helvetica"/>
          <w:sz w:val="20"/>
        </w:rPr>
        <w:t xml:space="preserve"> (2017) More is better: recent progress in multi-omics data integration methods. </w:t>
      </w:r>
      <w:r w:rsidRPr="00CD1D42">
        <w:rPr>
          <w:rFonts w:ascii="Helvetica" w:hAnsi="Helvetica"/>
          <w:i/>
          <w:iCs/>
          <w:sz w:val="20"/>
        </w:rPr>
        <w:t>Front. Genet.</w:t>
      </w:r>
      <w:r w:rsidRPr="00CD1D42">
        <w:rPr>
          <w:rFonts w:ascii="Helvetica" w:hAnsi="Helvetica"/>
          <w:sz w:val="20"/>
        </w:rPr>
        <w:t xml:space="preserve">, </w:t>
      </w:r>
      <w:r w:rsidRPr="00CD1D42">
        <w:rPr>
          <w:rFonts w:ascii="Helvetica" w:hAnsi="Helvetica"/>
          <w:b/>
          <w:bCs/>
          <w:sz w:val="20"/>
        </w:rPr>
        <w:t>8</w:t>
      </w:r>
      <w:r w:rsidRPr="00CD1D42">
        <w:rPr>
          <w:rFonts w:ascii="Helvetica" w:hAnsi="Helvetica"/>
          <w:sz w:val="20"/>
        </w:rPr>
        <w:t>.</w:t>
      </w:r>
    </w:p>
    <w:p w14:paraId="43FAED1A" w14:textId="77777777" w:rsidR="00CD1D42" w:rsidRPr="00CD1D42" w:rsidRDefault="00CD1D42" w:rsidP="00CD1D42">
      <w:pPr>
        <w:pStyle w:val="Bibliography"/>
        <w:rPr>
          <w:rFonts w:ascii="Helvetica" w:hAnsi="Helvetica"/>
          <w:sz w:val="20"/>
        </w:rPr>
      </w:pPr>
      <w:r w:rsidRPr="00CD1D42">
        <w:rPr>
          <w:rFonts w:ascii="Helvetica" w:hAnsi="Helvetica"/>
          <w:sz w:val="20"/>
        </w:rPr>
        <w:t xml:space="preserve">Kim,D. </w:t>
      </w:r>
      <w:r w:rsidRPr="00CD1D42">
        <w:rPr>
          <w:rFonts w:ascii="Helvetica" w:hAnsi="Helvetica"/>
          <w:i/>
          <w:iCs/>
          <w:sz w:val="20"/>
        </w:rPr>
        <w:t>et al.</w:t>
      </w:r>
      <w:r w:rsidRPr="00CD1D42">
        <w:rPr>
          <w:rFonts w:ascii="Helvetica" w:hAnsi="Helvetica"/>
          <w:sz w:val="20"/>
        </w:rPr>
        <w:t xml:space="preserve"> (2013) ATHENA: Identifying interactions between different levels of genomic data associated with cancer clinical outcomes using grammatical evolution neural network. </w:t>
      </w:r>
      <w:r w:rsidRPr="00CD1D42">
        <w:rPr>
          <w:rFonts w:ascii="Helvetica" w:hAnsi="Helvetica"/>
          <w:i/>
          <w:iCs/>
          <w:sz w:val="20"/>
        </w:rPr>
        <w:t>BioData Min.</w:t>
      </w:r>
      <w:r w:rsidRPr="00CD1D42">
        <w:rPr>
          <w:rFonts w:ascii="Helvetica" w:hAnsi="Helvetica"/>
          <w:sz w:val="20"/>
        </w:rPr>
        <w:t xml:space="preserve">, </w:t>
      </w:r>
      <w:r w:rsidRPr="00CD1D42">
        <w:rPr>
          <w:rFonts w:ascii="Helvetica" w:hAnsi="Helvetica"/>
          <w:b/>
          <w:bCs/>
          <w:sz w:val="20"/>
        </w:rPr>
        <w:t>6</w:t>
      </w:r>
      <w:r w:rsidRPr="00CD1D42">
        <w:rPr>
          <w:rFonts w:ascii="Helvetica" w:hAnsi="Helvetica"/>
          <w:sz w:val="20"/>
        </w:rPr>
        <w:t>, 23.</w:t>
      </w:r>
    </w:p>
    <w:p w14:paraId="0C66D225" w14:textId="77777777" w:rsidR="00CD1D42" w:rsidRPr="00CD1D42" w:rsidRDefault="00CD1D42" w:rsidP="00CD1D42">
      <w:pPr>
        <w:pStyle w:val="Bibliography"/>
        <w:rPr>
          <w:rFonts w:ascii="Helvetica" w:hAnsi="Helvetica"/>
          <w:sz w:val="20"/>
        </w:rPr>
      </w:pPr>
      <w:r w:rsidRPr="00CD1D42">
        <w:rPr>
          <w:rFonts w:ascii="Helvetica" w:hAnsi="Helvetica"/>
          <w:sz w:val="20"/>
        </w:rPr>
        <w:t xml:space="preserve">Kirk,P. </w:t>
      </w:r>
      <w:r w:rsidRPr="00CD1D42">
        <w:rPr>
          <w:rFonts w:ascii="Helvetica" w:hAnsi="Helvetica"/>
          <w:i/>
          <w:iCs/>
          <w:sz w:val="20"/>
        </w:rPr>
        <w:t>et al.</w:t>
      </w:r>
      <w:r w:rsidRPr="00CD1D42">
        <w:rPr>
          <w:rFonts w:ascii="Helvetica" w:hAnsi="Helvetica"/>
          <w:sz w:val="20"/>
        </w:rPr>
        <w:t xml:space="preserve"> (2012) Bayesian correlated clustering to integrate multiple datasets. </w:t>
      </w:r>
      <w:r w:rsidRPr="00CD1D42">
        <w:rPr>
          <w:rFonts w:ascii="Helvetica" w:hAnsi="Helvetica"/>
          <w:i/>
          <w:iCs/>
          <w:sz w:val="20"/>
        </w:rPr>
        <w:t>Bioinformatics</w:t>
      </w:r>
      <w:r w:rsidRPr="00CD1D42">
        <w:rPr>
          <w:rFonts w:ascii="Helvetica" w:hAnsi="Helvetica"/>
          <w:sz w:val="20"/>
        </w:rPr>
        <w:t xml:space="preserve">, </w:t>
      </w:r>
      <w:r w:rsidRPr="00CD1D42">
        <w:rPr>
          <w:rFonts w:ascii="Helvetica" w:hAnsi="Helvetica"/>
          <w:b/>
          <w:bCs/>
          <w:sz w:val="20"/>
        </w:rPr>
        <w:t>28</w:t>
      </w:r>
      <w:r w:rsidRPr="00CD1D42">
        <w:rPr>
          <w:rFonts w:ascii="Helvetica" w:hAnsi="Helvetica"/>
          <w:sz w:val="20"/>
        </w:rPr>
        <w:t>, 3290–3297.</w:t>
      </w:r>
    </w:p>
    <w:p w14:paraId="5F9884CB" w14:textId="77777777" w:rsidR="00CD1D42" w:rsidRPr="00CD1D42" w:rsidRDefault="00CD1D42" w:rsidP="00CD1D42">
      <w:pPr>
        <w:pStyle w:val="Bibliography"/>
        <w:rPr>
          <w:rFonts w:ascii="Helvetica" w:hAnsi="Helvetica"/>
          <w:sz w:val="20"/>
        </w:rPr>
      </w:pPr>
      <w:r w:rsidRPr="00CD1D42">
        <w:rPr>
          <w:rFonts w:ascii="Helvetica" w:hAnsi="Helvetica"/>
          <w:sz w:val="20"/>
        </w:rPr>
        <w:t xml:space="preserve">Langfelder,P. and Horvath,S. (2008) WGCNA: an R package for weighted correlation network analysis. </w:t>
      </w:r>
      <w:r w:rsidRPr="00CD1D42">
        <w:rPr>
          <w:rFonts w:ascii="Helvetica" w:hAnsi="Helvetica"/>
          <w:i/>
          <w:iCs/>
          <w:sz w:val="20"/>
        </w:rPr>
        <w:t>BMC Bioinformatics</w:t>
      </w:r>
      <w:r w:rsidRPr="00CD1D42">
        <w:rPr>
          <w:rFonts w:ascii="Helvetica" w:hAnsi="Helvetica"/>
          <w:sz w:val="20"/>
        </w:rPr>
        <w:t xml:space="preserve">, </w:t>
      </w:r>
      <w:r w:rsidRPr="00CD1D42">
        <w:rPr>
          <w:rFonts w:ascii="Helvetica" w:hAnsi="Helvetica"/>
          <w:b/>
          <w:bCs/>
          <w:sz w:val="20"/>
        </w:rPr>
        <w:t>9</w:t>
      </w:r>
      <w:r w:rsidRPr="00CD1D42">
        <w:rPr>
          <w:rFonts w:ascii="Helvetica" w:hAnsi="Helvetica"/>
          <w:sz w:val="20"/>
        </w:rPr>
        <w:t>, 559.</w:t>
      </w:r>
    </w:p>
    <w:p w14:paraId="792B5827" w14:textId="77777777" w:rsidR="00CD1D42" w:rsidRPr="00CD1D42" w:rsidRDefault="00CD1D42" w:rsidP="00CD1D42">
      <w:pPr>
        <w:pStyle w:val="Bibliography"/>
        <w:rPr>
          <w:rFonts w:ascii="Helvetica" w:hAnsi="Helvetica"/>
          <w:sz w:val="20"/>
        </w:rPr>
      </w:pPr>
      <w:r w:rsidRPr="00CD1D42">
        <w:rPr>
          <w:rFonts w:ascii="Helvetica" w:hAnsi="Helvetica"/>
          <w:sz w:val="20"/>
        </w:rPr>
        <w:t xml:space="preserve">Li,W. </w:t>
      </w:r>
      <w:r w:rsidRPr="00CD1D42">
        <w:rPr>
          <w:rFonts w:ascii="Helvetica" w:hAnsi="Helvetica"/>
          <w:i/>
          <w:iCs/>
          <w:sz w:val="20"/>
        </w:rPr>
        <w:t>et al.</w:t>
      </w:r>
      <w:r w:rsidRPr="00CD1D42">
        <w:rPr>
          <w:rFonts w:ascii="Helvetica" w:hAnsi="Helvetica"/>
          <w:sz w:val="20"/>
        </w:rPr>
        <w:t xml:space="preserve"> (2012) Identifying multi-layer gene regulatory modules from multi-dimensional genomic data. </w:t>
      </w:r>
      <w:r w:rsidRPr="00CD1D42">
        <w:rPr>
          <w:rFonts w:ascii="Helvetica" w:hAnsi="Helvetica"/>
          <w:i/>
          <w:iCs/>
          <w:sz w:val="20"/>
        </w:rPr>
        <w:t>Bioinformatics</w:t>
      </w:r>
      <w:r w:rsidRPr="00CD1D42">
        <w:rPr>
          <w:rFonts w:ascii="Helvetica" w:hAnsi="Helvetica"/>
          <w:sz w:val="20"/>
        </w:rPr>
        <w:t xml:space="preserve">, </w:t>
      </w:r>
      <w:r w:rsidRPr="00CD1D42">
        <w:rPr>
          <w:rFonts w:ascii="Helvetica" w:hAnsi="Helvetica"/>
          <w:b/>
          <w:bCs/>
          <w:sz w:val="20"/>
        </w:rPr>
        <w:t>28</w:t>
      </w:r>
      <w:r w:rsidRPr="00CD1D42">
        <w:rPr>
          <w:rFonts w:ascii="Helvetica" w:hAnsi="Helvetica"/>
          <w:sz w:val="20"/>
        </w:rPr>
        <w:t>, 2458–2466.</w:t>
      </w:r>
    </w:p>
    <w:p w14:paraId="0EE1CC67" w14:textId="77777777" w:rsidR="00CD1D42" w:rsidRPr="00CD1D42" w:rsidRDefault="00CD1D42" w:rsidP="00CD1D42">
      <w:pPr>
        <w:pStyle w:val="Bibliography"/>
        <w:rPr>
          <w:rFonts w:ascii="Helvetica" w:hAnsi="Helvetica"/>
          <w:sz w:val="20"/>
        </w:rPr>
      </w:pPr>
      <w:r w:rsidRPr="00CD1D42">
        <w:rPr>
          <w:rFonts w:ascii="Helvetica" w:hAnsi="Helvetica"/>
          <w:sz w:val="20"/>
        </w:rPr>
        <w:t xml:space="preserve">Liquet,B. </w:t>
      </w:r>
      <w:r w:rsidRPr="00CD1D42">
        <w:rPr>
          <w:rFonts w:ascii="Helvetica" w:hAnsi="Helvetica"/>
          <w:i/>
          <w:iCs/>
          <w:sz w:val="20"/>
        </w:rPr>
        <w:t>et al.</w:t>
      </w:r>
      <w:r w:rsidRPr="00CD1D42">
        <w:rPr>
          <w:rFonts w:ascii="Helvetica" w:hAnsi="Helvetica"/>
          <w:sz w:val="20"/>
        </w:rPr>
        <w:t xml:space="preserve"> (2012) A novel approach for biomarker selection and the integration of repeated measures experiments from two assays. </w:t>
      </w:r>
      <w:r w:rsidRPr="00CD1D42">
        <w:rPr>
          <w:rFonts w:ascii="Helvetica" w:hAnsi="Helvetica"/>
          <w:i/>
          <w:iCs/>
          <w:sz w:val="20"/>
        </w:rPr>
        <w:t>BMC Bioinformatics</w:t>
      </w:r>
      <w:r w:rsidRPr="00CD1D42">
        <w:rPr>
          <w:rFonts w:ascii="Helvetica" w:hAnsi="Helvetica"/>
          <w:sz w:val="20"/>
        </w:rPr>
        <w:t xml:space="preserve">, </w:t>
      </w:r>
      <w:r w:rsidRPr="00CD1D42">
        <w:rPr>
          <w:rFonts w:ascii="Helvetica" w:hAnsi="Helvetica"/>
          <w:b/>
          <w:bCs/>
          <w:sz w:val="20"/>
        </w:rPr>
        <w:t>13</w:t>
      </w:r>
      <w:r w:rsidRPr="00CD1D42">
        <w:rPr>
          <w:rFonts w:ascii="Helvetica" w:hAnsi="Helvetica"/>
          <w:sz w:val="20"/>
        </w:rPr>
        <w:t>, 325.</w:t>
      </w:r>
    </w:p>
    <w:p w14:paraId="076B4531" w14:textId="77777777" w:rsidR="00CD1D42" w:rsidRPr="00CD1D42" w:rsidRDefault="00CD1D42" w:rsidP="00CD1D42">
      <w:pPr>
        <w:pStyle w:val="Bibliography"/>
        <w:rPr>
          <w:rFonts w:ascii="Helvetica" w:hAnsi="Helvetica"/>
          <w:sz w:val="20"/>
        </w:rPr>
      </w:pPr>
      <w:r w:rsidRPr="00CD1D42">
        <w:rPr>
          <w:rFonts w:ascii="Helvetica" w:hAnsi="Helvetica"/>
          <w:sz w:val="20"/>
        </w:rPr>
        <w:t xml:space="preserve">Lock,E.F. </w:t>
      </w:r>
      <w:r w:rsidRPr="00CD1D42">
        <w:rPr>
          <w:rFonts w:ascii="Helvetica" w:hAnsi="Helvetica"/>
          <w:i/>
          <w:iCs/>
          <w:sz w:val="20"/>
        </w:rPr>
        <w:t>et al.</w:t>
      </w:r>
      <w:r w:rsidRPr="00CD1D42">
        <w:rPr>
          <w:rFonts w:ascii="Helvetica" w:hAnsi="Helvetica"/>
          <w:sz w:val="20"/>
        </w:rPr>
        <w:t xml:space="preserve"> (2013) Joint and individual variation explained (JIVE) for integrated analysis of multiple data types. </w:t>
      </w:r>
      <w:r w:rsidRPr="00CD1D42">
        <w:rPr>
          <w:rFonts w:ascii="Helvetica" w:hAnsi="Helvetica"/>
          <w:i/>
          <w:iCs/>
          <w:sz w:val="20"/>
        </w:rPr>
        <w:t>Ann. Appl. Stat.</w:t>
      </w:r>
      <w:r w:rsidRPr="00CD1D42">
        <w:rPr>
          <w:rFonts w:ascii="Helvetica" w:hAnsi="Helvetica"/>
          <w:sz w:val="20"/>
        </w:rPr>
        <w:t xml:space="preserve">, </w:t>
      </w:r>
      <w:r w:rsidRPr="00CD1D42">
        <w:rPr>
          <w:rFonts w:ascii="Helvetica" w:hAnsi="Helvetica"/>
          <w:b/>
          <w:bCs/>
          <w:sz w:val="20"/>
        </w:rPr>
        <w:t>7</w:t>
      </w:r>
      <w:r w:rsidRPr="00CD1D42">
        <w:rPr>
          <w:rFonts w:ascii="Helvetica" w:hAnsi="Helvetica"/>
          <w:sz w:val="20"/>
        </w:rPr>
        <w:t>, 523–542.</w:t>
      </w:r>
    </w:p>
    <w:p w14:paraId="394A1E00" w14:textId="77777777" w:rsidR="00CD1D42" w:rsidRPr="00CD1D42" w:rsidRDefault="00CD1D42" w:rsidP="00CD1D42">
      <w:pPr>
        <w:pStyle w:val="Bibliography"/>
        <w:rPr>
          <w:rFonts w:ascii="Helvetica" w:hAnsi="Helvetica"/>
          <w:sz w:val="20"/>
        </w:rPr>
      </w:pPr>
      <w:r w:rsidRPr="00CD1D42">
        <w:rPr>
          <w:rFonts w:ascii="Helvetica" w:hAnsi="Helvetica"/>
          <w:sz w:val="20"/>
        </w:rPr>
        <w:t xml:space="preserve">Ma,S. </w:t>
      </w:r>
      <w:r w:rsidRPr="00CD1D42">
        <w:rPr>
          <w:rFonts w:ascii="Helvetica" w:hAnsi="Helvetica"/>
          <w:i/>
          <w:iCs/>
          <w:sz w:val="20"/>
        </w:rPr>
        <w:t>et al.</w:t>
      </w:r>
      <w:r w:rsidRPr="00CD1D42">
        <w:rPr>
          <w:rFonts w:ascii="Helvetica" w:hAnsi="Helvetica"/>
          <w:sz w:val="20"/>
        </w:rPr>
        <w:t xml:space="preserve"> (2016) Breast cancer prognostics using multi-omics data. </w:t>
      </w:r>
      <w:r w:rsidRPr="00CD1D42">
        <w:rPr>
          <w:rFonts w:ascii="Helvetica" w:hAnsi="Helvetica"/>
          <w:i/>
          <w:iCs/>
          <w:sz w:val="20"/>
        </w:rPr>
        <w:t>AMIA Summits Transl. Sci. Proc.</w:t>
      </w:r>
      <w:r w:rsidRPr="00CD1D42">
        <w:rPr>
          <w:rFonts w:ascii="Helvetica" w:hAnsi="Helvetica"/>
          <w:sz w:val="20"/>
        </w:rPr>
        <w:t xml:space="preserve">, </w:t>
      </w:r>
      <w:r w:rsidRPr="00CD1D42">
        <w:rPr>
          <w:rFonts w:ascii="Helvetica" w:hAnsi="Helvetica"/>
          <w:b/>
          <w:bCs/>
          <w:sz w:val="20"/>
        </w:rPr>
        <w:t>2016</w:t>
      </w:r>
      <w:r w:rsidRPr="00CD1D42">
        <w:rPr>
          <w:rFonts w:ascii="Helvetica" w:hAnsi="Helvetica"/>
          <w:sz w:val="20"/>
        </w:rPr>
        <w:t>, 52.</w:t>
      </w:r>
    </w:p>
    <w:p w14:paraId="6B6DBE7D" w14:textId="77777777" w:rsidR="00CD1D42" w:rsidRPr="00CD1D42" w:rsidRDefault="00CD1D42" w:rsidP="00CD1D42">
      <w:pPr>
        <w:pStyle w:val="Bibliography"/>
        <w:rPr>
          <w:rFonts w:ascii="Helvetica" w:hAnsi="Helvetica"/>
          <w:sz w:val="20"/>
        </w:rPr>
      </w:pPr>
      <w:r w:rsidRPr="00CD1D42">
        <w:rPr>
          <w:rFonts w:ascii="Helvetica" w:hAnsi="Helvetica"/>
          <w:sz w:val="20"/>
        </w:rPr>
        <w:t xml:space="preserve">Meng,C. </w:t>
      </w:r>
      <w:r w:rsidRPr="00CD1D42">
        <w:rPr>
          <w:rFonts w:ascii="Helvetica" w:hAnsi="Helvetica"/>
          <w:i/>
          <w:iCs/>
          <w:sz w:val="20"/>
        </w:rPr>
        <w:t>et al.</w:t>
      </w:r>
      <w:r w:rsidRPr="00CD1D42">
        <w:rPr>
          <w:rFonts w:ascii="Helvetica" w:hAnsi="Helvetica"/>
          <w:sz w:val="20"/>
        </w:rPr>
        <w:t xml:space="preserve"> (2016) Dimension reduction techniques for the integrative analysis of multi-omics data. </w:t>
      </w:r>
      <w:r w:rsidRPr="00CD1D42">
        <w:rPr>
          <w:rFonts w:ascii="Helvetica" w:hAnsi="Helvetica"/>
          <w:i/>
          <w:iCs/>
          <w:sz w:val="20"/>
        </w:rPr>
        <w:t>Brief. Bioinform.</w:t>
      </w:r>
      <w:r w:rsidRPr="00CD1D42">
        <w:rPr>
          <w:rFonts w:ascii="Helvetica" w:hAnsi="Helvetica"/>
          <w:sz w:val="20"/>
        </w:rPr>
        <w:t xml:space="preserve">, </w:t>
      </w:r>
      <w:r w:rsidRPr="00CD1D42">
        <w:rPr>
          <w:rFonts w:ascii="Helvetica" w:hAnsi="Helvetica"/>
          <w:b/>
          <w:bCs/>
          <w:sz w:val="20"/>
        </w:rPr>
        <w:t>17</w:t>
      </w:r>
      <w:r w:rsidRPr="00CD1D42">
        <w:rPr>
          <w:rFonts w:ascii="Helvetica" w:hAnsi="Helvetica"/>
          <w:sz w:val="20"/>
        </w:rPr>
        <w:t>, 628–641.</w:t>
      </w:r>
    </w:p>
    <w:p w14:paraId="6C31AF1A" w14:textId="77777777" w:rsidR="00CD1D42" w:rsidRPr="00CD1D42" w:rsidRDefault="00CD1D42" w:rsidP="00CD1D42">
      <w:pPr>
        <w:pStyle w:val="Bibliography"/>
        <w:rPr>
          <w:rFonts w:ascii="Helvetica" w:hAnsi="Helvetica"/>
          <w:sz w:val="20"/>
        </w:rPr>
      </w:pPr>
      <w:r w:rsidRPr="00CD1D42">
        <w:rPr>
          <w:rFonts w:ascii="Helvetica" w:hAnsi="Helvetica"/>
          <w:sz w:val="20"/>
        </w:rPr>
        <w:t xml:space="preserve">Ritchie,M.D. </w:t>
      </w:r>
      <w:r w:rsidRPr="00CD1D42">
        <w:rPr>
          <w:rFonts w:ascii="Helvetica" w:hAnsi="Helvetica"/>
          <w:i/>
          <w:iCs/>
          <w:sz w:val="20"/>
        </w:rPr>
        <w:t>et al.</w:t>
      </w:r>
      <w:r w:rsidRPr="00CD1D42">
        <w:rPr>
          <w:rFonts w:ascii="Helvetica" w:hAnsi="Helvetica"/>
          <w:sz w:val="20"/>
        </w:rPr>
        <w:t xml:space="preserve"> (2015) Methods of integrating data to uncover genotype–phenotype interactions. </w:t>
      </w:r>
      <w:r w:rsidRPr="00CD1D42">
        <w:rPr>
          <w:rFonts w:ascii="Helvetica" w:hAnsi="Helvetica"/>
          <w:i/>
          <w:iCs/>
          <w:sz w:val="20"/>
        </w:rPr>
        <w:t>Nat. Rev. Genet.</w:t>
      </w:r>
      <w:r w:rsidRPr="00CD1D42">
        <w:rPr>
          <w:rFonts w:ascii="Helvetica" w:hAnsi="Helvetica"/>
          <w:sz w:val="20"/>
        </w:rPr>
        <w:t xml:space="preserve">, </w:t>
      </w:r>
      <w:r w:rsidRPr="00CD1D42">
        <w:rPr>
          <w:rFonts w:ascii="Helvetica" w:hAnsi="Helvetica"/>
          <w:b/>
          <w:bCs/>
          <w:sz w:val="20"/>
        </w:rPr>
        <w:t>16</w:t>
      </w:r>
      <w:r w:rsidRPr="00CD1D42">
        <w:rPr>
          <w:rFonts w:ascii="Helvetica" w:hAnsi="Helvetica"/>
          <w:sz w:val="20"/>
        </w:rPr>
        <w:t>, 85–97.</w:t>
      </w:r>
    </w:p>
    <w:p w14:paraId="491775A6" w14:textId="77777777" w:rsidR="00CD1D42" w:rsidRPr="00CD1D42" w:rsidRDefault="00CD1D42" w:rsidP="00CD1D42">
      <w:pPr>
        <w:pStyle w:val="Bibliography"/>
        <w:rPr>
          <w:rFonts w:ascii="Helvetica" w:hAnsi="Helvetica"/>
          <w:sz w:val="20"/>
        </w:rPr>
      </w:pPr>
      <w:r w:rsidRPr="00CD1D42">
        <w:rPr>
          <w:rFonts w:ascii="Helvetica" w:hAnsi="Helvetica"/>
          <w:sz w:val="20"/>
        </w:rPr>
        <w:t xml:space="preserve">Rohart,F. </w:t>
      </w:r>
      <w:r w:rsidRPr="00CD1D42">
        <w:rPr>
          <w:rFonts w:ascii="Helvetica" w:hAnsi="Helvetica"/>
          <w:i/>
          <w:iCs/>
          <w:sz w:val="20"/>
        </w:rPr>
        <w:t>et al.</w:t>
      </w:r>
      <w:r w:rsidRPr="00CD1D42">
        <w:rPr>
          <w:rFonts w:ascii="Helvetica" w:hAnsi="Helvetica"/>
          <w:sz w:val="20"/>
        </w:rPr>
        <w:t xml:space="preserve"> (2017) mixOmics: An R package for ‘omics feature selection and multiple data integration. </w:t>
      </w:r>
      <w:r w:rsidRPr="00CD1D42">
        <w:rPr>
          <w:rFonts w:ascii="Helvetica" w:hAnsi="Helvetica"/>
          <w:i/>
          <w:iCs/>
          <w:sz w:val="20"/>
        </w:rPr>
        <w:t>PLOS Comput. Biol.</w:t>
      </w:r>
      <w:r w:rsidRPr="00CD1D42">
        <w:rPr>
          <w:rFonts w:ascii="Helvetica" w:hAnsi="Helvetica"/>
          <w:sz w:val="20"/>
        </w:rPr>
        <w:t xml:space="preserve">, </w:t>
      </w:r>
      <w:r w:rsidRPr="00CD1D42">
        <w:rPr>
          <w:rFonts w:ascii="Helvetica" w:hAnsi="Helvetica"/>
          <w:b/>
          <w:bCs/>
          <w:sz w:val="20"/>
        </w:rPr>
        <w:t>13</w:t>
      </w:r>
      <w:r w:rsidRPr="00CD1D42">
        <w:rPr>
          <w:rFonts w:ascii="Helvetica" w:hAnsi="Helvetica"/>
          <w:sz w:val="20"/>
        </w:rPr>
        <w:t>, e1005752.</w:t>
      </w:r>
    </w:p>
    <w:p w14:paraId="24094F3A" w14:textId="77777777" w:rsidR="00CD1D42" w:rsidRPr="00CD1D42" w:rsidRDefault="00CD1D42" w:rsidP="00CD1D42">
      <w:pPr>
        <w:pStyle w:val="Bibliography"/>
        <w:rPr>
          <w:rFonts w:ascii="Helvetica" w:hAnsi="Helvetica"/>
          <w:sz w:val="20"/>
        </w:rPr>
      </w:pPr>
      <w:r w:rsidRPr="00CD1D42">
        <w:rPr>
          <w:rFonts w:ascii="Helvetica" w:hAnsi="Helvetica"/>
          <w:sz w:val="20"/>
        </w:rPr>
        <w:t xml:space="preserve">Sokolov,A. </w:t>
      </w:r>
      <w:r w:rsidRPr="00CD1D42">
        <w:rPr>
          <w:rFonts w:ascii="Helvetica" w:hAnsi="Helvetica"/>
          <w:i/>
          <w:iCs/>
          <w:sz w:val="20"/>
        </w:rPr>
        <w:t>et al.</w:t>
      </w:r>
      <w:r w:rsidRPr="00CD1D42">
        <w:rPr>
          <w:rFonts w:ascii="Helvetica" w:hAnsi="Helvetica"/>
          <w:sz w:val="20"/>
        </w:rPr>
        <w:t xml:space="preserve"> (2016) Pathway-based genomics prediction using generalized elastic net. </w:t>
      </w:r>
      <w:r w:rsidRPr="00CD1D42">
        <w:rPr>
          <w:rFonts w:ascii="Helvetica" w:hAnsi="Helvetica"/>
          <w:i/>
          <w:iCs/>
          <w:sz w:val="20"/>
        </w:rPr>
        <w:t>PLoS Comput Biol</w:t>
      </w:r>
      <w:r w:rsidRPr="00CD1D42">
        <w:rPr>
          <w:rFonts w:ascii="Helvetica" w:hAnsi="Helvetica"/>
          <w:sz w:val="20"/>
        </w:rPr>
        <w:t xml:space="preserve">, </w:t>
      </w:r>
      <w:r w:rsidRPr="00CD1D42">
        <w:rPr>
          <w:rFonts w:ascii="Helvetica" w:hAnsi="Helvetica"/>
          <w:b/>
          <w:bCs/>
          <w:sz w:val="20"/>
        </w:rPr>
        <w:t>12</w:t>
      </w:r>
      <w:r w:rsidRPr="00CD1D42">
        <w:rPr>
          <w:rFonts w:ascii="Helvetica" w:hAnsi="Helvetica"/>
          <w:sz w:val="20"/>
        </w:rPr>
        <w:t>, e1004790.</w:t>
      </w:r>
    </w:p>
    <w:p w14:paraId="14312975" w14:textId="77777777" w:rsidR="00CD1D42" w:rsidRPr="00CD1D42" w:rsidRDefault="00CD1D42" w:rsidP="00CD1D42">
      <w:pPr>
        <w:pStyle w:val="Bibliography"/>
        <w:rPr>
          <w:rFonts w:ascii="Helvetica" w:hAnsi="Helvetica"/>
          <w:sz w:val="20"/>
        </w:rPr>
      </w:pPr>
      <w:r w:rsidRPr="00CD1D42">
        <w:rPr>
          <w:rFonts w:ascii="Helvetica" w:hAnsi="Helvetica"/>
          <w:sz w:val="20"/>
        </w:rPr>
        <w:t xml:space="preserve">Tenenhaus,A. </w:t>
      </w:r>
      <w:r w:rsidRPr="00CD1D42">
        <w:rPr>
          <w:rFonts w:ascii="Helvetica" w:hAnsi="Helvetica"/>
          <w:i/>
          <w:iCs/>
          <w:sz w:val="20"/>
        </w:rPr>
        <w:t>et al.</w:t>
      </w:r>
      <w:r w:rsidRPr="00CD1D42">
        <w:rPr>
          <w:rFonts w:ascii="Helvetica" w:hAnsi="Helvetica"/>
          <w:sz w:val="20"/>
        </w:rPr>
        <w:t xml:space="preserve"> (2014) Variable selection for generalized canonical correlation analysis. </w:t>
      </w:r>
      <w:r w:rsidRPr="00CD1D42">
        <w:rPr>
          <w:rFonts w:ascii="Helvetica" w:hAnsi="Helvetica"/>
          <w:i/>
          <w:iCs/>
          <w:sz w:val="20"/>
        </w:rPr>
        <w:t>Biostatistics</w:t>
      </w:r>
      <w:r w:rsidRPr="00CD1D42">
        <w:rPr>
          <w:rFonts w:ascii="Helvetica" w:hAnsi="Helvetica"/>
          <w:sz w:val="20"/>
        </w:rPr>
        <w:t xml:space="preserve">, </w:t>
      </w:r>
      <w:r w:rsidRPr="00CD1D42">
        <w:rPr>
          <w:rFonts w:ascii="Helvetica" w:hAnsi="Helvetica"/>
          <w:b/>
          <w:bCs/>
          <w:sz w:val="20"/>
        </w:rPr>
        <w:t>15</w:t>
      </w:r>
      <w:r w:rsidRPr="00CD1D42">
        <w:rPr>
          <w:rFonts w:ascii="Helvetica" w:hAnsi="Helvetica"/>
          <w:sz w:val="20"/>
        </w:rPr>
        <w:t>, 569–583.</w:t>
      </w:r>
    </w:p>
    <w:p w14:paraId="3D10289F" w14:textId="77777777" w:rsidR="00CD1D42" w:rsidRPr="00CD1D42" w:rsidRDefault="00CD1D42" w:rsidP="00CD1D42">
      <w:pPr>
        <w:pStyle w:val="Bibliography"/>
        <w:rPr>
          <w:rFonts w:ascii="Helvetica" w:hAnsi="Helvetica"/>
          <w:sz w:val="20"/>
        </w:rPr>
      </w:pPr>
      <w:r w:rsidRPr="00CD1D42">
        <w:rPr>
          <w:rFonts w:ascii="Helvetica" w:hAnsi="Helvetica"/>
          <w:sz w:val="20"/>
        </w:rPr>
        <w:t xml:space="preserve">Tenenhaus,A. and Tenenhaus,M. (2011) Regularized generalized canonical correlation analysis. </w:t>
      </w:r>
      <w:r w:rsidRPr="00CD1D42">
        <w:rPr>
          <w:rFonts w:ascii="Helvetica" w:hAnsi="Helvetica"/>
          <w:i/>
          <w:iCs/>
          <w:sz w:val="20"/>
        </w:rPr>
        <w:t>Psychometrika</w:t>
      </w:r>
      <w:r w:rsidRPr="00CD1D42">
        <w:rPr>
          <w:rFonts w:ascii="Helvetica" w:hAnsi="Helvetica"/>
          <w:sz w:val="20"/>
        </w:rPr>
        <w:t xml:space="preserve">, </w:t>
      </w:r>
      <w:r w:rsidRPr="00CD1D42">
        <w:rPr>
          <w:rFonts w:ascii="Helvetica" w:hAnsi="Helvetica"/>
          <w:b/>
          <w:bCs/>
          <w:sz w:val="20"/>
        </w:rPr>
        <w:t>76</w:t>
      </w:r>
      <w:r w:rsidRPr="00CD1D42">
        <w:rPr>
          <w:rFonts w:ascii="Helvetica" w:hAnsi="Helvetica"/>
          <w:sz w:val="20"/>
        </w:rPr>
        <w:t>, 257–284.</w:t>
      </w:r>
    </w:p>
    <w:p w14:paraId="2FF341AA" w14:textId="77777777" w:rsidR="00CD1D42" w:rsidRPr="00CD1D42" w:rsidRDefault="00CD1D42" w:rsidP="00CD1D42">
      <w:pPr>
        <w:pStyle w:val="Bibliography"/>
        <w:rPr>
          <w:rFonts w:ascii="Helvetica" w:hAnsi="Helvetica"/>
          <w:sz w:val="20"/>
        </w:rPr>
      </w:pPr>
      <w:r w:rsidRPr="00CD1D42">
        <w:rPr>
          <w:rFonts w:ascii="Helvetica" w:hAnsi="Helvetica"/>
          <w:sz w:val="20"/>
        </w:rPr>
        <w:t xml:space="preserve">Wang,B. </w:t>
      </w:r>
      <w:r w:rsidRPr="00CD1D42">
        <w:rPr>
          <w:rFonts w:ascii="Helvetica" w:hAnsi="Helvetica"/>
          <w:i/>
          <w:iCs/>
          <w:sz w:val="20"/>
        </w:rPr>
        <w:t>et al.</w:t>
      </w:r>
      <w:r w:rsidRPr="00CD1D42">
        <w:rPr>
          <w:rFonts w:ascii="Helvetica" w:hAnsi="Helvetica"/>
          <w:sz w:val="20"/>
        </w:rPr>
        <w:t xml:space="preserve"> (2014) Similarity network fusion for aggregating data types on a genomic scale. </w:t>
      </w:r>
      <w:r w:rsidRPr="00CD1D42">
        <w:rPr>
          <w:rFonts w:ascii="Helvetica" w:hAnsi="Helvetica"/>
          <w:i/>
          <w:iCs/>
          <w:sz w:val="20"/>
        </w:rPr>
        <w:t>Nat. Methods</w:t>
      </w:r>
      <w:r w:rsidRPr="00CD1D42">
        <w:rPr>
          <w:rFonts w:ascii="Helvetica" w:hAnsi="Helvetica"/>
          <w:sz w:val="20"/>
        </w:rPr>
        <w:t xml:space="preserve">, </w:t>
      </w:r>
      <w:r w:rsidRPr="00CD1D42">
        <w:rPr>
          <w:rFonts w:ascii="Helvetica" w:hAnsi="Helvetica"/>
          <w:b/>
          <w:bCs/>
          <w:sz w:val="20"/>
        </w:rPr>
        <w:t>11</w:t>
      </w:r>
      <w:r w:rsidRPr="00CD1D42">
        <w:rPr>
          <w:rFonts w:ascii="Helvetica" w:hAnsi="Helvetica"/>
          <w:sz w:val="20"/>
        </w:rPr>
        <w:t>, 333–337.</w:t>
      </w:r>
    </w:p>
    <w:p w14:paraId="222AF1CC" w14:textId="77777777" w:rsidR="00CD1D42" w:rsidRPr="00CD1D42" w:rsidRDefault="00CD1D42" w:rsidP="00CD1D42">
      <w:pPr>
        <w:pStyle w:val="Bibliography"/>
        <w:rPr>
          <w:rFonts w:ascii="Helvetica" w:hAnsi="Helvetica"/>
          <w:sz w:val="20"/>
        </w:rPr>
      </w:pPr>
      <w:r w:rsidRPr="00CD1D42">
        <w:rPr>
          <w:rFonts w:ascii="Helvetica" w:hAnsi="Helvetica"/>
          <w:sz w:val="20"/>
        </w:rPr>
        <w:t xml:space="preserve">Westerhuis,J.A. </w:t>
      </w:r>
      <w:r w:rsidRPr="00CD1D42">
        <w:rPr>
          <w:rFonts w:ascii="Helvetica" w:hAnsi="Helvetica"/>
          <w:i/>
          <w:iCs/>
          <w:sz w:val="20"/>
        </w:rPr>
        <w:t>et al.</w:t>
      </w:r>
      <w:r w:rsidRPr="00CD1D42">
        <w:rPr>
          <w:rFonts w:ascii="Helvetica" w:hAnsi="Helvetica"/>
          <w:sz w:val="20"/>
        </w:rPr>
        <w:t xml:space="preserve"> (2010) Multivariate paired data analysis: multilevel PLSDA versus OPLSDA. </w:t>
      </w:r>
      <w:r w:rsidRPr="00CD1D42">
        <w:rPr>
          <w:rFonts w:ascii="Helvetica" w:hAnsi="Helvetica"/>
          <w:i/>
          <w:iCs/>
          <w:sz w:val="20"/>
        </w:rPr>
        <w:t>Metabolomics</w:t>
      </w:r>
      <w:r w:rsidRPr="00CD1D42">
        <w:rPr>
          <w:rFonts w:ascii="Helvetica" w:hAnsi="Helvetica"/>
          <w:sz w:val="20"/>
        </w:rPr>
        <w:t xml:space="preserve">, </w:t>
      </w:r>
      <w:r w:rsidRPr="00CD1D42">
        <w:rPr>
          <w:rFonts w:ascii="Helvetica" w:hAnsi="Helvetica"/>
          <w:b/>
          <w:bCs/>
          <w:sz w:val="20"/>
        </w:rPr>
        <w:t>6</w:t>
      </w:r>
      <w:r w:rsidRPr="00CD1D42">
        <w:rPr>
          <w:rFonts w:ascii="Helvetica" w:hAnsi="Helvetica"/>
          <w:sz w:val="20"/>
        </w:rPr>
        <w:t>, 119–128.</w:t>
      </w:r>
    </w:p>
    <w:p w14:paraId="648AED2F" w14:textId="77777777" w:rsidR="00CD1D42" w:rsidRPr="00CD1D42" w:rsidRDefault="00CD1D42" w:rsidP="00CD1D42">
      <w:pPr>
        <w:pStyle w:val="Bibliography"/>
        <w:rPr>
          <w:rFonts w:ascii="Helvetica" w:hAnsi="Helvetica"/>
          <w:sz w:val="20"/>
        </w:rPr>
      </w:pPr>
      <w:r w:rsidRPr="00CD1D42">
        <w:rPr>
          <w:rFonts w:ascii="Helvetica" w:hAnsi="Helvetica"/>
          <w:sz w:val="20"/>
        </w:rPr>
        <w:t xml:space="preserve">van de Wiel,M.A. </w:t>
      </w:r>
      <w:r w:rsidRPr="00CD1D42">
        <w:rPr>
          <w:rFonts w:ascii="Helvetica" w:hAnsi="Helvetica"/>
          <w:i/>
          <w:iCs/>
          <w:sz w:val="20"/>
        </w:rPr>
        <w:t>et al.</w:t>
      </w:r>
      <w:r w:rsidRPr="00CD1D42">
        <w:rPr>
          <w:rFonts w:ascii="Helvetica" w:hAnsi="Helvetica"/>
          <w:sz w:val="20"/>
        </w:rPr>
        <w:t xml:space="preserve"> (2016) Better prediction by use of co-data: adaptive group-regularized ridge regression. </w:t>
      </w:r>
      <w:r w:rsidRPr="00CD1D42">
        <w:rPr>
          <w:rFonts w:ascii="Helvetica" w:hAnsi="Helvetica"/>
          <w:i/>
          <w:iCs/>
          <w:sz w:val="20"/>
        </w:rPr>
        <w:t>Stat. Med.</w:t>
      </w:r>
      <w:r w:rsidRPr="00CD1D42">
        <w:rPr>
          <w:rFonts w:ascii="Helvetica" w:hAnsi="Helvetica"/>
          <w:sz w:val="20"/>
        </w:rPr>
        <w:t xml:space="preserve">, </w:t>
      </w:r>
      <w:r w:rsidRPr="00CD1D42">
        <w:rPr>
          <w:rFonts w:ascii="Helvetica" w:hAnsi="Helvetica"/>
          <w:b/>
          <w:bCs/>
          <w:sz w:val="20"/>
        </w:rPr>
        <w:t>35</w:t>
      </w:r>
      <w:r w:rsidRPr="00CD1D42">
        <w:rPr>
          <w:rFonts w:ascii="Helvetica" w:hAnsi="Helvetica"/>
          <w:sz w:val="20"/>
        </w:rPr>
        <w:t>, 368–381.</w:t>
      </w:r>
    </w:p>
    <w:p w14:paraId="40BA0841" w14:textId="77777777" w:rsidR="00CD1D42" w:rsidRPr="00CD1D42" w:rsidRDefault="00CD1D42" w:rsidP="00CD1D42">
      <w:pPr>
        <w:pStyle w:val="Bibliography"/>
        <w:rPr>
          <w:rFonts w:ascii="Helvetica" w:hAnsi="Helvetica"/>
          <w:sz w:val="20"/>
        </w:rPr>
      </w:pPr>
      <w:r w:rsidRPr="00CD1D42">
        <w:rPr>
          <w:rFonts w:ascii="Helvetica" w:hAnsi="Helvetica"/>
          <w:sz w:val="20"/>
        </w:rPr>
        <w:t xml:space="preserve">Yugi,K. </w:t>
      </w:r>
      <w:r w:rsidRPr="00CD1D42">
        <w:rPr>
          <w:rFonts w:ascii="Helvetica" w:hAnsi="Helvetica"/>
          <w:i/>
          <w:iCs/>
          <w:sz w:val="20"/>
        </w:rPr>
        <w:t>et al.</w:t>
      </w:r>
      <w:r w:rsidRPr="00CD1D42">
        <w:rPr>
          <w:rFonts w:ascii="Helvetica" w:hAnsi="Helvetica"/>
          <w:sz w:val="20"/>
        </w:rPr>
        <w:t xml:space="preserve"> (2016) Trans-omics: how to reconstruct biochemical networks across multiple ‘omic’ layers. </w:t>
      </w:r>
      <w:r w:rsidRPr="00CD1D42">
        <w:rPr>
          <w:rFonts w:ascii="Helvetica" w:hAnsi="Helvetica"/>
          <w:i/>
          <w:iCs/>
          <w:sz w:val="20"/>
        </w:rPr>
        <w:t>Trends Biotechnol.</w:t>
      </w:r>
      <w:r w:rsidRPr="00CD1D42">
        <w:rPr>
          <w:rFonts w:ascii="Helvetica" w:hAnsi="Helvetica"/>
          <w:sz w:val="20"/>
        </w:rPr>
        <w:t xml:space="preserve">, </w:t>
      </w:r>
      <w:r w:rsidRPr="00CD1D42">
        <w:rPr>
          <w:rFonts w:ascii="Helvetica" w:hAnsi="Helvetica"/>
          <w:b/>
          <w:bCs/>
          <w:sz w:val="20"/>
        </w:rPr>
        <w:t>34</w:t>
      </w:r>
      <w:r w:rsidRPr="00CD1D42">
        <w:rPr>
          <w:rFonts w:ascii="Helvetica" w:hAnsi="Helvetica"/>
          <w:sz w:val="20"/>
        </w:rPr>
        <w:t>, 276–290.</w:t>
      </w:r>
    </w:p>
    <w:p w14:paraId="3BDB79D5" w14:textId="77777777" w:rsidR="00CD1D42" w:rsidRPr="00CD1D42" w:rsidRDefault="00CD1D42" w:rsidP="00CD1D42">
      <w:pPr>
        <w:pStyle w:val="Bibliography"/>
        <w:rPr>
          <w:rFonts w:ascii="Helvetica" w:hAnsi="Helvetica"/>
          <w:sz w:val="20"/>
        </w:rPr>
      </w:pPr>
      <w:r w:rsidRPr="00CD1D42">
        <w:rPr>
          <w:rFonts w:ascii="Helvetica" w:hAnsi="Helvetica"/>
          <w:sz w:val="20"/>
        </w:rPr>
        <w:lastRenderedPageBreak/>
        <w:t xml:space="preserve">Zeng,I.S.L. and Lumley,T. (2018) Review of Statistical Learning Methods in Integrated Omics Studies (An Integrated Information Science). </w:t>
      </w:r>
      <w:r w:rsidRPr="00CD1D42">
        <w:rPr>
          <w:rFonts w:ascii="Helvetica" w:hAnsi="Helvetica"/>
          <w:i/>
          <w:iCs/>
          <w:sz w:val="20"/>
        </w:rPr>
        <w:t>Bioinforma. Biol. Insights</w:t>
      </w:r>
      <w:r w:rsidRPr="00CD1D42">
        <w:rPr>
          <w:rFonts w:ascii="Helvetica" w:hAnsi="Helvetica"/>
          <w:sz w:val="20"/>
        </w:rPr>
        <w:t xml:space="preserve">, </w:t>
      </w:r>
      <w:r w:rsidRPr="00CD1D42">
        <w:rPr>
          <w:rFonts w:ascii="Helvetica" w:hAnsi="Helvetica"/>
          <w:b/>
          <w:bCs/>
          <w:sz w:val="20"/>
        </w:rPr>
        <w:t>12</w:t>
      </w:r>
      <w:r w:rsidRPr="00CD1D42">
        <w:rPr>
          <w:rFonts w:ascii="Helvetica" w:hAnsi="Helvetica"/>
          <w:sz w:val="20"/>
        </w:rPr>
        <w:t>, 117793221875929.</w:t>
      </w:r>
    </w:p>
    <w:p w14:paraId="6DDDC082" w14:textId="77777777" w:rsidR="00CD1D42" w:rsidRPr="00CD1D42" w:rsidRDefault="00CD1D42" w:rsidP="00CD1D42">
      <w:pPr>
        <w:pStyle w:val="Bibliography"/>
        <w:rPr>
          <w:rFonts w:ascii="Helvetica" w:hAnsi="Helvetica"/>
          <w:sz w:val="20"/>
        </w:rPr>
      </w:pPr>
      <w:r w:rsidRPr="00CD1D42">
        <w:rPr>
          <w:rFonts w:ascii="Helvetica" w:hAnsi="Helvetica"/>
          <w:sz w:val="20"/>
        </w:rPr>
        <w:t xml:space="preserve">Zhang,S. </w:t>
      </w:r>
      <w:r w:rsidRPr="00CD1D42">
        <w:rPr>
          <w:rFonts w:ascii="Helvetica" w:hAnsi="Helvetica"/>
          <w:i/>
          <w:iCs/>
          <w:sz w:val="20"/>
        </w:rPr>
        <w:t>et al.</w:t>
      </w:r>
      <w:r w:rsidRPr="00CD1D42">
        <w:rPr>
          <w:rFonts w:ascii="Helvetica" w:hAnsi="Helvetica"/>
          <w:sz w:val="20"/>
        </w:rPr>
        <w:t xml:space="preserve"> (2011) A novel computational framework for simultaneous integration of multiple types of genomic data to identify microRNA-gene regulatory modules. </w:t>
      </w:r>
      <w:r w:rsidRPr="00CD1D42">
        <w:rPr>
          <w:rFonts w:ascii="Helvetica" w:hAnsi="Helvetica"/>
          <w:i/>
          <w:iCs/>
          <w:sz w:val="20"/>
        </w:rPr>
        <w:t>Bioinformatics</w:t>
      </w:r>
      <w:r w:rsidRPr="00CD1D42">
        <w:rPr>
          <w:rFonts w:ascii="Helvetica" w:hAnsi="Helvetica"/>
          <w:sz w:val="20"/>
        </w:rPr>
        <w:t xml:space="preserve">, </w:t>
      </w:r>
      <w:r w:rsidRPr="00CD1D42">
        <w:rPr>
          <w:rFonts w:ascii="Helvetica" w:hAnsi="Helvetica"/>
          <w:b/>
          <w:bCs/>
          <w:sz w:val="20"/>
        </w:rPr>
        <w:t>27</w:t>
      </w:r>
      <w:r w:rsidRPr="00CD1D42">
        <w:rPr>
          <w:rFonts w:ascii="Helvetica" w:hAnsi="Helvetica"/>
          <w:sz w:val="20"/>
        </w:rPr>
        <w:t>, i401–i409.</w:t>
      </w:r>
    </w:p>
    <w:p w14:paraId="6F2F3D26" w14:textId="77777777" w:rsidR="00CD1D42" w:rsidRPr="00CD1D42" w:rsidRDefault="00CD1D42" w:rsidP="00CD1D42">
      <w:pPr>
        <w:pStyle w:val="Bibliography"/>
        <w:rPr>
          <w:rFonts w:ascii="Helvetica" w:hAnsi="Helvetica"/>
          <w:sz w:val="20"/>
        </w:rPr>
      </w:pPr>
      <w:r w:rsidRPr="00CD1D42">
        <w:rPr>
          <w:rFonts w:ascii="Helvetica" w:hAnsi="Helvetica"/>
          <w:sz w:val="20"/>
        </w:rPr>
        <w:t xml:space="preserve">Zhang,S. </w:t>
      </w:r>
      <w:r w:rsidRPr="00CD1D42">
        <w:rPr>
          <w:rFonts w:ascii="Helvetica" w:hAnsi="Helvetica"/>
          <w:i/>
          <w:iCs/>
          <w:sz w:val="20"/>
        </w:rPr>
        <w:t>et al.</w:t>
      </w:r>
      <w:r w:rsidRPr="00CD1D42">
        <w:rPr>
          <w:rFonts w:ascii="Helvetica" w:hAnsi="Helvetica"/>
          <w:sz w:val="20"/>
        </w:rPr>
        <w:t xml:space="preserve"> (2012) Discovery of multi-dimensional modules by integrative analysis of cancer genomic data. </w:t>
      </w:r>
      <w:r w:rsidRPr="00CD1D42">
        <w:rPr>
          <w:rFonts w:ascii="Helvetica" w:hAnsi="Helvetica"/>
          <w:i/>
          <w:iCs/>
          <w:sz w:val="20"/>
        </w:rPr>
        <w:t>Nucleic Acids Res.</w:t>
      </w:r>
      <w:r w:rsidRPr="00CD1D42">
        <w:rPr>
          <w:rFonts w:ascii="Helvetica" w:hAnsi="Helvetica"/>
          <w:sz w:val="20"/>
        </w:rPr>
        <w:t xml:space="preserve">, </w:t>
      </w:r>
      <w:r w:rsidRPr="00CD1D42">
        <w:rPr>
          <w:rFonts w:ascii="Helvetica" w:hAnsi="Helvetica"/>
          <w:b/>
          <w:bCs/>
          <w:sz w:val="20"/>
        </w:rPr>
        <w:t>40</w:t>
      </w:r>
      <w:r w:rsidRPr="00CD1D42">
        <w:rPr>
          <w:rFonts w:ascii="Helvetica" w:hAnsi="Helvetica"/>
          <w:sz w:val="20"/>
        </w:rPr>
        <w:t>, 9379–9391.</w:t>
      </w:r>
    </w:p>
    <w:p w14:paraId="0249D9D0" w14:textId="77777777" w:rsidR="00CD1D42" w:rsidRPr="00CD1D42" w:rsidRDefault="00CD1D42" w:rsidP="00CD1D42">
      <w:pPr>
        <w:pStyle w:val="Bibliography"/>
        <w:rPr>
          <w:rFonts w:ascii="Helvetica" w:hAnsi="Helvetica"/>
          <w:sz w:val="20"/>
        </w:rPr>
      </w:pPr>
      <w:r w:rsidRPr="00CD1D42">
        <w:rPr>
          <w:rFonts w:ascii="Helvetica" w:hAnsi="Helvetica"/>
          <w:sz w:val="20"/>
        </w:rPr>
        <w:t xml:space="preserve">Zhu,J. </w:t>
      </w:r>
      <w:r w:rsidRPr="00CD1D42">
        <w:rPr>
          <w:rFonts w:ascii="Helvetica" w:hAnsi="Helvetica"/>
          <w:i/>
          <w:iCs/>
          <w:sz w:val="20"/>
        </w:rPr>
        <w:t>et al.</w:t>
      </w:r>
      <w:r w:rsidRPr="00CD1D42">
        <w:rPr>
          <w:rFonts w:ascii="Helvetica" w:hAnsi="Helvetica"/>
          <w:sz w:val="20"/>
        </w:rPr>
        <w:t xml:space="preserve"> (2012) Stitching together multiple data dimensions reveals interacting metabolomic and transcriptomic networks that modulate cell regulation. </w:t>
      </w:r>
      <w:r w:rsidRPr="00CD1D42">
        <w:rPr>
          <w:rFonts w:ascii="Helvetica" w:hAnsi="Helvetica"/>
          <w:i/>
          <w:iCs/>
          <w:sz w:val="20"/>
        </w:rPr>
        <w:t>PLoS Biol.</w:t>
      </w:r>
      <w:r w:rsidRPr="00CD1D42">
        <w:rPr>
          <w:rFonts w:ascii="Helvetica" w:hAnsi="Helvetica"/>
          <w:sz w:val="20"/>
        </w:rPr>
        <w:t xml:space="preserve">, </w:t>
      </w:r>
      <w:r w:rsidRPr="00CD1D42">
        <w:rPr>
          <w:rFonts w:ascii="Helvetica" w:hAnsi="Helvetica"/>
          <w:b/>
          <w:bCs/>
          <w:sz w:val="20"/>
        </w:rPr>
        <w:t>10</w:t>
      </w:r>
      <w:r w:rsidRPr="00CD1D42">
        <w:rPr>
          <w:rFonts w:ascii="Helvetica" w:hAnsi="Helvetica"/>
          <w:sz w:val="20"/>
        </w:rPr>
        <w:t>, e1001301.</w:t>
      </w:r>
    </w:p>
    <w:p w14:paraId="6635AF8A" w14:textId="77777777" w:rsidR="00CD1D42" w:rsidRPr="00CD1D42" w:rsidRDefault="00CD1D42" w:rsidP="00CD1D42">
      <w:pPr>
        <w:pStyle w:val="Bibliography"/>
        <w:rPr>
          <w:rFonts w:ascii="Helvetica" w:hAnsi="Helvetica"/>
          <w:sz w:val="20"/>
        </w:rPr>
      </w:pPr>
      <w:r w:rsidRPr="00CD1D42">
        <w:rPr>
          <w:rFonts w:ascii="Helvetica" w:hAnsi="Helvetica"/>
          <w:sz w:val="20"/>
        </w:rPr>
        <w:t xml:space="preserve">Zou,H. and Hastie,T. (2005) Regularization and variable selection via the elastic net. </w:t>
      </w:r>
      <w:r w:rsidRPr="00CD1D42">
        <w:rPr>
          <w:rFonts w:ascii="Helvetica" w:hAnsi="Helvetica"/>
          <w:i/>
          <w:iCs/>
          <w:sz w:val="20"/>
        </w:rPr>
        <w:t>J. R. Stat. Soc. Ser. B Stat. Methodol.</w:t>
      </w:r>
      <w:r w:rsidRPr="00CD1D42">
        <w:rPr>
          <w:rFonts w:ascii="Helvetica" w:hAnsi="Helvetica"/>
          <w:sz w:val="20"/>
        </w:rPr>
        <w:t xml:space="preserve">, </w:t>
      </w:r>
      <w:r w:rsidRPr="00CD1D42">
        <w:rPr>
          <w:rFonts w:ascii="Helvetica" w:hAnsi="Helvetica"/>
          <w:b/>
          <w:bCs/>
          <w:sz w:val="20"/>
        </w:rPr>
        <w:t>67</w:t>
      </w:r>
      <w:r w:rsidRPr="00CD1D42">
        <w:rPr>
          <w:rFonts w:ascii="Helvetica" w:hAnsi="Helvetica"/>
          <w:sz w:val="20"/>
        </w:rPr>
        <w:t>, 301–320.</w:t>
      </w:r>
    </w:p>
    <w:p w14:paraId="6564376E" w14:textId="349C3D11" w:rsidR="00815A71" w:rsidRPr="00BE74E7" w:rsidRDefault="00815A71">
      <w:pPr>
        <w:rPr>
          <w:rFonts w:ascii="Helvetica" w:hAnsi="Helvetica"/>
          <w:sz w:val="20"/>
          <w:szCs w:val="20"/>
        </w:rPr>
      </w:pPr>
      <w:r w:rsidRPr="00AD6C37">
        <w:rPr>
          <w:rFonts w:ascii="Helvetica" w:hAnsi="Helvetica"/>
          <w:sz w:val="20"/>
          <w:szCs w:val="20"/>
        </w:rPr>
        <w:fldChar w:fldCharType="end"/>
      </w:r>
    </w:p>
    <w:sectPr w:rsidR="00815A71" w:rsidRPr="00BE74E7" w:rsidSect="008E23B4">
      <w:pgSz w:w="12240" w:h="15840"/>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Kim-Anh Le Cao" w:date="2018-08-23T08:38:00Z" w:initials="KLC">
    <w:p w14:paraId="72B0E708" w14:textId="77777777" w:rsidR="00D72CB8" w:rsidRDefault="00D72CB8" w:rsidP="000071FA">
      <w:pPr>
        <w:pStyle w:val="CommentText"/>
      </w:pPr>
      <w:r>
        <w:rPr>
          <w:rStyle w:val="CommentReference"/>
        </w:rPr>
        <w:annotationRef/>
      </w:r>
      <w:r>
        <w:t>Florian to check ALL maths notations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72B0E708"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72B0E708" w16cid:durableId="1F7863E2"/>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Helvetica">
    <w:panose1 w:val="00000000000000000000"/>
    <w:charset w:val="00"/>
    <w:family w:val="auto"/>
    <w:pitch w:val="variable"/>
    <w:sig w:usb0="E00002FF" w:usb1="5000785B" w:usb2="00000000"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lmath">
    <w:altName w:val="Cambria"/>
    <w:panose1 w:val="020B0604020202020204"/>
    <w:charset w:val="00"/>
    <w:family w:val="roman"/>
    <w:notTrueType/>
    <w:pitch w:val="default"/>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E0738C"/>
    <w:multiLevelType w:val="hybridMultilevel"/>
    <w:tmpl w:val="B0B0001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4A07597"/>
    <w:multiLevelType w:val="hybridMultilevel"/>
    <w:tmpl w:val="7E4A7A7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86D7A80"/>
    <w:multiLevelType w:val="hybridMultilevel"/>
    <w:tmpl w:val="B0B0001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D40015E"/>
    <w:multiLevelType w:val="hybridMultilevel"/>
    <w:tmpl w:val="0368F4AC"/>
    <w:lvl w:ilvl="0" w:tplc="84B236EA">
      <w:start w:val="1"/>
      <w:numFmt w:val="bullet"/>
      <w:lvlText w:val="-"/>
      <w:lvlJc w:val="left"/>
      <w:pPr>
        <w:ind w:left="720" w:hanging="360"/>
      </w:pPr>
      <w:rPr>
        <w:rFonts w:ascii="Helvetica" w:eastAsia="Times New Roman" w:hAnsi="Helvetic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1963C10"/>
    <w:multiLevelType w:val="hybridMultilevel"/>
    <w:tmpl w:val="212E5D7E"/>
    <w:lvl w:ilvl="0" w:tplc="700843D2">
      <w:numFmt w:val="bullet"/>
      <w:lvlText w:val="-"/>
      <w:lvlJc w:val="left"/>
      <w:pPr>
        <w:ind w:left="720" w:hanging="360"/>
      </w:pPr>
      <w:rPr>
        <w:rFonts w:ascii="Helvetica" w:eastAsia="Times New Roman" w:hAnsi="Helvetic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FFF0B16"/>
    <w:multiLevelType w:val="hybridMultilevel"/>
    <w:tmpl w:val="F67482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5FE15A6"/>
    <w:multiLevelType w:val="hybridMultilevel"/>
    <w:tmpl w:val="B0B0001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0"/>
  </w:num>
  <w:num w:numId="3">
    <w:abstractNumId w:val="6"/>
  </w:num>
  <w:num w:numId="4">
    <w:abstractNumId w:val="1"/>
  </w:num>
  <w:num w:numId="5">
    <w:abstractNumId w:val="3"/>
  </w:num>
  <w:num w:numId="6">
    <w:abstractNumId w:val="2"/>
  </w:num>
  <w:num w:numId="7">
    <w:abstractNumId w:val="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Kim-Anh Le Cao">
    <w15:presenceInfo w15:providerId="Windows Live" w15:userId="82a61942-3667-489d-9d38-b58b8555ec1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doNotDisplayPageBoundarie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071FA"/>
    <w:rsid w:val="000071FA"/>
    <w:rsid w:val="0009079A"/>
    <w:rsid w:val="00092A9D"/>
    <w:rsid w:val="000B1E6C"/>
    <w:rsid w:val="000B379E"/>
    <w:rsid w:val="000E5ACB"/>
    <w:rsid w:val="00131B6E"/>
    <w:rsid w:val="00150B8B"/>
    <w:rsid w:val="00165134"/>
    <w:rsid w:val="001F569F"/>
    <w:rsid w:val="0026708F"/>
    <w:rsid w:val="00270A87"/>
    <w:rsid w:val="002A2A99"/>
    <w:rsid w:val="002C4E17"/>
    <w:rsid w:val="00351EF4"/>
    <w:rsid w:val="00365860"/>
    <w:rsid w:val="003774F8"/>
    <w:rsid w:val="003D2628"/>
    <w:rsid w:val="003F796C"/>
    <w:rsid w:val="00416714"/>
    <w:rsid w:val="0046113A"/>
    <w:rsid w:val="004A3172"/>
    <w:rsid w:val="004A5EF0"/>
    <w:rsid w:val="004C13BF"/>
    <w:rsid w:val="004E2BA0"/>
    <w:rsid w:val="00512014"/>
    <w:rsid w:val="00562E75"/>
    <w:rsid w:val="00582B8A"/>
    <w:rsid w:val="0058551E"/>
    <w:rsid w:val="005E281F"/>
    <w:rsid w:val="006078A7"/>
    <w:rsid w:val="006D2295"/>
    <w:rsid w:val="00796D02"/>
    <w:rsid w:val="007A1607"/>
    <w:rsid w:val="008109E9"/>
    <w:rsid w:val="00815A71"/>
    <w:rsid w:val="008C5D97"/>
    <w:rsid w:val="008E23B4"/>
    <w:rsid w:val="009250BA"/>
    <w:rsid w:val="009B3008"/>
    <w:rsid w:val="009D3AFE"/>
    <w:rsid w:val="00A041D4"/>
    <w:rsid w:val="00A12C74"/>
    <w:rsid w:val="00A55309"/>
    <w:rsid w:val="00A60247"/>
    <w:rsid w:val="00A73146"/>
    <w:rsid w:val="00A93CA2"/>
    <w:rsid w:val="00AA0563"/>
    <w:rsid w:val="00AD6C37"/>
    <w:rsid w:val="00AF443E"/>
    <w:rsid w:val="00AF66D3"/>
    <w:rsid w:val="00B86C6D"/>
    <w:rsid w:val="00B97CC6"/>
    <w:rsid w:val="00BE74E7"/>
    <w:rsid w:val="00C22A9A"/>
    <w:rsid w:val="00C4394B"/>
    <w:rsid w:val="00C96C78"/>
    <w:rsid w:val="00CA588E"/>
    <w:rsid w:val="00CB3B53"/>
    <w:rsid w:val="00CC198A"/>
    <w:rsid w:val="00CD1D42"/>
    <w:rsid w:val="00D051C6"/>
    <w:rsid w:val="00D52121"/>
    <w:rsid w:val="00D72CB8"/>
    <w:rsid w:val="00DA7734"/>
    <w:rsid w:val="00DD4745"/>
    <w:rsid w:val="00E25E54"/>
    <w:rsid w:val="00E7033D"/>
    <w:rsid w:val="00E74B9A"/>
    <w:rsid w:val="00E753D2"/>
    <w:rsid w:val="00EF0FD0"/>
    <w:rsid w:val="00EF40A2"/>
    <w:rsid w:val="00F35724"/>
    <w:rsid w:val="00F36085"/>
    <w:rsid w:val="00F7475C"/>
    <w:rsid w:val="00FF4DA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82CDDD"/>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0071FA"/>
    <w:rPr>
      <w:rFonts w:ascii="Calibri" w:eastAsia="Calibri" w:hAnsi="Calibri"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uiPriority w:val="99"/>
    <w:semiHidden/>
    <w:unhideWhenUsed/>
    <w:rsid w:val="000071FA"/>
    <w:rPr>
      <w:sz w:val="16"/>
      <w:szCs w:val="16"/>
    </w:rPr>
  </w:style>
  <w:style w:type="paragraph" w:styleId="CommentText">
    <w:name w:val="annotation text"/>
    <w:basedOn w:val="Normal"/>
    <w:link w:val="CommentTextChar"/>
    <w:uiPriority w:val="99"/>
    <w:semiHidden/>
    <w:unhideWhenUsed/>
    <w:rsid w:val="000071FA"/>
    <w:rPr>
      <w:sz w:val="20"/>
      <w:szCs w:val="20"/>
    </w:rPr>
  </w:style>
  <w:style w:type="character" w:customStyle="1" w:styleId="CommentTextChar">
    <w:name w:val="Comment Text Char"/>
    <w:basedOn w:val="DefaultParagraphFont"/>
    <w:link w:val="CommentText"/>
    <w:uiPriority w:val="99"/>
    <w:semiHidden/>
    <w:rsid w:val="000071FA"/>
    <w:rPr>
      <w:rFonts w:ascii="Calibri" w:eastAsia="Calibri" w:hAnsi="Calibri" w:cs="Times New Roman"/>
      <w:sz w:val="20"/>
      <w:szCs w:val="20"/>
    </w:rPr>
  </w:style>
  <w:style w:type="table" w:styleId="ListTable3-Accent3">
    <w:name w:val="List Table 3 Accent 3"/>
    <w:basedOn w:val="TableNormal"/>
    <w:uiPriority w:val="48"/>
    <w:rsid w:val="000071FA"/>
    <w:rPr>
      <w:rFonts w:ascii="Calibri" w:eastAsia="Calibri" w:hAnsi="Calibri" w:cs="Times New Roman"/>
      <w:sz w:val="20"/>
      <w:szCs w:val="20"/>
    </w:r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paragraph" w:styleId="BalloonText">
    <w:name w:val="Balloon Text"/>
    <w:basedOn w:val="Normal"/>
    <w:link w:val="BalloonTextChar"/>
    <w:uiPriority w:val="99"/>
    <w:semiHidden/>
    <w:unhideWhenUsed/>
    <w:rsid w:val="000071FA"/>
    <w:rPr>
      <w:rFonts w:ascii="Times New Roman" w:hAnsi="Times New Roman"/>
      <w:sz w:val="18"/>
      <w:szCs w:val="18"/>
    </w:rPr>
  </w:style>
  <w:style w:type="character" w:customStyle="1" w:styleId="BalloonTextChar">
    <w:name w:val="Balloon Text Char"/>
    <w:basedOn w:val="DefaultParagraphFont"/>
    <w:link w:val="BalloonText"/>
    <w:uiPriority w:val="99"/>
    <w:semiHidden/>
    <w:rsid w:val="000071FA"/>
    <w:rPr>
      <w:rFonts w:ascii="Times New Roman" w:eastAsia="Calibri" w:hAnsi="Times New Roman" w:cs="Times New Roman"/>
      <w:sz w:val="18"/>
      <w:szCs w:val="18"/>
    </w:rPr>
  </w:style>
  <w:style w:type="paragraph" w:styleId="ListParagraph">
    <w:name w:val="List Paragraph"/>
    <w:basedOn w:val="Normal"/>
    <w:uiPriority w:val="34"/>
    <w:qFormat/>
    <w:rsid w:val="00AF66D3"/>
    <w:pPr>
      <w:ind w:left="720"/>
      <w:contextualSpacing/>
    </w:pPr>
  </w:style>
  <w:style w:type="paragraph" w:styleId="Caption">
    <w:name w:val="caption"/>
    <w:basedOn w:val="Normal"/>
    <w:next w:val="Normal"/>
    <w:uiPriority w:val="35"/>
    <w:unhideWhenUsed/>
    <w:qFormat/>
    <w:rsid w:val="00270A87"/>
    <w:pPr>
      <w:spacing w:after="200"/>
    </w:pPr>
    <w:rPr>
      <w:i/>
      <w:iCs/>
      <w:color w:val="44546A" w:themeColor="text2"/>
      <w:sz w:val="18"/>
      <w:szCs w:val="18"/>
    </w:rPr>
  </w:style>
  <w:style w:type="character" w:styleId="Hyperlink">
    <w:name w:val="Hyperlink"/>
    <w:basedOn w:val="DefaultParagraphFont"/>
    <w:uiPriority w:val="99"/>
    <w:unhideWhenUsed/>
    <w:rsid w:val="00BE74E7"/>
    <w:rPr>
      <w:color w:val="0563C1" w:themeColor="hyperlink"/>
      <w:u w:val="single"/>
    </w:rPr>
  </w:style>
  <w:style w:type="paragraph" w:styleId="Bibliography">
    <w:name w:val="Bibliography"/>
    <w:basedOn w:val="Normal"/>
    <w:next w:val="Normal"/>
    <w:uiPriority w:val="37"/>
    <w:unhideWhenUsed/>
    <w:rsid w:val="00815A71"/>
    <w:pPr>
      <w:ind w:left="720" w:hanging="720"/>
    </w:pPr>
  </w:style>
  <w:style w:type="character" w:styleId="PlaceholderText">
    <w:name w:val="Placeholder Text"/>
    <w:basedOn w:val="DefaultParagraphFont"/>
    <w:uiPriority w:val="99"/>
    <w:semiHidden/>
    <w:rsid w:val="00365860"/>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standalone="yes"?>
<Relationships xmlns="http://schemas.openxmlformats.org/package/2006/relationships"><Relationship Id="rId8" Type="http://schemas.microsoft.com/office/2016/09/relationships/commentsIds" Target="commentsIds.xml"/><Relationship Id="rId13" Type="http://schemas.openxmlformats.org/officeDocument/2006/relationships/hyperlink" Target="http://www.mixomics.org" TargetMode="External"/><Relationship Id="rId18" Type="http://schemas.microsoft.com/office/2011/relationships/people" Target="people.xml"/><Relationship Id="rId3" Type="http://schemas.openxmlformats.org/officeDocument/2006/relationships/settings" Target="settings.xml"/><Relationship Id="rId7" Type="http://schemas.microsoft.com/office/2011/relationships/commentsExtended" Target="commentsExtended.xml"/><Relationship Id="rId12" Type="http://schemas.openxmlformats.org/officeDocument/2006/relationships/image" Target="media/image4.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7.png"/><Relationship Id="rId1" Type="http://schemas.openxmlformats.org/officeDocument/2006/relationships/numbering" Target="numbering.xml"/><Relationship Id="rId6" Type="http://schemas.openxmlformats.org/officeDocument/2006/relationships/comments" Target="comments.xml"/><Relationship Id="rId11" Type="http://schemas.openxmlformats.org/officeDocument/2006/relationships/image" Target="media/image3.emf"/><Relationship Id="rId5" Type="http://schemas.openxmlformats.org/officeDocument/2006/relationships/hyperlink" Target="http://www.mixomics.org" TargetMode="External"/><Relationship Id="rId15" Type="http://schemas.openxmlformats.org/officeDocument/2006/relationships/image" Target="media/image6.emf"/><Relationship Id="rId10" Type="http://schemas.openxmlformats.org/officeDocument/2006/relationships/image" Target="media/image2.emf"/><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5.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193</TotalTime>
  <Pages>15</Pages>
  <Words>21761</Words>
  <Characters>124042</Characters>
  <Application>Microsoft Office Word</Application>
  <DocSecurity>0</DocSecurity>
  <Lines>1033</Lines>
  <Paragraphs>291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145512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Amrit</dc:creator>
  <cp:keywords/>
  <dc:description/>
  <cp:lastModifiedBy>Amrit</cp:lastModifiedBy>
  <cp:revision>36</cp:revision>
  <dcterms:created xsi:type="dcterms:W3CDTF">2018-10-17T23:40:00Z</dcterms:created>
  <dcterms:modified xsi:type="dcterms:W3CDTF">2018-11-22T02:51:00Z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zotero-version="5.0.58"&gt;&lt;session id="OqHNG5yk"/&gt;&lt;style id="http://www.zotero.org/styles/bioinformatics" hasBibliography="1" bibliographyStyleHasBeenSet="1"/&gt;&lt;prefs&gt;&lt;pref name="fieldType" value="Field"/&gt;&lt;pref name="automaticJournalAb</vt:lpwstr>
  </property>
  <property fmtid="{D5CDD505-2E9C-101B-9397-08002B2CF9AE}" pid="3" name="ZOTERO_PREF_2">
    <vt:lpwstr>breviations" value="true"/&gt;&lt;/prefs&gt;&lt;/data&gt;</vt:lpwstr>
  </property>
</Properties>
</file>