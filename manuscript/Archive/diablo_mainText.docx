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06AE4363" w:rsidR="004A17AC" w:rsidRPr="003124BE" w:rsidRDefault="6D8528A4">
      <w:pPr>
        <w:jc w:val="both"/>
        <w:outlineLvl w:val="0"/>
        <w:rPr>
          <w:b/>
          <w:bCs/>
          <w:lang w:val="en-CA"/>
          <w:rPrChange w:id="0" w:author="Scott Tebbutt" w:date="2018-03-07T18:26:00Z">
            <w:rPr/>
          </w:rPrChange>
        </w:rPr>
      </w:pPr>
      <w:commentRangeStart w:id="1"/>
      <w:commentRangeStart w:id="2"/>
      <w:commentRangeStart w:id="3"/>
      <w:commentRangeStart w:id="4"/>
      <w:ins w:id="5" w:author="Scott Tebbutt" w:date="2018-03-07T18:26:00Z">
        <w:r w:rsidRPr="6D8528A4">
          <w:rPr>
            <w:b/>
            <w:bCs/>
            <w:lang w:val="en-CA"/>
            <w:rPrChange w:id="6" w:author="Scott Tebbutt" w:date="2018-03-07T18:26:00Z">
              <w:rPr/>
            </w:rPrChange>
          </w:rPr>
          <w:t>Title</w:t>
        </w:r>
      </w:ins>
      <w:commentRangeEnd w:id="1"/>
      <w:r w:rsidR="004A17AC">
        <w:rPr>
          <w:rStyle w:val="CommentReference"/>
        </w:rPr>
        <w:commentReference w:id="1"/>
      </w:r>
      <w:commentRangeEnd w:id="2"/>
      <w:r w:rsidR="004A17AC">
        <w:rPr>
          <w:rStyle w:val="CommentReference"/>
        </w:rPr>
        <w:commentReference w:id="2"/>
      </w:r>
      <w:commentRangeEnd w:id="3"/>
      <w:r w:rsidR="00063E56">
        <w:rPr>
          <w:rStyle w:val="CommentReference"/>
          <w:rFonts w:asciiTheme="minorHAnsi" w:eastAsiaTheme="minorEastAsia" w:hAnsiTheme="minorHAnsi" w:cstheme="minorBidi"/>
        </w:rPr>
        <w:commentReference w:id="3"/>
      </w:r>
      <w:commentRangeEnd w:id="4"/>
      <w:r w:rsidR="00D50519">
        <w:rPr>
          <w:rStyle w:val="CommentReference"/>
          <w:rFonts w:asciiTheme="minorHAnsi" w:eastAsiaTheme="minorEastAsia" w:hAnsiTheme="minorHAnsi" w:cstheme="minorBidi"/>
        </w:rPr>
        <w:commentReference w:id="4"/>
      </w:r>
      <w:del w:id="7" w:author="Scott Tebbutt" w:date="2018-03-07T18:26:00Z">
        <w:r w:rsidR="004A17AC" w:rsidRPr="00063E56" w:rsidDel="6D8528A4">
          <w:rPr>
            <w:b/>
            <w:bCs/>
            <w:lang w:val="en-CA"/>
          </w:rPr>
          <w:delText>Title</w:delText>
        </w:r>
      </w:del>
    </w:p>
    <w:p w14:paraId="6A6A4404" w14:textId="6CDEBDF6" w:rsidR="00681DEB" w:rsidRPr="003124BE" w:rsidRDefault="0025562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 xml:space="preserve">DIABLO: </w:t>
      </w:r>
      <w:r w:rsidR="00681DEB" w:rsidRPr="003124BE">
        <w:rPr>
          <w:rFonts w:ascii="Times New Roman" w:hAnsi="Times New Roman" w:cs="Times New Roman"/>
          <w:b/>
          <w:lang w:val="en-CA"/>
        </w:rPr>
        <w:t>a multivariate integrative method for multi-</w:t>
      </w:r>
      <w:r w:rsidR="00E06337" w:rsidRPr="003124BE">
        <w:rPr>
          <w:rFonts w:ascii="Times New Roman" w:hAnsi="Times New Roman" w:cs="Times New Roman"/>
          <w:b/>
          <w:lang w:val="en-CA"/>
        </w:rPr>
        <w:t>omics</w:t>
      </w:r>
      <w:r w:rsidR="00681DEB" w:rsidRPr="003124BE">
        <w:rPr>
          <w:rFonts w:ascii="Times New Roman" w:hAnsi="Times New Roman" w:cs="Times New Roman"/>
          <w:b/>
          <w:lang w:val="en-CA"/>
        </w:rPr>
        <w:t xml:space="preserve"> biomarker discovery</w:t>
      </w:r>
    </w:p>
    <w:p w14:paraId="37C77DD3" w14:textId="45C77270" w:rsidR="00681DEB" w:rsidRDefault="00E26AA9" w:rsidP="002936D8">
      <w:pPr>
        <w:pStyle w:val="ListParagraph"/>
        <w:numPr>
          <w:ilvl w:val="0"/>
          <w:numId w:val="16"/>
        </w:numPr>
        <w:jc w:val="both"/>
        <w:rPr>
          <w:rFonts w:ascii="Times New Roman" w:hAnsi="Times New Roman" w:cs="Times New Roman"/>
          <w:b/>
          <w:lang w:val="en-CA"/>
        </w:rPr>
      </w:pPr>
      <w:r w:rsidRPr="003124BE">
        <w:rPr>
          <w:rFonts w:ascii="Times New Roman" w:hAnsi="Times New Roman" w:cs="Times New Roman"/>
          <w:b/>
          <w:lang w:val="en-CA"/>
        </w:rPr>
        <w:t>DIABLO: a trans-</w:t>
      </w:r>
      <w:r w:rsidR="00E06337" w:rsidRPr="003124BE">
        <w:rPr>
          <w:rFonts w:ascii="Times New Roman" w:hAnsi="Times New Roman" w:cs="Times New Roman"/>
          <w:b/>
          <w:lang w:val="en-CA"/>
        </w:rPr>
        <w:t>omics</w:t>
      </w:r>
      <w:r w:rsidRPr="003124BE">
        <w:rPr>
          <w:rFonts w:ascii="Times New Roman" w:hAnsi="Times New Roman" w:cs="Times New Roman"/>
          <w:b/>
          <w:lang w:val="en-CA"/>
        </w:rPr>
        <w:t xml:space="preserve"> approach to data integration for biomarker discovery</w:t>
      </w:r>
    </w:p>
    <w:p w14:paraId="66320E46" w14:textId="073ED1D7" w:rsidR="00FA5430" w:rsidRPr="00FA5430" w:rsidRDefault="00FA5430" w:rsidP="00FA5430">
      <w:pPr>
        <w:pStyle w:val="ListParagraph"/>
        <w:numPr>
          <w:ilvl w:val="0"/>
          <w:numId w:val="16"/>
        </w:numPr>
        <w:jc w:val="both"/>
        <w:rPr>
          <w:rFonts w:ascii="Times New Roman" w:hAnsi="Times New Roman" w:cs="Times New Roman"/>
          <w:b/>
          <w:lang w:val="en-CA"/>
        </w:rPr>
      </w:pPr>
      <w:r>
        <w:rPr>
          <w:rFonts w:ascii="Times New Roman" w:hAnsi="Times New Roman" w:cs="Times New Roman"/>
          <w:b/>
          <w:lang w:val="en-CA"/>
        </w:rPr>
        <w:t>DIABLO: from multi-omics assays to biomarker discovery, an integrative approach</w:t>
      </w:r>
    </w:p>
    <w:p w14:paraId="2E8B3A7A" w14:textId="77777777" w:rsidR="000C067E" w:rsidRPr="003124BE" w:rsidRDefault="000C067E" w:rsidP="002936D8">
      <w:pPr>
        <w:jc w:val="both"/>
      </w:pPr>
    </w:p>
    <w:p w14:paraId="5390229D" w14:textId="568E1BB1" w:rsidR="002936D8" w:rsidRPr="003124BE" w:rsidRDefault="002936D8" w:rsidP="002936D8">
      <w:pPr>
        <w:jc w:val="both"/>
      </w:pPr>
      <w:r w:rsidRPr="003124BE">
        <w:t>Amrit Singh</w:t>
      </w:r>
      <w:r w:rsidRPr="003124BE">
        <w:rPr>
          <w:vertAlign w:val="superscript"/>
        </w:rPr>
        <w:t>1,2</w:t>
      </w:r>
      <w:r w:rsidR="00791116" w:rsidRPr="003124BE">
        <w:rPr>
          <w:vertAlign w:val="superscript"/>
        </w:rPr>
        <w:t>,3</w:t>
      </w:r>
      <w:r w:rsidRPr="003124BE">
        <w:t xml:space="preserve">, </w:t>
      </w:r>
      <w:r w:rsidR="00EE40F3" w:rsidRPr="003124BE">
        <w:t>Casey P. Shannon</w:t>
      </w:r>
      <w:r w:rsidR="00EE40F3" w:rsidRPr="003124BE">
        <w:rPr>
          <w:vertAlign w:val="superscript"/>
        </w:rPr>
        <w:t>3</w:t>
      </w:r>
      <w:r w:rsidR="00EE40F3" w:rsidRPr="003124BE">
        <w:t xml:space="preserve">, </w:t>
      </w:r>
      <w:r w:rsidRPr="003124BE">
        <w:t>Benoît Gautier</w:t>
      </w:r>
      <w:r w:rsidR="00791116" w:rsidRPr="003124BE">
        <w:rPr>
          <w:vertAlign w:val="superscript"/>
        </w:rPr>
        <w:t>4</w:t>
      </w:r>
      <w:r w:rsidR="00EE40F3" w:rsidRPr="003124BE">
        <w:t xml:space="preserve">, </w:t>
      </w:r>
      <w:r w:rsidR="003B47C8" w:rsidRPr="003124BE">
        <w:t>Florian Rohart</w:t>
      </w:r>
      <w:ins w:id="8" w:author="Florian Rohart" w:date="2018-03-07T09:02:00Z">
        <w:r w:rsidR="002B4C35">
          <w:rPr>
            <w:vertAlign w:val="superscript"/>
          </w:rPr>
          <w:t>5</w:t>
        </w:r>
      </w:ins>
      <w:del w:id="9" w:author="Florian Rohart" w:date="2018-03-07T09:02:00Z">
        <w:r w:rsidR="003B47C8" w:rsidRPr="003124BE" w:rsidDel="002B4C35">
          <w:rPr>
            <w:vertAlign w:val="superscript"/>
          </w:rPr>
          <w:delText>4</w:delText>
        </w:r>
      </w:del>
      <w:r w:rsidR="003B47C8" w:rsidRPr="003124BE">
        <w:t xml:space="preserve">, </w:t>
      </w:r>
      <w:r w:rsidRPr="003124BE">
        <w:t>Michaël Vacher</w:t>
      </w:r>
      <w:ins w:id="10" w:author="Florian Rohart" w:date="2018-03-07T09:02:00Z">
        <w:r w:rsidR="002B4C35">
          <w:rPr>
            <w:vertAlign w:val="superscript"/>
          </w:rPr>
          <w:t>6</w:t>
        </w:r>
      </w:ins>
      <w:del w:id="11" w:author="Florian Rohart" w:date="2018-03-07T09:02:00Z">
        <w:r w:rsidR="00791116" w:rsidRPr="003124BE" w:rsidDel="002B4C35">
          <w:rPr>
            <w:vertAlign w:val="superscript"/>
          </w:rPr>
          <w:delText>5</w:delText>
        </w:r>
      </w:del>
      <w:r w:rsidRPr="003124BE">
        <w:t>, Scott J. Tebbutt</w:t>
      </w:r>
      <w:r w:rsidR="009D482A" w:rsidRPr="003124BE">
        <w:rPr>
          <w:vertAlign w:val="superscript"/>
        </w:rPr>
        <w:t>1,3</w:t>
      </w:r>
      <w:r w:rsidRPr="003124BE">
        <w:rPr>
          <w:vertAlign w:val="superscript"/>
        </w:rPr>
        <w:t>,</w:t>
      </w:r>
      <w:ins w:id="12" w:author="Florian Rohart" w:date="2018-03-07T09:02:00Z">
        <w:r w:rsidR="002B4C35">
          <w:rPr>
            <w:vertAlign w:val="superscript"/>
          </w:rPr>
          <w:t>7</w:t>
        </w:r>
      </w:ins>
      <w:del w:id="13" w:author="Florian Rohart" w:date="2018-03-07T09:02:00Z">
        <w:r w:rsidR="00791116" w:rsidRPr="003124BE" w:rsidDel="002B4C35">
          <w:rPr>
            <w:vertAlign w:val="superscript"/>
          </w:rPr>
          <w:delText>6</w:delText>
        </w:r>
      </w:del>
      <w:r w:rsidRPr="003124BE">
        <w:t>, Kim-Anh Lê Cao</w:t>
      </w:r>
      <w:ins w:id="14" w:author="Florian Rohart" w:date="2018-03-07T09:02:00Z">
        <w:r w:rsidR="002B4C35">
          <w:rPr>
            <w:vertAlign w:val="superscript"/>
          </w:rPr>
          <w:t>8</w:t>
        </w:r>
      </w:ins>
      <w:del w:id="15" w:author="Florian Rohart" w:date="2018-03-07T09:02:00Z">
        <w:r w:rsidR="008A7F56" w:rsidRPr="003124BE" w:rsidDel="002B4C35">
          <w:rPr>
            <w:vertAlign w:val="superscript"/>
          </w:rPr>
          <w:delText>7</w:delText>
        </w:r>
      </w:del>
    </w:p>
    <w:p w14:paraId="5B8CCE6E" w14:textId="77777777" w:rsidR="002936D8" w:rsidRPr="003124BE" w:rsidRDefault="002936D8" w:rsidP="002936D8">
      <w:pPr>
        <w:jc w:val="both"/>
      </w:pPr>
    </w:p>
    <w:p w14:paraId="05275959" w14:textId="55969F0C" w:rsidR="00791116" w:rsidRPr="003124BE" w:rsidRDefault="00791116" w:rsidP="002936D8">
      <w:pPr>
        <w:jc w:val="both"/>
      </w:pPr>
      <w:r w:rsidRPr="003124BE">
        <w:rPr>
          <w:vertAlign w:val="superscript"/>
        </w:rPr>
        <w:t>1</w:t>
      </w:r>
      <w:r w:rsidRPr="003124BE">
        <w:t>Centre for Heart Lung Innovation, St. Paul’s Hospital, University of British Columbia, Vancouver, BC, Canada;</w:t>
      </w:r>
    </w:p>
    <w:p w14:paraId="43D8334B" w14:textId="25274913" w:rsidR="002936D8" w:rsidRPr="003124BE" w:rsidRDefault="00791116" w:rsidP="002936D8">
      <w:pPr>
        <w:jc w:val="both"/>
      </w:pPr>
      <w:r w:rsidRPr="003124BE">
        <w:rPr>
          <w:vertAlign w:val="superscript"/>
        </w:rPr>
        <w:t>2</w:t>
      </w:r>
      <w:r w:rsidRPr="003124BE">
        <w:t>Department of Pathology and Laboratory Medicine</w:t>
      </w:r>
      <w:r w:rsidR="002936D8" w:rsidRPr="003124BE">
        <w:t>, University of British Columbia, Vancouver, BC, Canada</w:t>
      </w:r>
      <w:r w:rsidRPr="003124BE">
        <w:t>;</w:t>
      </w:r>
    </w:p>
    <w:p w14:paraId="58349C36" w14:textId="788F8579" w:rsidR="002936D8" w:rsidRPr="003124BE" w:rsidRDefault="00791116" w:rsidP="002936D8">
      <w:pPr>
        <w:jc w:val="both"/>
      </w:pPr>
      <w:r w:rsidRPr="003124BE">
        <w:rPr>
          <w:vertAlign w:val="superscript"/>
        </w:rPr>
        <w:t>3</w:t>
      </w:r>
      <w:r w:rsidR="002936D8" w:rsidRPr="003124BE">
        <w:t>Prevention of Organ Failure (PROOF) Centre of Excellence, Vancouver, BC, Canada.</w:t>
      </w:r>
    </w:p>
    <w:p w14:paraId="7559A6E5" w14:textId="010594BC" w:rsidR="002936D8" w:rsidRDefault="00791116" w:rsidP="002936D8">
      <w:pPr>
        <w:jc w:val="both"/>
        <w:rPr>
          <w:ins w:id="16" w:author="Florian Rohart" w:date="2018-03-07T09:02:00Z"/>
          <w:rFonts w:eastAsia="Times New Roman"/>
          <w:color w:val="333333"/>
        </w:rPr>
      </w:pPr>
      <w:r w:rsidRPr="003124BE">
        <w:rPr>
          <w:vertAlign w:val="superscript"/>
        </w:rPr>
        <w:t>4</w:t>
      </w:r>
      <w:r w:rsidR="007A570D" w:rsidRPr="003124BE">
        <w:rPr>
          <w:rFonts w:eastAsia="Times New Roman"/>
          <w:color w:val="333333"/>
        </w:rPr>
        <w:t>The U</w:t>
      </w:r>
      <w:r w:rsidR="002936D8" w:rsidRPr="003124BE">
        <w:rPr>
          <w:rFonts w:eastAsia="Times New Roman"/>
          <w:color w:val="333333"/>
        </w:rPr>
        <w:t>niversity of Queensland Diamantina Institute, Translational Research Inst</w:t>
      </w:r>
      <w:bookmarkStart w:id="17" w:name="_GoBack"/>
      <w:bookmarkEnd w:id="17"/>
      <w:r w:rsidR="002936D8" w:rsidRPr="003124BE">
        <w:rPr>
          <w:rFonts w:eastAsia="Times New Roman"/>
          <w:color w:val="333333"/>
        </w:rPr>
        <w:t>itute, Woolloongabba, QLD 4102, Australia</w:t>
      </w:r>
    </w:p>
    <w:p w14:paraId="7AB8D98F" w14:textId="4D3DF6BB" w:rsidR="002B4C35" w:rsidRPr="002B4C35" w:rsidRDefault="002B4C35" w:rsidP="002936D8">
      <w:pPr>
        <w:jc w:val="both"/>
        <w:rPr>
          <w:rFonts w:eastAsia="Times New Roman"/>
          <w:color w:val="333333"/>
          <w:lang w:val="en-GB"/>
          <w:rPrChange w:id="18" w:author="Florian Rohart" w:date="2018-03-07T09:03:00Z">
            <w:rPr>
              <w:rFonts w:eastAsia="Times New Roman"/>
              <w:color w:val="333333"/>
            </w:rPr>
          </w:rPrChange>
        </w:rPr>
      </w:pPr>
      <w:ins w:id="19" w:author="Florian Rohart" w:date="2018-03-07T09:02:00Z">
        <w:r w:rsidRPr="002B4C35">
          <w:rPr>
            <w:rFonts w:eastAsia="Times New Roman"/>
            <w:color w:val="333333"/>
            <w:vertAlign w:val="superscript"/>
            <w:rPrChange w:id="20" w:author="Florian Rohart" w:date="2018-03-07T09:03:00Z">
              <w:rPr>
                <w:rFonts w:eastAsia="Times New Roman"/>
                <w:color w:val="333333"/>
              </w:rPr>
            </w:rPrChange>
          </w:rPr>
          <w:t>5</w:t>
        </w:r>
        <w:r>
          <w:rPr>
            <w:rFonts w:eastAsia="Times New Roman"/>
            <w:color w:val="333333"/>
          </w:rPr>
          <w:t xml:space="preserve"> </w:t>
        </w:r>
        <w:r w:rsidRPr="002B4C35">
          <w:rPr>
            <w:rFonts w:eastAsia="Times New Roman"/>
            <w:color w:val="333333"/>
            <w:lang w:val="en-GB"/>
          </w:rPr>
          <w:t>Institute for Molecular Bioscience</w:t>
        </w:r>
        <w:r>
          <w:rPr>
            <w:rFonts w:eastAsia="Times New Roman"/>
            <w:color w:val="333333"/>
            <w:lang w:val="en-GB"/>
          </w:rPr>
          <w:t xml:space="preserve">, The University of Queensland, St Lucia, </w:t>
        </w:r>
        <w:r w:rsidRPr="002B4C35">
          <w:rPr>
            <w:rFonts w:eastAsia="Times New Roman"/>
            <w:color w:val="333333"/>
            <w:lang w:val="en-GB"/>
          </w:rPr>
          <w:t>QLD 4072</w:t>
        </w:r>
        <w:r>
          <w:rPr>
            <w:rFonts w:eastAsia="Times New Roman"/>
            <w:color w:val="333333"/>
            <w:lang w:val="en-GB"/>
          </w:rPr>
          <w:t>, Australia</w:t>
        </w:r>
      </w:ins>
    </w:p>
    <w:p w14:paraId="0B6492E2" w14:textId="17C5AF91" w:rsidR="002936D8" w:rsidRPr="003124BE" w:rsidRDefault="002B4C35" w:rsidP="002936D8">
      <w:pPr>
        <w:jc w:val="both"/>
      </w:pPr>
      <w:ins w:id="21" w:author="Florian Rohart" w:date="2018-03-07T09:02:00Z">
        <w:r>
          <w:rPr>
            <w:vertAlign w:val="superscript"/>
          </w:rPr>
          <w:t>6</w:t>
        </w:r>
      </w:ins>
      <w:del w:id="22" w:author="Florian Rohart" w:date="2018-03-07T09:02:00Z">
        <w:r w:rsidR="00791116" w:rsidRPr="003124BE" w:rsidDel="002B4C35">
          <w:rPr>
            <w:vertAlign w:val="superscript"/>
          </w:rPr>
          <w:delText>5</w:delText>
        </w:r>
      </w:del>
      <w:r w:rsidR="002936D8" w:rsidRPr="003124BE">
        <w:t>Australian Research Council Centre of Excellence in Plant Energy Biology, The University of Western Australia, Crawley, Western Australia, Australia</w:t>
      </w:r>
    </w:p>
    <w:p w14:paraId="2C63ACF6" w14:textId="4626B270" w:rsidR="002936D8" w:rsidRPr="003124BE" w:rsidRDefault="002B4C35" w:rsidP="002936D8">
      <w:pPr>
        <w:jc w:val="both"/>
      </w:pPr>
      <w:ins w:id="23" w:author="Florian Rohart" w:date="2018-03-07T09:03:00Z">
        <w:r>
          <w:rPr>
            <w:vertAlign w:val="superscript"/>
          </w:rPr>
          <w:t>7</w:t>
        </w:r>
      </w:ins>
      <w:del w:id="24" w:author="Florian Rohart" w:date="2018-03-07T09:03:00Z">
        <w:r w:rsidR="00791116" w:rsidRPr="003124BE" w:rsidDel="002B4C35">
          <w:rPr>
            <w:vertAlign w:val="superscript"/>
          </w:rPr>
          <w:delText>6</w:delText>
        </w:r>
      </w:del>
      <w:r w:rsidR="002936D8" w:rsidRPr="003124BE">
        <w:t>Department of Medicine (Respiratory Division), University of British Columbia, Vancouver, BC, Canada.</w:t>
      </w:r>
    </w:p>
    <w:p w14:paraId="4A2C0D97" w14:textId="33E6FD6C" w:rsidR="008A7F56" w:rsidRPr="003124BE" w:rsidRDefault="002B4C35" w:rsidP="008A7F56">
      <w:pPr>
        <w:rPr>
          <w:rFonts w:eastAsia="Times New Roman"/>
        </w:rPr>
      </w:pPr>
      <w:ins w:id="25" w:author="Florian Rohart" w:date="2018-03-07T09:03:00Z">
        <w:r>
          <w:rPr>
            <w:vertAlign w:val="superscript"/>
          </w:rPr>
          <w:t>8</w:t>
        </w:r>
      </w:ins>
      <w:del w:id="26" w:author="Florian Rohart" w:date="2018-03-07T09:03:00Z">
        <w:r w:rsidR="008A7F56" w:rsidRPr="003124BE" w:rsidDel="002B4C35">
          <w:rPr>
            <w:vertAlign w:val="superscript"/>
          </w:rPr>
          <w:delText>7</w:delText>
        </w:r>
      </w:del>
      <w:r w:rsidR="002024D5" w:rsidRPr="003124BE">
        <w:rPr>
          <w:rFonts w:eastAsia="Times New Roman"/>
          <w:color w:val="000000"/>
        </w:rPr>
        <w:t xml:space="preserve"> Melbourne Integrative Gen</w:t>
      </w:r>
      <w:r w:rsidR="00E06337" w:rsidRPr="003124BE">
        <w:rPr>
          <w:rFonts w:eastAsia="Times New Roman"/>
          <w:color w:val="000000"/>
        </w:rPr>
        <w:t>omics</w:t>
      </w:r>
      <w:r w:rsidR="002024D5" w:rsidRPr="003124BE">
        <w:rPr>
          <w:rFonts w:eastAsia="Times New Roman"/>
          <w:color w:val="000000"/>
        </w:rPr>
        <w:t xml:space="preserve">, </w:t>
      </w:r>
      <w:r w:rsidR="008A7F56" w:rsidRPr="003124BE">
        <w:rPr>
          <w:rFonts w:eastAsia="Times New Roman"/>
          <w:color w:val="000000"/>
        </w:rPr>
        <w:t xml:space="preserve">School of Mathematics and Statistics, The University of Melbourne, </w:t>
      </w:r>
      <w:r w:rsidR="002024D5" w:rsidRPr="003124BE">
        <w:rPr>
          <w:rFonts w:eastAsia="Times New Roman"/>
          <w:color w:val="000000"/>
        </w:rPr>
        <w:t>Melbourne, Australia</w:t>
      </w:r>
    </w:p>
    <w:p w14:paraId="2E4AB26F" w14:textId="5093C534" w:rsidR="00791116" w:rsidRPr="003124BE" w:rsidRDefault="00791116" w:rsidP="002936D8">
      <w:pPr>
        <w:jc w:val="both"/>
      </w:pPr>
    </w:p>
    <w:p w14:paraId="06EF3070" w14:textId="77777777" w:rsidR="002936D8" w:rsidRPr="003124BE" w:rsidRDefault="002936D8" w:rsidP="002936D8">
      <w:pPr>
        <w:jc w:val="both"/>
      </w:pPr>
    </w:p>
    <w:p w14:paraId="0A2CF199" w14:textId="77777777" w:rsidR="00FC2A82" w:rsidRPr="003124BE"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Fonts w:ascii="Times New Roman" w:hAnsi="Times New Roman" w:cs="Times New Roman"/>
          <w:color w:val="333333"/>
          <w:sz w:val="24"/>
          <w:szCs w:val="24"/>
        </w:rPr>
        <w:t>Corresponding author</w:t>
      </w:r>
      <w:r w:rsidR="002936D8" w:rsidRPr="003124BE">
        <w:rPr>
          <w:rFonts w:ascii="Times New Roman" w:hAnsi="Times New Roman" w:cs="Times New Roman"/>
          <w:color w:val="333333"/>
          <w:sz w:val="24"/>
          <w:szCs w:val="24"/>
        </w:rPr>
        <w:t>:</w:t>
      </w:r>
    </w:p>
    <w:p w14:paraId="110BDA46" w14:textId="0F5AA900" w:rsidR="00FC2A82" w:rsidRPr="003124BE"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3124BE">
        <w:rPr>
          <w:rStyle w:val="apple-converted-space"/>
          <w:rFonts w:ascii="Times New Roman" w:hAnsi="Times New Roman" w:cs="Times New Roman"/>
          <w:color w:val="333333"/>
          <w:sz w:val="24"/>
          <w:szCs w:val="24"/>
        </w:rPr>
        <w:t xml:space="preserve">Dr </w:t>
      </w:r>
      <w:r w:rsidR="002936D8" w:rsidRPr="003124BE">
        <w:rPr>
          <w:rStyle w:val="apple-converted-space"/>
          <w:rFonts w:ascii="Times New Roman" w:hAnsi="Times New Roman" w:cs="Times New Roman"/>
          <w:color w:val="333333"/>
          <w:sz w:val="24"/>
          <w:szCs w:val="24"/>
        </w:rPr>
        <w:t>Kim-Anh L</w:t>
      </w:r>
      <w:r w:rsidR="002936D8" w:rsidRPr="003124BE">
        <w:rPr>
          <w:rFonts w:ascii="Times New Roman" w:hAnsi="Times New Roman" w:cs="Times New Roman"/>
          <w:sz w:val="24"/>
          <w:szCs w:val="24"/>
        </w:rPr>
        <w:t>ê</w:t>
      </w:r>
      <w:r w:rsidR="00FC2A82" w:rsidRPr="003124BE">
        <w:rPr>
          <w:rStyle w:val="apple-converted-space"/>
          <w:rFonts w:ascii="Times New Roman" w:hAnsi="Times New Roman" w:cs="Times New Roman"/>
          <w:color w:val="333333"/>
          <w:sz w:val="24"/>
          <w:szCs w:val="24"/>
        </w:rPr>
        <w:t xml:space="preserve"> Cao</w:t>
      </w:r>
    </w:p>
    <w:p w14:paraId="6C7C3DE6" w14:textId="1158978D" w:rsidR="008A7F56" w:rsidRPr="003124BE"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3124BE">
        <w:rPr>
          <w:rFonts w:ascii="Times New Roman" w:eastAsia="Times New Roman" w:hAnsi="Times New Roman" w:cs="Times New Roman"/>
          <w:color w:val="000000"/>
          <w:sz w:val="24"/>
          <w:szCs w:val="24"/>
        </w:rPr>
        <w:t>Melbourne Integrative Gen</w:t>
      </w:r>
      <w:r w:rsidR="00E06337" w:rsidRPr="003124BE">
        <w:rPr>
          <w:rFonts w:ascii="Times New Roman" w:eastAsia="Times New Roman" w:hAnsi="Times New Roman" w:cs="Times New Roman"/>
          <w:color w:val="000000"/>
          <w:sz w:val="24"/>
          <w:szCs w:val="24"/>
        </w:rPr>
        <w:t>omics</w:t>
      </w:r>
      <w:r w:rsidRPr="003124BE">
        <w:rPr>
          <w:rFonts w:ascii="Times New Roman" w:eastAsia="Times New Roman" w:hAnsi="Times New Roman" w:cs="Times New Roman"/>
          <w:color w:val="000000"/>
          <w:sz w:val="24"/>
          <w:szCs w:val="24"/>
        </w:rPr>
        <w:t xml:space="preserve"> and </w:t>
      </w:r>
      <w:r w:rsidR="008A7F56" w:rsidRPr="003124BE">
        <w:rPr>
          <w:rFonts w:ascii="Times New Roman" w:eastAsia="Times New Roman" w:hAnsi="Times New Roman" w:cs="Times New Roman"/>
          <w:color w:val="000000"/>
          <w:sz w:val="24"/>
          <w:szCs w:val="24"/>
        </w:rPr>
        <w:t xml:space="preserve">School of Mathematics and Statistics, </w:t>
      </w:r>
      <w:r w:rsidRPr="003124BE">
        <w:rPr>
          <w:rStyle w:val="apple-converted-space"/>
          <w:rFonts w:ascii="Times New Roman" w:hAnsi="Times New Roman" w:cs="Times New Roman"/>
          <w:color w:val="333333"/>
          <w:sz w:val="24"/>
          <w:szCs w:val="24"/>
        </w:rPr>
        <w:t xml:space="preserve">The </w:t>
      </w:r>
      <w:r w:rsidRPr="003124BE">
        <w:rPr>
          <w:rFonts w:ascii="Times New Roman" w:eastAsia="Times New Roman" w:hAnsi="Times New Roman" w:cs="Times New Roman"/>
          <w:color w:val="000000"/>
          <w:sz w:val="24"/>
          <w:szCs w:val="24"/>
        </w:rPr>
        <w:t>University of Melbourne, Melbourne, Australia</w:t>
      </w:r>
    </w:p>
    <w:p w14:paraId="7102C966" w14:textId="77777777" w:rsidR="002024D5" w:rsidRPr="003124BE" w:rsidRDefault="008A7F56" w:rsidP="008A7F56">
      <w:pPr>
        <w:rPr>
          <w:rFonts w:eastAsia="Times New Roman"/>
          <w:color w:val="000000"/>
        </w:rPr>
      </w:pPr>
      <w:r w:rsidRPr="003124BE">
        <w:rPr>
          <w:rFonts w:eastAsia="Times New Roman"/>
          <w:color w:val="000000"/>
        </w:rPr>
        <w:t>T: +61 (0)3834 43971</w:t>
      </w:r>
    </w:p>
    <w:p w14:paraId="755F924B" w14:textId="57EA8591" w:rsidR="008A7F56" w:rsidRPr="003124BE" w:rsidRDefault="002024D5" w:rsidP="008A7F56">
      <w:pPr>
        <w:rPr>
          <w:rFonts w:eastAsia="Times New Roman"/>
          <w:color w:val="000000"/>
        </w:rPr>
      </w:pPr>
      <w:r w:rsidRPr="003124BE">
        <w:rPr>
          <w:rFonts w:eastAsia="Times New Roman"/>
          <w:color w:val="000000"/>
        </w:rPr>
        <w:t>kimanh.lecao@unimelb.edu.au</w:t>
      </w:r>
    </w:p>
    <w:p w14:paraId="67C532E3" w14:textId="77777777" w:rsidR="003F44E9" w:rsidRPr="003124BE" w:rsidRDefault="003F44E9" w:rsidP="000E41BF">
      <w:pPr>
        <w:spacing w:line="480" w:lineRule="auto"/>
        <w:rPr>
          <w:b/>
        </w:rPr>
      </w:pPr>
    </w:p>
    <w:p w14:paraId="133E24DB" w14:textId="77777777" w:rsidR="003F44E9" w:rsidRPr="003124BE" w:rsidRDefault="003F44E9" w:rsidP="000E41BF">
      <w:pPr>
        <w:spacing w:line="480" w:lineRule="auto"/>
        <w:rPr>
          <w:b/>
        </w:rPr>
      </w:pPr>
    </w:p>
    <w:p w14:paraId="521898BC" w14:textId="77777777" w:rsidR="003F44E9" w:rsidRPr="003124BE" w:rsidRDefault="003F44E9" w:rsidP="000E41BF">
      <w:pPr>
        <w:spacing w:line="480" w:lineRule="auto"/>
        <w:rPr>
          <w:b/>
        </w:rPr>
      </w:pPr>
    </w:p>
    <w:p w14:paraId="14A84076" w14:textId="77777777" w:rsidR="003F44E9" w:rsidRPr="003124BE" w:rsidRDefault="003F44E9" w:rsidP="000E41BF">
      <w:pPr>
        <w:spacing w:line="480" w:lineRule="auto"/>
        <w:rPr>
          <w:b/>
        </w:rPr>
      </w:pPr>
    </w:p>
    <w:p w14:paraId="15BDB261" w14:textId="77777777" w:rsidR="003F44E9" w:rsidRPr="003124BE" w:rsidRDefault="003F44E9" w:rsidP="000E41BF">
      <w:pPr>
        <w:spacing w:line="480" w:lineRule="auto"/>
        <w:rPr>
          <w:b/>
        </w:rPr>
      </w:pPr>
    </w:p>
    <w:p w14:paraId="16DCD7D4" w14:textId="77777777" w:rsidR="003F44E9" w:rsidRPr="003124BE" w:rsidRDefault="003F44E9" w:rsidP="000E41BF">
      <w:pPr>
        <w:spacing w:line="480" w:lineRule="auto"/>
        <w:rPr>
          <w:b/>
        </w:rPr>
      </w:pPr>
    </w:p>
    <w:p w14:paraId="098D9021" w14:textId="77777777" w:rsidR="008A0210" w:rsidRPr="003124BE" w:rsidRDefault="008A0210" w:rsidP="000E41BF">
      <w:pPr>
        <w:spacing w:line="480" w:lineRule="auto"/>
        <w:rPr>
          <w:b/>
        </w:rPr>
      </w:pPr>
    </w:p>
    <w:p w14:paraId="1316BEFB" w14:textId="77777777" w:rsidR="00E26AA9" w:rsidRPr="003124BE" w:rsidRDefault="00E26AA9">
      <w:pPr>
        <w:rPr>
          <w:b/>
        </w:rPr>
      </w:pPr>
      <w:r w:rsidRPr="003124BE">
        <w:rPr>
          <w:b/>
        </w:rPr>
        <w:br w:type="page"/>
      </w:r>
    </w:p>
    <w:p w14:paraId="0B184F51" w14:textId="22FB05B5" w:rsidR="002936D8" w:rsidRPr="003124BE" w:rsidRDefault="002936D8" w:rsidP="003F44E9">
      <w:pPr>
        <w:spacing w:line="480" w:lineRule="auto"/>
      </w:pPr>
      <w:commentRangeStart w:id="27"/>
      <w:r w:rsidRPr="003124BE">
        <w:rPr>
          <w:b/>
        </w:rPr>
        <w:lastRenderedPageBreak/>
        <w:t>Abstract</w:t>
      </w:r>
      <w:commentRangeEnd w:id="27"/>
      <w:r w:rsidR="009F471F">
        <w:rPr>
          <w:rStyle w:val="CommentReference"/>
          <w:rFonts w:asciiTheme="minorHAnsi" w:eastAsiaTheme="minorEastAsia" w:hAnsiTheme="minorHAnsi" w:cstheme="minorBidi"/>
        </w:rPr>
        <w:commentReference w:id="27"/>
      </w:r>
    </w:p>
    <w:p w14:paraId="404FDCB5" w14:textId="6FB12D7E" w:rsidR="00E9688E" w:rsidRPr="003124BE" w:rsidRDefault="6D8528A4" w:rsidP="00925EEC">
      <w:pPr>
        <w:spacing w:line="480" w:lineRule="auto"/>
        <w:jc w:val="both"/>
      </w:pPr>
      <w:ins w:id="28" w:author="Scott Tebbutt" w:date="2018-03-07T18:26:00Z">
        <w:r>
          <w:t>Systems biology</w:t>
        </w:r>
      </w:ins>
      <w:ins w:id="29" w:author="Scott Tebbutt" w:date="2018-03-07T18:27:00Z">
        <w:r w:rsidR="677E82AD">
          <w:t xml:space="preserve"> approaches, </w:t>
        </w:r>
      </w:ins>
      <w:ins w:id="30" w:author="Scott Tebbutt" w:date="2018-03-07T18:28:00Z">
        <w:r w:rsidR="5D07D5A6" w:rsidRPr="5D07D5A6">
          <w:rPr>
            <w:highlight w:val="yellow"/>
            <w:rPrChange w:id="31" w:author="Scott Tebbutt" w:date="2018-03-07T18:28:00Z">
              <w:rPr/>
            </w:rPrChange>
          </w:rPr>
          <w:t>leveraging multi-omics measurement</w:t>
        </w:r>
      </w:ins>
      <w:ins w:id="32" w:author="Scott Tebbutt" w:date="2018-03-07T18:27:00Z">
        <w:r w:rsidR="677E82AD">
          <w:t>,</w:t>
        </w:r>
      </w:ins>
      <w:ins w:id="33" w:author="Scott Tebbutt" w:date="2018-03-07T18:26:00Z">
        <w:r>
          <w:t xml:space="preserve"> are needed to capture the complexity of biological networks while identifying the key molecular drivers of disease mechanisms.</w:t>
        </w:r>
      </w:ins>
      <w:r w:rsidR="0085226A" w:rsidRPr="5D07D5A6">
        <w:t xml:space="preserve"> </w:t>
      </w:r>
      <w:r w:rsidR="00D857CA" w:rsidRPr="003124BE">
        <w:t xml:space="preserve">We present DIABLO, </w:t>
      </w:r>
      <w:r w:rsidR="00773FC9" w:rsidRPr="003124BE">
        <w:t xml:space="preserve">a novel integrative method </w:t>
      </w:r>
      <w:r w:rsidR="0085226A">
        <w:t>to identify multi</w:t>
      </w:r>
      <w:r w:rsidR="006374B4" w:rsidRPr="5D07D5A6">
        <w:t>-</w:t>
      </w:r>
      <w:r w:rsidR="0085226A">
        <w:t xml:space="preserve">omics </w:t>
      </w:r>
      <w:r w:rsidR="00773FC9" w:rsidRPr="003124BE">
        <w:t>biomarker panel</w:t>
      </w:r>
      <w:r w:rsidR="0085226A">
        <w:t>s</w:t>
      </w:r>
      <w:r w:rsidR="00773FC9" w:rsidRPr="003124BE">
        <w:t xml:space="preserve"> predictive of multiple phenotypic groups.</w:t>
      </w:r>
      <w:r w:rsidR="0085226A">
        <w:t xml:space="preserve"> In the multi</w:t>
      </w:r>
      <w:r w:rsidR="006374B4" w:rsidRPr="5D07D5A6">
        <w:t>-</w:t>
      </w:r>
      <w:r w:rsidR="0085226A">
        <w:t xml:space="preserve">omic analyses of four benchmark cancer data sets and two case studies, </w:t>
      </w:r>
      <w:del w:id="34" w:author="Casey P. Shannon" w:date="2018-03-12T13:20:00Z">
        <w:r w:rsidR="0085226A" w:rsidDel="006236A2">
          <w:delText xml:space="preserve">we showed that </w:delText>
        </w:r>
      </w:del>
      <w:r w:rsidR="002A2F36">
        <w:t xml:space="preserve">DIABLO </w:t>
      </w:r>
      <w:del w:id="35" w:author="Casey P. Shannon" w:date="2018-03-12T13:20:00Z">
        <w:r w:rsidR="0085226A" w:rsidDel="006236A2">
          <w:delText>led to</w:delText>
        </w:r>
      </w:del>
      <w:ins w:id="36" w:author="Casey P. Shannon" w:date="2018-03-12T13:20:00Z">
        <w:r w:rsidR="006236A2">
          <w:t>resulted in</w:t>
        </w:r>
      </w:ins>
      <w:r w:rsidR="0085226A">
        <w:t xml:space="preserve"> superior </w:t>
      </w:r>
      <w:r w:rsidR="00BF3A28" w:rsidRPr="003124BE">
        <w:t>biological enric</w:t>
      </w:r>
      <w:r w:rsidR="000D641B" w:rsidRPr="003124BE">
        <w:t xml:space="preserve">hment </w:t>
      </w:r>
      <w:del w:id="37" w:author="Casey P. Shannon" w:date="2018-03-12T13:20:00Z">
        <w:r w:rsidR="005D110F" w:rsidDel="006236A2">
          <w:delText xml:space="preserve">as </w:delText>
        </w:r>
      </w:del>
      <w:r w:rsidR="005D110F">
        <w:t>compared to</w:t>
      </w:r>
      <w:r w:rsidR="0085226A">
        <w:t xml:space="preserve"> other integrative methods</w:t>
      </w:r>
      <w:r w:rsidR="000D641B" w:rsidRPr="003124BE">
        <w:t xml:space="preserve">, and achieved comparable predictive performance with existing multi-step classification schemes. </w:t>
      </w:r>
      <w:r w:rsidR="00925EEC" w:rsidRPr="003124BE">
        <w:t>DIABLO</w:t>
      </w:r>
      <w:r w:rsidR="00E9688E" w:rsidRPr="5D07D5A6">
        <w:t xml:space="preserve"> </w:t>
      </w:r>
      <w:r w:rsidR="000A359E">
        <w:t xml:space="preserve">is a versatile approach that </w:t>
      </w:r>
      <w:r w:rsidR="00737859" w:rsidRPr="003124BE">
        <w:t xml:space="preserve">will </w:t>
      </w:r>
      <w:r w:rsidR="00961927" w:rsidRPr="003124BE">
        <w:t xml:space="preserve">benefit </w:t>
      </w:r>
      <w:r w:rsidR="00E9688E" w:rsidRPr="003124BE">
        <w:t xml:space="preserve">a diverse range of </w:t>
      </w:r>
      <w:r w:rsidR="00703AB1" w:rsidRPr="003124BE">
        <w:t>resea</w:t>
      </w:r>
      <w:r w:rsidR="00BF3A28" w:rsidRPr="003124BE">
        <w:t>rch areas</w:t>
      </w:r>
      <w:r w:rsidR="00371A0A" w:rsidRPr="5D07D5A6">
        <w:t xml:space="preserve">, </w:t>
      </w:r>
      <w:r w:rsidR="000D641B" w:rsidRPr="003124BE">
        <w:t xml:space="preserve">where </w:t>
      </w:r>
      <w:r w:rsidR="003076E3" w:rsidRPr="003124BE">
        <w:t>multiple high dimensional datasets</w:t>
      </w:r>
      <w:r w:rsidR="000D641B" w:rsidRPr="003124BE">
        <w:t xml:space="preserve"> from the same set of specimens</w:t>
      </w:r>
      <w:r w:rsidR="00737859" w:rsidRPr="5D07D5A6">
        <w:t xml:space="preserve"> </w:t>
      </w:r>
      <w:r w:rsidR="00006C78">
        <w:t>exist</w:t>
      </w:r>
      <w:r w:rsidR="000D641B" w:rsidRPr="5D07D5A6">
        <w:t>.</w:t>
      </w:r>
      <w:r w:rsidR="00703AB1" w:rsidRPr="5D07D5A6">
        <w:t xml:space="preserve"> </w:t>
      </w:r>
      <w:r w:rsidR="000A359E">
        <w:t xml:space="preserve">DIABLO is implemented along with </w:t>
      </w:r>
      <w:r w:rsidR="000D641B" w:rsidRPr="003124BE">
        <w:t xml:space="preserve">tools </w:t>
      </w:r>
      <w:r w:rsidR="000D641B" w:rsidRPr="006B0334">
        <w:rPr>
          <w:highlight w:val="yellow"/>
          <w:rPrChange w:id="38" w:author="Florian Rohart" w:date="2018-03-07T09:06:00Z">
            <w:rPr/>
          </w:rPrChange>
        </w:rPr>
        <w:t xml:space="preserve">for model selection, </w:t>
      </w:r>
      <w:r w:rsidR="00006C78" w:rsidRPr="006B0334">
        <w:rPr>
          <w:highlight w:val="yellow"/>
          <w:rPrChange w:id="39" w:author="Florian Rohart" w:date="2018-03-07T09:06:00Z">
            <w:rPr/>
          </w:rPrChange>
        </w:rPr>
        <w:t xml:space="preserve">and </w:t>
      </w:r>
      <w:r w:rsidR="000D641B" w:rsidRPr="006B0334">
        <w:rPr>
          <w:highlight w:val="yellow"/>
          <w:rPrChange w:id="40" w:author="Florian Rohart" w:date="2018-03-07T09:06:00Z">
            <w:rPr/>
          </w:rPrChange>
        </w:rPr>
        <w:t>validation, a</w:t>
      </w:r>
      <w:r w:rsidR="00006C78" w:rsidRPr="006B0334">
        <w:rPr>
          <w:highlight w:val="yellow"/>
          <w:rPrChange w:id="41" w:author="Florian Rohart" w:date="2018-03-07T09:06:00Z">
            <w:rPr/>
          </w:rPrChange>
        </w:rPr>
        <w:t>s well</w:t>
      </w:r>
      <w:r w:rsidR="00006C78">
        <w:t xml:space="preserve"> as</w:t>
      </w:r>
      <w:r w:rsidR="000D641B" w:rsidRPr="5D07D5A6">
        <w:t xml:space="preserve"> </w:t>
      </w:r>
      <w:r w:rsidR="000A359E">
        <w:t>graphical outputs</w:t>
      </w:r>
      <w:r w:rsidR="000D641B" w:rsidRPr="003124BE">
        <w:t xml:space="preserve"> to </w:t>
      </w:r>
      <w:r w:rsidR="00272CB5" w:rsidRPr="003124BE">
        <w:t xml:space="preserve">assist in the interpretation </w:t>
      </w:r>
      <w:r w:rsidR="00D93E47">
        <w:t xml:space="preserve">of </w:t>
      </w:r>
      <w:r w:rsidR="000A359E">
        <w:t>the</w:t>
      </w:r>
      <w:r w:rsidR="00006C78">
        <w:t>se</w:t>
      </w:r>
      <w:r w:rsidR="000A359E" w:rsidRPr="5D07D5A6">
        <w:t xml:space="preserve"> </w:t>
      </w:r>
      <w:r w:rsidR="00D93E47">
        <w:t xml:space="preserve">integrative </w:t>
      </w:r>
      <w:r w:rsidR="000A359E">
        <w:t>analyses</w:t>
      </w:r>
      <w:r w:rsidR="000A359E" w:rsidRPr="5D07D5A6">
        <w:t xml:space="preserve"> </w:t>
      </w:r>
      <w:r w:rsidR="00FB7FD0" w:rsidRPr="003124BE">
        <w:t>(http://mix</w:t>
      </w:r>
      <w:r w:rsidR="00E06337" w:rsidRPr="003124BE">
        <w:t>omics</w:t>
      </w:r>
      <w:r w:rsidR="00FB7FD0" w:rsidRPr="003124BE">
        <w:t>.org/</w:t>
      </w:r>
      <w:r w:rsidR="00737859" w:rsidRPr="5D07D5A6">
        <w:t>)</w:t>
      </w:r>
      <w:r w:rsidR="003076E3" w:rsidRPr="5D07D5A6">
        <w:t>.</w:t>
      </w:r>
    </w:p>
    <w:p w14:paraId="7A98BD98" w14:textId="77777777" w:rsidR="002936D8" w:rsidRPr="003124BE" w:rsidRDefault="002936D8" w:rsidP="003F44E9">
      <w:pPr>
        <w:spacing w:line="480" w:lineRule="auto"/>
      </w:pPr>
    </w:p>
    <w:p w14:paraId="50AE7A3C" w14:textId="6CD70FA6" w:rsidR="002936D8" w:rsidRPr="003124BE" w:rsidRDefault="002936D8" w:rsidP="003F44E9">
      <w:pPr>
        <w:spacing w:line="480" w:lineRule="auto"/>
        <w:jc w:val="both"/>
      </w:pPr>
      <w:r w:rsidRPr="003124BE">
        <w:t>Keywords: Syst</w:t>
      </w:r>
      <w:r w:rsidR="00F1503A" w:rsidRPr="003124BE">
        <w:t>ems biology, biomarkers</w:t>
      </w:r>
      <w:r w:rsidRPr="003124BE">
        <w:t>, data integration, data visualization, asthma, classification, breast cancer</w:t>
      </w:r>
      <w:r w:rsidR="005940F2" w:rsidRPr="003124BE">
        <w:t>, multi-</w:t>
      </w:r>
      <w:r w:rsidR="00E06337" w:rsidRPr="003124BE">
        <w:t>omics</w:t>
      </w:r>
      <w:r w:rsidR="00F1503A" w:rsidRPr="003124BE">
        <w:t>, network analysis</w:t>
      </w:r>
    </w:p>
    <w:p w14:paraId="43321944" w14:textId="77777777" w:rsidR="00822D0F" w:rsidRPr="003124BE" w:rsidRDefault="00822D0F" w:rsidP="003F44E9">
      <w:pPr>
        <w:spacing w:line="480" w:lineRule="auto"/>
        <w:jc w:val="both"/>
      </w:pPr>
    </w:p>
    <w:p w14:paraId="2204E9B1" w14:textId="77777777" w:rsidR="00EC7680" w:rsidRPr="003124BE" w:rsidRDefault="00EC7680" w:rsidP="003F44E9">
      <w:pPr>
        <w:spacing w:line="480" w:lineRule="auto"/>
        <w:jc w:val="both"/>
      </w:pPr>
    </w:p>
    <w:p w14:paraId="2785A9AC" w14:textId="14508744" w:rsidR="00EC7680" w:rsidRPr="003124BE" w:rsidRDefault="00EC7680" w:rsidP="003F44E9">
      <w:pPr>
        <w:spacing w:line="480" w:lineRule="auto"/>
        <w:jc w:val="both"/>
      </w:pPr>
      <w:commentRangeStart w:id="42"/>
      <w:r w:rsidRPr="003124BE">
        <w:t>Word count</w:t>
      </w:r>
      <w:commentRangeEnd w:id="42"/>
      <w:r w:rsidR="0030261D" w:rsidRPr="003124BE">
        <w:rPr>
          <w:rStyle w:val="CommentReference"/>
          <w:rFonts w:eastAsiaTheme="minorEastAsia"/>
          <w:sz w:val="24"/>
          <w:szCs w:val="24"/>
        </w:rPr>
        <w:commentReference w:id="42"/>
      </w:r>
      <w:r w:rsidRPr="003124BE">
        <w:t xml:space="preserve">: </w:t>
      </w:r>
      <w:r w:rsidR="00CA73FA" w:rsidRPr="003124BE">
        <w:t>~</w:t>
      </w:r>
      <w:del w:id="43" w:author="Amrit" w:date="2018-03-06T16:38:00Z">
        <w:r w:rsidR="00CA73FA" w:rsidRPr="003124BE" w:rsidDel="00D85A0A">
          <w:delText xml:space="preserve">3K </w:delText>
        </w:r>
      </w:del>
      <w:ins w:id="44" w:author="Amrit" w:date="2018-03-06T16:38:00Z">
        <w:r w:rsidR="00D85A0A">
          <w:t>3282</w:t>
        </w:r>
        <w:r w:rsidR="00D85A0A" w:rsidRPr="003124BE">
          <w:t xml:space="preserve"> </w:t>
        </w:r>
      </w:ins>
      <w:r w:rsidR="00CA73FA" w:rsidRPr="003124BE">
        <w:t>words</w:t>
      </w:r>
    </w:p>
    <w:p w14:paraId="64CA461F" w14:textId="77777777" w:rsidR="002B3996" w:rsidRPr="003124BE" w:rsidRDefault="002B3996">
      <w:pPr>
        <w:rPr>
          <w:b/>
        </w:rPr>
      </w:pPr>
      <w:r w:rsidRPr="003124BE">
        <w:rPr>
          <w:b/>
        </w:rPr>
        <w:br w:type="page"/>
      </w:r>
    </w:p>
    <w:p w14:paraId="7C60609C" w14:textId="71A512AC" w:rsidR="002936D8" w:rsidRPr="003124BE" w:rsidRDefault="002936D8" w:rsidP="003F44E9">
      <w:pPr>
        <w:spacing w:line="480" w:lineRule="auto"/>
        <w:rPr>
          <w:b/>
        </w:rPr>
      </w:pPr>
      <w:commentRangeStart w:id="45"/>
      <w:r w:rsidRPr="003124BE">
        <w:rPr>
          <w:b/>
        </w:rPr>
        <w:lastRenderedPageBreak/>
        <w:t>Background</w:t>
      </w:r>
      <w:commentRangeEnd w:id="45"/>
      <w:r w:rsidR="00461C80" w:rsidRPr="003124BE">
        <w:rPr>
          <w:rStyle w:val="CommentReference"/>
          <w:rFonts w:eastAsiaTheme="minorEastAsia"/>
          <w:sz w:val="24"/>
          <w:szCs w:val="24"/>
        </w:rPr>
        <w:commentReference w:id="45"/>
      </w:r>
    </w:p>
    <w:p w14:paraId="445B53D6" w14:textId="2EE11B94" w:rsidR="0010453E" w:rsidRDefault="00D107E4" w:rsidP="00C552E0">
      <w:pPr>
        <w:widowControl w:val="0"/>
        <w:autoSpaceDE w:val="0"/>
        <w:autoSpaceDN w:val="0"/>
        <w:adjustRightInd w:val="0"/>
        <w:spacing w:line="480" w:lineRule="auto"/>
        <w:jc w:val="both"/>
        <w:pPrChange w:id="46" w:author="Casey P. Shannon" w:date="2018-03-12T13:56:00Z">
          <w:pPr>
            <w:widowControl w:val="0"/>
            <w:autoSpaceDE w:val="0"/>
            <w:autoSpaceDN w:val="0"/>
            <w:adjustRightInd w:val="0"/>
            <w:spacing w:line="480" w:lineRule="auto"/>
            <w:jc w:val="both"/>
          </w:pPr>
        </w:pPrChange>
      </w:pPr>
      <w:ins w:id="47" w:author="Casey P. Shannon" w:date="2018-03-12T13:48:00Z">
        <w:r>
          <w:t>S</w:t>
        </w:r>
        <w:r w:rsidRPr="003124BE">
          <w:t xml:space="preserve">ystems biology </w:t>
        </w:r>
        <w:r>
          <w:t>approaches, which</w:t>
        </w:r>
        <w:r w:rsidRPr="27CC2FF3">
          <w:t xml:space="preserve"> </w:t>
        </w:r>
        <w:r w:rsidRPr="003124BE">
          <w:t xml:space="preserve">incorporate data from multiple </w:t>
        </w:r>
        <w:r>
          <w:t>biological compartments (multi-omics),</w:t>
        </w:r>
        <w:r w:rsidRPr="003124BE">
          <w:t xml:space="preserve"> </w:t>
        </w:r>
        <w:r>
          <w:t>provide</w:t>
        </w:r>
        <w:r w:rsidRPr="003124BE">
          <w:t xml:space="preserve"> improve</w:t>
        </w:r>
        <w:r>
          <w:t>d</w:t>
        </w:r>
        <w:r w:rsidRPr="003124BE">
          <w:t xml:space="preserve"> biological insights compared to </w:t>
        </w:r>
      </w:ins>
      <w:ins w:id="48" w:author="Casey P. Shannon" w:date="2018-03-12T13:49:00Z">
        <w:r w:rsidR="00D60225">
          <w:t>trad</w:t>
        </w:r>
      </w:ins>
      <w:ins w:id="49" w:author="Casey P. Shannon" w:date="2018-03-12T13:50:00Z">
        <w:r w:rsidR="00D60225">
          <w:t>itional single omics analyses</w:t>
        </w:r>
      </w:ins>
      <w:ins w:id="50" w:author="Casey P. Shannon" w:date="2018-03-12T13:48:00Z">
        <w:r w:rsidRPr="003124BE">
          <w:t xml:space="preserve"> </w:t>
        </w:r>
        <w:r w:rsidRPr="003124BE">
          <w:fldChar w:fldCharType="begin"/>
        </w:r>
        <w:r>
          <w:instrText xml:space="preserve"> ADDIN ZOTERO_ITEM CSL_CITATION {"citationID":"a22rc1eh2md","properties":{"formattedCitation":"{\\rtf [3\\uc0\\u8211{}5]}","plainCitation":"[3–5]"},"citationItems":[{"id":151,"uris":["http://zotero.org/users/2545847/items/2VQ26TJC"],"uri":["http://zotero.org/users/2545847/items/2VQ26TJC"],"itemData":{"id":151,"type":"article-journal","title":"Stitching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3124BE">
          <w:fldChar w:fldCharType="separate"/>
        </w:r>
        <w:r w:rsidRPr="00A31406">
          <w:rPr>
            <w:rFonts w:eastAsia="Times New Roman"/>
          </w:rPr>
          <w:t>[3–5]</w:t>
        </w:r>
        <w:r w:rsidRPr="003124BE">
          <w:fldChar w:fldCharType="end"/>
        </w:r>
        <w:r w:rsidRPr="27CC2FF3">
          <w:t>.</w:t>
        </w:r>
      </w:ins>
      <w:ins w:id="51" w:author="Casey P. Shannon" w:date="2018-03-12T13:50:00Z">
        <w:r w:rsidR="00D60225">
          <w:t xml:space="preserve"> </w:t>
        </w:r>
      </w:ins>
      <w:moveToRangeStart w:id="52" w:author="Casey P. Shannon" w:date="2018-03-12T13:48:00Z" w:name="move508625834"/>
      <w:moveTo w:id="53" w:author="Casey P. Shannon" w:date="2018-03-12T13:48:00Z">
        <w:r>
          <w:t>Indeed, single omics analyses cannot capture the interactions between omic layers and</w:t>
        </w:r>
      </w:moveTo>
      <w:ins w:id="54" w:author="Casey P. Shannon" w:date="2018-03-12T13:59:00Z">
        <w:r w:rsidR="00C552E0">
          <w:t>, consequently,</w:t>
        </w:r>
      </w:ins>
      <w:moveTo w:id="55" w:author="Casey P. Shannon" w:date="2018-03-12T13:48:00Z">
        <w:r>
          <w:t xml:space="preserve"> </w:t>
        </w:r>
        <w:del w:id="56" w:author="Casey P. Shannon" w:date="2018-03-12T13:50:00Z">
          <w:r w:rsidDel="00D60225">
            <w:delText xml:space="preserve">thus </w:delText>
          </w:r>
        </w:del>
        <w:r>
          <w:t xml:space="preserve">are </w:t>
        </w:r>
      </w:moveTo>
      <w:ins w:id="57" w:author="Casey P. Shannon" w:date="2018-03-12T13:52:00Z">
        <w:r w:rsidR="006517E2">
          <w:t>unable</w:t>
        </w:r>
      </w:ins>
      <w:moveTo w:id="58" w:author="Casey P. Shannon" w:date="2018-03-12T13:48:00Z">
        <w:del w:id="59" w:author="Casey P. Shannon" w:date="2018-03-12T13:52:00Z">
          <w:r w:rsidDel="006517E2">
            <w:delText>limited in their ability</w:delText>
          </w:r>
        </w:del>
        <w:r>
          <w:t xml:space="preserve"> to reconstruct accurate molecular networks</w:t>
        </w:r>
        <w:r w:rsidRPr="27CC2FF3">
          <w:t xml:space="preserve">. </w:t>
        </w:r>
        <w:r>
          <w:t>Further</w:t>
        </w:r>
        <w:r w:rsidRPr="00C15053">
          <w:rPr>
            <w:highlight w:val="yellow"/>
          </w:rPr>
          <w:t>more,</w:t>
        </w:r>
        <w:r>
          <w:t xml:space="preserve"> </w:t>
        </w:r>
        <w:del w:id="60" w:author="Casey P. Shannon" w:date="2018-03-12T13:52:00Z">
          <w:r w:rsidDel="006517E2">
            <w:delText xml:space="preserve">these </w:delText>
          </w:r>
        </w:del>
        <w:r>
          <w:t xml:space="preserve">molecular networks are dynamic, changing under perturbed conditions such as disease, response to therapy, and environmental exposures. Adopting a </w:t>
        </w:r>
        <w:r w:rsidRPr="00C15053">
          <w:rPr>
            <w:highlight w:val="yellow"/>
          </w:rPr>
          <w:t>more</w:t>
        </w:r>
        <w:r>
          <w:t xml:space="preserve"> holistic approach by integrating multi-omics data may bridge this information gap, and uncover </w:t>
        </w:r>
        <w:del w:id="61" w:author="Casey P. Shannon" w:date="2018-03-12T13:53:00Z">
          <w:r w:rsidDel="006517E2">
            <w:delText xml:space="preserve">molecular </w:delText>
          </w:r>
        </w:del>
        <w:r>
          <w:t xml:space="preserve">networks that are </w:t>
        </w:r>
        <w:r w:rsidRPr="00C15053">
          <w:rPr>
            <w:highlight w:val="yellow"/>
          </w:rPr>
          <w:t>more</w:t>
        </w:r>
        <w:r>
          <w:t xml:space="preserve"> representative of the underlying molecular mechanisms</w:t>
        </w:r>
        <w:r w:rsidRPr="27CC2FF3">
          <w:t>.</w:t>
        </w:r>
      </w:moveTo>
      <w:moveToRangeEnd w:id="52"/>
      <w:ins w:id="62" w:author="Casey P. Shannon" w:date="2018-03-12T13:54:00Z">
        <w:r w:rsidR="00325F92">
          <w:t xml:space="preserve"> Continued technological improvements have allowed </w:t>
        </w:r>
      </w:ins>
      <w:ins w:id="63" w:author="Casey P. Shannon" w:date="2018-03-12T13:56:00Z">
        <w:r w:rsidR="00C552E0">
          <w:t xml:space="preserve">for now routine </w:t>
        </w:r>
      </w:ins>
      <w:del w:id="64" w:author="Casey P. Shannon" w:date="2018-03-12T13:54:00Z">
        <w:r w:rsidR="00FB4CDB" w:rsidDel="00325F92">
          <w:delText>T</w:delText>
        </w:r>
      </w:del>
      <w:del w:id="65" w:author="Casey P. Shannon" w:date="2018-03-12T13:56:00Z">
        <w:r w:rsidR="00FB4CDB" w:rsidDel="00C552E0">
          <w:delText xml:space="preserve">he </w:delText>
        </w:r>
      </w:del>
      <w:r w:rsidR="00FB4CDB">
        <w:t xml:space="preserve">collection of </w:t>
      </w:r>
      <w:commentRangeStart w:id="66"/>
      <w:r w:rsidR="00FB4CDB">
        <w:t>multi-omic measurements</w:t>
      </w:r>
      <w:ins w:id="67" w:author="Scott Tebbutt" w:date="2018-03-07T18:33:00Z">
        <w:r w:rsidR="7EA63E85" w:rsidRPr="27CC2FF3">
          <w:t xml:space="preserve"> </w:t>
        </w:r>
        <w:r w:rsidR="7EA63E85" w:rsidRPr="2B97F6F0">
          <w:rPr>
            <w:highlight w:val="yellow"/>
            <w:rPrChange w:id="68" w:author="Scott Tebbutt" w:date="2018-03-07T18:34:00Z">
              <w:rPr/>
            </w:rPrChange>
          </w:rPr>
          <w:t xml:space="preserve">from a given </w:t>
        </w:r>
      </w:ins>
      <w:ins w:id="69" w:author="Scott Tebbutt" w:date="2018-03-07T18:34:00Z">
        <w:r w:rsidR="2B97F6F0" w:rsidRPr="2B97F6F0">
          <w:rPr>
            <w:highlight w:val="yellow"/>
            <w:rPrChange w:id="70" w:author="Scott Tebbutt" w:date="2018-03-07T18:34:00Z">
              <w:rPr/>
            </w:rPrChange>
          </w:rPr>
          <w:t>subject's biospecimen</w:t>
        </w:r>
      </w:ins>
      <w:ins w:id="71" w:author="Scott Tebbutt" w:date="2018-03-07T18:35:00Z">
        <w:r w:rsidR="3F4D8228" w:rsidRPr="2B97F6F0">
          <w:rPr>
            <w:highlight w:val="yellow"/>
            <w:rPrChange w:id="72" w:author="Scott Tebbutt" w:date="2018-03-07T18:34:00Z">
              <w:rPr/>
            </w:rPrChange>
          </w:rPr>
          <w:t>(s)</w:t>
        </w:r>
      </w:ins>
      <w:ins w:id="73" w:author="Scott Tebbutt" w:date="2018-03-07T18:34:00Z">
        <w:r w:rsidR="2B97F6F0" w:rsidRPr="2B97F6F0">
          <w:rPr>
            <w:highlight w:val="yellow"/>
            <w:rPrChange w:id="74" w:author="Scott Tebbutt" w:date="2018-03-07T18:34:00Z">
              <w:rPr/>
            </w:rPrChange>
          </w:rPr>
          <w:t xml:space="preserve"> at a given sampling time point</w:t>
        </w:r>
        <w:r w:rsidR="7EA63E85" w:rsidRPr="2B97F6F0">
          <w:rPr>
            <w:highlight w:val="yellow"/>
            <w:rPrChange w:id="75" w:author="Scott Tebbutt" w:date="2018-03-07T18:34:00Z">
              <w:rPr/>
            </w:rPrChange>
          </w:rPr>
          <w:t xml:space="preserve"> </w:t>
        </w:r>
      </w:ins>
      <w:commentRangeEnd w:id="66"/>
      <w:r w:rsidR="005F1F2B">
        <w:rPr>
          <w:rStyle w:val="CommentReference"/>
          <w:rFonts w:asciiTheme="minorHAnsi" w:eastAsiaTheme="minorEastAsia" w:hAnsiTheme="minorHAnsi" w:cstheme="minorBidi"/>
        </w:rPr>
        <w:commentReference w:id="66"/>
      </w:r>
      <w:del w:id="76" w:author="Scott Tebbutt" w:date="2018-03-07T18:34:00Z">
        <w:r w:rsidR="00FB4CDB" w:rsidRPr="7EA63E85" w:rsidDel="2B97F6F0">
          <w:delText xml:space="preserve"> </w:delText>
        </w:r>
      </w:del>
      <w:ins w:id="77" w:author="Scott Tebbutt" w:date="2018-03-07T18:32:00Z">
        <w:r w:rsidR="22FA6892" w:rsidRPr="7EA63E85">
          <w:rPr>
            <w:highlight w:val="yellow"/>
            <w:rPrChange w:id="78" w:author="Scott Tebbutt" w:date="2018-03-07T18:33:00Z">
              <w:rPr/>
            </w:rPrChange>
          </w:rPr>
          <w:t>(</w:t>
        </w:r>
      </w:ins>
      <w:ins w:id="79" w:author="Scott Tebbutt" w:date="2018-03-07T18:33:00Z">
        <w:r w:rsidR="7EA63E85" w:rsidRPr="7EA63E85">
          <w:rPr>
            <w:highlight w:val="yellow"/>
            <w:rPrChange w:id="80" w:author="Scott Tebbutt" w:date="2018-03-07T18:33:00Z">
              <w:rPr/>
            </w:rPrChange>
          </w:rPr>
          <w:t>eg, transcriptomics plus proteomics plus metabolomics)</w:t>
        </w:r>
      </w:ins>
      <w:ins w:id="81" w:author="Casey P. Shannon" w:date="2018-03-12T13:55:00Z">
        <w:r w:rsidR="00C552E0">
          <w:t xml:space="preserve">. </w:t>
        </w:r>
      </w:ins>
      <w:ins w:id="82" w:author="Casey P. Shannon" w:date="2018-03-12T14:00:00Z">
        <w:r w:rsidR="00C552E0">
          <w:t>T</w:t>
        </w:r>
      </w:ins>
      <w:ins w:id="83" w:author="Scott Tebbutt" w:date="2018-03-07T18:33:00Z">
        <w:del w:id="84" w:author="Casey P. Shannon" w:date="2018-03-12T13:55:00Z">
          <w:r w:rsidR="7EA63E85" w:rsidRPr="27CC2FF3" w:rsidDel="00C552E0">
            <w:delText xml:space="preserve"> </w:delText>
          </w:r>
        </w:del>
      </w:ins>
      <w:del w:id="85" w:author="Casey P. Shannon" w:date="2018-03-12T13:55:00Z">
        <w:r w:rsidR="00FB4CDB" w:rsidDel="00C552E0">
          <w:delText xml:space="preserve">has facilitated the development </w:delText>
        </w:r>
        <w:r w:rsidR="007E7525" w:rsidRPr="003124BE" w:rsidDel="00C552E0">
          <w:delText xml:space="preserve">of </w:delText>
        </w:r>
      </w:del>
      <w:commentRangeStart w:id="86"/>
      <w:del w:id="87" w:author="Casey P. Shannon" w:date="2018-03-12T14:00:00Z">
        <w:r w:rsidR="007E7525" w:rsidRPr="003124BE" w:rsidDel="00C552E0">
          <w:delText>t</w:delText>
        </w:r>
      </w:del>
      <w:r w:rsidR="007E7525" w:rsidRPr="003124BE">
        <w:t>rans-</w:t>
      </w:r>
      <w:r w:rsidR="00E06337" w:rsidRPr="003124BE">
        <w:t>omic</w:t>
      </w:r>
      <w:del w:id="88" w:author="Casey P. Shannon" w:date="2018-03-12T14:00:00Z">
        <w:r w:rsidR="00E06337" w:rsidRPr="003124BE" w:rsidDel="00C552E0">
          <w:delText>s</w:delText>
        </w:r>
      </w:del>
      <w:r w:rsidR="003D389B" w:rsidRPr="27CC2FF3">
        <w:t xml:space="preserve"> </w:t>
      </w:r>
      <w:commentRangeEnd w:id="86"/>
      <w:r w:rsidR="005F1F2B">
        <w:rPr>
          <w:rStyle w:val="CommentReference"/>
          <w:rFonts w:asciiTheme="minorHAnsi" w:eastAsiaTheme="minorEastAsia" w:hAnsiTheme="minorHAnsi" w:cstheme="minorBidi"/>
        </w:rPr>
        <w:commentReference w:id="86"/>
      </w:r>
      <w:r w:rsidR="003D389B">
        <w:t>or multimodal</w:t>
      </w:r>
      <w:r w:rsidR="007E7525" w:rsidRPr="003124BE">
        <w:t xml:space="preserve"> data integration</w:t>
      </w:r>
      <w:r w:rsidR="0008706F">
        <w:t xml:space="preserve"> </w:t>
      </w:r>
      <w:ins w:id="89" w:author="Casey P. Shannon" w:date="2018-03-12T14:00:00Z">
        <w:r w:rsidR="00C552E0">
          <w:t xml:space="preserve">methods that </w:t>
        </w:r>
      </w:ins>
      <w:del w:id="90" w:author="Casey P. Shannon" w:date="2018-03-12T14:00:00Z">
        <w:r w:rsidR="0008706F" w:rsidDel="00C552E0">
          <w:delText xml:space="preserve">to </w:delText>
        </w:r>
      </w:del>
      <w:r w:rsidR="0008706F">
        <w:t>elucidate the</w:t>
      </w:r>
      <w:r w:rsidR="00FB4CDB" w:rsidRPr="27CC2FF3">
        <w:t xml:space="preserve"> </w:t>
      </w:r>
      <w:r w:rsidR="0066565B">
        <w:t>interactions</w:t>
      </w:r>
      <w:r w:rsidR="007E7525" w:rsidRPr="003124BE">
        <w:t xml:space="preserve"> between different </w:t>
      </w:r>
      <w:r w:rsidR="00E06337" w:rsidRPr="003124BE">
        <w:t>omics</w:t>
      </w:r>
      <w:r w:rsidR="007E7525" w:rsidRPr="003124BE">
        <w:t xml:space="preserve"> layers</w:t>
      </w:r>
      <w:ins w:id="91" w:author="Casey P. Shannon" w:date="2018-03-12T14:02:00Z">
        <w:r w:rsidR="00C552E0">
          <w:t xml:space="preserve"> have been developed</w:t>
        </w:r>
      </w:ins>
      <w:r w:rsidR="00A31406" w:rsidRPr="27CC2FF3">
        <w:t xml:space="preserve"> </w:t>
      </w:r>
      <w:r w:rsidR="00A31406">
        <w:fldChar w:fldCharType="begin"/>
      </w:r>
      <w:r w:rsidR="00A31406">
        <w:instrText xml:space="preserve"> ADDIN ZOTERO_ITEM CSL_CITATION {"citationID":"a1nu7qq705n","properties":{"formattedCitation":"[1,2]","plainCitation":"[1,2]"},"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A31406">
        <w:fldChar w:fldCharType="separate"/>
      </w:r>
      <w:r w:rsidR="00A31406">
        <w:rPr>
          <w:noProof/>
        </w:rPr>
        <w:t>[1,2]</w:t>
      </w:r>
      <w:r w:rsidR="00A31406">
        <w:fldChar w:fldCharType="end"/>
      </w:r>
      <w:r w:rsidR="003D389B">
        <w:t xml:space="preserve">. </w:t>
      </w:r>
      <w:del w:id="92" w:author="Casey P. Shannon" w:date="2018-03-12T13:46:00Z">
        <w:r w:rsidR="003D389B" w:rsidDel="00D107E4">
          <w:delText>Recent</w:delText>
        </w:r>
        <w:r w:rsidR="003D389B" w:rsidRPr="27CC2FF3" w:rsidDel="00D107E4">
          <w:delText xml:space="preserve"> </w:delText>
        </w:r>
        <w:r w:rsidR="000F3D65" w:rsidRPr="003124BE" w:rsidDel="00D107E4">
          <w:delText>s</w:delText>
        </w:r>
      </w:del>
      <w:del w:id="93" w:author="Casey P. Shannon" w:date="2018-03-12T13:48:00Z">
        <w:r w:rsidR="000F3D65" w:rsidRPr="003124BE" w:rsidDel="00D107E4">
          <w:delText xml:space="preserve">ystems biology </w:delText>
        </w:r>
      </w:del>
      <w:del w:id="94" w:author="Casey P. Shannon" w:date="2018-03-12T13:47:00Z">
        <w:r w:rsidR="003D389B" w:rsidDel="00D107E4">
          <w:delText>methods</w:delText>
        </w:r>
      </w:del>
      <w:del w:id="95" w:author="Casey P. Shannon" w:date="2018-03-12T13:46:00Z">
        <w:r w:rsidR="003D389B" w:rsidRPr="27CC2FF3" w:rsidDel="00D107E4">
          <w:delText xml:space="preserve"> </w:delText>
        </w:r>
      </w:del>
      <w:del w:id="96" w:author="Casey P. Shannon" w:date="2018-03-12T13:48:00Z">
        <w:r w:rsidR="00BB4EC6" w:rsidDel="00D107E4">
          <w:delText>which</w:delText>
        </w:r>
        <w:r w:rsidR="000F3D65" w:rsidRPr="27CC2FF3" w:rsidDel="00D107E4">
          <w:delText xml:space="preserve"> </w:delText>
        </w:r>
      </w:del>
      <w:ins w:id="97" w:author="Scott Tebbutt" w:date="2018-03-07T18:36:00Z">
        <w:del w:id="98" w:author="Casey P. Shannon" w:date="2018-03-12T13:46:00Z">
          <w:r w:rsidR="1C691607" w:rsidRPr="1C691607" w:rsidDel="00D107E4">
            <w:rPr>
              <w:highlight w:val="yellow"/>
              <w:rPrChange w:id="99" w:author="Scott Tebbutt" w:date="2018-03-07T18:36:00Z">
                <w:rPr/>
              </w:rPrChange>
            </w:rPr>
            <w:delText>have</w:delText>
          </w:r>
          <w:r w:rsidR="1C691607" w:rsidRPr="27CC2FF3" w:rsidDel="00D107E4">
            <w:delText xml:space="preserve"> </w:delText>
          </w:r>
        </w:del>
      </w:ins>
      <w:del w:id="100" w:author="Casey P. Shannon" w:date="2018-03-12T13:48:00Z">
        <w:r w:rsidR="000F3D65" w:rsidRPr="003124BE" w:rsidDel="00D107E4">
          <w:delText>incorporate</w:delText>
        </w:r>
      </w:del>
      <w:del w:id="101" w:author="Casey P. Shannon" w:date="2018-03-12T13:46:00Z">
        <w:r w:rsidR="000F3D65" w:rsidRPr="003124BE" w:rsidDel="00D107E4">
          <w:delText>d</w:delText>
        </w:r>
      </w:del>
      <w:del w:id="102" w:author="Casey P. Shannon" w:date="2018-03-12T13:48:00Z">
        <w:r w:rsidR="000F3D65" w:rsidRPr="003124BE" w:rsidDel="00D107E4">
          <w:delText xml:space="preserve"> data from multiple </w:delText>
        </w:r>
      </w:del>
      <w:del w:id="103" w:author="Casey P. Shannon" w:date="2018-03-12T13:46:00Z">
        <w:r w:rsidR="00E06337" w:rsidRPr="003124BE" w:rsidDel="00D107E4">
          <w:delText>omics</w:delText>
        </w:r>
        <w:r w:rsidR="00BB4EC6" w:rsidDel="00D107E4">
          <w:delText xml:space="preserve"> </w:delText>
        </w:r>
      </w:del>
      <w:del w:id="104" w:author="Casey P. Shannon" w:date="2018-03-12T13:48:00Z">
        <w:r w:rsidR="00BB4EC6" w:rsidDel="00D107E4">
          <w:delText>(multi-omics)</w:delText>
        </w:r>
        <w:r w:rsidR="000F3D65" w:rsidRPr="003124BE" w:rsidDel="00D107E4">
          <w:delText xml:space="preserve"> </w:delText>
        </w:r>
      </w:del>
      <w:del w:id="105" w:author="Casey P. Shannon" w:date="2018-03-12T13:46:00Z">
        <w:r w:rsidR="000F3D65" w:rsidRPr="003124BE" w:rsidDel="00D107E4">
          <w:delText>sources</w:delText>
        </w:r>
        <w:r w:rsidR="003D389B" w:rsidRPr="27CC2FF3" w:rsidDel="00D107E4">
          <w:delText xml:space="preserve"> </w:delText>
        </w:r>
      </w:del>
      <w:del w:id="106" w:author="Casey P. Shannon" w:date="2018-03-12T13:47:00Z">
        <w:r w:rsidR="000F3D65" w:rsidRPr="003124BE" w:rsidDel="00D107E4">
          <w:delText xml:space="preserve">have </w:delText>
        </w:r>
      </w:del>
      <w:ins w:id="107" w:author="Scott Tebbutt" w:date="2018-03-07T18:37:00Z">
        <w:del w:id="108" w:author="Casey P. Shannon" w:date="2018-03-12T13:47:00Z">
          <w:r w:rsidR="30F1CA1C" w:rsidRPr="30F1CA1C" w:rsidDel="00D107E4">
            <w:rPr>
              <w:highlight w:val="yellow"/>
              <w:rPrChange w:id="109" w:author="Scott Tebbutt" w:date="2018-03-07T18:37:00Z">
                <w:rPr/>
              </w:rPrChange>
            </w:rPr>
            <w:delText>been</w:delText>
          </w:r>
          <w:r w:rsidR="30F1CA1C" w:rsidRPr="27CC2FF3" w:rsidDel="00D107E4">
            <w:delText xml:space="preserve"> </w:delText>
          </w:r>
        </w:del>
      </w:ins>
      <w:del w:id="110" w:author="Casey P. Shannon" w:date="2018-03-12T13:47:00Z">
        <w:r w:rsidR="000F3D65" w:rsidRPr="003124BE" w:rsidDel="00D107E4">
          <w:delText>shown to</w:delText>
        </w:r>
      </w:del>
      <w:del w:id="111" w:author="Casey P. Shannon" w:date="2018-03-12T13:48:00Z">
        <w:r w:rsidR="000F3D65" w:rsidRPr="003124BE" w:rsidDel="00D107E4">
          <w:delText xml:space="preserve"> improve biological insights</w:delText>
        </w:r>
      </w:del>
      <w:del w:id="112" w:author="Casey P. Shannon" w:date="2018-03-12T13:47:00Z">
        <w:r w:rsidR="000F3D65" w:rsidRPr="003124BE" w:rsidDel="00D107E4">
          <w:delText>,</w:delText>
        </w:r>
      </w:del>
      <w:del w:id="113" w:author="Casey P. Shannon" w:date="2018-03-12T13:48:00Z">
        <w:r w:rsidR="000F3D65" w:rsidRPr="003124BE" w:rsidDel="00D107E4">
          <w:delText xml:space="preserve"> compared to considering each </w:delText>
        </w:r>
        <w:r w:rsidR="00E06337" w:rsidRPr="003124BE" w:rsidDel="00D107E4">
          <w:delText>omics</w:delText>
        </w:r>
        <w:r w:rsidR="000F3D65" w:rsidRPr="003124BE" w:rsidDel="00D107E4">
          <w:delText xml:space="preserve"> source separately </w:delText>
        </w:r>
        <w:r w:rsidR="000F3D65" w:rsidRPr="003124BE" w:rsidDel="00D107E4">
          <w:fldChar w:fldCharType="begin"/>
        </w:r>
        <w:r w:rsidR="00A31406" w:rsidDel="00D107E4">
          <w:delInstrText xml:space="preserve"> ADDIN ZOTERO_ITEM CSL_CITATION {"citationID":"a22rc1eh2md","properties":{"formattedCitation":"{\\rtf [3\\uc0\\u8211{}5]}","plainCitation":"[3–5]"},"citationItems":[{"id":151,"uris":["http://zotero.org/users/2545847/items/2VQ26TJC"],"uri":["http://zotero.org/users/2545847/items/2VQ26TJC"],"itemData":{"id":151,"type":"article-journal","title":"Stitching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r w:rsidR="000F3D65" w:rsidRPr="003124BE" w:rsidDel="00D107E4">
          <w:fldChar w:fldCharType="separate"/>
        </w:r>
        <w:r w:rsidR="00A31406" w:rsidRPr="00A31406" w:rsidDel="00D107E4">
          <w:rPr>
            <w:rFonts w:eastAsia="Times New Roman"/>
          </w:rPr>
          <w:delText>[3–5]</w:delText>
        </w:r>
        <w:r w:rsidR="000F3D65" w:rsidRPr="003124BE" w:rsidDel="00D107E4">
          <w:fldChar w:fldCharType="end"/>
        </w:r>
        <w:r w:rsidR="000F3D65" w:rsidRPr="27CC2FF3" w:rsidDel="00D107E4">
          <w:delText>.</w:delText>
        </w:r>
        <w:r w:rsidR="003C5377" w:rsidRPr="27CC2FF3" w:rsidDel="00D107E4">
          <w:delText xml:space="preserve"> </w:delText>
        </w:r>
      </w:del>
      <w:moveFromRangeStart w:id="114" w:author="Casey P. Shannon" w:date="2018-03-12T13:48:00Z" w:name="move508625834"/>
      <w:moveFrom w:id="115" w:author="Casey P. Shannon" w:date="2018-03-12T13:48:00Z">
        <w:del w:id="116" w:author="Casey P. Shannon" w:date="2018-03-12T13:56:00Z">
          <w:r w:rsidR="0010453E" w:rsidDel="00C552E0">
            <w:delText>Indeed, s</w:delText>
          </w:r>
          <w:r w:rsidR="00A31406" w:rsidDel="00C552E0">
            <w:delText xml:space="preserve">ingle omics </w:delText>
          </w:r>
          <w:r w:rsidR="0066565B" w:rsidDel="00C552E0">
            <w:delText>analyse</w:delText>
          </w:r>
          <w:r w:rsidR="00A31406" w:rsidDel="00C552E0">
            <w:delText xml:space="preserve">s cannot capture the interactions between omic layers and thus </w:delText>
          </w:r>
          <w:r w:rsidR="0066565B" w:rsidDel="00C552E0">
            <w:delText>are limited in their</w:delText>
          </w:r>
          <w:r w:rsidR="00A31406" w:rsidDel="00C552E0">
            <w:delText xml:space="preserve"> ability to reconstruct </w:delText>
          </w:r>
          <w:r w:rsidR="0066565B" w:rsidDel="00C552E0">
            <w:delText xml:space="preserve">accurate </w:delText>
          </w:r>
          <w:r w:rsidR="00A31406" w:rsidDel="00C552E0">
            <w:delText>molecular networks</w:delText>
          </w:r>
          <w:r w:rsidR="005E4C74" w:rsidRPr="27CC2FF3" w:rsidDel="00C552E0">
            <w:delText xml:space="preserve">. </w:delText>
          </w:r>
          <w:r w:rsidR="00AA7824" w:rsidDel="00C552E0">
            <w:delText>Further</w:delText>
          </w:r>
        </w:del>
        <w:ins w:id="117" w:author="Scott Tebbutt" w:date="2018-03-07T18:38:00Z">
          <w:del w:id="118" w:author="Casey P. Shannon" w:date="2018-03-12T13:56:00Z">
            <w:r w:rsidR="79A86A2E" w:rsidRPr="79A86A2E" w:rsidDel="00C552E0">
              <w:rPr>
                <w:highlight w:val="yellow"/>
                <w:rPrChange w:id="119" w:author="Scott Tebbutt" w:date="2018-03-07T18:38:00Z">
                  <w:rPr/>
                </w:rPrChange>
              </w:rPr>
              <w:delText>more,</w:delText>
            </w:r>
          </w:del>
        </w:ins>
        <w:del w:id="120" w:author="Casey P. Shannon" w:date="2018-03-12T13:56:00Z">
          <w:r w:rsidR="00AA7824" w:rsidDel="00C552E0">
            <w:delText xml:space="preserve"> these molecular networks are dynamic, changing under perturbed conditions such as disease, response to therapy, and environmental exposures. </w:delText>
          </w:r>
          <w:r w:rsidR="0010453E" w:rsidDel="00C552E0">
            <w:delText xml:space="preserve">Adopting a </w:delText>
          </w:r>
        </w:del>
        <w:ins w:id="121" w:author="Scott Tebbutt" w:date="2018-03-07T18:39:00Z">
          <w:del w:id="122" w:author="Casey P. Shannon" w:date="2018-03-12T13:56:00Z">
            <w:r w:rsidR="27CC2FF3" w:rsidRPr="27CC2FF3" w:rsidDel="00C552E0">
              <w:rPr>
                <w:highlight w:val="yellow"/>
                <w:rPrChange w:id="123" w:author="Scott Tebbutt" w:date="2018-03-07T18:39:00Z">
                  <w:rPr/>
                </w:rPrChange>
              </w:rPr>
              <w:delText>more</w:delText>
            </w:r>
            <w:r w:rsidR="27CC2FF3" w:rsidDel="00C552E0">
              <w:delText xml:space="preserve"> </w:delText>
            </w:r>
          </w:del>
        </w:ins>
        <w:del w:id="124" w:author="Casey P. Shannon" w:date="2018-03-12T13:56:00Z">
          <w:r w:rsidR="0010453E" w:rsidDel="00C552E0">
            <w:delText xml:space="preserve">holistic approach by integrating </w:delText>
          </w:r>
          <w:r w:rsidR="00E66F5D" w:rsidDel="00C552E0">
            <w:delText xml:space="preserve">multi-omics data may bridge this information gap, and uncover molecular networks that </w:delText>
          </w:r>
          <w:r w:rsidR="005E4C74" w:rsidDel="00C552E0">
            <w:delText xml:space="preserve">are </w:delText>
          </w:r>
        </w:del>
        <w:ins w:id="125" w:author="Scott Tebbutt" w:date="2018-03-07T18:39:00Z">
          <w:del w:id="126" w:author="Casey P. Shannon" w:date="2018-03-12T13:56:00Z">
            <w:r w:rsidR="27CC2FF3" w:rsidRPr="27CC2FF3" w:rsidDel="00C552E0">
              <w:rPr>
                <w:highlight w:val="yellow"/>
                <w:rPrChange w:id="127" w:author="Scott Tebbutt" w:date="2018-03-07T18:39:00Z">
                  <w:rPr/>
                </w:rPrChange>
              </w:rPr>
              <w:delText>more</w:delText>
            </w:r>
            <w:r w:rsidR="27CC2FF3" w:rsidDel="00C552E0">
              <w:delText xml:space="preserve"> </w:delText>
            </w:r>
          </w:del>
        </w:ins>
        <w:del w:id="128" w:author="Casey P. Shannon" w:date="2018-03-12T13:56:00Z">
          <w:r w:rsidR="005E4C74" w:rsidDel="00C552E0">
            <w:delText>representative of the underlying molecular mechanisms</w:delText>
          </w:r>
          <w:r w:rsidR="00E66F5D" w:rsidRPr="27CC2FF3" w:rsidDel="00C552E0">
            <w:delText>.</w:delText>
          </w:r>
        </w:del>
      </w:moveFrom>
      <w:moveFromRangeEnd w:id="114"/>
      <w:del w:id="129" w:author="Casey P. Shannon" w:date="2018-03-12T13:56:00Z">
        <w:r w:rsidR="00E66F5D" w:rsidRPr="27CC2FF3" w:rsidDel="00C552E0">
          <w:delText xml:space="preserve"> </w:delText>
        </w:r>
      </w:del>
      <w:commentRangeStart w:id="130"/>
      <w:del w:id="131" w:author="Casey P. Shannon" w:date="2018-03-12T13:57:00Z">
        <w:r w:rsidR="0010453E" w:rsidDel="00C552E0">
          <w:delText>However, e</w:delText>
        </w:r>
      </w:del>
      <w:ins w:id="132" w:author="Casey P. Shannon" w:date="2018-03-12T13:57:00Z">
        <w:r w:rsidR="00C552E0">
          <w:t>T</w:t>
        </w:r>
      </w:ins>
      <w:del w:id="133" w:author="Casey P. Shannon" w:date="2018-03-12T13:57:00Z">
        <w:r w:rsidR="00A61B46" w:rsidDel="00C552E0">
          <w:delText xml:space="preserve">xisting methods </w:delText>
        </w:r>
        <w:r w:rsidR="00295491" w:rsidDel="00C552E0">
          <w:delText xml:space="preserve">are </w:delText>
        </w:r>
      </w:del>
      <w:del w:id="134" w:author="Casey P. Shannon" w:date="2018-03-12T13:44:00Z">
        <w:r w:rsidR="00295491" w:rsidDel="00FD7550">
          <w:delText xml:space="preserve">currently </w:delText>
        </w:r>
      </w:del>
      <w:del w:id="135" w:author="Casey P. Shannon" w:date="2018-03-12T13:57:00Z">
        <w:r w:rsidR="00295491" w:rsidDel="00C552E0">
          <w:delText xml:space="preserve">limited </w:delText>
        </w:r>
        <w:r w:rsidR="0010453E" w:rsidDel="00C552E0">
          <w:delText>by t</w:delText>
        </w:r>
      </w:del>
      <w:r w:rsidR="0010453E">
        <w:t xml:space="preserve">he extremely large </w:t>
      </w:r>
      <w:r w:rsidR="0010453E" w:rsidRPr="00DA37BA">
        <w:t>number of molecule</w:t>
      </w:r>
      <w:del w:id="136" w:author="Casey P. Shannon" w:date="2018-03-12T13:44:00Z">
        <w:r w:rsidR="0010453E" w:rsidRPr="00DA37BA" w:rsidDel="00D107E4">
          <w:delText>s</w:delText>
        </w:r>
      </w:del>
      <w:r w:rsidR="0010453E" w:rsidRPr="00DA37BA">
        <w:t xml:space="preserve"> readouts compared to the small number of samples</w:t>
      </w:r>
      <w:ins w:id="137" w:author="Casey P. Shannon" w:date="2018-03-12T13:58:00Z">
        <w:r w:rsidR="00C552E0">
          <w:t xml:space="preserve">, </w:t>
        </w:r>
      </w:ins>
      <w:del w:id="138" w:author="Casey P. Shannon" w:date="2018-03-12T13:58:00Z">
        <w:r w:rsidR="0010453E" w:rsidRPr="00DA37BA" w:rsidDel="00C552E0">
          <w:delText xml:space="preserve"> </w:delText>
        </w:r>
      </w:del>
      <w:r w:rsidR="0010453E" w:rsidRPr="00DA37BA">
        <w:t>or specimens</w:t>
      </w:r>
      <w:ins w:id="139" w:author="Casey P. Shannon" w:date="2018-03-12T13:58:00Z">
        <w:r w:rsidR="00C552E0">
          <w:t>, remains a challenge for existing methods, however</w:t>
        </w:r>
      </w:ins>
      <w:del w:id="140" w:author="Casey P. Shannon" w:date="2018-03-12T13:58:00Z">
        <w:r w:rsidR="0010453E" w:rsidRPr="00DA37BA" w:rsidDel="00C552E0">
          <w:delText xml:space="preserve"> to </w:delText>
        </w:r>
        <w:r w:rsidR="0010453E" w:rsidDel="00C552E0">
          <w:delText>select</w:delText>
        </w:r>
        <w:r w:rsidR="00295491" w:rsidDel="00C552E0">
          <w:delText xml:space="preserve"> biomarkers or biomarker panels that are both</w:delText>
        </w:r>
        <w:r w:rsidR="00295491" w:rsidRPr="27CC2FF3" w:rsidDel="00C552E0">
          <w:delText xml:space="preserve"> </w:delText>
        </w:r>
        <w:r w:rsidR="00295491" w:rsidDel="00C552E0">
          <w:delText>biologically and clinically relevant</w:delText>
        </w:r>
      </w:del>
      <w:r w:rsidR="00295491">
        <w:t>.</w:t>
      </w:r>
      <w:commentRangeEnd w:id="130"/>
      <w:r w:rsidR="00F64F9A">
        <w:rPr>
          <w:rStyle w:val="CommentReference"/>
          <w:rFonts w:asciiTheme="minorHAnsi" w:eastAsiaTheme="minorEastAsia" w:hAnsiTheme="minorHAnsi" w:cstheme="minorBidi"/>
        </w:rPr>
        <w:commentReference w:id="130"/>
      </w:r>
    </w:p>
    <w:p w14:paraId="12A64FE8" w14:textId="36EEE25E" w:rsidR="00A17C32" w:rsidRPr="00C15910" w:rsidRDefault="00BE16D9" w:rsidP="00232B91">
      <w:pPr>
        <w:widowControl w:val="0"/>
        <w:autoSpaceDE w:val="0"/>
        <w:autoSpaceDN w:val="0"/>
        <w:adjustRightInd w:val="0"/>
        <w:spacing w:line="480" w:lineRule="auto"/>
        <w:ind w:firstLine="720"/>
        <w:jc w:val="both"/>
        <w:pPrChange w:id="141" w:author="Casey P. Shannon" w:date="2018-03-12T14:14:00Z">
          <w:pPr>
            <w:widowControl w:val="0"/>
            <w:autoSpaceDE w:val="0"/>
            <w:autoSpaceDN w:val="0"/>
            <w:adjustRightInd w:val="0"/>
            <w:spacing w:line="480" w:lineRule="auto"/>
            <w:ind w:firstLine="720"/>
            <w:jc w:val="both"/>
          </w:pPr>
        </w:pPrChange>
      </w:pPr>
      <w:del w:id="142" w:author="Casey P. Shannon" w:date="2018-03-12T14:13:00Z">
        <w:r w:rsidRPr="003124BE" w:rsidDel="00232B91">
          <w:delText>Strategies to integrate multi-</w:delText>
        </w:r>
        <w:r w:rsidR="00E06337" w:rsidRPr="003124BE" w:rsidDel="00232B91">
          <w:delText>omics</w:delText>
        </w:r>
        <w:r w:rsidRPr="003124BE" w:rsidDel="00232B91">
          <w:delText xml:space="preserve"> data</w:delText>
        </w:r>
        <w:r w:rsidR="000F3D65" w:rsidRPr="316CA737" w:rsidDel="00232B91">
          <w:delText xml:space="preserve"> </w:delText>
        </w:r>
        <w:r w:rsidR="004F50C3" w:rsidRPr="003124BE" w:rsidDel="00232B91">
          <w:delText xml:space="preserve">can be divided into unsupervised analyses </w:delText>
        </w:r>
      </w:del>
      <w:del w:id="143" w:author="Casey P. Shannon" w:date="2018-03-12T14:03:00Z">
        <w:r w:rsidR="004F50C3" w:rsidRPr="003124BE" w:rsidDel="00656227">
          <w:delText xml:space="preserve">which </w:delText>
        </w:r>
      </w:del>
      <w:del w:id="144" w:author="Casey P. Shannon" w:date="2018-03-12T14:13:00Z">
        <w:r w:rsidR="004F50C3" w:rsidRPr="003124BE" w:rsidDel="00232B91">
          <w:delText xml:space="preserve">identify coherent </w:delText>
        </w:r>
        <w:r w:rsidR="004F50C3" w:rsidRPr="6D4229F3" w:rsidDel="00232B91">
          <w:rPr>
            <w:highlight w:val="yellow"/>
            <w:rPrChange w:id="145" w:author="Scott Tebbutt" w:date="2018-03-07T18:42:00Z">
              <w:rPr/>
            </w:rPrChange>
          </w:rPr>
          <w:delText>patterns</w:delText>
        </w:r>
        <w:r w:rsidR="004F50C3" w:rsidRPr="316CA737" w:rsidDel="00232B91">
          <w:delText xml:space="preserve"> </w:delText>
        </w:r>
        <w:r w:rsidR="00EF3385" w:rsidRPr="003124BE" w:rsidDel="00232B91">
          <w:delText>across</w:delText>
        </w:r>
        <w:r w:rsidR="004F50C3" w:rsidRPr="003124BE" w:rsidDel="00232B91">
          <w:delText xml:space="preserve"> multi-</w:delText>
        </w:r>
        <w:r w:rsidR="00E06337" w:rsidRPr="003124BE" w:rsidDel="00232B91">
          <w:delText>omics</w:delText>
        </w:r>
        <w:r w:rsidR="004F50C3" w:rsidRPr="003124BE" w:rsidDel="00232B91">
          <w:delText xml:space="preserve"> datasets when samples are unlabeled, and supervised analyses </w:delText>
        </w:r>
      </w:del>
      <w:del w:id="146" w:author="Casey P. Shannon" w:date="2018-03-12T14:03:00Z">
        <w:r w:rsidR="004F50C3" w:rsidRPr="003124BE" w:rsidDel="00656227">
          <w:delText xml:space="preserve">which </w:delText>
        </w:r>
      </w:del>
      <w:del w:id="147" w:author="Casey P. Shannon" w:date="2018-03-12T14:13:00Z">
        <w:r w:rsidR="004F50C3" w:rsidRPr="003124BE" w:rsidDel="00232B91">
          <w:delText>identify</w:delText>
        </w:r>
        <w:r w:rsidR="00EF3385" w:rsidRPr="003124BE" w:rsidDel="00232B91">
          <w:delText xml:space="preserve"> multi-</w:delText>
        </w:r>
        <w:r w:rsidR="00E06337" w:rsidRPr="003124BE" w:rsidDel="00232B91">
          <w:delText>omics</w:delText>
        </w:r>
        <w:r w:rsidR="004F50C3" w:rsidRPr="003124BE" w:rsidDel="00232B91">
          <w:delText xml:space="preserve"> patterns that </w:delText>
        </w:r>
        <w:commentRangeStart w:id="148"/>
        <w:r w:rsidR="004F50C3" w:rsidRPr="003124BE" w:rsidDel="00232B91">
          <w:delText xml:space="preserve">discriminate </w:delText>
        </w:r>
        <w:commentRangeEnd w:id="148"/>
        <w:r w:rsidDel="00232B91">
          <w:rPr>
            <w:rStyle w:val="CommentReference"/>
          </w:rPr>
          <w:commentReference w:id="148"/>
        </w:r>
        <w:r w:rsidR="004F50C3" w:rsidRPr="003124BE" w:rsidDel="00232B91">
          <w:delText xml:space="preserve">between known phenotypic sample </w:delText>
        </w:r>
        <w:r w:rsidR="009013CC" w:rsidRPr="003124BE" w:rsidDel="00232B91">
          <w:delText>groups</w:delText>
        </w:r>
        <w:r w:rsidR="004F50C3" w:rsidRPr="316CA737" w:rsidDel="00232B91">
          <w:delText>.</w:delText>
        </w:r>
        <w:r w:rsidR="001B711A" w:rsidRPr="316CA737" w:rsidDel="00232B91">
          <w:delText xml:space="preserve"> </w:delText>
        </w:r>
      </w:del>
      <w:r w:rsidR="002638B9">
        <w:t xml:space="preserve">In </w:t>
      </w:r>
      <w:commentRangeStart w:id="149"/>
      <w:commentRangeStart w:id="150"/>
      <w:r w:rsidR="002638B9" w:rsidRPr="5423F930">
        <w:rPr>
          <w:highlight w:val="yellow"/>
          <w:rPrChange w:id="151" w:author="Scott Tebbutt" w:date="2018-03-07T18:43:00Z">
            <w:rPr/>
          </w:rPrChange>
        </w:rPr>
        <w:t>the beginning of</w:t>
      </w:r>
      <w:r w:rsidR="002638B9">
        <w:t xml:space="preserve"> d</w:t>
      </w:r>
      <w:commentRangeEnd w:id="149"/>
      <w:r>
        <w:rPr>
          <w:rStyle w:val="CommentReference"/>
        </w:rPr>
        <w:commentReference w:id="149"/>
      </w:r>
      <w:commentRangeEnd w:id="150"/>
      <w:r w:rsidR="00656227">
        <w:rPr>
          <w:rStyle w:val="CommentReference"/>
          <w:rFonts w:asciiTheme="minorHAnsi" w:eastAsiaTheme="minorEastAsia" w:hAnsiTheme="minorHAnsi" w:cstheme="minorBidi"/>
        </w:rPr>
        <w:commentReference w:id="150"/>
      </w:r>
      <w:r w:rsidR="002638B9">
        <w:t xml:space="preserve">ata integration, </w:t>
      </w:r>
      <w:r w:rsidR="0016392A" w:rsidRPr="003124BE">
        <w:t>multi-step approaches</w:t>
      </w:r>
      <w:r w:rsidR="002638B9">
        <w:t xml:space="preserve"> </w:t>
      </w:r>
      <w:ins w:id="152" w:author="Casey P. Shannon" w:date="2018-03-12T14:04:00Z">
        <w:r w:rsidR="00656227">
          <w:t xml:space="preserve">that </w:t>
        </w:r>
      </w:ins>
      <w:r w:rsidR="002638B9">
        <w:t>leverag</w:t>
      </w:r>
      <w:ins w:id="153" w:author="Casey P. Shannon" w:date="2018-03-12T14:04:00Z">
        <w:r w:rsidR="00656227">
          <w:t>ed</w:t>
        </w:r>
      </w:ins>
      <w:del w:id="154" w:author="Casey P. Shannon" w:date="2018-03-12T14:04:00Z">
        <w:r w:rsidR="002638B9" w:rsidDel="00656227">
          <w:delText>ing</w:delText>
        </w:r>
      </w:del>
      <w:r w:rsidR="002638B9">
        <w:t xml:space="preserve"> </w:t>
      </w:r>
      <w:del w:id="155" w:author="Casey P. Shannon" w:date="2018-03-12T14:04:00Z">
        <w:r w:rsidR="002638B9" w:rsidDel="00656227">
          <w:delText xml:space="preserve">on </w:delText>
        </w:r>
      </w:del>
      <w:r w:rsidR="002638B9">
        <w:t>existing single</w:t>
      </w:r>
      <w:ins w:id="156" w:author="Casey P. Shannon" w:date="2018-03-12T14:04:00Z">
        <w:r w:rsidR="00656227">
          <w:t>-</w:t>
        </w:r>
      </w:ins>
      <w:del w:id="157" w:author="Casey P. Shannon" w:date="2018-03-12T14:04:00Z">
        <w:r w:rsidR="002638B9" w:rsidDel="00656227">
          <w:delText xml:space="preserve"> </w:delText>
        </w:r>
      </w:del>
      <w:r w:rsidR="002638B9">
        <w:t xml:space="preserve">omics methods were </w:t>
      </w:r>
      <w:del w:id="158" w:author="Casey P. Shannon" w:date="2018-03-12T14:05:00Z">
        <w:r w:rsidR="002638B9" w:rsidRPr="00232B91" w:rsidDel="003D4174">
          <w:rPr>
            <w:lang w:val="en-CA"/>
            <w:rPrChange w:id="159" w:author="Casey P. Shannon" w:date="2018-03-12T14:09:00Z">
              <w:rPr/>
            </w:rPrChange>
          </w:rPr>
          <w:delText>used</w:delText>
        </w:r>
        <w:r w:rsidR="0016392A" w:rsidRPr="00232B91" w:rsidDel="003D4174">
          <w:rPr>
            <w:lang w:val="en-CA"/>
            <w:rPrChange w:id="160" w:author="Casey P. Shannon" w:date="2018-03-12T14:09:00Z">
              <w:rPr/>
            </w:rPrChange>
          </w:rPr>
          <w:delText xml:space="preserve"> </w:delText>
        </w:r>
      </w:del>
      <w:ins w:id="161" w:author="Casey P. Shannon" w:date="2018-03-12T14:09:00Z">
        <w:r w:rsidR="00232B91" w:rsidRPr="00232B91">
          <w:rPr>
            <w:lang w:val="en-CA"/>
            <w:rPrChange w:id="162" w:author="Casey P. Shannon" w:date="2018-03-12T14:09:00Z">
              <w:rPr/>
            </w:rPrChange>
          </w:rPr>
          <w:t>favoured</w:t>
        </w:r>
      </w:ins>
      <w:ins w:id="163" w:author="Casey P. Shannon" w:date="2018-03-12T14:05:00Z">
        <w:r w:rsidR="003D4174">
          <w:t>:</w:t>
        </w:r>
        <w:r w:rsidR="003D4174" w:rsidRPr="316CA737">
          <w:t xml:space="preserve"> </w:t>
        </w:r>
      </w:ins>
      <w:del w:id="164" w:author="Casey P. Shannon" w:date="2018-03-12T14:05:00Z">
        <w:r w:rsidR="002638B9" w:rsidDel="003D4174">
          <w:delText>whereby</w:delText>
        </w:r>
        <w:r w:rsidR="0016392A" w:rsidRPr="003124BE" w:rsidDel="003D4174">
          <w:delText xml:space="preserve"> </w:delText>
        </w:r>
      </w:del>
      <w:r w:rsidR="0016392A" w:rsidRPr="003124BE">
        <w:t>multi-</w:t>
      </w:r>
      <w:r w:rsidR="00E06337" w:rsidRPr="003124BE">
        <w:t>omics</w:t>
      </w:r>
      <w:r w:rsidR="0016392A" w:rsidRPr="003124BE">
        <w:t xml:space="preserve"> data</w:t>
      </w:r>
      <w:r w:rsidR="002638B9">
        <w:t xml:space="preserve"> were concatenated,</w:t>
      </w:r>
      <w:r w:rsidR="0016392A" w:rsidRPr="003124BE">
        <w:t xml:space="preserve"> or ensembles of </w:t>
      </w:r>
      <w:r w:rsidR="002638B9">
        <w:t xml:space="preserve">single omics </w:t>
      </w:r>
      <w:r w:rsidR="0016392A" w:rsidRPr="003124BE">
        <w:t xml:space="preserve">models </w:t>
      </w:r>
      <w:del w:id="165" w:author="Casey P. Shannon" w:date="2018-03-12T14:12:00Z">
        <w:r w:rsidR="002638B9" w:rsidDel="00232B91">
          <w:delText xml:space="preserve">were </w:delText>
        </w:r>
      </w:del>
      <w:del w:id="166" w:author="Casey P. Shannon" w:date="2018-03-12T14:05:00Z">
        <w:r w:rsidR="002638B9" w:rsidDel="003D4174">
          <w:delText>merged</w:delText>
        </w:r>
        <w:r w:rsidR="00E37E27" w:rsidRPr="316CA737" w:rsidDel="003D4174">
          <w:delText xml:space="preserve"> </w:delText>
        </w:r>
      </w:del>
      <w:ins w:id="167" w:author="Casey P. Shannon" w:date="2018-03-12T14:05:00Z">
        <w:r w:rsidR="003D4174">
          <w:t>created</w:t>
        </w:r>
        <w:r w:rsidR="003D4174" w:rsidRPr="316CA737">
          <w:t xml:space="preserve"> </w:t>
        </w:r>
      </w:ins>
      <w:r w:rsidR="008A024A" w:rsidRPr="003124BE">
        <w:fldChar w:fldCharType="begin"/>
      </w:r>
      <w:r w:rsidR="00854CBE">
        <w:instrText xml:space="preserve"> ADDIN ZOTERO_ITEM CSL_CITATION {"citationID":"a1haja8fe2a","properties":{"formattedCitation":"[6]","plainCitation":"[6]"},"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8A024A" w:rsidRPr="003124BE">
        <w:fldChar w:fldCharType="separate"/>
      </w:r>
      <w:r w:rsidR="00854CBE">
        <w:rPr>
          <w:noProof/>
        </w:rPr>
        <w:t>[6]</w:t>
      </w:r>
      <w:r w:rsidR="008A024A" w:rsidRPr="003124BE">
        <w:fldChar w:fldCharType="end"/>
      </w:r>
      <w:r w:rsidR="0016392A" w:rsidRPr="316CA737">
        <w:t>.</w:t>
      </w:r>
      <w:r w:rsidR="00E2395C" w:rsidRPr="316CA737">
        <w:t xml:space="preserve"> </w:t>
      </w:r>
      <w:del w:id="168" w:author="Casey P. Shannon" w:date="2018-03-12T14:05:00Z">
        <w:r w:rsidR="002638B9" w:rsidDel="003D4174">
          <w:delText>However, t</w:delText>
        </w:r>
      </w:del>
      <w:ins w:id="169" w:author="Casey P. Shannon" w:date="2018-03-12T14:05:00Z">
        <w:r w:rsidR="003D4174">
          <w:t>T</w:t>
        </w:r>
      </w:ins>
      <w:r w:rsidR="0016392A" w:rsidRPr="003124BE">
        <w:t>hese approaches</w:t>
      </w:r>
      <w:r w:rsidR="00E2395C">
        <w:t xml:space="preserve"> can be biased </w:t>
      </w:r>
      <w:r w:rsidR="00AE5688" w:rsidRPr="003124BE">
        <w:t xml:space="preserve">towards </w:t>
      </w:r>
      <w:r w:rsidR="008A024A" w:rsidRPr="003124BE">
        <w:t xml:space="preserve">certain </w:t>
      </w:r>
      <w:r w:rsidR="00E06337" w:rsidRPr="003124BE">
        <w:t>omics</w:t>
      </w:r>
      <w:r w:rsidR="008A024A" w:rsidRPr="003124BE">
        <w:t xml:space="preserve"> data</w:t>
      </w:r>
      <w:r w:rsidR="002638B9" w:rsidRPr="316CA737">
        <w:t xml:space="preserve"> </w:t>
      </w:r>
      <w:r w:rsidR="008A024A" w:rsidRPr="003124BE">
        <w:t>types</w:t>
      </w:r>
      <w:ins w:id="170" w:author="Casey P. Shannon" w:date="2018-03-12T14:05:00Z">
        <w:r w:rsidR="003D4174">
          <w:t>, however,</w:t>
        </w:r>
      </w:ins>
      <w:r w:rsidR="002638B9">
        <w:t xml:space="preserve"> and </w:t>
      </w:r>
      <w:r w:rsidR="0016392A" w:rsidRPr="003124BE">
        <w:t xml:space="preserve">do not account </w:t>
      </w:r>
      <w:r w:rsidR="008A024A" w:rsidRPr="003124BE">
        <w:t>for</w:t>
      </w:r>
      <w:r w:rsidR="0016392A" w:rsidRPr="316CA737">
        <w:t xml:space="preserve"> </w:t>
      </w:r>
      <w:r w:rsidR="00AE5688" w:rsidRPr="003124BE">
        <w:t>interactions</w:t>
      </w:r>
      <w:r w:rsidR="0016392A" w:rsidRPr="003124BE">
        <w:t xml:space="preserve"> between </w:t>
      </w:r>
      <w:r w:rsidR="00E06337" w:rsidRPr="003124BE">
        <w:t>omics</w:t>
      </w:r>
      <w:r w:rsidR="008A024A" w:rsidRPr="003124BE">
        <w:t xml:space="preserve"> layers</w:t>
      </w:r>
      <w:r w:rsidR="00E37E27" w:rsidRPr="316CA737">
        <w:t xml:space="preserve"> </w:t>
      </w:r>
      <w:r w:rsidR="008A024A" w:rsidRPr="003124BE">
        <w:fldChar w:fldCharType="begin"/>
      </w:r>
      <w:r w:rsidR="00854CBE">
        <w:instrText xml:space="preserve"> ADDIN ZOTERO_ITEM CSL_CITATION {"citationID":"a2p1jimll2s","properties":{"formattedCitation":"[7,8]","plainCitation":"[7,8]"},"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8A024A" w:rsidRPr="003124BE">
        <w:fldChar w:fldCharType="separate"/>
      </w:r>
      <w:r w:rsidR="00854CBE">
        <w:rPr>
          <w:noProof/>
        </w:rPr>
        <w:t>[7,8]</w:t>
      </w:r>
      <w:r w:rsidR="008A024A" w:rsidRPr="003124BE">
        <w:fldChar w:fldCharType="end"/>
      </w:r>
      <w:r w:rsidR="008A024A" w:rsidRPr="316CA737">
        <w:t xml:space="preserve">. </w:t>
      </w:r>
      <w:r w:rsidR="005729C2" w:rsidRPr="003124BE">
        <w:t xml:space="preserve">Recently </w:t>
      </w:r>
      <w:r w:rsidR="002A647B" w:rsidRPr="003124BE">
        <w:t xml:space="preserve">proposed </w:t>
      </w:r>
      <w:r w:rsidR="005729C2" w:rsidRPr="003124BE">
        <w:t>integrative strategies have incorporated various methodological</w:t>
      </w:r>
      <w:r w:rsidR="002A647B" w:rsidRPr="003124BE">
        <w:t xml:space="preserve"> concepts, such as Bayesian, network-based and component-based techniques</w:t>
      </w:r>
      <w:r w:rsidR="001063AA" w:rsidRPr="316CA737">
        <w:t xml:space="preserve"> (</w:t>
      </w:r>
      <w:r w:rsidR="00F70F76" w:rsidRPr="00063E56">
        <w:rPr>
          <w:b/>
          <w:bCs/>
        </w:rPr>
        <w:t xml:space="preserve">Supplementary </w:t>
      </w:r>
      <w:r w:rsidR="001063AA" w:rsidRPr="00063E56">
        <w:rPr>
          <w:b/>
          <w:bCs/>
        </w:rPr>
        <w:t>Fig. 1</w:t>
      </w:r>
      <w:r w:rsidR="001063AA" w:rsidRPr="316CA737">
        <w:t xml:space="preserve">) </w:t>
      </w:r>
      <w:r w:rsidR="001063AA" w:rsidRPr="003124BE">
        <w:fldChar w:fldCharType="begin"/>
      </w:r>
      <w:r w:rsidR="00854CBE">
        <w:instrText xml:space="preserve"> ADDIN ZOTERO_ITEM CSL_CITATION {"citationID":"a166su29jb5","properties":{"formattedCitation":"{\\rtf [1,9\\uc0\\u8211{}12]}","plainCitation":"[1,9–12]"},"citationItems":[{"id":13,"uris":["http://zotero.org/users/2545847/items/ZJ25GZQZ"],"uri":["http://zotero.org/users/2545847/items/ZJ25GZQZ"],"itemData":{"id":13,"type":"article-journal","title":"Methods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1063AA" w:rsidRPr="003124BE">
        <w:fldChar w:fldCharType="separate"/>
      </w:r>
      <w:r w:rsidR="00854CBE" w:rsidRPr="00854CBE">
        <w:rPr>
          <w:rFonts w:eastAsia="Times New Roman"/>
        </w:rPr>
        <w:t>[1,9–12]</w:t>
      </w:r>
      <w:r w:rsidR="001063AA" w:rsidRPr="003124BE">
        <w:fldChar w:fldCharType="end"/>
      </w:r>
      <w:r w:rsidR="001063AA" w:rsidRPr="316CA737">
        <w:t xml:space="preserve">. </w:t>
      </w:r>
      <w:commentRangeStart w:id="171"/>
      <w:r w:rsidR="00C928FE" w:rsidRPr="003124BE">
        <w:t xml:space="preserve">Each </w:t>
      </w:r>
      <w:r w:rsidR="009A57BE">
        <w:t xml:space="preserve">of these </w:t>
      </w:r>
      <w:r w:rsidR="00C928FE" w:rsidRPr="003124BE">
        <w:t>method</w:t>
      </w:r>
      <w:r w:rsidR="009A57BE">
        <w:t>s</w:t>
      </w:r>
      <w:r w:rsidR="00485F89" w:rsidRPr="316CA737">
        <w:t xml:space="preserve"> </w:t>
      </w:r>
      <w:r w:rsidR="00C928FE" w:rsidRPr="003124BE">
        <w:t>interrogate</w:t>
      </w:r>
      <w:r w:rsidR="00485F89" w:rsidRPr="003124BE">
        <w:t xml:space="preserve"> multi-</w:t>
      </w:r>
      <w:r w:rsidR="00E06337" w:rsidRPr="003124BE">
        <w:t>omics</w:t>
      </w:r>
      <w:r w:rsidR="00485F89" w:rsidRPr="003124BE">
        <w:t xml:space="preserve"> data </w:t>
      </w:r>
      <w:ins w:id="172" w:author="stebbutt" w:date="2018-03-08T07:28:00Z">
        <w:r w:rsidR="00140AA9">
          <w:t>through different objectives</w:t>
        </w:r>
      </w:ins>
      <w:commentRangeEnd w:id="171"/>
      <w:r w:rsidR="00232B91">
        <w:rPr>
          <w:rStyle w:val="CommentReference"/>
          <w:rFonts w:asciiTheme="minorHAnsi" w:eastAsiaTheme="minorEastAsia" w:hAnsiTheme="minorHAnsi" w:cstheme="minorBidi"/>
        </w:rPr>
        <w:commentReference w:id="171"/>
      </w:r>
      <w:ins w:id="173" w:author="stebbutt" w:date="2018-03-08T07:28:00Z">
        <w:r w:rsidR="00140AA9">
          <w:t xml:space="preserve"> and give different results</w:t>
        </w:r>
      </w:ins>
      <w:del w:id="174" w:author="stebbutt" w:date="2018-03-08T07:28:00Z">
        <w:r w:rsidR="00485F89" w:rsidRPr="6051D49C" w:rsidDel="00140AA9">
          <w:rPr>
            <w:highlight w:val="yellow"/>
            <w:rPrChange w:id="175" w:author="Scott Tebbutt" w:date="2018-03-07T18:47:00Z">
              <w:rPr/>
            </w:rPrChange>
          </w:rPr>
          <w:delText>with different objectives</w:delText>
        </w:r>
        <w:r w:rsidR="009A57BE" w:rsidRPr="6051D49C" w:rsidDel="00140AA9">
          <w:rPr>
            <w:highlight w:val="yellow"/>
            <w:rPrChange w:id="176" w:author="Scott Tebbutt" w:date="2018-03-07T18:47:00Z">
              <w:rPr/>
            </w:rPrChange>
          </w:rPr>
          <w:delText xml:space="preserve"> and results</w:delText>
        </w:r>
      </w:del>
      <w:r w:rsidR="009A57BE" w:rsidRPr="6051D49C">
        <w:rPr>
          <w:highlight w:val="yellow"/>
          <w:rPrChange w:id="177" w:author="Scott Tebbutt" w:date="2018-03-07T18:47:00Z">
            <w:rPr/>
          </w:rPrChange>
        </w:rPr>
        <w:t>,</w:t>
      </w:r>
      <w:r w:rsidR="009A57BE">
        <w:t xml:space="preserve"> with the aim to generate novel hypotheses </w:t>
      </w:r>
      <w:r w:rsidR="00485F89" w:rsidRPr="00C15910">
        <w:t xml:space="preserve">to be </w:t>
      </w:r>
      <w:del w:id="178" w:author="Casey P. Shannon" w:date="2018-03-12T14:09:00Z">
        <w:r w:rsidR="009A57BE" w:rsidDel="00232B91">
          <w:delText xml:space="preserve">further </w:delText>
        </w:r>
      </w:del>
      <w:r w:rsidR="00485F89" w:rsidRPr="00C15910">
        <w:t xml:space="preserve">tested </w:t>
      </w:r>
      <w:del w:id="179" w:author="Casey P. Shannon" w:date="2018-03-12T14:09:00Z">
        <w:r w:rsidR="00485F89" w:rsidRPr="00C15910" w:rsidDel="00232B91">
          <w:delText xml:space="preserve">using </w:delText>
        </w:r>
      </w:del>
      <w:ins w:id="180" w:author="Casey P. Shannon" w:date="2018-03-12T14:09:00Z">
        <w:r w:rsidR="00232B91">
          <w:t>in</w:t>
        </w:r>
        <w:r w:rsidR="00232B91" w:rsidRPr="00C15910">
          <w:t xml:space="preserve"> </w:t>
        </w:r>
      </w:ins>
      <w:r w:rsidR="00485F89" w:rsidRPr="00C15910">
        <w:t>experimental studies.</w:t>
      </w:r>
      <w:ins w:id="181" w:author="Casey P. Shannon" w:date="2018-03-12T14:14:00Z">
        <w:r w:rsidR="00232B91">
          <w:t xml:space="preserve"> </w:t>
        </w:r>
      </w:ins>
      <w:del w:id="182" w:author="Casey P. Shannon" w:date="2018-03-12T14:14:00Z">
        <w:r w:rsidR="00E870A9" w:rsidRPr="316CA737" w:rsidDel="00232B91">
          <w:delText xml:space="preserve"> </w:delText>
        </w:r>
      </w:del>
      <w:ins w:id="183" w:author="Casey P. Shannon" w:date="2018-03-12T14:14:00Z">
        <w:r w:rsidR="00232B91">
          <w:t xml:space="preserve">They </w:t>
        </w:r>
      </w:ins>
      <w:ins w:id="184" w:author="Casey P. Shannon" w:date="2018-03-12T14:13:00Z">
        <w:r w:rsidR="00232B91" w:rsidRPr="003124BE">
          <w:t xml:space="preserve">can </w:t>
        </w:r>
        <w:r w:rsidR="00232B91" w:rsidRPr="003124BE">
          <w:lastRenderedPageBreak/>
          <w:t xml:space="preserve">be </w:t>
        </w:r>
      </w:ins>
      <w:ins w:id="185" w:author="Casey P. Shannon" w:date="2018-03-12T14:14:00Z">
        <w:r w:rsidR="00232B91">
          <w:t xml:space="preserve">broadly </w:t>
        </w:r>
      </w:ins>
      <w:ins w:id="186" w:author="Casey P. Shannon" w:date="2018-03-12T14:13:00Z">
        <w:r w:rsidR="00232B91" w:rsidRPr="003124BE">
          <w:t xml:space="preserve">divided into unsupervised analyses </w:t>
        </w:r>
      </w:ins>
      <w:ins w:id="187" w:author="Casey P. Shannon" w:date="2018-03-12T14:14:00Z">
        <w:r w:rsidR="00232B91">
          <w:t xml:space="preserve">which </w:t>
        </w:r>
      </w:ins>
      <w:ins w:id="188" w:author="Casey P. Shannon" w:date="2018-03-12T14:13:00Z">
        <w:r w:rsidR="00232B91" w:rsidRPr="003124BE">
          <w:t xml:space="preserve">identify coherent </w:t>
        </w:r>
        <w:r w:rsidR="00232B91" w:rsidRPr="00C15053">
          <w:rPr>
            <w:highlight w:val="yellow"/>
          </w:rPr>
          <w:t>patterns</w:t>
        </w:r>
        <w:r w:rsidR="00232B91" w:rsidRPr="316CA737">
          <w:t xml:space="preserve"> </w:t>
        </w:r>
        <w:r w:rsidR="00232B91" w:rsidRPr="003124BE">
          <w:t>across multi-omics datasets when samples are unlabe</w:t>
        </w:r>
        <w:r w:rsidR="00232B91">
          <w:t xml:space="preserve">led, and supervised analyses, which </w:t>
        </w:r>
        <w:r w:rsidR="00232B91" w:rsidRPr="003124BE">
          <w:t xml:space="preserve">identify multi-omics patterns that </w:t>
        </w:r>
        <w:commentRangeStart w:id="189"/>
        <w:r w:rsidR="00232B91" w:rsidRPr="003124BE">
          <w:t xml:space="preserve">discriminate </w:t>
        </w:r>
        <w:commentRangeEnd w:id="189"/>
        <w:r w:rsidR="00232B91">
          <w:rPr>
            <w:rStyle w:val="CommentReference"/>
          </w:rPr>
          <w:commentReference w:id="189"/>
        </w:r>
        <w:r w:rsidR="00232B91" w:rsidRPr="003124BE">
          <w:t>between known phenotypic sample groups</w:t>
        </w:r>
        <w:r w:rsidR="00232B91" w:rsidRPr="316CA737">
          <w:t>.</w:t>
        </w:r>
      </w:ins>
      <w:ins w:id="190" w:author="Casey P. Shannon" w:date="2018-03-12T14:14:00Z">
        <w:r w:rsidR="00232B91">
          <w:t xml:space="preserve"> </w:t>
        </w:r>
      </w:ins>
      <w:commentRangeStart w:id="191"/>
      <w:commentRangeStart w:id="192"/>
      <w:del w:id="193" w:author="Casey P. Shannon" w:date="2018-03-12T14:15:00Z">
        <w:r w:rsidR="009A57BE" w:rsidDel="00232B91">
          <w:delText xml:space="preserve">These methods are </w:delText>
        </w:r>
        <w:r w:rsidR="009A57BE" w:rsidRPr="00C15910" w:rsidDel="00232B91">
          <w:delText>either</w:delText>
        </w:r>
        <w:r w:rsidR="009A57BE" w:rsidDel="00232B91">
          <w:delText xml:space="preserve"> restrained to </w:delText>
        </w:r>
        <w:r w:rsidR="00E55CCD" w:rsidDel="00232B91">
          <w:delText xml:space="preserve">either </w:delText>
        </w:r>
        <w:r w:rsidR="009A57BE" w:rsidDel="00232B91">
          <w:delText xml:space="preserve">the identification of </w:delText>
        </w:r>
        <w:r w:rsidR="009A57BE" w:rsidRPr="00C15910" w:rsidDel="00232B91">
          <w:delText>coherent patterns across omics-domains (unsupervised) or between phenotype groups (supervised</w:delText>
        </w:r>
        <w:r w:rsidR="009A57BE" w:rsidRPr="316CA737" w:rsidDel="00232B91">
          <w:delText>)</w:delText>
        </w:r>
        <w:r w:rsidR="00E55CCD" w:rsidRPr="316CA737" w:rsidDel="00232B91">
          <w:delText>.</w:delText>
        </w:r>
        <w:commentRangeEnd w:id="191"/>
        <w:r w:rsidR="003D4174" w:rsidDel="00232B91">
          <w:rPr>
            <w:rStyle w:val="CommentReference"/>
            <w:rFonts w:asciiTheme="minorHAnsi" w:eastAsiaTheme="minorEastAsia" w:hAnsiTheme="minorHAnsi" w:cstheme="minorBidi"/>
          </w:rPr>
          <w:commentReference w:id="191"/>
        </w:r>
        <w:r w:rsidR="00E55CCD" w:rsidRPr="316CA737" w:rsidDel="00232B91">
          <w:delText xml:space="preserve"> </w:delText>
        </w:r>
      </w:del>
      <w:r w:rsidR="002638B9">
        <w:t xml:space="preserve">We introduce </w:t>
      </w:r>
      <w:r w:rsidR="002638B9" w:rsidRPr="00C15910">
        <w:t>DIABLO,</w:t>
      </w:r>
      <w:r w:rsidR="002638B9">
        <w:t xml:space="preserve"> a method that combines </w:t>
      </w:r>
      <w:r w:rsidR="00E55CCD">
        <w:t>aspects of both types of analyses</w:t>
      </w:r>
      <w:ins w:id="194" w:author="Casey P. Shannon" w:date="2018-03-12T14:17:00Z">
        <w:r w:rsidR="00201D8B">
          <w:t>.</w:t>
        </w:r>
      </w:ins>
      <w:commentRangeEnd w:id="192"/>
      <w:ins w:id="195" w:author="Casey P. Shannon" w:date="2018-03-12T14:18:00Z">
        <w:r w:rsidR="00201D8B">
          <w:rPr>
            <w:rStyle w:val="CommentReference"/>
            <w:rFonts w:asciiTheme="minorHAnsi" w:eastAsiaTheme="minorEastAsia" w:hAnsiTheme="minorHAnsi" w:cstheme="minorBidi"/>
          </w:rPr>
          <w:commentReference w:id="192"/>
        </w:r>
      </w:ins>
      <w:del w:id="196" w:author="Casey P. Shannon" w:date="2018-03-12T14:17:00Z">
        <w:r w:rsidR="00E55CCD" w:rsidDel="00201D8B">
          <w:delText>,</w:delText>
        </w:r>
      </w:del>
      <w:r w:rsidR="00E55CCD">
        <w:t xml:space="preserve"> </w:t>
      </w:r>
      <w:del w:id="197" w:author="Casey P. Shannon" w:date="2018-03-12T14:17:00Z">
        <w:r w:rsidR="002638B9" w:rsidDel="00201D8B">
          <w:delText xml:space="preserve">by </w:delText>
        </w:r>
      </w:del>
      <w:ins w:id="198" w:author="Casey P. Shannon" w:date="2018-03-12T14:17:00Z">
        <w:r w:rsidR="00201D8B">
          <w:t xml:space="preserve">By </w:t>
        </w:r>
      </w:ins>
      <w:r w:rsidR="00074536">
        <w:t>incorporating</w:t>
      </w:r>
      <w:r w:rsidR="00E55CCD">
        <w:t xml:space="preserve"> information across</w:t>
      </w:r>
      <w:r w:rsidR="002638B9" w:rsidRPr="316CA737">
        <w:t xml:space="preserve"> </w:t>
      </w:r>
      <w:r w:rsidR="00E55CCD">
        <w:t>omic domains</w:t>
      </w:r>
      <w:ins w:id="199" w:author="Casey P. Shannon" w:date="2018-03-12T14:15:00Z">
        <w:r w:rsidR="00201D8B">
          <w:t xml:space="preserve"> </w:t>
        </w:r>
      </w:ins>
      <w:del w:id="200" w:author="Casey P. Shannon" w:date="2018-03-12T14:17:00Z">
        <w:r w:rsidR="00E55CCD" w:rsidDel="00201D8B">
          <w:delText xml:space="preserve"> </w:delText>
        </w:r>
      </w:del>
      <w:r w:rsidR="00E55CCD">
        <w:t>while discriminating phenotypic groups</w:t>
      </w:r>
      <w:ins w:id="201" w:author="Casey P. Shannon" w:date="2018-03-12T14:17:00Z">
        <w:r w:rsidR="00201D8B">
          <w:t>,</w:t>
        </w:r>
      </w:ins>
      <w:del w:id="202" w:author="Casey P. Shannon" w:date="2018-03-12T14:17:00Z">
        <w:r w:rsidR="00A14841" w:rsidDel="00201D8B">
          <w:delText>.</w:delText>
        </w:r>
      </w:del>
      <w:r w:rsidR="00A14841">
        <w:t xml:space="preserve"> </w:t>
      </w:r>
      <w:ins w:id="203" w:author="Casey P. Shannon" w:date="2018-03-12T14:17:00Z">
        <w:r w:rsidR="00201D8B">
          <w:t xml:space="preserve">DIABLO </w:t>
        </w:r>
      </w:ins>
      <w:del w:id="204" w:author="Casey P. Shannon" w:date="2018-03-12T14:16:00Z">
        <w:r w:rsidR="00A14841" w:rsidDel="00201D8B">
          <w:delText xml:space="preserve">This </w:delText>
        </w:r>
      </w:del>
      <w:del w:id="205" w:author="Casey P. Shannon" w:date="2018-03-12T14:17:00Z">
        <w:r w:rsidR="00A14841" w:rsidDel="00201D8B">
          <w:delText xml:space="preserve">approach provides </w:delText>
        </w:r>
        <w:r w:rsidR="007E31B3" w:rsidDel="00201D8B">
          <w:delText xml:space="preserve">a promising alternative to </w:delText>
        </w:r>
      </w:del>
      <w:r w:rsidR="00074536">
        <w:t>uncover</w:t>
      </w:r>
      <w:ins w:id="206" w:author="Casey P. Shannon" w:date="2018-03-12T14:17:00Z">
        <w:r w:rsidR="00201D8B">
          <w:t>s</w:t>
        </w:r>
      </w:ins>
      <w:r w:rsidR="00074536">
        <w:t xml:space="preserve"> robust biomarkers of dysregulated disease processes </w:t>
      </w:r>
      <w:del w:id="207" w:author="Casey P. Shannon" w:date="2018-03-12T14:18:00Z">
        <w:r w:rsidR="00074536" w:rsidDel="00201D8B">
          <w:delText>span</w:delText>
        </w:r>
        <w:r w:rsidR="007E31B3" w:rsidDel="00201D8B">
          <w:delText>ning</w:delText>
        </w:r>
        <w:r w:rsidR="00074536" w:rsidDel="00201D8B">
          <w:delText xml:space="preserve"> </w:delText>
        </w:r>
      </w:del>
      <w:ins w:id="208" w:author="Casey P. Shannon" w:date="2018-03-12T14:18:00Z">
        <w:r w:rsidR="00201D8B">
          <w:t xml:space="preserve">that span </w:t>
        </w:r>
      </w:ins>
      <w:r w:rsidR="00074536">
        <w:t xml:space="preserve">multiple </w:t>
      </w:r>
      <w:r w:rsidR="002638B9">
        <w:t>functional</w:t>
      </w:r>
      <w:r w:rsidR="00074536">
        <w:t xml:space="preserve"> layers.</w:t>
      </w:r>
      <w:r w:rsidR="007E31B3" w:rsidRPr="316CA737">
        <w:t xml:space="preserve"> </w:t>
      </w:r>
      <w:r w:rsidR="00C15910" w:rsidRPr="00C15910">
        <w:t>We demonstrate the capabilities</w:t>
      </w:r>
      <w:r w:rsidR="007E31B3">
        <w:t xml:space="preserve"> and versatility</w:t>
      </w:r>
      <w:r w:rsidR="00C15910" w:rsidRPr="00C15910">
        <w:t xml:space="preserve"> of DIABLO </w:t>
      </w:r>
      <w:ins w:id="209" w:author="Scott Tebbutt" w:date="2018-03-07T18:50:00Z">
        <w:r w:rsidR="316CA737" w:rsidRPr="316CA737">
          <w:rPr>
            <w:highlight w:val="yellow"/>
            <w:rPrChange w:id="210" w:author="Scott Tebbutt" w:date="2018-03-07T18:50:00Z">
              <w:rPr/>
            </w:rPrChange>
          </w:rPr>
          <w:t>both</w:t>
        </w:r>
        <w:r w:rsidR="316CA737" w:rsidRPr="00C15910">
          <w:t xml:space="preserve"> </w:t>
        </w:r>
      </w:ins>
      <w:r w:rsidR="002638B9">
        <w:t>in</w:t>
      </w:r>
      <w:r w:rsidR="002638B9" w:rsidRPr="316CA737">
        <w:t xml:space="preserve"> </w:t>
      </w:r>
      <w:r w:rsidR="00C15910" w:rsidRPr="00C15910">
        <w:t xml:space="preserve">simulated data and </w:t>
      </w:r>
      <w:ins w:id="211" w:author="Scott Tebbutt" w:date="2018-03-07T18:50:00Z">
        <w:r w:rsidR="316CA737" w:rsidRPr="316CA737">
          <w:rPr>
            <w:highlight w:val="yellow"/>
            <w:rPrChange w:id="212" w:author="Scott Tebbutt" w:date="2018-03-07T18:50:00Z">
              <w:rPr/>
            </w:rPrChange>
          </w:rPr>
          <w:t>in</w:t>
        </w:r>
      </w:ins>
      <w:ins w:id="213" w:author="Scott Tebbutt" w:date="2018-03-07T18:49:00Z">
        <w:r w:rsidR="5CBA27E3" w:rsidRPr="00C15910">
          <w:t xml:space="preserve"> </w:t>
        </w:r>
      </w:ins>
      <w:r w:rsidR="005075CB">
        <w:t>six different multi-omic</w:t>
      </w:r>
      <w:r w:rsidR="00CA6089">
        <w:t>s</w:t>
      </w:r>
      <w:r w:rsidR="005075CB">
        <w:t xml:space="preserve"> studies</w:t>
      </w:r>
      <w:commentRangeStart w:id="214"/>
      <w:commentRangeStart w:id="215"/>
      <w:r w:rsidR="00C15910" w:rsidRPr="00C15910">
        <w:t xml:space="preserve">, integrating up to four types of omics </w:t>
      </w:r>
      <w:commentRangeEnd w:id="214"/>
      <w:r w:rsidR="007F5827">
        <w:rPr>
          <w:rStyle w:val="CommentReference"/>
          <w:rFonts w:asciiTheme="minorHAnsi" w:eastAsiaTheme="minorEastAsia" w:hAnsiTheme="minorHAnsi" w:cstheme="minorBidi"/>
        </w:rPr>
        <w:commentReference w:id="214"/>
      </w:r>
      <w:commentRangeEnd w:id="215"/>
      <w:r w:rsidR="00201D8B">
        <w:rPr>
          <w:rStyle w:val="CommentReference"/>
          <w:rFonts w:asciiTheme="minorHAnsi" w:eastAsiaTheme="minorEastAsia" w:hAnsiTheme="minorHAnsi" w:cstheme="minorBidi"/>
        </w:rPr>
        <w:commentReference w:id="215"/>
      </w:r>
      <w:r w:rsidR="00C15910" w:rsidRPr="00C15910">
        <w:t xml:space="preserve">datasets to identify relevant </w:t>
      </w:r>
      <w:r w:rsidR="00CA6089">
        <w:t xml:space="preserve">disease </w:t>
      </w:r>
      <w:r w:rsidR="00C15910" w:rsidRPr="00C15910">
        <w:t>biomarkers</w:t>
      </w:r>
      <w:r w:rsidR="005075CB" w:rsidRPr="316CA737">
        <w:t>.</w:t>
      </w:r>
      <w:r w:rsidR="00C15910" w:rsidRPr="316CA737">
        <w:t xml:space="preserve"> </w:t>
      </w:r>
      <w:r w:rsidR="000428EA" w:rsidRPr="00C15910">
        <w:t xml:space="preserve">DIABLO is available through the </w:t>
      </w:r>
      <w:commentRangeStart w:id="216"/>
      <w:r w:rsidR="000428EA" w:rsidRPr="00C15910">
        <w:t>mix</w:t>
      </w:r>
      <w:r w:rsidR="00E06337" w:rsidRPr="00C15910">
        <w:t>Omics</w:t>
      </w:r>
      <w:r w:rsidR="005D2BAE" w:rsidRPr="316CA737">
        <w:t xml:space="preserve"> </w:t>
      </w:r>
      <w:commentRangeEnd w:id="216"/>
      <w:r w:rsidR="003E732C">
        <w:rPr>
          <w:rStyle w:val="CommentReference"/>
          <w:rFonts w:asciiTheme="minorHAnsi" w:eastAsiaTheme="minorEastAsia" w:hAnsiTheme="minorHAnsi" w:cstheme="minorBidi"/>
        </w:rPr>
        <w:commentReference w:id="216"/>
      </w:r>
      <w:r w:rsidR="005D2BAE" w:rsidRPr="00C15910">
        <w:t>d</w:t>
      </w:r>
      <w:r w:rsidR="000428EA" w:rsidRPr="00C15910">
        <w:t xml:space="preserve">ata integration </w:t>
      </w:r>
      <w:r w:rsidR="0066408D">
        <w:t>toolkit</w:t>
      </w:r>
      <w:r w:rsidR="0066408D" w:rsidRPr="316CA737">
        <w:t xml:space="preserve"> </w:t>
      </w:r>
      <w:r w:rsidR="005D2BAE" w:rsidRPr="00C15910">
        <w:t>(www.mix</w:t>
      </w:r>
      <w:r w:rsidR="00E06337" w:rsidRPr="00C15910">
        <w:t>omics</w:t>
      </w:r>
      <w:r w:rsidR="005D2BAE" w:rsidRPr="00C15910">
        <w:t>.org)</w:t>
      </w:r>
      <w:r w:rsidR="000428EA" w:rsidRPr="00C15910">
        <w:t xml:space="preserve"> whic</w:t>
      </w:r>
      <w:r w:rsidR="005D2BAE" w:rsidRPr="00C15910">
        <w:t>h contains a wide range of multivariate methods</w:t>
      </w:r>
      <w:r w:rsidR="000428EA" w:rsidRPr="00C15910">
        <w:t xml:space="preserve"> for the exploration and integration of </w:t>
      </w:r>
      <w:r w:rsidR="005D2BAE" w:rsidRPr="00C15910">
        <w:t>high dimensional</w:t>
      </w:r>
      <w:r w:rsidR="002A2F36" w:rsidRPr="316CA737">
        <w:t xml:space="preserve"> </w:t>
      </w:r>
      <w:r w:rsidR="005D2BAE" w:rsidRPr="00C15910">
        <w:t>biological datasets.</w:t>
      </w:r>
    </w:p>
    <w:p w14:paraId="07D2E817" w14:textId="77777777" w:rsidR="00354D55" w:rsidRPr="003124BE" w:rsidRDefault="00354D55" w:rsidP="002615AA">
      <w:pPr>
        <w:spacing w:line="480" w:lineRule="auto"/>
      </w:pPr>
    </w:p>
    <w:p w14:paraId="46AE467F" w14:textId="73E3F189" w:rsidR="00E311A6" w:rsidRPr="003124BE" w:rsidRDefault="00F94303" w:rsidP="002615AA">
      <w:pPr>
        <w:spacing w:line="480" w:lineRule="auto"/>
        <w:rPr>
          <w:b/>
        </w:rPr>
      </w:pPr>
      <w:commentRangeStart w:id="217"/>
      <w:r w:rsidRPr="003124BE">
        <w:rPr>
          <w:b/>
        </w:rPr>
        <w:t>Results</w:t>
      </w:r>
      <w:commentRangeEnd w:id="217"/>
      <w:r w:rsidR="003F60BC" w:rsidRPr="003124BE">
        <w:rPr>
          <w:rStyle w:val="CommentReference"/>
          <w:rFonts w:eastAsiaTheme="minorEastAsia"/>
          <w:sz w:val="24"/>
          <w:szCs w:val="24"/>
        </w:rPr>
        <w:commentReference w:id="217"/>
      </w:r>
    </w:p>
    <w:p w14:paraId="31AA8441" w14:textId="2E435F1A" w:rsidR="00FB7FD0" w:rsidRPr="003124BE" w:rsidRDefault="00FB7FD0" w:rsidP="00621ED3">
      <w:pPr>
        <w:widowControl w:val="0"/>
        <w:autoSpaceDE w:val="0"/>
        <w:autoSpaceDN w:val="0"/>
        <w:adjustRightInd w:val="0"/>
        <w:spacing w:line="480" w:lineRule="auto"/>
        <w:jc w:val="both"/>
      </w:pPr>
      <w:r w:rsidRPr="003124BE">
        <w:t>DIABLO</w:t>
      </w:r>
      <w:r w:rsidR="00984E9C" w:rsidRPr="2E60E715">
        <w:t xml:space="preserve"> (</w:t>
      </w:r>
      <w:r w:rsidR="00984E9C" w:rsidRPr="00063E56">
        <w:rPr>
          <w:b/>
          <w:bCs/>
          <w:u w:val="single"/>
        </w:rPr>
        <w:t>D</w:t>
      </w:r>
      <w:r w:rsidR="00984E9C" w:rsidRPr="003124BE">
        <w:t xml:space="preserve">ata </w:t>
      </w:r>
      <w:r w:rsidR="00984E9C" w:rsidRPr="00063E56">
        <w:rPr>
          <w:b/>
          <w:bCs/>
          <w:u w:val="single"/>
        </w:rPr>
        <w:t>I</w:t>
      </w:r>
      <w:r w:rsidR="00984E9C" w:rsidRPr="003124BE">
        <w:t xml:space="preserve">ntegration </w:t>
      </w:r>
      <w:r w:rsidR="00984E9C" w:rsidRPr="00063E56">
        <w:rPr>
          <w:b/>
          <w:bCs/>
          <w:u w:val="single"/>
        </w:rPr>
        <w:t>A</w:t>
      </w:r>
      <w:r w:rsidR="00984E9C" w:rsidRPr="003124BE">
        <w:t xml:space="preserve">nalysis for </w:t>
      </w:r>
      <w:r w:rsidR="00984E9C" w:rsidRPr="00063E56">
        <w:rPr>
          <w:b/>
          <w:bCs/>
          <w:u w:val="single"/>
        </w:rPr>
        <w:t>B</w:t>
      </w:r>
      <w:r w:rsidR="00984E9C" w:rsidRPr="003124BE">
        <w:t xml:space="preserve">iomarker discovery using </w:t>
      </w:r>
      <w:r w:rsidR="00984E9C" w:rsidRPr="00063E56">
        <w:rPr>
          <w:b/>
          <w:bCs/>
          <w:u w:val="single"/>
        </w:rPr>
        <w:t>L</w:t>
      </w:r>
      <w:r w:rsidR="00984E9C" w:rsidRPr="003124BE">
        <w:t>atent c</w:t>
      </w:r>
      <w:r w:rsidR="00984E9C" w:rsidRPr="00063E56">
        <w:rPr>
          <w:b/>
          <w:bCs/>
          <w:u w:val="single"/>
        </w:rPr>
        <w:t>O</w:t>
      </w:r>
      <w:r w:rsidR="00A257B4" w:rsidRPr="003124BE">
        <w:t>m</w:t>
      </w:r>
      <w:r w:rsidR="00984E9C" w:rsidRPr="003124BE">
        <w:t>p</w:t>
      </w:r>
      <w:r w:rsidR="00A257B4" w:rsidRPr="003124BE">
        <w:t>o</w:t>
      </w:r>
      <w:r w:rsidR="00984E9C" w:rsidRPr="003124BE">
        <w:t>nents</w:t>
      </w:r>
      <w:r w:rsidR="00984E9C" w:rsidRPr="2E60E715">
        <w:t>)</w:t>
      </w:r>
      <w:r w:rsidRPr="003124BE">
        <w:t xml:space="preserve"> maximize</w:t>
      </w:r>
      <w:r w:rsidR="00093B0A" w:rsidRPr="003124BE">
        <w:t>s</w:t>
      </w:r>
      <w:r w:rsidRPr="003124BE">
        <w:t xml:space="preserve"> the common or correlated information between multiple </w:t>
      </w:r>
      <w:r w:rsidR="00E06337" w:rsidRPr="003124BE">
        <w:t>omics</w:t>
      </w:r>
      <w:r w:rsidR="003424DC" w:rsidRPr="003124BE">
        <w:t xml:space="preserve"> (multi-</w:t>
      </w:r>
      <w:r w:rsidR="00E06337" w:rsidRPr="003124BE">
        <w:t>omics</w:t>
      </w:r>
      <w:r w:rsidR="003424DC" w:rsidRPr="2E60E715">
        <w:t>)</w:t>
      </w:r>
      <w:r w:rsidR="0013082E" w:rsidRPr="2E60E715">
        <w:t xml:space="preserve"> </w:t>
      </w:r>
      <w:r w:rsidRPr="003124BE">
        <w:t xml:space="preserve">datasets </w:t>
      </w:r>
      <w:r w:rsidR="0013082E" w:rsidRPr="003124BE">
        <w:t>while</w:t>
      </w:r>
      <w:r w:rsidRPr="003124BE">
        <w:t xml:space="preserve"> identifying the key </w:t>
      </w:r>
      <w:r w:rsidR="00E06337" w:rsidRPr="003124BE">
        <w:t>omics</w:t>
      </w:r>
      <w:r w:rsidRPr="003124BE">
        <w:t xml:space="preserve"> variables (mRNA, miRNA, CpGs, proteins, metabolites, </w:t>
      </w:r>
      <w:r w:rsidRPr="00063E56">
        <w:rPr>
          <w:i/>
          <w:iCs/>
        </w:rPr>
        <w:t>etc.</w:t>
      </w:r>
      <w:r w:rsidRPr="2E60E715">
        <w:t xml:space="preserve">) </w:t>
      </w:r>
      <w:r w:rsidR="003424DC" w:rsidRPr="003124BE">
        <w:t xml:space="preserve">and </w:t>
      </w:r>
      <w:r w:rsidR="00093B0A" w:rsidRPr="003124BE">
        <w:t>characterizing the</w:t>
      </w:r>
      <w:r w:rsidRPr="003124BE">
        <w:t xml:space="preserve"> disease sub-groups or phenotypes of interest. DIABLO </w:t>
      </w:r>
      <w:r w:rsidR="00093B0A" w:rsidRPr="003124BE">
        <w:t xml:space="preserve">uses </w:t>
      </w:r>
      <w:r w:rsidRPr="003124BE">
        <w:t xml:space="preserve">Projection to Latent Structure models (PLS) </w:t>
      </w:r>
      <w:r w:rsidRPr="003124BE">
        <w:fldChar w:fldCharType="begin"/>
      </w:r>
      <w:r w:rsidR="00854CBE">
        <w:instrText xml:space="preserve"> ADDIN ZOTERO_ITEM CSL_CITATION {"citationID":"15ioup8f5l","properties":{"formattedCitation":"[13]","plainCitation":"[13]"},"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Pr="003124BE">
        <w:fldChar w:fldCharType="separate"/>
      </w:r>
      <w:r w:rsidR="00854CBE">
        <w:rPr>
          <w:noProof/>
        </w:rPr>
        <w:t>[13]</w:t>
      </w:r>
      <w:r w:rsidRPr="003124BE">
        <w:fldChar w:fldCharType="end"/>
      </w:r>
      <w:r w:rsidRPr="2E60E715">
        <w:t xml:space="preserve">, </w:t>
      </w:r>
      <w:r w:rsidR="00093B0A" w:rsidRPr="003124BE">
        <w:t xml:space="preserve">and </w:t>
      </w:r>
      <w:r w:rsidRPr="003124BE">
        <w:t xml:space="preserve">extends both sparse PLS-Discriminant Analysis </w:t>
      </w:r>
      <w:r w:rsidRPr="003124BE">
        <w:fldChar w:fldCharType="begin"/>
      </w:r>
      <w:r w:rsidR="00854CBE">
        <w:instrText xml:space="preserve"> ADDIN ZOTERO_ITEM CSL_CITATION {"citationID":"2m59ni7o5h","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3124BE">
        <w:fldChar w:fldCharType="separate"/>
      </w:r>
      <w:r w:rsidR="00854CBE">
        <w:rPr>
          <w:noProof/>
        </w:rPr>
        <w:t>[14]</w:t>
      </w:r>
      <w:r w:rsidRPr="003124BE">
        <w:fldChar w:fldCharType="end"/>
      </w:r>
      <w:r w:rsidRPr="003124BE">
        <w:t xml:space="preserve"> to multi-</w:t>
      </w:r>
      <w:r w:rsidR="00E06337" w:rsidRPr="003124BE">
        <w:t>omics</w:t>
      </w:r>
      <w:r w:rsidRPr="003124BE">
        <w:t xml:space="preserve"> analyses and </w:t>
      </w:r>
      <w:r w:rsidR="00880231" w:rsidRPr="003124BE">
        <w:t xml:space="preserve">sparse </w:t>
      </w:r>
      <w:r w:rsidR="00354D55" w:rsidRPr="003124BE">
        <w:t>G</w:t>
      </w:r>
      <w:r w:rsidR="00880231" w:rsidRPr="003124BE">
        <w:t xml:space="preserve">eneralized </w:t>
      </w:r>
      <w:r w:rsidR="00354D55" w:rsidRPr="003124BE">
        <w:t>C</w:t>
      </w:r>
      <w:r w:rsidR="00880231" w:rsidRPr="003124BE">
        <w:t xml:space="preserve">anonical </w:t>
      </w:r>
      <w:r w:rsidR="00354D55" w:rsidRPr="003124BE">
        <w:t>C</w:t>
      </w:r>
      <w:r w:rsidR="00880231" w:rsidRPr="003124BE">
        <w:t xml:space="preserve">orrelation </w:t>
      </w:r>
      <w:r w:rsidR="00354D55" w:rsidRPr="003124BE">
        <w:t>A</w:t>
      </w:r>
      <w:r w:rsidR="00880231" w:rsidRPr="003124BE">
        <w:t xml:space="preserve">nalysis </w:t>
      </w:r>
      <w:r w:rsidR="00880231" w:rsidRPr="003124BE">
        <w:fldChar w:fldCharType="begin"/>
      </w:r>
      <w:r w:rsidR="00854CBE">
        <w:instrText xml:space="preserve"> ADDIN ZOTERO_ITEM CSL_CITATION {"citationID":"ab9fdg4o46","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880231" w:rsidRPr="003124BE">
        <w:fldChar w:fldCharType="separate"/>
      </w:r>
      <w:r w:rsidR="00854CBE">
        <w:rPr>
          <w:noProof/>
        </w:rPr>
        <w:t>[15]</w:t>
      </w:r>
      <w:r w:rsidR="00880231" w:rsidRPr="003124BE">
        <w:fldChar w:fldCharType="end"/>
      </w:r>
      <w:r w:rsidRPr="003124BE">
        <w:t xml:space="preserve"> to a </w:t>
      </w:r>
      <w:r w:rsidR="00093B0A" w:rsidRPr="003124BE">
        <w:t xml:space="preserve">supervised </w:t>
      </w:r>
      <w:r w:rsidRPr="003124BE">
        <w:t>analysis framework. In c</w:t>
      </w:r>
      <w:r w:rsidRPr="602E8A0D">
        <w:rPr>
          <w:highlight w:val="yellow"/>
          <w:rPrChange w:id="218" w:author="Scott Tebbutt" w:date="2018-03-07T19:01:00Z">
            <w:rPr/>
          </w:rPrChange>
        </w:rPr>
        <w:t>ontr</w:t>
      </w:r>
      <w:ins w:id="219" w:author="Scott Tebbutt" w:date="2018-03-07T19:00:00Z">
        <w:r w:rsidR="6DD3830F" w:rsidRPr="602E8A0D">
          <w:rPr>
            <w:highlight w:val="yellow"/>
            <w:rPrChange w:id="220" w:author="Scott Tebbutt" w:date="2018-03-07T19:01:00Z">
              <w:rPr/>
            </w:rPrChange>
          </w:rPr>
          <w:t>ast</w:t>
        </w:r>
      </w:ins>
      <w:del w:id="221" w:author="Scott Tebbutt" w:date="2018-03-07T18:59:00Z">
        <w:r w:rsidRPr="003124BE" w:rsidDel="48F7645E">
          <w:delText>ary</w:delText>
        </w:r>
      </w:del>
      <w:r w:rsidRPr="003124BE">
        <w:t xml:space="preserve"> to existing penalized matrix decomposition methods </w:t>
      </w:r>
      <w:r w:rsidRPr="003124BE">
        <w:fldChar w:fldCharType="begin"/>
      </w:r>
      <w:r w:rsidR="00854CBE">
        <w:instrText xml:space="preserve"> ADDIN ZOTERO_ITEM CSL_CITATION {"citationID":"2hk00e89p1","properties":{"formattedCitation":"[16]","plainCitation":"[16]"},"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Pr="003124BE">
        <w:fldChar w:fldCharType="separate"/>
      </w:r>
      <w:r w:rsidR="00854CBE">
        <w:rPr>
          <w:noProof/>
        </w:rPr>
        <w:t>[16]</w:t>
      </w:r>
      <w:r w:rsidRPr="003124BE">
        <w:fldChar w:fldCharType="end"/>
      </w:r>
      <w:r w:rsidRPr="003124BE">
        <w:t xml:space="preserve"> DIABLO maximizes the correlation between </w:t>
      </w:r>
      <w:r w:rsidR="00354D55" w:rsidRPr="003124BE">
        <w:t xml:space="preserve">pre-specified </w:t>
      </w:r>
      <w:commentRangeStart w:id="222"/>
      <w:commentRangeStart w:id="223"/>
      <w:r w:rsidRPr="2E60E715">
        <w:rPr>
          <w:highlight w:val="yellow"/>
          <w:rPrChange w:id="224" w:author="Scott Tebbutt" w:date="2018-03-07T19:04:00Z">
            <w:rPr/>
          </w:rPrChange>
        </w:rPr>
        <w:t>pairs</w:t>
      </w:r>
      <w:r w:rsidRPr="003124BE">
        <w:t xml:space="preserve"> of </w:t>
      </w:r>
      <w:commentRangeEnd w:id="222"/>
      <w:r>
        <w:rPr>
          <w:rStyle w:val="CommentReference"/>
        </w:rPr>
        <w:commentReference w:id="222"/>
      </w:r>
      <w:commentRangeEnd w:id="223"/>
      <w:r w:rsidR="00201D8B">
        <w:rPr>
          <w:rStyle w:val="CommentReference"/>
          <w:rFonts w:asciiTheme="minorHAnsi" w:eastAsiaTheme="minorEastAsia" w:hAnsiTheme="minorHAnsi" w:cstheme="minorBidi"/>
        </w:rPr>
        <w:commentReference w:id="223"/>
      </w:r>
      <w:r w:rsidR="00E06337" w:rsidRPr="003124BE">
        <w:t>omics</w:t>
      </w:r>
      <w:r w:rsidRPr="003124BE">
        <w:t xml:space="preserve"> datasets </w:t>
      </w:r>
      <w:r w:rsidR="00B85257" w:rsidRPr="003124BE">
        <w:t xml:space="preserve">and a phenotype of interest </w:t>
      </w:r>
      <w:r w:rsidRPr="003124BE">
        <w:t xml:space="preserve">to unravel </w:t>
      </w:r>
      <w:r w:rsidR="00B85257" w:rsidRPr="003124BE">
        <w:t xml:space="preserve">discriminant </w:t>
      </w:r>
      <w:r w:rsidRPr="003124BE">
        <w:t xml:space="preserve">functional relationships </w:t>
      </w:r>
      <w:r w:rsidR="00B85257" w:rsidRPr="003124BE">
        <w:t xml:space="preserve">across </w:t>
      </w:r>
      <w:r w:rsidR="00E06337" w:rsidRPr="003124BE">
        <w:t>omics</w:t>
      </w:r>
      <w:r w:rsidRPr="003124BE">
        <w:t xml:space="preserve"> data</w:t>
      </w:r>
      <w:r w:rsidR="00B85257" w:rsidRPr="003124BE">
        <w:t xml:space="preserve">-types </w:t>
      </w:r>
      <w:r w:rsidRPr="003124BE">
        <w:fldChar w:fldCharType="begin"/>
      </w:r>
      <w:r w:rsidR="00854CBE">
        <w:instrText xml:space="preserve"> ADDIN ZOTERO_ITEM CSL_CITATION {"citationID":"pv414o7hc","properties":{"formattedCitation":"[17]","plainCitation":"[17]"},"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Pr="003124BE">
        <w:fldChar w:fldCharType="separate"/>
      </w:r>
      <w:r w:rsidR="00854CBE">
        <w:rPr>
          <w:rFonts w:eastAsia="Times New Roman"/>
        </w:rPr>
        <w:t>[17]</w:t>
      </w:r>
      <w:r w:rsidRPr="003124BE">
        <w:fldChar w:fldCharType="end"/>
      </w:r>
      <w:r w:rsidRPr="2E60E715">
        <w:t xml:space="preserve">. </w:t>
      </w:r>
      <w:r w:rsidR="00D76DA5" w:rsidRPr="003124BE">
        <w:t>This allows DIABLO to retain the properties of an unsupervised multi-</w:t>
      </w:r>
      <w:r w:rsidR="00E06337" w:rsidRPr="003124BE">
        <w:t>omics</w:t>
      </w:r>
      <w:r w:rsidR="00D76DA5" w:rsidRPr="003124BE">
        <w:t xml:space="preserve"> data </w:t>
      </w:r>
      <w:r w:rsidR="00D76DA5" w:rsidRPr="003124BE">
        <w:lastRenderedPageBreak/>
        <w:t xml:space="preserve">integration method, while identifying the strongest biomarkers </w:t>
      </w:r>
      <w:del w:id="225" w:author="Casey P. Shannon" w:date="2018-03-12T14:24:00Z">
        <w:r w:rsidR="00D76DA5" w:rsidRPr="003124BE" w:rsidDel="00201D8B">
          <w:delText xml:space="preserve">that </w:delText>
        </w:r>
      </w:del>
      <w:r w:rsidR="00D76DA5" w:rsidRPr="003124BE">
        <w:t>discriminat</w:t>
      </w:r>
      <w:ins w:id="226" w:author="Casey P. Shannon" w:date="2018-03-12T14:24:00Z">
        <w:r w:rsidR="00201D8B">
          <w:t>ing</w:t>
        </w:r>
      </w:ins>
      <w:del w:id="227" w:author="Casey P. Shannon" w:date="2018-03-12T14:24:00Z">
        <w:r w:rsidR="00D76DA5" w:rsidRPr="003124BE" w:rsidDel="00201D8B">
          <w:delText>e</w:delText>
        </w:r>
      </w:del>
      <w:r w:rsidR="00D76DA5" w:rsidRPr="003124BE">
        <w:t xml:space="preserve"> multiple phenotypic groups.</w:t>
      </w:r>
      <w:r w:rsidR="00621ED3" w:rsidRPr="003124BE">
        <w:t xml:space="preserve"> </w:t>
      </w:r>
      <w:del w:id="228" w:author="Casey P. Shannon" w:date="2018-03-12T14:22:00Z">
        <w:r w:rsidR="00621ED3" w:rsidRPr="003124BE" w:rsidDel="00201D8B">
          <w:delText>Therefore</w:delText>
        </w:r>
        <w:r w:rsidR="00D65123" w:rsidRPr="2E60E715" w:rsidDel="00201D8B">
          <w:delText>,</w:delText>
        </w:r>
        <w:r w:rsidR="00621ED3" w:rsidRPr="003124BE" w:rsidDel="00201D8B">
          <w:delText xml:space="preserve"> </w:delText>
        </w:r>
      </w:del>
      <w:r w:rsidR="00621ED3" w:rsidRPr="003124BE">
        <w:t>DIABLO is</w:t>
      </w:r>
      <w:ins w:id="229" w:author="Casey P. Shannon" w:date="2018-03-12T14:22:00Z">
        <w:r w:rsidR="00201D8B">
          <w:t xml:space="preserve">, </w:t>
        </w:r>
      </w:ins>
      <w:del w:id="230" w:author="Casey P. Shannon" w:date="2018-03-12T14:22:00Z">
        <w:r w:rsidR="00621ED3" w:rsidRPr="003124BE" w:rsidDel="00201D8B">
          <w:delText xml:space="preserve"> </w:delText>
        </w:r>
      </w:del>
      <w:ins w:id="231" w:author="Casey P. Shannon" w:date="2018-03-12T14:22:00Z">
        <w:r w:rsidR="00201D8B">
          <w:t xml:space="preserve">therefore, </w:t>
        </w:r>
      </w:ins>
      <w:r w:rsidR="00621ED3" w:rsidRPr="003124BE">
        <w:t xml:space="preserve">an integrative classification method that </w:t>
      </w:r>
      <w:r w:rsidR="00FA6674" w:rsidRPr="003124BE">
        <w:t xml:space="preserve">builds </w:t>
      </w:r>
      <w:del w:id="232" w:author="Casey P. Shannon" w:date="2018-03-12T14:23:00Z">
        <w:r w:rsidR="00FA6674" w:rsidRPr="003124BE" w:rsidDel="00201D8B">
          <w:delText xml:space="preserve">a </w:delText>
        </w:r>
      </w:del>
      <w:r w:rsidR="00FA6674" w:rsidRPr="003124BE">
        <w:t>predictive multi-</w:t>
      </w:r>
      <w:r w:rsidR="00E06337" w:rsidRPr="003124BE">
        <w:t>omics</w:t>
      </w:r>
      <w:r w:rsidR="00FA6674" w:rsidRPr="003124BE">
        <w:t xml:space="preserve"> model</w:t>
      </w:r>
      <w:ins w:id="233" w:author="Casey P. Shannon" w:date="2018-03-12T14:23:00Z">
        <w:r w:rsidR="00201D8B">
          <w:t>s</w:t>
        </w:r>
      </w:ins>
      <w:r w:rsidR="00621ED3" w:rsidRPr="003124BE">
        <w:t xml:space="preserve"> </w:t>
      </w:r>
      <w:del w:id="234" w:author="Casey P. Shannon" w:date="2018-03-12T14:22:00Z">
        <w:r w:rsidR="00621ED3" w:rsidRPr="003124BE" w:rsidDel="00201D8B">
          <w:delText xml:space="preserve">which </w:delText>
        </w:r>
      </w:del>
      <w:ins w:id="235" w:author="Casey P. Shannon" w:date="2018-03-12T14:22:00Z">
        <w:r w:rsidR="00201D8B">
          <w:t xml:space="preserve">that </w:t>
        </w:r>
      </w:ins>
      <w:r w:rsidR="00621ED3" w:rsidRPr="003124BE">
        <w:t>can be applied to multi-</w:t>
      </w:r>
      <w:r w:rsidR="00E06337" w:rsidRPr="003124BE">
        <w:t>omics</w:t>
      </w:r>
      <w:r w:rsidR="00621ED3" w:rsidRPr="003124BE">
        <w:t xml:space="preserve"> data from new samples to </w:t>
      </w:r>
      <w:del w:id="236" w:author="Casey P. Shannon" w:date="2018-03-12T14:24:00Z">
        <w:r w:rsidR="00621ED3" w:rsidRPr="003124BE" w:rsidDel="00201D8B">
          <w:delText>assess its classification performance</w:delText>
        </w:r>
      </w:del>
      <w:ins w:id="237" w:author="Casey P. Shannon" w:date="2018-03-12T14:24:00Z">
        <w:r w:rsidR="00201D8B">
          <w:t>determine their phenotype</w:t>
        </w:r>
      </w:ins>
      <w:r w:rsidR="00621ED3" w:rsidRPr="003124BE">
        <w:t xml:space="preserve">. </w:t>
      </w:r>
      <w:r w:rsidR="00354D55" w:rsidRPr="003124BE">
        <w:t>U</w:t>
      </w:r>
      <w:r w:rsidR="00FA6674" w:rsidRPr="003124BE">
        <w:t xml:space="preserve">sers can specify the number of variables to select from each dataset and </w:t>
      </w:r>
      <w:r w:rsidR="00B85257" w:rsidRPr="003124BE">
        <w:t>visualize</w:t>
      </w:r>
      <w:r w:rsidR="00FA6674" w:rsidRPr="003124BE">
        <w:t xml:space="preserve"> the </w:t>
      </w:r>
      <w:r w:rsidR="00E06337" w:rsidRPr="003124BE">
        <w:t>omics</w:t>
      </w:r>
      <w:r w:rsidR="00FA6674" w:rsidRPr="003124BE">
        <w:t xml:space="preserve"> data and the multi-</w:t>
      </w:r>
      <w:r w:rsidR="00E06337" w:rsidRPr="003124BE">
        <w:t>omics</w:t>
      </w:r>
      <w:r w:rsidR="00FA6674" w:rsidRPr="2E60E715">
        <w:t xml:space="preserve"> </w:t>
      </w:r>
      <w:r w:rsidR="00E97868" w:rsidRPr="003124BE">
        <w:t xml:space="preserve">panel </w:t>
      </w:r>
      <w:r w:rsidR="00FA6674" w:rsidRPr="003124BE">
        <w:t>in</w:t>
      </w:r>
      <w:r w:rsidR="00EE400E">
        <w:t xml:space="preserve">to a </w:t>
      </w:r>
      <w:r w:rsidR="00FA6674" w:rsidRPr="003124BE">
        <w:t>reduced data space</w:t>
      </w:r>
      <w:r w:rsidR="00EE400E">
        <w:t xml:space="preserve"> that maximi</w:t>
      </w:r>
      <w:r w:rsidR="00F11DEE">
        <w:t>ze the correlation between data</w:t>
      </w:r>
      <w:r w:rsidR="00EE400E">
        <w:t>sets</w:t>
      </w:r>
      <w:r w:rsidR="00FA6674" w:rsidRPr="2E60E715">
        <w:t xml:space="preserve">. </w:t>
      </w:r>
      <w:r w:rsidR="00354D55" w:rsidRPr="003124BE">
        <w:t>The method</w:t>
      </w:r>
      <w:r w:rsidRPr="003124BE">
        <w:t xml:space="preserve"> is highly flexible</w:t>
      </w:r>
      <w:r w:rsidR="00076EBD" w:rsidRPr="003124BE">
        <w:t xml:space="preserve"> in the type of experimental design it can handle, ranging from </w:t>
      </w:r>
      <w:r w:rsidRPr="003124BE">
        <w:t xml:space="preserve">classical single time point </w:t>
      </w:r>
      <w:r w:rsidR="00076EBD" w:rsidRPr="003124BE">
        <w:t>to</w:t>
      </w:r>
      <w:r w:rsidRPr="003124BE">
        <w:t xml:space="preserve"> cross-over </w:t>
      </w:r>
      <w:r w:rsidR="00076EBD" w:rsidRPr="003124BE">
        <w:t xml:space="preserve">and </w:t>
      </w:r>
      <w:r w:rsidRPr="003124BE">
        <w:t>repeated measures stud</w:t>
      </w:r>
      <w:r w:rsidR="00076EBD" w:rsidRPr="003124BE">
        <w:t>ies</w:t>
      </w:r>
      <w:r w:rsidRPr="003124BE">
        <w:t xml:space="preserve">. Modular-based analysis can also be </w:t>
      </w:r>
      <w:r w:rsidR="00B60BE3" w:rsidRPr="003124BE">
        <w:t>incorporated using</w:t>
      </w:r>
      <w:r w:rsidRPr="003124BE">
        <w:t xml:space="preserve"> pathway-based module matrices </w:t>
      </w:r>
      <w:r w:rsidRPr="003124BE">
        <w:fldChar w:fldCharType="begin"/>
      </w:r>
      <w:r w:rsidR="00854CBE">
        <w:instrText xml:space="preserve"> ADDIN ZOTERO_ITEM CSL_CITATION {"citationID":"1kuq8hg3ng","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3124BE">
        <w:fldChar w:fldCharType="separate"/>
      </w:r>
      <w:r w:rsidR="00854CBE">
        <w:rPr>
          <w:noProof/>
        </w:rPr>
        <w:t>[18]</w:t>
      </w:r>
      <w:r w:rsidRPr="003124BE">
        <w:fldChar w:fldCharType="end"/>
      </w:r>
      <w:r w:rsidRPr="003124BE">
        <w:t xml:space="preserve"> instead of </w:t>
      </w:r>
      <w:r w:rsidR="00B60BE3" w:rsidRPr="003124BE">
        <w:t xml:space="preserve">the original </w:t>
      </w:r>
      <w:r w:rsidR="00E06337" w:rsidRPr="003124BE">
        <w:t>omics</w:t>
      </w:r>
      <w:r w:rsidRPr="003124BE">
        <w:t xml:space="preserve"> matrices</w:t>
      </w:r>
      <w:r w:rsidR="00F11DEE">
        <w:t>, as illustrated in one</w:t>
      </w:r>
      <w:r w:rsidR="008362C2">
        <w:t xml:space="preserve"> of our case studies</w:t>
      </w:r>
      <w:r w:rsidR="00B60BE3" w:rsidRPr="2E60E715">
        <w:t>.</w:t>
      </w:r>
    </w:p>
    <w:p w14:paraId="619D7C5B" w14:textId="77777777" w:rsidR="00FB7FD0" w:rsidRPr="003124BE" w:rsidRDefault="00FB7FD0" w:rsidP="004A6CC1">
      <w:pPr>
        <w:spacing w:line="480" w:lineRule="auto"/>
        <w:jc w:val="both"/>
        <w:rPr>
          <w:b/>
        </w:rPr>
      </w:pPr>
    </w:p>
    <w:p w14:paraId="2EDF0EE2" w14:textId="4D049A07" w:rsidR="00850385" w:rsidRPr="003124BE" w:rsidRDefault="00DA5125" w:rsidP="004A6CC1">
      <w:pPr>
        <w:spacing w:line="480" w:lineRule="auto"/>
        <w:jc w:val="both"/>
        <w:rPr>
          <w:b/>
        </w:rPr>
      </w:pPr>
      <w:r w:rsidRPr="003124BE">
        <w:rPr>
          <w:b/>
        </w:rPr>
        <w:t xml:space="preserve">DIABLO </w:t>
      </w:r>
      <w:r w:rsidR="00076EBD" w:rsidRPr="003124BE">
        <w:rPr>
          <w:b/>
        </w:rPr>
        <w:t>select</w:t>
      </w:r>
      <w:r w:rsidR="0085336A" w:rsidRPr="003124BE">
        <w:rPr>
          <w:b/>
        </w:rPr>
        <w:t>s</w:t>
      </w:r>
      <w:r w:rsidR="006A00C4" w:rsidRPr="003124BE">
        <w:rPr>
          <w:b/>
        </w:rPr>
        <w:t xml:space="preserve"> correlated</w:t>
      </w:r>
      <w:r w:rsidR="00B33696" w:rsidRPr="003124BE">
        <w:rPr>
          <w:b/>
        </w:rPr>
        <w:t xml:space="preserve"> and </w:t>
      </w:r>
      <w:r w:rsidR="006A00C4" w:rsidRPr="003124BE">
        <w:rPr>
          <w:b/>
        </w:rPr>
        <w:t>discriminatory variables</w:t>
      </w:r>
    </w:p>
    <w:p w14:paraId="537D4DD8" w14:textId="65191974" w:rsidR="00144BC4" w:rsidRPr="003124BE" w:rsidRDefault="00EC562C" w:rsidP="00144BC4">
      <w:pPr>
        <w:jc w:val="both"/>
        <w:rPr>
          <w:b/>
        </w:rPr>
      </w:pPr>
      <w:r w:rsidRPr="003124BE">
        <w:rPr>
          <w:b/>
          <w:noProof/>
        </w:rPr>
        <w:drawing>
          <wp:inline distT="0" distB="0" distL="0" distR="0" wp14:anchorId="6FC05BB3" wp14:editId="1A3457CD">
            <wp:extent cx="5943600" cy="2977515"/>
            <wp:effectExtent l="0" t="0" r="0" b="0"/>
            <wp:docPr id="3" name="Picture 3" descr="../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simulation_study/results/simulationResults.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14:paraId="00854687" w14:textId="22B41E58" w:rsidR="00144BC4" w:rsidRPr="003124BE" w:rsidRDefault="00144BC4" w:rsidP="00C72E1B">
      <w:r w:rsidRPr="003124BE">
        <w:rPr>
          <w:b/>
        </w:rPr>
        <w:t xml:space="preserve">Figure </w:t>
      </w:r>
      <w:r w:rsidR="000453C3">
        <w:rPr>
          <w:b/>
        </w:rPr>
        <w:t>1</w:t>
      </w:r>
      <w:r w:rsidRPr="003124BE">
        <w:rPr>
          <w:b/>
        </w:rPr>
        <w:t xml:space="preserve">. </w:t>
      </w:r>
      <w:r w:rsidR="00381F7C" w:rsidRPr="003124BE">
        <w:rPr>
          <w:b/>
        </w:rPr>
        <w:t>Simulation study</w:t>
      </w:r>
      <w:r w:rsidR="00502B5C" w:rsidRPr="003124BE">
        <w:rPr>
          <w:b/>
        </w:rPr>
        <w:t>:</w:t>
      </w:r>
      <w:r w:rsidR="00381F7C" w:rsidRPr="003124BE">
        <w:rPr>
          <w:b/>
        </w:rPr>
        <w:t xml:space="preserve"> performance assessment and benchmarking. </w:t>
      </w:r>
      <w:r w:rsidR="004C2A82" w:rsidRPr="003124BE">
        <w:t>Simulated datasets included different types of variables: correlated &amp; discriminatory</w:t>
      </w:r>
      <w:r w:rsidR="00D105B1">
        <w:t xml:space="preserve"> (corDis)</w:t>
      </w:r>
      <w:r w:rsidR="004C2A82" w:rsidRPr="003124BE">
        <w:t>; uncorrelated &amp; discriminatory</w:t>
      </w:r>
      <w:r w:rsidR="00D105B1">
        <w:t xml:space="preserve"> (unCorDis)</w:t>
      </w:r>
      <w:r w:rsidR="004C2A82" w:rsidRPr="003124BE">
        <w:t>; correlated &amp; nondiscriminatory</w:t>
      </w:r>
      <w:r w:rsidR="00D105B1">
        <w:t xml:space="preserve"> (corNonDis)</w:t>
      </w:r>
      <w:r w:rsidR="004C2A82" w:rsidRPr="003124BE">
        <w:t xml:space="preserve"> and uncorrelated &amp; nondiscriminatory</w:t>
      </w:r>
      <w:r w:rsidR="00D105B1">
        <w:t xml:space="preserve"> (unCorNonDis)</w:t>
      </w:r>
      <w:r w:rsidR="00C72E1B" w:rsidRPr="003124BE">
        <w:t xml:space="preserve"> for different fold-change</w:t>
      </w:r>
      <w:r w:rsidR="005A440A" w:rsidRPr="003124BE">
        <w:t>s</w:t>
      </w:r>
      <w:r w:rsidR="00C72E1B" w:rsidRPr="003124BE">
        <w:t xml:space="preserve"> </w:t>
      </w:r>
      <w:r w:rsidR="00354D55" w:rsidRPr="003124BE">
        <w:t xml:space="preserve">between </w:t>
      </w:r>
      <w:r w:rsidR="00C72E1B" w:rsidRPr="003124BE">
        <w:t>sample group</w:t>
      </w:r>
      <w:r w:rsidR="00354D55" w:rsidRPr="003124BE">
        <w:t>s</w:t>
      </w:r>
      <w:r w:rsidR="00C72E1B" w:rsidRPr="003124BE">
        <w:t xml:space="preserve"> and </w:t>
      </w:r>
      <w:r w:rsidR="00354D55" w:rsidRPr="003124BE">
        <w:t xml:space="preserve">different </w:t>
      </w:r>
      <w:r w:rsidR="00C72E1B" w:rsidRPr="003124BE">
        <w:t>noise</w:t>
      </w:r>
      <w:r w:rsidR="00354D55" w:rsidRPr="003124BE">
        <w:t xml:space="preserve"> levels</w:t>
      </w:r>
      <w:r w:rsidR="004C2A82" w:rsidRPr="003124BE">
        <w:t xml:space="preserve"> (</w:t>
      </w:r>
      <w:r w:rsidR="004C2A82" w:rsidRPr="003124BE">
        <w:rPr>
          <w:b/>
        </w:rPr>
        <w:t>see Suppl</w:t>
      </w:r>
      <w:r w:rsidR="008A57DE" w:rsidRPr="003124BE">
        <w:rPr>
          <w:b/>
        </w:rPr>
        <w:t>ementary Note</w:t>
      </w:r>
      <w:r w:rsidR="004C2A82" w:rsidRPr="003124BE">
        <w:t xml:space="preserve">). </w:t>
      </w:r>
      <w:r w:rsidR="00502B5C" w:rsidRPr="003124BE">
        <w:t>Integrative classifiers included DIABLO with either</w:t>
      </w:r>
      <w:r w:rsidR="005A440A" w:rsidRPr="003124BE">
        <w:t xml:space="preserve"> the</w:t>
      </w:r>
      <w:r w:rsidR="00502B5C" w:rsidRPr="003124BE">
        <w:t xml:space="preserve"> full or null design, concatenation and ensemble-based sPLSDA classifiers</w:t>
      </w:r>
      <w:r w:rsidR="00C72E1B" w:rsidRPr="003124BE">
        <w:t xml:space="preserve"> and were all trained to select </w:t>
      </w:r>
      <w:r w:rsidR="00D105B1">
        <w:t>90</w:t>
      </w:r>
      <w:r w:rsidR="00C72E1B" w:rsidRPr="003124BE">
        <w:t xml:space="preserve"> variables</w:t>
      </w:r>
      <w:r w:rsidR="00D105B1">
        <w:t xml:space="preserve"> across three multi-omics datasets</w:t>
      </w:r>
      <w:r w:rsidR="00C72E1B" w:rsidRPr="003124BE">
        <w:t xml:space="preserve">. </w:t>
      </w:r>
      <w:r w:rsidR="008657D0" w:rsidRPr="003124BE">
        <w:rPr>
          <w:b/>
        </w:rPr>
        <w:t>a</w:t>
      </w:r>
      <w:r w:rsidRPr="003124BE">
        <w:rPr>
          <w:b/>
        </w:rPr>
        <w:t>)</w:t>
      </w:r>
      <w:r w:rsidRPr="003124BE">
        <w:t xml:space="preserve"> </w:t>
      </w:r>
      <w:r w:rsidR="00C72E1B" w:rsidRPr="003124BE">
        <w:t>Classification e</w:t>
      </w:r>
      <w:r w:rsidRPr="003124BE">
        <w:t xml:space="preserve">rror rates </w:t>
      </w:r>
      <w:r w:rsidR="00C72E1B" w:rsidRPr="003124BE">
        <w:t>(</w:t>
      </w:r>
      <w:r w:rsidRPr="003124BE">
        <w:t>10-</w:t>
      </w:r>
      <w:r w:rsidRPr="003124BE">
        <w:lastRenderedPageBreak/>
        <w:t>fold cross-validation averaged over 50 simulations</w:t>
      </w:r>
      <w:r w:rsidR="00C72E1B" w:rsidRPr="003124BE">
        <w:t>)</w:t>
      </w:r>
      <w:r w:rsidRPr="003124BE">
        <w:t xml:space="preserve">. </w:t>
      </w:r>
      <w:r w:rsidR="00C72E1B" w:rsidRPr="003124BE">
        <w:t>D</w:t>
      </w:r>
      <w:r w:rsidRPr="003124BE">
        <w:t xml:space="preserve">ashed line </w:t>
      </w:r>
      <w:r w:rsidR="00C72E1B" w:rsidRPr="003124BE">
        <w:t xml:space="preserve">indicates a </w:t>
      </w:r>
      <w:r w:rsidRPr="003124BE">
        <w:t xml:space="preserve">random </w:t>
      </w:r>
      <w:r w:rsidR="00C72E1B" w:rsidRPr="003124BE">
        <w:t>performance</w:t>
      </w:r>
      <w:r w:rsidRPr="003124BE">
        <w:t xml:space="preserve"> (error rate = 50%). All </w:t>
      </w:r>
      <w:r w:rsidR="00C72E1B" w:rsidRPr="003124BE">
        <w:t>methods</w:t>
      </w:r>
      <w:r w:rsidRPr="003124BE">
        <w:t xml:space="preserve"> perform similarly with the exception of DIABLO_full </w:t>
      </w:r>
      <w:r w:rsidR="005A440A" w:rsidRPr="003124BE">
        <w:t>which has</w:t>
      </w:r>
      <w:r w:rsidRPr="003124BE">
        <w:t xml:space="preserve"> a higher error rate. </w:t>
      </w:r>
      <w:r w:rsidR="008657D0" w:rsidRPr="003124BE">
        <w:rPr>
          <w:b/>
        </w:rPr>
        <w:t>b</w:t>
      </w:r>
      <w:r w:rsidRPr="003124BE">
        <w:rPr>
          <w:b/>
        </w:rPr>
        <w:t>)</w:t>
      </w:r>
      <w:r w:rsidRPr="003124BE">
        <w:t xml:space="preserve"> </w:t>
      </w:r>
      <w:r w:rsidR="00C72E1B" w:rsidRPr="003124BE">
        <w:t>Number of variables selected according to their type</w:t>
      </w:r>
      <w:r w:rsidRPr="003124BE">
        <w:t xml:space="preserve">. DIABLO_full selected mainly variables that were correlated &amp; discriminatory (corDis, red), whereas </w:t>
      </w:r>
      <w:r w:rsidR="00C72E1B" w:rsidRPr="003124BE">
        <w:t xml:space="preserve">the other methods </w:t>
      </w:r>
      <w:r w:rsidRPr="003124BE">
        <w:t xml:space="preserve">selected </w:t>
      </w:r>
      <w:r w:rsidR="00C72E1B" w:rsidRPr="003124BE">
        <w:t xml:space="preserve">an equal number of </w:t>
      </w:r>
      <w:r w:rsidRPr="003124BE">
        <w:t>correlated or uncorrelated discriminatory variables (corDis and unCorDis, red and blue).</w:t>
      </w:r>
    </w:p>
    <w:p w14:paraId="34E8B2EE" w14:textId="77777777" w:rsidR="00144BC4" w:rsidRPr="003124BE" w:rsidRDefault="00144BC4" w:rsidP="004A6CC1">
      <w:pPr>
        <w:spacing w:line="480" w:lineRule="auto"/>
        <w:jc w:val="both"/>
        <w:rPr>
          <w:b/>
        </w:rPr>
      </w:pPr>
    </w:p>
    <w:p w14:paraId="2D6BC7A0" w14:textId="1E522445" w:rsidR="00E86584" w:rsidRPr="00E86584" w:rsidRDefault="00E86584" w:rsidP="00396797">
      <w:pPr>
        <w:spacing w:line="480" w:lineRule="auto"/>
        <w:rPr>
          <w:ins w:id="238" w:author="Casey P. Shannon" w:date="2018-03-12T14:27:00Z"/>
          <w:b/>
          <w:lang w:val="en-CA"/>
          <w:rPrChange w:id="239" w:author="Casey P. Shannon" w:date="2018-03-12T14:27:00Z">
            <w:rPr>
              <w:ins w:id="240" w:author="Casey P. Shannon" w:date="2018-03-12T14:27:00Z"/>
              <w:lang w:val="en-CA"/>
            </w:rPr>
          </w:rPrChange>
        </w:rPr>
      </w:pPr>
      <w:commentRangeStart w:id="241"/>
      <w:ins w:id="242" w:author="Casey P. Shannon" w:date="2018-03-12T14:27:00Z">
        <w:r w:rsidRPr="00E86584">
          <w:rPr>
            <w:b/>
            <w:lang w:val="en-CA"/>
            <w:rPrChange w:id="243" w:author="Casey P. Shannon" w:date="2018-03-12T14:27:00Z">
              <w:rPr>
                <w:lang w:val="en-CA"/>
              </w:rPr>
            </w:rPrChange>
          </w:rPr>
          <w:t>Simulation Study</w:t>
        </w:r>
      </w:ins>
      <w:commentRangeEnd w:id="241"/>
      <w:ins w:id="244" w:author="Casey P. Shannon" w:date="2018-03-12T15:54:00Z">
        <w:r w:rsidR="007762DE">
          <w:rPr>
            <w:rStyle w:val="CommentReference"/>
            <w:rFonts w:asciiTheme="minorHAnsi" w:eastAsiaTheme="minorEastAsia" w:hAnsiTheme="minorHAnsi" w:cstheme="minorBidi"/>
          </w:rPr>
          <w:commentReference w:id="241"/>
        </w:r>
      </w:ins>
    </w:p>
    <w:p w14:paraId="774318FD" w14:textId="747CD0CF" w:rsidR="00F65D93" w:rsidRPr="00622940" w:rsidRDefault="0066565B" w:rsidP="00396797">
      <w:pPr>
        <w:spacing w:line="480" w:lineRule="auto"/>
        <w:rPr>
          <w:lang w:val="en-CA"/>
        </w:rPr>
      </w:pPr>
      <w:r w:rsidRPr="00622940">
        <w:rPr>
          <w:lang w:val="en-CA"/>
        </w:rPr>
        <w:t>B</w:t>
      </w:r>
      <w:r w:rsidR="00622940" w:rsidRPr="00622940">
        <w:rPr>
          <w:lang w:val="en-CA"/>
        </w:rPr>
        <w:t>riefly, three omic datasets consisting of 200 samples (split equally over two groups)</w:t>
      </w:r>
      <w:r w:rsidR="00622940">
        <w:rPr>
          <w:lang w:val="en-CA"/>
        </w:rPr>
        <w:t xml:space="preserve"> and </w:t>
      </w:r>
      <w:r w:rsidR="00622940" w:rsidRPr="00622940">
        <w:rPr>
          <w:lang w:val="en-CA"/>
        </w:rPr>
        <w:t xml:space="preserve">260 variables were </w:t>
      </w:r>
      <w:r w:rsidR="008D6935">
        <w:rPr>
          <w:lang w:val="en-CA"/>
        </w:rPr>
        <w:t>generated</w:t>
      </w:r>
      <w:r w:rsidR="00C57649">
        <w:rPr>
          <w:lang w:val="en-CA"/>
        </w:rPr>
        <w:t xml:space="preserve"> </w:t>
      </w:r>
      <w:r w:rsidR="00622940" w:rsidRPr="00622940">
        <w:rPr>
          <w:lang w:val="en-CA"/>
        </w:rPr>
        <w:t xml:space="preserve">by modifying the degree of correlation and discrimination, resulting in four types of variables: </w:t>
      </w:r>
      <w:r w:rsidR="00622940" w:rsidRPr="00DA37BA">
        <w:rPr>
          <w:lang w:val="en-CA"/>
        </w:rPr>
        <w:t>30 correlated-discriminatory (corDis) variables, 30 uncorrelated-discriminatory (unCorDis) variables, 100 correlated-nondiscriminatory (corNonDis) variables, and 100 uncorrelated-nondiscriminatory (unCorNonDis) variables</w:t>
      </w:r>
      <w:r w:rsidR="00C57649">
        <w:rPr>
          <w:lang w:val="en-CA"/>
        </w:rPr>
        <w:t xml:space="preserve"> (</w:t>
      </w:r>
      <w:r w:rsidR="007E31B3" w:rsidRPr="00815D97">
        <w:rPr>
          <w:b/>
          <w:lang w:val="en-CA"/>
        </w:rPr>
        <w:t>Supplementary Note</w:t>
      </w:r>
      <w:r w:rsidR="007E31B3">
        <w:rPr>
          <w:b/>
          <w:lang w:val="en-CA"/>
        </w:rPr>
        <w:t xml:space="preserve">, </w:t>
      </w:r>
      <w:r w:rsidR="00C57649" w:rsidRPr="00DA37BA">
        <w:rPr>
          <w:b/>
          <w:lang w:val="en-CA"/>
        </w:rPr>
        <w:t>Supplementary Fig. 2</w:t>
      </w:r>
      <w:r w:rsidR="00C57649">
        <w:rPr>
          <w:lang w:val="en-CA"/>
        </w:rPr>
        <w:t>)</w:t>
      </w:r>
      <w:r w:rsidR="00622940" w:rsidRPr="00DA37BA">
        <w:rPr>
          <w:lang w:val="en-CA"/>
        </w:rPr>
        <w:t xml:space="preserve">. </w:t>
      </w:r>
      <w:r w:rsidR="00622940" w:rsidRPr="003124BE">
        <w:t xml:space="preserve">Three integrative </w:t>
      </w:r>
      <w:r w:rsidR="00622940">
        <w:t>classification</w:t>
      </w:r>
      <w:r w:rsidR="00622940" w:rsidRPr="003124BE">
        <w:t xml:space="preserve"> </w:t>
      </w:r>
      <w:r w:rsidR="007E31B3">
        <w:t>methods were applied t</w:t>
      </w:r>
      <w:r w:rsidR="00622940">
        <w:t xml:space="preserve">o generate multi-omic biomarkers panels of 90 variables </w:t>
      </w:r>
      <w:r w:rsidR="00C57649">
        <w:t xml:space="preserve">each </w:t>
      </w:r>
      <w:r w:rsidR="00622940">
        <w:t>(30 variables from each omic dataset)</w:t>
      </w:r>
      <w:r w:rsidR="007E31B3">
        <w:t xml:space="preserve">: a </w:t>
      </w:r>
      <w:r w:rsidR="00622940" w:rsidRPr="003124BE">
        <w:t xml:space="preserve">DIABLO </w:t>
      </w:r>
      <w:r w:rsidR="00622940">
        <w:t xml:space="preserve">model </w:t>
      </w:r>
      <w:r w:rsidR="00622940" w:rsidRPr="003124BE">
        <w:t xml:space="preserve">with </w:t>
      </w:r>
      <w:r w:rsidR="00622940" w:rsidRPr="003124BE">
        <w:rPr>
          <w:lang w:val="en-CA"/>
        </w:rPr>
        <w:t xml:space="preserve">either a full design (where the correlation between </w:t>
      </w:r>
      <w:del w:id="245" w:author="Casey P. Shannon" w:date="2018-03-12T14:29:00Z">
        <w:r w:rsidR="00622940" w:rsidRPr="003124BE" w:rsidDel="00E86584">
          <w:rPr>
            <w:lang w:val="en-CA"/>
          </w:rPr>
          <w:delText>each pair of datasets</w:delText>
        </w:r>
      </w:del>
      <w:ins w:id="246" w:author="Casey P. Shannon" w:date="2018-03-12T14:29:00Z">
        <w:r w:rsidR="00E86584">
          <w:rPr>
            <w:lang w:val="en-CA"/>
          </w:rPr>
          <w:t>all pairwise combinations of datasets,</w:t>
        </w:r>
      </w:ins>
      <w:r w:rsidR="00622940" w:rsidRPr="003124BE">
        <w:rPr>
          <w:lang w:val="en-CA"/>
        </w:rPr>
        <w:t xml:space="preserve"> as well as between each datas</w:t>
      </w:r>
      <w:r w:rsidR="00CC2551">
        <w:rPr>
          <w:lang w:val="en-CA"/>
        </w:rPr>
        <w:t>et and the phenotypic outcome</w:t>
      </w:r>
      <w:ins w:id="247" w:author="Casey P. Shannon" w:date="2018-03-12T14:29:00Z">
        <w:r w:rsidR="00E86584">
          <w:rPr>
            <w:lang w:val="en-CA"/>
          </w:rPr>
          <w:t>,</w:t>
        </w:r>
      </w:ins>
      <w:r w:rsidR="00CC2551">
        <w:rPr>
          <w:lang w:val="en-CA"/>
        </w:rPr>
        <w:t xml:space="preserve"> w</w:t>
      </w:r>
      <w:ins w:id="248" w:author="Casey P. Shannon" w:date="2018-03-12T14:29:00Z">
        <w:r w:rsidR="00E86584">
          <w:rPr>
            <w:lang w:val="en-CA"/>
          </w:rPr>
          <w:t>ere</w:t>
        </w:r>
      </w:ins>
      <w:del w:id="249" w:author="Casey P. Shannon" w:date="2018-03-12T14:29:00Z">
        <w:r w:rsidR="00CC2551" w:rsidDel="00E86584">
          <w:rPr>
            <w:lang w:val="en-CA"/>
          </w:rPr>
          <w:delText>as</w:delText>
        </w:r>
      </w:del>
      <w:r w:rsidR="00622940" w:rsidRPr="003124BE">
        <w:rPr>
          <w:lang w:val="en-CA"/>
        </w:rPr>
        <w:t xml:space="preserve"> maximised) or the null design (where only the correlation between each datas</w:t>
      </w:r>
      <w:r w:rsidR="00CC2551">
        <w:rPr>
          <w:lang w:val="en-CA"/>
        </w:rPr>
        <w:t>et and the phenotypic outcome was</w:t>
      </w:r>
      <w:r w:rsidR="00622940" w:rsidRPr="003124BE">
        <w:rPr>
          <w:lang w:val="en-CA"/>
        </w:rPr>
        <w:t xml:space="preserve"> maximised, </w:t>
      </w:r>
      <w:r w:rsidR="00622940" w:rsidRPr="003124BE">
        <w:rPr>
          <w:b/>
          <w:lang w:val="en-CA"/>
        </w:rPr>
        <w:t>see Methods</w:t>
      </w:r>
      <w:r w:rsidR="00622940" w:rsidRPr="003124BE">
        <w:rPr>
          <w:lang w:val="en-CA"/>
        </w:rPr>
        <w:t xml:space="preserve">), </w:t>
      </w:r>
      <w:r w:rsidR="00622940" w:rsidRPr="003124BE">
        <w:t xml:space="preserve">a concatenation-based sPLSDA classifier which consists of naively combining all datasets into one, and an ensemble of sPLSDA classifiers where a separate sPLSDA classifier was </w:t>
      </w:r>
      <w:r w:rsidR="007E31B3">
        <w:t>fitted</w:t>
      </w:r>
      <w:r w:rsidR="00622940" w:rsidRPr="003124BE">
        <w:t xml:space="preserve"> for each omics dataset and the </w:t>
      </w:r>
      <w:r w:rsidR="00622940" w:rsidRPr="00622940">
        <w:t xml:space="preserve">consensus predictions were combined using a majority vote scheme </w:t>
      </w:r>
      <w:r w:rsidR="00622940" w:rsidRPr="00622940">
        <w:rPr>
          <w:lang w:val="en-CA"/>
        </w:rPr>
        <w:t xml:space="preserve">(see </w:t>
      </w:r>
      <w:r w:rsidR="00622940" w:rsidRPr="00622940">
        <w:rPr>
          <w:b/>
        </w:rPr>
        <w:t>Supplementary Fig. 3</w:t>
      </w:r>
      <w:r w:rsidR="00C57649">
        <w:rPr>
          <w:b/>
        </w:rPr>
        <w:t>)</w:t>
      </w:r>
      <w:r w:rsidR="00622940" w:rsidRPr="00622940">
        <w:rPr>
          <w:lang w:val="en-CA"/>
        </w:rPr>
        <w:t>.</w:t>
      </w:r>
      <w:r w:rsidR="00622940">
        <w:rPr>
          <w:lang w:val="en-CA"/>
        </w:rPr>
        <w:t xml:space="preserve"> </w:t>
      </w:r>
      <w:commentRangeStart w:id="250"/>
      <w:r w:rsidR="00622940" w:rsidRPr="00815D97">
        <w:rPr>
          <w:lang w:val="en-CA"/>
        </w:rPr>
        <w:t xml:space="preserve">The purpose of the simulation study was to determine the effect of the design on the types of variables selected </w:t>
      </w:r>
      <w:del w:id="251" w:author="Casey P. Shannon" w:date="2018-03-12T14:31:00Z">
        <w:r w:rsidR="00622940" w:rsidRPr="00815D97" w:rsidDel="00AD1EC3">
          <w:rPr>
            <w:lang w:val="en-CA"/>
          </w:rPr>
          <w:delText xml:space="preserve">in </w:delText>
        </w:r>
      </w:del>
      <w:ins w:id="252" w:author="Casey P. Shannon" w:date="2018-03-12T14:31:00Z">
        <w:r w:rsidR="00AD1EC3">
          <w:rPr>
            <w:lang w:val="en-CA"/>
          </w:rPr>
          <w:t>by</w:t>
        </w:r>
        <w:r w:rsidR="00AD1EC3" w:rsidRPr="00815D97">
          <w:rPr>
            <w:lang w:val="en-CA"/>
          </w:rPr>
          <w:t xml:space="preserve"> </w:t>
        </w:r>
      </w:ins>
      <w:r w:rsidR="00622940" w:rsidRPr="00815D97">
        <w:rPr>
          <w:lang w:val="en-CA"/>
        </w:rPr>
        <w:t>the multi-omic biomarker panels and their corresponding error rates</w:t>
      </w:r>
      <w:r w:rsidR="000747CA">
        <w:rPr>
          <w:lang w:val="en-CA"/>
        </w:rPr>
        <w:t xml:space="preserve"> in the DIABLO models</w:t>
      </w:r>
      <w:ins w:id="253" w:author="Casey P. Shannon" w:date="2018-03-12T14:30:00Z">
        <w:r w:rsidR="00E86584">
          <w:rPr>
            <w:lang w:val="en-CA"/>
          </w:rPr>
          <w:t>,</w:t>
        </w:r>
      </w:ins>
      <w:r w:rsidR="000747CA">
        <w:rPr>
          <w:lang w:val="en-CA"/>
        </w:rPr>
        <w:t xml:space="preserve"> </w:t>
      </w:r>
      <w:del w:id="254" w:author="Casey P. Shannon" w:date="2018-03-12T14:30:00Z">
        <w:r w:rsidR="00622940" w:rsidDel="00E86584">
          <w:rPr>
            <w:lang w:val="en-CA"/>
          </w:rPr>
          <w:delText xml:space="preserve">and </w:delText>
        </w:r>
      </w:del>
      <w:ins w:id="255" w:author="Casey P. Shannon" w:date="2018-03-12T14:30:00Z">
        <w:r w:rsidR="00E86584">
          <w:rPr>
            <w:lang w:val="en-CA"/>
          </w:rPr>
          <w:t xml:space="preserve">and to </w:t>
        </w:r>
      </w:ins>
      <w:del w:id="256" w:author="Casey P. Shannon" w:date="2018-03-12T14:30:00Z">
        <w:r w:rsidR="00A764FA" w:rsidDel="00E86584">
          <w:rPr>
            <w:lang w:val="en-CA"/>
          </w:rPr>
          <w:delText>their comparison</w:delText>
        </w:r>
        <w:r w:rsidR="00622940" w:rsidDel="00E86584">
          <w:rPr>
            <w:lang w:val="en-CA"/>
          </w:rPr>
          <w:delText xml:space="preserve"> </w:delText>
        </w:r>
      </w:del>
      <w:ins w:id="257" w:author="Casey P. Shannon" w:date="2018-03-12T14:30:00Z">
        <w:r w:rsidR="00E86584">
          <w:rPr>
            <w:lang w:val="en-CA"/>
          </w:rPr>
          <w:t xml:space="preserve">compare them </w:t>
        </w:r>
      </w:ins>
      <w:r w:rsidR="00622940">
        <w:rPr>
          <w:lang w:val="en-CA"/>
        </w:rPr>
        <w:t>with existing multi-step integrative strategies.</w:t>
      </w:r>
      <w:commentRangeEnd w:id="250"/>
      <w:r w:rsidR="00AD1EC3">
        <w:rPr>
          <w:rStyle w:val="CommentReference"/>
          <w:rFonts w:asciiTheme="minorHAnsi" w:eastAsiaTheme="minorEastAsia" w:hAnsiTheme="minorHAnsi" w:cstheme="minorBidi"/>
        </w:rPr>
        <w:commentReference w:id="250"/>
      </w:r>
    </w:p>
    <w:p w14:paraId="7C580E9B" w14:textId="3BA67422" w:rsidR="009E26DF" w:rsidRPr="003124BE" w:rsidRDefault="007528F4" w:rsidP="002C47BD">
      <w:pPr>
        <w:spacing w:line="480" w:lineRule="auto"/>
        <w:ind w:firstLine="720"/>
        <w:rPr>
          <w:lang w:val="en-CA"/>
        </w:rPr>
        <w:pPrChange w:id="258" w:author="Casey P. Shannon" w:date="2018-03-12T14:41:00Z">
          <w:pPr>
            <w:spacing w:line="480" w:lineRule="auto"/>
            <w:ind w:firstLine="720"/>
          </w:pPr>
        </w:pPrChange>
      </w:pPr>
      <w:r w:rsidRPr="00622940">
        <w:rPr>
          <w:lang w:val="en-CA"/>
        </w:rPr>
        <w:lastRenderedPageBreak/>
        <w:t xml:space="preserve">The concatenation, ensemble and DIABLO_null classifiers performed similarly across the various noise and fold-change thresholds. </w:t>
      </w:r>
      <w:r w:rsidR="009E26DF" w:rsidRPr="00622940">
        <w:rPr>
          <w:lang w:val="en-CA"/>
        </w:rPr>
        <w:t xml:space="preserve">The </w:t>
      </w:r>
      <w:r w:rsidRPr="00622940">
        <w:rPr>
          <w:lang w:val="en-CA"/>
        </w:rPr>
        <w:t>DIABLO</w:t>
      </w:r>
      <w:r w:rsidRPr="003124BE">
        <w:rPr>
          <w:lang w:val="en-CA"/>
        </w:rPr>
        <w:t xml:space="preserve">_full </w:t>
      </w:r>
      <w:r w:rsidR="009E26DF" w:rsidRPr="003124BE">
        <w:rPr>
          <w:lang w:val="en-CA"/>
        </w:rPr>
        <w:t xml:space="preserve">classifier </w:t>
      </w:r>
      <w:del w:id="259" w:author="Casey P. Shannon" w:date="2018-03-12T14:33:00Z">
        <w:r w:rsidR="007E31B3" w:rsidDel="00AD1EC3">
          <w:rPr>
            <w:lang w:val="en-CA"/>
          </w:rPr>
          <w:delText>led to</w:delText>
        </w:r>
      </w:del>
      <w:ins w:id="260" w:author="Casey P. Shannon" w:date="2018-03-12T14:33:00Z">
        <w:r w:rsidR="00AD1EC3">
          <w:rPr>
            <w:lang w:val="en-CA"/>
          </w:rPr>
          <w:t>had</w:t>
        </w:r>
      </w:ins>
      <w:r w:rsidR="007E31B3" w:rsidRPr="003124BE">
        <w:rPr>
          <w:lang w:val="en-CA"/>
        </w:rPr>
        <w:t xml:space="preserve"> </w:t>
      </w:r>
      <w:r w:rsidRPr="003124BE">
        <w:rPr>
          <w:lang w:val="en-CA"/>
        </w:rPr>
        <w:t xml:space="preserve">a </w:t>
      </w:r>
      <w:r w:rsidR="000A74A0" w:rsidRPr="003124BE">
        <w:rPr>
          <w:lang w:val="en-CA"/>
        </w:rPr>
        <w:t xml:space="preserve">reasonable but </w:t>
      </w:r>
      <w:r w:rsidRPr="003124BE">
        <w:rPr>
          <w:lang w:val="en-CA"/>
        </w:rPr>
        <w:t>greater error rate compared to the</w:t>
      </w:r>
      <w:r w:rsidR="009E26DF" w:rsidRPr="003124BE">
        <w:rPr>
          <w:lang w:val="en-CA"/>
        </w:rPr>
        <w:t xml:space="preserve"> other </w:t>
      </w:r>
      <w:r w:rsidR="00FD7769" w:rsidRPr="003124BE">
        <w:rPr>
          <w:lang w:val="en-CA"/>
        </w:rPr>
        <w:t>approaches</w:t>
      </w:r>
      <w:r w:rsidR="00ED1468" w:rsidRPr="003124BE">
        <w:rPr>
          <w:lang w:val="en-CA"/>
        </w:rPr>
        <w:t xml:space="preserve"> (</w:t>
      </w:r>
      <w:r w:rsidR="00ED1468" w:rsidRPr="003124BE">
        <w:rPr>
          <w:b/>
          <w:lang w:val="en-CA"/>
        </w:rPr>
        <w:t xml:space="preserve">Fig. </w:t>
      </w:r>
      <w:r w:rsidR="000453C3">
        <w:rPr>
          <w:b/>
          <w:lang w:val="en-CA"/>
        </w:rPr>
        <w:t>1</w:t>
      </w:r>
      <w:r w:rsidR="00ED1468" w:rsidRPr="003124BE">
        <w:rPr>
          <w:b/>
          <w:lang w:val="en-CA"/>
        </w:rPr>
        <w:t>a</w:t>
      </w:r>
      <w:r w:rsidR="00ED1468" w:rsidRPr="003124BE">
        <w:rPr>
          <w:lang w:val="en-CA"/>
        </w:rPr>
        <w:t>)</w:t>
      </w:r>
      <w:ins w:id="261" w:author="Casey P. Shannon" w:date="2018-03-12T14:34:00Z">
        <w:r w:rsidR="00AD1EC3">
          <w:rPr>
            <w:lang w:val="en-CA"/>
          </w:rPr>
          <w:t xml:space="preserve">, but </w:t>
        </w:r>
      </w:ins>
      <w:del w:id="262" w:author="Casey P. Shannon" w:date="2018-03-12T14:34:00Z">
        <w:r w:rsidR="009E26DF" w:rsidRPr="003124BE" w:rsidDel="00AD1EC3">
          <w:rPr>
            <w:lang w:val="en-CA"/>
          </w:rPr>
          <w:delText xml:space="preserve">. Further the DIABLO_full classifier </w:delText>
        </w:r>
      </w:del>
      <w:r w:rsidR="009E26DF" w:rsidRPr="003124BE">
        <w:rPr>
          <w:lang w:val="en-CA"/>
        </w:rPr>
        <w:t xml:space="preserve">consistently selected mostly </w:t>
      </w:r>
      <w:ins w:id="263" w:author="Casey P. Shannon" w:date="2018-03-12T14:34:00Z">
        <w:r w:rsidR="00AD1EC3">
          <w:rPr>
            <w:lang w:val="en-CA"/>
          </w:rPr>
          <w:t>correlated and discriminatory (</w:t>
        </w:r>
      </w:ins>
      <w:r w:rsidR="009E26DF" w:rsidRPr="003124BE">
        <w:rPr>
          <w:lang w:val="en-CA"/>
        </w:rPr>
        <w:t>corDis</w:t>
      </w:r>
      <w:ins w:id="264" w:author="Casey P. Shannon" w:date="2018-03-12T14:34:00Z">
        <w:r w:rsidR="00AD1EC3">
          <w:rPr>
            <w:lang w:val="en-CA"/>
          </w:rPr>
          <w:t>)</w:t>
        </w:r>
      </w:ins>
      <w:r w:rsidR="009E26DF" w:rsidRPr="003124BE">
        <w:rPr>
          <w:lang w:val="en-CA"/>
        </w:rPr>
        <w:t xml:space="preserve"> variables</w:t>
      </w:r>
      <w:ins w:id="265" w:author="Casey P. Shannon" w:date="2018-03-12T14:34:00Z">
        <w:r w:rsidR="00AD1EC3">
          <w:rPr>
            <w:lang w:val="en-CA"/>
          </w:rPr>
          <w:t>, unlike</w:t>
        </w:r>
      </w:ins>
      <w:r w:rsidR="009E26DF" w:rsidRPr="003124BE">
        <w:rPr>
          <w:lang w:val="en-CA"/>
        </w:rPr>
        <w:t xml:space="preserve"> </w:t>
      </w:r>
      <w:del w:id="266" w:author="Casey P. Shannon" w:date="2018-03-12T14:34:00Z">
        <w:r w:rsidR="009E26DF" w:rsidRPr="003124BE" w:rsidDel="00AD1EC3">
          <w:rPr>
            <w:lang w:val="en-CA"/>
          </w:rPr>
          <w:delText xml:space="preserve">as compared to </w:delText>
        </w:r>
      </w:del>
      <w:r w:rsidR="009E26DF" w:rsidRPr="003124BE">
        <w:rPr>
          <w:lang w:val="en-CA"/>
        </w:rPr>
        <w:t>the other integrative classifiers (</w:t>
      </w:r>
      <w:r w:rsidR="009E26DF" w:rsidRPr="003124BE">
        <w:rPr>
          <w:b/>
          <w:lang w:val="en-CA"/>
        </w:rPr>
        <w:t>Fig</w:t>
      </w:r>
      <w:r w:rsidR="00461C80" w:rsidRPr="003124BE">
        <w:rPr>
          <w:b/>
          <w:lang w:val="en-CA"/>
        </w:rPr>
        <w:t>.</w:t>
      </w:r>
      <w:r w:rsidR="009E26DF" w:rsidRPr="003124BE">
        <w:rPr>
          <w:b/>
          <w:lang w:val="en-CA"/>
        </w:rPr>
        <w:t xml:space="preserve"> </w:t>
      </w:r>
      <w:r w:rsidR="000453C3">
        <w:rPr>
          <w:b/>
          <w:lang w:val="en-CA"/>
        </w:rPr>
        <w:t>1</w:t>
      </w:r>
      <w:r w:rsidR="00ED1468" w:rsidRPr="003124BE">
        <w:rPr>
          <w:b/>
          <w:lang w:val="en-CA"/>
        </w:rPr>
        <w:t>b</w:t>
      </w:r>
      <w:r w:rsidR="009E26DF" w:rsidRPr="003124BE">
        <w:rPr>
          <w:lang w:val="en-CA"/>
        </w:rPr>
        <w:t xml:space="preserve">). </w:t>
      </w:r>
      <w:del w:id="267" w:author="Casey P. Shannon" w:date="2018-03-12T14:35:00Z">
        <w:r w:rsidR="00BD6936" w:rsidRPr="003124BE" w:rsidDel="00A34723">
          <w:rPr>
            <w:lang w:val="en-CA"/>
          </w:rPr>
          <w:delText>Therefore, t</w:delText>
        </w:r>
        <w:r w:rsidR="009E26DF" w:rsidRPr="003124BE" w:rsidDel="00A34723">
          <w:rPr>
            <w:lang w:val="en-CA"/>
          </w:rPr>
          <w:delText xml:space="preserve">he </w:delText>
        </w:r>
      </w:del>
      <w:ins w:id="268" w:author="Casey P. Shannon" w:date="2018-03-12T14:35:00Z">
        <w:r w:rsidR="00A34723">
          <w:rPr>
            <w:lang w:val="en-CA"/>
          </w:rPr>
          <w:t xml:space="preserve">This </w:t>
        </w:r>
      </w:ins>
      <w:r w:rsidR="009E26DF" w:rsidRPr="003124BE">
        <w:rPr>
          <w:lang w:val="en-CA"/>
        </w:rPr>
        <w:t xml:space="preserve">simulation </w:t>
      </w:r>
      <w:del w:id="269" w:author="Casey P. Shannon" w:date="2018-03-12T14:35:00Z">
        <w:r w:rsidR="009E26DF" w:rsidRPr="003124BE" w:rsidDel="00A34723">
          <w:rPr>
            <w:lang w:val="en-CA"/>
          </w:rPr>
          <w:delText xml:space="preserve">analysis </w:delText>
        </w:r>
      </w:del>
      <w:r w:rsidR="00BD6936" w:rsidRPr="003124BE">
        <w:rPr>
          <w:lang w:val="en-CA"/>
        </w:rPr>
        <w:t>highlight</w:t>
      </w:r>
      <w:ins w:id="270" w:author="Casey P. Shannon" w:date="2018-03-12T14:35:00Z">
        <w:r w:rsidR="00A34723">
          <w:rPr>
            <w:lang w:val="en-CA"/>
          </w:rPr>
          <w:t>s</w:t>
        </w:r>
      </w:ins>
      <w:del w:id="271" w:author="Casey P. Shannon" w:date="2018-03-12T14:35:00Z">
        <w:r w:rsidR="00BD6936" w:rsidRPr="003124BE" w:rsidDel="00A34723">
          <w:rPr>
            <w:lang w:val="en-CA"/>
          </w:rPr>
          <w:delText>ed</w:delText>
        </w:r>
      </w:del>
      <w:r w:rsidR="00BD6936" w:rsidRPr="003124BE">
        <w:rPr>
          <w:lang w:val="en-CA"/>
        </w:rPr>
        <w:t xml:space="preserve"> how </w:t>
      </w:r>
      <w:r w:rsidR="00946927" w:rsidRPr="003124BE">
        <w:rPr>
          <w:lang w:val="en-CA"/>
        </w:rPr>
        <w:t xml:space="preserve">the design </w:t>
      </w:r>
      <w:r w:rsidR="00916C60" w:rsidRPr="003124BE">
        <w:rPr>
          <w:lang w:val="en-CA"/>
        </w:rPr>
        <w:t xml:space="preserve">(connection between datasets) affects the </w:t>
      </w:r>
      <w:r w:rsidR="00946927" w:rsidRPr="003124BE">
        <w:rPr>
          <w:lang w:val="en-CA"/>
        </w:rPr>
        <w:t xml:space="preserve">flexibility of </w:t>
      </w:r>
      <w:r w:rsidR="00EB4A2C" w:rsidRPr="003124BE">
        <w:rPr>
          <w:lang w:val="en-CA"/>
        </w:rPr>
        <w:t xml:space="preserve">the </w:t>
      </w:r>
      <w:r w:rsidR="00946927" w:rsidRPr="003124BE">
        <w:rPr>
          <w:lang w:val="en-CA"/>
        </w:rPr>
        <w:t>DIABLO</w:t>
      </w:r>
      <w:r w:rsidR="00EB4A2C" w:rsidRPr="003124BE">
        <w:rPr>
          <w:lang w:val="en-CA"/>
        </w:rPr>
        <w:t xml:space="preserve"> model,</w:t>
      </w:r>
      <w:r w:rsidR="00946927" w:rsidRPr="003124BE">
        <w:rPr>
          <w:lang w:val="en-CA"/>
        </w:rPr>
        <w:t xml:space="preserve"> </w:t>
      </w:r>
      <w:r w:rsidR="00916C60" w:rsidRPr="003124BE">
        <w:rPr>
          <w:lang w:val="en-CA"/>
        </w:rPr>
        <w:t xml:space="preserve">resulting in </w:t>
      </w:r>
      <w:r w:rsidR="007728FA" w:rsidRPr="003124BE">
        <w:rPr>
          <w:lang w:val="en-CA"/>
        </w:rPr>
        <w:t>a trade-off between</w:t>
      </w:r>
      <w:r w:rsidR="00883285" w:rsidRPr="003124BE">
        <w:rPr>
          <w:lang w:val="en-CA"/>
        </w:rPr>
        <w:t xml:space="preserve"> </w:t>
      </w:r>
      <w:r w:rsidR="007728FA" w:rsidRPr="003124BE">
        <w:rPr>
          <w:lang w:val="en-CA"/>
        </w:rPr>
        <w:t xml:space="preserve">discrimination or correlation. </w:t>
      </w:r>
      <w:r w:rsidR="00883285" w:rsidRPr="003124BE">
        <w:rPr>
          <w:lang w:val="en-CA"/>
        </w:rPr>
        <w:t>DIABLO_null</w:t>
      </w:r>
      <w:r w:rsidR="007728FA" w:rsidRPr="003124BE">
        <w:rPr>
          <w:lang w:val="en-CA"/>
        </w:rPr>
        <w:t xml:space="preserve"> focuses on the selection of </w:t>
      </w:r>
      <w:r w:rsidR="00FD7769" w:rsidRPr="003124BE">
        <w:rPr>
          <w:lang w:val="en-CA"/>
        </w:rPr>
        <w:t>discriminatory</w:t>
      </w:r>
      <w:r w:rsidR="009E26DF" w:rsidRPr="003124BE">
        <w:rPr>
          <w:lang w:val="en-CA"/>
        </w:rPr>
        <w:t xml:space="preserve"> variables </w:t>
      </w:r>
      <w:r w:rsidR="007728FA" w:rsidRPr="003124BE">
        <w:rPr>
          <w:lang w:val="en-CA"/>
        </w:rPr>
        <w:t>and disregard</w:t>
      </w:r>
      <w:r w:rsidR="00883285" w:rsidRPr="003124BE">
        <w:rPr>
          <w:lang w:val="en-CA"/>
        </w:rPr>
        <w:t>s</w:t>
      </w:r>
      <w:r w:rsidR="007728FA" w:rsidRPr="003124BE">
        <w:rPr>
          <w:lang w:val="en-CA"/>
        </w:rPr>
        <w:t xml:space="preserve"> most </w:t>
      </w:r>
      <w:r w:rsidR="00883285" w:rsidRPr="003124BE">
        <w:rPr>
          <w:lang w:val="en-CA"/>
        </w:rPr>
        <w:t>of</w:t>
      </w:r>
      <w:r w:rsidR="007728FA" w:rsidRPr="003124BE">
        <w:rPr>
          <w:lang w:val="en-CA"/>
        </w:rPr>
        <w:t xml:space="preserve"> the correlation </w:t>
      </w:r>
      <w:r w:rsidR="00FD7769" w:rsidRPr="003124BE">
        <w:rPr>
          <w:lang w:val="en-CA"/>
        </w:rPr>
        <w:t xml:space="preserve">between </w:t>
      </w:r>
      <w:r w:rsidR="00E04016" w:rsidRPr="003124BE">
        <w:rPr>
          <w:lang w:val="en-CA"/>
        </w:rPr>
        <w:t xml:space="preserve">datasets </w:t>
      </w:r>
      <w:r w:rsidR="007728FA" w:rsidRPr="003124BE">
        <w:rPr>
          <w:lang w:val="en-CA"/>
        </w:rPr>
        <w:t>(</w:t>
      </w:r>
      <w:r w:rsidR="009E26DF" w:rsidRPr="003124BE">
        <w:rPr>
          <w:lang w:val="en-CA"/>
        </w:rPr>
        <w:t xml:space="preserve">null </w:t>
      </w:r>
      <w:r w:rsidR="00FD7769" w:rsidRPr="003124BE">
        <w:rPr>
          <w:lang w:val="en-CA"/>
        </w:rPr>
        <w:t>design)</w:t>
      </w:r>
      <w:r w:rsidR="00883285" w:rsidRPr="003124BE">
        <w:rPr>
          <w:lang w:val="en-CA"/>
        </w:rPr>
        <w:t xml:space="preserve">, whereas DIABLO_full </w:t>
      </w:r>
      <w:r w:rsidR="009E26DF" w:rsidRPr="003124BE">
        <w:rPr>
          <w:lang w:val="en-CA"/>
        </w:rPr>
        <w:t xml:space="preserve">selects </w:t>
      </w:r>
      <w:r w:rsidR="007728FA" w:rsidRPr="003124BE">
        <w:rPr>
          <w:lang w:val="en-CA"/>
        </w:rPr>
        <w:t xml:space="preserve">highly correlated variables across all datasets, </w:t>
      </w:r>
      <w:commentRangeStart w:id="272"/>
      <w:r w:rsidR="00E04016" w:rsidRPr="003124BE">
        <w:rPr>
          <w:lang w:val="en-CA"/>
        </w:rPr>
        <w:t xml:space="preserve">at </w:t>
      </w:r>
      <w:del w:id="273" w:author="Casey P. Shannon" w:date="2018-03-12T14:36:00Z">
        <w:r w:rsidR="00E04016" w:rsidRPr="003124BE" w:rsidDel="00A34723">
          <w:rPr>
            <w:lang w:val="en-CA"/>
          </w:rPr>
          <w:delText xml:space="preserve">a modest </w:delText>
        </w:r>
      </w:del>
      <w:ins w:id="274" w:author="Casey P. Shannon" w:date="2018-03-12T14:36:00Z">
        <w:r w:rsidR="00A34723">
          <w:rPr>
            <w:lang w:val="en-CA"/>
          </w:rPr>
          <w:t xml:space="preserve">the </w:t>
        </w:r>
      </w:ins>
      <w:r w:rsidR="00E04016" w:rsidRPr="003124BE">
        <w:rPr>
          <w:lang w:val="en-CA"/>
        </w:rPr>
        <w:t>cost of reduced</w:t>
      </w:r>
      <w:r w:rsidR="007728FA" w:rsidRPr="003124BE">
        <w:rPr>
          <w:lang w:val="en-CA"/>
        </w:rPr>
        <w:t xml:space="preserve"> classification performance</w:t>
      </w:r>
      <w:r w:rsidR="009E26DF" w:rsidRPr="003124BE">
        <w:rPr>
          <w:lang w:val="en-CA"/>
        </w:rPr>
        <w:t>.</w:t>
      </w:r>
      <w:commentRangeEnd w:id="272"/>
      <w:r w:rsidR="002C47BD">
        <w:rPr>
          <w:rStyle w:val="CommentReference"/>
          <w:rFonts w:asciiTheme="minorHAnsi" w:eastAsiaTheme="minorEastAsia" w:hAnsiTheme="minorHAnsi" w:cstheme="minorBidi"/>
        </w:rPr>
        <w:commentReference w:id="272"/>
      </w:r>
      <w:r w:rsidR="009E26DF" w:rsidRPr="003124BE">
        <w:rPr>
          <w:lang w:val="en-CA"/>
        </w:rPr>
        <w:t xml:space="preserve"> </w:t>
      </w:r>
      <w:ins w:id="275" w:author="Casey P. Shannon" w:date="2018-03-12T14:42:00Z">
        <w:r w:rsidR="002C47BD">
          <w:rPr>
            <w:lang w:val="en-CA"/>
          </w:rPr>
          <w:t xml:space="preserve">Because </w:t>
        </w:r>
      </w:ins>
      <w:del w:id="276" w:author="Casey P. Shannon" w:date="2018-03-12T14:41:00Z">
        <w:r w:rsidR="00883285" w:rsidRPr="003124BE" w:rsidDel="002C47BD">
          <w:rPr>
            <w:lang w:val="en-CA"/>
          </w:rPr>
          <w:delText>O</w:delText>
        </w:r>
        <w:r w:rsidR="00AC1B0A" w:rsidRPr="003124BE" w:rsidDel="002C47BD">
          <w:rPr>
            <w:lang w:val="en-CA"/>
          </w:rPr>
          <w:delText xml:space="preserve">ur next benchmark results on real biological datasets suggest that </w:delText>
        </w:r>
        <w:r w:rsidR="009E26DF" w:rsidRPr="003124BE" w:rsidDel="002C47BD">
          <w:rPr>
            <w:lang w:val="en-CA"/>
          </w:rPr>
          <w:delText>t</w:delText>
        </w:r>
      </w:del>
      <w:ins w:id="277" w:author="Casey P. Shannon" w:date="2018-03-12T14:41:00Z">
        <w:r w:rsidR="002C47BD">
          <w:rPr>
            <w:lang w:val="en-CA"/>
          </w:rPr>
          <w:t>t</w:t>
        </w:r>
      </w:ins>
      <w:r w:rsidR="009E26DF" w:rsidRPr="003124BE">
        <w:rPr>
          <w:lang w:val="en-CA"/>
        </w:rPr>
        <w:t xml:space="preserve">he variables selected </w:t>
      </w:r>
      <w:r w:rsidR="00AC1B0A" w:rsidRPr="003124BE">
        <w:rPr>
          <w:lang w:val="en-CA"/>
        </w:rPr>
        <w:t>by</w:t>
      </w:r>
      <w:r w:rsidR="009E26DF" w:rsidRPr="003124BE">
        <w:rPr>
          <w:lang w:val="en-CA"/>
        </w:rPr>
        <w:t xml:space="preserve"> </w:t>
      </w:r>
      <w:r w:rsidR="00002BBB" w:rsidRPr="003124BE">
        <w:rPr>
          <w:lang w:val="en-CA"/>
        </w:rPr>
        <w:t xml:space="preserve">DIABLO_full </w:t>
      </w:r>
      <w:ins w:id="278" w:author="Casey P. Shannon" w:date="2018-03-12T14:42:00Z">
        <w:r w:rsidR="002C47BD">
          <w:rPr>
            <w:lang w:val="en-CA"/>
          </w:rPr>
          <w:t xml:space="preserve">better </w:t>
        </w:r>
      </w:ins>
      <w:del w:id="279" w:author="Casey P. Shannon" w:date="2018-03-12T14:41:00Z">
        <w:r w:rsidR="00883285" w:rsidRPr="003124BE" w:rsidDel="002C47BD">
          <w:rPr>
            <w:lang w:val="en-CA"/>
          </w:rPr>
          <w:delText xml:space="preserve">may </w:delText>
        </w:r>
        <w:r w:rsidR="00AC1B0A" w:rsidRPr="003124BE" w:rsidDel="002C47BD">
          <w:rPr>
            <w:lang w:val="en-CA"/>
          </w:rPr>
          <w:delText>explain the</w:delText>
        </w:r>
      </w:del>
      <w:ins w:id="280" w:author="Casey P. Shannon" w:date="2018-03-12T14:41:00Z">
        <w:r w:rsidR="002C47BD">
          <w:rPr>
            <w:lang w:val="en-CA"/>
          </w:rPr>
          <w:t>reflect the</w:t>
        </w:r>
      </w:ins>
      <w:r w:rsidR="00AC1B0A" w:rsidRPr="003124BE">
        <w:rPr>
          <w:lang w:val="en-CA"/>
        </w:rPr>
        <w:t xml:space="preserve"> correlation structure between biological </w:t>
      </w:r>
      <w:del w:id="281" w:author="Casey P. Shannon" w:date="2018-03-12T14:41:00Z">
        <w:r w:rsidR="00AC1B0A" w:rsidRPr="003124BE" w:rsidDel="002C47BD">
          <w:rPr>
            <w:lang w:val="en-CA"/>
          </w:rPr>
          <w:delText>layers</w:delText>
        </w:r>
      </w:del>
      <w:ins w:id="282" w:author="Casey P. Shannon" w:date="2018-03-12T14:41:00Z">
        <w:r w:rsidR="002C47BD">
          <w:rPr>
            <w:lang w:val="en-CA"/>
          </w:rPr>
          <w:t>compartments</w:t>
        </w:r>
      </w:ins>
      <w:r w:rsidR="00AC1B0A" w:rsidRPr="003124BE">
        <w:rPr>
          <w:lang w:val="en-CA"/>
        </w:rPr>
        <w:t xml:space="preserve">, </w:t>
      </w:r>
      <w:ins w:id="283" w:author="Casey P. Shannon" w:date="2018-03-12T14:42:00Z">
        <w:r w:rsidR="002C47BD">
          <w:rPr>
            <w:lang w:val="en-CA"/>
          </w:rPr>
          <w:t xml:space="preserve">however, </w:t>
        </w:r>
      </w:ins>
      <w:del w:id="284" w:author="Casey P. Shannon" w:date="2018-03-12T14:42:00Z">
        <w:r w:rsidR="00AC1B0A" w:rsidRPr="003124BE" w:rsidDel="002C47BD">
          <w:rPr>
            <w:lang w:val="en-CA"/>
          </w:rPr>
          <w:delText xml:space="preserve">and </w:delText>
        </w:r>
      </w:del>
      <w:ins w:id="285" w:author="Casey P. Shannon" w:date="2018-03-12T14:41:00Z">
        <w:r w:rsidR="002C47BD">
          <w:rPr>
            <w:lang w:val="en-CA"/>
          </w:rPr>
          <w:t xml:space="preserve">we hypothesized that </w:t>
        </w:r>
      </w:ins>
      <w:ins w:id="286" w:author="Casey P. Shannon" w:date="2018-03-12T14:42:00Z">
        <w:r w:rsidR="002C47BD">
          <w:rPr>
            <w:lang w:val="en-CA"/>
          </w:rPr>
          <w:t xml:space="preserve">they </w:t>
        </w:r>
      </w:ins>
      <w:ins w:id="287" w:author="Casey P. Shannon" w:date="2018-03-12T14:41:00Z">
        <w:r w:rsidR="002C47BD">
          <w:rPr>
            <w:lang w:val="en-CA"/>
          </w:rPr>
          <w:t xml:space="preserve">might </w:t>
        </w:r>
      </w:ins>
      <w:r w:rsidR="009E26DF" w:rsidRPr="003124BE">
        <w:rPr>
          <w:lang w:val="en-CA"/>
        </w:rPr>
        <w:t xml:space="preserve">provide a balance between </w:t>
      </w:r>
      <w:del w:id="288" w:author="Casey P. Shannon" w:date="2018-03-12T14:41:00Z">
        <w:r w:rsidR="009E26DF" w:rsidRPr="003124BE" w:rsidDel="002C47BD">
          <w:rPr>
            <w:lang w:val="en-CA"/>
          </w:rPr>
          <w:delText xml:space="preserve">important </w:delText>
        </w:r>
      </w:del>
      <w:del w:id="289" w:author="Casey P. Shannon" w:date="2018-03-12T14:47:00Z">
        <w:r w:rsidR="009E26DF" w:rsidRPr="003124BE" w:rsidDel="00D869AE">
          <w:rPr>
            <w:lang w:val="en-CA"/>
          </w:rPr>
          <w:delText xml:space="preserve">biological insights and </w:delText>
        </w:r>
      </w:del>
      <w:r w:rsidR="009E26DF" w:rsidRPr="003124BE">
        <w:rPr>
          <w:lang w:val="en-CA"/>
        </w:rPr>
        <w:t>prediction accuracy</w:t>
      </w:r>
      <w:ins w:id="290" w:author="Casey P. Shannon" w:date="2018-03-12T14:47:00Z">
        <w:r w:rsidR="00D869AE">
          <w:rPr>
            <w:lang w:val="en-CA"/>
          </w:rPr>
          <w:t xml:space="preserve"> and </w:t>
        </w:r>
        <w:r w:rsidR="00D869AE" w:rsidRPr="003124BE">
          <w:rPr>
            <w:lang w:val="en-CA"/>
          </w:rPr>
          <w:t>biolog</w:t>
        </w:r>
        <w:r w:rsidR="00D869AE">
          <w:rPr>
            <w:lang w:val="en-CA"/>
          </w:rPr>
          <w:t>ical insight</w:t>
        </w:r>
      </w:ins>
      <w:r w:rsidR="009E26DF" w:rsidRPr="003124BE">
        <w:rPr>
          <w:lang w:val="en-CA"/>
        </w:rPr>
        <w:t>.</w:t>
      </w:r>
    </w:p>
    <w:p w14:paraId="1EB58835" w14:textId="77777777" w:rsidR="00AC1B0A" w:rsidRPr="003124BE" w:rsidRDefault="00AC1B0A" w:rsidP="00F21B8F">
      <w:pPr>
        <w:spacing w:line="480" w:lineRule="auto"/>
        <w:rPr>
          <w:lang w:val="en-CA"/>
        </w:rPr>
      </w:pPr>
    </w:p>
    <w:p w14:paraId="044A7538" w14:textId="4ACA2021" w:rsidR="00DA55F9" w:rsidRPr="003124BE" w:rsidRDefault="009B5B78" w:rsidP="00F21B8F">
      <w:pPr>
        <w:spacing w:line="480" w:lineRule="auto"/>
        <w:rPr>
          <w:b/>
        </w:rPr>
      </w:pPr>
      <w:r w:rsidRPr="003124BE">
        <w:rPr>
          <w:b/>
        </w:rPr>
        <w:t xml:space="preserve">DIABLO </w:t>
      </w:r>
      <w:r w:rsidR="004E08FC" w:rsidRPr="003124BE">
        <w:rPr>
          <w:b/>
        </w:rPr>
        <w:t>identifies</w:t>
      </w:r>
      <w:r w:rsidRPr="003124BE">
        <w:rPr>
          <w:b/>
        </w:rPr>
        <w:t xml:space="preserve"> molecular networks</w:t>
      </w:r>
      <w:r w:rsidR="0012139C" w:rsidRPr="003124BE">
        <w:rPr>
          <w:b/>
        </w:rPr>
        <w:t xml:space="preserve"> </w:t>
      </w:r>
      <w:r w:rsidR="0085336A" w:rsidRPr="003124BE">
        <w:rPr>
          <w:b/>
        </w:rPr>
        <w:t>with superior biological enrichment</w:t>
      </w:r>
    </w:p>
    <w:p w14:paraId="1D50D496" w14:textId="6C90CE88" w:rsidR="00B3486B" w:rsidRPr="003124BE" w:rsidRDefault="00497A3E" w:rsidP="006F69AB">
      <w:pPr>
        <w:spacing w:line="480" w:lineRule="auto"/>
        <w:rPr>
          <w:lang w:val="en-CA"/>
        </w:rPr>
      </w:pPr>
      <w:ins w:id="291" w:author="Casey P. Shannon" w:date="2018-03-12T14:43:00Z">
        <w:r>
          <w:rPr>
            <w:lang w:val="en-CA"/>
          </w:rPr>
          <w:t xml:space="preserve">To assess this, we turn to real biological datasets. </w:t>
        </w:r>
      </w:ins>
      <w:r w:rsidR="001B160A" w:rsidRPr="003124BE">
        <w:rPr>
          <w:lang w:val="en-CA"/>
        </w:rPr>
        <w:t>W</w:t>
      </w:r>
      <w:r w:rsidR="00824C25" w:rsidRPr="003124BE">
        <w:rPr>
          <w:lang w:val="en-CA"/>
        </w:rPr>
        <w:t xml:space="preserve">e applied various </w:t>
      </w:r>
      <w:r w:rsidR="00CF7B5B">
        <w:rPr>
          <w:lang w:val="en-CA"/>
        </w:rPr>
        <w:t xml:space="preserve">integrative </w:t>
      </w:r>
      <w:r w:rsidR="00824C25" w:rsidRPr="003124BE">
        <w:rPr>
          <w:lang w:val="en-CA"/>
        </w:rPr>
        <w:t xml:space="preserve">approaches </w:t>
      </w:r>
      <w:r w:rsidR="00B3486B" w:rsidRPr="003124BE">
        <w:rPr>
          <w:lang w:val="en-CA"/>
        </w:rPr>
        <w:t xml:space="preserve">to </w:t>
      </w:r>
      <w:ins w:id="292" w:author="Casey P. Shannon" w:date="2018-03-12T14:44:00Z">
        <w:r>
          <w:rPr>
            <w:lang w:val="en-CA"/>
          </w:rPr>
          <w:t xml:space="preserve">cancer </w:t>
        </w:r>
      </w:ins>
      <w:r w:rsidR="001B160A" w:rsidRPr="003124BE">
        <w:rPr>
          <w:lang w:val="en-CA"/>
        </w:rPr>
        <w:t>multi-</w:t>
      </w:r>
      <w:r w:rsidR="00E06337" w:rsidRPr="003124BE">
        <w:rPr>
          <w:lang w:val="en-CA"/>
        </w:rPr>
        <w:t>omics</w:t>
      </w:r>
      <w:r w:rsidR="002B112A" w:rsidRPr="003124BE">
        <w:rPr>
          <w:lang w:val="en-CA"/>
        </w:rPr>
        <w:t xml:space="preserve"> </w:t>
      </w:r>
      <w:r w:rsidR="00B3486B" w:rsidRPr="003124BE">
        <w:rPr>
          <w:lang w:val="en-CA"/>
        </w:rPr>
        <w:t>datasets</w:t>
      </w:r>
      <w:r w:rsidR="002B112A" w:rsidRPr="003124BE">
        <w:rPr>
          <w:lang w:val="en-CA"/>
        </w:rPr>
        <w:t xml:space="preserve"> (mRNA, miRNA,</w:t>
      </w:r>
      <w:r w:rsidR="006F69AB" w:rsidRPr="003124BE">
        <w:rPr>
          <w:lang w:val="en-CA"/>
        </w:rPr>
        <w:t xml:space="preserve"> and CpG</w:t>
      </w:r>
      <w:r w:rsidR="002B112A" w:rsidRPr="003124BE">
        <w:rPr>
          <w:lang w:val="en-CA"/>
        </w:rPr>
        <w:t>)</w:t>
      </w:r>
      <w:del w:id="293" w:author="Casey P. Shannon" w:date="2018-03-12T14:45:00Z">
        <w:r w:rsidR="0086311B" w:rsidRPr="003124BE" w:rsidDel="00497A3E">
          <w:rPr>
            <w:lang w:val="en-CA"/>
          </w:rPr>
          <w:delText xml:space="preserve"> </w:delText>
        </w:r>
      </w:del>
      <w:del w:id="294" w:author="Casey P. Shannon" w:date="2018-03-12T14:43:00Z">
        <w:r w:rsidR="0086311B" w:rsidRPr="003124BE" w:rsidDel="00497A3E">
          <w:rPr>
            <w:lang w:val="en-CA"/>
          </w:rPr>
          <w:delText xml:space="preserve">to </w:delText>
        </w:r>
      </w:del>
      <w:del w:id="295" w:author="Casey P. Shannon" w:date="2018-03-12T14:44:00Z">
        <w:r w:rsidR="0086311B" w:rsidRPr="003124BE" w:rsidDel="00497A3E">
          <w:rPr>
            <w:lang w:val="en-CA"/>
          </w:rPr>
          <w:delText>four cancers</w:delText>
        </w:r>
      </w:del>
      <w:r w:rsidR="0086311B" w:rsidRPr="003124BE">
        <w:rPr>
          <w:lang w:val="en-CA"/>
        </w:rPr>
        <w:t xml:space="preserve"> </w:t>
      </w:r>
      <w:del w:id="296" w:author="Casey P. Shannon" w:date="2018-03-12T14:45:00Z">
        <w:r w:rsidR="007E31B3" w:rsidDel="00497A3E">
          <w:rPr>
            <w:lang w:val="en-CA"/>
          </w:rPr>
          <w:delText>-</w:delText>
        </w:r>
      </w:del>
      <w:ins w:id="297" w:author="Casey P. Shannon" w:date="2018-03-12T14:45:00Z">
        <w:r>
          <w:rPr>
            <w:lang w:val="en-CA"/>
          </w:rPr>
          <w:t>–</w:t>
        </w:r>
      </w:ins>
      <w:r w:rsidR="007E31B3">
        <w:rPr>
          <w:lang w:val="en-CA"/>
        </w:rPr>
        <w:t xml:space="preserve"> </w:t>
      </w:r>
      <w:r w:rsidR="0086311B" w:rsidRPr="003124BE">
        <w:rPr>
          <w:lang w:val="en-CA"/>
        </w:rPr>
        <w:t>colon, kidney, glioblastoma</w:t>
      </w:r>
      <w:r w:rsidR="00630A77" w:rsidRPr="003124BE">
        <w:rPr>
          <w:lang w:val="en-CA"/>
        </w:rPr>
        <w:t xml:space="preserve"> (gbm)</w:t>
      </w:r>
      <w:r w:rsidR="0086311B" w:rsidRPr="003124BE">
        <w:rPr>
          <w:lang w:val="en-CA"/>
        </w:rPr>
        <w:t xml:space="preserve"> and lung</w:t>
      </w:r>
      <w:ins w:id="298" w:author="Casey P. Shannon" w:date="2018-03-12T14:45:00Z">
        <w:r>
          <w:rPr>
            <w:lang w:val="en-CA"/>
          </w:rPr>
          <w:t xml:space="preserve"> – a</w:t>
        </w:r>
      </w:ins>
      <w:del w:id="299" w:author="Casey P. Shannon" w:date="2018-03-12T14:45:00Z">
        <w:r w:rsidR="007E31B3" w:rsidDel="00497A3E">
          <w:rPr>
            <w:lang w:val="en-CA"/>
          </w:rPr>
          <w:delText>,</w:delText>
        </w:r>
        <w:r w:rsidR="00A36224" w:rsidRPr="003124BE" w:rsidDel="00497A3E">
          <w:rPr>
            <w:lang w:val="en-CA"/>
          </w:rPr>
          <w:delText xml:space="preserve"> </w:delText>
        </w:r>
        <w:r w:rsidR="002B112A" w:rsidRPr="003124BE" w:rsidDel="00497A3E">
          <w:rPr>
            <w:lang w:val="en-CA"/>
          </w:rPr>
          <w:delText>a</w:delText>
        </w:r>
      </w:del>
      <w:r w:rsidR="002B112A" w:rsidRPr="003124BE">
        <w:rPr>
          <w:lang w:val="en-CA"/>
        </w:rPr>
        <w:t>nd identified multi-</w:t>
      </w:r>
      <w:r w:rsidR="00E06337" w:rsidRPr="003124BE">
        <w:rPr>
          <w:lang w:val="en-CA"/>
        </w:rPr>
        <w:t>omics</w:t>
      </w:r>
      <w:r w:rsidR="002B112A" w:rsidRPr="003124BE">
        <w:rPr>
          <w:lang w:val="en-CA"/>
        </w:rPr>
        <w:t xml:space="preserve"> biomarker panels </w:t>
      </w:r>
      <w:r w:rsidR="00AA44E9" w:rsidRPr="003124BE">
        <w:rPr>
          <w:lang w:val="en-CA"/>
        </w:rPr>
        <w:t xml:space="preserve">that were predictive of high </w:t>
      </w:r>
      <w:r w:rsidR="00F245B2" w:rsidRPr="003124BE">
        <w:rPr>
          <w:lang w:val="en-CA"/>
        </w:rPr>
        <w:t>and</w:t>
      </w:r>
      <w:r w:rsidR="00AA44E9" w:rsidRPr="003124BE">
        <w:rPr>
          <w:lang w:val="en-CA"/>
        </w:rPr>
        <w:t xml:space="preserve"> low survival times</w:t>
      </w:r>
      <w:r w:rsidR="00D32C99" w:rsidRPr="003124BE">
        <w:rPr>
          <w:lang w:val="en-CA"/>
        </w:rPr>
        <w:t xml:space="preserve"> (</w:t>
      </w:r>
      <w:r w:rsidR="00D32C99" w:rsidRPr="003124BE">
        <w:rPr>
          <w:b/>
          <w:lang w:val="en-CA"/>
        </w:rPr>
        <w:t>Table 1</w:t>
      </w:r>
      <w:r w:rsidR="00D32C99" w:rsidRPr="003124BE">
        <w:rPr>
          <w:lang w:val="en-CA"/>
        </w:rPr>
        <w:t xml:space="preserve">). </w:t>
      </w:r>
      <w:r w:rsidR="006F69AB" w:rsidRPr="003124BE">
        <w:rPr>
          <w:lang w:val="en-CA"/>
        </w:rPr>
        <w:t>We then compared</w:t>
      </w:r>
      <w:r w:rsidR="00B3486B" w:rsidRPr="003124BE">
        <w:rPr>
          <w:lang w:val="en-CA"/>
        </w:rPr>
        <w:t xml:space="preserve"> </w:t>
      </w:r>
      <w:r w:rsidR="006F69AB" w:rsidRPr="003124BE">
        <w:rPr>
          <w:lang w:val="en-CA"/>
        </w:rPr>
        <w:t>the network properties</w:t>
      </w:r>
      <w:r w:rsidR="00036ED4" w:rsidRPr="003124BE">
        <w:rPr>
          <w:lang w:val="en-CA"/>
        </w:rPr>
        <w:t xml:space="preserve"> and biological enrichment of the selected features </w:t>
      </w:r>
      <w:del w:id="300" w:author="Casey P. Shannon" w:date="2018-03-12T14:48:00Z">
        <w:r w:rsidR="00CF7B5B" w:rsidDel="00D869AE">
          <w:rPr>
            <w:lang w:val="en-CA"/>
          </w:rPr>
          <w:delText>between</w:delText>
        </w:r>
        <w:r w:rsidR="00036ED4" w:rsidRPr="003124BE" w:rsidDel="00D869AE">
          <w:rPr>
            <w:lang w:val="en-CA"/>
          </w:rPr>
          <w:delText xml:space="preserve"> the</w:delText>
        </w:r>
        <w:r w:rsidR="006F69AB" w:rsidRPr="003124BE" w:rsidDel="00D869AE">
          <w:rPr>
            <w:lang w:val="en-CA"/>
          </w:rPr>
          <w:delText xml:space="preserve"> </w:delText>
        </w:r>
        <w:r w:rsidR="00D32C99" w:rsidRPr="003124BE" w:rsidDel="00D869AE">
          <w:rPr>
            <w:lang w:val="en-CA"/>
          </w:rPr>
          <w:delText>multi-</w:delText>
        </w:r>
        <w:r w:rsidR="00E06337" w:rsidRPr="003124BE" w:rsidDel="00D869AE">
          <w:rPr>
            <w:lang w:val="en-CA"/>
          </w:rPr>
          <w:delText>omics</w:delText>
        </w:r>
        <w:r w:rsidR="006F69AB" w:rsidRPr="003124BE" w:rsidDel="00D869AE">
          <w:rPr>
            <w:lang w:val="en-CA"/>
          </w:rPr>
          <w:delText xml:space="preserve"> biomarker panels</w:delText>
        </w:r>
      </w:del>
      <w:ins w:id="301" w:author="Casey P. Shannon" w:date="2018-03-12T14:48:00Z">
        <w:r w:rsidR="00D869AE">
          <w:rPr>
            <w:lang w:val="en-CA"/>
          </w:rPr>
          <w:t>across approaches</w:t>
        </w:r>
      </w:ins>
      <w:r w:rsidR="00D32C99" w:rsidRPr="003124BE">
        <w:rPr>
          <w:lang w:val="en-CA"/>
        </w:rPr>
        <w:t>.</w:t>
      </w:r>
    </w:p>
    <w:p w14:paraId="3C169486" w14:textId="77777777" w:rsidR="00B3486B" w:rsidRPr="003124BE" w:rsidRDefault="00B3486B" w:rsidP="00072969"/>
    <w:p w14:paraId="7B76D3EF" w14:textId="19C073BC" w:rsidR="00BF31FD" w:rsidRPr="0031363F" w:rsidRDefault="00BF31FD" w:rsidP="00072969">
      <w:r w:rsidRPr="003124BE">
        <w:rPr>
          <w:b/>
        </w:rPr>
        <w:t xml:space="preserve">Table 1. Overview of </w:t>
      </w:r>
      <w:r w:rsidR="001B160A" w:rsidRPr="003124BE">
        <w:rPr>
          <w:b/>
        </w:rPr>
        <w:t>multi-</w:t>
      </w:r>
      <w:r w:rsidR="00E06337" w:rsidRPr="003124BE">
        <w:rPr>
          <w:b/>
        </w:rPr>
        <w:t>omics</w:t>
      </w:r>
      <w:r w:rsidRPr="003124BE">
        <w:rPr>
          <w:b/>
        </w:rPr>
        <w:t xml:space="preserve"> datasets </w:t>
      </w:r>
      <w:r w:rsidR="00785B72" w:rsidRPr="003124BE">
        <w:rPr>
          <w:b/>
        </w:rPr>
        <w:t>analyzed</w:t>
      </w:r>
      <w:r w:rsidR="001B160A" w:rsidRPr="003124BE">
        <w:rPr>
          <w:b/>
        </w:rPr>
        <w:t xml:space="preserve"> for methods </w:t>
      </w:r>
      <w:r w:rsidRPr="003124BE">
        <w:rPr>
          <w:b/>
        </w:rPr>
        <w:t xml:space="preserve">benchmarking </w:t>
      </w:r>
      <w:r w:rsidR="001B160A" w:rsidRPr="003124BE">
        <w:rPr>
          <w:b/>
        </w:rPr>
        <w:t>and in two</w:t>
      </w:r>
      <w:r w:rsidRPr="003124BE">
        <w:rPr>
          <w:b/>
        </w:rPr>
        <w:t xml:space="preserve"> case studies</w:t>
      </w:r>
      <w:r w:rsidR="00D46FD9" w:rsidRPr="003124BE">
        <w:rPr>
          <w:b/>
        </w:rPr>
        <w:t>.</w:t>
      </w:r>
      <w:r w:rsidR="00EE400E">
        <w:rPr>
          <w:b/>
        </w:rPr>
        <w:t xml:space="preserve"> </w:t>
      </w:r>
      <w:r w:rsidR="00EE400E">
        <w:t>The breast cancer case study includes training and test datasets for all omics types except proteins.</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3124BE" w14:paraId="6EC65EEC" w14:textId="77777777" w:rsidTr="004D4364">
        <w:tc>
          <w:tcPr>
            <w:tcW w:w="1737" w:type="dxa"/>
            <w:tcBorders>
              <w:top w:val="single" w:sz="36" w:space="0" w:color="auto"/>
              <w:bottom w:val="single" w:sz="36" w:space="0" w:color="auto"/>
            </w:tcBorders>
          </w:tcPr>
          <w:p w14:paraId="1F6FFEFD" w14:textId="14714213" w:rsidR="00AE0D94" w:rsidRPr="003124BE" w:rsidRDefault="00BF31FD" w:rsidP="00856CAF">
            <w:pPr>
              <w:jc w:val="center"/>
              <w:rPr>
                <w:b/>
              </w:rPr>
            </w:pPr>
            <w:r w:rsidRPr="003124BE">
              <w:rPr>
                <w:b/>
              </w:rPr>
              <w:t>Analysis</w:t>
            </w:r>
          </w:p>
        </w:tc>
        <w:tc>
          <w:tcPr>
            <w:tcW w:w="1520" w:type="dxa"/>
            <w:tcBorders>
              <w:top w:val="single" w:sz="36" w:space="0" w:color="auto"/>
              <w:bottom w:val="single" w:sz="36" w:space="0" w:color="auto"/>
            </w:tcBorders>
          </w:tcPr>
          <w:p w14:paraId="26960268" w14:textId="50E3C8D6" w:rsidR="00AE0D94" w:rsidRPr="003124BE" w:rsidRDefault="00BF31FD" w:rsidP="00856CAF">
            <w:pPr>
              <w:jc w:val="center"/>
              <w:rPr>
                <w:b/>
              </w:rPr>
            </w:pPr>
            <w:r w:rsidRPr="003124BE">
              <w:rPr>
                <w:b/>
              </w:rPr>
              <w:t>Dataset</w:t>
            </w:r>
          </w:p>
        </w:tc>
        <w:tc>
          <w:tcPr>
            <w:tcW w:w="1070" w:type="dxa"/>
            <w:tcBorders>
              <w:top w:val="single" w:sz="36" w:space="0" w:color="auto"/>
              <w:bottom w:val="single" w:sz="36" w:space="0" w:color="auto"/>
            </w:tcBorders>
          </w:tcPr>
          <w:p w14:paraId="63E72918" w14:textId="755470D1" w:rsidR="00AE0D94" w:rsidRPr="003124BE" w:rsidRDefault="00BF31FD" w:rsidP="00856CAF">
            <w:pPr>
              <w:jc w:val="center"/>
              <w:rPr>
                <w:b/>
              </w:rPr>
            </w:pPr>
            <w:r w:rsidRPr="003124BE">
              <w:rPr>
                <w:b/>
              </w:rPr>
              <w:t xml:space="preserve">Number of </w:t>
            </w:r>
            <w:r w:rsidR="009A305A" w:rsidRPr="003124BE">
              <w:rPr>
                <w:b/>
              </w:rPr>
              <w:t>samples</w:t>
            </w:r>
          </w:p>
        </w:tc>
        <w:tc>
          <w:tcPr>
            <w:tcW w:w="2326" w:type="dxa"/>
            <w:gridSpan w:val="3"/>
            <w:tcBorders>
              <w:top w:val="single" w:sz="36" w:space="0" w:color="auto"/>
              <w:bottom w:val="single" w:sz="36" w:space="0" w:color="auto"/>
            </w:tcBorders>
          </w:tcPr>
          <w:p w14:paraId="36206B57" w14:textId="5D3276B8" w:rsidR="00AE0D94" w:rsidRPr="003124BE" w:rsidRDefault="00BF31FD" w:rsidP="00856CAF">
            <w:pPr>
              <w:jc w:val="center"/>
              <w:rPr>
                <w:b/>
              </w:rPr>
            </w:pPr>
            <w:r w:rsidRPr="003124BE">
              <w:rPr>
                <w:b/>
              </w:rPr>
              <w:t>Sample size in each subtype</w:t>
            </w:r>
          </w:p>
        </w:tc>
        <w:tc>
          <w:tcPr>
            <w:tcW w:w="1436" w:type="dxa"/>
            <w:tcBorders>
              <w:top w:val="single" w:sz="36" w:space="0" w:color="auto"/>
              <w:bottom w:val="single" w:sz="36" w:space="0" w:color="auto"/>
            </w:tcBorders>
          </w:tcPr>
          <w:p w14:paraId="14C2B87B" w14:textId="4A82A1A8" w:rsidR="00AE0D94" w:rsidRPr="003124BE" w:rsidRDefault="00E06337" w:rsidP="00856CAF">
            <w:pPr>
              <w:jc w:val="center"/>
              <w:rPr>
                <w:b/>
              </w:rPr>
            </w:pPr>
            <w:r w:rsidRPr="003124BE">
              <w:rPr>
                <w:b/>
              </w:rPr>
              <w:t>Omics</w:t>
            </w:r>
          </w:p>
        </w:tc>
        <w:tc>
          <w:tcPr>
            <w:tcW w:w="1487" w:type="dxa"/>
            <w:tcBorders>
              <w:top w:val="single" w:sz="36" w:space="0" w:color="auto"/>
              <w:bottom w:val="single" w:sz="36" w:space="0" w:color="auto"/>
            </w:tcBorders>
          </w:tcPr>
          <w:p w14:paraId="0D2C124A" w14:textId="462E25F3" w:rsidR="00AE0D94" w:rsidRPr="003124BE" w:rsidRDefault="007D01C7" w:rsidP="00856CAF">
            <w:pPr>
              <w:jc w:val="center"/>
              <w:rPr>
                <w:b/>
              </w:rPr>
            </w:pPr>
            <w:r w:rsidRPr="003124BE">
              <w:rPr>
                <w:b/>
              </w:rPr>
              <w:t>Number</w:t>
            </w:r>
            <w:r w:rsidR="00BF31FD" w:rsidRPr="003124BE">
              <w:rPr>
                <w:b/>
              </w:rPr>
              <w:t xml:space="preserve"> of variables</w:t>
            </w:r>
          </w:p>
        </w:tc>
      </w:tr>
      <w:tr w:rsidR="001F5B8F" w:rsidRPr="003124BE" w14:paraId="2E45FE05" w14:textId="77777777" w:rsidTr="004D4364">
        <w:trPr>
          <w:trHeight w:val="287"/>
        </w:trPr>
        <w:tc>
          <w:tcPr>
            <w:tcW w:w="1737" w:type="dxa"/>
            <w:vMerge w:val="restart"/>
            <w:tcBorders>
              <w:top w:val="single" w:sz="36" w:space="0" w:color="auto"/>
            </w:tcBorders>
          </w:tcPr>
          <w:p w14:paraId="596ADD9E" w14:textId="0FB01DF2" w:rsidR="001F5B8F" w:rsidRPr="003124BE" w:rsidRDefault="001F5B8F" w:rsidP="00BF31FD">
            <w:pPr>
              <w:rPr>
                <w:b/>
              </w:rPr>
            </w:pPr>
            <w:r w:rsidRPr="003124BE">
              <w:rPr>
                <w:b/>
              </w:rPr>
              <w:t>Benchmark</w:t>
            </w:r>
            <w:r w:rsidR="00A349D3" w:rsidRPr="003124BE">
              <w:rPr>
                <w:b/>
              </w:rPr>
              <w:t xml:space="preserve"> </w:t>
            </w:r>
            <w:r w:rsidR="00824C25" w:rsidRPr="003124BE">
              <w:rPr>
                <w:b/>
              </w:rPr>
              <w:lastRenderedPageBreak/>
              <w:t>cancer</w:t>
            </w:r>
            <w:r w:rsidR="00A349D3" w:rsidRPr="003124BE">
              <w:rPr>
                <w:b/>
              </w:rPr>
              <w:t xml:space="preserve"> datasets</w:t>
            </w:r>
          </w:p>
          <w:p w14:paraId="4B346CDC" w14:textId="2B4E2EEC" w:rsidR="001F5B8F" w:rsidRPr="003124BE" w:rsidRDefault="001F5B8F" w:rsidP="00BF31FD">
            <w:pPr>
              <w:rPr>
                <w:b/>
              </w:rPr>
            </w:pPr>
            <w:r w:rsidRPr="003124BE">
              <w:rPr>
                <w:b/>
              </w:rPr>
              <w:t>(Wang et al</w:t>
            </w:r>
            <w:r w:rsidR="00102F92" w:rsidRPr="003124BE">
              <w:rPr>
                <w:b/>
              </w:rPr>
              <w:t>.</w:t>
            </w:r>
            <w:r w:rsidR="00D379F6" w:rsidRPr="003124BE">
              <w:rPr>
                <w:b/>
              </w:rPr>
              <w:t xml:space="preserve"> </w:t>
            </w:r>
            <w:r w:rsidR="00D379F6" w:rsidRPr="003124BE">
              <w:rPr>
                <w:b/>
              </w:rPr>
              <w:fldChar w:fldCharType="begin"/>
            </w:r>
            <w:r w:rsidR="00A31406">
              <w:rPr>
                <w:b/>
              </w:rPr>
              <w:instrText xml:space="preserve"> ADDIN ZOTERO_ITEM CSL_CITATION {"citationID":"aq1e6oive8","properties":{"formattedCitation":"[5]","plainCitation":"[5]"},"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sidRPr="003124BE">
              <w:rPr>
                <w:b/>
              </w:rPr>
              <w:fldChar w:fldCharType="separate"/>
            </w:r>
            <w:r w:rsidR="00A31406">
              <w:rPr>
                <w:b/>
                <w:noProof/>
              </w:rPr>
              <w:t>[5]</w:t>
            </w:r>
            <w:r w:rsidR="00D379F6" w:rsidRPr="003124BE">
              <w:rPr>
                <w:b/>
              </w:rPr>
              <w:fldChar w:fldCharType="end"/>
            </w:r>
            <w:r w:rsidRPr="003124BE">
              <w:rPr>
                <w:b/>
              </w:rPr>
              <w:t>)</w:t>
            </w:r>
          </w:p>
        </w:tc>
        <w:tc>
          <w:tcPr>
            <w:tcW w:w="1520" w:type="dxa"/>
            <w:vMerge w:val="restart"/>
            <w:tcBorders>
              <w:top w:val="single" w:sz="36" w:space="0" w:color="auto"/>
            </w:tcBorders>
          </w:tcPr>
          <w:p w14:paraId="78901796" w14:textId="59885B0B" w:rsidR="001F5B8F" w:rsidRPr="003124BE" w:rsidRDefault="001F5B8F" w:rsidP="00BF31FD">
            <w:r w:rsidRPr="003124BE">
              <w:lastRenderedPageBreak/>
              <w:t xml:space="preserve">Colon </w:t>
            </w:r>
          </w:p>
          <w:p w14:paraId="354107C5" w14:textId="0FB51D62" w:rsidR="001F5B8F" w:rsidRPr="003124BE" w:rsidRDefault="001F5B8F" w:rsidP="00BF31FD"/>
        </w:tc>
        <w:tc>
          <w:tcPr>
            <w:tcW w:w="1070" w:type="dxa"/>
            <w:vMerge w:val="restart"/>
            <w:tcBorders>
              <w:top w:val="single" w:sz="36" w:space="0" w:color="auto"/>
            </w:tcBorders>
          </w:tcPr>
          <w:p w14:paraId="1AD3CDDC" w14:textId="424DCBFC" w:rsidR="001F5B8F" w:rsidRPr="003124BE" w:rsidRDefault="001F5B8F" w:rsidP="005D0D9A">
            <w:pPr>
              <w:jc w:val="center"/>
            </w:pPr>
            <w:r w:rsidRPr="003124BE">
              <w:lastRenderedPageBreak/>
              <w:t>92</w:t>
            </w:r>
          </w:p>
        </w:tc>
        <w:tc>
          <w:tcPr>
            <w:tcW w:w="2326" w:type="dxa"/>
            <w:gridSpan w:val="3"/>
            <w:vMerge w:val="restart"/>
            <w:tcBorders>
              <w:top w:val="single" w:sz="36" w:space="0" w:color="auto"/>
            </w:tcBorders>
          </w:tcPr>
          <w:p w14:paraId="35AD7C66" w14:textId="77777777" w:rsidR="001F5B8F" w:rsidRPr="003124BE" w:rsidRDefault="001F5B8F" w:rsidP="005D0D9A">
            <w:pPr>
              <w:jc w:val="center"/>
            </w:pPr>
            <w:r w:rsidRPr="003124BE">
              <w:t>High (33)</w:t>
            </w:r>
          </w:p>
          <w:p w14:paraId="4A8D3ABA" w14:textId="27FB87FB" w:rsidR="001F5B8F" w:rsidRPr="003124BE" w:rsidRDefault="001F5B8F" w:rsidP="005D0D9A">
            <w:pPr>
              <w:jc w:val="center"/>
            </w:pPr>
            <w:r w:rsidRPr="003124BE">
              <w:lastRenderedPageBreak/>
              <w:t>Low (59)</w:t>
            </w:r>
          </w:p>
        </w:tc>
        <w:tc>
          <w:tcPr>
            <w:tcW w:w="1436" w:type="dxa"/>
            <w:tcBorders>
              <w:top w:val="single" w:sz="36" w:space="0" w:color="auto"/>
            </w:tcBorders>
          </w:tcPr>
          <w:p w14:paraId="2712C830" w14:textId="790F28FF" w:rsidR="001F5B8F" w:rsidRPr="003124BE" w:rsidRDefault="001F5B8F" w:rsidP="005D0D9A">
            <w:pPr>
              <w:jc w:val="center"/>
            </w:pPr>
            <w:r w:rsidRPr="003124BE">
              <w:lastRenderedPageBreak/>
              <w:t>mRNA</w:t>
            </w:r>
          </w:p>
        </w:tc>
        <w:tc>
          <w:tcPr>
            <w:tcW w:w="1487" w:type="dxa"/>
            <w:tcBorders>
              <w:top w:val="single" w:sz="36" w:space="0" w:color="auto"/>
            </w:tcBorders>
          </w:tcPr>
          <w:p w14:paraId="1696B261" w14:textId="339702F3" w:rsidR="001F5B8F" w:rsidRPr="003124BE" w:rsidRDefault="005D0D9A" w:rsidP="005D0D9A">
            <w:pPr>
              <w:jc w:val="center"/>
            </w:pPr>
            <w:r w:rsidRPr="003124BE">
              <w:t>17,814</w:t>
            </w:r>
          </w:p>
        </w:tc>
      </w:tr>
      <w:tr w:rsidR="001F5B8F" w:rsidRPr="003124BE" w14:paraId="548FD213" w14:textId="77777777" w:rsidTr="004D4364">
        <w:trPr>
          <w:trHeight w:val="287"/>
        </w:trPr>
        <w:tc>
          <w:tcPr>
            <w:tcW w:w="1737" w:type="dxa"/>
            <w:vMerge/>
          </w:tcPr>
          <w:p w14:paraId="5D7062A4" w14:textId="77777777" w:rsidR="001F5B8F" w:rsidRPr="003124BE" w:rsidRDefault="001F5B8F" w:rsidP="00BF31FD">
            <w:pPr>
              <w:rPr>
                <w:b/>
              </w:rPr>
            </w:pPr>
          </w:p>
        </w:tc>
        <w:tc>
          <w:tcPr>
            <w:tcW w:w="1520" w:type="dxa"/>
            <w:vMerge/>
          </w:tcPr>
          <w:p w14:paraId="3B851907" w14:textId="77777777" w:rsidR="001F5B8F" w:rsidRPr="003124BE" w:rsidRDefault="001F5B8F" w:rsidP="00BF31FD"/>
        </w:tc>
        <w:tc>
          <w:tcPr>
            <w:tcW w:w="1070" w:type="dxa"/>
            <w:vMerge/>
          </w:tcPr>
          <w:p w14:paraId="7C1DE726" w14:textId="77777777" w:rsidR="001F5B8F" w:rsidRPr="003124BE" w:rsidRDefault="001F5B8F" w:rsidP="005D0D9A">
            <w:pPr>
              <w:jc w:val="center"/>
            </w:pPr>
          </w:p>
        </w:tc>
        <w:tc>
          <w:tcPr>
            <w:tcW w:w="2326" w:type="dxa"/>
            <w:gridSpan w:val="3"/>
            <w:vMerge/>
          </w:tcPr>
          <w:p w14:paraId="22399332" w14:textId="77777777" w:rsidR="001F5B8F" w:rsidRPr="003124BE" w:rsidRDefault="001F5B8F" w:rsidP="005D0D9A">
            <w:pPr>
              <w:jc w:val="center"/>
            </w:pPr>
          </w:p>
        </w:tc>
        <w:tc>
          <w:tcPr>
            <w:tcW w:w="1436" w:type="dxa"/>
          </w:tcPr>
          <w:p w14:paraId="15D09858" w14:textId="452632A5" w:rsidR="001F5B8F" w:rsidRPr="003124BE" w:rsidRDefault="001F5B8F" w:rsidP="005D0D9A">
            <w:pPr>
              <w:jc w:val="center"/>
            </w:pPr>
            <w:r w:rsidRPr="003124BE">
              <w:t>miRNA</w:t>
            </w:r>
          </w:p>
        </w:tc>
        <w:tc>
          <w:tcPr>
            <w:tcW w:w="1487" w:type="dxa"/>
          </w:tcPr>
          <w:p w14:paraId="7E711DC4" w14:textId="11B169AB" w:rsidR="001F5B8F" w:rsidRPr="003124BE" w:rsidRDefault="005D0D9A" w:rsidP="005D0D9A">
            <w:pPr>
              <w:jc w:val="center"/>
            </w:pPr>
            <w:r w:rsidRPr="003124BE">
              <w:t>312</w:t>
            </w:r>
          </w:p>
        </w:tc>
      </w:tr>
      <w:tr w:rsidR="001F5B8F" w:rsidRPr="003124BE" w14:paraId="05D89EF1" w14:textId="77777777" w:rsidTr="004D4364">
        <w:trPr>
          <w:trHeight w:val="287"/>
        </w:trPr>
        <w:tc>
          <w:tcPr>
            <w:tcW w:w="1737" w:type="dxa"/>
            <w:vMerge/>
          </w:tcPr>
          <w:p w14:paraId="2C7B1612" w14:textId="77777777" w:rsidR="001F5B8F" w:rsidRPr="003124BE" w:rsidRDefault="001F5B8F" w:rsidP="00BF31FD">
            <w:pPr>
              <w:rPr>
                <w:b/>
              </w:rPr>
            </w:pPr>
          </w:p>
        </w:tc>
        <w:tc>
          <w:tcPr>
            <w:tcW w:w="1520" w:type="dxa"/>
            <w:vMerge/>
          </w:tcPr>
          <w:p w14:paraId="090A6AFD" w14:textId="77777777" w:rsidR="001F5B8F" w:rsidRPr="003124BE" w:rsidRDefault="001F5B8F" w:rsidP="00BF31FD"/>
        </w:tc>
        <w:tc>
          <w:tcPr>
            <w:tcW w:w="1070" w:type="dxa"/>
            <w:vMerge/>
          </w:tcPr>
          <w:p w14:paraId="6FB71318" w14:textId="77777777" w:rsidR="001F5B8F" w:rsidRPr="003124BE" w:rsidRDefault="001F5B8F" w:rsidP="005D0D9A">
            <w:pPr>
              <w:jc w:val="center"/>
            </w:pPr>
          </w:p>
        </w:tc>
        <w:tc>
          <w:tcPr>
            <w:tcW w:w="2326" w:type="dxa"/>
            <w:gridSpan w:val="3"/>
            <w:vMerge/>
          </w:tcPr>
          <w:p w14:paraId="5D647FD8" w14:textId="77777777" w:rsidR="001F5B8F" w:rsidRPr="003124BE" w:rsidRDefault="001F5B8F" w:rsidP="005D0D9A">
            <w:pPr>
              <w:jc w:val="center"/>
            </w:pPr>
          </w:p>
        </w:tc>
        <w:tc>
          <w:tcPr>
            <w:tcW w:w="1436" w:type="dxa"/>
          </w:tcPr>
          <w:p w14:paraId="738972AF" w14:textId="6F02FCC1" w:rsidR="001F5B8F" w:rsidRPr="003124BE" w:rsidRDefault="001F5B8F" w:rsidP="005D0D9A">
            <w:pPr>
              <w:jc w:val="center"/>
            </w:pPr>
            <w:r w:rsidRPr="003124BE">
              <w:t>CpGs</w:t>
            </w:r>
          </w:p>
        </w:tc>
        <w:tc>
          <w:tcPr>
            <w:tcW w:w="1487" w:type="dxa"/>
          </w:tcPr>
          <w:p w14:paraId="7B018F05" w14:textId="2C6C6FB9" w:rsidR="001F5B8F" w:rsidRPr="003124BE" w:rsidRDefault="00CC4441" w:rsidP="005D0D9A">
            <w:pPr>
              <w:jc w:val="center"/>
            </w:pPr>
            <w:r w:rsidRPr="003124BE">
              <w:t>23,088</w:t>
            </w:r>
          </w:p>
        </w:tc>
      </w:tr>
      <w:tr w:rsidR="001F5B8F" w:rsidRPr="003124BE" w14:paraId="15BBB673" w14:textId="77777777" w:rsidTr="004D4364">
        <w:trPr>
          <w:trHeight w:val="146"/>
        </w:trPr>
        <w:tc>
          <w:tcPr>
            <w:tcW w:w="1737" w:type="dxa"/>
            <w:vMerge/>
          </w:tcPr>
          <w:p w14:paraId="4E2EC3EE" w14:textId="0B90E555" w:rsidR="001F5B8F" w:rsidRPr="003124BE" w:rsidRDefault="001F5B8F" w:rsidP="00BF31FD">
            <w:pPr>
              <w:rPr>
                <w:b/>
              </w:rPr>
            </w:pPr>
          </w:p>
        </w:tc>
        <w:tc>
          <w:tcPr>
            <w:tcW w:w="1520" w:type="dxa"/>
            <w:vMerge w:val="restart"/>
          </w:tcPr>
          <w:p w14:paraId="731F718D" w14:textId="5F1988FD" w:rsidR="001F5B8F" w:rsidRPr="003124BE" w:rsidRDefault="001F5B8F" w:rsidP="004F28BC">
            <w:r w:rsidRPr="003124BE">
              <w:t xml:space="preserve">Kidney </w:t>
            </w:r>
          </w:p>
        </w:tc>
        <w:tc>
          <w:tcPr>
            <w:tcW w:w="1070" w:type="dxa"/>
            <w:vMerge w:val="restart"/>
          </w:tcPr>
          <w:p w14:paraId="1854243D" w14:textId="2A7A64A7" w:rsidR="001F5B8F" w:rsidRPr="003124BE" w:rsidRDefault="001F5B8F" w:rsidP="005D0D9A">
            <w:pPr>
              <w:jc w:val="center"/>
            </w:pPr>
            <w:r w:rsidRPr="003124BE">
              <w:t>122</w:t>
            </w:r>
          </w:p>
        </w:tc>
        <w:tc>
          <w:tcPr>
            <w:tcW w:w="2326" w:type="dxa"/>
            <w:gridSpan w:val="3"/>
            <w:vMerge w:val="restart"/>
          </w:tcPr>
          <w:p w14:paraId="63BCE737" w14:textId="4D0ACC7E" w:rsidR="001F5B8F" w:rsidRPr="003124BE" w:rsidRDefault="001F5B8F" w:rsidP="005D0D9A">
            <w:pPr>
              <w:jc w:val="center"/>
            </w:pPr>
            <w:r w:rsidRPr="003124BE">
              <w:t>High (61)</w:t>
            </w:r>
          </w:p>
          <w:p w14:paraId="6EFEEEEE" w14:textId="16F72673" w:rsidR="001F5B8F" w:rsidRPr="003124BE" w:rsidRDefault="001F5B8F" w:rsidP="005D0D9A">
            <w:pPr>
              <w:jc w:val="center"/>
            </w:pPr>
            <w:r w:rsidRPr="003124BE">
              <w:t>Low (61)</w:t>
            </w:r>
          </w:p>
        </w:tc>
        <w:tc>
          <w:tcPr>
            <w:tcW w:w="1436" w:type="dxa"/>
          </w:tcPr>
          <w:p w14:paraId="45211832" w14:textId="41A5484B" w:rsidR="001F5B8F" w:rsidRPr="003124BE" w:rsidRDefault="001F5B8F" w:rsidP="005D0D9A">
            <w:pPr>
              <w:jc w:val="center"/>
            </w:pPr>
            <w:r w:rsidRPr="003124BE">
              <w:t>mRNA</w:t>
            </w:r>
          </w:p>
        </w:tc>
        <w:tc>
          <w:tcPr>
            <w:tcW w:w="1487" w:type="dxa"/>
          </w:tcPr>
          <w:p w14:paraId="21AA1A32" w14:textId="1FF18061" w:rsidR="001F5B8F" w:rsidRPr="003124BE" w:rsidRDefault="005D0D9A" w:rsidP="005D0D9A">
            <w:pPr>
              <w:jc w:val="center"/>
            </w:pPr>
            <w:r w:rsidRPr="003124BE">
              <w:t>17,665</w:t>
            </w:r>
          </w:p>
        </w:tc>
      </w:tr>
      <w:tr w:rsidR="001F5B8F" w:rsidRPr="003124BE" w14:paraId="5B01BF82" w14:textId="77777777" w:rsidTr="004D4364">
        <w:trPr>
          <w:trHeight w:val="146"/>
        </w:trPr>
        <w:tc>
          <w:tcPr>
            <w:tcW w:w="1737" w:type="dxa"/>
            <w:vMerge/>
          </w:tcPr>
          <w:p w14:paraId="292166F0" w14:textId="77777777" w:rsidR="001F5B8F" w:rsidRPr="003124BE" w:rsidRDefault="001F5B8F" w:rsidP="00BF31FD">
            <w:pPr>
              <w:rPr>
                <w:b/>
              </w:rPr>
            </w:pPr>
          </w:p>
        </w:tc>
        <w:tc>
          <w:tcPr>
            <w:tcW w:w="1520" w:type="dxa"/>
            <w:vMerge/>
          </w:tcPr>
          <w:p w14:paraId="0176C734" w14:textId="77777777" w:rsidR="001F5B8F" w:rsidRPr="003124BE" w:rsidRDefault="001F5B8F" w:rsidP="00BF31FD"/>
        </w:tc>
        <w:tc>
          <w:tcPr>
            <w:tcW w:w="1070" w:type="dxa"/>
            <w:vMerge/>
          </w:tcPr>
          <w:p w14:paraId="44C4CA57" w14:textId="77777777" w:rsidR="001F5B8F" w:rsidRPr="003124BE" w:rsidRDefault="001F5B8F" w:rsidP="005D0D9A">
            <w:pPr>
              <w:jc w:val="center"/>
            </w:pPr>
          </w:p>
        </w:tc>
        <w:tc>
          <w:tcPr>
            <w:tcW w:w="2326" w:type="dxa"/>
            <w:gridSpan w:val="3"/>
            <w:vMerge/>
          </w:tcPr>
          <w:p w14:paraId="4C934B24" w14:textId="77777777" w:rsidR="001F5B8F" w:rsidRPr="003124BE" w:rsidRDefault="001F5B8F" w:rsidP="005D0D9A">
            <w:pPr>
              <w:jc w:val="center"/>
            </w:pPr>
          </w:p>
        </w:tc>
        <w:tc>
          <w:tcPr>
            <w:tcW w:w="1436" w:type="dxa"/>
          </w:tcPr>
          <w:p w14:paraId="49B679B9" w14:textId="7CD33C02" w:rsidR="001F5B8F" w:rsidRPr="003124BE" w:rsidRDefault="001F5B8F" w:rsidP="005D0D9A">
            <w:pPr>
              <w:jc w:val="center"/>
            </w:pPr>
            <w:r w:rsidRPr="003124BE">
              <w:t>miRNA</w:t>
            </w:r>
          </w:p>
        </w:tc>
        <w:tc>
          <w:tcPr>
            <w:tcW w:w="1487" w:type="dxa"/>
          </w:tcPr>
          <w:p w14:paraId="78687948" w14:textId="22A344A7" w:rsidR="001F5B8F" w:rsidRPr="003124BE" w:rsidRDefault="005D0D9A" w:rsidP="005D0D9A">
            <w:pPr>
              <w:jc w:val="center"/>
            </w:pPr>
            <w:r w:rsidRPr="003124BE">
              <w:t>329</w:t>
            </w:r>
          </w:p>
        </w:tc>
      </w:tr>
      <w:tr w:rsidR="001F5B8F" w:rsidRPr="003124BE" w14:paraId="0310A427" w14:textId="77777777" w:rsidTr="004D4364">
        <w:trPr>
          <w:trHeight w:val="146"/>
        </w:trPr>
        <w:tc>
          <w:tcPr>
            <w:tcW w:w="1737" w:type="dxa"/>
            <w:vMerge/>
          </w:tcPr>
          <w:p w14:paraId="6D1CBDE8" w14:textId="77777777" w:rsidR="001F5B8F" w:rsidRPr="003124BE" w:rsidRDefault="001F5B8F" w:rsidP="00BF31FD">
            <w:pPr>
              <w:rPr>
                <w:b/>
              </w:rPr>
            </w:pPr>
          </w:p>
        </w:tc>
        <w:tc>
          <w:tcPr>
            <w:tcW w:w="1520" w:type="dxa"/>
            <w:vMerge/>
          </w:tcPr>
          <w:p w14:paraId="02AE6BC4" w14:textId="77777777" w:rsidR="001F5B8F" w:rsidRPr="003124BE" w:rsidRDefault="001F5B8F" w:rsidP="00BF31FD"/>
        </w:tc>
        <w:tc>
          <w:tcPr>
            <w:tcW w:w="1070" w:type="dxa"/>
            <w:vMerge/>
          </w:tcPr>
          <w:p w14:paraId="7868E2B1" w14:textId="77777777" w:rsidR="001F5B8F" w:rsidRPr="003124BE" w:rsidRDefault="001F5B8F" w:rsidP="005D0D9A">
            <w:pPr>
              <w:jc w:val="center"/>
            </w:pPr>
          </w:p>
        </w:tc>
        <w:tc>
          <w:tcPr>
            <w:tcW w:w="2326" w:type="dxa"/>
            <w:gridSpan w:val="3"/>
            <w:vMerge/>
          </w:tcPr>
          <w:p w14:paraId="6ACD8BBF" w14:textId="77777777" w:rsidR="001F5B8F" w:rsidRPr="003124BE" w:rsidRDefault="001F5B8F" w:rsidP="005D0D9A">
            <w:pPr>
              <w:jc w:val="center"/>
            </w:pPr>
          </w:p>
        </w:tc>
        <w:tc>
          <w:tcPr>
            <w:tcW w:w="1436" w:type="dxa"/>
          </w:tcPr>
          <w:p w14:paraId="6A77216F" w14:textId="4EB225F7" w:rsidR="001F5B8F" w:rsidRPr="003124BE" w:rsidRDefault="001F5B8F" w:rsidP="005D0D9A">
            <w:pPr>
              <w:jc w:val="center"/>
            </w:pPr>
            <w:r w:rsidRPr="003124BE">
              <w:t>CpGs</w:t>
            </w:r>
          </w:p>
        </w:tc>
        <w:tc>
          <w:tcPr>
            <w:tcW w:w="1487" w:type="dxa"/>
          </w:tcPr>
          <w:p w14:paraId="774A93AF" w14:textId="3DE56D76" w:rsidR="001F5B8F" w:rsidRPr="003124BE" w:rsidRDefault="00CC4441" w:rsidP="005D0D9A">
            <w:pPr>
              <w:jc w:val="center"/>
            </w:pPr>
            <w:r w:rsidRPr="003124BE">
              <w:t>24,960</w:t>
            </w:r>
          </w:p>
        </w:tc>
      </w:tr>
      <w:tr w:rsidR="001F5B8F" w:rsidRPr="003124BE" w14:paraId="3832C18F" w14:textId="77777777" w:rsidTr="004D4364">
        <w:trPr>
          <w:trHeight w:val="146"/>
        </w:trPr>
        <w:tc>
          <w:tcPr>
            <w:tcW w:w="1737" w:type="dxa"/>
            <w:vMerge/>
          </w:tcPr>
          <w:p w14:paraId="5D531BCA" w14:textId="77777777" w:rsidR="001F5B8F" w:rsidRPr="003124BE" w:rsidRDefault="001F5B8F" w:rsidP="00BF31FD">
            <w:pPr>
              <w:rPr>
                <w:b/>
              </w:rPr>
            </w:pPr>
          </w:p>
        </w:tc>
        <w:tc>
          <w:tcPr>
            <w:tcW w:w="1520" w:type="dxa"/>
            <w:vMerge w:val="restart"/>
          </w:tcPr>
          <w:p w14:paraId="585DEF32" w14:textId="6AF02684" w:rsidR="001F5B8F" w:rsidRPr="003124BE" w:rsidRDefault="00CC4D8B" w:rsidP="00BF31FD">
            <w:r w:rsidRPr="003124BE">
              <w:t>Glioblastom</w:t>
            </w:r>
            <w:r w:rsidR="001F5B8F" w:rsidRPr="003124BE">
              <w:t>a</w:t>
            </w:r>
            <w:r w:rsidR="006F69AB" w:rsidRPr="003124BE">
              <w:t xml:space="preserve"> (gbm)</w:t>
            </w:r>
          </w:p>
        </w:tc>
        <w:tc>
          <w:tcPr>
            <w:tcW w:w="1070" w:type="dxa"/>
            <w:vMerge w:val="restart"/>
          </w:tcPr>
          <w:p w14:paraId="26AE30B3" w14:textId="0B9102D1" w:rsidR="001F5B8F" w:rsidRPr="003124BE" w:rsidRDefault="001F5B8F" w:rsidP="005D0D9A">
            <w:pPr>
              <w:jc w:val="center"/>
            </w:pPr>
            <w:r w:rsidRPr="003124BE">
              <w:t>213</w:t>
            </w:r>
          </w:p>
        </w:tc>
        <w:tc>
          <w:tcPr>
            <w:tcW w:w="2326" w:type="dxa"/>
            <w:gridSpan w:val="3"/>
            <w:vMerge w:val="restart"/>
          </w:tcPr>
          <w:p w14:paraId="618D8F83" w14:textId="316C1DD6" w:rsidR="001F5B8F" w:rsidRPr="003124BE" w:rsidRDefault="001F5B8F" w:rsidP="005D0D9A">
            <w:pPr>
              <w:jc w:val="center"/>
            </w:pPr>
            <w:r w:rsidRPr="003124BE">
              <w:t>High (105)</w:t>
            </w:r>
          </w:p>
          <w:p w14:paraId="038F0D36" w14:textId="7FBBD4AD" w:rsidR="001F5B8F" w:rsidRPr="003124BE" w:rsidRDefault="001F5B8F" w:rsidP="005D0D9A">
            <w:pPr>
              <w:jc w:val="center"/>
            </w:pPr>
            <w:r w:rsidRPr="003124BE">
              <w:t>Low (108)</w:t>
            </w:r>
          </w:p>
        </w:tc>
        <w:tc>
          <w:tcPr>
            <w:tcW w:w="1436" w:type="dxa"/>
          </w:tcPr>
          <w:p w14:paraId="21FA7D5A" w14:textId="762DC790" w:rsidR="001F5B8F" w:rsidRPr="003124BE" w:rsidRDefault="001F5B8F" w:rsidP="005D0D9A">
            <w:pPr>
              <w:jc w:val="center"/>
            </w:pPr>
            <w:r w:rsidRPr="003124BE">
              <w:t>mRNA</w:t>
            </w:r>
          </w:p>
        </w:tc>
        <w:tc>
          <w:tcPr>
            <w:tcW w:w="1487" w:type="dxa"/>
          </w:tcPr>
          <w:p w14:paraId="21A7AA08" w14:textId="7FD5ECA4" w:rsidR="001F5B8F" w:rsidRPr="003124BE" w:rsidRDefault="005D0D9A" w:rsidP="005D0D9A">
            <w:pPr>
              <w:jc w:val="center"/>
            </w:pPr>
            <w:r w:rsidRPr="003124BE">
              <w:t>12,042</w:t>
            </w:r>
          </w:p>
        </w:tc>
      </w:tr>
      <w:tr w:rsidR="001F5B8F" w:rsidRPr="003124BE" w14:paraId="687C262A" w14:textId="77777777" w:rsidTr="004D4364">
        <w:trPr>
          <w:trHeight w:val="146"/>
        </w:trPr>
        <w:tc>
          <w:tcPr>
            <w:tcW w:w="1737" w:type="dxa"/>
            <w:vMerge/>
          </w:tcPr>
          <w:p w14:paraId="3F4F22A0" w14:textId="77777777" w:rsidR="001F5B8F" w:rsidRPr="003124BE" w:rsidRDefault="001F5B8F" w:rsidP="00BF31FD">
            <w:pPr>
              <w:rPr>
                <w:b/>
              </w:rPr>
            </w:pPr>
          </w:p>
        </w:tc>
        <w:tc>
          <w:tcPr>
            <w:tcW w:w="1520" w:type="dxa"/>
            <w:vMerge/>
          </w:tcPr>
          <w:p w14:paraId="59F038AD" w14:textId="77777777" w:rsidR="001F5B8F" w:rsidRPr="003124BE" w:rsidRDefault="001F5B8F" w:rsidP="00BF31FD"/>
        </w:tc>
        <w:tc>
          <w:tcPr>
            <w:tcW w:w="1070" w:type="dxa"/>
            <w:vMerge/>
          </w:tcPr>
          <w:p w14:paraId="6FBB3BE8" w14:textId="77777777" w:rsidR="001F5B8F" w:rsidRPr="003124BE" w:rsidRDefault="001F5B8F" w:rsidP="005D0D9A">
            <w:pPr>
              <w:jc w:val="center"/>
            </w:pPr>
          </w:p>
        </w:tc>
        <w:tc>
          <w:tcPr>
            <w:tcW w:w="2326" w:type="dxa"/>
            <w:gridSpan w:val="3"/>
            <w:vMerge/>
          </w:tcPr>
          <w:p w14:paraId="7CF6252B" w14:textId="77777777" w:rsidR="001F5B8F" w:rsidRPr="003124BE" w:rsidRDefault="001F5B8F" w:rsidP="005D0D9A">
            <w:pPr>
              <w:jc w:val="center"/>
            </w:pPr>
          </w:p>
        </w:tc>
        <w:tc>
          <w:tcPr>
            <w:tcW w:w="1436" w:type="dxa"/>
          </w:tcPr>
          <w:p w14:paraId="09FCE66C" w14:textId="554DDE3D" w:rsidR="001F5B8F" w:rsidRPr="003124BE" w:rsidRDefault="001F5B8F" w:rsidP="005D0D9A">
            <w:pPr>
              <w:jc w:val="center"/>
            </w:pPr>
            <w:r w:rsidRPr="003124BE">
              <w:t>miRNA</w:t>
            </w:r>
          </w:p>
        </w:tc>
        <w:tc>
          <w:tcPr>
            <w:tcW w:w="1487" w:type="dxa"/>
          </w:tcPr>
          <w:p w14:paraId="46208431" w14:textId="5B7CACAA" w:rsidR="001F5B8F" w:rsidRPr="003124BE" w:rsidRDefault="005D0D9A" w:rsidP="005D0D9A">
            <w:pPr>
              <w:jc w:val="center"/>
            </w:pPr>
            <w:r w:rsidRPr="003124BE">
              <w:t>534</w:t>
            </w:r>
          </w:p>
        </w:tc>
      </w:tr>
      <w:tr w:rsidR="001F5B8F" w:rsidRPr="003124BE" w14:paraId="5F2D7A44" w14:textId="77777777" w:rsidTr="004D4364">
        <w:trPr>
          <w:trHeight w:val="146"/>
        </w:trPr>
        <w:tc>
          <w:tcPr>
            <w:tcW w:w="1737" w:type="dxa"/>
            <w:vMerge/>
          </w:tcPr>
          <w:p w14:paraId="7DD0F557" w14:textId="77777777" w:rsidR="001F5B8F" w:rsidRPr="003124BE" w:rsidRDefault="001F5B8F" w:rsidP="00BF31FD">
            <w:pPr>
              <w:rPr>
                <w:b/>
              </w:rPr>
            </w:pPr>
          </w:p>
        </w:tc>
        <w:tc>
          <w:tcPr>
            <w:tcW w:w="1520" w:type="dxa"/>
            <w:vMerge/>
          </w:tcPr>
          <w:p w14:paraId="546113E0" w14:textId="77777777" w:rsidR="001F5B8F" w:rsidRPr="003124BE" w:rsidRDefault="001F5B8F" w:rsidP="00BF31FD"/>
        </w:tc>
        <w:tc>
          <w:tcPr>
            <w:tcW w:w="1070" w:type="dxa"/>
            <w:vMerge/>
          </w:tcPr>
          <w:p w14:paraId="2B444939" w14:textId="77777777" w:rsidR="001F5B8F" w:rsidRPr="003124BE" w:rsidRDefault="001F5B8F" w:rsidP="005D0D9A">
            <w:pPr>
              <w:jc w:val="center"/>
            </w:pPr>
          </w:p>
        </w:tc>
        <w:tc>
          <w:tcPr>
            <w:tcW w:w="2326" w:type="dxa"/>
            <w:gridSpan w:val="3"/>
            <w:vMerge/>
          </w:tcPr>
          <w:p w14:paraId="75B9E92B" w14:textId="77777777" w:rsidR="001F5B8F" w:rsidRPr="003124BE" w:rsidRDefault="001F5B8F" w:rsidP="005D0D9A">
            <w:pPr>
              <w:jc w:val="center"/>
            </w:pPr>
          </w:p>
        </w:tc>
        <w:tc>
          <w:tcPr>
            <w:tcW w:w="1436" w:type="dxa"/>
          </w:tcPr>
          <w:p w14:paraId="7833122D" w14:textId="2753BEFA" w:rsidR="001F5B8F" w:rsidRPr="003124BE" w:rsidRDefault="001F5B8F" w:rsidP="005D0D9A">
            <w:pPr>
              <w:jc w:val="center"/>
            </w:pPr>
            <w:r w:rsidRPr="003124BE">
              <w:t>CpGs</w:t>
            </w:r>
          </w:p>
        </w:tc>
        <w:tc>
          <w:tcPr>
            <w:tcW w:w="1487" w:type="dxa"/>
          </w:tcPr>
          <w:p w14:paraId="5A4D366B" w14:textId="12F89DD9" w:rsidR="001F5B8F" w:rsidRPr="003124BE" w:rsidRDefault="00CC4441" w:rsidP="005D0D9A">
            <w:pPr>
              <w:jc w:val="center"/>
            </w:pPr>
            <w:r w:rsidRPr="003124BE">
              <w:t>1,305</w:t>
            </w:r>
          </w:p>
        </w:tc>
      </w:tr>
      <w:tr w:rsidR="001F5B8F" w:rsidRPr="003124BE" w14:paraId="7FA131AE" w14:textId="77777777" w:rsidTr="004D4364">
        <w:trPr>
          <w:trHeight w:val="146"/>
        </w:trPr>
        <w:tc>
          <w:tcPr>
            <w:tcW w:w="1737" w:type="dxa"/>
            <w:vMerge/>
          </w:tcPr>
          <w:p w14:paraId="0E385DD3" w14:textId="77777777" w:rsidR="001F5B8F" w:rsidRPr="003124BE" w:rsidRDefault="001F5B8F" w:rsidP="00BF31FD">
            <w:pPr>
              <w:rPr>
                <w:b/>
              </w:rPr>
            </w:pPr>
          </w:p>
        </w:tc>
        <w:tc>
          <w:tcPr>
            <w:tcW w:w="1520" w:type="dxa"/>
            <w:vMerge w:val="restart"/>
          </w:tcPr>
          <w:p w14:paraId="23741716" w14:textId="71A94380" w:rsidR="001F5B8F" w:rsidRPr="003124BE" w:rsidRDefault="001F5B8F" w:rsidP="004F28BC">
            <w:r w:rsidRPr="003124BE">
              <w:t xml:space="preserve">Lung </w:t>
            </w:r>
          </w:p>
        </w:tc>
        <w:tc>
          <w:tcPr>
            <w:tcW w:w="1070" w:type="dxa"/>
            <w:vMerge w:val="restart"/>
          </w:tcPr>
          <w:p w14:paraId="37A659A5" w14:textId="1E2E8F71" w:rsidR="001F5B8F" w:rsidRPr="003124BE" w:rsidRDefault="001F5B8F" w:rsidP="005D0D9A">
            <w:pPr>
              <w:jc w:val="center"/>
            </w:pPr>
            <w:r w:rsidRPr="003124BE">
              <w:t>106</w:t>
            </w:r>
          </w:p>
        </w:tc>
        <w:tc>
          <w:tcPr>
            <w:tcW w:w="2326" w:type="dxa"/>
            <w:gridSpan w:val="3"/>
            <w:vMerge w:val="restart"/>
          </w:tcPr>
          <w:p w14:paraId="614B19E6" w14:textId="2BDFB446" w:rsidR="001F5B8F" w:rsidRPr="003124BE" w:rsidRDefault="001F5B8F" w:rsidP="005D0D9A">
            <w:pPr>
              <w:jc w:val="center"/>
            </w:pPr>
            <w:r w:rsidRPr="003124BE">
              <w:t>High (53)</w:t>
            </w:r>
          </w:p>
          <w:p w14:paraId="03C9E0B1" w14:textId="501EAACF" w:rsidR="001F5B8F" w:rsidRPr="003124BE" w:rsidRDefault="001F5B8F" w:rsidP="005D0D9A">
            <w:pPr>
              <w:jc w:val="center"/>
            </w:pPr>
            <w:r w:rsidRPr="003124BE">
              <w:t>Low (53)</w:t>
            </w:r>
          </w:p>
        </w:tc>
        <w:tc>
          <w:tcPr>
            <w:tcW w:w="1436" w:type="dxa"/>
          </w:tcPr>
          <w:p w14:paraId="72BDA04B" w14:textId="661F0940" w:rsidR="001F5B8F" w:rsidRPr="003124BE" w:rsidRDefault="001F5B8F" w:rsidP="005D0D9A">
            <w:pPr>
              <w:jc w:val="center"/>
            </w:pPr>
            <w:r w:rsidRPr="003124BE">
              <w:t>mRNA</w:t>
            </w:r>
          </w:p>
        </w:tc>
        <w:tc>
          <w:tcPr>
            <w:tcW w:w="1487" w:type="dxa"/>
          </w:tcPr>
          <w:p w14:paraId="6FBB4DB6" w14:textId="0BA043F9" w:rsidR="001F5B8F" w:rsidRPr="003124BE" w:rsidRDefault="005D0D9A" w:rsidP="005D0D9A">
            <w:pPr>
              <w:jc w:val="center"/>
            </w:pPr>
            <w:r w:rsidRPr="003124BE">
              <w:t>12,042</w:t>
            </w:r>
          </w:p>
        </w:tc>
      </w:tr>
      <w:tr w:rsidR="001F5B8F" w:rsidRPr="003124BE" w14:paraId="486E84B3" w14:textId="77777777" w:rsidTr="004D4364">
        <w:trPr>
          <w:trHeight w:val="146"/>
        </w:trPr>
        <w:tc>
          <w:tcPr>
            <w:tcW w:w="1737" w:type="dxa"/>
            <w:vMerge/>
          </w:tcPr>
          <w:p w14:paraId="6FC020DC" w14:textId="77777777" w:rsidR="001F5B8F" w:rsidRPr="003124BE" w:rsidRDefault="001F5B8F" w:rsidP="00BF31FD">
            <w:pPr>
              <w:rPr>
                <w:b/>
              </w:rPr>
            </w:pPr>
          </w:p>
        </w:tc>
        <w:tc>
          <w:tcPr>
            <w:tcW w:w="1520" w:type="dxa"/>
            <w:vMerge/>
          </w:tcPr>
          <w:p w14:paraId="38B99DF8" w14:textId="77777777" w:rsidR="001F5B8F" w:rsidRPr="003124BE" w:rsidRDefault="001F5B8F" w:rsidP="00BF31FD"/>
        </w:tc>
        <w:tc>
          <w:tcPr>
            <w:tcW w:w="1070" w:type="dxa"/>
            <w:vMerge/>
          </w:tcPr>
          <w:p w14:paraId="43EE0B49" w14:textId="77777777" w:rsidR="001F5B8F" w:rsidRPr="003124BE" w:rsidRDefault="001F5B8F" w:rsidP="005D0D9A">
            <w:pPr>
              <w:jc w:val="center"/>
            </w:pPr>
          </w:p>
        </w:tc>
        <w:tc>
          <w:tcPr>
            <w:tcW w:w="2326" w:type="dxa"/>
            <w:gridSpan w:val="3"/>
            <w:vMerge/>
          </w:tcPr>
          <w:p w14:paraId="1E33C158" w14:textId="77777777" w:rsidR="001F5B8F" w:rsidRPr="003124BE" w:rsidRDefault="001F5B8F" w:rsidP="005D0D9A">
            <w:pPr>
              <w:jc w:val="center"/>
            </w:pPr>
          </w:p>
        </w:tc>
        <w:tc>
          <w:tcPr>
            <w:tcW w:w="1436" w:type="dxa"/>
          </w:tcPr>
          <w:p w14:paraId="428D0DEF" w14:textId="4FB2D003" w:rsidR="001F5B8F" w:rsidRPr="003124BE" w:rsidRDefault="001F5B8F" w:rsidP="005D0D9A">
            <w:pPr>
              <w:jc w:val="center"/>
            </w:pPr>
            <w:r w:rsidRPr="003124BE">
              <w:t>miRNA</w:t>
            </w:r>
          </w:p>
        </w:tc>
        <w:tc>
          <w:tcPr>
            <w:tcW w:w="1487" w:type="dxa"/>
          </w:tcPr>
          <w:p w14:paraId="385C4FCF" w14:textId="19E74F2B" w:rsidR="001F5B8F" w:rsidRPr="003124BE" w:rsidRDefault="005D0D9A" w:rsidP="005D0D9A">
            <w:pPr>
              <w:jc w:val="center"/>
            </w:pPr>
            <w:r w:rsidRPr="003124BE">
              <w:t>353</w:t>
            </w:r>
          </w:p>
        </w:tc>
      </w:tr>
      <w:tr w:rsidR="001F5B8F" w:rsidRPr="003124BE" w14:paraId="582D01EA" w14:textId="77777777" w:rsidTr="004D4364">
        <w:trPr>
          <w:trHeight w:val="146"/>
        </w:trPr>
        <w:tc>
          <w:tcPr>
            <w:tcW w:w="1737" w:type="dxa"/>
            <w:vMerge/>
            <w:tcBorders>
              <w:bottom w:val="single" w:sz="36" w:space="0" w:color="auto"/>
            </w:tcBorders>
          </w:tcPr>
          <w:p w14:paraId="52E5B253" w14:textId="77777777" w:rsidR="001F5B8F" w:rsidRPr="003124BE" w:rsidRDefault="001F5B8F" w:rsidP="00BF31FD">
            <w:pPr>
              <w:rPr>
                <w:b/>
              </w:rPr>
            </w:pPr>
          </w:p>
        </w:tc>
        <w:tc>
          <w:tcPr>
            <w:tcW w:w="1520" w:type="dxa"/>
            <w:vMerge/>
            <w:tcBorders>
              <w:bottom w:val="single" w:sz="36" w:space="0" w:color="auto"/>
            </w:tcBorders>
          </w:tcPr>
          <w:p w14:paraId="50F6F830" w14:textId="77777777" w:rsidR="001F5B8F" w:rsidRPr="003124BE" w:rsidRDefault="001F5B8F" w:rsidP="00BF31FD"/>
        </w:tc>
        <w:tc>
          <w:tcPr>
            <w:tcW w:w="1070" w:type="dxa"/>
            <w:vMerge/>
            <w:tcBorders>
              <w:bottom w:val="single" w:sz="36" w:space="0" w:color="auto"/>
            </w:tcBorders>
          </w:tcPr>
          <w:p w14:paraId="2D9C21B4" w14:textId="77777777" w:rsidR="001F5B8F" w:rsidRPr="003124BE" w:rsidRDefault="001F5B8F" w:rsidP="005D0D9A">
            <w:pPr>
              <w:jc w:val="center"/>
            </w:pPr>
          </w:p>
        </w:tc>
        <w:tc>
          <w:tcPr>
            <w:tcW w:w="2326" w:type="dxa"/>
            <w:gridSpan w:val="3"/>
            <w:vMerge/>
            <w:tcBorders>
              <w:bottom w:val="single" w:sz="36" w:space="0" w:color="auto"/>
            </w:tcBorders>
          </w:tcPr>
          <w:p w14:paraId="59C5CF2E" w14:textId="77777777" w:rsidR="001F5B8F" w:rsidRPr="003124BE" w:rsidRDefault="001F5B8F" w:rsidP="005D0D9A">
            <w:pPr>
              <w:jc w:val="center"/>
            </w:pPr>
          </w:p>
        </w:tc>
        <w:tc>
          <w:tcPr>
            <w:tcW w:w="1436" w:type="dxa"/>
            <w:tcBorders>
              <w:bottom w:val="single" w:sz="36" w:space="0" w:color="auto"/>
            </w:tcBorders>
          </w:tcPr>
          <w:p w14:paraId="14A9FAEB" w14:textId="19E2F549" w:rsidR="001F5B8F" w:rsidRPr="003124BE" w:rsidRDefault="001F5B8F" w:rsidP="005D0D9A">
            <w:pPr>
              <w:jc w:val="center"/>
            </w:pPr>
            <w:r w:rsidRPr="003124BE">
              <w:t>CpGs</w:t>
            </w:r>
          </w:p>
        </w:tc>
        <w:tc>
          <w:tcPr>
            <w:tcW w:w="1487" w:type="dxa"/>
            <w:tcBorders>
              <w:bottom w:val="single" w:sz="36" w:space="0" w:color="auto"/>
            </w:tcBorders>
          </w:tcPr>
          <w:p w14:paraId="580BCFBA" w14:textId="10A983ED" w:rsidR="001F5B8F" w:rsidRPr="003124BE" w:rsidRDefault="00CC4441" w:rsidP="005D0D9A">
            <w:pPr>
              <w:jc w:val="center"/>
            </w:pPr>
            <w:r w:rsidRPr="003124BE">
              <w:t>23,074</w:t>
            </w:r>
          </w:p>
        </w:tc>
      </w:tr>
      <w:tr w:rsidR="00DC7399" w:rsidRPr="003124BE" w14:paraId="34512A15" w14:textId="77777777" w:rsidTr="004D4364">
        <w:trPr>
          <w:trHeight w:val="343"/>
        </w:trPr>
        <w:tc>
          <w:tcPr>
            <w:tcW w:w="1737" w:type="dxa"/>
            <w:vMerge w:val="restart"/>
            <w:tcBorders>
              <w:top w:val="single" w:sz="36" w:space="0" w:color="auto"/>
            </w:tcBorders>
          </w:tcPr>
          <w:p w14:paraId="265FB49E" w14:textId="03C2A1D7" w:rsidR="00DC7399" w:rsidRPr="003124BE" w:rsidRDefault="00DC7399" w:rsidP="004F28BC">
            <w:pPr>
              <w:rPr>
                <w:b/>
              </w:rPr>
            </w:pPr>
            <w:r w:rsidRPr="003124BE">
              <w:rPr>
                <w:b/>
              </w:rPr>
              <w:t>Case study 1</w:t>
            </w:r>
          </w:p>
          <w:p w14:paraId="65FBD612" w14:textId="1C693543" w:rsidR="00DC7399" w:rsidRPr="003124BE" w:rsidRDefault="00DC7399" w:rsidP="00BF31FD">
            <w:pPr>
              <w:rPr>
                <w:b/>
              </w:rPr>
            </w:pPr>
            <w:r w:rsidRPr="003124BE">
              <w:rPr>
                <w:b/>
              </w:rPr>
              <w:t>(</w:t>
            </w:r>
            <w:r w:rsidR="00EE400E" w:rsidRPr="003124BE">
              <w:t>The Cancer Genome Atlas</w:t>
            </w:r>
            <w:r w:rsidR="00EE400E" w:rsidRPr="003124BE" w:rsidDel="00EE400E">
              <w:rPr>
                <w:b/>
              </w:rPr>
              <w:t xml:space="preserve"> </w:t>
            </w:r>
            <w:r w:rsidRPr="003124BE">
              <w:rPr>
                <w:b/>
              </w:rPr>
              <w:t xml:space="preserve">) </w:t>
            </w:r>
            <w:r w:rsidRPr="003124BE">
              <w:rPr>
                <w:b/>
              </w:rPr>
              <w:fldChar w:fldCharType="begin"/>
            </w:r>
            <w:r w:rsidR="00854CBE">
              <w:rPr>
                <w:b/>
              </w:rPr>
              <w:instrText xml:space="preserve"> ADDIN ZOTERO_ITEM CSL_CITATION {"citationID":"a2046upvcjq","properties":{"formattedCitation":"[19]","plainCitation":"[19]"},"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sidRPr="003124BE">
              <w:rPr>
                <w:b/>
              </w:rPr>
              <w:fldChar w:fldCharType="separate"/>
            </w:r>
            <w:r w:rsidR="00854CBE">
              <w:rPr>
                <w:b/>
                <w:noProof/>
              </w:rPr>
              <w:t>[19]</w:t>
            </w:r>
            <w:r w:rsidRPr="003124BE">
              <w:rPr>
                <w:b/>
              </w:rPr>
              <w:fldChar w:fldCharType="end"/>
            </w:r>
          </w:p>
        </w:tc>
        <w:tc>
          <w:tcPr>
            <w:tcW w:w="1520" w:type="dxa"/>
            <w:vMerge w:val="restart"/>
            <w:tcBorders>
              <w:top w:val="single" w:sz="36" w:space="0" w:color="auto"/>
            </w:tcBorders>
          </w:tcPr>
          <w:p w14:paraId="0950661B" w14:textId="2DEBC687" w:rsidR="00DC7399" w:rsidRPr="003124BE" w:rsidRDefault="00DC7399" w:rsidP="00BF31FD">
            <w:r w:rsidRPr="003124BE">
              <w:t>Breast cancer</w:t>
            </w:r>
          </w:p>
        </w:tc>
        <w:tc>
          <w:tcPr>
            <w:tcW w:w="1070" w:type="dxa"/>
            <w:vMerge w:val="restart"/>
            <w:tcBorders>
              <w:top w:val="single" w:sz="36" w:space="0" w:color="auto"/>
            </w:tcBorders>
          </w:tcPr>
          <w:p w14:paraId="6C69CD0F" w14:textId="5BB8DC6C" w:rsidR="00DC7399" w:rsidRPr="003124BE" w:rsidRDefault="00011254" w:rsidP="005D0D9A">
            <w:pPr>
              <w:jc w:val="center"/>
            </w:pPr>
            <w:r w:rsidRPr="003124BE">
              <w:t>989</w:t>
            </w:r>
            <w:r w:rsidR="00DC7399" w:rsidRPr="003124BE">
              <w:t xml:space="preserve"> </w:t>
            </w:r>
          </w:p>
        </w:tc>
        <w:tc>
          <w:tcPr>
            <w:tcW w:w="843" w:type="dxa"/>
            <w:tcBorders>
              <w:top w:val="single" w:sz="36" w:space="0" w:color="auto"/>
            </w:tcBorders>
          </w:tcPr>
          <w:p w14:paraId="01B85D7A" w14:textId="7681898A" w:rsidR="00DC7399" w:rsidRPr="003124BE" w:rsidRDefault="00DC7399" w:rsidP="00DC7399">
            <w:pPr>
              <w:jc w:val="center"/>
            </w:pPr>
          </w:p>
        </w:tc>
        <w:tc>
          <w:tcPr>
            <w:tcW w:w="736" w:type="dxa"/>
            <w:tcBorders>
              <w:top w:val="single" w:sz="36" w:space="0" w:color="auto"/>
            </w:tcBorders>
          </w:tcPr>
          <w:p w14:paraId="4E5A4E0C" w14:textId="3D20AF48" w:rsidR="00DC7399" w:rsidRPr="003124BE" w:rsidRDefault="00DC7399" w:rsidP="005D0D9A">
            <w:pPr>
              <w:jc w:val="center"/>
            </w:pPr>
            <w:r w:rsidRPr="003124BE">
              <w:t>Train</w:t>
            </w:r>
          </w:p>
        </w:tc>
        <w:tc>
          <w:tcPr>
            <w:tcW w:w="747" w:type="dxa"/>
            <w:tcBorders>
              <w:top w:val="single" w:sz="36" w:space="0" w:color="auto"/>
            </w:tcBorders>
          </w:tcPr>
          <w:p w14:paraId="31EC9B95" w14:textId="2F959A25" w:rsidR="00DC7399" w:rsidRPr="003124BE" w:rsidRDefault="00DC7399" w:rsidP="005D0D9A">
            <w:pPr>
              <w:jc w:val="center"/>
            </w:pPr>
            <w:r w:rsidRPr="003124BE">
              <w:t>Test</w:t>
            </w:r>
          </w:p>
        </w:tc>
        <w:tc>
          <w:tcPr>
            <w:tcW w:w="1436" w:type="dxa"/>
            <w:tcBorders>
              <w:top w:val="single" w:sz="36" w:space="0" w:color="auto"/>
            </w:tcBorders>
          </w:tcPr>
          <w:p w14:paraId="5D196297" w14:textId="25E9753E" w:rsidR="00DC7399" w:rsidRPr="003124BE" w:rsidRDefault="00DC7399" w:rsidP="005D0D9A">
            <w:pPr>
              <w:jc w:val="center"/>
            </w:pPr>
            <w:r w:rsidRPr="003124BE">
              <w:t>mRNA</w:t>
            </w:r>
          </w:p>
        </w:tc>
        <w:tc>
          <w:tcPr>
            <w:tcW w:w="1487" w:type="dxa"/>
            <w:tcBorders>
              <w:top w:val="single" w:sz="36" w:space="0" w:color="auto"/>
            </w:tcBorders>
          </w:tcPr>
          <w:p w14:paraId="31E8354A" w14:textId="39801982" w:rsidR="00DC7399" w:rsidRPr="003124BE" w:rsidRDefault="0085272A" w:rsidP="00824C25">
            <w:pPr>
              <w:jc w:val="center"/>
            </w:pPr>
            <w:r w:rsidRPr="003124BE">
              <w:t>16,851</w:t>
            </w:r>
          </w:p>
        </w:tc>
      </w:tr>
      <w:tr w:rsidR="00DC7399" w:rsidRPr="003124BE" w14:paraId="7CB42166" w14:textId="77777777" w:rsidTr="004D4364">
        <w:trPr>
          <w:trHeight w:val="270"/>
        </w:trPr>
        <w:tc>
          <w:tcPr>
            <w:tcW w:w="1737" w:type="dxa"/>
            <w:vMerge/>
          </w:tcPr>
          <w:p w14:paraId="36FD1C4D" w14:textId="44F11BE4" w:rsidR="00DC7399" w:rsidRPr="003124BE" w:rsidRDefault="00DC7399" w:rsidP="00BF31FD">
            <w:pPr>
              <w:rPr>
                <w:b/>
              </w:rPr>
            </w:pPr>
          </w:p>
        </w:tc>
        <w:tc>
          <w:tcPr>
            <w:tcW w:w="1520" w:type="dxa"/>
            <w:vMerge/>
          </w:tcPr>
          <w:p w14:paraId="27338CBE" w14:textId="77777777" w:rsidR="00DC7399" w:rsidRPr="003124BE" w:rsidRDefault="00DC7399" w:rsidP="00BF31FD"/>
        </w:tc>
        <w:tc>
          <w:tcPr>
            <w:tcW w:w="1070" w:type="dxa"/>
            <w:vMerge/>
          </w:tcPr>
          <w:p w14:paraId="7FAB1588" w14:textId="77777777" w:rsidR="00DC7399" w:rsidRPr="003124BE" w:rsidRDefault="00DC7399" w:rsidP="005D0D9A">
            <w:pPr>
              <w:jc w:val="center"/>
            </w:pPr>
          </w:p>
        </w:tc>
        <w:tc>
          <w:tcPr>
            <w:tcW w:w="843" w:type="dxa"/>
          </w:tcPr>
          <w:p w14:paraId="710BBDC7" w14:textId="13AC0C94" w:rsidR="00DC7399" w:rsidRPr="003124BE" w:rsidRDefault="00DC7399" w:rsidP="005D0D9A">
            <w:pPr>
              <w:jc w:val="center"/>
            </w:pPr>
            <w:r w:rsidRPr="003124BE">
              <w:t>Basal</w:t>
            </w:r>
          </w:p>
        </w:tc>
        <w:tc>
          <w:tcPr>
            <w:tcW w:w="736" w:type="dxa"/>
          </w:tcPr>
          <w:p w14:paraId="6A7C738D" w14:textId="2FAA5750" w:rsidR="00DC7399" w:rsidRPr="003124BE" w:rsidRDefault="00DC7399" w:rsidP="005D0D9A">
            <w:pPr>
              <w:jc w:val="center"/>
            </w:pPr>
            <w:r w:rsidRPr="003124BE">
              <w:t>76</w:t>
            </w:r>
          </w:p>
        </w:tc>
        <w:tc>
          <w:tcPr>
            <w:tcW w:w="747" w:type="dxa"/>
          </w:tcPr>
          <w:p w14:paraId="616611AB" w14:textId="0D1B6824" w:rsidR="00DC7399" w:rsidRPr="003124BE" w:rsidRDefault="0096281E" w:rsidP="005D0D9A">
            <w:pPr>
              <w:jc w:val="center"/>
            </w:pPr>
            <w:r w:rsidRPr="003124BE">
              <w:t>102</w:t>
            </w:r>
          </w:p>
        </w:tc>
        <w:tc>
          <w:tcPr>
            <w:tcW w:w="1436" w:type="dxa"/>
          </w:tcPr>
          <w:p w14:paraId="23C0B25A" w14:textId="4CC7BD2C" w:rsidR="00DC7399" w:rsidRPr="003124BE" w:rsidRDefault="00DC7399" w:rsidP="005D0D9A">
            <w:pPr>
              <w:jc w:val="center"/>
            </w:pPr>
            <w:r w:rsidRPr="003124BE">
              <w:t>miRNA</w:t>
            </w:r>
          </w:p>
        </w:tc>
        <w:tc>
          <w:tcPr>
            <w:tcW w:w="1487" w:type="dxa"/>
          </w:tcPr>
          <w:p w14:paraId="3286E962" w14:textId="1DFF87AF" w:rsidR="00DC7399" w:rsidRPr="003124BE" w:rsidRDefault="0085272A" w:rsidP="00824C25">
            <w:pPr>
              <w:jc w:val="center"/>
            </w:pPr>
            <w:r w:rsidRPr="003124BE">
              <w:t>349</w:t>
            </w:r>
          </w:p>
        </w:tc>
      </w:tr>
      <w:tr w:rsidR="00DC7399" w:rsidRPr="003124BE" w14:paraId="7BE5530D" w14:textId="77777777" w:rsidTr="004D4364">
        <w:trPr>
          <w:trHeight w:val="270"/>
        </w:trPr>
        <w:tc>
          <w:tcPr>
            <w:tcW w:w="1737" w:type="dxa"/>
            <w:vMerge/>
          </w:tcPr>
          <w:p w14:paraId="25724D3A" w14:textId="77777777" w:rsidR="00DC7399" w:rsidRPr="003124BE" w:rsidRDefault="00DC7399" w:rsidP="00BF31FD">
            <w:pPr>
              <w:rPr>
                <w:b/>
              </w:rPr>
            </w:pPr>
          </w:p>
        </w:tc>
        <w:tc>
          <w:tcPr>
            <w:tcW w:w="1520" w:type="dxa"/>
            <w:vMerge/>
          </w:tcPr>
          <w:p w14:paraId="2D09779F" w14:textId="77777777" w:rsidR="00DC7399" w:rsidRPr="003124BE" w:rsidRDefault="00DC7399" w:rsidP="00BF31FD"/>
        </w:tc>
        <w:tc>
          <w:tcPr>
            <w:tcW w:w="1070" w:type="dxa"/>
            <w:vMerge/>
          </w:tcPr>
          <w:p w14:paraId="5F3EE886" w14:textId="77777777" w:rsidR="00DC7399" w:rsidRPr="003124BE" w:rsidRDefault="00DC7399" w:rsidP="005D0D9A">
            <w:pPr>
              <w:jc w:val="center"/>
            </w:pPr>
          </w:p>
        </w:tc>
        <w:tc>
          <w:tcPr>
            <w:tcW w:w="843" w:type="dxa"/>
            <w:tcBorders>
              <w:bottom w:val="single" w:sz="4" w:space="0" w:color="auto"/>
            </w:tcBorders>
          </w:tcPr>
          <w:p w14:paraId="4BCDFF5B" w14:textId="44809344" w:rsidR="00DC7399" w:rsidRPr="003124BE" w:rsidRDefault="00DC7399" w:rsidP="005D0D9A">
            <w:pPr>
              <w:jc w:val="center"/>
            </w:pPr>
            <w:r w:rsidRPr="003124BE">
              <w:t>Her2</w:t>
            </w:r>
          </w:p>
        </w:tc>
        <w:tc>
          <w:tcPr>
            <w:tcW w:w="736" w:type="dxa"/>
            <w:tcBorders>
              <w:bottom w:val="single" w:sz="4" w:space="0" w:color="auto"/>
            </w:tcBorders>
          </w:tcPr>
          <w:p w14:paraId="38CA114A" w14:textId="270F32D9" w:rsidR="00DC7399" w:rsidRPr="003124BE" w:rsidRDefault="00DC7399" w:rsidP="005D0D9A">
            <w:pPr>
              <w:jc w:val="center"/>
            </w:pPr>
            <w:r w:rsidRPr="003124BE">
              <w:t>38</w:t>
            </w:r>
          </w:p>
        </w:tc>
        <w:tc>
          <w:tcPr>
            <w:tcW w:w="747" w:type="dxa"/>
          </w:tcPr>
          <w:p w14:paraId="0B6B4DC0" w14:textId="0A537B9C" w:rsidR="00DC7399" w:rsidRPr="003124BE" w:rsidRDefault="0096281E" w:rsidP="005D0D9A">
            <w:pPr>
              <w:jc w:val="center"/>
            </w:pPr>
            <w:r w:rsidRPr="003124BE">
              <w:t>40</w:t>
            </w:r>
          </w:p>
        </w:tc>
        <w:tc>
          <w:tcPr>
            <w:tcW w:w="1436" w:type="dxa"/>
          </w:tcPr>
          <w:p w14:paraId="2E9275E6" w14:textId="30050FCF" w:rsidR="00DC7399" w:rsidRPr="003124BE" w:rsidRDefault="00DC7399" w:rsidP="005D0D9A">
            <w:pPr>
              <w:jc w:val="center"/>
            </w:pPr>
            <w:r w:rsidRPr="003124BE">
              <w:t>CpGs</w:t>
            </w:r>
          </w:p>
        </w:tc>
        <w:tc>
          <w:tcPr>
            <w:tcW w:w="1487" w:type="dxa"/>
          </w:tcPr>
          <w:p w14:paraId="43C1C668" w14:textId="6076184C" w:rsidR="00DC7399" w:rsidRPr="003124BE" w:rsidRDefault="0085272A" w:rsidP="0085272A">
            <w:pPr>
              <w:jc w:val="center"/>
            </w:pPr>
            <w:r w:rsidRPr="003124BE">
              <w:t>9,482</w:t>
            </w:r>
          </w:p>
        </w:tc>
      </w:tr>
      <w:tr w:rsidR="00DC7399" w:rsidRPr="003124BE" w14:paraId="02E8F134" w14:textId="77777777" w:rsidTr="004D4364">
        <w:trPr>
          <w:trHeight w:val="235"/>
        </w:trPr>
        <w:tc>
          <w:tcPr>
            <w:tcW w:w="1737" w:type="dxa"/>
            <w:vMerge/>
          </w:tcPr>
          <w:p w14:paraId="27B020AC" w14:textId="77777777" w:rsidR="00DC7399" w:rsidRPr="003124BE" w:rsidRDefault="00DC7399" w:rsidP="00BF31FD">
            <w:pPr>
              <w:rPr>
                <w:b/>
              </w:rPr>
            </w:pPr>
          </w:p>
        </w:tc>
        <w:tc>
          <w:tcPr>
            <w:tcW w:w="1520" w:type="dxa"/>
            <w:vMerge/>
          </w:tcPr>
          <w:p w14:paraId="2AE21F35" w14:textId="77777777" w:rsidR="00DC7399" w:rsidRPr="003124BE" w:rsidRDefault="00DC7399" w:rsidP="00BF31FD"/>
        </w:tc>
        <w:tc>
          <w:tcPr>
            <w:tcW w:w="1070" w:type="dxa"/>
            <w:vMerge/>
            <w:tcBorders>
              <w:right w:val="single" w:sz="4" w:space="0" w:color="auto"/>
            </w:tcBorders>
          </w:tcPr>
          <w:p w14:paraId="3FD3FAFD" w14:textId="77777777" w:rsidR="00DC7399" w:rsidRPr="003124BE"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3124BE" w:rsidRDefault="00DC7399" w:rsidP="00DC7399">
            <w:pPr>
              <w:jc w:val="center"/>
            </w:pPr>
            <w:r w:rsidRPr="003124BE">
              <w:t>LumA</w:t>
            </w:r>
          </w:p>
          <w:p w14:paraId="661A9F5B" w14:textId="40EA64F5" w:rsidR="00DC7399" w:rsidRPr="003124BE" w:rsidRDefault="00DC7399" w:rsidP="005D0D9A">
            <w:pPr>
              <w:jc w:val="center"/>
            </w:pPr>
          </w:p>
        </w:tc>
        <w:tc>
          <w:tcPr>
            <w:tcW w:w="736" w:type="dxa"/>
            <w:tcBorders>
              <w:top w:val="single" w:sz="4" w:space="0" w:color="auto"/>
              <w:left w:val="single" w:sz="4" w:space="0" w:color="auto"/>
            </w:tcBorders>
          </w:tcPr>
          <w:p w14:paraId="266065AA" w14:textId="20335415" w:rsidR="00DC7399" w:rsidRPr="003124BE" w:rsidRDefault="00DC7399" w:rsidP="005D0D9A">
            <w:pPr>
              <w:jc w:val="center"/>
            </w:pPr>
            <w:r w:rsidRPr="003124BE">
              <w:t>188</w:t>
            </w:r>
          </w:p>
        </w:tc>
        <w:tc>
          <w:tcPr>
            <w:tcW w:w="747" w:type="dxa"/>
          </w:tcPr>
          <w:p w14:paraId="4250815E" w14:textId="757B57A9" w:rsidR="00DC7399" w:rsidRPr="003124BE" w:rsidRDefault="0096281E" w:rsidP="005D0D9A">
            <w:pPr>
              <w:jc w:val="center"/>
            </w:pPr>
            <w:r w:rsidRPr="003124BE">
              <w:t>346</w:t>
            </w:r>
          </w:p>
        </w:tc>
        <w:tc>
          <w:tcPr>
            <w:tcW w:w="1436" w:type="dxa"/>
            <w:vMerge w:val="restart"/>
          </w:tcPr>
          <w:p w14:paraId="257FDB9A" w14:textId="6E7442EF" w:rsidR="00DC7399" w:rsidRPr="003124BE" w:rsidRDefault="00DC7399" w:rsidP="005D0D9A">
            <w:pPr>
              <w:jc w:val="center"/>
            </w:pPr>
            <w:r w:rsidRPr="003124BE">
              <w:t>Proteins</w:t>
            </w:r>
          </w:p>
        </w:tc>
        <w:tc>
          <w:tcPr>
            <w:tcW w:w="1487" w:type="dxa"/>
            <w:vMerge w:val="restart"/>
          </w:tcPr>
          <w:p w14:paraId="6188EA5B" w14:textId="778B50E6" w:rsidR="00DC7399" w:rsidRPr="003124BE" w:rsidRDefault="00DC7399" w:rsidP="00824C25">
            <w:pPr>
              <w:jc w:val="center"/>
            </w:pPr>
            <w:r w:rsidRPr="003124BE">
              <w:t>Train:</w:t>
            </w:r>
            <w:r w:rsidR="0085272A" w:rsidRPr="003124BE">
              <w:t xml:space="preserve"> </w:t>
            </w:r>
            <w:r w:rsidR="00AC056B" w:rsidRPr="003124BE">
              <w:t>115</w:t>
            </w:r>
            <w:r w:rsidR="002A2F36">
              <w:t xml:space="preserve"> </w:t>
            </w:r>
          </w:p>
          <w:p w14:paraId="35185E5D" w14:textId="0B91FE6F" w:rsidR="00DC7399" w:rsidRPr="003124BE" w:rsidRDefault="00DC7399" w:rsidP="00824C25">
            <w:pPr>
              <w:jc w:val="center"/>
            </w:pPr>
            <w:r w:rsidRPr="003124BE">
              <w:t>Test:</w:t>
            </w:r>
            <w:r w:rsidR="0085272A" w:rsidRPr="003124BE">
              <w:t xml:space="preserve"> 0</w:t>
            </w:r>
          </w:p>
        </w:tc>
      </w:tr>
      <w:tr w:rsidR="00DC7399" w:rsidRPr="003124BE" w14:paraId="6E24191F" w14:textId="77777777" w:rsidTr="004D4364">
        <w:trPr>
          <w:trHeight w:val="234"/>
        </w:trPr>
        <w:tc>
          <w:tcPr>
            <w:tcW w:w="1737" w:type="dxa"/>
            <w:vMerge/>
            <w:tcBorders>
              <w:bottom w:val="single" w:sz="36" w:space="0" w:color="auto"/>
            </w:tcBorders>
          </w:tcPr>
          <w:p w14:paraId="2D15637E" w14:textId="77777777" w:rsidR="00DC7399" w:rsidRPr="003124BE" w:rsidRDefault="00DC7399" w:rsidP="00BF31FD">
            <w:pPr>
              <w:rPr>
                <w:b/>
              </w:rPr>
            </w:pPr>
          </w:p>
        </w:tc>
        <w:tc>
          <w:tcPr>
            <w:tcW w:w="1520" w:type="dxa"/>
            <w:vMerge/>
            <w:tcBorders>
              <w:bottom w:val="single" w:sz="36" w:space="0" w:color="auto"/>
            </w:tcBorders>
          </w:tcPr>
          <w:p w14:paraId="28969A6A" w14:textId="77777777" w:rsidR="00DC7399" w:rsidRPr="003124BE" w:rsidRDefault="00DC7399" w:rsidP="00BF31FD"/>
        </w:tc>
        <w:tc>
          <w:tcPr>
            <w:tcW w:w="1070" w:type="dxa"/>
            <w:vMerge/>
            <w:tcBorders>
              <w:bottom w:val="single" w:sz="36" w:space="0" w:color="auto"/>
              <w:right w:val="single" w:sz="4" w:space="0" w:color="auto"/>
            </w:tcBorders>
          </w:tcPr>
          <w:p w14:paraId="34AE8C7B" w14:textId="77777777" w:rsidR="00DC7399" w:rsidRPr="003124BE"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3124BE" w:rsidRDefault="00DC7399" w:rsidP="005D0D9A">
            <w:pPr>
              <w:jc w:val="center"/>
            </w:pPr>
            <w:r w:rsidRPr="003124BE">
              <w:t>LumB</w:t>
            </w:r>
          </w:p>
        </w:tc>
        <w:tc>
          <w:tcPr>
            <w:tcW w:w="736" w:type="dxa"/>
            <w:tcBorders>
              <w:left w:val="single" w:sz="4" w:space="0" w:color="auto"/>
              <w:bottom w:val="single" w:sz="36" w:space="0" w:color="auto"/>
            </w:tcBorders>
          </w:tcPr>
          <w:p w14:paraId="46C72F2C" w14:textId="660424B8" w:rsidR="00DC7399" w:rsidRPr="003124BE" w:rsidRDefault="00DC7399" w:rsidP="005D0D9A">
            <w:pPr>
              <w:jc w:val="center"/>
            </w:pPr>
            <w:r w:rsidRPr="003124BE">
              <w:t>77</w:t>
            </w:r>
          </w:p>
        </w:tc>
        <w:tc>
          <w:tcPr>
            <w:tcW w:w="747" w:type="dxa"/>
            <w:tcBorders>
              <w:bottom w:val="single" w:sz="36" w:space="0" w:color="auto"/>
            </w:tcBorders>
          </w:tcPr>
          <w:p w14:paraId="62698FB0" w14:textId="41ED985C" w:rsidR="00DC7399" w:rsidRPr="003124BE" w:rsidRDefault="0096281E" w:rsidP="005D0D9A">
            <w:pPr>
              <w:jc w:val="center"/>
            </w:pPr>
            <w:r w:rsidRPr="003124BE">
              <w:t>122</w:t>
            </w:r>
          </w:p>
        </w:tc>
        <w:tc>
          <w:tcPr>
            <w:tcW w:w="1436" w:type="dxa"/>
            <w:vMerge/>
            <w:tcBorders>
              <w:bottom w:val="single" w:sz="36" w:space="0" w:color="auto"/>
            </w:tcBorders>
          </w:tcPr>
          <w:p w14:paraId="06BA3193" w14:textId="77777777" w:rsidR="00DC7399" w:rsidRPr="003124BE" w:rsidRDefault="00DC7399" w:rsidP="005D0D9A">
            <w:pPr>
              <w:jc w:val="center"/>
            </w:pPr>
          </w:p>
        </w:tc>
        <w:tc>
          <w:tcPr>
            <w:tcW w:w="1487" w:type="dxa"/>
            <w:vMerge/>
            <w:tcBorders>
              <w:bottom w:val="single" w:sz="36" w:space="0" w:color="auto"/>
            </w:tcBorders>
          </w:tcPr>
          <w:p w14:paraId="300C97B0" w14:textId="77777777" w:rsidR="00DC7399" w:rsidRPr="003124BE" w:rsidRDefault="00DC7399" w:rsidP="00824C25">
            <w:pPr>
              <w:jc w:val="center"/>
            </w:pPr>
          </w:p>
        </w:tc>
      </w:tr>
      <w:tr w:rsidR="001F5B8F" w:rsidRPr="003124BE" w14:paraId="4832726D" w14:textId="77777777" w:rsidTr="004D4364">
        <w:trPr>
          <w:trHeight w:val="214"/>
        </w:trPr>
        <w:tc>
          <w:tcPr>
            <w:tcW w:w="1737" w:type="dxa"/>
            <w:vMerge w:val="restart"/>
            <w:tcBorders>
              <w:top w:val="single" w:sz="36" w:space="0" w:color="auto"/>
            </w:tcBorders>
          </w:tcPr>
          <w:p w14:paraId="429934B5" w14:textId="77777777" w:rsidR="001F5B8F" w:rsidRPr="003124BE" w:rsidRDefault="001F5B8F" w:rsidP="00BF31FD">
            <w:pPr>
              <w:rPr>
                <w:b/>
              </w:rPr>
            </w:pPr>
            <w:r w:rsidRPr="003124BE">
              <w:rPr>
                <w:b/>
              </w:rPr>
              <w:t>Case study 2</w:t>
            </w:r>
          </w:p>
          <w:p w14:paraId="28C82512" w14:textId="1BF7C4A9" w:rsidR="001F5B8F" w:rsidRPr="003124BE" w:rsidRDefault="001F5B8F" w:rsidP="00BF31FD">
            <w:pPr>
              <w:rPr>
                <w:b/>
              </w:rPr>
            </w:pPr>
            <w:r w:rsidRPr="003124BE">
              <w:rPr>
                <w:b/>
              </w:rPr>
              <w:t>(Singh et al</w:t>
            </w:r>
            <w:r w:rsidR="00D379F6" w:rsidRPr="003124BE">
              <w:rPr>
                <w:b/>
              </w:rPr>
              <w:t xml:space="preserve">. </w:t>
            </w:r>
            <w:r w:rsidR="00D379F6" w:rsidRPr="003124BE">
              <w:rPr>
                <w:b/>
              </w:rPr>
              <w:fldChar w:fldCharType="begin"/>
            </w:r>
            <w:r w:rsidR="00854CBE">
              <w:rPr>
                <w:b/>
              </w:rPr>
              <w:instrText xml:space="preserve"> ADDIN ZOTERO_ITEM CSL_CITATION {"citationID":"aihqcnhqgl","properties":{"formattedCitation":"[20,21]","plainCitation":"[20,21]"},"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sidRPr="003124BE">
              <w:rPr>
                <w:b/>
              </w:rPr>
              <w:fldChar w:fldCharType="separate"/>
            </w:r>
            <w:r w:rsidR="00854CBE">
              <w:rPr>
                <w:b/>
                <w:noProof/>
              </w:rPr>
              <w:t>[20,21]</w:t>
            </w:r>
            <w:r w:rsidR="00D379F6" w:rsidRPr="003124BE">
              <w:rPr>
                <w:b/>
              </w:rPr>
              <w:fldChar w:fldCharType="end"/>
            </w:r>
            <w:r w:rsidRPr="003124BE">
              <w:rPr>
                <w:b/>
              </w:rPr>
              <w:t>)</w:t>
            </w:r>
          </w:p>
        </w:tc>
        <w:tc>
          <w:tcPr>
            <w:tcW w:w="1520" w:type="dxa"/>
            <w:vMerge w:val="restart"/>
            <w:tcBorders>
              <w:top w:val="single" w:sz="36" w:space="0" w:color="auto"/>
            </w:tcBorders>
          </w:tcPr>
          <w:p w14:paraId="2142FB48" w14:textId="13A644AE" w:rsidR="001F5B8F" w:rsidRPr="003124BE" w:rsidRDefault="001F5B8F" w:rsidP="00C20621">
            <w:r w:rsidRPr="003124BE">
              <w:t>Asthma</w:t>
            </w:r>
          </w:p>
        </w:tc>
        <w:tc>
          <w:tcPr>
            <w:tcW w:w="1070" w:type="dxa"/>
            <w:vMerge w:val="restart"/>
            <w:tcBorders>
              <w:top w:val="single" w:sz="36" w:space="0" w:color="auto"/>
            </w:tcBorders>
          </w:tcPr>
          <w:p w14:paraId="21AEC789" w14:textId="2FD3EDA8" w:rsidR="001F5B8F" w:rsidRPr="003124BE" w:rsidRDefault="001F5B8F" w:rsidP="005D0D9A">
            <w:pPr>
              <w:jc w:val="center"/>
            </w:pPr>
            <w:r w:rsidRPr="003124BE">
              <w:t>28</w:t>
            </w:r>
          </w:p>
        </w:tc>
        <w:tc>
          <w:tcPr>
            <w:tcW w:w="2326" w:type="dxa"/>
            <w:gridSpan w:val="3"/>
            <w:vMerge w:val="restart"/>
            <w:tcBorders>
              <w:top w:val="single" w:sz="36" w:space="0" w:color="auto"/>
            </w:tcBorders>
          </w:tcPr>
          <w:p w14:paraId="7EDDE641" w14:textId="2669E56C" w:rsidR="001F5B8F" w:rsidRPr="003124BE" w:rsidRDefault="001F5B8F" w:rsidP="005D0D9A">
            <w:pPr>
              <w:jc w:val="center"/>
            </w:pPr>
            <w:r w:rsidRPr="003124BE">
              <w:t>Pre (14)</w:t>
            </w:r>
          </w:p>
          <w:p w14:paraId="49298618" w14:textId="60ACDC44" w:rsidR="001F5B8F" w:rsidRPr="003124BE" w:rsidRDefault="001F5B8F" w:rsidP="005D0D9A">
            <w:pPr>
              <w:jc w:val="center"/>
            </w:pPr>
            <w:r w:rsidRPr="003124BE">
              <w:t>Post (14)</w:t>
            </w:r>
          </w:p>
        </w:tc>
        <w:tc>
          <w:tcPr>
            <w:tcW w:w="1436" w:type="dxa"/>
            <w:tcBorders>
              <w:top w:val="single" w:sz="36" w:space="0" w:color="auto"/>
            </w:tcBorders>
          </w:tcPr>
          <w:p w14:paraId="590A30D1" w14:textId="6CA5870C" w:rsidR="001F5B8F" w:rsidRPr="003124BE" w:rsidRDefault="001F5B8F" w:rsidP="005D0D9A">
            <w:pPr>
              <w:jc w:val="center"/>
            </w:pPr>
            <w:r w:rsidRPr="003124BE">
              <w:t>Cell-types</w:t>
            </w:r>
          </w:p>
        </w:tc>
        <w:tc>
          <w:tcPr>
            <w:tcW w:w="1487" w:type="dxa"/>
            <w:tcBorders>
              <w:top w:val="single" w:sz="36" w:space="0" w:color="auto"/>
            </w:tcBorders>
          </w:tcPr>
          <w:p w14:paraId="76FFA38E" w14:textId="2E7F408A" w:rsidR="001F5B8F" w:rsidRPr="003124BE" w:rsidRDefault="00856CAF" w:rsidP="005D0D9A">
            <w:pPr>
              <w:jc w:val="center"/>
            </w:pPr>
            <w:r w:rsidRPr="003124BE">
              <w:t>9</w:t>
            </w:r>
          </w:p>
        </w:tc>
      </w:tr>
      <w:tr w:rsidR="001F5B8F" w:rsidRPr="003124BE" w14:paraId="0D14CBFC" w14:textId="77777777" w:rsidTr="004D4364">
        <w:trPr>
          <w:trHeight w:val="214"/>
        </w:trPr>
        <w:tc>
          <w:tcPr>
            <w:tcW w:w="1737" w:type="dxa"/>
            <w:vMerge/>
          </w:tcPr>
          <w:p w14:paraId="2C002AF2" w14:textId="77777777" w:rsidR="001F5B8F" w:rsidRPr="003124BE" w:rsidRDefault="001F5B8F" w:rsidP="00BF31FD"/>
        </w:tc>
        <w:tc>
          <w:tcPr>
            <w:tcW w:w="1520" w:type="dxa"/>
            <w:vMerge/>
          </w:tcPr>
          <w:p w14:paraId="1D7C54F8" w14:textId="77777777" w:rsidR="001F5B8F" w:rsidRPr="003124BE" w:rsidRDefault="001F5B8F" w:rsidP="00BF31FD"/>
        </w:tc>
        <w:tc>
          <w:tcPr>
            <w:tcW w:w="1070" w:type="dxa"/>
            <w:vMerge/>
          </w:tcPr>
          <w:p w14:paraId="45D45EE9" w14:textId="77777777" w:rsidR="001F5B8F" w:rsidRPr="003124BE" w:rsidRDefault="001F5B8F" w:rsidP="00BF31FD"/>
        </w:tc>
        <w:tc>
          <w:tcPr>
            <w:tcW w:w="2326" w:type="dxa"/>
            <w:gridSpan w:val="3"/>
            <w:vMerge/>
          </w:tcPr>
          <w:p w14:paraId="7F49E44C" w14:textId="77777777" w:rsidR="001F5B8F" w:rsidRPr="003124BE" w:rsidRDefault="001F5B8F" w:rsidP="00BF31FD"/>
        </w:tc>
        <w:tc>
          <w:tcPr>
            <w:tcW w:w="1436" w:type="dxa"/>
          </w:tcPr>
          <w:p w14:paraId="50C8436D" w14:textId="688A1561" w:rsidR="001F5B8F" w:rsidRPr="003124BE" w:rsidRDefault="001F5B8F" w:rsidP="005D0D9A">
            <w:pPr>
              <w:jc w:val="center"/>
            </w:pPr>
            <w:r w:rsidRPr="003124BE">
              <w:t>mRNA-modules</w:t>
            </w:r>
          </w:p>
        </w:tc>
        <w:tc>
          <w:tcPr>
            <w:tcW w:w="1487" w:type="dxa"/>
          </w:tcPr>
          <w:p w14:paraId="2DCF8457" w14:textId="69F2F14D" w:rsidR="001F5B8F" w:rsidRPr="003124BE" w:rsidRDefault="00856CAF" w:rsidP="005D0D9A">
            <w:pPr>
              <w:jc w:val="center"/>
            </w:pPr>
            <w:r w:rsidRPr="003124BE">
              <w:t>229</w:t>
            </w:r>
          </w:p>
        </w:tc>
      </w:tr>
      <w:tr w:rsidR="001F5B8F" w:rsidRPr="003124BE" w14:paraId="79C3AE85" w14:textId="77777777" w:rsidTr="004D4364">
        <w:trPr>
          <w:trHeight w:val="214"/>
        </w:trPr>
        <w:tc>
          <w:tcPr>
            <w:tcW w:w="1737" w:type="dxa"/>
            <w:vMerge/>
          </w:tcPr>
          <w:p w14:paraId="71E235DF" w14:textId="77777777" w:rsidR="001F5B8F" w:rsidRPr="003124BE" w:rsidRDefault="001F5B8F" w:rsidP="00BF31FD"/>
        </w:tc>
        <w:tc>
          <w:tcPr>
            <w:tcW w:w="1520" w:type="dxa"/>
            <w:vMerge/>
          </w:tcPr>
          <w:p w14:paraId="0E39961D" w14:textId="77777777" w:rsidR="001F5B8F" w:rsidRPr="003124BE" w:rsidRDefault="001F5B8F" w:rsidP="00BF31FD"/>
        </w:tc>
        <w:tc>
          <w:tcPr>
            <w:tcW w:w="1070" w:type="dxa"/>
            <w:vMerge/>
          </w:tcPr>
          <w:p w14:paraId="524091CD" w14:textId="77777777" w:rsidR="001F5B8F" w:rsidRPr="003124BE" w:rsidRDefault="001F5B8F" w:rsidP="00BF31FD"/>
        </w:tc>
        <w:tc>
          <w:tcPr>
            <w:tcW w:w="2326" w:type="dxa"/>
            <w:gridSpan w:val="3"/>
            <w:vMerge/>
          </w:tcPr>
          <w:p w14:paraId="12265951" w14:textId="77777777" w:rsidR="001F5B8F" w:rsidRPr="003124BE" w:rsidRDefault="001F5B8F" w:rsidP="00BF31FD"/>
        </w:tc>
        <w:tc>
          <w:tcPr>
            <w:tcW w:w="1436" w:type="dxa"/>
          </w:tcPr>
          <w:p w14:paraId="643D24DB" w14:textId="164A5EA6" w:rsidR="001F5B8F" w:rsidRPr="003124BE" w:rsidRDefault="001F5B8F" w:rsidP="005D0D9A">
            <w:pPr>
              <w:jc w:val="center"/>
            </w:pPr>
            <w:r w:rsidRPr="003124BE">
              <w:t>metabolite-modules</w:t>
            </w:r>
          </w:p>
        </w:tc>
        <w:tc>
          <w:tcPr>
            <w:tcW w:w="1487" w:type="dxa"/>
          </w:tcPr>
          <w:p w14:paraId="18BBDAC0" w14:textId="655F57C2" w:rsidR="001F5B8F" w:rsidRPr="003124BE" w:rsidRDefault="00856CAF" w:rsidP="005D0D9A">
            <w:pPr>
              <w:jc w:val="center"/>
            </w:pPr>
            <w:r w:rsidRPr="003124BE">
              <w:t>60</w:t>
            </w:r>
          </w:p>
        </w:tc>
      </w:tr>
    </w:tbl>
    <w:p w14:paraId="0789102C" w14:textId="77777777" w:rsidR="00EE400E" w:rsidRDefault="00EE400E" w:rsidP="006F13B3">
      <w:pPr>
        <w:spacing w:line="480" w:lineRule="auto"/>
        <w:ind w:firstLine="720"/>
      </w:pPr>
    </w:p>
    <w:p w14:paraId="77DF9A09" w14:textId="5FC05EA9" w:rsidR="00A86832" w:rsidRPr="003124BE" w:rsidRDefault="00E96448" w:rsidP="006F13B3">
      <w:pPr>
        <w:spacing w:line="480" w:lineRule="auto"/>
        <w:ind w:firstLine="720"/>
      </w:pPr>
      <w:r w:rsidRPr="003124BE">
        <w:t>Multi-</w:t>
      </w:r>
      <w:r w:rsidR="00E06337" w:rsidRPr="003124BE">
        <w:t>omics</w:t>
      </w:r>
      <w:r w:rsidRPr="003124BE">
        <w:t xml:space="preserve"> biomarker </w:t>
      </w:r>
      <w:r w:rsidR="00EC7CD5" w:rsidRPr="003124BE">
        <w:t xml:space="preserve">panels were developed using </w:t>
      </w:r>
      <w:r w:rsidR="00A072CF" w:rsidRPr="003124BE">
        <w:t xml:space="preserve">component-based </w:t>
      </w:r>
      <w:r w:rsidR="00524AB5" w:rsidRPr="003124BE">
        <w:t>integrative approaches that also perform</w:t>
      </w:r>
      <w:r w:rsidR="00CF7B5B">
        <w:t>ed</w:t>
      </w:r>
      <w:r w:rsidR="00524AB5" w:rsidRPr="003124BE">
        <w:t xml:space="preserve"> variable selection:</w:t>
      </w:r>
      <w:r w:rsidR="00137988" w:rsidRPr="003124BE">
        <w:t xml:space="preserve"> s</w:t>
      </w:r>
      <w:r w:rsidR="00D31D42" w:rsidRPr="003124BE">
        <w:t xml:space="preserve">upervised </w:t>
      </w:r>
      <w:r w:rsidR="00137988" w:rsidRPr="003124BE">
        <w:t xml:space="preserve">methods included </w:t>
      </w:r>
      <w:r w:rsidR="00D31D42" w:rsidRPr="003124BE">
        <w:t xml:space="preserve">concatenation and ensemble schemes using the sPLSDA classifier </w:t>
      </w:r>
      <w:r w:rsidR="00D31D42" w:rsidRPr="003124BE">
        <w:fldChar w:fldCharType="begin"/>
      </w:r>
      <w:r w:rsidR="00854CBE">
        <w:instrText xml:space="preserve"> ADDIN ZOTERO_ITEM CSL_CITATION {"citationID":"a2js96fpvjl","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3124BE">
        <w:fldChar w:fldCharType="separate"/>
      </w:r>
      <w:r w:rsidR="00854CBE">
        <w:rPr>
          <w:noProof/>
        </w:rPr>
        <w:t>[14]</w:t>
      </w:r>
      <w:r w:rsidR="00D31D42" w:rsidRPr="003124BE">
        <w:fldChar w:fldCharType="end"/>
      </w:r>
      <w:r w:rsidR="00D31D42" w:rsidRPr="003124BE">
        <w:t>, and DIABLO with</w:t>
      </w:r>
      <w:r w:rsidR="00137988" w:rsidRPr="003124BE">
        <w:t xml:space="preserve"> either </w:t>
      </w:r>
      <w:r w:rsidR="00430A9D" w:rsidRPr="003124BE">
        <w:t xml:space="preserve">the </w:t>
      </w:r>
      <w:r w:rsidR="00137988" w:rsidRPr="003124BE">
        <w:t>null o</w:t>
      </w:r>
      <w:r w:rsidR="00430A9D" w:rsidRPr="003124BE">
        <w:t>r</w:t>
      </w:r>
      <w:r w:rsidR="00137988" w:rsidRPr="003124BE">
        <w:t xml:space="preserve"> full design </w:t>
      </w:r>
      <w:r w:rsidR="00D31D42" w:rsidRPr="003124BE">
        <w:t xml:space="preserve"> (</w:t>
      </w:r>
      <w:r w:rsidR="00137988" w:rsidRPr="003124BE">
        <w:t>DIABLO_null,</w:t>
      </w:r>
      <w:r w:rsidR="00430A9D" w:rsidRPr="003124BE">
        <w:t xml:space="preserve"> and </w:t>
      </w:r>
      <w:r w:rsidR="00D31D42" w:rsidRPr="003124BE">
        <w:t>DIABLO_full)</w:t>
      </w:r>
      <w:r w:rsidR="00137988" w:rsidRPr="003124BE">
        <w:t>; u</w:t>
      </w:r>
      <w:r w:rsidR="00D31D42" w:rsidRPr="003124BE">
        <w:t xml:space="preserve">nsupervised approaches included sparse generalized canonical correlation analysis </w:t>
      </w:r>
      <w:r w:rsidR="00D31D42" w:rsidRPr="003124BE">
        <w:fldChar w:fldCharType="begin"/>
      </w:r>
      <w:r w:rsidR="00854CBE">
        <w:instrText xml:space="preserve"> ADDIN ZOTERO_ITEM CSL_CITATION {"citationID":"a2amgpra3h9","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3124BE">
        <w:fldChar w:fldCharType="separate"/>
      </w:r>
      <w:r w:rsidR="00854CBE">
        <w:rPr>
          <w:noProof/>
        </w:rPr>
        <w:t>[15]</w:t>
      </w:r>
      <w:r w:rsidR="00D31D42" w:rsidRPr="003124BE">
        <w:fldChar w:fldCharType="end"/>
      </w:r>
      <w:r w:rsidR="00D31D42" w:rsidRPr="003124BE">
        <w:t xml:space="preserve"> (sGCCA), Multi-</w:t>
      </w:r>
      <w:r w:rsidR="00E06337" w:rsidRPr="003124BE">
        <w:t>Omics</w:t>
      </w:r>
      <w:r w:rsidR="00D31D42" w:rsidRPr="003124BE">
        <w:t xml:space="preserve"> Factor Analysis (MOFA), and Joint and Individual Variation Explained (JIVE) </w:t>
      </w:r>
      <w:r w:rsidR="00D31D42" w:rsidRPr="003124BE">
        <w:fldChar w:fldCharType="begin"/>
      </w:r>
      <w:r w:rsidR="00854CBE">
        <w:instrText xml:space="preserve"> ADDIN ZOTERO_ITEM CSL_CITATION {"citationID":"ata9s0utt7","properties":{"formattedCitation":"[23]","plainCitation":"[23]\u0005","dontUpdate":true},"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rsidRPr="003124BE">
        <w:fldChar w:fldCharType="separate"/>
      </w:r>
      <w:r w:rsidR="00A31406">
        <w:rPr>
          <w:noProof/>
        </w:rPr>
        <w:t>[23]</w:t>
      </w:r>
      <w:r w:rsidR="00D31D42" w:rsidRPr="003124BE">
        <w:fldChar w:fldCharType="end"/>
      </w:r>
      <w:r w:rsidR="00543FB8">
        <w:t xml:space="preserve"> (see </w:t>
      </w:r>
      <w:r w:rsidR="00543FB8" w:rsidRPr="00543FB8">
        <w:rPr>
          <w:b/>
        </w:rPr>
        <w:t>Supplementary Note</w:t>
      </w:r>
      <w:r w:rsidR="00543FB8">
        <w:t xml:space="preserve"> for parameter settings)</w:t>
      </w:r>
      <w:r w:rsidR="00D31D42" w:rsidRPr="003124BE">
        <w:t xml:space="preserve">. </w:t>
      </w:r>
      <w:r w:rsidR="001B26D8" w:rsidRPr="003124BE">
        <w:t>Both supervised and unsupervised approaches were consider</w:t>
      </w:r>
      <w:r w:rsidR="005D2BFB" w:rsidRPr="003124BE">
        <w:t>ed in order to compare and contrast</w:t>
      </w:r>
      <w:r w:rsidR="006F13B3" w:rsidRPr="003124BE">
        <w:t xml:space="preserve"> the types of </w:t>
      </w:r>
      <w:r w:rsidR="00E06337" w:rsidRPr="003124BE">
        <w:t>omics</w:t>
      </w:r>
      <w:r w:rsidR="006F13B3" w:rsidRPr="003124BE">
        <w:t>-variables selected, network properties and biological enrichment results.</w:t>
      </w:r>
      <w:r w:rsidR="00AF70E2" w:rsidRPr="003124BE">
        <w:t xml:space="preserve"> </w:t>
      </w:r>
      <w:r w:rsidR="009814A2" w:rsidRPr="003124BE">
        <w:t xml:space="preserve">A distinction </w:t>
      </w:r>
      <w:r w:rsidR="00C75446">
        <w:t>was</w:t>
      </w:r>
      <w:r w:rsidR="009814A2" w:rsidRPr="003124BE">
        <w:t xml:space="preserve"> made between DIABLO models in which the correlation between </w:t>
      </w:r>
      <w:r w:rsidR="00E06337" w:rsidRPr="003124BE">
        <w:t>omics</w:t>
      </w:r>
      <w:r w:rsidR="009814A2" w:rsidRPr="003124BE">
        <w:t xml:space="preserve"> datasets </w:t>
      </w:r>
      <w:r w:rsidR="00C75446">
        <w:t>was</w:t>
      </w:r>
      <w:r w:rsidR="009814A2" w:rsidRPr="003124BE">
        <w:t xml:space="preserve"> not maximized (DIABLO_null) </w:t>
      </w:r>
      <w:del w:id="302" w:author="Casey P. Shannon" w:date="2018-03-12T14:50:00Z">
        <w:r w:rsidR="009814A2" w:rsidRPr="003124BE" w:rsidDel="00D869AE">
          <w:delText xml:space="preserve">as compared to </w:delText>
        </w:r>
      </w:del>
      <w:ins w:id="303" w:author="Casey P. Shannon" w:date="2018-03-12T14:50:00Z">
        <w:r w:rsidR="00D869AE">
          <w:t xml:space="preserve">and those </w:t>
        </w:r>
      </w:ins>
      <w:r w:rsidR="009814A2" w:rsidRPr="003124BE">
        <w:t xml:space="preserve">when the correlation between </w:t>
      </w:r>
      <w:r w:rsidR="00E06337" w:rsidRPr="003124BE">
        <w:t>omics</w:t>
      </w:r>
      <w:r w:rsidR="009814A2" w:rsidRPr="003124BE">
        <w:t xml:space="preserve"> datasets </w:t>
      </w:r>
      <w:r w:rsidR="00C75446">
        <w:t>was</w:t>
      </w:r>
      <w:r w:rsidR="009814A2" w:rsidRPr="003124BE">
        <w:t xml:space="preserve"> maximized (DIABLO_full).</w:t>
      </w:r>
    </w:p>
    <w:p w14:paraId="6857AED4" w14:textId="14C65D13" w:rsidR="00D31D42" w:rsidRPr="003124BE" w:rsidRDefault="00137988" w:rsidP="00524AB5">
      <w:pPr>
        <w:spacing w:line="480" w:lineRule="auto"/>
        <w:ind w:firstLine="720"/>
      </w:pPr>
      <w:r w:rsidRPr="003124BE">
        <w:lastRenderedPageBreak/>
        <w:t>Each multi-</w:t>
      </w:r>
      <w:r w:rsidR="00E06337" w:rsidRPr="003124BE">
        <w:t>omics</w:t>
      </w:r>
      <w:r w:rsidRPr="003124BE">
        <w:t xml:space="preserve"> </w:t>
      </w:r>
      <w:r w:rsidR="00687657" w:rsidRPr="003124BE">
        <w:t xml:space="preserve">biomarker panel </w:t>
      </w:r>
      <w:r w:rsidRPr="003124BE">
        <w:t xml:space="preserve">included </w:t>
      </w:r>
      <w:commentRangeStart w:id="304"/>
      <w:r w:rsidR="00D31D42" w:rsidRPr="003124BE">
        <w:t xml:space="preserve">180 features (60 features of each </w:t>
      </w:r>
      <w:r w:rsidR="00E06337" w:rsidRPr="003124BE">
        <w:t>omics</w:t>
      </w:r>
      <w:r w:rsidR="007E31B3">
        <w:t xml:space="preserve"> </w:t>
      </w:r>
      <w:r w:rsidR="00D31D42" w:rsidRPr="003124BE">
        <w:t>type</w:t>
      </w:r>
      <w:r w:rsidR="00A072CF" w:rsidRPr="003124BE">
        <w:t xml:space="preserve"> </w:t>
      </w:r>
      <w:r w:rsidR="003244B3" w:rsidRPr="003124BE">
        <w:t xml:space="preserve">across </w:t>
      </w:r>
      <w:r w:rsidR="00A072CF" w:rsidRPr="003124BE">
        <w:t>2 components</w:t>
      </w:r>
      <w:r w:rsidR="00D31D42" w:rsidRPr="003124BE">
        <w:t>).</w:t>
      </w:r>
      <w:commentRangeEnd w:id="304"/>
      <w:r w:rsidR="00D869AE">
        <w:rPr>
          <w:rStyle w:val="CommentReference"/>
          <w:rFonts w:asciiTheme="minorHAnsi" w:eastAsiaTheme="minorEastAsia" w:hAnsiTheme="minorHAnsi" w:cstheme="minorBidi"/>
        </w:rPr>
        <w:commentReference w:id="304"/>
      </w:r>
      <w:r w:rsidR="00D31D42" w:rsidRPr="003124BE">
        <w:t xml:space="preserve"> </w:t>
      </w:r>
      <w:moveToRangeStart w:id="305" w:author="Casey P. Shannon" w:date="2018-03-12T14:59:00Z" w:name="move508630123"/>
      <w:moveTo w:id="306" w:author="Casey P. Shannon" w:date="2018-03-12T14:59:00Z">
        <w:del w:id="307" w:author="Casey P. Shannon" w:date="2018-03-12T15:00:00Z">
          <w:r w:rsidR="009D6BAD" w:rsidRPr="003124BE" w:rsidDel="009B4539">
            <w:delText>Generally, we observed that each a</w:delText>
          </w:r>
        </w:del>
      </w:moveTo>
      <w:ins w:id="308" w:author="Casey P. Shannon" w:date="2018-03-12T15:00:00Z">
        <w:r w:rsidR="009B4539">
          <w:t>A</w:t>
        </w:r>
      </w:ins>
      <w:moveTo w:id="309" w:author="Casey P. Shannon" w:date="2018-03-12T14:59:00Z">
        <w:r w:rsidR="009D6BAD" w:rsidRPr="003124BE">
          <w:t>pproach</w:t>
        </w:r>
      </w:moveTo>
      <w:ins w:id="310" w:author="Casey P. Shannon" w:date="2018-03-12T15:00:00Z">
        <w:r w:rsidR="00185C1E">
          <w:t>es</w:t>
        </w:r>
        <w:r w:rsidR="009B4539">
          <w:t xml:space="preserve"> generally</w:t>
        </w:r>
      </w:ins>
      <w:moveTo w:id="311" w:author="Casey P. Shannon" w:date="2018-03-12T14:59:00Z">
        <w:r w:rsidR="009D6BAD" w:rsidRPr="003124BE">
          <w:t xml:space="preserve"> identified </w:t>
        </w:r>
        <w:del w:id="312" w:author="Casey P. Shannon" w:date="2018-03-12T15:01:00Z">
          <w:r w:rsidR="009D6BAD" w:rsidRPr="003124BE" w:rsidDel="009B4539">
            <w:delText xml:space="preserve">a </w:delText>
          </w:r>
        </w:del>
        <w:r w:rsidR="009D6BAD" w:rsidRPr="003124BE">
          <w:t>distinct set</w:t>
        </w:r>
      </w:moveTo>
      <w:ins w:id="313" w:author="Casey P. Shannon" w:date="2018-03-12T15:01:00Z">
        <w:r w:rsidR="009B4539">
          <w:t>s</w:t>
        </w:r>
      </w:ins>
      <w:moveTo w:id="314" w:author="Casey P. Shannon" w:date="2018-03-12T14:59:00Z">
        <w:r w:rsidR="009D6BAD" w:rsidRPr="003124BE">
          <w:t xml:space="preserve"> of features.</w:t>
        </w:r>
      </w:moveTo>
      <w:moveToRangeEnd w:id="305"/>
      <w:ins w:id="315" w:author="Casey P. Shannon" w:date="2018-03-12T14:59:00Z">
        <w:r w:rsidR="009D6BAD">
          <w:t xml:space="preserve"> </w:t>
        </w:r>
      </w:ins>
      <w:r w:rsidR="00D31D42" w:rsidRPr="003124BE">
        <w:rPr>
          <w:b/>
        </w:rPr>
        <w:t>Fig</w:t>
      </w:r>
      <w:r w:rsidR="00E7351B" w:rsidRPr="003124BE">
        <w:rPr>
          <w:b/>
        </w:rPr>
        <w:t>.</w:t>
      </w:r>
      <w:r w:rsidR="00D31D42" w:rsidRPr="003124BE">
        <w:rPr>
          <w:b/>
        </w:rPr>
        <w:t xml:space="preserve"> </w:t>
      </w:r>
      <w:r w:rsidR="008255E0">
        <w:rPr>
          <w:b/>
        </w:rPr>
        <w:t>2</w:t>
      </w:r>
      <w:r w:rsidR="00E7351B" w:rsidRPr="003124BE">
        <w:rPr>
          <w:b/>
        </w:rPr>
        <w:t>a</w:t>
      </w:r>
      <w:r w:rsidR="00D31D42" w:rsidRPr="003124BE">
        <w:t xml:space="preserve"> depicts the </w:t>
      </w:r>
      <w:ins w:id="316" w:author="Casey P. Shannon" w:date="2018-03-12T15:00:00Z">
        <w:r w:rsidR="009D6BAD">
          <w:t xml:space="preserve">distinct (black bars) and </w:t>
        </w:r>
      </w:ins>
      <w:del w:id="317" w:author="Casey P. Shannon" w:date="2018-03-12T15:00:00Z">
        <w:r w:rsidR="00D31D42" w:rsidRPr="003124BE" w:rsidDel="009D6BAD">
          <w:delText>overlaps</w:delText>
        </w:r>
        <w:r w:rsidR="004C0766" w:rsidRPr="003124BE" w:rsidDel="009D6BAD">
          <w:delText xml:space="preserve"> </w:delText>
        </w:r>
      </w:del>
      <w:ins w:id="318" w:author="Casey P. Shannon" w:date="2018-03-12T15:00:00Z">
        <w:r w:rsidR="009D6BAD">
          <w:t>shared</w:t>
        </w:r>
        <w:r w:rsidR="009D6BAD" w:rsidRPr="003124BE">
          <w:t xml:space="preserve"> </w:t>
        </w:r>
      </w:ins>
      <w:r w:rsidR="004C0766" w:rsidRPr="003124BE">
        <w:t>(</w:t>
      </w:r>
      <w:commentRangeStart w:id="319"/>
      <w:r w:rsidR="004C0766" w:rsidRPr="003124BE">
        <w:t>blue bars</w:t>
      </w:r>
      <w:commentRangeEnd w:id="319"/>
      <w:r w:rsidR="00D869AE">
        <w:rPr>
          <w:rStyle w:val="CommentReference"/>
          <w:rFonts w:asciiTheme="minorHAnsi" w:eastAsiaTheme="minorEastAsia" w:hAnsiTheme="minorHAnsi" w:cstheme="minorBidi"/>
        </w:rPr>
        <w:commentReference w:id="319"/>
      </w:r>
      <w:r w:rsidR="004C0766" w:rsidRPr="003124BE">
        <w:t>)</w:t>
      </w:r>
      <w:r w:rsidR="00D31D42" w:rsidRPr="003124BE">
        <w:t xml:space="preserve"> </w:t>
      </w:r>
      <w:ins w:id="320" w:author="Casey P. Shannon" w:date="2018-03-12T15:00:00Z">
        <w:r w:rsidR="009D6BAD">
          <w:t xml:space="preserve">features </w:t>
        </w:r>
      </w:ins>
      <w:r w:rsidR="00D31D42" w:rsidRPr="003124BE">
        <w:t xml:space="preserve">between </w:t>
      </w:r>
      <w:r w:rsidR="003244B3" w:rsidRPr="003124BE">
        <w:t xml:space="preserve">the </w:t>
      </w:r>
      <w:r w:rsidRPr="003124BE">
        <w:t>seven multi-</w:t>
      </w:r>
      <w:r w:rsidR="00E06337" w:rsidRPr="003124BE">
        <w:t>omics</w:t>
      </w:r>
      <w:r w:rsidRPr="003124BE">
        <w:t xml:space="preserve"> panels obtained from </w:t>
      </w:r>
      <w:del w:id="321" w:author="Casey P. Shannon" w:date="2018-03-12T15:22:00Z">
        <w:r w:rsidRPr="003124BE" w:rsidDel="00185C1E">
          <w:delText xml:space="preserve">either </w:delText>
        </w:r>
      </w:del>
      <w:r w:rsidR="00D31D42" w:rsidRPr="003124BE">
        <w:t xml:space="preserve">the </w:t>
      </w:r>
      <w:r w:rsidR="004C0766" w:rsidRPr="003124BE">
        <w:t>unsupervised (purple</w:t>
      </w:r>
      <w:r w:rsidRPr="003124BE">
        <w:t xml:space="preserve">, </w:t>
      </w:r>
      <w:r w:rsidR="006F13B3" w:rsidRPr="003124BE">
        <w:t>sGCCA, MOFA and JIVE</w:t>
      </w:r>
      <w:r w:rsidR="004C0766" w:rsidRPr="003124BE">
        <w:t>) and supervised (green</w:t>
      </w:r>
      <w:r w:rsidRPr="003124BE">
        <w:t>, Concatenation, Ensemble</w:t>
      </w:r>
      <w:r w:rsidR="006F13B3" w:rsidRPr="003124BE">
        <w:t>,</w:t>
      </w:r>
      <w:r w:rsidRPr="003124BE">
        <w:t xml:space="preserve"> DIABLO_null</w:t>
      </w:r>
      <w:r w:rsidR="006F13B3" w:rsidRPr="003124BE">
        <w:t xml:space="preserve"> and DIABLO_full</w:t>
      </w:r>
      <w:r w:rsidR="004C0766" w:rsidRPr="003124BE">
        <w:t>)</w:t>
      </w:r>
      <w:r w:rsidR="00D31D42" w:rsidRPr="003124BE">
        <w:t xml:space="preserve"> </w:t>
      </w:r>
      <w:r w:rsidRPr="003124BE">
        <w:t xml:space="preserve">methods. </w:t>
      </w:r>
      <w:del w:id="322" w:author="Casey P. Shannon" w:date="2018-03-12T15:01:00Z">
        <w:r w:rsidR="003244B3" w:rsidRPr="003124BE" w:rsidDel="009B4539">
          <w:delText xml:space="preserve">The strongest </w:delText>
        </w:r>
        <w:r w:rsidR="00D31D42" w:rsidRPr="003124BE" w:rsidDel="009B4539">
          <w:delText xml:space="preserve">overlap </w:delText>
        </w:r>
        <w:r w:rsidR="00BD4A9E" w:rsidRPr="003124BE" w:rsidDel="009B4539">
          <w:delText xml:space="preserve">was </w:delText>
        </w:r>
        <w:r w:rsidR="00D31D42" w:rsidRPr="003124BE" w:rsidDel="009B4539">
          <w:delText xml:space="preserve">between </w:delText>
        </w:r>
      </w:del>
      <w:ins w:id="323" w:author="Casey P. Shannon" w:date="2018-03-12T15:01:00Z">
        <w:r w:rsidR="009B4539">
          <w:t>S</w:t>
        </w:r>
      </w:ins>
      <w:del w:id="324" w:author="Casey P. Shannon" w:date="2018-03-12T15:01:00Z">
        <w:r w:rsidR="00D31D42" w:rsidRPr="003124BE" w:rsidDel="009B4539">
          <w:delText>s</w:delText>
        </w:r>
      </w:del>
      <w:r w:rsidR="00D31D42" w:rsidRPr="003124BE">
        <w:t>upervised methods</w:t>
      </w:r>
      <w:ins w:id="325" w:author="Casey P. Shannon" w:date="2018-03-12T15:02:00Z">
        <w:r w:rsidR="009B4539">
          <w:t xml:space="preserve"> </w:t>
        </w:r>
      </w:ins>
      <w:ins w:id="326" w:author="Casey P. Shannon" w:date="2018-03-12T15:03:00Z">
        <w:r w:rsidR="009B4539">
          <w:t>selected many of the same features</w:t>
        </w:r>
      </w:ins>
      <w:r w:rsidR="00D31D42" w:rsidRPr="003124BE">
        <w:t xml:space="preserve">, </w:t>
      </w:r>
      <w:del w:id="327" w:author="Casey P. Shannon" w:date="2018-03-12T15:02:00Z">
        <w:r w:rsidR="00D31D42" w:rsidRPr="003124BE" w:rsidDel="009B4539">
          <w:delText xml:space="preserve">with the exception of </w:delText>
        </w:r>
      </w:del>
      <w:ins w:id="328" w:author="Casey P. Shannon" w:date="2018-03-12T15:02:00Z">
        <w:r w:rsidR="009B4539">
          <w:t>b</w:t>
        </w:r>
      </w:ins>
      <w:ins w:id="329" w:author="Casey P. Shannon" w:date="2018-03-12T15:03:00Z">
        <w:r w:rsidR="009B4539">
          <w:t xml:space="preserve">ut </w:t>
        </w:r>
      </w:ins>
      <w:r w:rsidR="00D31D42" w:rsidRPr="003124BE">
        <w:t>DIABLO_full</w:t>
      </w:r>
      <w:r w:rsidRPr="003124BE">
        <w:t xml:space="preserve"> </w:t>
      </w:r>
      <w:ins w:id="330" w:author="Casey P. Shannon" w:date="2018-03-12T15:03:00Z">
        <w:r w:rsidR="009B4539">
          <w:t>had greater feature overlap with</w:t>
        </w:r>
      </w:ins>
      <w:del w:id="331" w:author="Casey P. Shannon" w:date="2018-03-12T15:03:00Z">
        <w:r w:rsidRPr="003124BE" w:rsidDel="009B4539">
          <w:delText xml:space="preserve">which </w:delText>
        </w:r>
        <w:r w:rsidR="00BD0988" w:rsidRPr="003124BE" w:rsidDel="009B4539">
          <w:delText xml:space="preserve">showed </w:delText>
        </w:r>
        <w:r w:rsidR="006F13B3" w:rsidRPr="003124BE" w:rsidDel="009B4539">
          <w:delText xml:space="preserve">a greater </w:delText>
        </w:r>
        <w:r w:rsidR="00BD0988" w:rsidRPr="003124BE" w:rsidDel="009B4539">
          <w:delText xml:space="preserve">similarity </w:delText>
        </w:r>
        <w:r w:rsidR="00BD4A9E" w:rsidRPr="003124BE" w:rsidDel="009B4539">
          <w:delText>to</w:delText>
        </w:r>
      </w:del>
      <w:ins w:id="332" w:author="Casey P. Shannon" w:date="2018-03-12T15:03:00Z">
        <w:r w:rsidR="009B4539">
          <w:t xml:space="preserve"> </w:t>
        </w:r>
      </w:ins>
      <w:del w:id="333" w:author="Casey P. Shannon" w:date="2018-03-12T15:03:00Z">
        <w:r w:rsidR="006F13B3" w:rsidRPr="003124BE" w:rsidDel="009B4539">
          <w:delText xml:space="preserve"> </w:delText>
        </w:r>
      </w:del>
      <w:r w:rsidR="00BD0988" w:rsidRPr="003124BE">
        <w:t xml:space="preserve">unsupervised </w:t>
      </w:r>
      <w:r w:rsidR="004C0766" w:rsidRPr="003124BE">
        <w:t>methods (</w:t>
      </w:r>
      <w:r w:rsidR="00BB5C2B" w:rsidRPr="003124BE">
        <w:t>dark orange bars</w:t>
      </w:r>
      <w:r w:rsidR="004C0766" w:rsidRPr="003124BE">
        <w:t>)</w:t>
      </w:r>
      <w:r w:rsidR="00D31D42" w:rsidRPr="003124BE">
        <w:t xml:space="preserve">. </w:t>
      </w:r>
      <w:moveFromRangeStart w:id="334" w:author="Casey P. Shannon" w:date="2018-03-12T14:59:00Z" w:name="move508630123"/>
      <w:moveFrom w:id="335" w:author="Casey P. Shannon" w:date="2018-03-12T14:59:00Z">
        <w:r w:rsidRPr="003124BE" w:rsidDel="009D6BAD">
          <w:t xml:space="preserve">Generally, we observed that </w:t>
        </w:r>
        <w:r w:rsidR="00B80A61" w:rsidRPr="003124BE" w:rsidDel="009D6BAD">
          <w:t>each</w:t>
        </w:r>
        <w:r w:rsidR="00D31D42" w:rsidRPr="003124BE" w:rsidDel="009D6BAD">
          <w:t xml:space="preserve"> </w:t>
        </w:r>
        <w:r w:rsidR="00B80A61" w:rsidRPr="003124BE" w:rsidDel="009D6BAD">
          <w:t>approach</w:t>
        </w:r>
        <w:r w:rsidR="00D31D42" w:rsidRPr="003124BE" w:rsidDel="009D6BAD">
          <w:t xml:space="preserve"> identified a </w:t>
        </w:r>
        <w:r w:rsidRPr="003124BE" w:rsidDel="009D6BAD">
          <w:t xml:space="preserve">distinct </w:t>
        </w:r>
        <w:r w:rsidR="00D31D42" w:rsidRPr="003124BE" w:rsidDel="009D6BAD">
          <w:t>set of features</w:t>
        </w:r>
        <w:r w:rsidR="00B80A61" w:rsidRPr="003124BE" w:rsidDel="009D6BAD">
          <w:t>.</w:t>
        </w:r>
      </w:moveFrom>
      <w:moveFromRangeEnd w:id="334"/>
    </w:p>
    <w:p w14:paraId="4F0C84A0" w14:textId="77777777" w:rsidR="00EC562C" w:rsidRPr="003124BE" w:rsidRDefault="00EC562C" w:rsidP="00524AB5">
      <w:pPr>
        <w:spacing w:line="480" w:lineRule="auto"/>
        <w:ind w:firstLine="720"/>
      </w:pPr>
    </w:p>
    <w:p w14:paraId="12932D6A" w14:textId="4F4FD23A" w:rsidR="00572071" w:rsidRPr="003124BE" w:rsidRDefault="00D33729" w:rsidP="00FF7BBB">
      <w:pPr>
        <w:rPr>
          <w:b/>
          <w:noProof/>
        </w:rPr>
      </w:pPr>
      <w:r>
        <w:rPr>
          <w:b/>
          <w:noProof/>
        </w:rPr>
        <w:lastRenderedPageBreak/>
        <w:drawing>
          <wp:inline distT="0" distB="0" distL="0" distR="0" wp14:anchorId="38BB6E70" wp14:editId="4E6D39D0">
            <wp:extent cx="5943600" cy="7010400"/>
            <wp:effectExtent l="0" t="0" r="0" b="0"/>
            <wp:docPr id="1" name="Picture 1"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benchmarking/results/Figures/connectivity.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092759E8" w14:textId="03FF0EDF" w:rsidR="00EC2F76" w:rsidRPr="003124BE" w:rsidRDefault="00EC2F76" w:rsidP="0053228C">
      <w:r w:rsidRPr="003124BE">
        <w:rPr>
          <w:b/>
        </w:rPr>
        <w:t xml:space="preserve">Figure </w:t>
      </w:r>
      <w:r w:rsidR="008255E0">
        <w:rPr>
          <w:b/>
        </w:rPr>
        <w:t>2</w:t>
      </w:r>
      <w:r w:rsidRPr="003124BE">
        <w:rPr>
          <w:b/>
        </w:rPr>
        <w:t xml:space="preserve">. Benchmarking integrative methods </w:t>
      </w:r>
      <w:r w:rsidR="00BD4A9E" w:rsidRPr="003124BE">
        <w:rPr>
          <w:b/>
        </w:rPr>
        <w:t>using</w:t>
      </w:r>
      <w:r w:rsidR="00AD70E7" w:rsidRPr="003124BE">
        <w:rPr>
          <w:b/>
        </w:rPr>
        <w:t xml:space="preserve"> </w:t>
      </w:r>
      <w:r w:rsidR="00C567FF" w:rsidRPr="003124BE">
        <w:rPr>
          <w:b/>
        </w:rPr>
        <w:t>multi</w:t>
      </w:r>
      <w:r w:rsidR="00BD4A9E" w:rsidRPr="003124BE">
        <w:rPr>
          <w:b/>
        </w:rPr>
        <w:t>-</w:t>
      </w:r>
      <w:r w:rsidR="00E06337" w:rsidRPr="003124BE">
        <w:rPr>
          <w:b/>
        </w:rPr>
        <w:t>omics</w:t>
      </w:r>
      <w:r w:rsidR="00C567FF" w:rsidRPr="003124BE">
        <w:rPr>
          <w:b/>
        </w:rPr>
        <w:t xml:space="preserve"> biomarker panel</w:t>
      </w:r>
      <w:r w:rsidR="00BD4A9E" w:rsidRPr="003124BE">
        <w:rPr>
          <w:b/>
        </w:rPr>
        <w:t>s for different cancers</w:t>
      </w:r>
      <w:r w:rsidR="00023477" w:rsidRPr="003124BE">
        <w:rPr>
          <w:b/>
        </w:rPr>
        <w:t>.</w:t>
      </w:r>
      <w:r w:rsidR="00023477" w:rsidRPr="003124BE">
        <w:t xml:space="preserve"> </w:t>
      </w:r>
      <w:r w:rsidR="00073444" w:rsidRPr="003124BE">
        <w:rPr>
          <w:b/>
        </w:rPr>
        <w:t>a</w:t>
      </w:r>
      <w:r w:rsidR="00023477" w:rsidRPr="003124BE">
        <w:rPr>
          <w:b/>
        </w:rPr>
        <w:t>)</w:t>
      </w:r>
      <w:r w:rsidR="00023477" w:rsidRPr="003124BE">
        <w:t xml:space="preserve"> Overlap </w:t>
      </w:r>
      <w:r w:rsidR="00C567FF" w:rsidRPr="003124BE">
        <w:t>of selected features</w:t>
      </w:r>
      <w:r w:rsidR="00023477" w:rsidRPr="003124BE">
        <w:t xml:space="preserve"> using both supervised (green) and unsupervised approaches (purple)</w:t>
      </w:r>
      <w:r w:rsidR="007E31B3">
        <w:t>: a</w:t>
      </w:r>
      <w:r w:rsidR="00DD58D3" w:rsidRPr="003124BE">
        <w:t xml:space="preserve"> strong overlap was observed between the supervised approaches wi</w:t>
      </w:r>
      <w:r w:rsidR="00BD0988" w:rsidRPr="003124BE">
        <w:t>th the exception of DIABLO_full (blue bars) which showed more similarity to unsupervised methods (dark orange bars).</w:t>
      </w:r>
      <w:r w:rsidR="00023477" w:rsidRPr="003124BE">
        <w:t xml:space="preserve"> </w:t>
      </w:r>
      <w:r w:rsidR="00073444" w:rsidRPr="003124BE">
        <w:rPr>
          <w:b/>
        </w:rPr>
        <w:t>b</w:t>
      </w:r>
      <w:r w:rsidR="00DD58D3" w:rsidRPr="003124BE">
        <w:rPr>
          <w:b/>
        </w:rPr>
        <w:t>)</w:t>
      </w:r>
      <w:r w:rsidR="00DD58D3" w:rsidRPr="003124BE">
        <w:t xml:space="preserve"> </w:t>
      </w:r>
      <w:commentRangeStart w:id="336"/>
      <w:r w:rsidR="00DD58D3" w:rsidRPr="003124BE">
        <w:t>Number of edges</w:t>
      </w:r>
      <w:commentRangeEnd w:id="336"/>
      <w:r w:rsidR="00D869AE">
        <w:rPr>
          <w:rStyle w:val="CommentReference"/>
          <w:rFonts w:asciiTheme="minorHAnsi" w:eastAsiaTheme="minorEastAsia" w:hAnsiTheme="minorHAnsi" w:cstheme="minorBidi"/>
        </w:rPr>
        <w:commentReference w:id="336"/>
      </w:r>
      <w:r w:rsidR="00DD58D3" w:rsidRPr="003124BE">
        <w:t xml:space="preserve"> </w:t>
      </w:r>
      <w:r w:rsidR="00C567FF" w:rsidRPr="003124BE">
        <w:t xml:space="preserve">within each </w:t>
      </w:r>
      <w:r w:rsidR="00BD4A9E" w:rsidRPr="003124BE">
        <w:t xml:space="preserve">panel </w:t>
      </w:r>
      <w:r w:rsidR="00DD58D3" w:rsidRPr="003124BE">
        <w:t xml:space="preserve">network at various </w:t>
      </w:r>
      <w:r w:rsidR="007E31B3">
        <w:t xml:space="preserve">Pearson </w:t>
      </w:r>
      <w:r w:rsidR="003D2C96" w:rsidRPr="003124BE">
        <w:t>correlation cut-offs</w:t>
      </w:r>
      <w:r w:rsidR="007E31B3">
        <w:t>: u</w:t>
      </w:r>
      <w:r w:rsidR="00C567FF" w:rsidRPr="003124BE">
        <w:t>n</w:t>
      </w:r>
      <w:r w:rsidR="003D2C96" w:rsidRPr="003124BE">
        <w:t xml:space="preserve">supervised approaches </w:t>
      </w:r>
      <w:r w:rsidR="00C567FF" w:rsidRPr="003124BE">
        <w:t xml:space="preserve">panels were </w:t>
      </w:r>
      <w:r w:rsidR="003D2C96" w:rsidRPr="003124BE">
        <w:t xml:space="preserve">more connected than </w:t>
      </w:r>
      <w:r w:rsidR="00C567FF" w:rsidRPr="003124BE">
        <w:lastRenderedPageBreak/>
        <w:t>those from</w:t>
      </w:r>
      <w:r w:rsidR="003D2C96" w:rsidRPr="003124BE">
        <w:t xml:space="preserve"> supervised approaches</w:t>
      </w:r>
      <w:r w:rsidR="00C567FF" w:rsidRPr="003124BE">
        <w:t xml:space="preserve">, with the exception of </w:t>
      </w:r>
      <w:r w:rsidR="003D2C96" w:rsidRPr="003124BE">
        <w:t xml:space="preserve">DIABLO_full </w:t>
      </w:r>
      <w:r w:rsidR="00C567FF" w:rsidRPr="003124BE">
        <w:t xml:space="preserve">which led to a highly-connected panel. </w:t>
      </w:r>
      <w:r w:rsidR="00073444" w:rsidRPr="003124BE">
        <w:rPr>
          <w:b/>
        </w:rPr>
        <w:t>c</w:t>
      </w:r>
      <w:r w:rsidR="003D2C96" w:rsidRPr="003124BE">
        <w:rPr>
          <w:b/>
        </w:rPr>
        <w:t>)</w:t>
      </w:r>
      <w:r w:rsidR="007E31B3">
        <w:rPr>
          <w:b/>
        </w:rPr>
        <w:t xml:space="preserve"> </w:t>
      </w:r>
      <w:r w:rsidR="007E31B3">
        <w:t>U</w:t>
      </w:r>
      <w:r w:rsidR="007E31B3" w:rsidRPr="003124BE">
        <w:t>pper panel</w:t>
      </w:r>
      <w:r w:rsidR="007E31B3">
        <w:t>: n</w:t>
      </w:r>
      <w:r w:rsidR="00733DC7" w:rsidRPr="003124BE">
        <w:t>etwork m</w:t>
      </w:r>
      <w:r w:rsidR="003D2C96" w:rsidRPr="003124BE">
        <w:t xml:space="preserve">odularity of </w:t>
      </w:r>
      <w:r w:rsidR="002A1D67" w:rsidRPr="003124BE">
        <w:t>each</w:t>
      </w:r>
      <w:r w:rsidR="00733DC7" w:rsidRPr="003124BE">
        <w:t xml:space="preserve"> multi-omic biomarker panel</w:t>
      </w:r>
      <w:r w:rsidR="003D2C96" w:rsidRPr="003124BE">
        <w:t xml:space="preserve"> </w:t>
      </w:r>
      <w:r w:rsidR="00C03507" w:rsidRPr="003124BE">
        <w:t xml:space="preserve">for </w:t>
      </w:r>
      <w:r w:rsidR="00733DC7" w:rsidRPr="003124BE">
        <w:t>c</w:t>
      </w:r>
      <w:r w:rsidR="00C03507" w:rsidRPr="003124BE">
        <w:t>olon cancer</w:t>
      </w:r>
      <w:r w:rsidR="00CD6541">
        <w:t xml:space="preserve"> showed</w:t>
      </w:r>
      <w:r w:rsidR="007E31B3">
        <w:t xml:space="preserve"> that</w:t>
      </w:r>
      <w:r w:rsidR="002A1D67" w:rsidRPr="003124BE">
        <w:t xml:space="preserve"> </w:t>
      </w:r>
      <w:r w:rsidR="003D2C96" w:rsidRPr="003124BE">
        <w:t xml:space="preserve">unsupervised approaches </w:t>
      </w:r>
      <w:r w:rsidR="002A1D67" w:rsidRPr="003124BE">
        <w:t>and</w:t>
      </w:r>
      <w:r w:rsidR="003D2C96" w:rsidRPr="003124BE">
        <w:t xml:space="preserve"> DIABLO_full </w:t>
      </w:r>
      <w:r w:rsidR="002A1D67" w:rsidRPr="003124BE">
        <w:t xml:space="preserve">resulted in </w:t>
      </w:r>
      <w:r w:rsidR="003D2C96" w:rsidRPr="003124BE">
        <w:t xml:space="preserve">a few groups of highly connected features, whereas supervised approaches </w:t>
      </w:r>
      <w:r w:rsidR="002A1D67" w:rsidRPr="003124BE">
        <w:t>identified network</w:t>
      </w:r>
      <w:r w:rsidR="00733DC7" w:rsidRPr="003124BE">
        <w:t>s</w:t>
      </w:r>
      <w:r w:rsidR="002A1D67" w:rsidRPr="003124BE">
        <w:t xml:space="preserve"> with </w:t>
      </w:r>
      <w:r w:rsidR="003D2C96" w:rsidRPr="003124BE">
        <w:t xml:space="preserve">many groups </w:t>
      </w:r>
      <w:r w:rsidR="002A1D67" w:rsidRPr="003124BE">
        <w:t>of</w:t>
      </w:r>
      <w:r w:rsidR="003D2C96" w:rsidRPr="003124BE">
        <w:t xml:space="preserve"> sparsely connected features.</w:t>
      </w:r>
      <w:r w:rsidR="00073444" w:rsidRPr="003124BE">
        <w:t xml:space="preserve"> </w:t>
      </w:r>
      <w:r w:rsidR="007E31B3">
        <w:t>L</w:t>
      </w:r>
      <w:r w:rsidR="00C43B80" w:rsidRPr="003124BE">
        <w:t xml:space="preserve">ower panel: </w:t>
      </w:r>
      <w:r w:rsidR="007E31B3">
        <w:t>c</w:t>
      </w:r>
      <w:r w:rsidR="00733DC7" w:rsidRPr="003124BE">
        <w:t xml:space="preserve">omponent plots depicting the clear separation of subjects in the high and low survival groups for supervised methods as </w:t>
      </w:r>
      <w:r w:rsidR="007E31B3">
        <w:t>opposed</w:t>
      </w:r>
      <w:r w:rsidR="007E31B3" w:rsidRPr="003124BE">
        <w:t xml:space="preserve"> </w:t>
      </w:r>
      <w:r w:rsidR="00733DC7" w:rsidRPr="003124BE">
        <w:t>to the unsupervised methods.</w:t>
      </w:r>
    </w:p>
    <w:p w14:paraId="40520CAF" w14:textId="77777777" w:rsidR="00EC2F76" w:rsidRPr="003124BE" w:rsidRDefault="00EC2F76" w:rsidP="00F21B8F">
      <w:pPr>
        <w:spacing w:line="480" w:lineRule="auto"/>
        <w:rPr>
          <w:b/>
        </w:rPr>
      </w:pPr>
    </w:p>
    <w:p w14:paraId="37AC77D4" w14:textId="305781EB" w:rsidR="00C03507" w:rsidRPr="003124BE" w:rsidRDefault="00EC2F76" w:rsidP="002A34A4">
      <w:pPr>
        <w:spacing w:line="480" w:lineRule="auto"/>
        <w:ind w:firstLine="720"/>
        <w:pPrChange w:id="337" w:author="Casey P. Shannon" w:date="2018-03-12T15:06:00Z">
          <w:pPr>
            <w:spacing w:line="480" w:lineRule="auto"/>
            <w:ind w:firstLine="720"/>
          </w:pPr>
        </w:pPrChange>
      </w:pPr>
      <w:r w:rsidRPr="003124BE">
        <w:t xml:space="preserve">The </w:t>
      </w:r>
      <w:commentRangeStart w:id="338"/>
      <w:r w:rsidRPr="003124BE">
        <w:t>connectivity</w:t>
      </w:r>
      <w:commentRangeEnd w:id="338"/>
      <w:r w:rsidR="002A34A4">
        <w:rPr>
          <w:rStyle w:val="CommentReference"/>
          <w:rFonts w:asciiTheme="minorHAnsi" w:eastAsiaTheme="minorEastAsia" w:hAnsiTheme="minorHAnsi" w:cstheme="minorBidi"/>
        </w:rPr>
        <w:commentReference w:id="338"/>
      </w:r>
      <w:r w:rsidRPr="003124BE">
        <w:t xml:space="preserve"> of each </w:t>
      </w:r>
      <w:r w:rsidR="00B70EE8" w:rsidRPr="003124BE">
        <w:t xml:space="preserve">of the seven </w:t>
      </w:r>
      <w:r w:rsidRPr="003124BE">
        <w:t>multi-</w:t>
      </w:r>
      <w:r w:rsidR="00E06337" w:rsidRPr="003124BE">
        <w:t>omics</w:t>
      </w:r>
      <w:r w:rsidRPr="003124BE">
        <w:t xml:space="preserve"> panel</w:t>
      </w:r>
      <w:r w:rsidR="00684412" w:rsidRPr="003124BE">
        <w:t>s</w:t>
      </w:r>
      <w:r w:rsidRPr="003124BE">
        <w:t xml:space="preserve"> was </w:t>
      </w:r>
      <w:del w:id="339" w:author="Casey P. Shannon" w:date="2018-03-12T15:12:00Z">
        <w:r w:rsidRPr="003124BE" w:rsidDel="00E162A0">
          <w:delText xml:space="preserve">determined </w:delText>
        </w:r>
      </w:del>
      <w:ins w:id="340" w:author="Casey P. Shannon" w:date="2018-03-12T15:12:00Z">
        <w:r w:rsidR="00E162A0">
          <w:t>assessed</w:t>
        </w:r>
        <w:r w:rsidR="00E162A0" w:rsidRPr="003124BE">
          <w:t xml:space="preserve"> </w:t>
        </w:r>
      </w:ins>
      <w:r w:rsidRPr="003124BE">
        <w:t xml:space="preserve">by generating </w:t>
      </w:r>
      <w:del w:id="341" w:author="Casey P. Shannon" w:date="2018-03-12T15:05:00Z">
        <w:r w:rsidRPr="003124BE" w:rsidDel="002A34A4">
          <w:delText xml:space="preserve">a </w:delText>
        </w:r>
      </w:del>
      <w:r w:rsidRPr="003124BE">
        <w:t>network</w:t>
      </w:r>
      <w:ins w:id="342" w:author="Casey P. Shannon" w:date="2018-03-12T15:05:00Z">
        <w:r w:rsidR="002A34A4">
          <w:t>s</w:t>
        </w:r>
      </w:ins>
      <w:r w:rsidRPr="003124BE">
        <w:t xml:space="preserve"> </w:t>
      </w:r>
      <w:ins w:id="343" w:author="Casey P. Shannon" w:date="2018-03-12T15:05:00Z">
        <w:r w:rsidR="002A34A4">
          <w:t xml:space="preserve">from the feature adjacency matrix </w:t>
        </w:r>
      </w:ins>
      <w:r w:rsidRPr="003124BE">
        <w:t xml:space="preserve">at various </w:t>
      </w:r>
      <w:r w:rsidR="00741A08">
        <w:t xml:space="preserve">Pearson </w:t>
      </w:r>
      <w:r w:rsidRPr="003124BE">
        <w:t>correlation coefficient cut-offs (</w:t>
      </w:r>
      <w:r w:rsidR="00AB7B7D" w:rsidRPr="003124BE">
        <w:rPr>
          <w:b/>
        </w:rPr>
        <w:t>Fig.</w:t>
      </w:r>
      <w:r w:rsidRPr="003124BE">
        <w:rPr>
          <w:b/>
        </w:rPr>
        <w:t xml:space="preserve"> </w:t>
      </w:r>
      <w:r w:rsidR="008255E0">
        <w:rPr>
          <w:b/>
        </w:rPr>
        <w:t>2</w:t>
      </w:r>
      <w:r w:rsidR="00EF1975" w:rsidRPr="003124BE">
        <w:rPr>
          <w:b/>
        </w:rPr>
        <w:t>b</w:t>
      </w:r>
      <w:r w:rsidRPr="003124BE">
        <w:t xml:space="preserve">). </w:t>
      </w:r>
      <w:del w:id="344" w:author="Casey P. Shannon" w:date="2018-03-12T15:05:00Z">
        <w:r w:rsidRPr="003124BE" w:rsidDel="002A34A4">
          <w:delText xml:space="preserve">Regardless of the </w:delText>
        </w:r>
      </w:del>
      <w:ins w:id="345" w:author="Casey P. Shannon" w:date="2018-03-12T15:05:00Z">
        <w:r w:rsidR="002A34A4">
          <w:t xml:space="preserve">At all </w:t>
        </w:r>
      </w:ins>
      <w:r w:rsidRPr="003124BE">
        <w:t>cut-off</w:t>
      </w:r>
      <w:ins w:id="346" w:author="Casey P. Shannon" w:date="2018-03-12T15:05:00Z">
        <w:r w:rsidR="002A34A4">
          <w:t>s</w:t>
        </w:r>
      </w:ins>
      <w:del w:id="347" w:author="Casey P. Shannon" w:date="2018-03-12T15:05:00Z">
        <w:r w:rsidRPr="003124BE" w:rsidDel="002A34A4">
          <w:delText xml:space="preserve"> used</w:delText>
        </w:r>
      </w:del>
      <w:r w:rsidR="00C03507" w:rsidRPr="003124BE">
        <w:t xml:space="preserve">, </w:t>
      </w:r>
      <w:r w:rsidRPr="003124BE">
        <w:t xml:space="preserve">unsupervised approaches </w:t>
      </w:r>
      <w:del w:id="348" w:author="Casey P. Shannon" w:date="2018-03-12T14:58:00Z">
        <w:r w:rsidR="00C03507" w:rsidRPr="003124BE" w:rsidDel="009D6BAD">
          <w:delText>led to</w:delText>
        </w:r>
      </w:del>
      <w:ins w:id="349" w:author="Casey P. Shannon" w:date="2018-03-12T14:58:00Z">
        <w:r w:rsidR="009D6BAD">
          <w:t>produced</w:t>
        </w:r>
      </w:ins>
      <w:r w:rsidR="00C03507" w:rsidRPr="003124BE">
        <w:t xml:space="preserve"> networks with </w:t>
      </w:r>
      <w:r w:rsidRPr="003124BE">
        <w:t xml:space="preserve">greater </w:t>
      </w:r>
      <w:r w:rsidR="00C03507" w:rsidRPr="003124BE">
        <w:t>connectivity (</w:t>
      </w:r>
      <w:r w:rsidRPr="003124BE">
        <w:t>number of edges</w:t>
      </w:r>
      <w:r w:rsidR="00C03507" w:rsidRPr="003124BE">
        <w:t xml:space="preserve">) </w:t>
      </w:r>
      <w:del w:id="350" w:author="Casey P. Shannon" w:date="2018-03-12T15:08:00Z">
        <w:r w:rsidR="00C03507" w:rsidRPr="003124BE" w:rsidDel="000105D3">
          <w:delText xml:space="preserve">than </w:delText>
        </w:r>
      </w:del>
      <w:ins w:id="351" w:author="Casey P. Shannon" w:date="2018-03-12T15:08:00Z">
        <w:r w:rsidR="000105D3">
          <w:t>compared to</w:t>
        </w:r>
        <w:r w:rsidR="000105D3" w:rsidRPr="003124BE">
          <w:t xml:space="preserve"> </w:t>
        </w:r>
      </w:ins>
      <w:del w:id="352" w:author="Casey P. Shannon" w:date="2018-03-12T15:08:00Z">
        <w:r w:rsidR="00C03507" w:rsidRPr="003124BE" w:rsidDel="000105D3">
          <w:delText xml:space="preserve">the </w:delText>
        </w:r>
      </w:del>
      <w:r w:rsidRPr="003124BE">
        <w:t xml:space="preserve">supervised </w:t>
      </w:r>
      <w:commentRangeStart w:id="353"/>
      <w:r w:rsidRPr="003124BE">
        <w:t>approaches</w:t>
      </w:r>
      <w:commentRangeEnd w:id="353"/>
      <w:r w:rsidR="00E162A0">
        <w:rPr>
          <w:rStyle w:val="CommentReference"/>
          <w:rFonts w:asciiTheme="minorHAnsi" w:eastAsiaTheme="minorEastAsia" w:hAnsiTheme="minorHAnsi" w:cstheme="minorBidi"/>
        </w:rPr>
        <w:commentReference w:id="353"/>
      </w:r>
      <w:del w:id="354" w:author="Casey P. Shannon" w:date="2018-03-12T15:09:00Z">
        <w:r w:rsidRPr="003124BE" w:rsidDel="000105D3">
          <w:delText>, with the exception of DIABLO_full</w:delText>
        </w:r>
      </w:del>
      <w:ins w:id="355" w:author="Casey P. Shannon" w:date="2018-03-12T15:06:00Z">
        <w:r w:rsidR="002A34A4">
          <w:t xml:space="preserve">. </w:t>
        </w:r>
      </w:ins>
      <w:ins w:id="356" w:author="Casey P. Shannon" w:date="2018-03-12T15:13:00Z">
        <w:r w:rsidR="00E162A0">
          <w:t xml:space="preserve">Once again, </w:t>
        </w:r>
      </w:ins>
      <w:del w:id="357" w:author="Casey P. Shannon" w:date="2018-03-12T15:06:00Z">
        <w:r w:rsidRPr="003124BE" w:rsidDel="002A34A4">
          <w:delText>.</w:delText>
        </w:r>
        <w:r w:rsidR="00C03507" w:rsidRPr="003124BE" w:rsidDel="002A34A4">
          <w:delText xml:space="preserve"> </w:delText>
        </w:r>
        <w:r w:rsidR="002B5C40" w:rsidRPr="003124BE" w:rsidDel="002A34A4">
          <w:delText>These analyses show that the b</w:delText>
        </w:r>
      </w:del>
      <w:ins w:id="358" w:author="Casey P. Shannon" w:date="2018-03-12T15:06:00Z">
        <w:r w:rsidR="00E162A0">
          <w:t>b</w:t>
        </w:r>
      </w:ins>
      <w:r w:rsidR="002B5C40" w:rsidRPr="003124BE">
        <w:t>iomarker panel</w:t>
      </w:r>
      <w:ins w:id="359" w:author="Casey P. Shannon" w:date="2018-03-12T15:06:00Z">
        <w:r w:rsidR="002A34A4">
          <w:t>s</w:t>
        </w:r>
      </w:ins>
      <w:r w:rsidR="002B5C40" w:rsidRPr="003124BE">
        <w:t xml:space="preserve"> identified </w:t>
      </w:r>
      <w:del w:id="360" w:author="Casey P. Shannon" w:date="2018-03-12T15:06:00Z">
        <w:r w:rsidR="002B5C40" w:rsidRPr="003124BE" w:rsidDel="002A34A4">
          <w:delText xml:space="preserve">from </w:delText>
        </w:r>
      </w:del>
      <w:ins w:id="361" w:author="Casey P. Shannon" w:date="2018-03-12T15:06:00Z">
        <w:r w:rsidR="002A34A4">
          <w:t>by</w:t>
        </w:r>
        <w:r w:rsidR="002A34A4" w:rsidRPr="003124BE">
          <w:t xml:space="preserve"> </w:t>
        </w:r>
      </w:ins>
      <w:r w:rsidR="002B5C40" w:rsidRPr="003124BE">
        <w:t>DIABLO_full</w:t>
      </w:r>
      <w:ins w:id="362" w:author="Casey P. Shannon" w:date="2018-03-12T15:09:00Z">
        <w:r w:rsidR="000105D3">
          <w:t xml:space="preserve">, </w:t>
        </w:r>
      </w:ins>
      <w:ins w:id="363" w:author="Casey P. Shannon" w:date="2018-03-12T15:14:00Z">
        <w:r w:rsidR="00E162A0">
          <w:t xml:space="preserve">were more </w:t>
        </w:r>
      </w:ins>
      <w:del w:id="364" w:author="Casey P. Shannon" w:date="2018-03-12T15:14:00Z">
        <w:r w:rsidR="002B5C40" w:rsidRPr="003124BE" w:rsidDel="00E162A0">
          <w:delText xml:space="preserve"> displayed </w:delText>
        </w:r>
      </w:del>
      <w:del w:id="365" w:author="Casey P. Shannon" w:date="2018-03-12T15:10:00Z">
        <w:r w:rsidR="002B5C40" w:rsidRPr="003124BE" w:rsidDel="000105D3">
          <w:delText xml:space="preserve">similar </w:delText>
        </w:r>
      </w:del>
      <w:del w:id="366" w:author="Casey P. Shannon" w:date="2018-03-12T15:14:00Z">
        <w:r w:rsidR="002B5C40" w:rsidRPr="003124BE" w:rsidDel="00E162A0">
          <w:delText>connectivity properties</w:delText>
        </w:r>
      </w:del>
      <w:ins w:id="367" w:author="Casey P. Shannon" w:date="2018-03-12T15:10:00Z">
        <w:r w:rsidR="000105D3">
          <w:t xml:space="preserve">similar </w:t>
        </w:r>
      </w:ins>
      <w:ins w:id="368" w:author="Casey P. Shannon" w:date="2018-03-12T15:09:00Z">
        <w:r w:rsidR="000105D3">
          <w:t>to those identified by unsupervised approaches</w:t>
        </w:r>
      </w:ins>
      <w:r w:rsidR="00CF16B6">
        <w:t xml:space="preserve">, </w:t>
      </w:r>
      <w:r w:rsidR="002B5C40" w:rsidRPr="003124BE">
        <w:t>including high graph density, low number of communities</w:t>
      </w:r>
      <w:ins w:id="369" w:author="Florian Rohart" w:date="2018-03-07T09:22:00Z">
        <w:r w:rsidR="001A66FA">
          <w:t xml:space="preserve"> and</w:t>
        </w:r>
      </w:ins>
      <w:del w:id="370" w:author="Florian Rohart" w:date="2018-03-07T09:22:00Z">
        <w:r w:rsidR="002B5C40" w:rsidRPr="003124BE" w:rsidDel="001A66FA">
          <w:delText>,</w:delText>
        </w:r>
      </w:del>
      <w:r w:rsidR="002B5C40" w:rsidRPr="003124BE">
        <w:t xml:space="preserve"> large number of triads</w:t>
      </w:r>
      <w:ins w:id="371" w:author="Casey P. Shannon" w:date="2018-03-12T15:10:00Z">
        <w:r w:rsidR="000105D3">
          <w:t>, indicating that DIABLO_full identified discriminative sets of features</w:t>
        </w:r>
      </w:ins>
      <w:ins w:id="372" w:author="Casey P. Shannon" w:date="2018-03-12T15:14:00Z">
        <w:r w:rsidR="00E162A0">
          <w:t xml:space="preserve"> </w:t>
        </w:r>
      </w:ins>
      <w:ins w:id="373" w:author="Florian Rohart" w:date="2018-03-07T09:22:00Z">
        <w:del w:id="374" w:author="Casey P. Shannon" w:date="2018-03-12T15:10:00Z">
          <w:r w:rsidR="001A66FA" w:rsidDel="000105D3">
            <w:delText>,</w:delText>
          </w:r>
        </w:del>
      </w:ins>
      <w:del w:id="375" w:author="Casey P. Shannon" w:date="2018-03-12T15:10:00Z">
        <w:r w:rsidR="00CF16B6" w:rsidDel="000105D3">
          <w:delText xml:space="preserve"> </w:delText>
        </w:r>
        <w:r w:rsidR="002B5C40" w:rsidRPr="003124BE" w:rsidDel="000105D3">
          <w:delText xml:space="preserve">to unsupervised methods </w:delText>
        </w:r>
      </w:del>
      <w:del w:id="376" w:author="Casey P. Shannon" w:date="2018-03-12T15:11:00Z">
        <w:r w:rsidR="002B5C40" w:rsidRPr="003124BE" w:rsidDel="00E162A0">
          <w:delText>whilst being able to segregate phenotypic groups</w:delText>
        </w:r>
        <w:r w:rsidR="00CF16B6" w:rsidDel="00E162A0">
          <w:delText xml:space="preserve"> </w:delText>
        </w:r>
      </w:del>
      <w:r w:rsidR="00CF16B6">
        <w:t>(</w:t>
      </w:r>
      <w:r w:rsidR="00CF16B6" w:rsidRPr="003124BE">
        <w:rPr>
          <w:b/>
        </w:rPr>
        <w:t>Suppl</w:t>
      </w:r>
      <w:r w:rsidR="00E13BD4">
        <w:rPr>
          <w:b/>
        </w:rPr>
        <w:t>ementary</w:t>
      </w:r>
      <w:r w:rsidR="00CF16B6" w:rsidRPr="003124BE">
        <w:rPr>
          <w:b/>
        </w:rPr>
        <w:t xml:space="preserve"> Fig. </w:t>
      </w:r>
      <w:r w:rsidR="00CF16B6">
        <w:rPr>
          <w:b/>
        </w:rPr>
        <w:t>4</w:t>
      </w:r>
      <w:r w:rsidR="00CF16B6" w:rsidRPr="003124BE">
        <w:t>)</w:t>
      </w:r>
      <w:ins w:id="377" w:author="Casey P. Shannon" w:date="2018-03-12T15:14:00Z">
        <w:r w:rsidR="00E162A0">
          <w:t xml:space="preserve"> that are tightly correlated across biological compartments</w:t>
        </w:r>
      </w:ins>
      <w:r w:rsidR="002B5C40" w:rsidRPr="003124BE">
        <w:t xml:space="preserve">. </w:t>
      </w:r>
      <w:r w:rsidR="00684412" w:rsidRPr="003124BE">
        <w:t>For example</w:t>
      </w:r>
      <w:r w:rsidR="00C03507" w:rsidRPr="003124BE">
        <w:t xml:space="preserve">, </w:t>
      </w:r>
      <w:r w:rsidR="00C03507" w:rsidRPr="003124BE">
        <w:rPr>
          <w:b/>
        </w:rPr>
        <w:t>Fig</w:t>
      </w:r>
      <w:r w:rsidR="00EF1975" w:rsidRPr="003124BE">
        <w:rPr>
          <w:b/>
        </w:rPr>
        <w:t>.</w:t>
      </w:r>
      <w:r w:rsidR="00C03507" w:rsidRPr="003124BE">
        <w:rPr>
          <w:b/>
        </w:rPr>
        <w:t xml:space="preserve"> </w:t>
      </w:r>
      <w:r w:rsidR="008255E0">
        <w:rPr>
          <w:b/>
        </w:rPr>
        <w:t>2</w:t>
      </w:r>
      <w:r w:rsidR="00EF1975" w:rsidRPr="003124BE">
        <w:rPr>
          <w:b/>
        </w:rPr>
        <w:t>c</w:t>
      </w:r>
      <w:r w:rsidR="00E40487" w:rsidRPr="003124BE">
        <w:t xml:space="preserve"> (upper panel)</w:t>
      </w:r>
      <w:r w:rsidR="00C03507" w:rsidRPr="003124BE">
        <w:t xml:space="preserve"> depicts the networks of all multi-</w:t>
      </w:r>
      <w:r w:rsidR="00E06337" w:rsidRPr="003124BE">
        <w:t>omics</w:t>
      </w:r>
      <w:r w:rsidR="00C03507" w:rsidRPr="003124BE">
        <w:t xml:space="preserve"> </w:t>
      </w:r>
      <w:r w:rsidR="00E13BD4">
        <w:t xml:space="preserve">biomarker </w:t>
      </w:r>
      <w:r w:rsidR="00C03507" w:rsidRPr="003124BE">
        <w:t>panels for the colon cancer dataset, which show high</w:t>
      </w:r>
      <w:r w:rsidR="00A072CF" w:rsidRPr="003124BE">
        <w:t>er modularity</w:t>
      </w:r>
      <w:r w:rsidR="00C03507" w:rsidRPr="003124BE">
        <w:t xml:space="preserve"> </w:t>
      </w:r>
      <w:r w:rsidR="00A072CF" w:rsidRPr="003124BE">
        <w:t>(</w:t>
      </w:r>
      <w:ins w:id="378" w:author="Casey P. Shannon" w:date="2018-03-12T15:18:00Z">
        <w:r w:rsidR="00DA626E">
          <w:t xml:space="preserve">fewer, larger, </w:t>
        </w:r>
      </w:ins>
      <w:r w:rsidR="00C03507" w:rsidRPr="003124BE">
        <w:t xml:space="preserve">clusters </w:t>
      </w:r>
      <w:r w:rsidR="00E13BD4">
        <w:t xml:space="preserve">of </w:t>
      </w:r>
      <w:r w:rsidR="00C03507" w:rsidRPr="003124BE">
        <w:t>variables</w:t>
      </w:r>
      <w:ins w:id="379" w:author="Casey P. Shannon" w:date="2018-03-12T15:18:00Z">
        <w:r w:rsidR="00DA626E">
          <w:t xml:space="preserve"> - circled</w:t>
        </w:r>
      </w:ins>
      <w:r w:rsidR="00A072CF" w:rsidRPr="003124BE">
        <w:t>)</w:t>
      </w:r>
      <w:r w:rsidR="00C03507" w:rsidRPr="003124BE">
        <w:t xml:space="preserve"> </w:t>
      </w:r>
      <w:commentRangeStart w:id="380"/>
      <w:r w:rsidR="00C03507" w:rsidRPr="003124BE">
        <w:t xml:space="preserve">for the </w:t>
      </w:r>
      <w:del w:id="381" w:author="Casey P. Shannon" w:date="2018-03-12T15:20:00Z">
        <w:r w:rsidR="00C03507" w:rsidRPr="003124BE" w:rsidDel="00185C1E">
          <w:delText xml:space="preserve">unsupervised approaches and </w:delText>
        </w:r>
      </w:del>
      <w:r w:rsidR="00C03507" w:rsidRPr="003124BE">
        <w:t>DIABLO_full</w:t>
      </w:r>
      <w:ins w:id="382" w:author="Casey P. Shannon" w:date="2018-03-12T15:20:00Z">
        <w:r w:rsidR="00185C1E">
          <w:t xml:space="preserve"> and the </w:t>
        </w:r>
        <w:r w:rsidR="00185C1E" w:rsidRPr="003124BE">
          <w:t xml:space="preserve">unsupervised </w:t>
        </w:r>
        <w:r w:rsidR="00185C1E">
          <w:t xml:space="preserve">approaches </w:t>
        </w:r>
      </w:ins>
      <w:del w:id="383" w:author="Casey P. Shannon" w:date="2018-03-12T15:20:00Z">
        <w:r w:rsidR="00C03507" w:rsidRPr="003124BE" w:rsidDel="00185C1E">
          <w:delText xml:space="preserve"> as </w:delText>
        </w:r>
      </w:del>
      <w:r w:rsidR="00C03507" w:rsidRPr="003124BE">
        <w:t xml:space="preserve">compared to the supervised </w:t>
      </w:r>
      <w:del w:id="384" w:author="Casey P. Shannon" w:date="2018-03-12T15:20:00Z">
        <w:r w:rsidR="00C03507" w:rsidRPr="003124BE" w:rsidDel="00185C1E">
          <w:delText>approaches</w:delText>
        </w:r>
      </w:del>
      <w:ins w:id="385" w:author="Casey P. Shannon" w:date="2018-03-12T15:20:00Z">
        <w:r w:rsidR="00185C1E">
          <w:t>ones</w:t>
        </w:r>
      </w:ins>
      <w:commentRangeEnd w:id="380"/>
      <w:ins w:id="386" w:author="Casey P. Shannon" w:date="2018-03-12T15:25:00Z">
        <w:r w:rsidR="00185C1E">
          <w:rPr>
            <w:rStyle w:val="CommentReference"/>
            <w:rFonts w:asciiTheme="minorHAnsi" w:eastAsiaTheme="minorEastAsia" w:hAnsiTheme="minorHAnsi" w:cstheme="minorBidi"/>
          </w:rPr>
          <w:commentReference w:id="380"/>
        </w:r>
      </w:ins>
      <w:r w:rsidR="00C03507" w:rsidRPr="003124BE">
        <w:t>. The corresponding component plots show</w:t>
      </w:r>
      <w:ins w:id="387" w:author="Casey P. Shannon" w:date="2018-03-12T15:26:00Z">
        <w:r w:rsidR="00185C1E">
          <w:t xml:space="preserve"> </w:t>
        </w:r>
      </w:ins>
      <w:del w:id="388" w:author="Casey P. Shannon" w:date="2018-03-12T15:26:00Z">
        <w:r w:rsidR="00C03507" w:rsidRPr="003124BE" w:rsidDel="00185C1E">
          <w:delText xml:space="preserve">ed </w:delText>
        </w:r>
      </w:del>
      <w:r w:rsidR="00C03507" w:rsidRPr="003124BE">
        <w:t xml:space="preserve">a clear separation between the high and low survival groups for the panels </w:t>
      </w:r>
      <w:r w:rsidR="00E13BD4">
        <w:t xml:space="preserve">derived using </w:t>
      </w:r>
      <w:r w:rsidR="00C03507" w:rsidRPr="003124BE">
        <w:t xml:space="preserve">supervised approaches, whereas the </w:t>
      </w:r>
      <w:del w:id="389" w:author="Casey P. Shannon" w:date="2018-03-12T15:26:00Z">
        <w:r w:rsidR="00C03507" w:rsidRPr="003124BE" w:rsidDel="00185C1E">
          <w:delText xml:space="preserve">panels from the </w:delText>
        </w:r>
      </w:del>
      <w:r w:rsidR="00C03507" w:rsidRPr="003124BE">
        <w:t xml:space="preserve">unsupervised approaches </w:t>
      </w:r>
      <w:r w:rsidR="00D652F6">
        <w:t xml:space="preserve">could not </w:t>
      </w:r>
      <w:r w:rsidR="00C03507" w:rsidRPr="003124BE">
        <w:t>segregate the survival groups</w:t>
      </w:r>
      <w:r w:rsidR="00E40487" w:rsidRPr="003124BE">
        <w:t xml:space="preserve"> [</w:t>
      </w:r>
      <w:r w:rsidR="00C03507" w:rsidRPr="003124BE">
        <w:rPr>
          <w:b/>
        </w:rPr>
        <w:t>Fig</w:t>
      </w:r>
      <w:r w:rsidR="00EF1975" w:rsidRPr="003124BE">
        <w:rPr>
          <w:b/>
        </w:rPr>
        <w:t>.</w:t>
      </w:r>
      <w:r w:rsidR="00C03507" w:rsidRPr="003124BE">
        <w:rPr>
          <w:b/>
        </w:rPr>
        <w:t xml:space="preserve"> </w:t>
      </w:r>
      <w:r w:rsidR="008255E0">
        <w:rPr>
          <w:b/>
        </w:rPr>
        <w:t>2</w:t>
      </w:r>
      <w:r w:rsidR="00EF1975" w:rsidRPr="003124BE">
        <w:rPr>
          <w:b/>
        </w:rPr>
        <w:t>c</w:t>
      </w:r>
      <w:r w:rsidR="00E40487" w:rsidRPr="003124BE">
        <w:t xml:space="preserve"> (lower panel)</w:t>
      </w:r>
      <w:r w:rsidR="00C03507" w:rsidRPr="003124BE">
        <w:t xml:space="preserve">, </w:t>
      </w:r>
      <w:r w:rsidR="00E13BD4">
        <w:t xml:space="preserve">see </w:t>
      </w:r>
      <w:r w:rsidR="00C03507" w:rsidRPr="003124BE">
        <w:rPr>
          <w:b/>
        </w:rPr>
        <w:t>Suppl</w:t>
      </w:r>
      <w:r w:rsidR="00EF1975" w:rsidRPr="003124BE">
        <w:rPr>
          <w:b/>
        </w:rPr>
        <w:t>ementary</w:t>
      </w:r>
      <w:r w:rsidR="00C03507" w:rsidRPr="003124BE">
        <w:rPr>
          <w:b/>
        </w:rPr>
        <w:t xml:space="preserve"> Fig</w:t>
      </w:r>
      <w:r w:rsidR="00EF1975" w:rsidRPr="003124BE">
        <w:rPr>
          <w:b/>
        </w:rPr>
        <w:t>.</w:t>
      </w:r>
      <w:r w:rsidR="00C03507" w:rsidRPr="003124BE">
        <w:rPr>
          <w:b/>
        </w:rPr>
        <w:t xml:space="preserve"> </w:t>
      </w:r>
      <w:r w:rsidR="008255E0">
        <w:rPr>
          <w:b/>
        </w:rPr>
        <w:t>5</w:t>
      </w:r>
      <w:r w:rsidR="00C03507" w:rsidRPr="003124BE">
        <w:rPr>
          <w:b/>
        </w:rPr>
        <w:t xml:space="preserve"> and </w:t>
      </w:r>
      <w:r w:rsidR="008255E0">
        <w:rPr>
          <w:b/>
        </w:rPr>
        <w:t>6</w:t>
      </w:r>
      <w:r w:rsidR="00E40487" w:rsidRPr="003124BE">
        <w:t xml:space="preserve"> for other cancer datasets]</w:t>
      </w:r>
      <w:r w:rsidR="00C03507" w:rsidRPr="003124BE">
        <w:t>.</w:t>
      </w:r>
      <w:r w:rsidR="00151C01" w:rsidRPr="003124BE">
        <w:t xml:space="preserve"> </w:t>
      </w:r>
    </w:p>
    <w:p w14:paraId="3E3FF256" w14:textId="77777777" w:rsidR="00EC2F76" w:rsidRPr="003124BE" w:rsidRDefault="00EC2F76" w:rsidP="00F21B8F">
      <w:pPr>
        <w:spacing w:line="480" w:lineRule="auto"/>
        <w:rPr>
          <w:b/>
        </w:rPr>
      </w:pPr>
    </w:p>
    <w:p w14:paraId="0C2802CC" w14:textId="5F9AB671" w:rsidR="00F72F55" w:rsidRPr="003124BE" w:rsidRDefault="00C4642D" w:rsidP="00F70316">
      <w:pPr>
        <w:rPr>
          <w:b/>
        </w:rPr>
      </w:pPr>
      <w:r w:rsidRPr="003124BE">
        <w:rPr>
          <w:b/>
        </w:rPr>
        <w:t xml:space="preserve">Table 2. Number of significant </w:t>
      </w:r>
      <w:r w:rsidR="0048323F" w:rsidRPr="003124BE">
        <w:rPr>
          <w:b/>
        </w:rPr>
        <w:t>gene sets</w:t>
      </w:r>
      <w:r w:rsidR="00052A61" w:rsidRPr="003124BE">
        <w:rPr>
          <w:b/>
        </w:rPr>
        <w:t xml:space="preserve"> </w:t>
      </w:r>
      <w:r w:rsidR="0048323F" w:rsidRPr="003124BE">
        <w:rPr>
          <w:b/>
        </w:rPr>
        <w:t>for each integrative method and benchmarking cancer dataset</w:t>
      </w:r>
      <w:r w:rsidR="00CF16B6">
        <w:rPr>
          <w:b/>
        </w:rPr>
        <w:t xml:space="preserve">. </w:t>
      </w:r>
      <w:r w:rsidR="00E168E8" w:rsidRPr="003124BE">
        <w:t xml:space="preserve">Best performing method is indicated in the shaded cell. </w:t>
      </w:r>
      <w:r w:rsidR="004723D0" w:rsidRPr="003124BE">
        <w:t>Each column represents a gene set collection (</w:t>
      </w:r>
      <w:r w:rsidR="004723D0" w:rsidRPr="003124BE">
        <w:rPr>
          <w:b/>
        </w:rPr>
        <w:t>see Methods</w:t>
      </w:r>
      <w:r w:rsidR="004723D0" w:rsidRPr="003124BE">
        <w:t xml:space="preserve"> for details</w:t>
      </w:r>
      <w:r w:rsidR="00202CB2">
        <w:t xml:space="preserve">, </w:t>
      </w:r>
      <w:r w:rsidR="00CF16B6">
        <w:t>FDR = 5%</w:t>
      </w:r>
      <w:r w:rsidR="00202CB2">
        <w:t>)</w:t>
      </w:r>
      <w:r w:rsidR="00CF16B6">
        <w:t>.</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3124BE"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3124BE" w:rsidRDefault="00F72F55">
            <w:pPr>
              <w:rPr>
                <w:rFonts w:eastAsia="Times New Roman"/>
                <w:b/>
                <w:color w:val="000000"/>
              </w:rPr>
            </w:pPr>
            <w:r w:rsidRPr="003124BE">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3124BE" w:rsidRDefault="00F72F55">
            <w:pPr>
              <w:rPr>
                <w:rFonts w:eastAsia="Times New Roman"/>
                <w:b/>
                <w:color w:val="000000"/>
              </w:rPr>
            </w:pPr>
            <w:r w:rsidRPr="003124BE">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3124BE" w:rsidRDefault="00F72F55">
            <w:pPr>
              <w:rPr>
                <w:rFonts w:eastAsia="Times New Roman"/>
                <w:b/>
                <w:color w:val="000000"/>
              </w:rPr>
            </w:pPr>
            <w:r w:rsidRPr="003124BE">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3124BE" w:rsidRDefault="00F72F55">
            <w:pPr>
              <w:rPr>
                <w:rFonts w:eastAsia="Times New Roman"/>
                <w:b/>
                <w:color w:val="000000"/>
              </w:rPr>
            </w:pPr>
            <w:r w:rsidRPr="003124BE">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3124BE" w:rsidRDefault="00F72F55">
            <w:pPr>
              <w:rPr>
                <w:rFonts w:eastAsia="Times New Roman"/>
                <w:b/>
                <w:color w:val="000000"/>
              </w:rPr>
            </w:pPr>
            <w:r w:rsidRPr="003124BE">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3124BE" w:rsidRDefault="00F72F55">
            <w:pPr>
              <w:rPr>
                <w:rFonts w:eastAsia="Times New Roman"/>
                <w:b/>
                <w:color w:val="000000"/>
              </w:rPr>
            </w:pPr>
            <w:r w:rsidRPr="003124BE">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3124BE" w:rsidRDefault="00F72F55">
            <w:pPr>
              <w:rPr>
                <w:rFonts w:eastAsia="Times New Roman"/>
                <w:b/>
                <w:color w:val="000000"/>
              </w:rPr>
            </w:pPr>
            <w:r w:rsidRPr="003124BE">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3124BE" w:rsidRDefault="00F72F55">
            <w:pPr>
              <w:rPr>
                <w:rFonts w:eastAsia="Times New Roman"/>
                <w:b/>
                <w:color w:val="000000"/>
              </w:rPr>
            </w:pPr>
            <w:r w:rsidRPr="003124BE">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3124BE" w:rsidRDefault="00F72F55">
            <w:pPr>
              <w:rPr>
                <w:rFonts w:eastAsia="Times New Roman"/>
                <w:b/>
                <w:color w:val="000000"/>
              </w:rPr>
            </w:pPr>
            <w:r w:rsidRPr="003124BE">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3124BE" w:rsidRDefault="00F72F55">
            <w:pPr>
              <w:rPr>
                <w:rFonts w:eastAsia="Times New Roman"/>
                <w:b/>
                <w:color w:val="000000"/>
              </w:rPr>
            </w:pPr>
            <w:r w:rsidRPr="003124BE">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3124BE" w:rsidRDefault="00F72F55">
            <w:pPr>
              <w:rPr>
                <w:rFonts w:eastAsia="Times New Roman"/>
                <w:b/>
                <w:color w:val="000000"/>
              </w:rPr>
            </w:pPr>
            <w:r w:rsidRPr="003124BE">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3124BE" w:rsidRDefault="00F72F55">
            <w:pPr>
              <w:rPr>
                <w:rFonts w:eastAsia="Times New Roman"/>
                <w:b/>
                <w:color w:val="000000"/>
              </w:rPr>
            </w:pPr>
            <w:r w:rsidRPr="003124BE">
              <w:rPr>
                <w:rFonts w:eastAsia="Times New Roman"/>
                <w:b/>
                <w:color w:val="000000"/>
              </w:rPr>
              <w:t>TISSUES</w:t>
            </w:r>
          </w:p>
        </w:tc>
      </w:tr>
      <w:tr w:rsidR="008E0259" w:rsidRPr="003124BE"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3124BE" w:rsidRDefault="008E0259" w:rsidP="00F72F55">
            <w:pPr>
              <w:rPr>
                <w:rFonts w:eastAsia="Times New Roman"/>
                <w:b/>
                <w:color w:val="000000"/>
              </w:rPr>
            </w:pPr>
            <w:r w:rsidRPr="003124BE">
              <w:rPr>
                <w:rFonts w:eastAsia="Times New Roman"/>
                <w:b/>
                <w:color w:val="000000"/>
              </w:rPr>
              <w:t>Colon</w:t>
            </w:r>
          </w:p>
          <w:p w14:paraId="0A754BD7" w14:textId="77777777" w:rsidR="008E0259" w:rsidRPr="003124BE" w:rsidRDefault="008E0259" w:rsidP="00F72F55">
            <w:pPr>
              <w:rPr>
                <w:rFonts w:eastAsia="Times New Roman"/>
                <w:b/>
                <w:color w:val="000000"/>
              </w:rPr>
            </w:pPr>
          </w:p>
          <w:p w14:paraId="64EA8C7A" w14:textId="77777777" w:rsidR="008E0259" w:rsidRPr="003124BE" w:rsidRDefault="008E0259" w:rsidP="00F72F55">
            <w:pPr>
              <w:rPr>
                <w:rFonts w:eastAsia="Times New Roman"/>
                <w:b/>
                <w:color w:val="000000"/>
              </w:rPr>
            </w:pPr>
          </w:p>
          <w:p w14:paraId="4FB85617" w14:textId="77777777" w:rsidR="008E0259" w:rsidRPr="003124BE" w:rsidRDefault="008E0259" w:rsidP="00F72F55">
            <w:pPr>
              <w:rPr>
                <w:rFonts w:eastAsia="Times New Roman"/>
                <w:b/>
                <w:color w:val="000000"/>
              </w:rPr>
            </w:pPr>
          </w:p>
          <w:p w14:paraId="2320A125" w14:textId="7963E0B5"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3124BE" w:rsidRDefault="008E0259" w:rsidP="00ED7B2F">
            <w:pPr>
              <w:rPr>
                <w:rFonts w:eastAsia="Times New Roman"/>
                <w:color w:val="000000"/>
              </w:rPr>
            </w:pPr>
            <w:r w:rsidRPr="003124BE">
              <w:rPr>
                <w:rFonts w:eastAsia="Times New Roman"/>
                <w:color w:val="000000"/>
              </w:rPr>
              <w:lastRenderedPageBreak/>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3124BE" w:rsidRDefault="008E0259">
            <w:pPr>
              <w:jc w:val="right"/>
              <w:rPr>
                <w:rFonts w:eastAsia="Times New Roman"/>
                <w:color w:val="000000"/>
              </w:rPr>
            </w:pPr>
            <w:r w:rsidRPr="003124BE">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3124BE" w:rsidRDefault="008E0259">
            <w:pPr>
              <w:jc w:val="right"/>
              <w:rPr>
                <w:rFonts w:eastAsia="Times New Roman"/>
                <w:color w:val="000000"/>
              </w:rPr>
            </w:pPr>
            <w:r w:rsidRPr="003124BE">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3124BE" w:rsidRDefault="008E0259">
            <w:pPr>
              <w:jc w:val="right"/>
              <w:rPr>
                <w:rFonts w:eastAsia="Times New Roman"/>
                <w:color w:val="000000"/>
              </w:rPr>
            </w:pPr>
            <w:r w:rsidRPr="003124BE">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3124BE" w:rsidRDefault="008E0259">
            <w:pPr>
              <w:jc w:val="right"/>
              <w:rPr>
                <w:rFonts w:eastAsia="Times New Roman"/>
                <w:color w:val="000000"/>
              </w:rPr>
            </w:pPr>
            <w:r w:rsidRPr="003124BE">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3124BE" w:rsidRDefault="008E0259">
            <w:pPr>
              <w:jc w:val="right"/>
              <w:rPr>
                <w:rFonts w:eastAsia="Times New Roman"/>
                <w:color w:val="000000"/>
              </w:rPr>
            </w:pPr>
            <w:r w:rsidRPr="003124BE">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45E5371" w14:textId="77777777" w:rsidTr="008E0259">
        <w:trPr>
          <w:trHeight w:val="320"/>
        </w:trPr>
        <w:tc>
          <w:tcPr>
            <w:tcW w:w="956" w:type="dxa"/>
            <w:vMerge/>
            <w:shd w:val="clear" w:color="auto" w:fill="auto"/>
            <w:noWrap/>
            <w:vAlign w:val="bottom"/>
            <w:hideMark/>
          </w:tcPr>
          <w:p w14:paraId="04176357" w14:textId="583F22D0"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1A8CD697" w14:textId="0ED62AF8" w:rsidR="008E0259" w:rsidRPr="003124BE" w:rsidRDefault="008E0259">
            <w:pPr>
              <w:jc w:val="right"/>
              <w:rPr>
                <w:rFonts w:eastAsia="Times New Roman"/>
                <w:b/>
                <w:color w:val="000000"/>
              </w:rPr>
            </w:pPr>
            <w:r w:rsidRPr="003124BE">
              <w:rPr>
                <w:rFonts w:eastAsia="Times New Roman"/>
                <w:b/>
                <w:color w:val="000000"/>
              </w:rPr>
              <w:t>23</w:t>
            </w:r>
          </w:p>
        </w:tc>
        <w:tc>
          <w:tcPr>
            <w:tcW w:w="567" w:type="dxa"/>
            <w:shd w:val="clear" w:color="auto" w:fill="FFFFFF" w:themeFill="background1"/>
            <w:noWrap/>
            <w:vAlign w:val="bottom"/>
            <w:hideMark/>
          </w:tcPr>
          <w:p w14:paraId="28112B6F" w14:textId="7A9068B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3124BE" w:rsidRDefault="008E0259">
            <w:pPr>
              <w:jc w:val="right"/>
              <w:rPr>
                <w:rFonts w:eastAsia="Times New Roman"/>
                <w:b/>
                <w:color w:val="000000"/>
              </w:rPr>
            </w:pPr>
            <w:r w:rsidRPr="003124BE">
              <w:rPr>
                <w:rFonts w:eastAsia="Times New Roman"/>
                <w:b/>
                <w:color w:val="000000"/>
              </w:rPr>
              <w:t>113</w:t>
            </w:r>
          </w:p>
        </w:tc>
        <w:tc>
          <w:tcPr>
            <w:tcW w:w="567" w:type="dxa"/>
            <w:shd w:val="clear" w:color="auto" w:fill="auto"/>
            <w:noWrap/>
            <w:vAlign w:val="bottom"/>
            <w:hideMark/>
          </w:tcPr>
          <w:p w14:paraId="0A5443FD" w14:textId="6557CFDA"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3124BE" w:rsidRDefault="008E0259">
            <w:pPr>
              <w:jc w:val="right"/>
              <w:rPr>
                <w:rFonts w:eastAsia="Times New Roman"/>
                <w:b/>
                <w:color w:val="000000"/>
              </w:rPr>
            </w:pPr>
            <w:r w:rsidRPr="003124BE">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3124BE" w:rsidRDefault="008E0259">
            <w:pPr>
              <w:jc w:val="right"/>
              <w:rPr>
                <w:rFonts w:eastAsia="Times New Roman"/>
                <w:b/>
                <w:color w:val="000000"/>
              </w:rPr>
            </w:pPr>
            <w:r w:rsidRPr="003124BE">
              <w:rPr>
                <w:rFonts w:eastAsia="Times New Roman"/>
                <w:b/>
                <w:color w:val="000000"/>
              </w:rPr>
              <w:t>216</w:t>
            </w:r>
          </w:p>
        </w:tc>
        <w:tc>
          <w:tcPr>
            <w:tcW w:w="466" w:type="dxa"/>
            <w:shd w:val="clear" w:color="auto" w:fill="auto"/>
            <w:noWrap/>
            <w:vAlign w:val="bottom"/>
            <w:hideMark/>
          </w:tcPr>
          <w:p w14:paraId="4737E75B" w14:textId="3CDE43ED"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3124BE" w:rsidRDefault="008E0259">
            <w:pPr>
              <w:jc w:val="right"/>
              <w:rPr>
                <w:rFonts w:eastAsia="Times New Roman"/>
                <w:b/>
                <w:color w:val="000000"/>
              </w:rPr>
            </w:pPr>
            <w:r w:rsidRPr="003124BE">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3124BE" w:rsidRDefault="008E0259">
            <w:pPr>
              <w:jc w:val="right"/>
              <w:rPr>
                <w:rFonts w:eastAsia="Times New Roman"/>
                <w:b/>
                <w:color w:val="000000"/>
              </w:rPr>
            </w:pPr>
            <w:r w:rsidRPr="003124BE">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3124BE" w:rsidRDefault="008E0259">
            <w:pPr>
              <w:jc w:val="right"/>
              <w:rPr>
                <w:rFonts w:eastAsia="Times New Roman"/>
                <w:b/>
                <w:color w:val="000000"/>
              </w:rPr>
            </w:pPr>
            <w:r w:rsidRPr="003124BE">
              <w:rPr>
                <w:rFonts w:eastAsia="Times New Roman"/>
                <w:b/>
                <w:color w:val="000000"/>
              </w:rPr>
              <w:t>16</w:t>
            </w:r>
          </w:p>
        </w:tc>
      </w:tr>
      <w:tr w:rsidR="008E0259" w:rsidRPr="003124BE" w14:paraId="32A7B221" w14:textId="77777777" w:rsidTr="008E0259">
        <w:trPr>
          <w:trHeight w:val="320"/>
        </w:trPr>
        <w:tc>
          <w:tcPr>
            <w:tcW w:w="956" w:type="dxa"/>
            <w:vMerge/>
            <w:shd w:val="clear" w:color="auto" w:fill="auto"/>
            <w:noWrap/>
            <w:vAlign w:val="bottom"/>
            <w:hideMark/>
          </w:tcPr>
          <w:p w14:paraId="71B3F7C1" w14:textId="74C628F4" w:rsidR="008E0259" w:rsidRPr="003124BE"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1E34A97D" w14:textId="2DA7698B"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556D036" w14:textId="3DFAFD9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4E7EA379" w14:textId="7CF679A4" w:rsidR="008E0259" w:rsidRPr="003124BE" w:rsidRDefault="008E0259">
            <w:pPr>
              <w:jc w:val="right"/>
              <w:rPr>
                <w:rFonts w:eastAsia="Times New Roman"/>
                <w:color w:val="000000"/>
              </w:rPr>
            </w:pPr>
            <w:r w:rsidRPr="003124BE">
              <w:rPr>
                <w:rFonts w:eastAsia="Times New Roman"/>
                <w:color w:val="000000"/>
              </w:rPr>
              <w:t>21</w:t>
            </w:r>
          </w:p>
        </w:tc>
        <w:tc>
          <w:tcPr>
            <w:tcW w:w="567" w:type="dxa"/>
            <w:shd w:val="clear" w:color="auto" w:fill="auto"/>
            <w:noWrap/>
            <w:vAlign w:val="bottom"/>
            <w:hideMark/>
          </w:tcPr>
          <w:p w14:paraId="6B523C76" w14:textId="667D5DFC" w:rsidR="008E0259" w:rsidRPr="003124BE" w:rsidRDefault="008E0259">
            <w:pPr>
              <w:jc w:val="right"/>
              <w:rPr>
                <w:rFonts w:eastAsia="Times New Roman"/>
                <w:color w:val="000000"/>
              </w:rPr>
            </w:pPr>
            <w:r w:rsidRPr="003124BE">
              <w:rPr>
                <w:rFonts w:eastAsia="Times New Roman"/>
                <w:color w:val="000000"/>
              </w:rPr>
              <w:t>6</w:t>
            </w:r>
          </w:p>
        </w:tc>
        <w:tc>
          <w:tcPr>
            <w:tcW w:w="581" w:type="dxa"/>
            <w:shd w:val="clear" w:color="auto" w:fill="auto"/>
            <w:noWrap/>
            <w:vAlign w:val="bottom"/>
            <w:hideMark/>
          </w:tcPr>
          <w:p w14:paraId="4CE65D19" w14:textId="6E22193D"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3C8E6704" w14:textId="06B5C22D"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3E12E39D" w14:textId="06033A1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75B2CBBC" w14:textId="0D17ADE5" w:rsidR="008E0259" w:rsidRPr="003124BE" w:rsidRDefault="008E0259">
            <w:pPr>
              <w:jc w:val="right"/>
              <w:rPr>
                <w:rFonts w:eastAsia="Times New Roman"/>
                <w:color w:val="000000"/>
              </w:rPr>
            </w:pPr>
            <w:r w:rsidRPr="003124BE">
              <w:rPr>
                <w:rFonts w:eastAsia="Times New Roman"/>
                <w:color w:val="000000"/>
              </w:rPr>
              <w:t>62</w:t>
            </w:r>
          </w:p>
        </w:tc>
        <w:tc>
          <w:tcPr>
            <w:tcW w:w="460" w:type="dxa"/>
            <w:shd w:val="clear" w:color="auto" w:fill="auto"/>
            <w:noWrap/>
            <w:vAlign w:val="bottom"/>
            <w:hideMark/>
          </w:tcPr>
          <w:p w14:paraId="673ED2FF" w14:textId="4C958A1C"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70316975" w14:textId="7712921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D926AF1" w14:textId="77777777" w:rsidTr="008E0259">
        <w:trPr>
          <w:trHeight w:val="320"/>
        </w:trPr>
        <w:tc>
          <w:tcPr>
            <w:tcW w:w="956" w:type="dxa"/>
            <w:vMerge/>
            <w:shd w:val="clear" w:color="auto" w:fill="auto"/>
            <w:noWrap/>
            <w:vAlign w:val="bottom"/>
            <w:hideMark/>
          </w:tcPr>
          <w:p w14:paraId="666962F1" w14:textId="0291EEB1" w:rsidR="008E0259" w:rsidRPr="003124BE"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1A7B57E2" w14:textId="06F2773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8E735B9" w14:textId="7D7E448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904ABA9" w14:textId="47212280" w:rsidR="008E0259" w:rsidRPr="003124BE" w:rsidRDefault="008E0259">
            <w:pPr>
              <w:jc w:val="right"/>
              <w:rPr>
                <w:rFonts w:eastAsia="Times New Roman"/>
                <w:color w:val="000000"/>
              </w:rPr>
            </w:pPr>
            <w:r w:rsidRPr="003124BE">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3124BE" w:rsidRDefault="008E0259">
            <w:pPr>
              <w:jc w:val="right"/>
              <w:rPr>
                <w:rFonts w:eastAsia="Times New Roman"/>
                <w:color w:val="000000"/>
              </w:rPr>
            </w:pPr>
            <w:r w:rsidRPr="003124BE">
              <w:rPr>
                <w:rFonts w:eastAsia="Times New Roman"/>
                <w:color w:val="000000"/>
              </w:rPr>
              <w:t>2</w:t>
            </w:r>
          </w:p>
        </w:tc>
        <w:tc>
          <w:tcPr>
            <w:tcW w:w="581" w:type="dxa"/>
            <w:shd w:val="clear" w:color="auto" w:fill="auto"/>
            <w:noWrap/>
            <w:vAlign w:val="bottom"/>
            <w:hideMark/>
          </w:tcPr>
          <w:p w14:paraId="5DDEF33A" w14:textId="3CCADB3F" w:rsidR="008E0259" w:rsidRPr="003124BE" w:rsidRDefault="008E0259">
            <w:pPr>
              <w:jc w:val="right"/>
              <w:rPr>
                <w:rFonts w:eastAsia="Times New Roman"/>
                <w:color w:val="000000"/>
              </w:rPr>
            </w:pPr>
            <w:r w:rsidRPr="003124BE">
              <w:rPr>
                <w:rFonts w:eastAsia="Times New Roman"/>
                <w:color w:val="000000"/>
              </w:rPr>
              <w:t>2</w:t>
            </w:r>
          </w:p>
        </w:tc>
        <w:tc>
          <w:tcPr>
            <w:tcW w:w="606" w:type="dxa"/>
            <w:shd w:val="clear" w:color="auto" w:fill="auto"/>
            <w:noWrap/>
            <w:vAlign w:val="bottom"/>
            <w:hideMark/>
          </w:tcPr>
          <w:p w14:paraId="4D25E28B" w14:textId="2224A96C" w:rsidR="008E0259" w:rsidRPr="003124BE" w:rsidRDefault="008E0259">
            <w:pPr>
              <w:jc w:val="right"/>
              <w:rPr>
                <w:rFonts w:eastAsia="Times New Roman"/>
                <w:color w:val="000000"/>
              </w:rPr>
            </w:pPr>
            <w:r w:rsidRPr="003124BE">
              <w:rPr>
                <w:rFonts w:eastAsia="Times New Roman"/>
                <w:color w:val="000000"/>
              </w:rPr>
              <w:t>0</w:t>
            </w:r>
          </w:p>
        </w:tc>
        <w:tc>
          <w:tcPr>
            <w:tcW w:w="466" w:type="dxa"/>
            <w:shd w:val="clear" w:color="auto" w:fill="auto"/>
            <w:noWrap/>
            <w:vAlign w:val="bottom"/>
            <w:hideMark/>
          </w:tcPr>
          <w:p w14:paraId="4170CC9B" w14:textId="35F0951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F66358B" w14:textId="706407A5"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F20EA2B" w14:textId="6187B4A7"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CC430D7" w14:textId="29AF3D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E314CE7" w14:textId="77777777" w:rsidTr="008E0259">
        <w:trPr>
          <w:trHeight w:val="320"/>
        </w:trPr>
        <w:tc>
          <w:tcPr>
            <w:tcW w:w="956" w:type="dxa"/>
            <w:vMerge/>
            <w:shd w:val="clear" w:color="auto" w:fill="auto"/>
            <w:noWrap/>
            <w:vAlign w:val="bottom"/>
            <w:hideMark/>
          </w:tcPr>
          <w:p w14:paraId="651D7A49" w14:textId="2A1AF92E" w:rsidR="008E0259" w:rsidRPr="003124BE"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2D80A714" w14:textId="633EEA4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B967CFD" w14:textId="0DCF3E72"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698DE975" w14:textId="66A5881E" w:rsidR="008E0259" w:rsidRPr="003124BE" w:rsidRDefault="008E0259">
            <w:pPr>
              <w:jc w:val="right"/>
              <w:rPr>
                <w:rFonts w:eastAsia="Times New Roman"/>
                <w:b/>
                <w:color w:val="000000"/>
              </w:rPr>
            </w:pPr>
            <w:r w:rsidRPr="003124BE">
              <w:rPr>
                <w:rFonts w:eastAsia="Times New Roman"/>
                <w:color w:val="000000"/>
              </w:rPr>
              <w:t>8</w:t>
            </w:r>
          </w:p>
        </w:tc>
        <w:tc>
          <w:tcPr>
            <w:tcW w:w="581" w:type="dxa"/>
            <w:shd w:val="clear" w:color="auto" w:fill="auto"/>
            <w:noWrap/>
            <w:vAlign w:val="bottom"/>
            <w:hideMark/>
          </w:tcPr>
          <w:p w14:paraId="044224DE" w14:textId="4B3609B1"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788D19AF" w14:textId="78E3310F" w:rsidR="008E0259" w:rsidRPr="003124BE" w:rsidRDefault="008E0259">
            <w:pPr>
              <w:jc w:val="right"/>
              <w:rPr>
                <w:rFonts w:eastAsia="Times New Roman"/>
                <w:color w:val="000000"/>
              </w:rPr>
            </w:pPr>
            <w:r w:rsidRPr="003124BE">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422F9049" w14:textId="6C95805D" w:rsidR="008E0259" w:rsidRPr="003124BE" w:rsidRDefault="008E0259">
            <w:pPr>
              <w:jc w:val="right"/>
              <w:rPr>
                <w:rFonts w:eastAsia="Times New Roman"/>
                <w:color w:val="000000"/>
              </w:rPr>
            </w:pPr>
            <w:r w:rsidRPr="003124BE">
              <w:rPr>
                <w:rFonts w:eastAsia="Times New Roman"/>
                <w:color w:val="000000"/>
              </w:rPr>
              <w:t>1</w:t>
            </w:r>
          </w:p>
        </w:tc>
        <w:tc>
          <w:tcPr>
            <w:tcW w:w="460" w:type="dxa"/>
            <w:shd w:val="clear" w:color="auto" w:fill="auto"/>
            <w:noWrap/>
            <w:vAlign w:val="bottom"/>
            <w:hideMark/>
          </w:tcPr>
          <w:p w14:paraId="35BF0CCC" w14:textId="116E901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7D5AC480" w14:textId="0910EF07" w:rsidR="008E0259" w:rsidRPr="003124BE" w:rsidRDefault="008E0259">
            <w:pPr>
              <w:jc w:val="right"/>
              <w:rPr>
                <w:rFonts w:eastAsia="Times New Roman"/>
                <w:color w:val="000000"/>
              </w:rPr>
            </w:pPr>
            <w:r w:rsidRPr="003124BE">
              <w:rPr>
                <w:rFonts w:eastAsia="Times New Roman"/>
                <w:color w:val="000000"/>
              </w:rPr>
              <w:t>2</w:t>
            </w:r>
          </w:p>
        </w:tc>
      </w:tr>
      <w:tr w:rsidR="008E0259" w:rsidRPr="003124BE" w14:paraId="5CE1718F" w14:textId="77777777" w:rsidTr="008E0259">
        <w:trPr>
          <w:trHeight w:val="320"/>
        </w:trPr>
        <w:tc>
          <w:tcPr>
            <w:tcW w:w="956" w:type="dxa"/>
            <w:vMerge/>
            <w:shd w:val="clear" w:color="auto" w:fill="auto"/>
            <w:noWrap/>
            <w:vAlign w:val="bottom"/>
            <w:hideMark/>
          </w:tcPr>
          <w:p w14:paraId="645FEAB2" w14:textId="1719F6F6" w:rsidR="008E0259" w:rsidRPr="003124BE"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0CDD9E1D" w14:textId="6BA3BD75" w:rsidR="008E0259" w:rsidRPr="003124BE" w:rsidRDefault="008E0259">
            <w:pPr>
              <w:jc w:val="right"/>
              <w:rPr>
                <w:rFonts w:eastAsia="Times New Roman"/>
                <w:color w:val="000000"/>
              </w:rPr>
            </w:pPr>
            <w:r w:rsidRPr="003124BE">
              <w:rPr>
                <w:rFonts w:eastAsia="Times New Roman"/>
                <w:color w:val="000000"/>
              </w:rPr>
              <w:t>4</w:t>
            </w:r>
          </w:p>
        </w:tc>
        <w:tc>
          <w:tcPr>
            <w:tcW w:w="567" w:type="dxa"/>
            <w:shd w:val="clear" w:color="auto" w:fill="auto"/>
            <w:noWrap/>
            <w:vAlign w:val="bottom"/>
            <w:hideMark/>
          </w:tcPr>
          <w:p w14:paraId="2D077F46" w14:textId="63DE7D3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FFFFFF" w:themeFill="background1"/>
            <w:noWrap/>
            <w:vAlign w:val="bottom"/>
            <w:hideMark/>
          </w:tcPr>
          <w:p w14:paraId="13AA77E0" w14:textId="12612FDD" w:rsidR="008E0259" w:rsidRPr="003124BE" w:rsidRDefault="008E0259">
            <w:pPr>
              <w:jc w:val="right"/>
              <w:rPr>
                <w:rFonts w:eastAsia="Times New Roman"/>
                <w:b/>
                <w:color w:val="000000"/>
              </w:rPr>
            </w:pPr>
            <w:r w:rsidRPr="003124BE">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3124BE" w:rsidRDefault="008E0259">
            <w:pPr>
              <w:jc w:val="right"/>
              <w:rPr>
                <w:rFonts w:eastAsia="Times New Roman"/>
                <w:color w:val="000000"/>
              </w:rPr>
            </w:pPr>
            <w:r w:rsidRPr="003124BE">
              <w:rPr>
                <w:rFonts w:eastAsia="Times New Roman"/>
                <w:color w:val="000000"/>
              </w:rPr>
              <w:t>5</w:t>
            </w:r>
          </w:p>
        </w:tc>
        <w:tc>
          <w:tcPr>
            <w:tcW w:w="581" w:type="dxa"/>
            <w:shd w:val="clear" w:color="auto" w:fill="auto"/>
            <w:noWrap/>
            <w:vAlign w:val="bottom"/>
            <w:hideMark/>
          </w:tcPr>
          <w:p w14:paraId="6CA1418C" w14:textId="5E3985C9" w:rsidR="008E0259" w:rsidRPr="003124BE" w:rsidRDefault="008E0259">
            <w:pPr>
              <w:jc w:val="right"/>
              <w:rPr>
                <w:rFonts w:eastAsia="Times New Roman"/>
                <w:color w:val="000000"/>
              </w:rPr>
            </w:pPr>
            <w:r w:rsidRPr="003124BE">
              <w:rPr>
                <w:rFonts w:eastAsia="Times New Roman"/>
                <w:color w:val="000000"/>
              </w:rPr>
              <w:t>1</w:t>
            </w:r>
          </w:p>
        </w:tc>
        <w:tc>
          <w:tcPr>
            <w:tcW w:w="606" w:type="dxa"/>
            <w:shd w:val="clear" w:color="auto" w:fill="auto"/>
            <w:noWrap/>
            <w:vAlign w:val="bottom"/>
            <w:hideMark/>
          </w:tcPr>
          <w:p w14:paraId="015C8077" w14:textId="0A8690FB" w:rsidR="008E0259" w:rsidRPr="003124BE" w:rsidRDefault="008E0259">
            <w:pPr>
              <w:jc w:val="right"/>
              <w:rPr>
                <w:rFonts w:eastAsia="Times New Roman"/>
                <w:color w:val="000000"/>
              </w:rPr>
            </w:pPr>
            <w:r w:rsidRPr="003124BE">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3124BE" w:rsidRDefault="008E0259">
            <w:pPr>
              <w:jc w:val="right"/>
              <w:rPr>
                <w:rFonts w:eastAsia="Times New Roman"/>
                <w:b/>
                <w:color w:val="000000"/>
              </w:rPr>
            </w:pPr>
            <w:r w:rsidRPr="003124BE">
              <w:rPr>
                <w:rFonts w:eastAsia="Times New Roman"/>
                <w:color w:val="000000"/>
              </w:rPr>
              <w:t>0</w:t>
            </w:r>
          </w:p>
        </w:tc>
        <w:tc>
          <w:tcPr>
            <w:tcW w:w="708" w:type="dxa"/>
            <w:shd w:val="clear" w:color="auto" w:fill="auto"/>
            <w:noWrap/>
            <w:vAlign w:val="bottom"/>
            <w:hideMark/>
          </w:tcPr>
          <w:p w14:paraId="571775E1" w14:textId="6095BF41" w:rsidR="008E0259" w:rsidRPr="003124BE" w:rsidRDefault="008E0259">
            <w:pPr>
              <w:jc w:val="right"/>
              <w:rPr>
                <w:rFonts w:eastAsia="Times New Roman"/>
                <w:color w:val="000000"/>
              </w:rPr>
            </w:pPr>
            <w:r w:rsidRPr="003124BE">
              <w:rPr>
                <w:rFonts w:eastAsia="Times New Roman"/>
                <w:color w:val="000000"/>
              </w:rPr>
              <w:t>87</w:t>
            </w:r>
          </w:p>
        </w:tc>
        <w:tc>
          <w:tcPr>
            <w:tcW w:w="460" w:type="dxa"/>
            <w:shd w:val="clear" w:color="auto" w:fill="auto"/>
            <w:noWrap/>
            <w:vAlign w:val="bottom"/>
            <w:hideMark/>
          </w:tcPr>
          <w:p w14:paraId="3A120F82" w14:textId="311F4824"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61E9AEBD" w14:textId="07491C38"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01F320DC" w14:textId="2AF64E15"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3124BE" w:rsidRDefault="008E0259">
            <w:pPr>
              <w:jc w:val="right"/>
              <w:rPr>
                <w:rFonts w:eastAsia="Times New Roman"/>
                <w:color w:val="000000"/>
              </w:rPr>
            </w:pPr>
            <w:r w:rsidRPr="003124BE">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3124BE" w:rsidRDefault="008E0259">
            <w:pPr>
              <w:jc w:val="right"/>
              <w:rPr>
                <w:rFonts w:eastAsia="Times New Roman"/>
                <w:color w:val="000000"/>
              </w:rPr>
            </w:pPr>
            <w:r w:rsidRPr="003124BE">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3124BE" w:rsidRDefault="00971279" w:rsidP="00911C42">
            <w:pPr>
              <w:rPr>
                <w:rFonts w:eastAsia="Times New Roman"/>
                <w:b/>
                <w:color w:val="000000"/>
              </w:rPr>
            </w:pPr>
            <w:r w:rsidRPr="003124BE">
              <w:rPr>
                <w:rFonts w:eastAsia="Times New Roman"/>
                <w:b/>
                <w:color w:val="000000"/>
              </w:rPr>
              <w:t>G</w:t>
            </w:r>
            <w:r w:rsidR="008E0259" w:rsidRPr="003124BE">
              <w:rPr>
                <w:rFonts w:eastAsia="Times New Roman"/>
                <w:b/>
                <w:color w:val="000000"/>
              </w:rPr>
              <w:t>bm</w:t>
            </w:r>
          </w:p>
          <w:p w14:paraId="45C473E3" w14:textId="77777777" w:rsidR="00971279" w:rsidRPr="003124BE" w:rsidRDefault="00971279" w:rsidP="00911C42">
            <w:pPr>
              <w:rPr>
                <w:rFonts w:eastAsia="Times New Roman"/>
                <w:b/>
                <w:color w:val="000000"/>
              </w:rPr>
            </w:pPr>
          </w:p>
          <w:p w14:paraId="1905C2F7" w14:textId="77777777" w:rsidR="00971279" w:rsidRPr="003124BE" w:rsidRDefault="00971279" w:rsidP="00911C42">
            <w:pPr>
              <w:rPr>
                <w:rFonts w:eastAsia="Times New Roman"/>
                <w:b/>
                <w:color w:val="000000"/>
              </w:rPr>
            </w:pPr>
          </w:p>
          <w:p w14:paraId="3C9B0833" w14:textId="77777777" w:rsidR="00971279" w:rsidRPr="003124BE" w:rsidRDefault="00971279" w:rsidP="00911C42">
            <w:pPr>
              <w:rPr>
                <w:rFonts w:eastAsia="Times New Roman"/>
                <w:b/>
                <w:color w:val="000000"/>
              </w:rPr>
            </w:pPr>
          </w:p>
          <w:p w14:paraId="6132F32D" w14:textId="0D16F9D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3124BE" w:rsidRDefault="008E0259">
            <w:pPr>
              <w:jc w:val="right"/>
              <w:rPr>
                <w:rFonts w:eastAsia="Times New Roman"/>
                <w:color w:val="000000"/>
              </w:rPr>
            </w:pPr>
            <w:r w:rsidRPr="003124BE">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3124BE" w:rsidRDefault="008E0259">
            <w:pPr>
              <w:jc w:val="right"/>
              <w:rPr>
                <w:rFonts w:eastAsia="Times New Roman"/>
                <w:color w:val="000000"/>
              </w:rPr>
            </w:pPr>
            <w:r w:rsidRPr="003124BE">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3124BE" w:rsidRDefault="008E0259">
            <w:pPr>
              <w:jc w:val="right"/>
              <w:rPr>
                <w:rFonts w:eastAsia="Times New Roman"/>
                <w:color w:val="000000"/>
              </w:rPr>
            </w:pPr>
            <w:r w:rsidRPr="003124BE">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3124BE" w:rsidRDefault="008E0259">
            <w:pPr>
              <w:jc w:val="right"/>
              <w:rPr>
                <w:rFonts w:eastAsia="Times New Roman"/>
                <w:color w:val="000000"/>
              </w:rPr>
            </w:pPr>
            <w:r w:rsidRPr="003124BE">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3124BE" w:rsidRDefault="008E0259">
            <w:pPr>
              <w:jc w:val="right"/>
              <w:rPr>
                <w:rFonts w:eastAsia="Times New Roman"/>
                <w:b/>
                <w:color w:val="000000"/>
              </w:rPr>
            </w:pPr>
            <w:r w:rsidRPr="003124BE">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3124BE" w:rsidRDefault="008E0259">
            <w:pPr>
              <w:jc w:val="right"/>
              <w:rPr>
                <w:rFonts w:eastAsia="Times New Roman"/>
                <w:color w:val="000000"/>
              </w:rPr>
            </w:pPr>
            <w:r w:rsidRPr="003124BE">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3124BE" w:rsidRDefault="008E0259">
            <w:pPr>
              <w:jc w:val="right"/>
              <w:rPr>
                <w:rFonts w:eastAsia="Times New Roman"/>
                <w:color w:val="000000"/>
              </w:rPr>
            </w:pPr>
            <w:r w:rsidRPr="003124BE">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3124BE" w:rsidRDefault="008E0259">
            <w:pPr>
              <w:jc w:val="right"/>
              <w:rPr>
                <w:rFonts w:eastAsia="Times New Roman"/>
                <w:color w:val="000000"/>
              </w:rPr>
            </w:pPr>
            <w:r w:rsidRPr="003124BE">
              <w:rPr>
                <w:rFonts w:eastAsia="Times New Roman"/>
                <w:color w:val="000000"/>
              </w:rPr>
              <w:t>10</w:t>
            </w:r>
          </w:p>
        </w:tc>
      </w:tr>
      <w:tr w:rsidR="008E0259" w:rsidRPr="003124BE" w14:paraId="13988C1D" w14:textId="77777777" w:rsidTr="00B205BB">
        <w:trPr>
          <w:trHeight w:val="320"/>
        </w:trPr>
        <w:tc>
          <w:tcPr>
            <w:tcW w:w="956" w:type="dxa"/>
            <w:vMerge/>
            <w:shd w:val="clear" w:color="auto" w:fill="auto"/>
            <w:noWrap/>
            <w:vAlign w:val="bottom"/>
            <w:hideMark/>
          </w:tcPr>
          <w:p w14:paraId="57DD2B5D" w14:textId="109D8F52"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shd w:val="clear" w:color="auto" w:fill="E2EFD9" w:themeFill="accent6" w:themeFillTint="33"/>
            <w:noWrap/>
            <w:vAlign w:val="bottom"/>
            <w:hideMark/>
          </w:tcPr>
          <w:p w14:paraId="4A26BC42" w14:textId="29F16BCB" w:rsidR="008E0259" w:rsidRPr="003124BE" w:rsidRDefault="008E0259">
            <w:pPr>
              <w:jc w:val="right"/>
              <w:rPr>
                <w:rFonts w:eastAsia="Times New Roman"/>
                <w:b/>
                <w:color w:val="000000"/>
              </w:rPr>
            </w:pPr>
            <w:r w:rsidRPr="003124BE">
              <w:rPr>
                <w:rFonts w:eastAsia="Times New Roman"/>
                <w:b/>
                <w:color w:val="000000"/>
              </w:rPr>
              <w:t>30</w:t>
            </w:r>
          </w:p>
        </w:tc>
        <w:tc>
          <w:tcPr>
            <w:tcW w:w="567" w:type="dxa"/>
            <w:shd w:val="clear" w:color="auto" w:fill="auto"/>
            <w:noWrap/>
            <w:vAlign w:val="bottom"/>
            <w:hideMark/>
          </w:tcPr>
          <w:p w14:paraId="4B111A99" w14:textId="60B778F0"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3124BE" w:rsidRDefault="008E0259">
            <w:pPr>
              <w:jc w:val="right"/>
              <w:rPr>
                <w:rFonts w:eastAsia="Times New Roman"/>
                <w:b/>
                <w:color w:val="000000"/>
              </w:rPr>
            </w:pPr>
            <w:r w:rsidRPr="003124BE">
              <w:rPr>
                <w:rFonts w:eastAsia="Times New Roman"/>
                <w:b/>
                <w:color w:val="000000"/>
              </w:rPr>
              <w:t>426</w:t>
            </w:r>
          </w:p>
        </w:tc>
        <w:tc>
          <w:tcPr>
            <w:tcW w:w="567" w:type="dxa"/>
            <w:shd w:val="clear" w:color="auto" w:fill="auto"/>
            <w:noWrap/>
            <w:vAlign w:val="bottom"/>
            <w:hideMark/>
          </w:tcPr>
          <w:p w14:paraId="4000367B" w14:textId="5CA31FD0" w:rsidR="008E0259" w:rsidRPr="003124BE" w:rsidRDefault="008E0259">
            <w:pPr>
              <w:jc w:val="right"/>
              <w:rPr>
                <w:rFonts w:eastAsia="Times New Roman"/>
                <w:color w:val="000000"/>
              </w:rPr>
            </w:pPr>
            <w:r w:rsidRPr="003124BE">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3124BE" w:rsidRDefault="008E0259">
            <w:pPr>
              <w:jc w:val="right"/>
              <w:rPr>
                <w:rFonts w:eastAsia="Times New Roman"/>
                <w:b/>
                <w:color w:val="000000"/>
              </w:rPr>
            </w:pPr>
            <w:r w:rsidRPr="003124BE">
              <w:rPr>
                <w:rFonts w:eastAsia="Times New Roman"/>
                <w:b/>
                <w:color w:val="000000"/>
              </w:rPr>
              <w:t>125</w:t>
            </w:r>
          </w:p>
        </w:tc>
        <w:tc>
          <w:tcPr>
            <w:tcW w:w="606" w:type="dxa"/>
            <w:shd w:val="clear" w:color="auto" w:fill="auto"/>
            <w:noWrap/>
            <w:vAlign w:val="bottom"/>
            <w:hideMark/>
          </w:tcPr>
          <w:p w14:paraId="4B8CDBFB" w14:textId="66989FDC" w:rsidR="008E0259" w:rsidRPr="003124BE" w:rsidRDefault="008E0259">
            <w:pPr>
              <w:jc w:val="right"/>
              <w:rPr>
                <w:rFonts w:eastAsia="Times New Roman"/>
                <w:color w:val="000000"/>
              </w:rPr>
            </w:pPr>
            <w:r w:rsidRPr="003124BE">
              <w:rPr>
                <w:rFonts w:eastAsia="Times New Roman"/>
                <w:color w:val="000000"/>
              </w:rPr>
              <w:t>693</w:t>
            </w:r>
          </w:p>
        </w:tc>
        <w:tc>
          <w:tcPr>
            <w:tcW w:w="466" w:type="dxa"/>
            <w:shd w:val="clear" w:color="auto" w:fill="auto"/>
            <w:noWrap/>
            <w:vAlign w:val="bottom"/>
            <w:hideMark/>
          </w:tcPr>
          <w:p w14:paraId="75E01288" w14:textId="25D2FA15" w:rsidR="008E0259" w:rsidRPr="003124BE" w:rsidRDefault="008E0259">
            <w:pPr>
              <w:jc w:val="right"/>
              <w:rPr>
                <w:rFonts w:eastAsia="Times New Roman"/>
                <w:color w:val="000000"/>
              </w:rPr>
            </w:pPr>
            <w:r w:rsidRPr="003124BE">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3124BE" w:rsidRDefault="008E0259">
            <w:pPr>
              <w:jc w:val="right"/>
              <w:rPr>
                <w:rFonts w:eastAsia="Times New Roman"/>
                <w:b/>
                <w:color w:val="000000"/>
              </w:rPr>
            </w:pPr>
            <w:r w:rsidRPr="003124BE">
              <w:rPr>
                <w:rFonts w:eastAsia="Times New Roman"/>
                <w:b/>
                <w:color w:val="000000"/>
              </w:rPr>
              <w:t>869</w:t>
            </w:r>
          </w:p>
        </w:tc>
        <w:tc>
          <w:tcPr>
            <w:tcW w:w="460" w:type="dxa"/>
            <w:shd w:val="clear" w:color="auto" w:fill="auto"/>
            <w:noWrap/>
            <w:vAlign w:val="bottom"/>
            <w:hideMark/>
          </w:tcPr>
          <w:p w14:paraId="5394C966" w14:textId="12912CC1" w:rsidR="008E0259" w:rsidRPr="003124BE" w:rsidRDefault="008E0259">
            <w:pPr>
              <w:jc w:val="right"/>
              <w:rPr>
                <w:rFonts w:eastAsia="Times New Roman"/>
                <w:color w:val="000000"/>
              </w:rPr>
            </w:pPr>
            <w:r w:rsidRPr="003124BE">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3124BE" w:rsidRDefault="008E0259">
            <w:pPr>
              <w:jc w:val="right"/>
              <w:rPr>
                <w:rFonts w:eastAsia="Times New Roman"/>
                <w:b/>
                <w:color w:val="000000"/>
              </w:rPr>
            </w:pPr>
            <w:r w:rsidRPr="003124BE">
              <w:rPr>
                <w:rFonts w:eastAsia="Times New Roman"/>
                <w:b/>
                <w:color w:val="000000"/>
              </w:rPr>
              <w:t>44</w:t>
            </w:r>
          </w:p>
        </w:tc>
      </w:tr>
      <w:tr w:rsidR="008E0259" w:rsidRPr="003124BE" w14:paraId="2150ED39" w14:textId="77777777" w:rsidTr="00B205BB">
        <w:trPr>
          <w:trHeight w:val="320"/>
        </w:trPr>
        <w:tc>
          <w:tcPr>
            <w:tcW w:w="956" w:type="dxa"/>
            <w:vMerge/>
            <w:shd w:val="clear" w:color="auto" w:fill="auto"/>
            <w:noWrap/>
            <w:vAlign w:val="bottom"/>
            <w:hideMark/>
          </w:tcPr>
          <w:p w14:paraId="5E43E623" w14:textId="1D7BEA46" w:rsidR="008E0259" w:rsidRPr="003124BE"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auto"/>
            <w:noWrap/>
            <w:vAlign w:val="bottom"/>
            <w:hideMark/>
          </w:tcPr>
          <w:p w14:paraId="5FCC96F6" w14:textId="65D8F301" w:rsidR="008E0259" w:rsidRPr="003124BE" w:rsidRDefault="008E0259">
            <w:pPr>
              <w:jc w:val="right"/>
              <w:rPr>
                <w:rFonts w:eastAsia="Times New Roman"/>
                <w:color w:val="000000"/>
              </w:rPr>
            </w:pPr>
            <w:r w:rsidRPr="003124BE">
              <w:rPr>
                <w:rFonts w:eastAsia="Times New Roman"/>
                <w:color w:val="000000"/>
              </w:rPr>
              <w:t>10</w:t>
            </w:r>
          </w:p>
        </w:tc>
        <w:tc>
          <w:tcPr>
            <w:tcW w:w="567" w:type="dxa"/>
            <w:shd w:val="clear" w:color="auto" w:fill="auto"/>
            <w:noWrap/>
            <w:vAlign w:val="bottom"/>
            <w:hideMark/>
          </w:tcPr>
          <w:p w14:paraId="46C84697" w14:textId="4EE14CA9"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C48E5ED" w14:textId="1E5769CB" w:rsidR="008E0259" w:rsidRPr="003124BE" w:rsidRDefault="008E0259">
            <w:pPr>
              <w:jc w:val="right"/>
              <w:rPr>
                <w:rFonts w:eastAsia="Times New Roman"/>
                <w:color w:val="000000"/>
              </w:rPr>
            </w:pPr>
            <w:r w:rsidRPr="003124BE">
              <w:rPr>
                <w:rFonts w:eastAsia="Times New Roman"/>
                <w:color w:val="000000"/>
              </w:rPr>
              <w:t>312</w:t>
            </w:r>
          </w:p>
        </w:tc>
        <w:tc>
          <w:tcPr>
            <w:tcW w:w="567" w:type="dxa"/>
            <w:shd w:val="clear" w:color="auto" w:fill="auto"/>
            <w:noWrap/>
            <w:vAlign w:val="bottom"/>
            <w:hideMark/>
          </w:tcPr>
          <w:p w14:paraId="63A96B1E" w14:textId="15996CB0"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757F5CAD" w14:textId="154690AE" w:rsidR="008E0259" w:rsidRPr="003124BE" w:rsidRDefault="008E0259">
            <w:pPr>
              <w:jc w:val="right"/>
              <w:rPr>
                <w:rFonts w:eastAsia="Times New Roman"/>
                <w:color w:val="000000"/>
              </w:rPr>
            </w:pPr>
            <w:r w:rsidRPr="003124BE">
              <w:rPr>
                <w:rFonts w:eastAsia="Times New Roman"/>
                <w:color w:val="000000"/>
              </w:rPr>
              <w:t>62</w:t>
            </w:r>
          </w:p>
        </w:tc>
        <w:tc>
          <w:tcPr>
            <w:tcW w:w="606" w:type="dxa"/>
            <w:shd w:val="clear" w:color="auto" w:fill="auto"/>
            <w:noWrap/>
            <w:vAlign w:val="bottom"/>
            <w:hideMark/>
          </w:tcPr>
          <w:p w14:paraId="32133F93" w14:textId="780D1BF3" w:rsidR="008E0259" w:rsidRPr="003124BE" w:rsidRDefault="008E0259">
            <w:pPr>
              <w:jc w:val="right"/>
              <w:rPr>
                <w:rFonts w:eastAsia="Times New Roman"/>
                <w:color w:val="000000"/>
              </w:rPr>
            </w:pPr>
            <w:r w:rsidRPr="003124BE">
              <w:rPr>
                <w:rFonts w:eastAsia="Times New Roman"/>
                <w:color w:val="000000"/>
              </w:rPr>
              <w:t>776</w:t>
            </w:r>
          </w:p>
        </w:tc>
        <w:tc>
          <w:tcPr>
            <w:tcW w:w="466" w:type="dxa"/>
            <w:shd w:val="clear" w:color="auto" w:fill="auto"/>
            <w:noWrap/>
            <w:vAlign w:val="bottom"/>
            <w:hideMark/>
          </w:tcPr>
          <w:p w14:paraId="277AC571" w14:textId="6413CBEE"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2BF54E21" w14:textId="59AD599C" w:rsidR="008E0259" w:rsidRPr="003124BE" w:rsidRDefault="008E0259">
            <w:pPr>
              <w:jc w:val="right"/>
              <w:rPr>
                <w:rFonts w:eastAsia="Times New Roman"/>
                <w:color w:val="000000"/>
              </w:rPr>
            </w:pPr>
            <w:r w:rsidRPr="003124BE">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3124BE" w:rsidRDefault="008E0259">
            <w:pPr>
              <w:jc w:val="right"/>
              <w:rPr>
                <w:rFonts w:eastAsia="Times New Roman"/>
                <w:color w:val="000000"/>
              </w:rPr>
            </w:pPr>
            <w:r w:rsidRPr="003124BE">
              <w:rPr>
                <w:rFonts w:eastAsia="Times New Roman"/>
                <w:color w:val="000000"/>
              </w:rPr>
              <w:t>20</w:t>
            </w:r>
          </w:p>
        </w:tc>
        <w:tc>
          <w:tcPr>
            <w:tcW w:w="1134" w:type="dxa"/>
            <w:shd w:val="clear" w:color="auto" w:fill="auto"/>
            <w:noWrap/>
            <w:vAlign w:val="bottom"/>
            <w:hideMark/>
          </w:tcPr>
          <w:p w14:paraId="60C2840E" w14:textId="2DCD1108" w:rsidR="008E0259" w:rsidRPr="003124BE" w:rsidRDefault="008E0259">
            <w:pPr>
              <w:jc w:val="right"/>
              <w:rPr>
                <w:rFonts w:eastAsia="Times New Roman"/>
                <w:color w:val="000000"/>
              </w:rPr>
            </w:pPr>
            <w:r w:rsidRPr="003124BE">
              <w:rPr>
                <w:rFonts w:eastAsia="Times New Roman"/>
                <w:color w:val="000000"/>
              </w:rPr>
              <w:t>14</w:t>
            </w:r>
          </w:p>
        </w:tc>
      </w:tr>
      <w:tr w:rsidR="008E0259" w:rsidRPr="003124BE" w14:paraId="6F45C744" w14:textId="77777777" w:rsidTr="00B205BB">
        <w:trPr>
          <w:trHeight w:val="320"/>
        </w:trPr>
        <w:tc>
          <w:tcPr>
            <w:tcW w:w="956" w:type="dxa"/>
            <w:vMerge/>
            <w:shd w:val="clear" w:color="auto" w:fill="auto"/>
            <w:noWrap/>
            <w:vAlign w:val="bottom"/>
            <w:hideMark/>
          </w:tcPr>
          <w:p w14:paraId="38A958E8" w14:textId="0E0DF95D" w:rsidR="008E0259" w:rsidRPr="003124BE"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3124BE" w:rsidRDefault="008E0259" w:rsidP="00ED7B2F">
            <w:pPr>
              <w:rPr>
                <w:rFonts w:eastAsia="Times New Roman"/>
                <w:color w:val="000000"/>
              </w:rPr>
            </w:pPr>
            <w:r w:rsidRPr="003124BE">
              <w:rPr>
                <w:rFonts w:eastAsia="Times New Roman"/>
                <w:color w:val="000000"/>
              </w:rPr>
              <w:t>Ensemble</w:t>
            </w:r>
          </w:p>
        </w:tc>
        <w:tc>
          <w:tcPr>
            <w:tcW w:w="850" w:type="dxa"/>
            <w:shd w:val="clear" w:color="auto" w:fill="auto"/>
            <w:noWrap/>
            <w:vAlign w:val="bottom"/>
            <w:hideMark/>
          </w:tcPr>
          <w:p w14:paraId="378C3743" w14:textId="0DFA58D0" w:rsidR="008E0259" w:rsidRPr="003124BE" w:rsidRDefault="008E0259">
            <w:pPr>
              <w:jc w:val="right"/>
              <w:rPr>
                <w:rFonts w:eastAsia="Times New Roman"/>
                <w:color w:val="000000"/>
              </w:rPr>
            </w:pPr>
            <w:r w:rsidRPr="003124BE">
              <w:rPr>
                <w:rFonts w:eastAsia="Times New Roman"/>
                <w:color w:val="000000"/>
              </w:rPr>
              <w:t>9</w:t>
            </w:r>
          </w:p>
        </w:tc>
        <w:tc>
          <w:tcPr>
            <w:tcW w:w="567" w:type="dxa"/>
            <w:shd w:val="clear" w:color="auto" w:fill="auto"/>
            <w:noWrap/>
            <w:vAlign w:val="bottom"/>
            <w:hideMark/>
          </w:tcPr>
          <w:p w14:paraId="1930DC2F" w14:textId="74DE26E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27BBE8F" w14:textId="4D76C98B" w:rsidR="008E0259" w:rsidRPr="003124BE" w:rsidRDefault="008E0259">
            <w:pPr>
              <w:jc w:val="right"/>
              <w:rPr>
                <w:rFonts w:eastAsia="Times New Roman"/>
                <w:color w:val="000000"/>
              </w:rPr>
            </w:pPr>
            <w:r w:rsidRPr="003124BE">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3124BE" w:rsidRDefault="008E0259">
            <w:pPr>
              <w:jc w:val="right"/>
              <w:rPr>
                <w:rFonts w:eastAsia="Times New Roman"/>
                <w:color w:val="000000"/>
              </w:rPr>
            </w:pPr>
            <w:r w:rsidRPr="003124BE">
              <w:rPr>
                <w:rFonts w:eastAsia="Times New Roman"/>
                <w:color w:val="000000"/>
              </w:rPr>
              <w:t>15</w:t>
            </w:r>
          </w:p>
        </w:tc>
        <w:tc>
          <w:tcPr>
            <w:tcW w:w="581" w:type="dxa"/>
            <w:shd w:val="clear" w:color="auto" w:fill="auto"/>
            <w:noWrap/>
            <w:vAlign w:val="bottom"/>
            <w:hideMark/>
          </w:tcPr>
          <w:p w14:paraId="197AFF65" w14:textId="2402CCBE" w:rsidR="008E0259" w:rsidRPr="003124BE" w:rsidRDefault="008E0259">
            <w:pPr>
              <w:jc w:val="right"/>
              <w:rPr>
                <w:rFonts w:eastAsia="Times New Roman"/>
                <w:color w:val="000000"/>
              </w:rPr>
            </w:pPr>
            <w:r w:rsidRPr="003124BE">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3124BE" w:rsidRDefault="008E0259">
            <w:pPr>
              <w:jc w:val="right"/>
              <w:rPr>
                <w:rFonts w:eastAsia="Times New Roman"/>
                <w:color w:val="000000"/>
              </w:rPr>
            </w:pPr>
            <w:r w:rsidRPr="003124BE">
              <w:rPr>
                <w:rFonts w:eastAsia="Times New Roman"/>
                <w:color w:val="000000"/>
              </w:rPr>
              <w:t>669</w:t>
            </w:r>
          </w:p>
        </w:tc>
        <w:tc>
          <w:tcPr>
            <w:tcW w:w="466" w:type="dxa"/>
            <w:shd w:val="clear" w:color="auto" w:fill="auto"/>
            <w:noWrap/>
            <w:vAlign w:val="bottom"/>
            <w:hideMark/>
          </w:tcPr>
          <w:p w14:paraId="263C5EA2" w14:textId="4F6EDE15" w:rsidR="008E0259" w:rsidRPr="003124BE" w:rsidRDefault="008E0259">
            <w:pPr>
              <w:jc w:val="right"/>
              <w:rPr>
                <w:rFonts w:eastAsia="Times New Roman"/>
                <w:color w:val="000000"/>
              </w:rPr>
            </w:pPr>
            <w:r w:rsidRPr="003124BE">
              <w:rPr>
                <w:rFonts w:eastAsia="Times New Roman"/>
                <w:color w:val="000000"/>
              </w:rPr>
              <w:t>24</w:t>
            </w:r>
          </w:p>
        </w:tc>
        <w:tc>
          <w:tcPr>
            <w:tcW w:w="708" w:type="dxa"/>
            <w:shd w:val="clear" w:color="auto" w:fill="auto"/>
            <w:noWrap/>
            <w:vAlign w:val="bottom"/>
            <w:hideMark/>
          </w:tcPr>
          <w:p w14:paraId="750729FD" w14:textId="29FCDB4B" w:rsidR="008E0259" w:rsidRPr="003124BE" w:rsidRDefault="008E0259">
            <w:pPr>
              <w:jc w:val="right"/>
              <w:rPr>
                <w:rFonts w:eastAsia="Times New Roman"/>
                <w:color w:val="000000"/>
              </w:rPr>
            </w:pPr>
            <w:r w:rsidRPr="003124BE">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3124BE" w:rsidRDefault="008E0259">
            <w:pPr>
              <w:jc w:val="right"/>
              <w:rPr>
                <w:rFonts w:eastAsia="Times New Roman"/>
                <w:color w:val="000000"/>
              </w:rPr>
            </w:pPr>
            <w:r w:rsidRPr="003124BE">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3124BE" w:rsidRDefault="008E0259">
            <w:pPr>
              <w:jc w:val="right"/>
              <w:rPr>
                <w:rFonts w:eastAsia="Times New Roman"/>
                <w:color w:val="000000"/>
              </w:rPr>
            </w:pPr>
            <w:r w:rsidRPr="003124BE">
              <w:rPr>
                <w:rFonts w:eastAsia="Times New Roman"/>
                <w:color w:val="000000"/>
              </w:rPr>
              <w:t>12</w:t>
            </w:r>
          </w:p>
        </w:tc>
      </w:tr>
      <w:tr w:rsidR="008E0259" w:rsidRPr="003124BE" w14:paraId="5F4B9E52" w14:textId="77777777" w:rsidTr="00B205BB">
        <w:trPr>
          <w:trHeight w:val="320"/>
        </w:trPr>
        <w:tc>
          <w:tcPr>
            <w:tcW w:w="956" w:type="dxa"/>
            <w:vMerge/>
            <w:shd w:val="clear" w:color="auto" w:fill="auto"/>
            <w:noWrap/>
            <w:vAlign w:val="bottom"/>
            <w:hideMark/>
          </w:tcPr>
          <w:p w14:paraId="62FA6FC4" w14:textId="0B76A893" w:rsidR="008E0259" w:rsidRPr="003124BE"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3124BE" w:rsidRDefault="008E0259" w:rsidP="00ED7B2F">
            <w:pPr>
              <w:rPr>
                <w:rFonts w:eastAsia="Times New Roman"/>
                <w:color w:val="000000"/>
              </w:rPr>
            </w:pPr>
            <w:r w:rsidRPr="003124BE">
              <w:rPr>
                <w:rFonts w:eastAsia="Times New Roman"/>
                <w:color w:val="000000"/>
              </w:rPr>
              <w:t>JIVE</w:t>
            </w:r>
          </w:p>
        </w:tc>
        <w:tc>
          <w:tcPr>
            <w:tcW w:w="850" w:type="dxa"/>
            <w:shd w:val="clear" w:color="auto" w:fill="auto"/>
            <w:noWrap/>
            <w:vAlign w:val="bottom"/>
            <w:hideMark/>
          </w:tcPr>
          <w:p w14:paraId="2B85FB9D" w14:textId="2AF45435"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E12902C" w14:textId="4AA9564B"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3931D588" w14:textId="55286D98" w:rsidR="008E0259" w:rsidRPr="003124BE" w:rsidRDefault="008E0259">
            <w:pPr>
              <w:jc w:val="right"/>
              <w:rPr>
                <w:rFonts w:eastAsia="Times New Roman"/>
                <w:color w:val="000000"/>
              </w:rPr>
            </w:pPr>
            <w:r w:rsidRPr="003124BE">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3124BE" w:rsidRDefault="008E0259">
            <w:pPr>
              <w:jc w:val="right"/>
              <w:rPr>
                <w:rFonts w:eastAsia="Times New Roman"/>
                <w:color w:val="000000"/>
              </w:rPr>
            </w:pPr>
            <w:r w:rsidRPr="003124BE">
              <w:rPr>
                <w:rFonts w:eastAsia="Times New Roman"/>
                <w:color w:val="000000"/>
              </w:rPr>
              <w:t>94</w:t>
            </w:r>
          </w:p>
        </w:tc>
        <w:tc>
          <w:tcPr>
            <w:tcW w:w="581" w:type="dxa"/>
            <w:shd w:val="clear" w:color="auto" w:fill="auto"/>
            <w:noWrap/>
            <w:vAlign w:val="bottom"/>
            <w:hideMark/>
          </w:tcPr>
          <w:p w14:paraId="7FC24BC8" w14:textId="4DB56206" w:rsidR="008E0259" w:rsidRPr="003124BE" w:rsidRDefault="008E0259">
            <w:pPr>
              <w:jc w:val="right"/>
              <w:rPr>
                <w:rFonts w:eastAsia="Times New Roman"/>
                <w:color w:val="000000"/>
              </w:rPr>
            </w:pPr>
            <w:r w:rsidRPr="003124BE">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3124BE" w:rsidRDefault="008E0259">
            <w:pPr>
              <w:jc w:val="right"/>
              <w:rPr>
                <w:rFonts w:eastAsia="Times New Roman"/>
                <w:color w:val="000000"/>
              </w:rPr>
            </w:pPr>
            <w:r w:rsidRPr="003124BE">
              <w:rPr>
                <w:rFonts w:eastAsia="Times New Roman"/>
                <w:color w:val="000000"/>
              </w:rPr>
              <w:t>825</w:t>
            </w:r>
          </w:p>
        </w:tc>
        <w:tc>
          <w:tcPr>
            <w:tcW w:w="466" w:type="dxa"/>
            <w:shd w:val="clear" w:color="auto" w:fill="auto"/>
            <w:noWrap/>
            <w:vAlign w:val="bottom"/>
            <w:hideMark/>
          </w:tcPr>
          <w:p w14:paraId="120CB315" w14:textId="54745F2C" w:rsidR="008E0259" w:rsidRPr="003124BE" w:rsidRDefault="008E0259">
            <w:pPr>
              <w:jc w:val="right"/>
              <w:rPr>
                <w:rFonts w:eastAsia="Times New Roman"/>
                <w:color w:val="000000"/>
              </w:rPr>
            </w:pPr>
            <w:r w:rsidRPr="003124BE">
              <w:rPr>
                <w:rFonts w:eastAsia="Times New Roman"/>
                <w:color w:val="000000"/>
              </w:rPr>
              <w:t>22</w:t>
            </w:r>
          </w:p>
        </w:tc>
        <w:tc>
          <w:tcPr>
            <w:tcW w:w="708" w:type="dxa"/>
            <w:shd w:val="clear" w:color="auto" w:fill="auto"/>
            <w:noWrap/>
            <w:vAlign w:val="bottom"/>
            <w:hideMark/>
          </w:tcPr>
          <w:p w14:paraId="0C3EF59D" w14:textId="7263C7B4" w:rsidR="008E0259" w:rsidRPr="003124BE" w:rsidRDefault="008E0259">
            <w:pPr>
              <w:jc w:val="right"/>
              <w:rPr>
                <w:rFonts w:eastAsia="Times New Roman"/>
                <w:color w:val="000000"/>
              </w:rPr>
            </w:pPr>
            <w:r w:rsidRPr="003124BE">
              <w:rPr>
                <w:rFonts w:eastAsia="Times New Roman"/>
                <w:color w:val="000000"/>
              </w:rPr>
              <w:t>460</w:t>
            </w:r>
          </w:p>
        </w:tc>
        <w:tc>
          <w:tcPr>
            <w:tcW w:w="460" w:type="dxa"/>
            <w:shd w:val="clear" w:color="auto" w:fill="auto"/>
            <w:noWrap/>
            <w:vAlign w:val="bottom"/>
            <w:hideMark/>
          </w:tcPr>
          <w:p w14:paraId="6661385D" w14:textId="5A76F1D3" w:rsidR="008E0259" w:rsidRPr="003124BE" w:rsidRDefault="008E0259">
            <w:pPr>
              <w:jc w:val="right"/>
              <w:rPr>
                <w:rFonts w:eastAsia="Times New Roman"/>
                <w:color w:val="000000"/>
              </w:rPr>
            </w:pPr>
            <w:r w:rsidRPr="003124BE">
              <w:rPr>
                <w:rFonts w:eastAsia="Times New Roman"/>
                <w:color w:val="000000"/>
              </w:rPr>
              <w:t>12</w:t>
            </w:r>
          </w:p>
        </w:tc>
        <w:tc>
          <w:tcPr>
            <w:tcW w:w="1134" w:type="dxa"/>
            <w:shd w:val="clear" w:color="auto" w:fill="auto"/>
            <w:noWrap/>
            <w:vAlign w:val="bottom"/>
            <w:hideMark/>
          </w:tcPr>
          <w:p w14:paraId="3ABC27B2" w14:textId="3C4A6EB8" w:rsidR="008E0259" w:rsidRPr="003124BE" w:rsidRDefault="008E0259">
            <w:pPr>
              <w:jc w:val="right"/>
              <w:rPr>
                <w:rFonts w:eastAsia="Times New Roman"/>
                <w:b/>
                <w:color w:val="000000"/>
              </w:rPr>
            </w:pPr>
            <w:r w:rsidRPr="003124BE">
              <w:rPr>
                <w:rFonts w:eastAsia="Times New Roman"/>
                <w:color w:val="000000"/>
              </w:rPr>
              <w:t>18</w:t>
            </w:r>
          </w:p>
        </w:tc>
      </w:tr>
      <w:tr w:rsidR="008E0259" w:rsidRPr="003124BE" w14:paraId="27AF7DCA" w14:textId="77777777" w:rsidTr="00B205BB">
        <w:trPr>
          <w:trHeight w:val="320"/>
        </w:trPr>
        <w:tc>
          <w:tcPr>
            <w:tcW w:w="956" w:type="dxa"/>
            <w:vMerge/>
            <w:shd w:val="clear" w:color="auto" w:fill="auto"/>
            <w:noWrap/>
            <w:vAlign w:val="bottom"/>
            <w:hideMark/>
          </w:tcPr>
          <w:p w14:paraId="730594A4" w14:textId="55CF668C" w:rsidR="008E0259" w:rsidRPr="003124BE"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62574749" w14:textId="542E6920"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56A16C" w14:textId="43317AE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1B7B8746" w14:textId="0633FDD4" w:rsidR="008E0259" w:rsidRPr="003124BE" w:rsidRDefault="008E0259">
            <w:pPr>
              <w:jc w:val="right"/>
              <w:rPr>
                <w:rFonts w:eastAsia="Times New Roman"/>
                <w:color w:val="000000"/>
              </w:rPr>
            </w:pPr>
            <w:r w:rsidRPr="003124BE">
              <w:rPr>
                <w:rFonts w:eastAsia="Times New Roman"/>
                <w:color w:val="000000"/>
              </w:rPr>
              <w:t>337</w:t>
            </w:r>
          </w:p>
        </w:tc>
        <w:tc>
          <w:tcPr>
            <w:tcW w:w="567" w:type="dxa"/>
            <w:shd w:val="clear" w:color="auto" w:fill="auto"/>
            <w:noWrap/>
            <w:vAlign w:val="bottom"/>
            <w:hideMark/>
          </w:tcPr>
          <w:p w14:paraId="6D015681" w14:textId="16140312" w:rsidR="008E0259" w:rsidRPr="003124BE" w:rsidRDefault="008E0259">
            <w:pPr>
              <w:jc w:val="right"/>
              <w:rPr>
                <w:rFonts w:eastAsia="Times New Roman"/>
                <w:b/>
                <w:color w:val="000000"/>
              </w:rPr>
            </w:pPr>
            <w:r w:rsidRPr="003124BE">
              <w:rPr>
                <w:rFonts w:eastAsia="Times New Roman"/>
                <w:color w:val="000000"/>
              </w:rPr>
              <w:t>64</w:t>
            </w:r>
          </w:p>
        </w:tc>
        <w:tc>
          <w:tcPr>
            <w:tcW w:w="581" w:type="dxa"/>
            <w:shd w:val="clear" w:color="auto" w:fill="auto"/>
            <w:noWrap/>
            <w:vAlign w:val="bottom"/>
            <w:hideMark/>
          </w:tcPr>
          <w:p w14:paraId="6760770A" w14:textId="145775DE" w:rsidR="008E0259" w:rsidRPr="003124BE" w:rsidRDefault="008E0259">
            <w:pPr>
              <w:jc w:val="right"/>
              <w:rPr>
                <w:rFonts w:eastAsia="Times New Roman"/>
                <w:color w:val="000000"/>
              </w:rPr>
            </w:pPr>
            <w:r w:rsidRPr="003124BE">
              <w:rPr>
                <w:rFonts w:eastAsia="Times New Roman"/>
                <w:color w:val="000000"/>
              </w:rPr>
              <w:t>43</w:t>
            </w:r>
          </w:p>
        </w:tc>
        <w:tc>
          <w:tcPr>
            <w:tcW w:w="606" w:type="dxa"/>
            <w:shd w:val="clear" w:color="auto" w:fill="auto"/>
            <w:noWrap/>
            <w:vAlign w:val="bottom"/>
            <w:hideMark/>
          </w:tcPr>
          <w:p w14:paraId="7AC3B54A" w14:textId="21C61C21" w:rsidR="008E0259" w:rsidRPr="003124BE" w:rsidRDefault="008E0259">
            <w:pPr>
              <w:jc w:val="right"/>
              <w:rPr>
                <w:rFonts w:eastAsia="Times New Roman"/>
                <w:color w:val="000000"/>
              </w:rPr>
            </w:pPr>
            <w:r w:rsidRPr="003124BE">
              <w:rPr>
                <w:rFonts w:eastAsia="Times New Roman"/>
                <w:color w:val="000000"/>
              </w:rPr>
              <w:t>708</w:t>
            </w:r>
          </w:p>
        </w:tc>
        <w:tc>
          <w:tcPr>
            <w:tcW w:w="466" w:type="dxa"/>
            <w:shd w:val="clear" w:color="auto" w:fill="auto"/>
            <w:noWrap/>
            <w:vAlign w:val="bottom"/>
            <w:hideMark/>
          </w:tcPr>
          <w:p w14:paraId="410EBEFC" w14:textId="3B23898F" w:rsidR="008E0259" w:rsidRPr="003124BE" w:rsidRDefault="008E0259">
            <w:pPr>
              <w:jc w:val="right"/>
              <w:rPr>
                <w:rFonts w:eastAsia="Times New Roman"/>
                <w:color w:val="000000"/>
              </w:rPr>
            </w:pPr>
            <w:r w:rsidRPr="003124BE">
              <w:rPr>
                <w:rFonts w:eastAsia="Times New Roman"/>
                <w:color w:val="000000"/>
              </w:rPr>
              <w:t>25</w:t>
            </w:r>
          </w:p>
        </w:tc>
        <w:tc>
          <w:tcPr>
            <w:tcW w:w="708" w:type="dxa"/>
            <w:shd w:val="clear" w:color="auto" w:fill="auto"/>
            <w:noWrap/>
            <w:vAlign w:val="bottom"/>
            <w:hideMark/>
          </w:tcPr>
          <w:p w14:paraId="6DC1A0FC" w14:textId="6BB95B25" w:rsidR="008E0259" w:rsidRPr="003124BE" w:rsidRDefault="008E0259">
            <w:pPr>
              <w:jc w:val="right"/>
              <w:rPr>
                <w:rFonts w:eastAsia="Times New Roman"/>
                <w:color w:val="000000"/>
              </w:rPr>
            </w:pPr>
            <w:r w:rsidRPr="003124BE">
              <w:rPr>
                <w:rFonts w:eastAsia="Times New Roman"/>
                <w:color w:val="000000"/>
              </w:rPr>
              <w:t>82</w:t>
            </w:r>
          </w:p>
        </w:tc>
        <w:tc>
          <w:tcPr>
            <w:tcW w:w="460" w:type="dxa"/>
            <w:shd w:val="clear" w:color="auto" w:fill="auto"/>
            <w:noWrap/>
            <w:vAlign w:val="bottom"/>
            <w:hideMark/>
          </w:tcPr>
          <w:p w14:paraId="3849E2C7" w14:textId="7F252CC2"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058DB042" w14:textId="5356890E" w:rsidR="008E0259" w:rsidRPr="003124BE" w:rsidRDefault="008E0259">
            <w:pPr>
              <w:jc w:val="right"/>
              <w:rPr>
                <w:rFonts w:eastAsia="Times New Roman"/>
                <w:color w:val="000000"/>
              </w:rPr>
            </w:pPr>
            <w:r w:rsidRPr="003124BE">
              <w:rPr>
                <w:rFonts w:eastAsia="Times New Roman"/>
                <w:color w:val="000000"/>
              </w:rPr>
              <w:t>29</w:t>
            </w:r>
          </w:p>
        </w:tc>
      </w:tr>
      <w:tr w:rsidR="008E0259" w:rsidRPr="003124BE" w14:paraId="52B53E37" w14:textId="77777777" w:rsidTr="00BB6916">
        <w:trPr>
          <w:trHeight w:val="320"/>
        </w:trPr>
        <w:tc>
          <w:tcPr>
            <w:tcW w:w="956" w:type="dxa"/>
            <w:vMerge/>
            <w:shd w:val="clear" w:color="auto" w:fill="auto"/>
            <w:noWrap/>
            <w:vAlign w:val="bottom"/>
            <w:hideMark/>
          </w:tcPr>
          <w:p w14:paraId="12796F80" w14:textId="7E04DFB9" w:rsidR="008E0259" w:rsidRPr="003124BE" w:rsidRDefault="008E0259">
            <w:pPr>
              <w:rPr>
                <w:rFonts w:eastAsia="Times New Roman"/>
                <w:color w:val="000000"/>
              </w:rPr>
            </w:pPr>
          </w:p>
        </w:tc>
        <w:tc>
          <w:tcPr>
            <w:tcW w:w="2180" w:type="dxa"/>
            <w:shd w:val="clear" w:color="auto" w:fill="auto"/>
            <w:noWrap/>
            <w:vAlign w:val="bottom"/>
            <w:hideMark/>
          </w:tcPr>
          <w:p w14:paraId="57B72F0E" w14:textId="3B548F12"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shd w:val="clear" w:color="auto" w:fill="auto"/>
            <w:noWrap/>
            <w:vAlign w:val="bottom"/>
            <w:hideMark/>
          </w:tcPr>
          <w:p w14:paraId="299516B6" w14:textId="330AD4F7" w:rsidR="008E0259" w:rsidRPr="003124BE" w:rsidRDefault="008E0259">
            <w:pPr>
              <w:jc w:val="right"/>
              <w:rPr>
                <w:rFonts w:eastAsia="Times New Roman"/>
                <w:color w:val="000000"/>
              </w:rPr>
            </w:pPr>
            <w:r w:rsidRPr="003124BE">
              <w:rPr>
                <w:rFonts w:eastAsia="Times New Roman"/>
                <w:color w:val="000000"/>
              </w:rPr>
              <w:t>19</w:t>
            </w:r>
          </w:p>
        </w:tc>
        <w:tc>
          <w:tcPr>
            <w:tcW w:w="567" w:type="dxa"/>
            <w:shd w:val="clear" w:color="auto" w:fill="auto"/>
            <w:noWrap/>
            <w:vAlign w:val="bottom"/>
            <w:hideMark/>
          </w:tcPr>
          <w:p w14:paraId="579509CD" w14:textId="207456D3"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BA5D478" w14:textId="1C54784D" w:rsidR="008E0259" w:rsidRPr="003124BE" w:rsidRDefault="008E0259">
            <w:pPr>
              <w:jc w:val="right"/>
              <w:rPr>
                <w:rFonts w:eastAsia="Times New Roman"/>
                <w:color w:val="000000"/>
              </w:rPr>
            </w:pPr>
            <w:r w:rsidRPr="003124BE">
              <w:rPr>
                <w:rFonts w:eastAsia="Times New Roman"/>
                <w:color w:val="000000"/>
              </w:rPr>
              <w:t>193</w:t>
            </w:r>
          </w:p>
        </w:tc>
        <w:tc>
          <w:tcPr>
            <w:tcW w:w="567" w:type="dxa"/>
            <w:shd w:val="clear" w:color="auto" w:fill="auto"/>
            <w:noWrap/>
            <w:vAlign w:val="bottom"/>
            <w:hideMark/>
          </w:tcPr>
          <w:p w14:paraId="73D4AEA5" w14:textId="32CFA151" w:rsidR="008E0259" w:rsidRPr="003124BE" w:rsidRDefault="008E0259">
            <w:pPr>
              <w:jc w:val="right"/>
              <w:rPr>
                <w:rFonts w:eastAsia="Times New Roman"/>
                <w:color w:val="000000"/>
              </w:rPr>
            </w:pPr>
            <w:r w:rsidRPr="003124BE">
              <w:rPr>
                <w:rFonts w:eastAsia="Times New Roman"/>
                <w:color w:val="000000"/>
              </w:rPr>
              <w:t>37</w:t>
            </w:r>
          </w:p>
        </w:tc>
        <w:tc>
          <w:tcPr>
            <w:tcW w:w="581" w:type="dxa"/>
            <w:shd w:val="clear" w:color="auto" w:fill="auto"/>
            <w:noWrap/>
            <w:vAlign w:val="bottom"/>
            <w:hideMark/>
          </w:tcPr>
          <w:p w14:paraId="413CF2D7" w14:textId="73BB757B" w:rsidR="008E0259" w:rsidRPr="003124BE" w:rsidRDefault="008E0259">
            <w:pPr>
              <w:jc w:val="right"/>
              <w:rPr>
                <w:rFonts w:eastAsia="Times New Roman"/>
                <w:color w:val="000000"/>
              </w:rPr>
            </w:pPr>
            <w:r w:rsidRPr="003124BE">
              <w:rPr>
                <w:rFonts w:eastAsia="Times New Roman"/>
                <w:color w:val="000000"/>
              </w:rPr>
              <w:t>68</w:t>
            </w:r>
          </w:p>
        </w:tc>
        <w:tc>
          <w:tcPr>
            <w:tcW w:w="606" w:type="dxa"/>
            <w:shd w:val="clear" w:color="auto" w:fill="auto"/>
            <w:noWrap/>
            <w:vAlign w:val="bottom"/>
            <w:hideMark/>
          </w:tcPr>
          <w:p w14:paraId="5A3D0888" w14:textId="2B8C8B19" w:rsidR="008E0259" w:rsidRPr="003124BE" w:rsidRDefault="008E0259">
            <w:pPr>
              <w:jc w:val="right"/>
              <w:rPr>
                <w:rFonts w:eastAsia="Times New Roman"/>
                <w:color w:val="000000"/>
              </w:rPr>
            </w:pPr>
            <w:r w:rsidRPr="003124BE">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3124BE" w:rsidRDefault="008E0259">
            <w:pPr>
              <w:jc w:val="right"/>
              <w:rPr>
                <w:rFonts w:eastAsia="Times New Roman"/>
                <w:color w:val="000000"/>
              </w:rPr>
            </w:pPr>
            <w:r w:rsidRPr="003124BE">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3124BE" w:rsidRDefault="008E0259">
            <w:pPr>
              <w:jc w:val="right"/>
              <w:rPr>
                <w:rFonts w:eastAsia="Times New Roman"/>
                <w:color w:val="000000"/>
              </w:rPr>
            </w:pPr>
            <w:r w:rsidRPr="003124BE">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3124BE" w:rsidRDefault="008E0259">
            <w:pPr>
              <w:jc w:val="right"/>
              <w:rPr>
                <w:rFonts w:eastAsia="Times New Roman"/>
                <w:color w:val="000000"/>
              </w:rPr>
            </w:pPr>
            <w:r w:rsidRPr="003124BE">
              <w:rPr>
                <w:rFonts w:eastAsia="Times New Roman"/>
                <w:color w:val="000000"/>
              </w:rPr>
              <w:t>8</w:t>
            </w:r>
          </w:p>
        </w:tc>
        <w:tc>
          <w:tcPr>
            <w:tcW w:w="1134" w:type="dxa"/>
            <w:shd w:val="clear" w:color="auto" w:fill="auto"/>
            <w:noWrap/>
            <w:vAlign w:val="bottom"/>
            <w:hideMark/>
          </w:tcPr>
          <w:p w14:paraId="564C9321" w14:textId="26532D16" w:rsidR="008E0259" w:rsidRPr="003124BE" w:rsidRDefault="008E0259">
            <w:pPr>
              <w:jc w:val="right"/>
              <w:rPr>
                <w:rFonts w:eastAsia="Times New Roman"/>
                <w:color w:val="000000"/>
              </w:rPr>
            </w:pPr>
            <w:r w:rsidRPr="003124BE">
              <w:rPr>
                <w:rFonts w:eastAsia="Times New Roman"/>
                <w:color w:val="000000"/>
              </w:rPr>
              <w:t>21</w:t>
            </w:r>
          </w:p>
        </w:tc>
      </w:tr>
      <w:tr w:rsidR="008E0259" w:rsidRPr="003124BE"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3124BE" w:rsidRDefault="008E0259" w:rsidP="009365C6">
            <w:pPr>
              <w:rPr>
                <w:rFonts w:eastAsia="Times New Roman"/>
                <w:b/>
                <w:color w:val="000000"/>
              </w:rPr>
            </w:pPr>
            <w:r w:rsidRPr="003124BE">
              <w:rPr>
                <w:rFonts w:eastAsia="Times New Roman"/>
                <w:b/>
                <w:color w:val="000000"/>
              </w:rPr>
              <w:t>Kidney</w:t>
            </w:r>
          </w:p>
          <w:p w14:paraId="5DF3E7D8" w14:textId="77777777" w:rsidR="008E0259" w:rsidRPr="003124BE" w:rsidRDefault="008E0259" w:rsidP="009365C6">
            <w:pPr>
              <w:rPr>
                <w:rFonts w:eastAsia="Times New Roman"/>
                <w:b/>
                <w:color w:val="000000"/>
              </w:rPr>
            </w:pPr>
          </w:p>
          <w:p w14:paraId="0A64BA22" w14:textId="77777777" w:rsidR="008E0259" w:rsidRPr="003124BE" w:rsidRDefault="008E0259" w:rsidP="009365C6">
            <w:pPr>
              <w:rPr>
                <w:rFonts w:eastAsia="Times New Roman"/>
                <w:b/>
                <w:color w:val="000000"/>
              </w:rPr>
            </w:pPr>
          </w:p>
          <w:p w14:paraId="7BCECE42" w14:textId="77777777" w:rsidR="008E0259" w:rsidRPr="003124BE" w:rsidRDefault="008E0259" w:rsidP="009365C6">
            <w:pPr>
              <w:rPr>
                <w:rFonts w:eastAsia="Times New Roman"/>
                <w:b/>
                <w:color w:val="000000"/>
              </w:rPr>
            </w:pPr>
          </w:p>
          <w:p w14:paraId="0E20AD09" w14:textId="33D6DAC7"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3124BE" w:rsidRDefault="008E0259" w:rsidP="00ED7B2F">
            <w:pPr>
              <w:rPr>
                <w:rFonts w:eastAsia="Times New Roman"/>
                <w:color w:val="000000"/>
              </w:rPr>
            </w:pPr>
            <w:r w:rsidRPr="003124BE">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3124BE" w:rsidRDefault="008E0259">
            <w:pPr>
              <w:jc w:val="right"/>
              <w:rPr>
                <w:rFonts w:eastAsia="Times New Roman"/>
                <w:color w:val="000000"/>
              </w:rPr>
            </w:pPr>
            <w:r w:rsidRPr="003124BE">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3124BE" w:rsidRDefault="008E0259">
            <w:pPr>
              <w:jc w:val="right"/>
              <w:rPr>
                <w:rFonts w:eastAsia="Times New Roman"/>
                <w:color w:val="000000"/>
              </w:rPr>
            </w:pPr>
            <w:r w:rsidRPr="003124BE">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3124BE" w:rsidRDefault="008E0259">
            <w:pPr>
              <w:jc w:val="right"/>
              <w:rPr>
                <w:rFonts w:eastAsia="Times New Roman"/>
                <w:color w:val="000000"/>
              </w:rPr>
            </w:pPr>
            <w:r w:rsidRPr="003124BE">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3124BE" w:rsidRDefault="008E0259">
            <w:pPr>
              <w:jc w:val="right"/>
              <w:rPr>
                <w:rFonts w:eastAsia="Times New Roman"/>
                <w:color w:val="000000"/>
              </w:rPr>
            </w:pPr>
            <w:r w:rsidRPr="003124BE">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3124BE" w:rsidRDefault="008E0259">
            <w:pPr>
              <w:jc w:val="right"/>
              <w:rPr>
                <w:rFonts w:eastAsia="Times New Roman"/>
                <w:color w:val="000000"/>
              </w:rPr>
            </w:pPr>
            <w:r w:rsidRPr="003124BE">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3124BE" w:rsidRDefault="008E0259">
            <w:pPr>
              <w:jc w:val="right"/>
              <w:rPr>
                <w:rFonts w:eastAsia="Times New Roman"/>
                <w:color w:val="000000"/>
              </w:rPr>
            </w:pPr>
            <w:r w:rsidRPr="003124BE">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3124BE" w:rsidRDefault="008E0259">
            <w:pPr>
              <w:jc w:val="right"/>
              <w:rPr>
                <w:rFonts w:eastAsia="Times New Roman"/>
                <w:color w:val="000000"/>
              </w:rPr>
            </w:pPr>
            <w:r w:rsidRPr="003124BE">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3124BE" w:rsidRDefault="008E0259">
            <w:pPr>
              <w:jc w:val="right"/>
              <w:rPr>
                <w:rFonts w:eastAsia="Times New Roman"/>
                <w:color w:val="000000"/>
              </w:rPr>
            </w:pPr>
            <w:r w:rsidRPr="003124BE">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BDBD9B6" w14:textId="77777777" w:rsidTr="00B205BB">
        <w:trPr>
          <w:trHeight w:val="320"/>
        </w:trPr>
        <w:tc>
          <w:tcPr>
            <w:tcW w:w="956" w:type="dxa"/>
            <w:vMerge/>
            <w:shd w:val="clear" w:color="auto" w:fill="auto"/>
            <w:noWrap/>
            <w:vAlign w:val="bottom"/>
            <w:hideMark/>
          </w:tcPr>
          <w:p w14:paraId="326A73F4" w14:textId="789D5BA0" w:rsidR="008E0259" w:rsidRPr="003124BE"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3124BE" w:rsidRDefault="008E0259" w:rsidP="00ED7B2F">
            <w:pPr>
              <w:rPr>
                <w:rFonts w:eastAsia="Times New Roman"/>
                <w:color w:val="000000"/>
              </w:rPr>
            </w:pPr>
            <w:r w:rsidRPr="003124BE">
              <w:rPr>
                <w:rFonts w:eastAsia="Times New Roman"/>
                <w:color w:val="000000"/>
              </w:rPr>
              <w:t xml:space="preserve">DIABLO_full </w:t>
            </w:r>
          </w:p>
        </w:tc>
        <w:tc>
          <w:tcPr>
            <w:tcW w:w="850" w:type="dxa"/>
            <w:shd w:val="clear" w:color="auto" w:fill="FFFFFF" w:themeFill="background1"/>
            <w:noWrap/>
            <w:vAlign w:val="bottom"/>
            <w:hideMark/>
          </w:tcPr>
          <w:p w14:paraId="4C0AA4B1" w14:textId="72488583" w:rsidR="008E0259" w:rsidRPr="003124BE" w:rsidRDefault="008E0259">
            <w:pPr>
              <w:jc w:val="right"/>
              <w:rPr>
                <w:rFonts w:eastAsia="Times New Roman"/>
                <w:b/>
                <w:color w:val="000000"/>
              </w:rPr>
            </w:pPr>
            <w:r w:rsidRPr="003124BE">
              <w:rPr>
                <w:rFonts w:eastAsia="Times New Roman"/>
                <w:color w:val="000000"/>
              </w:rPr>
              <w:t>0</w:t>
            </w:r>
          </w:p>
        </w:tc>
        <w:tc>
          <w:tcPr>
            <w:tcW w:w="567" w:type="dxa"/>
            <w:shd w:val="clear" w:color="auto" w:fill="auto"/>
            <w:noWrap/>
            <w:vAlign w:val="bottom"/>
            <w:hideMark/>
          </w:tcPr>
          <w:p w14:paraId="4F5CEC1F" w14:textId="4A80D05C"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3ADB4897" w14:textId="3152FB62"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097C8ED8" w14:textId="4AE80FDF"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auto"/>
            <w:noWrap/>
            <w:vAlign w:val="bottom"/>
            <w:hideMark/>
          </w:tcPr>
          <w:p w14:paraId="0A809A9C" w14:textId="2E9A0983" w:rsidR="008E0259" w:rsidRPr="003124BE" w:rsidRDefault="008E0259">
            <w:pPr>
              <w:jc w:val="right"/>
              <w:rPr>
                <w:rFonts w:eastAsia="Times New Roman"/>
                <w:b/>
                <w:color w:val="000000"/>
              </w:rPr>
            </w:pPr>
            <w:r w:rsidRPr="003124BE">
              <w:rPr>
                <w:rFonts w:eastAsia="Times New Roman"/>
                <w:color w:val="000000"/>
              </w:rPr>
              <w:t>0</w:t>
            </w:r>
          </w:p>
        </w:tc>
        <w:tc>
          <w:tcPr>
            <w:tcW w:w="606" w:type="dxa"/>
            <w:shd w:val="clear" w:color="auto" w:fill="auto"/>
            <w:noWrap/>
            <w:vAlign w:val="bottom"/>
            <w:hideMark/>
          </w:tcPr>
          <w:p w14:paraId="02B8179C" w14:textId="4F20E95D" w:rsidR="008E0259" w:rsidRPr="003124BE" w:rsidRDefault="008E0259">
            <w:pPr>
              <w:jc w:val="right"/>
              <w:rPr>
                <w:rFonts w:eastAsia="Times New Roman"/>
                <w:b/>
                <w:color w:val="000000"/>
              </w:rPr>
            </w:pPr>
            <w:r w:rsidRPr="003124BE">
              <w:rPr>
                <w:rFonts w:eastAsia="Times New Roman"/>
                <w:color w:val="000000"/>
              </w:rPr>
              <w:t>0</w:t>
            </w:r>
          </w:p>
        </w:tc>
        <w:tc>
          <w:tcPr>
            <w:tcW w:w="466" w:type="dxa"/>
            <w:shd w:val="clear" w:color="auto" w:fill="auto"/>
            <w:noWrap/>
            <w:vAlign w:val="bottom"/>
            <w:hideMark/>
          </w:tcPr>
          <w:p w14:paraId="6B6E7357" w14:textId="341E4471"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074BCF3E" w14:textId="5E6082C0" w:rsidR="008E0259" w:rsidRPr="003124BE" w:rsidRDefault="008E0259">
            <w:pPr>
              <w:jc w:val="right"/>
              <w:rPr>
                <w:rFonts w:eastAsia="Times New Roman"/>
                <w:b/>
                <w:color w:val="000000"/>
              </w:rPr>
            </w:pPr>
            <w:r w:rsidRPr="003124BE">
              <w:rPr>
                <w:rFonts w:eastAsia="Times New Roman"/>
                <w:color w:val="000000"/>
              </w:rPr>
              <w:t>18</w:t>
            </w:r>
          </w:p>
        </w:tc>
        <w:tc>
          <w:tcPr>
            <w:tcW w:w="460" w:type="dxa"/>
            <w:shd w:val="clear" w:color="auto" w:fill="auto"/>
            <w:noWrap/>
            <w:vAlign w:val="bottom"/>
            <w:hideMark/>
          </w:tcPr>
          <w:p w14:paraId="025A20AB" w14:textId="032E32E5" w:rsidR="008E0259" w:rsidRPr="003124BE" w:rsidRDefault="008E0259">
            <w:pPr>
              <w:jc w:val="right"/>
              <w:rPr>
                <w:rFonts w:eastAsia="Times New Roman"/>
                <w:b/>
                <w:color w:val="000000"/>
              </w:rPr>
            </w:pPr>
            <w:r w:rsidRPr="003124BE">
              <w:rPr>
                <w:rFonts w:eastAsia="Times New Roman"/>
                <w:color w:val="000000"/>
              </w:rPr>
              <w:t>0</w:t>
            </w:r>
          </w:p>
        </w:tc>
        <w:tc>
          <w:tcPr>
            <w:tcW w:w="1134" w:type="dxa"/>
            <w:shd w:val="clear" w:color="auto" w:fill="auto"/>
            <w:noWrap/>
            <w:vAlign w:val="bottom"/>
            <w:hideMark/>
          </w:tcPr>
          <w:p w14:paraId="56A3FADD" w14:textId="5F8BF613" w:rsidR="008E0259" w:rsidRPr="003124BE" w:rsidRDefault="008E0259">
            <w:pPr>
              <w:jc w:val="right"/>
              <w:rPr>
                <w:rFonts w:eastAsia="Times New Roman"/>
                <w:b/>
                <w:color w:val="000000"/>
              </w:rPr>
            </w:pPr>
            <w:r w:rsidRPr="003124BE">
              <w:rPr>
                <w:rFonts w:eastAsia="Times New Roman"/>
                <w:color w:val="000000"/>
              </w:rPr>
              <w:t>0</w:t>
            </w:r>
          </w:p>
        </w:tc>
      </w:tr>
      <w:tr w:rsidR="008E0259" w:rsidRPr="003124BE" w14:paraId="29BF3649" w14:textId="77777777" w:rsidTr="008E0259">
        <w:trPr>
          <w:trHeight w:val="320"/>
        </w:trPr>
        <w:tc>
          <w:tcPr>
            <w:tcW w:w="956" w:type="dxa"/>
            <w:vMerge/>
            <w:shd w:val="clear" w:color="auto" w:fill="auto"/>
            <w:noWrap/>
            <w:vAlign w:val="bottom"/>
            <w:hideMark/>
          </w:tcPr>
          <w:p w14:paraId="6C3BFB66" w14:textId="323EB9EA" w:rsidR="008E0259" w:rsidRPr="003124BE"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3124BE" w:rsidRDefault="008E0259" w:rsidP="00ED7B2F">
            <w:pPr>
              <w:rPr>
                <w:rFonts w:eastAsia="Times New Roman"/>
                <w:color w:val="000000"/>
              </w:rPr>
            </w:pPr>
            <w:r w:rsidRPr="003124BE">
              <w:rPr>
                <w:rFonts w:eastAsia="Times New Roman"/>
                <w:color w:val="000000"/>
              </w:rPr>
              <w:t>DIABLO_null</w:t>
            </w:r>
          </w:p>
        </w:tc>
        <w:tc>
          <w:tcPr>
            <w:tcW w:w="850" w:type="dxa"/>
            <w:shd w:val="clear" w:color="auto" w:fill="auto"/>
            <w:noWrap/>
            <w:vAlign w:val="bottom"/>
            <w:hideMark/>
          </w:tcPr>
          <w:p w14:paraId="2C3634C8" w14:textId="2CCD210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693A796" w14:textId="2BEBB9B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5990F18B" w14:textId="29FF8D2D" w:rsidR="008E0259" w:rsidRPr="003124BE" w:rsidRDefault="008E0259">
            <w:pPr>
              <w:jc w:val="right"/>
              <w:rPr>
                <w:rFonts w:eastAsia="Times New Roman"/>
                <w:color w:val="000000"/>
              </w:rPr>
            </w:pPr>
            <w:r w:rsidRPr="003124BE">
              <w:rPr>
                <w:rFonts w:eastAsia="Times New Roman"/>
                <w:color w:val="000000"/>
              </w:rPr>
              <w:t>15</w:t>
            </w:r>
          </w:p>
        </w:tc>
        <w:tc>
          <w:tcPr>
            <w:tcW w:w="567" w:type="dxa"/>
            <w:shd w:val="clear" w:color="auto" w:fill="auto"/>
            <w:noWrap/>
            <w:vAlign w:val="bottom"/>
            <w:hideMark/>
          </w:tcPr>
          <w:p w14:paraId="288F4959" w14:textId="314772B2" w:rsidR="008E0259" w:rsidRPr="003124BE" w:rsidRDefault="008E0259">
            <w:pPr>
              <w:jc w:val="right"/>
              <w:rPr>
                <w:rFonts w:eastAsia="Times New Roman"/>
                <w:color w:val="000000"/>
              </w:rPr>
            </w:pPr>
            <w:r w:rsidRPr="003124BE">
              <w:rPr>
                <w:rFonts w:eastAsia="Times New Roman"/>
                <w:color w:val="000000"/>
              </w:rPr>
              <w:t>23</w:t>
            </w:r>
          </w:p>
        </w:tc>
        <w:tc>
          <w:tcPr>
            <w:tcW w:w="581" w:type="dxa"/>
            <w:shd w:val="clear" w:color="auto" w:fill="auto"/>
            <w:noWrap/>
            <w:vAlign w:val="bottom"/>
            <w:hideMark/>
          </w:tcPr>
          <w:p w14:paraId="1BFDABBC" w14:textId="556B8D7B" w:rsidR="008E0259" w:rsidRPr="003124BE" w:rsidRDefault="008E0259">
            <w:pPr>
              <w:jc w:val="right"/>
              <w:rPr>
                <w:rFonts w:eastAsia="Times New Roman"/>
                <w:color w:val="000000"/>
              </w:rPr>
            </w:pPr>
            <w:r w:rsidRPr="003124BE">
              <w:rPr>
                <w:rFonts w:eastAsia="Times New Roman"/>
                <w:color w:val="000000"/>
              </w:rPr>
              <w:t>3</w:t>
            </w:r>
          </w:p>
        </w:tc>
        <w:tc>
          <w:tcPr>
            <w:tcW w:w="606" w:type="dxa"/>
            <w:shd w:val="clear" w:color="auto" w:fill="auto"/>
            <w:noWrap/>
            <w:vAlign w:val="bottom"/>
            <w:hideMark/>
          </w:tcPr>
          <w:p w14:paraId="6DB1FAF3" w14:textId="486AA450" w:rsidR="008E0259" w:rsidRPr="003124BE" w:rsidRDefault="008E0259">
            <w:pPr>
              <w:jc w:val="right"/>
              <w:rPr>
                <w:rFonts w:eastAsia="Times New Roman"/>
                <w:color w:val="000000"/>
              </w:rPr>
            </w:pPr>
            <w:r w:rsidRPr="003124BE">
              <w:rPr>
                <w:rFonts w:eastAsia="Times New Roman"/>
                <w:color w:val="000000"/>
              </w:rPr>
              <w:t>46</w:t>
            </w:r>
          </w:p>
        </w:tc>
        <w:tc>
          <w:tcPr>
            <w:tcW w:w="466" w:type="dxa"/>
            <w:shd w:val="clear" w:color="auto" w:fill="auto"/>
            <w:noWrap/>
            <w:vAlign w:val="bottom"/>
            <w:hideMark/>
          </w:tcPr>
          <w:p w14:paraId="5FF52A32" w14:textId="16F8A3E2"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5B60ABFC" w14:textId="1E97FF9C" w:rsidR="008E0259" w:rsidRPr="003124BE" w:rsidRDefault="008E0259">
            <w:pPr>
              <w:jc w:val="right"/>
              <w:rPr>
                <w:rFonts w:eastAsia="Times New Roman"/>
                <w:color w:val="000000"/>
              </w:rPr>
            </w:pPr>
            <w:r w:rsidRPr="003124BE">
              <w:rPr>
                <w:rFonts w:eastAsia="Times New Roman"/>
                <w:color w:val="000000"/>
              </w:rPr>
              <w:t>10</w:t>
            </w:r>
          </w:p>
        </w:tc>
        <w:tc>
          <w:tcPr>
            <w:tcW w:w="460" w:type="dxa"/>
            <w:shd w:val="clear" w:color="auto" w:fill="auto"/>
            <w:noWrap/>
            <w:vAlign w:val="bottom"/>
            <w:hideMark/>
          </w:tcPr>
          <w:p w14:paraId="26B2CB00" w14:textId="4F3044F1" w:rsidR="008E0259" w:rsidRPr="003124BE" w:rsidRDefault="008E0259">
            <w:pPr>
              <w:jc w:val="right"/>
              <w:rPr>
                <w:rFonts w:eastAsia="Times New Roman"/>
                <w:color w:val="000000"/>
              </w:rPr>
            </w:pPr>
            <w:r w:rsidRPr="003124BE">
              <w:rPr>
                <w:rFonts w:eastAsia="Times New Roman"/>
                <w:color w:val="000000"/>
              </w:rPr>
              <w:t>1</w:t>
            </w:r>
          </w:p>
        </w:tc>
        <w:tc>
          <w:tcPr>
            <w:tcW w:w="1134" w:type="dxa"/>
            <w:shd w:val="clear" w:color="auto" w:fill="auto"/>
            <w:noWrap/>
            <w:vAlign w:val="bottom"/>
            <w:hideMark/>
          </w:tcPr>
          <w:p w14:paraId="34227A6B" w14:textId="4DB9D5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474C6759" w14:textId="77777777" w:rsidTr="00B205BB">
        <w:trPr>
          <w:trHeight w:val="320"/>
        </w:trPr>
        <w:tc>
          <w:tcPr>
            <w:tcW w:w="956" w:type="dxa"/>
            <w:vMerge/>
            <w:shd w:val="clear" w:color="auto" w:fill="auto"/>
            <w:noWrap/>
            <w:vAlign w:val="bottom"/>
            <w:hideMark/>
          </w:tcPr>
          <w:p w14:paraId="27925913" w14:textId="1182B010" w:rsidR="008E0259" w:rsidRPr="003124BE"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3124BE" w:rsidRDefault="008E0259" w:rsidP="00ED7B2F">
            <w:pPr>
              <w:rPr>
                <w:rFonts w:eastAsia="Times New Roman"/>
                <w:color w:val="000000"/>
              </w:rPr>
            </w:pPr>
            <w:r w:rsidRPr="003124BE">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30953C09" w14:textId="59CD275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3124BE" w:rsidRDefault="008E0259">
            <w:pPr>
              <w:jc w:val="right"/>
              <w:rPr>
                <w:rFonts w:eastAsia="Times New Roman"/>
                <w:color w:val="000000"/>
              </w:rPr>
            </w:pPr>
            <w:r w:rsidRPr="003124BE">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3124BE" w:rsidRDefault="008E0259">
            <w:pPr>
              <w:jc w:val="right"/>
              <w:rPr>
                <w:rFonts w:eastAsia="Times New Roman"/>
                <w:color w:val="000000"/>
              </w:rPr>
            </w:pPr>
            <w:r w:rsidRPr="003124BE">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3124BE" w:rsidRDefault="008E0259">
            <w:pPr>
              <w:jc w:val="right"/>
              <w:rPr>
                <w:rFonts w:eastAsia="Times New Roman"/>
                <w:color w:val="000000"/>
              </w:rPr>
            </w:pPr>
            <w:r w:rsidRPr="003124BE">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3124BE" w:rsidRDefault="008E0259">
            <w:pPr>
              <w:jc w:val="right"/>
              <w:rPr>
                <w:rFonts w:eastAsia="Times New Roman"/>
                <w:color w:val="000000"/>
              </w:rPr>
            </w:pPr>
            <w:r w:rsidRPr="003124BE">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185EF89E" w14:textId="3DC48234" w:rsidR="008E0259" w:rsidRPr="003124BE" w:rsidRDefault="008E0259">
            <w:pPr>
              <w:jc w:val="right"/>
              <w:rPr>
                <w:rFonts w:eastAsia="Times New Roman"/>
                <w:color w:val="000000"/>
              </w:rPr>
            </w:pPr>
            <w:r w:rsidRPr="003124BE">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FA79BD9" w14:textId="77777777" w:rsidTr="00B205BB">
        <w:trPr>
          <w:trHeight w:val="320"/>
        </w:trPr>
        <w:tc>
          <w:tcPr>
            <w:tcW w:w="956" w:type="dxa"/>
            <w:vMerge/>
            <w:shd w:val="clear" w:color="auto" w:fill="auto"/>
            <w:noWrap/>
            <w:vAlign w:val="bottom"/>
            <w:hideMark/>
          </w:tcPr>
          <w:p w14:paraId="59258969" w14:textId="188D3104" w:rsidR="008E0259" w:rsidRPr="003124BE"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3124BE" w:rsidRDefault="008E0259" w:rsidP="00ED7B2F">
            <w:pPr>
              <w:rPr>
                <w:rFonts w:eastAsia="Times New Roman"/>
                <w:b/>
                <w:color w:val="000000"/>
              </w:rPr>
            </w:pPr>
            <w:r w:rsidRPr="003124BE">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3124BE" w:rsidRDefault="008E0259">
            <w:pPr>
              <w:jc w:val="right"/>
              <w:rPr>
                <w:rFonts w:eastAsia="Times New Roman"/>
                <w:b/>
                <w:color w:val="000000"/>
              </w:rPr>
            </w:pPr>
            <w:r w:rsidRPr="003124BE">
              <w:rPr>
                <w:rFonts w:eastAsia="Times New Roman"/>
                <w:b/>
                <w:color w:val="000000"/>
              </w:rPr>
              <w:t>1</w:t>
            </w:r>
          </w:p>
        </w:tc>
        <w:tc>
          <w:tcPr>
            <w:tcW w:w="567" w:type="dxa"/>
            <w:shd w:val="clear" w:color="auto" w:fill="auto"/>
            <w:noWrap/>
            <w:vAlign w:val="bottom"/>
            <w:hideMark/>
          </w:tcPr>
          <w:p w14:paraId="5CC16367" w14:textId="2F1EABD7"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3124BE" w:rsidRDefault="008E0259">
            <w:pPr>
              <w:jc w:val="right"/>
              <w:rPr>
                <w:rFonts w:eastAsia="Times New Roman"/>
                <w:b/>
                <w:color w:val="000000"/>
              </w:rPr>
            </w:pPr>
            <w:r w:rsidRPr="003124BE">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3124BE" w:rsidRDefault="008E0259">
            <w:pPr>
              <w:jc w:val="right"/>
              <w:rPr>
                <w:rFonts w:eastAsia="Times New Roman"/>
                <w:color w:val="000000"/>
              </w:rPr>
            </w:pPr>
            <w:r w:rsidRPr="003124BE">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3124BE" w:rsidRDefault="008E0259">
            <w:pPr>
              <w:jc w:val="right"/>
              <w:rPr>
                <w:rFonts w:eastAsia="Times New Roman"/>
                <w:b/>
                <w:color w:val="000000"/>
              </w:rPr>
            </w:pPr>
            <w:r w:rsidRPr="003124BE">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3124BE" w:rsidRDefault="008E0259">
            <w:pPr>
              <w:jc w:val="right"/>
              <w:rPr>
                <w:rFonts w:eastAsia="Times New Roman"/>
                <w:b/>
                <w:color w:val="000000"/>
              </w:rPr>
            </w:pPr>
            <w:r w:rsidRPr="003124BE">
              <w:rPr>
                <w:rFonts w:eastAsia="Times New Roman"/>
                <w:b/>
                <w:color w:val="000000"/>
              </w:rPr>
              <w:t>157</w:t>
            </w:r>
          </w:p>
        </w:tc>
        <w:tc>
          <w:tcPr>
            <w:tcW w:w="466" w:type="dxa"/>
            <w:shd w:val="clear" w:color="auto" w:fill="auto"/>
            <w:noWrap/>
            <w:vAlign w:val="bottom"/>
            <w:hideMark/>
          </w:tcPr>
          <w:p w14:paraId="755C354E" w14:textId="7AFAE720"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D75E8EB" w14:textId="39D3EED0" w:rsidR="008E0259" w:rsidRPr="003124BE" w:rsidRDefault="008E0259">
            <w:pPr>
              <w:jc w:val="right"/>
              <w:rPr>
                <w:rFonts w:eastAsia="Times New Roman"/>
                <w:color w:val="000000"/>
              </w:rPr>
            </w:pPr>
            <w:r w:rsidRPr="003124BE">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3124BE" w:rsidRDefault="008E0259">
            <w:pPr>
              <w:jc w:val="right"/>
              <w:rPr>
                <w:rFonts w:eastAsia="Times New Roman"/>
                <w:b/>
                <w:color w:val="000000"/>
              </w:rPr>
            </w:pPr>
            <w:r w:rsidRPr="003124BE">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3124BE" w:rsidRDefault="008E0259">
            <w:pPr>
              <w:jc w:val="right"/>
              <w:rPr>
                <w:rFonts w:eastAsia="Times New Roman"/>
                <w:b/>
                <w:color w:val="000000"/>
              </w:rPr>
            </w:pPr>
            <w:r w:rsidRPr="003124BE">
              <w:rPr>
                <w:rFonts w:eastAsia="Times New Roman"/>
                <w:b/>
                <w:color w:val="000000"/>
              </w:rPr>
              <w:t>2</w:t>
            </w:r>
          </w:p>
        </w:tc>
      </w:tr>
      <w:tr w:rsidR="008E0259" w:rsidRPr="003124BE" w14:paraId="69A87D73" w14:textId="77777777" w:rsidTr="00B205BB">
        <w:trPr>
          <w:trHeight w:val="320"/>
        </w:trPr>
        <w:tc>
          <w:tcPr>
            <w:tcW w:w="956" w:type="dxa"/>
            <w:vMerge/>
            <w:shd w:val="clear" w:color="auto" w:fill="auto"/>
            <w:noWrap/>
            <w:vAlign w:val="bottom"/>
            <w:hideMark/>
          </w:tcPr>
          <w:p w14:paraId="4C12B0D1" w14:textId="2307D933" w:rsidR="008E0259" w:rsidRPr="003124BE"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3124BE" w:rsidRDefault="008E0259" w:rsidP="00ED7B2F">
            <w:pPr>
              <w:rPr>
                <w:rFonts w:eastAsia="Times New Roman"/>
                <w:color w:val="000000"/>
              </w:rPr>
            </w:pPr>
            <w:r w:rsidRPr="003124BE">
              <w:rPr>
                <w:rFonts w:eastAsia="Times New Roman"/>
                <w:color w:val="000000"/>
              </w:rPr>
              <w:t>MOFA</w:t>
            </w:r>
          </w:p>
        </w:tc>
        <w:tc>
          <w:tcPr>
            <w:tcW w:w="850" w:type="dxa"/>
            <w:shd w:val="clear" w:color="auto" w:fill="auto"/>
            <w:noWrap/>
            <w:vAlign w:val="bottom"/>
            <w:hideMark/>
          </w:tcPr>
          <w:p w14:paraId="61984454" w14:textId="1C751F11"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2982287A" w14:textId="28881CC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0157A19F" w14:textId="2259F4CF" w:rsidR="008E0259" w:rsidRPr="003124BE" w:rsidRDefault="008E0259">
            <w:pPr>
              <w:jc w:val="right"/>
              <w:rPr>
                <w:rFonts w:eastAsia="Times New Roman"/>
                <w:color w:val="000000"/>
              </w:rPr>
            </w:pPr>
            <w:r w:rsidRPr="003124BE">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3124BE" w:rsidRDefault="008E0259">
            <w:pPr>
              <w:jc w:val="right"/>
              <w:rPr>
                <w:rFonts w:eastAsia="Times New Roman"/>
                <w:color w:val="000000"/>
              </w:rPr>
            </w:pPr>
            <w:r w:rsidRPr="003124BE">
              <w:rPr>
                <w:rFonts w:eastAsia="Times New Roman"/>
                <w:color w:val="000000"/>
              </w:rPr>
              <w:t>80</w:t>
            </w:r>
          </w:p>
        </w:tc>
        <w:tc>
          <w:tcPr>
            <w:tcW w:w="581" w:type="dxa"/>
            <w:shd w:val="clear" w:color="auto" w:fill="auto"/>
            <w:noWrap/>
            <w:vAlign w:val="bottom"/>
            <w:hideMark/>
          </w:tcPr>
          <w:p w14:paraId="42854488" w14:textId="3B7F1445" w:rsidR="008E0259" w:rsidRPr="003124BE" w:rsidRDefault="008E0259">
            <w:pPr>
              <w:jc w:val="right"/>
              <w:rPr>
                <w:rFonts w:eastAsia="Times New Roman"/>
                <w:color w:val="000000"/>
              </w:rPr>
            </w:pPr>
            <w:r w:rsidRPr="003124BE">
              <w:rPr>
                <w:rFonts w:eastAsia="Times New Roman"/>
                <w:color w:val="000000"/>
              </w:rPr>
              <w:t>6</w:t>
            </w:r>
          </w:p>
        </w:tc>
        <w:tc>
          <w:tcPr>
            <w:tcW w:w="606" w:type="dxa"/>
            <w:shd w:val="clear" w:color="auto" w:fill="auto"/>
            <w:noWrap/>
            <w:vAlign w:val="bottom"/>
            <w:hideMark/>
          </w:tcPr>
          <w:p w14:paraId="0DA2EACA" w14:textId="58B3F50A" w:rsidR="008E0259" w:rsidRPr="003124BE" w:rsidRDefault="008E0259">
            <w:pPr>
              <w:jc w:val="right"/>
              <w:rPr>
                <w:rFonts w:eastAsia="Times New Roman"/>
                <w:color w:val="000000"/>
              </w:rPr>
            </w:pPr>
            <w:r w:rsidRPr="003124BE">
              <w:rPr>
                <w:rFonts w:eastAsia="Times New Roman"/>
                <w:color w:val="000000"/>
              </w:rPr>
              <w:t>110</w:t>
            </w:r>
          </w:p>
        </w:tc>
        <w:tc>
          <w:tcPr>
            <w:tcW w:w="466" w:type="dxa"/>
            <w:shd w:val="clear" w:color="auto" w:fill="auto"/>
            <w:noWrap/>
            <w:vAlign w:val="bottom"/>
            <w:hideMark/>
          </w:tcPr>
          <w:p w14:paraId="3E160D37" w14:textId="5C2DABD6"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6F05DBE8" w14:textId="52457E3B" w:rsidR="008E0259" w:rsidRPr="003124BE" w:rsidRDefault="008E0259">
            <w:pPr>
              <w:jc w:val="right"/>
              <w:rPr>
                <w:rFonts w:eastAsia="Times New Roman"/>
                <w:color w:val="000000"/>
              </w:rPr>
            </w:pPr>
            <w:r w:rsidRPr="003124BE">
              <w:rPr>
                <w:rFonts w:eastAsia="Times New Roman"/>
                <w:color w:val="000000"/>
              </w:rPr>
              <w:t>74</w:t>
            </w:r>
          </w:p>
        </w:tc>
        <w:tc>
          <w:tcPr>
            <w:tcW w:w="460" w:type="dxa"/>
            <w:shd w:val="clear" w:color="auto" w:fill="auto"/>
            <w:noWrap/>
            <w:vAlign w:val="bottom"/>
            <w:hideMark/>
          </w:tcPr>
          <w:p w14:paraId="4ED246D2" w14:textId="130E0785" w:rsidR="008E0259" w:rsidRPr="003124BE" w:rsidRDefault="008E0259">
            <w:pPr>
              <w:jc w:val="right"/>
              <w:rPr>
                <w:rFonts w:eastAsia="Times New Roman"/>
                <w:color w:val="000000"/>
              </w:rPr>
            </w:pPr>
            <w:r w:rsidRPr="003124BE">
              <w:rPr>
                <w:rFonts w:eastAsia="Times New Roman"/>
                <w:color w:val="000000"/>
              </w:rPr>
              <w:t>3</w:t>
            </w:r>
          </w:p>
        </w:tc>
        <w:tc>
          <w:tcPr>
            <w:tcW w:w="1134" w:type="dxa"/>
            <w:shd w:val="clear" w:color="auto" w:fill="auto"/>
            <w:noWrap/>
            <w:vAlign w:val="bottom"/>
            <w:hideMark/>
          </w:tcPr>
          <w:p w14:paraId="73F3C3B9" w14:textId="572E8406"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3124BE"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3124BE" w:rsidRDefault="008E0259" w:rsidP="00ED7B2F">
            <w:pPr>
              <w:rPr>
                <w:rFonts w:eastAsia="Times New Roman"/>
                <w:color w:val="000000"/>
              </w:rPr>
            </w:pPr>
            <w:r w:rsidRPr="003124BE">
              <w:rPr>
                <w:rFonts w:eastAsia="Times New Roman"/>
                <w:color w:val="000000"/>
              </w:rPr>
              <w:t xml:space="preserve">sGCCA </w:t>
            </w:r>
          </w:p>
        </w:tc>
        <w:tc>
          <w:tcPr>
            <w:tcW w:w="850" w:type="dxa"/>
            <w:tcBorders>
              <w:bottom w:val="single" w:sz="24" w:space="0" w:color="auto"/>
            </w:tcBorders>
            <w:shd w:val="clear" w:color="auto" w:fill="auto"/>
            <w:noWrap/>
            <w:vAlign w:val="bottom"/>
            <w:hideMark/>
          </w:tcPr>
          <w:p w14:paraId="23F6A649" w14:textId="3F5B02F0"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3124BE" w:rsidRDefault="008E0259">
            <w:pPr>
              <w:jc w:val="right"/>
              <w:rPr>
                <w:rFonts w:eastAsia="Times New Roman"/>
                <w:color w:val="000000"/>
              </w:rPr>
            </w:pPr>
            <w:r w:rsidRPr="003124BE">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3124BE" w:rsidRDefault="008E0259">
            <w:pPr>
              <w:jc w:val="right"/>
              <w:rPr>
                <w:rFonts w:eastAsia="Times New Roman"/>
                <w:color w:val="000000"/>
              </w:rPr>
            </w:pPr>
            <w:r w:rsidRPr="003124BE">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3124BE" w:rsidRDefault="008E0259">
            <w:pPr>
              <w:jc w:val="right"/>
              <w:rPr>
                <w:rFonts w:eastAsia="Times New Roman"/>
                <w:color w:val="000000"/>
              </w:rPr>
            </w:pPr>
            <w:r w:rsidRPr="003124BE">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3124BE" w:rsidRDefault="008E0259">
            <w:pPr>
              <w:jc w:val="right"/>
              <w:rPr>
                <w:rFonts w:eastAsia="Times New Roman"/>
                <w:color w:val="000000"/>
              </w:rPr>
            </w:pPr>
            <w:r w:rsidRPr="003124BE">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3124BE" w:rsidRDefault="008E0259">
            <w:pPr>
              <w:jc w:val="right"/>
              <w:rPr>
                <w:rFonts w:eastAsia="Times New Roman"/>
                <w:color w:val="000000"/>
              </w:rPr>
            </w:pPr>
            <w:r w:rsidRPr="003124BE">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3124BE" w:rsidRDefault="008E0259" w:rsidP="009365C6">
            <w:pPr>
              <w:rPr>
                <w:rFonts w:eastAsia="Times New Roman"/>
                <w:b/>
                <w:color w:val="000000"/>
              </w:rPr>
            </w:pPr>
            <w:r w:rsidRPr="003124BE">
              <w:rPr>
                <w:rFonts w:eastAsia="Times New Roman"/>
                <w:b/>
                <w:color w:val="000000"/>
              </w:rPr>
              <w:t>Lung</w:t>
            </w:r>
          </w:p>
          <w:p w14:paraId="135659E5" w14:textId="77777777" w:rsidR="008E0259" w:rsidRPr="003124BE" w:rsidRDefault="008E0259" w:rsidP="009365C6">
            <w:pPr>
              <w:rPr>
                <w:rFonts w:eastAsia="Times New Roman"/>
                <w:b/>
                <w:color w:val="000000"/>
              </w:rPr>
            </w:pPr>
          </w:p>
          <w:p w14:paraId="5FC460B3" w14:textId="77777777" w:rsidR="008E0259" w:rsidRPr="003124BE" w:rsidRDefault="008E0259" w:rsidP="009365C6">
            <w:pPr>
              <w:rPr>
                <w:rFonts w:eastAsia="Times New Roman"/>
                <w:b/>
                <w:color w:val="000000"/>
              </w:rPr>
            </w:pPr>
          </w:p>
          <w:p w14:paraId="416AC2D1" w14:textId="77777777" w:rsidR="008E0259" w:rsidRPr="003124BE" w:rsidRDefault="008E0259" w:rsidP="009365C6">
            <w:pPr>
              <w:rPr>
                <w:rFonts w:eastAsia="Times New Roman"/>
                <w:b/>
                <w:color w:val="000000"/>
              </w:rPr>
            </w:pPr>
          </w:p>
          <w:p w14:paraId="47762162" w14:textId="77777777" w:rsidR="008E0259" w:rsidRPr="003124BE" w:rsidRDefault="008E0259" w:rsidP="009365C6">
            <w:pPr>
              <w:rPr>
                <w:rFonts w:eastAsia="Times New Roman"/>
                <w:b/>
                <w:color w:val="000000"/>
              </w:rPr>
            </w:pPr>
          </w:p>
          <w:p w14:paraId="6AAC5D2E" w14:textId="3FFF1744" w:rsidR="008E0259" w:rsidRPr="003124BE"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3124BE" w:rsidRDefault="008E0259" w:rsidP="00ED7B2F">
            <w:pPr>
              <w:rPr>
                <w:rFonts w:eastAsia="Times New Roman"/>
                <w:color w:val="000000"/>
              </w:rPr>
            </w:pPr>
            <w:r w:rsidRPr="003124BE">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3124BE" w:rsidRDefault="008E0259">
            <w:pPr>
              <w:jc w:val="right"/>
              <w:rPr>
                <w:rFonts w:eastAsia="Times New Roman"/>
                <w:color w:val="000000"/>
              </w:rPr>
            </w:pPr>
            <w:r w:rsidRPr="003124BE">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3124BE" w:rsidRDefault="008E0259">
            <w:pPr>
              <w:jc w:val="right"/>
              <w:rPr>
                <w:rFonts w:eastAsia="Times New Roman"/>
                <w:color w:val="000000"/>
              </w:rPr>
            </w:pPr>
            <w:r w:rsidRPr="003124BE">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3124BE" w:rsidRDefault="008E0259">
            <w:pPr>
              <w:jc w:val="right"/>
              <w:rPr>
                <w:rFonts w:eastAsia="Times New Roman"/>
                <w:color w:val="000000"/>
              </w:rPr>
            </w:pPr>
            <w:r w:rsidRPr="003124BE">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3124BE" w:rsidRDefault="008E0259">
            <w:pPr>
              <w:jc w:val="right"/>
              <w:rPr>
                <w:rFonts w:eastAsia="Times New Roman"/>
                <w:color w:val="000000"/>
              </w:rPr>
            </w:pPr>
            <w:r w:rsidRPr="003124BE">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3124BE" w:rsidRDefault="008E0259">
            <w:pPr>
              <w:jc w:val="right"/>
              <w:rPr>
                <w:rFonts w:eastAsia="Times New Roman"/>
                <w:color w:val="000000"/>
              </w:rPr>
            </w:pPr>
            <w:r w:rsidRPr="003124BE">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3124BE" w:rsidRDefault="008E0259">
            <w:pPr>
              <w:jc w:val="right"/>
              <w:rPr>
                <w:rFonts w:eastAsia="Times New Roman"/>
                <w:color w:val="000000"/>
              </w:rPr>
            </w:pPr>
            <w:r w:rsidRPr="003124BE">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3124BE" w:rsidRDefault="008E0259">
            <w:pPr>
              <w:jc w:val="right"/>
              <w:rPr>
                <w:rFonts w:eastAsia="Times New Roman"/>
                <w:color w:val="000000"/>
              </w:rPr>
            </w:pPr>
            <w:r w:rsidRPr="003124BE">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23301690" w14:textId="77777777" w:rsidTr="00B205BB">
        <w:trPr>
          <w:trHeight w:val="320"/>
        </w:trPr>
        <w:tc>
          <w:tcPr>
            <w:tcW w:w="956" w:type="dxa"/>
            <w:vMerge/>
            <w:shd w:val="clear" w:color="auto" w:fill="auto"/>
            <w:noWrap/>
            <w:vAlign w:val="bottom"/>
            <w:hideMark/>
          </w:tcPr>
          <w:p w14:paraId="52566C58" w14:textId="22986280" w:rsidR="008E0259" w:rsidRPr="003124BE"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3124BE" w:rsidRDefault="008E0259" w:rsidP="00ED7B2F">
            <w:pPr>
              <w:rPr>
                <w:rFonts w:eastAsia="Times New Roman"/>
                <w:b/>
                <w:color w:val="000000"/>
              </w:rPr>
            </w:pPr>
            <w:r w:rsidRPr="003124BE">
              <w:rPr>
                <w:rFonts w:eastAsia="Times New Roman"/>
                <w:b/>
                <w:color w:val="000000"/>
              </w:rPr>
              <w:t xml:space="preserve">DIABLO_full </w:t>
            </w:r>
          </w:p>
        </w:tc>
        <w:tc>
          <w:tcPr>
            <w:tcW w:w="850" w:type="dxa"/>
            <w:tcBorders>
              <w:bottom w:val="single" w:sz="4" w:space="0" w:color="auto"/>
            </w:tcBorders>
            <w:shd w:val="clear" w:color="auto" w:fill="auto"/>
            <w:noWrap/>
            <w:vAlign w:val="bottom"/>
            <w:hideMark/>
          </w:tcPr>
          <w:p w14:paraId="572F37A6" w14:textId="1CBD4086"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4976B8BD" w14:textId="5EBA6EA9" w:rsidR="008E0259" w:rsidRPr="003124BE" w:rsidRDefault="008E0259">
            <w:pPr>
              <w:jc w:val="right"/>
              <w:rPr>
                <w:rFonts w:eastAsia="Times New Roman"/>
                <w:color w:val="000000"/>
              </w:rPr>
            </w:pPr>
            <w:r w:rsidRPr="003124BE">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3124BE" w:rsidRDefault="008E0259">
            <w:pPr>
              <w:jc w:val="right"/>
              <w:rPr>
                <w:rFonts w:eastAsia="Times New Roman"/>
                <w:b/>
                <w:color w:val="000000"/>
              </w:rPr>
            </w:pPr>
            <w:r w:rsidRPr="003124BE">
              <w:rPr>
                <w:rFonts w:eastAsia="Times New Roman"/>
                <w:b/>
                <w:color w:val="000000"/>
              </w:rPr>
              <w:t>33</w:t>
            </w:r>
          </w:p>
        </w:tc>
        <w:tc>
          <w:tcPr>
            <w:tcW w:w="567" w:type="dxa"/>
            <w:shd w:val="clear" w:color="auto" w:fill="auto"/>
            <w:noWrap/>
            <w:vAlign w:val="bottom"/>
            <w:hideMark/>
          </w:tcPr>
          <w:p w14:paraId="3493F2AD" w14:textId="2565B501" w:rsidR="008E0259" w:rsidRPr="003124BE" w:rsidRDefault="008E0259">
            <w:pPr>
              <w:jc w:val="right"/>
              <w:rPr>
                <w:rFonts w:eastAsia="Times New Roman"/>
                <w:color w:val="000000"/>
              </w:rPr>
            </w:pPr>
            <w:r w:rsidRPr="003124BE">
              <w:rPr>
                <w:rFonts w:eastAsia="Times New Roman"/>
                <w:color w:val="000000"/>
              </w:rPr>
              <w:t>19</w:t>
            </w:r>
          </w:p>
        </w:tc>
        <w:tc>
          <w:tcPr>
            <w:tcW w:w="581" w:type="dxa"/>
            <w:shd w:val="clear" w:color="auto" w:fill="auto"/>
            <w:noWrap/>
            <w:vAlign w:val="bottom"/>
            <w:hideMark/>
          </w:tcPr>
          <w:p w14:paraId="2AD1B70F" w14:textId="5A529BB0" w:rsidR="008E0259" w:rsidRPr="003124BE" w:rsidRDefault="008E0259">
            <w:pPr>
              <w:jc w:val="right"/>
              <w:rPr>
                <w:rFonts w:eastAsia="Times New Roman"/>
                <w:color w:val="000000"/>
              </w:rPr>
            </w:pPr>
            <w:r w:rsidRPr="003124BE">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3124BE" w:rsidRDefault="008E0259">
            <w:pPr>
              <w:jc w:val="right"/>
              <w:rPr>
                <w:rFonts w:eastAsia="Times New Roman"/>
                <w:b/>
                <w:color w:val="000000"/>
              </w:rPr>
            </w:pPr>
            <w:r w:rsidRPr="003124BE">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3124BE" w:rsidRDefault="008E0259">
            <w:pPr>
              <w:jc w:val="right"/>
              <w:rPr>
                <w:rFonts w:eastAsia="Times New Roman"/>
                <w:b/>
                <w:color w:val="000000"/>
              </w:rPr>
            </w:pPr>
            <w:r w:rsidRPr="003124BE">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3124BE" w:rsidRDefault="008E0259">
            <w:pPr>
              <w:jc w:val="right"/>
              <w:rPr>
                <w:rFonts w:eastAsia="Times New Roman"/>
                <w:b/>
                <w:color w:val="000000"/>
              </w:rPr>
            </w:pPr>
            <w:r w:rsidRPr="003124BE">
              <w:rPr>
                <w:rFonts w:eastAsia="Times New Roman"/>
                <w:b/>
                <w:color w:val="000000"/>
              </w:rPr>
              <w:t>100</w:t>
            </w:r>
          </w:p>
        </w:tc>
        <w:tc>
          <w:tcPr>
            <w:tcW w:w="460" w:type="dxa"/>
            <w:shd w:val="clear" w:color="auto" w:fill="auto"/>
            <w:noWrap/>
            <w:vAlign w:val="bottom"/>
            <w:hideMark/>
          </w:tcPr>
          <w:p w14:paraId="1503E0C1" w14:textId="1C5A6A8D"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3124BE" w:rsidRDefault="008E0259">
            <w:pPr>
              <w:jc w:val="right"/>
              <w:rPr>
                <w:rFonts w:eastAsia="Times New Roman"/>
                <w:b/>
                <w:color w:val="000000"/>
              </w:rPr>
            </w:pPr>
            <w:r w:rsidRPr="003124BE">
              <w:rPr>
                <w:rFonts w:eastAsia="Times New Roman"/>
                <w:b/>
                <w:color w:val="000000"/>
              </w:rPr>
              <w:t>20</w:t>
            </w:r>
          </w:p>
        </w:tc>
      </w:tr>
      <w:tr w:rsidR="008E0259" w:rsidRPr="003124BE" w14:paraId="347ED69C" w14:textId="77777777" w:rsidTr="00B205BB">
        <w:trPr>
          <w:trHeight w:val="320"/>
        </w:trPr>
        <w:tc>
          <w:tcPr>
            <w:tcW w:w="956" w:type="dxa"/>
            <w:vMerge/>
            <w:shd w:val="clear" w:color="auto" w:fill="auto"/>
            <w:noWrap/>
            <w:vAlign w:val="bottom"/>
            <w:hideMark/>
          </w:tcPr>
          <w:p w14:paraId="06DE6650" w14:textId="777E3C2A" w:rsidR="008E0259" w:rsidRPr="003124BE"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3124BE" w:rsidRDefault="008E0259" w:rsidP="00ED7B2F">
            <w:pPr>
              <w:rPr>
                <w:rFonts w:eastAsia="Times New Roman"/>
                <w:color w:val="000000"/>
              </w:rPr>
            </w:pPr>
            <w:r w:rsidRPr="003124BE">
              <w:rPr>
                <w:rFonts w:eastAsia="Times New Roman"/>
                <w:color w:val="000000"/>
              </w:rPr>
              <w:t xml:space="preserve">DIABLO_null </w:t>
            </w:r>
          </w:p>
        </w:tc>
        <w:tc>
          <w:tcPr>
            <w:tcW w:w="850" w:type="dxa"/>
            <w:shd w:val="clear" w:color="auto" w:fill="E2EFD9" w:themeFill="accent6" w:themeFillTint="33"/>
            <w:noWrap/>
            <w:vAlign w:val="bottom"/>
            <w:hideMark/>
          </w:tcPr>
          <w:p w14:paraId="4AF4FF06" w14:textId="5C4C85F1" w:rsidR="008E0259" w:rsidRPr="003124BE" w:rsidRDefault="008E0259">
            <w:pPr>
              <w:jc w:val="right"/>
              <w:rPr>
                <w:rFonts w:eastAsia="Times New Roman"/>
                <w:b/>
                <w:color w:val="000000"/>
              </w:rPr>
            </w:pPr>
            <w:r w:rsidRPr="003124BE">
              <w:rPr>
                <w:rFonts w:eastAsia="Times New Roman"/>
                <w:color w:val="000000"/>
              </w:rPr>
              <w:t>2</w:t>
            </w:r>
          </w:p>
        </w:tc>
        <w:tc>
          <w:tcPr>
            <w:tcW w:w="567" w:type="dxa"/>
            <w:shd w:val="clear" w:color="auto" w:fill="auto"/>
            <w:noWrap/>
            <w:vAlign w:val="bottom"/>
            <w:hideMark/>
          </w:tcPr>
          <w:p w14:paraId="33E8608C" w14:textId="7636038F"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4CCACC1" w14:textId="0111F4B6" w:rsidR="008E0259" w:rsidRPr="003124BE" w:rsidRDefault="008E0259">
            <w:pPr>
              <w:jc w:val="right"/>
              <w:rPr>
                <w:rFonts w:eastAsia="Times New Roman"/>
                <w:color w:val="000000"/>
              </w:rPr>
            </w:pPr>
            <w:r w:rsidRPr="003124BE">
              <w:rPr>
                <w:rFonts w:eastAsia="Times New Roman"/>
                <w:color w:val="000000"/>
              </w:rPr>
              <w:t>1</w:t>
            </w:r>
          </w:p>
        </w:tc>
        <w:tc>
          <w:tcPr>
            <w:tcW w:w="567" w:type="dxa"/>
            <w:shd w:val="clear" w:color="auto" w:fill="auto"/>
            <w:noWrap/>
            <w:vAlign w:val="bottom"/>
            <w:hideMark/>
          </w:tcPr>
          <w:p w14:paraId="6B0C5668" w14:textId="0BEFC0FD" w:rsidR="008E0259" w:rsidRPr="003124BE" w:rsidRDefault="008E0259">
            <w:pPr>
              <w:jc w:val="right"/>
              <w:rPr>
                <w:rFonts w:eastAsia="Times New Roman"/>
                <w:color w:val="000000"/>
              </w:rPr>
            </w:pPr>
            <w:r w:rsidRPr="003124BE">
              <w:rPr>
                <w:rFonts w:eastAsia="Times New Roman"/>
                <w:color w:val="000000"/>
              </w:rPr>
              <w:t>21</w:t>
            </w:r>
          </w:p>
        </w:tc>
        <w:tc>
          <w:tcPr>
            <w:tcW w:w="581" w:type="dxa"/>
            <w:shd w:val="clear" w:color="auto" w:fill="auto"/>
            <w:noWrap/>
            <w:vAlign w:val="bottom"/>
            <w:hideMark/>
          </w:tcPr>
          <w:p w14:paraId="535BBC01" w14:textId="22DF7D24" w:rsidR="008E0259" w:rsidRPr="003124BE" w:rsidRDefault="008E0259">
            <w:pPr>
              <w:jc w:val="right"/>
              <w:rPr>
                <w:rFonts w:eastAsia="Times New Roman"/>
                <w:color w:val="000000"/>
              </w:rPr>
            </w:pPr>
            <w:r w:rsidRPr="003124BE">
              <w:rPr>
                <w:rFonts w:eastAsia="Times New Roman"/>
                <w:color w:val="000000"/>
              </w:rPr>
              <w:t>18</w:t>
            </w:r>
          </w:p>
        </w:tc>
        <w:tc>
          <w:tcPr>
            <w:tcW w:w="606" w:type="dxa"/>
            <w:shd w:val="clear" w:color="auto" w:fill="auto"/>
            <w:noWrap/>
            <w:vAlign w:val="bottom"/>
            <w:hideMark/>
          </w:tcPr>
          <w:p w14:paraId="014865AF" w14:textId="44086631" w:rsidR="008E0259" w:rsidRPr="003124BE" w:rsidRDefault="008E0259">
            <w:pPr>
              <w:jc w:val="right"/>
              <w:rPr>
                <w:rFonts w:eastAsia="Times New Roman"/>
                <w:color w:val="000000"/>
              </w:rPr>
            </w:pPr>
            <w:r w:rsidRPr="003124BE">
              <w:rPr>
                <w:rFonts w:eastAsia="Times New Roman"/>
                <w:color w:val="000000"/>
              </w:rPr>
              <w:t>22</w:t>
            </w:r>
          </w:p>
        </w:tc>
        <w:tc>
          <w:tcPr>
            <w:tcW w:w="466" w:type="dxa"/>
            <w:shd w:val="clear" w:color="auto" w:fill="auto"/>
            <w:noWrap/>
            <w:vAlign w:val="bottom"/>
            <w:hideMark/>
          </w:tcPr>
          <w:p w14:paraId="51718C97" w14:textId="2B2B2B48" w:rsidR="008E0259" w:rsidRPr="003124BE" w:rsidRDefault="008E0259">
            <w:pPr>
              <w:jc w:val="right"/>
              <w:rPr>
                <w:rFonts w:eastAsia="Times New Roman"/>
                <w:color w:val="000000"/>
              </w:rPr>
            </w:pPr>
            <w:r w:rsidRPr="003124BE">
              <w:rPr>
                <w:rFonts w:eastAsia="Times New Roman"/>
                <w:color w:val="000000"/>
              </w:rPr>
              <w:t>5</w:t>
            </w:r>
          </w:p>
        </w:tc>
        <w:tc>
          <w:tcPr>
            <w:tcW w:w="708" w:type="dxa"/>
            <w:shd w:val="clear" w:color="auto" w:fill="auto"/>
            <w:noWrap/>
            <w:vAlign w:val="bottom"/>
            <w:hideMark/>
          </w:tcPr>
          <w:p w14:paraId="0C2B6888" w14:textId="4D31C739" w:rsidR="008E0259" w:rsidRPr="003124BE" w:rsidRDefault="008E0259">
            <w:pPr>
              <w:jc w:val="right"/>
              <w:rPr>
                <w:rFonts w:eastAsia="Times New Roman"/>
                <w:color w:val="000000"/>
              </w:rPr>
            </w:pPr>
            <w:r w:rsidRPr="003124BE">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12D946D3" w14:textId="66F950B5" w:rsidR="008E0259" w:rsidRPr="003124BE" w:rsidRDefault="008E0259">
            <w:pPr>
              <w:jc w:val="right"/>
              <w:rPr>
                <w:rFonts w:eastAsia="Times New Roman"/>
                <w:color w:val="000000"/>
              </w:rPr>
            </w:pPr>
            <w:r w:rsidRPr="003124BE">
              <w:rPr>
                <w:rFonts w:eastAsia="Times New Roman"/>
                <w:color w:val="000000"/>
              </w:rPr>
              <w:t>9</w:t>
            </w:r>
          </w:p>
        </w:tc>
      </w:tr>
      <w:tr w:rsidR="008E0259" w:rsidRPr="003124BE" w14:paraId="3D81CCEE" w14:textId="77777777" w:rsidTr="00B205BB">
        <w:trPr>
          <w:trHeight w:val="320"/>
        </w:trPr>
        <w:tc>
          <w:tcPr>
            <w:tcW w:w="956" w:type="dxa"/>
            <w:vMerge/>
            <w:shd w:val="clear" w:color="auto" w:fill="auto"/>
            <w:noWrap/>
            <w:vAlign w:val="bottom"/>
            <w:hideMark/>
          </w:tcPr>
          <w:p w14:paraId="00FBDCDE" w14:textId="0E4D8E71" w:rsidR="008E0259" w:rsidRPr="003124BE"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3124BE" w:rsidRDefault="008E0259" w:rsidP="00ED7B2F">
            <w:pPr>
              <w:rPr>
                <w:rFonts w:eastAsia="Times New Roman"/>
                <w:color w:val="000000"/>
              </w:rPr>
            </w:pPr>
            <w:r w:rsidRPr="003124BE">
              <w:rPr>
                <w:rFonts w:eastAsia="Times New Roman"/>
                <w:color w:val="000000"/>
              </w:rPr>
              <w:t xml:space="preserve">Ensemble </w:t>
            </w:r>
          </w:p>
        </w:tc>
        <w:tc>
          <w:tcPr>
            <w:tcW w:w="850" w:type="dxa"/>
            <w:shd w:val="clear" w:color="auto" w:fill="auto"/>
            <w:noWrap/>
            <w:vAlign w:val="bottom"/>
            <w:hideMark/>
          </w:tcPr>
          <w:p w14:paraId="2761C114" w14:textId="045D1C24"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6C38DECD" w14:textId="2EC3F07E"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09DA1328" w14:textId="41F5283D" w:rsidR="008E0259" w:rsidRPr="003124BE" w:rsidRDefault="008E0259">
            <w:pPr>
              <w:jc w:val="right"/>
              <w:rPr>
                <w:rFonts w:eastAsia="Times New Roman"/>
                <w:color w:val="000000"/>
              </w:rPr>
            </w:pPr>
            <w:r w:rsidRPr="003124BE">
              <w:rPr>
                <w:rFonts w:eastAsia="Times New Roman"/>
                <w:color w:val="000000"/>
              </w:rPr>
              <w:t>26</w:t>
            </w:r>
          </w:p>
        </w:tc>
        <w:tc>
          <w:tcPr>
            <w:tcW w:w="581" w:type="dxa"/>
            <w:shd w:val="clear" w:color="auto" w:fill="auto"/>
            <w:noWrap/>
            <w:vAlign w:val="bottom"/>
            <w:hideMark/>
          </w:tcPr>
          <w:p w14:paraId="0E1D92F1" w14:textId="55890242" w:rsidR="008E0259" w:rsidRPr="003124BE" w:rsidRDefault="008E0259">
            <w:pPr>
              <w:jc w:val="right"/>
              <w:rPr>
                <w:rFonts w:eastAsia="Times New Roman"/>
                <w:color w:val="000000"/>
              </w:rPr>
            </w:pPr>
            <w:r w:rsidRPr="003124BE">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3124BE" w:rsidRDefault="008E0259">
            <w:pPr>
              <w:jc w:val="right"/>
              <w:rPr>
                <w:rFonts w:eastAsia="Times New Roman"/>
                <w:color w:val="000000"/>
              </w:rPr>
            </w:pPr>
            <w:r w:rsidRPr="003124BE">
              <w:rPr>
                <w:rFonts w:eastAsia="Times New Roman"/>
                <w:color w:val="000000"/>
              </w:rPr>
              <w:t>25</w:t>
            </w:r>
          </w:p>
        </w:tc>
        <w:tc>
          <w:tcPr>
            <w:tcW w:w="466" w:type="dxa"/>
            <w:shd w:val="clear" w:color="auto" w:fill="auto"/>
            <w:noWrap/>
            <w:vAlign w:val="bottom"/>
            <w:hideMark/>
          </w:tcPr>
          <w:p w14:paraId="133EA84E" w14:textId="034C6949" w:rsidR="008E0259" w:rsidRPr="003124BE" w:rsidRDefault="008E0259">
            <w:pPr>
              <w:jc w:val="right"/>
              <w:rPr>
                <w:rFonts w:eastAsia="Times New Roman"/>
                <w:color w:val="000000"/>
              </w:rPr>
            </w:pPr>
            <w:r w:rsidRPr="003124BE">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3124BE" w:rsidRDefault="008E0259">
            <w:pPr>
              <w:jc w:val="right"/>
              <w:rPr>
                <w:rFonts w:eastAsia="Times New Roman"/>
                <w:color w:val="000000"/>
              </w:rPr>
            </w:pPr>
            <w:r w:rsidRPr="003124BE">
              <w:rPr>
                <w:rFonts w:eastAsia="Times New Roman"/>
                <w:color w:val="000000"/>
              </w:rPr>
              <w:t>7</w:t>
            </w:r>
          </w:p>
        </w:tc>
        <w:tc>
          <w:tcPr>
            <w:tcW w:w="460" w:type="dxa"/>
            <w:shd w:val="clear" w:color="auto" w:fill="auto"/>
            <w:noWrap/>
            <w:vAlign w:val="bottom"/>
            <w:hideMark/>
          </w:tcPr>
          <w:p w14:paraId="4769E271" w14:textId="2F969B50" w:rsidR="008E0259" w:rsidRPr="003124BE" w:rsidRDefault="008E0259">
            <w:pPr>
              <w:jc w:val="right"/>
              <w:rPr>
                <w:rFonts w:eastAsia="Times New Roman"/>
                <w:b/>
                <w:color w:val="000000"/>
              </w:rPr>
            </w:pPr>
            <w:r w:rsidRPr="003124BE">
              <w:rPr>
                <w:rFonts w:eastAsia="Times New Roman"/>
                <w:color w:val="000000"/>
              </w:rPr>
              <w:t>1</w:t>
            </w:r>
          </w:p>
        </w:tc>
        <w:tc>
          <w:tcPr>
            <w:tcW w:w="1134" w:type="dxa"/>
            <w:shd w:val="clear" w:color="auto" w:fill="auto"/>
            <w:noWrap/>
            <w:vAlign w:val="bottom"/>
            <w:hideMark/>
          </w:tcPr>
          <w:p w14:paraId="4420E86F" w14:textId="53159E3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0121BF0F" w14:textId="77777777" w:rsidTr="00B205BB">
        <w:trPr>
          <w:trHeight w:val="320"/>
        </w:trPr>
        <w:tc>
          <w:tcPr>
            <w:tcW w:w="956" w:type="dxa"/>
            <w:vMerge/>
            <w:shd w:val="clear" w:color="auto" w:fill="auto"/>
            <w:noWrap/>
            <w:vAlign w:val="bottom"/>
            <w:hideMark/>
          </w:tcPr>
          <w:p w14:paraId="379FA1CD" w14:textId="597DD7C2" w:rsidR="008E0259" w:rsidRPr="003124BE"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3124BE" w:rsidRDefault="008E0259" w:rsidP="00ED7B2F">
            <w:pPr>
              <w:rPr>
                <w:rFonts w:eastAsia="Times New Roman"/>
                <w:color w:val="000000"/>
              </w:rPr>
            </w:pPr>
            <w:r w:rsidRPr="003124BE">
              <w:rPr>
                <w:rFonts w:eastAsia="Times New Roman"/>
                <w:color w:val="000000"/>
              </w:rPr>
              <w:t xml:space="preserve">JIVE </w:t>
            </w:r>
          </w:p>
        </w:tc>
        <w:tc>
          <w:tcPr>
            <w:tcW w:w="850" w:type="dxa"/>
            <w:shd w:val="clear" w:color="auto" w:fill="auto"/>
            <w:noWrap/>
            <w:vAlign w:val="bottom"/>
            <w:hideMark/>
          </w:tcPr>
          <w:p w14:paraId="13758826" w14:textId="1900B2A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1EF4C92A" w14:textId="305CB628"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2FD612F2" w14:textId="7191332A" w:rsidR="008E0259" w:rsidRPr="003124BE" w:rsidRDefault="008E0259">
            <w:pPr>
              <w:jc w:val="right"/>
              <w:rPr>
                <w:rFonts w:eastAsia="Times New Roman"/>
                <w:b/>
                <w:color w:val="000000"/>
              </w:rPr>
            </w:pPr>
            <w:r w:rsidRPr="003124BE">
              <w:rPr>
                <w:rFonts w:eastAsia="Times New Roman"/>
                <w:color w:val="000000"/>
              </w:rPr>
              <w:t>4</w:t>
            </w:r>
          </w:p>
        </w:tc>
        <w:tc>
          <w:tcPr>
            <w:tcW w:w="567" w:type="dxa"/>
            <w:shd w:val="clear" w:color="auto" w:fill="auto"/>
            <w:noWrap/>
            <w:vAlign w:val="bottom"/>
            <w:hideMark/>
          </w:tcPr>
          <w:p w14:paraId="42A19AB7" w14:textId="37B45895" w:rsidR="008E0259" w:rsidRPr="003124BE" w:rsidRDefault="008E0259">
            <w:pPr>
              <w:jc w:val="right"/>
              <w:rPr>
                <w:rFonts w:eastAsia="Times New Roman"/>
                <w:color w:val="000000"/>
              </w:rPr>
            </w:pPr>
            <w:r w:rsidRPr="003124BE">
              <w:rPr>
                <w:rFonts w:eastAsia="Times New Roman"/>
                <w:color w:val="000000"/>
              </w:rPr>
              <w:t>48</w:t>
            </w:r>
          </w:p>
        </w:tc>
        <w:tc>
          <w:tcPr>
            <w:tcW w:w="581" w:type="dxa"/>
            <w:shd w:val="clear" w:color="auto" w:fill="auto"/>
            <w:noWrap/>
            <w:vAlign w:val="bottom"/>
            <w:hideMark/>
          </w:tcPr>
          <w:p w14:paraId="4CB93F4A" w14:textId="37E81BE6" w:rsidR="008E0259" w:rsidRPr="003124BE" w:rsidRDefault="008E0259">
            <w:pPr>
              <w:jc w:val="right"/>
              <w:rPr>
                <w:rFonts w:eastAsia="Times New Roman"/>
                <w:color w:val="000000"/>
              </w:rPr>
            </w:pPr>
            <w:r w:rsidRPr="003124BE">
              <w:rPr>
                <w:rFonts w:eastAsia="Times New Roman"/>
                <w:color w:val="000000"/>
              </w:rPr>
              <w:t>17</w:t>
            </w:r>
          </w:p>
        </w:tc>
        <w:tc>
          <w:tcPr>
            <w:tcW w:w="606" w:type="dxa"/>
            <w:shd w:val="clear" w:color="auto" w:fill="auto"/>
            <w:noWrap/>
            <w:vAlign w:val="bottom"/>
            <w:hideMark/>
          </w:tcPr>
          <w:p w14:paraId="79BDC76E" w14:textId="64F211B8" w:rsidR="008E0259" w:rsidRPr="003124BE" w:rsidRDefault="008E0259">
            <w:pPr>
              <w:jc w:val="right"/>
              <w:rPr>
                <w:rFonts w:eastAsia="Times New Roman"/>
                <w:b/>
                <w:color w:val="000000"/>
              </w:rPr>
            </w:pPr>
            <w:r w:rsidRPr="003124BE">
              <w:rPr>
                <w:rFonts w:eastAsia="Times New Roman"/>
                <w:color w:val="000000"/>
              </w:rPr>
              <w:t>35</w:t>
            </w:r>
          </w:p>
        </w:tc>
        <w:tc>
          <w:tcPr>
            <w:tcW w:w="466" w:type="dxa"/>
            <w:shd w:val="clear" w:color="auto" w:fill="auto"/>
            <w:noWrap/>
            <w:vAlign w:val="bottom"/>
            <w:hideMark/>
          </w:tcPr>
          <w:p w14:paraId="0098C718" w14:textId="229FA78C" w:rsidR="008E0259" w:rsidRPr="003124BE" w:rsidRDefault="008E0259">
            <w:pPr>
              <w:jc w:val="right"/>
              <w:rPr>
                <w:rFonts w:eastAsia="Times New Roman"/>
                <w:color w:val="000000"/>
              </w:rPr>
            </w:pPr>
            <w:r w:rsidRPr="003124BE">
              <w:rPr>
                <w:rFonts w:eastAsia="Times New Roman"/>
                <w:color w:val="000000"/>
              </w:rPr>
              <w:t>1</w:t>
            </w:r>
          </w:p>
        </w:tc>
        <w:tc>
          <w:tcPr>
            <w:tcW w:w="708" w:type="dxa"/>
            <w:shd w:val="clear" w:color="auto" w:fill="auto"/>
            <w:noWrap/>
            <w:vAlign w:val="bottom"/>
            <w:hideMark/>
          </w:tcPr>
          <w:p w14:paraId="001A8837" w14:textId="1F83CAC0" w:rsidR="008E0259" w:rsidRPr="003124BE" w:rsidRDefault="008E0259">
            <w:pPr>
              <w:jc w:val="right"/>
              <w:rPr>
                <w:rFonts w:eastAsia="Times New Roman"/>
                <w:b/>
                <w:color w:val="000000"/>
              </w:rPr>
            </w:pPr>
            <w:r w:rsidRPr="003124BE">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3124BE" w:rsidRDefault="008E0259">
            <w:pPr>
              <w:jc w:val="right"/>
              <w:rPr>
                <w:rFonts w:eastAsia="Times New Roman"/>
                <w:color w:val="000000"/>
              </w:rPr>
            </w:pPr>
            <w:r w:rsidRPr="003124BE">
              <w:rPr>
                <w:rFonts w:eastAsia="Times New Roman"/>
                <w:color w:val="000000"/>
              </w:rPr>
              <w:t>0</w:t>
            </w:r>
          </w:p>
        </w:tc>
        <w:tc>
          <w:tcPr>
            <w:tcW w:w="1134" w:type="dxa"/>
            <w:shd w:val="clear" w:color="auto" w:fill="auto"/>
            <w:noWrap/>
            <w:vAlign w:val="bottom"/>
            <w:hideMark/>
          </w:tcPr>
          <w:p w14:paraId="2DA07E80" w14:textId="1091CE14"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1AF9659D" w14:textId="77777777" w:rsidTr="00B205BB">
        <w:trPr>
          <w:trHeight w:val="320"/>
        </w:trPr>
        <w:tc>
          <w:tcPr>
            <w:tcW w:w="956" w:type="dxa"/>
            <w:vMerge/>
            <w:shd w:val="clear" w:color="auto" w:fill="auto"/>
            <w:noWrap/>
            <w:vAlign w:val="bottom"/>
            <w:hideMark/>
          </w:tcPr>
          <w:p w14:paraId="06AB4BAA" w14:textId="2A88DE4C" w:rsidR="008E0259" w:rsidRPr="003124BE"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3124BE" w:rsidRDefault="008E0259" w:rsidP="00ED7B2F">
            <w:pPr>
              <w:rPr>
                <w:rFonts w:eastAsia="Times New Roman"/>
                <w:color w:val="000000"/>
              </w:rPr>
            </w:pPr>
            <w:r w:rsidRPr="003124BE">
              <w:rPr>
                <w:rFonts w:eastAsia="Times New Roman"/>
                <w:color w:val="000000"/>
              </w:rPr>
              <w:t xml:space="preserve">MOFA </w:t>
            </w:r>
          </w:p>
        </w:tc>
        <w:tc>
          <w:tcPr>
            <w:tcW w:w="850" w:type="dxa"/>
            <w:shd w:val="clear" w:color="auto" w:fill="auto"/>
            <w:noWrap/>
            <w:vAlign w:val="bottom"/>
            <w:hideMark/>
          </w:tcPr>
          <w:p w14:paraId="49EF5D6E" w14:textId="1D91D5EE" w:rsidR="008E0259" w:rsidRPr="003124BE" w:rsidRDefault="008E0259">
            <w:pPr>
              <w:jc w:val="right"/>
              <w:rPr>
                <w:rFonts w:eastAsia="Times New Roman"/>
                <w:color w:val="000000"/>
              </w:rPr>
            </w:pPr>
            <w:r w:rsidRPr="003124BE">
              <w:rPr>
                <w:rFonts w:eastAsia="Times New Roman"/>
                <w:color w:val="000000"/>
              </w:rPr>
              <w:t>0</w:t>
            </w:r>
          </w:p>
        </w:tc>
        <w:tc>
          <w:tcPr>
            <w:tcW w:w="567" w:type="dxa"/>
            <w:shd w:val="clear" w:color="auto" w:fill="auto"/>
            <w:noWrap/>
            <w:vAlign w:val="bottom"/>
            <w:hideMark/>
          </w:tcPr>
          <w:p w14:paraId="7EE033A0" w14:textId="7A31823D" w:rsidR="008E0259" w:rsidRPr="003124BE" w:rsidRDefault="008E0259">
            <w:pPr>
              <w:jc w:val="right"/>
              <w:rPr>
                <w:rFonts w:eastAsia="Times New Roman"/>
                <w:color w:val="000000"/>
              </w:rPr>
            </w:pPr>
            <w:r w:rsidRPr="003124BE">
              <w:rPr>
                <w:rFonts w:eastAsia="Times New Roman"/>
                <w:color w:val="000000"/>
              </w:rPr>
              <w:t>0</w:t>
            </w:r>
          </w:p>
        </w:tc>
        <w:tc>
          <w:tcPr>
            <w:tcW w:w="581" w:type="dxa"/>
            <w:shd w:val="clear" w:color="auto" w:fill="auto"/>
            <w:noWrap/>
            <w:vAlign w:val="bottom"/>
            <w:hideMark/>
          </w:tcPr>
          <w:p w14:paraId="7A298C30" w14:textId="36EF6C30" w:rsidR="008E0259" w:rsidRPr="003124BE" w:rsidRDefault="008E0259">
            <w:pPr>
              <w:jc w:val="right"/>
              <w:rPr>
                <w:rFonts w:eastAsia="Times New Roman"/>
                <w:color w:val="000000"/>
              </w:rPr>
            </w:pPr>
            <w:r w:rsidRPr="003124BE">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3124BE" w:rsidRDefault="008E0259">
            <w:pPr>
              <w:jc w:val="right"/>
              <w:rPr>
                <w:rFonts w:eastAsia="Times New Roman"/>
                <w:color w:val="000000"/>
              </w:rPr>
            </w:pPr>
            <w:r w:rsidRPr="003124BE">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3124BE" w:rsidRDefault="008E0259">
            <w:pPr>
              <w:jc w:val="right"/>
              <w:rPr>
                <w:rFonts w:eastAsia="Times New Roman"/>
                <w:color w:val="000000"/>
              </w:rPr>
            </w:pPr>
            <w:r w:rsidRPr="003124BE">
              <w:rPr>
                <w:rFonts w:eastAsia="Times New Roman"/>
                <w:color w:val="000000"/>
              </w:rPr>
              <w:t>0</w:t>
            </w:r>
          </w:p>
        </w:tc>
        <w:tc>
          <w:tcPr>
            <w:tcW w:w="606" w:type="dxa"/>
            <w:shd w:val="clear" w:color="auto" w:fill="auto"/>
            <w:noWrap/>
            <w:vAlign w:val="bottom"/>
            <w:hideMark/>
          </w:tcPr>
          <w:p w14:paraId="0C7EAF84" w14:textId="392D0CF5" w:rsidR="008E0259" w:rsidRPr="003124BE" w:rsidRDefault="008E0259">
            <w:pPr>
              <w:jc w:val="right"/>
              <w:rPr>
                <w:rFonts w:eastAsia="Times New Roman"/>
                <w:color w:val="000000"/>
              </w:rPr>
            </w:pPr>
            <w:r w:rsidRPr="003124BE">
              <w:rPr>
                <w:rFonts w:eastAsia="Times New Roman"/>
                <w:color w:val="000000"/>
              </w:rPr>
              <w:t>127</w:t>
            </w:r>
          </w:p>
        </w:tc>
        <w:tc>
          <w:tcPr>
            <w:tcW w:w="466" w:type="dxa"/>
            <w:shd w:val="clear" w:color="auto" w:fill="auto"/>
            <w:noWrap/>
            <w:vAlign w:val="bottom"/>
            <w:hideMark/>
          </w:tcPr>
          <w:p w14:paraId="732016D1" w14:textId="726CC4C4" w:rsidR="008E0259" w:rsidRPr="003124BE" w:rsidRDefault="008E0259">
            <w:pPr>
              <w:jc w:val="right"/>
              <w:rPr>
                <w:rFonts w:eastAsia="Times New Roman"/>
                <w:color w:val="000000"/>
              </w:rPr>
            </w:pPr>
            <w:r w:rsidRPr="003124BE">
              <w:rPr>
                <w:rFonts w:eastAsia="Times New Roman"/>
                <w:color w:val="000000"/>
              </w:rPr>
              <w:t>0</w:t>
            </w:r>
          </w:p>
        </w:tc>
        <w:tc>
          <w:tcPr>
            <w:tcW w:w="708" w:type="dxa"/>
            <w:shd w:val="clear" w:color="auto" w:fill="auto"/>
            <w:noWrap/>
            <w:vAlign w:val="bottom"/>
            <w:hideMark/>
          </w:tcPr>
          <w:p w14:paraId="31185526" w14:textId="22EE7787" w:rsidR="008E0259" w:rsidRPr="003124BE" w:rsidRDefault="008E0259">
            <w:pPr>
              <w:jc w:val="right"/>
              <w:rPr>
                <w:rFonts w:eastAsia="Times New Roman"/>
                <w:color w:val="000000"/>
              </w:rPr>
            </w:pPr>
            <w:r w:rsidRPr="003124BE">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3124BE" w:rsidRDefault="008E0259">
            <w:pPr>
              <w:jc w:val="right"/>
              <w:rPr>
                <w:rFonts w:eastAsia="Times New Roman"/>
                <w:color w:val="000000"/>
              </w:rPr>
            </w:pPr>
            <w:r w:rsidRPr="003124BE">
              <w:rPr>
                <w:rFonts w:eastAsia="Times New Roman"/>
                <w:color w:val="000000"/>
              </w:rPr>
              <w:t>2</w:t>
            </w:r>
          </w:p>
        </w:tc>
        <w:tc>
          <w:tcPr>
            <w:tcW w:w="1134" w:type="dxa"/>
            <w:shd w:val="clear" w:color="auto" w:fill="auto"/>
            <w:noWrap/>
            <w:vAlign w:val="bottom"/>
            <w:hideMark/>
          </w:tcPr>
          <w:p w14:paraId="1F264A34" w14:textId="4BE7727B" w:rsidR="008E0259" w:rsidRPr="003124BE" w:rsidRDefault="008E0259">
            <w:pPr>
              <w:jc w:val="right"/>
              <w:rPr>
                <w:rFonts w:eastAsia="Times New Roman"/>
                <w:color w:val="000000"/>
              </w:rPr>
            </w:pPr>
            <w:r w:rsidRPr="003124BE">
              <w:rPr>
                <w:rFonts w:eastAsia="Times New Roman"/>
                <w:color w:val="000000"/>
              </w:rPr>
              <w:t>0</w:t>
            </w:r>
          </w:p>
        </w:tc>
      </w:tr>
      <w:tr w:rsidR="008E0259" w:rsidRPr="003124BE"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3124BE"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3124BE" w:rsidRDefault="008E0259" w:rsidP="00ED7B2F">
            <w:pPr>
              <w:rPr>
                <w:rFonts w:eastAsia="Times New Roman"/>
                <w:color w:val="000000"/>
              </w:rPr>
            </w:pPr>
            <w:r w:rsidRPr="003124BE">
              <w:rPr>
                <w:rFonts w:eastAsia="Times New Roman"/>
                <w:color w:val="000000"/>
              </w:rPr>
              <w:t>sGCCA</w:t>
            </w:r>
          </w:p>
        </w:tc>
        <w:tc>
          <w:tcPr>
            <w:tcW w:w="850" w:type="dxa"/>
            <w:tcBorders>
              <w:bottom w:val="single" w:sz="24" w:space="0" w:color="auto"/>
            </w:tcBorders>
            <w:shd w:val="clear" w:color="auto" w:fill="auto"/>
            <w:noWrap/>
            <w:vAlign w:val="bottom"/>
            <w:hideMark/>
          </w:tcPr>
          <w:p w14:paraId="6CAD7BB4" w14:textId="1E95216D" w:rsidR="008E0259" w:rsidRPr="003124BE" w:rsidRDefault="008E0259">
            <w:pPr>
              <w:jc w:val="right"/>
              <w:rPr>
                <w:rFonts w:eastAsia="Times New Roman"/>
                <w:color w:val="000000"/>
              </w:rPr>
            </w:pPr>
            <w:r w:rsidRPr="003124BE">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3124BE" w:rsidRDefault="008E0259">
            <w:pPr>
              <w:jc w:val="right"/>
              <w:rPr>
                <w:rFonts w:eastAsia="Times New Roman"/>
                <w:color w:val="000000"/>
              </w:rPr>
            </w:pPr>
            <w:r w:rsidRPr="003124BE">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3124BE" w:rsidRDefault="008E0259">
            <w:pPr>
              <w:jc w:val="right"/>
              <w:rPr>
                <w:rFonts w:eastAsia="Times New Roman"/>
                <w:color w:val="000000"/>
              </w:rPr>
            </w:pPr>
            <w:r w:rsidRPr="003124BE">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3124BE" w:rsidRDefault="008E0259">
            <w:pPr>
              <w:jc w:val="right"/>
              <w:rPr>
                <w:rFonts w:eastAsia="Times New Roman"/>
                <w:color w:val="000000"/>
              </w:rPr>
            </w:pPr>
            <w:r w:rsidRPr="003124BE">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3124BE" w:rsidRDefault="008E0259">
            <w:pPr>
              <w:jc w:val="right"/>
              <w:rPr>
                <w:rFonts w:eastAsia="Times New Roman"/>
                <w:b/>
                <w:color w:val="000000"/>
              </w:rPr>
            </w:pPr>
            <w:r w:rsidRPr="003124BE">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3124BE" w:rsidRDefault="008E0259">
            <w:pPr>
              <w:jc w:val="right"/>
              <w:rPr>
                <w:rFonts w:eastAsia="Times New Roman"/>
                <w:color w:val="000000"/>
              </w:rPr>
            </w:pPr>
            <w:r w:rsidRPr="003124BE">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3124BE" w:rsidRDefault="008E0259">
            <w:pPr>
              <w:jc w:val="right"/>
              <w:rPr>
                <w:rFonts w:eastAsia="Times New Roman"/>
                <w:color w:val="000000"/>
              </w:rPr>
            </w:pPr>
            <w:r w:rsidRPr="003124BE">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3124BE" w:rsidRDefault="008E0259">
            <w:pPr>
              <w:jc w:val="right"/>
              <w:rPr>
                <w:rFonts w:eastAsia="Times New Roman"/>
                <w:color w:val="000000"/>
              </w:rPr>
            </w:pPr>
            <w:r w:rsidRPr="003124BE">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3124BE" w:rsidRDefault="008E0259">
            <w:pPr>
              <w:jc w:val="right"/>
              <w:rPr>
                <w:rFonts w:eastAsia="Times New Roman"/>
                <w:color w:val="000000"/>
              </w:rPr>
            </w:pPr>
            <w:r w:rsidRPr="003124BE">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3124BE" w:rsidRDefault="008E0259">
            <w:pPr>
              <w:jc w:val="right"/>
              <w:rPr>
                <w:rFonts w:eastAsia="Times New Roman"/>
                <w:color w:val="000000"/>
              </w:rPr>
            </w:pPr>
            <w:r w:rsidRPr="003124BE">
              <w:rPr>
                <w:rFonts w:eastAsia="Times New Roman"/>
                <w:color w:val="000000"/>
              </w:rPr>
              <w:t>0</w:t>
            </w:r>
          </w:p>
        </w:tc>
      </w:tr>
    </w:tbl>
    <w:p w14:paraId="5E7DF0D1" w14:textId="77777777" w:rsidR="00B867AD" w:rsidRPr="003124BE" w:rsidRDefault="00B867AD" w:rsidP="00F21B8F">
      <w:pPr>
        <w:spacing w:line="480" w:lineRule="auto"/>
      </w:pPr>
    </w:p>
    <w:p w14:paraId="3B2BD731" w14:textId="415AF6AC" w:rsidR="006F706C" w:rsidRPr="003124BE" w:rsidRDefault="00680676" w:rsidP="00190A43">
      <w:pPr>
        <w:spacing w:line="480" w:lineRule="auto"/>
        <w:ind w:firstLine="720"/>
        <w:pPrChange w:id="390" w:author="Casey P. Shannon" w:date="2018-03-12T15:47:00Z">
          <w:pPr>
            <w:spacing w:line="480" w:lineRule="auto"/>
            <w:ind w:firstLine="720"/>
          </w:pPr>
        </w:pPrChange>
      </w:pPr>
      <w:ins w:id="391" w:author="Casey P. Shannon" w:date="2018-03-12T15:36:00Z">
        <w:r>
          <w:t>Finally</w:t>
        </w:r>
      </w:ins>
      <w:ins w:id="392" w:author="Casey P. Shannon" w:date="2018-03-12T15:27:00Z">
        <w:r w:rsidR="00185C1E">
          <w:t>, we carried out g</w:t>
        </w:r>
      </w:ins>
      <w:del w:id="393" w:author="Casey P. Shannon" w:date="2018-03-12T15:27:00Z">
        <w:r w:rsidR="00740B96" w:rsidRPr="003124BE" w:rsidDel="00185C1E">
          <w:delText>G</w:delText>
        </w:r>
      </w:del>
      <w:r w:rsidR="00740B96" w:rsidRPr="003124BE">
        <w:t xml:space="preserve">ene set enrichment analysis </w:t>
      </w:r>
      <w:del w:id="394" w:author="Casey P. Shannon" w:date="2018-03-12T15:27:00Z">
        <w:r w:rsidR="00740B96" w:rsidRPr="003124BE" w:rsidDel="00185C1E">
          <w:delText xml:space="preserve">was performed for </w:delText>
        </w:r>
      </w:del>
      <w:ins w:id="395" w:author="Casey P. Shannon" w:date="2018-03-12T15:27:00Z">
        <w:r w:rsidR="00185C1E">
          <w:t xml:space="preserve">on </w:t>
        </w:r>
      </w:ins>
      <w:r w:rsidR="00740B96" w:rsidRPr="003124BE">
        <w:t>each multi-</w:t>
      </w:r>
      <w:r w:rsidR="00E06337" w:rsidRPr="003124BE">
        <w:t>omics</w:t>
      </w:r>
      <w:r w:rsidR="003F3BE7">
        <w:t xml:space="preserve"> biomarker</w:t>
      </w:r>
      <w:r w:rsidR="00740B96" w:rsidRPr="003124BE">
        <w:t xml:space="preserve"> panel</w:t>
      </w:r>
      <w:r w:rsidR="00807B69" w:rsidRPr="003124BE">
        <w:t xml:space="preserve"> (using gene symbols of mRNA</w:t>
      </w:r>
      <w:r w:rsidR="002B5C40" w:rsidRPr="003124BE">
        <w:t>s</w:t>
      </w:r>
      <w:r w:rsidR="00807B69" w:rsidRPr="003124BE">
        <w:t xml:space="preserve"> and CpGs)</w:t>
      </w:r>
      <w:r w:rsidR="00672206" w:rsidRPr="003124BE">
        <w:t xml:space="preserve"> </w:t>
      </w:r>
      <w:del w:id="396" w:author="Casey P. Shannon" w:date="2018-03-12T15:36:00Z">
        <w:r w:rsidR="00672206" w:rsidRPr="003124BE" w:rsidDel="00680676">
          <w:delText xml:space="preserve">using </w:delText>
        </w:r>
      </w:del>
      <w:ins w:id="397" w:author="Casey P. Shannon" w:date="2018-03-12T15:36:00Z">
        <w:r>
          <w:t>against</w:t>
        </w:r>
        <w:r w:rsidRPr="003124BE">
          <w:t xml:space="preserve"> </w:t>
        </w:r>
      </w:ins>
      <w:r w:rsidR="00672206" w:rsidRPr="003124BE">
        <w:t>10 gene set collections (</w:t>
      </w:r>
      <w:r w:rsidR="00C6724A" w:rsidRPr="00DA37BA">
        <w:t>see</w:t>
      </w:r>
      <w:r w:rsidR="00C6724A" w:rsidRPr="003124BE">
        <w:rPr>
          <w:b/>
        </w:rPr>
        <w:t xml:space="preserve"> </w:t>
      </w:r>
      <w:r w:rsidR="004F28BC" w:rsidRPr="003124BE">
        <w:rPr>
          <w:b/>
        </w:rPr>
        <w:t>M</w:t>
      </w:r>
      <w:r w:rsidR="00C6724A" w:rsidRPr="003124BE">
        <w:rPr>
          <w:b/>
        </w:rPr>
        <w:t>ethods</w:t>
      </w:r>
      <w:r w:rsidR="00672206" w:rsidRPr="003124BE">
        <w:t>)</w:t>
      </w:r>
      <w:ins w:id="398" w:author="Casey P. Shannon" w:date="2018-03-12T15:28:00Z">
        <w:r w:rsidR="00185C1E">
          <w:t xml:space="preserve"> and tabulated</w:t>
        </w:r>
      </w:ins>
      <w:r w:rsidR="00740B96" w:rsidRPr="003124BE">
        <w:t xml:space="preserve"> </w:t>
      </w:r>
      <w:del w:id="399" w:author="Casey P. Shannon" w:date="2018-03-12T15:28:00Z">
        <w:r w:rsidR="00740B96" w:rsidRPr="003124BE" w:rsidDel="00185C1E">
          <w:delText>and t</w:delText>
        </w:r>
      </w:del>
      <w:ins w:id="400" w:author="Casey P. Shannon" w:date="2018-03-12T15:28:00Z">
        <w:r w:rsidR="00185C1E">
          <w:t>t</w:t>
        </w:r>
      </w:ins>
      <w:r w:rsidR="00740B96" w:rsidRPr="003124BE">
        <w:t xml:space="preserve">he number of significant </w:t>
      </w:r>
      <w:r w:rsidR="00CC69BB">
        <w:t xml:space="preserve">(FDR=5%) </w:t>
      </w:r>
      <w:r w:rsidR="00740B96" w:rsidRPr="003124BE">
        <w:t>gene sets</w:t>
      </w:r>
      <w:del w:id="401" w:author="Casey P. Shannon" w:date="2018-03-12T15:28:00Z">
        <w:r w:rsidR="00740B96" w:rsidRPr="003124BE" w:rsidDel="00185C1E">
          <w:delText xml:space="preserve"> were determined</w:delText>
        </w:r>
      </w:del>
      <w:r w:rsidR="00740B96" w:rsidRPr="003124BE">
        <w:t xml:space="preserve"> (</w:t>
      </w:r>
      <w:r w:rsidR="00740B96" w:rsidRPr="003124BE">
        <w:rPr>
          <w:b/>
        </w:rPr>
        <w:t xml:space="preserve">Table </w:t>
      </w:r>
      <w:r w:rsidR="004C2BF4" w:rsidRPr="003124BE">
        <w:rPr>
          <w:b/>
        </w:rPr>
        <w:t>2</w:t>
      </w:r>
      <w:r w:rsidR="00740B96" w:rsidRPr="003124BE">
        <w:t xml:space="preserve">). </w:t>
      </w:r>
      <w:r w:rsidR="000A6D1A" w:rsidRPr="003124BE">
        <w:t xml:space="preserve">The DIABLO_full model </w:t>
      </w:r>
      <w:r w:rsidR="007A35DB" w:rsidRPr="003124BE">
        <w:t>identified the greatest number of significant gene sets across the 10 gene set collections</w:t>
      </w:r>
      <w:r w:rsidR="00056E1E" w:rsidRPr="003124BE">
        <w:t xml:space="preserve"> and generally </w:t>
      </w:r>
      <w:r w:rsidR="00C77DAC" w:rsidRPr="003124BE">
        <w:t>ranked higher than the other methods</w:t>
      </w:r>
      <w:r w:rsidR="00A02356" w:rsidRPr="003124BE">
        <w:t xml:space="preserve"> in the colon (7/10), gbm (5</w:t>
      </w:r>
      <w:r w:rsidR="007A35DB" w:rsidRPr="003124BE">
        <w:t xml:space="preserve">/10) and </w:t>
      </w:r>
      <w:r w:rsidR="00A02356" w:rsidRPr="003124BE">
        <w:t xml:space="preserve">lung (5/10) cancer datasets, </w:t>
      </w:r>
      <w:r w:rsidR="00C77DAC" w:rsidRPr="003124BE">
        <w:t>whereas</w:t>
      </w:r>
      <w:r w:rsidR="00A02356" w:rsidRPr="003124BE">
        <w:t xml:space="preserve"> JIVE outperformed all other methods</w:t>
      </w:r>
      <w:r w:rsidR="00C77DAC" w:rsidRPr="003124BE">
        <w:t xml:space="preserve"> in the kidney cancer datasets</w:t>
      </w:r>
      <w:r w:rsidR="00A02356" w:rsidRPr="003124BE">
        <w:t xml:space="preserve"> (6/10).</w:t>
      </w:r>
      <w:ins w:id="402" w:author="Casey P. Shannon" w:date="2018-03-12T15:47:00Z">
        <w:r w:rsidR="00190A43">
          <w:t xml:space="preserve"> </w:t>
        </w:r>
      </w:ins>
      <w:del w:id="403" w:author="Casey P. Shannon" w:date="2018-03-12T15:37:00Z">
        <w:r w:rsidR="00D63F8C" w:rsidRPr="003124BE" w:rsidDel="00680676">
          <w:delText xml:space="preserve"> </w:delText>
        </w:r>
      </w:del>
      <w:r w:rsidR="003B78C4" w:rsidRPr="003124BE">
        <w:t xml:space="preserve">Unlike all other approaches considered, DIABLO_full </w:t>
      </w:r>
      <w:ins w:id="404" w:author="Casey P. Shannon" w:date="2018-03-12T15:41:00Z">
        <w:r w:rsidR="00190A43">
          <w:t xml:space="preserve">both </w:t>
        </w:r>
      </w:ins>
      <w:commentRangeStart w:id="405"/>
      <w:r w:rsidR="003B78C4" w:rsidRPr="003124BE">
        <w:t>explain</w:t>
      </w:r>
      <w:r w:rsidR="00FB6B63" w:rsidRPr="003124BE">
        <w:t>ed</w:t>
      </w:r>
      <w:r w:rsidR="003B78C4" w:rsidRPr="003124BE">
        <w:t xml:space="preserve"> the correlation </w:t>
      </w:r>
      <w:r w:rsidR="003B78C4" w:rsidRPr="003124BE">
        <w:lastRenderedPageBreak/>
        <w:t xml:space="preserve">structure of multiple </w:t>
      </w:r>
      <w:r w:rsidR="00E06337" w:rsidRPr="003124BE">
        <w:t>omics</w:t>
      </w:r>
      <w:r w:rsidR="003B78C4" w:rsidRPr="003124BE">
        <w:t xml:space="preserve"> layers</w:t>
      </w:r>
      <w:commentRangeEnd w:id="405"/>
      <w:r w:rsidR="00190A43">
        <w:rPr>
          <w:rStyle w:val="CommentReference"/>
          <w:rFonts w:asciiTheme="minorHAnsi" w:eastAsiaTheme="minorEastAsia" w:hAnsiTheme="minorHAnsi" w:cstheme="minorBidi"/>
        </w:rPr>
        <w:commentReference w:id="405"/>
      </w:r>
      <w:r w:rsidR="003B78C4" w:rsidRPr="003124BE">
        <w:t xml:space="preserve"> </w:t>
      </w:r>
      <w:r w:rsidR="002B5C40" w:rsidRPr="003124BE">
        <w:t>and a phenotype of interest</w:t>
      </w:r>
      <w:ins w:id="406" w:author="Casey P. Shannon" w:date="2018-03-12T15:47:00Z">
        <w:r w:rsidR="00190A43">
          <w:t xml:space="preserve">, while </w:t>
        </w:r>
      </w:ins>
      <w:del w:id="407" w:author="Casey P. Shannon" w:date="2018-03-12T15:47:00Z">
        <w:r w:rsidR="002B5C40" w:rsidRPr="003124BE" w:rsidDel="00190A43">
          <w:delText xml:space="preserve"> </w:delText>
        </w:r>
      </w:del>
      <w:r w:rsidR="002B5C40" w:rsidRPr="003124BE">
        <w:t xml:space="preserve">implicating the </w:t>
      </w:r>
      <w:del w:id="408" w:author="Casey P. Shannon" w:date="2018-03-12T15:47:00Z">
        <w:r w:rsidR="002B5C40" w:rsidRPr="003124BE" w:rsidDel="00190A43">
          <w:delText xml:space="preserve">most </w:delText>
        </w:r>
      </w:del>
      <w:ins w:id="409" w:author="Casey P. Shannon" w:date="2018-03-12T15:47:00Z">
        <w:r w:rsidR="00190A43">
          <w:t xml:space="preserve">greatest </w:t>
        </w:r>
      </w:ins>
      <w:r w:rsidR="002B5C40" w:rsidRPr="003124BE">
        <w:t xml:space="preserve">number of </w:t>
      </w:r>
      <w:ins w:id="410" w:author="Casey P. Shannon" w:date="2018-03-12T15:47:00Z">
        <w:r w:rsidR="00190A43">
          <w:t xml:space="preserve">known </w:t>
        </w:r>
      </w:ins>
      <w:r w:rsidR="002B5C40" w:rsidRPr="003124BE">
        <w:t xml:space="preserve">biological pathways. </w:t>
      </w:r>
      <w:del w:id="411" w:author="Casey P. Shannon" w:date="2018-03-12T15:55:00Z">
        <w:r w:rsidR="002B5C40" w:rsidRPr="003124BE" w:rsidDel="007762DE">
          <w:delText>In the next section, we demonstrate that DIABLO</w:delText>
        </w:r>
        <w:r w:rsidR="008657D0" w:rsidRPr="003124BE" w:rsidDel="007762DE">
          <w:delText xml:space="preserve"> can</w:delText>
        </w:r>
        <w:r w:rsidR="002B5C40" w:rsidRPr="003124BE" w:rsidDel="007762DE">
          <w:delText xml:space="preserve"> also identif</w:delText>
        </w:r>
        <w:r w:rsidR="008657D0" w:rsidRPr="003124BE" w:rsidDel="007762DE">
          <w:delText>y</w:delText>
        </w:r>
        <w:r w:rsidR="002B5C40" w:rsidRPr="003124BE" w:rsidDel="007762DE">
          <w:delText xml:space="preserve"> novel biomarkers in addition to biomarkers</w:delText>
        </w:r>
        <w:r w:rsidR="008657D0" w:rsidRPr="003124BE" w:rsidDel="007762DE">
          <w:delText xml:space="preserve"> with known biological associations</w:delText>
        </w:r>
        <w:r w:rsidR="002B5C40" w:rsidRPr="003124BE" w:rsidDel="007762DE">
          <w:delText xml:space="preserve"> using a case study </w:delText>
        </w:r>
        <w:r w:rsidR="008657D0" w:rsidRPr="003124BE" w:rsidDel="007762DE">
          <w:delText xml:space="preserve">of human </w:delText>
        </w:r>
        <w:r w:rsidR="002B5C40" w:rsidRPr="003124BE" w:rsidDel="007762DE">
          <w:delText>breast cancer.</w:delText>
        </w:r>
      </w:del>
    </w:p>
    <w:p w14:paraId="505C743C" w14:textId="31F535ED" w:rsidR="00DA55F9" w:rsidRPr="003124BE" w:rsidRDefault="00DA55F9" w:rsidP="005734C2">
      <w:pPr>
        <w:spacing w:line="480" w:lineRule="auto"/>
      </w:pPr>
    </w:p>
    <w:p w14:paraId="3175F60A" w14:textId="2420FC09" w:rsidR="0068350C" w:rsidRPr="003124BE" w:rsidRDefault="0068350C" w:rsidP="00F21B8F">
      <w:pPr>
        <w:spacing w:line="480" w:lineRule="auto"/>
        <w:rPr>
          <w:b/>
        </w:rPr>
      </w:pPr>
      <w:r w:rsidRPr="003124BE">
        <w:rPr>
          <w:b/>
        </w:rPr>
        <w:t>Case study 1</w:t>
      </w:r>
      <w:r w:rsidR="005C54D6" w:rsidRPr="003124BE">
        <w:rPr>
          <w:b/>
        </w:rPr>
        <w:t>: DIABLO identified</w:t>
      </w:r>
      <w:r w:rsidRPr="003124BE">
        <w:rPr>
          <w:b/>
        </w:rPr>
        <w:t xml:space="preserve"> </w:t>
      </w:r>
      <w:r w:rsidR="006B40A8" w:rsidRPr="003124BE">
        <w:rPr>
          <w:b/>
        </w:rPr>
        <w:t>known and novel</w:t>
      </w:r>
      <w:r w:rsidR="005F2ED8" w:rsidRPr="003124BE">
        <w:rPr>
          <w:b/>
        </w:rPr>
        <w:t xml:space="preserve"> multi-</w:t>
      </w:r>
      <w:r w:rsidR="00E06337" w:rsidRPr="003124BE">
        <w:rPr>
          <w:b/>
        </w:rPr>
        <w:t>omics</w:t>
      </w:r>
      <w:r w:rsidR="005F2ED8" w:rsidRPr="003124BE">
        <w:rPr>
          <w:b/>
        </w:rPr>
        <w:t xml:space="preserve"> biomarkers of </w:t>
      </w:r>
      <w:r w:rsidR="006B40A8" w:rsidRPr="003124BE">
        <w:rPr>
          <w:b/>
        </w:rPr>
        <w:t>breast cancer subtypes.</w:t>
      </w:r>
    </w:p>
    <w:p w14:paraId="4885E53C" w14:textId="50599A86" w:rsidR="007E6530" w:rsidRPr="003124BE" w:rsidRDefault="007762DE" w:rsidP="00F21B8F">
      <w:pPr>
        <w:spacing w:line="480" w:lineRule="auto"/>
      </w:pPr>
      <w:ins w:id="412" w:author="Casey P. Shannon" w:date="2018-03-12T15:55:00Z">
        <w:r>
          <w:t>W</w:t>
        </w:r>
        <w:r w:rsidRPr="003124BE">
          <w:t xml:space="preserve">e </w:t>
        </w:r>
        <w:r>
          <w:t xml:space="preserve">next </w:t>
        </w:r>
        <w:r w:rsidRPr="003124BE">
          <w:t>demonstrate that DIABLO can identify novel biomarkers in addition to biomarkers with known biological associations using a case study of human breast cancer.</w:t>
        </w:r>
      </w:ins>
      <w:ins w:id="413" w:author="Casey P. Shannon" w:date="2018-03-12T15:56:00Z">
        <w:r>
          <w:t xml:space="preserve"> </w:t>
        </w:r>
      </w:ins>
      <w:del w:id="414" w:author="Casey P. Shannon" w:date="2018-03-12T15:56:00Z">
        <w:r w:rsidR="004F28BC" w:rsidRPr="003124BE" w:rsidDel="007762DE">
          <w:delText>After having described the appealing properties of DIABLO_full to identify a highly connected multi</w:delText>
        </w:r>
        <w:r w:rsidR="001B1087" w:rsidRPr="003124BE" w:rsidDel="007762DE">
          <w:delText>-</w:delText>
        </w:r>
        <w:r w:rsidR="00E06337" w:rsidRPr="003124BE" w:rsidDel="007762DE">
          <w:delText>omics</w:delText>
        </w:r>
        <w:r w:rsidR="004F28BC" w:rsidRPr="003124BE" w:rsidDel="007762DE">
          <w:delText xml:space="preserve"> panel, w</w:delText>
        </w:r>
      </w:del>
      <w:ins w:id="415" w:author="Casey P. Shannon" w:date="2018-03-12T15:56:00Z">
        <w:r>
          <w:t>W</w:t>
        </w:r>
      </w:ins>
      <w:r w:rsidR="004F28BC" w:rsidRPr="003124BE">
        <w:t xml:space="preserve">e applied our </w:t>
      </w:r>
      <w:r w:rsidR="005C54D6" w:rsidRPr="003124BE">
        <w:t>biomarker analysis workflow</w:t>
      </w:r>
      <w:r w:rsidR="0089171B" w:rsidRPr="003124BE">
        <w:t xml:space="preserve"> </w:t>
      </w:r>
      <w:r w:rsidR="001E69AB" w:rsidRPr="003124BE">
        <w:t>to b</w:t>
      </w:r>
      <w:r w:rsidR="004F28BC" w:rsidRPr="003124BE">
        <w:t>reast cancer dataset</w:t>
      </w:r>
      <w:r w:rsidR="001E69AB" w:rsidRPr="003124BE">
        <w:t>s</w:t>
      </w:r>
      <w:r w:rsidR="004F28BC" w:rsidRPr="003124BE">
        <w:t xml:space="preserve"> to characterize and </w:t>
      </w:r>
      <w:r w:rsidR="005C54D6" w:rsidRPr="003124BE">
        <w:t>predict PAM50 breast cancer subtypes</w:t>
      </w:r>
      <w:r w:rsidR="004F28BC" w:rsidRPr="003124BE">
        <w:t xml:space="preserve"> (</w:t>
      </w:r>
      <w:r w:rsidR="004F28BC" w:rsidRPr="003124BE">
        <w:rPr>
          <w:b/>
        </w:rPr>
        <w:t>Suppl</w:t>
      </w:r>
      <w:r w:rsidR="001E69AB" w:rsidRPr="003124BE">
        <w:rPr>
          <w:b/>
        </w:rPr>
        <w:t>ementary</w:t>
      </w:r>
      <w:r w:rsidR="004F28BC" w:rsidRPr="003124BE">
        <w:rPr>
          <w:b/>
        </w:rPr>
        <w:t xml:space="preserve"> Fig</w:t>
      </w:r>
      <w:r w:rsidR="001E69AB" w:rsidRPr="003124BE">
        <w:rPr>
          <w:b/>
        </w:rPr>
        <w:t>.</w:t>
      </w:r>
      <w:r w:rsidR="004F28BC" w:rsidRPr="003124BE">
        <w:rPr>
          <w:b/>
        </w:rPr>
        <w:t xml:space="preserve"> </w:t>
      </w:r>
      <w:r w:rsidR="008255E0">
        <w:rPr>
          <w:b/>
        </w:rPr>
        <w:t>7</w:t>
      </w:r>
      <w:r w:rsidR="004F28BC" w:rsidRPr="003124BE">
        <w:t>)</w:t>
      </w:r>
      <w:r w:rsidR="0089171B" w:rsidRPr="003124BE">
        <w:t xml:space="preserve">. </w:t>
      </w:r>
      <w:r w:rsidR="005A0F7D" w:rsidRPr="003124BE">
        <w:t xml:space="preserve">After </w:t>
      </w:r>
      <w:r w:rsidR="001E69AB" w:rsidRPr="003124BE">
        <w:t>pre</w:t>
      </w:r>
      <w:r w:rsidR="005A0F7D" w:rsidRPr="003124BE">
        <w:t xml:space="preserve">processing </w:t>
      </w:r>
      <w:r w:rsidR="008F55FE" w:rsidRPr="003124BE">
        <w:t xml:space="preserve">and normalization </w:t>
      </w:r>
      <w:r w:rsidR="00B57621" w:rsidRPr="003124BE">
        <w:t xml:space="preserve">of each </w:t>
      </w:r>
      <w:r w:rsidR="00E06337" w:rsidRPr="003124BE">
        <w:t>omics</w:t>
      </w:r>
      <w:r w:rsidR="00B57621" w:rsidRPr="003124BE">
        <w:t xml:space="preserve"> </w:t>
      </w:r>
      <w:r w:rsidR="001E69AB" w:rsidRPr="003124BE">
        <w:t>data-</w:t>
      </w:r>
      <w:r w:rsidR="00B57621" w:rsidRPr="003124BE">
        <w:t>type</w:t>
      </w:r>
      <w:r w:rsidR="005F2ED8" w:rsidRPr="003124BE">
        <w:t>, the samples were divided into training and test sets (</w:t>
      </w:r>
      <w:r w:rsidR="00DC6946">
        <w:rPr>
          <w:b/>
        </w:rPr>
        <w:t>Methods</w:t>
      </w:r>
      <w:r w:rsidR="00CF16B6">
        <w:rPr>
          <w:b/>
        </w:rPr>
        <w:t xml:space="preserve">, </w:t>
      </w:r>
      <w:r w:rsidR="005F2ED8" w:rsidRPr="003124BE">
        <w:rPr>
          <w:b/>
        </w:rPr>
        <w:t>Table 1</w:t>
      </w:r>
      <w:r w:rsidR="005F2ED8" w:rsidRPr="003124BE">
        <w:t>).</w:t>
      </w:r>
      <w:r w:rsidR="00734C30" w:rsidRPr="003124BE">
        <w:t xml:space="preserve"> The training data</w:t>
      </w:r>
      <w:r w:rsidR="005F2ED8" w:rsidRPr="003124BE">
        <w:t xml:space="preserve"> consisted of </w:t>
      </w:r>
      <w:r w:rsidR="00D743DC" w:rsidRPr="003124BE">
        <w:t xml:space="preserve">four </w:t>
      </w:r>
      <w:r w:rsidR="00E06337" w:rsidRPr="003124BE">
        <w:t>omics</w:t>
      </w:r>
      <w:r w:rsidR="00734C30" w:rsidRPr="003124BE">
        <w:t>-datasets</w:t>
      </w:r>
      <w:r w:rsidR="00D743DC" w:rsidRPr="003124BE">
        <w:t xml:space="preserve"> (mRNA, miRNA, CpGs and proteins)</w:t>
      </w:r>
      <w:r w:rsidR="00734C30" w:rsidRPr="003124BE">
        <w:t xml:space="preserve"> whereas the test data</w:t>
      </w:r>
      <w:r w:rsidR="00A40C54" w:rsidRPr="003124BE">
        <w:t xml:space="preserve"> included all </w:t>
      </w:r>
      <w:r w:rsidR="004F28BC" w:rsidRPr="003124BE">
        <w:t xml:space="preserve">remaining samples </w:t>
      </w:r>
      <w:r w:rsidR="00BF6C42" w:rsidRPr="003124BE">
        <w:t xml:space="preserve">for which the protein </w:t>
      </w:r>
      <w:r w:rsidR="001E69AB" w:rsidRPr="003124BE">
        <w:t>expression data</w:t>
      </w:r>
      <w:r w:rsidR="00BF6C42" w:rsidRPr="003124BE">
        <w:t xml:space="preserve"> were</w:t>
      </w:r>
      <w:r w:rsidR="004F28BC" w:rsidRPr="003124BE">
        <w:t xml:space="preserve"> missing</w:t>
      </w:r>
      <w:r w:rsidR="00734C30" w:rsidRPr="003124BE">
        <w:t>.</w:t>
      </w:r>
      <w:r w:rsidR="002E6B14" w:rsidRPr="003124BE">
        <w:t xml:space="preserve"> </w:t>
      </w:r>
      <w:r w:rsidR="00620645" w:rsidRPr="003124BE">
        <w:t>The optimal multi-</w:t>
      </w:r>
      <w:r w:rsidR="00E06337" w:rsidRPr="003124BE">
        <w:t>omics</w:t>
      </w:r>
      <w:r w:rsidR="00620645" w:rsidRPr="003124BE">
        <w:t xml:space="preserve"> biomarker panel </w:t>
      </w:r>
      <w:r w:rsidR="00A6297D" w:rsidRPr="003124BE">
        <w:t xml:space="preserve">size was identified </w:t>
      </w:r>
      <w:r w:rsidR="00620645" w:rsidRPr="003124BE">
        <w:t>using a grid approach</w:t>
      </w:r>
      <w:r w:rsidR="00A6297D" w:rsidRPr="003124BE">
        <w:t xml:space="preserve"> where</w:t>
      </w:r>
      <w:ins w:id="416" w:author="Casey P. Shannon" w:date="2018-03-12T15:56:00Z">
        <w:r>
          <w:t>,</w:t>
        </w:r>
      </w:ins>
      <w:r w:rsidR="00A6297D" w:rsidRPr="003124BE">
        <w:t xml:space="preserve"> </w:t>
      </w:r>
      <w:r w:rsidR="00620645" w:rsidRPr="003124BE">
        <w:t>for a</w:t>
      </w:r>
      <w:r w:rsidR="00A6297D" w:rsidRPr="003124BE">
        <w:t>ny</w:t>
      </w:r>
      <w:r w:rsidR="00620645" w:rsidRPr="003124BE">
        <w:t xml:space="preserve"> given </w:t>
      </w:r>
      <w:r w:rsidR="00A6297D" w:rsidRPr="003124BE">
        <w:t xml:space="preserve">combination of </w:t>
      </w:r>
      <w:r w:rsidR="00620645" w:rsidRPr="003124BE">
        <w:t>variables</w:t>
      </w:r>
      <w:ins w:id="417" w:author="Casey P. Shannon" w:date="2018-03-12T15:57:00Z">
        <w:r>
          <w:t>,</w:t>
        </w:r>
      </w:ins>
      <w:r w:rsidR="00A6297D" w:rsidRPr="003124BE">
        <w:t xml:space="preserve"> we assessed the classification performance using </w:t>
      </w:r>
      <w:r w:rsidR="001E69AB" w:rsidRPr="003124BE">
        <w:t xml:space="preserve">a </w:t>
      </w:r>
      <w:r w:rsidR="00620645" w:rsidRPr="003124BE">
        <w:t>5-fold cross-</w:t>
      </w:r>
      <w:r w:rsidR="00A6297D" w:rsidRPr="003124BE">
        <w:t>validation</w:t>
      </w:r>
      <w:r w:rsidR="001E69AB" w:rsidRPr="003124BE">
        <w:t xml:space="preserve"> repeated 5 times</w:t>
      </w:r>
      <w:r w:rsidR="00620645" w:rsidRPr="003124BE">
        <w:t>. The number of variables that resulted in the minimum balanced error rate were retained</w:t>
      </w:r>
      <w:r w:rsidR="002D3968" w:rsidRPr="003124BE">
        <w:t xml:space="preserve"> </w:t>
      </w:r>
      <w:r w:rsidR="00620645" w:rsidRPr="003124BE">
        <w:t>as previously described</w:t>
      </w:r>
      <w:r w:rsidR="002D3968" w:rsidRPr="003124BE">
        <w:t xml:space="preserve"> in</w:t>
      </w:r>
      <w:r w:rsidR="00067D5A" w:rsidRPr="003124BE">
        <w:t xml:space="preserve"> </w:t>
      </w:r>
      <w:r w:rsidR="00620645" w:rsidRPr="003124BE">
        <w:fldChar w:fldCharType="begin"/>
      </w:r>
      <w:r w:rsidR="00854CBE">
        <w:instrText xml:space="preserve"> ADDIN ZOTERO_ITEM CSL_CITATION {"citationID":"a6e1ha36bh","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3124BE">
        <w:fldChar w:fldCharType="separate"/>
      </w:r>
      <w:r w:rsidR="00854CBE">
        <w:rPr>
          <w:noProof/>
        </w:rPr>
        <w:t>[12]</w:t>
      </w:r>
      <w:r w:rsidR="00620645" w:rsidRPr="003124BE">
        <w:fldChar w:fldCharType="end"/>
      </w:r>
      <w:r w:rsidR="00620645" w:rsidRPr="003124BE">
        <w:t>. The</w:t>
      </w:r>
      <w:r w:rsidR="002E6B14" w:rsidRPr="003124BE">
        <w:t xml:space="preserve"> opt</w:t>
      </w:r>
      <w:r w:rsidR="00620645" w:rsidRPr="003124BE">
        <w:t>imal multi-</w:t>
      </w:r>
      <w:r w:rsidR="00E06337" w:rsidRPr="003124BE">
        <w:t>omics</w:t>
      </w:r>
      <w:r w:rsidR="00620645" w:rsidRPr="003124BE">
        <w:t xml:space="preserve"> panel consisted</w:t>
      </w:r>
      <w:r w:rsidR="002E6B14" w:rsidRPr="003124BE">
        <w:t xml:space="preserve"> of 45 mRNA, 45 miRNAs, 25 CpGs and 55 proteins</w:t>
      </w:r>
      <w:r w:rsidR="00187707" w:rsidRPr="003124BE">
        <w:t xml:space="preserve"> </w:t>
      </w:r>
      <w:r w:rsidR="002D3968" w:rsidRPr="003124BE">
        <w:t xml:space="preserve">selected </w:t>
      </w:r>
      <w:r w:rsidR="00187707" w:rsidRPr="003124BE">
        <w:t>across three components with a balanced error rate of 17.9±</w:t>
      </w:r>
      <w:r w:rsidR="009C5CC5" w:rsidRPr="003124BE">
        <w:t>1.9% (</w:t>
      </w:r>
      <w:r w:rsidR="009C5CC5" w:rsidRPr="003124BE">
        <w:rPr>
          <w:b/>
        </w:rPr>
        <w:t>Suppl</w:t>
      </w:r>
      <w:r w:rsidR="001E69AB" w:rsidRPr="003124BE">
        <w:rPr>
          <w:b/>
        </w:rPr>
        <w:t>ementary</w:t>
      </w:r>
      <w:r w:rsidR="009C5CC5" w:rsidRPr="003124BE">
        <w:rPr>
          <w:b/>
        </w:rPr>
        <w:t xml:space="preserve"> </w:t>
      </w:r>
      <w:r w:rsidR="001E69AB" w:rsidRPr="003124BE">
        <w:rPr>
          <w:b/>
        </w:rPr>
        <w:t xml:space="preserve">Fig. </w:t>
      </w:r>
      <w:r w:rsidR="008255E0">
        <w:rPr>
          <w:b/>
        </w:rPr>
        <w:t>8</w:t>
      </w:r>
      <w:r w:rsidR="002E6B14" w:rsidRPr="003124BE">
        <w:t>).</w:t>
      </w:r>
      <w:r w:rsidR="004E797F" w:rsidRPr="003124BE">
        <w:t xml:space="preserve"> </w:t>
      </w:r>
      <w:ins w:id="418" w:author="Casey P. Shannon" w:date="2018-03-12T16:06:00Z">
        <w:r w:rsidR="004D31B2">
          <w:t xml:space="preserve">This panel </w:t>
        </w:r>
        <w:r w:rsidR="004D31B2" w:rsidRPr="003124BE">
          <w:t>identified many variables with previous</w:t>
        </w:r>
        <w:r w:rsidR="004D31B2">
          <w:t>ly</w:t>
        </w:r>
        <w:r w:rsidR="004D31B2" w:rsidRPr="003124BE">
          <w:t xml:space="preserve"> known associations with breast cancer</w:t>
        </w:r>
        <w:r w:rsidR="004D31B2">
          <w:t xml:space="preserve">, as assessed by </w:t>
        </w:r>
      </w:ins>
      <w:ins w:id="419" w:author="Casey P. Shannon" w:date="2018-03-12T16:07:00Z">
        <w:r w:rsidR="004D31B2">
          <w:t>looking at t</w:t>
        </w:r>
      </w:ins>
      <w:del w:id="420" w:author="Casey P. Shannon" w:date="2018-03-12T16:07:00Z">
        <w:r w:rsidR="00B82918" w:rsidRPr="003124BE" w:rsidDel="004D31B2">
          <w:delText>T</w:delText>
        </w:r>
      </w:del>
      <w:r w:rsidR="00B82918" w:rsidRPr="003124BE">
        <w:t>he overlap between the</w:t>
      </w:r>
      <w:ins w:id="421" w:author="Casey P. Shannon" w:date="2018-03-12T16:07:00Z">
        <w:r w:rsidR="004D31B2">
          <w:t xml:space="preserve"> panel</w:t>
        </w:r>
      </w:ins>
      <w:del w:id="422" w:author="Casey P. Shannon" w:date="2018-03-12T16:07:00Z">
        <w:r w:rsidR="00B82918" w:rsidRPr="003124BE" w:rsidDel="004D31B2">
          <w:delText>se</w:delText>
        </w:r>
      </w:del>
      <w:r w:rsidR="00B82918" w:rsidRPr="003124BE">
        <w:t xml:space="preserve"> features and</w:t>
      </w:r>
      <w:del w:id="423" w:author="Florian Rohart" w:date="2018-03-07T09:26:00Z">
        <w:r w:rsidR="008B43FB" w:rsidDel="00D469BE">
          <w:delText>,</w:delText>
        </w:r>
      </w:del>
      <w:r w:rsidR="00B82918" w:rsidRPr="003124BE">
        <w:t xml:space="preserve"> gene sets related to breast cancer based on the Molecular Signature database (MolSigDB) </w:t>
      </w:r>
      <w:r w:rsidR="00B82918" w:rsidRPr="003124BE">
        <w:fldChar w:fldCharType="begin"/>
      </w:r>
      <w:r w:rsidR="00854CBE">
        <w:instrText xml:space="preserve"> ADDIN ZOTERO_ITEM CSL_CITATION {"citationID":"a1okj2bi1bs","properties":{"formattedCitation":"[23]","plainCitation":"[23]"},"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3124BE">
        <w:fldChar w:fldCharType="separate"/>
      </w:r>
      <w:r w:rsidR="00854CBE">
        <w:rPr>
          <w:noProof/>
        </w:rPr>
        <w:t>[23]</w:t>
      </w:r>
      <w:r w:rsidR="00B82918" w:rsidRPr="003124BE">
        <w:fldChar w:fldCharType="end"/>
      </w:r>
      <w:r w:rsidR="00B82918" w:rsidRPr="003124BE">
        <w:t xml:space="preserve">, miRCancer </w:t>
      </w:r>
      <w:r w:rsidR="00B82918" w:rsidRPr="003124BE">
        <w:fldChar w:fldCharType="begin"/>
      </w:r>
      <w:r w:rsidR="00854CBE">
        <w:instrText xml:space="preserve"> ADDIN ZOTERO_ITEM CSL_CITATION {"citationID":"a1ouqmrtk3j","properties":{"formattedCitation":"[24]","plainCitation":"[24]"},"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3124BE">
        <w:fldChar w:fldCharType="separate"/>
      </w:r>
      <w:r w:rsidR="00854CBE">
        <w:rPr>
          <w:noProof/>
        </w:rPr>
        <w:t>[24]</w:t>
      </w:r>
      <w:r w:rsidR="00B82918" w:rsidRPr="003124BE">
        <w:fldChar w:fldCharType="end"/>
      </w:r>
      <w:r w:rsidR="00B82918" w:rsidRPr="003124BE">
        <w:t xml:space="preserve">, Online Mendelian Inheritance in Man (OMIM) </w:t>
      </w:r>
      <w:r w:rsidR="00B82918" w:rsidRPr="003124BE">
        <w:fldChar w:fldCharType="begin"/>
      </w:r>
      <w:r w:rsidR="00854CBE">
        <w:instrText xml:space="preserve"> ADDIN ZOTERO_ITEM CSL_CITATION {"citationID":"a2994u1ofid","properties":{"formattedCitation":"[25]","plainCitation":"[25]"},"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3124BE">
        <w:fldChar w:fldCharType="separate"/>
      </w:r>
      <w:r w:rsidR="00854CBE">
        <w:rPr>
          <w:noProof/>
        </w:rPr>
        <w:t>[25]</w:t>
      </w:r>
      <w:r w:rsidR="00B82918" w:rsidRPr="003124BE">
        <w:fldChar w:fldCharType="end"/>
      </w:r>
      <w:r w:rsidR="00B82918" w:rsidRPr="003124BE">
        <w:t xml:space="preserve">, and DriverDBv2 </w:t>
      </w:r>
      <w:r w:rsidR="00B82918" w:rsidRPr="003124BE">
        <w:fldChar w:fldCharType="begin"/>
      </w:r>
      <w:r w:rsidR="00854CBE">
        <w:instrText xml:space="preserve"> ADDIN ZOTERO_ITEM CSL_CITATION {"citationID":"a2drq4q17a2","properties":{"formattedCitation":"[26]","plainCitation":"[26]"},"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3124BE">
        <w:fldChar w:fldCharType="separate"/>
      </w:r>
      <w:r w:rsidR="00854CBE">
        <w:rPr>
          <w:noProof/>
        </w:rPr>
        <w:t>[26]</w:t>
      </w:r>
      <w:r w:rsidR="00B82918" w:rsidRPr="003124BE">
        <w:fldChar w:fldCharType="end"/>
      </w:r>
      <w:ins w:id="424" w:author="Florian Rohart" w:date="2018-03-07T09:26:00Z">
        <w:del w:id="425" w:author="Casey P. Shannon" w:date="2018-03-12T16:07:00Z">
          <w:r w:rsidR="00D469BE" w:rsidDel="004D31B2">
            <w:delText>,</w:delText>
          </w:r>
        </w:del>
      </w:ins>
      <w:del w:id="426" w:author="Casey P. Shannon" w:date="2018-03-12T16:06:00Z">
        <w:r w:rsidR="00B82918" w:rsidRPr="003124BE" w:rsidDel="004D31B2">
          <w:delText xml:space="preserve"> identified many variables with previous</w:delText>
        </w:r>
        <w:r w:rsidR="008B43FB" w:rsidDel="004D31B2">
          <w:delText>ly</w:delText>
        </w:r>
        <w:r w:rsidR="00B82918" w:rsidRPr="003124BE" w:rsidDel="004D31B2">
          <w:delText xml:space="preserve"> known associations with breast cancer</w:delText>
        </w:r>
      </w:del>
      <w:r w:rsidR="00B82918" w:rsidRPr="003124BE">
        <w:t>.</w:t>
      </w:r>
      <w:r w:rsidR="00B82918" w:rsidRPr="003124BE" w:rsidDel="00B82918">
        <w:t xml:space="preserve"> </w:t>
      </w:r>
      <w:r w:rsidR="004A5185" w:rsidRPr="003124BE">
        <w:rPr>
          <w:b/>
        </w:rPr>
        <w:t>Fig</w:t>
      </w:r>
      <w:r w:rsidR="00CF16B6">
        <w:rPr>
          <w:b/>
        </w:rPr>
        <w:t>ure</w:t>
      </w:r>
      <w:r w:rsidR="004A5185" w:rsidRPr="003124BE">
        <w:rPr>
          <w:b/>
        </w:rPr>
        <w:t xml:space="preserve"> </w:t>
      </w:r>
      <w:r w:rsidR="008255E0">
        <w:rPr>
          <w:b/>
        </w:rPr>
        <w:t>3</w:t>
      </w:r>
      <w:r w:rsidR="001E69AB" w:rsidRPr="003124BE">
        <w:rPr>
          <w:b/>
        </w:rPr>
        <w:t>a</w:t>
      </w:r>
      <w:r w:rsidR="004A5185" w:rsidRPr="003124BE">
        <w:t xml:space="preserve"> depicts the variable contributions of each </w:t>
      </w:r>
      <w:r w:rsidR="00E06337" w:rsidRPr="003124BE">
        <w:t>omics</w:t>
      </w:r>
      <w:r w:rsidR="004A5185" w:rsidRPr="003124BE">
        <w:t>-type</w:t>
      </w:r>
      <w:r w:rsidR="000F74DB" w:rsidRPr="003124BE">
        <w:t xml:space="preserve"> </w:t>
      </w:r>
      <w:r w:rsidR="00420676" w:rsidRPr="003124BE">
        <w:t xml:space="preserve">indicated by </w:t>
      </w:r>
      <w:r w:rsidR="00C05509" w:rsidRPr="003124BE">
        <w:t xml:space="preserve">their </w:t>
      </w:r>
      <w:r w:rsidR="000F74DB" w:rsidRPr="003124BE">
        <w:t>loading weight</w:t>
      </w:r>
      <w:r w:rsidR="00EC756F" w:rsidRPr="003124BE">
        <w:t xml:space="preserve"> (variable importance)</w:t>
      </w:r>
      <w:r w:rsidR="000F74DB" w:rsidRPr="003124BE">
        <w:t xml:space="preserve">. Variables </w:t>
      </w:r>
      <w:del w:id="427" w:author="Casey P. Shannon" w:date="2018-03-12T16:09:00Z">
        <w:r w:rsidR="000F74DB" w:rsidRPr="003124BE" w:rsidDel="004D31B2">
          <w:delText>with no overlap with a given</w:delText>
        </w:r>
      </w:del>
      <w:ins w:id="428" w:author="Casey P. Shannon" w:date="2018-03-12T16:09:00Z">
        <w:r w:rsidR="004D31B2">
          <w:t>not found in any</w:t>
        </w:r>
      </w:ins>
      <w:r w:rsidR="000F74DB" w:rsidRPr="003124BE">
        <w:t xml:space="preserve"> database may </w:t>
      </w:r>
      <w:r w:rsidR="000F74DB" w:rsidRPr="003124BE">
        <w:lastRenderedPageBreak/>
        <w:t>represent novel biomarkers of breast cancer</w:t>
      </w:r>
      <w:del w:id="429" w:author="Casey P. Shannon" w:date="2018-03-12T16:09:00Z">
        <w:r w:rsidR="000F74DB" w:rsidRPr="003124BE" w:rsidDel="004D31B2">
          <w:delText>, or have not been added to the list of databases used for this analysis</w:delText>
        </w:r>
      </w:del>
      <w:r w:rsidR="000F74DB" w:rsidRPr="003124BE">
        <w:t xml:space="preserve">. </w:t>
      </w:r>
      <w:r w:rsidR="00C05509" w:rsidRPr="003124BE">
        <w:rPr>
          <w:b/>
        </w:rPr>
        <w:t>Fig</w:t>
      </w:r>
      <w:r w:rsidR="00CF16B6">
        <w:rPr>
          <w:b/>
        </w:rPr>
        <w:t>ure</w:t>
      </w:r>
      <w:r w:rsidR="00C05509" w:rsidRPr="003124BE">
        <w:rPr>
          <w:b/>
        </w:rPr>
        <w:t xml:space="preserve"> </w:t>
      </w:r>
      <w:r w:rsidR="008255E0">
        <w:rPr>
          <w:b/>
        </w:rPr>
        <w:t>3</w:t>
      </w:r>
      <w:r w:rsidR="001E69AB" w:rsidRPr="003124BE">
        <w:rPr>
          <w:b/>
        </w:rPr>
        <w:t>b</w:t>
      </w:r>
      <w:r w:rsidR="00C05509" w:rsidRPr="003124BE" w:rsidDel="00C05509">
        <w:t xml:space="preserve"> </w:t>
      </w:r>
      <w:r w:rsidR="00C05509" w:rsidRPr="003124BE">
        <w:t xml:space="preserve">shows the consensus and individual </w:t>
      </w:r>
      <w:r w:rsidR="00E06337" w:rsidRPr="003124BE">
        <w:t>omics</w:t>
      </w:r>
      <w:r w:rsidR="00C05509" w:rsidRPr="003124BE">
        <w:t xml:space="preserve"> </w:t>
      </w:r>
      <w:r w:rsidR="00B65E6B" w:rsidRPr="003124BE">
        <w:t>component</w:t>
      </w:r>
      <w:r w:rsidR="00EA439F" w:rsidRPr="003124BE">
        <w:t xml:space="preserve"> plot</w:t>
      </w:r>
      <w:r w:rsidR="00B65E6B" w:rsidRPr="003124BE">
        <w:t>s</w:t>
      </w:r>
      <w:r w:rsidR="00750D28" w:rsidRPr="003124BE">
        <w:t xml:space="preserve"> </w:t>
      </w:r>
      <w:r w:rsidR="00C05509" w:rsidRPr="003124BE">
        <w:t>based on this biomarker</w:t>
      </w:r>
      <w:r w:rsidR="00750D28" w:rsidRPr="003124BE">
        <w:t xml:space="preserve"> panel</w:t>
      </w:r>
      <w:r w:rsidR="00C05509" w:rsidRPr="003124BE">
        <w:t>, along with 95% confidence</w:t>
      </w:r>
      <w:r w:rsidR="00E12A83" w:rsidRPr="003124BE">
        <w:t xml:space="preserve"> ellipse</w:t>
      </w:r>
      <w:r w:rsidR="00C05509" w:rsidRPr="003124BE">
        <w:t xml:space="preserve">s obtained from </w:t>
      </w:r>
      <w:r w:rsidR="00E12A83" w:rsidRPr="003124BE">
        <w:t>the training data and superimposed with the samples</w:t>
      </w:r>
      <w:r w:rsidR="00C05509" w:rsidRPr="003124BE">
        <w:t xml:space="preserve"> </w:t>
      </w:r>
      <w:r w:rsidR="00E12A83" w:rsidRPr="003124BE">
        <w:t xml:space="preserve">from the test data. The majority of the </w:t>
      </w:r>
      <w:r w:rsidR="00CF16B6">
        <w:t xml:space="preserve">samples </w:t>
      </w:r>
      <w:r w:rsidR="001E69AB" w:rsidRPr="003124BE">
        <w:t xml:space="preserve">were </w:t>
      </w:r>
      <w:r w:rsidR="0003718B" w:rsidRPr="003124BE">
        <w:t xml:space="preserve">within </w:t>
      </w:r>
      <w:r w:rsidR="00E12A83" w:rsidRPr="003124BE">
        <w:t>the ellipses</w:t>
      </w:r>
      <w:r w:rsidR="008666DF" w:rsidRPr="003124BE">
        <w:t>,</w:t>
      </w:r>
      <w:r w:rsidR="00E12A83" w:rsidRPr="003124BE">
        <w:t xml:space="preserve"> suggest</w:t>
      </w:r>
      <w:r w:rsidR="001E69AB" w:rsidRPr="003124BE">
        <w:t>ing</w:t>
      </w:r>
      <w:r w:rsidR="00E12A83" w:rsidRPr="003124BE">
        <w:t xml:space="preserve"> a reproducible multi-</w:t>
      </w:r>
      <w:r w:rsidR="00E06337" w:rsidRPr="003124BE">
        <w:t>omics</w:t>
      </w:r>
      <w:r w:rsidR="00E12A83" w:rsidRPr="003124BE">
        <w:t xml:space="preserve"> </w:t>
      </w:r>
      <w:r w:rsidR="008B43FB">
        <w:t xml:space="preserve">biomarker </w:t>
      </w:r>
      <w:r w:rsidR="00BD4A9E" w:rsidRPr="003124BE">
        <w:t xml:space="preserve">panel </w:t>
      </w:r>
      <w:r w:rsidR="0003718B" w:rsidRPr="003124BE">
        <w:t>from the training to the test set</w:t>
      </w:r>
      <w:r w:rsidR="00E12A83" w:rsidRPr="003124BE">
        <w:t xml:space="preserve"> that </w:t>
      </w:r>
      <w:r w:rsidR="008B43FB">
        <w:t xml:space="preserve">was predictive of </w:t>
      </w:r>
      <w:r w:rsidR="00E12A83" w:rsidRPr="003124BE">
        <w:t>breast cancer subtype</w:t>
      </w:r>
      <w:r w:rsidR="008666DF" w:rsidRPr="003124BE">
        <w:t>s</w:t>
      </w:r>
      <w:r w:rsidR="00E12A83" w:rsidRPr="003124BE">
        <w:t xml:space="preserve"> (balanced error rate = </w:t>
      </w:r>
      <w:r w:rsidR="00097360" w:rsidRPr="003124BE">
        <w:t>22.9%</w:t>
      </w:r>
      <w:r w:rsidR="00E12A83" w:rsidRPr="003124BE">
        <w:t xml:space="preserve">). </w:t>
      </w:r>
      <w:r w:rsidR="00B65E6B" w:rsidRPr="003124BE">
        <w:t>The consensus plot corresponded strongly with the mRNA</w:t>
      </w:r>
      <w:r w:rsidR="00E12A83" w:rsidRPr="003124BE">
        <w:t xml:space="preserve"> component plot, depicting</w:t>
      </w:r>
      <w:r w:rsidR="00B65E6B" w:rsidRPr="003124BE">
        <w:t xml:space="preserve"> a strong separation of the Basal</w:t>
      </w:r>
      <w:r w:rsidR="00097360" w:rsidRPr="003124BE">
        <w:t xml:space="preserve"> (error rate = 4.9%)</w:t>
      </w:r>
      <w:r w:rsidR="00B65E6B" w:rsidRPr="003124BE">
        <w:t xml:space="preserve"> and Her2</w:t>
      </w:r>
      <w:r w:rsidR="00097360" w:rsidRPr="003124BE">
        <w:t xml:space="preserve"> (error rate = 20%)</w:t>
      </w:r>
      <w:r w:rsidR="00B65E6B" w:rsidRPr="003124BE">
        <w:t xml:space="preserve"> subtypes</w:t>
      </w:r>
      <w:r w:rsidR="0003718B" w:rsidRPr="003124BE">
        <w:t xml:space="preserve">. We observed a </w:t>
      </w:r>
      <w:r w:rsidR="00B65E6B" w:rsidRPr="003124BE">
        <w:t>weak separation of Lum</w:t>
      </w:r>
      <w:r w:rsidR="0037512A" w:rsidRPr="003124BE">
        <w:t xml:space="preserve">inal </w:t>
      </w:r>
      <w:r w:rsidR="00B65E6B" w:rsidRPr="003124BE">
        <w:t xml:space="preserve">A </w:t>
      </w:r>
      <w:r w:rsidR="00097360" w:rsidRPr="003124BE">
        <w:t>(</w:t>
      </w:r>
      <w:r w:rsidR="0037512A" w:rsidRPr="003124BE">
        <w:t xml:space="preserve">LumA, </w:t>
      </w:r>
      <w:r w:rsidR="00097360" w:rsidRPr="003124BE">
        <w:t xml:space="preserve">error rate = 13.3%) </w:t>
      </w:r>
      <w:r w:rsidR="00B65E6B" w:rsidRPr="003124BE">
        <w:t>and Lum</w:t>
      </w:r>
      <w:r w:rsidR="0037512A" w:rsidRPr="003124BE">
        <w:t xml:space="preserve">inal </w:t>
      </w:r>
      <w:r w:rsidR="00B65E6B" w:rsidRPr="003124BE">
        <w:t xml:space="preserve">B </w:t>
      </w:r>
      <w:r w:rsidR="00097360" w:rsidRPr="003124BE">
        <w:t>(</w:t>
      </w:r>
      <w:r w:rsidR="0037512A" w:rsidRPr="003124BE">
        <w:t xml:space="preserve">LumB, </w:t>
      </w:r>
      <w:r w:rsidR="00097360" w:rsidRPr="003124BE">
        <w:t>error rate = 53.3%)</w:t>
      </w:r>
      <w:r w:rsidR="00900407">
        <w:t xml:space="preserve"> subtypes</w:t>
      </w:r>
      <w:r w:rsidR="00B65E6B" w:rsidRPr="003124BE">
        <w:t>.</w:t>
      </w:r>
      <w:r w:rsidR="0037512A" w:rsidRPr="003124BE">
        <w:t xml:space="preserve"> Similarly, the heatmap showing the scaled expression of all features of the multi-</w:t>
      </w:r>
      <w:r w:rsidR="00E06337" w:rsidRPr="003124BE">
        <w:t>omics</w:t>
      </w:r>
      <w:r w:rsidR="0037512A" w:rsidRPr="003124BE">
        <w:t xml:space="preserve"> </w:t>
      </w:r>
      <w:r w:rsidR="00900407">
        <w:t xml:space="preserve">biomarker </w:t>
      </w:r>
      <w:r w:rsidR="0037512A" w:rsidRPr="003124BE">
        <w:t>panel, depict</w:t>
      </w:r>
      <w:r w:rsidR="008666DF" w:rsidRPr="003124BE">
        <w:t>ed</w:t>
      </w:r>
      <w:r w:rsidR="0037512A" w:rsidRPr="003124BE">
        <w:t xml:space="preserve"> a strong clustering of the Basal and Her2 samples whereas the Luminal A and B </w:t>
      </w:r>
      <w:r w:rsidR="001A651E" w:rsidRPr="003124BE">
        <w:t>were mixed</w:t>
      </w:r>
      <w:r w:rsidR="0037512A" w:rsidRPr="003124BE">
        <w:t xml:space="preserve"> (</w:t>
      </w:r>
      <w:r w:rsidR="0037512A" w:rsidRPr="003124BE">
        <w:rPr>
          <w:b/>
        </w:rPr>
        <w:t>Fig</w:t>
      </w:r>
      <w:r w:rsidR="00AB7B7D" w:rsidRPr="003124BE">
        <w:rPr>
          <w:b/>
        </w:rPr>
        <w:t>.</w:t>
      </w:r>
      <w:r w:rsidR="0037512A" w:rsidRPr="003124BE">
        <w:rPr>
          <w:b/>
        </w:rPr>
        <w:t xml:space="preserve"> </w:t>
      </w:r>
      <w:r w:rsidR="008255E0">
        <w:rPr>
          <w:b/>
        </w:rPr>
        <w:t>3</w:t>
      </w:r>
      <w:r w:rsidR="001E69AB" w:rsidRPr="003124BE">
        <w:rPr>
          <w:b/>
        </w:rPr>
        <w:t>c</w:t>
      </w:r>
      <w:r w:rsidR="0037512A" w:rsidRPr="003124BE">
        <w:t>).</w:t>
      </w:r>
      <w:r w:rsidR="00036706" w:rsidRPr="003124BE">
        <w:t xml:space="preserve"> </w:t>
      </w:r>
      <w:r w:rsidR="00B817D6" w:rsidRPr="003124BE">
        <w:t>Overall, t</w:t>
      </w:r>
      <w:r w:rsidR="00036706" w:rsidRPr="003124BE">
        <w:t>he</w:t>
      </w:r>
      <w:r w:rsidR="00EE76BE" w:rsidRPr="003124BE">
        <w:t xml:space="preserve"> features of the multi-</w:t>
      </w:r>
      <w:r w:rsidR="00E06337" w:rsidRPr="003124BE">
        <w:t>omics</w:t>
      </w:r>
      <w:r w:rsidR="00900407">
        <w:t xml:space="preserve"> biomarker</w:t>
      </w:r>
      <w:r w:rsidR="00EE76BE" w:rsidRPr="003124BE">
        <w:t xml:space="preserve"> panel form</w:t>
      </w:r>
      <w:r w:rsidR="00933CF7" w:rsidRPr="003124BE">
        <w:t>ed</w:t>
      </w:r>
      <w:r w:rsidR="00EE76BE" w:rsidRPr="003124BE">
        <w:t xml:space="preserve"> a densely</w:t>
      </w:r>
      <w:r w:rsidR="0007668A">
        <w:t xml:space="preserve"> </w:t>
      </w:r>
      <w:r w:rsidR="00EE76BE" w:rsidRPr="003124BE">
        <w:t xml:space="preserve">connected network comprising of </w:t>
      </w:r>
      <w:r w:rsidR="00933CF7" w:rsidRPr="003124BE">
        <w:t xml:space="preserve">four communities where variables in each community (cluster) </w:t>
      </w:r>
      <w:r w:rsidR="00B817D6" w:rsidRPr="003124BE">
        <w:t xml:space="preserve">were </w:t>
      </w:r>
      <w:r w:rsidR="00933CF7" w:rsidRPr="003124BE">
        <w:t xml:space="preserve">densely connected with themselves and sparsely connected </w:t>
      </w:r>
      <w:r w:rsidR="008666DF" w:rsidRPr="003124BE">
        <w:t xml:space="preserve">with </w:t>
      </w:r>
      <w:r w:rsidR="00B817D6" w:rsidRPr="003124BE">
        <w:t>other clusters</w:t>
      </w:r>
      <w:r w:rsidR="00933CF7" w:rsidRPr="003124BE">
        <w:t xml:space="preserve"> </w:t>
      </w:r>
      <w:r w:rsidR="00A52A03" w:rsidRPr="003124BE">
        <w:t>(</w:t>
      </w:r>
      <w:r w:rsidR="00A52A03" w:rsidRPr="003124BE">
        <w:rPr>
          <w:b/>
        </w:rPr>
        <w:t>Fig</w:t>
      </w:r>
      <w:r w:rsidR="00AB7B7D" w:rsidRPr="003124BE">
        <w:rPr>
          <w:b/>
        </w:rPr>
        <w:t>.</w:t>
      </w:r>
      <w:r w:rsidR="00A52A03" w:rsidRPr="003124BE">
        <w:rPr>
          <w:b/>
        </w:rPr>
        <w:t xml:space="preserve"> </w:t>
      </w:r>
      <w:r w:rsidR="008255E0">
        <w:rPr>
          <w:b/>
        </w:rPr>
        <w:t>3</w:t>
      </w:r>
      <w:r w:rsidR="001E69AB" w:rsidRPr="003124BE">
        <w:rPr>
          <w:b/>
        </w:rPr>
        <w:t>d</w:t>
      </w:r>
      <w:r w:rsidR="00A52A03" w:rsidRPr="003124BE">
        <w:t>)</w:t>
      </w:r>
      <w:r w:rsidR="00EE76BE" w:rsidRPr="003124BE">
        <w:t>.</w:t>
      </w:r>
      <w:r w:rsidR="00A52A03" w:rsidRPr="003124BE">
        <w:t xml:space="preserve"> The largest cl</w:t>
      </w:r>
      <w:r w:rsidR="00537EEC" w:rsidRPr="003124BE">
        <w:t>uster</w:t>
      </w:r>
      <w:r w:rsidR="007E6530" w:rsidRPr="003124BE">
        <w:t xml:space="preserve"> in </w:t>
      </w:r>
      <w:r w:rsidR="007E6530" w:rsidRPr="003124BE">
        <w:rPr>
          <w:b/>
        </w:rPr>
        <w:t>Fig</w:t>
      </w:r>
      <w:r w:rsidR="00AB7B7D" w:rsidRPr="003124BE">
        <w:rPr>
          <w:b/>
        </w:rPr>
        <w:t>.</w:t>
      </w:r>
      <w:r w:rsidR="007E6530" w:rsidRPr="003124BE">
        <w:rPr>
          <w:b/>
        </w:rPr>
        <w:t xml:space="preserve"> </w:t>
      </w:r>
      <w:r w:rsidR="008255E0">
        <w:rPr>
          <w:b/>
        </w:rPr>
        <w:t>3</w:t>
      </w:r>
      <w:r w:rsidR="008666DF" w:rsidRPr="003124BE">
        <w:rPr>
          <w:b/>
        </w:rPr>
        <w:t>d</w:t>
      </w:r>
      <w:r w:rsidR="00537EEC" w:rsidRPr="003124BE">
        <w:t xml:space="preserve"> consisted of 72 variables; 20 mRNA</w:t>
      </w:r>
      <w:r w:rsidR="00DB5AE1" w:rsidRPr="003124BE">
        <w:t>s</w:t>
      </w:r>
      <w:r w:rsidR="00537EEC" w:rsidRPr="003124BE">
        <w:t>, 21 miRNA</w:t>
      </w:r>
      <w:r w:rsidR="00DB5AE1" w:rsidRPr="003124BE">
        <w:t>s</w:t>
      </w:r>
      <w:r w:rsidR="00537EEC" w:rsidRPr="003124BE">
        <w:t>, 15 CpGs and 16 proteins</w:t>
      </w:r>
      <w:r w:rsidR="007E6530" w:rsidRPr="003124BE">
        <w:t xml:space="preserve"> (red bubble)</w:t>
      </w:r>
      <w:r w:rsidR="00741FFD" w:rsidRPr="003124BE">
        <w:t xml:space="preserve"> and was further investigated</w:t>
      </w:r>
      <w:r w:rsidR="007E6530" w:rsidRPr="003124BE">
        <w:t xml:space="preserve"> using</w:t>
      </w:r>
      <w:r w:rsidR="00741FFD" w:rsidRPr="003124BE">
        <w:t xml:space="preserve"> g</w:t>
      </w:r>
      <w:r w:rsidR="00B6685E" w:rsidRPr="003124BE">
        <w:t>ene set enrichment analysis</w:t>
      </w:r>
      <w:r w:rsidR="00741FFD" w:rsidRPr="003124BE">
        <w:t>. We</w:t>
      </w:r>
      <w:r w:rsidR="00B6685E" w:rsidRPr="003124BE">
        <w:t xml:space="preserve"> identified many cancer-associated pathways (</w:t>
      </w:r>
      <w:r w:rsidR="00B6685E" w:rsidRPr="003124BE">
        <w:rPr>
          <w:i/>
        </w:rPr>
        <w:t>e.g.</w:t>
      </w:r>
      <w:r w:rsidR="00B6685E" w:rsidRPr="003124BE">
        <w:t xml:space="preserve"> FOXM1 pathway, p53 signaling pathway), DNA damage and repair pathways (</w:t>
      </w:r>
      <w:r w:rsidR="00B6685E" w:rsidRPr="003124BE">
        <w:rPr>
          <w:i/>
        </w:rPr>
        <w:t>e.g.</w:t>
      </w:r>
      <w:r w:rsidR="00B6685E" w:rsidRPr="003124BE">
        <w:t xml:space="preserve"> E2F mediated regulation of DNA replication, G2M DNA damage checkpoint) and various cell-cycle pathways (</w:t>
      </w:r>
      <w:r w:rsidR="00B6685E" w:rsidRPr="003124BE">
        <w:rPr>
          <w:i/>
        </w:rPr>
        <w:t>e.g.</w:t>
      </w:r>
      <w:r w:rsidR="00B6685E" w:rsidRPr="003124BE">
        <w:t xml:space="preserve"> G1S transition, mitotic G1/G1S phases).</w:t>
      </w:r>
      <w:r w:rsidR="005B0D13" w:rsidRPr="003124BE">
        <w:t xml:space="preserve"> This case study demonstrates the utility of DIABLO </w:t>
      </w:r>
      <w:commentRangeStart w:id="430"/>
      <w:r w:rsidR="005B0D13" w:rsidRPr="003124BE">
        <w:t>to identify a biologically relevant multi-</w:t>
      </w:r>
      <w:r w:rsidR="00E06337" w:rsidRPr="003124BE">
        <w:t>omics</w:t>
      </w:r>
      <w:r w:rsidR="005B0D13" w:rsidRPr="003124BE">
        <w:t xml:space="preserve"> biomarker </w:t>
      </w:r>
      <w:r w:rsidR="00BD4A9E" w:rsidRPr="003124BE">
        <w:t xml:space="preserve">panel </w:t>
      </w:r>
      <w:r w:rsidR="005B0D13" w:rsidRPr="003124BE">
        <w:t>that generalizes to new breast cancer samples</w:t>
      </w:r>
      <w:commentRangeEnd w:id="430"/>
      <w:r w:rsidR="004D31B2">
        <w:rPr>
          <w:rStyle w:val="CommentReference"/>
          <w:rFonts w:asciiTheme="minorHAnsi" w:eastAsiaTheme="minorEastAsia" w:hAnsiTheme="minorHAnsi" w:cstheme="minorBidi"/>
        </w:rPr>
        <w:commentReference w:id="430"/>
      </w:r>
      <w:ins w:id="431" w:author="Casey P. Shannon" w:date="2018-03-12T16:12:00Z">
        <w:r w:rsidR="004D31B2">
          <w:t xml:space="preserve"> and generate new hypotheses</w:t>
        </w:r>
      </w:ins>
      <w:r w:rsidR="005B0D13" w:rsidRPr="003124BE">
        <w:t xml:space="preserve">. </w:t>
      </w:r>
      <w:moveFromRangeStart w:id="432" w:author="Casey P. Shannon" w:date="2018-03-12T16:12:00Z" w:name="move508634484"/>
      <w:moveFrom w:id="433" w:author="Casey P. Shannon" w:date="2018-03-12T16:12:00Z">
        <w:r w:rsidR="005B0D13" w:rsidRPr="003124BE" w:rsidDel="004D31B2">
          <w:t>In the next section, we demonstrate the flexibility of DIABLO by extending its use to a repeated measures cross-over study as well as incorporating module-based analyses.</w:t>
        </w:r>
      </w:moveFrom>
      <w:moveFromRangeEnd w:id="432"/>
    </w:p>
    <w:p w14:paraId="6536FB70" w14:textId="4391AE8E" w:rsidR="00A26E02" w:rsidRPr="003124BE" w:rsidRDefault="0053228C" w:rsidP="00343442">
      <w:r w:rsidRPr="003124BE">
        <w:rPr>
          <w:noProof/>
        </w:rPr>
        <w:lastRenderedPageBreak/>
        <w:drawing>
          <wp:inline distT="0" distB="0" distL="0" distR="0" wp14:anchorId="5188AA19" wp14:editId="2CDD5EFC">
            <wp:extent cx="5943600" cy="5943600"/>
            <wp:effectExtent l="0" t="0" r="0" b="0"/>
            <wp:docPr id="11" name="Picture 1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casestudy1_brca/results/Figures/brcaResult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302FDB" w14:textId="25C246E9" w:rsidR="00A26E02" w:rsidRPr="003124BE" w:rsidRDefault="008F47A4" w:rsidP="00343442">
      <w:r w:rsidRPr="003124BE">
        <w:rPr>
          <w:b/>
        </w:rPr>
        <w:t xml:space="preserve">Figure </w:t>
      </w:r>
      <w:r w:rsidR="008255E0">
        <w:rPr>
          <w:b/>
        </w:rPr>
        <w:t>3</w:t>
      </w:r>
      <w:r w:rsidRPr="003124BE">
        <w:rPr>
          <w:b/>
        </w:rPr>
        <w:t xml:space="preserve">. </w:t>
      </w:r>
      <w:r w:rsidR="006A46AE" w:rsidRPr="003124BE">
        <w:rPr>
          <w:b/>
        </w:rPr>
        <w:t>Identification of a multi-</w:t>
      </w:r>
      <w:r w:rsidR="00E06337" w:rsidRPr="003124BE">
        <w:rPr>
          <w:b/>
        </w:rPr>
        <w:t>omics</w:t>
      </w:r>
      <w:r w:rsidR="006A46AE" w:rsidRPr="003124BE">
        <w:rPr>
          <w:b/>
        </w:rPr>
        <w:t xml:space="preserve"> biomarker panel predictive of breast cancer subtypes.</w:t>
      </w:r>
      <w:r w:rsidR="00343442" w:rsidRPr="003124BE">
        <w:t xml:space="preserve"> </w:t>
      </w:r>
      <w:r w:rsidR="008666DF" w:rsidRPr="003124BE">
        <w:rPr>
          <w:b/>
        </w:rPr>
        <w:t>a</w:t>
      </w:r>
      <w:r w:rsidR="00343442" w:rsidRPr="003124BE">
        <w:rPr>
          <w:b/>
        </w:rPr>
        <w:t>)</w:t>
      </w:r>
      <w:r w:rsidR="00343442" w:rsidRPr="003124BE">
        <w:t xml:space="preserve"> </w:t>
      </w:r>
      <w:r w:rsidR="008F3122" w:rsidRPr="003124BE">
        <w:t xml:space="preserve">Variable contributions </w:t>
      </w:r>
      <w:r w:rsidR="00063C14" w:rsidRPr="003124BE">
        <w:t>o</w:t>
      </w:r>
      <w:r w:rsidR="008F3122" w:rsidRPr="003124BE">
        <w:t xml:space="preserve">f each </w:t>
      </w:r>
      <w:r w:rsidR="00E06337" w:rsidRPr="003124BE">
        <w:t>omics</w:t>
      </w:r>
      <w:r w:rsidR="008F3122" w:rsidRPr="003124BE">
        <w:t>-type</w:t>
      </w:r>
      <w:r w:rsidR="00063C14" w:rsidRPr="003124BE">
        <w:t xml:space="preserve"> biomarker that are </w:t>
      </w:r>
      <w:r w:rsidR="008F3122" w:rsidRPr="003124BE">
        <w:t xml:space="preserve">important </w:t>
      </w:r>
      <w:r w:rsidR="00063C14" w:rsidRPr="003124BE">
        <w:t xml:space="preserve">to discriminate </w:t>
      </w:r>
      <w:r w:rsidR="008F3122" w:rsidRPr="003124BE">
        <w:t xml:space="preserve">breast cancer subtypes. </w:t>
      </w:r>
      <w:r w:rsidR="008666DF" w:rsidRPr="003124BE">
        <w:rPr>
          <w:b/>
        </w:rPr>
        <w:t>b</w:t>
      </w:r>
      <w:r w:rsidR="008F3122" w:rsidRPr="003124BE">
        <w:rPr>
          <w:b/>
        </w:rPr>
        <w:t>)</w:t>
      </w:r>
      <w:r w:rsidR="008F3122" w:rsidRPr="003124BE">
        <w:t xml:space="preserve"> </w:t>
      </w:r>
      <w:r w:rsidR="00C647F5" w:rsidRPr="003124BE">
        <w:t xml:space="preserve">Component plots </w:t>
      </w:r>
      <w:r w:rsidR="00063C14" w:rsidRPr="003124BE">
        <w:t xml:space="preserve">derived from DIABLO and the </w:t>
      </w:r>
      <w:r w:rsidR="00741FFD" w:rsidRPr="003124BE">
        <w:t xml:space="preserve">derived </w:t>
      </w:r>
      <w:r w:rsidR="00063C14" w:rsidRPr="003124BE">
        <w:t>biomarker panel</w:t>
      </w:r>
      <w:r w:rsidR="00CF16B6">
        <w:t xml:space="preserve">: </w:t>
      </w:r>
      <w:r w:rsidR="00741FFD" w:rsidRPr="003124BE">
        <w:t xml:space="preserve">95% confidence ellipses </w:t>
      </w:r>
      <w:r w:rsidR="00CF16B6">
        <w:t xml:space="preserve">were calculated </w:t>
      </w:r>
      <w:r w:rsidR="00741FFD" w:rsidRPr="003124BE">
        <w:t>from the training data set and points depict samples from the test set</w:t>
      </w:r>
      <w:r w:rsidR="009D62CC" w:rsidRPr="003124BE">
        <w:t xml:space="preserve">. </w:t>
      </w:r>
      <w:r w:rsidR="008666DF" w:rsidRPr="003124BE">
        <w:rPr>
          <w:b/>
        </w:rPr>
        <w:t>c</w:t>
      </w:r>
      <w:r w:rsidR="009D62CC" w:rsidRPr="003124BE">
        <w:rPr>
          <w:b/>
        </w:rPr>
        <w:t xml:space="preserve">) </w:t>
      </w:r>
      <w:r w:rsidR="009D62CC" w:rsidRPr="003124BE">
        <w:t xml:space="preserve">Heatmap of the scaled expression of variable </w:t>
      </w:r>
      <w:r w:rsidR="00741FFD" w:rsidRPr="003124BE">
        <w:t>from</w:t>
      </w:r>
      <w:r w:rsidR="009D62CC" w:rsidRPr="003124BE">
        <w:t xml:space="preserve"> the biomarker panel. </w:t>
      </w:r>
      <w:r w:rsidR="008666DF" w:rsidRPr="003124BE">
        <w:rPr>
          <w:b/>
        </w:rPr>
        <w:t>d</w:t>
      </w:r>
      <w:r w:rsidR="009D62CC" w:rsidRPr="003124BE">
        <w:rPr>
          <w:b/>
        </w:rPr>
        <w:t>)</w:t>
      </w:r>
      <w:r w:rsidR="009D62CC" w:rsidRPr="003124BE">
        <w:t xml:space="preserve"> </w:t>
      </w:r>
      <w:r w:rsidR="00741FFD" w:rsidRPr="003124BE">
        <w:t>N</w:t>
      </w:r>
      <w:r w:rsidR="009D62CC" w:rsidRPr="003124BE">
        <w:t>etwork</w:t>
      </w:r>
      <w:r w:rsidR="00741FFD" w:rsidRPr="003124BE">
        <w:t xml:space="preserve"> visualization of the biomarker panel highlights </w:t>
      </w:r>
      <w:r w:rsidR="009D62CC" w:rsidRPr="003124BE">
        <w:t xml:space="preserve">correlated variables (Pearson correlation &gt; </w:t>
      </w:r>
      <w:r w:rsidR="00741FFD" w:rsidRPr="003124BE">
        <w:t>|</w:t>
      </w:r>
      <w:r w:rsidR="009D62CC" w:rsidRPr="003124BE">
        <w:t>0.4</w:t>
      </w:r>
      <w:r w:rsidR="00741FFD" w:rsidRPr="003124BE">
        <w:t>|</w:t>
      </w:r>
      <w:r w:rsidR="009D62CC" w:rsidRPr="003124BE">
        <w:t>)</w:t>
      </w:r>
      <w:r w:rsidR="00741FFD" w:rsidRPr="003124BE">
        <w:t xml:space="preserve"> and four communities based on </w:t>
      </w:r>
      <w:r w:rsidR="00933CF7" w:rsidRPr="003124BE">
        <w:t xml:space="preserve">edge betweeness scores. </w:t>
      </w:r>
      <w:r w:rsidR="008255E0">
        <w:rPr>
          <w:b/>
        </w:rPr>
        <w:t>e</w:t>
      </w:r>
      <w:r w:rsidR="00933CF7" w:rsidRPr="003124BE">
        <w:rPr>
          <w:b/>
        </w:rPr>
        <w:t>)</w:t>
      </w:r>
      <w:r w:rsidR="00933CF7" w:rsidRPr="003124BE">
        <w:t xml:space="preserve"> </w:t>
      </w:r>
      <w:r w:rsidR="00741FFD" w:rsidRPr="003124BE">
        <w:t xml:space="preserve">A gene set enrichment analysis was conducted on the </w:t>
      </w:r>
      <w:r w:rsidR="00933CF7" w:rsidRPr="003124BE">
        <w:t xml:space="preserve">largest community </w:t>
      </w:r>
      <w:r w:rsidR="00741FFD" w:rsidRPr="003124BE">
        <w:t xml:space="preserve">from </w:t>
      </w:r>
      <w:r w:rsidR="008666DF" w:rsidRPr="003124BE">
        <w:t xml:space="preserve">d </w:t>
      </w:r>
      <w:r w:rsidR="00933CF7" w:rsidRPr="003124BE">
        <w:t xml:space="preserve">(red cluster) </w:t>
      </w:r>
      <w:r w:rsidR="00741FFD" w:rsidRPr="003124BE">
        <w:t>where</w:t>
      </w:r>
      <w:r w:rsidR="00933CF7" w:rsidRPr="003124BE">
        <w:t xml:space="preserve"> many cancer related pathways were identified.</w:t>
      </w:r>
    </w:p>
    <w:p w14:paraId="0CED1072" w14:textId="2F76EC3E" w:rsidR="001E3F65" w:rsidRPr="003124BE" w:rsidRDefault="001E3F65" w:rsidP="001E3F65">
      <w:pPr>
        <w:spacing w:line="480" w:lineRule="auto"/>
        <w:rPr>
          <w:b/>
        </w:rPr>
      </w:pPr>
      <w:r w:rsidRPr="003124BE">
        <w:rPr>
          <w:b/>
        </w:rPr>
        <w:t xml:space="preserve">Case study </w:t>
      </w:r>
      <w:r w:rsidR="00492FB8" w:rsidRPr="003124BE">
        <w:rPr>
          <w:b/>
        </w:rPr>
        <w:t xml:space="preserve">2: </w:t>
      </w:r>
      <w:r w:rsidR="005A07EB" w:rsidRPr="003124BE">
        <w:rPr>
          <w:b/>
        </w:rPr>
        <w:t xml:space="preserve">DIABLO for </w:t>
      </w:r>
      <w:r w:rsidR="001F42EB" w:rsidRPr="003124BE">
        <w:rPr>
          <w:b/>
        </w:rPr>
        <w:t>repeated measures design</w:t>
      </w:r>
      <w:r w:rsidR="00D3256D" w:rsidRPr="003124BE">
        <w:rPr>
          <w:b/>
        </w:rPr>
        <w:t>s</w:t>
      </w:r>
      <w:r w:rsidR="005A07EB" w:rsidRPr="003124BE">
        <w:rPr>
          <w:b/>
        </w:rPr>
        <w:t xml:space="preserve"> </w:t>
      </w:r>
      <w:r w:rsidRPr="003124BE">
        <w:rPr>
          <w:b/>
        </w:rPr>
        <w:t xml:space="preserve">and module-based analyses </w:t>
      </w:r>
    </w:p>
    <w:p w14:paraId="53CDE460" w14:textId="23511173" w:rsidR="00C130A2" w:rsidRPr="003124BE" w:rsidRDefault="004D31B2" w:rsidP="00F21B8F">
      <w:pPr>
        <w:spacing w:line="480" w:lineRule="auto"/>
      </w:pPr>
      <w:moveToRangeStart w:id="434" w:author="Casey P. Shannon" w:date="2018-03-12T16:12:00Z" w:name="move508634484"/>
      <w:moveTo w:id="435" w:author="Casey P. Shannon" w:date="2018-03-12T16:12:00Z">
        <w:del w:id="436" w:author="Casey P. Shannon" w:date="2018-03-12T16:12:00Z">
          <w:r w:rsidRPr="003124BE" w:rsidDel="004D31B2">
            <w:lastRenderedPageBreak/>
            <w:delText>In the next section</w:delText>
          </w:r>
        </w:del>
      </w:moveTo>
      <w:ins w:id="437" w:author="Casey P. Shannon" w:date="2018-03-12T16:12:00Z">
        <w:r>
          <w:t>Next</w:t>
        </w:r>
      </w:ins>
      <w:moveTo w:id="438" w:author="Casey P. Shannon" w:date="2018-03-12T16:12:00Z">
        <w:r w:rsidRPr="003124BE">
          <w:t xml:space="preserve">, we demonstrate the flexibility of DIABLO by extending its use to a repeated measures cross-over study </w:t>
        </w:r>
      </w:moveTo>
      <w:ins w:id="439" w:author="Casey P. Shannon" w:date="2018-03-12T16:14:00Z">
        <w:r w:rsidRPr="005B3EA8">
          <w:rPr>
            <w:color w:val="000000" w:themeColor="text1"/>
          </w:rPr>
          <w:fldChar w:fldCharType="begin"/>
        </w:r>
        <w:r w:rsidRPr="005B3EA8">
          <w:rPr>
            <w:color w:val="000000" w:themeColor="text1"/>
          </w:rPr>
          <w:instrText xml:space="preserve"> ADDIN ZOTERO_ITEM CSL_CITATION {"citationID":"a1eas768uj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5B3EA8">
          <w:rPr>
            <w:color w:val="000000" w:themeColor="text1"/>
          </w:rPr>
          <w:fldChar w:fldCharType="separate"/>
        </w:r>
        <w:r w:rsidRPr="005B3EA8">
          <w:rPr>
            <w:noProof/>
            <w:color w:val="000000" w:themeColor="text1"/>
          </w:rPr>
          <w:t>[27]</w:t>
        </w:r>
        <w:r w:rsidRPr="005B3EA8">
          <w:rPr>
            <w:color w:val="000000" w:themeColor="text1"/>
          </w:rPr>
          <w:fldChar w:fldCharType="end"/>
        </w:r>
      </w:ins>
      <w:ins w:id="440" w:author="Casey P. Shannon" w:date="2018-03-12T16:15:00Z">
        <w:r w:rsidR="00286B6C">
          <w:rPr>
            <w:color w:val="000000" w:themeColor="text1"/>
          </w:rPr>
          <w:t>,</w:t>
        </w:r>
      </w:ins>
      <w:ins w:id="441" w:author="Casey P. Shannon" w:date="2018-03-12T16:14:00Z">
        <w:r w:rsidRPr="005B3EA8">
          <w:rPr>
            <w:color w:val="000000" w:themeColor="text1"/>
          </w:rPr>
          <w:t xml:space="preserve"> </w:t>
        </w:r>
      </w:ins>
      <w:moveTo w:id="442" w:author="Casey P. Shannon" w:date="2018-03-12T16:12:00Z">
        <w:r w:rsidRPr="003124BE">
          <w:t>as well as incorporating module-based analyses</w:t>
        </w:r>
      </w:moveTo>
      <w:ins w:id="443" w:author="Casey P. Shannon" w:date="2018-03-12T16:14:00Z">
        <w:r>
          <w:t xml:space="preserve"> that incorporate </w:t>
        </w:r>
      </w:ins>
      <w:moveTo w:id="444" w:author="Casey P. Shannon" w:date="2018-03-12T16:12:00Z">
        <w:del w:id="445" w:author="Casey P. Shannon" w:date="2018-03-12T16:14:00Z">
          <w:r w:rsidRPr="003124BE" w:rsidDel="004D31B2">
            <w:delText>.</w:delText>
          </w:r>
        </w:del>
      </w:moveTo>
      <w:moveToRangeEnd w:id="434"/>
      <w:del w:id="446" w:author="Casey P. Shannon" w:date="2018-03-12T16:14:00Z">
        <w:r w:rsidR="006E3223" w:rsidRPr="003124BE" w:rsidDel="004D31B2">
          <w:delText xml:space="preserve">We implemented various </w:delText>
        </w:r>
        <w:r w:rsidR="00DB7692" w:rsidRPr="003124BE" w:rsidDel="004D31B2">
          <w:delText xml:space="preserve">functionalities </w:delText>
        </w:r>
        <w:r w:rsidR="006E3223" w:rsidRPr="003124BE" w:rsidDel="004D31B2">
          <w:delText>to improve the flexibility and interpretability</w:delText>
        </w:r>
        <w:r w:rsidR="00CF16B6" w:rsidDel="004D31B2">
          <w:delText xml:space="preserve"> </w:delText>
        </w:r>
        <w:r w:rsidR="00DB7692" w:rsidRPr="003124BE" w:rsidDel="004D31B2">
          <w:delText xml:space="preserve">of </w:delText>
        </w:r>
        <w:r w:rsidR="006E3223" w:rsidRPr="003124BE" w:rsidDel="004D31B2">
          <w:delText>DIABLO</w:delText>
        </w:r>
        <w:r w:rsidR="00DB7692" w:rsidRPr="003124BE" w:rsidDel="004D31B2">
          <w:delText xml:space="preserve"> models</w:delText>
        </w:r>
        <w:r w:rsidR="00CF16B6" w:rsidDel="004D31B2">
          <w:delText>, such as the</w:delText>
        </w:r>
        <w:r w:rsidR="00CF16B6" w:rsidRPr="003124BE" w:rsidDel="004D31B2">
          <w:delText xml:space="preserve"> application </w:delText>
        </w:r>
        <w:r w:rsidR="00CF16B6" w:rsidRPr="005B3EA8" w:rsidDel="004D31B2">
          <w:rPr>
            <w:color w:val="000000" w:themeColor="text1"/>
          </w:rPr>
          <w:delText>to different study design</w:delText>
        </w:r>
        <w:r w:rsidR="005B3EA8" w:rsidRPr="005B3EA8" w:rsidDel="004D31B2">
          <w:rPr>
            <w:color w:val="000000" w:themeColor="text1"/>
          </w:rPr>
          <w:delText>s</w:delText>
        </w:r>
        <w:r w:rsidR="00CF16B6" w:rsidRPr="005B3EA8" w:rsidDel="004D31B2">
          <w:rPr>
            <w:color w:val="000000" w:themeColor="text1"/>
          </w:rPr>
          <w:delText xml:space="preserve"> </w:delText>
        </w:r>
        <w:r w:rsidR="00CF16B6" w:rsidRPr="005B3EA8" w:rsidDel="004D31B2">
          <w:rPr>
            <w:color w:val="000000" w:themeColor="text1"/>
          </w:rPr>
          <w:fldChar w:fldCharType="begin"/>
        </w:r>
        <w:r w:rsidR="00CF16B6" w:rsidRPr="005B3EA8" w:rsidDel="004D31B2">
          <w:rPr>
            <w:color w:val="000000" w:themeColor="text1"/>
          </w:rPr>
          <w:delInstrText xml:space="preserve"> ADDIN ZOTERO_ITEM CSL_CITATION {"citationID":"a1eas768uj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r w:rsidR="00CF16B6" w:rsidRPr="005B3EA8" w:rsidDel="004D31B2">
          <w:rPr>
            <w:color w:val="000000" w:themeColor="text1"/>
          </w:rPr>
          <w:fldChar w:fldCharType="separate"/>
        </w:r>
        <w:r w:rsidR="00CF16B6" w:rsidRPr="005B3EA8" w:rsidDel="004D31B2">
          <w:rPr>
            <w:noProof/>
            <w:color w:val="000000" w:themeColor="text1"/>
          </w:rPr>
          <w:delText>[27]</w:delText>
        </w:r>
        <w:r w:rsidR="00CF16B6" w:rsidRPr="005B3EA8" w:rsidDel="004D31B2">
          <w:rPr>
            <w:color w:val="000000" w:themeColor="text1"/>
          </w:rPr>
          <w:fldChar w:fldCharType="end"/>
        </w:r>
        <w:r w:rsidR="00CF16B6" w:rsidRPr="005B3EA8" w:rsidDel="004D31B2">
          <w:rPr>
            <w:color w:val="000000" w:themeColor="text1"/>
          </w:rPr>
          <w:delText xml:space="preserve"> and incorporation of </w:delText>
        </w:r>
      </w:del>
      <w:r w:rsidR="00CF16B6" w:rsidRPr="005B3EA8">
        <w:rPr>
          <w:color w:val="000000" w:themeColor="text1"/>
        </w:rPr>
        <w:t xml:space="preserve">prior biological knowledge </w:t>
      </w:r>
      <w:r w:rsidR="00CF16B6" w:rsidRPr="005B3EA8">
        <w:rPr>
          <w:color w:val="000000" w:themeColor="text1"/>
        </w:rPr>
        <w:fldChar w:fldCharType="begin"/>
      </w:r>
      <w:r w:rsidR="00CF16B6" w:rsidRPr="005B3EA8">
        <w:rPr>
          <w:color w:val="000000" w:themeColor="text1"/>
        </w:rPr>
        <w:instrText xml:space="preserve"> ADDIN ZOTERO_ITEM CSL_CITATION {"citationID":"a1t0b9h3igh","properties":{"formattedCitation":"{\\rtf [28\\uc0\\u8211{}30]}","plainCitation":"[28–30]"},"citationItems":[{"id":1751,"uris":["http://zotero.org/users/2545847/items/K8K9S25N"],"uri":["http://zotero.org/users/2545847/items/K8K9S25N"],"itemData":{"id":1751,"type":"article-journal","title":"FERAL: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5B3EA8">
        <w:rPr>
          <w:color w:val="000000" w:themeColor="text1"/>
        </w:rPr>
        <w:fldChar w:fldCharType="separate"/>
      </w:r>
      <w:r w:rsidR="00CF16B6" w:rsidRPr="005B3EA8">
        <w:rPr>
          <w:rFonts w:eastAsia="Times New Roman"/>
          <w:color w:val="000000" w:themeColor="text1"/>
        </w:rPr>
        <w:t>[28–30]</w:t>
      </w:r>
      <w:r w:rsidR="00CF16B6" w:rsidRPr="005B3EA8">
        <w:rPr>
          <w:color w:val="000000" w:themeColor="text1"/>
        </w:rPr>
        <w:fldChar w:fldCharType="end"/>
      </w:r>
      <w:r w:rsidR="006E3223" w:rsidRPr="005B3EA8">
        <w:rPr>
          <w:color w:val="000000" w:themeColor="text1"/>
        </w:rPr>
        <w:t xml:space="preserve">. We </w:t>
      </w:r>
      <w:ins w:id="447" w:author="Casey P. Shannon" w:date="2018-03-12T16:16:00Z">
        <w:r w:rsidR="00286B6C">
          <w:rPr>
            <w:color w:val="000000" w:themeColor="text1"/>
          </w:rPr>
          <w:t xml:space="preserve">use </w:t>
        </w:r>
      </w:ins>
      <w:del w:id="448" w:author="Casey P. Shannon" w:date="2018-03-12T16:16:00Z">
        <w:r w:rsidR="00CF16B6" w:rsidRPr="005B3EA8" w:rsidDel="00286B6C">
          <w:rPr>
            <w:color w:val="000000" w:themeColor="text1"/>
          </w:rPr>
          <w:delText>illustr</w:delText>
        </w:r>
        <w:r w:rsidR="005B3EA8" w:rsidRPr="005B3EA8" w:rsidDel="00286B6C">
          <w:rPr>
            <w:color w:val="000000" w:themeColor="text1"/>
          </w:rPr>
          <w:delText>ate the versatility of DIABLO using</w:delText>
        </w:r>
        <w:r w:rsidR="005B3EA8" w:rsidDel="00286B6C">
          <w:rPr>
            <w:color w:val="000000" w:themeColor="text1"/>
          </w:rPr>
          <w:delText xml:space="preserve"> our in-house </w:delText>
        </w:r>
      </w:del>
      <w:ins w:id="449" w:author="Casey P. Shannon" w:date="2018-03-12T16:16:00Z">
        <w:r w:rsidR="00286B6C">
          <w:rPr>
            <w:color w:val="000000" w:themeColor="text1"/>
          </w:rPr>
          <w:t xml:space="preserve">a small </w:t>
        </w:r>
      </w:ins>
      <w:r w:rsidR="005B3EA8">
        <w:rPr>
          <w:color w:val="000000" w:themeColor="text1"/>
        </w:rPr>
        <w:t>multi-omics asthma data</w:t>
      </w:r>
      <w:ins w:id="450" w:author="Casey P. Shannon" w:date="2018-03-12T16:16:00Z">
        <w:r w:rsidR="00286B6C">
          <w:rPr>
            <w:color w:val="000000" w:themeColor="text1"/>
          </w:rPr>
          <w:t>set</w:t>
        </w:r>
      </w:ins>
      <w:ins w:id="451" w:author="Casey P. Shannon" w:date="2018-03-12T16:17:00Z">
        <w:r w:rsidR="00713D10">
          <w:rPr>
            <w:color w:val="000000" w:themeColor="text1"/>
          </w:rPr>
          <w:t xml:space="preserve">, including </w:t>
        </w:r>
      </w:ins>
      <w:del w:id="452" w:author="Casey P. Shannon" w:date="2018-03-12T16:17:00Z">
        <w:r w:rsidR="00E63407" w:rsidDel="00713D10">
          <w:rPr>
            <w:color w:val="000000" w:themeColor="text1"/>
          </w:rPr>
          <w:delText xml:space="preserve"> </w:delText>
        </w:r>
      </w:del>
      <w:ins w:id="453" w:author="Casey P. Shannon" w:date="2018-03-12T16:17:00Z">
        <w:r w:rsidR="00713D10">
          <w:rPr>
            <w:color w:val="000000" w:themeColor="text1"/>
          </w:rPr>
          <w:t xml:space="preserve">pre and post intervention timepoints, </w:t>
        </w:r>
      </w:ins>
      <w:del w:id="454" w:author="Casey P. Shannon" w:date="2018-03-12T16:16:00Z">
        <w:r w:rsidR="00E63407" w:rsidDel="00286B6C">
          <w:rPr>
            <w:color w:val="000000" w:themeColor="text1"/>
          </w:rPr>
          <w:delText xml:space="preserve">by comparing </w:delText>
        </w:r>
      </w:del>
      <w:ins w:id="455" w:author="Casey P. Shannon" w:date="2018-03-12T16:16:00Z">
        <w:r w:rsidR="00286B6C">
          <w:rPr>
            <w:color w:val="000000" w:themeColor="text1"/>
          </w:rPr>
          <w:t xml:space="preserve">to compare </w:t>
        </w:r>
      </w:ins>
      <w:r w:rsidR="00E63407">
        <w:rPr>
          <w:color w:val="000000" w:themeColor="text1"/>
        </w:rPr>
        <w:t>a DIABLO model that can account for repeated measures (multilevel DIABLO) with the standard DIABLO model as described above</w:t>
      </w:r>
      <w:r w:rsidR="005B3EA8">
        <w:rPr>
          <w:color w:val="000000" w:themeColor="text1"/>
        </w:rPr>
        <w:t xml:space="preserve"> </w:t>
      </w:r>
      <w:r w:rsidR="005B3EA8">
        <w:rPr>
          <w:color w:val="000000" w:themeColor="text1"/>
        </w:rPr>
        <w:fldChar w:fldCharType="begin"/>
      </w:r>
      <w:r w:rsidR="005B3EA8">
        <w:rPr>
          <w:color w:val="000000" w:themeColor="text1"/>
        </w:rPr>
        <w:instrText xml:space="preserve"> ADDIN ZOTERO_ITEM CSL_CITATION {"citationID":"a1nsijjavdl","properties":{"formattedCitation":"[20,21]","plainCitation":"[20,21]"},"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5B3EA8">
        <w:rPr>
          <w:color w:val="000000" w:themeColor="text1"/>
        </w:rPr>
        <w:fldChar w:fldCharType="separate"/>
      </w:r>
      <w:r w:rsidR="005B3EA8">
        <w:rPr>
          <w:noProof/>
          <w:color w:val="000000" w:themeColor="text1"/>
        </w:rPr>
        <w:t>[20,21]</w:t>
      </w:r>
      <w:r w:rsidR="005B3EA8">
        <w:rPr>
          <w:color w:val="000000" w:themeColor="text1"/>
        </w:rPr>
        <w:fldChar w:fldCharType="end"/>
      </w:r>
      <w:r w:rsidR="005B3EA8">
        <w:rPr>
          <w:color w:val="000000" w:themeColor="text1"/>
        </w:rPr>
        <w:t xml:space="preserve">. </w:t>
      </w:r>
    </w:p>
    <w:p w14:paraId="3ABFBE85" w14:textId="77777777" w:rsidR="0053228C" w:rsidRPr="003124BE" w:rsidRDefault="0053228C" w:rsidP="00F21B8F">
      <w:pPr>
        <w:spacing w:line="480" w:lineRule="auto"/>
      </w:pPr>
    </w:p>
    <w:p w14:paraId="36319CC8" w14:textId="1D711EA1" w:rsidR="00C130A2" w:rsidRPr="003124BE" w:rsidRDefault="0053228C" w:rsidP="0053228C">
      <w:r w:rsidRPr="003124BE">
        <w:rPr>
          <w:noProof/>
        </w:rPr>
        <w:drawing>
          <wp:inline distT="0" distB="0" distL="0" distR="0" wp14:anchorId="733D9D3F" wp14:editId="4603DE3A">
            <wp:extent cx="5932170" cy="3345180"/>
            <wp:effectExtent l="0" t="0" r="11430" b="7620"/>
            <wp:docPr id="12" name="Picture 12" descr="../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yses/casestudy2_asthma/results/Figures/asthmaResul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170" cy="3345180"/>
                    </a:xfrm>
                    <a:prstGeom prst="rect">
                      <a:avLst/>
                    </a:prstGeom>
                    <a:noFill/>
                    <a:ln>
                      <a:noFill/>
                    </a:ln>
                  </pic:spPr>
                </pic:pic>
              </a:graphicData>
            </a:graphic>
          </wp:inline>
        </w:drawing>
      </w:r>
    </w:p>
    <w:p w14:paraId="2C2D82FF" w14:textId="37AE7621" w:rsidR="00882D2F" w:rsidRDefault="00C130A2" w:rsidP="0053228C">
      <w:r w:rsidRPr="003124BE">
        <w:rPr>
          <w:b/>
        </w:rPr>
        <w:t xml:space="preserve">Figure </w:t>
      </w:r>
      <w:r w:rsidR="008255E0">
        <w:rPr>
          <w:b/>
        </w:rPr>
        <w:t>4</w:t>
      </w:r>
      <w:r w:rsidRPr="003124BE">
        <w:rPr>
          <w:b/>
        </w:rPr>
        <w:t xml:space="preserve">. </w:t>
      </w:r>
      <w:r w:rsidR="00882D2F">
        <w:rPr>
          <w:b/>
        </w:rPr>
        <w:t xml:space="preserve">Asthma study: </w:t>
      </w:r>
      <w:r w:rsidR="00872081" w:rsidRPr="003124BE">
        <w:rPr>
          <w:b/>
        </w:rPr>
        <w:t xml:space="preserve">cross-over </w:t>
      </w:r>
      <w:r w:rsidR="00882D2F">
        <w:rPr>
          <w:b/>
        </w:rPr>
        <w:t xml:space="preserve">design and </w:t>
      </w:r>
      <w:r w:rsidR="00872081" w:rsidRPr="003124BE">
        <w:rPr>
          <w:b/>
        </w:rPr>
        <w:t xml:space="preserve">module-based analysis </w:t>
      </w:r>
      <w:r w:rsidR="00882D2F">
        <w:rPr>
          <w:b/>
        </w:rPr>
        <w:t>with DIABLO</w:t>
      </w:r>
      <w:r w:rsidR="00D93505" w:rsidRPr="003124BE">
        <w:rPr>
          <w:b/>
        </w:rPr>
        <w:t>.</w:t>
      </w:r>
      <w:r w:rsidR="00B250B7" w:rsidRPr="003124BE">
        <w:t xml:space="preserve"> </w:t>
      </w:r>
    </w:p>
    <w:p w14:paraId="69E5056F" w14:textId="23DDFBB1" w:rsidR="00C130A2" w:rsidRPr="003124BE" w:rsidRDefault="00DB7692" w:rsidP="0053228C">
      <w:r w:rsidRPr="003124BE">
        <w:rPr>
          <w:b/>
        </w:rPr>
        <w:t>a</w:t>
      </w:r>
      <w:r w:rsidR="00B250B7" w:rsidRPr="003124BE">
        <w:rPr>
          <w:b/>
        </w:rPr>
        <w:t>)</w:t>
      </w:r>
      <w:r w:rsidR="00B250B7" w:rsidRPr="003124BE">
        <w:t xml:space="preserve"> </w:t>
      </w:r>
      <w:r w:rsidR="001F42EB" w:rsidRPr="003124BE">
        <w:t>DIABLO design includ</w:t>
      </w:r>
      <w:r w:rsidR="00882D2F">
        <w:t>es a</w:t>
      </w:r>
      <w:r w:rsidR="001F42EB" w:rsidRPr="003124BE">
        <w:t xml:space="preserve"> module-based decomposition</w:t>
      </w:r>
      <w:r w:rsidR="00882D2F">
        <w:t xml:space="preserve"> approach</w:t>
      </w:r>
      <w:r w:rsidR="001F42EB" w:rsidRPr="003124BE">
        <w:t xml:space="preserve"> to discriminate pre-a</w:t>
      </w:r>
      <w:r w:rsidR="007951C3" w:rsidRPr="003124BE">
        <w:t>nd post-</w:t>
      </w:r>
      <w:r w:rsidR="001F42EB" w:rsidRPr="003124BE">
        <w:t>inhalation challenge</w:t>
      </w:r>
      <w:r w:rsidR="007951C3" w:rsidRPr="003124BE">
        <w:t xml:space="preserve"> samples</w:t>
      </w:r>
      <w:r w:rsidR="00B250B7" w:rsidRPr="003124BE">
        <w:t xml:space="preserve">. </w:t>
      </w:r>
      <w:r w:rsidRPr="003124BE">
        <w:rPr>
          <w:b/>
        </w:rPr>
        <w:t>b</w:t>
      </w:r>
      <w:r w:rsidR="00B250B7" w:rsidRPr="003124BE">
        <w:rPr>
          <w:b/>
        </w:rPr>
        <w:t>)</w:t>
      </w:r>
      <w:r w:rsidR="00B250B7" w:rsidRPr="003124BE">
        <w:t xml:space="preserve"> </w:t>
      </w:r>
      <w:r w:rsidR="00C0765D" w:rsidRPr="003124BE">
        <w:t>Receiver operating characteristic curves</w:t>
      </w:r>
      <w:r w:rsidR="007176C5" w:rsidRPr="003124BE">
        <w:t xml:space="preserve"> comparing the performance of the standard</w:t>
      </w:r>
      <w:r w:rsidR="00C0765D" w:rsidRPr="003124BE">
        <w:t xml:space="preserve"> </w:t>
      </w:r>
      <w:r w:rsidR="007176C5" w:rsidRPr="003124BE">
        <w:t xml:space="preserve">DIABLO and </w:t>
      </w:r>
      <w:r w:rsidR="00D3256D" w:rsidRPr="003124BE">
        <w:t>‘</w:t>
      </w:r>
      <w:r w:rsidR="007176C5" w:rsidRPr="003124BE">
        <w:t>multilevel DIABLO</w:t>
      </w:r>
      <w:r w:rsidR="00D3256D" w:rsidRPr="003124BE">
        <w:t xml:space="preserve">’ for repeated measures (mDIABLO) </w:t>
      </w:r>
      <w:r w:rsidR="007176C5" w:rsidRPr="003124BE">
        <w:t xml:space="preserve">using leave-one-out cross-validation. </w:t>
      </w:r>
      <w:r w:rsidRPr="003124BE">
        <w:rPr>
          <w:b/>
        </w:rPr>
        <w:t>c</w:t>
      </w:r>
      <w:r w:rsidR="007176C5" w:rsidRPr="003124BE">
        <w:rPr>
          <w:b/>
        </w:rPr>
        <w:t>)</w:t>
      </w:r>
      <w:r w:rsidR="007176C5" w:rsidRPr="003124BE">
        <w:t xml:space="preserve"> Component plots depicting the separation of the </w:t>
      </w:r>
      <w:r w:rsidR="00D81FDA" w:rsidRPr="003124BE">
        <w:t>pre</w:t>
      </w:r>
      <w:r w:rsidR="004C0EF9" w:rsidRPr="003124BE">
        <w:t>-</w:t>
      </w:r>
      <w:r w:rsidR="007951C3" w:rsidRPr="003124BE">
        <w:t xml:space="preserve"> and post-</w:t>
      </w:r>
      <w:r w:rsidR="00D81FDA" w:rsidRPr="003124BE">
        <w:t xml:space="preserve">challenge samples based on DIABLO and </w:t>
      </w:r>
      <w:r w:rsidR="00C25070" w:rsidRPr="003124BE">
        <w:t>mDIABLO</w:t>
      </w:r>
      <w:r w:rsidR="00D81FDA" w:rsidRPr="003124BE">
        <w:t xml:space="preserve">. </w:t>
      </w:r>
      <w:r w:rsidRPr="003124BE">
        <w:rPr>
          <w:b/>
        </w:rPr>
        <w:t>d</w:t>
      </w:r>
      <w:r w:rsidR="00226B7D" w:rsidRPr="003124BE">
        <w:rPr>
          <w:b/>
        </w:rPr>
        <w:t>)</w:t>
      </w:r>
      <w:r w:rsidR="00226B7D" w:rsidRPr="003124BE">
        <w:t xml:space="preserve"> </w:t>
      </w:r>
      <w:r w:rsidR="00D3256D" w:rsidRPr="003124BE">
        <w:t>O</w:t>
      </w:r>
      <w:r w:rsidR="00226B7D" w:rsidRPr="003124BE">
        <w:t xml:space="preserve">verlapping features </w:t>
      </w:r>
      <w:r w:rsidR="00D3256D" w:rsidRPr="003124BE">
        <w:t xml:space="preserve">selected from either </w:t>
      </w:r>
      <w:r w:rsidR="00226B7D" w:rsidRPr="003124BE">
        <w:t xml:space="preserve">DIABLO </w:t>
      </w:r>
      <w:r w:rsidR="00D3256D" w:rsidRPr="003124BE">
        <w:t>or</w:t>
      </w:r>
      <w:r w:rsidR="00226B7D" w:rsidRPr="003124BE">
        <w:t xml:space="preserve"> mDIABLO. </w:t>
      </w:r>
      <w:r w:rsidRPr="003124BE">
        <w:rPr>
          <w:b/>
        </w:rPr>
        <w:t>e</w:t>
      </w:r>
      <w:r w:rsidR="00226B7D" w:rsidRPr="003124BE">
        <w:rPr>
          <w:b/>
        </w:rPr>
        <w:t>)</w:t>
      </w:r>
      <w:r w:rsidR="00226B7D" w:rsidRPr="003124BE">
        <w:t xml:space="preserve"> Heatmap of the Pearson correlation</w:t>
      </w:r>
      <w:r w:rsidR="004C0EF9" w:rsidRPr="003124BE">
        <w:t xml:space="preserve"> values</w:t>
      </w:r>
      <w:r w:rsidR="00226B7D" w:rsidRPr="003124BE">
        <w:t xml:space="preserve"> between the features selected </w:t>
      </w:r>
      <w:r w:rsidR="00D3256D" w:rsidRPr="003124BE">
        <w:t xml:space="preserve">with </w:t>
      </w:r>
      <w:r w:rsidR="00226B7D" w:rsidRPr="003124BE">
        <w:t xml:space="preserve">mDIABLO. </w:t>
      </w:r>
      <w:r w:rsidRPr="003124BE">
        <w:rPr>
          <w:b/>
        </w:rPr>
        <w:t>f</w:t>
      </w:r>
      <w:r w:rsidR="004C0EF9" w:rsidRPr="003124BE">
        <w:rPr>
          <w:b/>
        </w:rPr>
        <w:t>)</w:t>
      </w:r>
      <w:r w:rsidR="004C0EF9" w:rsidRPr="003124BE">
        <w:t xml:space="preserve"> Circos plot depicting the strongest correlations between different </w:t>
      </w:r>
      <w:r w:rsidR="00E06337" w:rsidRPr="003124BE">
        <w:t>omics</w:t>
      </w:r>
      <w:r w:rsidR="004C0EF9" w:rsidRPr="003124BE">
        <w:t xml:space="preserve"> features </w:t>
      </w:r>
      <w:r w:rsidR="00D3256D" w:rsidRPr="003124BE">
        <w:t xml:space="preserve">from </w:t>
      </w:r>
      <w:r w:rsidR="004C0EF9" w:rsidRPr="003124BE">
        <w:t>the mDIABLO panel.</w:t>
      </w:r>
    </w:p>
    <w:p w14:paraId="7FC230D6" w14:textId="77777777" w:rsidR="00C130A2" w:rsidRPr="003124BE" w:rsidRDefault="00C130A2" w:rsidP="00F21B8F">
      <w:pPr>
        <w:spacing w:line="480" w:lineRule="auto"/>
      </w:pPr>
    </w:p>
    <w:p w14:paraId="45F65024" w14:textId="47EAFF5D" w:rsidR="006E3223" w:rsidRPr="003124BE" w:rsidRDefault="00CF3EFE" w:rsidP="001C59E4">
      <w:pPr>
        <w:spacing w:line="480" w:lineRule="auto"/>
      </w:pPr>
      <w:r w:rsidRPr="003124BE">
        <w:t>An allergen inhalation challenge was performed</w:t>
      </w:r>
      <w:r w:rsidR="00310D60" w:rsidRPr="003124BE">
        <w:t xml:space="preserve"> as</w:t>
      </w:r>
      <w:r w:rsidR="0028444D" w:rsidRPr="003124BE">
        <w:t xml:space="preserve"> we</w:t>
      </w:r>
      <w:r w:rsidR="00310D60" w:rsidRPr="003124BE">
        <w:t xml:space="preserve"> previously described</w:t>
      </w:r>
      <w:r w:rsidR="008916CA" w:rsidRPr="003124BE">
        <w:t xml:space="preserve"> in</w:t>
      </w:r>
      <w:r w:rsidR="0028444D" w:rsidRPr="003124BE">
        <w:t xml:space="preserve"> </w:t>
      </w:r>
      <w:r w:rsidR="00310D60" w:rsidRPr="003124BE">
        <w:fldChar w:fldCharType="begin"/>
      </w:r>
      <w:r w:rsidR="00854CBE">
        <w:instrText xml:space="preserve"> ADDIN ZOTERO_ITEM CSL_CITATION {"citationID":"ats0rqk8kh","properties":{"formattedCitation":"[20,21]","plainCitation":"[20,21]"},"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3124BE">
        <w:fldChar w:fldCharType="separate"/>
      </w:r>
      <w:r w:rsidR="00854CBE">
        <w:rPr>
          <w:noProof/>
        </w:rPr>
        <w:t>[20,21]</w:t>
      </w:r>
      <w:r w:rsidR="00310D60" w:rsidRPr="003124BE">
        <w:fldChar w:fldCharType="end"/>
      </w:r>
      <w:r w:rsidRPr="003124BE">
        <w:t xml:space="preserve"> in 14 subjects and blood samples were collected before</w:t>
      </w:r>
      <w:r w:rsidR="00852FCF" w:rsidRPr="003124BE">
        <w:t xml:space="preserve"> (pre)</w:t>
      </w:r>
      <w:r w:rsidRPr="003124BE">
        <w:t xml:space="preserve"> and two hours after </w:t>
      </w:r>
      <w:r w:rsidR="00852FCF" w:rsidRPr="003124BE">
        <w:t xml:space="preserve">(post) </w:t>
      </w:r>
      <w:r w:rsidRPr="003124BE">
        <w:t>challenge</w:t>
      </w:r>
      <w:del w:id="456" w:author="Florian Rohart" w:date="2018-03-07T09:29:00Z">
        <w:r w:rsidR="006E3223" w:rsidRPr="003124BE" w:rsidDel="003A1F9C">
          <w:delText xml:space="preserve"> and </w:delText>
        </w:r>
      </w:del>
      <w:ins w:id="457" w:author="Florian Rohart" w:date="2018-03-07T09:29:00Z">
        <w:r w:rsidR="003A1F9C">
          <w:t>;</w:t>
        </w:r>
        <w:r w:rsidR="003A1F9C" w:rsidRPr="003124BE">
          <w:t xml:space="preserve"> </w:t>
        </w:r>
      </w:ins>
      <w:r w:rsidR="006E3223" w:rsidRPr="003124BE">
        <w:t>cell-</w:t>
      </w:r>
      <w:r w:rsidR="006E3223" w:rsidRPr="003124BE">
        <w:lastRenderedPageBreak/>
        <w:t>type frequencies, leukocyte gene transcript expression and plasma metabolite abundances were determined for all samples (</w:t>
      </w:r>
      <w:r w:rsidR="006E3223" w:rsidRPr="00063E56">
        <w:rPr>
          <w:b/>
          <w:bCs/>
        </w:rPr>
        <w:t>Table 1</w:t>
      </w:r>
      <w:r w:rsidR="006E3223" w:rsidRPr="003124BE">
        <w:t xml:space="preserve">). We observed a net </w:t>
      </w:r>
      <w:r w:rsidR="007B2A5A" w:rsidRPr="003124BE">
        <w:t>decline in lung function after allergen inhalation challenge</w:t>
      </w:r>
      <w:r w:rsidR="006E3223" w:rsidRPr="003124BE">
        <w:t xml:space="preserve"> (</w:t>
      </w:r>
      <w:r w:rsidR="006E3223" w:rsidRPr="00063E56">
        <w:rPr>
          <w:b/>
          <w:bCs/>
        </w:rPr>
        <w:t>Suppl</w:t>
      </w:r>
      <w:r w:rsidR="00141E73" w:rsidRPr="00063E56">
        <w:rPr>
          <w:b/>
          <w:bCs/>
        </w:rPr>
        <w:t>ementary Fig.</w:t>
      </w:r>
      <w:r w:rsidR="006E3223" w:rsidRPr="00063E56">
        <w:rPr>
          <w:b/>
          <w:bCs/>
        </w:rPr>
        <w:t xml:space="preserve"> </w:t>
      </w:r>
      <w:r w:rsidR="008255E0" w:rsidRPr="00140AA9">
        <w:rPr>
          <w:b/>
          <w:bCs/>
        </w:rPr>
        <w:t>9</w:t>
      </w:r>
      <w:r w:rsidR="006E3223" w:rsidRPr="00140AA9">
        <w:rPr>
          <w:b/>
          <w:bCs/>
        </w:rPr>
        <w:t>)</w:t>
      </w:r>
      <w:r w:rsidR="006E3223" w:rsidRPr="003124BE">
        <w:t xml:space="preserve">, </w:t>
      </w:r>
      <w:del w:id="458" w:author="Casey P. Shannon" w:date="2018-03-12T16:19:00Z">
        <w:r w:rsidR="006E3223" w:rsidRPr="003124BE" w:rsidDel="00713D10">
          <w:delText xml:space="preserve">thus </w:delText>
        </w:r>
      </w:del>
      <w:ins w:id="459" w:author="Casey P. Shannon" w:date="2018-03-12T16:19:00Z">
        <w:r w:rsidR="00713D10">
          <w:t xml:space="preserve">and </w:t>
        </w:r>
      </w:ins>
      <w:r w:rsidR="006E3223" w:rsidRPr="003124BE">
        <w:t xml:space="preserve">the </w:t>
      </w:r>
      <w:r w:rsidR="007B2A5A" w:rsidRPr="003124BE">
        <w:t xml:space="preserve">goal of this study was to identify perturbed molecular mechanisms in the blood in response to allergen inhalation challenge. </w:t>
      </w:r>
    </w:p>
    <w:p w14:paraId="3F18BFF8" w14:textId="1EE48757" w:rsidR="004F1901" w:rsidRPr="003124BE" w:rsidRDefault="00856CAF" w:rsidP="009A7C7F">
      <w:pPr>
        <w:spacing w:line="480" w:lineRule="auto"/>
        <w:ind w:firstLine="720"/>
        <w:rPr>
          <w:rFonts w:eastAsia="Times New Roman"/>
        </w:rPr>
      </w:pPr>
      <w:r w:rsidRPr="003124BE">
        <w:t>A module based approach (also known as eigengene summarization</w:t>
      </w:r>
      <w:r w:rsidR="007A5539" w:rsidRPr="003124BE">
        <w:t xml:space="preserve"> </w:t>
      </w:r>
      <w:r w:rsidR="007A5539" w:rsidRPr="003124BE">
        <w:fldChar w:fldCharType="begin"/>
      </w:r>
      <w:r w:rsidR="00854CBE">
        <w:instrText xml:space="preserve"> ADDIN ZOTERO_ITEM CSL_CITATION {"citationID":"ara7ufk6ro","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3124BE">
        <w:fldChar w:fldCharType="separate"/>
      </w:r>
      <w:r w:rsidR="00854CBE">
        <w:rPr>
          <w:noProof/>
        </w:rPr>
        <w:t>[18]</w:t>
      </w:r>
      <w:r w:rsidR="007A5539" w:rsidRPr="003124BE">
        <w:fldChar w:fldCharType="end"/>
      </w:r>
      <w:r w:rsidR="004F1901" w:rsidRPr="003124BE">
        <w:t xml:space="preserve">, </w:t>
      </w:r>
      <w:r w:rsidR="004F1901" w:rsidRPr="003124BE">
        <w:rPr>
          <w:b/>
        </w:rPr>
        <w:t>see Methods</w:t>
      </w:r>
      <w:r w:rsidRPr="003124BE">
        <w:t xml:space="preserve">) was used to transform both the gene expression and metabolite datasets into pathway datasets. Consequently, each variable in those two datasets now represented the </w:t>
      </w:r>
      <w:ins w:id="460" w:author="Casey P. Shannon" w:date="2018-03-12T16:19:00Z">
        <w:r w:rsidR="00713D10">
          <w:t xml:space="preserve">scaled </w:t>
        </w:r>
      </w:ins>
      <w:r w:rsidRPr="003124BE">
        <w:t xml:space="preserve">pathway activity expression level for each sample instead of direct gene/metabolite expression. </w:t>
      </w:r>
      <w:r w:rsidRPr="003124BE">
        <w:rPr>
          <w:rFonts w:eastAsia="Times New Roman"/>
        </w:rPr>
        <w:t>The mRNA dataset was transformed into a dataset</w:t>
      </w:r>
      <w:r w:rsidR="006D6281" w:rsidRPr="003124BE">
        <w:rPr>
          <w:rFonts w:eastAsia="Times New Roman"/>
        </w:rPr>
        <w:t xml:space="preserve"> </w:t>
      </w:r>
      <w:r w:rsidR="008967CF" w:rsidRPr="003124BE">
        <w:rPr>
          <w:rFonts w:eastAsia="Times New Roman"/>
        </w:rPr>
        <w:t xml:space="preserve">of </w:t>
      </w:r>
      <w:r w:rsidR="006C77AC" w:rsidRPr="003124BE">
        <w:rPr>
          <w:rFonts w:eastAsia="Times New Roman"/>
        </w:rPr>
        <w:t>metabolic</w:t>
      </w:r>
      <w:r w:rsidR="008967CF" w:rsidRPr="003124BE">
        <w:rPr>
          <w:rFonts w:eastAsia="Times New Roman"/>
        </w:rPr>
        <w:t xml:space="preserve"> pathways </w:t>
      </w:r>
      <w:r w:rsidR="006D6281" w:rsidRPr="003124BE">
        <w:rPr>
          <w:rFonts w:eastAsia="Times New Roman"/>
        </w:rPr>
        <w:t>(</w:t>
      </w:r>
      <w:r w:rsidR="006C77AC" w:rsidRPr="003124BE">
        <w:rPr>
          <w:rFonts w:eastAsia="Times New Roman"/>
        </w:rPr>
        <w:t>based on the Kyoto Encyclopedia of Genes and Genomes, KEGG</w:t>
      </w:r>
      <w:r w:rsidR="006D6281" w:rsidRPr="003124BE">
        <w:rPr>
          <w:rFonts w:eastAsia="Times New Roman"/>
        </w:rPr>
        <w:t>)</w:t>
      </w:r>
      <w:r w:rsidRPr="003124BE">
        <w:rPr>
          <w:rFonts w:eastAsia="Times New Roman"/>
        </w:rPr>
        <w:t xml:space="preserve"> whereas the metabolite dataset was transformed into a metabolite pathway dataset</w:t>
      </w:r>
      <w:r w:rsidR="006E12DE" w:rsidRPr="003124BE">
        <w:rPr>
          <w:rFonts w:eastAsia="Times New Roman"/>
        </w:rPr>
        <w:t xml:space="preserve"> </w:t>
      </w:r>
      <w:r w:rsidR="002908DA">
        <w:rPr>
          <w:rFonts w:eastAsia="Times New Roman"/>
        </w:rPr>
        <w:t xml:space="preserve">based on annotations provided by Metabolon Inc. (Durham, North Carolina, USA) </w:t>
      </w:r>
      <w:r w:rsidR="006E12DE" w:rsidRPr="003124BE">
        <w:rPr>
          <w:rFonts w:eastAsia="Times New Roman"/>
        </w:rPr>
        <w:t>(</w:t>
      </w:r>
      <w:r w:rsidR="006E12DE" w:rsidRPr="003124BE">
        <w:rPr>
          <w:rFonts w:eastAsia="Times New Roman"/>
          <w:b/>
        </w:rPr>
        <w:t>Fig</w:t>
      </w:r>
      <w:r w:rsidR="00AB7B7D" w:rsidRPr="003124BE">
        <w:rPr>
          <w:rFonts w:eastAsia="Times New Roman"/>
          <w:b/>
        </w:rPr>
        <w:t>.</w:t>
      </w:r>
      <w:r w:rsidR="006E12DE" w:rsidRPr="003124BE">
        <w:rPr>
          <w:rFonts w:eastAsia="Times New Roman"/>
          <w:b/>
        </w:rPr>
        <w:t xml:space="preserve"> </w:t>
      </w:r>
      <w:r w:rsidR="008255E0">
        <w:rPr>
          <w:rFonts w:eastAsia="Times New Roman"/>
          <w:b/>
        </w:rPr>
        <w:t>4</w:t>
      </w:r>
      <w:r w:rsidR="005B0281" w:rsidRPr="003124BE">
        <w:rPr>
          <w:rFonts w:eastAsia="Times New Roman"/>
          <w:b/>
        </w:rPr>
        <w:t>a</w:t>
      </w:r>
      <w:r w:rsidR="006E12DE" w:rsidRPr="003124BE">
        <w:rPr>
          <w:rFonts w:eastAsia="Times New Roman"/>
        </w:rPr>
        <w:t>)</w:t>
      </w:r>
      <w:r w:rsidRPr="003124BE">
        <w:rPr>
          <w:rFonts w:eastAsia="Times New Roman"/>
        </w:rPr>
        <w:t xml:space="preserve">. To account for the repeated measures experimental design, </w:t>
      </w:r>
      <w:r w:rsidR="00705593" w:rsidRPr="003124BE">
        <w:rPr>
          <w:rFonts w:eastAsia="Times New Roman"/>
        </w:rPr>
        <w:t>a multilevel approach</w:t>
      </w:r>
      <w:r w:rsidR="006E3223" w:rsidRPr="003124BE">
        <w:rPr>
          <w:rFonts w:eastAsia="Times New Roman"/>
        </w:rPr>
        <w:t xml:space="preserve"> </w:t>
      </w:r>
      <w:r w:rsidR="007A7D33" w:rsidRPr="003124BE">
        <w:rPr>
          <w:rFonts w:eastAsia="Times New Roman"/>
        </w:rPr>
        <w:fldChar w:fldCharType="begin"/>
      </w:r>
      <w:r w:rsidR="00854CBE">
        <w:rPr>
          <w:rFonts w:eastAsia="Times New Roman"/>
        </w:rPr>
        <w:instrText xml:space="preserve"> ADDIN ZOTERO_ITEM CSL_CITATION {"citationID":"a20n76s54bg","properties":{"formattedCitation":"[27]","plainCitation":"[27]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3124BE">
        <w:rPr>
          <w:rFonts w:eastAsia="Times New Roman"/>
        </w:rPr>
        <w:fldChar w:fldCharType="separate"/>
      </w:r>
      <w:r w:rsidR="00854CBE">
        <w:rPr>
          <w:rFonts w:eastAsia="Times New Roman"/>
          <w:noProof/>
        </w:rPr>
        <w:t>[27]</w:t>
      </w:r>
      <w:r w:rsidR="007A7D33" w:rsidRPr="003124BE">
        <w:rPr>
          <w:rFonts w:eastAsia="Times New Roman"/>
        </w:rPr>
        <w:fldChar w:fldCharType="end"/>
      </w:r>
      <w:r w:rsidR="00705593" w:rsidRPr="003124BE">
        <w:rPr>
          <w:rFonts w:eastAsia="Times New Roman"/>
        </w:rPr>
        <w:t xml:space="preserve"> </w:t>
      </w:r>
      <w:r w:rsidR="006E3223" w:rsidRPr="003124BE">
        <w:rPr>
          <w:rFonts w:eastAsia="Times New Roman"/>
        </w:rPr>
        <w:t xml:space="preserve">was </w:t>
      </w:r>
      <w:r w:rsidR="005B0281" w:rsidRPr="003124BE">
        <w:rPr>
          <w:rFonts w:eastAsia="Times New Roman"/>
        </w:rPr>
        <w:t xml:space="preserve">first </w:t>
      </w:r>
      <w:r w:rsidR="00705593" w:rsidRPr="003124BE">
        <w:rPr>
          <w:rFonts w:eastAsia="Times New Roman"/>
        </w:rPr>
        <w:t>used to</w:t>
      </w:r>
      <w:r w:rsidR="005B0281" w:rsidRPr="003124BE">
        <w:rPr>
          <w:rFonts w:eastAsia="Times New Roman"/>
        </w:rPr>
        <w:t xml:space="preserve"> </w:t>
      </w:r>
      <w:del w:id="461" w:author="Casey P. Shannon" w:date="2018-03-12T16:20:00Z">
        <w:r w:rsidR="005B0281" w:rsidRPr="003124BE" w:rsidDel="00713D10">
          <w:rPr>
            <w:rFonts w:eastAsia="Times New Roman"/>
          </w:rPr>
          <w:delText xml:space="preserve">extract </w:delText>
        </w:r>
      </w:del>
      <w:ins w:id="462" w:author="Casey P. Shannon" w:date="2018-03-12T16:20:00Z">
        <w:r w:rsidR="00713D10">
          <w:rPr>
            <w:rFonts w:eastAsia="Times New Roman"/>
          </w:rPr>
          <w:t>isolate</w:t>
        </w:r>
        <w:r w:rsidR="00713D10" w:rsidRPr="003124BE">
          <w:rPr>
            <w:rFonts w:eastAsia="Times New Roman"/>
          </w:rPr>
          <w:t xml:space="preserve"> </w:t>
        </w:r>
      </w:ins>
      <w:r w:rsidR="005B0281" w:rsidRPr="003124BE">
        <w:rPr>
          <w:rFonts w:eastAsia="Times New Roman"/>
        </w:rPr>
        <w:t>the</w:t>
      </w:r>
      <w:r w:rsidR="00705593" w:rsidRPr="003124BE">
        <w:rPr>
          <w:rFonts w:eastAsia="Times New Roman"/>
        </w:rPr>
        <w:t xml:space="preserve"> </w:t>
      </w:r>
      <w:r w:rsidR="007A7D33" w:rsidRPr="003124BE">
        <w:rPr>
          <w:rFonts w:eastAsia="Times New Roman"/>
        </w:rPr>
        <w:t>within-sample variation</w:t>
      </w:r>
      <w:r w:rsidR="006E3223" w:rsidRPr="003124BE">
        <w:rPr>
          <w:rFonts w:eastAsia="Times New Roman"/>
        </w:rPr>
        <w:t xml:space="preserve"> </w:t>
      </w:r>
      <w:r w:rsidR="00705593" w:rsidRPr="003124BE">
        <w:rPr>
          <w:rFonts w:eastAsia="Times New Roman"/>
        </w:rPr>
        <w:t>from each dataset</w:t>
      </w:r>
      <w:r w:rsidR="006E12DE" w:rsidRPr="003124BE">
        <w:rPr>
          <w:rFonts w:eastAsia="Times New Roman"/>
        </w:rPr>
        <w:t xml:space="preserve"> </w:t>
      </w:r>
      <w:r w:rsidRPr="003124BE">
        <w:rPr>
          <w:rFonts w:eastAsia="Times New Roman"/>
        </w:rPr>
        <w:t>(</w:t>
      </w:r>
      <w:r w:rsidRPr="00DA37BA">
        <w:rPr>
          <w:rFonts w:eastAsia="Times New Roman"/>
        </w:rPr>
        <w:t>see</w:t>
      </w:r>
      <w:r w:rsidRPr="003124BE">
        <w:rPr>
          <w:rFonts w:eastAsia="Times New Roman"/>
          <w:b/>
        </w:rPr>
        <w:t xml:space="preserve"> Methods</w:t>
      </w:r>
      <w:r w:rsidRPr="003124BE">
        <w:rPr>
          <w:rFonts w:eastAsia="Times New Roman"/>
        </w:rPr>
        <w:t>)</w:t>
      </w:r>
      <w:r w:rsidR="006E3223" w:rsidRPr="003124BE">
        <w:rPr>
          <w:rFonts w:eastAsia="Times New Roman"/>
        </w:rPr>
        <w:t xml:space="preserve">, </w:t>
      </w:r>
      <w:r w:rsidR="007A7D33" w:rsidRPr="003124BE">
        <w:rPr>
          <w:rFonts w:eastAsia="Times New Roman"/>
        </w:rPr>
        <w:t>and then</w:t>
      </w:r>
      <w:r w:rsidR="006E3223" w:rsidRPr="003124BE">
        <w:rPr>
          <w:rFonts w:eastAsia="Times New Roman"/>
        </w:rPr>
        <w:t xml:space="preserve"> </w:t>
      </w:r>
      <w:r w:rsidR="005B0281" w:rsidRPr="003124BE">
        <w:rPr>
          <w:rFonts w:eastAsia="Times New Roman"/>
        </w:rPr>
        <w:t>DIABLO was applied</w:t>
      </w:r>
      <w:r w:rsidR="006E3223" w:rsidRPr="003124BE">
        <w:rPr>
          <w:rFonts w:eastAsia="Times New Roman"/>
        </w:rPr>
        <w:t xml:space="preserve"> </w:t>
      </w:r>
      <w:r w:rsidR="006E12DE" w:rsidRPr="003124BE">
        <w:rPr>
          <w:rFonts w:eastAsia="Times New Roman"/>
        </w:rPr>
        <w:t>to identify a multi</w:t>
      </w:r>
      <w:r w:rsidR="007A7D33" w:rsidRPr="003124BE">
        <w:rPr>
          <w:rFonts w:eastAsia="Times New Roman"/>
        </w:rPr>
        <w:t>-</w:t>
      </w:r>
      <w:r w:rsidR="00E06337" w:rsidRPr="003124BE">
        <w:rPr>
          <w:rFonts w:eastAsia="Times New Roman"/>
        </w:rPr>
        <w:t>omics</w:t>
      </w:r>
      <w:r w:rsidR="006E12DE" w:rsidRPr="003124BE">
        <w:rPr>
          <w:rFonts w:eastAsia="Times New Roman"/>
        </w:rPr>
        <w:t xml:space="preserve"> biomarker panel consisting of cells, gene and metabolite modules that discriminated pre</w:t>
      </w:r>
      <w:r w:rsidR="00E37B9E" w:rsidRPr="003124BE">
        <w:rPr>
          <w:rFonts w:eastAsia="Times New Roman"/>
        </w:rPr>
        <w:t>-</w:t>
      </w:r>
      <w:r w:rsidR="006E12DE" w:rsidRPr="003124BE">
        <w:rPr>
          <w:rFonts w:eastAsia="Times New Roman"/>
        </w:rPr>
        <w:t xml:space="preserve"> from post-challenge samples.</w:t>
      </w:r>
      <w:r w:rsidR="00E37B9E" w:rsidRPr="003124BE">
        <w:rPr>
          <w:rFonts w:eastAsia="Times New Roman"/>
        </w:rPr>
        <w:t xml:space="preserve"> We contrast </w:t>
      </w:r>
      <w:r w:rsidR="00A03B8A" w:rsidRPr="003124BE">
        <w:rPr>
          <w:rFonts w:eastAsia="Times New Roman"/>
        </w:rPr>
        <w:t xml:space="preserve">the resulting </w:t>
      </w:r>
      <w:r w:rsidR="006E3223" w:rsidRPr="003124BE">
        <w:rPr>
          <w:rFonts w:eastAsia="Times New Roman"/>
        </w:rPr>
        <w:t>‘</w:t>
      </w:r>
      <w:r w:rsidR="00705593" w:rsidRPr="003124BE">
        <w:rPr>
          <w:rFonts w:eastAsia="Times New Roman"/>
        </w:rPr>
        <w:t xml:space="preserve">multilevel </w:t>
      </w:r>
      <w:r w:rsidR="00A03B8A" w:rsidRPr="003124BE">
        <w:rPr>
          <w:rFonts w:eastAsia="Times New Roman"/>
        </w:rPr>
        <w:t>DIABLO</w:t>
      </w:r>
      <w:r w:rsidR="006E3223" w:rsidRPr="003124BE">
        <w:rPr>
          <w:rFonts w:eastAsia="Times New Roman"/>
        </w:rPr>
        <w:t>’</w:t>
      </w:r>
      <w:r w:rsidR="00A03B8A" w:rsidRPr="003124BE">
        <w:rPr>
          <w:rFonts w:eastAsia="Times New Roman"/>
        </w:rPr>
        <w:t xml:space="preserve"> (</w:t>
      </w:r>
      <w:r w:rsidR="00705593" w:rsidRPr="003124BE">
        <w:rPr>
          <w:rFonts w:eastAsia="Times New Roman"/>
        </w:rPr>
        <w:t>mDIABLO</w:t>
      </w:r>
      <w:r w:rsidR="00A03B8A" w:rsidRPr="003124BE">
        <w:rPr>
          <w:rFonts w:eastAsia="Times New Roman"/>
        </w:rPr>
        <w:t xml:space="preserve">) with a standard DIABLO model that </w:t>
      </w:r>
      <w:r w:rsidR="006E3223" w:rsidRPr="003124BE">
        <w:rPr>
          <w:rFonts w:eastAsia="Times New Roman"/>
        </w:rPr>
        <w:t>disregards</w:t>
      </w:r>
      <w:r w:rsidR="00A03B8A" w:rsidRPr="003124BE">
        <w:rPr>
          <w:rFonts w:eastAsia="Times New Roman"/>
        </w:rPr>
        <w:t xml:space="preserve"> the paired nature of this study by comparing their cross-validation classification performance</w:t>
      </w:r>
      <w:r w:rsidR="00D440BC" w:rsidRPr="003124BE">
        <w:rPr>
          <w:rFonts w:eastAsia="Times New Roman"/>
        </w:rPr>
        <w:t>s</w:t>
      </w:r>
      <w:r w:rsidR="00A03B8A" w:rsidRPr="003124BE">
        <w:rPr>
          <w:rFonts w:eastAsia="Times New Roman"/>
        </w:rPr>
        <w:t xml:space="preserve"> (</w:t>
      </w:r>
      <w:r w:rsidR="00A03B8A" w:rsidRPr="003124BE">
        <w:rPr>
          <w:rFonts w:eastAsia="Times New Roman"/>
          <w:b/>
        </w:rPr>
        <w:t>Fig</w:t>
      </w:r>
      <w:r w:rsidR="00AB7B7D" w:rsidRPr="003124BE">
        <w:rPr>
          <w:rFonts w:eastAsia="Times New Roman"/>
          <w:b/>
        </w:rPr>
        <w:t>.</w:t>
      </w:r>
      <w:r w:rsidR="00A03B8A" w:rsidRPr="003124BE">
        <w:rPr>
          <w:rFonts w:eastAsia="Times New Roman"/>
          <w:b/>
        </w:rPr>
        <w:t xml:space="preserve"> </w:t>
      </w:r>
      <w:r w:rsidR="008255E0">
        <w:rPr>
          <w:rFonts w:eastAsia="Times New Roman"/>
          <w:b/>
        </w:rPr>
        <w:t>4</w:t>
      </w:r>
      <w:r w:rsidR="005B0281" w:rsidRPr="003124BE">
        <w:rPr>
          <w:rFonts w:eastAsia="Times New Roman"/>
          <w:b/>
        </w:rPr>
        <w:t>b</w:t>
      </w:r>
      <w:r w:rsidR="00A03B8A" w:rsidRPr="003124BE">
        <w:rPr>
          <w:rFonts w:eastAsia="Times New Roman"/>
        </w:rPr>
        <w:t>).</w:t>
      </w:r>
      <w:r w:rsidR="008B50B0" w:rsidRPr="003124BE">
        <w:rPr>
          <w:rFonts w:eastAsia="Times New Roman"/>
        </w:rPr>
        <w:t xml:space="preserve"> </w:t>
      </w:r>
      <w:r w:rsidR="00D440BC" w:rsidRPr="003124BE">
        <w:rPr>
          <w:rFonts w:eastAsia="Times New Roman"/>
        </w:rPr>
        <w:t xml:space="preserve">mDIABLO </w:t>
      </w:r>
      <w:del w:id="463" w:author="Casey P. Shannon" w:date="2018-03-12T16:21:00Z">
        <w:r w:rsidR="00882D2F" w:rsidDel="00713D10">
          <w:rPr>
            <w:rFonts w:eastAsia="Times New Roman"/>
          </w:rPr>
          <w:delText xml:space="preserve">clearly </w:delText>
        </w:r>
      </w:del>
      <w:r w:rsidR="00D440BC" w:rsidRPr="003124BE">
        <w:rPr>
          <w:rFonts w:eastAsia="Times New Roman"/>
        </w:rPr>
        <w:t xml:space="preserve">outperformed DIABLO </w:t>
      </w:r>
      <w:r w:rsidR="006E3223" w:rsidRPr="003124BE">
        <w:rPr>
          <w:rFonts w:eastAsia="Times New Roman"/>
        </w:rPr>
        <w:t>(</w:t>
      </w:r>
      <w:r w:rsidR="00C0765D" w:rsidRPr="003124BE">
        <w:rPr>
          <w:rFonts w:eastAsia="Times New Roman"/>
        </w:rPr>
        <w:t>AUC=</w:t>
      </w:r>
      <w:r w:rsidR="00D440BC" w:rsidRPr="003124BE">
        <w:rPr>
          <w:rFonts w:eastAsia="Times New Roman"/>
        </w:rPr>
        <w:t xml:space="preserve">98.5% vs. </w:t>
      </w:r>
      <w:r w:rsidR="00C0765D" w:rsidRPr="003124BE">
        <w:rPr>
          <w:rFonts w:eastAsia="Times New Roman"/>
        </w:rPr>
        <w:t>AUC=</w:t>
      </w:r>
      <w:r w:rsidR="00D440BC" w:rsidRPr="003124BE">
        <w:rPr>
          <w:rFonts w:eastAsia="Times New Roman"/>
        </w:rPr>
        <w:t>62.2%</w:t>
      </w:r>
      <w:r w:rsidR="006E3223" w:rsidRPr="003124BE">
        <w:rPr>
          <w:rFonts w:eastAsia="Times New Roman"/>
        </w:rPr>
        <w:t>, leave-one-out cross-validation,</w:t>
      </w:r>
      <w:r w:rsidR="00B57621" w:rsidRPr="003124BE">
        <w:rPr>
          <w:rFonts w:eastAsia="Times New Roman"/>
        </w:rPr>
        <w:t xml:space="preserve"> </w:t>
      </w:r>
      <w:r w:rsidR="00B57621" w:rsidRPr="003124BE">
        <w:rPr>
          <w:rFonts w:eastAsia="Times New Roman"/>
          <w:b/>
        </w:rPr>
        <w:t>see M</w:t>
      </w:r>
      <w:r w:rsidR="00C125A7" w:rsidRPr="003124BE">
        <w:rPr>
          <w:rFonts w:eastAsia="Times New Roman"/>
          <w:b/>
        </w:rPr>
        <w:t>ethods</w:t>
      </w:r>
      <w:r w:rsidR="00C125A7" w:rsidRPr="003124BE">
        <w:rPr>
          <w:rFonts w:eastAsia="Times New Roman"/>
        </w:rPr>
        <w:t>)</w:t>
      </w:r>
      <w:del w:id="464" w:author="Casey P. Shannon" w:date="2018-03-12T16:21:00Z">
        <w:r w:rsidR="00D440BC" w:rsidRPr="003124BE" w:rsidDel="00713D10">
          <w:rPr>
            <w:rFonts w:eastAsia="Times New Roman"/>
          </w:rPr>
          <w:delText>.</w:delText>
        </w:r>
        <w:r w:rsidR="00C125A7" w:rsidRPr="003124BE" w:rsidDel="00713D10">
          <w:rPr>
            <w:rFonts w:eastAsia="Times New Roman"/>
          </w:rPr>
          <w:delText xml:space="preserve"> </w:delText>
        </w:r>
        <w:r w:rsidR="00882D2F" w:rsidDel="00713D10">
          <w:rPr>
            <w:rFonts w:eastAsia="Times New Roman"/>
          </w:rPr>
          <w:delText xml:space="preserve">In addition, </w:delText>
        </w:r>
      </w:del>
      <w:ins w:id="465" w:author="Casey P. Shannon" w:date="2018-03-12T16:21:00Z">
        <w:r w:rsidR="00713D10">
          <w:rPr>
            <w:rFonts w:eastAsia="Times New Roman"/>
          </w:rPr>
          <w:t xml:space="preserve">, and </w:t>
        </w:r>
      </w:ins>
      <w:r w:rsidR="00882D2F">
        <w:rPr>
          <w:rFonts w:eastAsia="Times New Roman"/>
        </w:rPr>
        <w:t>w</w:t>
      </w:r>
      <w:r w:rsidR="00894146" w:rsidRPr="003124BE">
        <w:rPr>
          <w:rFonts w:eastAsia="Times New Roman"/>
        </w:rPr>
        <w:t xml:space="preserve">e observed a </w:t>
      </w:r>
      <w:r w:rsidR="00071463" w:rsidRPr="003124BE">
        <w:rPr>
          <w:rFonts w:eastAsia="Times New Roman"/>
        </w:rPr>
        <w:t>greater degree of separation between the pre</w:t>
      </w:r>
      <w:r w:rsidR="00CD7E11" w:rsidRPr="003124BE">
        <w:rPr>
          <w:rFonts w:eastAsia="Times New Roman"/>
        </w:rPr>
        <w:t>-</w:t>
      </w:r>
      <w:r w:rsidR="00880090" w:rsidRPr="003124BE">
        <w:rPr>
          <w:rFonts w:eastAsia="Times New Roman"/>
        </w:rPr>
        <w:t xml:space="preserve"> and post-</w:t>
      </w:r>
      <w:r w:rsidR="00071463" w:rsidRPr="003124BE">
        <w:rPr>
          <w:rFonts w:eastAsia="Times New Roman"/>
        </w:rPr>
        <w:t>challenge samples for mDIABLO compared to DIABLO</w:t>
      </w:r>
      <w:r w:rsidR="00894146" w:rsidRPr="003124BE">
        <w:rPr>
          <w:rFonts w:eastAsia="Times New Roman"/>
        </w:rPr>
        <w:t xml:space="preserve"> (</w:t>
      </w:r>
      <w:r w:rsidR="000D4168" w:rsidRPr="003124BE">
        <w:rPr>
          <w:rFonts w:eastAsia="Times New Roman"/>
          <w:b/>
        </w:rPr>
        <w:t xml:space="preserve">Fig. </w:t>
      </w:r>
      <w:r w:rsidR="008255E0">
        <w:rPr>
          <w:rFonts w:eastAsia="Times New Roman"/>
          <w:b/>
        </w:rPr>
        <w:t>4</w:t>
      </w:r>
      <w:r w:rsidR="000D4168" w:rsidRPr="003124BE">
        <w:rPr>
          <w:rFonts w:eastAsia="Times New Roman"/>
          <w:b/>
        </w:rPr>
        <w:t>c</w:t>
      </w:r>
      <w:r w:rsidR="00894146" w:rsidRPr="003124BE">
        <w:rPr>
          <w:rFonts w:eastAsia="Times New Roman"/>
          <w:b/>
        </w:rPr>
        <w:t>)</w:t>
      </w:r>
      <w:r w:rsidR="00071463" w:rsidRPr="003124BE">
        <w:rPr>
          <w:rFonts w:eastAsia="Times New Roman"/>
        </w:rPr>
        <w:t xml:space="preserve">. </w:t>
      </w:r>
      <w:r w:rsidR="001C59E4" w:rsidRPr="003124BE">
        <w:rPr>
          <w:rFonts w:eastAsia="Times New Roman"/>
        </w:rPr>
        <w:t xml:space="preserve">Common </w:t>
      </w:r>
      <w:r w:rsidR="00CD7E11" w:rsidRPr="003124BE">
        <w:rPr>
          <w:rFonts w:eastAsia="Times New Roman"/>
        </w:rPr>
        <w:t xml:space="preserve">features (pathways) </w:t>
      </w:r>
      <w:r w:rsidR="00C637A5" w:rsidRPr="003124BE">
        <w:rPr>
          <w:rFonts w:eastAsia="Times New Roman"/>
        </w:rPr>
        <w:t xml:space="preserve">were identified across </w:t>
      </w:r>
      <w:r w:rsidR="00E06337" w:rsidRPr="003124BE">
        <w:rPr>
          <w:rFonts w:eastAsia="Times New Roman"/>
        </w:rPr>
        <w:t>omics</w:t>
      </w:r>
      <w:r w:rsidR="00C637A5" w:rsidRPr="003124BE">
        <w:rPr>
          <w:rFonts w:eastAsia="Times New Roman"/>
        </w:rPr>
        <w:t>-types</w:t>
      </w:r>
      <w:r w:rsidR="00CD7E11" w:rsidRPr="003124BE">
        <w:rPr>
          <w:rFonts w:eastAsia="Times New Roman"/>
        </w:rPr>
        <w:t xml:space="preserve"> in</w:t>
      </w:r>
      <w:r w:rsidR="00451857">
        <w:rPr>
          <w:rFonts w:eastAsia="Times New Roman"/>
        </w:rPr>
        <w:t xml:space="preserve"> the mDIABLO model</w:t>
      </w:r>
      <w:r w:rsidR="001C59E4" w:rsidRPr="003124BE">
        <w:rPr>
          <w:rFonts w:eastAsia="Times New Roman"/>
        </w:rPr>
        <w:t>, but not</w:t>
      </w:r>
      <w:r w:rsidR="0057135C">
        <w:rPr>
          <w:rFonts w:eastAsia="Times New Roman"/>
        </w:rPr>
        <w:t xml:space="preserve"> in</w:t>
      </w:r>
      <w:r w:rsidR="001C59E4" w:rsidRPr="003124BE">
        <w:rPr>
          <w:rFonts w:eastAsia="Times New Roman"/>
        </w:rPr>
        <w:t xml:space="preserve"> the standard DIABLO model (</w:t>
      </w:r>
      <w:r w:rsidR="001C59E4" w:rsidRPr="003124BE">
        <w:rPr>
          <w:rFonts w:eastAsia="Times New Roman"/>
          <w:b/>
        </w:rPr>
        <w:t>Fig</w:t>
      </w:r>
      <w:r w:rsidR="000D4168" w:rsidRPr="003124BE">
        <w:rPr>
          <w:rFonts w:eastAsia="Times New Roman"/>
          <w:b/>
        </w:rPr>
        <w:t>.</w:t>
      </w:r>
      <w:r w:rsidR="001C59E4" w:rsidRPr="003124BE">
        <w:rPr>
          <w:rFonts w:eastAsia="Times New Roman"/>
          <w:b/>
        </w:rPr>
        <w:t xml:space="preserve"> </w:t>
      </w:r>
      <w:r w:rsidR="008255E0">
        <w:rPr>
          <w:rFonts w:eastAsia="Times New Roman"/>
          <w:b/>
        </w:rPr>
        <w:t>4</w:t>
      </w:r>
      <w:r w:rsidR="000D4168" w:rsidRPr="003124BE">
        <w:rPr>
          <w:rFonts w:eastAsia="Times New Roman"/>
          <w:b/>
        </w:rPr>
        <w:t>d</w:t>
      </w:r>
      <w:r w:rsidR="001C59E4" w:rsidRPr="003124BE">
        <w:rPr>
          <w:rFonts w:eastAsia="Times New Roman"/>
        </w:rPr>
        <w:t>)</w:t>
      </w:r>
      <w:r w:rsidR="00CD7E11" w:rsidRPr="003124BE">
        <w:rPr>
          <w:rFonts w:eastAsia="Times New Roman"/>
        </w:rPr>
        <w:t xml:space="preserve">. </w:t>
      </w:r>
      <w:r w:rsidR="005C09F4" w:rsidRPr="003124BE">
        <w:rPr>
          <w:rFonts w:eastAsia="Times New Roman"/>
        </w:rPr>
        <w:t xml:space="preserve">Tryptophan metabolism and </w:t>
      </w:r>
      <w:r w:rsidR="005C09F4" w:rsidRPr="003124BE">
        <w:t xml:space="preserve">Valine, leucine and isoleucine metabolism pathways </w:t>
      </w:r>
      <w:r w:rsidR="00EB2FC5" w:rsidRPr="003124BE">
        <w:t xml:space="preserve">were identified in </w:t>
      </w:r>
      <w:ins w:id="466" w:author="stebbutt" w:date="2018-03-08T07:44:00Z">
        <w:r w:rsidR="00A66967">
          <w:t xml:space="preserve">both </w:t>
        </w:r>
      </w:ins>
      <w:r w:rsidR="00EB2FC5" w:rsidRPr="003124BE">
        <w:t xml:space="preserve">the gene and metabolite </w:t>
      </w:r>
      <w:r w:rsidR="00EB2FC5" w:rsidRPr="003124BE">
        <w:lastRenderedPageBreak/>
        <w:t>module datasets using mDIABLO.</w:t>
      </w:r>
      <w:r w:rsidR="00DE1898" w:rsidRPr="003124BE">
        <w:t xml:space="preserve"> </w:t>
      </w:r>
      <w:r w:rsidR="00AF4422" w:rsidRPr="003124BE">
        <w:t xml:space="preserve">The </w:t>
      </w:r>
      <w:r w:rsidR="00237FDA" w:rsidRPr="003124BE">
        <w:t xml:space="preserve">heatmap of </w:t>
      </w:r>
      <w:r w:rsidR="005D58D7" w:rsidRPr="003124BE">
        <w:t xml:space="preserve">pairwise </w:t>
      </w:r>
      <w:r w:rsidR="00AF4422" w:rsidRPr="003124BE">
        <w:t>association</w:t>
      </w:r>
      <w:r w:rsidR="005D58D7" w:rsidRPr="003124BE">
        <w:t>s</w:t>
      </w:r>
      <w:r w:rsidR="00AF4422" w:rsidRPr="003124BE">
        <w:t xml:space="preserve"> </w:t>
      </w:r>
      <w:r w:rsidR="005D58D7" w:rsidRPr="003124BE">
        <w:t xml:space="preserve">of </w:t>
      </w:r>
      <w:r w:rsidR="00237FDA" w:rsidRPr="003124BE">
        <w:t>all</w:t>
      </w:r>
      <w:r w:rsidR="00AF4422" w:rsidRPr="003124BE">
        <w:t xml:space="preserve"> features identified </w:t>
      </w:r>
      <w:r w:rsidR="00894146" w:rsidRPr="003124BE">
        <w:t xml:space="preserve">with </w:t>
      </w:r>
      <w:r w:rsidR="00AF4422" w:rsidRPr="003124BE">
        <w:t xml:space="preserve">mDIABLO </w:t>
      </w:r>
      <w:r w:rsidR="000D4168" w:rsidRPr="003124BE">
        <w:t>demonstrated</w:t>
      </w:r>
      <w:r w:rsidR="00237FDA" w:rsidRPr="003124BE">
        <w:t xml:space="preserve"> the ability of DIABLO to select groups of correlated features which </w:t>
      </w:r>
      <w:r w:rsidR="003A4EEB">
        <w:t>were</w:t>
      </w:r>
      <w:r w:rsidR="00237FDA" w:rsidRPr="003124BE">
        <w:t xml:space="preserve"> predictive of pre</w:t>
      </w:r>
      <w:r w:rsidR="003A4EEB">
        <w:t>-</w:t>
      </w:r>
      <w:r w:rsidR="00237FDA" w:rsidRPr="003124BE">
        <w:t xml:space="preserve"> and post-challenge samples.</w:t>
      </w:r>
      <w:r w:rsidR="00C22932" w:rsidRPr="003124BE">
        <w:t xml:space="preserve"> </w:t>
      </w:r>
      <w:r w:rsidR="00224F65" w:rsidRPr="003124BE">
        <w:t xml:space="preserve">The Asthma pathway </w:t>
      </w:r>
      <w:r w:rsidR="00894146" w:rsidRPr="003124BE">
        <w:t xml:space="preserve">was </w:t>
      </w:r>
      <w:r w:rsidR="00224F65" w:rsidRPr="003124BE">
        <w:t>also identified</w:t>
      </w:r>
      <w:r w:rsidR="00C22932" w:rsidRPr="003124BE">
        <w:t xml:space="preserve"> [</w:t>
      </w:r>
      <w:r w:rsidR="00224F65" w:rsidRPr="003124BE">
        <w:rPr>
          <w:rFonts w:eastAsia="Times New Roman"/>
        </w:rPr>
        <w:t>even though individual gene members were not significantly altered post-challenge</w:t>
      </w:r>
      <w:r w:rsidR="00A5743F" w:rsidRPr="003124BE">
        <w:rPr>
          <w:rFonts w:eastAsia="Times New Roman"/>
        </w:rPr>
        <w:t xml:space="preserve"> (</w:t>
      </w:r>
      <w:r w:rsidR="00FA772A" w:rsidRPr="003124BE">
        <w:rPr>
          <w:rFonts w:eastAsia="Times New Roman"/>
          <w:b/>
        </w:rPr>
        <w:t>Suppl</w:t>
      </w:r>
      <w:r w:rsidR="000D4168" w:rsidRPr="003124BE">
        <w:rPr>
          <w:rFonts w:eastAsia="Times New Roman"/>
          <w:b/>
        </w:rPr>
        <w:t>ementary Fig.</w:t>
      </w:r>
      <w:r w:rsidR="00FA772A" w:rsidRPr="003124BE">
        <w:rPr>
          <w:rFonts w:eastAsia="Times New Roman"/>
          <w:b/>
        </w:rPr>
        <w:t xml:space="preserve"> </w:t>
      </w:r>
      <w:r w:rsidR="008255E0">
        <w:rPr>
          <w:rFonts w:eastAsia="Times New Roman"/>
          <w:b/>
        </w:rPr>
        <w:t>10</w:t>
      </w:r>
      <w:r w:rsidR="00224F65" w:rsidRPr="003124BE">
        <w:t>)</w:t>
      </w:r>
      <w:r w:rsidR="00C22932" w:rsidRPr="003124BE">
        <w:t>]</w:t>
      </w:r>
      <w:r w:rsidR="00224F65" w:rsidRPr="003124BE">
        <w:t xml:space="preserve"> and </w:t>
      </w:r>
      <w:r w:rsidR="00A5743F" w:rsidRPr="003124BE">
        <w:t>w</w:t>
      </w:r>
      <w:r w:rsidR="00C22932" w:rsidRPr="003124BE">
        <w:t>as</w:t>
      </w:r>
      <w:r w:rsidR="00A5743F" w:rsidRPr="003124BE">
        <w:t xml:space="preserve"> negatively associated with </w:t>
      </w:r>
      <w:r w:rsidR="00224F65" w:rsidRPr="003124BE">
        <w:t xml:space="preserve">Butanoate metabolism and </w:t>
      </w:r>
      <w:r w:rsidR="005D58D7" w:rsidRPr="003124BE">
        <w:t>positively</w:t>
      </w:r>
      <w:r w:rsidR="00A5743F" w:rsidRPr="003124BE">
        <w:t xml:space="preserve"> </w:t>
      </w:r>
      <w:r w:rsidR="00C22932" w:rsidRPr="003124BE">
        <w:t xml:space="preserve">associated </w:t>
      </w:r>
      <w:r w:rsidR="00224F65" w:rsidRPr="003124BE">
        <w:t>with basophils, a hallmark cell-type in asthma (</w:t>
      </w:r>
      <w:r w:rsidR="00224F65" w:rsidRPr="003124BE">
        <w:rPr>
          <w:b/>
        </w:rPr>
        <w:t>Fig</w:t>
      </w:r>
      <w:r w:rsidR="00AB7B7D" w:rsidRPr="003124BE">
        <w:rPr>
          <w:b/>
        </w:rPr>
        <w:t xml:space="preserve">. </w:t>
      </w:r>
      <w:r w:rsidR="008255E0">
        <w:rPr>
          <w:b/>
        </w:rPr>
        <w:t>4e</w:t>
      </w:r>
      <w:r w:rsidR="00224F65" w:rsidRPr="003124BE">
        <w:t>). These findings depict</w:t>
      </w:r>
      <w:r w:rsidR="00D95078" w:rsidRPr="003124BE">
        <w:t xml:space="preserve"> DIABLO’s</w:t>
      </w:r>
      <w:r w:rsidR="0007668A">
        <w:t xml:space="preserve"> flexibility and sensitivity to detect subtle differences between repeated designs, and its</w:t>
      </w:r>
      <w:r w:rsidR="00D95078" w:rsidRPr="003124BE">
        <w:t xml:space="preserve"> ability to identify</w:t>
      </w:r>
      <w:r w:rsidR="00224F65" w:rsidRPr="003124BE">
        <w:t xml:space="preserve"> common molecular processes </w:t>
      </w:r>
      <w:r w:rsidR="0007668A">
        <w:t>spanning</w:t>
      </w:r>
      <w:r w:rsidR="00224F65" w:rsidRPr="003124BE">
        <w:t xml:space="preserve"> different biological layers</w:t>
      </w:r>
      <w:r w:rsidR="0007668A">
        <w:t>. The biological pathways identified</w:t>
      </w:r>
      <w:r w:rsidR="00D95078" w:rsidRPr="003124BE">
        <w:t xml:space="preserve"> suggest</w:t>
      </w:r>
      <w:r w:rsidR="00224F65" w:rsidRPr="003124BE">
        <w:t xml:space="preserve"> a mechanistic link with response to allergen challenge.</w:t>
      </w:r>
      <w:r w:rsidR="00172CF8" w:rsidRPr="003124BE">
        <w:t xml:space="preserve"> </w:t>
      </w:r>
    </w:p>
    <w:p w14:paraId="4EA622F5" w14:textId="77777777" w:rsidR="00D250C9" w:rsidRPr="003124BE" w:rsidRDefault="00D250C9" w:rsidP="00F21B8F">
      <w:pPr>
        <w:spacing w:line="480" w:lineRule="auto"/>
      </w:pPr>
    </w:p>
    <w:p w14:paraId="5953319E" w14:textId="2DF89D7C" w:rsidR="00411531" w:rsidRPr="003124BE" w:rsidRDefault="00411531">
      <w:r w:rsidRPr="003124BE">
        <w:br w:type="page"/>
      </w:r>
    </w:p>
    <w:p w14:paraId="1C4C1CA9" w14:textId="3F0353AD" w:rsidR="006C6DE4" w:rsidRPr="003124BE" w:rsidDel="00C310B4" w:rsidRDefault="00F94303" w:rsidP="00C310B4">
      <w:pPr>
        <w:spacing w:line="480" w:lineRule="auto"/>
        <w:rPr>
          <w:del w:id="467" w:author="Casey P. Shannon" w:date="2018-03-12T16:45:00Z"/>
          <w:b/>
        </w:rPr>
        <w:pPrChange w:id="468" w:author="Casey P. Shannon" w:date="2018-03-12T16:45:00Z">
          <w:pPr>
            <w:spacing w:line="480" w:lineRule="auto"/>
          </w:pPr>
        </w:pPrChange>
      </w:pPr>
      <w:r w:rsidRPr="003124BE">
        <w:rPr>
          <w:b/>
        </w:rPr>
        <w:lastRenderedPageBreak/>
        <w:t>Discussion</w:t>
      </w:r>
    </w:p>
    <w:p w14:paraId="1E2131B3" w14:textId="58B29172" w:rsidR="00FE5589" w:rsidRDefault="006340E1" w:rsidP="00C310B4">
      <w:pPr>
        <w:spacing w:line="480" w:lineRule="auto"/>
        <w:pPrChange w:id="469" w:author="Casey P. Shannon" w:date="2018-03-12T16:45:00Z">
          <w:pPr>
            <w:widowControl w:val="0"/>
            <w:autoSpaceDE w:val="0"/>
            <w:autoSpaceDN w:val="0"/>
            <w:adjustRightInd w:val="0"/>
            <w:spacing w:line="480" w:lineRule="auto"/>
            <w:ind w:firstLine="720"/>
            <w:jc w:val="both"/>
          </w:pPr>
        </w:pPrChange>
      </w:pPr>
      <w:commentRangeStart w:id="470"/>
      <w:del w:id="471" w:author="Casey P. Shannon" w:date="2018-03-12T16:45:00Z">
        <w:r w:rsidDel="00C310B4">
          <w:delText xml:space="preserve">To summarize, DIABLO is </w:delText>
        </w:r>
        <w:r w:rsidR="00820224" w:rsidDel="00C310B4">
          <w:delText>a versatile</w:delText>
        </w:r>
        <w:r w:rsidDel="00C310B4">
          <w:delText xml:space="preserve">, </w:delText>
        </w:r>
        <w:commentRangeStart w:id="472"/>
        <w:r w:rsidDel="00C310B4">
          <w:delText>component-based</w:delText>
        </w:r>
        <w:commentRangeEnd w:id="472"/>
        <w:r w:rsidR="00180052" w:rsidDel="00C310B4">
          <w:rPr>
            <w:rStyle w:val="CommentReference"/>
            <w:rFonts w:asciiTheme="minorHAnsi" w:eastAsiaTheme="minorEastAsia" w:hAnsiTheme="minorHAnsi" w:cstheme="minorBidi"/>
          </w:rPr>
          <w:commentReference w:id="472"/>
        </w:r>
        <w:r w:rsidDel="00C310B4">
          <w:delText xml:space="preserve"> method that can integrate multiple high dimensional datasets and identify key variables that discriminate between</w:delText>
        </w:r>
      </w:del>
      <w:del w:id="473" w:author="Casey P. Shannon" w:date="2018-03-12T16:24:00Z">
        <w:r w:rsidDel="00180052">
          <w:delText xml:space="preserve"> multiple</w:delText>
        </w:r>
      </w:del>
      <w:del w:id="474" w:author="Casey P. Shannon" w:date="2018-03-12T16:45:00Z">
        <w:r w:rsidDel="00C310B4">
          <w:delText xml:space="preserve"> phenotypic groups. DIABLO</w:delText>
        </w:r>
        <w:r w:rsidR="002D4817" w:rsidDel="00C310B4">
          <w:delText xml:space="preserve"> </w:delText>
        </w:r>
      </w:del>
      <w:del w:id="475" w:author="Casey P. Shannon" w:date="2018-03-12T16:24:00Z">
        <w:r w:rsidR="002D4817" w:rsidDel="00180052">
          <w:delText>led to</w:delText>
        </w:r>
        <w:r w:rsidR="000E2394" w:rsidDel="00180052">
          <w:delText xml:space="preserve"> superior </w:delText>
        </w:r>
      </w:del>
      <w:del w:id="476" w:author="Casey P. Shannon" w:date="2018-03-12T16:45:00Z">
        <w:r w:rsidR="000E2394" w:rsidDel="00C310B4">
          <w:delText>biological</w:delText>
        </w:r>
      </w:del>
      <w:del w:id="477" w:author="Casey P. Shannon" w:date="2018-03-12T16:24:00Z">
        <w:r w:rsidR="000E2394" w:rsidDel="00180052">
          <w:delText xml:space="preserve"> enrichment </w:delText>
        </w:r>
      </w:del>
      <w:del w:id="478" w:author="Casey P. Shannon" w:date="2018-03-12T16:45:00Z">
        <w:r w:rsidR="000E2394" w:rsidDel="00C310B4">
          <w:delText xml:space="preserve">and </w:delText>
        </w:r>
      </w:del>
      <w:del w:id="479" w:author="Casey P. Shannon" w:date="2018-03-12T16:24:00Z">
        <w:r w:rsidR="000E2394" w:rsidDel="00180052">
          <w:delText xml:space="preserve">network connectivity </w:delText>
        </w:r>
      </w:del>
      <w:del w:id="480" w:author="Casey P. Shannon" w:date="2018-03-12T16:45:00Z">
        <w:r w:rsidR="000E2394" w:rsidDel="00C310B4">
          <w:delText xml:space="preserve">compared to </w:delText>
        </w:r>
        <w:r w:rsidR="000E2394" w:rsidRPr="0089171B" w:rsidDel="00C310B4">
          <w:delText>existing multi-step classification schemes</w:delText>
        </w:r>
        <w:r w:rsidR="000E2394" w:rsidDel="00C310B4">
          <w:delText xml:space="preserve"> and integrative methods</w:delText>
        </w:r>
        <w:r w:rsidR="0057135C" w:rsidDel="00C310B4">
          <w:delText xml:space="preserve">. The framework </w:delText>
        </w:r>
        <w:r w:rsidR="002D4817" w:rsidDel="00C310B4">
          <w:delText>is highly flexible</w:delText>
        </w:r>
      </w:del>
      <w:del w:id="481" w:author="Casey P. Shannon" w:date="2018-03-12T16:25:00Z">
        <w:r w:rsidR="002D4817" w:rsidDel="00180052">
          <w:delText xml:space="preserve"> </w:delText>
        </w:r>
        <w:r w:rsidR="000E2394" w:rsidDel="00180052">
          <w:delText>to handle</w:delText>
        </w:r>
      </w:del>
      <w:del w:id="482" w:author="Casey P. Shannon" w:date="2018-03-12T16:45:00Z">
        <w:r w:rsidR="000E2394" w:rsidDel="00C310B4">
          <w:delText xml:space="preserve"> single point or repeated measures study designs </w:delText>
        </w:r>
      </w:del>
      <w:del w:id="483" w:author="Casey P. Shannon" w:date="2018-03-12T16:26:00Z">
        <w:r w:rsidR="000E2394" w:rsidDel="00180052">
          <w:delText xml:space="preserve">and to </w:delText>
        </w:r>
      </w:del>
      <w:del w:id="484" w:author="Casey P. Shannon" w:date="2018-03-12T16:45:00Z">
        <w:r w:rsidR="00E55997" w:rsidDel="00C310B4">
          <w:delText>summariz</w:delText>
        </w:r>
      </w:del>
      <w:del w:id="485" w:author="Casey P. Shannon" w:date="2018-03-12T16:26:00Z">
        <w:r w:rsidR="00E55997" w:rsidDel="00180052">
          <w:delText>e</w:delText>
        </w:r>
        <w:r w:rsidR="000E2394" w:rsidDel="00180052">
          <w:delText xml:space="preserve"> features into </w:delText>
        </w:r>
        <w:r w:rsidR="000E2394" w:rsidRPr="0089171B" w:rsidDel="00180052">
          <w:delText>pathway-based modules</w:delText>
        </w:r>
        <w:r w:rsidR="000E2394" w:rsidDel="00180052">
          <w:delText xml:space="preserve"> </w:delText>
        </w:r>
      </w:del>
      <w:del w:id="486" w:author="Casey P. Shannon" w:date="2018-03-12T16:45:00Z">
        <w:r w:rsidR="000E2394" w:rsidDel="00C310B4">
          <w:delText xml:space="preserve">to enhance biological interpretability. </w:delText>
        </w:r>
        <w:r w:rsidR="000E2394" w:rsidRPr="0089171B" w:rsidDel="00C310B4">
          <w:delText>DIABLO</w:delText>
        </w:r>
        <w:r w:rsidR="002D4817" w:rsidDel="00C310B4">
          <w:delText xml:space="preserve">’s implementation includes </w:delText>
        </w:r>
      </w:del>
      <w:del w:id="487" w:author="Casey P. Shannon" w:date="2018-03-12T16:27:00Z">
        <w:r w:rsidR="000E2394" w:rsidDel="00180052">
          <w:delText xml:space="preserve">various </w:delText>
        </w:r>
      </w:del>
      <w:del w:id="488" w:author="Casey P. Shannon" w:date="2018-03-12T16:45:00Z">
        <w:r w:rsidR="000E2394" w:rsidDel="00C310B4">
          <w:delText xml:space="preserve">intuitive graphical outputs to facilitate </w:delText>
        </w:r>
        <w:r w:rsidR="00567ECA" w:rsidDel="00C310B4">
          <w:delText>the interpretation of</w:delText>
        </w:r>
        <w:r w:rsidR="00FE3312" w:rsidDel="00C310B4">
          <w:delText xml:space="preserve"> </w:delText>
        </w:r>
      </w:del>
      <w:del w:id="489" w:author="Casey P. Shannon" w:date="2018-03-12T16:27:00Z">
        <w:r w:rsidR="00FE3312" w:rsidDel="00180052">
          <w:delText>the</w:delText>
        </w:r>
        <w:r w:rsidR="00567ECA" w:rsidDel="00180052">
          <w:delText xml:space="preserve"> </w:delText>
        </w:r>
      </w:del>
      <w:del w:id="490" w:author="Casey P. Shannon" w:date="2018-03-12T16:45:00Z">
        <w:r w:rsidR="00E55997" w:rsidDel="00C310B4">
          <w:delText xml:space="preserve">integrative </w:delText>
        </w:r>
        <w:r w:rsidR="00567ECA" w:rsidDel="00C310B4">
          <w:delText>analyses</w:delText>
        </w:r>
        <w:r w:rsidR="000E2394" w:rsidRPr="0089171B" w:rsidDel="00C310B4">
          <w:delText>.</w:delText>
        </w:r>
        <w:commentRangeEnd w:id="470"/>
        <w:r w:rsidR="00DF01C7" w:rsidDel="00C310B4">
          <w:rPr>
            <w:rStyle w:val="CommentReference"/>
            <w:rFonts w:asciiTheme="minorHAnsi" w:eastAsiaTheme="minorEastAsia" w:hAnsiTheme="minorHAnsi" w:cstheme="minorBidi"/>
          </w:rPr>
          <w:commentReference w:id="470"/>
        </w:r>
      </w:del>
    </w:p>
    <w:p w14:paraId="5F68A147" w14:textId="14C7221D" w:rsidR="00E36448" w:rsidRDefault="00E36448" w:rsidP="00854CBE">
      <w:pPr>
        <w:widowControl w:val="0"/>
        <w:autoSpaceDE w:val="0"/>
        <w:autoSpaceDN w:val="0"/>
        <w:adjustRightInd w:val="0"/>
        <w:spacing w:line="480" w:lineRule="auto"/>
        <w:ind w:firstLine="720"/>
        <w:jc w:val="both"/>
      </w:pPr>
      <w:r>
        <w:t xml:space="preserve">The simulation study </w:t>
      </w:r>
      <w:r w:rsidR="0057135C">
        <w:t xml:space="preserve">highlighted </w:t>
      </w:r>
      <w:r>
        <w:t xml:space="preserve">the flexibility of the DIABLO </w:t>
      </w:r>
      <w:commentRangeStart w:id="491"/>
      <w:del w:id="492" w:author="Casey P. Shannon" w:date="2018-03-12T16:28:00Z">
        <w:r w:rsidDel="00DF01C7">
          <w:delText xml:space="preserve">method </w:delText>
        </w:r>
      </w:del>
      <w:ins w:id="493" w:author="Casey P. Shannon" w:date="2018-03-12T16:28:00Z">
        <w:r w:rsidR="00DF01C7">
          <w:t>framework</w:t>
        </w:r>
        <w:commentRangeEnd w:id="491"/>
        <w:r w:rsidR="00DF01C7">
          <w:rPr>
            <w:rStyle w:val="CommentReference"/>
            <w:rFonts w:asciiTheme="minorHAnsi" w:eastAsiaTheme="minorEastAsia" w:hAnsiTheme="minorHAnsi" w:cstheme="minorBidi"/>
          </w:rPr>
          <w:commentReference w:id="491"/>
        </w:r>
        <w:r w:rsidR="00DF01C7">
          <w:t xml:space="preserve"> </w:t>
        </w:r>
      </w:ins>
      <w:r w:rsidR="00820224">
        <w:t>in</w:t>
      </w:r>
      <w:r>
        <w:t xml:space="preserve"> select</w:t>
      </w:r>
      <w:r w:rsidR="00820224">
        <w:t>ing</w:t>
      </w:r>
      <w:r>
        <w:t xml:space="preserve"> different types of variables</w:t>
      </w:r>
      <w:r w:rsidR="00820224">
        <w:t xml:space="preserve"> based </w:t>
      </w:r>
      <w:commentRangeStart w:id="494"/>
      <w:r w:rsidR="00820224">
        <w:t xml:space="preserve">on </w:t>
      </w:r>
      <w:r w:rsidR="00820224" w:rsidRPr="00DA37BA">
        <w:rPr>
          <w:i/>
        </w:rPr>
        <w:t>a priori</w:t>
      </w:r>
      <w:r w:rsidR="00820224">
        <w:t xml:space="preserve"> relationships </w:t>
      </w:r>
      <w:commentRangeEnd w:id="494"/>
      <w:r w:rsidR="00C23BA5">
        <w:rPr>
          <w:rStyle w:val="CommentReference"/>
          <w:rFonts w:asciiTheme="minorHAnsi" w:eastAsiaTheme="minorEastAsia" w:hAnsiTheme="minorHAnsi" w:cstheme="minorBidi"/>
        </w:rPr>
        <w:commentReference w:id="494"/>
      </w:r>
      <w:r w:rsidR="00820224">
        <w:t xml:space="preserve">between </w:t>
      </w:r>
      <w:r w:rsidR="00BF2BFA">
        <w:t xml:space="preserve">different omic datasets and demonstrated </w:t>
      </w:r>
      <w:r w:rsidR="0057135C">
        <w:t>a</w:t>
      </w:r>
      <w:r w:rsidR="00BF2BFA">
        <w:t xml:space="preserve"> trade-off between </w:t>
      </w:r>
      <w:r w:rsidR="00A764FA">
        <w:t xml:space="preserve">the </w:t>
      </w:r>
      <w:r w:rsidR="00BF2BFA">
        <w:t xml:space="preserve">correlation </w:t>
      </w:r>
      <w:r w:rsidR="006C0F02">
        <w:t>of</w:t>
      </w:r>
      <w:r w:rsidR="00BF2BFA">
        <w:t xml:space="preserve"> variables and discrimination </w:t>
      </w:r>
      <w:r w:rsidR="006C0F02">
        <w:t>of</w:t>
      </w:r>
      <w:r w:rsidR="00BF2BFA">
        <w:t xml:space="preserve"> phenotypic groups.</w:t>
      </w:r>
      <w:r w:rsidR="00854CBE">
        <w:t xml:space="preserve"> </w:t>
      </w:r>
      <w:commentRangeStart w:id="495"/>
      <w:r w:rsidR="00854CBE">
        <w:t>When the omic datasets were not assumed to be connected (no relationship between omic layers), equal numbers of correlated-discriminatory and uncorrelated-discriminatory variables were selected. This was also observed for the existing multi-step strategies such as the concatenation and ensemble-based sPLSDA classifiers</w:t>
      </w:r>
      <w:commentRangeEnd w:id="495"/>
      <w:r w:rsidR="00DF01C7">
        <w:rPr>
          <w:rStyle w:val="CommentReference"/>
          <w:rFonts w:asciiTheme="minorHAnsi" w:eastAsiaTheme="minorEastAsia" w:hAnsiTheme="minorHAnsi" w:cstheme="minorBidi"/>
        </w:rPr>
        <w:commentReference w:id="495"/>
      </w:r>
      <w:r w:rsidR="00854CBE">
        <w:t>. On the other hand, w</w:t>
      </w:r>
      <w:r w:rsidR="00820224">
        <w:t>hen the omic datasets were assumed to be connected (</w:t>
      </w:r>
      <w:commentRangeStart w:id="496"/>
      <w:r w:rsidR="00820224">
        <w:t>relationship present between omic layers</w:t>
      </w:r>
      <w:commentRangeEnd w:id="496"/>
      <w:r w:rsidR="00F1718D">
        <w:rPr>
          <w:rStyle w:val="CommentReference"/>
          <w:rFonts w:asciiTheme="minorHAnsi" w:eastAsiaTheme="minorEastAsia" w:hAnsiTheme="minorHAnsi" w:cstheme="minorBidi"/>
        </w:rPr>
        <w:commentReference w:id="496"/>
      </w:r>
      <w:r w:rsidR="00820224">
        <w:t xml:space="preserve">), </w:t>
      </w:r>
      <w:r w:rsidR="00854CBE">
        <w:t xml:space="preserve">DIABLO selected </w:t>
      </w:r>
      <w:r w:rsidR="00A764FA">
        <w:t>mostly</w:t>
      </w:r>
      <w:r w:rsidR="00854CBE">
        <w:t xml:space="preserve"> correlated-discriminatory</w:t>
      </w:r>
      <w:r w:rsidR="00A764FA">
        <w:t xml:space="preserve"> variables</w:t>
      </w:r>
      <w:r w:rsidR="00854CBE">
        <w:t xml:space="preserve">. These variables </w:t>
      </w:r>
      <w:r w:rsidR="00A764FA">
        <w:t xml:space="preserve">were not selected by </w:t>
      </w:r>
      <w:r w:rsidR="00854CBE">
        <w:t>existing integration classification strategies</w:t>
      </w:r>
      <w:r w:rsidR="00A764FA">
        <w:t xml:space="preserve"> </w:t>
      </w:r>
      <w:commentRangeStart w:id="497"/>
      <w:r w:rsidR="000E110F">
        <w:t>and</w:t>
      </w:r>
      <w:r w:rsidR="00854CBE">
        <w:t xml:space="preserve"> showed significantly improved biological enrichment.</w:t>
      </w:r>
      <w:commentRangeEnd w:id="497"/>
      <w:r w:rsidR="00DF01C7">
        <w:rPr>
          <w:rStyle w:val="CommentReference"/>
          <w:rFonts w:asciiTheme="minorHAnsi" w:eastAsiaTheme="minorEastAsia" w:hAnsiTheme="minorHAnsi" w:cstheme="minorBidi"/>
        </w:rPr>
        <w:commentReference w:id="497"/>
      </w:r>
      <w:r w:rsidR="00854CBE">
        <w:t xml:space="preserve"> </w:t>
      </w:r>
      <w:r w:rsidR="00183E33">
        <w:t>Therefore, DIABLO may identify novel multi-omics biomarkers that have not previously been identified using existing integrative classifiers.</w:t>
      </w:r>
    </w:p>
    <w:p w14:paraId="7FE469A8" w14:textId="454B1AEE" w:rsidR="0074323F" w:rsidRDefault="00C310B4" w:rsidP="00FE5589">
      <w:pPr>
        <w:widowControl w:val="0"/>
        <w:autoSpaceDE w:val="0"/>
        <w:autoSpaceDN w:val="0"/>
        <w:adjustRightInd w:val="0"/>
        <w:spacing w:line="480" w:lineRule="auto"/>
        <w:ind w:firstLine="720"/>
        <w:jc w:val="both"/>
      </w:pPr>
      <w:ins w:id="498" w:author="Casey P. Shannon" w:date="2018-03-12T16:37:00Z">
        <w:r>
          <w:t xml:space="preserve">We benchmarked </w:t>
        </w:r>
      </w:ins>
      <w:del w:id="499" w:author="Casey P. Shannon" w:date="2018-03-12T16:37:00Z">
        <w:r w:rsidR="00FE3312" w:rsidDel="00C310B4">
          <w:delText xml:space="preserve">In the </w:delText>
        </w:r>
      </w:del>
      <w:r w:rsidR="002D4817">
        <w:t>four cancer datasets</w:t>
      </w:r>
      <w:del w:id="500" w:author="Casey P. Shannon" w:date="2018-03-12T16:37:00Z">
        <w:r w:rsidR="00FE3312" w:rsidDel="00C310B4">
          <w:delText xml:space="preserve"> we benchmarked</w:delText>
        </w:r>
      </w:del>
      <w:ins w:id="501" w:author="Casey P. Shannon" w:date="2018-03-12T16:37:00Z">
        <w:r>
          <w:t xml:space="preserve"> and found</w:t>
        </w:r>
      </w:ins>
      <w:del w:id="502" w:author="Casey P. Shannon" w:date="2018-03-12T16:37:00Z">
        <w:r w:rsidR="0034708A" w:rsidDel="00C310B4">
          <w:delText>,</w:delText>
        </w:r>
      </w:del>
      <w:r w:rsidR="0034708A">
        <w:t xml:space="preserve"> </w:t>
      </w:r>
      <w:del w:id="503" w:author="Casey P. Shannon" w:date="2018-03-12T16:37:00Z">
        <w:r w:rsidR="0034708A" w:rsidDel="00C310B4">
          <w:delText xml:space="preserve">we </w:delText>
        </w:r>
        <w:r w:rsidR="00FE3312" w:rsidDel="00C310B4">
          <w:delText>observed</w:delText>
        </w:r>
        <w:r w:rsidR="0034708A" w:rsidDel="00C310B4">
          <w:delText xml:space="preserve"> </w:delText>
        </w:r>
      </w:del>
      <w:r w:rsidR="0034708A">
        <w:t xml:space="preserve">that </w:t>
      </w:r>
      <w:r w:rsidR="00EB00D3">
        <w:t xml:space="preserve">unsupervised methods identified </w:t>
      </w:r>
      <w:ins w:id="504" w:author="Casey P. Shannon" w:date="2018-03-12T16:33:00Z">
        <w:r w:rsidR="00DF01C7">
          <w:t xml:space="preserve">features that </w:t>
        </w:r>
      </w:ins>
      <w:ins w:id="505" w:author="Casey P. Shannon" w:date="2018-03-12T16:34:00Z">
        <w:r w:rsidR="00DF01C7">
          <w:t xml:space="preserve">formed </w:t>
        </w:r>
      </w:ins>
      <w:r w:rsidR="00EB00D3">
        <w:t>strong</w:t>
      </w:r>
      <w:ins w:id="506" w:author="Casey P. Shannon" w:date="2018-03-12T16:34:00Z">
        <w:r w:rsidR="00DF01C7">
          <w:t xml:space="preserve">ly </w:t>
        </w:r>
      </w:ins>
      <w:del w:id="507" w:author="Casey P. Shannon" w:date="2018-03-12T16:34:00Z">
        <w:r w:rsidR="00EB00D3" w:rsidDel="00DF01C7">
          <w:delText xml:space="preserve"> </w:delText>
        </w:r>
      </w:del>
      <w:r w:rsidR="00EB00D3">
        <w:t xml:space="preserve">interconnected </w:t>
      </w:r>
      <w:r w:rsidR="00001694">
        <w:t>multi-omics networks</w:t>
      </w:r>
      <w:ins w:id="508" w:author="Casey P. Shannon" w:date="2018-03-12T16:38:00Z">
        <w:r>
          <w:t>, but had poor discriminative ability.</w:t>
        </w:r>
      </w:ins>
      <w:r w:rsidR="00001694">
        <w:t xml:space="preserve"> </w:t>
      </w:r>
      <w:ins w:id="509" w:author="Casey P. Shannon" w:date="2018-03-12T16:38:00Z">
        <w:r>
          <w:t xml:space="preserve">In contrast, </w:t>
        </w:r>
      </w:ins>
      <w:del w:id="510" w:author="Casey P. Shannon" w:date="2018-03-12T16:38:00Z">
        <w:r w:rsidR="00001694" w:rsidDel="00C310B4">
          <w:delText xml:space="preserve">whereas </w:delText>
        </w:r>
      </w:del>
      <w:ins w:id="511" w:author="Casey P. Shannon" w:date="2018-03-12T16:34:00Z">
        <w:r w:rsidR="00DF01C7">
          <w:t xml:space="preserve">features identified by </w:t>
        </w:r>
      </w:ins>
      <w:del w:id="512" w:author="Casey P. Shannon" w:date="2018-03-12T16:34:00Z">
        <w:r w:rsidR="00001694" w:rsidDel="00DF01C7">
          <w:delText xml:space="preserve">the </w:delText>
        </w:r>
      </w:del>
      <w:r w:rsidR="00001694">
        <w:t xml:space="preserve">supervised methods </w:t>
      </w:r>
      <w:ins w:id="513" w:author="Casey P. Shannon" w:date="2018-03-12T16:35:00Z">
        <w:r w:rsidR="00DF01C7">
          <w:t xml:space="preserve">were discriminative, but </w:t>
        </w:r>
      </w:ins>
      <w:ins w:id="514" w:author="Casey P. Shannon" w:date="2018-03-12T16:38:00Z">
        <w:r>
          <w:t xml:space="preserve">formed </w:t>
        </w:r>
      </w:ins>
      <w:del w:id="515" w:author="Casey P. Shannon" w:date="2018-03-12T16:35:00Z">
        <w:r w:rsidR="00001694" w:rsidDel="00DF01C7">
          <w:delText xml:space="preserve">led to </w:delText>
        </w:r>
      </w:del>
      <w:r w:rsidR="00001694">
        <w:t xml:space="preserve">sparsely </w:t>
      </w:r>
      <w:r w:rsidR="00542A60">
        <w:t>connected</w:t>
      </w:r>
      <w:ins w:id="516" w:author="Casey P. Shannon" w:date="2018-03-12T16:38:00Z">
        <w:r>
          <w:t xml:space="preserve"> networks</w:t>
        </w:r>
      </w:ins>
      <w:del w:id="517" w:author="Casey P. Shannon" w:date="2018-03-12T16:35:00Z">
        <w:r w:rsidR="00542A60" w:rsidDel="00DF01C7">
          <w:delText xml:space="preserve"> </w:delText>
        </w:r>
        <w:r w:rsidR="006F7243" w:rsidDel="00DF01C7">
          <w:delText>networks</w:delText>
        </w:r>
      </w:del>
      <w:del w:id="518" w:author="Casey P. Shannon" w:date="2018-03-12T16:34:00Z">
        <w:r w:rsidR="006F7243" w:rsidDel="00DF01C7">
          <w:delText xml:space="preserve"> </w:delText>
        </w:r>
        <w:r w:rsidR="0034708A" w:rsidDel="00DF01C7">
          <w:delText xml:space="preserve">but with the ability to discriminate </w:delText>
        </w:r>
        <w:r w:rsidR="00FE3312" w:rsidDel="00DF01C7">
          <w:delText>phenotypic</w:delText>
        </w:r>
        <w:r w:rsidR="00542A60" w:rsidDel="00DF01C7">
          <w:delText xml:space="preserve"> groups</w:delText>
        </w:r>
      </w:del>
      <w:r w:rsidR="00542A60">
        <w:t xml:space="preserve">. </w:t>
      </w:r>
      <w:r w:rsidR="00110BEA">
        <w:t xml:space="preserve">This </w:t>
      </w:r>
      <w:del w:id="519" w:author="Casey P. Shannon" w:date="2018-03-12T16:40:00Z">
        <w:r w:rsidR="0057135C" w:rsidDel="00C310B4">
          <w:delText xml:space="preserve">compromise </w:delText>
        </w:r>
      </w:del>
      <w:ins w:id="520" w:author="Casey P. Shannon" w:date="2018-03-12T16:40:00Z">
        <w:r>
          <w:t xml:space="preserve">trade-off </w:t>
        </w:r>
      </w:ins>
      <w:r w:rsidR="00110BEA">
        <w:t>between correlation and discrimination</w:t>
      </w:r>
      <w:ins w:id="521" w:author="Casey P. Shannon" w:date="2018-03-12T16:35:00Z">
        <w:r w:rsidR="00DF01C7">
          <w:t xml:space="preserve"> </w:t>
        </w:r>
      </w:ins>
      <w:ins w:id="522" w:author="Casey P. Shannon" w:date="2018-03-12T16:39:00Z">
        <w:r>
          <w:t xml:space="preserve">is a fundamental </w:t>
        </w:r>
      </w:ins>
      <w:del w:id="523" w:author="Casey P. Shannon" w:date="2018-03-12T16:35:00Z">
        <w:r w:rsidR="00A569E9" w:rsidDel="00DF01C7">
          <w:delText>,</w:delText>
        </w:r>
        <w:r w:rsidR="00110BEA" w:rsidDel="00DF01C7">
          <w:delText xml:space="preserve"> </w:delText>
        </w:r>
      </w:del>
      <w:del w:id="524" w:author="Casey P. Shannon" w:date="2018-03-12T16:40:00Z">
        <w:r w:rsidR="00110BEA" w:rsidDel="00C310B4">
          <w:delText xml:space="preserve">presents a </w:delText>
        </w:r>
      </w:del>
      <w:r w:rsidR="00110BEA">
        <w:t xml:space="preserve">challenge when </w:t>
      </w:r>
      <w:ins w:id="525" w:author="Casey P. Shannon" w:date="2018-03-12T16:40:00Z">
        <w:r>
          <w:t xml:space="preserve">trying to </w:t>
        </w:r>
      </w:ins>
      <w:r w:rsidR="00110BEA">
        <w:t>identify</w:t>
      </w:r>
      <w:del w:id="526" w:author="Casey P. Shannon" w:date="2018-03-12T16:40:00Z">
        <w:r w:rsidR="00110BEA" w:rsidDel="00C310B4">
          <w:delText>ing</w:delText>
        </w:r>
      </w:del>
      <w:r w:rsidR="00110BEA">
        <w:t xml:space="preserve"> </w:t>
      </w:r>
      <w:r w:rsidR="00F51DF9">
        <w:t>biologically</w:t>
      </w:r>
      <w:r w:rsidR="00110BEA">
        <w:t xml:space="preserve"> relevant biomarker</w:t>
      </w:r>
      <w:r w:rsidR="00F51DF9">
        <w:t>s</w:t>
      </w:r>
      <w:ins w:id="527" w:author="Casey P. Shannon" w:date="2018-03-12T16:41:00Z">
        <w:r>
          <w:t xml:space="preserve"> that are also clinically relevant</w:t>
        </w:r>
      </w:ins>
      <w:del w:id="528" w:author="Casey P. Shannon" w:date="2018-03-12T16:40:00Z">
        <w:r w:rsidR="00110BEA" w:rsidDel="00C310B4">
          <w:delText xml:space="preserve"> which also have </w:delText>
        </w:r>
        <w:r w:rsidR="00F51DF9" w:rsidDel="00C310B4">
          <w:delText>clinical</w:delText>
        </w:r>
        <w:r w:rsidR="00110BEA" w:rsidDel="00C310B4">
          <w:delText xml:space="preserve"> implications</w:delText>
        </w:r>
      </w:del>
      <w:r w:rsidR="00110BEA">
        <w:t xml:space="preserve"> </w:t>
      </w:r>
      <w:r w:rsidR="00110BEA">
        <w:fldChar w:fldCharType="begin"/>
      </w:r>
      <w:r w:rsidR="00854CBE">
        <w:instrText xml:space="preserve"> ADDIN ZOTERO_ITEM CSL_CITATION {"citationID":"a1q700fd5eu","properties":{"formattedCitation":"[31]","plainCitation":"[31]"},"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00110BEA">
        <w:fldChar w:fldCharType="separate"/>
      </w:r>
      <w:r w:rsidR="00854CBE">
        <w:rPr>
          <w:noProof/>
        </w:rPr>
        <w:t>[31]</w:t>
      </w:r>
      <w:r w:rsidR="00110BEA">
        <w:fldChar w:fldCharType="end"/>
      </w:r>
      <w:r w:rsidR="00110BEA">
        <w:t>.</w:t>
      </w:r>
      <w:r w:rsidR="0034708A" w:rsidDel="0034708A">
        <w:t xml:space="preserve"> </w:t>
      </w:r>
      <w:r w:rsidR="00351F5F">
        <w:t xml:space="preserve">When no correlation </w:t>
      </w:r>
      <w:r w:rsidR="006F7243">
        <w:t>was</w:t>
      </w:r>
      <w:r w:rsidR="00351F5F">
        <w:t xml:space="preserve"> assumed between datasets, the </w:t>
      </w:r>
      <w:r w:rsidR="0034708A">
        <w:t xml:space="preserve">‘null’ </w:t>
      </w:r>
      <w:r w:rsidR="00351F5F">
        <w:t xml:space="preserve">DIABLO model </w:t>
      </w:r>
      <w:r w:rsidR="0057135C">
        <w:t xml:space="preserve">led to </w:t>
      </w:r>
      <w:r w:rsidR="0034708A">
        <w:t xml:space="preserve">similar performance to </w:t>
      </w:r>
      <w:r w:rsidR="00351F5F">
        <w:t>multi-step classification schemes</w:t>
      </w:r>
      <w:r w:rsidR="0034708A">
        <w:t xml:space="preserve">. </w:t>
      </w:r>
      <w:ins w:id="529" w:author="stebbutt" w:date="2018-03-08T09:25:00Z">
        <w:r w:rsidR="00F6083F">
          <w:t>In contrast</w:t>
        </w:r>
      </w:ins>
      <w:del w:id="530" w:author="stebbutt" w:date="2018-03-08T09:25:00Z">
        <w:r w:rsidR="00FE3312" w:rsidDel="00F6083F">
          <w:delText>On the contrary</w:delText>
        </w:r>
      </w:del>
      <w:r w:rsidR="0057135C">
        <w:t>,</w:t>
      </w:r>
      <w:r w:rsidR="00FE3312">
        <w:t xml:space="preserve"> w</w:t>
      </w:r>
      <w:r w:rsidR="0034708A">
        <w:t>hen</w:t>
      </w:r>
      <w:r w:rsidR="00351F5F">
        <w:t xml:space="preserve"> a correlation structure was assumed, the </w:t>
      </w:r>
      <w:r w:rsidR="0034708A">
        <w:t xml:space="preserve">‘full’ </w:t>
      </w:r>
      <w:r w:rsidR="00351F5F">
        <w:t xml:space="preserve">DIABLO model </w:t>
      </w:r>
      <w:r w:rsidR="0034708A">
        <w:t xml:space="preserve">led to superior </w:t>
      </w:r>
      <w:r w:rsidR="00351F5F">
        <w:t xml:space="preserve">biological enrichment. Therefore, </w:t>
      </w:r>
      <w:r w:rsidR="00E30E21">
        <w:t xml:space="preserve">unlike </w:t>
      </w:r>
      <w:r w:rsidR="00FE3312">
        <w:t xml:space="preserve">any </w:t>
      </w:r>
      <w:r w:rsidR="00E30E21">
        <w:t>other approaches</w:t>
      </w:r>
      <w:ins w:id="531" w:author="Florian Rohart" w:date="2018-03-07T09:34:00Z">
        <w:r w:rsidR="006E6688">
          <w:t>,</w:t>
        </w:r>
      </w:ins>
      <w:r w:rsidR="00E30E21">
        <w:t xml:space="preserve"> </w:t>
      </w:r>
      <w:r w:rsidR="00351F5F">
        <w:t xml:space="preserve">DIABLO </w:t>
      </w:r>
      <w:del w:id="532" w:author="Casey P. Shannon" w:date="2018-03-12T16:41:00Z">
        <w:r w:rsidR="0034708A" w:rsidDel="00C310B4">
          <w:delText>achieves a</w:delText>
        </w:r>
      </w:del>
      <w:ins w:id="533" w:author="Casey P. Shannon" w:date="2018-03-12T16:41:00Z">
        <w:r>
          <w:t>offers the user a</w:t>
        </w:r>
      </w:ins>
      <w:r w:rsidR="0034708A">
        <w:t xml:space="preserve"> compromise </w:t>
      </w:r>
      <w:r w:rsidR="00351F5F">
        <w:t>between unsupervised multi-omics approaches that seek</w:t>
      </w:r>
      <w:del w:id="534" w:author="stebbutt" w:date="2018-03-08T09:26:00Z">
        <w:r w:rsidR="00351F5F" w:rsidDel="00F6083F">
          <w:delText xml:space="preserve"> </w:delText>
        </w:r>
        <w:r w:rsidR="0034708A" w:rsidDel="00F6083F">
          <w:delText>for</w:delText>
        </w:r>
      </w:del>
      <w:r w:rsidR="00351F5F" w:rsidRPr="0089171B">
        <w:t xml:space="preserve"> coherent patterns between datasets </w:t>
      </w:r>
      <w:r w:rsidR="00A569E9">
        <w:lastRenderedPageBreak/>
        <w:t>irrespective</w:t>
      </w:r>
      <w:r w:rsidR="00351F5F">
        <w:t xml:space="preserve"> of pre-specified sample groupings</w:t>
      </w:r>
      <w:ins w:id="535" w:author="Florian Rohart" w:date="2018-03-07T09:34:00Z">
        <w:r w:rsidR="006E6688">
          <w:t>,</w:t>
        </w:r>
      </w:ins>
      <w:r w:rsidR="00351F5F">
        <w:t xml:space="preserve"> and supervised approaches that seek</w:t>
      </w:r>
      <w:del w:id="536" w:author="stebbutt" w:date="2018-03-08T09:26:00Z">
        <w:r w:rsidR="00351F5F" w:rsidDel="00F6083F">
          <w:delText xml:space="preserve"> </w:delText>
        </w:r>
        <w:r w:rsidR="0034708A" w:rsidDel="00F6083F">
          <w:delText>for</w:delText>
        </w:r>
      </w:del>
      <w:r w:rsidR="0034708A">
        <w:t xml:space="preserve"> </w:t>
      </w:r>
      <w:r w:rsidR="00351F5F">
        <w:t xml:space="preserve">the most discriminatory multi-omics </w:t>
      </w:r>
      <w:r w:rsidR="00A569E9">
        <w:t>variables</w:t>
      </w:r>
      <w:r w:rsidR="00351F5F">
        <w:t xml:space="preserve"> irrespective of biological relevance.</w:t>
      </w:r>
    </w:p>
    <w:p w14:paraId="0203F501" w14:textId="2B4C47AC" w:rsidR="002662CB" w:rsidRPr="0089171B" w:rsidRDefault="002662CB" w:rsidP="002662CB">
      <w:pPr>
        <w:pStyle w:val="NormalWeb"/>
        <w:shd w:val="clear" w:color="auto" w:fill="FFFFFF"/>
        <w:spacing w:before="0" w:beforeAutospacing="0" w:after="0" w:afterAutospacing="0" w:line="480" w:lineRule="auto"/>
        <w:jc w:val="both"/>
      </w:pPr>
      <w:r w:rsidRPr="0089171B">
        <w:tab/>
      </w:r>
      <w:r>
        <w:t>There are</w:t>
      </w:r>
      <w:del w:id="537" w:author="stebbutt" w:date="2018-03-08T09:26:00Z">
        <w:r w:rsidDel="00F6083F">
          <w:delText xml:space="preserve"> some</w:delText>
        </w:r>
      </w:del>
      <w:r>
        <w:t xml:space="preserve"> areas of improvement that DIABLO will benefit from in the near future. The assumption of </w:t>
      </w:r>
      <w:r w:rsidRPr="0089171B">
        <w:t>linear</w:t>
      </w:r>
      <w:r>
        <w:t xml:space="preserve"> relationship between </w:t>
      </w:r>
      <w:r w:rsidRPr="0089171B">
        <w:t xml:space="preserve">the selected omics </w:t>
      </w:r>
      <w:r>
        <w:t xml:space="preserve">features to explain the phenotypic response </w:t>
      </w:r>
      <w:r w:rsidRPr="0089171B">
        <w:t xml:space="preserve">may not </w:t>
      </w:r>
      <w:r>
        <w:t xml:space="preserve">apply </w:t>
      </w:r>
      <w:r w:rsidRPr="0089171B">
        <w:t xml:space="preserve">in some biological research areas, </w:t>
      </w:r>
      <w:r>
        <w:t>for example when integrating distance-based metagenomics studies</w:t>
      </w:r>
      <w:r w:rsidR="0057135C">
        <w:t xml:space="preserve">, </w:t>
      </w:r>
      <w:r w:rsidR="00C60B15">
        <w:t>where</w:t>
      </w:r>
      <w:r w:rsidR="0057135C">
        <w:t xml:space="preserve"> kernel approaches could be further </w:t>
      </w:r>
      <w:r w:rsidR="00C60B15">
        <w:t>explored</w:t>
      </w:r>
      <w:r w:rsidR="002229DB">
        <w:t xml:space="preserve"> </w:t>
      </w:r>
      <w:r w:rsidR="002229DB">
        <w:fldChar w:fldCharType="begin"/>
      </w:r>
      <w:r w:rsidR="002229DB">
        <w:instrText xml:space="preserve"> ADDIN ZOTERO_ITEM CSL_CITATION {"citationID":"a2m5lej8gsa","properties":{"formattedCitation":"[32]","plainCitation":"[32]"},"citationItems":[{"id":1773,"uris":["http://zotero.org/users/2545847/items/Q6JFVFQP"],"uri":["http://zotero.org/users/2545847/items/Q6JFVFQP"],"itemData":{"id":1773,"type":"article-journal","title":"Unsupervised multiple kernel learning for heterogeneous data integration","container-title":"Bioinformatics","source":"CrossRef","URL":"http://academic.oup.com/bioinformatics/advance-article/doi/10.1093/bioinformatics/btx682/4565592","DOI":"10.1093/bioinformatics/btx682","ISSN":"1367-4803, 1460-2059","language":"en","author":[{"family":"Mariette","given":"Jérôme"},{"family":"Villa-Vialaneix","given":"Nathalie"}],"issued":{"date-parts":[["2017",10,25]]},"accessed":{"date-parts":[["2018",3,6]]}}}],"schema":"https://github.com/citation-style-language/schema/raw/master/csl-citation.json"} </w:instrText>
      </w:r>
      <w:r w:rsidR="002229DB">
        <w:fldChar w:fldCharType="separate"/>
      </w:r>
      <w:r w:rsidR="002229DB">
        <w:rPr>
          <w:noProof/>
        </w:rPr>
        <w:t>[32]</w:t>
      </w:r>
      <w:r w:rsidR="002229DB">
        <w:fldChar w:fldCharType="end"/>
      </w:r>
      <w:r>
        <w:t xml:space="preserve">. </w:t>
      </w:r>
      <w:r w:rsidR="00C60B15">
        <w:t>Selecting the optimal number of variables</w:t>
      </w:r>
      <w:r>
        <w:t xml:space="preserve"> requires </w:t>
      </w:r>
      <w:r w:rsidRPr="0089171B">
        <w:t>repeated cross-validation to ensure unbiased classification error rate evaluation</w:t>
      </w:r>
      <w:r>
        <w:t xml:space="preserve">. </w:t>
      </w:r>
      <w:r w:rsidRPr="0089171B">
        <w:t xml:space="preserve">A grid approach was deemed reasonable and provided very good performance results, but </w:t>
      </w:r>
      <w:r>
        <w:t xml:space="preserve">several </w:t>
      </w:r>
      <w:r w:rsidR="0018216F">
        <w:t xml:space="preserve">iterations to refine the grid </w:t>
      </w:r>
      <w:r>
        <w:t xml:space="preserve">may be required depending on the </w:t>
      </w:r>
      <w:r w:rsidR="0018216F">
        <w:t xml:space="preserve">complexity of the classification </w:t>
      </w:r>
      <w:r>
        <w:t>problem. The algorithm was recently improved</w:t>
      </w:r>
      <w:r w:rsidR="00CD3BB6">
        <w:t xml:space="preserve"> </w:t>
      </w:r>
      <w:r w:rsidR="00CD3BB6">
        <w:fldChar w:fldCharType="begin"/>
      </w:r>
      <w:r w:rsidR="00854CBE">
        <w:instrText xml:space="preserve"> ADDIN ZOTERO_ITEM CSL_CITATION {"citationID":"a1g0iiaijnk","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fldChar w:fldCharType="separate"/>
      </w:r>
      <w:r w:rsidR="00854CBE">
        <w:rPr>
          <w:noProof/>
        </w:rPr>
        <w:t>[12]</w:t>
      </w:r>
      <w:r w:rsidR="00CD3BB6">
        <w:fldChar w:fldCharType="end"/>
      </w:r>
      <w:r w:rsidR="00CD3BB6">
        <w:t xml:space="preserve">, </w:t>
      </w:r>
      <w:r>
        <w:t>but we advise using a broad filtering strategy to alleviate computational time when dealing with extremely large datasets (</w:t>
      </w:r>
      <w:r w:rsidR="0018216F">
        <w:t xml:space="preserve">e.g. </w:t>
      </w:r>
      <w:r>
        <w:t>&gt; 50,000 features each). DIABLO w</w:t>
      </w:r>
      <w:r w:rsidR="00C60B15">
        <w:t xml:space="preserve">as primarily developed for omics-measurements </w:t>
      </w:r>
      <w:r>
        <w:t xml:space="preserve">on a continuous scale after normalization, and </w:t>
      </w:r>
      <w:r w:rsidR="0057135C">
        <w:t xml:space="preserve">further developments are needed for </w:t>
      </w:r>
      <w:r w:rsidR="0018216F">
        <w:t>categorical data types, such as</w:t>
      </w:r>
      <w:r>
        <w:t xml:space="preserve"> genotyp</w:t>
      </w:r>
      <w:r w:rsidR="0018216F">
        <w:t>e</w:t>
      </w:r>
      <w:r>
        <w:t xml:space="preserve"> data</w:t>
      </w:r>
      <w:r w:rsidR="0057135C">
        <w:t>, as mentioned in</w:t>
      </w:r>
      <w:r w:rsidR="00854CBE">
        <w:t xml:space="preserve"> </w:t>
      </w:r>
      <w:r w:rsidR="00854CBE">
        <w:fldChar w:fldCharType="begin"/>
      </w:r>
      <w:r w:rsidR="00854CBE">
        <w:instrText xml:space="preserve"> ADDIN ZOTERO_ITEM CSL_CITATION {"citationID":"a2m16nbdp5a","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54CBE">
        <w:fldChar w:fldCharType="separate"/>
      </w:r>
      <w:r w:rsidR="00854CBE">
        <w:rPr>
          <w:noProof/>
        </w:rPr>
        <w:t>[12]</w:t>
      </w:r>
      <w:r w:rsidR="00854CBE">
        <w:fldChar w:fldCharType="end"/>
      </w:r>
      <w:r>
        <w:t xml:space="preserve">. </w:t>
      </w:r>
      <w:r w:rsidRPr="0089171B">
        <w:t xml:space="preserve">Finally, </w:t>
      </w:r>
      <w:r>
        <w:t>DIABLO</w:t>
      </w:r>
      <w:r w:rsidR="00C60B15">
        <w:t>,</w:t>
      </w:r>
      <w:r>
        <w:t xml:space="preserve"> </w:t>
      </w:r>
      <w:r w:rsidR="00C60B15">
        <w:t>like</w:t>
      </w:r>
      <w:r w:rsidR="00FE3312">
        <w:t xml:space="preserve"> </w:t>
      </w:r>
      <w:r>
        <w:t>other method</w:t>
      </w:r>
      <w:r w:rsidR="00834D0E">
        <w:t>s</w:t>
      </w:r>
      <w:r w:rsidR="00C60B15">
        <w:t xml:space="preserve"> we benchmarked</w:t>
      </w:r>
      <w:ins w:id="538" w:author="stebbutt" w:date="2018-03-08T09:28:00Z">
        <w:r w:rsidR="00F6083F">
          <w:t>,</w:t>
        </w:r>
      </w:ins>
      <w:r w:rsidR="00C60B15">
        <w:t xml:space="preserve"> will be affected by </w:t>
      </w:r>
      <w:r w:rsidRPr="0089171B">
        <w:t>technical artifacts of the data, such as batch effects</w:t>
      </w:r>
      <w:r>
        <w:t xml:space="preserve"> and</w:t>
      </w:r>
      <w:r w:rsidRPr="0089171B">
        <w:t xml:space="preserve"> presence of confounding variables</w:t>
      </w:r>
      <w:r w:rsidR="00FE3312">
        <w:t xml:space="preserve"> </w:t>
      </w:r>
      <w:r w:rsidR="00FE3312" w:rsidRPr="0089171B">
        <w:t xml:space="preserve">that may affect downstream </w:t>
      </w:r>
      <w:r w:rsidR="00FE3312">
        <w:t xml:space="preserve">integrative </w:t>
      </w:r>
      <w:r w:rsidR="00FE3312" w:rsidRPr="0089171B">
        <w:t>analyses</w:t>
      </w:r>
      <w:r w:rsidR="00FE3312">
        <w:t xml:space="preserve">. </w:t>
      </w:r>
      <w:r w:rsidR="00FE3312" w:rsidRPr="0089171B">
        <w:t xml:space="preserve">Therefore, we recommend exploratory </w:t>
      </w:r>
      <w:del w:id="539" w:author="Casey P. Shannon" w:date="2018-03-12T16:43:00Z">
        <w:r w:rsidR="00FE3312" w:rsidRPr="0089171B" w:rsidDel="00C310B4">
          <w:delText xml:space="preserve">preliminary </w:delText>
        </w:r>
      </w:del>
      <w:r w:rsidR="00FE3312" w:rsidRPr="0089171B">
        <w:t xml:space="preserve">analyses </w:t>
      </w:r>
      <w:ins w:id="540" w:author="Casey P. Shannon" w:date="2018-03-12T16:44:00Z">
        <w:r w:rsidR="00C310B4">
          <w:t xml:space="preserve">be carried out </w:t>
        </w:r>
      </w:ins>
      <w:del w:id="541" w:author="Casey P. Shannon" w:date="2018-03-12T16:44:00Z">
        <w:r w:rsidR="00FE3312" w:rsidRPr="0089171B" w:rsidDel="00C310B4">
          <w:delText xml:space="preserve">for </w:delText>
        </w:r>
      </w:del>
      <w:ins w:id="542" w:author="Casey P. Shannon" w:date="2018-03-12T16:44:00Z">
        <w:r w:rsidR="00C310B4">
          <w:t xml:space="preserve">in </w:t>
        </w:r>
      </w:ins>
      <w:r w:rsidR="00FE3312" w:rsidRPr="0089171B">
        <w:t>each single</w:t>
      </w:r>
      <w:r w:rsidR="00FE3312">
        <w:t xml:space="preserve"> </w:t>
      </w:r>
      <w:r w:rsidR="00FE3312" w:rsidRPr="0089171B">
        <w:t>omic</w:t>
      </w:r>
      <w:r w:rsidR="00C60B15">
        <w:t>s</w:t>
      </w:r>
      <w:r w:rsidR="00FE3312" w:rsidRPr="0089171B">
        <w:t xml:space="preserve"> dataset to </w:t>
      </w:r>
      <w:r w:rsidR="00FE3312">
        <w:t>assess the effect</w:t>
      </w:r>
      <w:ins w:id="543" w:author="Casey P. Shannon" w:date="2018-03-12T16:44:00Z">
        <w:r w:rsidR="00C310B4">
          <w:t xml:space="preserve">, if any, </w:t>
        </w:r>
      </w:ins>
      <w:del w:id="544" w:author="Casey P. Shannon" w:date="2018-03-12T16:44:00Z">
        <w:r w:rsidR="00FE3312" w:rsidDel="00C310B4">
          <w:delText xml:space="preserve"> </w:delText>
        </w:r>
      </w:del>
      <w:r w:rsidR="00FE3312">
        <w:t xml:space="preserve">of </w:t>
      </w:r>
      <w:r w:rsidR="00FE3312" w:rsidRPr="0089171B">
        <w:t xml:space="preserve">technical factors </w:t>
      </w:r>
      <w:r w:rsidR="00FE3312">
        <w:t xml:space="preserve">and use </w:t>
      </w:r>
      <w:ins w:id="545" w:author="Casey P. Shannon" w:date="2018-03-12T16:44:00Z">
        <w:r w:rsidR="00C310B4">
          <w:t xml:space="preserve">of </w:t>
        </w:r>
      </w:ins>
      <w:r w:rsidR="00FE3312">
        <w:t xml:space="preserve">batch removal methods prior to the </w:t>
      </w:r>
      <w:ins w:id="546" w:author="Casey P. Shannon" w:date="2018-03-12T16:44:00Z">
        <w:r w:rsidR="00C310B4">
          <w:t xml:space="preserve">integration </w:t>
        </w:r>
      </w:ins>
      <w:r w:rsidR="00FE3312">
        <w:t xml:space="preserve">analysis </w:t>
      </w:r>
      <w:r w:rsidR="00C60B15">
        <w:fldChar w:fldCharType="begin"/>
      </w:r>
      <w:r w:rsidR="003F5EEF">
        <w:instrText xml:space="preserve"> ADDIN ZOTERO_ITEM CSL_CITATION {"citationID":"aetrdpaa8","properties":{"formattedCitation":"{\\rtf [33\\uc0\\u8211{}35]}","plainCitation":"[33–35]"},"citationItems":[{"id":460,"uris":["http://zotero.org/users/2545847/items/I6G6ACTF"],"uri":["http://zotero.org/users/2545847/items/I6G6ACTF"],"itemData":{"id":460,"type":"article-journal","title":"Adjusting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1775,"uris":["http://zotero.org/users/2545847/items/JAPUFTB7"],"uri":["http://zotero.org/users/2545847/items/JAPUFTB7"],"itemData":{"id":1775,"type":"article-journal","title":"Using control genes to correct for unwanted variation in microarray data","container-title":"Biostatistics","page":"539-552","volume":"13","issue":"3","source":"CrossRef","URL":"https://academic.oup.com/biostatistics/article-lookup/doi/10.1093/biostatistics/kxr034","DOI":"10.1093/biostatistics/kxr034","ISSN":"1465-4644, 1468-4357","language":"en","author":[{"family":"Gagnon-Bartsch","given":"J. A."},{"family":"Speed","given":"T. P."}],"issued":{"date-parts":[["2012",7,1]]},"accessed":{"date-parts":[["2018",3,6]]}}},{"id":529,"uris":["http://zotero.org/users/2545847/items/BKRR6H77"],"uri":["http://zotero.org/users/2545847/items/BKRR6H77"],"itemData":{"id":529,"type":"article-journal","title":"Removing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C60B15">
        <w:fldChar w:fldCharType="separate"/>
      </w:r>
      <w:r w:rsidR="003F5EEF" w:rsidRPr="003F5EEF">
        <w:rPr>
          <w:rFonts w:eastAsia="Times New Roman"/>
        </w:rPr>
        <w:t>[33–35]</w:t>
      </w:r>
      <w:r w:rsidR="00C60B15">
        <w:fldChar w:fldCharType="end"/>
      </w:r>
      <w:r w:rsidR="00C60B15">
        <w:t>.</w:t>
      </w:r>
    </w:p>
    <w:p w14:paraId="3A45EDE2" w14:textId="32CA69C9" w:rsidR="00450316" w:rsidRPr="003124BE" w:rsidRDefault="00C310B4" w:rsidP="00DA37BA">
      <w:pPr>
        <w:spacing w:line="480" w:lineRule="auto"/>
        <w:ind w:firstLine="720"/>
        <w:rPr>
          <w:color w:val="333333"/>
        </w:rPr>
      </w:pPr>
      <w:commentRangeStart w:id="547"/>
      <w:ins w:id="548" w:author="Casey P. Shannon" w:date="2018-03-12T16:45:00Z">
        <w:r>
          <w:t xml:space="preserve">To summarize, DIABLO is a versatile, </w:t>
        </w:r>
        <w:commentRangeStart w:id="549"/>
        <w:r>
          <w:t>component-based</w:t>
        </w:r>
        <w:commentRangeEnd w:id="549"/>
        <w:r>
          <w:rPr>
            <w:rStyle w:val="CommentReference"/>
            <w:rFonts w:asciiTheme="minorHAnsi" w:eastAsiaTheme="minorEastAsia" w:hAnsiTheme="minorHAnsi" w:cstheme="minorBidi"/>
          </w:rPr>
          <w:commentReference w:id="549"/>
        </w:r>
        <w:r>
          <w:t xml:space="preserve"> method that can integrate multiple high dimensional datasets and identify key variables that discriminate between phenotypic groups. DIABLO identified more biologically relevant and tightly correlated features across datasets when compared to </w:t>
        </w:r>
        <w:r w:rsidRPr="0089171B">
          <w:t>existing multi-step classification schemes</w:t>
        </w:r>
        <w:r>
          <w:t xml:space="preserve"> and integrative </w:t>
        </w:r>
        <w:r>
          <w:lastRenderedPageBreak/>
          <w:t xml:space="preserve">methods. The framework is highly flexible, suitable for single point or repeated measures study designs, and can accommodate various data transformations, such as feature summarization at the pathway level to enhance biological interpretability. </w:t>
        </w:r>
        <w:r w:rsidRPr="0089171B">
          <w:t>DIABLO</w:t>
        </w:r>
        <w:r>
          <w:t>’s implementation includes intuitive graphical outputs to facilitate the interpretation of integrative analyses</w:t>
        </w:r>
        <w:r w:rsidRPr="0089171B">
          <w:t>.</w:t>
        </w:r>
        <w:commentRangeEnd w:id="547"/>
        <w:r>
          <w:rPr>
            <w:rStyle w:val="CommentReference"/>
            <w:rFonts w:asciiTheme="minorHAnsi" w:eastAsiaTheme="minorEastAsia" w:hAnsiTheme="minorHAnsi" w:cstheme="minorBidi"/>
          </w:rPr>
          <w:commentReference w:id="547"/>
        </w:r>
        <w:r>
          <w:t xml:space="preserve"> </w:t>
        </w:r>
      </w:ins>
      <w:commentRangeStart w:id="550"/>
      <w:commentRangeStart w:id="551"/>
      <w:r w:rsidR="00391E30">
        <w:t xml:space="preserve">The lack of biological questions that prevail in multi omics data integration is the major challenge </w:t>
      </w:r>
      <w:ins w:id="552" w:author="stebbutt" w:date="2018-03-08T09:28:00Z">
        <w:r w:rsidR="00F6083F">
          <w:t xml:space="preserve">that </w:t>
        </w:r>
      </w:ins>
      <w:r w:rsidR="00391E30">
        <w:t>s</w:t>
      </w:r>
      <w:r w:rsidR="00391E30" w:rsidRPr="0089171B">
        <w:t>ystem</w:t>
      </w:r>
      <w:r w:rsidR="00391E30">
        <w:t xml:space="preserve">s and computational </w:t>
      </w:r>
      <w:r w:rsidR="00391E30" w:rsidRPr="0089171B">
        <w:t>biologists</w:t>
      </w:r>
      <w:r w:rsidR="00391E30">
        <w:t xml:space="preserve"> face in the omics era</w:t>
      </w:r>
      <w:r w:rsidR="002662CB">
        <w:t xml:space="preserve">. </w:t>
      </w:r>
      <w:r w:rsidR="00903FA0">
        <w:t xml:space="preserve">DIABLO fills this gap by proposing multivariate exploratory and integrative analyses with </w:t>
      </w:r>
      <w:r w:rsidR="002662CB">
        <w:t xml:space="preserve">a holistic, data-driven and hypotheses free approach to posit novel hypotheses to be functionally </w:t>
      </w:r>
      <w:r w:rsidR="0057135C">
        <w:t xml:space="preserve">and experimentally </w:t>
      </w:r>
      <w:r w:rsidR="002662CB">
        <w:t>validated.</w:t>
      </w:r>
      <w:commentRangeEnd w:id="550"/>
      <w:r>
        <w:rPr>
          <w:rStyle w:val="CommentReference"/>
          <w:rFonts w:asciiTheme="minorHAnsi" w:eastAsiaTheme="minorEastAsia" w:hAnsiTheme="minorHAnsi" w:cstheme="minorBidi"/>
        </w:rPr>
        <w:commentReference w:id="550"/>
      </w:r>
      <w:commentRangeEnd w:id="551"/>
      <w:r w:rsidR="008D0998">
        <w:rPr>
          <w:rStyle w:val="CommentReference"/>
          <w:rFonts w:asciiTheme="minorHAnsi" w:eastAsiaTheme="minorEastAsia" w:hAnsiTheme="minorHAnsi" w:cstheme="minorBidi"/>
        </w:rPr>
        <w:commentReference w:id="551"/>
      </w:r>
    </w:p>
    <w:p w14:paraId="6C7E7914" w14:textId="77777777" w:rsidR="00761065" w:rsidRPr="003124BE" w:rsidRDefault="00761065">
      <w:pPr>
        <w:rPr>
          <w:b/>
          <w:color w:val="333333"/>
        </w:rPr>
      </w:pPr>
      <w:r w:rsidRPr="003124BE">
        <w:rPr>
          <w:b/>
          <w:color w:val="333333"/>
        </w:rPr>
        <w:br w:type="page"/>
      </w:r>
    </w:p>
    <w:p w14:paraId="64E78635" w14:textId="480B577D" w:rsidR="00450316" w:rsidRPr="003124BE" w:rsidRDefault="00880231" w:rsidP="003F44E9">
      <w:pPr>
        <w:pStyle w:val="NormalWeb"/>
        <w:shd w:val="clear" w:color="auto" w:fill="FFFFFF"/>
        <w:spacing w:before="0" w:beforeAutospacing="0" w:after="0" w:afterAutospacing="0" w:line="480" w:lineRule="auto"/>
        <w:rPr>
          <w:b/>
          <w:color w:val="333333"/>
        </w:rPr>
      </w:pPr>
      <w:r w:rsidRPr="003124BE">
        <w:rPr>
          <w:b/>
          <w:color w:val="333333"/>
        </w:rPr>
        <w:lastRenderedPageBreak/>
        <w:t xml:space="preserve">Online </w:t>
      </w:r>
      <w:r w:rsidR="00F94303" w:rsidRPr="003124BE">
        <w:rPr>
          <w:b/>
          <w:color w:val="333333"/>
        </w:rPr>
        <w:t>Methods</w:t>
      </w:r>
    </w:p>
    <w:p w14:paraId="306EB037" w14:textId="2E5E2A38" w:rsidR="005600D8" w:rsidRPr="003124BE" w:rsidRDefault="005600D8" w:rsidP="003F44E9">
      <w:pPr>
        <w:spacing w:line="480" w:lineRule="auto"/>
        <w:jc w:val="both"/>
        <w:rPr>
          <w:lang w:val="en-CA"/>
        </w:rPr>
      </w:pPr>
      <w:r w:rsidRPr="003124BE">
        <w:rPr>
          <w:b/>
          <w:lang w:val="en-CA"/>
        </w:rPr>
        <w:t xml:space="preserve">Code availability and software tool requirements. </w:t>
      </w:r>
      <w:r w:rsidRPr="003124BE">
        <w:t xml:space="preserve">The DIABLO framework is implemented in the </w:t>
      </w:r>
      <w:commentRangeStart w:id="553"/>
      <w:r w:rsidRPr="003124BE">
        <w:t>mix</w:t>
      </w:r>
      <w:r w:rsidR="00E06337" w:rsidRPr="003124BE">
        <w:t>Omics</w:t>
      </w:r>
      <w:r w:rsidRPr="003124BE">
        <w:t xml:space="preserve"> R package</w:t>
      </w:r>
      <w:commentRangeEnd w:id="553"/>
      <w:r w:rsidR="00D400AF">
        <w:rPr>
          <w:rStyle w:val="CommentReference"/>
          <w:rFonts w:asciiTheme="minorHAnsi" w:eastAsiaTheme="minorEastAsia" w:hAnsiTheme="minorHAnsi" w:cstheme="minorBidi"/>
        </w:rPr>
        <w:commentReference w:id="553"/>
      </w:r>
      <w:r w:rsidR="00C431E9" w:rsidRPr="003124BE">
        <w:t>. mix</w:t>
      </w:r>
      <w:r w:rsidR="00E06337" w:rsidRPr="003124BE">
        <w:t>Omics</w:t>
      </w:r>
      <w:r w:rsidRPr="003124BE">
        <w:t xml:space="preserve"> currently includes 1</w:t>
      </w:r>
      <w:r w:rsidR="002D7AB8">
        <w:t>9</w:t>
      </w:r>
      <w:r w:rsidRPr="003124BE">
        <w:t xml:space="preserve"> multivariate methodologies, for </w:t>
      </w:r>
      <w:r w:rsidR="00D65BEC" w:rsidRPr="003124BE">
        <w:t>single-</w:t>
      </w:r>
      <w:r w:rsidR="00E06337" w:rsidRPr="003124BE">
        <w:t>omics</w:t>
      </w:r>
      <w:r w:rsidRPr="003124BE">
        <w:t xml:space="preserve"> </w:t>
      </w:r>
      <w:r w:rsidR="002D7AB8">
        <w:t xml:space="preserve">and integrative </w:t>
      </w:r>
      <w:r w:rsidRPr="003124BE">
        <w:t>analys</w:t>
      </w:r>
      <w:r w:rsidR="002D7AB8">
        <w:t>e</w:t>
      </w:r>
      <w:r w:rsidRPr="003124BE">
        <w:t xml:space="preserve">s. </w:t>
      </w:r>
      <w:r w:rsidRPr="003124BE">
        <w:rPr>
          <w:lang w:val="en-CA"/>
        </w:rPr>
        <w:t>All scripts</w:t>
      </w:r>
      <w:r w:rsidR="002D7AB8">
        <w:rPr>
          <w:lang w:val="en-CA"/>
        </w:rPr>
        <w:t xml:space="preserve"> and </w:t>
      </w:r>
      <w:r w:rsidRPr="003124BE">
        <w:rPr>
          <w:lang w:val="en-CA"/>
        </w:rPr>
        <w:t xml:space="preserve">tutorials </w:t>
      </w:r>
      <w:r w:rsidR="002D7AB8">
        <w:rPr>
          <w:lang w:val="en-CA"/>
        </w:rPr>
        <w:t xml:space="preserve">are provided in our companion web-page </w:t>
      </w:r>
      <w:r w:rsidRPr="003124BE">
        <w:rPr>
          <w:lang w:val="en-CA"/>
        </w:rPr>
        <w:t>http://www.mix</w:t>
      </w:r>
      <w:r w:rsidR="00E06337" w:rsidRPr="003124BE">
        <w:rPr>
          <w:lang w:val="en-CA"/>
        </w:rPr>
        <w:t>omics</w:t>
      </w:r>
      <w:r w:rsidRPr="003124BE">
        <w:rPr>
          <w:lang w:val="en-CA"/>
        </w:rPr>
        <w:t xml:space="preserve">.org/mixDIABLO. All analyses were performed using the R statistical computing program </w:t>
      </w:r>
      <w:r w:rsidR="00FB0D25">
        <w:rPr>
          <w:lang w:val="en-CA"/>
        </w:rPr>
        <w:t>(version 3.4</w:t>
      </w:r>
      <w:r w:rsidRPr="003124BE">
        <w:rPr>
          <w:lang w:val="en-CA"/>
        </w:rPr>
        <w:t>.1) and the mix</w:t>
      </w:r>
      <w:r w:rsidR="00E06337" w:rsidRPr="003124BE">
        <w:rPr>
          <w:lang w:val="en-CA"/>
        </w:rPr>
        <w:t>Omics</w:t>
      </w:r>
      <w:r w:rsidRPr="003124BE">
        <w:rPr>
          <w:lang w:val="en-CA"/>
        </w:rPr>
        <w:t xml:space="preserve"> package (version 6</w:t>
      </w:r>
      <w:r w:rsidR="003F5EEF">
        <w:rPr>
          <w:lang w:val="en-CA"/>
        </w:rPr>
        <w:t>.3</w:t>
      </w:r>
      <w:r w:rsidRPr="003124BE">
        <w:rPr>
          <w:lang w:val="en-CA"/>
        </w:rPr>
        <w:t>.0).</w:t>
      </w:r>
    </w:p>
    <w:p w14:paraId="70A0DE58" w14:textId="77777777" w:rsidR="00055E99" w:rsidRPr="003124BE" w:rsidRDefault="00055E99" w:rsidP="003F44E9">
      <w:pPr>
        <w:spacing w:line="480" w:lineRule="auto"/>
        <w:jc w:val="both"/>
        <w:rPr>
          <w:b/>
          <w:lang w:val="en-CA"/>
        </w:rPr>
      </w:pPr>
    </w:p>
    <w:p w14:paraId="2BD22CF8" w14:textId="21A0391B" w:rsidR="00B56FF5" w:rsidRPr="003124BE" w:rsidRDefault="009904B2" w:rsidP="003F44E9">
      <w:pPr>
        <w:spacing w:line="480" w:lineRule="auto"/>
        <w:jc w:val="both"/>
        <w:rPr>
          <w:b/>
        </w:rPr>
      </w:pPr>
      <w:r w:rsidRPr="003124BE">
        <w:rPr>
          <w:b/>
          <w:lang w:val="en-CA"/>
        </w:rPr>
        <w:t>Statistical methods</w:t>
      </w:r>
      <w:r w:rsidR="0001244F" w:rsidRPr="003124BE">
        <w:rPr>
          <w:b/>
          <w:lang w:val="en-CA"/>
        </w:rPr>
        <w:t xml:space="preserve"> and analysis</w:t>
      </w:r>
    </w:p>
    <w:p w14:paraId="10FAF523" w14:textId="3DF26273" w:rsidR="00FC4F68" w:rsidRPr="003124BE" w:rsidRDefault="001926CE" w:rsidP="003F44E9">
      <w:pPr>
        <w:widowControl w:val="0"/>
        <w:tabs>
          <w:tab w:val="left" w:pos="220"/>
          <w:tab w:val="left" w:pos="720"/>
        </w:tabs>
        <w:autoSpaceDE w:val="0"/>
        <w:autoSpaceDN w:val="0"/>
        <w:adjustRightInd w:val="0"/>
        <w:spacing w:line="480" w:lineRule="auto"/>
        <w:jc w:val="both"/>
        <w:rPr>
          <w:i/>
        </w:rPr>
      </w:pPr>
      <w:r w:rsidRPr="003124BE">
        <w:rPr>
          <w:b/>
          <w:i/>
        </w:rPr>
        <w:t xml:space="preserve">General multivariate framework to integrate multiple </w:t>
      </w:r>
      <w:r w:rsidR="001E1EFC" w:rsidRPr="003124BE">
        <w:rPr>
          <w:b/>
          <w:i/>
        </w:rPr>
        <w:t>datasets</w:t>
      </w:r>
      <w:r w:rsidRPr="003124BE">
        <w:rPr>
          <w:b/>
          <w:i/>
        </w:rPr>
        <w:t xml:space="preserve"> measured on the same samples.</w:t>
      </w:r>
      <w:r w:rsidRPr="003124BE">
        <w:t xml:space="preserve"> </w:t>
      </w:r>
      <w:r w:rsidR="00B56FF5" w:rsidRPr="003124BE">
        <w:t>DIABLO extends sparse generalized canonical correlation analysis</w:t>
      </w:r>
      <w:r w:rsidR="00C14E1A" w:rsidRPr="003124BE">
        <w:t xml:space="preserve"> </w:t>
      </w:r>
      <w:r w:rsidR="00A75F08" w:rsidRPr="003124BE">
        <w:t xml:space="preserve">(sGCCA) </w:t>
      </w:r>
      <w:r w:rsidR="003F5EEF">
        <w:fldChar w:fldCharType="begin"/>
      </w:r>
      <w:r w:rsidR="003F5EEF">
        <w:instrText xml:space="preserve"> ADDIN ZOTERO_ITEM CSL_CITATION {"citationID":"a1qgmn84epk","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3F5EEF">
        <w:fldChar w:fldCharType="separate"/>
      </w:r>
      <w:r w:rsidR="003F5EEF">
        <w:rPr>
          <w:noProof/>
        </w:rPr>
        <w:t>[15]</w:t>
      </w:r>
      <w:r w:rsidR="003F5EEF">
        <w:fldChar w:fldCharType="end"/>
      </w:r>
      <w:r w:rsidR="003F5EEF">
        <w:t xml:space="preserve"> </w:t>
      </w:r>
      <w:r w:rsidR="00B56FF5" w:rsidRPr="003124BE">
        <w:t>to a classification</w:t>
      </w:r>
      <w:r w:rsidR="00BC1B6E">
        <w:t xml:space="preserve"> (supervised)</w:t>
      </w:r>
      <w:r w:rsidR="00B56FF5" w:rsidRPr="003124BE">
        <w:t xml:space="preserve"> framework</w:t>
      </w:r>
      <w:r w:rsidR="00504893" w:rsidRPr="003124BE">
        <w:rPr>
          <w:color w:val="000000"/>
        </w:rPr>
        <w:t>.</w:t>
      </w:r>
      <w:r w:rsidR="00B56FF5" w:rsidRPr="003124BE">
        <w:t xml:space="preserve"> </w:t>
      </w:r>
      <w:r w:rsidR="00C471DC" w:rsidRPr="003124BE">
        <w:t>s</w:t>
      </w:r>
      <w:r w:rsidR="00B56FF5" w:rsidRPr="003124BE">
        <w:t xml:space="preserve">GCCA is a multivariate dimension reduction technique </w:t>
      </w:r>
      <w:r w:rsidR="00E768C5" w:rsidRPr="003124BE">
        <w:t>that uses</w:t>
      </w:r>
      <w:r w:rsidR="00B56FF5" w:rsidRPr="003124BE">
        <w:t xml:space="preserve"> singular value decomposition </w:t>
      </w:r>
      <w:r w:rsidR="00E768C5" w:rsidRPr="003124BE">
        <w:t>and</w:t>
      </w:r>
      <w:r w:rsidR="00B56FF5" w:rsidRPr="003124BE">
        <w:t xml:space="preserve"> selects co-ex</w:t>
      </w:r>
      <w:r w:rsidR="00E768C5" w:rsidRPr="003124BE">
        <w:t xml:space="preserve">pressed (correlated) </w:t>
      </w:r>
      <w:r w:rsidR="00B56FF5" w:rsidRPr="003124BE">
        <w:t>variables</w:t>
      </w:r>
      <w:r w:rsidR="00E768C5" w:rsidRPr="003124BE">
        <w:t xml:space="preserve"> from several </w:t>
      </w:r>
      <w:r w:rsidR="00E06337" w:rsidRPr="003124BE">
        <w:t>omics</w:t>
      </w:r>
      <w:r w:rsidR="00E768C5" w:rsidRPr="003124BE">
        <w:t xml:space="preserve"> datasets</w:t>
      </w:r>
      <w:r w:rsidR="00B56FF5" w:rsidRPr="003124BE">
        <w:t xml:space="preserve"> in a computationally and statistically efficient manner. </w:t>
      </w:r>
      <w:r w:rsidR="00C471DC" w:rsidRPr="003124BE">
        <w:t>s</w:t>
      </w:r>
      <w:r w:rsidR="00B56FF5" w:rsidRPr="003124BE">
        <w:t>GCCA maximizes the covariance between linear combinations of variables (</w:t>
      </w:r>
      <w:r w:rsidR="005600D8" w:rsidRPr="003124BE">
        <w:t xml:space="preserve">latent </w:t>
      </w:r>
      <w:r w:rsidR="00B56FF5" w:rsidRPr="003124BE">
        <w:t xml:space="preserve">component </w:t>
      </w:r>
      <w:r w:rsidR="00BF26BA" w:rsidRPr="003124BE">
        <w:t>scores</w:t>
      </w:r>
      <w:r w:rsidR="00B56FF5" w:rsidRPr="003124BE">
        <w:t xml:space="preserve">) and projects the data into the smaller dimensional subspace spanned by the components. The selection of the correlated molecules across </w:t>
      </w:r>
      <w:r w:rsidR="00E06337" w:rsidRPr="003124BE">
        <w:t>omics</w:t>
      </w:r>
      <w:r w:rsidR="00B56FF5" w:rsidRPr="003124BE">
        <w:t xml:space="preserve"> lev</w:t>
      </w:r>
      <w:r w:rsidR="00996EAE" w:rsidRPr="003124BE">
        <w:t xml:space="preserve">els is performed internally in </w:t>
      </w:r>
      <w:r w:rsidR="00C471DC" w:rsidRPr="003124BE">
        <w:t>s</w:t>
      </w:r>
      <w:r w:rsidR="00B56FF5" w:rsidRPr="003124BE">
        <w:t>GCCA with</w:t>
      </w:r>
      <w:r w:rsidR="00FC4F68" w:rsidRPr="003124BE">
        <w:t xml:space="preserve"> </w:t>
      </w:r>
      <w:r w:rsidR="00FC4F68" w:rsidRPr="003124BE">
        <w:rPr>
          <w:rFonts w:eastAsia="Xingkai SC Light"/>
        </w:rPr>
        <w:t>l</w:t>
      </w:r>
      <w:r w:rsidR="00FC4F68" w:rsidRPr="003124BE">
        <w:rPr>
          <w:vertAlign w:val="subscript"/>
        </w:rPr>
        <w:t xml:space="preserve">1 </w:t>
      </w:r>
      <w:r w:rsidR="00FC4F68" w:rsidRPr="003124BE">
        <w:t>–</w:t>
      </w:r>
      <w:r w:rsidR="00504893" w:rsidRPr="003124BE">
        <w:t>penalization</w:t>
      </w:r>
      <w:r w:rsidR="00FC4F68" w:rsidRPr="003124BE">
        <w:t xml:space="preserve"> on the variable coefficient vector defining the linear combinations.</w:t>
      </w:r>
      <w:r w:rsidR="00336FA1" w:rsidRPr="003124BE">
        <w:t xml:space="preserve"> </w:t>
      </w:r>
      <w:r w:rsidR="00996EAE" w:rsidRPr="003124BE">
        <w:rPr>
          <w:i/>
        </w:rPr>
        <w:t>Note that since a</w:t>
      </w:r>
      <w:r w:rsidR="00336FA1" w:rsidRPr="003124BE">
        <w:rPr>
          <w:i/>
        </w:rPr>
        <w:t xml:space="preserve">ll latent components are scaled in the </w:t>
      </w:r>
      <w:r w:rsidR="00996EAE" w:rsidRPr="003124BE">
        <w:rPr>
          <w:i/>
        </w:rPr>
        <w:t>algorithm</w:t>
      </w:r>
      <w:r w:rsidR="00336FA1" w:rsidRPr="003124BE">
        <w:rPr>
          <w:i/>
        </w:rPr>
        <w:t xml:space="preserve">, </w:t>
      </w:r>
      <w:r w:rsidR="00C471DC" w:rsidRPr="003124BE">
        <w:rPr>
          <w:i/>
        </w:rPr>
        <w:t>s</w:t>
      </w:r>
      <w:r w:rsidR="00336FA1" w:rsidRPr="003124BE">
        <w:rPr>
          <w:i/>
        </w:rPr>
        <w:t xml:space="preserve">GCCA </w:t>
      </w:r>
      <w:r w:rsidR="00EA7D47" w:rsidRPr="003124BE">
        <w:rPr>
          <w:i/>
        </w:rPr>
        <w:t>maximizes</w:t>
      </w:r>
      <w:r w:rsidR="00336FA1" w:rsidRPr="003124BE">
        <w:rPr>
          <w:i/>
        </w:rPr>
        <w:t xml:space="preserve"> the correlation between components. </w:t>
      </w:r>
      <w:r w:rsidR="00A2568E" w:rsidRPr="003124BE">
        <w:rPr>
          <w:i/>
        </w:rPr>
        <w:t>However,</w:t>
      </w:r>
      <w:r w:rsidR="00996EAE" w:rsidRPr="003124BE">
        <w:rPr>
          <w:i/>
        </w:rPr>
        <w:t xml:space="preserve"> we will </w:t>
      </w:r>
      <w:r w:rsidR="000228F5" w:rsidRPr="003124BE">
        <w:rPr>
          <w:i/>
        </w:rPr>
        <w:t>retain</w:t>
      </w:r>
      <w:r w:rsidR="00996EAE" w:rsidRPr="003124BE">
        <w:rPr>
          <w:i/>
        </w:rPr>
        <w:t xml:space="preserve"> the term ‘covariance’ instead of ‘correlation’ </w:t>
      </w:r>
      <w:r w:rsidR="000228F5" w:rsidRPr="003124BE">
        <w:rPr>
          <w:i/>
        </w:rPr>
        <w:t>throughout this section to</w:t>
      </w:r>
      <w:r w:rsidR="00CB12DB" w:rsidRPr="003124BE">
        <w:rPr>
          <w:i/>
        </w:rPr>
        <w:t xml:space="preserve"> present</w:t>
      </w:r>
      <w:r w:rsidR="000E1C5F" w:rsidRPr="003124BE">
        <w:rPr>
          <w:i/>
        </w:rPr>
        <w:t xml:space="preserve"> the general </w:t>
      </w:r>
      <w:r w:rsidR="00C471DC" w:rsidRPr="003124BE">
        <w:rPr>
          <w:i/>
        </w:rPr>
        <w:t>s</w:t>
      </w:r>
      <w:r w:rsidR="000E1C5F" w:rsidRPr="003124BE">
        <w:rPr>
          <w:i/>
        </w:rPr>
        <w:t>GCCA framework.</w:t>
      </w:r>
    </w:p>
    <w:p w14:paraId="24004C63" w14:textId="6E594FA6" w:rsidR="00E30D6F" w:rsidRPr="003124BE" w:rsidRDefault="00D56BBE" w:rsidP="003F44E9">
      <w:pPr>
        <w:widowControl w:val="0"/>
        <w:tabs>
          <w:tab w:val="left" w:pos="220"/>
          <w:tab w:val="left" w:pos="720"/>
        </w:tabs>
        <w:autoSpaceDE w:val="0"/>
        <w:autoSpaceDN w:val="0"/>
        <w:adjustRightInd w:val="0"/>
        <w:spacing w:line="480" w:lineRule="auto"/>
        <w:jc w:val="both"/>
        <w:rPr>
          <w:vertAlign w:val="subscript"/>
        </w:rPr>
      </w:pPr>
      <w:commentRangeStart w:id="554"/>
      <w:r w:rsidRPr="003124BE">
        <w:tab/>
      </w:r>
      <w:r w:rsidR="00CC3CB8" w:rsidRPr="003124BE">
        <w:t>Denote</w:t>
      </w:r>
      <w:r w:rsidR="00B56FF5" w:rsidRPr="003124BE">
        <w:t xml:space="preserve"> </w:t>
      </w:r>
      <w:r w:rsidR="00B56FF5" w:rsidRPr="003124BE">
        <w:rPr>
          <w:i/>
        </w:rPr>
        <w:t xml:space="preserve">K </w:t>
      </w:r>
      <w:r w:rsidR="00504893" w:rsidRPr="003124BE">
        <w:t>normalized</w:t>
      </w:r>
      <w:r w:rsidR="00AE32D4" w:rsidRPr="003124BE">
        <w:rPr>
          <w:i/>
        </w:rPr>
        <w:t xml:space="preserve">, </w:t>
      </w:r>
      <w:r w:rsidR="004A23AA" w:rsidRPr="003124BE">
        <w:t>centered and scaled</w:t>
      </w:r>
      <w:r w:rsidR="004A23AA" w:rsidRPr="003124BE">
        <w:rPr>
          <w:i/>
        </w:rPr>
        <w:t xml:space="preserve"> </w:t>
      </w:r>
      <w:r w:rsidR="001E1EFC" w:rsidRPr="003124BE">
        <w:t>datasets</w:t>
      </w:r>
      <w:r w:rsidR="00B56FF5" w:rsidRPr="003124BE">
        <w:t xml:space="preserve"> </w:t>
      </w:r>
      <w:r w:rsidR="00B56FF5" w:rsidRPr="003124BE">
        <w:rPr>
          <w:i/>
        </w:rPr>
        <w:t>X</w:t>
      </w:r>
      <w:r w:rsidR="00B56FF5" w:rsidRPr="003124BE">
        <w:rPr>
          <w:i/>
          <w:vertAlign w:val="subscript"/>
        </w:rPr>
        <w:t>1</w:t>
      </w:r>
      <w:r w:rsidR="00B56FF5" w:rsidRPr="003124BE">
        <w:rPr>
          <w:vertAlign w:val="subscript"/>
        </w:rPr>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1</w:t>
      </w:r>
      <w:r w:rsidR="00B56FF5" w:rsidRPr="003124BE">
        <w:t xml:space="preserve">), …, </w:t>
      </w:r>
      <w:r w:rsidR="00B56FF5" w:rsidRPr="003124BE">
        <w:rPr>
          <w:i/>
        </w:rPr>
        <w:t>X</w:t>
      </w:r>
      <w:r w:rsidR="00B56FF5" w:rsidRPr="003124BE">
        <w:rPr>
          <w:i/>
          <w:vertAlign w:val="subscript"/>
        </w:rPr>
        <w:t>K</w:t>
      </w:r>
      <w:r w:rsidR="00B56FF5" w:rsidRPr="003124BE">
        <w:t xml:space="preserve"> (</w:t>
      </w:r>
      <w:r w:rsidR="00B56FF5" w:rsidRPr="003124BE">
        <w:rPr>
          <w:i/>
        </w:rPr>
        <w:t xml:space="preserve">n </w:t>
      </w:r>
      <w:r w:rsidR="00B56FF5" w:rsidRPr="003124BE">
        <w:t>x</w:t>
      </w:r>
      <w:r w:rsidR="00B56FF5" w:rsidRPr="003124BE">
        <w:rPr>
          <w:i/>
        </w:rPr>
        <w:t xml:space="preserve"> p</w:t>
      </w:r>
      <w:r w:rsidR="00B56FF5" w:rsidRPr="003124BE">
        <w:rPr>
          <w:i/>
          <w:vertAlign w:val="subscript"/>
        </w:rPr>
        <w:t>K</w:t>
      </w:r>
      <w:r w:rsidR="00B56FF5" w:rsidRPr="003124BE">
        <w:t xml:space="preserve">), measuring the expression levels of </w:t>
      </w:r>
      <w:r w:rsidR="00063499" w:rsidRPr="003124BE">
        <w:rPr>
          <w:i/>
        </w:rPr>
        <w:t>p</w:t>
      </w:r>
      <w:r w:rsidR="00063499" w:rsidRPr="003124BE">
        <w:rPr>
          <w:i/>
          <w:vertAlign w:val="subscript"/>
        </w:rPr>
        <w:t xml:space="preserve">1, </w:t>
      </w:r>
      <w:r w:rsidR="00063499" w:rsidRPr="003124BE">
        <w:rPr>
          <w:i/>
        </w:rPr>
        <w:t>p</w:t>
      </w:r>
      <w:r w:rsidR="00063499" w:rsidRPr="003124BE">
        <w:rPr>
          <w:i/>
          <w:vertAlign w:val="subscript"/>
        </w:rPr>
        <w:t xml:space="preserve">2, …, </w:t>
      </w:r>
      <w:r w:rsidR="00B56FF5" w:rsidRPr="003124BE">
        <w:rPr>
          <w:i/>
        </w:rPr>
        <w:t>p</w:t>
      </w:r>
      <w:r w:rsidR="00063499" w:rsidRPr="003124BE">
        <w:rPr>
          <w:i/>
          <w:vertAlign w:val="subscript"/>
        </w:rPr>
        <w:t>K</w:t>
      </w:r>
      <w:r w:rsidR="00B56FF5" w:rsidRPr="003124BE">
        <w:rPr>
          <w:i/>
          <w:vertAlign w:val="subscript"/>
        </w:rPr>
        <w:t xml:space="preserve"> </w:t>
      </w:r>
      <w:r w:rsidR="00E06337" w:rsidRPr="003124BE">
        <w:t>omics</w:t>
      </w:r>
      <w:r w:rsidR="00B56FF5" w:rsidRPr="003124BE">
        <w:t xml:space="preserve"> </w:t>
      </w:r>
      <w:r w:rsidR="00812D4A" w:rsidRPr="003124BE">
        <w:t>variables</w:t>
      </w:r>
      <w:r w:rsidR="00B56FF5" w:rsidRPr="003124BE">
        <w:t xml:space="preserve"> on the same </w:t>
      </w:r>
      <w:r w:rsidR="00B56FF5" w:rsidRPr="003124BE">
        <w:rPr>
          <w:i/>
        </w:rPr>
        <w:t>n</w:t>
      </w:r>
      <w:r w:rsidR="00B56FF5" w:rsidRPr="003124BE">
        <w:t xml:space="preserve"> samples, </w:t>
      </w:r>
      <w:r w:rsidR="00B56FF5" w:rsidRPr="003124BE">
        <w:rPr>
          <w:i/>
        </w:rPr>
        <w:t>k = 1, …, K</w:t>
      </w:r>
      <w:r w:rsidR="00B56FF5" w:rsidRPr="003124BE">
        <w:t xml:space="preserve">, </w:t>
      </w:r>
      <w:r w:rsidR="00C471DC" w:rsidRPr="003124BE">
        <w:t>s</w:t>
      </w:r>
      <w:r w:rsidR="00B56FF5" w:rsidRPr="003124BE">
        <w:t>GCCA solves</w:t>
      </w:r>
      <w:r w:rsidR="00902E3B" w:rsidRPr="003124BE">
        <w:t xml:space="preserve"> the optimization function:</w:t>
      </w:r>
    </w:p>
    <w:p w14:paraId="041B42E4" w14:textId="77777777" w:rsidR="00E30D6F" w:rsidRPr="003124BE"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3124BE" w:rsidRDefault="00E30D6F" w:rsidP="003F44E9">
      <w:pPr>
        <w:widowControl w:val="0"/>
        <w:tabs>
          <w:tab w:val="left" w:pos="220"/>
          <w:tab w:val="left" w:pos="720"/>
        </w:tabs>
        <w:autoSpaceDE w:val="0"/>
        <w:autoSpaceDN w:val="0"/>
        <w:adjustRightInd w:val="0"/>
        <w:spacing w:line="480" w:lineRule="auto"/>
        <w:jc w:val="both"/>
      </w:pPr>
      <w:r w:rsidRPr="003124BE">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68325"/>
                    </a:xfrm>
                    <a:prstGeom prst="rect">
                      <a:avLst/>
                    </a:prstGeom>
                  </pic:spPr>
                </pic:pic>
              </a:graphicData>
            </a:graphic>
          </wp:inline>
        </w:drawing>
      </w:r>
    </w:p>
    <w:commentRangeEnd w:id="554"/>
    <w:p w14:paraId="0B39B7F8" w14:textId="77777777" w:rsidR="00E30D6F" w:rsidRPr="003124BE" w:rsidRDefault="006D4FB1" w:rsidP="003F44E9">
      <w:pPr>
        <w:widowControl w:val="0"/>
        <w:tabs>
          <w:tab w:val="left" w:pos="220"/>
          <w:tab w:val="left" w:pos="720"/>
        </w:tabs>
        <w:autoSpaceDE w:val="0"/>
        <w:autoSpaceDN w:val="0"/>
        <w:adjustRightInd w:val="0"/>
        <w:spacing w:line="480" w:lineRule="auto"/>
        <w:jc w:val="both"/>
      </w:pPr>
      <w:r>
        <w:rPr>
          <w:rStyle w:val="CommentReference"/>
          <w:rFonts w:asciiTheme="minorHAnsi" w:eastAsiaTheme="minorEastAsia" w:hAnsiTheme="minorHAnsi" w:cstheme="minorBidi"/>
        </w:rPr>
        <w:commentReference w:id="554"/>
      </w:r>
    </w:p>
    <w:p w14:paraId="5D3E6BBD" w14:textId="0C5044C8" w:rsidR="00A225F3" w:rsidRPr="003124BE" w:rsidRDefault="00B56FF5" w:rsidP="003F44E9">
      <w:pPr>
        <w:widowControl w:val="0"/>
        <w:tabs>
          <w:tab w:val="left" w:pos="220"/>
          <w:tab w:val="left" w:pos="720"/>
        </w:tabs>
        <w:autoSpaceDE w:val="0"/>
        <w:autoSpaceDN w:val="0"/>
        <w:adjustRightInd w:val="0"/>
        <w:spacing w:line="480" w:lineRule="auto"/>
        <w:jc w:val="both"/>
      </w:pPr>
      <w:r w:rsidRPr="003124BE">
        <w:t>where</w:t>
      </w:r>
      <w:r w:rsidR="00650412" w:rsidRPr="003124BE">
        <w:t xml:space="preserve"> </w:t>
      </w:r>
      <w:r w:rsidR="00650412" w:rsidRPr="003124BE">
        <w:rPr>
          <w:i/>
          <w:color w:val="000000"/>
        </w:rPr>
        <w:t>c</w:t>
      </w:r>
      <w:r w:rsidR="00650412" w:rsidRPr="003124BE">
        <w:rPr>
          <w:i/>
          <w:color w:val="000000"/>
          <w:vertAlign w:val="subscript"/>
        </w:rPr>
        <w:t>jk</w:t>
      </w:r>
      <w:r w:rsidR="00650412" w:rsidRPr="003124BE">
        <w:rPr>
          <w:i/>
          <w:color w:val="000000"/>
        </w:rPr>
        <w:t xml:space="preserve"> </w:t>
      </w:r>
      <w:r w:rsidR="00650412" w:rsidRPr="003124BE">
        <w:rPr>
          <w:color w:val="000000"/>
        </w:rPr>
        <w:t xml:space="preserve">indicates whether to maximize the covariance between the </w:t>
      </w:r>
      <w:r w:rsidR="001E1EFC" w:rsidRPr="003124BE">
        <w:rPr>
          <w:color w:val="000000"/>
        </w:rPr>
        <w:t>datasets</w:t>
      </w:r>
      <w:r w:rsidR="00650412" w:rsidRPr="003124BE">
        <w:rPr>
          <w:color w:val="000000"/>
        </w:rPr>
        <w:t xml:space="preserve"> </w:t>
      </w:r>
      <m:oMath>
        <m:sSub>
          <m:sSubPr>
            <m:ctrlPr>
              <w:ins w:id="555"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3124BE">
        <w:rPr>
          <w:color w:val="000000"/>
        </w:rPr>
        <w:t xml:space="preserve"> and </w:t>
      </w:r>
      <m:oMath>
        <m:sSub>
          <m:sSubPr>
            <m:ctrlPr>
              <w:ins w:id="556"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3124BE">
        <w:rPr>
          <w:i/>
          <w:color w:val="000000"/>
        </w:rPr>
        <w:t xml:space="preserve"> </w:t>
      </w:r>
      <w:r w:rsidR="00650412" w:rsidRPr="003124BE">
        <w:rPr>
          <w:color w:val="000000"/>
        </w:rPr>
        <w:t>according to the design matrix</w:t>
      </w:r>
      <w:r w:rsidR="00504893" w:rsidRPr="003124BE">
        <w:rPr>
          <w:color w:val="000000"/>
        </w:rPr>
        <w:t>,</w:t>
      </w:r>
      <w:r w:rsidR="00650412" w:rsidRPr="003124BE">
        <w:rPr>
          <w:color w:val="000000"/>
        </w:rPr>
        <w:t xml:space="preserve"> </w:t>
      </w:r>
      <w:r w:rsidR="00AE1AEC" w:rsidRPr="003124BE">
        <w:rPr>
          <w:color w:val="000000"/>
        </w:rPr>
        <w:t>with</w:t>
      </w:r>
      <w:r w:rsidR="00BC1B6E">
        <w:rPr>
          <w:color w:val="000000"/>
        </w:rPr>
        <w:t xml:space="preserve"> </w:t>
      </w:r>
      <w:r w:rsidR="00BC1B6E" w:rsidRPr="003124BE">
        <w:rPr>
          <w:i/>
          <w:color w:val="000000"/>
        </w:rPr>
        <w:t>c</w:t>
      </w:r>
      <w:r w:rsidR="00BC1B6E" w:rsidRPr="003124BE">
        <w:rPr>
          <w:i/>
          <w:color w:val="000000"/>
          <w:vertAlign w:val="subscript"/>
        </w:rPr>
        <w:t>jk</w:t>
      </w:r>
      <w:r w:rsidR="00BC1B6E">
        <w:rPr>
          <w:i/>
          <w:color w:val="000000"/>
          <w:vertAlign w:val="subscript"/>
        </w:rPr>
        <w:t xml:space="preserve"> </w:t>
      </w:r>
      <w:r w:rsidR="00BC1B6E">
        <w:rPr>
          <w:color w:val="000000"/>
        </w:rPr>
        <w:t>values ranging from</w:t>
      </w:r>
      <w:r w:rsidR="00AE1AEC" w:rsidRPr="003124BE">
        <w:rPr>
          <w:color w:val="000000"/>
        </w:rPr>
        <w:t xml:space="preserve"> </w:t>
      </w:r>
      <w:r w:rsidR="00650412" w:rsidRPr="003124BE">
        <w:rPr>
          <w:color w:val="000000"/>
        </w:rPr>
        <w:t xml:space="preserve">0 (no relationship modelled between the </w:t>
      </w:r>
      <w:r w:rsidR="001E1EFC" w:rsidRPr="003124BE">
        <w:rPr>
          <w:color w:val="000000"/>
        </w:rPr>
        <w:t>datasets</w:t>
      </w:r>
      <w:r w:rsidR="00650412" w:rsidRPr="003124BE">
        <w:rPr>
          <w:color w:val="000000"/>
        </w:rPr>
        <w:t xml:space="preserve">) </w:t>
      </w:r>
      <w:r w:rsidR="00BC1B6E">
        <w:rPr>
          <w:color w:val="000000"/>
        </w:rPr>
        <w:t>to</w:t>
      </w:r>
      <w:r w:rsidR="00BC1B6E" w:rsidRPr="003124BE">
        <w:rPr>
          <w:color w:val="000000"/>
        </w:rPr>
        <w:t xml:space="preserve"> </w:t>
      </w:r>
      <w:r w:rsidR="00504893" w:rsidRPr="003124BE">
        <w:rPr>
          <w:color w:val="000000"/>
        </w:rPr>
        <w:t>1 otherwise,</w:t>
      </w:r>
      <w:r w:rsidR="00650412" w:rsidRPr="003124BE">
        <w:rPr>
          <w:color w:val="000000"/>
        </w:rPr>
        <w:t xml:space="preserve"> </w:t>
      </w:r>
      <w:r w:rsidRPr="003124BE">
        <w:rPr>
          <w:b/>
          <w:i/>
        </w:rPr>
        <w:t>a</w:t>
      </w:r>
      <w:r w:rsidRPr="003124BE">
        <w:rPr>
          <w:vertAlign w:val="superscript"/>
        </w:rPr>
        <w:t>k</w:t>
      </w:r>
      <w:r w:rsidRPr="003124BE">
        <w:t xml:space="preserve"> is the </w:t>
      </w:r>
      <w:r w:rsidR="00650412" w:rsidRPr="003124BE">
        <w:t xml:space="preserve">variable </w:t>
      </w:r>
      <w:r w:rsidRPr="003124BE">
        <w:t xml:space="preserve">coefficient vector for each </w:t>
      </w:r>
      <w:r w:rsidR="001E1EFC" w:rsidRPr="003124BE">
        <w:t>dataset</w:t>
      </w:r>
      <w:r w:rsidRPr="003124BE">
        <w:t xml:space="preserve"> </w:t>
      </w:r>
      <w:r w:rsidRPr="003124BE">
        <w:rPr>
          <w:i/>
        </w:rPr>
        <w:t>X</w:t>
      </w:r>
      <w:r w:rsidR="00650412" w:rsidRPr="003124BE">
        <w:rPr>
          <w:i/>
          <w:vertAlign w:val="subscript"/>
        </w:rPr>
        <w:t>k</w:t>
      </w:r>
      <w:r w:rsidRPr="003124BE">
        <w:t xml:space="preserve">, </w:t>
      </w:r>
      <w:r w:rsidRPr="003124BE">
        <w:rPr>
          <w:i/>
          <w:color w:val="000000"/>
        </w:rPr>
        <w:t>λ</w:t>
      </w:r>
      <w:r w:rsidRPr="003124BE">
        <w:rPr>
          <w:color w:val="000000"/>
          <w:vertAlign w:val="subscript"/>
        </w:rPr>
        <w:t>k</w:t>
      </w:r>
      <w:r w:rsidRPr="003124BE">
        <w:rPr>
          <w:color w:val="000000"/>
        </w:rPr>
        <w:t xml:space="preserve"> is</w:t>
      </w:r>
      <w:r w:rsidR="00650412" w:rsidRPr="003124BE">
        <w:rPr>
          <w:color w:val="000000"/>
        </w:rPr>
        <w:t xml:space="preserve"> a non</w:t>
      </w:r>
      <w:r w:rsidR="00C14E1A" w:rsidRPr="003124BE">
        <w:rPr>
          <w:color w:val="000000"/>
        </w:rPr>
        <w:t>-</w:t>
      </w:r>
      <w:r w:rsidR="00650412" w:rsidRPr="003124BE">
        <w:rPr>
          <w:color w:val="000000"/>
        </w:rPr>
        <w:t>negative parameter that controls the amount of shrinkage and thus the number of non</w:t>
      </w:r>
      <w:r w:rsidR="00C14E1A" w:rsidRPr="003124BE">
        <w:rPr>
          <w:color w:val="000000"/>
        </w:rPr>
        <w:t>-</w:t>
      </w:r>
      <w:r w:rsidR="00650412" w:rsidRPr="003124BE">
        <w:rPr>
          <w:color w:val="000000"/>
        </w:rPr>
        <w:t xml:space="preserve">zero coefficients in </w:t>
      </w:r>
      <w:r w:rsidR="00650412" w:rsidRPr="003124BE">
        <w:rPr>
          <w:b/>
          <w:i/>
        </w:rPr>
        <w:t>a</w:t>
      </w:r>
      <w:r w:rsidR="00650412" w:rsidRPr="003124BE">
        <w:rPr>
          <w:vertAlign w:val="superscript"/>
        </w:rPr>
        <w:t>k</w:t>
      </w:r>
      <w:r w:rsidR="00CC3CB8" w:rsidRPr="003124BE">
        <w:rPr>
          <w:color w:val="000000"/>
        </w:rPr>
        <w:t xml:space="preserve">. Similar to Lasso </w:t>
      </w:r>
      <w:r w:rsidR="00C14E1A" w:rsidRPr="003124BE">
        <w:rPr>
          <w:color w:val="000000"/>
        </w:rPr>
        <w:fldChar w:fldCharType="begin"/>
      </w:r>
      <w:r w:rsidR="003F5EEF">
        <w:rPr>
          <w:color w:val="000000"/>
        </w:rPr>
        <w:instrText xml:space="preserve"> ADDIN ZOTERO_ITEM CSL_CITATION {"citationID":"114vc0sdfb","properties":{"formattedCitation":"[36]","plainCitation":"[36]"},"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3124BE">
        <w:rPr>
          <w:color w:val="000000"/>
        </w:rPr>
        <w:fldChar w:fldCharType="separate"/>
      </w:r>
      <w:r w:rsidR="003F5EEF">
        <w:rPr>
          <w:noProof/>
          <w:color w:val="000000"/>
        </w:rPr>
        <w:t>[36]</w:t>
      </w:r>
      <w:r w:rsidR="00C14E1A" w:rsidRPr="003124BE">
        <w:rPr>
          <w:color w:val="000000"/>
        </w:rPr>
        <w:fldChar w:fldCharType="end"/>
      </w:r>
      <w:r w:rsidR="00A2568E" w:rsidRPr="003124BE">
        <w:rPr>
          <w:color w:val="000000"/>
        </w:rPr>
        <w:t xml:space="preserve"> </w:t>
      </w:r>
      <w:r w:rsidR="00BC1B6E">
        <w:rPr>
          <w:color w:val="000000"/>
        </w:rPr>
        <w:t>and other</w:t>
      </w:r>
      <w:r w:rsidR="00BC1B6E" w:rsidRPr="003124BE">
        <w:rPr>
          <w:color w:val="000000"/>
        </w:rPr>
        <w:t xml:space="preserve"> </w:t>
      </w:r>
      <w:r w:rsidR="001D2E51" w:rsidRPr="003124BE">
        <w:rPr>
          <w:rFonts w:eastAsia="Xingkai SC Light"/>
        </w:rPr>
        <w:t>l</w:t>
      </w:r>
      <w:r w:rsidR="001D2E51" w:rsidRPr="003124BE">
        <w:rPr>
          <w:vertAlign w:val="subscript"/>
        </w:rPr>
        <w:t xml:space="preserve">1 </w:t>
      </w:r>
      <w:r w:rsidR="001D2E51" w:rsidRPr="003124BE">
        <w:t>–</w:t>
      </w:r>
      <w:r w:rsidR="00BC1B6E">
        <w:t xml:space="preserve"> </w:t>
      </w:r>
      <w:r w:rsidR="00C14E1A" w:rsidRPr="003124BE">
        <w:t>penalized</w:t>
      </w:r>
      <w:r w:rsidR="001D2E51" w:rsidRPr="003124BE">
        <w:t xml:space="preserve"> mu</w:t>
      </w:r>
      <w:r w:rsidR="00085084" w:rsidRPr="003124BE">
        <w:t>ltivariate model</w:t>
      </w:r>
      <w:r w:rsidR="00BC1B6E">
        <w:t xml:space="preserve">s developed </w:t>
      </w:r>
      <w:r w:rsidR="00085084" w:rsidRPr="003124BE">
        <w:t xml:space="preserve"> for single</w:t>
      </w:r>
      <w:r w:rsidR="00BC1B6E">
        <w:t xml:space="preserve"> </w:t>
      </w:r>
      <w:r w:rsidR="00E06337" w:rsidRPr="003124BE">
        <w:t>omics</w:t>
      </w:r>
      <w:r w:rsidR="00C14E1A" w:rsidRPr="003124BE">
        <w:rPr>
          <w:color w:val="000000"/>
        </w:rPr>
        <w:t xml:space="preserve"> </w:t>
      </w:r>
      <w:r w:rsidR="00BC1B6E">
        <w:rPr>
          <w:color w:val="000000"/>
        </w:rPr>
        <w:t>analysis</w:t>
      </w:r>
      <w:r w:rsidR="00BC1B6E" w:rsidRPr="003124BE">
        <w:rPr>
          <w:color w:val="000000"/>
        </w:rPr>
        <w:t xml:space="preserve"> </w:t>
      </w:r>
      <w:r w:rsidR="00C14E1A" w:rsidRPr="003124BE">
        <w:rPr>
          <w:color w:val="000000"/>
        </w:rPr>
        <w:fldChar w:fldCharType="begin"/>
      </w:r>
      <w:r w:rsidR="00854CBE">
        <w:rPr>
          <w:color w:val="000000"/>
        </w:rPr>
        <w:instrText xml:space="preserve"> ADDIN ZOTERO_ITEM CSL_CITATION {"citationID":"10m7s0dog6","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3124BE">
        <w:rPr>
          <w:color w:val="000000"/>
        </w:rPr>
        <w:fldChar w:fldCharType="separate"/>
      </w:r>
      <w:r w:rsidR="00854CBE">
        <w:rPr>
          <w:noProof/>
          <w:color w:val="000000"/>
        </w:rPr>
        <w:t>[14]</w:t>
      </w:r>
      <w:r w:rsidR="00C14E1A" w:rsidRPr="003124BE">
        <w:rPr>
          <w:color w:val="000000"/>
        </w:rPr>
        <w:fldChar w:fldCharType="end"/>
      </w:r>
      <w:r w:rsidR="00504893" w:rsidRPr="003124BE">
        <w:rPr>
          <w:color w:val="000000"/>
        </w:rPr>
        <w:t>,</w:t>
      </w:r>
      <w:r w:rsidR="00CC3CB8" w:rsidRPr="003124BE">
        <w:rPr>
          <w:color w:val="000000"/>
        </w:rPr>
        <w:t xml:space="preserve"> the </w:t>
      </w:r>
      <w:r w:rsidR="00BF26BA" w:rsidRPr="003124BE">
        <w:rPr>
          <w:rFonts w:eastAsia="Xingkai SC Light"/>
        </w:rPr>
        <w:t>l</w:t>
      </w:r>
      <w:r w:rsidR="00BF26BA" w:rsidRPr="003124BE">
        <w:rPr>
          <w:vertAlign w:val="subscript"/>
        </w:rPr>
        <w:t xml:space="preserve">1 </w:t>
      </w:r>
      <w:r w:rsidR="00504893" w:rsidRPr="003124BE">
        <w:t>penalization</w:t>
      </w:r>
      <w:r w:rsidR="00BF26BA" w:rsidRPr="003124BE">
        <w:t xml:space="preserve"> </w:t>
      </w:r>
      <w:r w:rsidR="00CC3CB8" w:rsidRPr="003124BE">
        <w:rPr>
          <w:color w:val="000000"/>
        </w:rPr>
        <w:t xml:space="preserve">improves the interpretability of the </w:t>
      </w:r>
      <w:r w:rsidR="00FD2D2E" w:rsidRPr="003124BE">
        <w:rPr>
          <w:color w:val="000000"/>
        </w:rPr>
        <w:t xml:space="preserve">component scores </w:t>
      </w:r>
      <m:oMath>
        <m:sSub>
          <m:sSubPr>
            <m:ctrlPr>
              <w:ins w:id="557"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558" w:author="Amrit" w:date="2018-03-06T10:59: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3124BE">
        <w:rPr>
          <w:color w:val="000000"/>
        </w:rPr>
        <w:t xml:space="preserve"> that </w:t>
      </w:r>
      <w:r w:rsidR="007C5DB5" w:rsidRPr="003124BE">
        <w:rPr>
          <w:color w:val="000000"/>
        </w:rPr>
        <w:t xml:space="preserve">is </w:t>
      </w:r>
      <w:r w:rsidR="00CC3CB8" w:rsidRPr="003124BE">
        <w:rPr>
          <w:color w:val="000000"/>
        </w:rPr>
        <w:t xml:space="preserve">now </w:t>
      </w:r>
      <w:r w:rsidR="00FD2D2E" w:rsidRPr="003124BE">
        <w:rPr>
          <w:color w:val="000000"/>
        </w:rPr>
        <w:t xml:space="preserve">only </w:t>
      </w:r>
      <w:r w:rsidR="00CC3CB8" w:rsidRPr="003124BE">
        <w:rPr>
          <w:color w:val="000000"/>
        </w:rPr>
        <w:t xml:space="preserve">defined on </w:t>
      </w:r>
      <w:r w:rsidR="00FD2D2E" w:rsidRPr="003124BE">
        <w:rPr>
          <w:color w:val="000000"/>
        </w:rPr>
        <w:t>a subset of variables</w:t>
      </w:r>
      <w:r w:rsidR="005760D4" w:rsidRPr="003124BE">
        <w:rPr>
          <w:color w:val="000000"/>
        </w:rPr>
        <w:t xml:space="preserve"> with</w:t>
      </w:r>
      <w:r w:rsidR="00BC1B6E">
        <w:rPr>
          <w:color w:val="000000"/>
        </w:rPr>
        <w:t xml:space="preserve"> </w:t>
      </w:r>
      <w:r w:rsidR="005760D4" w:rsidRPr="003124BE">
        <w:rPr>
          <w:color w:val="000000"/>
        </w:rPr>
        <w:t>non</w:t>
      </w:r>
      <w:r w:rsidR="00C14E1A" w:rsidRPr="003124BE">
        <w:rPr>
          <w:color w:val="000000"/>
        </w:rPr>
        <w:t>-</w:t>
      </w:r>
      <w:r w:rsidR="005760D4" w:rsidRPr="003124BE">
        <w:rPr>
          <w:color w:val="000000"/>
        </w:rPr>
        <w:t>zero coefficient</w:t>
      </w:r>
      <w:r w:rsidR="00BC1B6E">
        <w:rPr>
          <w:color w:val="000000"/>
        </w:rPr>
        <w:t>s</w:t>
      </w:r>
      <w:r w:rsidR="00FD2D2E" w:rsidRPr="003124BE">
        <w:rPr>
          <w:color w:val="000000"/>
        </w:rPr>
        <w:t xml:space="preserve"> </w:t>
      </w:r>
      <w:r w:rsidR="00BC1B6E">
        <w:rPr>
          <w:color w:val="000000"/>
        </w:rPr>
        <w:t>in</w:t>
      </w:r>
      <w:r w:rsidR="00FD2D2E" w:rsidRPr="003124BE">
        <w:rPr>
          <w:color w:val="000000"/>
        </w:rPr>
        <w:t xml:space="preserve"> </w:t>
      </w:r>
      <m:oMath>
        <m:sSub>
          <m:sSubPr>
            <m:ctrlPr>
              <w:ins w:id="559"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3124BE">
        <w:rPr>
          <w:color w:val="000000"/>
        </w:rPr>
        <w:t xml:space="preserve">. </w:t>
      </w:r>
      <w:r w:rsidRPr="003124BE">
        <w:rPr>
          <w:color w:val="000000"/>
        </w:rPr>
        <w:t>T</w:t>
      </w:r>
      <w:r w:rsidR="00504893" w:rsidRPr="003124BE">
        <w:t>he result is the</w:t>
      </w:r>
      <w:r w:rsidRPr="003124BE">
        <w:t xml:space="preserve"> </w:t>
      </w:r>
      <w:r w:rsidR="00A225F3" w:rsidRPr="003124BE">
        <w:t>identification</w:t>
      </w:r>
      <w:r w:rsidRPr="003124BE">
        <w:t xml:space="preserve"> of variables that are highly</w:t>
      </w:r>
      <w:r w:rsidR="00A225F3" w:rsidRPr="003124BE">
        <w:t xml:space="preserve"> correlated between and within </w:t>
      </w:r>
      <w:r w:rsidR="00E06337" w:rsidRPr="003124BE">
        <w:t>omics</w:t>
      </w:r>
      <w:r w:rsidRPr="003124BE">
        <w:t xml:space="preserve"> </w:t>
      </w:r>
      <w:r w:rsidR="001E1EFC" w:rsidRPr="003124BE">
        <w:t>datasets</w:t>
      </w:r>
      <w:r w:rsidRPr="003124BE">
        <w:t xml:space="preserve">. </w:t>
      </w:r>
    </w:p>
    <w:p w14:paraId="7AD5C78B" w14:textId="51FE4A3A" w:rsidR="00D405B9" w:rsidRPr="003124BE" w:rsidRDefault="00855C85" w:rsidP="003F44E9">
      <w:pPr>
        <w:spacing w:line="480" w:lineRule="auto"/>
        <w:ind w:firstLine="720"/>
        <w:jc w:val="both"/>
      </w:pPr>
      <w:r w:rsidRPr="003124BE">
        <w:t>Equation (1) describe</w:t>
      </w:r>
      <w:r w:rsidR="00B04E1F" w:rsidRPr="003124BE">
        <w:t>s</w:t>
      </w:r>
      <w:r w:rsidRPr="003124BE">
        <w:t xml:space="preserve"> the </w:t>
      </w:r>
      <w:r w:rsidR="00B04E1F" w:rsidRPr="003124BE">
        <w:t xml:space="preserve">sGCCA </w:t>
      </w:r>
      <w:r w:rsidRPr="003124BE">
        <w:t xml:space="preserve">model for the first dimension. </w:t>
      </w:r>
      <w:r w:rsidR="006E65F8" w:rsidRPr="003124BE">
        <w:t xml:space="preserve">Once the first set of </w:t>
      </w:r>
      <w:r w:rsidR="00143DEC" w:rsidRPr="003124BE">
        <w:t xml:space="preserve">coefficient vectors </w:t>
      </w:r>
      <m:oMath>
        <m:sSubSup>
          <m:sSubSupPr>
            <m:ctrlPr>
              <w:ins w:id="560" w:author="Amrit" w:date="2018-03-06T10:59: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3124BE">
        <w:t xml:space="preserve"> and associated </w:t>
      </w:r>
      <w:r w:rsidR="006E65F8" w:rsidRPr="003124BE">
        <w:t xml:space="preserve">component scores </w:t>
      </w:r>
      <m:oMath>
        <m:sSubSup>
          <m:sSubSupPr>
            <m:ctrlPr>
              <w:ins w:id="561" w:author="Amrit" w:date="2018-03-06T10:59: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562"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563" w:author="Amrit" w:date="2018-03-06T10:59: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3124BE">
        <w:t xml:space="preserve"> </w:t>
      </w:r>
      <w:r w:rsidR="00143DEC" w:rsidRPr="003124BE">
        <w:t>are</w:t>
      </w:r>
      <w:r w:rsidR="006E65F8" w:rsidRPr="003124BE">
        <w:t xml:space="preserve"> obtained, residual matrices are calculated</w:t>
      </w:r>
      <w:r w:rsidR="00D405B9" w:rsidRPr="003124BE">
        <w:t xml:space="preserve"> during the </w:t>
      </w:r>
      <w:r w:rsidR="00143DEC" w:rsidRPr="003124BE">
        <w:t>‘</w:t>
      </w:r>
      <w:r w:rsidR="00D405B9" w:rsidRPr="003124BE">
        <w:t>deflation</w:t>
      </w:r>
      <w:r w:rsidR="00143DEC" w:rsidRPr="003124BE">
        <w:t>’</w:t>
      </w:r>
      <w:r w:rsidR="00D405B9" w:rsidRPr="003124BE">
        <w:t xml:space="preserve"> ste</w:t>
      </w:r>
      <w:r w:rsidR="005A1EAD" w:rsidRPr="003124BE">
        <w:t>p</w:t>
      </w:r>
      <w:r w:rsidR="00F14AE2" w:rsidRPr="003124BE">
        <w:t xml:space="preserve"> </w:t>
      </w:r>
      <w:r w:rsidR="00823D4A" w:rsidRPr="003124BE">
        <w:t>for the second dimension, such that</w:t>
      </w:r>
      <w:r w:rsidR="00F14AE2" w:rsidRPr="003124BE">
        <w:t xml:space="preserve"> </w:t>
      </w:r>
      <m:oMath>
        <m:sSubSup>
          <m:sSubSupPr>
            <m:ctrlPr>
              <w:ins w:id="564" w:author="Amrit" w:date="2018-03-06T10:59: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565" w:author="Amrit" w:date="2018-03-06T10:59: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566" w:author="Amrit" w:date="2018-03-06T10:59: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567" w:author="Amrit" w:date="2018-03-06T10:59: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3124BE">
        <w:t>, where</w:t>
      </w:r>
      <m:oMath>
        <m:r>
          <w:rPr>
            <w:rFonts w:ascii="Cambria Math" w:hAnsi="Cambria Math"/>
          </w:rPr>
          <m:t xml:space="preserve"> </m:t>
        </m:r>
        <m:sSubSup>
          <m:sSubSupPr>
            <m:ctrlPr>
              <w:ins w:id="568" w:author="Amrit" w:date="2018-03-06T10:59: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3124BE">
        <w:t xml:space="preserve"> is the original </w:t>
      </w:r>
      <w:r w:rsidR="005A1EAD" w:rsidRPr="003124BE">
        <w:t>centered and scale</w:t>
      </w:r>
      <w:r w:rsidR="00F14AE2" w:rsidRPr="003124BE">
        <w:t>d</w:t>
      </w:r>
      <w:r w:rsidR="005A1EAD" w:rsidRPr="003124BE">
        <w:t xml:space="preserve"> </w:t>
      </w:r>
      <w:r w:rsidR="00D405B9" w:rsidRPr="003124BE">
        <w:t>data matrix.</w:t>
      </w:r>
      <w:r w:rsidR="005A1EAD" w:rsidRPr="003124BE">
        <w:t xml:space="preserve"> The subsequent set of components scores and coefficient vectors are then obtained by substituting </w:t>
      </w:r>
      <m:oMath>
        <m:sSub>
          <m:sSubPr>
            <m:ctrlPr>
              <w:ins w:id="569"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3124BE">
        <w:t xml:space="preserve"> by </w:t>
      </w:r>
      <m:oMath>
        <m:sSubSup>
          <m:sSubSupPr>
            <m:ctrlPr>
              <w:ins w:id="570" w:author="Amrit" w:date="2018-03-06T10:59: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3124BE">
        <w:t xml:space="preserve"> in (1).</w:t>
      </w:r>
      <w:r w:rsidR="00D56BBE" w:rsidRPr="003124BE">
        <w:t xml:space="preserve"> This</w:t>
      </w:r>
      <w:r w:rsidR="00AC450E" w:rsidRPr="003124BE">
        <w:t xml:space="preserve"> process is repeated until a sufficient number of dimension</w:t>
      </w:r>
      <w:r w:rsidR="00D56BBE" w:rsidRPr="003124BE">
        <w:t>s</w:t>
      </w:r>
      <w:r w:rsidR="00AC450E" w:rsidRPr="003124BE">
        <w:t xml:space="preserve"> (or </w:t>
      </w:r>
      <w:r w:rsidR="00691499" w:rsidRPr="003124BE">
        <w:t xml:space="preserve">set of </w:t>
      </w:r>
      <w:r w:rsidR="00AC450E" w:rsidRPr="003124BE">
        <w:t xml:space="preserve">components) is </w:t>
      </w:r>
      <w:del w:id="571" w:author="Florian Rohart" w:date="2018-03-07T09:42:00Z">
        <w:r w:rsidR="00AC450E" w:rsidRPr="003124BE" w:rsidDel="003B0C63">
          <w:delText>achieved</w:delText>
        </w:r>
      </w:del>
      <w:ins w:id="572" w:author="Florian Rohart" w:date="2018-03-07T09:42:00Z">
        <w:r w:rsidR="003B0C63">
          <w:t>obtained</w:t>
        </w:r>
      </w:ins>
      <w:r w:rsidR="00AC450E" w:rsidRPr="003124BE">
        <w:t>.</w:t>
      </w:r>
    </w:p>
    <w:p w14:paraId="1E0E3A86" w14:textId="798198EC" w:rsidR="00A225F3" w:rsidRPr="003124BE" w:rsidRDefault="00B56FF5" w:rsidP="003F44E9">
      <w:pPr>
        <w:spacing w:line="480" w:lineRule="auto"/>
        <w:ind w:firstLine="720"/>
        <w:jc w:val="both"/>
      </w:pPr>
      <w:r w:rsidRPr="003124BE">
        <w:t xml:space="preserve">The underlying assumption of </w:t>
      </w:r>
      <w:r w:rsidR="00A225F3" w:rsidRPr="003124BE">
        <w:t xml:space="preserve">the </w:t>
      </w:r>
      <w:r w:rsidR="00C471DC" w:rsidRPr="003124BE">
        <w:t>s</w:t>
      </w:r>
      <w:r w:rsidRPr="003124BE">
        <w:t>GCCA</w:t>
      </w:r>
      <w:r w:rsidR="00A225F3" w:rsidRPr="003124BE">
        <w:t xml:space="preserve"> model</w:t>
      </w:r>
      <w:r w:rsidRPr="003124BE">
        <w:t xml:space="preserve"> is that the major source of common biological variation can be extracted via the </w:t>
      </w:r>
      <w:r w:rsidR="00BC1B6E">
        <w:t xml:space="preserve">first sets of </w:t>
      </w:r>
      <w:r w:rsidRPr="003124BE">
        <w:t xml:space="preserve">component scores </w:t>
      </w:r>
      <m:oMath>
        <m:sSub>
          <m:sSubPr>
            <m:ctrlPr>
              <w:ins w:id="573" w:author="Amrit" w:date="2018-03-06T10:59: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574" w:author="Amrit" w:date="2018-03-06T10:59: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3124BE">
        <w:t xml:space="preserve">, while any unwanted variation due to heterogeneity across the </w:t>
      </w:r>
      <w:r w:rsidR="001E1EFC" w:rsidRPr="003124BE">
        <w:t>datasets</w:t>
      </w:r>
      <w:r w:rsidRPr="003124BE">
        <w:t xml:space="preserve"> </w:t>
      </w:r>
      <w:r w:rsidRPr="003124BE">
        <w:rPr>
          <w:i/>
        </w:rPr>
        <w:t>X</w:t>
      </w:r>
      <w:r w:rsidRPr="003124BE">
        <w:rPr>
          <w:i/>
          <w:vertAlign w:val="subscript"/>
        </w:rPr>
        <w:t>K</w:t>
      </w:r>
      <w:r w:rsidRPr="003124BE">
        <w:t xml:space="preserve"> does not impact the statistical model. </w:t>
      </w:r>
      <w:r w:rsidR="00A225F3" w:rsidRPr="003124BE">
        <w:t>The optimization problem (1) is solved using a monotonically convergent algorithm</w:t>
      </w:r>
      <w:r w:rsidR="00D56BBE" w:rsidRPr="003124BE">
        <w:t xml:space="preserve"> </w:t>
      </w:r>
      <w:r w:rsidR="00A225F3" w:rsidRPr="003124BE">
        <w:fldChar w:fldCharType="begin"/>
      </w:r>
      <w:r w:rsidR="00854CBE">
        <w:instrText xml:space="preserve"> ADDIN ZOTERO_ITEM CSL_CITATION {"citationID":"cjnlljrou","properties":{"formattedCitation":"[15]","plainCitation":"[15]"},"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3124BE">
        <w:fldChar w:fldCharType="separate"/>
      </w:r>
      <w:r w:rsidR="00854CBE">
        <w:rPr>
          <w:rFonts w:eastAsia="Times New Roman"/>
        </w:rPr>
        <w:t>[15]</w:t>
      </w:r>
      <w:r w:rsidR="00A225F3" w:rsidRPr="003124BE">
        <w:fldChar w:fldCharType="end"/>
      </w:r>
      <w:r w:rsidR="00A225F3" w:rsidRPr="003124BE">
        <w:t xml:space="preserve">. </w:t>
      </w:r>
    </w:p>
    <w:p w14:paraId="749E3AC2" w14:textId="77777777" w:rsidR="006717E2" w:rsidRPr="003124BE" w:rsidRDefault="006717E2" w:rsidP="003F44E9">
      <w:pPr>
        <w:spacing w:line="480" w:lineRule="auto"/>
        <w:jc w:val="both"/>
      </w:pPr>
    </w:p>
    <w:p w14:paraId="35659831" w14:textId="2D9EBC85" w:rsidR="00E80881" w:rsidRPr="003124BE" w:rsidRDefault="00E80881" w:rsidP="003F44E9">
      <w:pPr>
        <w:spacing w:line="480" w:lineRule="auto"/>
        <w:jc w:val="both"/>
      </w:pPr>
      <w:r w:rsidRPr="003124BE">
        <w:rPr>
          <w:b/>
          <w:i/>
        </w:rPr>
        <w:t>DIABLO for supervised analysis and prediction.</w:t>
      </w:r>
      <w:r w:rsidRPr="003124BE">
        <w:t xml:space="preserve"> </w:t>
      </w:r>
      <w:r w:rsidR="00316453" w:rsidRPr="003124BE">
        <w:t xml:space="preserve">To extend sGCCA for a </w:t>
      </w:r>
      <w:r w:rsidRPr="003124BE">
        <w:t xml:space="preserve">classification framework, we substitute one </w:t>
      </w:r>
      <w:r w:rsidR="00E06337" w:rsidRPr="003124BE">
        <w:t>omics</w:t>
      </w:r>
      <w:r w:rsidRPr="003124BE">
        <w:t xml:space="preserve"> </w:t>
      </w:r>
      <w:r w:rsidR="001E1EFC" w:rsidRPr="003124BE">
        <w:t>dataset</w:t>
      </w:r>
      <w:r w:rsidRPr="003124BE">
        <w:t xml:space="preserve"> </w:t>
      </w:r>
      <w:r w:rsidRPr="003124BE">
        <w:rPr>
          <w:i/>
        </w:rPr>
        <w:t>X</w:t>
      </w:r>
      <w:r w:rsidRPr="003124BE">
        <w:rPr>
          <w:i/>
          <w:vertAlign w:val="subscript"/>
        </w:rPr>
        <w:t>k</w:t>
      </w:r>
      <w:r w:rsidRPr="003124BE">
        <w:t xml:space="preserve"> in (1) with a dummy indicator matrix </w:t>
      </w:r>
      <w:r w:rsidRPr="003124BE">
        <w:rPr>
          <w:i/>
        </w:rPr>
        <w:t>Y</w:t>
      </w:r>
      <w:r w:rsidRPr="003124BE">
        <w:rPr>
          <w:color w:val="000000"/>
        </w:rPr>
        <w:t xml:space="preserve"> of size (</w:t>
      </w:r>
      <w:r w:rsidRPr="003124BE">
        <w:rPr>
          <w:i/>
          <w:color w:val="000000"/>
        </w:rPr>
        <w:t xml:space="preserve">n </w:t>
      </w:r>
      <w:r w:rsidRPr="003124BE">
        <w:rPr>
          <w:color w:val="000000"/>
        </w:rPr>
        <w:t>x</w:t>
      </w:r>
      <w:r w:rsidRPr="003124BE">
        <w:rPr>
          <w:i/>
          <w:color w:val="000000"/>
        </w:rPr>
        <w:t xml:space="preserve"> G</w:t>
      </w:r>
      <w:r w:rsidRPr="003124BE">
        <w:rPr>
          <w:color w:val="000000"/>
        </w:rPr>
        <w:t>)</w:t>
      </w:r>
      <w:r w:rsidRPr="003124BE">
        <w:t xml:space="preserve">, where </w:t>
      </w:r>
      <w:r w:rsidRPr="003124BE">
        <w:rPr>
          <w:i/>
        </w:rPr>
        <w:t>G</w:t>
      </w:r>
      <w:r w:rsidRPr="003124BE">
        <w:t xml:space="preserve"> is the number of phenotype groups </w:t>
      </w:r>
      <w:r w:rsidR="004A4121" w:rsidRPr="003124BE">
        <w:t xml:space="preserve">that </w:t>
      </w:r>
      <w:r w:rsidRPr="003124BE">
        <w:t xml:space="preserve">indicate the class membership of each sample. In </w:t>
      </w:r>
      <w:r w:rsidR="00B17EC2" w:rsidRPr="003124BE">
        <w:t>addition,</w:t>
      </w:r>
      <w:r w:rsidRPr="003124BE">
        <w:t xml:space="preserve"> and for easier use of the method, </w:t>
      </w:r>
      <w:r w:rsidR="00BC1B6E">
        <w:t>we replaced the</w:t>
      </w:r>
      <w:r w:rsidR="00BC1B6E" w:rsidRPr="003124BE">
        <w:t xml:space="preserve"> </w:t>
      </w:r>
      <w:r w:rsidRPr="003124BE">
        <w:rPr>
          <w:rFonts w:eastAsia="Xingkai SC Light"/>
        </w:rPr>
        <w:t>l</w:t>
      </w:r>
      <w:r w:rsidRPr="003124BE">
        <w:rPr>
          <w:vertAlign w:val="subscript"/>
        </w:rPr>
        <w:t xml:space="preserve">1 </w:t>
      </w:r>
      <w:r w:rsidRPr="003124BE">
        <w:t xml:space="preserve">penalty parameter </w:t>
      </w:r>
      <w:r w:rsidRPr="003124BE">
        <w:rPr>
          <w:i/>
          <w:color w:val="000000"/>
        </w:rPr>
        <w:t>λ</w:t>
      </w:r>
      <w:r w:rsidRPr="003124BE">
        <w:rPr>
          <w:color w:val="000000"/>
          <w:vertAlign w:val="subscript"/>
        </w:rPr>
        <w:t>k</w:t>
      </w:r>
      <w:r w:rsidRPr="003124BE">
        <w:t xml:space="preserve"> by the number of variables to select in each </w:t>
      </w:r>
      <w:r w:rsidR="001E1EFC" w:rsidRPr="003124BE">
        <w:t>dataset</w:t>
      </w:r>
      <w:r w:rsidRPr="003124BE">
        <w:t xml:space="preserve"> and each component, as there is a direct correspondence between both parameters.</w:t>
      </w:r>
    </w:p>
    <w:p w14:paraId="473364F3" w14:textId="181EBDF3" w:rsidR="00E80881" w:rsidRPr="003124BE" w:rsidRDefault="005B55F5" w:rsidP="003F44E9">
      <w:pPr>
        <w:spacing w:line="480" w:lineRule="auto"/>
        <w:ind w:firstLine="720"/>
        <w:jc w:val="both"/>
      </w:pPr>
      <w:commentRangeStart w:id="575"/>
      <w:r>
        <w:rPr>
          <w:color w:val="000000"/>
        </w:rPr>
        <w:t xml:space="preserve">Denote a new sample </w:t>
      </w:r>
      <w:r w:rsidRPr="003124BE">
        <w:rPr>
          <w:i/>
          <w:lang w:val="en-CA"/>
        </w:rPr>
        <w:t xml:space="preserve">i </w:t>
      </w:r>
      <w:r w:rsidRPr="003124BE">
        <w:rPr>
          <w:lang w:val="en-CA"/>
        </w:rPr>
        <w:t xml:space="preserve">which is measured across the different types of omics </w:t>
      </w:r>
      <w:commentRangeStart w:id="576"/>
      <w:commentRangeStart w:id="577"/>
      <w:r w:rsidRPr="003124BE">
        <w:rPr>
          <w:lang w:val="en-CA"/>
        </w:rPr>
        <w:t>datasets</w:t>
      </w:r>
      <w:r w:rsidRPr="003124BE">
        <w:rPr>
          <w:color w:val="000000"/>
        </w:rPr>
        <w:t xml:space="preserve"> </w:t>
      </w:r>
      <m:oMath>
        <m:acc>
          <m:accPr>
            <m:chr m:val="̃"/>
            <m:ctrlPr>
              <w:ins w:id="578" w:author="Amrit" w:date="2018-03-06T10:59:00Z">
                <w:rPr>
                  <w:rFonts w:ascii="Cambria Math" w:hAnsi="Cambria Math"/>
                  <w:i/>
                  <w:lang w:val="en-CA"/>
                </w:rPr>
              </w:ins>
            </m:ctrlPr>
          </m:accPr>
          <m:e>
            <m:sSubSup>
              <m:sSubSupPr>
                <m:ctrlPr>
                  <w:ins w:id="579" w:author="Amrit" w:date="2018-03-06T10:59: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r>
          <w:rPr>
            <w:rFonts w:ascii="Cambria Math" w:hAnsi="Cambria Math"/>
            <w:lang w:val="en-CA"/>
          </w:rPr>
          <m:t>,</m:t>
        </m:r>
      </m:oMath>
      <w:r w:rsidRPr="003124BE">
        <w:rPr>
          <w:lang w:val="en-CA"/>
        </w:rPr>
        <w:t xml:space="preserve"> </w:t>
      </w:r>
      <w:commentRangeEnd w:id="576"/>
      <w:r>
        <w:rPr>
          <w:rStyle w:val="CommentReference"/>
          <w:rFonts w:asciiTheme="minorHAnsi" w:eastAsiaTheme="minorEastAsia" w:hAnsiTheme="minorHAnsi" w:cstheme="minorBidi"/>
        </w:rPr>
        <w:commentReference w:id="576"/>
      </w:r>
      <w:commentRangeEnd w:id="577"/>
      <w:r w:rsidR="006736AA">
        <w:rPr>
          <w:rStyle w:val="CommentReference"/>
          <w:rFonts w:asciiTheme="minorHAnsi" w:eastAsiaTheme="minorEastAsia" w:hAnsiTheme="minorHAnsi" w:cstheme="minorBidi"/>
        </w:rPr>
        <w:commentReference w:id="577"/>
      </w:r>
      <w:r>
        <w:rPr>
          <w:color w:val="000000"/>
        </w:rPr>
        <w:t>its</w:t>
      </w:r>
      <w:r w:rsidRPr="003124BE">
        <w:rPr>
          <w:color w:val="000000"/>
        </w:rPr>
        <w:t xml:space="preserve"> </w:t>
      </w:r>
      <w:r w:rsidR="00E80881" w:rsidRPr="003124BE">
        <w:rPr>
          <w:lang w:val="en-CA"/>
        </w:rPr>
        <w:t xml:space="preserve">class membership is predicted </w:t>
      </w:r>
      <w:r>
        <w:rPr>
          <w:lang w:val="en-CA"/>
        </w:rPr>
        <w:t>by</w:t>
      </w:r>
      <w:r w:rsidRPr="003124BE">
        <w:rPr>
          <w:lang w:val="en-CA"/>
        </w:rPr>
        <w:t xml:space="preserve"> </w:t>
      </w:r>
      <w:r w:rsidR="00E80881" w:rsidRPr="003124BE">
        <w:rPr>
          <w:lang w:val="en-CA"/>
        </w:rPr>
        <w:t>the fitted sGCCA model with the estimated variable coefficients vector</w:t>
      </w:r>
      <w:r w:rsidR="000916B3" w:rsidRPr="003124BE">
        <w:rPr>
          <w:lang w:val="en-CA"/>
        </w:rPr>
        <w:t>s</w:t>
      </w:r>
      <w:r w:rsidR="00E80881" w:rsidRPr="003124BE">
        <w:rPr>
          <w:lang w:val="en-CA"/>
        </w:rPr>
        <w:t xml:space="preserve"> </w:t>
      </w:r>
      <w:r w:rsidR="00E80881" w:rsidRPr="003124BE">
        <w:rPr>
          <w:b/>
          <w:i/>
        </w:rPr>
        <w:t>â</w:t>
      </w:r>
      <w:r w:rsidR="00E80881" w:rsidRPr="003124BE">
        <w:rPr>
          <w:vertAlign w:val="superscript"/>
        </w:rPr>
        <w:t>k</w:t>
      </w:r>
      <w:r w:rsidR="00E80881" w:rsidRPr="003124BE">
        <w:rPr>
          <w:lang w:val="en-CA"/>
        </w:rPr>
        <w:t xml:space="preserve"> to </w:t>
      </w:r>
      <w:r>
        <w:rPr>
          <w:lang w:val="en-CA"/>
        </w:rPr>
        <w:t>obtain</w:t>
      </w:r>
      <w:r w:rsidRPr="003124BE">
        <w:rPr>
          <w:lang w:val="en-CA"/>
        </w:rPr>
        <w:t xml:space="preserve"> </w:t>
      </w:r>
      <w:r w:rsidR="00E80881" w:rsidRPr="003124BE">
        <w:rPr>
          <w:lang w:val="en-CA"/>
        </w:rPr>
        <w:t xml:space="preserve">the predicted scores </w:t>
      </w:r>
      <m:oMath>
        <m:sSup>
          <m:sSupPr>
            <m:ctrlPr>
              <w:ins w:id="580" w:author="Amrit" w:date="2018-03-06T10:59: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581" w:author="Amrit" w:date="2018-03-06T10:59:00Z">
                <w:rPr>
                  <w:rFonts w:ascii="Cambria Math" w:hAnsi="Cambria Math"/>
                  <w:i/>
                  <w:lang w:val="en-CA"/>
                </w:rPr>
              </w:ins>
            </m:ctrlPr>
          </m:accPr>
          <m:e>
            <m:sSubSup>
              <m:sSubSupPr>
                <m:ctrlPr>
                  <w:ins w:id="582" w:author="Amrit" w:date="2018-03-06T10:59: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583" w:author="Amrit" w:date="2018-03-06T10:59: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3124BE">
        <w:rPr>
          <w:b/>
        </w:rPr>
        <w:t xml:space="preserve">, </w:t>
      </w:r>
      <w:r w:rsidR="000916B3" w:rsidRPr="003124BE">
        <w:t>k = 1, …, K</w:t>
      </w:r>
      <w:r w:rsidR="00E80881" w:rsidRPr="003124BE">
        <w:rPr>
          <w:lang w:val="en-CA"/>
        </w:rPr>
        <w:t xml:space="preserve">. </w:t>
      </w:r>
      <w:r>
        <w:rPr>
          <w:lang w:val="en-CA"/>
        </w:rPr>
        <w:t>Therefore, t</w:t>
      </w:r>
      <w:r w:rsidR="00E80881" w:rsidRPr="003124BE">
        <w:rPr>
          <w:lang w:val="en-CA"/>
        </w:rPr>
        <w:t xml:space="preserve">o each </w:t>
      </w:r>
      <w:r w:rsidR="001E1EFC" w:rsidRPr="003124BE">
        <w:rPr>
          <w:lang w:val="en-CA"/>
        </w:rPr>
        <w:t>dataset</w:t>
      </w:r>
      <w:r w:rsidR="00E80881" w:rsidRPr="003124BE">
        <w:rPr>
          <w:lang w:val="en-CA"/>
        </w:rPr>
        <w:t xml:space="preserve"> </w:t>
      </w:r>
      <w:commentRangeStart w:id="584"/>
      <w:r w:rsidR="00E80881" w:rsidRPr="003124BE">
        <w:rPr>
          <w:i/>
          <w:lang w:val="en-CA"/>
        </w:rPr>
        <w:t>k</w:t>
      </w:r>
      <w:r w:rsidR="00E80881" w:rsidRPr="003124BE">
        <w:rPr>
          <w:lang w:val="en-CA"/>
        </w:rPr>
        <w:t xml:space="preserve"> </w:t>
      </w:r>
      <w:commentRangeEnd w:id="584"/>
      <w:r>
        <w:rPr>
          <w:rStyle w:val="CommentReference"/>
          <w:rFonts w:asciiTheme="minorHAnsi" w:eastAsiaTheme="minorEastAsia" w:hAnsiTheme="minorHAnsi" w:cstheme="minorBidi"/>
        </w:rPr>
        <w:commentReference w:id="584"/>
      </w:r>
      <w:r w:rsidR="00E80881" w:rsidRPr="003124BE">
        <w:rPr>
          <w:lang w:val="en-CA"/>
        </w:rPr>
        <w:t xml:space="preserve">corresponds a predicted continuous score </w:t>
      </w:r>
      <m:oMath>
        <m:sSup>
          <m:sSupPr>
            <m:ctrlPr>
              <w:ins w:id="585" w:author="Amrit" w:date="2018-03-06T10:59:00Z">
                <w:rPr>
                  <w:rFonts w:ascii="Cambria Math" w:hAnsi="Cambria Math"/>
                  <w:i/>
                </w:rPr>
              </w:ins>
            </m:ctrlPr>
          </m:sSupPr>
          <m:e>
            <m:r>
              <w:rPr>
                <w:rFonts w:ascii="Cambria Math" w:hAnsi="Cambria Math"/>
              </w:rPr>
              <m:t>t</m:t>
            </m:r>
          </m:e>
          <m:sup>
            <m:r>
              <w:rPr>
                <w:rFonts w:ascii="Cambria Math" w:hAnsi="Cambria Math"/>
              </w:rPr>
              <m:t>k,i</m:t>
            </m:r>
          </m:sup>
        </m:sSup>
      </m:oMath>
      <w:r>
        <w:rPr>
          <w:lang w:val="en-CA"/>
        </w:rPr>
        <w:t>.</w:t>
      </w:r>
      <w:commentRangeEnd w:id="575"/>
      <w:r w:rsidR="008A728B">
        <w:rPr>
          <w:rStyle w:val="CommentReference"/>
          <w:rFonts w:asciiTheme="minorHAnsi" w:eastAsiaTheme="minorEastAsia" w:hAnsiTheme="minorHAnsi" w:cstheme="minorBidi"/>
        </w:rPr>
        <w:commentReference w:id="575"/>
      </w:r>
      <w:r>
        <w:rPr>
          <w:lang w:val="en-CA"/>
        </w:rPr>
        <w:t xml:space="preserve"> The predicted class of sample </w:t>
      </w:r>
      <w:r w:rsidRPr="0031363F">
        <w:rPr>
          <w:i/>
          <w:lang w:val="en-CA"/>
        </w:rPr>
        <w:t>i</w:t>
      </w:r>
      <w:r>
        <w:rPr>
          <w:lang w:val="en-CA"/>
        </w:rPr>
        <w:t xml:space="preserve"> for each dataset is obtained from the predicted score </w:t>
      </w:r>
      <w:r w:rsidR="00E80881" w:rsidRPr="003124BE">
        <w:rPr>
          <w:lang w:val="en-CA"/>
        </w:rPr>
        <w:t xml:space="preserve">using </w:t>
      </w:r>
      <w:r>
        <w:rPr>
          <w:lang w:val="en-CA"/>
        </w:rPr>
        <w:t>one of the</w:t>
      </w:r>
      <w:r w:rsidR="00E80881" w:rsidRPr="003124BE">
        <w:rPr>
          <w:lang w:val="en-CA"/>
        </w:rPr>
        <w:t xml:space="preserve"> distance</w:t>
      </w:r>
      <w:r>
        <w:rPr>
          <w:lang w:val="en-CA"/>
        </w:rPr>
        <w:t>s</w:t>
      </w:r>
      <w:r w:rsidR="00E80881" w:rsidRPr="003124BE">
        <w:rPr>
          <w:lang w:val="en-CA"/>
        </w:rPr>
        <w:t xml:space="preserve"> Maximum, Centroids or Mahalanobis</w:t>
      </w:r>
      <w:r w:rsidR="00EA2703" w:rsidRPr="003124BE">
        <w:rPr>
          <w:lang w:val="en-CA"/>
        </w:rPr>
        <w:t xml:space="preserve"> </w:t>
      </w:r>
      <w:r w:rsidR="00E80881" w:rsidRPr="003124BE">
        <w:rPr>
          <w:lang w:val="en-CA"/>
        </w:rPr>
        <w:fldChar w:fldCharType="begin"/>
      </w:r>
      <w:r w:rsidR="003F5EEF">
        <w:rPr>
          <w:lang w:val="en-CA"/>
        </w:rPr>
        <w:instrText xml:space="preserve"> ADDIN ZOTERO_ITEM CSL_CITATION {"citationID":"uqOTW5po","properties":{"formattedCitation":"[37]","plainCitation":"[37]"},"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00E80881" w:rsidRPr="003124BE">
        <w:rPr>
          <w:lang w:val="en-CA"/>
        </w:rPr>
        <w:fldChar w:fldCharType="separate"/>
      </w:r>
      <w:r w:rsidR="003F5EEF">
        <w:rPr>
          <w:rFonts w:eastAsia="Times New Roman"/>
        </w:rPr>
        <w:t>[37]</w:t>
      </w:r>
      <w:r w:rsidR="00E80881" w:rsidRPr="003124BE">
        <w:rPr>
          <w:lang w:val="en-CA"/>
        </w:rPr>
        <w:fldChar w:fldCharType="end"/>
      </w:r>
      <w:r w:rsidR="00E80881" w:rsidRPr="003124BE">
        <w:rPr>
          <w:lang w:val="en-CA"/>
        </w:rPr>
        <w:t xml:space="preserve"> as described in</w:t>
      </w:r>
      <w:r w:rsidR="008B520E">
        <w:rPr>
          <w:color w:val="000000"/>
        </w:rPr>
        <w:t xml:space="preserve"> </w:t>
      </w:r>
      <w:r w:rsidR="008B520E">
        <w:rPr>
          <w:color w:val="000000"/>
        </w:rPr>
        <w:fldChar w:fldCharType="begin"/>
      </w:r>
      <w:r w:rsidR="008B520E">
        <w:rPr>
          <w:color w:val="000000"/>
        </w:rPr>
        <w:instrText xml:space="preserve"> ADDIN ZOTERO_ITEM CSL_CITATION {"citationID":"a2pag346i0f","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B520E">
        <w:rPr>
          <w:color w:val="000000"/>
        </w:rPr>
        <w:fldChar w:fldCharType="separate"/>
      </w:r>
      <w:r w:rsidR="008B520E">
        <w:rPr>
          <w:noProof/>
          <w:color w:val="000000"/>
        </w:rPr>
        <w:t>[12]</w:t>
      </w:r>
      <w:r w:rsidR="008B520E">
        <w:rPr>
          <w:color w:val="000000"/>
        </w:rPr>
        <w:fldChar w:fldCharType="end"/>
      </w:r>
      <w:r w:rsidR="00E80881" w:rsidRPr="003124BE">
        <w:rPr>
          <w:lang w:val="en-CA"/>
        </w:rPr>
        <w:t xml:space="preserve">. </w:t>
      </w:r>
      <w:r>
        <w:rPr>
          <w:lang w:val="en-CA"/>
        </w:rPr>
        <w:t>T</w:t>
      </w:r>
      <w:r w:rsidR="00E80881" w:rsidRPr="003124BE">
        <w:rPr>
          <w:lang w:val="en-CA"/>
        </w:rPr>
        <w:t xml:space="preserve">he consensus class membership is determined using </w:t>
      </w:r>
      <w:r w:rsidR="006F4048" w:rsidRPr="003124BE">
        <w:rPr>
          <w:lang w:val="en-CA"/>
        </w:rPr>
        <w:t xml:space="preserve">either </w:t>
      </w:r>
      <w:r w:rsidR="00E80881" w:rsidRPr="003124BE">
        <w:rPr>
          <w:lang w:val="en-CA"/>
        </w:rPr>
        <w:t>a majority vote</w:t>
      </w:r>
      <w:r>
        <w:rPr>
          <w:lang w:val="en-CA"/>
        </w:rPr>
        <w:t>,</w:t>
      </w:r>
      <w:r w:rsidR="00E80881" w:rsidRPr="003124BE">
        <w:rPr>
          <w:lang w:val="en-CA"/>
        </w:rPr>
        <w:t xml:space="preserve"> or by averaging all </w:t>
      </w:r>
      <m:oMath>
        <m:sSup>
          <m:sSupPr>
            <m:ctrlPr>
              <w:ins w:id="586" w:author="Amrit" w:date="2018-03-06T10:59:00Z">
                <w:rPr>
                  <w:rFonts w:ascii="Cambria Math" w:hAnsi="Cambria Math"/>
                  <w:i/>
                </w:rPr>
              </w:ins>
            </m:ctrlPr>
          </m:sSupPr>
          <m:e>
            <m:r>
              <w:rPr>
                <w:rFonts w:ascii="Cambria Math" w:hAnsi="Cambria Math"/>
              </w:rPr>
              <m:t>t</m:t>
            </m:r>
          </m:e>
          <m:sup>
            <m:r>
              <w:rPr>
                <w:rFonts w:ascii="Cambria Math" w:hAnsi="Cambria Math"/>
              </w:rPr>
              <m:t>k,i</m:t>
            </m:r>
          </m:sup>
        </m:sSup>
      </m:oMath>
      <w:r w:rsidR="00E80881" w:rsidRPr="003124BE">
        <w:t xml:space="preserve"> across all </w:t>
      </w:r>
      <w:r w:rsidR="006F4048" w:rsidRPr="003124BE">
        <w:rPr>
          <w:i/>
        </w:rPr>
        <w:t>K</w:t>
      </w:r>
      <w:r w:rsidR="00E80881" w:rsidRPr="003124BE">
        <w:rPr>
          <w:i/>
        </w:rPr>
        <w:t xml:space="preserve"> </w:t>
      </w:r>
      <w:r w:rsidR="001E1EFC" w:rsidRPr="003124BE">
        <w:t>datasets</w:t>
      </w:r>
      <w:r w:rsidR="006F4048" w:rsidRPr="003124BE">
        <w:t xml:space="preserve"> before using the predi</w:t>
      </w:r>
      <w:r w:rsidR="00913D5A" w:rsidRPr="003124BE">
        <w:t>c</w:t>
      </w:r>
      <w:r w:rsidR="006F4048" w:rsidRPr="003124BE">
        <w:t>tion distance of choice</w:t>
      </w:r>
      <w:r w:rsidR="00E80881" w:rsidRPr="003124BE">
        <w:t xml:space="preserve"> (</w:t>
      </w:r>
      <w:r>
        <w:t>‘</w:t>
      </w:r>
      <w:r w:rsidRPr="003124BE">
        <w:t>average prediction</w:t>
      </w:r>
      <w:r>
        <w:t>’</w:t>
      </w:r>
      <w:r w:rsidRPr="003124BE">
        <w:t xml:space="preserve"> scheme</w:t>
      </w:r>
      <w:r w:rsidRPr="003124BE" w:rsidDel="005B55F5">
        <w:t xml:space="preserve"> </w:t>
      </w:r>
      <w:r w:rsidR="00E80881" w:rsidRPr="003124BE">
        <w:t>). In case of ties in the majority vote scheme, ‘NA’ is allocated as a prediction</w:t>
      </w:r>
      <w:r>
        <w:t xml:space="preserve"> but is counted as a misclassification error during the performance evalutation</w:t>
      </w:r>
      <w:r w:rsidR="00E80881" w:rsidRPr="003124BE">
        <w:t xml:space="preserve">. </w:t>
      </w:r>
      <w:r>
        <w:t>As</w:t>
      </w:r>
      <w:r w:rsidRPr="003124BE">
        <w:t xml:space="preserve"> </w:t>
      </w:r>
      <w:r w:rsidR="00E80881" w:rsidRPr="003124BE">
        <w:t xml:space="preserve">the class prediction relies on individual vote from each </w:t>
      </w:r>
      <w:r w:rsidR="00E06337" w:rsidRPr="003124BE">
        <w:t>omics</w:t>
      </w:r>
      <w:r w:rsidR="00E80881" w:rsidRPr="003124BE">
        <w:t xml:space="preserve"> set, DIABLO allows for some missing datasets </w:t>
      </w:r>
      <w:r w:rsidR="00E80881" w:rsidRPr="003124BE">
        <w:rPr>
          <w:i/>
        </w:rPr>
        <w:t>X</w:t>
      </w:r>
      <w:r w:rsidR="00E80881" w:rsidRPr="003124BE">
        <w:rPr>
          <w:i/>
          <w:vertAlign w:val="subscript"/>
        </w:rPr>
        <w:t>k</w:t>
      </w:r>
      <w:r w:rsidR="00E80881" w:rsidRPr="003124BE">
        <w:rPr>
          <w:i/>
        </w:rPr>
        <w:t xml:space="preserve"> </w:t>
      </w:r>
      <w:r w:rsidR="00E80881" w:rsidRPr="003124BE">
        <w:t>during the prediction step</w:t>
      </w:r>
      <w:r>
        <w:t>, as illustrated in the Breast Cancer case study</w:t>
      </w:r>
      <w:r w:rsidR="00E80881" w:rsidRPr="003124BE">
        <w:t xml:space="preserve">. </w:t>
      </w:r>
      <w:r>
        <w:t>W</w:t>
      </w:r>
      <w:r w:rsidR="00B175C2" w:rsidRPr="003124BE">
        <w:t xml:space="preserve">e used the </w:t>
      </w:r>
      <w:r w:rsidR="005C2A98" w:rsidRPr="003124BE">
        <w:t>centroid</w:t>
      </w:r>
      <w:r w:rsidR="00B175C2" w:rsidRPr="003124BE">
        <w:t xml:space="preserve"> distance </w:t>
      </w:r>
      <w:r w:rsidR="005C2A98" w:rsidRPr="003124BE">
        <w:t>for the majority vote scheme (breast cancer study) and the maximum distance for the</w:t>
      </w:r>
      <w:r w:rsidR="00B175C2" w:rsidRPr="003124BE">
        <w:t xml:space="preserve"> average vote scheme</w:t>
      </w:r>
      <w:r w:rsidR="005C2A98" w:rsidRPr="003124BE">
        <w:t xml:space="preserve"> (asthma study)</w:t>
      </w:r>
      <w:r w:rsidR="00B175C2" w:rsidRPr="003124BE">
        <w:t xml:space="preserve"> </w:t>
      </w:r>
      <w:r w:rsidR="006736AA">
        <w:t xml:space="preserve">as those led to best performance </w:t>
      </w:r>
      <w:r w:rsidR="008B520E">
        <w:t xml:space="preserve">(see </w:t>
      </w:r>
      <w:r w:rsidR="008B520E">
        <w:fldChar w:fldCharType="begin"/>
      </w:r>
      <w:r w:rsidR="008B520E">
        <w:instrText xml:space="preserve"> ADDIN ZOTERO_ITEM CSL_CITATION {"citationID":"a10ugkk3o7g","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B520E">
        <w:fldChar w:fldCharType="separate"/>
      </w:r>
      <w:r w:rsidR="008B520E">
        <w:rPr>
          <w:noProof/>
        </w:rPr>
        <w:t>[12]</w:t>
      </w:r>
      <w:r w:rsidR="008B520E">
        <w:fldChar w:fldCharType="end"/>
      </w:r>
      <w:r w:rsidR="008B520E">
        <w:t xml:space="preserve"> for </w:t>
      </w:r>
      <w:r w:rsidR="006736AA">
        <w:t>details about</w:t>
      </w:r>
      <w:r w:rsidR="008B520E">
        <w:t xml:space="preserve"> distance measures and voting schemes that can be used)</w:t>
      </w:r>
      <w:r w:rsidR="00B175C2" w:rsidRPr="003124BE">
        <w:t>.</w:t>
      </w:r>
    </w:p>
    <w:p w14:paraId="19B48829" w14:textId="77777777" w:rsidR="00E80881" w:rsidRPr="003124BE" w:rsidRDefault="00E80881" w:rsidP="003F44E9">
      <w:pPr>
        <w:spacing w:line="480" w:lineRule="auto"/>
        <w:jc w:val="both"/>
      </w:pPr>
    </w:p>
    <w:p w14:paraId="3DD8441E" w14:textId="0C712592" w:rsidR="00E80881" w:rsidRPr="003124BE" w:rsidRDefault="00E80881" w:rsidP="003F44E9">
      <w:pPr>
        <w:spacing w:line="480" w:lineRule="auto"/>
        <w:jc w:val="both"/>
        <w:rPr>
          <w:color w:val="000000"/>
        </w:rPr>
      </w:pPr>
      <w:r w:rsidRPr="003124BE">
        <w:rPr>
          <w:b/>
          <w:i/>
          <w:lang w:val="en-CA"/>
        </w:rPr>
        <w:lastRenderedPageBreak/>
        <w:t xml:space="preserve">Design </w:t>
      </w:r>
      <w:r w:rsidR="0012687F" w:rsidRPr="003124BE">
        <w:rPr>
          <w:b/>
          <w:i/>
          <w:lang w:val="en-CA"/>
        </w:rPr>
        <w:t>matrix in DIABLO</w:t>
      </w:r>
      <w:r w:rsidRPr="003124BE">
        <w:rPr>
          <w:b/>
          <w:i/>
          <w:lang w:val="en-CA"/>
        </w:rPr>
        <w:t xml:space="preserve">. </w:t>
      </w:r>
      <w:r w:rsidRPr="003124BE">
        <w:rPr>
          <w:color w:val="000000"/>
        </w:rPr>
        <w:t xml:space="preserve">The design matrix </w:t>
      </w:r>
      <w:r w:rsidRPr="003124BE">
        <w:rPr>
          <w:i/>
          <w:color w:val="000000"/>
        </w:rPr>
        <w:t>C</w:t>
      </w:r>
      <w:r w:rsidRPr="003124BE">
        <w:rPr>
          <w:color w:val="000000"/>
        </w:rPr>
        <w:t xml:space="preserve"> is </w:t>
      </w:r>
      <w:commentRangeStart w:id="587"/>
      <w:r w:rsidRPr="003124BE">
        <w:rPr>
          <w:color w:val="000000"/>
        </w:rPr>
        <w:t xml:space="preserve">a </w:t>
      </w:r>
      <w:commentRangeStart w:id="588"/>
      <w:r w:rsidRPr="003124BE">
        <w:rPr>
          <w:i/>
          <w:color w:val="000000"/>
        </w:rPr>
        <w:t>K</w:t>
      </w:r>
      <w:r w:rsidRPr="003124BE">
        <w:rPr>
          <w:color w:val="000000"/>
        </w:rPr>
        <w:t>x</w:t>
      </w:r>
      <w:r w:rsidRPr="003124BE">
        <w:rPr>
          <w:i/>
          <w:color w:val="000000"/>
        </w:rPr>
        <w:t>K</w:t>
      </w:r>
      <w:commentRangeEnd w:id="588"/>
      <w:r w:rsidR="002D1B91">
        <w:rPr>
          <w:rStyle w:val="CommentReference"/>
          <w:rFonts w:asciiTheme="minorHAnsi" w:eastAsiaTheme="minorEastAsia" w:hAnsiTheme="minorHAnsi" w:cstheme="minorBidi"/>
        </w:rPr>
        <w:commentReference w:id="588"/>
      </w:r>
      <w:r w:rsidRPr="003124BE">
        <w:rPr>
          <w:color w:val="000000"/>
        </w:rPr>
        <w:t xml:space="preserve"> matrix </w:t>
      </w:r>
      <w:commentRangeEnd w:id="587"/>
      <w:r w:rsidR="00972DC8">
        <w:rPr>
          <w:rStyle w:val="CommentReference"/>
          <w:rFonts w:asciiTheme="minorHAnsi" w:eastAsiaTheme="minorEastAsia" w:hAnsiTheme="minorHAnsi" w:cstheme="minorBidi"/>
        </w:rPr>
        <w:commentReference w:id="587"/>
      </w:r>
      <w:r w:rsidR="008924D8">
        <w:rPr>
          <w:color w:val="000000"/>
        </w:rPr>
        <w:t>with values ranging from</w:t>
      </w:r>
      <w:r w:rsidR="008924D8" w:rsidRPr="003124BE">
        <w:rPr>
          <w:color w:val="000000"/>
        </w:rPr>
        <w:t xml:space="preserve"> </w:t>
      </w:r>
      <w:r w:rsidR="006736AA">
        <w:rPr>
          <w:color w:val="000000"/>
        </w:rPr>
        <w:t>0 to 1</w:t>
      </w:r>
      <w:r w:rsidRPr="003124BE">
        <w:rPr>
          <w:color w:val="000000"/>
        </w:rPr>
        <w:t xml:space="preserve"> which specifies whether the covariance between two datasets should be maximized </w:t>
      </w:r>
      <w:r w:rsidR="00F12FCF" w:rsidRPr="003124BE">
        <w:rPr>
          <w:color w:val="000000"/>
        </w:rPr>
        <w:t>DIABLO</w:t>
      </w:r>
      <w:r w:rsidR="008B520E">
        <w:rPr>
          <w:color w:val="000000"/>
        </w:rPr>
        <w:t xml:space="preserve"> </w:t>
      </w:r>
      <w:r w:rsidR="008924D8">
        <w:rPr>
          <w:color w:val="000000"/>
        </w:rPr>
        <w:t xml:space="preserve">(see </w:t>
      </w:r>
      <w:r w:rsidR="00F62520" w:rsidRPr="003124BE">
        <w:rPr>
          <w:color w:val="000000"/>
        </w:rPr>
        <w:t>equation (1</w:t>
      </w:r>
      <w:r w:rsidR="00B44CB5" w:rsidRPr="003124BE">
        <w:rPr>
          <w:color w:val="000000"/>
        </w:rPr>
        <w:t>)</w:t>
      </w:r>
      <w:r w:rsidR="008924D8">
        <w:rPr>
          <w:color w:val="000000"/>
        </w:rPr>
        <w:t>)</w:t>
      </w:r>
      <w:r w:rsidR="00B44CB5" w:rsidRPr="003124BE">
        <w:rPr>
          <w:color w:val="000000"/>
        </w:rPr>
        <w:t>. In</w:t>
      </w:r>
      <w:r w:rsidR="0012687F" w:rsidRPr="003124BE">
        <w:rPr>
          <w:color w:val="000000"/>
        </w:rPr>
        <w:t xml:space="preserve"> our simulation study</w:t>
      </w:r>
      <w:r w:rsidR="008B520E">
        <w:rPr>
          <w:color w:val="000000"/>
        </w:rPr>
        <w:t>,</w:t>
      </w:r>
      <w:r w:rsidR="0012687F" w:rsidRPr="003124BE">
        <w:rPr>
          <w:color w:val="000000"/>
        </w:rPr>
        <w:t xml:space="preserve"> </w:t>
      </w:r>
      <w:r w:rsidR="00EA2703" w:rsidRPr="003124BE">
        <w:rPr>
          <w:color w:val="000000"/>
        </w:rPr>
        <w:t>w</w:t>
      </w:r>
      <w:r w:rsidRPr="003124BE">
        <w:rPr>
          <w:color w:val="000000"/>
        </w:rPr>
        <w:t>e evaluated two scenarios: a null design</w:t>
      </w:r>
      <w:r w:rsidR="007465F5">
        <w:rPr>
          <w:color w:val="000000"/>
        </w:rPr>
        <w:t xml:space="preserve"> (DIABLO_null)</w:t>
      </w:r>
      <w:r w:rsidRPr="003124BE">
        <w:rPr>
          <w:color w:val="000000"/>
        </w:rPr>
        <w:t xml:space="preserve"> </w:t>
      </w:r>
      <w:del w:id="589" w:author="Florian Rohart" w:date="2018-03-07T09:47:00Z">
        <w:r w:rsidRPr="003124BE" w:rsidDel="00972DC8">
          <w:rPr>
            <w:color w:val="000000"/>
          </w:rPr>
          <w:delText xml:space="preserve">is </w:delText>
        </w:r>
      </w:del>
      <w:r w:rsidRPr="003124BE">
        <w:rPr>
          <w:color w:val="000000"/>
        </w:rPr>
        <w:t xml:space="preserve">when no </w:t>
      </w:r>
      <w:r w:rsidR="007465F5">
        <w:rPr>
          <w:color w:val="000000"/>
        </w:rPr>
        <w:t xml:space="preserve">omics </w:t>
      </w:r>
      <w:r w:rsidRPr="003124BE">
        <w:rPr>
          <w:color w:val="000000"/>
        </w:rPr>
        <w:t xml:space="preserve">datasets are connected, </w:t>
      </w:r>
      <w:r w:rsidR="005D2EDD" w:rsidRPr="003124BE">
        <w:rPr>
          <w:color w:val="000000"/>
        </w:rPr>
        <w:t xml:space="preserve">and </w:t>
      </w:r>
      <w:r w:rsidRPr="003124BE">
        <w:rPr>
          <w:color w:val="000000"/>
        </w:rPr>
        <w:t xml:space="preserve">a full design </w:t>
      </w:r>
      <w:del w:id="590" w:author="Florian Rohart" w:date="2018-03-07T09:47:00Z">
        <w:r w:rsidRPr="003124BE" w:rsidDel="00972DC8">
          <w:rPr>
            <w:color w:val="000000"/>
          </w:rPr>
          <w:delText xml:space="preserve">is </w:delText>
        </w:r>
      </w:del>
      <w:r w:rsidRPr="003124BE">
        <w:rPr>
          <w:color w:val="000000"/>
        </w:rPr>
        <w:t>when all datasets are connected</w:t>
      </w:r>
      <w:r w:rsidR="007465F5">
        <w:rPr>
          <w:color w:val="000000"/>
        </w:rPr>
        <w:t xml:space="preserve"> (DIABLO_full)</w:t>
      </w:r>
      <w:r w:rsidRPr="003124BE">
        <w:rPr>
          <w:color w:val="000000"/>
        </w:rPr>
        <w:t>:</w:t>
      </w:r>
    </w:p>
    <w:p w14:paraId="2CBA07B8" w14:textId="77777777" w:rsidR="00E80881" w:rsidRPr="003124BE" w:rsidRDefault="00E80881" w:rsidP="00DA37BA">
      <w:pPr>
        <w:spacing w:line="480" w:lineRule="auto"/>
        <w:jc w:val="center"/>
        <w:rPr>
          <w:color w:val="000000"/>
        </w:rPr>
      </w:pPr>
      <w:r w:rsidRPr="003124BE">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2400" cy="685800"/>
                    </a:xfrm>
                    <a:prstGeom prst="rect">
                      <a:avLst/>
                    </a:prstGeom>
                  </pic:spPr>
                </pic:pic>
              </a:graphicData>
            </a:graphic>
          </wp:inline>
        </w:drawing>
      </w:r>
    </w:p>
    <w:p w14:paraId="77C6E8FE" w14:textId="7F82C50C" w:rsidR="00E80881" w:rsidRPr="003124BE" w:rsidRDefault="007465F5" w:rsidP="003F44E9">
      <w:pPr>
        <w:spacing w:line="480" w:lineRule="auto"/>
        <w:jc w:val="both"/>
      </w:pPr>
      <w:r>
        <w:t xml:space="preserve">However, every dataset is connected to the </w:t>
      </w:r>
      <w:r w:rsidRPr="003124BE">
        <w:t xml:space="preserve">outcome </w:t>
      </w:r>
      <w:r w:rsidRPr="003124BE">
        <w:rPr>
          <w:i/>
        </w:rPr>
        <w:t>Y</w:t>
      </w:r>
      <w:r w:rsidRPr="003124BE">
        <w:t xml:space="preserve"> </w:t>
      </w:r>
      <w:r>
        <w:t xml:space="preserve">internally in the method. </w:t>
      </w:r>
      <w:r w:rsidR="00EA2703" w:rsidRPr="003124BE">
        <w:t xml:space="preserve">For the two case studies (breast cancer and asthma) </w:t>
      </w:r>
      <w:r w:rsidR="007A3517" w:rsidRPr="003124BE">
        <w:t xml:space="preserve">the design matrix was </w:t>
      </w:r>
      <w:r>
        <w:t>chosen</w:t>
      </w:r>
      <w:r w:rsidRPr="003124BE">
        <w:t xml:space="preserve"> </w:t>
      </w:r>
      <w:r w:rsidR="007A3517" w:rsidRPr="003124BE">
        <w:t xml:space="preserve">based on our </w:t>
      </w:r>
      <w:r w:rsidR="00703F13" w:rsidRPr="003124BE">
        <w:t>proposed method (see below</w:t>
      </w:r>
      <w:r w:rsidR="00387443" w:rsidRPr="003124BE">
        <w:t xml:space="preserve"> </w:t>
      </w:r>
      <w:r w:rsidR="00387443" w:rsidRPr="003124BE">
        <w:rPr>
          <w:b/>
          <w:i/>
        </w:rPr>
        <w:t>Parameters tuning</w:t>
      </w:r>
      <w:r w:rsidR="00703F13" w:rsidRPr="003124BE">
        <w:t>).</w:t>
      </w:r>
      <w:r>
        <w:t xml:space="preserve"> Note that the design matrix is not re</w:t>
      </w:r>
      <w:r w:rsidR="00180A24">
        <w:t xml:space="preserve">stricted to 0 and 1 values only </w:t>
      </w:r>
      <w:r>
        <w:t>and a compromise between correlation and discrimination can also be modelled</w:t>
      </w:r>
      <w:r w:rsidR="00180A24">
        <w:t xml:space="preserve"> as described in</w:t>
      </w:r>
      <w:r>
        <w:t xml:space="preserve"> </w:t>
      </w:r>
      <w:r w:rsidR="00A764FA">
        <w:fldChar w:fldCharType="begin"/>
      </w:r>
      <w:r w:rsidR="00A764FA">
        <w:instrText xml:space="preserve"> ADDIN ZOTERO_ITEM CSL_CITATION {"citationID":"a1buns996s0","properties":{"formattedCitation":"[12]","plainCitation":"[12]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A764FA">
        <w:fldChar w:fldCharType="separate"/>
      </w:r>
      <w:r w:rsidR="00A764FA">
        <w:rPr>
          <w:noProof/>
        </w:rPr>
        <w:t>[12]</w:t>
      </w:r>
      <w:r w:rsidR="00A764FA">
        <w:fldChar w:fldCharType="end"/>
      </w:r>
      <w:r>
        <w:t>.</w:t>
      </w:r>
    </w:p>
    <w:p w14:paraId="24E55F99" w14:textId="77777777" w:rsidR="00E80881" w:rsidRPr="003124BE" w:rsidRDefault="00E80881" w:rsidP="003F44E9">
      <w:pPr>
        <w:spacing w:line="480" w:lineRule="auto"/>
        <w:jc w:val="both"/>
      </w:pPr>
    </w:p>
    <w:p w14:paraId="01D1DAFC" w14:textId="7D0EDBD6" w:rsidR="00111339" w:rsidRPr="003124BE" w:rsidRDefault="00111339" w:rsidP="003F44E9">
      <w:pPr>
        <w:spacing w:line="480" w:lineRule="auto"/>
        <w:jc w:val="both"/>
      </w:pPr>
      <w:r w:rsidRPr="003124BE">
        <w:rPr>
          <w:b/>
          <w:i/>
        </w:rPr>
        <w:t>Input data in DIABLO.</w:t>
      </w:r>
      <w:r w:rsidRPr="003124BE">
        <w:t xml:space="preserve"> While DIABLO does not assume particular data distributions, all datasets should be normalized appropriately according to each </w:t>
      </w:r>
      <w:r w:rsidR="00E06337" w:rsidRPr="003124BE">
        <w:t>omics</w:t>
      </w:r>
      <w:r w:rsidRPr="003124BE">
        <w:t xml:space="preserve"> platform and preprocessed if necessary (see normalization steps described below for each case study). Samples should be represented in rows in the data matrices and match the same sample across </w:t>
      </w:r>
      <w:r w:rsidR="00E06337" w:rsidRPr="003124BE">
        <w:t>omics</w:t>
      </w:r>
      <w:r w:rsidRPr="003124BE">
        <w:t xml:space="preserve"> datasets. The phenotype outcome </w:t>
      </w:r>
      <w:r w:rsidRPr="0031363F">
        <w:rPr>
          <w:i/>
        </w:rPr>
        <w:t xml:space="preserve">Y </w:t>
      </w:r>
      <w:r w:rsidRPr="003124BE">
        <w:t>is a factor indicating the class membership of each sample. The R function</w:t>
      </w:r>
      <w:del w:id="591" w:author="Florian Rohart" w:date="2018-03-07T09:48:00Z">
        <w:r w:rsidRPr="003124BE" w:rsidDel="00972DC8">
          <w:delText>,</w:delText>
        </w:r>
      </w:del>
      <w:r w:rsidRPr="003124BE">
        <w:t xml:space="preserve"> in mix</w:t>
      </w:r>
      <w:r w:rsidR="00E06337" w:rsidRPr="003124BE">
        <w:t>Omics</w:t>
      </w:r>
      <w:r w:rsidRPr="003124BE">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3124BE" w:rsidRDefault="00111339" w:rsidP="003F44E9">
      <w:pPr>
        <w:spacing w:line="480" w:lineRule="auto"/>
        <w:jc w:val="both"/>
      </w:pPr>
    </w:p>
    <w:p w14:paraId="0AFC4F01" w14:textId="77777777" w:rsidR="007A6538" w:rsidRPr="003124BE" w:rsidRDefault="00E80881" w:rsidP="003F44E9">
      <w:pPr>
        <w:spacing w:line="480" w:lineRule="auto"/>
        <w:jc w:val="both"/>
      </w:pPr>
      <w:r w:rsidRPr="003124BE">
        <w:rPr>
          <w:b/>
          <w:i/>
        </w:rPr>
        <w:t>Parameters tuning.</w:t>
      </w:r>
      <w:r w:rsidRPr="003124BE">
        <w:t xml:space="preserve"> </w:t>
      </w:r>
    </w:p>
    <w:p w14:paraId="409BC08A" w14:textId="49D9B24A" w:rsidR="007A6538" w:rsidRPr="003124BE" w:rsidRDefault="00E80881" w:rsidP="007A6538">
      <w:pPr>
        <w:spacing w:line="480" w:lineRule="auto"/>
        <w:jc w:val="both"/>
      </w:pPr>
      <w:r w:rsidRPr="003124BE">
        <w:lastRenderedPageBreak/>
        <w:t xml:space="preserve">The first parameter to </w:t>
      </w:r>
      <w:r w:rsidR="004551B0" w:rsidRPr="003124BE">
        <w:t>tune</w:t>
      </w:r>
      <w:r w:rsidRPr="003124BE">
        <w:t xml:space="preserve"> i</w:t>
      </w:r>
      <w:r w:rsidR="00263D38">
        <w:t>s</w:t>
      </w:r>
      <w:r w:rsidRPr="003124BE">
        <w:t xml:space="preserve"> the design matrix C, which can be determined using either prior biological knowledge, or a data-driven approach</w:t>
      </w:r>
      <w:r w:rsidR="004551B0" w:rsidRPr="003124BE">
        <w:t xml:space="preserve">. </w:t>
      </w:r>
      <w:r w:rsidR="00E45E1A" w:rsidRPr="003124BE">
        <w:t xml:space="preserve">The latter </w:t>
      </w:r>
      <w:r w:rsidR="004551B0" w:rsidRPr="003124BE">
        <w:t xml:space="preserve">approach uses </w:t>
      </w:r>
      <w:r w:rsidR="00214B3F" w:rsidRPr="003124BE">
        <w:t>PLS</w:t>
      </w:r>
      <w:r w:rsidR="00E606B8" w:rsidRPr="003124BE">
        <w:t xml:space="preserve"> method implemented in mix</w:t>
      </w:r>
      <w:r w:rsidR="00E06337" w:rsidRPr="003124BE">
        <w:t>Omics</w:t>
      </w:r>
      <w:r w:rsidR="004551B0" w:rsidRPr="003124BE">
        <w:t xml:space="preserve"> t</w:t>
      </w:r>
      <w:r w:rsidR="007E289D" w:rsidRPr="003124BE">
        <w:t>hat</w:t>
      </w:r>
      <w:r w:rsidR="004551B0" w:rsidRPr="003124BE">
        <w:t xml:space="preserve"> </w:t>
      </w:r>
      <w:r w:rsidR="007E289D" w:rsidRPr="003124BE">
        <w:t xml:space="preserve">models </w:t>
      </w:r>
      <w:r w:rsidR="004551B0" w:rsidRPr="003124BE">
        <w:t>pair-wise association</w:t>
      </w:r>
      <w:r w:rsidR="00A66A74" w:rsidRPr="003124BE">
        <w:t>s</w:t>
      </w:r>
      <w:r w:rsidR="004551B0" w:rsidRPr="003124BE">
        <w:t xml:space="preserve"> between </w:t>
      </w:r>
      <w:r w:rsidR="00E06337" w:rsidRPr="003124BE">
        <w:t>omics</w:t>
      </w:r>
      <w:r w:rsidR="004551B0" w:rsidRPr="003124BE">
        <w:t xml:space="preserve"> datasets. </w:t>
      </w:r>
      <w:r w:rsidRPr="003124BE">
        <w:t>If the correlation</w:t>
      </w:r>
      <w:r w:rsidR="006C4F29" w:rsidRPr="003124BE">
        <w:t xml:space="preserve"> </w:t>
      </w:r>
      <w:r w:rsidR="00A66A74" w:rsidRPr="003124BE">
        <w:t>between the first</w:t>
      </w:r>
      <w:r w:rsidR="006C4F29" w:rsidRPr="003124BE">
        <w:t xml:space="preserve"> component of each </w:t>
      </w:r>
      <w:r w:rsidR="00E06337" w:rsidRPr="003124BE">
        <w:t>omics</w:t>
      </w:r>
      <w:r w:rsidR="00A66A74" w:rsidRPr="003124BE">
        <w:t xml:space="preserve"> dataset</w:t>
      </w:r>
      <w:r w:rsidRPr="003124BE">
        <w:t xml:space="preserve"> i</w:t>
      </w:r>
      <w:r w:rsidR="006C4F29" w:rsidRPr="003124BE">
        <w:t>s</w:t>
      </w:r>
      <w:r w:rsidRPr="003124BE">
        <w:t xml:space="preserve"> above a given threshold (e.g. 0.8) then a </w:t>
      </w:r>
      <w:r w:rsidR="004551B0" w:rsidRPr="003124BE">
        <w:t>connection</w:t>
      </w:r>
      <w:r w:rsidRPr="003124BE">
        <w:t xml:space="preserve"> between those </w:t>
      </w:r>
      <w:r w:rsidR="001E1EFC" w:rsidRPr="003124BE">
        <w:t>datasets</w:t>
      </w:r>
      <w:r w:rsidRPr="003124BE">
        <w:t xml:space="preserve"> is included in the DIABLO design</w:t>
      </w:r>
      <w:r w:rsidR="00180A24">
        <w:t xml:space="preserve"> as a 1 value</w:t>
      </w:r>
      <w:r w:rsidR="004551B0" w:rsidRPr="003124BE">
        <w:t xml:space="preserve">. </w:t>
      </w:r>
    </w:p>
    <w:p w14:paraId="1678875F" w14:textId="3AE48F6F" w:rsidR="00653076" w:rsidRPr="003124BE" w:rsidRDefault="00E80881" w:rsidP="00B44CB5">
      <w:pPr>
        <w:spacing w:line="480" w:lineRule="auto"/>
        <w:ind w:firstLine="720"/>
        <w:jc w:val="both"/>
      </w:pPr>
      <w:r w:rsidRPr="003124BE">
        <w:t xml:space="preserve">The second parameter to </w:t>
      </w:r>
      <w:r w:rsidR="003C55D4" w:rsidRPr="003124BE">
        <w:t xml:space="preserve">tune </w:t>
      </w:r>
      <w:r w:rsidRPr="003124BE">
        <w:t xml:space="preserve">is the </w:t>
      </w:r>
      <w:r w:rsidR="00653FCD" w:rsidRPr="003124BE">
        <w:t xml:space="preserve">total </w:t>
      </w:r>
      <w:r w:rsidRPr="003124BE">
        <w:t>number of components. In several analyses we found that G − 1 components were sufficient to extract sufficient information to discriminate all phenotype groups</w:t>
      </w:r>
      <w:r w:rsidR="00B44CB5" w:rsidRPr="003124BE">
        <w:t xml:space="preserve"> </w:t>
      </w:r>
      <w:r w:rsidR="00B44CB5" w:rsidRPr="003124BE">
        <w:fldChar w:fldCharType="begin"/>
      </w:r>
      <w:r w:rsidR="00854CBE">
        <w:instrText xml:space="preserve"> ADDIN ZOTERO_ITEM CSL_CITATION {"citationID":"1q8a9andve","properties":{"formattedCitation":"[14]","plainCitation":"[14]"},"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rsidRPr="003124BE">
        <w:fldChar w:fldCharType="separate"/>
      </w:r>
      <w:r w:rsidR="00854CBE">
        <w:rPr>
          <w:noProof/>
        </w:rPr>
        <w:t>[14]</w:t>
      </w:r>
      <w:r w:rsidR="00B44CB5" w:rsidRPr="003124BE">
        <w:fldChar w:fldCharType="end"/>
      </w:r>
      <w:r w:rsidRPr="003124BE">
        <w:t xml:space="preserve">, but this can be assessed by evaluating the model performance across all specified components (described below) </w:t>
      </w:r>
      <w:r w:rsidR="00F34B34" w:rsidRPr="003124BE">
        <w:t xml:space="preserve">as well as using </w:t>
      </w:r>
      <w:r w:rsidRPr="003124BE">
        <w:t>graphical outputs such as sample plots</w:t>
      </w:r>
      <w:r w:rsidR="00653076" w:rsidRPr="003124BE">
        <w:t xml:space="preserve"> to visualize the discriminatory ability of each component</w:t>
      </w:r>
      <w:r w:rsidRPr="003124BE">
        <w:t>.</w:t>
      </w:r>
      <w:r w:rsidR="004551B0" w:rsidRPr="003124BE">
        <w:t xml:space="preserve"> </w:t>
      </w:r>
    </w:p>
    <w:p w14:paraId="3EB32CD6" w14:textId="054DC8E2" w:rsidR="00E80881" w:rsidRPr="003124BE" w:rsidRDefault="00E80881" w:rsidP="00DC1CE2">
      <w:pPr>
        <w:spacing w:line="480" w:lineRule="auto"/>
        <w:ind w:firstLine="720"/>
        <w:jc w:val="both"/>
      </w:pPr>
      <w:r w:rsidRPr="003124BE">
        <w:t>Finally</w:t>
      </w:r>
      <w:r w:rsidR="00E57116" w:rsidRPr="003124BE">
        <w:t>,</w:t>
      </w:r>
      <w:r w:rsidRPr="003124BE">
        <w:t xml:space="preserve"> the third set of parameters</w:t>
      </w:r>
      <w:r w:rsidR="005856BD" w:rsidRPr="003124BE">
        <w:t xml:space="preserve"> to tune</w:t>
      </w:r>
      <w:r w:rsidRPr="003124BE">
        <w:t xml:space="preserve"> is the number of variables to select per dataset and per component. Such tuning can rapidly become cumbersome, as there might be numerous combinations of selection sizes </w:t>
      </w:r>
      <w:r w:rsidR="003D63A0" w:rsidRPr="003124BE">
        <w:t xml:space="preserve">to evaluate </w:t>
      </w:r>
      <w:r w:rsidRPr="003124BE">
        <w:t xml:space="preserve">across all </w:t>
      </w:r>
      <w:r w:rsidR="00BB65D4" w:rsidRPr="00063E56">
        <w:rPr>
          <w:i/>
          <w:iCs/>
        </w:rPr>
        <w:t>K</w:t>
      </w:r>
      <w:r w:rsidRPr="00063E56">
        <w:rPr>
          <w:i/>
          <w:iCs/>
        </w:rPr>
        <w:t xml:space="preserve"> </w:t>
      </w:r>
      <w:r w:rsidRPr="003124BE">
        <w:t xml:space="preserve">datasets. </w:t>
      </w:r>
      <w:r w:rsidR="00353728" w:rsidRPr="003124BE">
        <w:t>For the breast cancer study, w</w:t>
      </w:r>
      <w:r w:rsidRPr="003124BE">
        <w:t xml:space="preserve">e used </w:t>
      </w:r>
      <w:r w:rsidR="004551B0" w:rsidRPr="003124BE">
        <w:t>5</w:t>
      </w:r>
      <w:r w:rsidRPr="003124BE">
        <w:t>-fold cross-validation repeated 50 times to evaluate the performance of the model</w:t>
      </w:r>
      <w:commentRangeStart w:id="592"/>
      <w:r w:rsidRPr="003124BE">
        <w:t xml:space="preserve"> over a grid of different possible values of variables to select. </w:t>
      </w:r>
      <w:commentRangeEnd w:id="592"/>
      <w:r w:rsidR="00972DC8">
        <w:rPr>
          <w:rStyle w:val="CommentReference"/>
          <w:rFonts w:asciiTheme="minorHAnsi" w:eastAsiaTheme="minorEastAsia" w:hAnsiTheme="minorHAnsi" w:cstheme="minorBidi"/>
        </w:rPr>
        <w:commentReference w:id="592"/>
      </w:r>
      <w:r w:rsidRPr="003124BE">
        <w:t xml:space="preserve">The performance of the model for a given set of parameters (including number of component and number of variables to select) was based on the balanced classification error rate using majority vote or average prediction schemes with </w:t>
      </w:r>
      <w:r w:rsidR="004551B0" w:rsidRPr="003124BE">
        <w:t>centroids</w:t>
      </w:r>
      <w:r w:rsidRPr="003124BE">
        <w:t xml:space="preserve"> distance.</w:t>
      </w:r>
      <w:r w:rsidR="00353728" w:rsidRPr="003124BE">
        <w:t xml:space="preserve"> </w:t>
      </w:r>
      <w:r w:rsidR="00B25EF5">
        <w:t xml:space="preserve">The balanced classification error rate is useful in the case of imbalanced class sizes, where the majority classes can have strong influence on the overall error rate. </w:t>
      </w:r>
      <w:r w:rsidR="00180A24">
        <w:t xml:space="preserve">The </w:t>
      </w:r>
      <w:ins w:id="593" w:author="Florian Rohart" w:date="2018-03-07T09:50:00Z">
        <w:r w:rsidR="00972DC8">
          <w:t xml:space="preserve">balanced error rate </w:t>
        </w:r>
      </w:ins>
      <w:r w:rsidR="00180A24">
        <w:t xml:space="preserve">measure calculates the weighted </w:t>
      </w:r>
      <w:r w:rsidR="00B25EF5">
        <w:t xml:space="preserve">average of </w:t>
      </w:r>
      <w:r w:rsidR="00B751AC">
        <w:t>the individual class error rates</w:t>
      </w:r>
      <w:r w:rsidR="00180A24">
        <w:t xml:space="preserve"> with respect to their class sample size</w:t>
      </w:r>
      <w:r w:rsidR="00B25EF5">
        <w:t xml:space="preserve">. </w:t>
      </w:r>
      <w:r w:rsidR="00353728" w:rsidRPr="003124BE">
        <w:t>In our experience, t</w:t>
      </w:r>
      <w:r w:rsidR="00E57116" w:rsidRPr="003124BE">
        <w:t xml:space="preserve">he number of variables to select </w:t>
      </w:r>
      <w:r w:rsidR="00AF005F" w:rsidRPr="003124BE">
        <w:t xml:space="preserve">in </w:t>
      </w:r>
      <w:r w:rsidR="00E57116" w:rsidRPr="003124BE">
        <w:t xml:space="preserve">each dataset </w:t>
      </w:r>
      <w:r w:rsidR="00353728" w:rsidRPr="003124BE">
        <w:t>provide</w:t>
      </w:r>
      <w:r w:rsidR="00263D38">
        <w:t>d</w:t>
      </w:r>
      <w:r w:rsidR="00353728" w:rsidRPr="003124BE">
        <w:t xml:space="preserve"> less of an improvement on the error rate compared to tuning the number of components. Therefore, even a grid</w:t>
      </w:r>
      <w:r w:rsidR="0058650A" w:rsidRPr="003124BE">
        <w:t xml:space="preserve"> composed of </w:t>
      </w:r>
      <w:r w:rsidR="0044244E" w:rsidRPr="003124BE">
        <w:t xml:space="preserve">a small number of variables (&lt;50 with steps of </w:t>
      </w:r>
      <w:r w:rsidR="0044244E" w:rsidRPr="003124BE">
        <w:lastRenderedPageBreak/>
        <w:t>5 or 10</w:t>
      </w:r>
      <w:r w:rsidR="0058650A" w:rsidRPr="003124BE">
        <w:t>)</w:t>
      </w:r>
      <w:r w:rsidR="00353728" w:rsidRPr="003124BE">
        <w:t xml:space="preserve"> may suffice </w:t>
      </w:r>
      <w:r w:rsidR="009979F4" w:rsidRPr="003124BE">
        <w:t xml:space="preserve">as it </w:t>
      </w:r>
      <w:r w:rsidR="00353728" w:rsidRPr="003124BE">
        <w:t xml:space="preserve">does not </w:t>
      </w:r>
      <w:r w:rsidR="00105DB3" w:rsidRPr="003124BE">
        <w:t>substantially</w:t>
      </w:r>
      <w:r w:rsidR="009979F4" w:rsidRPr="003124BE">
        <w:t xml:space="preserve"> </w:t>
      </w:r>
      <w:r w:rsidR="00105DB3" w:rsidRPr="003124BE">
        <w:t xml:space="preserve">change the classification </w:t>
      </w:r>
      <w:r w:rsidR="00353728" w:rsidRPr="003124BE">
        <w:t>performance</w:t>
      </w:r>
      <w:r w:rsidR="00105DB3" w:rsidRPr="003124BE">
        <w:t xml:space="preserve">. </w:t>
      </w:r>
      <w:r w:rsidR="00DC1CE2">
        <w:t>This is because of the use of regularization constraints which reduces the variability in the variable coefficients and thus maintains the predictive ability of the model. Further</w:t>
      </w:r>
      <w:r w:rsidR="00105DB3" w:rsidRPr="003124BE">
        <w:t>, the</w:t>
      </w:r>
      <w:r w:rsidRPr="003124BE">
        <w:t xml:space="preserve"> variable selection size can also be guided according to the downstream biological interpretation</w:t>
      </w:r>
      <w:r w:rsidR="00B12C5F" w:rsidRPr="003124BE">
        <w:t xml:space="preserve"> to be performed</w:t>
      </w:r>
      <w:r w:rsidR="002A7F6C" w:rsidRPr="003124BE">
        <w:t>. For example</w:t>
      </w:r>
      <w:r w:rsidR="005C2A98" w:rsidRPr="003124BE">
        <w:t>,</w:t>
      </w:r>
      <w:r w:rsidR="002A7F6C" w:rsidRPr="003124BE">
        <w:t xml:space="preserve"> a gene-set enrichment analysis may require a larger</w:t>
      </w:r>
      <w:r w:rsidR="00BD4A9E" w:rsidRPr="003124BE">
        <w:t xml:space="preserve"> set of features</w:t>
      </w:r>
      <w:r w:rsidR="002A7F6C" w:rsidRPr="003124BE">
        <w:t xml:space="preserve"> than a literature-search interpretation</w:t>
      </w:r>
      <w:r w:rsidR="00B44CB5" w:rsidRPr="003124BE">
        <w:t>.</w:t>
      </w:r>
    </w:p>
    <w:p w14:paraId="2A337CF7" w14:textId="77777777" w:rsidR="0098754F" w:rsidRPr="003124BE" w:rsidRDefault="0098754F" w:rsidP="003F44E9">
      <w:pPr>
        <w:spacing w:line="480" w:lineRule="auto"/>
        <w:jc w:val="both"/>
      </w:pPr>
    </w:p>
    <w:p w14:paraId="78F71F4E" w14:textId="0017680F" w:rsidR="009B604F" w:rsidRPr="003124BE" w:rsidRDefault="00EA012D" w:rsidP="003F44E9">
      <w:pPr>
        <w:widowControl w:val="0"/>
        <w:autoSpaceDE w:val="0"/>
        <w:autoSpaceDN w:val="0"/>
        <w:adjustRightInd w:val="0"/>
        <w:spacing w:line="480" w:lineRule="auto"/>
        <w:jc w:val="both"/>
      </w:pPr>
      <w:r w:rsidRPr="003124BE">
        <w:rPr>
          <w:b/>
          <w:i/>
        </w:rPr>
        <w:t>Visualization</w:t>
      </w:r>
      <w:r w:rsidR="00600D73" w:rsidRPr="003124BE">
        <w:rPr>
          <w:b/>
          <w:i/>
        </w:rPr>
        <w:t xml:space="preserve"> outputs with DIABLO. </w:t>
      </w:r>
      <w:r w:rsidR="00263D38">
        <w:t>To facilitate the interpretation of the integrative analysis, s</w:t>
      </w:r>
      <w:r w:rsidR="009B1F2D" w:rsidRPr="003124BE">
        <w:t xml:space="preserve">everal types of graphical outputs were </w:t>
      </w:r>
      <w:del w:id="594" w:author="Florian Rohart" w:date="2018-03-07T09:51:00Z">
        <w:r w:rsidR="009B1F2D" w:rsidRPr="003124BE" w:rsidDel="00972DC8">
          <w:delText xml:space="preserve">made </w:delText>
        </w:r>
      </w:del>
      <w:r w:rsidR="00263D38">
        <w:t>implemented</w:t>
      </w:r>
      <w:r w:rsidR="00263D38" w:rsidRPr="003124BE">
        <w:t xml:space="preserve"> </w:t>
      </w:r>
      <w:r w:rsidR="009B1F2D" w:rsidRPr="003124BE">
        <w:t>in mix</w:t>
      </w:r>
      <w:r w:rsidR="00E06337" w:rsidRPr="003124BE">
        <w:t>Omics</w:t>
      </w:r>
      <w:r w:rsidR="009B1F2D" w:rsidRPr="003124BE">
        <w:t xml:space="preserve">. </w:t>
      </w:r>
    </w:p>
    <w:p w14:paraId="3B78E288" w14:textId="7F330734" w:rsidR="009B604F" w:rsidRPr="003124BE" w:rsidRDefault="006B49EA" w:rsidP="003F44E9">
      <w:pPr>
        <w:widowControl w:val="0"/>
        <w:autoSpaceDE w:val="0"/>
        <w:autoSpaceDN w:val="0"/>
        <w:adjustRightInd w:val="0"/>
        <w:spacing w:line="480" w:lineRule="auto"/>
        <w:jc w:val="both"/>
      </w:pPr>
      <w:commentRangeStart w:id="595"/>
      <w:commentRangeStart w:id="596"/>
      <w:r w:rsidRPr="003124BE">
        <w:rPr>
          <w:i/>
        </w:rPr>
        <w:t>Sample plots.</w:t>
      </w:r>
      <w:r w:rsidRPr="003124BE">
        <w:t xml:space="preserve"> </w:t>
      </w:r>
      <w:commentRangeStart w:id="597"/>
      <w:commentRangeEnd w:id="595"/>
      <w:r w:rsidR="00263D38">
        <w:rPr>
          <w:rStyle w:val="CommentReference"/>
          <w:rFonts w:asciiTheme="minorHAnsi" w:eastAsiaTheme="minorEastAsia" w:hAnsiTheme="minorHAnsi" w:cstheme="minorBidi"/>
        </w:rPr>
        <w:commentReference w:id="595"/>
      </w:r>
      <w:commentRangeEnd w:id="596"/>
      <w:r w:rsidR="00180A24">
        <w:rPr>
          <w:rStyle w:val="CommentReference"/>
          <w:rFonts w:asciiTheme="minorHAnsi" w:eastAsiaTheme="minorEastAsia" w:hAnsiTheme="minorHAnsi" w:cstheme="minorBidi"/>
        </w:rPr>
        <w:commentReference w:id="596"/>
      </w:r>
      <w:r w:rsidR="00DC1CE2">
        <w:t>The consensus plot which depicts the clustering of the samples is computed by taking the average of the components from each dataset</w:t>
      </w:r>
      <w:commentRangeEnd w:id="597"/>
      <w:r w:rsidR="00B55DE1">
        <w:rPr>
          <w:rStyle w:val="CommentReference"/>
          <w:rFonts w:asciiTheme="minorHAnsi" w:eastAsiaTheme="minorEastAsia" w:hAnsiTheme="minorHAnsi" w:cstheme="minorBidi"/>
        </w:rPr>
        <w:commentReference w:id="597"/>
      </w:r>
      <w:r w:rsidR="00DC1CE2">
        <w:t xml:space="preserve">. </w:t>
      </w:r>
      <w:r w:rsidR="000E032A" w:rsidRPr="003124BE">
        <w:t xml:space="preserve">Pairs of components associated to each </w:t>
      </w:r>
      <w:r w:rsidR="001E1EFC" w:rsidRPr="003124BE">
        <w:t>dataset</w:t>
      </w:r>
      <w:r w:rsidR="000E032A" w:rsidRPr="003124BE">
        <w:t xml:space="preserve"> are</w:t>
      </w:r>
      <w:r w:rsidR="00DC1CE2">
        <w:t xml:space="preserve"> also</w:t>
      </w:r>
      <w:r w:rsidR="000E032A" w:rsidRPr="003124BE">
        <w:t xml:space="preserve"> used to represent the samples projected in the space spanned by those components in each individual </w:t>
      </w:r>
      <w:r w:rsidR="00E06337" w:rsidRPr="003124BE">
        <w:t>omics</w:t>
      </w:r>
      <w:r w:rsidR="000E032A" w:rsidRPr="003124BE">
        <w:t xml:space="preserve"> </w:t>
      </w:r>
      <w:r w:rsidR="001E1EFC" w:rsidRPr="003124BE">
        <w:t>dataset</w:t>
      </w:r>
      <w:r w:rsidR="00502EE9" w:rsidRPr="003124BE">
        <w:t>. The sample plot enables</w:t>
      </w:r>
      <w:r w:rsidR="000E032A" w:rsidRPr="003124BE">
        <w:t xml:space="preserve"> </w:t>
      </w:r>
      <w:r w:rsidR="00127FFD" w:rsidRPr="003124BE">
        <w:t xml:space="preserve">the user </w:t>
      </w:r>
      <w:r w:rsidR="000E032A" w:rsidRPr="003124BE">
        <w:t>to visualize the ability of the DIABLO model to extract common information at the sample level</w:t>
      </w:r>
      <w:r w:rsidR="00174F6A" w:rsidRPr="003124BE">
        <w:t xml:space="preserve"> </w:t>
      </w:r>
      <w:r w:rsidR="00502EE9" w:rsidRPr="003124BE">
        <w:t xml:space="preserve">for each </w:t>
      </w:r>
      <w:r w:rsidR="001E1EFC" w:rsidRPr="003124BE">
        <w:t>dataset</w:t>
      </w:r>
      <w:r w:rsidR="00502EE9" w:rsidRPr="003124BE">
        <w:t xml:space="preserve">, </w:t>
      </w:r>
      <w:r w:rsidR="00263D38">
        <w:t>and</w:t>
      </w:r>
      <w:r w:rsidR="007E347E" w:rsidRPr="003124BE">
        <w:t xml:space="preserve"> </w:t>
      </w:r>
      <w:r w:rsidR="00502EE9" w:rsidRPr="003124BE">
        <w:t xml:space="preserve">to visualize the </w:t>
      </w:r>
      <w:r w:rsidR="007E347E" w:rsidRPr="003124BE">
        <w:t xml:space="preserve">discriminatory power of each </w:t>
      </w:r>
      <w:r w:rsidR="00502EE9" w:rsidRPr="003124BE">
        <w:t xml:space="preserve">data </w:t>
      </w:r>
      <w:r w:rsidR="007E347E" w:rsidRPr="003124BE">
        <w:t xml:space="preserve">type </w:t>
      </w:r>
      <w:r w:rsidR="00502EE9" w:rsidRPr="003124BE">
        <w:t>to separate the</w:t>
      </w:r>
      <w:r w:rsidR="00127FFD" w:rsidRPr="003124BE">
        <w:t xml:space="preserve"> phenotypic</w:t>
      </w:r>
      <w:r w:rsidR="007E347E" w:rsidRPr="003124BE">
        <w:t xml:space="preserve"> groups.</w:t>
      </w:r>
      <w:r w:rsidR="00264934" w:rsidRPr="003124BE">
        <w:t xml:space="preserve"> </w:t>
      </w:r>
      <w:r w:rsidR="00565A7C" w:rsidRPr="003124BE">
        <w:t>The s</w:t>
      </w:r>
      <w:r w:rsidR="00C14E1A" w:rsidRPr="003124BE">
        <w:t>catterplot matri</w:t>
      </w:r>
      <w:r w:rsidR="004717B3" w:rsidRPr="003124BE">
        <w:t xml:space="preserve">x </w:t>
      </w:r>
      <w:r w:rsidR="005B2B60" w:rsidRPr="003124BE">
        <w:t>represent</w:t>
      </w:r>
      <w:r w:rsidR="00580B67" w:rsidRPr="003124BE">
        <w:t>s</w:t>
      </w:r>
      <w:r w:rsidR="005B2B60" w:rsidRPr="003124BE">
        <w:t xml:space="preserve"> </w:t>
      </w:r>
      <w:r w:rsidR="00263D38">
        <w:t xml:space="preserve">the </w:t>
      </w:r>
      <w:r w:rsidR="005B2B60" w:rsidRPr="003124BE">
        <w:t>c</w:t>
      </w:r>
      <w:r w:rsidR="008511FC" w:rsidRPr="003124BE">
        <w:t>orrelation between components for</w:t>
      </w:r>
      <w:r w:rsidR="005B2B60" w:rsidRPr="003124BE">
        <w:t xml:space="preserve"> the same dimension but across all </w:t>
      </w:r>
      <w:r w:rsidR="00E06337" w:rsidRPr="003124BE">
        <w:t>omics</w:t>
      </w:r>
      <w:r w:rsidR="005B2B60" w:rsidRPr="003124BE">
        <w:t xml:space="preserve"> </w:t>
      </w:r>
      <w:r w:rsidR="001E1EFC" w:rsidRPr="003124BE">
        <w:t>datasets</w:t>
      </w:r>
      <w:r w:rsidR="00263D38">
        <w:t xml:space="preserve">. This plot assesses </w:t>
      </w:r>
      <w:r w:rsidR="005B2B60" w:rsidRPr="003124BE">
        <w:t>the model</w:t>
      </w:r>
      <w:r w:rsidR="00263D38">
        <w:t>’s ability to</w:t>
      </w:r>
      <w:r w:rsidR="000C3278" w:rsidRPr="003124BE">
        <w:t xml:space="preserve"> maximize the correlation as</w:t>
      </w:r>
      <w:r w:rsidR="005B2B60" w:rsidRPr="003124BE">
        <w:t xml:space="preserve"> indicated in the design matrix.</w:t>
      </w:r>
      <w:r w:rsidR="008511FC" w:rsidRPr="003124BE">
        <w:t xml:space="preserve"> </w:t>
      </w:r>
      <w:r w:rsidR="00263D38">
        <w:t>S</w:t>
      </w:r>
      <w:r w:rsidR="008511FC" w:rsidRPr="003124BE">
        <w:t xml:space="preserve">eparation of subjects </w:t>
      </w:r>
      <w:r w:rsidR="00263D38">
        <w:t>according to their</w:t>
      </w:r>
      <w:r w:rsidR="00263D38" w:rsidRPr="003124BE">
        <w:t xml:space="preserve"> </w:t>
      </w:r>
      <w:r w:rsidR="008511FC" w:rsidRPr="003124BE">
        <w:t xml:space="preserve">phenotypic groups can be </w:t>
      </w:r>
      <w:r w:rsidR="00DC1CE2">
        <w:t>visualized</w:t>
      </w:r>
      <w:r w:rsidR="008511FC" w:rsidRPr="003124BE">
        <w:t>.</w:t>
      </w:r>
    </w:p>
    <w:p w14:paraId="7187EE96" w14:textId="23A6303C" w:rsidR="009B604F" w:rsidRPr="003124BE" w:rsidRDefault="006B49EA" w:rsidP="003F44E9">
      <w:pPr>
        <w:widowControl w:val="0"/>
        <w:autoSpaceDE w:val="0"/>
        <w:autoSpaceDN w:val="0"/>
        <w:adjustRightInd w:val="0"/>
        <w:spacing w:line="480" w:lineRule="auto"/>
        <w:jc w:val="both"/>
      </w:pPr>
      <w:r w:rsidRPr="003124BE">
        <w:rPr>
          <w:i/>
        </w:rPr>
        <w:t>Variable plots.</w:t>
      </w:r>
      <w:r w:rsidRPr="003124BE">
        <w:t xml:space="preserve"> </w:t>
      </w:r>
      <w:r w:rsidR="00731BEC" w:rsidRPr="003124BE">
        <w:t xml:space="preserve">To visualize selected variables, </w:t>
      </w:r>
      <w:r w:rsidR="008146A8" w:rsidRPr="003124BE">
        <w:t xml:space="preserve">we proposed </w:t>
      </w:r>
      <w:r w:rsidR="00731BEC" w:rsidRPr="003124BE">
        <w:t>circos plot</w:t>
      </w:r>
      <w:r w:rsidR="007E2516" w:rsidRPr="003124BE">
        <w:t xml:space="preserve"> </w:t>
      </w:r>
      <w:r w:rsidR="009B1F2D" w:rsidRPr="003124BE">
        <w:t xml:space="preserve">to represent correlations between and within </w:t>
      </w:r>
      <w:r w:rsidR="00731BEC" w:rsidRPr="003124BE">
        <w:t>variables</w:t>
      </w:r>
      <w:r w:rsidR="009B1F2D" w:rsidRPr="003124BE">
        <w:t xml:space="preserve"> from eac</w:t>
      </w:r>
      <w:r w:rsidR="00264934" w:rsidRPr="003124BE">
        <w:t xml:space="preserve">h </w:t>
      </w:r>
      <w:r w:rsidR="001E1EFC" w:rsidRPr="003124BE">
        <w:t>dataset</w:t>
      </w:r>
      <w:r w:rsidR="00264934" w:rsidRPr="003124BE">
        <w:t xml:space="preserve"> at the variable level</w:t>
      </w:r>
      <w:r w:rsidR="009B1F2D" w:rsidRPr="003124BE">
        <w:t xml:space="preserve">. </w:t>
      </w:r>
      <w:r w:rsidR="00550F9C" w:rsidRPr="003124BE">
        <w:t>The association between variables is computed using a similarity score that is analogous to a Pearson correlation coefficient, as previously described</w:t>
      </w:r>
      <w:r w:rsidR="0071623A" w:rsidRPr="003124BE">
        <w:t xml:space="preserve"> in</w:t>
      </w:r>
      <w:r w:rsidR="00550F9C" w:rsidRPr="003124BE">
        <w:t xml:space="preserve"> </w:t>
      </w:r>
      <w:r w:rsidR="00C14E1A" w:rsidRPr="003124BE">
        <w:fldChar w:fldCharType="begin"/>
      </w:r>
      <w:r w:rsidR="003F5EEF">
        <w:instrText xml:space="preserve"> ADDIN ZOTERO_ITEM CSL_CITATION {"citationID":"2jo40ih0la","properties":{"formattedCitation":"[38]","plainCitation":"[38]"},"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3124BE">
        <w:fldChar w:fldCharType="separate"/>
      </w:r>
      <w:r w:rsidR="003F5EEF">
        <w:rPr>
          <w:noProof/>
        </w:rPr>
        <w:t>[38]</w:t>
      </w:r>
      <w:r w:rsidR="00C14E1A" w:rsidRPr="003124BE">
        <w:fldChar w:fldCharType="end"/>
      </w:r>
      <w:r w:rsidR="00C14E1A" w:rsidRPr="003124BE">
        <w:t>.</w:t>
      </w:r>
      <w:r w:rsidR="00550F9C" w:rsidRPr="003124BE">
        <w:t xml:space="preserve"> For each </w:t>
      </w:r>
      <w:r w:rsidR="00E06337" w:rsidRPr="003124BE">
        <w:t>omics</w:t>
      </w:r>
      <w:r w:rsidR="00550F9C" w:rsidRPr="003124BE">
        <w:t xml:space="preserve"> dataset, DIABLO produces a </w:t>
      </w:r>
      <w:r w:rsidR="007059B7" w:rsidRPr="003124BE">
        <w:lastRenderedPageBreak/>
        <w:t>variable coefficient matrix of size (</w:t>
      </w:r>
      <w:r w:rsidR="007059B7" w:rsidRPr="003124BE">
        <w:rPr>
          <w:i/>
        </w:rPr>
        <w:t>p</w:t>
      </w:r>
      <w:r w:rsidR="007059B7" w:rsidRPr="003124BE">
        <w:rPr>
          <w:i/>
          <w:vertAlign w:val="subscript"/>
        </w:rPr>
        <w:t>k</w:t>
      </w:r>
      <w:r w:rsidR="007059B7" w:rsidRPr="003124BE">
        <w:rPr>
          <w:i/>
        </w:rPr>
        <w:t xml:space="preserve"> x H</w:t>
      </w:r>
      <w:r w:rsidR="007059B7" w:rsidRPr="003124BE">
        <w:t xml:space="preserve">), where </w:t>
      </w:r>
      <w:r w:rsidR="007059B7" w:rsidRPr="003124BE">
        <w:rPr>
          <w:i/>
        </w:rPr>
        <w:t>H</w:t>
      </w:r>
      <w:r w:rsidR="007059B7" w:rsidRPr="003124BE">
        <w:t xml:space="preserve"> is the </w:t>
      </w:r>
      <w:r w:rsidR="0071623A" w:rsidRPr="003124BE">
        <w:t xml:space="preserve">total </w:t>
      </w:r>
      <w:r w:rsidR="007059B7" w:rsidRPr="003124BE">
        <w:t>number of components in the model</w:t>
      </w:r>
      <w:r w:rsidR="00550F9C" w:rsidRPr="003124BE">
        <w:t>. The product of any two matrices</w:t>
      </w:r>
      <w:r w:rsidR="00F373EF" w:rsidRPr="003124BE">
        <w:t xml:space="preserve"> </w:t>
      </w:r>
      <w:r w:rsidR="00550F9C" w:rsidRPr="003124BE">
        <w:t>approximates the association score between var</w:t>
      </w:r>
      <w:r w:rsidR="00D55E51" w:rsidRPr="003124BE">
        <w:t xml:space="preserve">iables of the two </w:t>
      </w:r>
      <w:r w:rsidR="00E06337" w:rsidRPr="003124BE">
        <w:t>omics</w:t>
      </w:r>
      <w:r w:rsidR="00D55E51" w:rsidRPr="003124BE">
        <w:t xml:space="preserve"> datasets</w:t>
      </w:r>
      <w:r w:rsidR="00193E1A" w:rsidRPr="003124BE">
        <w:t xml:space="preserve">. The association between variables </w:t>
      </w:r>
      <w:r w:rsidR="00D55E51" w:rsidRPr="003124BE">
        <w:t xml:space="preserve">is displayed as a </w:t>
      </w:r>
      <w:del w:id="598" w:author="Florian Rohart" w:date="2018-03-07T09:54:00Z">
        <w:r w:rsidR="00193E1A" w:rsidRPr="003124BE" w:rsidDel="00B55DE1">
          <w:delText>color coded</w:delText>
        </w:r>
      </w:del>
      <w:ins w:id="599" w:author="Florian Rohart" w:date="2018-03-07T09:54:00Z">
        <w:r w:rsidR="00B55DE1" w:rsidRPr="003124BE">
          <w:t>color-coded</w:t>
        </w:r>
      </w:ins>
      <w:r w:rsidR="00193E1A" w:rsidRPr="003124BE">
        <w:t xml:space="preserve"> </w:t>
      </w:r>
      <w:r w:rsidR="00D55E51" w:rsidRPr="003124BE">
        <w:t>link inside the plot</w:t>
      </w:r>
      <w:r w:rsidR="00550F9C" w:rsidRPr="003124BE">
        <w:t xml:space="preserve"> </w:t>
      </w:r>
      <w:r w:rsidR="00D55E51" w:rsidRPr="003124BE">
        <w:t>to represent a positive</w:t>
      </w:r>
      <w:r w:rsidR="00193E1A" w:rsidRPr="003124BE">
        <w:t xml:space="preserve"> or </w:t>
      </w:r>
      <w:r w:rsidR="00D55E51" w:rsidRPr="003124BE">
        <w:t>negative correlation above a</w:t>
      </w:r>
      <w:r w:rsidR="00193E1A" w:rsidRPr="003124BE">
        <w:t xml:space="preserve"> user-specified </w:t>
      </w:r>
      <w:r w:rsidR="00D55E51" w:rsidRPr="003124BE">
        <w:t xml:space="preserve">threshold. The selected variables are represented on the side of the circos plot, with </w:t>
      </w:r>
      <w:r w:rsidR="004F5676" w:rsidRPr="003124BE">
        <w:t xml:space="preserve">side </w:t>
      </w:r>
      <w:r w:rsidR="00D55E51" w:rsidRPr="003124BE">
        <w:t xml:space="preserve">colors indicating </w:t>
      </w:r>
      <w:r w:rsidR="00193FA9" w:rsidRPr="003124BE">
        <w:t xml:space="preserve">each </w:t>
      </w:r>
      <w:r w:rsidR="00E06337" w:rsidRPr="003124BE">
        <w:t>omics</w:t>
      </w:r>
      <w:r w:rsidR="00193FA9" w:rsidRPr="003124BE">
        <w:t xml:space="preserve"> type</w:t>
      </w:r>
      <w:r w:rsidR="00D55E51" w:rsidRPr="003124BE">
        <w:t>,</w:t>
      </w:r>
      <w:r w:rsidR="00193FA9" w:rsidRPr="003124BE">
        <w:t xml:space="preserve"> optional</w:t>
      </w:r>
      <w:r w:rsidR="00D55E51" w:rsidRPr="003124BE">
        <w:t xml:space="preserve"> line plots</w:t>
      </w:r>
      <w:r w:rsidR="00C41963" w:rsidRPr="003124BE">
        <w:t xml:space="preserve"> represent</w:t>
      </w:r>
      <w:r w:rsidR="00D55E51" w:rsidRPr="003124BE">
        <w:t xml:space="preserve"> the exp</w:t>
      </w:r>
      <w:r w:rsidR="002950FF" w:rsidRPr="003124BE">
        <w:t>ression levels in each phenotypic</w:t>
      </w:r>
      <w:r w:rsidR="00D55E51" w:rsidRPr="003124BE">
        <w:t xml:space="preserve"> group. </w:t>
      </w:r>
    </w:p>
    <w:p w14:paraId="69D525F6" w14:textId="74E3CBC0" w:rsidR="009B1F2D" w:rsidRPr="003124BE" w:rsidRDefault="00264934" w:rsidP="003F44E9">
      <w:pPr>
        <w:widowControl w:val="0"/>
        <w:autoSpaceDE w:val="0"/>
        <w:autoSpaceDN w:val="0"/>
        <w:adjustRightInd w:val="0"/>
        <w:spacing w:line="480" w:lineRule="auto"/>
        <w:jc w:val="both"/>
      </w:pPr>
      <w:r w:rsidRPr="003124BE">
        <w:rPr>
          <w:i/>
        </w:rPr>
        <w:t>Clustered Image Map (CIM)</w:t>
      </w:r>
      <w:r w:rsidR="006B49EA" w:rsidRPr="003124BE">
        <w:rPr>
          <w:i/>
        </w:rPr>
        <w:t>.</w:t>
      </w:r>
      <w:r w:rsidR="006B49EA" w:rsidRPr="003124BE">
        <w:t xml:space="preserve"> A</w:t>
      </w:r>
      <w:r w:rsidR="001C649E" w:rsidRPr="003124BE">
        <w:t xml:space="preserve"> clustered image map </w:t>
      </w:r>
      <w:r w:rsidRPr="003124BE">
        <w:fldChar w:fldCharType="begin"/>
      </w:r>
      <w:r w:rsidR="003F5EEF">
        <w:instrText xml:space="preserve"> ADDIN ZOTERO_ITEM CSL_CITATION {"citationID":"1mii3v3888","properties":{"formattedCitation":"[38]","plainCitation":"[38]"},"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3124BE">
        <w:fldChar w:fldCharType="separate"/>
      </w:r>
      <w:r w:rsidR="003F5EEF">
        <w:rPr>
          <w:noProof/>
        </w:rPr>
        <w:t>[38]</w:t>
      </w:r>
      <w:r w:rsidRPr="003124BE">
        <w:fldChar w:fldCharType="end"/>
      </w:r>
      <w:r w:rsidRPr="003124BE">
        <w:t xml:space="preserve"> </w:t>
      </w:r>
      <w:r w:rsidR="001C649E" w:rsidRPr="003124BE">
        <w:t xml:space="preserve">based on the </w:t>
      </w:r>
      <w:r w:rsidR="00556F55" w:rsidRPr="003124BE">
        <w:t xml:space="preserve">Euclidean </w:t>
      </w:r>
      <w:r w:rsidR="001C649E" w:rsidRPr="003124BE">
        <w:t xml:space="preserve">distance and the </w:t>
      </w:r>
      <w:r w:rsidR="00556F55" w:rsidRPr="003124BE">
        <w:t>complete</w:t>
      </w:r>
      <w:r w:rsidR="001C649E" w:rsidRPr="003124BE">
        <w:t xml:space="preserve"> linkage</w:t>
      </w:r>
      <w:r w:rsidR="00142F86" w:rsidRPr="003124BE">
        <w:t xml:space="preserve"> displays an unsupervised clustering between the selected variables</w:t>
      </w:r>
      <w:r w:rsidR="00BC4810" w:rsidRPr="003124BE">
        <w:t xml:space="preserve"> (centered and scaled)</w:t>
      </w:r>
      <w:r w:rsidR="00142F86" w:rsidRPr="003124BE">
        <w:t xml:space="preserve"> and </w:t>
      </w:r>
      <w:r w:rsidRPr="003124BE">
        <w:t>the samples</w:t>
      </w:r>
      <w:r w:rsidR="00EB5704" w:rsidRPr="003124BE">
        <w:t>.</w:t>
      </w:r>
      <w:r w:rsidR="00BC4810" w:rsidRPr="003124BE">
        <w:t xml:space="preserve"> Color bars represent </w:t>
      </w:r>
      <w:r w:rsidR="00A81827" w:rsidRPr="003124BE">
        <w:t>the sample phenotypic</w:t>
      </w:r>
      <w:r w:rsidR="00A15A8D" w:rsidRPr="003124BE">
        <w:t xml:space="preserve"> group</w:t>
      </w:r>
      <w:r w:rsidR="00A81827" w:rsidRPr="003124BE">
        <w:t>s</w:t>
      </w:r>
      <w:r w:rsidR="00A15A8D" w:rsidRPr="003124BE">
        <w:t xml:space="preserve"> (col</w:t>
      </w:r>
      <w:r w:rsidR="00BC4810" w:rsidRPr="003124BE">
        <w:t xml:space="preserve">umns) and the type of </w:t>
      </w:r>
      <w:r w:rsidR="00E06337" w:rsidRPr="003124BE">
        <w:t>omics</w:t>
      </w:r>
      <w:r w:rsidR="00BC4810" w:rsidRPr="003124BE">
        <w:t xml:space="preserve"> (rows)</w:t>
      </w:r>
      <w:r w:rsidR="00A81827" w:rsidRPr="003124BE">
        <w:t xml:space="preserve"> variables</w:t>
      </w:r>
      <w:r w:rsidR="00BC4810" w:rsidRPr="003124BE">
        <w:t>.</w:t>
      </w:r>
    </w:p>
    <w:p w14:paraId="1B443597" w14:textId="77777777" w:rsidR="001F3579" w:rsidRPr="003124BE" w:rsidRDefault="001F3579" w:rsidP="003F44E9">
      <w:pPr>
        <w:spacing w:line="480" w:lineRule="auto"/>
        <w:jc w:val="both"/>
        <w:rPr>
          <w:b/>
          <w:lang w:val="en-CA"/>
        </w:rPr>
      </w:pPr>
    </w:p>
    <w:p w14:paraId="22C89FE6" w14:textId="7D232873" w:rsidR="001F3579" w:rsidRPr="003124BE" w:rsidRDefault="005702CC" w:rsidP="003F44E9">
      <w:pPr>
        <w:spacing w:line="480" w:lineRule="auto"/>
        <w:jc w:val="both"/>
        <w:rPr>
          <w:b/>
          <w:lang w:val="en-CA"/>
        </w:rPr>
      </w:pPr>
      <w:r w:rsidRPr="003124BE">
        <w:rPr>
          <w:b/>
          <w:lang w:val="en-CA"/>
        </w:rPr>
        <w:t>Gene-set enrichment analyses</w:t>
      </w:r>
    </w:p>
    <w:p w14:paraId="37EC3676" w14:textId="21373064" w:rsidR="00DB606F" w:rsidRPr="00DA37BA" w:rsidRDefault="00755F6A" w:rsidP="00DA37BA">
      <w:pPr>
        <w:spacing w:line="480" w:lineRule="auto"/>
        <w:jc w:val="both"/>
        <w:rPr>
          <w:rFonts w:eastAsia="Times New Roman"/>
          <w:color w:val="333333"/>
        </w:rPr>
      </w:pPr>
      <w:r w:rsidRPr="003124BE">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w:t>
      </w:r>
      <w:r w:rsidR="009F0F12">
        <w:t>mRNA, CpGs and proteins.</w:t>
      </w:r>
      <w:r w:rsidR="00523342" w:rsidRPr="001160C2">
        <w:t xml:space="preserve"> The following collections were used as gene</w:t>
      </w:r>
      <w:r w:rsidR="003E2B9A" w:rsidRPr="001160C2">
        <w:t>-</w:t>
      </w:r>
      <w:r w:rsidR="00523342" w:rsidRPr="001160C2">
        <w:t xml:space="preserve">sets for the enrichment </w:t>
      </w:r>
      <w:r w:rsidR="00492A66" w:rsidRPr="001160C2">
        <w:t xml:space="preserve">analysis </w:t>
      </w:r>
      <w:r w:rsidR="00492A66" w:rsidRPr="001160C2">
        <w:fldChar w:fldCharType="begin"/>
      </w:r>
      <w:r w:rsidR="003F5EEF">
        <w:instrText xml:space="preserve"> ADDIN ZOTERO_ITEM CSL_CITATION {"citationID":"1qc5561c4f","properties":{"formattedCitation":"[39]","plainCitation":"[39]"},"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1160C2">
        <w:fldChar w:fldCharType="separate"/>
      </w:r>
      <w:r w:rsidR="003F5EEF">
        <w:rPr>
          <w:noProof/>
        </w:rPr>
        <w:t>[39]</w:t>
      </w:r>
      <w:r w:rsidR="00492A66" w:rsidRPr="001160C2">
        <w:fldChar w:fldCharType="end"/>
      </w:r>
      <w:r w:rsidR="00523342" w:rsidRPr="001160C2">
        <w:t xml:space="preserve">: </w:t>
      </w:r>
      <w:r w:rsidR="00DB606F" w:rsidRPr="00DA37BA">
        <w:rPr>
          <w:rFonts w:eastAsia="Times New Roman"/>
          <w:color w:val="333333"/>
        </w:rPr>
        <w:t>C1 - positional gene sets for each human chromosome and cytogenetic band. C2 – curated gene sets (Pathway Interaction DB [PID], Biocarta [BIOCARTA], Kyoto Encyclopedia of Genes and Genomes [KEGG], Reactome [REACTOME], and others), C3 - motif gene sets based on conserved cis-regulatory motifs from a comparative analysis of the human, mouse, rat, and dog genomes. C4 – computational gene sets (from the Cancer Gene Neighbourhoods [CGN] and Cancer Modules [CM] – citation available vi</w:t>
      </w:r>
      <w:r w:rsidR="001160C2" w:rsidRPr="001160C2">
        <w:rPr>
          <w:rFonts w:eastAsia="Times New Roman"/>
          <w:color w:val="333333"/>
        </w:rPr>
        <w:t xml:space="preserve">a the </w:t>
      </w:r>
      <w:r w:rsidR="001160C2" w:rsidRPr="001160C2">
        <w:rPr>
          <w:rFonts w:eastAsia="Times New Roman"/>
          <w:color w:val="333333"/>
        </w:rPr>
        <w:lastRenderedPageBreak/>
        <w:t>MolSigDB</w:t>
      </w:r>
      <w:r w:rsidR="001160C2">
        <w:rPr>
          <w:rFonts w:eastAsia="Times New Roman"/>
          <w:color w:val="333333"/>
        </w:rPr>
        <w:t xml:space="preserve"> </w:t>
      </w:r>
      <w:r w:rsidR="001160C2">
        <w:rPr>
          <w:rFonts w:eastAsia="Times New Roman"/>
          <w:color w:val="333333"/>
        </w:rPr>
        <w:fldChar w:fldCharType="begin"/>
      </w:r>
      <w:r w:rsidR="001160C2">
        <w:rPr>
          <w:rFonts w:eastAsia="Times New Roman"/>
          <w:color w:val="333333"/>
        </w:rPr>
        <w:instrText xml:space="preserve"> ADDIN ZOTERO_ITEM CSL_CITATION {"citationID":"af1kf3q2h0","properties":{"formattedCitation":"[23]","plainCitation":"[23]"},"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1160C2">
        <w:rPr>
          <w:rFonts w:eastAsia="Times New Roman"/>
          <w:color w:val="333333"/>
        </w:rPr>
        <w:fldChar w:fldCharType="separate"/>
      </w:r>
      <w:r w:rsidR="001160C2">
        <w:rPr>
          <w:rFonts w:eastAsia="Times New Roman"/>
          <w:noProof/>
          <w:color w:val="333333"/>
        </w:rPr>
        <w:t>[23]</w:t>
      </w:r>
      <w:r w:rsidR="001160C2">
        <w:rPr>
          <w:rFonts w:eastAsia="Times New Roman"/>
          <w:color w:val="333333"/>
        </w:rPr>
        <w:fldChar w:fldCharType="end"/>
      </w:r>
      <w:r w:rsidR="00DB606F" w:rsidRPr="00DA37BA">
        <w:rPr>
          <w:rFonts w:eastAsia="Times New Roman"/>
          <w:color w:val="333333"/>
        </w:rPr>
        <w:t>. C5 - GO gene sets consist of genes annotated by the same GO terms. C6 – ontologic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MSigDB gene sets to represent well-defined biological states or processes. &amp; A. BTM - Blood Transcriptional Modules</w:t>
      </w:r>
      <w:r w:rsidR="00DA404D" w:rsidRPr="00DA37BA">
        <w:rPr>
          <w:rFonts w:eastAsia="Times New Roman"/>
          <w:color w:val="333333"/>
        </w:rPr>
        <w:t xml:space="preserve"> </w:t>
      </w:r>
      <w:r w:rsidR="00DA404D" w:rsidRPr="00DA37BA">
        <w:rPr>
          <w:rFonts w:eastAsia="Times New Roman"/>
          <w:color w:val="333333"/>
        </w:rPr>
        <w:fldChar w:fldCharType="begin"/>
      </w:r>
      <w:r w:rsidR="003F5EEF">
        <w:rPr>
          <w:rFonts w:eastAsia="Times New Roman"/>
          <w:color w:val="333333"/>
        </w:rPr>
        <w:instrText xml:space="preserve"> ADDIN ZOTERO_ITEM CSL_CITATION {"citationID":"ajpjm18pdc","properties":{"formattedCitation":"[40]","plainCitation":"[40]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00DA404D" w:rsidRPr="00DA37BA">
        <w:rPr>
          <w:rFonts w:eastAsia="Times New Roman"/>
          <w:color w:val="333333"/>
        </w:rPr>
        <w:fldChar w:fldCharType="separate"/>
      </w:r>
      <w:r w:rsidR="003F5EEF">
        <w:rPr>
          <w:rFonts w:eastAsia="Times New Roman"/>
          <w:noProof/>
          <w:color w:val="333333"/>
        </w:rPr>
        <w:t>[40]</w:t>
      </w:r>
      <w:r w:rsidR="00DA404D" w:rsidRPr="00DA37BA">
        <w:rPr>
          <w:rFonts w:eastAsia="Times New Roman"/>
          <w:color w:val="333333"/>
        </w:rPr>
        <w:fldChar w:fldCharType="end"/>
      </w:r>
      <w:r w:rsidR="00DA404D" w:rsidRPr="00DA37BA">
        <w:rPr>
          <w:rFonts w:eastAsia="Times New Roman"/>
          <w:color w:val="333333"/>
        </w:rPr>
        <w:t>.</w:t>
      </w:r>
      <w:r w:rsidR="00DB606F" w:rsidRPr="00DA37BA">
        <w:rPr>
          <w:rFonts w:eastAsia="Times New Roman"/>
          <w:color w:val="333333"/>
        </w:rPr>
        <w:t xml:space="preserve"> B. TISSUES - cell-specific expression from Benita </w:t>
      </w:r>
      <w:r w:rsidR="00DB606F" w:rsidRPr="00DA37BA">
        <w:rPr>
          <w:rFonts w:eastAsia="Times New Roman"/>
          <w:i/>
          <w:color w:val="333333"/>
        </w:rPr>
        <w:t>et al.</w:t>
      </w:r>
      <w:r w:rsidR="001160C2" w:rsidRPr="00DA37BA">
        <w:rPr>
          <w:rFonts w:eastAsia="Times New Roman"/>
          <w:color w:val="333333"/>
        </w:rPr>
        <w:t xml:space="preserve"> </w:t>
      </w:r>
      <w:r w:rsidR="001160C2" w:rsidRPr="00DA37BA">
        <w:rPr>
          <w:rFonts w:eastAsia="Times New Roman"/>
          <w:color w:val="333333"/>
        </w:rPr>
        <w:fldChar w:fldCharType="begin"/>
      </w:r>
      <w:r w:rsidR="003F5EEF">
        <w:rPr>
          <w:rFonts w:eastAsia="Times New Roman"/>
          <w:color w:val="333333"/>
        </w:rPr>
        <w:instrText xml:space="preserve"> ADDIN ZOTERO_ITEM CSL_CITATION {"citationID":"a2bvusp3026","properties":{"formattedCitation":"[41]","plainCitation":"[41]"},"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001160C2" w:rsidRPr="00DA37BA">
        <w:rPr>
          <w:rFonts w:eastAsia="Times New Roman"/>
          <w:color w:val="333333"/>
        </w:rPr>
        <w:fldChar w:fldCharType="separate"/>
      </w:r>
      <w:r w:rsidR="003F5EEF">
        <w:rPr>
          <w:rFonts w:eastAsia="Times New Roman"/>
          <w:noProof/>
          <w:color w:val="333333"/>
        </w:rPr>
        <w:t>[41]</w:t>
      </w:r>
      <w:r w:rsidR="001160C2" w:rsidRPr="00DA37BA">
        <w:rPr>
          <w:rFonts w:eastAsia="Times New Roman"/>
          <w:color w:val="333333"/>
        </w:rPr>
        <w:fldChar w:fldCharType="end"/>
      </w:r>
      <w:r w:rsidR="001160C2" w:rsidRPr="00DA37BA">
        <w:rPr>
          <w:rFonts w:eastAsia="Times New Roman"/>
          <w:color w:val="333333"/>
        </w:rPr>
        <w:t>.</w:t>
      </w:r>
      <w:r w:rsidR="00DA404D" w:rsidRPr="00DA37BA">
        <w:rPr>
          <w:rFonts w:eastAsia="Times New Roman"/>
          <w:color w:val="333333"/>
        </w:rPr>
        <w:t xml:space="preserve">  </w:t>
      </w:r>
    </w:p>
    <w:p w14:paraId="1AB6AD54" w14:textId="0DFE4601" w:rsidR="00A14F4F" w:rsidRPr="001160C2" w:rsidRDefault="00DB606F" w:rsidP="003F44E9">
      <w:pPr>
        <w:spacing w:line="480" w:lineRule="auto"/>
        <w:jc w:val="both"/>
        <w:rPr>
          <w:b/>
        </w:rPr>
      </w:pPr>
      <w:r w:rsidRPr="001160C2" w:rsidDel="00DB606F">
        <w:rPr>
          <w:b/>
        </w:rPr>
        <w:t xml:space="preserve"> </w:t>
      </w:r>
    </w:p>
    <w:p w14:paraId="439E3F91" w14:textId="65D4F517" w:rsidR="000F0BD1" w:rsidRDefault="000F0BD1" w:rsidP="009F4F06">
      <w:pPr>
        <w:spacing w:line="480" w:lineRule="auto"/>
        <w:jc w:val="both"/>
        <w:rPr>
          <w:color w:val="333333"/>
        </w:rPr>
      </w:pPr>
      <w:r w:rsidRPr="001160C2">
        <w:rPr>
          <w:b/>
          <w:color w:val="333333"/>
        </w:rPr>
        <w:t>Modular analysis</w:t>
      </w:r>
      <w:r w:rsidR="003E41C6" w:rsidRPr="001160C2">
        <w:rPr>
          <w:b/>
          <w:color w:val="333333"/>
        </w:rPr>
        <w:t>:</w:t>
      </w:r>
      <w:r w:rsidRPr="001160C2">
        <w:rPr>
          <w:color w:val="333333"/>
        </w:rPr>
        <w:t xml:space="preserve"> </w:t>
      </w:r>
      <w:r w:rsidR="007B0DA8" w:rsidRPr="001160C2">
        <w:rPr>
          <w:color w:val="333333"/>
        </w:rPr>
        <w:t>Eigengene</w:t>
      </w:r>
      <w:r w:rsidR="007B0DA8" w:rsidRPr="003124BE">
        <w:rPr>
          <w:color w:val="333333"/>
        </w:rPr>
        <w:t xml:space="preserve"> summarization is a common approach</w:t>
      </w:r>
      <w:r w:rsidR="00AA022B" w:rsidRPr="003124BE">
        <w:rPr>
          <w:color w:val="333333"/>
        </w:rPr>
        <w:t xml:space="preserve"> to decompose a </w:t>
      </w:r>
      <w:r w:rsidR="00AA022B" w:rsidRPr="0031363F">
        <w:rPr>
          <w:i/>
          <w:color w:val="333333"/>
        </w:rPr>
        <w:t xml:space="preserve">n </w:t>
      </w:r>
      <w:r w:rsidR="00F76BA8">
        <w:rPr>
          <w:color w:val="333333"/>
        </w:rPr>
        <w:t>x</w:t>
      </w:r>
      <w:r w:rsidR="00AA022B" w:rsidRPr="003124BE">
        <w:rPr>
          <w:color w:val="333333"/>
        </w:rPr>
        <w:t xml:space="preserve"> </w:t>
      </w:r>
      <w:r w:rsidR="00AA022B" w:rsidRPr="0031363F">
        <w:rPr>
          <w:i/>
          <w:color w:val="333333"/>
        </w:rPr>
        <w:t>p</w:t>
      </w:r>
      <w:r w:rsidR="00AA022B" w:rsidRPr="003124BE">
        <w:rPr>
          <w:color w:val="333333"/>
        </w:rPr>
        <w:t xml:space="preserve"> dataset (</w:t>
      </w:r>
      <w:r w:rsidR="007B0DA8" w:rsidRPr="003124BE">
        <w:rPr>
          <w:color w:val="333333"/>
        </w:rPr>
        <w:t xml:space="preserve">where </w:t>
      </w:r>
      <w:r w:rsidR="007B0DA8" w:rsidRPr="0031363F">
        <w:rPr>
          <w:i/>
          <w:color w:val="333333"/>
        </w:rPr>
        <w:t>n</w:t>
      </w:r>
      <w:r w:rsidR="007B0DA8" w:rsidRPr="003124BE">
        <w:rPr>
          <w:color w:val="333333"/>
        </w:rPr>
        <w:t xml:space="preserve"> is the number of samples and </w:t>
      </w:r>
      <w:r w:rsidR="007B0DA8" w:rsidRPr="0031363F">
        <w:rPr>
          <w:i/>
          <w:color w:val="333333"/>
        </w:rPr>
        <w:t>p</w:t>
      </w:r>
      <w:r w:rsidR="007B0DA8" w:rsidRPr="003124BE">
        <w:rPr>
          <w:color w:val="333333"/>
        </w:rPr>
        <w:t xml:space="preserve"> is the number of variables</w:t>
      </w:r>
      <w:r w:rsidR="00AA022B" w:rsidRPr="003124BE">
        <w:rPr>
          <w:color w:val="333333"/>
        </w:rPr>
        <w:t xml:space="preserve"> in a module), to a component (linear combination of all </w:t>
      </w:r>
      <w:r w:rsidR="00AA022B" w:rsidRPr="0031363F">
        <w:rPr>
          <w:i/>
          <w:color w:val="333333"/>
        </w:rPr>
        <w:t>p</w:t>
      </w:r>
      <w:r w:rsidR="00AA022B" w:rsidRPr="003124BE">
        <w:rPr>
          <w:color w:val="333333"/>
        </w:rPr>
        <w:t xml:space="preserve"> variables) that represent</w:t>
      </w:r>
      <w:r w:rsidR="00FA6DE6" w:rsidRPr="003124BE">
        <w:rPr>
          <w:color w:val="333333"/>
        </w:rPr>
        <w:t xml:space="preserve">s the summarized expression of </w:t>
      </w:r>
      <w:r w:rsidR="00AA022B" w:rsidRPr="003124BE">
        <w:rPr>
          <w:color w:val="333333"/>
        </w:rPr>
        <w:t>genes in the module</w:t>
      </w:r>
      <w:r w:rsidR="00401B9A" w:rsidRPr="003124BE">
        <w:rPr>
          <w:color w:val="333333"/>
        </w:rPr>
        <w:t xml:space="preserve"> </w:t>
      </w:r>
      <w:r w:rsidR="00401B9A" w:rsidRPr="003124BE">
        <w:rPr>
          <w:color w:val="333333"/>
        </w:rPr>
        <w:fldChar w:fldCharType="begin"/>
      </w:r>
      <w:r w:rsidR="00854CBE">
        <w:rPr>
          <w:color w:val="333333"/>
        </w:rPr>
        <w:instrText xml:space="preserve"> ADDIN ZOTERO_ITEM CSL_CITATION {"citationID":"2g9c19rmcm","properties":{"formattedCitation":"[18]","plainCitation":"[18]"},"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3124BE">
        <w:rPr>
          <w:color w:val="333333"/>
        </w:rPr>
        <w:fldChar w:fldCharType="separate"/>
      </w:r>
      <w:r w:rsidR="00854CBE">
        <w:rPr>
          <w:noProof/>
          <w:color w:val="333333"/>
        </w:rPr>
        <w:t>[18]</w:t>
      </w:r>
      <w:r w:rsidR="00401B9A" w:rsidRPr="003124BE">
        <w:rPr>
          <w:color w:val="333333"/>
        </w:rPr>
        <w:fldChar w:fldCharType="end"/>
      </w:r>
      <w:r w:rsidR="00AA022B" w:rsidRPr="003124BE">
        <w:rPr>
          <w:color w:val="333333"/>
        </w:rPr>
        <w:t>.</w:t>
      </w:r>
      <w:r w:rsidR="00213894" w:rsidRPr="003124BE">
        <w:rPr>
          <w:color w:val="333333"/>
        </w:rPr>
        <w:t xml:space="preserve"> For the asthma study, 15</w:t>
      </w:r>
      <w:r w:rsidR="001D354A" w:rsidRPr="003124BE">
        <w:rPr>
          <w:color w:val="333333"/>
        </w:rPr>
        <w:t xml:space="preserve">,683 genes </w:t>
      </w:r>
      <w:r w:rsidR="00401B9A" w:rsidRPr="003124BE">
        <w:rPr>
          <w:color w:val="333333"/>
        </w:rPr>
        <w:t>were reduced</w:t>
      </w:r>
      <w:r w:rsidR="00933A9E" w:rsidRPr="003124BE">
        <w:rPr>
          <w:color w:val="333333"/>
        </w:rPr>
        <w:t xml:space="preserve"> to 229 KEGG pathways</w:t>
      </w:r>
      <w:r w:rsidR="00401B9A" w:rsidRPr="003124BE">
        <w:rPr>
          <w:color w:val="333333"/>
        </w:rPr>
        <w:t xml:space="preserve"> and 292 metabolites were reduced to 60 metabolic pathways</w:t>
      </w:r>
      <w:r w:rsidR="00933A9E" w:rsidRPr="003124BE">
        <w:rPr>
          <w:color w:val="333333"/>
        </w:rPr>
        <w:t xml:space="preserve"> </w:t>
      </w:r>
      <w:r w:rsidR="00401B9A" w:rsidRPr="003124BE">
        <w:rPr>
          <w:color w:val="333333"/>
        </w:rPr>
        <w:t>using eigengene summarization.</w:t>
      </w:r>
    </w:p>
    <w:p w14:paraId="74C3FBEF" w14:textId="77777777" w:rsidR="00A14F4F" w:rsidRPr="003124BE" w:rsidRDefault="00A14F4F" w:rsidP="009F4F06">
      <w:pPr>
        <w:spacing w:line="480" w:lineRule="auto"/>
        <w:jc w:val="both"/>
        <w:rPr>
          <w:color w:val="333333"/>
        </w:rPr>
      </w:pPr>
    </w:p>
    <w:p w14:paraId="0AE5672F" w14:textId="31A32FB9" w:rsidR="005702CC" w:rsidRPr="003124BE" w:rsidRDefault="005702CC" w:rsidP="009F24A1">
      <w:pPr>
        <w:spacing w:line="480" w:lineRule="auto"/>
        <w:jc w:val="both"/>
        <w:rPr>
          <w:color w:val="333333"/>
        </w:rPr>
      </w:pPr>
      <w:r w:rsidRPr="0031363F">
        <w:rPr>
          <w:b/>
          <w:color w:val="333333"/>
        </w:rPr>
        <w:t>Multilevel transformation</w:t>
      </w:r>
      <w:r w:rsidR="009F4F06" w:rsidRPr="0031363F">
        <w:rPr>
          <w:b/>
          <w:color w:val="333333"/>
        </w:rPr>
        <w:t>:</w:t>
      </w:r>
      <w:r w:rsidR="000F0BD1" w:rsidRPr="003124BE">
        <w:rPr>
          <w:color w:val="333333"/>
        </w:rPr>
        <w:t xml:space="preserve"> </w:t>
      </w:r>
      <w:r w:rsidR="00A50910" w:rsidRPr="003124BE">
        <w:rPr>
          <w:color w:val="333333"/>
        </w:rPr>
        <w:t xml:space="preserve">For multivariate analyses, </w:t>
      </w:r>
      <w:r w:rsidR="007557C1" w:rsidRPr="003124BE">
        <w:rPr>
          <w:color w:val="333333"/>
        </w:rPr>
        <w:t xml:space="preserve">A multilevel approach </w:t>
      </w:r>
      <w:r w:rsidR="008D3FD6" w:rsidRPr="003124BE">
        <w:rPr>
          <w:color w:val="333333"/>
        </w:rPr>
        <w:t>separates the within subject variation matrix (</w:t>
      </w:r>
      <w:r w:rsidR="008D3FD6" w:rsidRPr="003124BE">
        <w:rPr>
          <w:i/>
          <w:color w:val="333333"/>
        </w:rPr>
        <w:t>X</w:t>
      </w:r>
      <w:r w:rsidR="008D3FD6" w:rsidRPr="003124BE">
        <w:rPr>
          <w:i/>
          <w:color w:val="333333"/>
          <w:vertAlign w:val="subscript"/>
        </w:rPr>
        <w:t>w</w:t>
      </w:r>
      <w:r w:rsidR="008D3FD6" w:rsidRPr="003124BE">
        <w:rPr>
          <w:color w:val="333333"/>
        </w:rPr>
        <w:t>) and the between subject variation (</w:t>
      </w:r>
      <w:r w:rsidR="008D3FD6" w:rsidRPr="003124BE">
        <w:rPr>
          <w:i/>
          <w:color w:val="333333"/>
        </w:rPr>
        <w:t>X</w:t>
      </w:r>
      <w:r w:rsidR="008D3FD6" w:rsidRPr="003124BE">
        <w:rPr>
          <w:i/>
          <w:color w:val="333333"/>
          <w:vertAlign w:val="subscript"/>
        </w:rPr>
        <w:t>b</w:t>
      </w:r>
      <w:r w:rsidR="008D3FD6" w:rsidRPr="003124BE">
        <w:rPr>
          <w:color w:val="333333"/>
        </w:rPr>
        <w:t>) for a given dataset (</w:t>
      </w:r>
      <w:r w:rsidR="008D3FD6" w:rsidRPr="003124BE">
        <w:rPr>
          <w:i/>
          <w:color w:val="333333"/>
        </w:rPr>
        <w:t>X</w:t>
      </w:r>
      <w:r w:rsidR="008D3FD6" w:rsidRPr="003124BE">
        <w:rPr>
          <w:color w:val="333333"/>
        </w:rPr>
        <w:t xml:space="preserve">) </w:t>
      </w:r>
      <w:r w:rsidR="008D3FD6" w:rsidRPr="003124BE">
        <w:rPr>
          <w:color w:val="333333"/>
        </w:rPr>
        <w:fldChar w:fldCharType="begin"/>
      </w:r>
      <w:r w:rsidR="003F5EEF">
        <w:rPr>
          <w:color w:val="333333"/>
        </w:rPr>
        <w:instrText xml:space="preserve"> ADDIN ZOTERO_ITEM CSL_CITATION {"citationID":"2b5om98h4d","properties":{"formattedCitation":"[42]","plainCitation":"[42]"},"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3124BE">
        <w:rPr>
          <w:color w:val="333333"/>
        </w:rPr>
        <w:fldChar w:fldCharType="separate"/>
      </w:r>
      <w:r w:rsidR="003F5EEF">
        <w:rPr>
          <w:noProof/>
          <w:color w:val="333333"/>
        </w:rPr>
        <w:t>[42]</w:t>
      </w:r>
      <w:r w:rsidR="008D3FD6" w:rsidRPr="003124BE">
        <w:rPr>
          <w:color w:val="333333"/>
        </w:rPr>
        <w:fldChar w:fldCharType="end"/>
      </w:r>
      <w:r w:rsidR="008D3FD6" w:rsidRPr="003124BE">
        <w:rPr>
          <w:color w:val="333333"/>
        </w:rPr>
        <w:t xml:space="preserve">, ie. </w:t>
      </w:r>
      <w:r w:rsidR="008D3FD6" w:rsidRPr="003124BE">
        <w:rPr>
          <w:i/>
          <w:color w:val="333333"/>
        </w:rPr>
        <w:t>X = X</w:t>
      </w:r>
      <w:r w:rsidR="008D3FD6" w:rsidRPr="003124BE">
        <w:rPr>
          <w:i/>
          <w:color w:val="333333"/>
          <w:vertAlign w:val="subscript"/>
        </w:rPr>
        <w:t>w</w:t>
      </w:r>
      <w:r w:rsidR="008D3FD6" w:rsidRPr="003124BE">
        <w:rPr>
          <w:i/>
          <w:color w:val="333333"/>
        </w:rPr>
        <w:t xml:space="preserve"> + X</w:t>
      </w:r>
      <w:r w:rsidR="008D3FD6" w:rsidRPr="003124BE">
        <w:rPr>
          <w:i/>
          <w:color w:val="333333"/>
          <w:vertAlign w:val="subscript"/>
        </w:rPr>
        <w:t>b</w:t>
      </w:r>
      <w:r w:rsidR="008D3FD6" w:rsidRPr="003124BE">
        <w:rPr>
          <w:color w:val="333333"/>
        </w:rPr>
        <w:t>. In the case of a two-</w:t>
      </w:r>
      <w:r w:rsidR="003A0D2D" w:rsidRPr="003124BE">
        <w:rPr>
          <w:color w:val="333333"/>
        </w:rPr>
        <w:t>repeated measured</w:t>
      </w:r>
      <w:r w:rsidR="008D3FD6" w:rsidRPr="003124BE">
        <w:rPr>
          <w:color w:val="333333"/>
        </w:rPr>
        <w:t xml:space="preserve"> problem</w:t>
      </w:r>
      <w:r w:rsidR="003A0D2D" w:rsidRPr="003124BE">
        <w:rPr>
          <w:color w:val="333333"/>
        </w:rPr>
        <w:t xml:space="preserve"> (e.g. pre vs post challenge)</w:t>
      </w:r>
      <w:r w:rsidR="008D3FD6" w:rsidRPr="003124BE">
        <w:rPr>
          <w:color w:val="333333"/>
        </w:rPr>
        <w:t>, the within subject variation matrix is similar</w:t>
      </w:r>
      <w:r w:rsidR="00B44CB5" w:rsidRPr="003124BE">
        <w:rPr>
          <w:color w:val="333333"/>
        </w:rPr>
        <w:t xml:space="preserve"> to</w:t>
      </w:r>
      <w:r w:rsidR="008D3FD6" w:rsidRPr="003124BE">
        <w:rPr>
          <w:color w:val="333333"/>
        </w:rPr>
        <w:t xml:space="preserve"> </w:t>
      </w:r>
      <w:r w:rsidR="00A50910" w:rsidRPr="003124BE">
        <w:rPr>
          <w:color w:val="333333"/>
        </w:rPr>
        <w:t>calculat</w:t>
      </w:r>
      <w:r w:rsidR="00B44CB5" w:rsidRPr="003124BE">
        <w:rPr>
          <w:color w:val="333333"/>
        </w:rPr>
        <w:t>ing</w:t>
      </w:r>
      <w:r w:rsidR="008D3FD6" w:rsidRPr="003124BE">
        <w:rPr>
          <w:color w:val="333333"/>
        </w:rPr>
        <w:t xml:space="preserve"> the</w:t>
      </w:r>
      <w:r w:rsidR="00A50910" w:rsidRPr="003124BE">
        <w:rPr>
          <w:color w:val="333333"/>
        </w:rPr>
        <w:t xml:space="preserve"> net</w:t>
      </w:r>
      <w:r w:rsidR="008D3FD6" w:rsidRPr="003124BE">
        <w:rPr>
          <w:color w:val="333333"/>
        </w:rPr>
        <w:t xml:space="preserve"> difference </w:t>
      </w:r>
      <w:r w:rsidR="003A0D2D" w:rsidRPr="003124BE">
        <w:rPr>
          <w:color w:val="333333"/>
        </w:rPr>
        <w:t>for</w:t>
      </w:r>
      <w:r w:rsidR="00632E8A" w:rsidRPr="003124BE">
        <w:rPr>
          <w:color w:val="333333"/>
        </w:rPr>
        <w:t xml:space="preserve"> each individual </w:t>
      </w:r>
      <w:r w:rsidR="008D3FD6" w:rsidRPr="003124BE">
        <w:rPr>
          <w:color w:val="333333"/>
        </w:rPr>
        <w:t xml:space="preserve">between the data obtained </w:t>
      </w:r>
      <w:r w:rsidR="003A0D2D" w:rsidRPr="003124BE">
        <w:rPr>
          <w:color w:val="333333"/>
        </w:rPr>
        <w:t>for pre and post</w:t>
      </w:r>
      <w:r w:rsidR="00B44CB5" w:rsidRPr="003124BE">
        <w:rPr>
          <w:color w:val="333333"/>
        </w:rPr>
        <w:t xml:space="preserve"> challenge</w:t>
      </w:r>
      <w:r w:rsidR="008D3FD6" w:rsidRPr="003124BE">
        <w:rPr>
          <w:color w:val="333333"/>
        </w:rPr>
        <w:t xml:space="preserve">. </w:t>
      </w:r>
      <w:r w:rsidR="000174CF" w:rsidRPr="003124BE">
        <w:rPr>
          <w:color w:val="333333"/>
        </w:rPr>
        <w:t xml:space="preserve">For each </w:t>
      </w:r>
      <w:r w:rsidR="00E06337" w:rsidRPr="003124BE">
        <w:rPr>
          <w:color w:val="333333"/>
        </w:rPr>
        <w:t>omics</w:t>
      </w:r>
      <w:r w:rsidR="000174CF" w:rsidRPr="003124BE">
        <w:rPr>
          <w:color w:val="333333"/>
        </w:rPr>
        <w:t xml:space="preserve"> dataset, the within-subject variation matrix was extracted prior to applying DIABLO. </w:t>
      </w:r>
      <w:r w:rsidR="009046A9" w:rsidRPr="003124BE">
        <w:rPr>
          <w:color w:val="333333"/>
        </w:rPr>
        <w:t xml:space="preserve">In the asthma study, </w:t>
      </w:r>
      <w:r w:rsidR="000174CF" w:rsidRPr="003124BE">
        <w:rPr>
          <w:color w:val="333333"/>
        </w:rPr>
        <w:t xml:space="preserve">the multilevel approach (called </w:t>
      </w:r>
      <w:r w:rsidR="009046A9" w:rsidRPr="003124BE">
        <w:rPr>
          <w:color w:val="333333"/>
        </w:rPr>
        <w:t>variance decomposition step</w:t>
      </w:r>
      <w:r w:rsidR="000174CF" w:rsidRPr="003124BE">
        <w:rPr>
          <w:color w:val="333333"/>
        </w:rPr>
        <w:t>)</w:t>
      </w:r>
      <w:r w:rsidR="00401B9A" w:rsidRPr="003124BE">
        <w:rPr>
          <w:color w:val="333333"/>
        </w:rPr>
        <w:t xml:space="preserve"> was applied to the </w:t>
      </w:r>
      <w:r w:rsidR="00B44CB5" w:rsidRPr="003124BE">
        <w:rPr>
          <w:color w:val="333333"/>
        </w:rPr>
        <w:t xml:space="preserve">cell-type, </w:t>
      </w:r>
      <w:r w:rsidR="00401B9A" w:rsidRPr="003124BE">
        <w:rPr>
          <w:color w:val="333333"/>
        </w:rPr>
        <w:t>gene and metabolite module datasets.</w:t>
      </w:r>
    </w:p>
    <w:p w14:paraId="6EE6DF53" w14:textId="77777777" w:rsidR="00F94303" w:rsidRPr="003124BE"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3124BE" w:rsidRDefault="00F94303" w:rsidP="003F44E9">
      <w:pPr>
        <w:spacing w:line="480" w:lineRule="auto"/>
        <w:rPr>
          <w:color w:val="333333"/>
        </w:rPr>
      </w:pPr>
    </w:p>
    <w:p w14:paraId="6A0294D5" w14:textId="77777777" w:rsidR="00111339" w:rsidRPr="003124BE" w:rsidRDefault="00111339">
      <w:pPr>
        <w:rPr>
          <w:rFonts w:eastAsia="Times New Roman"/>
          <w:b/>
          <w:bCs/>
          <w:color w:val="333333"/>
        </w:rPr>
      </w:pPr>
      <w:r w:rsidRPr="003124BE">
        <w:rPr>
          <w:rFonts w:eastAsia="Times New Roman"/>
          <w:b/>
          <w:bCs/>
          <w:color w:val="333333"/>
        </w:rPr>
        <w:br w:type="page"/>
      </w:r>
    </w:p>
    <w:p w14:paraId="21A3B303" w14:textId="1D29DCA6" w:rsidR="00F94303" w:rsidRPr="003124BE"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3124BE">
        <w:rPr>
          <w:rFonts w:ascii="Times New Roman" w:eastAsia="Times New Roman" w:hAnsi="Times New Roman" w:cs="Times New Roman"/>
          <w:b/>
          <w:bCs/>
          <w:color w:val="333333"/>
          <w:sz w:val="24"/>
          <w:szCs w:val="24"/>
        </w:rPr>
        <w:lastRenderedPageBreak/>
        <w:t>Declarations</w:t>
      </w:r>
    </w:p>
    <w:p w14:paraId="5EB27F55" w14:textId="77777777" w:rsidR="002F4AD3" w:rsidRPr="003124BE" w:rsidRDefault="002F4AD3" w:rsidP="009F24A1">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Acknowledgements</w:t>
      </w:r>
    </w:p>
    <w:p w14:paraId="00CBC69C" w14:textId="62C2A896" w:rsidR="002F4AD3" w:rsidRPr="003124BE" w:rsidRDefault="002F4AD3" w:rsidP="009F24A1">
      <w:pPr>
        <w:numPr>
          <w:ilvl w:val="0"/>
          <w:numId w:val="2"/>
        </w:numPr>
        <w:shd w:val="clear" w:color="auto" w:fill="FFFFFF"/>
        <w:spacing w:line="480" w:lineRule="auto"/>
        <w:ind w:left="0"/>
        <w:rPr>
          <w:rFonts w:eastAsia="Times New Roman"/>
          <w:color w:val="333333"/>
        </w:rPr>
      </w:pPr>
      <w:r w:rsidRPr="003124BE">
        <w:rPr>
          <w:rFonts w:eastAsia="Times New Roman"/>
          <w:color w:val="333333"/>
        </w:rPr>
        <w:t xml:space="preserve">The authors would like to thank </w:t>
      </w:r>
      <w:r w:rsidR="0085226A">
        <w:rPr>
          <w:rFonts w:eastAsia="Times New Roman"/>
          <w:color w:val="333333"/>
        </w:rPr>
        <w:t>Mr</w:t>
      </w:r>
      <w:r w:rsidRPr="003124BE">
        <w:rPr>
          <w:rFonts w:eastAsia="Times New Roman"/>
          <w:color w:val="333333"/>
        </w:rPr>
        <w:t xml:space="preserve"> Kevin Chang (University of Auckland) for some preliminary exploratory analyses of the breast cancer </w:t>
      </w:r>
      <w:r w:rsidR="001E1EFC" w:rsidRPr="003124BE">
        <w:rPr>
          <w:rFonts w:eastAsia="Times New Roman"/>
          <w:color w:val="333333"/>
        </w:rPr>
        <w:t>dataset</w:t>
      </w:r>
      <w:r w:rsidRPr="003124BE">
        <w:rPr>
          <w:rFonts w:eastAsia="Times New Roman"/>
          <w:color w:val="333333"/>
        </w:rPr>
        <w:t xml:space="preserve">. We would also like to thank </w:t>
      </w:r>
      <w:r w:rsidR="0085226A">
        <w:rPr>
          <w:rFonts w:eastAsia="Times New Roman"/>
          <w:color w:val="333333"/>
        </w:rPr>
        <w:t>Dr</w:t>
      </w:r>
      <w:r w:rsidRPr="003124BE">
        <w:rPr>
          <w:rFonts w:eastAsia="Times New Roman"/>
          <w:color w:val="333333"/>
        </w:rPr>
        <w:t xml:space="preserve"> Chao Liu</w:t>
      </w:r>
      <w:r w:rsidR="00E939F6" w:rsidRPr="003124BE">
        <w:rPr>
          <w:rFonts w:eastAsia="Times New Roman"/>
          <w:color w:val="333333"/>
        </w:rPr>
        <w:t xml:space="preserve"> (University of Queensland)</w:t>
      </w:r>
      <w:r w:rsidRPr="003124BE">
        <w:rPr>
          <w:rFonts w:eastAsia="Times New Roman"/>
          <w:color w:val="333333"/>
        </w:rPr>
        <w:t xml:space="preserve"> for </w:t>
      </w:r>
      <w:r w:rsidR="007B2730" w:rsidRPr="003124BE">
        <w:rPr>
          <w:rFonts w:eastAsia="Times New Roman"/>
          <w:color w:val="333333"/>
        </w:rPr>
        <w:t xml:space="preserve">obtaining the PAM50 </w:t>
      </w:r>
      <w:r w:rsidR="00A44428" w:rsidRPr="003124BE">
        <w:rPr>
          <w:rFonts w:eastAsia="Times New Roman"/>
          <w:color w:val="333333"/>
        </w:rPr>
        <w:t>phenotypic information</w:t>
      </w:r>
      <w:r w:rsidR="007B2730" w:rsidRPr="003124BE">
        <w:rPr>
          <w:rFonts w:eastAsia="Times New Roman"/>
          <w:color w:val="333333"/>
        </w:rPr>
        <w:t xml:space="preserve"> for the TCGA datasets.</w:t>
      </w:r>
    </w:p>
    <w:p w14:paraId="185D761F" w14:textId="77777777" w:rsidR="00130885" w:rsidRPr="003124BE" w:rsidRDefault="00130885" w:rsidP="009F24A1">
      <w:pPr>
        <w:shd w:val="clear" w:color="auto" w:fill="FFFFFF"/>
        <w:spacing w:line="480" w:lineRule="auto"/>
        <w:rPr>
          <w:rFonts w:eastAsia="Times New Roman"/>
          <w:color w:val="333333"/>
        </w:rPr>
      </w:pPr>
    </w:p>
    <w:p w14:paraId="318A898B"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Competing interests</w:t>
      </w:r>
    </w:p>
    <w:p w14:paraId="6BE918FB" w14:textId="2FEB8848" w:rsidR="000D3416" w:rsidRPr="003124BE" w:rsidRDefault="000D3416" w:rsidP="009F24A1">
      <w:pPr>
        <w:shd w:val="clear" w:color="auto" w:fill="FFFFFF"/>
        <w:spacing w:line="480" w:lineRule="auto"/>
        <w:rPr>
          <w:rFonts w:eastAsia="Times New Roman"/>
          <w:color w:val="333333"/>
        </w:rPr>
      </w:pPr>
      <w:r w:rsidRPr="003124BE">
        <w:rPr>
          <w:rFonts w:eastAsia="Times New Roman"/>
          <w:color w:val="333333"/>
        </w:rPr>
        <w:t>The authors declare no competing interests.</w:t>
      </w:r>
    </w:p>
    <w:p w14:paraId="2D18EA91" w14:textId="77777777" w:rsidR="000D3416" w:rsidRPr="003124BE" w:rsidRDefault="000D3416" w:rsidP="009F24A1">
      <w:pPr>
        <w:shd w:val="clear" w:color="auto" w:fill="FFFFFF"/>
        <w:spacing w:line="480" w:lineRule="auto"/>
        <w:rPr>
          <w:rFonts w:eastAsia="Times New Roman"/>
          <w:color w:val="333333"/>
        </w:rPr>
      </w:pPr>
    </w:p>
    <w:p w14:paraId="2ACB67CC"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Funding</w:t>
      </w:r>
    </w:p>
    <w:p w14:paraId="60FDC002" w14:textId="60CA6F36" w:rsidR="000D3416" w:rsidRPr="003124BE" w:rsidRDefault="00BE0A92" w:rsidP="009F24A1">
      <w:pPr>
        <w:shd w:val="clear" w:color="auto" w:fill="FFFFFF"/>
        <w:spacing w:line="480" w:lineRule="auto"/>
        <w:rPr>
          <w:rFonts w:eastAsia="Times New Roman"/>
          <w:color w:val="333333"/>
        </w:rPr>
      </w:pPr>
      <w:r w:rsidRPr="003124BE">
        <w:t>AS is the recipient of the Canadian Institutes of Health Research Doctoral Award – Frederick Banting and Charles Best Canada Graduate Scholarship</w:t>
      </w:r>
      <w:r w:rsidR="002F4AD3" w:rsidRPr="003124BE">
        <w:t xml:space="preserve"> and the Michael Smith Foreign Study Supplement award</w:t>
      </w:r>
      <w:r w:rsidRPr="003124BE">
        <w:t>.</w:t>
      </w:r>
      <w:r w:rsidR="002F4AD3" w:rsidRPr="003124BE">
        <w:t xml:space="preserve"> </w:t>
      </w:r>
      <w:r w:rsidR="000D3416" w:rsidRPr="003124BE">
        <w:t xml:space="preserve">KALC </w:t>
      </w:r>
      <w:r w:rsidR="0085226A">
        <w:t>is</w:t>
      </w:r>
      <w:r w:rsidR="0085226A" w:rsidRPr="003124BE">
        <w:t xml:space="preserve"> </w:t>
      </w:r>
      <w:r w:rsidR="000D3416" w:rsidRPr="003124BE">
        <w:t>supported in part by the National Health and Medical Research Council (NHMRC) Career Development fellowship (</w:t>
      </w:r>
      <w:r w:rsidR="00CA6D41" w:rsidRPr="003124BE">
        <w:t>GNT</w:t>
      </w:r>
      <w:r w:rsidR="000D3416" w:rsidRPr="003124BE">
        <w:t>1087415).</w:t>
      </w:r>
    </w:p>
    <w:p w14:paraId="5C906567" w14:textId="77777777" w:rsidR="000D3416" w:rsidRPr="003124BE"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3124BE" w:rsidRDefault="00F94303" w:rsidP="003F44E9">
      <w:pPr>
        <w:numPr>
          <w:ilvl w:val="0"/>
          <w:numId w:val="2"/>
        </w:numPr>
        <w:shd w:val="clear" w:color="auto" w:fill="FFFFFF"/>
        <w:spacing w:line="480" w:lineRule="auto"/>
        <w:ind w:left="0"/>
        <w:rPr>
          <w:rFonts w:eastAsia="Times New Roman"/>
          <w:b/>
          <w:color w:val="333333"/>
        </w:rPr>
      </w:pPr>
      <w:r w:rsidRPr="003124BE">
        <w:rPr>
          <w:rFonts w:eastAsia="Times New Roman"/>
          <w:b/>
          <w:color w:val="333333"/>
        </w:rPr>
        <w:t>Authors' contributions</w:t>
      </w:r>
    </w:p>
    <w:p w14:paraId="7D8C2D5B" w14:textId="3D0E90FB" w:rsidR="00AB139F" w:rsidRPr="003124BE" w:rsidRDefault="00AB139F" w:rsidP="009F24A1">
      <w:pPr>
        <w:numPr>
          <w:ilvl w:val="0"/>
          <w:numId w:val="2"/>
        </w:numPr>
        <w:shd w:val="clear" w:color="auto" w:fill="FFFFFF"/>
        <w:spacing w:line="480" w:lineRule="auto"/>
        <w:ind w:left="0"/>
        <w:jc w:val="both"/>
        <w:rPr>
          <w:rFonts w:eastAsia="Times New Roman"/>
          <w:color w:val="333333"/>
        </w:rPr>
      </w:pPr>
      <w:r w:rsidRPr="003124BE">
        <w:rPr>
          <w:rFonts w:eastAsia="Times New Roman"/>
          <w:color w:val="333333"/>
        </w:rPr>
        <w:t>AS performed the data pre-processing, the statistical analyses and developed the DIABLO method. BG implemented the R script</w:t>
      </w:r>
      <w:r w:rsidR="00366CEE" w:rsidRPr="003124BE">
        <w:rPr>
          <w:rFonts w:eastAsia="Times New Roman"/>
          <w:color w:val="333333"/>
        </w:rPr>
        <w:t>s</w:t>
      </w:r>
      <w:r w:rsidRPr="003124BE">
        <w:rPr>
          <w:rFonts w:eastAsia="Times New Roman"/>
          <w:color w:val="333333"/>
        </w:rPr>
        <w:t xml:space="preserve"> for DIABLO and graphical outputs, CPS performed the gene enrichment analyses, MV implemented the circos plots, FR and BG implemented the R scripts in mix</w:t>
      </w:r>
      <w:r w:rsidR="00E06337" w:rsidRPr="003124BE">
        <w:rPr>
          <w:rFonts w:eastAsia="Times New Roman"/>
          <w:color w:val="333333"/>
        </w:rPr>
        <w:t>Omics</w:t>
      </w:r>
      <w:r w:rsidRPr="003124BE">
        <w:rPr>
          <w:rFonts w:eastAsia="Times New Roman"/>
          <w:color w:val="333333"/>
        </w:rPr>
        <w:t xml:space="preserve"> along with the S3 functions, </w:t>
      </w:r>
      <w:r w:rsidR="00C85319" w:rsidRPr="003124BE">
        <w:rPr>
          <w:rFonts w:eastAsia="Times New Roman"/>
          <w:color w:val="333333"/>
        </w:rPr>
        <w:t>SJT supervised AS</w:t>
      </w:r>
      <w:r w:rsidR="00BE785D" w:rsidRPr="003124BE">
        <w:rPr>
          <w:rFonts w:eastAsia="Times New Roman"/>
          <w:color w:val="333333"/>
        </w:rPr>
        <w:t xml:space="preserve"> and participated in the design of the study. </w:t>
      </w:r>
      <w:r w:rsidRPr="003124BE">
        <w:rPr>
          <w:rFonts w:eastAsia="Times New Roman"/>
          <w:color w:val="333333"/>
        </w:rPr>
        <w:t xml:space="preserve">KALC supervised AS, BG, MV and FR, participated in the development of </w:t>
      </w:r>
      <w:r w:rsidRPr="003124BE">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3124BE" w:rsidRDefault="00CA7089" w:rsidP="009F24A1">
      <w:pPr>
        <w:shd w:val="clear" w:color="auto" w:fill="FFFFFF"/>
        <w:spacing w:line="480" w:lineRule="auto"/>
        <w:rPr>
          <w:rFonts w:eastAsia="Times New Roman"/>
          <w:color w:val="333333"/>
        </w:rPr>
      </w:pPr>
    </w:p>
    <w:p w14:paraId="4305B362" w14:textId="77777777" w:rsidR="00E51E58" w:rsidRPr="003124BE" w:rsidRDefault="00E51E58">
      <w:r w:rsidRPr="003124BE">
        <w:br w:type="page"/>
      </w:r>
    </w:p>
    <w:p w14:paraId="7D84F87F" w14:textId="090940C0" w:rsidR="00E33D36" w:rsidRPr="003124BE" w:rsidRDefault="00E33D36" w:rsidP="003F44E9">
      <w:pPr>
        <w:spacing w:line="480" w:lineRule="auto"/>
      </w:pPr>
      <w:r w:rsidRPr="003124BE">
        <w:rPr>
          <w:b/>
          <w:color w:val="333333"/>
        </w:rPr>
        <w:lastRenderedPageBreak/>
        <w:t>Figure captions</w:t>
      </w:r>
    </w:p>
    <w:p w14:paraId="270E61BE" w14:textId="77777777" w:rsidR="00143516" w:rsidRPr="003124BE" w:rsidRDefault="00143516">
      <w:pPr>
        <w:rPr>
          <w:color w:val="333333"/>
        </w:rPr>
      </w:pPr>
    </w:p>
    <w:p w14:paraId="5CE20FDA" w14:textId="18D09851" w:rsidR="00E33D36" w:rsidRPr="003124BE" w:rsidRDefault="00E33D36">
      <w:pPr>
        <w:rPr>
          <w:color w:val="333333"/>
        </w:rPr>
      </w:pPr>
    </w:p>
    <w:p w14:paraId="16AD3657" w14:textId="5E1A1665" w:rsidR="00860DB3" w:rsidRPr="003124BE" w:rsidRDefault="00860DB3">
      <w:pPr>
        <w:rPr>
          <w:color w:val="333333"/>
        </w:rPr>
      </w:pPr>
      <w:r w:rsidRPr="003124BE">
        <w:rPr>
          <w:color w:val="333333"/>
        </w:rPr>
        <w:br w:type="page"/>
      </w:r>
    </w:p>
    <w:p w14:paraId="1158A408" w14:textId="77777777" w:rsidR="00F94303" w:rsidRPr="003124BE" w:rsidRDefault="00F94303" w:rsidP="00F94303">
      <w:pPr>
        <w:pStyle w:val="NormalWeb"/>
        <w:shd w:val="clear" w:color="auto" w:fill="FFFFFF"/>
        <w:spacing w:before="0" w:beforeAutospacing="0" w:after="360" w:afterAutospacing="0" w:line="375" w:lineRule="atLeast"/>
        <w:rPr>
          <w:b/>
          <w:color w:val="333333"/>
        </w:rPr>
      </w:pPr>
      <w:commentRangeStart w:id="600"/>
      <w:r w:rsidRPr="003124BE">
        <w:rPr>
          <w:b/>
          <w:color w:val="333333"/>
        </w:rPr>
        <w:lastRenderedPageBreak/>
        <w:t>References</w:t>
      </w:r>
      <w:commentRangeEnd w:id="600"/>
      <w:r w:rsidR="00860DB3" w:rsidRPr="003124BE">
        <w:rPr>
          <w:rStyle w:val="CommentReference"/>
          <w:rFonts w:eastAsiaTheme="minorEastAsia"/>
          <w:sz w:val="24"/>
          <w:szCs w:val="24"/>
        </w:rPr>
        <w:commentReference w:id="600"/>
      </w:r>
    </w:p>
    <w:p w14:paraId="1D64DEE2" w14:textId="77777777" w:rsidR="003F5EEF" w:rsidRPr="003F5EEF" w:rsidRDefault="00E71DDE" w:rsidP="003F5EEF">
      <w:pPr>
        <w:pStyle w:val="Bibliography"/>
        <w:rPr>
          <w:rFonts w:ascii="Times New Roman" w:hAnsi="Times New Roman" w:cs="Times New Roman"/>
        </w:rPr>
      </w:pPr>
      <w:r w:rsidRPr="003124BE">
        <w:rPr>
          <w:color w:val="333333"/>
        </w:rPr>
        <w:fldChar w:fldCharType="begin"/>
      </w:r>
      <w:r w:rsidR="0001647F" w:rsidRPr="003124BE">
        <w:rPr>
          <w:color w:val="333333"/>
        </w:rPr>
        <w:instrText xml:space="preserve"> ADDIN ZOTERO_BIBL {"custom":[]} CSL_BIBLIOGRAPHY </w:instrText>
      </w:r>
      <w:r w:rsidRPr="003124BE">
        <w:rPr>
          <w:color w:val="333333"/>
        </w:rPr>
        <w:fldChar w:fldCharType="separate"/>
      </w:r>
      <w:r w:rsidR="003F5EEF" w:rsidRPr="003F5EEF">
        <w:rPr>
          <w:rFonts w:ascii="Times New Roman" w:hAnsi="Times New Roman" w:cs="Times New Roman"/>
        </w:rPr>
        <w:t>1. Ritchie MD, Holzinger ER, Li R, Pendergrass SA, Kim D. Methods of integrating data to uncover genotype–phenotype interactions. Nat Rev Genet [Internet]. 2015 [cited 2015 Jul 10];16:85–97. Available from: http://www.nature.com/doifinder/10.1038/nrg3868</w:t>
      </w:r>
    </w:p>
    <w:p w14:paraId="41C752B4"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 Yugi K, Kubota H, Hatano A, Kuroda S. Trans-Omics: How To Reconstruct Biochemical Networks Across Multiple ‘Omic’ Layers. Trends Biotechnol [Internet]. 2016 [cited 2018 Feb 21];34:276–90. Available from: http://linkinghub.elsevier.com/retrieve/pii/S0167779915002735</w:t>
      </w:r>
    </w:p>
    <w:p w14:paraId="16BC8BA0"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p>
    <w:p w14:paraId="5A45307F"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 xml:space="preserve">4. Kim D, Li R, Dudek SM, Ritchie MD. ATHENA: Identifying interactions between different levels of genomic data associated with cancer clinical outcomes using grammatical evolution neural network. BioData Min. 2013;6:23. </w:t>
      </w:r>
    </w:p>
    <w:p w14:paraId="2B625AE5"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5. Wang B, Mezlini AM, Demir F, Fiume M, Tu Z, Brudno M, et al. Similarity network fusion for aggregating data types on a genomic scale. Nat Methods [Internet]. 2014 [cited 2016 Jan 19];11:333–7. Available from: http://www.nature.com/doifinder/10.1038/nmeth.2810</w:t>
      </w:r>
    </w:p>
    <w:p w14:paraId="7745C619"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6. Günther O, Chen V, Freue GC, Balshaw R, Tebbutt S, Hollander Z, et al. A computational pipeline for the development of multi-marker bio-signature panels and ensemble classifiers. 2012 [cited 2016 Jan 19];13:326. Available from: http://summit.sfu.ca/item/13303</w:t>
      </w:r>
    </w:p>
    <w:p w14:paraId="4ACDB527"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7. Aben N, Vis DJ, Michaut M, Wessels LFA. TANDEM: a two-stage approach to maximize interpretability of drug response models based on multiple molecular data types. Bioinformatics [Internet]. 2016 [cited 2017 Aug 2];32:i413–20. Available from: https://academic.oup.com/bioinformatics/article-lookup/doi/10.1093/bioinformatics/btw449</w:t>
      </w:r>
    </w:p>
    <w:p w14:paraId="50AB6D9D"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8. Ma S, Ren J, Fenyö D. Breast cancer prognostics using multi-omics data. AMIA Summits Transl Sci Proc [Internet]. 2016 [cited 2017 May 30];2016:52. Available from: https://www.ncbi.nlm.nih.gov/pmc/articles/PMC5001766/</w:t>
      </w:r>
    </w:p>
    <w:p w14:paraId="5B98EEB5"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9. Bersanelli M, Mosca E, Remondini D, Giampieri E, Sala C, Castellani G, et al. Methods for the integration of multi-omics data: mathematical aspects. BMC Bioinformatics [Internet]. 2016 [cited 2016 May 8];17. Available from: http://www.biomedcentral.com/1471-2105/17/S2/15</w:t>
      </w:r>
    </w:p>
    <w:p w14:paraId="150A8B52"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10. Meng C, Zeleznik OA, Thallinger GG, Kuster B, Gholami AM, Culhane AC. Dimension reduction techniques for the integrative analysis of multi-omics data. Brief Bioinform [Internet]. 2016 [cited 2018 Feb 21];17:628–41. Available from: https://academic.oup.com/bib/article-lookup/doi/10.1093/bib/bbv108</w:t>
      </w:r>
    </w:p>
    <w:p w14:paraId="508F7C0A"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lastRenderedPageBreak/>
        <w:t>11. Huang S, Chaudhary K, Garmire LX. More Is Better: Recent Progress in Multi-Omics Data Integration Methods. Front Genet [Internet]. 2017 [cited 2018 Feb 21];8. Available from: http://journal.frontiersin.org/article/10.3389/fgene.2017.00084/full</w:t>
      </w:r>
    </w:p>
    <w:p w14:paraId="2B966EC4"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12. Rohart F, Gautier B, Singh A, Cao K-AL. mixOmics: An R package for ‘omics feature selection and multiple data integration. PLOS Comput Biol [Internet]. 2017 [cited 2018 Jan 29];13:e1005752. Available from: http://journals.plos.org/ploscompbiol/article?id=10.1371/journal.pcbi.1005752</w:t>
      </w:r>
    </w:p>
    <w:p w14:paraId="45241498"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 xml:space="preserve">13. Wold H. Estimation of Principal Components and Related Models by Iterative Least squares. Multivar Anal. 1966;391–420. </w:t>
      </w:r>
    </w:p>
    <w:p w14:paraId="1436D853"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14. Lê Cao K-A, Boitard S, Besse P. Sparse PLS discriminant analysis: biologically relevant feature selection and graphical displays for multiclass problems. BMC Bioinformatics [Internet]. 2011 [cited 2015 Jul 15];12:253. Available from: http://www.biomedcentral.com/1471-2105/12/253/</w:t>
      </w:r>
    </w:p>
    <w:p w14:paraId="1715981C"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15. Tenenhaus A, Philippe C, Guillemot V, Le Cao K-A, Grill J, Frouin V. Variable selection for generalized canonical correlation analysis. Biostatistics [Internet]. 2014 [cited 2015 Jul 15];15:569–83. Available from: http://biostatistics.oxfordjournals.org/cgi/doi/10.1093/biostatistics/kxu001</w:t>
      </w:r>
    </w:p>
    <w:p w14:paraId="3279273D"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16.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p>
    <w:p w14:paraId="6CE32A6C"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17. Lee HK, Hsu AK, Sajdak J, Qin J, Pavlidis P. Coexpression analysis of human genes across many microarray data sets. Genome Res [Internet]. 2004 [cited 2016 Mar 30];14:1085–1094. Available from: http://genome.cshlp.org/content/14/6/1085.short</w:t>
      </w:r>
    </w:p>
    <w:p w14:paraId="61DF5437"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18. Langfelder P, Horvath S. WGCNA: an R package for weighted correlation network analysis. BMC Bioinformatics [Internet]. 2008 [cited 2016 Apr 4];9:559. Available from: http://www.biomedcentral.com/1471-2105/9/559</w:t>
      </w:r>
    </w:p>
    <w:p w14:paraId="4FAE99DF"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19. The TCGA Research Network. The Cancer Genome Atlas [Internet]. Available from: http://cancergenome.nih.gov/</w:t>
      </w:r>
    </w:p>
    <w:p w14:paraId="7851DC52"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20.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p>
    <w:p w14:paraId="777E2D99"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21.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p>
    <w:p w14:paraId="3EA83181"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lastRenderedPageBreak/>
        <w:t>22. Lock EF, Hoadley KA, Marron JS, Nobel AB. Joint and individual variation explained (JIVE) for integrated analysis of multiple data types. Ann Appl Stat [Internet]. 2013 [cited 2018 Jan 24];7:523–42. Available from: http://projecteuclid.org/euclid.aoas/1365527209</w:t>
      </w:r>
    </w:p>
    <w:p w14:paraId="5580037E"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23. Liberzon A, Birger C, Thorvaldsdóttir H, Ghandi M, Mesirov JP, Tamayo P. The Molecular Signatures Database Hallmark Gene Set Collection. Cell Syst [Internet]. 2015 [cited 2018 Jan 30];1:417–25. Available from: http://linkinghub.elsevier.com/retrieve/pii/S2405471215002185</w:t>
      </w:r>
    </w:p>
    <w:p w14:paraId="2B12EC9D"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24. Xie B, Ding Q, Han H, Wu D. miRCancer: a microRNA-cancer association database constructed by text mining on literature. Bioinformatics [Internet]. 2013 [cited 2018 Jan 30];29:638–44. Available from: https://academic.oup.com/bioinformatics/article-lookup/doi/10.1093/bioinformatics/btt014</w:t>
      </w:r>
    </w:p>
    <w:p w14:paraId="100C15D6"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25. Hamosh A. Online Mendelian Inheritance in Man (OMIM), a knowledgebase of human genes and genetic disorders. Nucleic Acids Res [Internet]. 2004 [cited 2018 Jan 30];33:D514–7. Available from: https://academic.oup.com/nar/article-lookup/doi/10.1093/nar/gki033</w:t>
      </w:r>
    </w:p>
    <w:p w14:paraId="3AAE5B34"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26. Chung I-F, Chen C-Y, Su S-C, Li C-Y, Wu K-J, Wang H-W, et al. DriverDBv2: a database for human cancer driver gene research. Nucleic Acids Res [Internet]. 2016 [cited 2018 Jan 30];44:D975–9. Available from: https://academic.oup.com/nar/article-lookup/doi/10.1093/nar/gkv1314</w:t>
      </w:r>
    </w:p>
    <w:p w14:paraId="4DEDB707"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27. Liquet B, Lê Cao K-A, Hocini H, Thiébaut R. A novel approach for biomarker selection and the integration of repeated measures experiments from two assays. BMC Bioinformatics [Internet]. 2012 [cited 2015 Jul 18];13:325. Available from: http://www.biomedcentral.com/1471-2105/13/325/</w:t>
      </w:r>
    </w:p>
    <w:p w14:paraId="339358EB"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28. Allahyar A, de Ridder J. FERAL: network-based classifier with application to breast cancer outcome prediction. Bioinformatics [Internet]. 2015 [cited 2018 Feb 1];31:i311–9. Available from: https://academic.oup.com/bioinformatics/article-lookup/doi/10.1093/bioinformatics/btv255</w:t>
      </w:r>
    </w:p>
    <w:p w14:paraId="36C6ECE3"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29. Cun Y, Fröhlich H. Network and data integration for biomarker signature discovery via network smoothed t-statistics. Boccaletti S, editor. PLoS ONE [Internet]. 2013 [cited 2017 May 30];8:e73074. Available from: http://dx.plos.org/10.1371/journal.pone.0073074</w:t>
      </w:r>
    </w:p>
    <w:p w14:paraId="087A9F2E"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30. Sokolov A, Carlin DE, Paull EO, Baertsch R, Stuart JM. Pathway-based genomics prediction using generalized elastic net. PLoS Comput Biol [Internet]. 2016 [cited 2017 May 30];12:e1004790. Available from: http://journals.plos.org/ploscompbiol/article?id=10.1371/journal.pcbi.1004790</w:t>
      </w:r>
    </w:p>
    <w:p w14:paraId="63394B9A"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31. Wang TJ. Assessing the Role of Circulating, Genetic, and Imaging Biomarkers in Cardiovascular Risk Prediction. Circulation [Internet]. 2011 [cited 2018 Feb 23];123:551–65. Available from: http://circ.ahajournals.org/cgi/doi/10.1161/CIRCULATIONAHA.109.912568</w:t>
      </w:r>
    </w:p>
    <w:p w14:paraId="28162D03"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32. Mariette J, Villa-Vialaneix N. Unsupervised multiple kernel learning for heterogeneous data integration. Bioinformatics [Internet]. 2017 [cited 2018 Mar 6]; Available from: http://academic.oup.com/bioinformatics/advance-article/doi/10.1093/bioinformatics/btx682/4565592</w:t>
      </w:r>
    </w:p>
    <w:p w14:paraId="75C98C4D"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lastRenderedPageBreak/>
        <w:t>33. Johnson WE, Li C, Rabinovic A. Adjusting batch effects in microarray expression data using empirical Bayes methods. Biostatistics [Internet]. 2007 [cited 2016 May 12];8:118–27. Available from: http://biostatistics.oxfordjournals.org/cgi/doi/10.1093/biostatistics/kxj037</w:t>
      </w:r>
    </w:p>
    <w:p w14:paraId="5018595D"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34. Gagnon-Bartsch JA, Speed TP. Using control genes to correct for unwanted variation in microarray data. Biostatistics [Internet]. 2012 [cited 2018 Mar 6];13:539–52. Available from: https://academic.oup.com/biostatistics/article-lookup/doi/10.1093/biostatistics/kxr034</w:t>
      </w:r>
    </w:p>
    <w:p w14:paraId="51291422"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35. Parker HS, Corrada Bravo H, Leek JT. Removing batch effects for prediction problems with frozen surrogate variable analysis. PeerJ [Internet]. 2014 [cited 2016 May 12];2:e561. Available from: https://peerj.com/articles/561</w:t>
      </w:r>
    </w:p>
    <w:p w14:paraId="2FF643E7"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 xml:space="preserve">36. Tibshirani R. Regression shrinkage and selection via the lasso. J R Stat Soc Ser B Methodol. 1996;58:267–88. </w:t>
      </w:r>
    </w:p>
    <w:p w14:paraId="1597CFCF"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37. Le Cao K-A, Gonzalez I, Dejean S. integrOmics: an R package to unravel relationships between two omics datasets. Bioinformatics [Internet]. 2009 [cited 2016 Apr 3];25:2855–6. Available from: http://bioinformatics.oxfordjournals.org/cgi/doi/10.1093/bioinformatics/btp515</w:t>
      </w:r>
    </w:p>
    <w:p w14:paraId="7C0BF856"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38. González I, Lê Cao K-A, Davis MJ, Déjean S. Visualising associations between paired ‘omics’ data sets. BioData Min [Internet]. 2012 [cited 2015 Jul 15];5:1–23. Available from: http://link.springer.com/article/10.1186/1756-0381-5-19</w:t>
      </w:r>
    </w:p>
    <w:p w14:paraId="7242E7A9"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39.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p>
    <w:p w14:paraId="0BBE384E"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40. Chaussabel D, Quinn C, Shen J, Patel P, Glaser C, Baldwin N, et al. A Modular Analysis Framework for Blood Genomics Studies: Application to Systemic Lupus Erythematosus. Immunity [Internet]. 2008 [cited 2016 Jul 22];29:150–64. Available from: http://linkinghub.elsevier.com/retrieve/pii/S1074761308002835</w:t>
      </w:r>
    </w:p>
    <w:p w14:paraId="1B82D032"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41. Benita Y, Cao Z, Giallourakis C, Li C, Gardet A, Xavier RJ. Gene enrichment profiles reveal T-cell development, differentiation, and lineage-specific transcription factors including ZBTB25 as a novel NF-AT repressor. Blood [Internet]. 2010 [cited 2018 Mar 5];115:5376–84. Available from: http://www.bloodjournal.org/cgi/doi/10.1182/blood-2010-01-263855</w:t>
      </w:r>
    </w:p>
    <w:p w14:paraId="0479C910" w14:textId="77777777" w:rsidR="003F5EEF" w:rsidRPr="003F5EEF" w:rsidRDefault="003F5EEF" w:rsidP="003F5EEF">
      <w:pPr>
        <w:pStyle w:val="Bibliography"/>
        <w:rPr>
          <w:rFonts w:ascii="Times New Roman" w:hAnsi="Times New Roman" w:cs="Times New Roman"/>
        </w:rPr>
      </w:pPr>
      <w:r w:rsidRPr="003F5EEF">
        <w:rPr>
          <w:rFonts w:ascii="Times New Roman" w:hAnsi="Times New Roman" w:cs="Times New Roman"/>
        </w:rPr>
        <w:t>42. Westerhuis JA, van Velzen EJJ, Hoefsloot HCJ, Smilde AK. Multivariate paired data analysis: multilevel PLSDA versus OPLSDA. Metabolomics [Internet]. 2010 [cited 2016 Jul 27];6:119–28. Available from: http://link.springer.com/10.1007/s11306-009-0185-z</w:t>
      </w:r>
    </w:p>
    <w:p w14:paraId="6ECA274D" w14:textId="7668B062" w:rsidR="00F94303" w:rsidRPr="0089171B" w:rsidRDefault="00E71DDE" w:rsidP="00F94303">
      <w:pPr>
        <w:pStyle w:val="NormalWeb"/>
        <w:shd w:val="clear" w:color="auto" w:fill="FFFFFF"/>
        <w:spacing w:before="0" w:beforeAutospacing="0" w:after="360" w:afterAutospacing="0" w:line="375" w:lineRule="atLeast"/>
        <w:rPr>
          <w:color w:val="333333"/>
        </w:rPr>
      </w:pPr>
      <w:r w:rsidRPr="003124BE">
        <w:rPr>
          <w:color w:val="333333"/>
        </w:rPr>
        <w:fldChar w:fldCharType="end"/>
      </w:r>
    </w:p>
    <w:sectPr w:rsidR="00F94303" w:rsidRPr="0089171B" w:rsidSect="00063E56">
      <w:footerReference w:type="even" r:id="rId16"/>
      <w:footerReference w:type="default" r:id="rId17"/>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mrit" w:date="2018-02-22T08:08:00Z" w:initials="AS">
    <w:p w14:paraId="1685296E" w14:textId="62AB6C60" w:rsidR="00C310B4" w:rsidRDefault="00C310B4">
      <w:pPr>
        <w:pStyle w:val="CommentText"/>
      </w:pPr>
      <w:r>
        <w:rPr>
          <w:rStyle w:val="CommentReference"/>
        </w:rPr>
        <w:annotationRef/>
      </w:r>
      <w:r>
        <w:t>Target Journal: Nature Methods</w:t>
      </w:r>
    </w:p>
    <w:p w14:paraId="48372732" w14:textId="07B8365F" w:rsidR="00C310B4" w:rsidRDefault="00C310B4">
      <w:pPr>
        <w:pStyle w:val="CommentText"/>
      </w:pPr>
      <w:r>
        <w:t>Please order your favourite title:</w:t>
      </w:r>
    </w:p>
  </w:comment>
  <w:comment w:id="2" w:author="Kim-Anh Lê Cao" w:date="2018-03-06T08:54:00Z" w:initials="KA">
    <w:p w14:paraId="19FF19E6" w14:textId="428E51CC" w:rsidR="00C310B4" w:rsidRDefault="00C310B4">
      <w:pPr>
        <w:pStyle w:val="CommentText"/>
      </w:pPr>
      <w:r>
        <w:rPr>
          <w:rStyle w:val="CommentReference"/>
        </w:rPr>
        <w:annotationRef/>
      </w:r>
      <w:r>
        <w:t>Kim-Anh: I am 3, 2 and 1</w:t>
      </w:r>
    </w:p>
    <w:p w14:paraId="0C236737" w14:textId="059020FD" w:rsidR="00C310B4" w:rsidRDefault="00C310B4">
      <w:pPr>
        <w:pStyle w:val="CommentText"/>
      </w:pPr>
      <w:r>
        <w:t>Amrit: I am 1,2,3</w:t>
      </w:r>
    </w:p>
    <w:p w14:paraId="29F7B4CD" w14:textId="20DE761C" w:rsidR="00C310B4" w:rsidRDefault="00C310B4">
      <w:pPr>
        <w:pStyle w:val="CommentText"/>
      </w:pPr>
      <w:r>
        <w:t>Florian: 3,1,2</w:t>
      </w:r>
    </w:p>
  </w:comment>
  <w:comment w:id="3" w:author="stebbutt" w:date="2018-03-08T07:25:00Z" w:initials="s">
    <w:p w14:paraId="47E9F51B" w14:textId="7CC794E2" w:rsidR="00D50519" w:rsidRDefault="00C310B4">
      <w:pPr>
        <w:pStyle w:val="CommentText"/>
      </w:pPr>
      <w:r>
        <w:rPr>
          <w:rStyle w:val="CommentReference"/>
        </w:rPr>
        <w:annotationRef/>
      </w:r>
      <w:r>
        <w:t>3,1,2</w:t>
      </w:r>
    </w:p>
  </w:comment>
  <w:comment w:id="4" w:author="Casey P. Shannon" w:date="2018-03-12T16:51:00Z" w:initials="CPS">
    <w:p w14:paraId="19C43F18" w14:textId="62E81D6E" w:rsidR="00D50519" w:rsidRDefault="00D50519">
      <w:pPr>
        <w:pStyle w:val="CommentText"/>
      </w:pPr>
      <w:r>
        <w:rPr>
          <w:rStyle w:val="CommentReference"/>
        </w:rPr>
        <w:annotationRef/>
      </w:r>
      <w:r>
        <w:t>3, 1, 2</w:t>
      </w:r>
    </w:p>
  </w:comment>
  <w:comment w:id="27" w:author="Amrit" w:date="2018-03-05T21:31:00Z" w:initials="AS">
    <w:p w14:paraId="4FAB133F" w14:textId="77777777" w:rsidR="00C310B4" w:rsidRPr="00860DB3" w:rsidRDefault="00C310B4" w:rsidP="009F471F">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710E474D" w14:textId="77777777" w:rsidR="00C310B4" w:rsidRDefault="00C310B4" w:rsidP="009F471F">
      <w:pPr>
        <w:pStyle w:val="CommentText"/>
      </w:pPr>
    </w:p>
    <w:p w14:paraId="347872B7" w14:textId="4BD258FF" w:rsidR="00C310B4" w:rsidRDefault="00C310B4" w:rsidP="009F471F">
      <w:pPr>
        <w:pStyle w:val="CommentText"/>
      </w:pPr>
      <w:r>
        <w:t>currently: 137 words</w:t>
      </w:r>
    </w:p>
  </w:comment>
  <w:comment w:id="42" w:author="Amrit" w:date="2018-02-09T14:39:00Z" w:initials="AS">
    <w:p w14:paraId="507CF48B" w14:textId="77777777" w:rsidR="00C310B4" w:rsidRDefault="00C310B4"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C310B4" w:rsidRDefault="00C310B4">
      <w:pPr>
        <w:pStyle w:val="CommentText"/>
      </w:pPr>
    </w:p>
  </w:comment>
  <w:comment w:id="45" w:author="Amrit" w:date="2018-02-22T13:05:00Z" w:initials="AS">
    <w:p w14:paraId="0115B480" w14:textId="52ACBF70" w:rsidR="00C310B4" w:rsidRDefault="00C310B4">
      <w:pPr>
        <w:pStyle w:val="CommentText"/>
      </w:pPr>
      <w:r>
        <w:rPr>
          <w:rStyle w:val="CommentReference"/>
        </w:rPr>
        <w:annotationRef/>
      </w:r>
      <w:r>
        <w:t>Using convention for figures for Nature methods:</w:t>
      </w:r>
    </w:p>
    <w:p w14:paraId="7EFDE7E7" w14:textId="7BCB3436" w:rsidR="00C310B4" w:rsidRDefault="00C310B4">
      <w:pPr>
        <w:pStyle w:val="CommentText"/>
      </w:pPr>
      <w:r>
        <w:t>Fig. 1</w:t>
      </w:r>
    </w:p>
    <w:p w14:paraId="5E9C628D" w14:textId="366D3DF3" w:rsidR="00C310B4" w:rsidRDefault="00C310B4">
      <w:pPr>
        <w:pStyle w:val="CommentText"/>
      </w:pPr>
      <w:r>
        <w:t>Supplementary Fig. 1</w:t>
      </w:r>
    </w:p>
  </w:comment>
  <w:comment w:id="66" w:author="Florian Rohart" w:date="2018-03-07T09:07:00Z" w:initials="FR">
    <w:p w14:paraId="29AE2321" w14:textId="4624D264" w:rsidR="00C310B4" w:rsidRDefault="00C310B4">
      <w:pPr>
        <w:pStyle w:val="CommentText"/>
      </w:pPr>
      <w:r>
        <w:rPr>
          <w:rStyle w:val="CommentReference"/>
        </w:rPr>
        <w:annotationRef/>
      </w:r>
      <w:r>
        <w:t>Used before being defined on line69</w:t>
      </w:r>
    </w:p>
  </w:comment>
  <w:comment w:id="86" w:author="Florian Rohart" w:date="2018-03-07T09:07:00Z" w:initials="FR">
    <w:p w14:paraId="0B057CA1" w14:textId="15046721" w:rsidR="00C310B4" w:rsidRDefault="00C310B4">
      <w:pPr>
        <w:pStyle w:val="CommentText"/>
      </w:pPr>
      <w:r>
        <w:rPr>
          <w:rStyle w:val="CommentReference"/>
        </w:rPr>
        <w:annotationRef/>
      </w:r>
      <w:r>
        <w:t>What does that mean?</w:t>
      </w:r>
    </w:p>
  </w:comment>
  <w:comment w:id="130" w:author="Florian Rohart" w:date="2018-03-07T09:09:00Z" w:initials="FR">
    <w:p w14:paraId="26463188" w14:textId="26A7DC16" w:rsidR="00C310B4" w:rsidRDefault="00C310B4">
      <w:pPr>
        <w:pStyle w:val="CommentText"/>
      </w:pPr>
      <w:r>
        <w:rPr>
          <w:rStyle w:val="CommentReference"/>
        </w:rPr>
        <w:annotationRef/>
      </w:r>
      <w:r>
        <w:t>Limited by.. to..to.. gets confusing. I’d suggest</w:t>
      </w:r>
    </w:p>
    <w:p w14:paraId="518C5AB9" w14:textId="12857AD9" w:rsidR="00C310B4" w:rsidRDefault="00C310B4">
      <w:pPr>
        <w:pStyle w:val="CommentText"/>
      </w:pPr>
      <w:r>
        <w:t xml:space="preserve">However, existing methods are currently limited </w:t>
      </w:r>
      <w:r w:rsidRPr="00DA37BA">
        <w:t xml:space="preserve">to </w:t>
      </w:r>
      <w:r>
        <w:t>select biomarkers or biomarker panels that are both</w:t>
      </w:r>
      <w:r w:rsidRPr="00295491">
        <w:t xml:space="preserve"> </w:t>
      </w:r>
      <w:r>
        <w:t xml:space="preserve">biologically and clinically relevant by the extremely large </w:t>
      </w:r>
      <w:r w:rsidRPr="00DA37BA">
        <w:t xml:space="preserve">number of molecules readouts compared to the small number of samples or specimens </w:t>
      </w:r>
    </w:p>
  </w:comment>
  <w:comment w:id="148" w:author="Scott Tebbutt" w:date="2018-03-07T10:41:00Z" w:initials="ST">
    <w:p w14:paraId="59B95354" w14:textId="2E8B5091" w:rsidR="00C310B4" w:rsidRDefault="00C310B4">
      <w:pPr>
        <w:pStyle w:val="CommentText"/>
      </w:pPr>
      <w:r>
        <w:t>is "signatures" a better word than "patterns"?</w:t>
      </w:r>
      <w:r>
        <w:rPr>
          <w:rStyle w:val="CommentReference"/>
        </w:rPr>
        <w:annotationRef/>
      </w:r>
    </w:p>
  </w:comment>
  <w:comment w:id="149" w:author="Scott Tebbutt" w:date="2018-03-07T10:44:00Z" w:initials="ST">
    <w:p w14:paraId="7A7FA92E" w14:textId="7406645B" w:rsidR="00C310B4" w:rsidRDefault="00C310B4">
      <w:pPr>
        <w:pStyle w:val="CommentText"/>
      </w:pPr>
      <w:r>
        <w:t>or.. "In early published reports of data integration..."</w:t>
      </w:r>
      <w:r>
        <w:rPr>
          <w:rStyle w:val="CommentReference"/>
        </w:rPr>
        <w:annotationRef/>
      </w:r>
    </w:p>
  </w:comment>
  <w:comment w:id="150" w:author="Casey P. Shannon" w:date="2018-03-12T14:04:00Z" w:initials="CPS">
    <w:p w14:paraId="63B5DCF7" w14:textId="716CC3B7" w:rsidR="00C310B4" w:rsidRDefault="00C310B4">
      <w:pPr>
        <w:pStyle w:val="CommentText"/>
      </w:pPr>
      <w:r>
        <w:rPr>
          <w:rStyle w:val="CommentReference"/>
        </w:rPr>
        <w:annotationRef/>
      </w:r>
      <w:r>
        <w:t>+1</w:t>
      </w:r>
    </w:p>
  </w:comment>
  <w:comment w:id="171" w:author="Casey P. Shannon" w:date="2018-03-12T14:08:00Z" w:initials="CPS">
    <w:p w14:paraId="6C9073FA" w14:textId="7E968A47" w:rsidR="00C310B4" w:rsidRDefault="00C310B4">
      <w:pPr>
        <w:pStyle w:val="CommentText"/>
      </w:pPr>
      <w:r>
        <w:rPr>
          <w:rStyle w:val="CommentReference"/>
        </w:rPr>
        <w:annotationRef/>
      </w:r>
      <w:r>
        <w:t>If they have different objectives, how can they all have the same aim (next clause…)</w:t>
      </w:r>
    </w:p>
    <w:p w14:paraId="50DC4F4A" w14:textId="77777777" w:rsidR="00C310B4" w:rsidRDefault="00C310B4">
      <w:pPr>
        <w:pStyle w:val="CommentText"/>
      </w:pPr>
    </w:p>
    <w:p w14:paraId="48F00835" w14:textId="7732B1D3" w:rsidR="00C310B4" w:rsidRDefault="00C310B4">
      <w:pPr>
        <w:pStyle w:val="CommentText"/>
      </w:pPr>
      <w:r>
        <w:t>What are you really saying here?</w:t>
      </w:r>
    </w:p>
  </w:comment>
  <w:comment w:id="189" w:author="Scott Tebbutt" w:date="2018-03-07T10:41:00Z" w:initials="ST">
    <w:p w14:paraId="18563A6F" w14:textId="77777777" w:rsidR="00C310B4" w:rsidRDefault="00C310B4" w:rsidP="00232B91">
      <w:pPr>
        <w:pStyle w:val="CommentText"/>
      </w:pPr>
      <w:r>
        <w:t>is "signatures" a better word than "patterns"?</w:t>
      </w:r>
      <w:r>
        <w:rPr>
          <w:rStyle w:val="CommentReference"/>
        </w:rPr>
        <w:annotationRef/>
      </w:r>
    </w:p>
  </w:comment>
  <w:comment w:id="191" w:author="Casey P. Shannon" w:date="2018-03-12T14:06:00Z" w:initials="CPS">
    <w:p w14:paraId="6D93E39A" w14:textId="02C19D92" w:rsidR="00C310B4" w:rsidRDefault="00C310B4">
      <w:pPr>
        <w:pStyle w:val="CommentText"/>
      </w:pPr>
      <w:r>
        <w:rPr>
          <w:rStyle w:val="CommentReference"/>
        </w:rPr>
        <w:annotationRef/>
      </w:r>
      <w:r>
        <w:t>We’ve already said this above…</w:t>
      </w:r>
    </w:p>
  </w:comment>
  <w:comment w:id="192" w:author="Casey P. Shannon" w:date="2018-03-12T14:18:00Z" w:initials="CPS">
    <w:p w14:paraId="6924BE6B" w14:textId="266E60BD" w:rsidR="00C310B4" w:rsidRDefault="00C310B4">
      <w:pPr>
        <w:pStyle w:val="CommentText"/>
      </w:pPr>
      <w:r>
        <w:rPr>
          <w:rStyle w:val="CommentReference"/>
        </w:rPr>
        <w:annotationRef/>
      </w:r>
      <w:r>
        <w:t>How so – explicitly…</w:t>
      </w:r>
    </w:p>
  </w:comment>
  <w:comment w:id="214" w:author="Florian Rohart" w:date="2018-03-07T09:31:00Z" w:initials="FR">
    <w:p w14:paraId="29F53146" w14:textId="776E0BD0" w:rsidR="00C310B4" w:rsidRDefault="00C310B4">
      <w:pPr>
        <w:pStyle w:val="CommentText"/>
      </w:pPr>
      <w:r>
        <w:rPr>
          <w:rStyle w:val="CommentReference"/>
        </w:rPr>
        <w:annotationRef/>
      </w:r>
      <w:r>
        <w:t>Sounds like the method cannot handle more than 4. Maybe rephrase to highlight the data had 4 types, but the method can handle more</w:t>
      </w:r>
    </w:p>
  </w:comment>
  <w:comment w:id="215" w:author="Casey P. Shannon" w:date="2018-03-12T14:19:00Z" w:initials="CPS">
    <w:p w14:paraId="39085F31" w14:textId="308DA4E2" w:rsidR="00C310B4" w:rsidRDefault="00C310B4">
      <w:pPr>
        <w:pStyle w:val="CommentText"/>
      </w:pPr>
      <w:r>
        <w:rPr>
          <w:rStyle w:val="CommentReference"/>
        </w:rPr>
        <w:annotationRef/>
      </w:r>
      <w:r>
        <w:t>+1</w:t>
      </w:r>
    </w:p>
  </w:comment>
  <w:comment w:id="216" w:author="Florian Rohart" w:date="2018-03-07T09:14:00Z" w:initials="FR">
    <w:p w14:paraId="3EFFEB37" w14:textId="30CD7DBA" w:rsidR="00C310B4" w:rsidRDefault="00C310B4">
      <w:pPr>
        <w:pStyle w:val="CommentText"/>
      </w:pPr>
      <w:r>
        <w:rPr>
          <w:rStyle w:val="CommentReference"/>
        </w:rPr>
        <w:annotationRef/>
      </w:r>
      <w:r>
        <w:t>What about citing the paper here?</w:t>
      </w:r>
    </w:p>
  </w:comment>
  <w:comment w:id="217" w:author="Amrit" w:date="2018-02-11T17:55:00Z" w:initials="AS">
    <w:p w14:paraId="54D9A24B" w14:textId="77777777" w:rsidR="00C310B4" w:rsidRDefault="00C310B4"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C310B4" w:rsidRDefault="00C310B4">
      <w:pPr>
        <w:pStyle w:val="CommentText"/>
      </w:pPr>
    </w:p>
    <w:p w14:paraId="2199BF2A" w14:textId="77777777" w:rsidR="00C310B4" w:rsidRDefault="00C310B4">
      <w:pPr>
        <w:pStyle w:val="CommentText"/>
      </w:pPr>
    </w:p>
  </w:comment>
  <w:comment w:id="222" w:author="Scott Tebbutt" w:date="2018-03-07T11:01:00Z" w:initials="ST">
    <w:p w14:paraId="5D3C00BF" w14:textId="2D6AADFD" w:rsidR="00C310B4" w:rsidRDefault="00C310B4">
      <w:pPr>
        <w:pStyle w:val="CommentText"/>
      </w:pPr>
      <w:r>
        <w:t xml:space="preserve">but can be more than just a pair right?.. eg, can pre-specify 3 or 4 or more omics datasets to be correlated.. </w:t>
      </w:r>
      <w:r>
        <w:rPr>
          <w:rStyle w:val="CommentReference"/>
        </w:rPr>
        <w:annotationRef/>
      </w:r>
    </w:p>
  </w:comment>
  <w:comment w:id="223" w:author="Casey P. Shannon" w:date="2018-03-12T14:21:00Z" w:initials="CPS">
    <w:p w14:paraId="0BFC6A6D" w14:textId="52722AEB" w:rsidR="00C310B4" w:rsidRDefault="00C310B4">
      <w:pPr>
        <w:pStyle w:val="CommentText"/>
      </w:pPr>
      <w:r>
        <w:rPr>
          <w:rStyle w:val="CommentReference"/>
        </w:rPr>
        <w:annotationRef/>
      </w:r>
      <w:r>
        <w:t>It’s done pairwise, for all possible pairings specified in the design… then averaged (kind of) – correct me if I’m wrong Amrit…</w:t>
      </w:r>
    </w:p>
  </w:comment>
  <w:comment w:id="241" w:author="Casey P. Shannon" w:date="2018-03-12T15:54:00Z" w:initials="CPS">
    <w:p w14:paraId="3C80B82F" w14:textId="14FB2C2E" w:rsidR="00C310B4" w:rsidRDefault="00C310B4">
      <w:pPr>
        <w:pStyle w:val="CommentText"/>
      </w:pPr>
      <w:r>
        <w:rPr>
          <w:rStyle w:val="CommentReference"/>
        </w:rPr>
        <w:annotationRef/>
      </w:r>
      <w:r>
        <w:t>Statement similar to the cancer benchmark section…</w:t>
      </w:r>
    </w:p>
  </w:comment>
  <w:comment w:id="250" w:author="Casey P. Shannon" w:date="2018-03-12T14:32:00Z" w:initials="CPS">
    <w:p w14:paraId="2DB1C181" w14:textId="5E83E8B1" w:rsidR="00C310B4" w:rsidRDefault="00C310B4">
      <w:pPr>
        <w:pStyle w:val="CommentText"/>
      </w:pPr>
      <w:r>
        <w:rPr>
          <w:rStyle w:val="CommentReference"/>
        </w:rPr>
        <w:annotationRef/>
      </w:r>
      <w:r>
        <w:t>Confusing…</w:t>
      </w:r>
    </w:p>
  </w:comment>
  <w:comment w:id="272" w:author="Casey P. Shannon" w:date="2018-03-12T14:37:00Z" w:initials="CPS">
    <w:p w14:paraId="056E7A57" w14:textId="5470D497" w:rsidR="00C310B4" w:rsidRDefault="00C310B4">
      <w:pPr>
        <w:pStyle w:val="CommentText"/>
      </w:pPr>
      <w:r>
        <w:rPr>
          <w:rStyle w:val="CommentReference"/>
        </w:rPr>
        <w:annotationRef/>
      </w:r>
      <w:r>
        <w:t>If we say modest, someone will absolutely argue about whether or not that difference is “modest”… Best to leave as-is and let the axis-formatting speak for itself ;)</w:t>
      </w:r>
    </w:p>
  </w:comment>
  <w:comment w:id="304" w:author="Casey P. Shannon" w:date="2018-03-12T14:50:00Z" w:initials="CPS">
    <w:p w14:paraId="1E3D8DE2" w14:textId="37A803EB" w:rsidR="00C310B4" w:rsidRDefault="00C310B4">
      <w:pPr>
        <w:pStyle w:val="CommentText"/>
      </w:pPr>
      <w:r>
        <w:rPr>
          <w:rStyle w:val="CommentReference"/>
        </w:rPr>
        <w:annotationRef/>
      </w:r>
      <w:r>
        <w:t>Why? Might have to provide rationales for thinking 60 features was a good number…</w:t>
      </w:r>
    </w:p>
  </w:comment>
  <w:comment w:id="319" w:author="Casey P. Shannon" w:date="2018-03-12T14:52:00Z" w:initials="CPS">
    <w:p w14:paraId="22CB2756" w14:textId="582BDC86" w:rsidR="00C310B4" w:rsidRDefault="00C310B4">
      <w:pPr>
        <w:pStyle w:val="CommentText"/>
      </w:pPr>
      <w:r>
        <w:rPr>
          <w:rStyle w:val="CommentReference"/>
        </w:rPr>
        <w:annotationRef/>
      </w:r>
      <w:r>
        <w:t>And red bars?</w:t>
      </w:r>
    </w:p>
  </w:comment>
  <w:comment w:id="336" w:author="Casey P. Shannon" w:date="2018-03-12T14:53:00Z" w:initials="CPS">
    <w:p w14:paraId="02058F15" w14:textId="54617846" w:rsidR="00C310B4" w:rsidRDefault="00C310B4">
      <w:pPr>
        <w:pStyle w:val="CommentText"/>
      </w:pPr>
      <w:r>
        <w:rPr>
          <w:rStyle w:val="CommentReference"/>
        </w:rPr>
        <w:annotationRef/>
      </w:r>
      <w:r>
        <w:t>Relabel to “number of correlated pairs” maybe more clear to those that familiar with network lingo?</w:t>
      </w:r>
    </w:p>
  </w:comment>
  <w:comment w:id="338" w:author="Casey P. Shannon" w:date="2018-03-12T15:04:00Z" w:initials="CPS">
    <w:p w14:paraId="2AC9CDFE" w14:textId="3C286580" w:rsidR="00C310B4" w:rsidRDefault="00C310B4">
      <w:pPr>
        <w:pStyle w:val="CommentText"/>
      </w:pPr>
      <w:r>
        <w:rPr>
          <w:rStyle w:val="CommentReference"/>
        </w:rPr>
        <w:annotationRef/>
      </w:r>
      <w:r>
        <w:t xml:space="preserve">Again, not sure about the network lingo… maybe simply “correlation properties”? </w:t>
      </w:r>
    </w:p>
  </w:comment>
  <w:comment w:id="353" w:author="Casey P. Shannon" w:date="2018-03-12T15:13:00Z" w:initials="CPS">
    <w:p w14:paraId="711A4C21" w14:textId="710FD4DF" w:rsidR="00C310B4" w:rsidRDefault="00C310B4">
      <w:pPr>
        <w:pStyle w:val="CommentText"/>
      </w:pPr>
      <w:r>
        <w:rPr>
          <w:rStyle w:val="CommentReference"/>
        </w:rPr>
        <w:annotationRef/>
      </w:r>
      <w:r>
        <w:t>(…), reflecting their consideration of correlation structure across biological compartments.</w:t>
      </w:r>
    </w:p>
  </w:comment>
  <w:comment w:id="380" w:author="Casey P. Shannon" w:date="2018-03-12T15:25:00Z" w:initials="CPS">
    <w:p w14:paraId="26B7BE1C" w14:textId="53239D0F" w:rsidR="00C310B4" w:rsidRDefault="00C310B4">
      <w:pPr>
        <w:pStyle w:val="CommentText"/>
      </w:pPr>
      <w:r>
        <w:rPr>
          <w:rStyle w:val="CommentReference"/>
        </w:rPr>
        <w:annotationRef/>
      </w:r>
      <w:r>
        <w:t>Could also comment on the composition of clusters – supervised tend to be single-omic clusters, unsupervised tend to be multi-omic clusters…</w:t>
      </w:r>
    </w:p>
  </w:comment>
  <w:comment w:id="405" w:author="Casey P. Shannon" w:date="2018-03-12T15:42:00Z" w:initials="CPS">
    <w:p w14:paraId="12F3B2D6" w14:textId="5B7C25ED" w:rsidR="00C310B4" w:rsidRDefault="00C310B4">
      <w:pPr>
        <w:pStyle w:val="CommentText"/>
      </w:pPr>
      <w:r>
        <w:rPr>
          <w:rStyle w:val="CommentReference"/>
        </w:rPr>
        <w:annotationRef/>
      </w:r>
      <w:r>
        <w:t>Where did we show this? I assume you’re referring to the plots showing the correlation of the first components across all pairs of datasets?</w:t>
      </w:r>
    </w:p>
  </w:comment>
  <w:comment w:id="430" w:author="Casey P. Shannon" w:date="2018-03-12T16:11:00Z" w:initials="CPS">
    <w:p w14:paraId="2BCCB1EC" w14:textId="5B419B60" w:rsidR="00C310B4" w:rsidRDefault="00C310B4">
      <w:pPr>
        <w:pStyle w:val="CommentText"/>
      </w:pPr>
      <w:r>
        <w:rPr>
          <w:rStyle w:val="CommentReference"/>
        </w:rPr>
        <w:annotationRef/>
      </w:r>
      <w:r>
        <w:t>And generate hypothesese! All of those un-annotated miRs are targets now!</w:t>
      </w:r>
    </w:p>
  </w:comment>
  <w:comment w:id="472" w:author="Casey P. Shannon" w:date="2018-03-12T16:23:00Z" w:initials="CPS">
    <w:p w14:paraId="60934C1B" w14:textId="513972E0" w:rsidR="00C310B4" w:rsidRDefault="00C310B4">
      <w:pPr>
        <w:pStyle w:val="CommentText"/>
      </w:pPr>
      <w:r>
        <w:rPr>
          <w:rStyle w:val="CommentReference"/>
        </w:rPr>
        <w:annotationRef/>
      </w:r>
      <w:r>
        <w:t>I don’t think we really ever defined what was meant by component-based… Nat. Methods is a general audience.</w:t>
      </w:r>
    </w:p>
  </w:comment>
  <w:comment w:id="470" w:author="Casey P. Shannon" w:date="2018-03-12T16:31:00Z" w:initials="CPS">
    <w:p w14:paraId="28C9115E" w14:textId="0D046F7B" w:rsidR="00C310B4" w:rsidRPr="00DF01C7" w:rsidRDefault="00C310B4">
      <w:pPr>
        <w:pStyle w:val="CommentText"/>
        <w:rPr>
          <w:vertAlign w:val="subscript"/>
        </w:rPr>
      </w:pPr>
      <w:r>
        <w:rPr>
          <w:rStyle w:val="CommentReference"/>
        </w:rPr>
        <w:annotationRef/>
      </w:r>
      <w:r>
        <w:t>I’d move this entire paragraph to the end and use it as a closing statement/conclusion.</w:t>
      </w:r>
    </w:p>
  </w:comment>
  <w:comment w:id="491" w:author="Casey P. Shannon" w:date="2018-03-12T16:28:00Z" w:initials="CPS">
    <w:p w14:paraId="36746124" w14:textId="5ECA6792" w:rsidR="00C310B4" w:rsidRDefault="00C310B4">
      <w:pPr>
        <w:pStyle w:val="CommentText"/>
      </w:pPr>
      <w:r>
        <w:rPr>
          <w:rStyle w:val="CommentReference"/>
        </w:rPr>
        <w:annotationRef/>
      </w:r>
      <w:r>
        <w:t>? is it a method or a framework – we should decide in light of the Genome grant discussion….</w:t>
      </w:r>
    </w:p>
  </w:comment>
  <w:comment w:id="494" w:author="Florian Rohart" w:date="2018-03-07T09:32:00Z" w:initials="FR">
    <w:p w14:paraId="7297A9AF" w14:textId="0D7739F7" w:rsidR="00C310B4" w:rsidRDefault="00C310B4">
      <w:pPr>
        <w:pStyle w:val="CommentText"/>
      </w:pPr>
      <w:r>
        <w:rPr>
          <w:rStyle w:val="CommentReference"/>
        </w:rPr>
        <w:annotationRef/>
      </w:r>
      <w:r>
        <w:t>is that the design?</w:t>
      </w:r>
    </w:p>
  </w:comment>
  <w:comment w:id="495" w:author="Casey P. Shannon" w:date="2018-03-12T16:29:00Z" w:initials="CPS">
    <w:p w14:paraId="4C915AA5" w14:textId="4687F16D" w:rsidR="00C310B4" w:rsidRDefault="00C310B4">
      <w:pPr>
        <w:pStyle w:val="CommentText"/>
      </w:pPr>
      <w:r>
        <w:rPr>
          <w:rStyle w:val="CommentReference"/>
        </w:rPr>
        <w:annotationRef/>
      </w:r>
      <w:r>
        <w:t xml:space="preserve">Are you trying to say that, in the unconnected case, DIABLO is equivalent to existing multi-step approaches performance-wise? If so, you should state this explicitely. </w:t>
      </w:r>
    </w:p>
  </w:comment>
  <w:comment w:id="496" w:author="stebbutt" w:date="2018-03-08T09:23:00Z" w:initials="s">
    <w:p w14:paraId="74A30C81" w14:textId="23EB2A36" w:rsidR="00C310B4" w:rsidRDefault="00C310B4">
      <w:pPr>
        <w:pStyle w:val="CommentText"/>
      </w:pPr>
      <w:r>
        <w:rPr>
          <w:rStyle w:val="CommentReference"/>
        </w:rPr>
        <w:annotationRef/>
      </w:r>
      <w:r>
        <w:t>Worth giving an example of what you mean… eg, mRNA and miRNA?</w:t>
      </w:r>
    </w:p>
  </w:comment>
  <w:comment w:id="497" w:author="Casey P. Shannon" w:date="2018-03-12T16:30:00Z" w:initials="CPS">
    <w:p w14:paraId="38650049" w14:textId="1C7CE9DE" w:rsidR="00C310B4" w:rsidRDefault="00C310B4">
      <w:pPr>
        <w:pStyle w:val="CommentText"/>
      </w:pPr>
      <w:r>
        <w:rPr>
          <w:rStyle w:val="CommentReference"/>
        </w:rPr>
        <w:annotationRef/>
      </w:r>
      <w:r>
        <w:t>In a separate result… should make this clear. Obviously in the simulation there was no biological context.</w:t>
      </w:r>
    </w:p>
  </w:comment>
  <w:comment w:id="549" w:author="Casey P. Shannon" w:date="2018-03-12T16:23:00Z" w:initials="CPS">
    <w:p w14:paraId="62AF73F9" w14:textId="77777777" w:rsidR="00C310B4" w:rsidRDefault="00C310B4" w:rsidP="00C310B4">
      <w:pPr>
        <w:pStyle w:val="CommentText"/>
      </w:pPr>
      <w:r>
        <w:rPr>
          <w:rStyle w:val="CommentReference"/>
        </w:rPr>
        <w:annotationRef/>
      </w:r>
      <w:r>
        <w:t>I don’t think we really ever defined what was meant by component-based… Nat. Methods is a general audience.</w:t>
      </w:r>
    </w:p>
  </w:comment>
  <w:comment w:id="547" w:author="Casey P. Shannon" w:date="2018-03-12T16:31:00Z" w:initials="CPS">
    <w:p w14:paraId="0000F6FF" w14:textId="41C00744" w:rsidR="00C310B4" w:rsidRPr="00DF01C7" w:rsidRDefault="00C310B4" w:rsidP="00C310B4">
      <w:pPr>
        <w:pStyle w:val="CommentText"/>
        <w:rPr>
          <w:vertAlign w:val="subscript"/>
        </w:rPr>
      </w:pPr>
      <w:r>
        <w:rPr>
          <w:rStyle w:val="CommentReference"/>
        </w:rPr>
        <w:annotationRef/>
      </w:r>
      <w:r>
        <w:t>I moved this entire paragraph to the end.</w:t>
      </w:r>
    </w:p>
  </w:comment>
  <w:comment w:id="550" w:author="Casey P. Shannon" w:date="2018-03-12T16:45:00Z" w:initials="CPS">
    <w:p w14:paraId="286657EB" w14:textId="5FD5C62E" w:rsidR="00C310B4" w:rsidRDefault="00C310B4">
      <w:pPr>
        <w:pStyle w:val="CommentText"/>
      </w:pPr>
      <w:r>
        <w:rPr>
          <w:rStyle w:val="CommentReference"/>
        </w:rPr>
        <w:annotationRef/>
      </w:r>
      <w:r>
        <w:t>Combine with first paragraph to close.</w:t>
      </w:r>
    </w:p>
  </w:comment>
  <w:comment w:id="551" w:author="Casey P. Shannon" w:date="2018-03-12T16:49:00Z" w:initials="CPS">
    <w:p w14:paraId="0872417D" w14:textId="3C764AD1" w:rsidR="008D0998" w:rsidRDefault="008D0998">
      <w:pPr>
        <w:pStyle w:val="CommentText"/>
      </w:pPr>
      <w:r>
        <w:rPr>
          <w:rStyle w:val="CommentReference"/>
        </w:rPr>
        <w:annotationRef/>
      </w:r>
      <w:r>
        <w:t>What??</w:t>
      </w:r>
    </w:p>
  </w:comment>
  <w:comment w:id="553" w:author="Florian Rohart" w:date="2018-03-07T09:37:00Z" w:initials="FR">
    <w:p w14:paraId="5ABA5BDC" w14:textId="49D82566" w:rsidR="00C310B4" w:rsidRDefault="00C310B4">
      <w:pPr>
        <w:pStyle w:val="CommentText"/>
      </w:pPr>
      <w:r>
        <w:rPr>
          <w:rStyle w:val="CommentReference"/>
        </w:rPr>
        <w:annotationRef/>
      </w:r>
      <w:r>
        <w:t>Cite paper?</w:t>
      </w:r>
    </w:p>
  </w:comment>
  <w:comment w:id="554" w:author="Florian Rohart" w:date="2018-03-07T09:40:00Z" w:initials="FR">
    <w:p w14:paraId="2C498CCB" w14:textId="36A1112D" w:rsidR="00C310B4" w:rsidRDefault="00C310B4">
      <w:pPr>
        <w:pStyle w:val="CommentText"/>
      </w:pPr>
      <w:r>
        <w:rPr>
          <w:rStyle w:val="CommentReference"/>
        </w:rPr>
        <w:annotationRef/>
      </w:r>
      <w:r>
        <w:t>If you want to keep the same notation as in the mixOmics paper for Diablo:</w:t>
      </w:r>
      <w:r>
        <w:br/>
        <w:t>X^k is the dataset, X_h^k is the deflated data. So all the k must be superscript in the formula</w:t>
      </w:r>
    </w:p>
  </w:comment>
  <w:comment w:id="576" w:author="Kim-Anh Lê Cao" w:date="2018-02-28T08:37:00Z" w:initials="KA">
    <w:p w14:paraId="2A43102E" w14:textId="671A6E86" w:rsidR="00C310B4" w:rsidRDefault="00C310B4">
      <w:pPr>
        <w:pStyle w:val="CommentText"/>
      </w:pPr>
      <w:r>
        <w:rPr>
          <w:rStyle w:val="CommentReference"/>
        </w:rPr>
        <w:annotationRef/>
      </w:r>
      <w:r>
        <w:t>what is your l upperscript here?</w:t>
      </w:r>
    </w:p>
    <w:p w14:paraId="7127E7BC" w14:textId="48E2878F" w:rsidR="00C310B4" w:rsidRPr="008B520E" w:rsidRDefault="00C310B4">
      <w:pPr>
        <w:pStyle w:val="CommentText"/>
        <w:rPr>
          <w:b/>
        </w:rPr>
      </w:pPr>
      <w:r w:rsidRPr="008B520E">
        <w:rPr>
          <w:b/>
        </w:rPr>
        <w:t>I think you did notation here.</w:t>
      </w:r>
    </w:p>
  </w:comment>
  <w:comment w:id="577" w:author="Kim-Anh Lê Cao" w:date="2018-03-06T09:57:00Z" w:initials="KA">
    <w:p w14:paraId="6B8954F1" w14:textId="01248CB7" w:rsidR="00C310B4" w:rsidRDefault="00C310B4">
      <w:pPr>
        <w:pStyle w:val="CommentText"/>
      </w:pPr>
      <w:r>
        <w:rPr>
          <w:rStyle w:val="CommentReference"/>
        </w:rPr>
        <w:annotationRef/>
      </w:r>
      <w:r>
        <w:t>I think it should be an i, Florian can double check</w:t>
      </w:r>
    </w:p>
  </w:comment>
  <w:comment w:id="584" w:author="Kim-Anh Lê Cao" w:date="2018-02-28T08:37:00Z" w:initials="KA">
    <w:p w14:paraId="356FDCD1" w14:textId="7C8EE304" w:rsidR="00C310B4" w:rsidRDefault="00C310B4">
      <w:pPr>
        <w:pStyle w:val="CommentText"/>
      </w:pPr>
      <w:r>
        <w:rPr>
          <w:rStyle w:val="CommentReference"/>
        </w:rPr>
        <w:annotationRef/>
      </w:r>
      <w:r>
        <w:t>should it be X_k^sthg here?</w:t>
      </w:r>
    </w:p>
  </w:comment>
  <w:comment w:id="575" w:author="Florian Rohart" w:date="2018-03-07T09:44:00Z" w:initials="FR">
    <w:p w14:paraId="1F00FB88" w14:textId="020C9810" w:rsidR="00C310B4" w:rsidRDefault="00C310B4">
      <w:pPr>
        <w:pStyle w:val="CommentText"/>
      </w:pPr>
      <w:r>
        <w:rPr>
          <w:rStyle w:val="CommentReference"/>
        </w:rPr>
        <w:annotationRef/>
      </w:r>
      <w:r>
        <w:t>Probably easier to write something like x^k, or(X_I)_h^k. there’s already subscript (deflation) and superscript (dataset), so you need something different, I’d say x^k (small  x, one sample from big X)</w:t>
      </w:r>
    </w:p>
  </w:comment>
  <w:comment w:id="588" w:author="Kim-Anh Lê Cao" w:date="2018-02-28T08:44:00Z" w:initials="KA">
    <w:p w14:paraId="709DFEEC" w14:textId="7AE432DD" w:rsidR="00C310B4" w:rsidRDefault="00C310B4">
      <w:pPr>
        <w:pStyle w:val="CommentText"/>
      </w:pPr>
      <w:r>
        <w:rPr>
          <w:rStyle w:val="CommentReference"/>
        </w:rPr>
        <w:annotationRef/>
      </w:r>
      <w:r>
        <w:t>maths symbols</w:t>
      </w:r>
    </w:p>
    <w:p w14:paraId="0297A5E3" w14:textId="670715AB" w:rsidR="00C310B4" w:rsidRPr="00A764FA" w:rsidRDefault="00C310B4">
      <w:pPr>
        <w:pStyle w:val="CommentText"/>
        <w:rPr>
          <w:b/>
        </w:rPr>
      </w:pPr>
      <w:r w:rsidRPr="00A764FA">
        <w:rPr>
          <w:b/>
        </w:rPr>
        <w:t>not sure how to do this?</w:t>
      </w:r>
    </w:p>
  </w:comment>
  <w:comment w:id="587" w:author="Florian Rohart" w:date="2018-03-07T09:46:00Z" w:initials="FR">
    <w:p w14:paraId="3CB0525F" w14:textId="48B01AE5" w:rsidR="00C310B4" w:rsidRDefault="00C310B4">
      <w:pPr>
        <w:pStyle w:val="CommentText"/>
      </w:pPr>
      <w:r>
        <w:rPr>
          <w:rStyle w:val="CommentReference"/>
        </w:rPr>
        <w:annotationRef/>
      </w:r>
      <w:r>
        <w:t>Is a square matrix of size K</w:t>
      </w:r>
    </w:p>
  </w:comment>
  <w:comment w:id="592" w:author="Florian Rohart" w:date="2018-03-07T09:49:00Z" w:initials="FR">
    <w:p w14:paraId="69704C78" w14:textId="7485401B" w:rsidR="00C310B4" w:rsidRDefault="00C310B4">
      <w:pPr>
        <w:pStyle w:val="CommentText"/>
      </w:pPr>
      <w:r>
        <w:rPr>
          <w:rStyle w:val="CommentReference"/>
        </w:rPr>
        <w:annotationRef/>
      </w:r>
      <w:r>
        <w:t>How big was the grid? Is it mentioned somewhere?</w:t>
      </w:r>
    </w:p>
  </w:comment>
  <w:comment w:id="595" w:author="Kim-Anh Lê Cao" w:date="2018-02-28T08:52:00Z" w:initials="KA">
    <w:p w14:paraId="2A994C59" w14:textId="3DE7B219" w:rsidR="00C310B4" w:rsidRDefault="00C310B4">
      <w:pPr>
        <w:pStyle w:val="CommentText"/>
      </w:pPr>
      <w:r>
        <w:rPr>
          <w:rStyle w:val="CommentReference"/>
        </w:rPr>
        <w:annotationRef/>
      </w:r>
      <w:r>
        <w:t>mention the consensus plot, it is not implemented yet but we should add it soon</w:t>
      </w:r>
    </w:p>
    <w:p w14:paraId="790BC63D" w14:textId="77777777" w:rsidR="00C310B4" w:rsidRDefault="00C310B4">
      <w:pPr>
        <w:pStyle w:val="CommentText"/>
      </w:pPr>
    </w:p>
    <w:p w14:paraId="56989FAF" w14:textId="28384181" w:rsidR="00C310B4" w:rsidRDefault="00C310B4">
      <w:pPr>
        <w:pStyle w:val="CommentText"/>
        <w:rPr>
          <w:b/>
        </w:rPr>
      </w:pPr>
      <w:r w:rsidRPr="00A764FA">
        <w:rPr>
          <w:b/>
        </w:rPr>
        <w:t>we should also think about a weighted average of components (weighted by the correlation with the response block) – similar to MBPLS</w:t>
      </w:r>
    </w:p>
    <w:p w14:paraId="6548CE17" w14:textId="77777777" w:rsidR="00C310B4" w:rsidRDefault="00C310B4">
      <w:pPr>
        <w:pStyle w:val="CommentText"/>
        <w:rPr>
          <w:b/>
        </w:rPr>
      </w:pPr>
    </w:p>
    <w:p w14:paraId="691EC600" w14:textId="224D5819" w:rsidR="00C310B4" w:rsidRPr="00A764FA" w:rsidRDefault="00C310B4">
      <w:pPr>
        <w:pStyle w:val="CommentText"/>
        <w:rPr>
          <w:b/>
        </w:rPr>
      </w:pPr>
    </w:p>
  </w:comment>
  <w:comment w:id="596" w:author="Kim-Anh Lê Cao" w:date="2018-03-06T10:03:00Z" w:initials="KA">
    <w:p w14:paraId="4D3E64D1" w14:textId="03DA692F" w:rsidR="00C310B4" w:rsidRDefault="00C310B4">
      <w:pPr>
        <w:pStyle w:val="CommentText"/>
      </w:pPr>
      <w:r>
        <w:rPr>
          <w:rStyle w:val="CommentReference"/>
        </w:rPr>
        <w:annotationRef/>
      </w:r>
      <w:r>
        <w:rPr>
          <w:b/>
        </w:rPr>
        <w:t>Could we make a list of additional plots we would like to include in mixOmics?</w:t>
      </w:r>
    </w:p>
  </w:comment>
  <w:comment w:id="597" w:author="Florian Rohart" w:date="2018-03-07T09:53:00Z" w:initials="FR">
    <w:p w14:paraId="124B9764" w14:textId="3B398B80" w:rsidR="00C310B4" w:rsidRDefault="00C310B4">
      <w:pPr>
        <w:pStyle w:val="CommentText"/>
      </w:pPr>
      <w:r>
        <w:rPr>
          <w:rStyle w:val="CommentReference"/>
        </w:rPr>
        <w:annotationRef/>
      </w:r>
      <w:r>
        <w:t>What about if a component is opposite to another one?</w:t>
      </w:r>
    </w:p>
  </w:comment>
  <w:comment w:id="600" w:author="Amrit" w:date="2018-02-10T13:49:00Z" w:initials="AS">
    <w:p w14:paraId="2B63FA82" w14:textId="77777777" w:rsidR="00C310B4" w:rsidRDefault="00C310B4"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C310B4" w:rsidRDefault="00C310B4">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372732" w15:done="0"/>
  <w15:commentEx w15:paraId="29F7B4CD" w15:paraIdParent="48372732" w15:done="0"/>
  <w15:commentEx w15:paraId="47E9F51B" w15:paraIdParent="48372732" w15:done="0"/>
  <w15:commentEx w15:paraId="19C43F18" w15:paraIdParent="48372732" w15:done="0"/>
  <w15:commentEx w15:paraId="347872B7" w15:done="0"/>
  <w15:commentEx w15:paraId="54E83F44" w15:done="0"/>
  <w15:commentEx w15:paraId="5E9C628D" w15:done="0"/>
  <w15:commentEx w15:paraId="29AE2321" w15:done="0"/>
  <w15:commentEx w15:paraId="0B057CA1" w15:done="0"/>
  <w15:commentEx w15:paraId="518C5AB9" w15:done="0"/>
  <w15:commentEx w15:paraId="59B95354" w15:done="0"/>
  <w15:commentEx w15:paraId="7A7FA92E" w15:done="0"/>
  <w15:commentEx w15:paraId="63B5DCF7" w15:paraIdParent="7A7FA92E" w15:done="0"/>
  <w15:commentEx w15:paraId="48F00835" w15:done="0"/>
  <w15:commentEx w15:paraId="18563A6F" w15:done="0"/>
  <w15:commentEx w15:paraId="6D93E39A" w15:done="0"/>
  <w15:commentEx w15:paraId="6924BE6B" w15:done="0"/>
  <w15:commentEx w15:paraId="29F53146" w15:done="0"/>
  <w15:commentEx w15:paraId="39085F31" w15:paraIdParent="29F53146" w15:done="0"/>
  <w15:commentEx w15:paraId="3EFFEB37" w15:done="0"/>
  <w15:commentEx w15:paraId="2199BF2A" w15:done="0"/>
  <w15:commentEx w15:paraId="5D3C00BF" w15:done="0"/>
  <w15:commentEx w15:paraId="0BFC6A6D" w15:paraIdParent="5D3C00BF" w15:done="0"/>
  <w15:commentEx w15:paraId="3C80B82F" w15:done="0"/>
  <w15:commentEx w15:paraId="2DB1C181" w15:done="0"/>
  <w15:commentEx w15:paraId="056E7A57" w15:done="0"/>
  <w15:commentEx w15:paraId="1E3D8DE2" w15:done="0"/>
  <w15:commentEx w15:paraId="22CB2756" w15:done="0"/>
  <w15:commentEx w15:paraId="02058F15" w15:done="0"/>
  <w15:commentEx w15:paraId="2AC9CDFE" w15:done="0"/>
  <w15:commentEx w15:paraId="711A4C21" w15:done="0"/>
  <w15:commentEx w15:paraId="26B7BE1C" w15:done="0"/>
  <w15:commentEx w15:paraId="12F3B2D6" w15:done="0"/>
  <w15:commentEx w15:paraId="2BCCB1EC" w15:done="0"/>
  <w15:commentEx w15:paraId="60934C1B" w15:done="0"/>
  <w15:commentEx w15:paraId="28C9115E" w15:done="0"/>
  <w15:commentEx w15:paraId="36746124" w15:done="0"/>
  <w15:commentEx w15:paraId="7297A9AF" w15:done="0"/>
  <w15:commentEx w15:paraId="4C915AA5" w15:done="0"/>
  <w15:commentEx w15:paraId="74A30C81" w15:done="0"/>
  <w15:commentEx w15:paraId="38650049" w15:done="0"/>
  <w15:commentEx w15:paraId="62AF73F9" w15:done="0"/>
  <w15:commentEx w15:paraId="0000F6FF" w15:done="0"/>
  <w15:commentEx w15:paraId="286657EB" w15:done="0"/>
  <w15:commentEx w15:paraId="0872417D" w15:done="0"/>
  <w15:commentEx w15:paraId="5ABA5BDC" w15:done="0"/>
  <w15:commentEx w15:paraId="2C498CCB" w15:done="0"/>
  <w15:commentEx w15:paraId="7127E7BC" w15:done="0"/>
  <w15:commentEx w15:paraId="6B8954F1" w15:paraIdParent="7127E7BC" w15:done="0"/>
  <w15:commentEx w15:paraId="356FDCD1" w15:done="0"/>
  <w15:commentEx w15:paraId="1F00FB88" w15:done="0"/>
  <w15:commentEx w15:paraId="0297A5E3" w15:done="0"/>
  <w15:commentEx w15:paraId="3CB0525F" w15:done="0"/>
  <w15:commentEx w15:paraId="69704C78" w15:done="0"/>
  <w15:commentEx w15:paraId="691EC600" w15:done="0"/>
  <w15:commentEx w15:paraId="4D3E64D1" w15:paraIdParent="691EC600" w15:done="0"/>
  <w15:commentEx w15:paraId="124B9764" w15:done="0"/>
  <w15:commentEx w15:paraId="6F89E76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4E37A" w14:textId="77777777" w:rsidR="00476C4A" w:rsidRDefault="00476C4A" w:rsidP="005759F3">
      <w:r>
        <w:separator/>
      </w:r>
    </w:p>
  </w:endnote>
  <w:endnote w:type="continuationSeparator" w:id="0">
    <w:p w14:paraId="084C22E8" w14:textId="77777777" w:rsidR="00476C4A" w:rsidRDefault="00476C4A"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Lucida Grande">
    <w:altName w:val="Helvetica World"/>
    <w:charset w:val="00"/>
    <w:family w:val="swiss"/>
    <w:pitch w:val="variable"/>
    <w:sig w:usb0="00000000"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Palatino">
    <w:altName w:val="Book Antiqua"/>
    <w:charset w:val="00"/>
    <w:family w:val="roman"/>
    <w:pitch w:val="variable"/>
    <w:sig w:usb0="A00002FF" w:usb1="7800205A" w:usb2="14600000" w:usb3="00000000" w:csb0="00000193" w:csb1="00000000"/>
  </w:font>
  <w:font w:name="Xingkai SC Light">
    <w:charset w:val="86"/>
    <w:family w:val="auto"/>
    <w:pitch w:val="variable"/>
    <w:sig w:usb0="00000001" w:usb1="080F0000" w:usb2="0000001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C310B4" w:rsidRDefault="00C310B4"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C310B4" w:rsidRDefault="00C310B4" w:rsidP="005759F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C310B4" w:rsidRDefault="00C310B4"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50519">
      <w:rPr>
        <w:rStyle w:val="PageNumber"/>
        <w:noProof/>
      </w:rPr>
      <w:t>1</w:t>
    </w:r>
    <w:r>
      <w:rPr>
        <w:rStyle w:val="PageNumber"/>
      </w:rPr>
      <w:fldChar w:fldCharType="end"/>
    </w:r>
  </w:p>
  <w:p w14:paraId="3660254F" w14:textId="77777777" w:rsidR="00C310B4" w:rsidRDefault="00C310B4" w:rsidP="005759F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ED73F" w14:textId="77777777" w:rsidR="00476C4A" w:rsidRDefault="00476C4A" w:rsidP="005759F3">
      <w:r>
        <w:separator/>
      </w:r>
    </w:p>
  </w:footnote>
  <w:footnote w:type="continuationSeparator" w:id="0">
    <w:p w14:paraId="6D2DA263" w14:textId="77777777" w:rsidR="00476C4A" w:rsidRDefault="00476C4A" w:rsidP="005759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bbutt">
    <w15:presenceInfo w15:providerId="None" w15:userId="stebbutt"/>
  </w15:person>
  <w15:person w15:author="Casey P. Shannon">
    <w15:presenceInfo w15:providerId="None" w15:userId="Casey P. Shannon"/>
  </w15:person>
  <w15:person w15:author="Florian Rohart">
    <w15:presenceInfo w15:providerId="None" w15:userId="Florian Roha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694"/>
    <w:rsid w:val="00001C28"/>
    <w:rsid w:val="00002BBB"/>
    <w:rsid w:val="00004BFE"/>
    <w:rsid w:val="00004D81"/>
    <w:rsid w:val="000068B5"/>
    <w:rsid w:val="00006C78"/>
    <w:rsid w:val="000105D3"/>
    <w:rsid w:val="0001069E"/>
    <w:rsid w:val="00011254"/>
    <w:rsid w:val="0001244F"/>
    <w:rsid w:val="00012A61"/>
    <w:rsid w:val="00012F8A"/>
    <w:rsid w:val="00015131"/>
    <w:rsid w:val="0001647F"/>
    <w:rsid w:val="000174CF"/>
    <w:rsid w:val="000200FE"/>
    <w:rsid w:val="00020884"/>
    <w:rsid w:val="00021673"/>
    <w:rsid w:val="00021D2B"/>
    <w:rsid w:val="00022779"/>
    <w:rsid w:val="000228F5"/>
    <w:rsid w:val="00023477"/>
    <w:rsid w:val="00023BFA"/>
    <w:rsid w:val="0002459E"/>
    <w:rsid w:val="00026C6A"/>
    <w:rsid w:val="00030058"/>
    <w:rsid w:val="0003143B"/>
    <w:rsid w:val="000343AB"/>
    <w:rsid w:val="00034B1D"/>
    <w:rsid w:val="00034DB3"/>
    <w:rsid w:val="00034E74"/>
    <w:rsid w:val="00036706"/>
    <w:rsid w:val="00036ED4"/>
    <w:rsid w:val="0003718B"/>
    <w:rsid w:val="00041009"/>
    <w:rsid w:val="0004145F"/>
    <w:rsid w:val="000428EA"/>
    <w:rsid w:val="00042BEB"/>
    <w:rsid w:val="00043BD9"/>
    <w:rsid w:val="00044733"/>
    <w:rsid w:val="00044F0A"/>
    <w:rsid w:val="00044FDC"/>
    <w:rsid w:val="0004521A"/>
    <w:rsid w:val="000453C3"/>
    <w:rsid w:val="0004556E"/>
    <w:rsid w:val="00045AAF"/>
    <w:rsid w:val="00046218"/>
    <w:rsid w:val="000466E9"/>
    <w:rsid w:val="00047737"/>
    <w:rsid w:val="00050521"/>
    <w:rsid w:val="00051365"/>
    <w:rsid w:val="000522B4"/>
    <w:rsid w:val="00052A61"/>
    <w:rsid w:val="00055AB7"/>
    <w:rsid w:val="00055E99"/>
    <w:rsid w:val="00056E1E"/>
    <w:rsid w:val="00057355"/>
    <w:rsid w:val="00057C2F"/>
    <w:rsid w:val="000610A0"/>
    <w:rsid w:val="00061444"/>
    <w:rsid w:val="00062225"/>
    <w:rsid w:val="00062385"/>
    <w:rsid w:val="0006272F"/>
    <w:rsid w:val="00063499"/>
    <w:rsid w:val="00063C14"/>
    <w:rsid w:val="00063E56"/>
    <w:rsid w:val="00063EB5"/>
    <w:rsid w:val="00064BE5"/>
    <w:rsid w:val="00065702"/>
    <w:rsid w:val="00065F9D"/>
    <w:rsid w:val="00067D5A"/>
    <w:rsid w:val="000702D0"/>
    <w:rsid w:val="00071463"/>
    <w:rsid w:val="00071EAC"/>
    <w:rsid w:val="00072969"/>
    <w:rsid w:val="00072EAE"/>
    <w:rsid w:val="00073444"/>
    <w:rsid w:val="00074536"/>
    <w:rsid w:val="000747CA"/>
    <w:rsid w:val="00074FC2"/>
    <w:rsid w:val="00076512"/>
    <w:rsid w:val="0007668A"/>
    <w:rsid w:val="00076EBD"/>
    <w:rsid w:val="00081B65"/>
    <w:rsid w:val="000843AE"/>
    <w:rsid w:val="00085084"/>
    <w:rsid w:val="00086CA5"/>
    <w:rsid w:val="0008706F"/>
    <w:rsid w:val="000874C0"/>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590D"/>
    <w:rsid w:val="000B751F"/>
    <w:rsid w:val="000C067E"/>
    <w:rsid w:val="000C22A8"/>
    <w:rsid w:val="000C3278"/>
    <w:rsid w:val="000C3DB1"/>
    <w:rsid w:val="000C5F45"/>
    <w:rsid w:val="000C7C56"/>
    <w:rsid w:val="000D1EB9"/>
    <w:rsid w:val="000D2D08"/>
    <w:rsid w:val="000D3416"/>
    <w:rsid w:val="000D4168"/>
    <w:rsid w:val="000D5D31"/>
    <w:rsid w:val="000D61B6"/>
    <w:rsid w:val="000D641B"/>
    <w:rsid w:val="000E0045"/>
    <w:rsid w:val="000E032A"/>
    <w:rsid w:val="000E110F"/>
    <w:rsid w:val="000E1A79"/>
    <w:rsid w:val="000E1C5F"/>
    <w:rsid w:val="000E2394"/>
    <w:rsid w:val="000E2C9A"/>
    <w:rsid w:val="000E41BF"/>
    <w:rsid w:val="000E50CB"/>
    <w:rsid w:val="000E618D"/>
    <w:rsid w:val="000E61FD"/>
    <w:rsid w:val="000E62E4"/>
    <w:rsid w:val="000E68A4"/>
    <w:rsid w:val="000E6968"/>
    <w:rsid w:val="000F0337"/>
    <w:rsid w:val="000F0BD1"/>
    <w:rsid w:val="000F18A6"/>
    <w:rsid w:val="000F356A"/>
    <w:rsid w:val="000F3A96"/>
    <w:rsid w:val="000F3B26"/>
    <w:rsid w:val="000F3D65"/>
    <w:rsid w:val="000F44F8"/>
    <w:rsid w:val="000F497E"/>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71B"/>
    <w:rsid w:val="00113D33"/>
    <w:rsid w:val="00113E49"/>
    <w:rsid w:val="00114982"/>
    <w:rsid w:val="00115732"/>
    <w:rsid w:val="00116025"/>
    <w:rsid w:val="001160C2"/>
    <w:rsid w:val="0011761B"/>
    <w:rsid w:val="0012139C"/>
    <w:rsid w:val="00121855"/>
    <w:rsid w:val="0012687F"/>
    <w:rsid w:val="00127FFD"/>
    <w:rsid w:val="001305A8"/>
    <w:rsid w:val="0013082E"/>
    <w:rsid w:val="00130885"/>
    <w:rsid w:val="00132AB9"/>
    <w:rsid w:val="00134E3D"/>
    <w:rsid w:val="001363A0"/>
    <w:rsid w:val="00136F4E"/>
    <w:rsid w:val="0013715E"/>
    <w:rsid w:val="00137988"/>
    <w:rsid w:val="00140AA9"/>
    <w:rsid w:val="00141E73"/>
    <w:rsid w:val="00142F86"/>
    <w:rsid w:val="0014316E"/>
    <w:rsid w:val="00143516"/>
    <w:rsid w:val="001436A5"/>
    <w:rsid w:val="00143DEC"/>
    <w:rsid w:val="00144BC4"/>
    <w:rsid w:val="00144F6A"/>
    <w:rsid w:val="001456A3"/>
    <w:rsid w:val="00146281"/>
    <w:rsid w:val="001500F9"/>
    <w:rsid w:val="00151C01"/>
    <w:rsid w:val="00152F01"/>
    <w:rsid w:val="001530DA"/>
    <w:rsid w:val="001536E1"/>
    <w:rsid w:val="001538D1"/>
    <w:rsid w:val="0015390B"/>
    <w:rsid w:val="00154425"/>
    <w:rsid w:val="0015488E"/>
    <w:rsid w:val="00154E55"/>
    <w:rsid w:val="00160603"/>
    <w:rsid w:val="00160611"/>
    <w:rsid w:val="00160A86"/>
    <w:rsid w:val="0016159E"/>
    <w:rsid w:val="001617AA"/>
    <w:rsid w:val="00161AED"/>
    <w:rsid w:val="00163148"/>
    <w:rsid w:val="0016392A"/>
    <w:rsid w:val="00163D56"/>
    <w:rsid w:val="00165824"/>
    <w:rsid w:val="00166688"/>
    <w:rsid w:val="001668BD"/>
    <w:rsid w:val="00167316"/>
    <w:rsid w:val="0017040E"/>
    <w:rsid w:val="0017220D"/>
    <w:rsid w:val="00172CF8"/>
    <w:rsid w:val="00174F6A"/>
    <w:rsid w:val="00175162"/>
    <w:rsid w:val="00175494"/>
    <w:rsid w:val="00177CC4"/>
    <w:rsid w:val="00180052"/>
    <w:rsid w:val="00180A24"/>
    <w:rsid w:val="0018216F"/>
    <w:rsid w:val="001822BD"/>
    <w:rsid w:val="00183293"/>
    <w:rsid w:val="00183E33"/>
    <w:rsid w:val="001846FE"/>
    <w:rsid w:val="00185C1E"/>
    <w:rsid w:val="00185D65"/>
    <w:rsid w:val="00186B70"/>
    <w:rsid w:val="00187406"/>
    <w:rsid w:val="00187707"/>
    <w:rsid w:val="00190A43"/>
    <w:rsid w:val="001926CE"/>
    <w:rsid w:val="00192C4E"/>
    <w:rsid w:val="00193636"/>
    <w:rsid w:val="00193E1A"/>
    <w:rsid w:val="00193FA9"/>
    <w:rsid w:val="0019704D"/>
    <w:rsid w:val="00197AE2"/>
    <w:rsid w:val="001A03B2"/>
    <w:rsid w:val="001A09B7"/>
    <w:rsid w:val="001A4497"/>
    <w:rsid w:val="001A651E"/>
    <w:rsid w:val="001A66FA"/>
    <w:rsid w:val="001B1087"/>
    <w:rsid w:val="001B14EC"/>
    <w:rsid w:val="001B160A"/>
    <w:rsid w:val="001B1E4A"/>
    <w:rsid w:val="001B26D8"/>
    <w:rsid w:val="001B3241"/>
    <w:rsid w:val="001B3276"/>
    <w:rsid w:val="001B46F3"/>
    <w:rsid w:val="001B4AAA"/>
    <w:rsid w:val="001B711A"/>
    <w:rsid w:val="001C0248"/>
    <w:rsid w:val="001C1FC7"/>
    <w:rsid w:val="001C5377"/>
    <w:rsid w:val="001C5883"/>
    <w:rsid w:val="001C59E4"/>
    <w:rsid w:val="001C649E"/>
    <w:rsid w:val="001C69FC"/>
    <w:rsid w:val="001C7185"/>
    <w:rsid w:val="001D0C29"/>
    <w:rsid w:val="001D2E51"/>
    <w:rsid w:val="001D354A"/>
    <w:rsid w:val="001D5051"/>
    <w:rsid w:val="001D7529"/>
    <w:rsid w:val="001E0F81"/>
    <w:rsid w:val="001E1EFC"/>
    <w:rsid w:val="001E240D"/>
    <w:rsid w:val="001E2451"/>
    <w:rsid w:val="001E2EC2"/>
    <w:rsid w:val="001E3F65"/>
    <w:rsid w:val="001E6398"/>
    <w:rsid w:val="001E69AB"/>
    <w:rsid w:val="001E769A"/>
    <w:rsid w:val="001F034A"/>
    <w:rsid w:val="001F1644"/>
    <w:rsid w:val="001F3036"/>
    <w:rsid w:val="001F3579"/>
    <w:rsid w:val="001F42EB"/>
    <w:rsid w:val="001F569F"/>
    <w:rsid w:val="001F5B8F"/>
    <w:rsid w:val="001F6DFD"/>
    <w:rsid w:val="001F715B"/>
    <w:rsid w:val="001F7D27"/>
    <w:rsid w:val="00201483"/>
    <w:rsid w:val="00201D8B"/>
    <w:rsid w:val="002024D5"/>
    <w:rsid w:val="00202CB2"/>
    <w:rsid w:val="00203E9E"/>
    <w:rsid w:val="0020587C"/>
    <w:rsid w:val="00207A96"/>
    <w:rsid w:val="00211285"/>
    <w:rsid w:val="002116A5"/>
    <w:rsid w:val="002119AC"/>
    <w:rsid w:val="00213894"/>
    <w:rsid w:val="00213B52"/>
    <w:rsid w:val="00214B3F"/>
    <w:rsid w:val="00214EB8"/>
    <w:rsid w:val="00215403"/>
    <w:rsid w:val="00215F2A"/>
    <w:rsid w:val="00217121"/>
    <w:rsid w:val="00221CA1"/>
    <w:rsid w:val="002229DB"/>
    <w:rsid w:val="00223184"/>
    <w:rsid w:val="00224F65"/>
    <w:rsid w:val="002257E6"/>
    <w:rsid w:val="002258AF"/>
    <w:rsid w:val="00226B7D"/>
    <w:rsid w:val="00226FEF"/>
    <w:rsid w:val="002272FC"/>
    <w:rsid w:val="002309D9"/>
    <w:rsid w:val="00231251"/>
    <w:rsid w:val="00232B91"/>
    <w:rsid w:val="00235157"/>
    <w:rsid w:val="002367F5"/>
    <w:rsid w:val="00236CDD"/>
    <w:rsid w:val="002376C0"/>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8B9"/>
    <w:rsid w:val="00263C87"/>
    <w:rsid w:val="00263D38"/>
    <w:rsid w:val="00264934"/>
    <w:rsid w:val="0026495A"/>
    <w:rsid w:val="0026507B"/>
    <w:rsid w:val="00265B5B"/>
    <w:rsid w:val="002662CB"/>
    <w:rsid w:val="002671CF"/>
    <w:rsid w:val="00270BC0"/>
    <w:rsid w:val="00272CB5"/>
    <w:rsid w:val="0027312C"/>
    <w:rsid w:val="00280A8B"/>
    <w:rsid w:val="00280B02"/>
    <w:rsid w:val="00282301"/>
    <w:rsid w:val="00282380"/>
    <w:rsid w:val="0028285D"/>
    <w:rsid w:val="00282C1F"/>
    <w:rsid w:val="00283249"/>
    <w:rsid w:val="0028444D"/>
    <w:rsid w:val="0028542A"/>
    <w:rsid w:val="00285FBD"/>
    <w:rsid w:val="00286B6C"/>
    <w:rsid w:val="00287AB9"/>
    <w:rsid w:val="002908DA"/>
    <w:rsid w:val="002936D8"/>
    <w:rsid w:val="00293834"/>
    <w:rsid w:val="00294444"/>
    <w:rsid w:val="0029479D"/>
    <w:rsid w:val="002950FF"/>
    <w:rsid w:val="00295491"/>
    <w:rsid w:val="002968AC"/>
    <w:rsid w:val="002977C4"/>
    <w:rsid w:val="002A1D67"/>
    <w:rsid w:val="002A2D4F"/>
    <w:rsid w:val="002A2F36"/>
    <w:rsid w:val="002A34A4"/>
    <w:rsid w:val="002A4A26"/>
    <w:rsid w:val="002A647B"/>
    <w:rsid w:val="002A785F"/>
    <w:rsid w:val="002A7F6C"/>
    <w:rsid w:val="002B02EC"/>
    <w:rsid w:val="002B112A"/>
    <w:rsid w:val="002B15A0"/>
    <w:rsid w:val="002B2BF7"/>
    <w:rsid w:val="002B2E22"/>
    <w:rsid w:val="002B3996"/>
    <w:rsid w:val="002B4C35"/>
    <w:rsid w:val="002B501E"/>
    <w:rsid w:val="002B5C40"/>
    <w:rsid w:val="002B6118"/>
    <w:rsid w:val="002B7560"/>
    <w:rsid w:val="002C049A"/>
    <w:rsid w:val="002C2DF7"/>
    <w:rsid w:val="002C47BD"/>
    <w:rsid w:val="002C47FF"/>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4FD7"/>
    <w:rsid w:val="002E5838"/>
    <w:rsid w:val="002E6B14"/>
    <w:rsid w:val="002F0299"/>
    <w:rsid w:val="002F1090"/>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516A"/>
    <w:rsid w:val="00306472"/>
    <w:rsid w:val="003076E3"/>
    <w:rsid w:val="003105CF"/>
    <w:rsid w:val="0031061B"/>
    <w:rsid w:val="00310D60"/>
    <w:rsid w:val="00310EEA"/>
    <w:rsid w:val="00311CEE"/>
    <w:rsid w:val="0031216E"/>
    <w:rsid w:val="003124BE"/>
    <w:rsid w:val="00312694"/>
    <w:rsid w:val="0031339F"/>
    <w:rsid w:val="0031363F"/>
    <w:rsid w:val="003154CF"/>
    <w:rsid w:val="00316453"/>
    <w:rsid w:val="00317024"/>
    <w:rsid w:val="003173C3"/>
    <w:rsid w:val="00317402"/>
    <w:rsid w:val="00321B9A"/>
    <w:rsid w:val="00322500"/>
    <w:rsid w:val="003233A5"/>
    <w:rsid w:val="003236B6"/>
    <w:rsid w:val="003244B3"/>
    <w:rsid w:val="00325F92"/>
    <w:rsid w:val="00326155"/>
    <w:rsid w:val="0032690A"/>
    <w:rsid w:val="003270CA"/>
    <w:rsid w:val="00330F75"/>
    <w:rsid w:val="0033385D"/>
    <w:rsid w:val="00333B79"/>
    <w:rsid w:val="00336B14"/>
    <w:rsid w:val="00336FA1"/>
    <w:rsid w:val="003375A4"/>
    <w:rsid w:val="00341AF0"/>
    <w:rsid w:val="003424DC"/>
    <w:rsid w:val="00342BB3"/>
    <w:rsid w:val="00342F3C"/>
    <w:rsid w:val="003433E2"/>
    <w:rsid w:val="00343442"/>
    <w:rsid w:val="00343E92"/>
    <w:rsid w:val="003449A5"/>
    <w:rsid w:val="00346C2B"/>
    <w:rsid w:val="0034708A"/>
    <w:rsid w:val="00347A81"/>
    <w:rsid w:val="00347CF1"/>
    <w:rsid w:val="00351F5F"/>
    <w:rsid w:val="00353728"/>
    <w:rsid w:val="00353EC4"/>
    <w:rsid w:val="00353F61"/>
    <w:rsid w:val="00354D55"/>
    <w:rsid w:val="00355384"/>
    <w:rsid w:val="00357457"/>
    <w:rsid w:val="0035753E"/>
    <w:rsid w:val="0036209D"/>
    <w:rsid w:val="003621E5"/>
    <w:rsid w:val="003649B2"/>
    <w:rsid w:val="00365429"/>
    <w:rsid w:val="00365E0F"/>
    <w:rsid w:val="00366CEE"/>
    <w:rsid w:val="003677E0"/>
    <w:rsid w:val="00370BB8"/>
    <w:rsid w:val="00371A0A"/>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1E30"/>
    <w:rsid w:val="00392146"/>
    <w:rsid w:val="003935A8"/>
    <w:rsid w:val="00394A03"/>
    <w:rsid w:val="0039518A"/>
    <w:rsid w:val="0039576A"/>
    <w:rsid w:val="0039582C"/>
    <w:rsid w:val="0039643C"/>
    <w:rsid w:val="0039665B"/>
    <w:rsid w:val="00396797"/>
    <w:rsid w:val="003A0D2D"/>
    <w:rsid w:val="003A1F9C"/>
    <w:rsid w:val="003A2F78"/>
    <w:rsid w:val="003A4EEB"/>
    <w:rsid w:val="003A621C"/>
    <w:rsid w:val="003A7B31"/>
    <w:rsid w:val="003B0C63"/>
    <w:rsid w:val="003B2806"/>
    <w:rsid w:val="003B3015"/>
    <w:rsid w:val="003B3BB7"/>
    <w:rsid w:val="003B47C8"/>
    <w:rsid w:val="003B57AF"/>
    <w:rsid w:val="003B6482"/>
    <w:rsid w:val="003B6C24"/>
    <w:rsid w:val="003B70B9"/>
    <w:rsid w:val="003B78C4"/>
    <w:rsid w:val="003C0CA9"/>
    <w:rsid w:val="003C3EDA"/>
    <w:rsid w:val="003C4098"/>
    <w:rsid w:val="003C4F29"/>
    <w:rsid w:val="003C50F7"/>
    <w:rsid w:val="003C5377"/>
    <w:rsid w:val="003C55D4"/>
    <w:rsid w:val="003C5660"/>
    <w:rsid w:val="003C5C31"/>
    <w:rsid w:val="003C739B"/>
    <w:rsid w:val="003C7D36"/>
    <w:rsid w:val="003D067C"/>
    <w:rsid w:val="003D2C96"/>
    <w:rsid w:val="003D3237"/>
    <w:rsid w:val="003D389B"/>
    <w:rsid w:val="003D4174"/>
    <w:rsid w:val="003D557D"/>
    <w:rsid w:val="003D5C8D"/>
    <w:rsid w:val="003D63A0"/>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2C"/>
    <w:rsid w:val="003E734C"/>
    <w:rsid w:val="003F01B7"/>
    <w:rsid w:val="003F1E3C"/>
    <w:rsid w:val="003F3BE7"/>
    <w:rsid w:val="003F44E9"/>
    <w:rsid w:val="003F4C75"/>
    <w:rsid w:val="003F5367"/>
    <w:rsid w:val="003F59FC"/>
    <w:rsid w:val="003F5A91"/>
    <w:rsid w:val="003F5EEF"/>
    <w:rsid w:val="003F60BC"/>
    <w:rsid w:val="003F63D1"/>
    <w:rsid w:val="00400B90"/>
    <w:rsid w:val="00401306"/>
    <w:rsid w:val="004013AB"/>
    <w:rsid w:val="00401B9A"/>
    <w:rsid w:val="00402155"/>
    <w:rsid w:val="00403639"/>
    <w:rsid w:val="00406AE8"/>
    <w:rsid w:val="00406C57"/>
    <w:rsid w:val="00411531"/>
    <w:rsid w:val="00411D36"/>
    <w:rsid w:val="00412841"/>
    <w:rsid w:val="00414DB8"/>
    <w:rsid w:val="00415754"/>
    <w:rsid w:val="004201F8"/>
    <w:rsid w:val="00420676"/>
    <w:rsid w:val="00421718"/>
    <w:rsid w:val="00424430"/>
    <w:rsid w:val="004274B2"/>
    <w:rsid w:val="00430A9D"/>
    <w:rsid w:val="00431010"/>
    <w:rsid w:val="00431A7A"/>
    <w:rsid w:val="00431E09"/>
    <w:rsid w:val="00433C8C"/>
    <w:rsid w:val="00433FEC"/>
    <w:rsid w:val="0043446D"/>
    <w:rsid w:val="004366FF"/>
    <w:rsid w:val="0043796B"/>
    <w:rsid w:val="00437E0A"/>
    <w:rsid w:val="0044244E"/>
    <w:rsid w:val="00442485"/>
    <w:rsid w:val="00442FB4"/>
    <w:rsid w:val="00443FAC"/>
    <w:rsid w:val="00444024"/>
    <w:rsid w:val="00445047"/>
    <w:rsid w:val="004467AB"/>
    <w:rsid w:val="00447651"/>
    <w:rsid w:val="00447AB2"/>
    <w:rsid w:val="00447AEE"/>
    <w:rsid w:val="00450316"/>
    <w:rsid w:val="00450415"/>
    <w:rsid w:val="004509B4"/>
    <w:rsid w:val="00451373"/>
    <w:rsid w:val="00451857"/>
    <w:rsid w:val="00451C59"/>
    <w:rsid w:val="00452C89"/>
    <w:rsid w:val="00452E5B"/>
    <w:rsid w:val="00453852"/>
    <w:rsid w:val="00454930"/>
    <w:rsid w:val="004551B0"/>
    <w:rsid w:val="0045647E"/>
    <w:rsid w:val="0046052B"/>
    <w:rsid w:val="004609DE"/>
    <w:rsid w:val="0046113A"/>
    <w:rsid w:val="004617C9"/>
    <w:rsid w:val="00461C80"/>
    <w:rsid w:val="004627EB"/>
    <w:rsid w:val="00462DAF"/>
    <w:rsid w:val="00463498"/>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6C4A"/>
    <w:rsid w:val="00477A46"/>
    <w:rsid w:val="004800E0"/>
    <w:rsid w:val="004808AC"/>
    <w:rsid w:val="00482E01"/>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97A3E"/>
    <w:rsid w:val="004A07F6"/>
    <w:rsid w:val="004A17AC"/>
    <w:rsid w:val="004A198B"/>
    <w:rsid w:val="004A23AA"/>
    <w:rsid w:val="004A3337"/>
    <w:rsid w:val="004A4015"/>
    <w:rsid w:val="004A4121"/>
    <w:rsid w:val="004A4986"/>
    <w:rsid w:val="004A5185"/>
    <w:rsid w:val="004A5C1C"/>
    <w:rsid w:val="004A5FE2"/>
    <w:rsid w:val="004A5FF2"/>
    <w:rsid w:val="004A6B35"/>
    <w:rsid w:val="004A6CC1"/>
    <w:rsid w:val="004A7956"/>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0CC"/>
    <w:rsid w:val="004D1EFE"/>
    <w:rsid w:val="004D2111"/>
    <w:rsid w:val="004D2703"/>
    <w:rsid w:val="004D310E"/>
    <w:rsid w:val="004D318B"/>
    <w:rsid w:val="004D31B2"/>
    <w:rsid w:val="004D3474"/>
    <w:rsid w:val="004D3CC3"/>
    <w:rsid w:val="004D4364"/>
    <w:rsid w:val="004D78F7"/>
    <w:rsid w:val="004E08FC"/>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075CB"/>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463B"/>
    <w:rsid w:val="00524AB5"/>
    <w:rsid w:val="005253F4"/>
    <w:rsid w:val="00530A43"/>
    <w:rsid w:val="00531519"/>
    <w:rsid w:val="0053228C"/>
    <w:rsid w:val="00532304"/>
    <w:rsid w:val="00532941"/>
    <w:rsid w:val="005352E1"/>
    <w:rsid w:val="00537993"/>
    <w:rsid w:val="00537EEC"/>
    <w:rsid w:val="0054144C"/>
    <w:rsid w:val="00542A60"/>
    <w:rsid w:val="00543FB8"/>
    <w:rsid w:val="005452E3"/>
    <w:rsid w:val="00545BF0"/>
    <w:rsid w:val="00545CF4"/>
    <w:rsid w:val="00550F9C"/>
    <w:rsid w:val="0055177C"/>
    <w:rsid w:val="00553BCD"/>
    <w:rsid w:val="00554D1B"/>
    <w:rsid w:val="005566A3"/>
    <w:rsid w:val="00556F55"/>
    <w:rsid w:val="005577E7"/>
    <w:rsid w:val="00557AF9"/>
    <w:rsid w:val="00557D18"/>
    <w:rsid w:val="005600D8"/>
    <w:rsid w:val="00560BC0"/>
    <w:rsid w:val="00560CB5"/>
    <w:rsid w:val="00561354"/>
    <w:rsid w:val="0056163C"/>
    <w:rsid w:val="005629F2"/>
    <w:rsid w:val="00564518"/>
    <w:rsid w:val="00565753"/>
    <w:rsid w:val="00565927"/>
    <w:rsid w:val="00565A7C"/>
    <w:rsid w:val="00566511"/>
    <w:rsid w:val="00566A76"/>
    <w:rsid w:val="00567ECA"/>
    <w:rsid w:val="005702CC"/>
    <w:rsid w:val="00570AD3"/>
    <w:rsid w:val="0057135C"/>
    <w:rsid w:val="00572071"/>
    <w:rsid w:val="005725BD"/>
    <w:rsid w:val="005729C2"/>
    <w:rsid w:val="00572FED"/>
    <w:rsid w:val="005734C2"/>
    <w:rsid w:val="00573577"/>
    <w:rsid w:val="00575606"/>
    <w:rsid w:val="005757AC"/>
    <w:rsid w:val="005759F3"/>
    <w:rsid w:val="0057606B"/>
    <w:rsid w:val="005760D4"/>
    <w:rsid w:val="00577171"/>
    <w:rsid w:val="00580B67"/>
    <w:rsid w:val="00580B6F"/>
    <w:rsid w:val="00581FC1"/>
    <w:rsid w:val="00582067"/>
    <w:rsid w:val="00582CFE"/>
    <w:rsid w:val="005856BD"/>
    <w:rsid w:val="0058650A"/>
    <w:rsid w:val="00586A65"/>
    <w:rsid w:val="00587571"/>
    <w:rsid w:val="005877D2"/>
    <w:rsid w:val="00591566"/>
    <w:rsid w:val="00592B03"/>
    <w:rsid w:val="005940F2"/>
    <w:rsid w:val="0059610C"/>
    <w:rsid w:val="00596736"/>
    <w:rsid w:val="00596987"/>
    <w:rsid w:val="00596ED8"/>
    <w:rsid w:val="00597439"/>
    <w:rsid w:val="005A045D"/>
    <w:rsid w:val="005A07EB"/>
    <w:rsid w:val="005A0F7D"/>
    <w:rsid w:val="005A10C8"/>
    <w:rsid w:val="005A1EAD"/>
    <w:rsid w:val="005A3C61"/>
    <w:rsid w:val="005A440A"/>
    <w:rsid w:val="005A660E"/>
    <w:rsid w:val="005A6C1C"/>
    <w:rsid w:val="005A7EAA"/>
    <w:rsid w:val="005B0281"/>
    <w:rsid w:val="005B0D13"/>
    <w:rsid w:val="005B1652"/>
    <w:rsid w:val="005B1C6A"/>
    <w:rsid w:val="005B2B60"/>
    <w:rsid w:val="005B2F02"/>
    <w:rsid w:val="005B3690"/>
    <w:rsid w:val="005B3EA8"/>
    <w:rsid w:val="005B41CF"/>
    <w:rsid w:val="005B4FF3"/>
    <w:rsid w:val="005B55F5"/>
    <w:rsid w:val="005B7155"/>
    <w:rsid w:val="005C04DD"/>
    <w:rsid w:val="005C09F4"/>
    <w:rsid w:val="005C146C"/>
    <w:rsid w:val="005C21B6"/>
    <w:rsid w:val="005C2A98"/>
    <w:rsid w:val="005C34C8"/>
    <w:rsid w:val="005C40F3"/>
    <w:rsid w:val="005C461F"/>
    <w:rsid w:val="005C5014"/>
    <w:rsid w:val="005C54D6"/>
    <w:rsid w:val="005C5EB2"/>
    <w:rsid w:val="005C704B"/>
    <w:rsid w:val="005C784C"/>
    <w:rsid w:val="005C7BC5"/>
    <w:rsid w:val="005C7D33"/>
    <w:rsid w:val="005D0D9A"/>
    <w:rsid w:val="005D110F"/>
    <w:rsid w:val="005D1258"/>
    <w:rsid w:val="005D2947"/>
    <w:rsid w:val="005D2BAE"/>
    <w:rsid w:val="005D2BFB"/>
    <w:rsid w:val="005D2EDD"/>
    <w:rsid w:val="005D332D"/>
    <w:rsid w:val="005D34F3"/>
    <w:rsid w:val="005D380B"/>
    <w:rsid w:val="005D58D7"/>
    <w:rsid w:val="005D60F6"/>
    <w:rsid w:val="005D61CE"/>
    <w:rsid w:val="005D63E2"/>
    <w:rsid w:val="005E0CF3"/>
    <w:rsid w:val="005E0F9B"/>
    <w:rsid w:val="005E166F"/>
    <w:rsid w:val="005E3217"/>
    <w:rsid w:val="005E404F"/>
    <w:rsid w:val="005E4AFC"/>
    <w:rsid w:val="005E4C74"/>
    <w:rsid w:val="005E5056"/>
    <w:rsid w:val="005E7A83"/>
    <w:rsid w:val="005E7A8B"/>
    <w:rsid w:val="005E7CFE"/>
    <w:rsid w:val="005F0261"/>
    <w:rsid w:val="005F06EA"/>
    <w:rsid w:val="005F1F2B"/>
    <w:rsid w:val="005F2030"/>
    <w:rsid w:val="005F2ED8"/>
    <w:rsid w:val="005F32A1"/>
    <w:rsid w:val="005F35F5"/>
    <w:rsid w:val="005F3823"/>
    <w:rsid w:val="00600D73"/>
    <w:rsid w:val="0060113C"/>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ED2"/>
    <w:rsid w:val="00620645"/>
    <w:rsid w:val="00621224"/>
    <w:rsid w:val="00621611"/>
    <w:rsid w:val="00621ED3"/>
    <w:rsid w:val="00621FDA"/>
    <w:rsid w:val="00622940"/>
    <w:rsid w:val="0062324C"/>
    <w:rsid w:val="006236A2"/>
    <w:rsid w:val="0062374A"/>
    <w:rsid w:val="0062488E"/>
    <w:rsid w:val="00624CA5"/>
    <w:rsid w:val="00627014"/>
    <w:rsid w:val="006271B8"/>
    <w:rsid w:val="00630A77"/>
    <w:rsid w:val="006320F2"/>
    <w:rsid w:val="00632184"/>
    <w:rsid w:val="00632E8A"/>
    <w:rsid w:val="00633697"/>
    <w:rsid w:val="00633C24"/>
    <w:rsid w:val="006340E1"/>
    <w:rsid w:val="006344AB"/>
    <w:rsid w:val="00634C11"/>
    <w:rsid w:val="00635455"/>
    <w:rsid w:val="0063708A"/>
    <w:rsid w:val="006374B4"/>
    <w:rsid w:val="0064107F"/>
    <w:rsid w:val="00641E28"/>
    <w:rsid w:val="00642302"/>
    <w:rsid w:val="00642AC5"/>
    <w:rsid w:val="0064424A"/>
    <w:rsid w:val="0064580F"/>
    <w:rsid w:val="00646130"/>
    <w:rsid w:val="00650113"/>
    <w:rsid w:val="00650412"/>
    <w:rsid w:val="006511FE"/>
    <w:rsid w:val="006517E2"/>
    <w:rsid w:val="00651C53"/>
    <w:rsid w:val="00653076"/>
    <w:rsid w:val="00653468"/>
    <w:rsid w:val="00653FCD"/>
    <w:rsid w:val="006546AB"/>
    <w:rsid w:val="00656227"/>
    <w:rsid w:val="00660354"/>
    <w:rsid w:val="00660962"/>
    <w:rsid w:val="006636C5"/>
    <w:rsid w:val="0066408D"/>
    <w:rsid w:val="0066565B"/>
    <w:rsid w:val="0066698A"/>
    <w:rsid w:val="006679C3"/>
    <w:rsid w:val="00670A4B"/>
    <w:rsid w:val="00670C54"/>
    <w:rsid w:val="006717E2"/>
    <w:rsid w:val="00672206"/>
    <w:rsid w:val="006736AA"/>
    <w:rsid w:val="006743F7"/>
    <w:rsid w:val="006745DF"/>
    <w:rsid w:val="006746A9"/>
    <w:rsid w:val="00674736"/>
    <w:rsid w:val="00675883"/>
    <w:rsid w:val="00675E1F"/>
    <w:rsid w:val="006767CC"/>
    <w:rsid w:val="00677EC1"/>
    <w:rsid w:val="00680676"/>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6DC"/>
    <w:rsid w:val="00692C40"/>
    <w:rsid w:val="00694E2E"/>
    <w:rsid w:val="00695E04"/>
    <w:rsid w:val="00696D7F"/>
    <w:rsid w:val="006972AC"/>
    <w:rsid w:val="0069736B"/>
    <w:rsid w:val="00697378"/>
    <w:rsid w:val="006A00C4"/>
    <w:rsid w:val="006A049C"/>
    <w:rsid w:val="006A04F0"/>
    <w:rsid w:val="006A076E"/>
    <w:rsid w:val="006A1559"/>
    <w:rsid w:val="006A46AE"/>
    <w:rsid w:val="006A4914"/>
    <w:rsid w:val="006A68FC"/>
    <w:rsid w:val="006A755F"/>
    <w:rsid w:val="006B0334"/>
    <w:rsid w:val="006B40A8"/>
    <w:rsid w:val="006B49EA"/>
    <w:rsid w:val="006B4CED"/>
    <w:rsid w:val="006B686E"/>
    <w:rsid w:val="006B6D19"/>
    <w:rsid w:val="006C0F02"/>
    <w:rsid w:val="006C44A7"/>
    <w:rsid w:val="006C4F29"/>
    <w:rsid w:val="006C4F6A"/>
    <w:rsid w:val="006C5253"/>
    <w:rsid w:val="006C5796"/>
    <w:rsid w:val="006C68A6"/>
    <w:rsid w:val="006C6DE4"/>
    <w:rsid w:val="006C7037"/>
    <w:rsid w:val="006C7678"/>
    <w:rsid w:val="006C77AC"/>
    <w:rsid w:val="006C7B97"/>
    <w:rsid w:val="006D02E3"/>
    <w:rsid w:val="006D2A53"/>
    <w:rsid w:val="006D3433"/>
    <w:rsid w:val="006D4587"/>
    <w:rsid w:val="006D49DC"/>
    <w:rsid w:val="006D4FB1"/>
    <w:rsid w:val="006D6281"/>
    <w:rsid w:val="006D6437"/>
    <w:rsid w:val="006D77CE"/>
    <w:rsid w:val="006E12DE"/>
    <w:rsid w:val="006E14E4"/>
    <w:rsid w:val="006E1FEB"/>
    <w:rsid w:val="006E235C"/>
    <w:rsid w:val="006E3223"/>
    <w:rsid w:val="006E570C"/>
    <w:rsid w:val="006E5ED0"/>
    <w:rsid w:val="006E65F8"/>
    <w:rsid w:val="006E6688"/>
    <w:rsid w:val="006E7A40"/>
    <w:rsid w:val="006F0059"/>
    <w:rsid w:val="006F0195"/>
    <w:rsid w:val="006F0407"/>
    <w:rsid w:val="006F06BB"/>
    <w:rsid w:val="006F13B3"/>
    <w:rsid w:val="006F1620"/>
    <w:rsid w:val="006F20B8"/>
    <w:rsid w:val="006F22F0"/>
    <w:rsid w:val="006F3792"/>
    <w:rsid w:val="006F4048"/>
    <w:rsid w:val="006F5586"/>
    <w:rsid w:val="006F693C"/>
    <w:rsid w:val="006F69AB"/>
    <w:rsid w:val="006F706C"/>
    <w:rsid w:val="006F7243"/>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3D10"/>
    <w:rsid w:val="007147FF"/>
    <w:rsid w:val="007149A9"/>
    <w:rsid w:val="00715061"/>
    <w:rsid w:val="00715693"/>
    <w:rsid w:val="0071623A"/>
    <w:rsid w:val="00716630"/>
    <w:rsid w:val="007175FA"/>
    <w:rsid w:val="007176C5"/>
    <w:rsid w:val="00717FDF"/>
    <w:rsid w:val="0072082E"/>
    <w:rsid w:val="00722233"/>
    <w:rsid w:val="00722F5C"/>
    <w:rsid w:val="007246F7"/>
    <w:rsid w:val="007248E1"/>
    <w:rsid w:val="00725F16"/>
    <w:rsid w:val="00726814"/>
    <w:rsid w:val="00726B04"/>
    <w:rsid w:val="00727E30"/>
    <w:rsid w:val="00730033"/>
    <w:rsid w:val="0073099B"/>
    <w:rsid w:val="00730F75"/>
    <w:rsid w:val="007311D7"/>
    <w:rsid w:val="00731536"/>
    <w:rsid w:val="00731BEC"/>
    <w:rsid w:val="00732138"/>
    <w:rsid w:val="00733326"/>
    <w:rsid w:val="00733DC7"/>
    <w:rsid w:val="0073430F"/>
    <w:rsid w:val="00734366"/>
    <w:rsid w:val="00734757"/>
    <w:rsid w:val="00734807"/>
    <w:rsid w:val="00734C30"/>
    <w:rsid w:val="00737859"/>
    <w:rsid w:val="00740B96"/>
    <w:rsid w:val="007418C3"/>
    <w:rsid w:val="00741A08"/>
    <w:rsid w:val="00741B8A"/>
    <w:rsid w:val="00741FFD"/>
    <w:rsid w:val="007428FF"/>
    <w:rsid w:val="0074323F"/>
    <w:rsid w:val="00743BED"/>
    <w:rsid w:val="007457D7"/>
    <w:rsid w:val="007465F5"/>
    <w:rsid w:val="00746EF9"/>
    <w:rsid w:val="00750D28"/>
    <w:rsid w:val="00751F20"/>
    <w:rsid w:val="007528F4"/>
    <w:rsid w:val="0075318A"/>
    <w:rsid w:val="0075403B"/>
    <w:rsid w:val="00754C94"/>
    <w:rsid w:val="007557C1"/>
    <w:rsid w:val="00755F6A"/>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FC9"/>
    <w:rsid w:val="00774600"/>
    <w:rsid w:val="00775657"/>
    <w:rsid w:val="007762DE"/>
    <w:rsid w:val="007767ED"/>
    <w:rsid w:val="00776B07"/>
    <w:rsid w:val="00781FE4"/>
    <w:rsid w:val="007820F1"/>
    <w:rsid w:val="00782E9E"/>
    <w:rsid w:val="00784E97"/>
    <w:rsid w:val="00785AE4"/>
    <w:rsid w:val="00785B72"/>
    <w:rsid w:val="00786532"/>
    <w:rsid w:val="00787035"/>
    <w:rsid w:val="00791116"/>
    <w:rsid w:val="007929E3"/>
    <w:rsid w:val="007951C3"/>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139A"/>
    <w:rsid w:val="007E2516"/>
    <w:rsid w:val="007E289D"/>
    <w:rsid w:val="007E31B3"/>
    <w:rsid w:val="007E347E"/>
    <w:rsid w:val="007E3A1F"/>
    <w:rsid w:val="007E3BCF"/>
    <w:rsid w:val="007E4167"/>
    <w:rsid w:val="007E59C9"/>
    <w:rsid w:val="007E59D1"/>
    <w:rsid w:val="007E603E"/>
    <w:rsid w:val="007E6530"/>
    <w:rsid w:val="007E7525"/>
    <w:rsid w:val="007F1A24"/>
    <w:rsid w:val="007F218B"/>
    <w:rsid w:val="007F298F"/>
    <w:rsid w:val="007F355D"/>
    <w:rsid w:val="007F5592"/>
    <w:rsid w:val="007F5827"/>
    <w:rsid w:val="007F6DB4"/>
    <w:rsid w:val="007F6E6E"/>
    <w:rsid w:val="007F7760"/>
    <w:rsid w:val="00800994"/>
    <w:rsid w:val="00801AEE"/>
    <w:rsid w:val="008036C6"/>
    <w:rsid w:val="00803EDD"/>
    <w:rsid w:val="008044E5"/>
    <w:rsid w:val="0080460C"/>
    <w:rsid w:val="008048E8"/>
    <w:rsid w:val="00804C70"/>
    <w:rsid w:val="00805E21"/>
    <w:rsid w:val="0080728B"/>
    <w:rsid w:val="00807B69"/>
    <w:rsid w:val="00810D57"/>
    <w:rsid w:val="008111C9"/>
    <w:rsid w:val="00812D4A"/>
    <w:rsid w:val="00814512"/>
    <w:rsid w:val="008146A8"/>
    <w:rsid w:val="00814A60"/>
    <w:rsid w:val="0081753B"/>
    <w:rsid w:val="008179F8"/>
    <w:rsid w:val="00817BE3"/>
    <w:rsid w:val="00820224"/>
    <w:rsid w:val="00821C97"/>
    <w:rsid w:val="00822ADE"/>
    <w:rsid w:val="00822D0F"/>
    <w:rsid w:val="008234EC"/>
    <w:rsid w:val="00823D4A"/>
    <w:rsid w:val="00824C25"/>
    <w:rsid w:val="008252E5"/>
    <w:rsid w:val="008255E0"/>
    <w:rsid w:val="00831CAB"/>
    <w:rsid w:val="00834123"/>
    <w:rsid w:val="00834D0E"/>
    <w:rsid w:val="008362C2"/>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4CBE"/>
    <w:rsid w:val="00855AF4"/>
    <w:rsid w:val="00855B53"/>
    <w:rsid w:val="00855C85"/>
    <w:rsid w:val="00856CAF"/>
    <w:rsid w:val="0085793E"/>
    <w:rsid w:val="00860D5B"/>
    <w:rsid w:val="00860DB3"/>
    <w:rsid w:val="00861DB3"/>
    <w:rsid w:val="0086290B"/>
    <w:rsid w:val="0086311B"/>
    <w:rsid w:val="00863579"/>
    <w:rsid w:val="008647E2"/>
    <w:rsid w:val="00864C6C"/>
    <w:rsid w:val="00864E7A"/>
    <w:rsid w:val="00865054"/>
    <w:rsid w:val="008657D0"/>
    <w:rsid w:val="00865DA6"/>
    <w:rsid w:val="008666DF"/>
    <w:rsid w:val="008671F9"/>
    <w:rsid w:val="00867AA3"/>
    <w:rsid w:val="00867F87"/>
    <w:rsid w:val="00871505"/>
    <w:rsid w:val="00871DCD"/>
    <w:rsid w:val="00872081"/>
    <w:rsid w:val="008729B4"/>
    <w:rsid w:val="00875816"/>
    <w:rsid w:val="00875B6C"/>
    <w:rsid w:val="008763F7"/>
    <w:rsid w:val="00876815"/>
    <w:rsid w:val="0087694F"/>
    <w:rsid w:val="00876F38"/>
    <w:rsid w:val="00877A65"/>
    <w:rsid w:val="00880090"/>
    <w:rsid w:val="00880231"/>
    <w:rsid w:val="00880D2D"/>
    <w:rsid w:val="00882124"/>
    <w:rsid w:val="008826A4"/>
    <w:rsid w:val="00882D2F"/>
    <w:rsid w:val="00883285"/>
    <w:rsid w:val="00885540"/>
    <w:rsid w:val="00885CD3"/>
    <w:rsid w:val="0088661D"/>
    <w:rsid w:val="008878A0"/>
    <w:rsid w:val="00887AFC"/>
    <w:rsid w:val="00887C7A"/>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DFA"/>
    <w:rsid w:val="008A57DE"/>
    <w:rsid w:val="008A5926"/>
    <w:rsid w:val="008A6915"/>
    <w:rsid w:val="008A728B"/>
    <w:rsid w:val="008A7F56"/>
    <w:rsid w:val="008B05F4"/>
    <w:rsid w:val="008B0708"/>
    <w:rsid w:val="008B0F65"/>
    <w:rsid w:val="008B3DC1"/>
    <w:rsid w:val="008B43FB"/>
    <w:rsid w:val="008B50B0"/>
    <w:rsid w:val="008B520E"/>
    <w:rsid w:val="008B605C"/>
    <w:rsid w:val="008C0970"/>
    <w:rsid w:val="008C173A"/>
    <w:rsid w:val="008C2E6E"/>
    <w:rsid w:val="008C5157"/>
    <w:rsid w:val="008C5A3A"/>
    <w:rsid w:val="008C5D97"/>
    <w:rsid w:val="008C6D0D"/>
    <w:rsid w:val="008D0544"/>
    <w:rsid w:val="008D0998"/>
    <w:rsid w:val="008D0EAF"/>
    <w:rsid w:val="008D2682"/>
    <w:rsid w:val="008D3FD6"/>
    <w:rsid w:val="008D4A85"/>
    <w:rsid w:val="008D6935"/>
    <w:rsid w:val="008D7E71"/>
    <w:rsid w:val="008E01AD"/>
    <w:rsid w:val="008E0259"/>
    <w:rsid w:val="008E0331"/>
    <w:rsid w:val="008E23B4"/>
    <w:rsid w:val="008E339E"/>
    <w:rsid w:val="008E3DCF"/>
    <w:rsid w:val="008E470B"/>
    <w:rsid w:val="008E6CB2"/>
    <w:rsid w:val="008E7E2C"/>
    <w:rsid w:val="008F0131"/>
    <w:rsid w:val="008F0CB1"/>
    <w:rsid w:val="008F11E6"/>
    <w:rsid w:val="008F1870"/>
    <w:rsid w:val="008F3122"/>
    <w:rsid w:val="008F42DA"/>
    <w:rsid w:val="008F47A4"/>
    <w:rsid w:val="008F55FE"/>
    <w:rsid w:val="008F6B56"/>
    <w:rsid w:val="008F6C4E"/>
    <w:rsid w:val="008F7761"/>
    <w:rsid w:val="008F7A90"/>
    <w:rsid w:val="008F7C1E"/>
    <w:rsid w:val="00900316"/>
    <w:rsid w:val="00900407"/>
    <w:rsid w:val="009006C4"/>
    <w:rsid w:val="00900EDF"/>
    <w:rsid w:val="009010D7"/>
    <w:rsid w:val="009013CC"/>
    <w:rsid w:val="009013E9"/>
    <w:rsid w:val="00902E3B"/>
    <w:rsid w:val="009034BD"/>
    <w:rsid w:val="00903FA0"/>
    <w:rsid w:val="009046A9"/>
    <w:rsid w:val="00904DBE"/>
    <w:rsid w:val="0090531A"/>
    <w:rsid w:val="00906CD1"/>
    <w:rsid w:val="00907436"/>
    <w:rsid w:val="00911C42"/>
    <w:rsid w:val="0091214A"/>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46927"/>
    <w:rsid w:val="009501BE"/>
    <w:rsid w:val="0095092A"/>
    <w:rsid w:val="00951D5D"/>
    <w:rsid w:val="00954131"/>
    <w:rsid w:val="00954E6B"/>
    <w:rsid w:val="009561CE"/>
    <w:rsid w:val="00956F6C"/>
    <w:rsid w:val="00957C7C"/>
    <w:rsid w:val="0096071C"/>
    <w:rsid w:val="00960D44"/>
    <w:rsid w:val="00961927"/>
    <w:rsid w:val="0096281E"/>
    <w:rsid w:val="00964224"/>
    <w:rsid w:val="009645B6"/>
    <w:rsid w:val="00965D5C"/>
    <w:rsid w:val="00965FE3"/>
    <w:rsid w:val="009678AE"/>
    <w:rsid w:val="009678C1"/>
    <w:rsid w:val="00971279"/>
    <w:rsid w:val="009728D6"/>
    <w:rsid w:val="00972AB1"/>
    <w:rsid w:val="00972DC8"/>
    <w:rsid w:val="00973904"/>
    <w:rsid w:val="00974227"/>
    <w:rsid w:val="009743F0"/>
    <w:rsid w:val="009757F1"/>
    <w:rsid w:val="0097691D"/>
    <w:rsid w:val="009779FE"/>
    <w:rsid w:val="009814A2"/>
    <w:rsid w:val="00981CFE"/>
    <w:rsid w:val="00983B9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7BE"/>
    <w:rsid w:val="009A5A7A"/>
    <w:rsid w:val="009A7C7F"/>
    <w:rsid w:val="009A7F99"/>
    <w:rsid w:val="009B10B2"/>
    <w:rsid w:val="009B1F2D"/>
    <w:rsid w:val="009B20E5"/>
    <w:rsid w:val="009B36E9"/>
    <w:rsid w:val="009B4539"/>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685A"/>
    <w:rsid w:val="009C708F"/>
    <w:rsid w:val="009D008D"/>
    <w:rsid w:val="009D3AFE"/>
    <w:rsid w:val="009D482A"/>
    <w:rsid w:val="009D52E1"/>
    <w:rsid w:val="009D5CFB"/>
    <w:rsid w:val="009D62CC"/>
    <w:rsid w:val="009D6519"/>
    <w:rsid w:val="009D6BAD"/>
    <w:rsid w:val="009D7582"/>
    <w:rsid w:val="009E04AA"/>
    <w:rsid w:val="009E13F3"/>
    <w:rsid w:val="009E26DF"/>
    <w:rsid w:val="009E7CF8"/>
    <w:rsid w:val="009E7F35"/>
    <w:rsid w:val="009F0F12"/>
    <w:rsid w:val="009F1326"/>
    <w:rsid w:val="009F24A1"/>
    <w:rsid w:val="009F29DB"/>
    <w:rsid w:val="009F354A"/>
    <w:rsid w:val="009F471F"/>
    <w:rsid w:val="009F4F06"/>
    <w:rsid w:val="009F5DC0"/>
    <w:rsid w:val="009F66D5"/>
    <w:rsid w:val="00A01A46"/>
    <w:rsid w:val="00A02356"/>
    <w:rsid w:val="00A02BF9"/>
    <w:rsid w:val="00A02DEF"/>
    <w:rsid w:val="00A032DA"/>
    <w:rsid w:val="00A035F0"/>
    <w:rsid w:val="00A03B8A"/>
    <w:rsid w:val="00A0409D"/>
    <w:rsid w:val="00A04469"/>
    <w:rsid w:val="00A05EC7"/>
    <w:rsid w:val="00A06C4A"/>
    <w:rsid w:val="00A06DE9"/>
    <w:rsid w:val="00A072CF"/>
    <w:rsid w:val="00A07308"/>
    <w:rsid w:val="00A07C86"/>
    <w:rsid w:val="00A07F24"/>
    <w:rsid w:val="00A117C4"/>
    <w:rsid w:val="00A12B83"/>
    <w:rsid w:val="00A12C31"/>
    <w:rsid w:val="00A12C74"/>
    <w:rsid w:val="00A14841"/>
    <w:rsid w:val="00A14F4F"/>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1406"/>
    <w:rsid w:val="00A320D6"/>
    <w:rsid w:val="00A32DB6"/>
    <w:rsid w:val="00A34723"/>
    <w:rsid w:val="00A349D3"/>
    <w:rsid w:val="00A36224"/>
    <w:rsid w:val="00A40A9F"/>
    <w:rsid w:val="00A40C54"/>
    <w:rsid w:val="00A40C63"/>
    <w:rsid w:val="00A40DD0"/>
    <w:rsid w:val="00A4125A"/>
    <w:rsid w:val="00A42CCB"/>
    <w:rsid w:val="00A4436E"/>
    <w:rsid w:val="00A44428"/>
    <w:rsid w:val="00A46BAE"/>
    <w:rsid w:val="00A4765F"/>
    <w:rsid w:val="00A500D4"/>
    <w:rsid w:val="00A50910"/>
    <w:rsid w:val="00A50CB5"/>
    <w:rsid w:val="00A51773"/>
    <w:rsid w:val="00A524A5"/>
    <w:rsid w:val="00A52A03"/>
    <w:rsid w:val="00A53269"/>
    <w:rsid w:val="00A5550C"/>
    <w:rsid w:val="00A569E9"/>
    <w:rsid w:val="00A5743F"/>
    <w:rsid w:val="00A57B6A"/>
    <w:rsid w:val="00A57BD4"/>
    <w:rsid w:val="00A60054"/>
    <w:rsid w:val="00A61B46"/>
    <w:rsid w:val="00A61D22"/>
    <w:rsid w:val="00A622D0"/>
    <w:rsid w:val="00A627A1"/>
    <w:rsid w:val="00A6297D"/>
    <w:rsid w:val="00A645DB"/>
    <w:rsid w:val="00A657EA"/>
    <w:rsid w:val="00A66967"/>
    <w:rsid w:val="00A66A74"/>
    <w:rsid w:val="00A67C0B"/>
    <w:rsid w:val="00A67E1E"/>
    <w:rsid w:val="00A71BBE"/>
    <w:rsid w:val="00A72B8C"/>
    <w:rsid w:val="00A72D97"/>
    <w:rsid w:val="00A73BB9"/>
    <w:rsid w:val="00A74FD0"/>
    <w:rsid w:val="00A75B2E"/>
    <w:rsid w:val="00A75F08"/>
    <w:rsid w:val="00A76173"/>
    <w:rsid w:val="00A764FA"/>
    <w:rsid w:val="00A80C7D"/>
    <w:rsid w:val="00A81827"/>
    <w:rsid w:val="00A81C7A"/>
    <w:rsid w:val="00A8213E"/>
    <w:rsid w:val="00A82D46"/>
    <w:rsid w:val="00A82F66"/>
    <w:rsid w:val="00A837A8"/>
    <w:rsid w:val="00A83904"/>
    <w:rsid w:val="00A83D10"/>
    <w:rsid w:val="00A844B2"/>
    <w:rsid w:val="00A84979"/>
    <w:rsid w:val="00A855CE"/>
    <w:rsid w:val="00A85EDD"/>
    <w:rsid w:val="00A86832"/>
    <w:rsid w:val="00A902F2"/>
    <w:rsid w:val="00A9344B"/>
    <w:rsid w:val="00A9393A"/>
    <w:rsid w:val="00A95A48"/>
    <w:rsid w:val="00AA022B"/>
    <w:rsid w:val="00AA0563"/>
    <w:rsid w:val="00AA05E1"/>
    <w:rsid w:val="00AA25CA"/>
    <w:rsid w:val="00AA44E9"/>
    <w:rsid w:val="00AA663B"/>
    <w:rsid w:val="00AA683E"/>
    <w:rsid w:val="00AA7824"/>
    <w:rsid w:val="00AB10B3"/>
    <w:rsid w:val="00AB139F"/>
    <w:rsid w:val="00AB289C"/>
    <w:rsid w:val="00AB3675"/>
    <w:rsid w:val="00AB3F00"/>
    <w:rsid w:val="00AB4044"/>
    <w:rsid w:val="00AB4962"/>
    <w:rsid w:val="00AB4DED"/>
    <w:rsid w:val="00AB5CA8"/>
    <w:rsid w:val="00AB7B7D"/>
    <w:rsid w:val="00AC056B"/>
    <w:rsid w:val="00AC0FB0"/>
    <w:rsid w:val="00AC1553"/>
    <w:rsid w:val="00AC1811"/>
    <w:rsid w:val="00AC1B0A"/>
    <w:rsid w:val="00AC2EC2"/>
    <w:rsid w:val="00AC338F"/>
    <w:rsid w:val="00AC404E"/>
    <w:rsid w:val="00AC450E"/>
    <w:rsid w:val="00AC4948"/>
    <w:rsid w:val="00AD08B3"/>
    <w:rsid w:val="00AD130F"/>
    <w:rsid w:val="00AD1E8D"/>
    <w:rsid w:val="00AD1EC3"/>
    <w:rsid w:val="00AD34A1"/>
    <w:rsid w:val="00AD3687"/>
    <w:rsid w:val="00AD496E"/>
    <w:rsid w:val="00AD589A"/>
    <w:rsid w:val="00AD6182"/>
    <w:rsid w:val="00AD67E0"/>
    <w:rsid w:val="00AD6B16"/>
    <w:rsid w:val="00AD70E7"/>
    <w:rsid w:val="00AD767D"/>
    <w:rsid w:val="00AE0B55"/>
    <w:rsid w:val="00AE0D94"/>
    <w:rsid w:val="00AE10CD"/>
    <w:rsid w:val="00AE1AEC"/>
    <w:rsid w:val="00AE2782"/>
    <w:rsid w:val="00AE32D4"/>
    <w:rsid w:val="00AE5688"/>
    <w:rsid w:val="00AE6053"/>
    <w:rsid w:val="00AF005F"/>
    <w:rsid w:val="00AF33E4"/>
    <w:rsid w:val="00AF3ECD"/>
    <w:rsid w:val="00AF4422"/>
    <w:rsid w:val="00AF501D"/>
    <w:rsid w:val="00AF70E2"/>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486B"/>
    <w:rsid w:val="00B35279"/>
    <w:rsid w:val="00B35862"/>
    <w:rsid w:val="00B35C48"/>
    <w:rsid w:val="00B35E0C"/>
    <w:rsid w:val="00B364B7"/>
    <w:rsid w:val="00B407EB"/>
    <w:rsid w:val="00B41485"/>
    <w:rsid w:val="00B423AF"/>
    <w:rsid w:val="00B427E9"/>
    <w:rsid w:val="00B432CD"/>
    <w:rsid w:val="00B44CB5"/>
    <w:rsid w:val="00B44E60"/>
    <w:rsid w:val="00B465AE"/>
    <w:rsid w:val="00B51EE4"/>
    <w:rsid w:val="00B52BC1"/>
    <w:rsid w:val="00B540A5"/>
    <w:rsid w:val="00B55DE1"/>
    <w:rsid w:val="00B56B4A"/>
    <w:rsid w:val="00B56FF5"/>
    <w:rsid w:val="00B57348"/>
    <w:rsid w:val="00B57621"/>
    <w:rsid w:val="00B57D82"/>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3C27"/>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99"/>
    <w:rsid w:val="00BA15BA"/>
    <w:rsid w:val="00BB228F"/>
    <w:rsid w:val="00BB3C5E"/>
    <w:rsid w:val="00BB4EC6"/>
    <w:rsid w:val="00BB5C2B"/>
    <w:rsid w:val="00BB65D4"/>
    <w:rsid w:val="00BB6916"/>
    <w:rsid w:val="00BC1B6E"/>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219C"/>
    <w:rsid w:val="00BE2790"/>
    <w:rsid w:val="00BE2ECD"/>
    <w:rsid w:val="00BE407A"/>
    <w:rsid w:val="00BE4A4D"/>
    <w:rsid w:val="00BE785D"/>
    <w:rsid w:val="00BF00D5"/>
    <w:rsid w:val="00BF26BA"/>
    <w:rsid w:val="00BF2BFA"/>
    <w:rsid w:val="00BF2C91"/>
    <w:rsid w:val="00BF31FD"/>
    <w:rsid w:val="00BF39F8"/>
    <w:rsid w:val="00BF3A28"/>
    <w:rsid w:val="00BF42F0"/>
    <w:rsid w:val="00BF6C42"/>
    <w:rsid w:val="00BF6EBD"/>
    <w:rsid w:val="00C00D07"/>
    <w:rsid w:val="00C019DA"/>
    <w:rsid w:val="00C01EBE"/>
    <w:rsid w:val="00C02B08"/>
    <w:rsid w:val="00C03507"/>
    <w:rsid w:val="00C04C13"/>
    <w:rsid w:val="00C05509"/>
    <w:rsid w:val="00C06FE8"/>
    <w:rsid w:val="00C0765D"/>
    <w:rsid w:val="00C106B7"/>
    <w:rsid w:val="00C107CD"/>
    <w:rsid w:val="00C11F3F"/>
    <w:rsid w:val="00C125A7"/>
    <w:rsid w:val="00C130A2"/>
    <w:rsid w:val="00C132BE"/>
    <w:rsid w:val="00C14577"/>
    <w:rsid w:val="00C14E1A"/>
    <w:rsid w:val="00C15910"/>
    <w:rsid w:val="00C20621"/>
    <w:rsid w:val="00C22932"/>
    <w:rsid w:val="00C22A9A"/>
    <w:rsid w:val="00C22F10"/>
    <w:rsid w:val="00C23BA5"/>
    <w:rsid w:val="00C24411"/>
    <w:rsid w:val="00C25070"/>
    <w:rsid w:val="00C25776"/>
    <w:rsid w:val="00C25A5D"/>
    <w:rsid w:val="00C30C52"/>
    <w:rsid w:val="00C30D93"/>
    <w:rsid w:val="00C310B4"/>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2F9C"/>
    <w:rsid w:val="00C431E9"/>
    <w:rsid w:val="00C43B80"/>
    <w:rsid w:val="00C43C8C"/>
    <w:rsid w:val="00C44030"/>
    <w:rsid w:val="00C458A4"/>
    <w:rsid w:val="00C45C56"/>
    <w:rsid w:val="00C461C6"/>
    <w:rsid w:val="00C4642D"/>
    <w:rsid w:val="00C471DC"/>
    <w:rsid w:val="00C50725"/>
    <w:rsid w:val="00C51D7F"/>
    <w:rsid w:val="00C52F84"/>
    <w:rsid w:val="00C53B3A"/>
    <w:rsid w:val="00C552E0"/>
    <w:rsid w:val="00C559DC"/>
    <w:rsid w:val="00C55FF2"/>
    <w:rsid w:val="00C5646C"/>
    <w:rsid w:val="00C567FF"/>
    <w:rsid w:val="00C56C86"/>
    <w:rsid w:val="00C5735C"/>
    <w:rsid w:val="00C57649"/>
    <w:rsid w:val="00C6052E"/>
    <w:rsid w:val="00C60B15"/>
    <w:rsid w:val="00C615E7"/>
    <w:rsid w:val="00C61885"/>
    <w:rsid w:val="00C629AC"/>
    <w:rsid w:val="00C6310B"/>
    <w:rsid w:val="00C637A5"/>
    <w:rsid w:val="00C645CC"/>
    <w:rsid w:val="00C647F5"/>
    <w:rsid w:val="00C65987"/>
    <w:rsid w:val="00C6724A"/>
    <w:rsid w:val="00C67845"/>
    <w:rsid w:val="00C67F90"/>
    <w:rsid w:val="00C7138D"/>
    <w:rsid w:val="00C72E1B"/>
    <w:rsid w:val="00C733C6"/>
    <w:rsid w:val="00C7509F"/>
    <w:rsid w:val="00C7544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4A7"/>
    <w:rsid w:val="00CA2558"/>
    <w:rsid w:val="00CA39FC"/>
    <w:rsid w:val="00CA4A22"/>
    <w:rsid w:val="00CA5181"/>
    <w:rsid w:val="00CA54D7"/>
    <w:rsid w:val="00CA5E85"/>
    <w:rsid w:val="00CA6089"/>
    <w:rsid w:val="00CA6AB9"/>
    <w:rsid w:val="00CA6BE2"/>
    <w:rsid w:val="00CA6D41"/>
    <w:rsid w:val="00CA7089"/>
    <w:rsid w:val="00CA73FA"/>
    <w:rsid w:val="00CA7CD4"/>
    <w:rsid w:val="00CA7EC5"/>
    <w:rsid w:val="00CB10F6"/>
    <w:rsid w:val="00CB1205"/>
    <w:rsid w:val="00CB12DB"/>
    <w:rsid w:val="00CB26B8"/>
    <w:rsid w:val="00CB290F"/>
    <w:rsid w:val="00CB3B53"/>
    <w:rsid w:val="00CB3D92"/>
    <w:rsid w:val="00CB3EF4"/>
    <w:rsid w:val="00CB7EEC"/>
    <w:rsid w:val="00CC0368"/>
    <w:rsid w:val="00CC049E"/>
    <w:rsid w:val="00CC2551"/>
    <w:rsid w:val="00CC2A4F"/>
    <w:rsid w:val="00CC3C42"/>
    <w:rsid w:val="00CC3CB8"/>
    <w:rsid w:val="00CC4208"/>
    <w:rsid w:val="00CC4441"/>
    <w:rsid w:val="00CC45A5"/>
    <w:rsid w:val="00CC461C"/>
    <w:rsid w:val="00CC4D8B"/>
    <w:rsid w:val="00CC52B1"/>
    <w:rsid w:val="00CC5A7B"/>
    <w:rsid w:val="00CC64F5"/>
    <w:rsid w:val="00CC69BB"/>
    <w:rsid w:val="00CC6D79"/>
    <w:rsid w:val="00CC70DD"/>
    <w:rsid w:val="00CC735A"/>
    <w:rsid w:val="00CC7CB8"/>
    <w:rsid w:val="00CC7D2A"/>
    <w:rsid w:val="00CD2161"/>
    <w:rsid w:val="00CD3BB6"/>
    <w:rsid w:val="00CD5632"/>
    <w:rsid w:val="00CD60D2"/>
    <w:rsid w:val="00CD638E"/>
    <w:rsid w:val="00CD6475"/>
    <w:rsid w:val="00CD6541"/>
    <w:rsid w:val="00CD65CE"/>
    <w:rsid w:val="00CD7E11"/>
    <w:rsid w:val="00CE0E30"/>
    <w:rsid w:val="00CE3F9B"/>
    <w:rsid w:val="00CE60E8"/>
    <w:rsid w:val="00CF16B6"/>
    <w:rsid w:val="00CF2009"/>
    <w:rsid w:val="00CF2326"/>
    <w:rsid w:val="00CF24F9"/>
    <w:rsid w:val="00CF385D"/>
    <w:rsid w:val="00CF3AC2"/>
    <w:rsid w:val="00CF3E2D"/>
    <w:rsid w:val="00CF3EFE"/>
    <w:rsid w:val="00CF6812"/>
    <w:rsid w:val="00CF7B5B"/>
    <w:rsid w:val="00D015C8"/>
    <w:rsid w:val="00D016C7"/>
    <w:rsid w:val="00D038AB"/>
    <w:rsid w:val="00D0485B"/>
    <w:rsid w:val="00D049BD"/>
    <w:rsid w:val="00D04B4E"/>
    <w:rsid w:val="00D051C6"/>
    <w:rsid w:val="00D05A12"/>
    <w:rsid w:val="00D05E9C"/>
    <w:rsid w:val="00D06533"/>
    <w:rsid w:val="00D0667A"/>
    <w:rsid w:val="00D07E0B"/>
    <w:rsid w:val="00D105B1"/>
    <w:rsid w:val="00D107E4"/>
    <w:rsid w:val="00D11310"/>
    <w:rsid w:val="00D13790"/>
    <w:rsid w:val="00D13E3C"/>
    <w:rsid w:val="00D1525F"/>
    <w:rsid w:val="00D1788E"/>
    <w:rsid w:val="00D2204E"/>
    <w:rsid w:val="00D22C96"/>
    <w:rsid w:val="00D23800"/>
    <w:rsid w:val="00D23FB7"/>
    <w:rsid w:val="00D2479C"/>
    <w:rsid w:val="00D2499A"/>
    <w:rsid w:val="00D24E78"/>
    <w:rsid w:val="00D250C9"/>
    <w:rsid w:val="00D26906"/>
    <w:rsid w:val="00D31D42"/>
    <w:rsid w:val="00D3256D"/>
    <w:rsid w:val="00D32C99"/>
    <w:rsid w:val="00D33729"/>
    <w:rsid w:val="00D3660B"/>
    <w:rsid w:val="00D36F30"/>
    <w:rsid w:val="00D3738F"/>
    <w:rsid w:val="00D376E8"/>
    <w:rsid w:val="00D379F6"/>
    <w:rsid w:val="00D400AF"/>
    <w:rsid w:val="00D405B9"/>
    <w:rsid w:val="00D406A1"/>
    <w:rsid w:val="00D41BF5"/>
    <w:rsid w:val="00D440BC"/>
    <w:rsid w:val="00D44230"/>
    <w:rsid w:val="00D44A3F"/>
    <w:rsid w:val="00D44B7B"/>
    <w:rsid w:val="00D44DB4"/>
    <w:rsid w:val="00D451CA"/>
    <w:rsid w:val="00D457B6"/>
    <w:rsid w:val="00D469BE"/>
    <w:rsid w:val="00D46FD9"/>
    <w:rsid w:val="00D50519"/>
    <w:rsid w:val="00D509FA"/>
    <w:rsid w:val="00D51A92"/>
    <w:rsid w:val="00D55656"/>
    <w:rsid w:val="00D55CCB"/>
    <w:rsid w:val="00D55E51"/>
    <w:rsid w:val="00D56BBE"/>
    <w:rsid w:val="00D572A1"/>
    <w:rsid w:val="00D60225"/>
    <w:rsid w:val="00D629D2"/>
    <w:rsid w:val="00D63457"/>
    <w:rsid w:val="00D639F7"/>
    <w:rsid w:val="00D63F8C"/>
    <w:rsid w:val="00D65123"/>
    <w:rsid w:val="00D652F6"/>
    <w:rsid w:val="00D65BEC"/>
    <w:rsid w:val="00D66191"/>
    <w:rsid w:val="00D663B2"/>
    <w:rsid w:val="00D66935"/>
    <w:rsid w:val="00D67426"/>
    <w:rsid w:val="00D67A8C"/>
    <w:rsid w:val="00D67B87"/>
    <w:rsid w:val="00D67E89"/>
    <w:rsid w:val="00D7045B"/>
    <w:rsid w:val="00D705DD"/>
    <w:rsid w:val="00D722BA"/>
    <w:rsid w:val="00D743DC"/>
    <w:rsid w:val="00D74E23"/>
    <w:rsid w:val="00D76A34"/>
    <w:rsid w:val="00D76DA5"/>
    <w:rsid w:val="00D8063D"/>
    <w:rsid w:val="00D808E3"/>
    <w:rsid w:val="00D80E3F"/>
    <w:rsid w:val="00D81FDA"/>
    <w:rsid w:val="00D82F1F"/>
    <w:rsid w:val="00D857CA"/>
    <w:rsid w:val="00D85A0A"/>
    <w:rsid w:val="00D85D4B"/>
    <w:rsid w:val="00D869AE"/>
    <w:rsid w:val="00D870B1"/>
    <w:rsid w:val="00D872C9"/>
    <w:rsid w:val="00D87C8C"/>
    <w:rsid w:val="00D90771"/>
    <w:rsid w:val="00D91265"/>
    <w:rsid w:val="00D93505"/>
    <w:rsid w:val="00D93E47"/>
    <w:rsid w:val="00D94163"/>
    <w:rsid w:val="00D94744"/>
    <w:rsid w:val="00D94777"/>
    <w:rsid w:val="00D95078"/>
    <w:rsid w:val="00D9516A"/>
    <w:rsid w:val="00D95A48"/>
    <w:rsid w:val="00D96F66"/>
    <w:rsid w:val="00D97094"/>
    <w:rsid w:val="00DA0BD7"/>
    <w:rsid w:val="00DA132E"/>
    <w:rsid w:val="00DA134C"/>
    <w:rsid w:val="00DA14B0"/>
    <w:rsid w:val="00DA344B"/>
    <w:rsid w:val="00DA37BA"/>
    <w:rsid w:val="00DA3EBC"/>
    <w:rsid w:val="00DA404D"/>
    <w:rsid w:val="00DA5125"/>
    <w:rsid w:val="00DA55F9"/>
    <w:rsid w:val="00DA626E"/>
    <w:rsid w:val="00DA62E3"/>
    <w:rsid w:val="00DA7734"/>
    <w:rsid w:val="00DB000E"/>
    <w:rsid w:val="00DB0449"/>
    <w:rsid w:val="00DB0D61"/>
    <w:rsid w:val="00DB12BB"/>
    <w:rsid w:val="00DB2A67"/>
    <w:rsid w:val="00DB2B42"/>
    <w:rsid w:val="00DB3F11"/>
    <w:rsid w:val="00DB5AE1"/>
    <w:rsid w:val="00DB606F"/>
    <w:rsid w:val="00DB7297"/>
    <w:rsid w:val="00DB7692"/>
    <w:rsid w:val="00DB7AE4"/>
    <w:rsid w:val="00DB7BEA"/>
    <w:rsid w:val="00DC1A64"/>
    <w:rsid w:val="00DC1CE2"/>
    <w:rsid w:val="00DC3A4F"/>
    <w:rsid w:val="00DC6946"/>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01C7"/>
    <w:rsid w:val="00DF2FC7"/>
    <w:rsid w:val="00DF4F5F"/>
    <w:rsid w:val="00DF6B9B"/>
    <w:rsid w:val="00DF7212"/>
    <w:rsid w:val="00DF7BC3"/>
    <w:rsid w:val="00E019F7"/>
    <w:rsid w:val="00E01DDC"/>
    <w:rsid w:val="00E04016"/>
    <w:rsid w:val="00E06337"/>
    <w:rsid w:val="00E06E09"/>
    <w:rsid w:val="00E10B22"/>
    <w:rsid w:val="00E11409"/>
    <w:rsid w:val="00E12A83"/>
    <w:rsid w:val="00E134D5"/>
    <w:rsid w:val="00E13569"/>
    <w:rsid w:val="00E13BD4"/>
    <w:rsid w:val="00E13BDF"/>
    <w:rsid w:val="00E141C3"/>
    <w:rsid w:val="00E14E10"/>
    <w:rsid w:val="00E14EDD"/>
    <w:rsid w:val="00E15BA9"/>
    <w:rsid w:val="00E15DDB"/>
    <w:rsid w:val="00E162A0"/>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608B"/>
    <w:rsid w:val="00E36448"/>
    <w:rsid w:val="00E37B9E"/>
    <w:rsid w:val="00E37E27"/>
    <w:rsid w:val="00E40487"/>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5997"/>
    <w:rsid w:val="00E55CCD"/>
    <w:rsid w:val="00E57116"/>
    <w:rsid w:val="00E57C37"/>
    <w:rsid w:val="00E606B8"/>
    <w:rsid w:val="00E61189"/>
    <w:rsid w:val="00E6154E"/>
    <w:rsid w:val="00E62F6F"/>
    <w:rsid w:val="00E63407"/>
    <w:rsid w:val="00E639B7"/>
    <w:rsid w:val="00E65437"/>
    <w:rsid w:val="00E66F5D"/>
    <w:rsid w:val="00E67391"/>
    <w:rsid w:val="00E67A13"/>
    <w:rsid w:val="00E67BC3"/>
    <w:rsid w:val="00E70498"/>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9F1"/>
    <w:rsid w:val="00E86584"/>
    <w:rsid w:val="00E870A9"/>
    <w:rsid w:val="00E876C8"/>
    <w:rsid w:val="00E9033E"/>
    <w:rsid w:val="00E90943"/>
    <w:rsid w:val="00E90C68"/>
    <w:rsid w:val="00E918F6"/>
    <w:rsid w:val="00E91D52"/>
    <w:rsid w:val="00E92F8B"/>
    <w:rsid w:val="00E93923"/>
    <w:rsid w:val="00E939F6"/>
    <w:rsid w:val="00E94A24"/>
    <w:rsid w:val="00E950FB"/>
    <w:rsid w:val="00E95248"/>
    <w:rsid w:val="00E95428"/>
    <w:rsid w:val="00E95795"/>
    <w:rsid w:val="00E96448"/>
    <w:rsid w:val="00E9688E"/>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C1588"/>
    <w:rsid w:val="00EC18AD"/>
    <w:rsid w:val="00EC2F76"/>
    <w:rsid w:val="00EC3760"/>
    <w:rsid w:val="00EC4C57"/>
    <w:rsid w:val="00EC4C85"/>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2815"/>
    <w:rsid w:val="00EE2E50"/>
    <w:rsid w:val="00EE30F6"/>
    <w:rsid w:val="00EE3AF4"/>
    <w:rsid w:val="00EE400E"/>
    <w:rsid w:val="00EE40F3"/>
    <w:rsid w:val="00EE5420"/>
    <w:rsid w:val="00EE59C9"/>
    <w:rsid w:val="00EE611A"/>
    <w:rsid w:val="00EE62C3"/>
    <w:rsid w:val="00EE76BE"/>
    <w:rsid w:val="00EF0555"/>
    <w:rsid w:val="00EF1975"/>
    <w:rsid w:val="00EF3385"/>
    <w:rsid w:val="00EF5002"/>
    <w:rsid w:val="00EF7854"/>
    <w:rsid w:val="00F005F5"/>
    <w:rsid w:val="00F02E20"/>
    <w:rsid w:val="00F04BC3"/>
    <w:rsid w:val="00F06955"/>
    <w:rsid w:val="00F115C9"/>
    <w:rsid w:val="00F117B0"/>
    <w:rsid w:val="00F11DEE"/>
    <w:rsid w:val="00F1251A"/>
    <w:rsid w:val="00F12FCF"/>
    <w:rsid w:val="00F13334"/>
    <w:rsid w:val="00F14047"/>
    <w:rsid w:val="00F14AE2"/>
    <w:rsid w:val="00F14C5C"/>
    <w:rsid w:val="00F1503A"/>
    <w:rsid w:val="00F1718D"/>
    <w:rsid w:val="00F17312"/>
    <w:rsid w:val="00F175B3"/>
    <w:rsid w:val="00F2067D"/>
    <w:rsid w:val="00F21B8F"/>
    <w:rsid w:val="00F21EB9"/>
    <w:rsid w:val="00F22ECA"/>
    <w:rsid w:val="00F23791"/>
    <w:rsid w:val="00F239EC"/>
    <w:rsid w:val="00F23D3E"/>
    <w:rsid w:val="00F245B2"/>
    <w:rsid w:val="00F24ED8"/>
    <w:rsid w:val="00F2593B"/>
    <w:rsid w:val="00F2685F"/>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083F"/>
    <w:rsid w:val="00F62520"/>
    <w:rsid w:val="00F62AB7"/>
    <w:rsid w:val="00F6345C"/>
    <w:rsid w:val="00F64AEF"/>
    <w:rsid w:val="00F64E35"/>
    <w:rsid w:val="00F64F9A"/>
    <w:rsid w:val="00F65587"/>
    <w:rsid w:val="00F657E1"/>
    <w:rsid w:val="00F65D93"/>
    <w:rsid w:val="00F662B2"/>
    <w:rsid w:val="00F6650C"/>
    <w:rsid w:val="00F66AB8"/>
    <w:rsid w:val="00F66EDD"/>
    <w:rsid w:val="00F674F9"/>
    <w:rsid w:val="00F70316"/>
    <w:rsid w:val="00F70F76"/>
    <w:rsid w:val="00F712CF"/>
    <w:rsid w:val="00F727D7"/>
    <w:rsid w:val="00F72F55"/>
    <w:rsid w:val="00F76BA8"/>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5430"/>
    <w:rsid w:val="00FA6674"/>
    <w:rsid w:val="00FA6B53"/>
    <w:rsid w:val="00FA6DE6"/>
    <w:rsid w:val="00FA6FA2"/>
    <w:rsid w:val="00FA74DE"/>
    <w:rsid w:val="00FA772A"/>
    <w:rsid w:val="00FA7916"/>
    <w:rsid w:val="00FB02A9"/>
    <w:rsid w:val="00FB0D25"/>
    <w:rsid w:val="00FB12B5"/>
    <w:rsid w:val="00FB200F"/>
    <w:rsid w:val="00FB2DAD"/>
    <w:rsid w:val="00FB3706"/>
    <w:rsid w:val="00FB370E"/>
    <w:rsid w:val="00FB383B"/>
    <w:rsid w:val="00FB4CDB"/>
    <w:rsid w:val="00FB5DA9"/>
    <w:rsid w:val="00FB6B63"/>
    <w:rsid w:val="00FB79B5"/>
    <w:rsid w:val="00FB7FD0"/>
    <w:rsid w:val="00FC0874"/>
    <w:rsid w:val="00FC1346"/>
    <w:rsid w:val="00FC187A"/>
    <w:rsid w:val="00FC2A82"/>
    <w:rsid w:val="00FC38A6"/>
    <w:rsid w:val="00FC4F68"/>
    <w:rsid w:val="00FC57D2"/>
    <w:rsid w:val="00FC5BF3"/>
    <w:rsid w:val="00FC76D1"/>
    <w:rsid w:val="00FC775C"/>
    <w:rsid w:val="00FC7CFB"/>
    <w:rsid w:val="00FD0E79"/>
    <w:rsid w:val="00FD2D2E"/>
    <w:rsid w:val="00FD322D"/>
    <w:rsid w:val="00FD5856"/>
    <w:rsid w:val="00FD6112"/>
    <w:rsid w:val="00FD6380"/>
    <w:rsid w:val="00FD70A7"/>
    <w:rsid w:val="00FD72CF"/>
    <w:rsid w:val="00FD7550"/>
    <w:rsid w:val="00FD7769"/>
    <w:rsid w:val="00FE0FFF"/>
    <w:rsid w:val="00FE1602"/>
    <w:rsid w:val="00FE2759"/>
    <w:rsid w:val="00FE2F55"/>
    <w:rsid w:val="00FE320A"/>
    <w:rsid w:val="00FE3312"/>
    <w:rsid w:val="00FE48F9"/>
    <w:rsid w:val="00FE5589"/>
    <w:rsid w:val="00FE5B94"/>
    <w:rsid w:val="00FE5DCC"/>
    <w:rsid w:val="00FE5FC5"/>
    <w:rsid w:val="00FE61D1"/>
    <w:rsid w:val="00FE6CD2"/>
    <w:rsid w:val="00FE7798"/>
    <w:rsid w:val="00FE795B"/>
    <w:rsid w:val="00FF0A65"/>
    <w:rsid w:val="00FF0ABF"/>
    <w:rsid w:val="00FF0B0D"/>
    <w:rsid w:val="00FF3485"/>
    <w:rsid w:val="00FF365F"/>
    <w:rsid w:val="00FF3C90"/>
    <w:rsid w:val="00FF4CEA"/>
    <w:rsid w:val="00FF4DA4"/>
    <w:rsid w:val="00FF5AC6"/>
    <w:rsid w:val="00FF62B4"/>
    <w:rsid w:val="00FF7BBB"/>
    <w:rsid w:val="0AE317AC"/>
    <w:rsid w:val="1C691607"/>
    <w:rsid w:val="22FA6892"/>
    <w:rsid w:val="27CC2FF3"/>
    <w:rsid w:val="2B97F6F0"/>
    <w:rsid w:val="2CE8F8BB"/>
    <w:rsid w:val="2E60E715"/>
    <w:rsid w:val="30F1CA1C"/>
    <w:rsid w:val="3150D9F4"/>
    <w:rsid w:val="316CA737"/>
    <w:rsid w:val="38A71FF5"/>
    <w:rsid w:val="3F4D8228"/>
    <w:rsid w:val="45D91DCF"/>
    <w:rsid w:val="48F7645E"/>
    <w:rsid w:val="5423F930"/>
    <w:rsid w:val="5CBA27E3"/>
    <w:rsid w:val="5D07D5A6"/>
    <w:rsid w:val="602E8A0D"/>
    <w:rsid w:val="6051D49C"/>
    <w:rsid w:val="677E82AD"/>
    <w:rsid w:val="6917204D"/>
    <w:rsid w:val="6D4229F3"/>
    <w:rsid w:val="6D8528A4"/>
    <w:rsid w:val="6DD3830F"/>
    <w:rsid w:val="71D7CB3E"/>
    <w:rsid w:val="79A86A2E"/>
    <w:rsid w:val="7EA6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41787939">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438601001">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046058172">
      <w:bodyDiv w:val="1"/>
      <w:marLeft w:val="0"/>
      <w:marRight w:val="0"/>
      <w:marTop w:val="0"/>
      <w:marBottom w:val="0"/>
      <w:divBdr>
        <w:top w:val="none" w:sz="0" w:space="0" w:color="auto"/>
        <w:left w:val="none" w:sz="0" w:space="0" w:color="auto"/>
        <w:bottom w:val="none" w:sz="0" w:space="0" w:color="auto"/>
        <w:right w:val="none" w:sz="0" w:space="0" w:color="auto"/>
      </w:divBdr>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1.emf"/><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91E1B08-31D3-4C41-A2E0-B5392D388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37</Pages>
  <Words>21821</Words>
  <Characters>124385</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145915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Casey P. Shannon</cp:lastModifiedBy>
  <cp:revision>106</cp:revision>
  <dcterms:created xsi:type="dcterms:W3CDTF">2018-03-06T02:01:00Z</dcterms:created>
  <dcterms:modified xsi:type="dcterms:W3CDTF">2018-03-12T23:52:00Z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