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1B3A5E" w14:textId="2B56E9EF" w:rsidR="004A17AC" w:rsidRPr="0089171B" w:rsidRDefault="004A17AC" w:rsidP="002936D8">
      <w:pPr>
        <w:jc w:val="both"/>
        <w:outlineLvl w:val="0"/>
        <w:rPr>
          <w:b/>
          <w:lang w:val="en-CA"/>
        </w:rPr>
      </w:pPr>
      <w:commentRangeStart w:id="0"/>
      <w:r w:rsidRPr="0089171B">
        <w:rPr>
          <w:b/>
          <w:lang w:val="en-CA"/>
        </w:rPr>
        <w:t>Title</w:t>
      </w:r>
      <w:commentRangeEnd w:id="0"/>
      <w:r w:rsidR="002B2E22">
        <w:rPr>
          <w:rStyle w:val="CommentReference"/>
          <w:rFonts w:asciiTheme="minorHAnsi" w:eastAsiaTheme="minorEastAsia" w:hAnsiTheme="minorHAnsi" w:cstheme="minorBidi"/>
        </w:rPr>
        <w:commentReference w:id="0"/>
      </w:r>
    </w:p>
    <w:p w14:paraId="6A6A4404" w14:textId="08578C30" w:rsidR="00681DEB" w:rsidRDefault="00255629" w:rsidP="002936D8">
      <w:pPr>
        <w:pStyle w:val="ListParagraph"/>
        <w:numPr>
          <w:ilvl w:val="0"/>
          <w:numId w:val="16"/>
        </w:numPr>
        <w:jc w:val="both"/>
        <w:rPr>
          <w:rFonts w:ascii="Times New Roman" w:hAnsi="Times New Roman" w:cs="Times New Roman"/>
          <w:b/>
          <w:lang w:val="en-CA"/>
        </w:rPr>
      </w:pPr>
      <w:r w:rsidRPr="0089171B">
        <w:rPr>
          <w:rFonts w:ascii="Times New Roman" w:hAnsi="Times New Roman" w:cs="Times New Roman"/>
          <w:b/>
          <w:lang w:val="en-CA"/>
        </w:rPr>
        <w:t xml:space="preserve">DIABLO: </w:t>
      </w:r>
      <w:r w:rsidR="00681DEB">
        <w:rPr>
          <w:rFonts w:ascii="Times New Roman" w:hAnsi="Times New Roman" w:cs="Times New Roman"/>
          <w:b/>
          <w:lang w:val="en-CA"/>
        </w:rPr>
        <w:t>a multivariate integrative method for multi-</w:t>
      </w:r>
      <w:proofErr w:type="spellStart"/>
      <w:r w:rsidR="00681DEB">
        <w:rPr>
          <w:rFonts w:ascii="Times New Roman" w:hAnsi="Times New Roman" w:cs="Times New Roman"/>
          <w:b/>
          <w:lang w:val="en-CA"/>
        </w:rPr>
        <w:t>omic</w:t>
      </w:r>
      <w:proofErr w:type="spellEnd"/>
      <w:r w:rsidR="00681DEB">
        <w:rPr>
          <w:rFonts w:ascii="Times New Roman" w:hAnsi="Times New Roman" w:cs="Times New Roman"/>
          <w:b/>
          <w:lang w:val="en-CA"/>
        </w:rPr>
        <w:t xml:space="preserve"> biomarker discovery</w:t>
      </w:r>
    </w:p>
    <w:p w14:paraId="37C77DD3" w14:textId="2B952F34" w:rsidR="00681DEB" w:rsidRDefault="00E26AA9" w:rsidP="002936D8">
      <w:pPr>
        <w:pStyle w:val="ListParagraph"/>
        <w:numPr>
          <w:ilvl w:val="0"/>
          <w:numId w:val="16"/>
        </w:numPr>
        <w:jc w:val="both"/>
        <w:rPr>
          <w:ins w:id="1" w:author="Kim-Anh Lê Cao" w:date="2018-02-23T07:46:00Z"/>
          <w:rFonts w:ascii="Times New Roman" w:hAnsi="Times New Roman" w:cs="Times New Roman"/>
          <w:b/>
          <w:lang w:val="en-CA"/>
        </w:rPr>
      </w:pPr>
      <w:r>
        <w:rPr>
          <w:rFonts w:ascii="Times New Roman" w:hAnsi="Times New Roman" w:cs="Times New Roman"/>
          <w:b/>
          <w:lang w:val="en-CA"/>
        </w:rPr>
        <w:t>DIABLO: a trans-</w:t>
      </w:r>
      <w:proofErr w:type="spellStart"/>
      <w:r>
        <w:rPr>
          <w:rFonts w:ascii="Times New Roman" w:hAnsi="Times New Roman" w:cs="Times New Roman"/>
          <w:b/>
          <w:lang w:val="en-CA"/>
        </w:rPr>
        <w:t>omic</w:t>
      </w:r>
      <w:proofErr w:type="spellEnd"/>
      <w:r>
        <w:rPr>
          <w:rFonts w:ascii="Times New Roman" w:hAnsi="Times New Roman" w:cs="Times New Roman"/>
          <w:b/>
          <w:lang w:val="en-CA"/>
        </w:rPr>
        <w:t xml:space="preserve"> approach to multi-omics data integration for biomarker discovery</w:t>
      </w:r>
    </w:p>
    <w:p w14:paraId="4E1CE543" w14:textId="46BDD4F6" w:rsidR="009851DB" w:rsidRDefault="009851DB" w:rsidP="002936D8">
      <w:pPr>
        <w:pStyle w:val="ListParagraph"/>
        <w:numPr>
          <w:ilvl w:val="0"/>
          <w:numId w:val="16"/>
        </w:numPr>
        <w:jc w:val="both"/>
        <w:rPr>
          <w:rFonts w:ascii="Times New Roman" w:hAnsi="Times New Roman" w:cs="Times New Roman"/>
          <w:b/>
          <w:lang w:val="en-CA"/>
        </w:rPr>
      </w:pPr>
      <w:ins w:id="2" w:author="Kim-Anh Lê Cao" w:date="2018-02-23T07:46:00Z">
        <w:r>
          <w:rPr>
            <w:rFonts w:ascii="Times New Roman" w:hAnsi="Times New Roman" w:cs="Times New Roman"/>
            <w:b/>
            <w:lang w:val="en-CA"/>
          </w:rPr>
          <w:t>DIABLO: from multi-omics assays to biomarker discovery, an integrative approach?</w:t>
        </w:r>
      </w:ins>
    </w:p>
    <w:p w14:paraId="2E8B3A7A" w14:textId="77777777" w:rsidR="000C067E" w:rsidRPr="0089171B" w:rsidRDefault="000C067E" w:rsidP="002936D8">
      <w:pPr>
        <w:jc w:val="both"/>
      </w:pPr>
    </w:p>
    <w:p w14:paraId="5390229D" w14:textId="5B461FD4" w:rsidR="002936D8" w:rsidRPr="0089171B" w:rsidRDefault="002936D8" w:rsidP="002936D8">
      <w:pPr>
        <w:jc w:val="both"/>
      </w:pPr>
      <w:r w:rsidRPr="0089171B">
        <w:t>Amrit Singh</w:t>
      </w:r>
      <w:r w:rsidRPr="0089171B">
        <w:rPr>
          <w:vertAlign w:val="superscript"/>
        </w:rPr>
        <w:t>1,2</w:t>
      </w:r>
      <w:r w:rsidR="00791116" w:rsidRPr="0089171B">
        <w:rPr>
          <w:vertAlign w:val="superscript"/>
        </w:rPr>
        <w:t>,3</w:t>
      </w:r>
      <w:r w:rsidRPr="0089171B">
        <w:t xml:space="preserve">, </w:t>
      </w:r>
      <w:r w:rsidR="00EE40F3" w:rsidRPr="0089171B">
        <w:t>Casey P. Shannon</w:t>
      </w:r>
      <w:r w:rsidR="00EE40F3" w:rsidRPr="0089171B">
        <w:rPr>
          <w:vertAlign w:val="superscript"/>
        </w:rPr>
        <w:t>3</w:t>
      </w:r>
      <w:r w:rsidR="00EE40F3" w:rsidRPr="0089171B">
        <w:t xml:space="preserve">, </w:t>
      </w:r>
      <w:r w:rsidR="00E26AA9" w:rsidRPr="0089171B">
        <w:t xml:space="preserve">Florian </w:t>
      </w:r>
      <w:r w:rsidR="00E26AA9" w:rsidRPr="00E26AA9">
        <w:t>Rohart</w:t>
      </w:r>
      <w:r w:rsidR="00E26AA9" w:rsidRPr="00E26AA9">
        <w:rPr>
          <w:vertAlign w:val="superscript"/>
        </w:rPr>
        <w:t>4</w:t>
      </w:r>
      <w:r w:rsidR="00E26AA9">
        <w:t xml:space="preserve">, </w:t>
      </w:r>
      <w:proofErr w:type="spellStart"/>
      <w:r w:rsidRPr="00E26AA9">
        <w:t>Benoît</w:t>
      </w:r>
      <w:proofErr w:type="spellEnd"/>
      <w:r w:rsidRPr="0089171B">
        <w:t xml:space="preserve"> Gautier</w:t>
      </w:r>
      <w:r w:rsidR="00791116" w:rsidRPr="0089171B">
        <w:rPr>
          <w:vertAlign w:val="superscript"/>
        </w:rPr>
        <w:t>4</w:t>
      </w:r>
      <w:r w:rsidR="00EE40F3" w:rsidRPr="0089171B">
        <w:t xml:space="preserve">, </w:t>
      </w:r>
      <w:proofErr w:type="spellStart"/>
      <w:r w:rsidRPr="0089171B">
        <w:t>Michaël</w:t>
      </w:r>
      <w:proofErr w:type="spellEnd"/>
      <w:r w:rsidRPr="0089171B">
        <w:t xml:space="preserve"> Vacher</w:t>
      </w:r>
      <w:r w:rsidR="00791116" w:rsidRPr="0089171B">
        <w:rPr>
          <w:vertAlign w:val="superscript"/>
        </w:rPr>
        <w:t>5</w:t>
      </w:r>
      <w:r w:rsidRPr="0089171B">
        <w:t>, Scott J. Tebbutt</w:t>
      </w:r>
      <w:r w:rsidR="009D482A" w:rsidRPr="0089171B">
        <w:rPr>
          <w:vertAlign w:val="superscript"/>
        </w:rPr>
        <w:t>1,3</w:t>
      </w:r>
      <w:r w:rsidRPr="0089171B">
        <w:rPr>
          <w:vertAlign w:val="superscript"/>
        </w:rPr>
        <w:t>,</w:t>
      </w:r>
      <w:r w:rsidR="00791116" w:rsidRPr="0089171B">
        <w:rPr>
          <w:vertAlign w:val="superscript"/>
        </w:rPr>
        <w:t>6</w:t>
      </w:r>
      <w:r w:rsidRPr="0089171B">
        <w:t>, Kim-Anh Lê Cao</w:t>
      </w:r>
      <w:r w:rsidR="008A7F56" w:rsidRPr="0089171B">
        <w:rPr>
          <w:vertAlign w:val="superscript"/>
        </w:rPr>
        <w:t>7</w:t>
      </w:r>
    </w:p>
    <w:p w14:paraId="5B8CCE6E" w14:textId="77777777" w:rsidR="002936D8" w:rsidRPr="0089171B" w:rsidRDefault="002936D8" w:rsidP="002936D8">
      <w:pPr>
        <w:jc w:val="both"/>
      </w:pPr>
    </w:p>
    <w:p w14:paraId="05275959" w14:textId="55969F0C" w:rsidR="00791116" w:rsidRPr="0089171B" w:rsidRDefault="00791116" w:rsidP="002936D8">
      <w:pPr>
        <w:jc w:val="both"/>
      </w:pPr>
      <w:r w:rsidRPr="0089171B">
        <w:rPr>
          <w:vertAlign w:val="superscript"/>
        </w:rPr>
        <w:t>1</w:t>
      </w:r>
      <w:r w:rsidRPr="0089171B">
        <w:t>Centre for Heart Lung Innovation, St. Paul’s Hospital, University of British Columbia, Vancouver, BC, Canada;</w:t>
      </w:r>
    </w:p>
    <w:p w14:paraId="43D8334B" w14:textId="25274913" w:rsidR="002936D8" w:rsidRPr="0089171B" w:rsidRDefault="00791116" w:rsidP="002936D8">
      <w:pPr>
        <w:jc w:val="both"/>
      </w:pPr>
      <w:r w:rsidRPr="0089171B">
        <w:rPr>
          <w:vertAlign w:val="superscript"/>
        </w:rPr>
        <w:t>2</w:t>
      </w:r>
      <w:r w:rsidRPr="0089171B">
        <w:t>Department of Pathology and Laboratory Medicine</w:t>
      </w:r>
      <w:r w:rsidR="002936D8" w:rsidRPr="0089171B">
        <w:t>, University of British Columbia, Vancouver, BC, Canada</w:t>
      </w:r>
      <w:r w:rsidRPr="0089171B">
        <w:t>;</w:t>
      </w:r>
    </w:p>
    <w:p w14:paraId="58349C36" w14:textId="788F8579" w:rsidR="002936D8" w:rsidRPr="0089171B" w:rsidRDefault="00791116" w:rsidP="002936D8">
      <w:pPr>
        <w:jc w:val="both"/>
      </w:pPr>
      <w:r w:rsidRPr="0089171B">
        <w:rPr>
          <w:vertAlign w:val="superscript"/>
        </w:rPr>
        <w:t>3</w:t>
      </w:r>
      <w:r w:rsidR="002936D8" w:rsidRPr="0089171B">
        <w:t>Prevention of Organ Failure (PROOF) Centre of Excellence, Vancouver, BC, Canada.</w:t>
      </w:r>
    </w:p>
    <w:p w14:paraId="7559A6E5" w14:textId="010594BC" w:rsidR="002936D8" w:rsidRPr="0089171B" w:rsidRDefault="00791116" w:rsidP="002936D8">
      <w:pPr>
        <w:jc w:val="both"/>
        <w:rPr>
          <w:rFonts w:eastAsia="Times New Roman"/>
          <w:color w:val="333333"/>
        </w:rPr>
      </w:pPr>
      <w:r w:rsidRPr="0089171B">
        <w:rPr>
          <w:vertAlign w:val="superscript"/>
        </w:rPr>
        <w:t>4</w:t>
      </w:r>
      <w:r w:rsidR="007A570D" w:rsidRPr="0089171B">
        <w:rPr>
          <w:rFonts w:eastAsia="Times New Roman"/>
          <w:color w:val="333333"/>
        </w:rPr>
        <w:t>The U</w:t>
      </w:r>
      <w:r w:rsidR="002936D8" w:rsidRPr="0089171B">
        <w:rPr>
          <w:rFonts w:eastAsia="Times New Roman"/>
          <w:color w:val="333333"/>
        </w:rPr>
        <w:t xml:space="preserve">niversity of Queensland Diamantina Institute, Translational Research Institute, </w:t>
      </w:r>
      <w:proofErr w:type="spellStart"/>
      <w:r w:rsidR="002936D8" w:rsidRPr="0089171B">
        <w:rPr>
          <w:rFonts w:eastAsia="Times New Roman"/>
          <w:color w:val="333333"/>
        </w:rPr>
        <w:t>Woolloongabba</w:t>
      </w:r>
      <w:proofErr w:type="spellEnd"/>
      <w:r w:rsidR="002936D8" w:rsidRPr="0089171B">
        <w:rPr>
          <w:rFonts w:eastAsia="Times New Roman"/>
          <w:color w:val="333333"/>
        </w:rPr>
        <w:t>, QLD 4102, Australia</w:t>
      </w:r>
    </w:p>
    <w:p w14:paraId="0B6492E2" w14:textId="2E939468" w:rsidR="002936D8" w:rsidRPr="0089171B" w:rsidRDefault="00791116" w:rsidP="002936D8">
      <w:pPr>
        <w:jc w:val="both"/>
      </w:pPr>
      <w:r w:rsidRPr="0089171B">
        <w:rPr>
          <w:vertAlign w:val="superscript"/>
        </w:rPr>
        <w:t>5</w:t>
      </w:r>
      <w:r w:rsidR="002936D8" w:rsidRPr="0089171B">
        <w:t>Australian Research Council Centre of Excellence in Plant Energy Biology, The University of Western Australia, Crawley, Western Australia, Australia</w:t>
      </w:r>
    </w:p>
    <w:p w14:paraId="2C63ACF6" w14:textId="02514947" w:rsidR="002936D8" w:rsidRPr="0089171B" w:rsidRDefault="00791116" w:rsidP="002936D8">
      <w:pPr>
        <w:jc w:val="both"/>
      </w:pPr>
      <w:r w:rsidRPr="0089171B">
        <w:rPr>
          <w:vertAlign w:val="superscript"/>
        </w:rPr>
        <w:t>6</w:t>
      </w:r>
      <w:r w:rsidR="002936D8" w:rsidRPr="0089171B">
        <w:t>Department of Medicine (Respiratory Division), University of British Columbia, Vancouver, BC, Canada.</w:t>
      </w:r>
    </w:p>
    <w:p w14:paraId="4A2C0D97" w14:textId="5ACB9BC3" w:rsidR="008A7F56" w:rsidRPr="0089171B" w:rsidRDefault="008A7F56" w:rsidP="008A7F56">
      <w:pPr>
        <w:rPr>
          <w:rFonts w:eastAsia="Times New Roman"/>
        </w:rPr>
      </w:pPr>
      <w:r w:rsidRPr="0089171B">
        <w:rPr>
          <w:vertAlign w:val="superscript"/>
        </w:rPr>
        <w:t>7</w:t>
      </w:r>
      <w:r w:rsidR="002024D5" w:rsidRPr="002024D5">
        <w:rPr>
          <w:rFonts w:eastAsia="Times New Roman"/>
          <w:color w:val="000000"/>
        </w:rPr>
        <w:t xml:space="preserve"> </w:t>
      </w:r>
      <w:r w:rsidR="002024D5" w:rsidRPr="0089171B">
        <w:rPr>
          <w:rFonts w:eastAsia="Times New Roman"/>
          <w:color w:val="000000"/>
        </w:rPr>
        <w:t>Melbourne Integrative Genomics</w:t>
      </w:r>
      <w:r w:rsidR="002024D5">
        <w:rPr>
          <w:rFonts w:eastAsia="Times New Roman"/>
          <w:color w:val="000000"/>
        </w:rPr>
        <w:t xml:space="preserve">, </w:t>
      </w:r>
      <w:r w:rsidRPr="0089171B">
        <w:rPr>
          <w:rFonts w:eastAsia="Times New Roman"/>
          <w:color w:val="000000"/>
        </w:rPr>
        <w:t xml:space="preserve">School of Mathematics and Statistics, The University of Melbourne, </w:t>
      </w:r>
      <w:r w:rsidR="002024D5">
        <w:rPr>
          <w:rFonts w:eastAsia="Times New Roman"/>
          <w:color w:val="000000"/>
        </w:rPr>
        <w:t>Melbourne, Australia</w:t>
      </w:r>
    </w:p>
    <w:p w14:paraId="2E4AB26F" w14:textId="5093C534" w:rsidR="00791116" w:rsidRPr="0089171B" w:rsidRDefault="00791116" w:rsidP="002936D8">
      <w:pPr>
        <w:jc w:val="both"/>
      </w:pPr>
    </w:p>
    <w:p w14:paraId="06EF3070" w14:textId="77777777" w:rsidR="002936D8" w:rsidRPr="0089171B" w:rsidRDefault="002936D8" w:rsidP="002936D8">
      <w:pPr>
        <w:jc w:val="both"/>
      </w:pPr>
    </w:p>
    <w:p w14:paraId="0A2CF199" w14:textId="77777777" w:rsidR="00FC2A82" w:rsidRPr="0089171B" w:rsidRDefault="004627EB" w:rsidP="002936D8">
      <w:pPr>
        <w:pStyle w:val="correspondence"/>
        <w:shd w:val="clear" w:color="auto" w:fill="FFFFFF"/>
        <w:spacing w:before="0" w:beforeAutospacing="0" w:after="0" w:afterAutospacing="0"/>
        <w:jc w:val="both"/>
        <w:rPr>
          <w:rStyle w:val="apple-converted-space"/>
          <w:rFonts w:ascii="Times New Roman" w:hAnsi="Times New Roman" w:cs="Times New Roman"/>
          <w:color w:val="333333"/>
          <w:sz w:val="24"/>
          <w:szCs w:val="24"/>
        </w:rPr>
      </w:pPr>
      <w:r w:rsidRPr="0089171B">
        <w:rPr>
          <w:rFonts w:ascii="Times New Roman" w:hAnsi="Times New Roman" w:cs="Times New Roman"/>
          <w:color w:val="333333"/>
          <w:sz w:val="24"/>
          <w:szCs w:val="24"/>
        </w:rPr>
        <w:t>Corresponding author</w:t>
      </w:r>
      <w:r w:rsidR="002936D8" w:rsidRPr="0089171B">
        <w:rPr>
          <w:rFonts w:ascii="Times New Roman" w:hAnsi="Times New Roman" w:cs="Times New Roman"/>
          <w:color w:val="333333"/>
          <w:sz w:val="24"/>
          <w:szCs w:val="24"/>
        </w:rPr>
        <w:t>:</w:t>
      </w:r>
    </w:p>
    <w:p w14:paraId="110BDA46" w14:textId="0F5AA900" w:rsidR="00FC2A82" w:rsidRPr="0089171B" w:rsidRDefault="002024D5" w:rsidP="002936D8">
      <w:pPr>
        <w:pStyle w:val="correspondence"/>
        <w:shd w:val="clear" w:color="auto" w:fill="FFFFFF"/>
        <w:spacing w:before="0" w:beforeAutospacing="0" w:after="0" w:afterAutospacing="0"/>
        <w:jc w:val="both"/>
        <w:rPr>
          <w:rStyle w:val="apple-converted-space"/>
          <w:rFonts w:ascii="Times New Roman" w:hAnsi="Times New Roman" w:cs="Times New Roman"/>
          <w:color w:val="333333"/>
          <w:sz w:val="24"/>
          <w:szCs w:val="24"/>
        </w:rPr>
      </w:pPr>
      <w:proofErr w:type="spellStart"/>
      <w:r>
        <w:rPr>
          <w:rStyle w:val="apple-converted-space"/>
          <w:rFonts w:ascii="Times New Roman" w:hAnsi="Times New Roman" w:cs="Times New Roman"/>
          <w:color w:val="333333"/>
          <w:sz w:val="24"/>
          <w:szCs w:val="24"/>
        </w:rPr>
        <w:t>Dr</w:t>
      </w:r>
      <w:proofErr w:type="spellEnd"/>
      <w:r>
        <w:rPr>
          <w:rStyle w:val="apple-converted-space"/>
          <w:rFonts w:ascii="Times New Roman" w:hAnsi="Times New Roman" w:cs="Times New Roman"/>
          <w:color w:val="333333"/>
          <w:sz w:val="24"/>
          <w:szCs w:val="24"/>
        </w:rPr>
        <w:t xml:space="preserve"> </w:t>
      </w:r>
      <w:r w:rsidR="002936D8" w:rsidRPr="0089171B">
        <w:rPr>
          <w:rStyle w:val="apple-converted-space"/>
          <w:rFonts w:ascii="Times New Roman" w:hAnsi="Times New Roman" w:cs="Times New Roman"/>
          <w:color w:val="333333"/>
          <w:sz w:val="24"/>
          <w:szCs w:val="24"/>
        </w:rPr>
        <w:t>Kim-Anh L</w:t>
      </w:r>
      <w:r w:rsidR="002936D8" w:rsidRPr="0089171B">
        <w:rPr>
          <w:rFonts w:ascii="Times New Roman" w:hAnsi="Times New Roman" w:cs="Times New Roman"/>
          <w:sz w:val="24"/>
          <w:szCs w:val="24"/>
        </w:rPr>
        <w:t>ê</w:t>
      </w:r>
      <w:r w:rsidR="00FC2A82" w:rsidRPr="0089171B">
        <w:rPr>
          <w:rStyle w:val="apple-converted-space"/>
          <w:rFonts w:ascii="Times New Roman" w:hAnsi="Times New Roman" w:cs="Times New Roman"/>
          <w:color w:val="333333"/>
          <w:sz w:val="24"/>
          <w:szCs w:val="24"/>
        </w:rPr>
        <w:t xml:space="preserve"> Cao</w:t>
      </w:r>
    </w:p>
    <w:p w14:paraId="6C7C3DE6" w14:textId="780BB50A" w:rsidR="008A7F56" w:rsidRPr="0089171B" w:rsidRDefault="002024D5" w:rsidP="002024D5">
      <w:pPr>
        <w:pStyle w:val="correspondence"/>
        <w:shd w:val="clear" w:color="auto" w:fill="FFFFFF"/>
        <w:spacing w:before="0" w:beforeAutospacing="0" w:after="0" w:afterAutospacing="0"/>
        <w:jc w:val="both"/>
      </w:pPr>
      <w:r w:rsidRPr="0089171B">
        <w:rPr>
          <w:rFonts w:eastAsia="Times New Roman"/>
          <w:color w:val="000000"/>
        </w:rPr>
        <w:t>Melbourne Integrative Genomics</w:t>
      </w:r>
      <w:r>
        <w:rPr>
          <w:rFonts w:eastAsia="Times New Roman"/>
          <w:color w:val="000000"/>
        </w:rPr>
        <w:t xml:space="preserve"> and </w:t>
      </w:r>
      <w:r w:rsidR="008A7F56" w:rsidRPr="0089171B">
        <w:rPr>
          <w:rFonts w:eastAsia="Times New Roman"/>
          <w:color w:val="000000"/>
        </w:rPr>
        <w:t xml:space="preserve">School of Mathematics and Statistics, </w:t>
      </w:r>
      <w:r w:rsidRPr="0089171B">
        <w:rPr>
          <w:rStyle w:val="apple-converted-space"/>
          <w:rFonts w:ascii="Times New Roman" w:hAnsi="Times New Roman" w:cs="Times New Roman"/>
          <w:color w:val="333333"/>
          <w:sz w:val="24"/>
          <w:szCs w:val="24"/>
        </w:rPr>
        <w:t xml:space="preserve">The </w:t>
      </w:r>
      <w:r w:rsidRPr="0089171B">
        <w:rPr>
          <w:rFonts w:ascii="Times New Roman" w:eastAsia="Times New Roman" w:hAnsi="Times New Roman" w:cs="Times New Roman"/>
          <w:color w:val="000000"/>
          <w:sz w:val="24"/>
          <w:szCs w:val="24"/>
        </w:rPr>
        <w:t>University of Melbourne</w:t>
      </w:r>
      <w:r>
        <w:rPr>
          <w:rFonts w:ascii="Times New Roman" w:eastAsia="Times New Roman" w:hAnsi="Times New Roman" w:cs="Times New Roman"/>
          <w:color w:val="000000"/>
          <w:sz w:val="24"/>
          <w:szCs w:val="24"/>
        </w:rPr>
        <w:t>, Melbourne, Australia</w:t>
      </w:r>
    </w:p>
    <w:p w14:paraId="7102C966" w14:textId="77777777" w:rsidR="002024D5" w:rsidRDefault="008A7F56" w:rsidP="008A7F56">
      <w:pPr>
        <w:rPr>
          <w:rFonts w:eastAsia="Times New Roman"/>
          <w:color w:val="000000"/>
        </w:rPr>
      </w:pPr>
      <w:r w:rsidRPr="0089171B">
        <w:rPr>
          <w:rFonts w:eastAsia="Times New Roman"/>
          <w:color w:val="000000"/>
        </w:rPr>
        <w:t>T: +61 (0)3834 43971</w:t>
      </w:r>
    </w:p>
    <w:p w14:paraId="755F924B" w14:textId="57EA8591" w:rsidR="008A7F56" w:rsidRPr="0089171B" w:rsidRDefault="002024D5" w:rsidP="008A7F56">
      <w:pPr>
        <w:rPr>
          <w:rFonts w:eastAsia="Times New Roman"/>
          <w:color w:val="000000"/>
        </w:rPr>
      </w:pPr>
      <w:r>
        <w:rPr>
          <w:rFonts w:eastAsia="Times New Roman"/>
          <w:color w:val="000000"/>
        </w:rPr>
        <w:t>kimanh.lecao@unimelb.edu.au</w:t>
      </w:r>
    </w:p>
    <w:p w14:paraId="67C532E3" w14:textId="77777777" w:rsidR="003F44E9" w:rsidRPr="0089171B" w:rsidRDefault="003F44E9" w:rsidP="000E41BF">
      <w:pPr>
        <w:spacing w:line="480" w:lineRule="auto"/>
        <w:rPr>
          <w:b/>
        </w:rPr>
      </w:pPr>
    </w:p>
    <w:p w14:paraId="133E24DB" w14:textId="77777777" w:rsidR="003F44E9" w:rsidRPr="0089171B" w:rsidRDefault="003F44E9" w:rsidP="000E41BF">
      <w:pPr>
        <w:spacing w:line="480" w:lineRule="auto"/>
        <w:rPr>
          <w:b/>
        </w:rPr>
      </w:pPr>
    </w:p>
    <w:p w14:paraId="521898BC" w14:textId="77777777" w:rsidR="003F44E9" w:rsidRPr="0089171B" w:rsidRDefault="003F44E9" w:rsidP="000E41BF">
      <w:pPr>
        <w:spacing w:line="480" w:lineRule="auto"/>
        <w:rPr>
          <w:b/>
        </w:rPr>
      </w:pPr>
    </w:p>
    <w:p w14:paraId="14A84076" w14:textId="77777777" w:rsidR="003F44E9" w:rsidRPr="0089171B" w:rsidRDefault="003F44E9" w:rsidP="000E41BF">
      <w:pPr>
        <w:spacing w:line="480" w:lineRule="auto"/>
        <w:rPr>
          <w:b/>
        </w:rPr>
      </w:pPr>
    </w:p>
    <w:p w14:paraId="15BDB261" w14:textId="77777777" w:rsidR="003F44E9" w:rsidRPr="0089171B" w:rsidRDefault="003F44E9" w:rsidP="000E41BF">
      <w:pPr>
        <w:spacing w:line="480" w:lineRule="auto"/>
        <w:rPr>
          <w:b/>
        </w:rPr>
      </w:pPr>
    </w:p>
    <w:p w14:paraId="16DCD7D4" w14:textId="77777777" w:rsidR="003F44E9" w:rsidRPr="0089171B" w:rsidRDefault="003F44E9" w:rsidP="000E41BF">
      <w:pPr>
        <w:spacing w:line="480" w:lineRule="auto"/>
        <w:rPr>
          <w:b/>
        </w:rPr>
      </w:pPr>
    </w:p>
    <w:p w14:paraId="098D9021" w14:textId="77777777" w:rsidR="008A0210" w:rsidRPr="0089171B" w:rsidRDefault="008A0210" w:rsidP="000E41BF">
      <w:pPr>
        <w:spacing w:line="480" w:lineRule="auto"/>
        <w:rPr>
          <w:b/>
        </w:rPr>
      </w:pPr>
    </w:p>
    <w:p w14:paraId="1316BEFB" w14:textId="77777777" w:rsidR="00E26AA9" w:rsidRDefault="00E26AA9">
      <w:pPr>
        <w:rPr>
          <w:b/>
        </w:rPr>
      </w:pPr>
      <w:r>
        <w:rPr>
          <w:b/>
        </w:rPr>
        <w:br w:type="page"/>
      </w:r>
    </w:p>
    <w:p w14:paraId="0B184F51" w14:textId="22FB05B5" w:rsidR="002936D8" w:rsidRPr="0089171B" w:rsidRDefault="002936D8" w:rsidP="003F44E9">
      <w:pPr>
        <w:spacing w:line="480" w:lineRule="auto"/>
      </w:pPr>
      <w:commentRangeStart w:id="3"/>
      <w:commentRangeStart w:id="4"/>
      <w:r w:rsidRPr="0089171B">
        <w:rPr>
          <w:b/>
        </w:rPr>
        <w:lastRenderedPageBreak/>
        <w:t>Abstract</w:t>
      </w:r>
      <w:commentRangeEnd w:id="3"/>
      <w:r w:rsidR="000C067E" w:rsidRPr="0089171B">
        <w:rPr>
          <w:rStyle w:val="CommentReference"/>
          <w:rFonts w:eastAsiaTheme="minorEastAsia"/>
          <w:sz w:val="24"/>
          <w:szCs w:val="24"/>
        </w:rPr>
        <w:commentReference w:id="3"/>
      </w:r>
      <w:commentRangeEnd w:id="4"/>
      <w:r w:rsidR="000E61FD">
        <w:rPr>
          <w:rStyle w:val="CommentReference"/>
          <w:rFonts w:asciiTheme="minorHAnsi" w:eastAsiaTheme="minorEastAsia" w:hAnsiTheme="minorHAnsi" w:cstheme="minorBidi"/>
        </w:rPr>
        <w:commentReference w:id="4"/>
      </w:r>
    </w:p>
    <w:p w14:paraId="404FDCB5" w14:textId="4E021776" w:rsidR="00E9688E" w:rsidRPr="0089171B" w:rsidRDefault="00D857CA" w:rsidP="00925EEC">
      <w:pPr>
        <w:spacing w:line="480" w:lineRule="auto"/>
        <w:jc w:val="both"/>
      </w:pPr>
      <w:r w:rsidRPr="0089171B">
        <w:t>We present DIABLO, a novel integrative method that</w:t>
      </w:r>
      <w:r w:rsidR="00925EEC" w:rsidRPr="0089171B">
        <w:t xml:space="preserve"> simultaneously </w:t>
      </w:r>
      <w:commentRangeStart w:id="5"/>
      <w:r w:rsidR="00925EEC" w:rsidRPr="0089171B">
        <w:t xml:space="preserve">models </w:t>
      </w:r>
      <w:commentRangeEnd w:id="5"/>
      <w:r w:rsidR="00737859">
        <w:rPr>
          <w:rStyle w:val="CommentReference"/>
          <w:rFonts w:asciiTheme="minorHAnsi" w:eastAsiaTheme="minorEastAsia" w:hAnsiTheme="minorHAnsi" w:cstheme="minorBidi"/>
        </w:rPr>
        <w:commentReference w:id="5"/>
      </w:r>
      <w:r w:rsidR="00925EEC" w:rsidRPr="0089171B">
        <w:t xml:space="preserve">the correlation structure between multiple </w:t>
      </w:r>
      <w:proofErr w:type="spellStart"/>
      <w:r w:rsidR="00925EEC" w:rsidRPr="0089171B">
        <w:t>omic</w:t>
      </w:r>
      <w:proofErr w:type="spellEnd"/>
      <w:r w:rsidR="00925EEC" w:rsidRPr="0089171B">
        <w:t xml:space="preserve"> dataset</w:t>
      </w:r>
      <w:r w:rsidRPr="0089171B">
        <w:t>s</w:t>
      </w:r>
      <w:r w:rsidR="00925EEC" w:rsidRPr="0089171B">
        <w:t xml:space="preserve"> and a phenotype of interest</w:t>
      </w:r>
      <w:r w:rsidR="00F44EB2" w:rsidRPr="0089171B">
        <w:t xml:space="preserve">. </w:t>
      </w:r>
      <w:commentRangeStart w:id="6"/>
      <w:r w:rsidR="00F44EB2" w:rsidRPr="0089171B">
        <w:t xml:space="preserve">DIABLO </w:t>
      </w:r>
      <w:commentRangeStart w:id="7"/>
      <w:r w:rsidRPr="0089171B">
        <w:t xml:space="preserve">controls the trade-off </w:t>
      </w:r>
      <w:commentRangeEnd w:id="7"/>
      <w:r w:rsidR="00737859">
        <w:rPr>
          <w:rStyle w:val="CommentReference"/>
          <w:rFonts w:asciiTheme="minorHAnsi" w:eastAsiaTheme="minorEastAsia" w:hAnsiTheme="minorHAnsi" w:cstheme="minorBidi"/>
        </w:rPr>
        <w:commentReference w:id="7"/>
      </w:r>
      <w:r w:rsidRPr="0089171B">
        <w:t>between correlated and discriminatory features</w:t>
      </w:r>
      <w:r w:rsidR="00F44EB2" w:rsidRPr="0089171B">
        <w:t xml:space="preserve">, resulting in predictive models with strong biological </w:t>
      </w:r>
      <w:commentRangeStart w:id="8"/>
      <w:r w:rsidR="00F44EB2" w:rsidRPr="0089171B">
        <w:t>plausibility</w:t>
      </w:r>
      <w:commentRangeEnd w:id="8"/>
      <w:r w:rsidR="00737859">
        <w:rPr>
          <w:rStyle w:val="CommentReference"/>
          <w:rFonts w:asciiTheme="minorHAnsi" w:eastAsiaTheme="minorEastAsia" w:hAnsiTheme="minorHAnsi" w:cstheme="minorBidi"/>
        </w:rPr>
        <w:commentReference w:id="8"/>
      </w:r>
      <w:r w:rsidR="00F44EB2" w:rsidRPr="0089171B">
        <w:t xml:space="preserve">. </w:t>
      </w:r>
      <w:commentRangeEnd w:id="6"/>
      <w:r w:rsidR="00737859">
        <w:rPr>
          <w:rStyle w:val="CommentReference"/>
          <w:rFonts w:asciiTheme="minorHAnsi" w:eastAsiaTheme="minorEastAsia" w:hAnsiTheme="minorHAnsi" w:cstheme="minorBidi"/>
        </w:rPr>
        <w:commentReference w:id="6"/>
      </w:r>
      <w:r w:rsidR="00BF3A28" w:rsidRPr="0089171B">
        <w:t>DIABLO out-performed other methods with respect to biological enric</w:t>
      </w:r>
      <w:r w:rsidR="000D641B" w:rsidRPr="0089171B">
        <w:t xml:space="preserve">hment of multi-omics biomarkers, and achieved comparable predictive performance with existing multi-step classification schemes. </w:t>
      </w:r>
      <w:r w:rsidR="00925EEC" w:rsidRPr="0089171B">
        <w:t>DIABLO</w:t>
      </w:r>
      <w:r w:rsidR="00E9688E" w:rsidRPr="0089171B">
        <w:t xml:space="preserve"> </w:t>
      </w:r>
      <w:r w:rsidR="00737859">
        <w:t>will</w:t>
      </w:r>
      <w:r w:rsidR="00737859" w:rsidRPr="0089171B">
        <w:t xml:space="preserve"> </w:t>
      </w:r>
      <w:r w:rsidR="00961927" w:rsidRPr="0089171B">
        <w:t xml:space="preserve">benefit </w:t>
      </w:r>
      <w:r w:rsidR="00E9688E" w:rsidRPr="0089171B">
        <w:t xml:space="preserve">a diverse range of </w:t>
      </w:r>
      <w:r w:rsidR="00703AB1" w:rsidRPr="0089171B">
        <w:t>resea</w:t>
      </w:r>
      <w:r w:rsidR="00BF3A28" w:rsidRPr="0089171B">
        <w:t xml:space="preserve">rch areas </w:t>
      </w:r>
      <w:r w:rsidR="000D641B" w:rsidRPr="0089171B">
        <w:t xml:space="preserve">such as biology, ecology, and medicine, where </w:t>
      </w:r>
      <w:proofErr w:type="spellStart"/>
      <w:r w:rsidR="00737859">
        <w:t>where</w:t>
      </w:r>
      <w:proofErr w:type="spellEnd"/>
      <w:r w:rsidR="00737859">
        <w:t xml:space="preserve"> the integration of </w:t>
      </w:r>
      <w:r w:rsidR="000D641B" w:rsidRPr="0089171B">
        <w:t>multi-source data from the same set of specimens</w:t>
      </w:r>
      <w:r w:rsidR="00737859">
        <w:t xml:space="preserve"> is required</w:t>
      </w:r>
      <w:r w:rsidR="000D641B" w:rsidRPr="0089171B">
        <w:t>.</w:t>
      </w:r>
      <w:r w:rsidR="00703AB1" w:rsidRPr="0089171B">
        <w:t xml:space="preserve"> </w:t>
      </w:r>
      <w:r w:rsidR="000D641B" w:rsidRPr="0089171B">
        <w:t xml:space="preserve">We provide tools for model selection, validation, and many visual aids to </w:t>
      </w:r>
      <w:r w:rsidR="00272CB5" w:rsidRPr="0089171B">
        <w:t>assist in the interpretation of multi-</w:t>
      </w:r>
      <w:proofErr w:type="spellStart"/>
      <w:r w:rsidR="00272CB5" w:rsidRPr="0089171B">
        <w:t>omic</w:t>
      </w:r>
      <w:proofErr w:type="spellEnd"/>
      <w:r w:rsidR="00272CB5" w:rsidRPr="0089171B">
        <w:t xml:space="preserve"> biomarker</w:t>
      </w:r>
      <w:r w:rsidR="00BD36A4" w:rsidRPr="0089171B">
        <w:t>s</w:t>
      </w:r>
      <w:r w:rsidR="00272CB5" w:rsidRPr="0089171B">
        <w:t xml:space="preserve"> </w:t>
      </w:r>
      <w:r w:rsidR="00FB7FD0" w:rsidRPr="0089171B">
        <w:t>(http://mixomics.org/</w:t>
      </w:r>
      <w:r w:rsidR="00737859">
        <w:t>)</w:t>
      </w:r>
    </w:p>
    <w:p w14:paraId="7A98BD98" w14:textId="77777777" w:rsidR="002936D8" w:rsidRPr="0089171B" w:rsidRDefault="002936D8" w:rsidP="003F44E9">
      <w:pPr>
        <w:spacing w:line="480" w:lineRule="auto"/>
      </w:pPr>
    </w:p>
    <w:p w14:paraId="50AE7A3C" w14:textId="63F3F6FD" w:rsidR="002936D8" w:rsidRPr="0089171B" w:rsidRDefault="002936D8" w:rsidP="003F44E9">
      <w:pPr>
        <w:spacing w:line="480" w:lineRule="auto"/>
        <w:jc w:val="both"/>
      </w:pPr>
      <w:r w:rsidRPr="0089171B">
        <w:t>Keywords: Syst</w:t>
      </w:r>
      <w:r w:rsidR="00F1503A" w:rsidRPr="0089171B">
        <w:t>ems biology, biomarkers</w:t>
      </w:r>
      <w:r w:rsidRPr="0089171B">
        <w:t>, data integration, data visualization, asthma, classification, breast cancer</w:t>
      </w:r>
      <w:r w:rsidR="005940F2" w:rsidRPr="0089171B">
        <w:t>, multi-omics</w:t>
      </w:r>
      <w:r w:rsidR="00F1503A" w:rsidRPr="0089171B">
        <w:t>, network analysis</w:t>
      </w:r>
    </w:p>
    <w:p w14:paraId="43321944" w14:textId="77777777" w:rsidR="00822D0F" w:rsidRPr="0089171B" w:rsidRDefault="00822D0F" w:rsidP="003F44E9">
      <w:pPr>
        <w:spacing w:line="480" w:lineRule="auto"/>
        <w:jc w:val="both"/>
      </w:pPr>
    </w:p>
    <w:p w14:paraId="2204E9B1" w14:textId="77777777" w:rsidR="00EC7680" w:rsidRPr="0089171B" w:rsidRDefault="00EC7680" w:rsidP="003F44E9">
      <w:pPr>
        <w:spacing w:line="480" w:lineRule="auto"/>
        <w:jc w:val="both"/>
      </w:pPr>
    </w:p>
    <w:p w14:paraId="2785A9AC" w14:textId="6E9158E7" w:rsidR="00EC7680" w:rsidRPr="0089171B" w:rsidRDefault="00EC7680" w:rsidP="003F44E9">
      <w:pPr>
        <w:spacing w:line="480" w:lineRule="auto"/>
        <w:jc w:val="both"/>
      </w:pPr>
      <w:commentRangeStart w:id="9"/>
      <w:r w:rsidRPr="0089171B">
        <w:t>Word count</w:t>
      </w:r>
      <w:commentRangeEnd w:id="9"/>
      <w:r w:rsidR="0030261D" w:rsidRPr="0089171B">
        <w:rPr>
          <w:rStyle w:val="CommentReference"/>
          <w:rFonts w:eastAsiaTheme="minorEastAsia"/>
          <w:sz w:val="24"/>
          <w:szCs w:val="24"/>
        </w:rPr>
        <w:commentReference w:id="9"/>
      </w:r>
      <w:r w:rsidRPr="0089171B">
        <w:t xml:space="preserve">: </w:t>
      </w:r>
      <w:r w:rsidR="00CA73FA">
        <w:t>~3K words</w:t>
      </w:r>
    </w:p>
    <w:p w14:paraId="64CA461F" w14:textId="77777777" w:rsidR="002B3996" w:rsidRPr="0089171B" w:rsidRDefault="002B3996">
      <w:pPr>
        <w:rPr>
          <w:b/>
        </w:rPr>
      </w:pPr>
      <w:r w:rsidRPr="0089171B">
        <w:rPr>
          <w:b/>
        </w:rPr>
        <w:br w:type="page"/>
      </w:r>
    </w:p>
    <w:p w14:paraId="7C60609C" w14:textId="71A512AC" w:rsidR="002936D8" w:rsidRPr="0089171B" w:rsidRDefault="002936D8" w:rsidP="003F44E9">
      <w:pPr>
        <w:spacing w:line="480" w:lineRule="auto"/>
        <w:rPr>
          <w:b/>
        </w:rPr>
      </w:pPr>
      <w:commentRangeStart w:id="10"/>
      <w:commentRangeStart w:id="11"/>
      <w:r w:rsidRPr="0089171B">
        <w:rPr>
          <w:b/>
        </w:rPr>
        <w:lastRenderedPageBreak/>
        <w:t>Background</w:t>
      </w:r>
      <w:commentRangeEnd w:id="10"/>
      <w:r w:rsidR="00461C80">
        <w:rPr>
          <w:rStyle w:val="CommentReference"/>
          <w:rFonts w:asciiTheme="minorHAnsi" w:eastAsiaTheme="minorEastAsia" w:hAnsiTheme="minorHAnsi" w:cstheme="minorBidi"/>
        </w:rPr>
        <w:commentReference w:id="10"/>
      </w:r>
      <w:commentRangeEnd w:id="11"/>
      <w:r w:rsidR="00214350">
        <w:rPr>
          <w:rStyle w:val="CommentReference"/>
          <w:rFonts w:asciiTheme="minorHAnsi" w:eastAsiaTheme="minorEastAsia" w:hAnsiTheme="minorHAnsi" w:cstheme="minorBidi"/>
        </w:rPr>
        <w:commentReference w:id="11"/>
      </w:r>
    </w:p>
    <w:p w14:paraId="48401881" w14:textId="63001EE8" w:rsidR="007137CD" w:rsidRDefault="00621FDA" w:rsidP="0001647F">
      <w:pPr>
        <w:widowControl w:val="0"/>
        <w:autoSpaceDE w:val="0"/>
        <w:autoSpaceDN w:val="0"/>
        <w:adjustRightInd w:val="0"/>
        <w:spacing w:line="480" w:lineRule="auto"/>
        <w:jc w:val="both"/>
      </w:pPr>
      <w:r>
        <w:t>B</w:t>
      </w:r>
      <w:r w:rsidRPr="003F44E9">
        <w:t>iological processes</w:t>
      </w:r>
      <w:r>
        <w:t xml:space="preserve"> are complex interacting networks that </w:t>
      </w:r>
      <w:r w:rsidR="00C97642">
        <w:t>are comprised of</w:t>
      </w:r>
      <w:r>
        <w:t xml:space="preserve"> molecules from</w:t>
      </w:r>
      <w:r w:rsidRPr="003F44E9">
        <w:t xml:space="preserve"> </w:t>
      </w:r>
      <w:r>
        <w:t>different biological domains</w:t>
      </w:r>
      <w:r w:rsidRPr="003F44E9">
        <w:t xml:space="preserve"> such as the genome, </w:t>
      </w:r>
      <w:proofErr w:type="spellStart"/>
      <w:r w:rsidRPr="003F44E9">
        <w:t>methylome</w:t>
      </w:r>
      <w:proofErr w:type="spellEnd"/>
      <w:r w:rsidRPr="003F44E9">
        <w:t>, transcriptome, proteome and metabolome. These</w:t>
      </w:r>
      <w:r>
        <w:t xml:space="preserve"> molecular</w:t>
      </w:r>
      <w:r w:rsidRPr="003F44E9">
        <w:t xml:space="preserve"> interactions are often missed when each </w:t>
      </w:r>
      <w:proofErr w:type="spellStart"/>
      <w:r w:rsidR="000F3D65">
        <w:t>omic</w:t>
      </w:r>
      <w:proofErr w:type="spellEnd"/>
      <w:r w:rsidR="000F3D65">
        <w:t xml:space="preserve"> </w:t>
      </w:r>
      <w:r w:rsidRPr="003F44E9">
        <w:t>l</w:t>
      </w:r>
      <w:r w:rsidR="000F3D65">
        <w:t>ayer</w:t>
      </w:r>
      <w:r w:rsidRPr="003F44E9">
        <w:t xml:space="preserve"> is studied in isolation, leading to an increased number of false positives, loss of information (false negatives) and irre</w:t>
      </w:r>
      <w:r>
        <w:t>pro</w:t>
      </w:r>
      <w:r w:rsidRPr="003F44E9">
        <w:t xml:space="preserve">ducible findings </w:t>
      </w:r>
      <w:r w:rsidRPr="003F44E9">
        <w:fldChar w:fldCharType="begin"/>
      </w:r>
      <w:r w:rsidR="008A024A">
        <w:instrText xml:space="preserve"> ADDIN ZOTERO_ITEM CSL_CITATION {"citationID":"166u37dbis","properties":{"formattedCitation":"[1]","plainCitation":"[1]"},"citationItems":[{"id":303,"uris":["http://zotero.org/users/2545847/items/XDUUEBR9"],"uri":["http://zotero.org/users/2545847/items/XDUUEBR9"],"itemData":{"id":303,"type":"article-journal","title":"Multiplex methods provide effective integration of multi-omic data in genome-scale models","container-title":"BMC Bioinformatics","volume":"17","issue":"S4","source":"CrossRef","URL":"http://www.biomedcentral.com/1471-2105/17/S4/83","DOI":"10.1186/s12859-016-0912-1","ISSN":"1471-2105","language":"en","author":[{"family":"Angione","given":"Claudio"},{"family":"Conway","given":"Max"},{"family":"Lió","given":"Pietro"}],"issued":{"date-parts":[["2016",2]]},"accessed":{"date-parts":[["2016",3,11]]}}}],"schema":"https://github.com/citation-style-language/schema/raw/master/csl-citation.json"} </w:instrText>
      </w:r>
      <w:r w:rsidRPr="003F44E9">
        <w:fldChar w:fldCharType="separate"/>
      </w:r>
      <w:r w:rsidR="008A024A">
        <w:rPr>
          <w:noProof/>
        </w:rPr>
        <w:t>[1]</w:t>
      </w:r>
      <w:r w:rsidRPr="003F44E9">
        <w:fldChar w:fldCharType="end"/>
      </w:r>
      <w:r w:rsidRPr="003F44E9">
        <w:t xml:space="preserve">. </w:t>
      </w:r>
      <w:r w:rsidR="007E7525">
        <w:t xml:space="preserve">The emergence of trans-omics data integration </w:t>
      </w:r>
      <w:r w:rsidR="000F3D65">
        <w:t>has</w:t>
      </w:r>
      <w:r w:rsidR="007E7525">
        <w:t xml:space="preserve"> </w:t>
      </w:r>
      <w:r w:rsidR="0001647F">
        <w:t>facilitate</w:t>
      </w:r>
      <w:r w:rsidR="000F3D65">
        <w:t>d</w:t>
      </w:r>
      <w:r w:rsidR="007E7525">
        <w:t xml:space="preserve"> the cross-talk between different </w:t>
      </w:r>
      <w:proofErr w:type="spellStart"/>
      <w:r w:rsidR="007E7525">
        <w:t>omic</w:t>
      </w:r>
      <w:proofErr w:type="spellEnd"/>
      <w:r w:rsidR="007E7525">
        <w:t xml:space="preserve"> layers and </w:t>
      </w:r>
      <w:r w:rsidR="00AE5688">
        <w:t xml:space="preserve">has </w:t>
      </w:r>
      <w:r w:rsidR="000F3D65">
        <w:t>le</w:t>
      </w:r>
      <w:r w:rsidR="007E7525">
        <w:t xml:space="preserve">d to the identification of </w:t>
      </w:r>
      <w:r w:rsidR="0001647F">
        <w:t>dysregulated</w:t>
      </w:r>
      <w:r w:rsidR="007E7525">
        <w:t xml:space="preserve"> biological processes</w:t>
      </w:r>
      <w:r w:rsidR="0001647F">
        <w:t xml:space="preserve"> and </w:t>
      </w:r>
      <w:r w:rsidR="00AE5688">
        <w:t xml:space="preserve">the </w:t>
      </w:r>
      <w:r w:rsidR="0001647F">
        <w:t xml:space="preserve">underlying key </w:t>
      </w:r>
      <w:r w:rsidR="00AE5688">
        <w:t>molecular drivers</w:t>
      </w:r>
      <w:r w:rsidR="0001647F">
        <w:t xml:space="preserve"> of disease </w:t>
      </w:r>
      <w:r w:rsidR="0001647F">
        <w:fldChar w:fldCharType="begin"/>
      </w:r>
      <w:r w:rsidR="008A024A">
        <w:instrText xml:space="preserve"> ADDIN ZOTERO_ITEM CSL_CITATION {"citationID":"aoq032bthv","properties":{"formattedCitation":"[2,3]","plainCitation":"[2,3]"},"citationItems":[{"id":13,"uris":["http://zotero.org/users/2545847/items/ZJ25GZQZ"],"uri":["http://zotero.org/users/2545847/items/ZJ25GZQZ"],"itemData":{"id":13,"type":"article-journal","title":"Methods of integrating data to uncover genotype–phenotype interactions","container-title":"Nature Reviews Genetics","page":"85-97","volume":"16","issue":"2","source":"CrossRef","URL":"http://www.nature.com/doifinder/10.1038/nrg3868","DOI":"10.1038/nrg3868","ISSN":"1471-0056, 1471-0064","author":[{"family":"Ritchie","given":"Marylyn D."},{"family":"Holzinger","given":"Emily R."},{"family":"Li","given":"Ruowang"},{"family":"Pendergrass","given":"Sarah A."},{"family":"Kim","given":"Dokyoon"}],"issued":{"date-parts":[["2015",1,13]]},"accessed":{"date-parts":[["2015",7,10]]}}},{"id":1761,"uris":["http://zotero.org/users/2545847/items/X9NUX2IT"],"uri":["http://zotero.org/users/2545847/items/X9NUX2IT"],"itemData":{"id":1761,"type":"article-journal","title":"Trans-Omics: How To Reconstruct Biochemical Networks Across Multiple ‘Omic’ Layers","container-title":"Trends in Biotechnology","page":"276-290","volume":"34","issue":"4","source":"CrossRef","URL":"http://linkinghub.elsevier.com/retrieve/pii/S0167779915002735","DOI":"10.1016/j.tibtech.2015.12.013","ISSN":"01677799","shortTitle":"Trans-Omics","language":"en","author":[{"family":"Yugi","given":"Katsuyuki"},{"family":"Kubota","given":"Hiroyuki"},{"family":"Hatano","given":"Atsushi"},{"family":"Kuroda","given":"Shinya"}],"issued":{"date-parts":[["2016",4]]},"accessed":{"date-parts":[["2018",2,21]]}}}],"schema":"https://github.com/citation-style-language/schema/raw/master/csl-citation.json"} </w:instrText>
      </w:r>
      <w:r w:rsidR="0001647F">
        <w:fldChar w:fldCharType="separate"/>
      </w:r>
      <w:r w:rsidR="008A024A">
        <w:rPr>
          <w:noProof/>
        </w:rPr>
        <w:t>[2,3]</w:t>
      </w:r>
      <w:r w:rsidR="0001647F">
        <w:fldChar w:fldCharType="end"/>
      </w:r>
      <w:r w:rsidR="007E7525">
        <w:t>.</w:t>
      </w:r>
      <w:r w:rsidR="00BD0848">
        <w:t xml:space="preserve"> </w:t>
      </w:r>
      <w:r w:rsidR="000F3D65">
        <w:t>Emerging s</w:t>
      </w:r>
      <w:r w:rsidR="000F3D65" w:rsidRPr="0089171B">
        <w:t>ystems biology approaches which</w:t>
      </w:r>
      <w:r w:rsidR="00F674F9">
        <w:t xml:space="preserve"> adopt a holistic approach have</w:t>
      </w:r>
      <w:r w:rsidR="000F3D65" w:rsidRPr="0089171B">
        <w:t xml:space="preserve"> incorporate</w:t>
      </w:r>
      <w:r w:rsidR="000F3D65">
        <w:t>d</w:t>
      </w:r>
      <w:r w:rsidR="000F3D65" w:rsidRPr="0089171B">
        <w:t xml:space="preserve"> data from multiple </w:t>
      </w:r>
      <w:proofErr w:type="spellStart"/>
      <w:r w:rsidR="000F3D65" w:rsidRPr="0089171B">
        <w:t>omic</w:t>
      </w:r>
      <w:proofErr w:type="spellEnd"/>
      <w:r w:rsidR="000F3D65" w:rsidRPr="0089171B">
        <w:t xml:space="preserve"> (multi-omics) sources have shown to improve biological insights, compared to considering each </w:t>
      </w:r>
      <w:proofErr w:type="spellStart"/>
      <w:r w:rsidR="000F3D65" w:rsidRPr="0089171B">
        <w:t>omic</w:t>
      </w:r>
      <w:proofErr w:type="spellEnd"/>
      <w:r w:rsidR="000F3D65" w:rsidRPr="0089171B">
        <w:t xml:space="preserve"> source separately </w:t>
      </w:r>
      <w:r w:rsidR="000F3D65" w:rsidRPr="0089171B">
        <w:fldChar w:fldCharType="begin"/>
      </w:r>
      <w:r w:rsidR="008A024A">
        <w:instrText xml:space="preserve"> ADDIN ZOTERO_ITEM CSL_CITATION {"citationID":"a22rc1eh2md","properties":{"formattedCitation":"{\\rtf [4\\uc0\\u8211{}6]}","plainCitation":"[4–6]"},"citationItems":[{"id":151,"uris":["http://zotero.org/users/2545847/items/2VQ26TJC"],"uri":["http://zotero.org/users/2545847/items/2VQ26TJC"],"itemData":{"id":151,"type":"article-journal","title":"Stitching together multiple data dimensions reveals interacting metabolomic and transcriptomic networks that modulate cell regulation","container-title":"PLoS Biology","page":"e1001301","volume":"10","issue":"4","source":"CrossRef","URL":"http://dx.plos.org/10.1371/journal.pbio.1001301","DOI":"10.1371/journal.pbio.1001301","ISSN":"1545-7885","language":"en","author":[{"family":"Zhu","given":"Jun"},{"family":"Sova","given":"Pavel"},{"family":"Xu","given":"Qiuwei"},{"family":"Dombek","given":"Kenneth M."},{"family":"Xu","given":"Ethan Y."},{"family":"Vu","given":"Heather"},{"family":"Tu","given":"Zhidong"},{"family":"Brem","given":"Rachel B."},{"family":"Bumgarner","given":"Roger E."},{"family":"Schadt","given":"Eric E."}],"editor":[{"family":"Levchenko","given":"Andre"}],"issued":{"date-parts":[["2012",4,3]]},"accessed":{"date-parts":[["2016",1,19]]}}},{"id":1753,"uris":["http://zotero.org/users/2545847/items/IC9E2B3Z"],"uri":["http://zotero.org/users/2545847/items/IC9E2B3Z"],"itemData":{"id":1753,"type":"article-journal","title":"ATHENA: Identifying interactions between different levels of genomic data associated with cancer clinical outcomes using grammatical evolution neural network","container-title":"BioData Mining","page":"23","volume":"6","issue":"1","source":"PubMed","abstract":"BACKGROUND: Gene expression profiles have been broadly used in cancer research as a diagnostic or prognostic signature for the clinical outcome prediction such as stage, grade, metastatic status, recurrence, and patient survival, as well as to potentially improve patient management. However, emerging evidence shows that gene expression-based prediction varies between independent data sets. One possible explanation of this effect is that previous studies were focused on identifying genes with large main effects associated with clinical outcomes. Thus, non-linear interactions without large individual main effects would be missed. The other possible explanation is that gene expression as a single level of genomic data is insufficient to explain the clinical outcomes of interest since cancer can be dysregulated by multiple alterations through genome, epigenome, transcriptome, and proteome levels. In order to overcome the variability of diagnostic or prognostic predictors from gene expression alone and to increase its predictive power, we need to integrate multi-levels of genomic data and identify interactions between them associated with clinical outcomes.\nRESULTS: Here, we proposed an integrative framework for identifying interactions within/between multi-levels of genomic data associated with cancer clinical outcomes using the Grammatical Evolution Neural Networks (GENN). In order to demonstrate the validity of the proposed framework, ovarian cancer data from TCGA was used as a pilot task. We found not only interactions within a single genomic level but also interactions between multi-levels of genomic data associated with survival in ovarian cancer. Notably, the integration model from different levels of genomic data achieved 72.89% balanced accuracy and outperformed the top models with any single level of genomic data.\nCONCLUSIONS: Understanding the underlying tumorigenesis and progression in ovarian cancer through the global view of interactions within/between different levels of genomic data is expected to provide guidance for improved prognostic biomarkers and individualized therapies.","DOI":"10.1186/1756-0381-6-23","ISSN":"1756-0381","note":"PMID: 24359638\nPMCID: PMC3912499","shortTitle":"ATHENA","journalAbbreviation":"BioData Min","language":"eng","author":[{"family":"Kim","given":"Dokyoon"},{"family":"Li","given":"Ruowang"},{"family":"Dudek","given":"Scott M."},{"family":"Ritchie","given":"Marylyn D."}],"issued":{"date-parts":[["2013",12,20]]}}},{"id":157,"uris":["http://zotero.org/users/2545847/items/HFEAHF3M"],"uri":["http://zotero.org/users/2545847/items/HFEAHF3M"],"itemData":{"id":157,"type":"article-journal","title":"Similarity network fusion for aggregating data types on a genomic scale","container-title":"Nature Methods","page":"333-337","volume":"11","issue":"3","source":"CrossRef","URL":"http://www.nature.com/doifinder/10.1038/nmeth.2810","DOI":"10.1038/nmeth.2810","ISSN":"1548-7091, 1548-7105","author":[{"family":"Wang","given":"Bo"},{"family":"Mezlini","given":"Aziz M"},{"family":"Demir","given":"Feyyaz"},{"family":"Fiume","given":"Marc"},{"family":"Tu","given":"Zhuowen"},{"family":"Brudno","given":"Michael"},{"family":"Haibe-Kains","given":"Benjamin"},{"family":"Goldenberg","given":"Anna"}],"issued":{"date-parts":[["2014",1,26]]},"accessed":{"date-parts":[["2016",1,19]]}}}],"schema":"https://github.com/citation-style-language/schema/raw/master/csl-citation.json"} </w:instrText>
      </w:r>
      <w:r w:rsidR="000F3D65" w:rsidRPr="0089171B">
        <w:fldChar w:fldCharType="separate"/>
      </w:r>
      <w:r w:rsidR="008A024A" w:rsidRPr="008A024A">
        <w:rPr>
          <w:rFonts w:eastAsia="Times New Roman"/>
        </w:rPr>
        <w:t>[4–6]</w:t>
      </w:r>
      <w:r w:rsidR="000F3D65" w:rsidRPr="0089171B">
        <w:fldChar w:fldCharType="end"/>
      </w:r>
      <w:r w:rsidR="000F3D65" w:rsidRPr="0089171B">
        <w:t>.</w:t>
      </w:r>
      <w:r w:rsidR="000F3D65">
        <w:t xml:space="preserve"> </w:t>
      </w:r>
    </w:p>
    <w:p w14:paraId="1913D535" w14:textId="0C754FF8" w:rsidR="0016392A" w:rsidRDefault="00BE16D9" w:rsidP="00354D55">
      <w:pPr>
        <w:widowControl w:val="0"/>
        <w:autoSpaceDE w:val="0"/>
        <w:autoSpaceDN w:val="0"/>
        <w:adjustRightInd w:val="0"/>
        <w:spacing w:line="480" w:lineRule="auto"/>
        <w:ind w:firstLine="720"/>
        <w:jc w:val="both"/>
      </w:pPr>
      <w:r>
        <w:t>Strategies to integrate multi-omics data</w:t>
      </w:r>
      <w:r w:rsidR="000F3D65">
        <w:t xml:space="preserve"> have included</w:t>
      </w:r>
      <w:r w:rsidR="008E3DCF">
        <w:t xml:space="preserve"> </w:t>
      </w:r>
      <w:r w:rsidR="00D94744">
        <w:t xml:space="preserve">component-based methods, </w:t>
      </w:r>
      <w:r w:rsidR="008C5157">
        <w:t xml:space="preserve">Bayesian methods, </w:t>
      </w:r>
      <w:r w:rsidR="00D94744">
        <w:t xml:space="preserve">and </w:t>
      </w:r>
      <w:r w:rsidR="008C5157">
        <w:t>network-based methods</w:t>
      </w:r>
      <w:r w:rsidR="00D94744">
        <w:t xml:space="preserve"> as well as multi-step approaches</w:t>
      </w:r>
      <w:r w:rsidR="008C5157">
        <w:t xml:space="preserve"> (</w:t>
      </w:r>
      <w:r w:rsidR="008C5157" w:rsidRPr="00354D55">
        <w:rPr>
          <w:b/>
        </w:rPr>
        <w:t>Fig</w:t>
      </w:r>
      <w:ins w:id="12" w:author="Amrit" w:date="2018-02-22T13:04:00Z">
        <w:r w:rsidR="00461C80">
          <w:rPr>
            <w:b/>
          </w:rPr>
          <w:t>.</w:t>
        </w:r>
      </w:ins>
      <w:del w:id="13" w:author="Amrit" w:date="2018-02-22T13:04:00Z">
        <w:r w:rsidR="008C5157" w:rsidRPr="00354D55" w:rsidDel="00461C80">
          <w:rPr>
            <w:b/>
          </w:rPr>
          <w:delText>ure</w:delText>
        </w:r>
      </w:del>
      <w:r w:rsidR="008C5157" w:rsidRPr="00354D55">
        <w:rPr>
          <w:b/>
        </w:rPr>
        <w:t xml:space="preserve"> 1</w:t>
      </w:r>
      <w:r w:rsidR="008C5157">
        <w:t>)</w:t>
      </w:r>
      <w:r>
        <w:t xml:space="preserve"> </w:t>
      </w:r>
      <w:r w:rsidR="007E59C9">
        <w:fldChar w:fldCharType="begin"/>
      </w:r>
      <w:r w:rsidR="008A024A">
        <w:instrText xml:space="preserve"> ADDIN ZOTERO_ITEM CSL_CITATION {"citationID":"a166su29jb5","properties":{"formattedCitation":"{\\rtf [2,7\\uc0\\u8211{}10]}","plainCitation":"[2,7–10]"},"citationItems":[{"id":13,"uris":["http://zotero.org/users/2545847/items/ZJ25GZQZ"],"uri":["http://zotero.org/users/2545847/items/ZJ25GZQZ"],"itemData":{"id":13,"type":"article-journal","title":"Methods of integrating data to uncover genotype–phenotype interactions","container-title":"Nature Reviews Genetics","page":"85-97","volume":"16","issue":"2","source":"CrossRef","URL":"http://www.nature.com/doifinder/10.1038/nrg3868","DOI":"10.1038/nrg3868","ISSN":"1471-0056, 1471-0064","author":[{"family":"Ritchie","given":"Marylyn D."},{"family":"Holzinger","given":"Emily R."},{"family":"Li","given":"Ruowang"},{"family":"Pendergrass","given":"Sarah A."},{"family":"Kim","given":"Dokyoon"}],"issued":{"date-parts":[["2015",1,13]]},"accessed":{"date-parts":[["2015",7,10]]}}},{"id":425,"uris":["http://zotero.org/users/2545847/items/GJICNZJU"],"uri":["http://zotero.org/users/2545847/items/GJICNZJU"],"itemData":{"id":425,"type":"article-journal","title":"Methods for the integration of multi-omics data: mathematical aspects","container-title":"BMC Bioinformatics","volume":"17","issue":"S2","source":"CrossRef","URL":"http://www.biomedcentral.com/1471-2105/17/S2/15","DOI":"10.1186/s12859-015-0857-9","ISSN":"1471-2105","shortTitle":"Methods for the integration of multi-omics data","language":"en","author":[{"family":"Bersanelli","given":"Matteo"},{"family":"Mosca","given":"Ettore"},{"family":"Remondini","given":"Daniel"},{"family":"Giampieri","given":"Enrico"},{"family":"Sala","given":"Claudia"},{"family":"Castellani","given":"Gastone"},{"family":"Milanesi","given":"Luciano"}],"issued":{"date-parts":[["2016",2]]},"accessed":{"date-parts":[["2016",5,8]]}}},{"id":1765,"uris":["http://zotero.org/users/2545847/items/2JJFGT72"],"uri":["http://zotero.org/users/2545847/items/2JJFGT72"],"itemData":{"id":1765,"type":"article-journal","title":"Dimension reduction techniques for the integrative analysis of multi-omics data","container-title":"Briefings in Bioinformatics","page":"628-641","volume":"17","issue":"4","source":"CrossRef","URL":"https://academic.oup.com/bib/article-lookup/doi/10.1093/bib/bbv108","DOI":"10.1093/bib/bbv108","ISSN":"1467-5463, 1477-4054","language":"en","author":[{"family":"Meng","given":"Chen"},{"family":"Zeleznik","given":"Oana A."},{"family":"Thallinger","given":"Gerhard G."},{"family":"Kuster","given":"Bernhard"},{"family":"Gholami","given":"Amin M."},{"family":"Culhane","given":"Aedín C."}],"issued":{"date-parts":[["2016",7]]},"accessed":{"date-parts":[["2018",2,21]]}}},{"id":1763,"uris":["http://zotero.org/users/2545847/items/CFD7PA3V"],"uri":["http://zotero.org/users/2545847/items/CFD7PA3V"],"itemData":{"id":1763,"type":"article-journal","title":"More Is Better: Recent Progress in Multi-Omics Data Integration Methods","container-title":"Frontiers in Genetics","volume":"8","source":"CrossRef","URL":"http://journal.frontiersin.org/article/10.3389/fgene.2017.00084/full","DOI":"10.3389/fgene.2017.00084","ISSN":"1664-8021","shortTitle":"More Is Better","author":[{"family":"Huang","given":"Sijia"},{"family":"Chaudhary","given":"Kumardeep"},{"family":"Garmire","given":"Lana X."}],"issued":{"date-parts":[["2017",6,16]]},"accessed":{"date-parts":[["2018",2,21]]}}},{"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sidR="007E59C9">
        <w:fldChar w:fldCharType="separate"/>
      </w:r>
      <w:r w:rsidR="008A024A" w:rsidRPr="008A024A">
        <w:rPr>
          <w:rFonts w:eastAsia="Times New Roman"/>
        </w:rPr>
        <w:t>[2,7–10]</w:t>
      </w:r>
      <w:r w:rsidR="007E59C9">
        <w:fldChar w:fldCharType="end"/>
      </w:r>
      <w:r w:rsidR="008C5157">
        <w:t>.</w:t>
      </w:r>
      <w:r w:rsidR="004F50C3">
        <w:t xml:space="preserve"> </w:t>
      </w:r>
      <w:r w:rsidR="00242250">
        <w:t>These</w:t>
      </w:r>
      <w:r w:rsidR="004F50C3">
        <w:t xml:space="preserve"> </w:t>
      </w:r>
      <w:r w:rsidR="00AE5688">
        <w:t>strategies</w:t>
      </w:r>
      <w:r w:rsidR="004F50C3">
        <w:t xml:space="preserve"> can be</w:t>
      </w:r>
      <w:r w:rsidR="004F50C3" w:rsidRPr="0089171B">
        <w:t xml:space="preserve"> divided into unsupervised analyses </w:t>
      </w:r>
      <w:r w:rsidR="004F50C3">
        <w:t>which</w:t>
      </w:r>
      <w:r w:rsidR="004F50C3" w:rsidRPr="0089171B">
        <w:t xml:space="preserve"> identify coherent patter</w:t>
      </w:r>
      <w:r w:rsidR="004F50C3">
        <w:t xml:space="preserve">ns </w:t>
      </w:r>
      <w:r w:rsidR="00EF3385">
        <w:t>across</w:t>
      </w:r>
      <w:r w:rsidR="004F50C3">
        <w:t xml:space="preserve"> multi-omics datasets</w:t>
      </w:r>
      <w:r w:rsidR="004F50C3" w:rsidRPr="0089171B">
        <w:t xml:space="preserve"> </w:t>
      </w:r>
      <w:r w:rsidR="004F50C3">
        <w:t xml:space="preserve">when samples are unlabeled, </w:t>
      </w:r>
      <w:r w:rsidR="004F50C3" w:rsidRPr="0089171B">
        <w:t xml:space="preserve">and supervised analyses </w:t>
      </w:r>
      <w:r w:rsidR="004F50C3">
        <w:t>which</w:t>
      </w:r>
      <w:r w:rsidR="004F50C3" w:rsidRPr="0089171B">
        <w:t xml:space="preserve"> identify</w:t>
      </w:r>
      <w:r w:rsidR="00EF3385">
        <w:t xml:space="preserve"> multi-</w:t>
      </w:r>
      <w:proofErr w:type="spellStart"/>
      <w:r w:rsidR="00EF3385">
        <w:t>omic</w:t>
      </w:r>
      <w:proofErr w:type="spellEnd"/>
      <w:r w:rsidR="004F50C3" w:rsidRPr="0089171B">
        <w:t xml:space="preserve"> patterns that discriminate between </w:t>
      </w:r>
      <w:r w:rsidR="004F50C3">
        <w:t xml:space="preserve">known </w:t>
      </w:r>
      <w:r w:rsidR="004F50C3" w:rsidRPr="0089171B">
        <w:t xml:space="preserve">phenotypic </w:t>
      </w:r>
      <w:r w:rsidR="004F50C3">
        <w:t xml:space="preserve">sample </w:t>
      </w:r>
      <w:r w:rsidR="009013CC">
        <w:t>groups</w:t>
      </w:r>
      <w:r w:rsidR="004F50C3" w:rsidRPr="0089171B">
        <w:t>.</w:t>
      </w:r>
      <w:r w:rsidR="001B711A">
        <w:t xml:space="preserve"> </w:t>
      </w:r>
      <w:r w:rsidR="00AE5688">
        <w:t>Initially</w:t>
      </w:r>
      <w:r w:rsidR="0016392A">
        <w:t xml:space="preserve"> analyses using multi-step approaches such concatenation of multi-omics data or ensembles of models developed separately on each </w:t>
      </w:r>
      <w:proofErr w:type="spellStart"/>
      <w:r w:rsidR="0016392A">
        <w:t>omic</w:t>
      </w:r>
      <w:proofErr w:type="spellEnd"/>
      <w:r w:rsidR="0016392A">
        <w:t xml:space="preserve"> dataset </w:t>
      </w:r>
      <w:r w:rsidR="00AE5688">
        <w:t>were common</w:t>
      </w:r>
      <w:r w:rsidR="008A024A">
        <w:t xml:space="preserve"> </w:t>
      </w:r>
      <w:r w:rsidR="008A024A">
        <w:fldChar w:fldCharType="begin"/>
      </w:r>
      <w:r w:rsidR="008A024A">
        <w:instrText xml:space="preserve"> ADDIN ZOTERO_ITEM CSL_CITATION {"citationID":"a1haja8fe2a","properties":{"formattedCitation":"[11]","plainCitation":"[11]"},"citationItems":[{"id":169,"uris":["http://zotero.org/users/2545847/items/87I2QBWI"],"uri":["http://zotero.org/users/2545847/items/87I2QBWI"],"itemData":{"id":169,"type":"article-journal","title":"A computational pipeline for the development of multi-marker bio-signature panels and ensemble classifiers","page":"326","volume":"13","source":"Google Scholar","URL":"http://summit.sfu.ca/item/13303","author":[{"family":"Günther","given":"Oliver"},{"family":"Chen","given":"Virginia"},{"family":"Freue","given":"Gabriela Cohen"},{"family":"Balshaw","given":"Robert"},{"family":"Tebbutt","given":"Scott"},{"family":"Hollander","given":"Zsuzsanna"},{"family":"Takhar","given":"Mandeep"},{"family":"McMaster","given":"W."}],"issued":{"date-parts":[["2012"]]},"accessed":{"date-parts":[["2016",1,19]]}}}],"schema":"https://github.com/citation-style-language/schema/raw/master/csl-citation.json"} </w:instrText>
      </w:r>
      <w:r w:rsidR="008A024A">
        <w:fldChar w:fldCharType="separate"/>
      </w:r>
      <w:r w:rsidR="008A024A">
        <w:rPr>
          <w:noProof/>
        </w:rPr>
        <w:t>[11]</w:t>
      </w:r>
      <w:r w:rsidR="008A024A">
        <w:fldChar w:fldCharType="end"/>
      </w:r>
      <w:r w:rsidR="0016392A">
        <w:t xml:space="preserve">. However, </w:t>
      </w:r>
      <w:r w:rsidR="0016392A" w:rsidRPr="00044FDC">
        <w:t>these approaches</w:t>
      </w:r>
      <w:r w:rsidR="008A024A">
        <w:t xml:space="preserve"> may</w:t>
      </w:r>
      <w:r w:rsidR="00AE5688">
        <w:t xml:space="preserve"> </w:t>
      </w:r>
      <w:r w:rsidR="008A024A">
        <w:t xml:space="preserve">be biased </w:t>
      </w:r>
      <w:r w:rsidR="00AE5688">
        <w:t xml:space="preserve">towards </w:t>
      </w:r>
      <w:r w:rsidR="008A024A">
        <w:t xml:space="preserve">certain </w:t>
      </w:r>
      <w:proofErr w:type="spellStart"/>
      <w:r w:rsidR="008A024A">
        <w:t>omic</w:t>
      </w:r>
      <w:proofErr w:type="spellEnd"/>
      <w:r w:rsidR="008A024A">
        <w:t xml:space="preserve"> data-types and</w:t>
      </w:r>
      <w:r w:rsidR="0016392A">
        <w:t xml:space="preserve"> do not </w:t>
      </w:r>
      <w:r w:rsidR="0016392A" w:rsidRPr="00044FDC">
        <w:t xml:space="preserve">account </w:t>
      </w:r>
      <w:r w:rsidR="008A024A">
        <w:t>for</w:t>
      </w:r>
      <w:r w:rsidR="0016392A" w:rsidRPr="00044FDC">
        <w:t xml:space="preserve"> </w:t>
      </w:r>
      <w:r w:rsidR="00AE5688">
        <w:t>interactions</w:t>
      </w:r>
      <w:r w:rsidR="0016392A" w:rsidRPr="00044FDC">
        <w:t xml:space="preserve"> between </w:t>
      </w:r>
      <w:proofErr w:type="spellStart"/>
      <w:r w:rsidR="008A024A">
        <w:t>omic</w:t>
      </w:r>
      <w:proofErr w:type="spellEnd"/>
      <w:r w:rsidR="008A024A">
        <w:t xml:space="preserve"> layers</w:t>
      </w:r>
      <w:r w:rsidR="0016392A" w:rsidRPr="00044FDC">
        <w:t xml:space="preserve"> thus limit</w:t>
      </w:r>
      <w:r w:rsidR="008A024A">
        <w:t>ing</w:t>
      </w:r>
      <w:r w:rsidR="0016392A" w:rsidRPr="00044FDC">
        <w:t xml:space="preserve"> our understanding of</w:t>
      </w:r>
      <w:r w:rsidR="008A024A">
        <w:t xml:space="preserve"> </w:t>
      </w:r>
      <w:r w:rsidR="00AE5688">
        <w:t>the disease mechanisms</w:t>
      </w:r>
      <w:r w:rsidR="008A024A">
        <w:t xml:space="preserve"> </w:t>
      </w:r>
      <w:r w:rsidR="008A024A">
        <w:fldChar w:fldCharType="begin"/>
      </w:r>
      <w:r w:rsidR="008A024A">
        <w:instrText xml:space="preserve"> ADDIN ZOTERO_ITEM CSL_CITATION {"citationID":"a2p1jimll2s","properties":{"formattedCitation":"[12,13]","plainCitation":"[12,13]"},"citationItems":[{"id":1493,"uris":["http://zotero.org/users/2545847/items/V83DQHB8"],"uri":["http://zotero.org/users/2545847/items/V83DQHB8"],"itemData":{"id":1493,"type":"article-journal","title":"TANDEM: a two-stage approach to maximize interpretability of drug response models based on multiple molecular data types","container-title":"Bioinformatics","page":"i413-i420","volume":"32","issue":"17","source":"CrossRef","URL":"https://academic.oup.com/bioinformatics/article-lookup/doi/10.1093/bioinformatics/btw449","DOI":"10.1093/bioinformatics/btw449","ISSN":"1367-4803, 1460-2059","shortTitle":"TANDEM","language":"en","author":[{"family":"Aben","given":"Nanne"},{"family":"Vis","given":"Daniel J."},{"family":"Michaut","given":"Magali"},{"family":"Wessels","given":"Lodewyk F.A."}],"issued":{"date-parts":[["2016",9,1]]},"accessed":{"date-parts":[["2017",8,2]]}}},{"id":1321,"uris":["http://zotero.org/users/2545847/items/BM2TCUWR"],"uri":["http://zotero.org/users/2545847/items/BM2TCUWR"],"itemData":{"id":1321,"type":"article-journal","title":"Breast cancer prognostics using multi-omics data","container-title":"AMIA Summits on Translational Science Proceedings","page":"52","volume":"2016","source":"Google Scholar","URL":"https://www.ncbi.nlm.nih.gov/pmc/articles/PMC5001766/","author":[{"family":"Ma","given":"Sisi"},{"family":"Ren","given":"Jiwen"},{"family":"Fenyö","given":"David"}],"issued":{"date-parts":[["2016"]]},"accessed":{"date-parts":[["2017",5,30]]}}}],"schema":"https://github.com/citation-style-language/schema/raw/master/csl-citation.json"} </w:instrText>
      </w:r>
      <w:r w:rsidR="008A024A">
        <w:fldChar w:fldCharType="separate"/>
      </w:r>
      <w:r w:rsidR="008A024A">
        <w:rPr>
          <w:noProof/>
        </w:rPr>
        <w:t>[12,13]</w:t>
      </w:r>
      <w:r w:rsidR="008A024A">
        <w:fldChar w:fldCharType="end"/>
      </w:r>
      <w:r w:rsidR="008A024A">
        <w:t xml:space="preserve">. </w:t>
      </w:r>
      <w:r w:rsidR="005729C2">
        <w:t xml:space="preserve">Recently </w:t>
      </w:r>
      <w:r w:rsidR="002A647B">
        <w:t xml:space="preserve">proposed </w:t>
      </w:r>
      <w:r w:rsidR="005729C2">
        <w:t>integrative strategies have incorporated various methodological</w:t>
      </w:r>
      <w:r w:rsidR="002A647B">
        <w:t xml:space="preserve"> concepts, such as Bayesian, network-based and component-based techniques</w:t>
      </w:r>
      <w:r w:rsidR="00B15025">
        <w:t xml:space="preserve"> (</w:t>
      </w:r>
      <w:r w:rsidR="00B15025" w:rsidRPr="00461C80">
        <w:rPr>
          <w:b/>
          <w:rPrChange w:id="14" w:author="Amrit" w:date="2018-02-22T13:04:00Z">
            <w:rPr/>
          </w:rPrChange>
        </w:rPr>
        <w:t>Fig</w:t>
      </w:r>
      <w:ins w:id="15" w:author="Amrit" w:date="2018-02-22T13:04:00Z">
        <w:r w:rsidR="00461C80">
          <w:rPr>
            <w:b/>
          </w:rPr>
          <w:t>.</w:t>
        </w:r>
      </w:ins>
      <w:del w:id="16" w:author="Amrit" w:date="2018-02-22T13:04:00Z">
        <w:r w:rsidR="00B15025" w:rsidRPr="00461C80" w:rsidDel="00461C80">
          <w:rPr>
            <w:b/>
            <w:rPrChange w:id="17" w:author="Amrit" w:date="2018-02-22T13:04:00Z">
              <w:rPr/>
            </w:rPrChange>
          </w:rPr>
          <w:delText>ure</w:delText>
        </w:r>
      </w:del>
      <w:r w:rsidR="00B15025" w:rsidRPr="00461C80">
        <w:rPr>
          <w:b/>
          <w:rPrChange w:id="18" w:author="Amrit" w:date="2018-02-22T13:04:00Z">
            <w:rPr/>
          </w:rPrChange>
        </w:rPr>
        <w:t xml:space="preserve"> 1</w:t>
      </w:r>
      <w:r w:rsidR="00B15025">
        <w:t>)</w:t>
      </w:r>
      <w:r w:rsidR="002A647B">
        <w:t>.</w:t>
      </w:r>
      <w:r w:rsidR="00034B1D">
        <w:t xml:space="preserve"> </w:t>
      </w:r>
      <w:r w:rsidR="00C928FE">
        <w:t>Each integrative method</w:t>
      </w:r>
      <w:r w:rsidR="00485F89">
        <w:t xml:space="preserve"> </w:t>
      </w:r>
      <w:r w:rsidR="00C928FE">
        <w:t>interrogates</w:t>
      </w:r>
      <w:r w:rsidR="00485F89">
        <w:t xml:space="preserve"> multi-omics data in a different manner, with different objectives and </w:t>
      </w:r>
      <w:r w:rsidR="00485F89">
        <w:lastRenderedPageBreak/>
        <w:t xml:space="preserve">therefore </w:t>
      </w:r>
      <w:r w:rsidR="00C928FE">
        <w:t>generates</w:t>
      </w:r>
      <w:r w:rsidR="00485F89">
        <w:t xml:space="preserve"> different hypotheses to be tested using experimental studies.</w:t>
      </w:r>
      <w:r w:rsidR="00E870A9">
        <w:t xml:space="preserve"> </w:t>
      </w:r>
    </w:p>
    <w:p w14:paraId="12A64FE8" w14:textId="3E756537" w:rsidR="00A17C32" w:rsidRDefault="00A17C32" w:rsidP="00354D55">
      <w:pPr>
        <w:widowControl w:val="0"/>
        <w:autoSpaceDE w:val="0"/>
        <w:autoSpaceDN w:val="0"/>
        <w:adjustRightInd w:val="0"/>
        <w:spacing w:line="480" w:lineRule="auto"/>
        <w:ind w:firstLine="720"/>
        <w:jc w:val="both"/>
      </w:pPr>
      <w:r>
        <w:t xml:space="preserve">Unlike previous approaches that either identify coherent patterns across </w:t>
      </w:r>
      <w:proofErr w:type="spellStart"/>
      <w:r>
        <w:t>omic</w:t>
      </w:r>
      <w:proofErr w:type="spellEnd"/>
      <w:r>
        <w:t>-domains</w:t>
      </w:r>
      <w:r w:rsidR="00FB5DA9">
        <w:t xml:space="preserve"> (unsupervised)</w:t>
      </w:r>
      <w:r>
        <w:t xml:space="preserve"> or between phenotype groups</w:t>
      </w:r>
      <w:r w:rsidR="00FB5DA9">
        <w:t xml:space="preserve"> (supervised)</w:t>
      </w:r>
      <w:r>
        <w:t>, we propose DIABLO, a novel multivariate method for multi-</w:t>
      </w:r>
      <w:proofErr w:type="spellStart"/>
      <w:r>
        <w:t>omic</w:t>
      </w:r>
      <w:proofErr w:type="spellEnd"/>
      <w:r>
        <w:t xml:space="preserve"> data integration which can simultaneously model the correlation structure between </w:t>
      </w:r>
      <w:proofErr w:type="spellStart"/>
      <w:r>
        <w:t>omic</w:t>
      </w:r>
      <w:proofErr w:type="spellEnd"/>
      <w:r>
        <w:t xml:space="preserve"> datasets and a </w:t>
      </w:r>
      <w:r w:rsidR="00FB5DA9">
        <w:t>phenotype</w:t>
      </w:r>
      <w:r>
        <w:t xml:space="preserve"> of interest. DIABLO</w:t>
      </w:r>
      <w:r w:rsidRPr="0089171B">
        <w:t xml:space="preserve"> identifies subsets of discriminatory molecules from each </w:t>
      </w:r>
      <w:proofErr w:type="spellStart"/>
      <w:r w:rsidRPr="0089171B">
        <w:t>omic</w:t>
      </w:r>
      <w:proofErr w:type="spellEnd"/>
      <w:r>
        <w:t xml:space="preserve"> dataset that span common biological process</w:t>
      </w:r>
      <w:r w:rsidR="00FB5DA9">
        <w:t>es</w:t>
      </w:r>
      <w:r>
        <w:t xml:space="preserve"> across</w:t>
      </w:r>
      <w:r w:rsidRPr="0089171B">
        <w:t xml:space="preserve"> </w:t>
      </w:r>
      <w:r>
        <w:t xml:space="preserve">multiple </w:t>
      </w:r>
      <w:proofErr w:type="spellStart"/>
      <w:r>
        <w:t>omic</w:t>
      </w:r>
      <w:proofErr w:type="spellEnd"/>
      <w:r>
        <w:t xml:space="preserve"> layers</w:t>
      </w:r>
      <w:r w:rsidRPr="0089171B">
        <w:t>.</w:t>
      </w:r>
      <w:r w:rsidR="000428EA">
        <w:t xml:space="preserve"> DIABLO is made available through the </w:t>
      </w:r>
      <w:proofErr w:type="spellStart"/>
      <w:r w:rsidR="000428EA">
        <w:t>mixOmics</w:t>
      </w:r>
      <w:proofErr w:type="spellEnd"/>
      <w:r w:rsidR="005D2BAE">
        <w:t xml:space="preserve"> d</w:t>
      </w:r>
      <w:r w:rsidR="000428EA">
        <w:t>ata integration project</w:t>
      </w:r>
      <w:r w:rsidR="005D2BAE">
        <w:t xml:space="preserve"> (www.mixomics.org)</w:t>
      </w:r>
      <w:r w:rsidR="000428EA">
        <w:t xml:space="preserve"> whic</w:t>
      </w:r>
      <w:r w:rsidR="005D2BAE">
        <w:t>h contains a wide range of multivariate methods</w:t>
      </w:r>
      <w:r w:rsidR="000428EA">
        <w:t xml:space="preserve"> for the exploration and integration of </w:t>
      </w:r>
      <w:r w:rsidR="005D2BAE">
        <w:t xml:space="preserve">high dimensional </w:t>
      </w:r>
      <w:bookmarkStart w:id="19" w:name="_GoBack"/>
      <w:bookmarkEnd w:id="19"/>
      <w:del w:id="20" w:author="Kim-Anh Lê Cao" w:date="2018-02-23T09:17:00Z">
        <w:r w:rsidR="000428EA" w:rsidDel="00043054">
          <w:delText>(n &lt;&lt; p)</w:delText>
        </w:r>
        <w:r w:rsidR="005D2BAE" w:rsidDel="00043054">
          <w:delText xml:space="preserve"> </w:delText>
        </w:r>
      </w:del>
      <w:r w:rsidR="005D2BAE">
        <w:t>biological datasets.</w:t>
      </w:r>
    </w:p>
    <w:p w14:paraId="02BD97DA" w14:textId="77777777" w:rsidR="007137CD" w:rsidRDefault="007137CD" w:rsidP="00A17C32">
      <w:pPr>
        <w:widowControl w:val="0"/>
        <w:autoSpaceDE w:val="0"/>
        <w:autoSpaceDN w:val="0"/>
        <w:adjustRightInd w:val="0"/>
        <w:spacing w:line="480" w:lineRule="auto"/>
        <w:jc w:val="both"/>
      </w:pPr>
    </w:p>
    <w:p w14:paraId="2B225A84" w14:textId="49C05F56" w:rsidR="005F3823" w:rsidRDefault="008A57DE" w:rsidP="0009594F">
      <w:pPr>
        <w:widowControl w:val="0"/>
        <w:autoSpaceDE w:val="0"/>
        <w:autoSpaceDN w:val="0"/>
        <w:adjustRightInd w:val="0"/>
        <w:spacing w:line="480" w:lineRule="auto"/>
        <w:jc w:val="both"/>
      </w:pPr>
      <w:r>
        <w:rPr>
          <w:noProof/>
          <w:lang w:val="en-GB" w:eastAsia="en-GB"/>
        </w:rPr>
        <w:drawing>
          <wp:inline distT="0" distB="0" distL="0" distR="0" wp14:anchorId="77BBA465" wp14:editId="5ABF529E">
            <wp:extent cx="5943600" cy="3278505"/>
            <wp:effectExtent l="0" t="0" r="0" b="0"/>
            <wp:docPr id="6" name="Picture 6" descr="../analyses/methods_overview/Figure1_asEdi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alyses/methods_overview/Figure1_asEdit.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278505"/>
                    </a:xfrm>
                    <a:prstGeom prst="rect">
                      <a:avLst/>
                    </a:prstGeom>
                    <a:noFill/>
                    <a:ln>
                      <a:noFill/>
                    </a:ln>
                  </pic:spPr>
                </pic:pic>
              </a:graphicData>
            </a:graphic>
          </wp:inline>
        </w:drawing>
      </w:r>
    </w:p>
    <w:p w14:paraId="11A8DDB6" w14:textId="4E9406DA" w:rsidR="009C0FEA" w:rsidRDefault="00A17C32" w:rsidP="005D2BAE">
      <w:pPr>
        <w:widowControl w:val="0"/>
        <w:autoSpaceDE w:val="0"/>
        <w:autoSpaceDN w:val="0"/>
        <w:adjustRightInd w:val="0"/>
        <w:jc w:val="both"/>
      </w:pPr>
      <w:commentRangeStart w:id="21"/>
      <w:r w:rsidRPr="0089171B">
        <w:rPr>
          <w:b/>
        </w:rPr>
        <w:t xml:space="preserve">Figure 1. </w:t>
      </w:r>
      <w:commentRangeEnd w:id="21"/>
      <w:r w:rsidR="0085336A">
        <w:rPr>
          <w:rStyle w:val="CommentReference"/>
          <w:rFonts w:asciiTheme="minorHAnsi" w:eastAsiaTheme="minorEastAsia" w:hAnsiTheme="minorHAnsi" w:cstheme="minorBidi"/>
        </w:rPr>
        <w:commentReference w:id="21"/>
      </w:r>
      <w:r w:rsidRPr="0089171B">
        <w:rPr>
          <w:b/>
        </w:rPr>
        <w:t xml:space="preserve">Overview of approaches used for the integration of multiple high dimensional </w:t>
      </w:r>
      <w:proofErr w:type="spellStart"/>
      <w:r w:rsidRPr="0089171B">
        <w:rPr>
          <w:b/>
        </w:rPr>
        <w:t>omic</w:t>
      </w:r>
      <w:proofErr w:type="spellEnd"/>
      <w:r w:rsidRPr="0089171B">
        <w:rPr>
          <w:b/>
        </w:rPr>
        <w:t xml:space="preserve"> datasets using unsupervised or supervised analyses.</w:t>
      </w:r>
      <w:r w:rsidRPr="0089171B">
        <w:t xml:space="preserve"> </w:t>
      </w:r>
      <w:r>
        <w:t xml:space="preserve">Most </w:t>
      </w:r>
      <w:r w:rsidRPr="0089171B">
        <w:t xml:space="preserve">integrative methods </w:t>
      </w:r>
      <w:r>
        <w:t xml:space="preserve">were </w:t>
      </w:r>
      <w:r w:rsidRPr="0089171B">
        <w:t>developed for the unsupervised analyses of multi-</w:t>
      </w:r>
      <w:proofErr w:type="spellStart"/>
      <w:r w:rsidRPr="0089171B">
        <w:t>omic</w:t>
      </w:r>
      <w:proofErr w:type="spellEnd"/>
      <w:r w:rsidRPr="0089171B">
        <w:t xml:space="preserve"> datasets. As variable selection is an important factor to drive the interpretability of these complex models, a distinction is made between approaches that perform variable selection</w:t>
      </w:r>
      <w:r>
        <w:t xml:space="preserve"> </w:t>
      </w:r>
      <w:r w:rsidR="002309D9">
        <w:t>and those that do not</w:t>
      </w:r>
      <w:r w:rsidRPr="0089171B">
        <w:t>. Various types of methods are depicted: Component-based, Bayesian methods, Network-based and multi-step approaches.</w:t>
      </w:r>
      <w:r>
        <w:t xml:space="preserve"> C</w:t>
      </w:r>
      <w:r w:rsidRPr="0089171B">
        <w:t>omponent-based method</w:t>
      </w:r>
      <w:r>
        <w:t>s reduce the</w:t>
      </w:r>
      <w:r w:rsidRPr="0089171B">
        <w:t xml:space="preserve"> dimensionality of </w:t>
      </w:r>
      <w:r>
        <w:t>high-throughput</w:t>
      </w:r>
      <w:r w:rsidRPr="0089171B">
        <w:t xml:space="preserve"> </w:t>
      </w:r>
      <w:proofErr w:type="spellStart"/>
      <w:r w:rsidRPr="0089171B">
        <w:t>omic</w:t>
      </w:r>
      <w:proofErr w:type="spellEnd"/>
      <w:r w:rsidRPr="0089171B">
        <w:t xml:space="preserve"> </w:t>
      </w:r>
      <w:r w:rsidRPr="0089171B">
        <w:lastRenderedPageBreak/>
        <w:t>datasets. Multi-step approaches</w:t>
      </w:r>
      <w:r>
        <w:t xml:space="preserve"> including </w:t>
      </w:r>
      <w:r w:rsidRPr="0089171B">
        <w:t>concatenation and ensemble</w:t>
      </w:r>
      <w:r>
        <w:t xml:space="preserve"> approaches</w:t>
      </w:r>
      <w:r w:rsidRPr="0089171B">
        <w:t xml:space="preserve"> are commonly used to derive multi-</w:t>
      </w:r>
      <w:proofErr w:type="spellStart"/>
      <w:r w:rsidRPr="0089171B">
        <w:t>omic</w:t>
      </w:r>
      <w:proofErr w:type="spellEnd"/>
      <w:r w:rsidRPr="0089171B">
        <w:t xml:space="preserve"> classification algorithms.</w:t>
      </w:r>
    </w:p>
    <w:p w14:paraId="07D2E817" w14:textId="77777777" w:rsidR="00354D55" w:rsidRDefault="00354D55" w:rsidP="002615AA">
      <w:pPr>
        <w:spacing w:line="480" w:lineRule="auto"/>
      </w:pPr>
    </w:p>
    <w:p w14:paraId="46AE467F" w14:textId="73E3F189" w:rsidR="00E311A6" w:rsidRPr="0089171B" w:rsidRDefault="00F94303" w:rsidP="002615AA">
      <w:pPr>
        <w:spacing w:line="480" w:lineRule="auto"/>
        <w:rPr>
          <w:b/>
        </w:rPr>
      </w:pPr>
      <w:commentRangeStart w:id="22"/>
      <w:r w:rsidRPr="0089171B">
        <w:rPr>
          <w:b/>
        </w:rPr>
        <w:t>Results</w:t>
      </w:r>
      <w:commentRangeEnd w:id="22"/>
      <w:r w:rsidR="003F60BC" w:rsidRPr="0089171B">
        <w:rPr>
          <w:rStyle w:val="CommentReference"/>
          <w:rFonts w:eastAsiaTheme="minorEastAsia"/>
          <w:sz w:val="24"/>
          <w:szCs w:val="24"/>
        </w:rPr>
        <w:commentReference w:id="22"/>
      </w:r>
    </w:p>
    <w:p w14:paraId="31AA8441" w14:textId="12CEA028" w:rsidR="00FB7FD0" w:rsidRPr="0089171B" w:rsidRDefault="00FB7FD0" w:rsidP="00621ED3">
      <w:pPr>
        <w:widowControl w:val="0"/>
        <w:autoSpaceDE w:val="0"/>
        <w:autoSpaceDN w:val="0"/>
        <w:adjustRightInd w:val="0"/>
        <w:spacing w:line="480" w:lineRule="auto"/>
        <w:jc w:val="both"/>
      </w:pPr>
      <w:r w:rsidRPr="0089171B">
        <w:t>DIABLO</w:t>
      </w:r>
      <w:r w:rsidR="00984E9C" w:rsidRPr="0089171B">
        <w:t xml:space="preserve"> (</w:t>
      </w:r>
      <w:r w:rsidR="00984E9C" w:rsidRPr="0089171B">
        <w:rPr>
          <w:b/>
          <w:u w:val="single"/>
        </w:rPr>
        <w:t>D</w:t>
      </w:r>
      <w:r w:rsidR="00984E9C" w:rsidRPr="0089171B">
        <w:t xml:space="preserve">ata </w:t>
      </w:r>
      <w:r w:rsidR="00984E9C" w:rsidRPr="0089171B">
        <w:rPr>
          <w:b/>
          <w:u w:val="single"/>
        </w:rPr>
        <w:t>I</w:t>
      </w:r>
      <w:r w:rsidR="00984E9C" w:rsidRPr="0089171B">
        <w:t xml:space="preserve">ntegration </w:t>
      </w:r>
      <w:r w:rsidR="00984E9C" w:rsidRPr="0089171B">
        <w:rPr>
          <w:b/>
          <w:u w:val="single"/>
        </w:rPr>
        <w:t>A</w:t>
      </w:r>
      <w:r w:rsidR="00984E9C" w:rsidRPr="0089171B">
        <w:t xml:space="preserve">nalysis for </w:t>
      </w:r>
      <w:r w:rsidR="00984E9C" w:rsidRPr="0089171B">
        <w:rPr>
          <w:b/>
          <w:u w:val="single"/>
        </w:rPr>
        <w:t>B</w:t>
      </w:r>
      <w:r w:rsidR="00984E9C" w:rsidRPr="0089171B">
        <w:t xml:space="preserve">iomarker discovery using </w:t>
      </w:r>
      <w:r w:rsidR="00984E9C" w:rsidRPr="0089171B">
        <w:rPr>
          <w:b/>
          <w:u w:val="single"/>
        </w:rPr>
        <w:t>L</w:t>
      </w:r>
      <w:r w:rsidR="00984E9C" w:rsidRPr="0089171B">
        <w:t xml:space="preserve">atent </w:t>
      </w:r>
      <w:proofErr w:type="spellStart"/>
      <w:r w:rsidR="00984E9C" w:rsidRPr="0089171B">
        <w:t>c</w:t>
      </w:r>
      <w:r w:rsidR="00984E9C" w:rsidRPr="0089171B">
        <w:rPr>
          <w:b/>
          <w:u w:val="single"/>
        </w:rPr>
        <w:t>O</w:t>
      </w:r>
      <w:r w:rsidR="00A257B4" w:rsidRPr="0089171B">
        <w:t>m</w:t>
      </w:r>
      <w:r w:rsidR="00984E9C" w:rsidRPr="0089171B">
        <w:t>p</w:t>
      </w:r>
      <w:r w:rsidR="00A257B4" w:rsidRPr="0089171B">
        <w:t>o</w:t>
      </w:r>
      <w:r w:rsidR="00984E9C" w:rsidRPr="0089171B">
        <w:t>nents</w:t>
      </w:r>
      <w:proofErr w:type="spellEnd"/>
      <w:r w:rsidR="00984E9C" w:rsidRPr="0089171B">
        <w:t>)</w:t>
      </w:r>
      <w:r w:rsidRPr="0089171B">
        <w:t xml:space="preserve"> maximize</w:t>
      </w:r>
      <w:r w:rsidR="00093B0A">
        <w:t>s</w:t>
      </w:r>
      <w:r w:rsidRPr="0089171B">
        <w:t xml:space="preserve"> the common or correlated information between multiple </w:t>
      </w:r>
      <w:r w:rsidR="0013082E" w:rsidRPr="0089171B">
        <w:t>omics</w:t>
      </w:r>
      <w:r w:rsidR="003424DC">
        <w:t xml:space="preserve"> (multi-omics)</w:t>
      </w:r>
      <w:r w:rsidR="0013082E" w:rsidRPr="0089171B">
        <w:t xml:space="preserve"> </w:t>
      </w:r>
      <w:r w:rsidRPr="0089171B">
        <w:t xml:space="preserve">datasets </w:t>
      </w:r>
      <w:r w:rsidR="0013082E" w:rsidRPr="0089171B">
        <w:t>while</w:t>
      </w:r>
      <w:r w:rsidRPr="0089171B">
        <w:t xml:space="preserve"> identifying the key </w:t>
      </w:r>
      <w:proofErr w:type="spellStart"/>
      <w:r w:rsidRPr="0089171B">
        <w:t>omic</w:t>
      </w:r>
      <w:proofErr w:type="spellEnd"/>
      <w:r w:rsidRPr="0089171B">
        <w:t xml:space="preserve"> variables (mRNA, miRNA, CpGs, proteins, metabolites, </w:t>
      </w:r>
      <w:r w:rsidRPr="00A40DD0">
        <w:rPr>
          <w:i/>
        </w:rPr>
        <w:t>etc.</w:t>
      </w:r>
      <w:r w:rsidRPr="0089171B">
        <w:t xml:space="preserve">) </w:t>
      </w:r>
      <w:r w:rsidR="003424DC">
        <w:t xml:space="preserve">and </w:t>
      </w:r>
      <w:r w:rsidR="00093B0A">
        <w:t>characterizing the</w:t>
      </w:r>
      <w:r w:rsidRPr="0089171B">
        <w:t xml:space="preserve"> disease sub-groups or phenotypes of interest. DIABLO </w:t>
      </w:r>
      <w:r w:rsidR="00093B0A">
        <w:t xml:space="preserve">uses </w:t>
      </w:r>
      <w:r w:rsidRPr="0089171B">
        <w:t xml:space="preserve">Projection to Latent Structure models (PLS) </w:t>
      </w:r>
      <w:r w:rsidRPr="0089171B">
        <w:fldChar w:fldCharType="begin"/>
      </w:r>
      <w:r w:rsidR="00310D60">
        <w:instrText xml:space="preserve"> ADDIN ZOTERO_ITEM CSL_CITATION {"citationID":"15ioup8f5l","properties":{"formattedCitation":"[14]","plainCitation":"[14]"},"citationItems":[{"id":956,"uris":["http://zotero.org/users/2545847/items/74QV9BUZ"],"uri":["http://zotero.org/users/2545847/items/74QV9BUZ"],"itemData":{"id":956,"type":"article-journal","title":"Estimation of Principal Components and Related Models by Iterative Least squares","container-title":"Multivariate Analysis","page":"391-420","author":[{"family":"Wold","given":"Herman"}],"issued":{"date-parts":[["1966"]]}}}],"schema":"https://github.com/citation-style-language/schema/raw/master/csl-citation.json"} </w:instrText>
      </w:r>
      <w:r w:rsidRPr="0089171B">
        <w:fldChar w:fldCharType="separate"/>
      </w:r>
      <w:r w:rsidR="00310D60">
        <w:rPr>
          <w:noProof/>
        </w:rPr>
        <w:t>[14]</w:t>
      </w:r>
      <w:r w:rsidRPr="0089171B">
        <w:fldChar w:fldCharType="end"/>
      </w:r>
      <w:r w:rsidRPr="0089171B">
        <w:t xml:space="preserve">, </w:t>
      </w:r>
      <w:r w:rsidR="00093B0A">
        <w:t xml:space="preserve">and </w:t>
      </w:r>
      <w:r w:rsidRPr="0089171B">
        <w:t xml:space="preserve">substantially extends both sparse PLS-Discriminant Analysis </w:t>
      </w:r>
      <w:r w:rsidRPr="0089171B">
        <w:fldChar w:fldCharType="begin"/>
      </w:r>
      <w:r w:rsidR="00310D60">
        <w:instrText xml:space="preserve"> ADDIN ZOTERO_ITEM CSL_CITATION {"citationID":"2m59ni7o5h","properties":{"formattedCitation":"[15]","plainCitation":"[15]"},"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r w:rsidRPr="0089171B">
        <w:fldChar w:fldCharType="separate"/>
      </w:r>
      <w:r w:rsidR="00310D60">
        <w:rPr>
          <w:noProof/>
        </w:rPr>
        <w:t>[15]</w:t>
      </w:r>
      <w:r w:rsidRPr="0089171B">
        <w:fldChar w:fldCharType="end"/>
      </w:r>
      <w:r w:rsidRPr="0089171B">
        <w:t xml:space="preserve"> to multi-omics analyses and </w:t>
      </w:r>
      <w:r w:rsidR="00880231" w:rsidRPr="0089171B">
        <w:t xml:space="preserve">sparse </w:t>
      </w:r>
      <w:r w:rsidR="00354D55">
        <w:t>G</w:t>
      </w:r>
      <w:r w:rsidR="00880231" w:rsidRPr="0089171B">
        <w:t xml:space="preserve">eneralized </w:t>
      </w:r>
      <w:r w:rsidR="00354D55">
        <w:t>C</w:t>
      </w:r>
      <w:r w:rsidR="00880231" w:rsidRPr="0089171B">
        <w:t xml:space="preserve">anonical </w:t>
      </w:r>
      <w:r w:rsidR="00354D55">
        <w:t>C</w:t>
      </w:r>
      <w:r w:rsidR="00880231" w:rsidRPr="0089171B">
        <w:t xml:space="preserve">orrelation </w:t>
      </w:r>
      <w:r w:rsidR="00354D55">
        <w:t>A</w:t>
      </w:r>
      <w:r w:rsidR="00880231" w:rsidRPr="0089171B">
        <w:t xml:space="preserve">nalysis </w:t>
      </w:r>
      <w:r w:rsidR="00880231" w:rsidRPr="0089171B">
        <w:fldChar w:fldCharType="begin"/>
      </w:r>
      <w:r w:rsidR="00310D60">
        <w:instrText xml:space="preserve"> ADDIN ZOTERO_ITEM CSL_CITATION {"citationID":"ab9fdg4o46","properties":{"formattedCitation":"[16]","plainCitation":"[16]"},"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r w:rsidR="00880231" w:rsidRPr="0089171B">
        <w:fldChar w:fldCharType="separate"/>
      </w:r>
      <w:r w:rsidR="00310D60">
        <w:rPr>
          <w:noProof/>
        </w:rPr>
        <w:t>[16]</w:t>
      </w:r>
      <w:r w:rsidR="00880231" w:rsidRPr="0089171B">
        <w:fldChar w:fldCharType="end"/>
      </w:r>
      <w:r w:rsidRPr="0089171B">
        <w:t xml:space="preserve"> to a </w:t>
      </w:r>
      <w:r w:rsidR="00093B0A">
        <w:t>supervised</w:t>
      </w:r>
      <w:r w:rsidR="00093B0A" w:rsidRPr="0089171B">
        <w:t xml:space="preserve"> </w:t>
      </w:r>
      <w:r w:rsidRPr="0089171B">
        <w:t>analysis framework</w:t>
      </w:r>
      <w:r w:rsidR="00D76DA5">
        <w:t xml:space="preserve"> (</w:t>
      </w:r>
      <w:r w:rsidR="00D76DA5" w:rsidRPr="00A40DD0">
        <w:rPr>
          <w:b/>
        </w:rPr>
        <w:t>Fig</w:t>
      </w:r>
      <w:r w:rsidR="00461C80">
        <w:rPr>
          <w:b/>
        </w:rPr>
        <w:t>.</w:t>
      </w:r>
      <w:r w:rsidR="00D76DA5" w:rsidRPr="00A40DD0">
        <w:rPr>
          <w:b/>
        </w:rPr>
        <w:t xml:space="preserve"> 1</w:t>
      </w:r>
      <w:r w:rsidR="00D76DA5">
        <w:t>)</w:t>
      </w:r>
      <w:r w:rsidRPr="0089171B">
        <w:t xml:space="preserve">. In contrary to existing penalized matrix decomposition methods </w:t>
      </w:r>
      <w:r w:rsidRPr="0089171B">
        <w:fldChar w:fldCharType="begin"/>
      </w:r>
      <w:r w:rsidR="00310D60">
        <w:instrText xml:space="preserve"> ADDIN ZOTERO_ITEM CSL_CITATION {"citationID":"2hk00e89p1","properties":{"formattedCitation":"[17]","plainCitation":"[17]"},"citationItems":[{"id":958,"uris":["http://zotero.org/users/2545847/items/DDS6B89Z"],"uri":["http://zotero.org/users/2545847/items/DDS6B89Z"],"itemData":{"id":958,"type":"article-journal","title":"A penalized matrix decomposition, with applications to sparse principal components and canonical correlation analysis","container-title":"Biostatistics","page":"515-534","volume":"10","issue":"3","source":"CrossRef","URL":"http://biostatistics.oxfordjournals.org/cgi/doi/10.1093/biostatistics/kxp008","DOI":"10.1093/biostatistics/kxp008","ISSN":"1465-4644, 1468-4357","language":"en","author":[{"family":"Witten","given":"D. M."},{"family":"Tibshirani","given":"R."},{"family":"Hastie","given":"T."}],"issued":{"date-parts":[["2009",7,1]]},"accessed":{"date-parts":[["2016",7,27]]}}}],"schema":"https://github.com/citation-style-language/schema/raw/master/csl-citation.json"} </w:instrText>
      </w:r>
      <w:r w:rsidRPr="0089171B">
        <w:fldChar w:fldCharType="separate"/>
      </w:r>
      <w:r w:rsidR="00310D60">
        <w:rPr>
          <w:noProof/>
        </w:rPr>
        <w:t>[17]</w:t>
      </w:r>
      <w:r w:rsidRPr="0089171B">
        <w:fldChar w:fldCharType="end"/>
      </w:r>
      <w:r w:rsidRPr="0089171B">
        <w:t xml:space="preserve"> DIABLO maximizes the correlation between </w:t>
      </w:r>
      <w:r w:rsidR="00354D55" w:rsidRPr="0089171B">
        <w:t xml:space="preserve">pre-specified </w:t>
      </w:r>
      <w:r w:rsidRPr="0089171B">
        <w:t xml:space="preserve">pairs of omics datasets </w:t>
      </w:r>
      <w:r w:rsidR="00B85257">
        <w:t>and a phenotype of interest</w:t>
      </w:r>
      <w:r w:rsidR="00B85257" w:rsidRPr="0089171B">
        <w:t xml:space="preserve"> </w:t>
      </w:r>
      <w:r w:rsidR="00B85257">
        <w:rPr>
          <w:rStyle w:val="CommentReference"/>
          <w:rFonts w:asciiTheme="minorHAnsi" w:eastAsiaTheme="minorEastAsia" w:hAnsiTheme="minorHAnsi" w:cstheme="minorBidi"/>
        </w:rPr>
        <w:commentReference w:id="23"/>
      </w:r>
      <w:r w:rsidRPr="0089171B">
        <w:t xml:space="preserve">to unravel </w:t>
      </w:r>
      <w:r w:rsidR="00B85257">
        <w:t xml:space="preserve">discriminant </w:t>
      </w:r>
      <w:r w:rsidRPr="0089171B">
        <w:t xml:space="preserve">functional relationships </w:t>
      </w:r>
      <w:r w:rsidR="00B85257">
        <w:t>across</w:t>
      </w:r>
      <w:r w:rsidR="00B85257" w:rsidRPr="0089171B">
        <w:t xml:space="preserve"> </w:t>
      </w:r>
      <w:r w:rsidRPr="0089171B">
        <w:t>omics data</w:t>
      </w:r>
      <w:r w:rsidR="00B85257">
        <w:t xml:space="preserve">-types </w:t>
      </w:r>
      <w:r w:rsidRPr="0089171B">
        <w:fldChar w:fldCharType="begin"/>
      </w:r>
      <w:r w:rsidR="00310D60">
        <w:instrText xml:space="preserve"> ADDIN ZOTERO_ITEM CSL_CITATION {"citationID":"pv414o7hc","properties":{"formattedCitation":"[18]","plainCitation":"[18]"},"citationItems":[{"id":497,"uris":["http://zotero.org/users/2545847/items/FE2CNMDU"],"uri":["http://zotero.org/users/2545847/items/FE2CNMDU"],"itemData":{"id":497,"type":"article-journal","title":"Coexpression analysis of human genes across many microarray data sets","container-title":"Genome research","page":"1085–1094","volume":"14","issue":"6","source":"Google Scholar","URL":"http://genome.cshlp.org/content/14/6/1085.short","author":[{"family":"Lee","given":"Homin K."},{"family":"Hsu","given":"Amy K."},{"family":"Sajdak","given":"Jon"},{"family":"Qin","given":"Jie"},{"family":"Pavlidis","given":"Paul"}],"issued":{"date-parts":[["2004"]]},"accessed":{"date-parts":[["2016",3,30]]}}}],"schema":"https://github.com/citation-style-language/schema/raw/master/csl-citation.json"} </w:instrText>
      </w:r>
      <w:r w:rsidRPr="0089171B">
        <w:fldChar w:fldCharType="separate"/>
      </w:r>
      <w:r w:rsidR="00310D60">
        <w:rPr>
          <w:rFonts w:eastAsia="Times New Roman"/>
        </w:rPr>
        <w:t>[18]</w:t>
      </w:r>
      <w:r w:rsidRPr="0089171B">
        <w:fldChar w:fldCharType="end"/>
      </w:r>
      <w:r w:rsidRPr="0089171B">
        <w:t xml:space="preserve">. </w:t>
      </w:r>
      <w:r w:rsidR="00D76DA5">
        <w:t>This allows DIABLO to retain the properties of an unsupervised multi-omics data integration method, while identifying the strongest biomarkers that discriminate multiple phenotypic groups.</w:t>
      </w:r>
      <w:r w:rsidR="00621ED3">
        <w:t xml:space="preserve"> Therefore</w:t>
      </w:r>
      <w:r w:rsidR="00D65123">
        <w:t>,</w:t>
      </w:r>
      <w:r w:rsidR="00621ED3">
        <w:t xml:space="preserve"> DIABLO is an integrative classification method that </w:t>
      </w:r>
      <w:r w:rsidR="00FA6674">
        <w:t xml:space="preserve">builds a </w:t>
      </w:r>
      <w:r w:rsidR="00FA6674" w:rsidRPr="0089171B">
        <w:t>predictive multi-omics model</w:t>
      </w:r>
      <w:r w:rsidR="00621ED3">
        <w:t xml:space="preserve"> which can be applied to multi-omics data from new samples to assess its classification performance. </w:t>
      </w:r>
      <w:r w:rsidR="00354D55">
        <w:t>U</w:t>
      </w:r>
      <w:r w:rsidR="00FA6674" w:rsidRPr="0089171B">
        <w:t>ser</w:t>
      </w:r>
      <w:r w:rsidR="00FA6674">
        <w:t>s</w:t>
      </w:r>
      <w:r w:rsidR="00FA6674" w:rsidRPr="0089171B">
        <w:t xml:space="preserve"> </w:t>
      </w:r>
      <w:r w:rsidR="00FA6674">
        <w:t>can</w:t>
      </w:r>
      <w:r w:rsidR="00FA6674" w:rsidRPr="0089171B">
        <w:t xml:space="preserve"> specify the number of variables to select from each dataset</w:t>
      </w:r>
      <w:r w:rsidR="00FA6674">
        <w:t xml:space="preserve"> and </w:t>
      </w:r>
      <w:r w:rsidR="00B85257">
        <w:t>visualize</w:t>
      </w:r>
      <w:r w:rsidR="00FA6674">
        <w:t xml:space="preserve"> the omics data and the multi-omics signature in a </w:t>
      </w:r>
      <w:commentRangeStart w:id="24"/>
      <w:r w:rsidR="00FA6674">
        <w:t xml:space="preserve">reduced data space. </w:t>
      </w:r>
      <w:commentRangeEnd w:id="24"/>
      <w:r w:rsidR="00310D60">
        <w:rPr>
          <w:rStyle w:val="CommentReference"/>
          <w:rFonts w:asciiTheme="minorHAnsi" w:eastAsiaTheme="minorEastAsia" w:hAnsiTheme="minorHAnsi" w:cstheme="minorBidi"/>
        </w:rPr>
        <w:commentReference w:id="24"/>
      </w:r>
      <w:r w:rsidR="00354D55">
        <w:t>The method</w:t>
      </w:r>
      <w:r w:rsidRPr="0089171B">
        <w:t xml:space="preserve"> is highly flexible</w:t>
      </w:r>
      <w:r w:rsidR="00076EBD">
        <w:t xml:space="preserve"> in the type of experimental design it can handle, ranging from </w:t>
      </w:r>
      <w:r w:rsidRPr="0089171B">
        <w:t xml:space="preserve">classical single time point </w:t>
      </w:r>
      <w:r w:rsidR="00076EBD">
        <w:t>to</w:t>
      </w:r>
      <w:r w:rsidRPr="0089171B">
        <w:t xml:space="preserve"> cross-over </w:t>
      </w:r>
      <w:r w:rsidR="00076EBD">
        <w:t>and</w:t>
      </w:r>
      <w:r w:rsidR="00076EBD" w:rsidRPr="0089171B">
        <w:t xml:space="preserve"> </w:t>
      </w:r>
      <w:r w:rsidRPr="0089171B">
        <w:t>repeated measures stud</w:t>
      </w:r>
      <w:r w:rsidR="00076EBD">
        <w:t>ies</w:t>
      </w:r>
      <w:r w:rsidRPr="0089171B">
        <w:t xml:space="preserve">. Modular-based analysis can also be </w:t>
      </w:r>
      <w:r w:rsidR="00B60BE3">
        <w:t>incorporated using</w:t>
      </w:r>
      <w:r w:rsidRPr="0089171B">
        <w:t xml:space="preserve"> pathway-based module matrices </w:t>
      </w:r>
      <w:r w:rsidRPr="0089171B">
        <w:fldChar w:fldCharType="begin"/>
      </w:r>
      <w:r w:rsidR="00310D60">
        <w:instrText xml:space="preserve"> ADDIN ZOTERO_ITEM CSL_CITATION {"citationID":"1kuq8hg3ng","properties":{"formattedCitation":"[19]","plainCitation":"[19]"},"citationItems":[{"id":583,"uris":["http://zotero.org/users/2545847/items/TNAIB5XR"],"uri":["http://zotero.org/users/2545847/items/TNAIB5XR"],"itemData":{"id":583,"type":"article-journal","title":"WGCNA: an R package for weighted correlation network analysis","container-title":"BMC Bioinformatics","page":"559","volume":"9","issue":"1","source":"CrossRef","URL":"http://www.biomedcentral.com/1471-2105/9/559","DOI":"10.1186/1471-2105-9-559","ISSN":"1471-2105","shortTitle":"WGCNA","language":"en","author":[{"family":"Langfelder","given":"Peter"},{"family":"Horvath","given":"Steve"}],"issued":{"date-parts":[["2008"]]},"accessed":{"date-parts":[["2016",4,4]]}}}],"schema":"https://github.com/citation-style-language/schema/raw/master/csl-citation.json"} </w:instrText>
      </w:r>
      <w:r w:rsidRPr="0089171B">
        <w:fldChar w:fldCharType="separate"/>
      </w:r>
      <w:r w:rsidR="00310D60">
        <w:rPr>
          <w:noProof/>
        </w:rPr>
        <w:t>[19]</w:t>
      </w:r>
      <w:r w:rsidRPr="0089171B">
        <w:fldChar w:fldCharType="end"/>
      </w:r>
      <w:r w:rsidRPr="0089171B">
        <w:t xml:space="preserve"> instead of </w:t>
      </w:r>
      <w:r w:rsidR="00B60BE3">
        <w:t xml:space="preserve">the original </w:t>
      </w:r>
      <w:r w:rsidRPr="0089171B">
        <w:t>omic</w:t>
      </w:r>
      <w:r w:rsidR="00B60BE3">
        <w:t>s</w:t>
      </w:r>
      <w:r w:rsidRPr="0089171B">
        <w:t xml:space="preserve"> matrices</w:t>
      </w:r>
      <w:r w:rsidR="00B60BE3">
        <w:t>.</w:t>
      </w:r>
    </w:p>
    <w:p w14:paraId="619D7C5B" w14:textId="77777777" w:rsidR="00FB7FD0" w:rsidRPr="0089171B" w:rsidRDefault="00FB7FD0" w:rsidP="004A6CC1">
      <w:pPr>
        <w:spacing w:line="480" w:lineRule="auto"/>
        <w:jc w:val="both"/>
        <w:rPr>
          <w:b/>
        </w:rPr>
      </w:pPr>
    </w:p>
    <w:p w14:paraId="2EDF0EE2" w14:textId="4D049A07" w:rsidR="00850385" w:rsidRPr="0089171B" w:rsidRDefault="00DA5125" w:rsidP="004A6CC1">
      <w:pPr>
        <w:spacing w:line="480" w:lineRule="auto"/>
        <w:jc w:val="both"/>
        <w:rPr>
          <w:b/>
        </w:rPr>
      </w:pPr>
      <w:r w:rsidRPr="0089171B">
        <w:rPr>
          <w:b/>
        </w:rPr>
        <w:lastRenderedPageBreak/>
        <w:t xml:space="preserve">DIABLO </w:t>
      </w:r>
      <w:r w:rsidR="00076EBD">
        <w:rPr>
          <w:b/>
        </w:rPr>
        <w:t>select</w:t>
      </w:r>
      <w:r w:rsidR="0085336A">
        <w:rPr>
          <w:b/>
        </w:rPr>
        <w:t>s</w:t>
      </w:r>
      <w:r w:rsidR="006A00C4" w:rsidRPr="0089171B">
        <w:rPr>
          <w:b/>
        </w:rPr>
        <w:t xml:space="preserve"> correlated</w:t>
      </w:r>
      <w:r w:rsidR="00B33696">
        <w:rPr>
          <w:b/>
        </w:rPr>
        <w:t xml:space="preserve"> and </w:t>
      </w:r>
      <w:r w:rsidR="006A00C4" w:rsidRPr="0089171B">
        <w:rPr>
          <w:b/>
        </w:rPr>
        <w:t>discriminatory variables</w:t>
      </w:r>
    </w:p>
    <w:p w14:paraId="537D4DD8" w14:textId="302D08AB" w:rsidR="00144BC4" w:rsidRPr="0089171B" w:rsidRDefault="00144BC4" w:rsidP="00144BC4">
      <w:pPr>
        <w:jc w:val="both"/>
        <w:rPr>
          <w:b/>
        </w:rPr>
      </w:pPr>
      <w:r w:rsidRPr="0089171B">
        <w:rPr>
          <w:b/>
          <w:noProof/>
          <w:lang w:val="en-GB" w:eastAsia="en-GB"/>
        </w:rPr>
        <w:drawing>
          <wp:inline distT="0" distB="0" distL="0" distR="0" wp14:anchorId="4AB24650" wp14:editId="1D49D360">
            <wp:extent cx="5943600" cy="2976880"/>
            <wp:effectExtent l="0" t="0" r="0" b="0"/>
            <wp:docPr id="15" name="Picture 15" descr="../../diablo/analyses/simulation_study/results/simulationResul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blo/analyses/simulation_study/results/simulationResults.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976880"/>
                    </a:xfrm>
                    <a:prstGeom prst="rect">
                      <a:avLst/>
                    </a:prstGeom>
                    <a:noFill/>
                    <a:ln>
                      <a:noFill/>
                    </a:ln>
                  </pic:spPr>
                </pic:pic>
              </a:graphicData>
            </a:graphic>
          </wp:inline>
        </w:drawing>
      </w:r>
    </w:p>
    <w:p w14:paraId="00854687" w14:textId="6FBDE268" w:rsidR="00144BC4" w:rsidRPr="0089171B" w:rsidRDefault="00144BC4" w:rsidP="00C72E1B">
      <w:r w:rsidRPr="0089171B">
        <w:rPr>
          <w:b/>
        </w:rPr>
        <w:t xml:space="preserve">Figure 2. </w:t>
      </w:r>
      <w:r w:rsidR="00381F7C">
        <w:rPr>
          <w:b/>
        </w:rPr>
        <w:t>Simulation study</w:t>
      </w:r>
      <w:r w:rsidR="00502B5C">
        <w:rPr>
          <w:b/>
        </w:rPr>
        <w:t>:</w:t>
      </w:r>
      <w:r w:rsidR="00381F7C">
        <w:rPr>
          <w:b/>
        </w:rPr>
        <w:t xml:space="preserve"> performance assessment and benchmarking. </w:t>
      </w:r>
      <w:r w:rsidR="004C2A82" w:rsidRPr="003E0328">
        <w:t xml:space="preserve">Simulated </w:t>
      </w:r>
      <w:r w:rsidR="004C2A82" w:rsidRPr="004C2A82">
        <w:t>data</w:t>
      </w:r>
      <w:r w:rsidR="004C2A82" w:rsidRPr="003E0328">
        <w:t xml:space="preserve">sets </w:t>
      </w:r>
      <w:r w:rsidR="004C2A82">
        <w:t xml:space="preserve">included different types of variables: </w:t>
      </w:r>
      <w:r w:rsidR="004C2A82" w:rsidRPr="0089171B">
        <w:t>correlated &amp; discriminatory</w:t>
      </w:r>
      <w:r w:rsidR="004C2A82">
        <w:t xml:space="preserve">; </w:t>
      </w:r>
      <w:r w:rsidR="004C2A82" w:rsidRPr="0089171B">
        <w:t>uncorrelated &amp; discriminatory</w:t>
      </w:r>
      <w:r w:rsidR="004C2A82">
        <w:t xml:space="preserve">; </w:t>
      </w:r>
      <w:r w:rsidR="004C2A82" w:rsidRPr="0089171B">
        <w:t>correlated &amp; nondiscriminatory</w:t>
      </w:r>
      <w:r w:rsidR="004C2A82">
        <w:t xml:space="preserve"> and </w:t>
      </w:r>
      <w:r w:rsidR="004C2A82" w:rsidRPr="0089171B">
        <w:t>uncorrelated &amp; nondiscriminatory</w:t>
      </w:r>
      <w:r w:rsidR="00C72E1B">
        <w:t xml:space="preserve"> for different fold-change</w:t>
      </w:r>
      <w:r w:rsidR="005A440A">
        <w:t>s</w:t>
      </w:r>
      <w:r w:rsidR="00C72E1B">
        <w:t xml:space="preserve"> </w:t>
      </w:r>
      <w:r w:rsidR="00354D55">
        <w:t xml:space="preserve">between </w:t>
      </w:r>
      <w:r w:rsidR="00C72E1B">
        <w:t>sample group</w:t>
      </w:r>
      <w:r w:rsidR="00354D55">
        <w:t>s</w:t>
      </w:r>
      <w:r w:rsidR="00C72E1B">
        <w:t xml:space="preserve"> and </w:t>
      </w:r>
      <w:r w:rsidR="00354D55">
        <w:t xml:space="preserve">different </w:t>
      </w:r>
      <w:r w:rsidR="00C72E1B">
        <w:t>noise</w:t>
      </w:r>
      <w:r w:rsidR="00354D55">
        <w:t xml:space="preserve"> levels</w:t>
      </w:r>
      <w:r w:rsidR="004C2A82">
        <w:t xml:space="preserve"> (</w:t>
      </w:r>
      <w:r w:rsidR="004C2A82" w:rsidRPr="00A40DD0">
        <w:rPr>
          <w:b/>
        </w:rPr>
        <w:t>see Suppl</w:t>
      </w:r>
      <w:r w:rsidR="008A57DE" w:rsidRPr="00A40DD0">
        <w:rPr>
          <w:b/>
        </w:rPr>
        <w:t>ementary Note</w:t>
      </w:r>
      <w:r w:rsidR="004C2A82">
        <w:t xml:space="preserve">). </w:t>
      </w:r>
      <w:r w:rsidR="00502B5C">
        <w:t>Integrative classifiers included DIABLO with either</w:t>
      </w:r>
      <w:r w:rsidR="005A440A">
        <w:t xml:space="preserve"> the</w:t>
      </w:r>
      <w:r w:rsidR="00502B5C">
        <w:t xml:space="preserve"> full or null design, </w:t>
      </w:r>
      <w:r w:rsidR="00502B5C" w:rsidRPr="0089171B">
        <w:t xml:space="preserve">concatenation and ensemble-based </w:t>
      </w:r>
      <w:proofErr w:type="spellStart"/>
      <w:r w:rsidR="00502B5C" w:rsidRPr="0089171B">
        <w:t>sPLSDA</w:t>
      </w:r>
      <w:proofErr w:type="spellEnd"/>
      <w:r w:rsidR="00502B5C" w:rsidRPr="0089171B">
        <w:t xml:space="preserve"> classifiers</w:t>
      </w:r>
      <w:r w:rsidR="00C72E1B">
        <w:t xml:space="preserve"> and were all trained to select </w:t>
      </w:r>
      <w:r w:rsidR="008A57DE">
        <w:t>equal number of</w:t>
      </w:r>
      <w:commentRangeStart w:id="25"/>
      <w:r w:rsidR="00C72E1B">
        <w:t xml:space="preserve"> </w:t>
      </w:r>
      <w:commentRangeEnd w:id="25"/>
      <w:r w:rsidR="00C72E1B">
        <w:rPr>
          <w:rStyle w:val="CommentReference"/>
          <w:rFonts w:asciiTheme="minorHAnsi" w:eastAsiaTheme="minorEastAsia" w:hAnsiTheme="minorHAnsi" w:cstheme="minorBidi"/>
        </w:rPr>
        <w:commentReference w:id="25"/>
      </w:r>
      <w:r w:rsidR="00C72E1B" w:rsidRPr="00C72E1B">
        <w:t>variables</w:t>
      </w:r>
      <w:r w:rsidR="00C72E1B" w:rsidRPr="003E0328">
        <w:t xml:space="preserve">. </w:t>
      </w:r>
      <w:r w:rsidRPr="003E0328">
        <w:rPr>
          <w:b/>
        </w:rPr>
        <w:t>A)</w:t>
      </w:r>
      <w:r w:rsidRPr="0089171B">
        <w:t xml:space="preserve"> </w:t>
      </w:r>
      <w:r w:rsidR="00C72E1B">
        <w:t>Classification e</w:t>
      </w:r>
      <w:r w:rsidRPr="0089171B">
        <w:t xml:space="preserve">rror rates </w:t>
      </w:r>
      <w:r w:rsidR="00C72E1B">
        <w:t>(</w:t>
      </w:r>
      <w:r w:rsidRPr="0089171B">
        <w:t>10-fold cross-validation averaged over 50 simulations</w:t>
      </w:r>
      <w:r w:rsidR="00C72E1B">
        <w:t>)</w:t>
      </w:r>
      <w:r w:rsidRPr="0089171B">
        <w:t xml:space="preserve">. </w:t>
      </w:r>
      <w:r w:rsidR="00C72E1B">
        <w:t>D</w:t>
      </w:r>
      <w:r w:rsidRPr="0089171B">
        <w:t xml:space="preserve">ashed line </w:t>
      </w:r>
      <w:r w:rsidR="00C72E1B">
        <w:t xml:space="preserve">indicates a </w:t>
      </w:r>
      <w:r w:rsidRPr="0089171B">
        <w:t xml:space="preserve">random </w:t>
      </w:r>
      <w:r w:rsidR="00C72E1B">
        <w:t>performance</w:t>
      </w:r>
      <w:r w:rsidRPr="0089171B">
        <w:t xml:space="preserve"> (error rate = 50%). All </w:t>
      </w:r>
      <w:r w:rsidR="00C72E1B">
        <w:t>methods</w:t>
      </w:r>
      <w:r w:rsidRPr="0089171B">
        <w:t xml:space="preserve"> perform similarly with the exception of </w:t>
      </w:r>
      <w:proofErr w:type="spellStart"/>
      <w:r w:rsidRPr="0089171B">
        <w:t>DIABLO_full</w:t>
      </w:r>
      <w:proofErr w:type="spellEnd"/>
      <w:r w:rsidRPr="0089171B">
        <w:t xml:space="preserve"> </w:t>
      </w:r>
      <w:r w:rsidR="005A440A">
        <w:t>which has</w:t>
      </w:r>
      <w:r w:rsidRPr="0089171B">
        <w:t xml:space="preserve"> a higher error rate. </w:t>
      </w:r>
      <w:r w:rsidRPr="003E0328">
        <w:rPr>
          <w:b/>
        </w:rPr>
        <w:t>B)</w:t>
      </w:r>
      <w:r w:rsidRPr="0089171B">
        <w:t xml:space="preserve"> </w:t>
      </w:r>
      <w:r w:rsidR="00C72E1B">
        <w:t>Number of variables selected according to their type</w:t>
      </w:r>
      <w:r w:rsidRPr="0089171B">
        <w:t xml:space="preserve">. </w:t>
      </w:r>
      <w:proofErr w:type="spellStart"/>
      <w:r w:rsidRPr="0089171B">
        <w:t>DIABLO_full</w:t>
      </w:r>
      <w:proofErr w:type="spellEnd"/>
      <w:r w:rsidRPr="0089171B">
        <w:t xml:space="preserve"> selected mainly variables that were correlated &amp; discriminatory (</w:t>
      </w:r>
      <w:proofErr w:type="spellStart"/>
      <w:r w:rsidRPr="0089171B">
        <w:t>corDis</w:t>
      </w:r>
      <w:proofErr w:type="spellEnd"/>
      <w:r w:rsidRPr="0089171B">
        <w:t xml:space="preserve">, red), whereas </w:t>
      </w:r>
      <w:r w:rsidR="00C72E1B">
        <w:t xml:space="preserve">the other methods </w:t>
      </w:r>
      <w:r w:rsidRPr="0089171B">
        <w:t xml:space="preserve">selected </w:t>
      </w:r>
      <w:r w:rsidR="00C72E1B">
        <w:t xml:space="preserve">an equal number of </w:t>
      </w:r>
      <w:r w:rsidRPr="0089171B">
        <w:t>correlated or uncorrelated discriminatory variables (</w:t>
      </w:r>
      <w:proofErr w:type="spellStart"/>
      <w:r w:rsidRPr="0089171B">
        <w:t>corDis</w:t>
      </w:r>
      <w:proofErr w:type="spellEnd"/>
      <w:r w:rsidRPr="0089171B">
        <w:t xml:space="preserve"> and </w:t>
      </w:r>
      <w:proofErr w:type="spellStart"/>
      <w:r w:rsidRPr="0089171B">
        <w:t>unCorDis</w:t>
      </w:r>
      <w:proofErr w:type="spellEnd"/>
      <w:r w:rsidRPr="0089171B">
        <w:t>, red and blue).</w:t>
      </w:r>
    </w:p>
    <w:p w14:paraId="34E8B2EE" w14:textId="77777777" w:rsidR="00144BC4" w:rsidRPr="0089171B" w:rsidRDefault="00144BC4" w:rsidP="004A6CC1">
      <w:pPr>
        <w:spacing w:line="480" w:lineRule="auto"/>
        <w:jc w:val="both"/>
        <w:rPr>
          <w:b/>
        </w:rPr>
      </w:pPr>
    </w:p>
    <w:p w14:paraId="774318FD" w14:textId="6C02F931" w:rsidR="00F65D93" w:rsidRPr="0089171B" w:rsidRDefault="00354D55" w:rsidP="00396797">
      <w:pPr>
        <w:spacing w:line="480" w:lineRule="auto"/>
        <w:rPr>
          <w:lang w:val="en-CA"/>
        </w:rPr>
      </w:pPr>
      <w:r>
        <w:t>Our extensive simulations studies included d</w:t>
      </w:r>
      <w:r w:rsidR="007C1ECA" w:rsidRPr="0089171B">
        <w:t>ifferent</w:t>
      </w:r>
      <w:r w:rsidR="008729B4" w:rsidRPr="0089171B">
        <w:t xml:space="preserve"> correlation structures </w:t>
      </w:r>
      <w:r w:rsidR="007C1ECA" w:rsidRPr="0089171B">
        <w:t xml:space="preserve">between three high dimensional datasets </w:t>
      </w:r>
      <w:r>
        <w:t>with two phenotypic sample groups (</w:t>
      </w:r>
      <w:del w:id="26" w:author="Amrit" w:date="2018-02-22T14:30:00Z">
        <w:r w:rsidRPr="00DB12BB" w:rsidDel="00ED1468">
          <w:rPr>
            <w:b/>
          </w:rPr>
          <w:delText>Fig</w:delText>
        </w:r>
        <w:r w:rsidR="00461C80" w:rsidDel="00ED1468">
          <w:rPr>
            <w:b/>
          </w:rPr>
          <w:delText>.</w:delText>
        </w:r>
        <w:r w:rsidRPr="00DB12BB" w:rsidDel="00ED1468">
          <w:rPr>
            <w:b/>
          </w:rPr>
          <w:delText xml:space="preserve"> 2, </w:delText>
        </w:r>
      </w:del>
      <w:r w:rsidR="000466E9">
        <w:rPr>
          <w:b/>
        </w:rPr>
        <w:t xml:space="preserve">see </w:t>
      </w:r>
      <w:r w:rsidR="00DB12BB" w:rsidRPr="00815D97">
        <w:rPr>
          <w:b/>
        </w:rPr>
        <w:t>Supplementary Note</w:t>
      </w:r>
      <w:commentRangeStart w:id="27"/>
      <w:r w:rsidR="00DB12BB" w:rsidRPr="00815D97">
        <w:rPr>
          <w:b/>
        </w:rPr>
        <w:t xml:space="preserve"> </w:t>
      </w:r>
      <w:commentRangeEnd w:id="27"/>
      <w:r w:rsidR="00DB12BB" w:rsidRPr="00815D97">
        <w:rPr>
          <w:rStyle w:val="CommentReference"/>
          <w:rFonts w:asciiTheme="minorHAnsi" w:eastAsiaTheme="minorEastAsia" w:hAnsiTheme="minorHAnsi" w:cstheme="minorBidi"/>
          <w:b/>
        </w:rPr>
        <w:commentReference w:id="27"/>
      </w:r>
      <w:r w:rsidR="00DB12BB">
        <w:rPr>
          <w:b/>
        </w:rPr>
        <w:t>an</w:t>
      </w:r>
      <w:r w:rsidRPr="00DB12BB">
        <w:rPr>
          <w:b/>
        </w:rPr>
        <w:t xml:space="preserve">d </w:t>
      </w:r>
      <w:r w:rsidR="00461C80" w:rsidRPr="00815D97">
        <w:rPr>
          <w:b/>
        </w:rPr>
        <w:t>Supplementary</w:t>
      </w:r>
      <w:r w:rsidR="00461C80" w:rsidRPr="00461C80" w:rsidDel="00461C80">
        <w:rPr>
          <w:b/>
        </w:rPr>
        <w:t xml:space="preserve"> </w:t>
      </w:r>
      <w:r w:rsidRPr="00461C80">
        <w:rPr>
          <w:b/>
        </w:rPr>
        <w:t>Fig</w:t>
      </w:r>
      <w:r w:rsidR="00461C80">
        <w:rPr>
          <w:b/>
        </w:rPr>
        <w:t>.</w:t>
      </w:r>
      <w:r w:rsidRPr="00461C80">
        <w:rPr>
          <w:b/>
        </w:rPr>
        <w:t xml:space="preserve"> </w:t>
      </w:r>
      <w:r w:rsidR="003C4098">
        <w:rPr>
          <w:b/>
        </w:rPr>
        <w:t>1</w:t>
      </w:r>
      <w:r>
        <w:t>). T</w:t>
      </w:r>
      <w:r w:rsidR="00396797" w:rsidRPr="0089171B">
        <w:t xml:space="preserve">hree integrative classifiers were </w:t>
      </w:r>
      <w:r>
        <w:t>compared</w:t>
      </w:r>
      <w:r w:rsidR="00396797" w:rsidRPr="0089171B">
        <w:t>: DIABLO</w:t>
      </w:r>
      <w:r>
        <w:t xml:space="preserve"> with </w:t>
      </w:r>
      <w:r w:rsidRPr="0089171B">
        <w:rPr>
          <w:lang w:val="en-CA"/>
        </w:rPr>
        <w:t xml:space="preserve">either </w:t>
      </w:r>
      <w:r>
        <w:rPr>
          <w:lang w:val="en-CA"/>
        </w:rPr>
        <w:t>a</w:t>
      </w:r>
      <w:r w:rsidRPr="0089171B">
        <w:rPr>
          <w:lang w:val="en-CA"/>
        </w:rPr>
        <w:t xml:space="preserve"> full</w:t>
      </w:r>
      <w:r>
        <w:rPr>
          <w:lang w:val="en-CA"/>
        </w:rPr>
        <w:t xml:space="preserve"> </w:t>
      </w:r>
      <w:r w:rsidR="000466E9">
        <w:rPr>
          <w:lang w:val="en-CA"/>
        </w:rPr>
        <w:t xml:space="preserve">design </w:t>
      </w:r>
      <w:r>
        <w:rPr>
          <w:lang w:val="en-CA"/>
        </w:rPr>
        <w:t>(</w:t>
      </w:r>
      <w:r w:rsidR="000466E9">
        <w:rPr>
          <w:lang w:val="en-CA"/>
        </w:rPr>
        <w:t xml:space="preserve">where the </w:t>
      </w:r>
      <w:r>
        <w:rPr>
          <w:lang w:val="en-CA"/>
        </w:rPr>
        <w:t>correlation between each pair of dataset</w:t>
      </w:r>
      <w:r w:rsidR="000466E9">
        <w:rPr>
          <w:lang w:val="en-CA"/>
        </w:rPr>
        <w:t>s</w:t>
      </w:r>
      <w:r>
        <w:rPr>
          <w:lang w:val="en-CA"/>
        </w:rPr>
        <w:t xml:space="preserve"> </w:t>
      </w:r>
      <w:r w:rsidR="000466E9">
        <w:rPr>
          <w:lang w:val="en-CA"/>
        </w:rPr>
        <w:t>as well as between each dataset and the phenotypic outcome is maximised</w:t>
      </w:r>
      <w:r>
        <w:rPr>
          <w:lang w:val="en-CA"/>
        </w:rPr>
        <w:t>)</w:t>
      </w:r>
      <w:r w:rsidRPr="0089171B">
        <w:rPr>
          <w:lang w:val="en-CA"/>
        </w:rPr>
        <w:t xml:space="preserve"> or </w:t>
      </w:r>
      <w:r w:rsidR="000466E9">
        <w:rPr>
          <w:lang w:val="en-CA"/>
        </w:rPr>
        <w:t xml:space="preserve">the </w:t>
      </w:r>
      <w:r w:rsidRPr="0089171B">
        <w:rPr>
          <w:lang w:val="en-CA"/>
        </w:rPr>
        <w:t>null design</w:t>
      </w:r>
      <w:r>
        <w:rPr>
          <w:lang w:val="en-CA"/>
        </w:rPr>
        <w:t xml:space="preserve"> (</w:t>
      </w:r>
      <w:r w:rsidR="000466E9">
        <w:rPr>
          <w:lang w:val="en-CA"/>
        </w:rPr>
        <w:t xml:space="preserve">where only the </w:t>
      </w:r>
      <w:r>
        <w:rPr>
          <w:lang w:val="en-CA"/>
        </w:rPr>
        <w:t>correlation between each dataset and the ph</w:t>
      </w:r>
      <w:r w:rsidR="00A40DD0">
        <w:rPr>
          <w:lang w:val="en-CA"/>
        </w:rPr>
        <w:t>e</w:t>
      </w:r>
      <w:r>
        <w:rPr>
          <w:lang w:val="en-CA"/>
        </w:rPr>
        <w:t>notypic outcome is maximised</w:t>
      </w:r>
      <w:r w:rsidR="00BD6936">
        <w:rPr>
          <w:lang w:val="en-CA"/>
        </w:rPr>
        <w:t xml:space="preserve">, </w:t>
      </w:r>
      <w:r w:rsidR="00DB12BB" w:rsidRPr="00DB12BB">
        <w:rPr>
          <w:b/>
          <w:lang w:val="en-CA"/>
        </w:rPr>
        <w:t>see Methods</w:t>
      </w:r>
      <w:r w:rsidR="00BD6936">
        <w:rPr>
          <w:lang w:val="en-CA"/>
        </w:rPr>
        <w:t xml:space="preserve">), </w:t>
      </w:r>
      <w:r w:rsidR="00396797" w:rsidRPr="0089171B">
        <w:t xml:space="preserve">a concatenation-based </w:t>
      </w:r>
      <w:proofErr w:type="spellStart"/>
      <w:r w:rsidR="00396797" w:rsidRPr="0089171B">
        <w:t>sPLSDA</w:t>
      </w:r>
      <w:proofErr w:type="spellEnd"/>
      <w:r w:rsidR="00396797" w:rsidRPr="0089171B">
        <w:t xml:space="preserve"> classifier</w:t>
      </w:r>
      <w:r w:rsidR="00BD6936">
        <w:t xml:space="preserve"> which consists </w:t>
      </w:r>
      <w:r w:rsidR="00DB12BB">
        <w:t xml:space="preserve">of </w:t>
      </w:r>
      <w:r w:rsidR="00BD6936">
        <w:t>naively combining all datasets into one,</w:t>
      </w:r>
      <w:r w:rsidR="00396797" w:rsidRPr="0089171B">
        <w:t xml:space="preserve"> and an ensemble of </w:t>
      </w:r>
      <w:proofErr w:type="spellStart"/>
      <w:r w:rsidR="00396797" w:rsidRPr="0089171B">
        <w:lastRenderedPageBreak/>
        <w:t>sPLSDA</w:t>
      </w:r>
      <w:proofErr w:type="spellEnd"/>
      <w:r w:rsidR="00396797" w:rsidRPr="0089171B">
        <w:t xml:space="preserve"> classifiers</w:t>
      </w:r>
      <w:r w:rsidR="00BD6936">
        <w:t xml:space="preserve"> </w:t>
      </w:r>
      <w:r w:rsidR="00DB12BB">
        <w:t xml:space="preserve">where a separate </w:t>
      </w:r>
      <w:proofErr w:type="spellStart"/>
      <w:r w:rsidR="00DB12BB">
        <w:t>sPLSDA</w:t>
      </w:r>
      <w:proofErr w:type="spellEnd"/>
      <w:r w:rsidR="00DB12BB">
        <w:t xml:space="preserve"> classifier </w:t>
      </w:r>
      <w:r w:rsidR="000466E9">
        <w:t xml:space="preserve">was </w:t>
      </w:r>
      <w:r w:rsidR="00DB12BB">
        <w:t xml:space="preserve">developed for each </w:t>
      </w:r>
      <w:proofErr w:type="spellStart"/>
      <w:r w:rsidR="00DB12BB">
        <w:t>omic</w:t>
      </w:r>
      <w:proofErr w:type="spellEnd"/>
      <w:r w:rsidR="00DB12BB">
        <w:t xml:space="preserve"> dataset and the consensus predictions </w:t>
      </w:r>
      <w:r w:rsidR="000466E9">
        <w:t xml:space="preserve">were </w:t>
      </w:r>
      <w:r w:rsidR="00DB12BB">
        <w:t xml:space="preserve">combined using a majority vote scheme </w:t>
      </w:r>
      <w:r w:rsidR="004A6CC1" w:rsidRPr="0089171B">
        <w:rPr>
          <w:lang w:val="en-CA"/>
        </w:rPr>
        <w:t xml:space="preserve">(see </w:t>
      </w:r>
      <w:r w:rsidR="00DB12BB" w:rsidRPr="00815D97">
        <w:rPr>
          <w:b/>
        </w:rPr>
        <w:t xml:space="preserve">Supplementary </w:t>
      </w:r>
      <w:r w:rsidR="00DB12BB">
        <w:rPr>
          <w:b/>
        </w:rPr>
        <w:t xml:space="preserve">Fig. </w:t>
      </w:r>
      <w:r w:rsidR="003C4098">
        <w:rPr>
          <w:b/>
        </w:rPr>
        <w:t>2</w:t>
      </w:r>
      <w:r w:rsidR="00DB12BB" w:rsidRPr="00815D97">
        <w:rPr>
          <w:rStyle w:val="CommentReference"/>
          <w:rFonts w:asciiTheme="minorHAnsi" w:eastAsiaTheme="minorEastAsia" w:hAnsiTheme="minorHAnsi" w:cstheme="minorBidi"/>
          <w:b/>
        </w:rPr>
        <w:commentReference w:id="28"/>
      </w:r>
      <w:r w:rsidR="004A6CC1" w:rsidRPr="0089171B">
        <w:rPr>
          <w:lang w:val="en-CA"/>
        </w:rPr>
        <w:t>).</w:t>
      </w:r>
    </w:p>
    <w:p w14:paraId="7C580E9B" w14:textId="24F3202A" w:rsidR="009E26DF" w:rsidRPr="0089171B" w:rsidRDefault="007528F4" w:rsidP="00883285">
      <w:pPr>
        <w:spacing w:line="480" w:lineRule="auto"/>
        <w:ind w:firstLine="720"/>
        <w:rPr>
          <w:lang w:val="en-CA"/>
        </w:rPr>
      </w:pPr>
      <w:r w:rsidRPr="0089171B">
        <w:rPr>
          <w:lang w:val="en-CA"/>
        </w:rPr>
        <w:t xml:space="preserve">The concatenation, ensemble and </w:t>
      </w:r>
      <w:proofErr w:type="spellStart"/>
      <w:r w:rsidRPr="0089171B">
        <w:rPr>
          <w:lang w:val="en-CA"/>
        </w:rPr>
        <w:t>DIABLO_null</w:t>
      </w:r>
      <w:proofErr w:type="spellEnd"/>
      <w:r w:rsidRPr="0089171B">
        <w:rPr>
          <w:lang w:val="en-CA"/>
        </w:rPr>
        <w:t xml:space="preserve"> classifiers performed similarly across the various noise and fold-change thresholds. </w:t>
      </w:r>
      <w:r w:rsidR="009E26DF" w:rsidRPr="0089171B">
        <w:rPr>
          <w:lang w:val="en-CA"/>
        </w:rPr>
        <w:t xml:space="preserve">The </w:t>
      </w:r>
      <w:proofErr w:type="spellStart"/>
      <w:r w:rsidRPr="0089171B">
        <w:rPr>
          <w:lang w:val="en-CA"/>
        </w:rPr>
        <w:t>DIABLO_full</w:t>
      </w:r>
      <w:proofErr w:type="spellEnd"/>
      <w:r w:rsidRPr="0089171B">
        <w:rPr>
          <w:lang w:val="en-CA"/>
        </w:rPr>
        <w:t xml:space="preserve"> </w:t>
      </w:r>
      <w:r w:rsidR="009E26DF" w:rsidRPr="0089171B">
        <w:rPr>
          <w:lang w:val="en-CA"/>
        </w:rPr>
        <w:t xml:space="preserve">classifier </w:t>
      </w:r>
      <w:r w:rsidR="00C458A4" w:rsidRPr="0089171B">
        <w:rPr>
          <w:lang w:val="en-CA"/>
        </w:rPr>
        <w:t>had</w:t>
      </w:r>
      <w:r w:rsidRPr="0089171B">
        <w:rPr>
          <w:lang w:val="en-CA"/>
        </w:rPr>
        <w:t xml:space="preserve"> a </w:t>
      </w:r>
      <w:r w:rsidR="000A74A0">
        <w:rPr>
          <w:lang w:val="en-CA"/>
        </w:rPr>
        <w:t xml:space="preserve">reasonable but </w:t>
      </w:r>
      <w:r w:rsidRPr="0089171B">
        <w:rPr>
          <w:lang w:val="en-CA"/>
        </w:rPr>
        <w:t>greater error rate compared to the</w:t>
      </w:r>
      <w:r w:rsidR="009E26DF" w:rsidRPr="0089171B">
        <w:rPr>
          <w:lang w:val="en-CA"/>
        </w:rPr>
        <w:t xml:space="preserve"> other </w:t>
      </w:r>
      <w:r w:rsidR="00FD7769" w:rsidRPr="0089171B">
        <w:rPr>
          <w:lang w:val="en-CA"/>
        </w:rPr>
        <w:t>approaches</w:t>
      </w:r>
      <w:r w:rsidR="00ED1468">
        <w:rPr>
          <w:lang w:val="en-CA"/>
        </w:rPr>
        <w:t xml:space="preserve"> (</w:t>
      </w:r>
      <w:r w:rsidR="00ED1468" w:rsidRPr="00E04016">
        <w:rPr>
          <w:b/>
          <w:lang w:val="en-CA"/>
        </w:rPr>
        <w:t>Fig. 2a</w:t>
      </w:r>
      <w:r w:rsidR="00ED1468">
        <w:rPr>
          <w:lang w:val="en-CA"/>
        </w:rPr>
        <w:t>)</w:t>
      </w:r>
      <w:r w:rsidR="009E26DF" w:rsidRPr="0089171B">
        <w:rPr>
          <w:lang w:val="en-CA"/>
        </w:rPr>
        <w:t xml:space="preserve">. Further the </w:t>
      </w:r>
      <w:proofErr w:type="spellStart"/>
      <w:r w:rsidR="009E26DF" w:rsidRPr="0089171B">
        <w:rPr>
          <w:lang w:val="en-CA"/>
        </w:rPr>
        <w:t>DIABLO_full</w:t>
      </w:r>
      <w:proofErr w:type="spellEnd"/>
      <w:r w:rsidR="009E26DF" w:rsidRPr="0089171B">
        <w:rPr>
          <w:lang w:val="en-CA"/>
        </w:rPr>
        <w:t xml:space="preserve"> classifier consistently selected mostly </w:t>
      </w:r>
      <w:proofErr w:type="spellStart"/>
      <w:r w:rsidR="009E26DF" w:rsidRPr="0089171B">
        <w:rPr>
          <w:lang w:val="en-CA"/>
        </w:rPr>
        <w:t>corDis</w:t>
      </w:r>
      <w:proofErr w:type="spellEnd"/>
      <w:r w:rsidR="009E26DF" w:rsidRPr="0089171B">
        <w:rPr>
          <w:lang w:val="en-CA"/>
        </w:rPr>
        <w:t xml:space="preserve"> variables as compared to the other integrative classifiers (</w:t>
      </w:r>
      <w:r w:rsidR="009E26DF" w:rsidRPr="0089171B">
        <w:rPr>
          <w:b/>
          <w:lang w:val="en-CA"/>
        </w:rPr>
        <w:t>Fig</w:t>
      </w:r>
      <w:r w:rsidR="00461C80">
        <w:rPr>
          <w:b/>
          <w:lang w:val="en-CA"/>
        </w:rPr>
        <w:t>.</w:t>
      </w:r>
      <w:r w:rsidR="009E26DF" w:rsidRPr="0089171B">
        <w:rPr>
          <w:b/>
          <w:lang w:val="en-CA"/>
        </w:rPr>
        <w:t xml:space="preserve"> </w:t>
      </w:r>
      <w:r w:rsidR="008F11E6">
        <w:rPr>
          <w:b/>
          <w:lang w:val="en-CA"/>
        </w:rPr>
        <w:t>2</w:t>
      </w:r>
      <w:r w:rsidR="00ED1468">
        <w:rPr>
          <w:b/>
          <w:lang w:val="en-CA"/>
        </w:rPr>
        <w:t>b</w:t>
      </w:r>
      <w:r w:rsidR="009E26DF" w:rsidRPr="0089171B">
        <w:rPr>
          <w:lang w:val="en-CA"/>
        </w:rPr>
        <w:t xml:space="preserve">). </w:t>
      </w:r>
      <w:r w:rsidR="00BD6936">
        <w:rPr>
          <w:lang w:val="en-CA"/>
        </w:rPr>
        <w:t>Therefore, t</w:t>
      </w:r>
      <w:r w:rsidR="009E26DF" w:rsidRPr="0089171B">
        <w:rPr>
          <w:lang w:val="en-CA"/>
        </w:rPr>
        <w:t xml:space="preserve">he simulation analysis </w:t>
      </w:r>
      <w:r w:rsidR="00BD6936">
        <w:rPr>
          <w:lang w:val="en-CA"/>
        </w:rPr>
        <w:t xml:space="preserve">highlighted how </w:t>
      </w:r>
      <w:r w:rsidR="00946927">
        <w:rPr>
          <w:lang w:val="en-CA"/>
        </w:rPr>
        <w:t xml:space="preserve">the design </w:t>
      </w:r>
      <w:r w:rsidR="00916C60">
        <w:rPr>
          <w:lang w:val="en-CA"/>
        </w:rPr>
        <w:t xml:space="preserve">(connection between datasets) affects the </w:t>
      </w:r>
      <w:r w:rsidR="00946927">
        <w:rPr>
          <w:lang w:val="en-CA"/>
        </w:rPr>
        <w:t xml:space="preserve">flexibility of </w:t>
      </w:r>
      <w:r w:rsidR="00EB4A2C">
        <w:rPr>
          <w:lang w:val="en-CA"/>
        </w:rPr>
        <w:t xml:space="preserve">the </w:t>
      </w:r>
      <w:r w:rsidR="00946927">
        <w:rPr>
          <w:lang w:val="en-CA"/>
        </w:rPr>
        <w:t>DIABLO</w:t>
      </w:r>
      <w:r w:rsidR="00EB4A2C">
        <w:rPr>
          <w:lang w:val="en-CA"/>
        </w:rPr>
        <w:t xml:space="preserve"> model,</w:t>
      </w:r>
      <w:r w:rsidR="00946927">
        <w:rPr>
          <w:lang w:val="en-CA"/>
        </w:rPr>
        <w:t xml:space="preserve"> </w:t>
      </w:r>
      <w:r w:rsidR="00916C60">
        <w:rPr>
          <w:lang w:val="en-CA"/>
        </w:rPr>
        <w:t xml:space="preserve">resulting in </w:t>
      </w:r>
      <w:r w:rsidR="007728FA">
        <w:rPr>
          <w:lang w:val="en-CA"/>
        </w:rPr>
        <w:t>a trade-off between</w:t>
      </w:r>
      <w:r w:rsidR="00883285">
        <w:rPr>
          <w:lang w:val="en-CA"/>
        </w:rPr>
        <w:t xml:space="preserve"> </w:t>
      </w:r>
      <w:r w:rsidR="007728FA">
        <w:rPr>
          <w:lang w:val="en-CA"/>
        </w:rPr>
        <w:t>discrimination or correlation</w:t>
      </w:r>
      <w:commentRangeStart w:id="29"/>
      <w:r w:rsidR="007728FA">
        <w:rPr>
          <w:lang w:val="en-CA"/>
        </w:rPr>
        <w:t xml:space="preserve"> </w:t>
      </w:r>
      <w:commentRangeEnd w:id="29"/>
      <w:r w:rsidR="007728FA">
        <w:rPr>
          <w:rStyle w:val="CommentReference"/>
          <w:rFonts w:asciiTheme="minorHAnsi" w:eastAsiaTheme="minorEastAsia" w:hAnsiTheme="minorHAnsi" w:cstheme="minorBidi"/>
        </w:rPr>
        <w:commentReference w:id="29"/>
      </w:r>
      <w:r w:rsidR="007728FA">
        <w:rPr>
          <w:lang w:val="en-CA"/>
        </w:rPr>
        <w:t xml:space="preserve">. </w:t>
      </w:r>
      <w:proofErr w:type="spellStart"/>
      <w:r w:rsidR="00883285">
        <w:rPr>
          <w:lang w:val="en-CA"/>
        </w:rPr>
        <w:t>DIABLO_null</w:t>
      </w:r>
      <w:proofErr w:type="spellEnd"/>
      <w:r w:rsidR="007728FA">
        <w:rPr>
          <w:lang w:val="en-CA"/>
        </w:rPr>
        <w:t xml:space="preserve"> focuses on the selection of </w:t>
      </w:r>
      <w:r w:rsidR="00FD7769" w:rsidRPr="0089171B">
        <w:rPr>
          <w:lang w:val="en-CA"/>
        </w:rPr>
        <w:t>discriminatory</w:t>
      </w:r>
      <w:r w:rsidR="009E26DF" w:rsidRPr="0089171B">
        <w:rPr>
          <w:lang w:val="en-CA"/>
        </w:rPr>
        <w:t xml:space="preserve"> variables </w:t>
      </w:r>
      <w:r w:rsidR="007728FA">
        <w:rPr>
          <w:lang w:val="en-CA"/>
        </w:rPr>
        <w:t>and disregard</w:t>
      </w:r>
      <w:r w:rsidR="00883285">
        <w:rPr>
          <w:lang w:val="en-CA"/>
        </w:rPr>
        <w:t>s</w:t>
      </w:r>
      <w:r w:rsidR="007728FA">
        <w:rPr>
          <w:lang w:val="en-CA"/>
        </w:rPr>
        <w:t xml:space="preserve"> most </w:t>
      </w:r>
      <w:r w:rsidR="00883285">
        <w:rPr>
          <w:lang w:val="en-CA"/>
        </w:rPr>
        <w:t>of</w:t>
      </w:r>
      <w:r w:rsidR="007728FA">
        <w:rPr>
          <w:lang w:val="en-CA"/>
        </w:rPr>
        <w:t xml:space="preserve"> the correlation </w:t>
      </w:r>
      <w:r w:rsidR="00FD7769" w:rsidRPr="0089171B">
        <w:rPr>
          <w:lang w:val="en-CA"/>
        </w:rPr>
        <w:t xml:space="preserve">between </w:t>
      </w:r>
      <w:r w:rsidR="00E04016">
        <w:rPr>
          <w:lang w:val="en-CA"/>
        </w:rPr>
        <w:t xml:space="preserve">datasets </w:t>
      </w:r>
      <w:r w:rsidR="007728FA">
        <w:rPr>
          <w:lang w:val="en-CA"/>
        </w:rPr>
        <w:t>(</w:t>
      </w:r>
      <w:r w:rsidR="009E26DF" w:rsidRPr="0089171B">
        <w:rPr>
          <w:lang w:val="en-CA"/>
        </w:rPr>
        <w:t xml:space="preserve">null </w:t>
      </w:r>
      <w:r w:rsidR="00FD7769" w:rsidRPr="0089171B">
        <w:rPr>
          <w:lang w:val="en-CA"/>
        </w:rPr>
        <w:t>design)</w:t>
      </w:r>
      <w:r w:rsidR="00883285">
        <w:rPr>
          <w:lang w:val="en-CA"/>
        </w:rPr>
        <w:t xml:space="preserve">, whereas </w:t>
      </w:r>
      <w:proofErr w:type="spellStart"/>
      <w:r w:rsidR="00883285">
        <w:rPr>
          <w:lang w:val="en-CA"/>
        </w:rPr>
        <w:t>DIABLO_full</w:t>
      </w:r>
      <w:proofErr w:type="spellEnd"/>
      <w:r w:rsidR="00883285">
        <w:rPr>
          <w:lang w:val="en-CA"/>
        </w:rPr>
        <w:t xml:space="preserve"> </w:t>
      </w:r>
      <w:r w:rsidR="009E26DF" w:rsidRPr="0089171B">
        <w:rPr>
          <w:lang w:val="en-CA"/>
        </w:rPr>
        <w:t xml:space="preserve">selects </w:t>
      </w:r>
      <w:r w:rsidR="007728FA">
        <w:rPr>
          <w:lang w:val="en-CA"/>
        </w:rPr>
        <w:t xml:space="preserve">highly correlated variables across all datasets, </w:t>
      </w:r>
      <w:r w:rsidR="00E04016">
        <w:rPr>
          <w:lang w:val="en-CA"/>
        </w:rPr>
        <w:t>at a modest cost of reduced</w:t>
      </w:r>
      <w:r w:rsidR="007728FA">
        <w:rPr>
          <w:lang w:val="en-CA"/>
        </w:rPr>
        <w:t xml:space="preserve"> classification performance</w:t>
      </w:r>
      <w:r w:rsidR="009E26DF" w:rsidRPr="0089171B">
        <w:rPr>
          <w:lang w:val="en-CA"/>
        </w:rPr>
        <w:t xml:space="preserve">. </w:t>
      </w:r>
      <w:r w:rsidR="00883285">
        <w:rPr>
          <w:lang w:val="en-CA"/>
        </w:rPr>
        <w:t>O</w:t>
      </w:r>
      <w:commentRangeStart w:id="30"/>
      <w:r w:rsidR="00AC1B0A">
        <w:rPr>
          <w:lang w:val="en-CA"/>
        </w:rPr>
        <w:t xml:space="preserve">ur next benchmark results on real biological datasets suggest that </w:t>
      </w:r>
      <w:r w:rsidR="009E26DF" w:rsidRPr="0089171B">
        <w:rPr>
          <w:lang w:val="en-CA"/>
        </w:rPr>
        <w:t xml:space="preserve">the variables selected </w:t>
      </w:r>
      <w:r w:rsidR="00AC1B0A">
        <w:rPr>
          <w:lang w:val="en-CA"/>
        </w:rPr>
        <w:t>by</w:t>
      </w:r>
      <w:r w:rsidR="009E26DF" w:rsidRPr="0089171B">
        <w:rPr>
          <w:lang w:val="en-CA"/>
        </w:rPr>
        <w:t xml:space="preserve"> </w:t>
      </w:r>
      <w:proofErr w:type="spellStart"/>
      <w:r w:rsidR="00002BBB" w:rsidRPr="0089171B">
        <w:rPr>
          <w:lang w:val="en-CA"/>
        </w:rPr>
        <w:t>DIABLO_full</w:t>
      </w:r>
      <w:proofErr w:type="spellEnd"/>
      <w:r w:rsidR="00002BBB" w:rsidRPr="0089171B">
        <w:rPr>
          <w:lang w:val="en-CA"/>
        </w:rPr>
        <w:t xml:space="preserve"> </w:t>
      </w:r>
      <w:r w:rsidR="00883285">
        <w:rPr>
          <w:lang w:val="en-CA"/>
        </w:rPr>
        <w:t xml:space="preserve">may </w:t>
      </w:r>
      <w:r w:rsidR="00AC1B0A" w:rsidRPr="0089171B">
        <w:rPr>
          <w:lang w:val="en-CA"/>
        </w:rPr>
        <w:t>explain the correlation structure between biological layers,</w:t>
      </w:r>
      <w:r w:rsidR="00AC1B0A">
        <w:rPr>
          <w:lang w:val="en-CA"/>
        </w:rPr>
        <w:t xml:space="preserve"> and </w:t>
      </w:r>
      <w:r w:rsidR="009E26DF" w:rsidRPr="0089171B">
        <w:rPr>
          <w:lang w:val="en-CA"/>
        </w:rPr>
        <w:t xml:space="preserve">provide a balance </w:t>
      </w:r>
      <w:commentRangeEnd w:id="30"/>
      <w:r w:rsidR="00A627A1">
        <w:rPr>
          <w:rStyle w:val="CommentReference"/>
          <w:rFonts w:asciiTheme="minorHAnsi" w:eastAsiaTheme="minorEastAsia" w:hAnsiTheme="minorHAnsi" w:cstheme="minorBidi"/>
        </w:rPr>
        <w:commentReference w:id="30"/>
      </w:r>
      <w:r w:rsidR="009E26DF" w:rsidRPr="0089171B">
        <w:rPr>
          <w:lang w:val="en-CA"/>
        </w:rPr>
        <w:t>between important biological insights and prediction accuracy.</w:t>
      </w:r>
    </w:p>
    <w:p w14:paraId="1EB58835" w14:textId="77777777" w:rsidR="00AC1B0A" w:rsidRPr="0089171B" w:rsidRDefault="00AC1B0A" w:rsidP="00F21B8F">
      <w:pPr>
        <w:spacing w:line="480" w:lineRule="auto"/>
        <w:rPr>
          <w:lang w:val="en-CA"/>
        </w:rPr>
      </w:pPr>
    </w:p>
    <w:p w14:paraId="044A7538" w14:textId="4ACA2021" w:rsidR="00DA55F9" w:rsidRPr="0089171B" w:rsidRDefault="009B5B78" w:rsidP="00F21B8F">
      <w:pPr>
        <w:spacing w:line="480" w:lineRule="auto"/>
        <w:rPr>
          <w:b/>
        </w:rPr>
      </w:pPr>
      <w:r w:rsidRPr="0089171B">
        <w:rPr>
          <w:b/>
        </w:rPr>
        <w:t xml:space="preserve">DIABLO </w:t>
      </w:r>
      <w:r w:rsidR="004E08FC" w:rsidRPr="0089171B">
        <w:rPr>
          <w:b/>
        </w:rPr>
        <w:t>identifie</w:t>
      </w:r>
      <w:r w:rsidR="004E08FC">
        <w:rPr>
          <w:b/>
        </w:rPr>
        <w:t>s</w:t>
      </w:r>
      <w:r w:rsidRPr="0089171B">
        <w:rPr>
          <w:b/>
        </w:rPr>
        <w:t xml:space="preserve"> molecular networks</w:t>
      </w:r>
      <w:r w:rsidR="0012139C" w:rsidRPr="0089171B">
        <w:rPr>
          <w:b/>
        </w:rPr>
        <w:t xml:space="preserve"> </w:t>
      </w:r>
      <w:r w:rsidR="0085336A">
        <w:rPr>
          <w:b/>
        </w:rPr>
        <w:t>with superior biological enrichment</w:t>
      </w:r>
    </w:p>
    <w:p w14:paraId="1D50D496" w14:textId="60B7B7E4" w:rsidR="00B3486B" w:rsidRDefault="001B160A" w:rsidP="006F69AB">
      <w:pPr>
        <w:spacing w:line="480" w:lineRule="auto"/>
        <w:rPr>
          <w:lang w:val="en-CA"/>
        </w:rPr>
      </w:pPr>
      <w:r>
        <w:rPr>
          <w:lang w:val="en-CA"/>
        </w:rPr>
        <w:t>W</w:t>
      </w:r>
      <w:r w:rsidR="00824C25" w:rsidRPr="0089171B">
        <w:rPr>
          <w:lang w:val="en-CA"/>
        </w:rPr>
        <w:t xml:space="preserve">e applied various supervised and unsupervised approaches </w:t>
      </w:r>
      <w:r w:rsidR="00B3486B" w:rsidRPr="0089171B">
        <w:rPr>
          <w:lang w:val="en-CA"/>
        </w:rPr>
        <w:t xml:space="preserve">to </w:t>
      </w:r>
      <w:r>
        <w:rPr>
          <w:lang w:val="en-CA"/>
        </w:rPr>
        <w:t>multi-omics</w:t>
      </w:r>
      <w:r w:rsidR="002B112A">
        <w:rPr>
          <w:lang w:val="en-CA"/>
        </w:rPr>
        <w:t xml:space="preserve"> </w:t>
      </w:r>
      <w:r w:rsidR="00B3486B" w:rsidRPr="0089171B">
        <w:rPr>
          <w:lang w:val="en-CA"/>
        </w:rPr>
        <w:t>datasets</w:t>
      </w:r>
      <w:r w:rsidR="002B112A">
        <w:rPr>
          <w:lang w:val="en-CA"/>
        </w:rPr>
        <w:t xml:space="preserve"> (mRNA, miRNA,</w:t>
      </w:r>
      <w:r w:rsidR="006F69AB">
        <w:rPr>
          <w:lang w:val="en-CA"/>
        </w:rPr>
        <w:t xml:space="preserve"> and </w:t>
      </w:r>
      <w:proofErr w:type="spellStart"/>
      <w:r w:rsidR="006F69AB">
        <w:rPr>
          <w:lang w:val="en-CA"/>
        </w:rPr>
        <w:t>CpG</w:t>
      </w:r>
      <w:proofErr w:type="spellEnd"/>
      <w:r w:rsidR="002B112A">
        <w:rPr>
          <w:lang w:val="en-CA"/>
        </w:rPr>
        <w:t>)</w:t>
      </w:r>
      <w:r w:rsidR="0086311B">
        <w:rPr>
          <w:lang w:val="en-CA"/>
        </w:rPr>
        <w:t xml:space="preserve"> to four cancers </w:t>
      </w:r>
      <w:r w:rsidR="00630A77">
        <w:rPr>
          <w:lang w:val="en-CA"/>
        </w:rPr>
        <w:t>[</w:t>
      </w:r>
      <w:r w:rsidR="0086311B">
        <w:rPr>
          <w:lang w:val="en-CA"/>
        </w:rPr>
        <w:t>colon, kidney, glioblastoma</w:t>
      </w:r>
      <w:r w:rsidR="00630A77">
        <w:rPr>
          <w:lang w:val="en-CA"/>
        </w:rPr>
        <w:t xml:space="preserve"> (</w:t>
      </w:r>
      <w:proofErr w:type="spellStart"/>
      <w:r w:rsidR="00630A77">
        <w:rPr>
          <w:lang w:val="en-CA"/>
        </w:rPr>
        <w:t>gbm</w:t>
      </w:r>
      <w:proofErr w:type="spellEnd"/>
      <w:r w:rsidR="00630A77">
        <w:rPr>
          <w:lang w:val="en-CA"/>
        </w:rPr>
        <w:t>)</w:t>
      </w:r>
      <w:r w:rsidR="0086311B">
        <w:rPr>
          <w:lang w:val="en-CA"/>
        </w:rPr>
        <w:t>, and lung</w:t>
      </w:r>
      <w:r w:rsidR="00630A77">
        <w:rPr>
          <w:lang w:val="en-CA"/>
        </w:rPr>
        <w:t>]</w:t>
      </w:r>
      <w:r w:rsidR="00A36224">
        <w:rPr>
          <w:lang w:val="en-CA"/>
        </w:rPr>
        <w:t xml:space="preserve"> </w:t>
      </w:r>
      <w:r w:rsidR="002B112A">
        <w:rPr>
          <w:lang w:val="en-CA"/>
        </w:rPr>
        <w:t>and identified multi-</w:t>
      </w:r>
      <w:proofErr w:type="spellStart"/>
      <w:r w:rsidR="002B112A">
        <w:rPr>
          <w:lang w:val="en-CA"/>
        </w:rPr>
        <w:t>omic</w:t>
      </w:r>
      <w:proofErr w:type="spellEnd"/>
      <w:r w:rsidR="002B112A">
        <w:rPr>
          <w:lang w:val="en-CA"/>
        </w:rPr>
        <w:t xml:space="preserve"> biomarker</w:t>
      </w:r>
      <w:del w:id="31" w:author="Amrit" w:date="2018-02-22T14:37:00Z">
        <w:r w:rsidR="002B112A" w:rsidDel="008F11E6">
          <w:rPr>
            <w:lang w:val="en-CA"/>
          </w:rPr>
          <w:delText>s</w:delText>
        </w:r>
      </w:del>
      <w:r w:rsidR="002B112A">
        <w:rPr>
          <w:lang w:val="en-CA"/>
        </w:rPr>
        <w:t xml:space="preserve"> panels </w:t>
      </w:r>
      <w:r w:rsidR="00AA44E9">
        <w:rPr>
          <w:lang w:val="en-CA"/>
        </w:rPr>
        <w:t xml:space="preserve">that were predictive of high </w:t>
      </w:r>
      <w:r w:rsidR="00F245B2">
        <w:rPr>
          <w:lang w:val="en-CA"/>
        </w:rPr>
        <w:t>and</w:t>
      </w:r>
      <w:r w:rsidR="00AA44E9">
        <w:rPr>
          <w:lang w:val="en-CA"/>
        </w:rPr>
        <w:t xml:space="preserve"> low survival times</w:t>
      </w:r>
      <w:r w:rsidR="00D32C99">
        <w:rPr>
          <w:lang w:val="en-CA"/>
        </w:rPr>
        <w:t xml:space="preserve"> </w:t>
      </w:r>
      <w:r w:rsidR="00D32C99" w:rsidRPr="0089171B">
        <w:rPr>
          <w:lang w:val="en-CA"/>
        </w:rPr>
        <w:t>(</w:t>
      </w:r>
      <w:r w:rsidR="00D32C99" w:rsidRPr="008F11E6">
        <w:rPr>
          <w:b/>
          <w:lang w:val="en-CA"/>
          <w:rPrChange w:id="32" w:author="Amrit" w:date="2018-02-22T14:37:00Z">
            <w:rPr>
              <w:lang w:val="en-CA"/>
            </w:rPr>
          </w:rPrChange>
        </w:rPr>
        <w:t>Table 1</w:t>
      </w:r>
      <w:r w:rsidR="00D32C99" w:rsidRPr="0089171B">
        <w:rPr>
          <w:lang w:val="en-CA"/>
        </w:rPr>
        <w:t>).</w:t>
      </w:r>
      <w:r w:rsidR="00D32C99">
        <w:rPr>
          <w:lang w:val="en-CA"/>
        </w:rPr>
        <w:t xml:space="preserve"> </w:t>
      </w:r>
      <w:r w:rsidR="006F69AB">
        <w:rPr>
          <w:lang w:val="en-CA"/>
        </w:rPr>
        <w:t>We then compared</w:t>
      </w:r>
      <w:r w:rsidR="00B3486B" w:rsidRPr="0089171B">
        <w:rPr>
          <w:lang w:val="en-CA"/>
        </w:rPr>
        <w:t xml:space="preserve"> </w:t>
      </w:r>
      <w:r w:rsidR="006F69AB" w:rsidRPr="0089171B">
        <w:rPr>
          <w:lang w:val="en-CA"/>
        </w:rPr>
        <w:t xml:space="preserve">the </w:t>
      </w:r>
      <w:r w:rsidR="00B3486B" w:rsidRPr="0089171B">
        <w:rPr>
          <w:lang w:val="en-CA"/>
        </w:rPr>
        <w:t>biological enrichment and</w:t>
      </w:r>
      <w:r w:rsidR="006F69AB">
        <w:rPr>
          <w:lang w:val="en-CA"/>
        </w:rPr>
        <w:t xml:space="preserve"> network properties </w:t>
      </w:r>
      <w:r w:rsidR="00D32C99">
        <w:rPr>
          <w:lang w:val="en-CA"/>
        </w:rPr>
        <w:t>of</w:t>
      </w:r>
      <w:r w:rsidR="006F69AB">
        <w:rPr>
          <w:lang w:val="en-CA"/>
        </w:rPr>
        <w:t xml:space="preserve"> all </w:t>
      </w:r>
      <w:r w:rsidR="00D32C99">
        <w:rPr>
          <w:lang w:val="en-CA"/>
        </w:rPr>
        <w:t>multi-</w:t>
      </w:r>
      <w:proofErr w:type="spellStart"/>
      <w:r w:rsidR="00D32C99">
        <w:rPr>
          <w:lang w:val="en-CA"/>
        </w:rPr>
        <w:t>omic</w:t>
      </w:r>
      <w:proofErr w:type="spellEnd"/>
      <w:r w:rsidR="006F69AB">
        <w:rPr>
          <w:lang w:val="en-CA"/>
        </w:rPr>
        <w:t xml:space="preserve"> biomarker panels</w:t>
      </w:r>
      <w:r w:rsidR="00D32C99">
        <w:rPr>
          <w:lang w:val="en-CA"/>
        </w:rPr>
        <w:t>.</w:t>
      </w:r>
    </w:p>
    <w:p w14:paraId="3C169486" w14:textId="77777777" w:rsidR="00B3486B" w:rsidRPr="0089171B" w:rsidRDefault="00B3486B" w:rsidP="00072969"/>
    <w:p w14:paraId="7B76D3EF" w14:textId="5D548CF3" w:rsidR="00BF31FD" w:rsidRPr="0089171B" w:rsidRDefault="00BF31FD" w:rsidP="00072969">
      <w:pPr>
        <w:rPr>
          <w:b/>
        </w:rPr>
      </w:pPr>
      <w:r w:rsidRPr="0089171B">
        <w:rPr>
          <w:b/>
        </w:rPr>
        <w:lastRenderedPageBreak/>
        <w:t xml:space="preserve">Table 1. Overview of </w:t>
      </w:r>
      <w:r w:rsidR="001B160A">
        <w:rPr>
          <w:b/>
        </w:rPr>
        <w:t>multi-omics</w:t>
      </w:r>
      <w:r w:rsidRPr="0089171B">
        <w:rPr>
          <w:b/>
        </w:rPr>
        <w:t xml:space="preserve"> datasets </w:t>
      </w:r>
      <w:proofErr w:type="spellStart"/>
      <w:r w:rsidR="001B160A">
        <w:rPr>
          <w:b/>
        </w:rPr>
        <w:t>analysed</w:t>
      </w:r>
      <w:proofErr w:type="spellEnd"/>
      <w:r w:rsidR="001B160A">
        <w:rPr>
          <w:b/>
        </w:rPr>
        <w:t xml:space="preserve"> for methods </w:t>
      </w:r>
      <w:r w:rsidRPr="0089171B">
        <w:rPr>
          <w:b/>
        </w:rPr>
        <w:t xml:space="preserve">benchmarking </w:t>
      </w:r>
      <w:r w:rsidR="001B160A">
        <w:rPr>
          <w:b/>
        </w:rPr>
        <w:t>and in two</w:t>
      </w:r>
      <w:r w:rsidRPr="0089171B">
        <w:rPr>
          <w:b/>
        </w:rPr>
        <w:t xml:space="preserve"> case studies</w:t>
      </w:r>
      <w:r w:rsidR="00D46FD9" w:rsidRPr="0089171B">
        <w:rPr>
          <w:b/>
        </w:rPr>
        <w:t>.</w:t>
      </w:r>
    </w:p>
    <w:tbl>
      <w:tblPr>
        <w:tblStyle w:val="TableGrid"/>
        <w:tblW w:w="0" w:type="auto"/>
        <w:tblLook w:val="04A0" w:firstRow="1" w:lastRow="0" w:firstColumn="1" w:lastColumn="0" w:noHBand="0" w:noVBand="1"/>
      </w:tblPr>
      <w:tblGrid>
        <w:gridCol w:w="1737"/>
        <w:gridCol w:w="1520"/>
        <w:gridCol w:w="1070"/>
        <w:gridCol w:w="843"/>
        <w:gridCol w:w="736"/>
        <w:gridCol w:w="747"/>
        <w:gridCol w:w="1436"/>
        <w:gridCol w:w="1487"/>
      </w:tblGrid>
      <w:tr w:rsidR="009A305A" w:rsidRPr="0089171B" w14:paraId="6EC65EEC" w14:textId="77777777" w:rsidTr="004D4364">
        <w:tc>
          <w:tcPr>
            <w:tcW w:w="1737" w:type="dxa"/>
            <w:tcBorders>
              <w:top w:val="single" w:sz="36" w:space="0" w:color="auto"/>
              <w:bottom w:val="single" w:sz="36" w:space="0" w:color="auto"/>
            </w:tcBorders>
          </w:tcPr>
          <w:p w14:paraId="1F6FFEFD" w14:textId="14714213" w:rsidR="00AE0D94" w:rsidRPr="0089171B" w:rsidRDefault="00BF31FD" w:rsidP="00856CAF">
            <w:pPr>
              <w:jc w:val="center"/>
              <w:rPr>
                <w:b/>
              </w:rPr>
            </w:pPr>
            <w:r w:rsidRPr="0089171B">
              <w:rPr>
                <w:b/>
              </w:rPr>
              <w:t>Analysis</w:t>
            </w:r>
          </w:p>
        </w:tc>
        <w:tc>
          <w:tcPr>
            <w:tcW w:w="1520" w:type="dxa"/>
            <w:tcBorders>
              <w:top w:val="single" w:sz="36" w:space="0" w:color="auto"/>
              <w:bottom w:val="single" w:sz="36" w:space="0" w:color="auto"/>
            </w:tcBorders>
          </w:tcPr>
          <w:p w14:paraId="26960268" w14:textId="50E3C8D6" w:rsidR="00AE0D94" w:rsidRPr="0089171B" w:rsidRDefault="00BF31FD" w:rsidP="00856CAF">
            <w:pPr>
              <w:jc w:val="center"/>
              <w:rPr>
                <w:b/>
              </w:rPr>
            </w:pPr>
            <w:r w:rsidRPr="0089171B">
              <w:rPr>
                <w:b/>
              </w:rPr>
              <w:t>Dataset</w:t>
            </w:r>
          </w:p>
        </w:tc>
        <w:tc>
          <w:tcPr>
            <w:tcW w:w="1070" w:type="dxa"/>
            <w:tcBorders>
              <w:top w:val="single" w:sz="36" w:space="0" w:color="auto"/>
              <w:bottom w:val="single" w:sz="36" w:space="0" w:color="auto"/>
            </w:tcBorders>
          </w:tcPr>
          <w:p w14:paraId="63E72918" w14:textId="755470D1" w:rsidR="00AE0D94" w:rsidRPr="0089171B" w:rsidRDefault="00BF31FD" w:rsidP="00856CAF">
            <w:pPr>
              <w:jc w:val="center"/>
              <w:rPr>
                <w:b/>
              </w:rPr>
            </w:pPr>
            <w:r w:rsidRPr="0089171B">
              <w:rPr>
                <w:b/>
              </w:rPr>
              <w:t xml:space="preserve">Number of </w:t>
            </w:r>
            <w:r w:rsidR="009A305A" w:rsidRPr="0089171B">
              <w:rPr>
                <w:b/>
              </w:rPr>
              <w:t>samples</w:t>
            </w:r>
          </w:p>
        </w:tc>
        <w:tc>
          <w:tcPr>
            <w:tcW w:w="2326" w:type="dxa"/>
            <w:gridSpan w:val="3"/>
            <w:tcBorders>
              <w:top w:val="single" w:sz="36" w:space="0" w:color="auto"/>
              <w:bottom w:val="single" w:sz="36" w:space="0" w:color="auto"/>
            </w:tcBorders>
          </w:tcPr>
          <w:p w14:paraId="36206B57" w14:textId="5D3276B8" w:rsidR="00AE0D94" w:rsidRPr="0089171B" w:rsidRDefault="00BF31FD" w:rsidP="00856CAF">
            <w:pPr>
              <w:jc w:val="center"/>
              <w:rPr>
                <w:b/>
              </w:rPr>
            </w:pPr>
            <w:r w:rsidRPr="0089171B">
              <w:rPr>
                <w:b/>
              </w:rPr>
              <w:t>Sample size in each subtype</w:t>
            </w:r>
          </w:p>
        </w:tc>
        <w:tc>
          <w:tcPr>
            <w:tcW w:w="1436" w:type="dxa"/>
            <w:tcBorders>
              <w:top w:val="single" w:sz="36" w:space="0" w:color="auto"/>
              <w:bottom w:val="single" w:sz="36" w:space="0" w:color="auto"/>
            </w:tcBorders>
          </w:tcPr>
          <w:p w14:paraId="14C2B87B" w14:textId="751CC2B5" w:rsidR="00AE0D94" w:rsidRPr="0089171B" w:rsidRDefault="00BF31FD" w:rsidP="00856CAF">
            <w:pPr>
              <w:jc w:val="center"/>
              <w:rPr>
                <w:b/>
              </w:rPr>
            </w:pPr>
            <w:r w:rsidRPr="0089171B">
              <w:rPr>
                <w:b/>
              </w:rPr>
              <w:t>Omics</w:t>
            </w:r>
          </w:p>
        </w:tc>
        <w:tc>
          <w:tcPr>
            <w:tcW w:w="1487" w:type="dxa"/>
            <w:tcBorders>
              <w:top w:val="single" w:sz="36" w:space="0" w:color="auto"/>
              <w:bottom w:val="single" w:sz="36" w:space="0" w:color="auto"/>
            </w:tcBorders>
          </w:tcPr>
          <w:p w14:paraId="0D2C124A" w14:textId="462E25F3" w:rsidR="00AE0D94" w:rsidRPr="0089171B" w:rsidRDefault="007D01C7" w:rsidP="00856CAF">
            <w:pPr>
              <w:jc w:val="center"/>
              <w:rPr>
                <w:b/>
              </w:rPr>
            </w:pPr>
            <w:r w:rsidRPr="0089171B">
              <w:rPr>
                <w:b/>
              </w:rPr>
              <w:t>Number</w:t>
            </w:r>
            <w:r w:rsidR="00BF31FD" w:rsidRPr="0089171B">
              <w:rPr>
                <w:b/>
              </w:rPr>
              <w:t xml:space="preserve"> of variables</w:t>
            </w:r>
          </w:p>
        </w:tc>
      </w:tr>
      <w:tr w:rsidR="001F5B8F" w:rsidRPr="0089171B" w14:paraId="2E45FE05" w14:textId="77777777" w:rsidTr="004D4364">
        <w:trPr>
          <w:trHeight w:val="287"/>
        </w:trPr>
        <w:tc>
          <w:tcPr>
            <w:tcW w:w="1737" w:type="dxa"/>
            <w:vMerge w:val="restart"/>
            <w:tcBorders>
              <w:top w:val="single" w:sz="36" w:space="0" w:color="auto"/>
            </w:tcBorders>
          </w:tcPr>
          <w:p w14:paraId="596ADD9E" w14:textId="0FB01DF2" w:rsidR="001F5B8F" w:rsidRPr="0089171B" w:rsidRDefault="001F5B8F" w:rsidP="00BF31FD">
            <w:pPr>
              <w:rPr>
                <w:b/>
              </w:rPr>
            </w:pPr>
            <w:r w:rsidRPr="0089171B">
              <w:rPr>
                <w:b/>
              </w:rPr>
              <w:t>Benchmark</w:t>
            </w:r>
            <w:r w:rsidR="00A349D3" w:rsidRPr="0089171B">
              <w:rPr>
                <w:b/>
              </w:rPr>
              <w:t xml:space="preserve"> </w:t>
            </w:r>
            <w:r w:rsidR="00824C25" w:rsidRPr="0089171B">
              <w:rPr>
                <w:b/>
              </w:rPr>
              <w:t>cancer</w:t>
            </w:r>
            <w:r w:rsidR="00A349D3" w:rsidRPr="0089171B">
              <w:rPr>
                <w:b/>
              </w:rPr>
              <w:t xml:space="preserve"> datasets</w:t>
            </w:r>
          </w:p>
          <w:p w14:paraId="4B346CDC" w14:textId="745AC6C5" w:rsidR="001F5B8F" w:rsidRPr="0089171B" w:rsidRDefault="001F5B8F" w:rsidP="00BF31FD">
            <w:pPr>
              <w:rPr>
                <w:b/>
              </w:rPr>
            </w:pPr>
            <w:r w:rsidRPr="0089171B">
              <w:rPr>
                <w:b/>
              </w:rPr>
              <w:t>(Wang et al</w:t>
            </w:r>
            <w:r w:rsidR="00102F92" w:rsidRPr="0089171B">
              <w:rPr>
                <w:b/>
              </w:rPr>
              <w:t>.</w:t>
            </w:r>
            <w:r w:rsidR="00D379F6" w:rsidRPr="0089171B">
              <w:rPr>
                <w:b/>
              </w:rPr>
              <w:t xml:space="preserve"> </w:t>
            </w:r>
            <w:r w:rsidR="00D379F6" w:rsidRPr="0089171B">
              <w:rPr>
                <w:b/>
              </w:rPr>
              <w:fldChar w:fldCharType="begin"/>
            </w:r>
            <w:r w:rsidR="008A024A">
              <w:rPr>
                <w:b/>
              </w:rPr>
              <w:instrText xml:space="preserve"> ADDIN ZOTERO_ITEM CSL_CITATION {"citationID":"aq1e6oive8","properties":{"formattedCitation":"[6]","plainCitation":"[6]"},"citationItems":[{"id":157,"uris":["http://zotero.org/users/2545847/items/HFEAHF3M"],"uri":["http://zotero.org/users/2545847/items/HFEAHF3M"],"itemData":{"id":157,"type":"article-journal","title":"Similarity network fusion for aggregating data types on a genomic scale","container-title":"Nature Methods","page":"333-337","volume":"11","issue":"3","source":"CrossRef","URL":"http://www.nature.com/doifinder/10.1038/nmeth.2810","DOI":"10.1038/nmeth.2810","ISSN":"1548-7091, 1548-7105","author":[{"family":"Wang","given":"Bo"},{"family":"Mezlini","given":"Aziz M"},{"family":"Demir","given":"Feyyaz"},{"family":"Fiume","given":"Marc"},{"family":"Tu","given":"Zhuowen"},{"family":"Brudno","given":"Michael"},{"family":"Haibe-Kains","given":"Benjamin"},{"family":"Goldenberg","given":"Anna"}],"issued":{"date-parts":[["2014",1,26]]},"accessed":{"date-parts":[["2016",1,19]]}}}],"schema":"https://github.com/citation-style-language/schema/raw/master/csl-citation.json"} </w:instrText>
            </w:r>
            <w:r w:rsidR="00D379F6" w:rsidRPr="0089171B">
              <w:rPr>
                <w:b/>
              </w:rPr>
              <w:fldChar w:fldCharType="separate"/>
            </w:r>
            <w:r w:rsidR="008A024A">
              <w:rPr>
                <w:b/>
                <w:noProof/>
              </w:rPr>
              <w:t>[6]</w:t>
            </w:r>
            <w:r w:rsidR="00D379F6" w:rsidRPr="0089171B">
              <w:rPr>
                <w:b/>
              </w:rPr>
              <w:fldChar w:fldCharType="end"/>
            </w:r>
            <w:r w:rsidRPr="0089171B">
              <w:rPr>
                <w:b/>
              </w:rPr>
              <w:t>)</w:t>
            </w:r>
          </w:p>
        </w:tc>
        <w:tc>
          <w:tcPr>
            <w:tcW w:w="1520" w:type="dxa"/>
            <w:vMerge w:val="restart"/>
            <w:tcBorders>
              <w:top w:val="single" w:sz="36" w:space="0" w:color="auto"/>
            </w:tcBorders>
          </w:tcPr>
          <w:p w14:paraId="78901796" w14:textId="59885B0B" w:rsidR="001F5B8F" w:rsidRPr="0089171B" w:rsidRDefault="001F5B8F" w:rsidP="00BF31FD">
            <w:r w:rsidRPr="0089171B">
              <w:t xml:space="preserve">Colon </w:t>
            </w:r>
          </w:p>
          <w:p w14:paraId="354107C5" w14:textId="0FB51D62" w:rsidR="001F5B8F" w:rsidRPr="0089171B" w:rsidRDefault="001F5B8F" w:rsidP="00BF31FD"/>
        </w:tc>
        <w:tc>
          <w:tcPr>
            <w:tcW w:w="1070" w:type="dxa"/>
            <w:vMerge w:val="restart"/>
            <w:tcBorders>
              <w:top w:val="single" w:sz="36" w:space="0" w:color="auto"/>
            </w:tcBorders>
          </w:tcPr>
          <w:p w14:paraId="1AD3CDDC" w14:textId="424DCBFC" w:rsidR="001F5B8F" w:rsidRPr="0089171B" w:rsidRDefault="001F5B8F" w:rsidP="005D0D9A">
            <w:pPr>
              <w:jc w:val="center"/>
            </w:pPr>
            <w:r w:rsidRPr="0089171B">
              <w:t>92</w:t>
            </w:r>
          </w:p>
        </w:tc>
        <w:tc>
          <w:tcPr>
            <w:tcW w:w="2326" w:type="dxa"/>
            <w:gridSpan w:val="3"/>
            <w:vMerge w:val="restart"/>
            <w:tcBorders>
              <w:top w:val="single" w:sz="36" w:space="0" w:color="auto"/>
            </w:tcBorders>
          </w:tcPr>
          <w:p w14:paraId="35AD7C66" w14:textId="77777777" w:rsidR="001F5B8F" w:rsidRPr="0089171B" w:rsidRDefault="001F5B8F" w:rsidP="005D0D9A">
            <w:pPr>
              <w:jc w:val="center"/>
            </w:pPr>
            <w:r w:rsidRPr="0089171B">
              <w:t>High (33)</w:t>
            </w:r>
          </w:p>
          <w:p w14:paraId="4A8D3ABA" w14:textId="27FB87FB" w:rsidR="001F5B8F" w:rsidRPr="0089171B" w:rsidRDefault="001F5B8F" w:rsidP="005D0D9A">
            <w:pPr>
              <w:jc w:val="center"/>
            </w:pPr>
            <w:r w:rsidRPr="0089171B">
              <w:t>Low (59)</w:t>
            </w:r>
          </w:p>
        </w:tc>
        <w:tc>
          <w:tcPr>
            <w:tcW w:w="1436" w:type="dxa"/>
            <w:tcBorders>
              <w:top w:val="single" w:sz="36" w:space="0" w:color="auto"/>
            </w:tcBorders>
          </w:tcPr>
          <w:p w14:paraId="2712C830" w14:textId="790F28FF" w:rsidR="001F5B8F" w:rsidRPr="0089171B" w:rsidRDefault="001F5B8F" w:rsidP="005D0D9A">
            <w:pPr>
              <w:jc w:val="center"/>
            </w:pPr>
            <w:r w:rsidRPr="0089171B">
              <w:t>mRNA</w:t>
            </w:r>
          </w:p>
        </w:tc>
        <w:tc>
          <w:tcPr>
            <w:tcW w:w="1487" w:type="dxa"/>
            <w:tcBorders>
              <w:top w:val="single" w:sz="36" w:space="0" w:color="auto"/>
            </w:tcBorders>
          </w:tcPr>
          <w:p w14:paraId="1696B261" w14:textId="339702F3" w:rsidR="001F5B8F" w:rsidRPr="0089171B" w:rsidRDefault="005D0D9A" w:rsidP="005D0D9A">
            <w:pPr>
              <w:jc w:val="center"/>
            </w:pPr>
            <w:r w:rsidRPr="0089171B">
              <w:t>17,814</w:t>
            </w:r>
          </w:p>
        </w:tc>
      </w:tr>
      <w:tr w:rsidR="001F5B8F" w:rsidRPr="0089171B" w14:paraId="548FD213" w14:textId="77777777" w:rsidTr="004D4364">
        <w:trPr>
          <w:trHeight w:val="287"/>
        </w:trPr>
        <w:tc>
          <w:tcPr>
            <w:tcW w:w="1737" w:type="dxa"/>
            <w:vMerge/>
          </w:tcPr>
          <w:p w14:paraId="5D7062A4" w14:textId="77777777" w:rsidR="001F5B8F" w:rsidRPr="0089171B" w:rsidRDefault="001F5B8F" w:rsidP="00BF31FD">
            <w:pPr>
              <w:rPr>
                <w:b/>
              </w:rPr>
            </w:pPr>
          </w:p>
        </w:tc>
        <w:tc>
          <w:tcPr>
            <w:tcW w:w="1520" w:type="dxa"/>
            <w:vMerge/>
          </w:tcPr>
          <w:p w14:paraId="3B851907" w14:textId="77777777" w:rsidR="001F5B8F" w:rsidRPr="0089171B" w:rsidRDefault="001F5B8F" w:rsidP="00BF31FD"/>
        </w:tc>
        <w:tc>
          <w:tcPr>
            <w:tcW w:w="1070" w:type="dxa"/>
            <w:vMerge/>
          </w:tcPr>
          <w:p w14:paraId="7C1DE726" w14:textId="77777777" w:rsidR="001F5B8F" w:rsidRPr="0089171B" w:rsidRDefault="001F5B8F" w:rsidP="005D0D9A">
            <w:pPr>
              <w:jc w:val="center"/>
            </w:pPr>
          </w:p>
        </w:tc>
        <w:tc>
          <w:tcPr>
            <w:tcW w:w="2326" w:type="dxa"/>
            <w:gridSpan w:val="3"/>
            <w:vMerge/>
          </w:tcPr>
          <w:p w14:paraId="22399332" w14:textId="77777777" w:rsidR="001F5B8F" w:rsidRPr="0089171B" w:rsidRDefault="001F5B8F" w:rsidP="005D0D9A">
            <w:pPr>
              <w:jc w:val="center"/>
            </w:pPr>
          </w:p>
        </w:tc>
        <w:tc>
          <w:tcPr>
            <w:tcW w:w="1436" w:type="dxa"/>
          </w:tcPr>
          <w:p w14:paraId="15D09858" w14:textId="452632A5" w:rsidR="001F5B8F" w:rsidRPr="0089171B" w:rsidRDefault="001F5B8F" w:rsidP="005D0D9A">
            <w:pPr>
              <w:jc w:val="center"/>
            </w:pPr>
            <w:r w:rsidRPr="0089171B">
              <w:t>miRNA</w:t>
            </w:r>
          </w:p>
        </w:tc>
        <w:tc>
          <w:tcPr>
            <w:tcW w:w="1487" w:type="dxa"/>
          </w:tcPr>
          <w:p w14:paraId="7E711DC4" w14:textId="11B169AB" w:rsidR="001F5B8F" w:rsidRPr="0089171B" w:rsidRDefault="005D0D9A" w:rsidP="005D0D9A">
            <w:pPr>
              <w:jc w:val="center"/>
            </w:pPr>
            <w:r w:rsidRPr="0089171B">
              <w:t>312</w:t>
            </w:r>
          </w:p>
        </w:tc>
      </w:tr>
      <w:tr w:rsidR="001F5B8F" w:rsidRPr="0089171B" w14:paraId="05D89EF1" w14:textId="77777777" w:rsidTr="004D4364">
        <w:trPr>
          <w:trHeight w:val="287"/>
        </w:trPr>
        <w:tc>
          <w:tcPr>
            <w:tcW w:w="1737" w:type="dxa"/>
            <w:vMerge/>
          </w:tcPr>
          <w:p w14:paraId="2C7B1612" w14:textId="77777777" w:rsidR="001F5B8F" w:rsidRPr="0089171B" w:rsidRDefault="001F5B8F" w:rsidP="00BF31FD">
            <w:pPr>
              <w:rPr>
                <w:b/>
              </w:rPr>
            </w:pPr>
          </w:p>
        </w:tc>
        <w:tc>
          <w:tcPr>
            <w:tcW w:w="1520" w:type="dxa"/>
            <w:vMerge/>
          </w:tcPr>
          <w:p w14:paraId="090A6AFD" w14:textId="77777777" w:rsidR="001F5B8F" w:rsidRPr="0089171B" w:rsidRDefault="001F5B8F" w:rsidP="00BF31FD"/>
        </w:tc>
        <w:tc>
          <w:tcPr>
            <w:tcW w:w="1070" w:type="dxa"/>
            <w:vMerge/>
          </w:tcPr>
          <w:p w14:paraId="6FB71318" w14:textId="77777777" w:rsidR="001F5B8F" w:rsidRPr="0089171B" w:rsidRDefault="001F5B8F" w:rsidP="005D0D9A">
            <w:pPr>
              <w:jc w:val="center"/>
            </w:pPr>
          </w:p>
        </w:tc>
        <w:tc>
          <w:tcPr>
            <w:tcW w:w="2326" w:type="dxa"/>
            <w:gridSpan w:val="3"/>
            <w:vMerge/>
          </w:tcPr>
          <w:p w14:paraId="5D647FD8" w14:textId="77777777" w:rsidR="001F5B8F" w:rsidRPr="0089171B" w:rsidRDefault="001F5B8F" w:rsidP="005D0D9A">
            <w:pPr>
              <w:jc w:val="center"/>
            </w:pPr>
          </w:p>
        </w:tc>
        <w:tc>
          <w:tcPr>
            <w:tcW w:w="1436" w:type="dxa"/>
          </w:tcPr>
          <w:p w14:paraId="738972AF" w14:textId="6F02FCC1" w:rsidR="001F5B8F" w:rsidRPr="0089171B" w:rsidRDefault="001F5B8F" w:rsidP="005D0D9A">
            <w:pPr>
              <w:jc w:val="center"/>
            </w:pPr>
            <w:r w:rsidRPr="0089171B">
              <w:t>CpGs</w:t>
            </w:r>
          </w:p>
        </w:tc>
        <w:tc>
          <w:tcPr>
            <w:tcW w:w="1487" w:type="dxa"/>
          </w:tcPr>
          <w:p w14:paraId="7B018F05" w14:textId="2C6C6FB9" w:rsidR="001F5B8F" w:rsidRPr="0089171B" w:rsidRDefault="00CC4441" w:rsidP="005D0D9A">
            <w:pPr>
              <w:jc w:val="center"/>
            </w:pPr>
            <w:r w:rsidRPr="0089171B">
              <w:t>23,088</w:t>
            </w:r>
          </w:p>
        </w:tc>
      </w:tr>
      <w:tr w:rsidR="001F5B8F" w:rsidRPr="0089171B" w14:paraId="15BBB673" w14:textId="77777777" w:rsidTr="004D4364">
        <w:trPr>
          <w:trHeight w:val="146"/>
        </w:trPr>
        <w:tc>
          <w:tcPr>
            <w:tcW w:w="1737" w:type="dxa"/>
            <w:vMerge/>
          </w:tcPr>
          <w:p w14:paraId="4E2EC3EE" w14:textId="0B90E555" w:rsidR="001F5B8F" w:rsidRPr="0089171B" w:rsidRDefault="001F5B8F" w:rsidP="00BF31FD">
            <w:pPr>
              <w:rPr>
                <w:b/>
              </w:rPr>
            </w:pPr>
          </w:p>
        </w:tc>
        <w:tc>
          <w:tcPr>
            <w:tcW w:w="1520" w:type="dxa"/>
            <w:vMerge w:val="restart"/>
          </w:tcPr>
          <w:p w14:paraId="731F718D" w14:textId="5F1988FD" w:rsidR="001F5B8F" w:rsidRPr="0089171B" w:rsidRDefault="001F5B8F" w:rsidP="004F28BC">
            <w:r w:rsidRPr="0089171B">
              <w:t xml:space="preserve">Kidney </w:t>
            </w:r>
          </w:p>
        </w:tc>
        <w:tc>
          <w:tcPr>
            <w:tcW w:w="1070" w:type="dxa"/>
            <w:vMerge w:val="restart"/>
          </w:tcPr>
          <w:p w14:paraId="1854243D" w14:textId="2A7A64A7" w:rsidR="001F5B8F" w:rsidRPr="0089171B" w:rsidRDefault="001F5B8F" w:rsidP="005D0D9A">
            <w:pPr>
              <w:jc w:val="center"/>
            </w:pPr>
            <w:r w:rsidRPr="0089171B">
              <w:t>122</w:t>
            </w:r>
          </w:p>
        </w:tc>
        <w:tc>
          <w:tcPr>
            <w:tcW w:w="2326" w:type="dxa"/>
            <w:gridSpan w:val="3"/>
            <w:vMerge w:val="restart"/>
          </w:tcPr>
          <w:p w14:paraId="63BCE737" w14:textId="4D0ACC7E" w:rsidR="001F5B8F" w:rsidRPr="0089171B" w:rsidRDefault="001F5B8F" w:rsidP="005D0D9A">
            <w:pPr>
              <w:jc w:val="center"/>
            </w:pPr>
            <w:r w:rsidRPr="0089171B">
              <w:t>High (61)</w:t>
            </w:r>
          </w:p>
          <w:p w14:paraId="6EFEEEEE" w14:textId="16F72673" w:rsidR="001F5B8F" w:rsidRPr="0089171B" w:rsidRDefault="001F5B8F" w:rsidP="005D0D9A">
            <w:pPr>
              <w:jc w:val="center"/>
            </w:pPr>
            <w:r w:rsidRPr="0089171B">
              <w:t>Low (61)</w:t>
            </w:r>
          </w:p>
        </w:tc>
        <w:tc>
          <w:tcPr>
            <w:tcW w:w="1436" w:type="dxa"/>
          </w:tcPr>
          <w:p w14:paraId="45211832" w14:textId="41A5484B" w:rsidR="001F5B8F" w:rsidRPr="0089171B" w:rsidRDefault="001F5B8F" w:rsidP="005D0D9A">
            <w:pPr>
              <w:jc w:val="center"/>
            </w:pPr>
            <w:r w:rsidRPr="0089171B">
              <w:t>mRNA</w:t>
            </w:r>
          </w:p>
        </w:tc>
        <w:tc>
          <w:tcPr>
            <w:tcW w:w="1487" w:type="dxa"/>
          </w:tcPr>
          <w:p w14:paraId="21AA1A32" w14:textId="1FF18061" w:rsidR="001F5B8F" w:rsidRPr="0089171B" w:rsidRDefault="005D0D9A" w:rsidP="005D0D9A">
            <w:pPr>
              <w:jc w:val="center"/>
            </w:pPr>
            <w:r w:rsidRPr="0089171B">
              <w:t>17,665</w:t>
            </w:r>
          </w:p>
        </w:tc>
      </w:tr>
      <w:tr w:rsidR="001F5B8F" w:rsidRPr="0089171B" w14:paraId="5B01BF82" w14:textId="77777777" w:rsidTr="004D4364">
        <w:trPr>
          <w:trHeight w:val="146"/>
        </w:trPr>
        <w:tc>
          <w:tcPr>
            <w:tcW w:w="1737" w:type="dxa"/>
            <w:vMerge/>
          </w:tcPr>
          <w:p w14:paraId="292166F0" w14:textId="77777777" w:rsidR="001F5B8F" w:rsidRPr="0089171B" w:rsidRDefault="001F5B8F" w:rsidP="00BF31FD">
            <w:pPr>
              <w:rPr>
                <w:b/>
              </w:rPr>
            </w:pPr>
          </w:p>
        </w:tc>
        <w:tc>
          <w:tcPr>
            <w:tcW w:w="1520" w:type="dxa"/>
            <w:vMerge/>
          </w:tcPr>
          <w:p w14:paraId="0176C734" w14:textId="77777777" w:rsidR="001F5B8F" w:rsidRPr="0089171B" w:rsidRDefault="001F5B8F" w:rsidP="00BF31FD"/>
        </w:tc>
        <w:tc>
          <w:tcPr>
            <w:tcW w:w="1070" w:type="dxa"/>
            <w:vMerge/>
          </w:tcPr>
          <w:p w14:paraId="44C4CA57" w14:textId="77777777" w:rsidR="001F5B8F" w:rsidRPr="0089171B" w:rsidRDefault="001F5B8F" w:rsidP="005D0D9A">
            <w:pPr>
              <w:jc w:val="center"/>
            </w:pPr>
          </w:p>
        </w:tc>
        <w:tc>
          <w:tcPr>
            <w:tcW w:w="2326" w:type="dxa"/>
            <w:gridSpan w:val="3"/>
            <w:vMerge/>
          </w:tcPr>
          <w:p w14:paraId="4C934B24" w14:textId="77777777" w:rsidR="001F5B8F" w:rsidRPr="0089171B" w:rsidRDefault="001F5B8F" w:rsidP="005D0D9A">
            <w:pPr>
              <w:jc w:val="center"/>
            </w:pPr>
          </w:p>
        </w:tc>
        <w:tc>
          <w:tcPr>
            <w:tcW w:w="1436" w:type="dxa"/>
          </w:tcPr>
          <w:p w14:paraId="49B679B9" w14:textId="7CD33C02" w:rsidR="001F5B8F" w:rsidRPr="0089171B" w:rsidRDefault="001F5B8F" w:rsidP="005D0D9A">
            <w:pPr>
              <w:jc w:val="center"/>
            </w:pPr>
            <w:r w:rsidRPr="0089171B">
              <w:t>miRNA</w:t>
            </w:r>
          </w:p>
        </w:tc>
        <w:tc>
          <w:tcPr>
            <w:tcW w:w="1487" w:type="dxa"/>
          </w:tcPr>
          <w:p w14:paraId="78687948" w14:textId="22A344A7" w:rsidR="001F5B8F" w:rsidRPr="0089171B" w:rsidRDefault="005D0D9A" w:rsidP="005D0D9A">
            <w:pPr>
              <w:jc w:val="center"/>
            </w:pPr>
            <w:r w:rsidRPr="0089171B">
              <w:t>329</w:t>
            </w:r>
          </w:p>
        </w:tc>
      </w:tr>
      <w:tr w:rsidR="001F5B8F" w:rsidRPr="0089171B" w14:paraId="0310A427" w14:textId="77777777" w:rsidTr="004D4364">
        <w:trPr>
          <w:trHeight w:val="146"/>
        </w:trPr>
        <w:tc>
          <w:tcPr>
            <w:tcW w:w="1737" w:type="dxa"/>
            <w:vMerge/>
          </w:tcPr>
          <w:p w14:paraId="6D1CBDE8" w14:textId="77777777" w:rsidR="001F5B8F" w:rsidRPr="0089171B" w:rsidRDefault="001F5B8F" w:rsidP="00BF31FD">
            <w:pPr>
              <w:rPr>
                <w:b/>
              </w:rPr>
            </w:pPr>
          </w:p>
        </w:tc>
        <w:tc>
          <w:tcPr>
            <w:tcW w:w="1520" w:type="dxa"/>
            <w:vMerge/>
          </w:tcPr>
          <w:p w14:paraId="02AE6BC4" w14:textId="77777777" w:rsidR="001F5B8F" w:rsidRPr="0089171B" w:rsidRDefault="001F5B8F" w:rsidP="00BF31FD"/>
        </w:tc>
        <w:tc>
          <w:tcPr>
            <w:tcW w:w="1070" w:type="dxa"/>
            <w:vMerge/>
          </w:tcPr>
          <w:p w14:paraId="7868E2B1" w14:textId="77777777" w:rsidR="001F5B8F" w:rsidRPr="0089171B" w:rsidRDefault="001F5B8F" w:rsidP="005D0D9A">
            <w:pPr>
              <w:jc w:val="center"/>
            </w:pPr>
          </w:p>
        </w:tc>
        <w:tc>
          <w:tcPr>
            <w:tcW w:w="2326" w:type="dxa"/>
            <w:gridSpan w:val="3"/>
            <w:vMerge/>
          </w:tcPr>
          <w:p w14:paraId="6ACD8BBF" w14:textId="77777777" w:rsidR="001F5B8F" w:rsidRPr="0089171B" w:rsidRDefault="001F5B8F" w:rsidP="005D0D9A">
            <w:pPr>
              <w:jc w:val="center"/>
            </w:pPr>
          </w:p>
        </w:tc>
        <w:tc>
          <w:tcPr>
            <w:tcW w:w="1436" w:type="dxa"/>
          </w:tcPr>
          <w:p w14:paraId="6A77216F" w14:textId="4EB225F7" w:rsidR="001F5B8F" w:rsidRPr="0089171B" w:rsidRDefault="001F5B8F" w:rsidP="005D0D9A">
            <w:pPr>
              <w:jc w:val="center"/>
            </w:pPr>
            <w:r w:rsidRPr="0089171B">
              <w:t>CpGs</w:t>
            </w:r>
          </w:p>
        </w:tc>
        <w:tc>
          <w:tcPr>
            <w:tcW w:w="1487" w:type="dxa"/>
          </w:tcPr>
          <w:p w14:paraId="774A93AF" w14:textId="3DE56D76" w:rsidR="001F5B8F" w:rsidRPr="0089171B" w:rsidRDefault="00CC4441" w:rsidP="005D0D9A">
            <w:pPr>
              <w:jc w:val="center"/>
            </w:pPr>
            <w:r w:rsidRPr="0089171B">
              <w:t>24,960</w:t>
            </w:r>
          </w:p>
        </w:tc>
      </w:tr>
      <w:tr w:rsidR="001F5B8F" w:rsidRPr="0089171B" w14:paraId="3832C18F" w14:textId="77777777" w:rsidTr="004D4364">
        <w:trPr>
          <w:trHeight w:val="146"/>
        </w:trPr>
        <w:tc>
          <w:tcPr>
            <w:tcW w:w="1737" w:type="dxa"/>
            <w:vMerge/>
          </w:tcPr>
          <w:p w14:paraId="5D531BCA" w14:textId="77777777" w:rsidR="001F5B8F" w:rsidRPr="0089171B" w:rsidRDefault="001F5B8F" w:rsidP="00BF31FD">
            <w:pPr>
              <w:rPr>
                <w:b/>
              </w:rPr>
            </w:pPr>
          </w:p>
        </w:tc>
        <w:tc>
          <w:tcPr>
            <w:tcW w:w="1520" w:type="dxa"/>
            <w:vMerge w:val="restart"/>
          </w:tcPr>
          <w:p w14:paraId="585DEF32" w14:textId="6AF02684" w:rsidR="001F5B8F" w:rsidRPr="0089171B" w:rsidRDefault="00CC4D8B" w:rsidP="00BF31FD">
            <w:r w:rsidRPr="0089171B">
              <w:t>Glioblastom</w:t>
            </w:r>
            <w:r w:rsidR="001F5B8F" w:rsidRPr="0089171B">
              <w:t>a</w:t>
            </w:r>
            <w:r w:rsidR="006F69AB">
              <w:t xml:space="preserve"> (</w:t>
            </w:r>
            <w:proofErr w:type="spellStart"/>
            <w:r w:rsidR="006F69AB">
              <w:t>gbm</w:t>
            </w:r>
            <w:proofErr w:type="spellEnd"/>
            <w:r w:rsidR="006F69AB">
              <w:t>)</w:t>
            </w:r>
          </w:p>
        </w:tc>
        <w:tc>
          <w:tcPr>
            <w:tcW w:w="1070" w:type="dxa"/>
            <w:vMerge w:val="restart"/>
          </w:tcPr>
          <w:p w14:paraId="26AE30B3" w14:textId="0B9102D1" w:rsidR="001F5B8F" w:rsidRPr="0089171B" w:rsidRDefault="001F5B8F" w:rsidP="005D0D9A">
            <w:pPr>
              <w:jc w:val="center"/>
            </w:pPr>
            <w:r w:rsidRPr="0089171B">
              <w:t>213</w:t>
            </w:r>
          </w:p>
        </w:tc>
        <w:tc>
          <w:tcPr>
            <w:tcW w:w="2326" w:type="dxa"/>
            <w:gridSpan w:val="3"/>
            <w:vMerge w:val="restart"/>
          </w:tcPr>
          <w:p w14:paraId="618D8F83" w14:textId="316C1DD6" w:rsidR="001F5B8F" w:rsidRPr="0089171B" w:rsidRDefault="001F5B8F" w:rsidP="005D0D9A">
            <w:pPr>
              <w:jc w:val="center"/>
            </w:pPr>
            <w:r w:rsidRPr="0089171B">
              <w:t>High (105)</w:t>
            </w:r>
          </w:p>
          <w:p w14:paraId="038F0D36" w14:textId="7FBBD4AD" w:rsidR="001F5B8F" w:rsidRPr="0089171B" w:rsidRDefault="001F5B8F" w:rsidP="005D0D9A">
            <w:pPr>
              <w:jc w:val="center"/>
            </w:pPr>
            <w:r w:rsidRPr="0089171B">
              <w:t>Low (108)</w:t>
            </w:r>
          </w:p>
        </w:tc>
        <w:tc>
          <w:tcPr>
            <w:tcW w:w="1436" w:type="dxa"/>
          </w:tcPr>
          <w:p w14:paraId="21FA7D5A" w14:textId="762DC790" w:rsidR="001F5B8F" w:rsidRPr="0089171B" w:rsidRDefault="001F5B8F" w:rsidP="005D0D9A">
            <w:pPr>
              <w:jc w:val="center"/>
            </w:pPr>
            <w:r w:rsidRPr="0089171B">
              <w:t>mRNA</w:t>
            </w:r>
          </w:p>
        </w:tc>
        <w:tc>
          <w:tcPr>
            <w:tcW w:w="1487" w:type="dxa"/>
          </w:tcPr>
          <w:p w14:paraId="21A7AA08" w14:textId="7FD5ECA4" w:rsidR="001F5B8F" w:rsidRPr="0089171B" w:rsidRDefault="005D0D9A" w:rsidP="005D0D9A">
            <w:pPr>
              <w:jc w:val="center"/>
            </w:pPr>
            <w:r w:rsidRPr="0089171B">
              <w:t>12,042</w:t>
            </w:r>
          </w:p>
        </w:tc>
      </w:tr>
      <w:tr w:rsidR="001F5B8F" w:rsidRPr="0089171B" w14:paraId="687C262A" w14:textId="77777777" w:rsidTr="004D4364">
        <w:trPr>
          <w:trHeight w:val="146"/>
        </w:trPr>
        <w:tc>
          <w:tcPr>
            <w:tcW w:w="1737" w:type="dxa"/>
            <w:vMerge/>
          </w:tcPr>
          <w:p w14:paraId="3F4F22A0" w14:textId="77777777" w:rsidR="001F5B8F" w:rsidRPr="0089171B" w:rsidRDefault="001F5B8F" w:rsidP="00BF31FD">
            <w:pPr>
              <w:rPr>
                <w:b/>
              </w:rPr>
            </w:pPr>
          </w:p>
        </w:tc>
        <w:tc>
          <w:tcPr>
            <w:tcW w:w="1520" w:type="dxa"/>
            <w:vMerge/>
          </w:tcPr>
          <w:p w14:paraId="59F038AD" w14:textId="77777777" w:rsidR="001F5B8F" w:rsidRPr="0089171B" w:rsidRDefault="001F5B8F" w:rsidP="00BF31FD"/>
        </w:tc>
        <w:tc>
          <w:tcPr>
            <w:tcW w:w="1070" w:type="dxa"/>
            <w:vMerge/>
          </w:tcPr>
          <w:p w14:paraId="6FBB3BE8" w14:textId="77777777" w:rsidR="001F5B8F" w:rsidRPr="0089171B" w:rsidRDefault="001F5B8F" w:rsidP="005D0D9A">
            <w:pPr>
              <w:jc w:val="center"/>
            </w:pPr>
          </w:p>
        </w:tc>
        <w:tc>
          <w:tcPr>
            <w:tcW w:w="2326" w:type="dxa"/>
            <w:gridSpan w:val="3"/>
            <w:vMerge/>
          </w:tcPr>
          <w:p w14:paraId="7CF6252B" w14:textId="77777777" w:rsidR="001F5B8F" w:rsidRPr="0089171B" w:rsidRDefault="001F5B8F" w:rsidP="005D0D9A">
            <w:pPr>
              <w:jc w:val="center"/>
            </w:pPr>
          </w:p>
        </w:tc>
        <w:tc>
          <w:tcPr>
            <w:tcW w:w="1436" w:type="dxa"/>
          </w:tcPr>
          <w:p w14:paraId="09FCE66C" w14:textId="554DDE3D" w:rsidR="001F5B8F" w:rsidRPr="0089171B" w:rsidRDefault="001F5B8F" w:rsidP="005D0D9A">
            <w:pPr>
              <w:jc w:val="center"/>
            </w:pPr>
            <w:r w:rsidRPr="0089171B">
              <w:t>miRNA</w:t>
            </w:r>
          </w:p>
        </w:tc>
        <w:tc>
          <w:tcPr>
            <w:tcW w:w="1487" w:type="dxa"/>
          </w:tcPr>
          <w:p w14:paraId="46208431" w14:textId="5B7CACAA" w:rsidR="001F5B8F" w:rsidRPr="0089171B" w:rsidRDefault="005D0D9A" w:rsidP="005D0D9A">
            <w:pPr>
              <w:jc w:val="center"/>
            </w:pPr>
            <w:r w:rsidRPr="0089171B">
              <w:t>534</w:t>
            </w:r>
          </w:p>
        </w:tc>
      </w:tr>
      <w:tr w:rsidR="001F5B8F" w:rsidRPr="0089171B" w14:paraId="5F2D7A44" w14:textId="77777777" w:rsidTr="004D4364">
        <w:trPr>
          <w:trHeight w:val="146"/>
        </w:trPr>
        <w:tc>
          <w:tcPr>
            <w:tcW w:w="1737" w:type="dxa"/>
            <w:vMerge/>
          </w:tcPr>
          <w:p w14:paraId="7DD0F557" w14:textId="77777777" w:rsidR="001F5B8F" w:rsidRPr="0089171B" w:rsidRDefault="001F5B8F" w:rsidP="00BF31FD">
            <w:pPr>
              <w:rPr>
                <w:b/>
              </w:rPr>
            </w:pPr>
          </w:p>
        </w:tc>
        <w:tc>
          <w:tcPr>
            <w:tcW w:w="1520" w:type="dxa"/>
            <w:vMerge/>
          </w:tcPr>
          <w:p w14:paraId="546113E0" w14:textId="77777777" w:rsidR="001F5B8F" w:rsidRPr="0089171B" w:rsidRDefault="001F5B8F" w:rsidP="00BF31FD"/>
        </w:tc>
        <w:tc>
          <w:tcPr>
            <w:tcW w:w="1070" w:type="dxa"/>
            <w:vMerge/>
          </w:tcPr>
          <w:p w14:paraId="2B444939" w14:textId="77777777" w:rsidR="001F5B8F" w:rsidRPr="0089171B" w:rsidRDefault="001F5B8F" w:rsidP="005D0D9A">
            <w:pPr>
              <w:jc w:val="center"/>
            </w:pPr>
          </w:p>
        </w:tc>
        <w:tc>
          <w:tcPr>
            <w:tcW w:w="2326" w:type="dxa"/>
            <w:gridSpan w:val="3"/>
            <w:vMerge/>
          </w:tcPr>
          <w:p w14:paraId="75B9E92B" w14:textId="77777777" w:rsidR="001F5B8F" w:rsidRPr="0089171B" w:rsidRDefault="001F5B8F" w:rsidP="005D0D9A">
            <w:pPr>
              <w:jc w:val="center"/>
            </w:pPr>
          </w:p>
        </w:tc>
        <w:tc>
          <w:tcPr>
            <w:tcW w:w="1436" w:type="dxa"/>
          </w:tcPr>
          <w:p w14:paraId="7833122D" w14:textId="2753BEFA" w:rsidR="001F5B8F" w:rsidRPr="0089171B" w:rsidRDefault="001F5B8F" w:rsidP="005D0D9A">
            <w:pPr>
              <w:jc w:val="center"/>
            </w:pPr>
            <w:r w:rsidRPr="0089171B">
              <w:t>CpGs</w:t>
            </w:r>
          </w:p>
        </w:tc>
        <w:tc>
          <w:tcPr>
            <w:tcW w:w="1487" w:type="dxa"/>
          </w:tcPr>
          <w:p w14:paraId="5A4D366B" w14:textId="12F89DD9" w:rsidR="001F5B8F" w:rsidRPr="0089171B" w:rsidRDefault="00CC4441" w:rsidP="005D0D9A">
            <w:pPr>
              <w:jc w:val="center"/>
            </w:pPr>
            <w:r w:rsidRPr="0089171B">
              <w:t>1,305</w:t>
            </w:r>
          </w:p>
        </w:tc>
      </w:tr>
      <w:tr w:rsidR="001F5B8F" w:rsidRPr="0089171B" w14:paraId="7FA131AE" w14:textId="77777777" w:rsidTr="004D4364">
        <w:trPr>
          <w:trHeight w:val="146"/>
        </w:trPr>
        <w:tc>
          <w:tcPr>
            <w:tcW w:w="1737" w:type="dxa"/>
            <w:vMerge/>
          </w:tcPr>
          <w:p w14:paraId="0E385DD3" w14:textId="77777777" w:rsidR="001F5B8F" w:rsidRPr="0089171B" w:rsidRDefault="001F5B8F" w:rsidP="00BF31FD">
            <w:pPr>
              <w:rPr>
                <w:b/>
              </w:rPr>
            </w:pPr>
          </w:p>
        </w:tc>
        <w:tc>
          <w:tcPr>
            <w:tcW w:w="1520" w:type="dxa"/>
            <w:vMerge w:val="restart"/>
          </w:tcPr>
          <w:p w14:paraId="23741716" w14:textId="71A94380" w:rsidR="001F5B8F" w:rsidRPr="0089171B" w:rsidRDefault="001F5B8F" w:rsidP="004F28BC">
            <w:r w:rsidRPr="0089171B">
              <w:t xml:space="preserve">Lung </w:t>
            </w:r>
          </w:p>
        </w:tc>
        <w:tc>
          <w:tcPr>
            <w:tcW w:w="1070" w:type="dxa"/>
            <w:vMerge w:val="restart"/>
          </w:tcPr>
          <w:p w14:paraId="37A659A5" w14:textId="1E2E8F71" w:rsidR="001F5B8F" w:rsidRPr="0089171B" w:rsidRDefault="001F5B8F" w:rsidP="005D0D9A">
            <w:pPr>
              <w:jc w:val="center"/>
            </w:pPr>
            <w:r w:rsidRPr="0089171B">
              <w:t>106</w:t>
            </w:r>
          </w:p>
        </w:tc>
        <w:tc>
          <w:tcPr>
            <w:tcW w:w="2326" w:type="dxa"/>
            <w:gridSpan w:val="3"/>
            <w:vMerge w:val="restart"/>
          </w:tcPr>
          <w:p w14:paraId="614B19E6" w14:textId="2BDFB446" w:rsidR="001F5B8F" w:rsidRPr="0089171B" w:rsidRDefault="001F5B8F" w:rsidP="005D0D9A">
            <w:pPr>
              <w:jc w:val="center"/>
            </w:pPr>
            <w:r w:rsidRPr="0089171B">
              <w:t>High (53)</w:t>
            </w:r>
          </w:p>
          <w:p w14:paraId="03C9E0B1" w14:textId="501EAACF" w:rsidR="001F5B8F" w:rsidRPr="0089171B" w:rsidRDefault="001F5B8F" w:rsidP="005D0D9A">
            <w:pPr>
              <w:jc w:val="center"/>
            </w:pPr>
            <w:r w:rsidRPr="0089171B">
              <w:t>Low (53)</w:t>
            </w:r>
          </w:p>
        </w:tc>
        <w:tc>
          <w:tcPr>
            <w:tcW w:w="1436" w:type="dxa"/>
          </w:tcPr>
          <w:p w14:paraId="72BDA04B" w14:textId="661F0940" w:rsidR="001F5B8F" w:rsidRPr="0089171B" w:rsidRDefault="001F5B8F" w:rsidP="005D0D9A">
            <w:pPr>
              <w:jc w:val="center"/>
            </w:pPr>
            <w:r w:rsidRPr="0089171B">
              <w:t>mRNA</w:t>
            </w:r>
          </w:p>
        </w:tc>
        <w:tc>
          <w:tcPr>
            <w:tcW w:w="1487" w:type="dxa"/>
          </w:tcPr>
          <w:p w14:paraId="6FBB4DB6" w14:textId="0BA043F9" w:rsidR="001F5B8F" w:rsidRPr="0089171B" w:rsidRDefault="005D0D9A" w:rsidP="005D0D9A">
            <w:pPr>
              <w:jc w:val="center"/>
            </w:pPr>
            <w:r w:rsidRPr="0089171B">
              <w:t>12,042</w:t>
            </w:r>
          </w:p>
        </w:tc>
      </w:tr>
      <w:tr w:rsidR="001F5B8F" w:rsidRPr="0089171B" w14:paraId="486E84B3" w14:textId="77777777" w:rsidTr="004D4364">
        <w:trPr>
          <w:trHeight w:val="146"/>
        </w:trPr>
        <w:tc>
          <w:tcPr>
            <w:tcW w:w="1737" w:type="dxa"/>
            <w:vMerge/>
          </w:tcPr>
          <w:p w14:paraId="6FC020DC" w14:textId="77777777" w:rsidR="001F5B8F" w:rsidRPr="0089171B" w:rsidRDefault="001F5B8F" w:rsidP="00BF31FD">
            <w:pPr>
              <w:rPr>
                <w:b/>
              </w:rPr>
            </w:pPr>
          </w:p>
        </w:tc>
        <w:tc>
          <w:tcPr>
            <w:tcW w:w="1520" w:type="dxa"/>
            <w:vMerge/>
          </w:tcPr>
          <w:p w14:paraId="38B99DF8" w14:textId="77777777" w:rsidR="001F5B8F" w:rsidRPr="0089171B" w:rsidRDefault="001F5B8F" w:rsidP="00BF31FD"/>
        </w:tc>
        <w:tc>
          <w:tcPr>
            <w:tcW w:w="1070" w:type="dxa"/>
            <w:vMerge/>
          </w:tcPr>
          <w:p w14:paraId="43EE0B49" w14:textId="77777777" w:rsidR="001F5B8F" w:rsidRPr="0089171B" w:rsidRDefault="001F5B8F" w:rsidP="005D0D9A">
            <w:pPr>
              <w:jc w:val="center"/>
            </w:pPr>
          </w:p>
        </w:tc>
        <w:tc>
          <w:tcPr>
            <w:tcW w:w="2326" w:type="dxa"/>
            <w:gridSpan w:val="3"/>
            <w:vMerge/>
          </w:tcPr>
          <w:p w14:paraId="1E33C158" w14:textId="77777777" w:rsidR="001F5B8F" w:rsidRPr="0089171B" w:rsidRDefault="001F5B8F" w:rsidP="005D0D9A">
            <w:pPr>
              <w:jc w:val="center"/>
            </w:pPr>
          </w:p>
        </w:tc>
        <w:tc>
          <w:tcPr>
            <w:tcW w:w="1436" w:type="dxa"/>
          </w:tcPr>
          <w:p w14:paraId="428D0DEF" w14:textId="4FB2D003" w:rsidR="001F5B8F" w:rsidRPr="0089171B" w:rsidRDefault="001F5B8F" w:rsidP="005D0D9A">
            <w:pPr>
              <w:jc w:val="center"/>
            </w:pPr>
            <w:r w:rsidRPr="0089171B">
              <w:t>miRNA</w:t>
            </w:r>
          </w:p>
        </w:tc>
        <w:tc>
          <w:tcPr>
            <w:tcW w:w="1487" w:type="dxa"/>
          </w:tcPr>
          <w:p w14:paraId="385C4FCF" w14:textId="19E74F2B" w:rsidR="001F5B8F" w:rsidRPr="0089171B" w:rsidRDefault="005D0D9A" w:rsidP="005D0D9A">
            <w:pPr>
              <w:jc w:val="center"/>
            </w:pPr>
            <w:r w:rsidRPr="0089171B">
              <w:t>353</w:t>
            </w:r>
          </w:p>
        </w:tc>
      </w:tr>
      <w:tr w:rsidR="001F5B8F" w:rsidRPr="0089171B" w14:paraId="582D01EA" w14:textId="77777777" w:rsidTr="004D4364">
        <w:trPr>
          <w:trHeight w:val="146"/>
        </w:trPr>
        <w:tc>
          <w:tcPr>
            <w:tcW w:w="1737" w:type="dxa"/>
            <w:vMerge/>
            <w:tcBorders>
              <w:bottom w:val="single" w:sz="36" w:space="0" w:color="auto"/>
            </w:tcBorders>
          </w:tcPr>
          <w:p w14:paraId="52E5B253" w14:textId="77777777" w:rsidR="001F5B8F" w:rsidRPr="0089171B" w:rsidRDefault="001F5B8F" w:rsidP="00BF31FD">
            <w:pPr>
              <w:rPr>
                <w:b/>
              </w:rPr>
            </w:pPr>
          </w:p>
        </w:tc>
        <w:tc>
          <w:tcPr>
            <w:tcW w:w="1520" w:type="dxa"/>
            <w:vMerge/>
            <w:tcBorders>
              <w:bottom w:val="single" w:sz="36" w:space="0" w:color="auto"/>
            </w:tcBorders>
          </w:tcPr>
          <w:p w14:paraId="50F6F830" w14:textId="77777777" w:rsidR="001F5B8F" w:rsidRPr="0089171B" w:rsidRDefault="001F5B8F" w:rsidP="00BF31FD"/>
        </w:tc>
        <w:tc>
          <w:tcPr>
            <w:tcW w:w="1070" w:type="dxa"/>
            <w:vMerge/>
            <w:tcBorders>
              <w:bottom w:val="single" w:sz="36" w:space="0" w:color="auto"/>
            </w:tcBorders>
          </w:tcPr>
          <w:p w14:paraId="2D9C21B4" w14:textId="77777777" w:rsidR="001F5B8F" w:rsidRPr="0089171B" w:rsidRDefault="001F5B8F" w:rsidP="005D0D9A">
            <w:pPr>
              <w:jc w:val="center"/>
            </w:pPr>
          </w:p>
        </w:tc>
        <w:tc>
          <w:tcPr>
            <w:tcW w:w="2326" w:type="dxa"/>
            <w:gridSpan w:val="3"/>
            <w:vMerge/>
            <w:tcBorders>
              <w:bottom w:val="single" w:sz="36" w:space="0" w:color="auto"/>
            </w:tcBorders>
          </w:tcPr>
          <w:p w14:paraId="59C5CF2E" w14:textId="77777777" w:rsidR="001F5B8F" w:rsidRPr="0089171B" w:rsidRDefault="001F5B8F" w:rsidP="005D0D9A">
            <w:pPr>
              <w:jc w:val="center"/>
            </w:pPr>
          </w:p>
        </w:tc>
        <w:tc>
          <w:tcPr>
            <w:tcW w:w="1436" w:type="dxa"/>
            <w:tcBorders>
              <w:bottom w:val="single" w:sz="36" w:space="0" w:color="auto"/>
            </w:tcBorders>
          </w:tcPr>
          <w:p w14:paraId="14A9FAEB" w14:textId="19E2F549" w:rsidR="001F5B8F" w:rsidRPr="0089171B" w:rsidRDefault="001F5B8F" w:rsidP="005D0D9A">
            <w:pPr>
              <w:jc w:val="center"/>
            </w:pPr>
            <w:r w:rsidRPr="0089171B">
              <w:t>CpGs</w:t>
            </w:r>
          </w:p>
        </w:tc>
        <w:tc>
          <w:tcPr>
            <w:tcW w:w="1487" w:type="dxa"/>
            <w:tcBorders>
              <w:bottom w:val="single" w:sz="36" w:space="0" w:color="auto"/>
            </w:tcBorders>
          </w:tcPr>
          <w:p w14:paraId="580BCFBA" w14:textId="10A983ED" w:rsidR="001F5B8F" w:rsidRPr="0089171B" w:rsidRDefault="00CC4441" w:rsidP="005D0D9A">
            <w:pPr>
              <w:jc w:val="center"/>
            </w:pPr>
            <w:r w:rsidRPr="0089171B">
              <w:t>23,074</w:t>
            </w:r>
          </w:p>
        </w:tc>
      </w:tr>
      <w:tr w:rsidR="00DC7399" w:rsidRPr="0089171B" w14:paraId="34512A15" w14:textId="77777777" w:rsidTr="004D4364">
        <w:trPr>
          <w:trHeight w:val="343"/>
        </w:trPr>
        <w:tc>
          <w:tcPr>
            <w:tcW w:w="1737" w:type="dxa"/>
            <w:vMerge w:val="restart"/>
            <w:tcBorders>
              <w:top w:val="single" w:sz="36" w:space="0" w:color="auto"/>
            </w:tcBorders>
          </w:tcPr>
          <w:p w14:paraId="265FB49E" w14:textId="03C2A1D7" w:rsidR="00DC7399" w:rsidRPr="0089171B" w:rsidRDefault="00DC7399" w:rsidP="004F28BC">
            <w:pPr>
              <w:rPr>
                <w:b/>
              </w:rPr>
            </w:pPr>
            <w:r w:rsidRPr="0089171B">
              <w:rPr>
                <w:b/>
              </w:rPr>
              <w:t>Case study 1</w:t>
            </w:r>
          </w:p>
          <w:p w14:paraId="65FBD612" w14:textId="2F45D456" w:rsidR="00DC7399" w:rsidRPr="0089171B" w:rsidRDefault="00DC7399" w:rsidP="00BF31FD">
            <w:pPr>
              <w:rPr>
                <w:b/>
              </w:rPr>
            </w:pPr>
            <w:r w:rsidRPr="0089171B">
              <w:rPr>
                <w:b/>
              </w:rPr>
              <w:t>(TCGA</w:t>
            </w:r>
            <w:r w:rsidR="001B26D8">
              <w:rPr>
                <w:b/>
              </w:rPr>
              <w:t>*</w:t>
            </w:r>
            <w:r w:rsidRPr="0089171B">
              <w:rPr>
                <w:b/>
              </w:rPr>
              <w:t xml:space="preserve">) </w:t>
            </w:r>
            <w:r w:rsidRPr="0089171B">
              <w:rPr>
                <w:b/>
              </w:rPr>
              <w:fldChar w:fldCharType="begin"/>
            </w:r>
            <w:r w:rsidR="00310D60">
              <w:rPr>
                <w:b/>
              </w:rPr>
              <w:instrText xml:space="preserve"> ADDIN ZOTERO_ITEM CSL_CITATION {"citationID":"a2046upvcjq","properties":{"formattedCitation":"[20]","plainCitation":"[20]"},"citationItems":[{"id":305,"uris":["http://zotero.org/users/2545847/items/UWUAKARH"],"uri":["http://zotero.org/users/2545847/items/UWUAKARH"],"itemData":{"id":305,"type":"article","title":"The Cancer Genome Atlas","URL":"http://cancergenome.nih.gov/","author":[{"family":"The TCGA Research Network","given":""}]}}],"schema":"https://github.com/citation-style-language/schema/raw/master/csl-citation.json"} </w:instrText>
            </w:r>
            <w:r w:rsidRPr="0089171B">
              <w:rPr>
                <w:b/>
              </w:rPr>
              <w:fldChar w:fldCharType="separate"/>
            </w:r>
            <w:r w:rsidR="00310D60">
              <w:rPr>
                <w:b/>
                <w:noProof/>
              </w:rPr>
              <w:t>[20]</w:t>
            </w:r>
            <w:r w:rsidRPr="0089171B">
              <w:rPr>
                <w:b/>
              </w:rPr>
              <w:fldChar w:fldCharType="end"/>
            </w:r>
          </w:p>
        </w:tc>
        <w:tc>
          <w:tcPr>
            <w:tcW w:w="1520" w:type="dxa"/>
            <w:vMerge w:val="restart"/>
            <w:tcBorders>
              <w:top w:val="single" w:sz="36" w:space="0" w:color="auto"/>
            </w:tcBorders>
          </w:tcPr>
          <w:p w14:paraId="0950661B" w14:textId="2DEBC687" w:rsidR="00DC7399" w:rsidRPr="0089171B" w:rsidRDefault="00DC7399" w:rsidP="00BF31FD">
            <w:r w:rsidRPr="0089171B">
              <w:t>Breast cancer</w:t>
            </w:r>
          </w:p>
        </w:tc>
        <w:tc>
          <w:tcPr>
            <w:tcW w:w="1070" w:type="dxa"/>
            <w:vMerge w:val="restart"/>
            <w:tcBorders>
              <w:top w:val="single" w:sz="36" w:space="0" w:color="auto"/>
            </w:tcBorders>
          </w:tcPr>
          <w:p w14:paraId="6C69CD0F" w14:textId="5BB8DC6C" w:rsidR="00DC7399" w:rsidRPr="0089171B" w:rsidRDefault="00011254" w:rsidP="005D0D9A">
            <w:pPr>
              <w:jc w:val="center"/>
            </w:pPr>
            <w:r w:rsidRPr="0089171B">
              <w:t>989</w:t>
            </w:r>
            <w:r w:rsidR="00DC7399" w:rsidRPr="0089171B">
              <w:t xml:space="preserve"> </w:t>
            </w:r>
          </w:p>
        </w:tc>
        <w:tc>
          <w:tcPr>
            <w:tcW w:w="843" w:type="dxa"/>
            <w:tcBorders>
              <w:top w:val="single" w:sz="36" w:space="0" w:color="auto"/>
            </w:tcBorders>
          </w:tcPr>
          <w:p w14:paraId="01B85D7A" w14:textId="7681898A" w:rsidR="00DC7399" w:rsidRPr="0089171B" w:rsidRDefault="00DC7399" w:rsidP="00DC7399">
            <w:pPr>
              <w:jc w:val="center"/>
            </w:pPr>
          </w:p>
        </w:tc>
        <w:tc>
          <w:tcPr>
            <w:tcW w:w="736" w:type="dxa"/>
            <w:tcBorders>
              <w:top w:val="single" w:sz="36" w:space="0" w:color="auto"/>
            </w:tcBorders>
          </w:tcPr>
          <w:p w14:paraId="4E5A4E0C" w14:textId="3D20AF48" w:rsidR="00DC7399" w:rsidRPr="0089171B" w:rsidRDefault="00DC7399" w:rsidP="005D0D9A">
            <w:pPr>
              <w:jc w:val="center"/>
            </w:pPr>
            <w:r w:rsidRPr="0089171B">
              <w:t>Train</w:t>
            </w:r>
          </w:p>
        </w:tc>
        <w:tc>
          <w:tcPr>
            <w:tcW w:w="747" w:type="dxa"/>
            <w:tcBorders>
              <w:top w:val="single" w:sz="36" w:space="0" w:color="auto"/>
            </w:tcBorders>
          </w:tcPr>
          <w:p w14:paraId="31EC9B95" w14:textId="2F959A25" w:rsidR="00DC7399" w:rsidRPr="0089171B" w:rsidRDefault="00DC7399" w:rsidP="005D0D9A">
            <w:pPr>
              <w:jc w:val="center"/>
            </w:pPr>
            <w:r w:rsidRPr="0089171B">
              <w:t>Test</w:t>
            </w:r>
          </w:p>
        </w:tc>
        <w:tc>
          <w:tcPr>
            <w:tcW w:w="1436" w:type="dxa"/>
            <w:tcBorders>
              <w:top w:val="single" w:sz="36" w:space="0" w:color="auto"/>
            </w:tcBorders>
          </w:tcPr>
          <w:p w14:paraId="5D196297" w14:textId="25E9753E" w:rsidR="00DC7399" w:rsidRPr="0089171B" w:rsidRDefault="00DC7399" w:rsidP="005D0D9A">
            <w:pPr>
              <w:jc w:val="center"/>
            </w:pPr>
            <w:r w:rsidRPr="0089171B">
              <w:t>mRNA</w:t>
            </w:r>
          </w:p>
        </w:tc>
        <w:tc>
          <w:tcPr>
            <w:tcW w:w="1487" w:type="dxa"/>
            <w:tcBorders>
              <w:top w:val="single" w:sz="36" w:space="0" w:color="auto"/>
            </w:tcBorders>
          </w:tcPr>
          <w:p w14:paraId="57A43FEB" w14:textId="728BA6ED" w:rsidR="00DC7399" w:rsidRPr="0089171B" w:rsidRDefault="00DC7399" w:rsidP="005D0D9A">
            <w:pPr>
              <w:jc w:val="center"/>
            </w:pPr>
            <w:proofErr w:type="gramStart"/>
            <w:r w:rsidRPr="0089171B">
              <w:t>Train:16,851</w:t>
            </w:r>
            <w:proofErr w:type="gramEnd"/>
          </w:p>
          <w:p w14:paraId="31E8354A" w14:textId="253E011F" w:rsidR="00DC7399" w:rsidRPr="0089171B" w:rsidRDefault="00DC7399" w:rsidP="00824C25">
            <w:pPr>
              <w:jc w:val="center"/>
            </w:pPr>
            <w:r w:rsidRPr="0089171B">
              <w:t>Test:</w:t>
            </w:r>
            <w:r w:rsidR="0085272A" w:rsidRPr="0089171B">
              <w:t xml:space="preserve"> 16,851</w:t>
            </w:r>
          </w:p>
        </w:tc>
      </w:tr>
      <w:tr w:rsidR="00DC7399" w:rsidRPr="0089171B" w14:paraId="7CB42166" w14:textId="77777777" w:rsidTr="004D4364">
        <w:trPr>
          <w:trHeight w:val="270"/>
        </w:trPr>
        <w:tc>
          <w:tcPr>
            <w:tcW w:w="1737" w:type="dxa"/>
            <w:vMerge/>
          </w:tcPr>
          <w:p w14:paraId="36FD1C4D" w14:textId="44F11BE4" w:rsidR="00DC7399" w:rsidRPr="0089171B" w:rsidRDefault="00DC7399" w:rsidP="00BF31FD">
            <w:pPr>
              <w:rPr>
                <w:b/>
              </w:rPr>
            </w:pPr>
          </w:p>
        </w:tc>
        <w:tc>
          <w:tcPr>
            <w:tcW w:w="1520" w:type="dxa"/>
            <w:vMerge/>
          </w:tcPr>
          <w:p w14:paraId="27338CBE" w14:textId="77777777" w:rsidR="00DC7399" w:rsidRPr="0089171B" w:rsidRDefault="00DC7399" w:rsidP="00BF31FD"/>
        </w:tc>
        <w:tc>
          <w:tcPr>
            <w:tcW w:w="1070" w:type="dxa"/>
            <w:vMerge/>
          </w:tcPr>
          <w:p w14:paraId="7FAB1588" w14:textId="77777777" w:rsidR="00DC7399" w:rsidRPr="0089171B" w:rsidRDefault="00DC7399" w:rsidP="005D0D9A">
            <w:pPr>
              <w:jc w:val="center"/>
            </w:pPr>
          </w:p>
        </w:tc>
        <w:tc>
          <w:tcPr>
            <w:tcW w:w="843" w:type="dxa"/>
          </w:tcPr>
          <w:p w14:paraId="710BBDC7" w14:textId="13AC0C94" w:rsidR="00DC7399" w:rsidRPr="0089171B" w:rsidRDefault="00DC7399" w:rsidP="005D0D9A">
            <w:pPr>
              <w:jc w:val="center"/>
            </w:pPr>
            <w:r w:rsidRPr="0089171B">
              <w:t>Basal</w:t>
            </w:r>
          </w:p>
        </w:tc>
        <w:tc>
          <w:tcPr>
            <w:tcW w:w="736" w:type="dxa"/>
          </w:tcPr>
          <w:p w14:paraId="6A7C738D" w14:textId="2FAA5750" w:rsidR="00DC7399" w:rsidRPr="0089171B" w:rsidRDefault="00DC7399" w:rsidP="005D0D9A">
            <w:pPr>
              <w:jc w:val="center"/>
            </w:pPr>
            <w:r w:rsidRPr="0089171B">
              <w:t>76</w:t>
            </w:r>
          </w:p>
        </w:tc>
        <w:tc>
          <w:tcPr>
            <w:tcW w:w="747" w:type="dxa"/>
          </w:tcPr>
          <w:p w14:paraId="616611AB" w14:textId="0D1B6824" w:rsidR="00DC7399" w:rsidRPr="0089171B" w:rsidRDefault="0096281E" w:rsidP="005D0D9A">
            <w:pPr>
              <w:jc w:val="center"/>
            </w:pPr>
            <w:r w:rsidRPr="0089171B">
              <w:t>102</w:t>
            </w:r>
          </w:p>
        </w:tc>
        <w:tc>
          <w:tcPr>
            <w:tcW w:w="1436" w:type="dxa"/>
          </w:tcPr>
          <w:p w14:paraId="23C0B25A" w14:textId="4CC7BD2C" w:rsidR="00DC7399" w:rsidRPr="0089171B" w:rsidRDefault="00DC7399" w:rsidP="005D0D9A">
            <w:pPr>
              <w:jc w:val="center"/>
            </w:pPr>
            <w:r w:rsidRPr="0089171B">
              <w:t>miRNA</w:t>
            </w:r>
          </w:p>
        </w:tc>
        <w:tc>
          <w:tcPr>
            <w:tcW w:w="1487" w:type="dxa"/>
          </w:tcPr>
          <w:p w14:paraId="622156E6" w14:textId="5A7283F7" w:rsidR="00DC7399" w:rsidRPr="0089171B" w:rsidRDefault="00DC7399" w:rsidP="00824C25">
            <w:pPr>
              <w:jc w:val="center"/>
            </w:pPr>
            <w:r w:rsidRPr="0089171B">
              <w:t>Train: 349</w:t>
            </w:r>
          </w:p>
          <w:p w14:paraId="3286E962" w14:textId="14A8143D" w:rsidR="00DC7399" w:rsidRPr="0089171B" w:rsidRDefault="00DC7399" w:rsidP="00824C25">
            <w:pPr>
              <w:jc w:val="center"/>
            </w:pPr>
            <w:r w:rsidRPr="0089171B">
              <w:t>Test:</w:t>
            </w:r>
            <w:r w:rsidR="0085272A" w:rsidRPr="0089171B">
              <w:t xml:space="preserve"> 349</w:t>
            </w:r>
          </w:p>
        </w:tc>
      </w:tr>
      <w:tr w:rsidR="00DC7399" w:rsidRPr="0089171B" w14:paraId="7BE5530D" w14:textId="77777777" w:rsidTr="004D4364">
        <w:trPr>
          <w:trHeight w:val="270"/>
        </w:trPr>
        <w:tc>
          <w:tcPr>
            <w:tcW w:w="1737" w:type="dxa"/>
            <w:vMerge/>
          </w:tcPr>
          <w:p w14:paraId="25724D3A" w14:textId="77777777" w:rsidR="00DC7399" w:rsidRPr="0089171B" w:rsidRDefault="00DC7399" w:rsidP="00BF31FD">
            <w:pPr>
              <w:rPr>
                <w:b/>
              </w:rPr>
            </w:pPr>
          </w:p>
        </w:tc>
        <w:tc>
          <w:tcPr>
            <w:tcW w:w="1520" w:type="dxa"/>
            <w:vMerge/>
          </w:tcPr>
          <w:p w14:paraId="2D09779F" w14:textId="77777777" w:rsidR="00DC7399" w:rsidRPr="0089171B" w:rsidRDefault="00DC7399" w:rsidP="00BF31FD"/>
        </w:tc>
        <w:tc>
          <w:tcPr>
            <w:tcW w:w="1070" w:type="dxa"/>
            <w:vMerge/>
          </w:tcPr>
          <w:p w14:paraId="5F3EE886" w14:textId="77777777" w:rsidR="00DC7399" w:rsidRPr="0089171B" w:rsidRDefault="00DC7399" w:rsidP="005D0D9A">
            <w:pPr>
              <w:jc w:val="center"/>
            </w:pPr>
          </w:p>
        </w:tc>
        <w:tc>
          <w:tcPr>
            <w:tcW w:w="843" w:type="dxa"/>
            <w:tcBorders>
              <w:bottom w:val="single" w:sz="4" w:space="0" w:color="auto"/>
            </w:tcBorders>
          </w:tcPr>
          <w:p w14:paraId="4BCDFF5B" w14:textId="44809344" w:rsidR="00DC7399" w:rsidRPr="0089171B" w:rsidRDefault="00DC7399" w:rsidP="005D0D9A">
            <w:pPr>
              <w:jc w:val="center"/>
            </w:pPr>
            <w:r w:rsidRPr="0089171B">
              <w:t>Her2</w:t>
            </w:r>
          </w:p>
        </w:tc>
        <w:tc>
          <w:tcPr>
            <w:tcW w:w="736" w:type="dxa"/>
            <w:tcBorders>
              <w:bottom w:val="single" w:sz="4" w:space="0" w:color="auto"/>
            </w:tcBorders>
          </w:tcPr>
          <w:p w14:paraId="38CA114A" w14:textId="270F32D9" w:rsidR="00DC7399" w:rsidRPr="0089171B" w:rsidRDefault="00DC7399" w:rsidP="005D0D9A">
            <w:pPr>
              <w:jc w:val="center"/>
            </w:pPr>
            <w:r w:rsidRPr="0089171B">
              <w:t>38</w:t>
            </w:r>
          </w:p>
        </w:tc>
        <w:tc>
          <w:tcPr>
            <w:tcW w:w="747" w:type="dxa"/>
          </w:tcPr>
          <w:p w14:paraId="0B6B4DC0" w14:textId="0A537B9C" w:rsidR="00DC7399" w:rsidRPr="0089171B" w:rsidRDefault="0096281E" w:rsidP="005D0D9A">
            <w:pPr>
              <w:jc w:val="center"/>
            </w:pPr>
            <w:r w:rsidRPr="0089171B">
              <w:t>40</w:t>
            </w:r>
          </w:p>
        </w:tc>
        <w:tc>
          <w:tcPr>
            <w:tcW w:w="1436" w:type="dxa"/>
          </w:tcPr>
          <w:p w14:paraId="2E9275E6" w14:textId="30050FCF" w:rsidR="00DC7399" w:rsidRPr="0089171B" w:rsidRDefault="00DC7399" w:rsidP="005D0D9A">
            <w:pPr>
              <w:jc w:val="center"/>
            </w:pPr>
            <w:r w:rsidRPr="0089171B">
              <w:t>CpGs</w:t>
            </w:r>
          </w:p>
        </w:tc>
        <w:tc>
          <w:tcPr>
            <w:tcW w:w="1487" w:type="dxa"/>
          </w:tcPr>
          <w:p w14:paraId="49B7508C" w14:textId="54128946" w:rsidR="00DC7399" w:rsidRPr="0089171B" w:rsidRDefault="00DC7399" w:rsidP="00824C25">
            <w:pPr>
              <w:jc w:val="center"/>
            </w:pPr>
            <w:r w:rsidRPr="0089171B">
              <w:t>Train: 9</w:t>
            </w:r>
            <w:r w:rsidR="0085272A" w:rsidRPr="0089171B">
              <w:t>,</w:t>
            </w:r>
            <w:r w:rsidRPr="0089171B">
              <w:t>482</w:t>
            </w:r>
          </w:p>
          <w:p w14:paraId="43C1C668" w14:textId="711BBB1F" w:rsidR="00DC7399" w:rsidRPr="0089171B" w:rsidRDefault="00DC7399" w:rsidP="0085272A">
            <w:pPr>
              <w:jc w:val="center"/>
            </w:pPr>
            <w:r w:rsidRPr="0089171B">
              <w:t xml:space="preserve">Test: </w:t>
            </w:r>
            <w:r w:rsidR="0085272A" w:rsidRPr="0089171B">
              <w:t>9,482</w:t>
            </w:r>
          </w:p>
        </w:tc>
      </w:tr>
      <w:tr w:rsidR="00DC7399" w:rsidRPr="0089171B" w14:paraId="02E8F134" w14:textId="77777777" w:rsidTr="004D4364">
        <w:trPr>
          <w:trHeight w:val="235"/>
        </w:trPr>
        <w:tc>
          <w:tcPr>
            <w:tcW w:w="1737" w:type="dxa"/>
            <w:vMerge/>
          </w:tcPr>
          <w:p w14:paraId="27B020AC" w14:textId="77777777" w:rsidR="00DC7399" w:rsidRPr="0089171B" w:rsidRDefault="00DC7399" w:rsidP="00BF31FD">
            <w:pPr>
              <w:rPr>
                <w:b/>
              </w:rPr>
            </w:pPr>
          </w:p>
        </w:tc>
        <w:tc>
          <w:tcPr>
            <w:tcW w:w="1520" w:type="dxa"/>
            <w:vMerge/>
          </w:tcPr>
          <w:p w14:paraId="2AE21F35" w14:textId="77777777" w:rsidR="00DC7399" w:rsidRPr="0089171B" w:rsidRDefault="00DC7399" w:rsidP="00BF31FD"/>
        </w:tc>
        <w:tc>
          <w:tcPr>
            <w:tcW w:w="1070" w:type="dxa"/>
            <w:vMerge/>
            <w:tcBorders>
              <w:right w:val="single" w:sz="4" w:space="0" w:color="auto"/>
            </w:tcBorders>
          </w:tcPr>
          <w:p w14:paraId="3FD3FAFD" w14:textId="77777777" w:rsidR="00DC7399" w:rsidRPr="0089171B" w:rsidRDefault="00DC7399" w:rsidP="005D0D9A">
            <w:pPr>
              <w:jc w:val="center"/>
            </w:pPr>
          </w:p>
        </w:tc>
        <w:tc>
          <w:tcPr>
            <w:tcW w:w="843" w:type="dxa"/>
            <w:tcBorders>
              <w:top w:val="single" w:sz="4" w:space="0" w:color="auto"/>
              <w:left w:val="single" w:sz="4" w:space="0" w:color="auto"/>
              <w:bottom w:val="single" w:sz="4" w:space="0" w:color="auto"/>
              <w:right w:val="single" w:sz="4" w:space="0" w:color="auto"/>
            </w:tcBorders>
          </w:tcPr>
          <w:p w14:paraId="08132B5E" w14:textId="77777777" w:rsidR="00DC7399" w:rsidRPr="0089171B" w:rsidRDefault="00DC7399" w:rsidP="00DC7399">
            <w:pPr>
              <w:jc w:val="center"/>
            </w:pPr>
            <w:r w:rsidRPr="0089171B">
              <w:t>LumA</w:t>
            </w:r>
          </w:p>
          <w:p w14:paraId="661A9F5B" w14:textId="40EA64F5" w:rsidR="00DC7399" w:rsidRPr="0089171B" w:rsidRDefault="00DC7399" w:rsidP="005D0D9A">
            <w:pPr>
              <w:jc w:val="center"/>
            </w:pPr>
          </w:p>
        </w:tc>
        <w:tc>
          <w:tcPr>
            <w:tcW w:w="736" w:type="dxa"/>
            <w:tcBorders>
              <w:top w:val="single" w:sz="4" w:space="0" w:color="auto"/>
              <w:left w:val="single" w:sz="4" w:space="0" w:color="auto"/>
            </w:tcBorders>
          </w:tcPr>
          <w:p w14:paraId="266065AA" w14:textId="20335415" w:rsidR="00DC7399" w:rsidRPr="0089171B" w:rsidRDefault="00DC7399" w:rsidP="005D0D9A">
            <w:pPr>
              <w:jc w:val="center"/>
            </w:pPr>
            <w:r w:rsidRPr="0089171B">
              <w:t>188</w:t>
            </w:r>
          </w:p>
        </w:tc>
        <w:tc>
          <w:tcPr>
            <w:tcW w:w="747" w:type="dxa"/>
          </w:tcPr>
          <w:p w14:paraId="4250815E" w14:textId="757B57A9" w:rsidR="00DC7399" w:rsidRPr="0089171B" w:rsidRDefault="0096281E" w:rsidP="005D0D9A">
            <w:pPr>
              <w:jc w:val="center"/>
            </w:pPr>
            <w:r w:rsidRPr="0089171B">
              <w:t>346</w:t>
            </w:r>
          </w:p>
        </w:tc>
        <w:tc>
          <w:tcPr>
            <w:tcW w:w="1436" w:type="dxa"/>
            <w:vMerge w:val="restart"/>
          </w:tcPr>
          <w:p w14:paraId="257FDB9A" w14:textId="6E7442EF" w:rsidR="00DC7399" w:rsidRPr="0089171B" w:rsidRDefault="00DC7399" w:rsidP="005D0D9A">
            <w:pPr>
              <w:jc w:val="center"/>
            </w:pPr>
            <w:r w:rsidRPr="0089171B">
              <w:t>Proteins</w:t>
            </w:r>
          </w:p>
        </w:tc>
        <w:tc>
          <w:tcPr>
            <w:tcW w:w="1487" w:type="dxa"/>
            <w:vMerge w:val="restart"/>
          </w:tcPr>
          <w:p w14:paraId="6188EA5B" w14:textId="141018D8" w:rsidR="00DC7399" w:rsidRPr="0089171B" w:rsidRDefault="00DC7399" w:rsidP="00824C25">
            <w:pPr>
              <w:jc w:val="center"/>
            </w:pPr>
            <w:r w:rsidRPr="0089171B">
              <w:t>Train:</w:t>
            </w:r>
            <w:r w:rsidR="0085272A" w:rsidRPr="0089171B">
              <w:t xml:space="preserve"> </w:t>
            </w:r>
            <w:r w:rsidR="00AC056B" w:rsidRPr="0089171B">
              <w:t>115</w:t>
            </w:r>
          </w:p>
          <w:p w14:paraId="35185E5D" w14:textId="0B91FE6F" w:rsidR="00DC7399" w:rsidRPr="0089171B" w:rsidRDefault="00DC7399" w:rsidP="00824C25">
            <w:pPr>
              <w:jc w:val="center"/>
            </w:pPr>
            <w:r w:rsidRPr="0089171B">
              <w:t>Test:</w:t>
            </w:r>
            <w:r w:rsidR="0085272A" w:rsidRPr="0089171B">
              <w:t xml:space="preserve"> 0</w:t>
            </w:r>
          </w:p>
        </w:tc>
      </w:tr>
      <w:tr w:rsidR="00DC7399" w:rsidRPr="0089171B" w14:paraId="6E24191F" w14:textId="77777777" w:rsidTr="004D4364">
        <w:trPr>
          <w:trHeight w:val="234"/>
        </w:trPr>
        <w:tc>
          <w:tcPr>
            <w:tcW w:w="1737" w:type="dxa"/>
            <w:vMerge/>
            <w:tcBorders>
              <w:bottom w:val="single" w:sz="36" w:space="0" w:color="auto"/>
            </w:tcBorders>
          </w:tcPr>
          <w:p w14:paraId="2D15637E" w14:textId="77777777" w:rsidR="00DC7399" w:rsidRPr="0089171B" w:rsidRDefault="00DC7399" w:rsidP="00BF31FD">
            <w:pPr>
              <w:rPr>
                <w:b/>
              </w:rPr>
            </w:pPr>
          </w:p>
        </w:tc>
        <w:tc>
          <w:tcPr>
            <w:tcW w:w="1520" w:type="dxa"/>
            <w:vMerge/>
            <w:tcBorders>
              <w:bottom w:val="single" w:sz="36" w:space="0" w:color="auto"/>
            </w:tcBorders>
          </w:tcPr>
          <w:p w14:paraId="28969A6A" w14:textId="77777777" w:rsidR="00DC7399" w:rsidRPr="0089171B" w:rsidRDefault="00DC7399" w:rsidP="00BF31FD"/>
        </w:tc>
        <w:tc>
          <w:tcPr>
            <w:tcW w:w="1070" w:type="dxa"/>
            <w:vMerge/>
            <w:tcBorders>
              <w:bottom w:val="single" w:sz="36" w:space="0" w:color="auto"/>
              <w:right w:val="single" w:sz="4" w:space="0" w:color="auto"/>
            </w:tcBorders>
          </w:tcPr>
          <w:p w14:paraId="34AE8C7B" w14:textId="77777777" w:rsidR="00DC7399" w:rsidRPr="0089171B" w:rsidRDefault="00DC7399" w:rsidP="005D0D9A">
            <w:pPr>
              <w:jc w:val="center"/>
            </w:pPr>
          </w:p>
        </w:tc>
        <w:tc>
          <w:tcPr>
            <w:tcW w:w="843" w:type="dxa"/>
            <w:tcBorders>
              <w:top w:val="single" w:sz="4" w:space="0" w:color="auto"/>
              <w:left w:val="single" w:sz="4" w:space="0" w:color="auto"/>
              <w:bottom w:val="single" w:sz="24" w:space="0" w:color="auto"/>
              <w:right w:val="single" w:sz="4" w:space="0" w:color="auto"/>
            </w:tcBorders>
          </w:tcPr>
          <w:p w14:paraId="27501876" w14:textId="7B2FD0C2" w:rsidR="00DC7399" w:rsidRPr="0089171B" w:rsidRDefault="00DC7399" w:rsidP="005D0D9A">
            <w:pPr>
              <w:jc w:val="center"/>
            </w:pPr>
            <w:r w:rsidRPr="0089171B">
              <w:t>LumB</w:t>
            </w:r>
          </w:p>
        </w:tc>
        <w:tc>
          <w:tcPr>
            <w:tcW w:w="736" w:type="dxa"/>
            <w:tcBorders>
              <w:left w:val="single" w:sz="4" w:space="0" w:color="auto"/>
              <w:bottom w:val="single" w:sz="36" w:space="0" w:color="auto"/>
            </w:tcBorders>
          </w:tcPr>
          <w:p w14:paraId="46C72F2C" w14:textId="660424B8" w:rsidR="00DC7399" w:rsidRPr="0089171B" w:rsidRDefault="00DC7399" w:rsidP="005D0D9A">
            <w:pPr>
              <w:jc w:val="center"/>
            </w:pPr>
            <w:r w:rsidRPr="0089171B">
              <w:t>77</w:t>
            </w:r>
          </w:p>
        </w:tc>
        <w:tc>
          <w:tcPr>
            <w:tcW w:w="747" w:type="dxa"/>
            <w:tcBorders>
              <w:bottom w:val="single" w:sz="36" w:space="0" w:color="auto"/>
            </w:tcBorders>
          </w:tcPr>
          <w:p w14:paraId="62698FB0" w14:textId="41ED985C" w:rsidR="00DC7399" w:rsidRPr="0089171B" w:rsidRDefault="0096281E" w:rsidP="005D0D9A">
            <w:pPr>
              <w:jc w:val="center"/>
            </w:pPr>
            <w:r w:rsidRPr="0089171B">
              <w:t>122</w:t>
            </w:r>
          </w:p>
        </w:tc>
        <w:tc>
          <w:tcPr>
            <w:tcW w:w="1436" w:type="dxa"/>
            <w:vMerge/>
            <w:tcBorders>
              <w:bottom w:val="single" w:sz="36" w:space="0" w:color="auto"/>
            </w:tcBorders>
          </w:tcPr>
          <w:p w14:paraId="06BA3193" w14:textId="77777777" w:rsidR="00DC7399" w:rsidRPr="0089171B" w:rsidRDefault="00DC7399" w:rsidP="005D0D9A">
            <w:pPr>
              <w:jc w:val="center"/>
            </w:pPr>
          </w:p>
        </w:tc>
        <w:tc>
          <w:tcPr>
            <w:tcW w:w="1487" w:type="dxa"/>
            <w:vMerge/>
            <w:tcBorders>
              <w:bottom w:val="single" w:sz="36" w:space="0" w:color="auto"/>
            </w:tcBorders>
          </w:tcPr>
          <w:p w14:paraId="300C97B0" w14:textId="77777777" w:rsidR="00DC7399" w:rsidRPr="0089171B" w:rsidRDefault="00DC7399" w:rsidP="00824C25">
            <w:pPr>
              <w:jc w:val="center"/>
            </w:pPr>
          </w:p>
        </w:tc>
      </w:tr>
      <w:tr w:rsidR="001F5B8F" w:rsidRPr="0089171B" w14:paraId="4832726D" w14:textId="77777777" w:rsidTr="004D4364">
        <w:trPr>
          <w:trHeight w:val="214"/>
        </w:trPr>
        <w:tc>
          <w:tcPr>
            <w:tcW w:w="1737" w:type="dxa"/>
            <w:vMerge w:val="restart"/>
            <w:tcBorders>
              <w:top w:val="single" w:sz="36" w:space="0" w:color="auto"/>
            </w:tcBorders>
          </w:tcPr>
          <w:p w14:paraId="429934B5" w14:textId="77777777" w:rsidR="001F5B8F" w:rsidRPr="0089171B" w:rsidRDefault="001F5B8F" w:rsidP="00BF31FD">
            <w:pPr>
              <w:rPr>
                <w:b/>
              </w:rPr>
            </w:pPr>
            <w:r w:rsidRPr="0089171B">
              <w:rPr>
                <w:b/>
              </w:rPr>
              <w:t>Case study 2</w:t>
            </w:r>
          </w:p>
          <w:p w14:paraId="28C82512" w14:textId="18F33A0F" w:rsidR="001F5B8F" w:rsidRPr="0089171B" w:rsidRDefault="001F5B8F" w:rsidP="00BF31FD">
            <w:pPr>
              <w:rPr>
                <w:b/>
              </w:rPr>
            </w:pPr>
            <w:r w:rsidRPr="0089171B">
              <w:rPr>
                <w:b/>
              </w:rPr>
              <w:t>(Singh et al</w:t>
            </w:r>
            <w:r w:rsidR="00D379F6" w:rsidRPr="0089171B">
              <w:rPr>
                <w:b/>
              </w:rPr>
              <w:t xml:space="preserve">. </w:t>
            </w:r>
            <w:r w:rsidR="00D379F6" w:rsidRPr="0089171B">
              <w:rPr>
                <w:b/>
              </w:rPr>
              <w:fldChar w:fldCharType="begin"/>
            </w:r>
            <w:r w:rsidR="00310D60">
              <w:rPr>
                <w:b/>
              </w:rPr>
              <w:instrText xml:space="preserve"> ADDIN ZOTERO_ITEM CSL_CITATION {"citationID":"aihqcnhqgl","properties":{"formattedCitation":"[21,22]","plainCitation":"[21,22]"},"citationItems":[{"id":48,"uris":["http://zotero.org/users/2545847/items/NHK28EVA"],"uri":["http://zotero.org/users/2545847/items/NHK28EVA"],"itemData":{"id":48,"type":"article-journal","title":"Gene-metabolite expression in blood can discriminate allergen-induced isolated early from dual asthmatic responses","container-title":"PLoS ONE","page":"e67907","volume":"8","issue":"7","source":"CrossRef","URL":"http://dx.plos.org/10.1371/journal.pone.0067907","DOI":"10.1371/journal.pone.0067907","ISSN":"1932-6203","language":"en","author":[{"family":"Singh","given":"Amrit"},{"family":"Yamamoto","given":"Masatsugu"},{"family":"Kam","given":"Sarah H. Y."},{"family":"Ruan","given":"Jian"},{"family":"Gauvreau","given":"Gail M."},{"family":"O'Byrne","given":"Paul M."},{"family":"FitzGerald","given":"J. Mark"},{"family":"Schellenberg","given":"Robert"},{"family":"Boulet","given":"Louis-Philippe"},{"family":"Wojewodka","given":"Gabriella"},{"family":"Kanagaratham","given":"Cynthia"},{"family":"De Sanctis","given":"Juan B."},{"family":"Radzioch","given":"Danuta"},{"family":"Tebbutt","given":"Scott J."}],"editor":[{"family":"Hsu","given":"Yi-Hsiang"}],"issued":{"date-parts":[["2013",7,2]]},"accessed":{"date-parts":[["2015",7,18]]}}},{"id":253,"uris":["http://zotero.org/users/2545847/items/KVX2SPHJ"],"uri":["http://zotero.org/users/2545847/items/KVX2SPHJ"],"itemData":{"id":253,"type":"article-journal","title":"Th17/Treg ratio derived using DNA methylation analysis is associated with the late phase asthmatic response","container-title":"Allergy, Asthma &amp; Clinical Immunology","page":"32","volume":"10","issue":"1","source":"Google Scholar","URL":"http://www.biomedcentral.com/content/pdf/1710-1492-10-32.pdf","author":[{"family":"Singh","given":"Amrit"},{"family":"Yamamoto","given":"Masatsugu"},{"family":"Ruan","given":"Jian"},{"family":"Choi","given":"Jung Young"},{"family":"Gauvreau","given":"Gail M."},{"family":"Olek","given":"Sven"},{"family":"Hoffmueller","given":"Ulrich"},{"family":"Carlsten","given":"Christopher"},{"family":"FitzGerald","given":"J. Mark"},{"family":"Boulet","given":"Louis-Philippe"},{"literal":"others"}],"issued":{"date-parts":[["2014"]]},"accessed":{"date-parts":[["2016",3,2]]}}}],"schema":"https://github.com/citation-style-language/schema/raw/master/csl-citation.json"} </w:instrText>
            </w:r>
            <w:r w:rsidR="00D379F6" w:rsidRPr="0089171B">
              <w:rPr>
                <w:b/>
              </w:rPr>
              <w:fldChar w:fldCharType="separate"/>
            </w:r>
            <w:r w:rsidR="00310D60">
              <w:rPr>
                <w:b/>
                <w:noProof/>
              </w:rPr>
              <w:t>[21,22]</w:t>
            </w:r>
            <w:r w:rsidR="00D379F6" w:rsidRPr="0089171B">
              <w:rPr>
                <w:b/>
              </w:rPr>
              <w:fldChar w:fldCharType="end"/>
            </w:r>
            <w:r w:rsidRPr="0089171B">
              <w:rPr>
                <w:b/>
              </w:rPr>
              <w:t>)</w:t>
            </w:r>
          </w:p>
        </w:tc>
        <w:tc>
          <w:tcPr>
            <w:tcW w:w="1520" w:type="dxa"/>
            <w:vMerge w:val="restart"/>
            <w:tcBorders>
              <w:top w:val="single" w:sz="36" w:space="0" w:color="auto"/>
            </w:tcBorders>
          </w:tcPr>
          <w:p w14:paraId="2142FB48" w14:textId="13A644AE" w:rsidR="001F5B8F" w:rsidRPr="0089171B" w:rsidRDefault="001F5B8F" w:rsidP="00C20621">
            <w:r w:rsidRPr="0089171B">
              <w:t>Asthma</w:t>
            </w:r>
          </w:p>
        </w:tc>
        <w:tc>
          <w:tcPr>
            <w:tcW w:w="1070" w:type="dxa"/>
            <w:vMerge w:val="restart"/>
            <w:tcBorders>
              <w:top w:val="single" w:sz="36" w:space="0" w:color="auto"/>
            </w:tcBorders>
          </w:tcPr>
          <w:p w14:paraId="21AEC789" w14:textId="2FD3EDA8" w:rsidR="001F5B8F" w:rsidRPr="0089171B" w:rsidRDefault="001F5B8F" w:rsidP="005D0D9A">
            <w:pPr>
              <w:jc w:val="center"/>
            </w:pPr>
            <w:r w:rsidRPr="0089171B">
              <w:t>28</w:t>
            </w:r>
          </w:p>
        </w:tc>
        <w:tc>
          <w:tcPr>
            <w:tcW w:w="2326" w:type="dxa"/>
            <w:gridSpan w:val="3"/>
            <w:vMerge w:val="restart"/>
            <w:tcBorders>
              <w:top w:val="single" w:sz="36" w:space="0" w:color="auto"/>
            </w:tcBorders>
          </w:tcPr>
          <w:p w14:paraId="7EDDE641" w14:textId="2669E56C" w:rsidR="001F5B8F" w:rsidRPr="0089171B" w:rsidRDefault="001F5B8F" w:rsidP="005D0D9A">
            <w:pPr>
              <w:jc w:val="center"/>
            </w:pPr>
            <w:r w:rsidRPr="0089171B">
              <w:t>Pre (14)</w:t>
            </w:r>
          </w:p>
          <w:p w14:paraId="49298618" w14:textId="60ACDC44" w:rsidR="001F5B8F" w:rsidRPr="0089171B" w:rsidRDefault="001F5B8F" w:rsidP="005D0D9A">
            <w:pPr>
              <w:jc w:val="center"/>
            </w:pPr>
            <w:r w:rsidRPr="0089171B">
              <w:t>Post (14)</w:t>
            </w:r>
          </w:p>
        </w:tc>
        <w:tc>
          <w:tcPr>
            <w:tcW w:w="1436" w:type="dxa"/>
            <w:tcBorders>
              <w:top w:val="single" w:sz="36" w:space="0" w:color="auto"/>
            </w:tcBorders>
          </w:tcPr>
          <w:p w14:paraId="590A30D1" w14:textId="6CA5870C" w:rsidR="001F5B8F" w:rsidRPr="0089171B" w:rsidRDefault="001F5B8F" w:rsidP="005D0D9A">
            <w:pPr>
              <w:jc w:val="center"/>
            </w:pPr>
            <w:r w:rsidRPr="0089171B">
              <w:t>Cell-types</w:t>
            </w:r>
          </w:p>
        </w:tc>
        <w:tc>
          <w:tcPr>
            <w:tcW w:w="1487" w:type="dxa"/>
            <w:tcBorders>
              <w:top w:val="single" w:sz="36" w:space="0" w:color="auto"/>
            </w:tcBorders>
          </w:tcPr>
          <w:p w14:paraId="76FFA38E" w14:textId="2E7F408A" w:rsidR="001F5B8F" w:rsidRPr="0089171B" w:rsidRDefault="00856CAF" w:rsidP="005D0D9A">
            <w:pPr>
              <w:jc w:val="center"/>
            </w:pPr>
            <w:r w:rsidRPr="0089171B">
              <w:t>9</w:t>
            </w:r>
          </w:p>
        </w:tc>
      </w:tr>
      <w:tr w:rsidR="001F5B8F" w:rsidRPr="0089171B" w14:paraId="0D14CBFC" w14:textId="77777777" w:rsidTr="004D4364">
        <w:trPr>
          <w:trHeight w:val="214"/>
        </w:trPr>
        <w:tc>
          <w:tcPr>
            <w:tcW w:w="1737" w:type="dxa"/>
            <w:vMerge/>
          </w:tcPr>
          <w:p w14:paraId="2C002AF2" w14:textId="77777777" w:rsidR="001F5B8F" w:rsidRPr="0089171B" w:rsidRDefault="001F5B8F" w:rsidP="00BF31FD"/>
        </w:tc>
        <w:tc>
          <w:tcPr>
            <w:tcW w:w="1520" w:type="dxa"/>
            <w:vMerge/>
          </w:tcPr>
          <w:p w14:paraId="1D7C54F8" w14:textId="77777777" w:rsidR="001F5B8F" w:rsidRPr="0089171B" w:rsidRDefault="001F5B8F" w:rsidP="00BF31FD"/>
        </w:tc>
        <w:tc>
          <w:tcPr>
            <w:tcW w:w="1070" w:type="dxa"/>
            <w:vMerge/>
          </w:tcPr>
          <w:p w14:paraId="45D45EE9" w14:textId="77777777" w:rsidR="001F5B8F" w:rsidRPr="0089171B" w:rsidRDefault="001F5B8F" w:rsidP="00BF31FD"/>
        </w:tc>
        <w:tc>
          <w:tcPr>
            <w:tcW w:w="2326" w:type="dxa"/>
            <w:gridSpan w:val="3"/>
            <w:vMerge/>
          </w:tcPr>
          <w:p w14:paraId="7F49E44C" w14:textId="77777777" w:rsidR="001F5B8F" w:rsidRPr="0089171B" w:rsidRDefault="001F5B8F" w:rsidP="00BF31FD"/>
        </w:tc>
        <w:tc>
          <w:tcPr>
            <w:tcW w:w="1436" w:type="dxa"/>
          </w:tcPr>
          <w:p w14:paraId="50C8436D" w14:textId="688A1561" w:rsidR="001F5B8F" w:rsidRPr="0089171B" w:rsidRDefault="001F5B8F" w:rsidP="005D0D9A">
            <w:pPr>
              <w:jc w:val="center"/>
            </w:pPr>
            <w:r w:rsidRPr="0089171B">
              <w:t>mRNA-modules</w:t>
            </w:r>
          </w:p>
        </w:tc>
        <w:tc>
          <w:tcPr>
            <w:tcW w:w="1487" w:type="dxa"/>
          </w:tcPr>
          <w:p w14:paraId="2DCF8457" w14:textId="69F2F14D" w:rsidR="001F5B8F" w:rsidRPr="0089171B" w:rsidRDefault="00856CAF" w:rsidP="005D0D9A">
            <w:pPr>
              <w:jc w:val="center"/>
            </w:pPr>
            <w:r w:rsidRPr="0089171B">
              <w:t>229</w:t>
            </w:r>
          </w:p>
        </w:tc>
      </w:tr>
      <w:tr w:rsidR="001F5B8F" w:rsidRPr="0089171B" w14:paraId="79C3AE85" w14:textId="77777777" w:rsidTr="004D4364">
        <w:trPr>
          <w:trHeight w:val="214"/>
        </w:trPr>
        <w:tc>
          <w:tcPr>
            <w:tcW w:w="1737" w:type="dxa"/>
            <w:vMerge/>
          </w:tcPr>
          <w:p w14:paraId="71E235DF" w14:textId="77777777" w:rsidR="001F5B8F" w:rsidRPr="0089171B" w:rsidRDefault="001F5B8F" w:rsidP="00BF31FD"/>
        </w:tc>
        <w:tc>
          <w:tcPr>
            <w:tcW w:w="1520" w:type="dxa"/>
            <w:vMerge/>
          </w:tcPr>
          <w:p w14:paraId="0E39961D" w14:textId="77777777" w:rsidR="001F5B8F" w:rsidRPr="0089171B" w:rsidRDefault="001F5B8F" w:rsidP="00BF31FD"/>
        </w:tc>
        <w:tc>
          <w:tcPr>
            <w:tcW w:w="1070" w:type="dxa"/>
            <w:vMerge/>
          </w:tcPr>
          <w:p w14:paraId="524091CD" w14:textId="77777777" w:rsidR="001F5B8F" w:rsidRPr="0089171B" w:rsidRDefault="001F5B8F" w:rsidP="00BF31FD"/>
        </w:tc>
        <w:tc>
          <w:tcPr>
            <w:tcW w:w="2326" w:type="dxa"/>
            <w:gridSpan w:val="3"/>
            <w:vMerge/>
          </w:tcPr>
          <w:p w14:paraId="12265951" w14:textId="77777777" w:rsidR="001F5B8F" w:rsidRPr="0089171B" w:rsidRDefault="001F5B8F" w:rsidP="00BF31FD"/>
        </w:tc>
        <w:tc>
          <w:tcPr>
            <w:tcW w:w="1436" w:type="dxa"/>
          </w:tcPr>
          <w:p w14:paraId="643D24DB" w14:textId="164A5EA6" w:rsidR="001F5B8F" w:rsidRPr="0089171B" w:rsidRDefault="001F5B8F" w:rsidP="005D0D9A">
            <w:pPr>
              <w:jc w:val="center"/>
            </w:pPr>
            <w:r w:rsidRPr="0089171B">
              <w:t>metabolite-modules</w:t>
            </w:r>
          </w:p>
        </w:tc>
        <w:tc>
          <w:tcPr>
            <w:tcW w:w="1487" w:type="dxa"/>
          </w:tcPr>
          <w:p w14:paraId="18BBDAC0" w14:textId="655F57C2" w:rsidR="001F5B8F" w:rsidRPr="0089171B" w:rsidRDefault="00856CAF" w:rsidP="005D0D9A">
            <w:pPr>
              <w:jc w:val="center"/>
            </w:pPr>
            <w:r w:rsidRPr="0089171B">
              <w:t>60</w:t>
            </w:r>
          </w:p>
        </w:tc>
      </w:tr>
    </w:tbl>
    <w:p w14:paraId="79DB45CF" w14:textId="2DEB1A72" w:rsidR="001456A3" w:rsidRPr="0089171B" w:rsidRDefault="001B26D8" w:rsidP="00F21B8F">
      <w:pPr>
        <w:spacing w:line="480" w:lineRule="auto"/>
        <w:rPr>
          <w:b/>
        </w:rPr>
      </w:pPr>
      <w:r>
        <w:rPr>
          <w:b/>
        </w:rPr>
        <w:t>*TCGA: The Cancer Genome Atlas</w:t>
      </w:r>
    </w:p>
    <w:p w14:paraId="77DF9A09" w14:textId="34C4D008" w:rsidR="00A86832" w:rsidRDefault="00E96448" w:rsidP="006F13B3">
      <w:pPr>
        <w:spacing w:line="480" w:lineRule="auto"/>
        <w:ind w:firstLine="720"/>
      </w:pPr>
      <w:r>
        <w:t>Multi-</w:t>
      </w:r>
      <w:proofErr w:type="spellStart"/>
      <w:r>
        <w:t>omic</w:t>
      </w:r>
      <w:proofErr w:type="spellEnd"/>
      <w:r>
        <w:t xml:space="preserve"> biomarker </w:t>
      </w:r>
      <w:r w:rsidR="00EC7CD5">
        <w:t xml:space="preserve">panels were developed using </w:t>
      </w:r>
      <w:r w:rsidR="00A072CF">
        <w:t xml:space="preserve">component-based </w:t>
      </w:r>
      <w:r w:rsidR="00524AB5">
        <w:t>integrative approaches that also perform variable selection:</w:t>
      </w:r>
      <w:r w:rsidR="00137988">
        <w:t xml:space="preserve"> s</w:t>
      </w:r>
      <w:r w:rsidR="00D31D42" w:rsidRPr="0089171B">
        <w:t xml:space="preserve">upervised </w:t>
      </w:r>
      <w:r w:rsidR="00137988">
        <w:t xml:space="preserve">methods included </w:t>
      </w:r>
      <w:r w:rsidR="00D31D42" w:rsidRPr="0089171B">
        <w:t xml:space="preserve">concatenation and ensemble schemes using the </w:t>
      </w:r>
      <w:proofErr w:type="spellStart"/>
      <w:r w:rsidR="00D31D42" w:rsidRPr="0089171B">
        <w:t>sPLSDA</w:t>
      </w:r>
      <w:proofErr w:type="spellEnd"/>
      <w:r w:rsidR="00D31D42" w:rsidRPr="0089171B">
        <w:t xml:space="preserve"> classifier </w:t>
      </w:r>
      <w:r w:rsidR="00D31D42" w:rsidRPr="0089171B">
        <w:fldChar w:fldCharType="begin"/>
      </w:r>
      <w:r w:rsidR="00310D60">
        <w:instrText xml:space="preserve"> ADDIN ZOTERO_ITEM CSL_CITATION {"citationID":"a2js96fpvjl","properties":{"formattedCitation":"[15]","plainCitation":"[15]"},"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r w:rsidR="00D31D42" w:rsidRPr="0089171B">
        <w:fldChar w:fldCharType="separate"/>
      </w:r>
      <w:r w:rsidR="00310D60">
        <w:rPr>
          <w:noProof/>
        </w:rPr>
        <w:t>[15]</w:t>
      </w:r>
      <w:r w:rsidR="00D31D42" w:rsidRPr="0089171B">
        <w:fldChar w:fldCharType="end"/>
      </w:r>
      <w:r w:rsidR="00D31D42" w:rsidRPr="0089171B">
        <w:t>, and DIABLO with</w:t>
      </w:r>
      <w:r w:rsidR="00137988">
        <w:t xml:space="preserve"> either null of full design </w:t>
      </w:r>
      <w:r w:rsidR="00D31D42" w:rsidRPr="0089171B">
        <w:t xml:space="preserve"> (</w:t>
      </w:r>
      <w:proofErr w:type="spellStart"/>
      <w:r w:rsidR="00137988" w:rsidRPr="0089171B">
        <w:t>DIABLO_null</w:t>
      </w:r>
      <w:proofErr w:type="spellEnd"/>
      <w:r w:rsidR="00137988" w:rsidRPr="0089171B">
        <w:t xml:space="preserve"> </w:t>
      </w:r>
      <w:r w:rsidR="00137988">
        <w:t xml:space="preserve">, </w:t>
      </w:r>
      <w:proofErr w:type="spellStart"/>
      <w:r w:rsidR="00D31D42" w:rsidRPr="0089171B">
        <w:t>DIABLO_full</w:t>
      </w:r>
      <w:proofErr w:type="spellEnd"/>
      <w:r w:rsidR="00D31D42" w:rsidRPr="0089171B">
        <w:t>)</w:t>
      </w:r>
      <w:r w:rsidR="00137988">
        <w:t>; u</w:t>
      </w:r>
      <w:r w:rsidR="00D31D42" w:rsidRPr="0089171B">
        <w:t xml:space="preserve">nsupervised approaches included sparse generalized canonical correlation analysis </w:t>
      </w:r>
      <w:r w:rsidR="00D31D42" w:rsidRPr="0089171B">
        <w:fldChar w:fldCharType="begin"/>
      </w:r>
      <w:r w:rsidR="00310D60">
        <w:instrText xml:space="preserve"> ADDIN ZOTERO_ITEM CSL_CITATION {"citationID":"a2amgpra3h9","properties":{"formattedCitation":"[16]","plainCitation":"[16]"},"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r w:rsidR="00D31D42" w:rsidRPr="0089171B">
        <w:fldChar w:fldCharType="separate"/>
      </w:r>
      <w:r w:rsidR="00310D60">
        <w:rPr>
          <w:noProof/>
        </w:rPr>
        <w:t>[16]</w:t>
      </w:r>
      <w:r w:rsidR="00D31D42" w:rsidRPr="0089171B">
        <w:fldChar w:fldCharType="end"/>
      </w:r>
      <w:r w:rsidR="00D31D42" w:rsidRPr="0089171B">
        <w:t xml:space="preserve"> (</w:t>
      </w:r>
      <w:proofErr w:type="spellStart"/>
      <w:r w:rsidR="00D31D42" w:rsidRPr="0089171B">
        <w:t>sGCCA</w:t>
      </w:r>
      <w:proofErr w:type="spellEnd"/>
      <w:r w:rsidR="00D31D42" w:rsidRPr="0089171B">
        <w:t xml:space="preserve">, or unsupervised DIABLO), Multi-Omics Factor Analysis (MOFA), and Joint and Individual Variation Explained (JIVE) </w:t>
      </w:r>
      <w:commentRangeStart w:id="33"/>
      <w:r w:rsidR="00D31D42" w:rsidRPr="0089171B">
        <w:fldChar w:fldCharType="begin"/>
      </w:r>
      <w:r w:rsidR="00310D60">
        <w:instrText xml:space="preserve"> ADDIN ZOTERO_ITEM CSL_CITATION {"citationID":"ata9s0utt7","properties":{"formattedCitation":"[23]","plainCitation":"[23]\u0005"},"citationItems":[{"id":1730,"uris":["http://zotero.org/users/2545847/items/PJDFNYFM"],"uri":["http://zotero.org/users/2545847/items/PJDFNYFM"],"itemData":{"id":1730,"type":"article-journal","title":"Joint and individual variation explained (JIVE) for integrated analysis of multiple data types","container-title":"The Annals of Applied Statistics","page":"523-542","volume":"7","issue":"1","source":"CrossRef","URL":"http://projecteuclid.org/euclid.aoas/1365527209","DOI":"10.1214/12-AOAS597","ISSN":"1932-6157","language":"en","author":[{"family":"Lock","given":"Eric F."},{"family":"Hoadley","given":"Katherine A."},{"family":"Marron","given":"J. S."},{"family":"Nobel","given":"Andrew B."}],"issued":{"date-parts":[["2013",3]]},"accessed":{"date-parts":[["2018",1,24]]}}}],"schema":"https://github.com/citation-style-language/schema/raw/master/csl-citation.json"} </w:instrText>
      </w:r>
      <w:r w:rsidR="00D31D42" w:rsidRPr="0089171B">
        <w:fldChar w:fldCharType="separate"/>
      </w:r>
      <w:r w:rsidR="00310D60">
        <w:rPr>
          <w:noProof/>
        </w:rPr>
        <w:t>[23]</w:t>
      </w:r>
      <w:r w:rsidR="00D31D42" w:rsidRPr="0089171B">
        <w:fldChar w:fldCharType="end"/>
      </w:r>
      <w:commentRangeEnd w:id="33"/>
      <w:r w:rsidR="00A86832">
        <w:rPr>
          <w:rStyle w:val="CommentReference"/>
          <w:rFonts w:asciiTheme="minorHAnsi" w:eastAsiaTheme="minorEastAsia" w:hAnsiTheme="minorHAnsi" w:cstheme="minorBidi"/>
        </w:rPr>
        <w:commentReference w:id="33"/>
      </w:r>
      <w:r w:rsidR="00D31D42" w:rsidRPr="0089171B">
        <w:t xml:space="preserve">. </w:t>
      </w:r>
      <w:r w:rsidR="001B26D8">
        <w:t xml:space="preserve">Both supervised and </w:t>
      </w:r>
      <w:r w:rsidR="001B26D8">
        <w:lastRenderedPageBreak/>
        <w:t>unsupervised approaches were consider</w:t>
      </w:r>
      <w:r w:rsidR="005D2BFB">
        <w:t>ed in order to compare and contrast</w:t>
      </w:r>
      <w:r w:rsidR="006F13B3">
        <w:t xml:space="preserve"> the types of </w:t>
      </w:r>
      <w:proofErr w:type="spellStart"/>
      <w:r w:rsidR="006F13B3">
        <w:t>omic</w:t>
      </w:r>
      <w:proofErr w:type="spellEnd"/>
      <w:r w:rsidR="006F13B3">
        <w:t>-variables selected, network properties and biological enrichment results.</w:t>
      </w:r>
      <w:r w:rsidR="00AF70E2">
        <w:t xml:space="preserve"> </w:t>
      </w:r>
      <w:r w:rsidR="009814A2">
        <w:t xml:space="preserve">A distinction is made between DIABLO models in which the correlation between </w:t>
      </w:r>
      <w:proofErr w:type="spellStart"/>
      <w:r w:rsidR="009814A2">
        <w:t>omic</w:t>
      </w:r>
      <w:proofErr w:type="spellEnd"/>
      <w:r w:rsidR="009814A2">
        <w:t xml:space="preserve"> datasets is not maximized (</w:t>
      </w:r>
      <w:proofErr w:type="spellStart"/>
      <w:r w:rsidR="009814A2">
        <w:t>DIABLO_null</w:t>
      </w:r>
      <w:proofErr w:type="spellEnd"/>
      <w:r w:rsidR="009814A2">
        <w:t xml:space="preserve">) as compared to when the correlation between </w:t>
      </w:r>
      <w:proofErr w:type="spellStart"/>
      <w:r w:rsidR="009814A2">
        <w:t>omic</w:t>
      </w:r>
      <w:proofErr w:type="spellEnd"/>
      <w:r w:rsidR="009814A2">
        <w:t xml:space="preserve"> datasets is maximized (</w:t>
      </w:r>
      <w:proofErr w:type="spellStart"/>
      <w:r w:rsidR="009814A2">
        <w:t>DIABLO_full</w:t>
      </w:r>
      <w:proofErr w:type="spellEnd"/>
      <w:r w:rsidR="009814A2">
        <w:t>).</w:t>
      </w:r>
    </w:p>
    <w:p w14:paraId="6857AED4" w14:textId="2AA1A421" w:rsidR="00D31D42" w:rsidRPr="0089171B" w:rsidRDefault="00137988" w:rsidP="00524AB5">
      <w:pPr>
        <w:spacing w:line="480" w:lineRule="auto"/>
        <w:ind w:firstLine="720"/>
      </w:pPr>
      <w:r>
        <w:t>Each multi-</w:t>
      </w:r>
      <w:proofErr w:type="spellStart"/>
      <w:r>
        <w:t>omic</w:t>
      </w:r>
      <w:proofErr w:type="spellEnd"/>
      <w:r>
        <w:t xml:space="preserve"> signature included </w:t>
      </w:r>
      <w:r w:rsidR="00D31D42" w:rsidRPr="0089171B">
        <w:t xml:space="preserve">180 features (60 features of each </w:t>
      </w:r>
      <w:proofErr w:type="spellStart"/>
      <w:r w:rsidR="00D31D42" w:rsidRPr="0089171B">
        <w:t>omic</w:t>
      </w:r>
      <w:proofErr w:type="spellEnd"/>
      <w:r w:rsidR="00D31D42" w:rsidRPr="0089171B">
        <w:t>-type</w:t>
      </w:r>
      <w:r w:rsidR="00A072CF">
        <w:t xml:space="preserve"> and 2 components</w:t>
      </w:r>
      <w:r w:rsidR="00D31D42" w:rsidRPr="0089171B">
        <w:t xml:space="preserve">). </w:t>
      </w:r>
      <w:r w:rsidR="00D31D42" w:rsidRPr="0089171B">
        <w:rPr>
          <w:b/>
        </w:rPr>
        <w:t>Figure 3A</w:t>
      </w:r>
      <w:r w:rsidR="00D31D42" w:rsidRPr="0089171B">
        <w:t xml:space="preserve"> depicts the overlaps</w:t>
      </w:r>
      <w:r w:rsidR="004C0766" w:rsidRPr="0089171B">
        <w:t xml:space="preserve"> (blue bars)</w:t>
      </w:r>
      <w:r w:rsidR="00D31D42" w:rsidRPr="0089171B">
        <w:t xml:space="preserve"> between </w:t>
      </w:r>
      <w:r>
        <w:t xml:space="preserve">seven </w:t>
      </w:r>
      <w:r w:rsidRPr="0089171B">
        <w:t>multi-</w:t>
      </w:r>
      <w:proofErr w:type="spellStart"/>
      <w:r w:rsidRPr="0089171B">
        <w:t>omic</w:t>
      </w:r>
      <w:proofErr w:type="spellEnd"/>
      <w:r w:rsidRPr="0089171B">
        <w:t xml:space="preserve"> panels </w:t>
      </w:r>
      <w:r>
        <w:t xml:space="preserve">obtained from either </w:t>
      </w:r>
      <w:r w:rsidR="00D31D42" w:rsidRPr="0089171B">
        <w:t xml:space="preserve">the </w:t>
      </w:r>
      <w:r w:rsidR="004C0766" w:rsidRPr="0089171B">
        <w:t>unsupervised (purple</w:t>
      </w:r>
      <w:r>
        <w:t xml:space="preserve">, </w:t>
      </w:r>
      <w:proofErr w:type="spellStart"/>
      <w:r w:rsidR="006F13B3">
        <w:t>sGCCA</w:t>
      </w:r>
      <w:proofErr w:type="spellEnd"/>
      <w:r w:rsidR="006F13B3">
        <w:t>, MOFA and JIVE</w:t>
      </w:r>
      <w:r w:rsidR="004C0766" w:rsidRPr="0089171B">
        <w:t>) and supervised (green</w:t>
      </w:r>
      <w:r>
        <w:t xml:space="preserve">, </w:t>
      </w:r>
      <w:r w:rsidRPr="0089171B">
        <w:t>Concatenation, Ensemble</w:t>
      </w:r>
      <w:r w:rsidR="006F13B3">
        <w:t>,</w:t>
      </w:r>
      <w:r w:rsidRPr="0089171B">
        <w:t xml:space="preserve"> </w:t>
      </w:r>
      <w:proofErr w:type="spellStart"/>
      <w:r w:rsidRPr="0089171B">
        <w:t>DIABLO_null</w:t>
      </w:r>
      <w:proofErr w:type="spellEnd"/>
      <w:r w:rsidR="006F13B3">
        <w:t xml:space="preserve"> and </w:t>
      </w:r>
      <w:proofErr w:type="spellStart"/>
      <w:r w:rsidR="006F13B3">
        <w:t>DIABLO_full</w:t>
      </w:r>
      <w:proofErr w:type="spellEnd"/>
      <w:r w:rsidR="004C0766" w:rsidRPr="0089171B">
        <w:t>)</w:t>
      </w:r>
      <w:r w:rsidR="00D31D42" w:rsidRPr="0089171B">
        <w:t xml:space="preserve"> </w:t>
      </w:r>
      <w:r>
        <w:t xml:space="preserve">methods. We observed </w:t>
      </w:r>
      <w:r w:rsidR="00D31D42" w:rsidRPr="0089171B">
        <w:t xml:space="preserve">the strongest overlap between the supervised methods, with the exception of </w:t>
      </w:r>
      <w:proofErr w:type="spellStart"/>
      <w:r w:rsidR="00D31D42" w:rsidRPr="0089171B">
        <w:t>DIABLO_full</w:t>
      </w:r>
      <w:proofErr w:type="spellEnd"/>
      <w:r>
        <w:t xml:space="preserve"> which </w:t>
      </w:r>
      <w:r w:rsidR="00BD0988" w:rsidRPr="0089171B">
        <w:t xml:space="preserve">showed </w:t>
      </w:r>
      <w:r w:rsidR="006F13B3">
        <w:t>a greater</w:t>
      </w:r>
      <w:r w:rsidR="006F13B3" w:rsidRPr="0089171B">
        <w:t xml:space="preserve"> </w:t>
      </w:r>
      <w:r w:rsidR="00BD0988" w:rsidRPr="0089171B">
        <w:t xml:space="preserve">similarity </w:t>
      </w:r>
      <w:r w:rsidR="006F13B3">
        <w:t>with</w:t>
      </w:r>
      <w:r w:rsidR="006F13B3" w:rsidRPr="0089171B">
        <w:t xml:space="preserve"> </w:t>
      </w:r>
      <w:r w:rsidR="00BD0988" w:rsidRPr="0089171B">
        <w:t xml:space="preserve">unsupervised </w:t>
      </w:r>
      <w:r w:rsidR="00EE62C3" w:rsidRPr="0089171B">
        <w:t xml:space="preserve">multi-omics </w:t>
      </w:r>
      <w:r w:rsidR="004C0766" w:rsidRPr="0089171B">
        <w:t>methods (</w:t>
      </w:r>
      <w:r w:rsidR="00BB5C2B" w:rsidRPr="0089171B">
        <w:t>dark orange bars</w:t>
      </w:r>
      <w:r w:rsidR="004C0766" w:rsidRPr="0089171B">
        <w:t>)</w:t>
      </w:r>
      <w:r w:rsidR="00D31D42" w:rsidRPr="0089171B">
        <w:t xml:space="preserve">. </w:t>
      </w:r>
      <w:r>
        <w:t xml:space="preserve">Generally, we observed that </w:t>
      </w:r>
      <w:r w:rsidR="00B80A61" w:rsidRPr="0089171B">
        <w:t>each</w:t>
      </w:r>
      <w:r w:rsidR="00D31D42" w:rsidRPr="0089171B">
        <w:t xml:space="preserve"> </w:t>
      </w:r>
      <w:r w:rsidR="00B80A61" w:rsidRPr="0089171B">
        <w:t>approach</w:t>
      </w:r>
      <w:r w:rsidR="00D31D42" w:rsidRPr="0089171B">
        <w:t xml:space="preserve"> identified a </w:t>
      </w:r>
      <w:r>
        <w:t>distinct</w:t>
      </w:r>
      <w:r w:rsidRPr="0089171B">
        <w:t xml:space="preserve"> </w:t>
      </w:r>
      <w:r w:rsidR="00D31D42" w:rsidRPr="0089171B">
        <w:t>set of features</w:t>
      </w:r>
      <w:r w:rsidR="00B80A61" w:rsidRPr="0089171B">
        <w:t>.</w:t>
      </w:r>
    </w:p>
    <w:p w14:paraId="6A62FC1F" w14:textId="2768C4B0" w:rsidR="00D31D42" w:rsidRPr="0089171B" w:rsidRDefault="00D31D42" w:rsidP="00F21B8F">
      <w:pPr>
        <w:spacing w:line="480" w:lineRule="auto"/>
        <w:rPr>
          <w:b/>
          <w:noProof/>
        </w:rPr>
      </w:pPr>
    </w:p>
    <w:p w14:paraId="12932D6A" w14:textId="261EF9F3" w:rsidR="00572071" w:rsidRPr="0089171B" w:rsidRDefault="00197AE2" w:rsidP="006546AB">
      <w:pPr>
        <w:rPr>
          <w:b/>
        </w:rPr>
      </w:pPr>
      <w:r w:rsidRPr="0089171B">
        <w:rPr>
          <w:b/>
          <w:noProof/>
          <w:lang w:val="en-GB" w:eastAsia="en-GB"/>
        </w:rPr>
        <w:lastRenderedPageBreak/>
        <w:drawing>
          <wp:inline distT="0" distB="0" distL="0" distR="0" wp14:anchorId="09AE743A" wp14:editId="2DBF7CAE">
            <wp:extent cx="5938520" cy="7016750"/>
            <wp:effectExtent l="0" t="0" r="5080" b="0"/>
            <wp:docPr id="10" name="Picture 10" descr="../analyses/benchmarking/results/Figures/connectivit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nalyses/benchmarking/results/Figures/connectivity.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8520" cy="7016750"/>
                    </a:xfrm>
                    <a:prstGeom prst="rect">
                      <a:avLst/>
                    </a:prstGeom>
                    <a:noFill/>
                    <a:ln>
                      <a:noFill/>
                    </a:ln>
                  </pic:spPr>
                </pic:pic>
              </a:graphicData>
            </a:graphic>
          </wp:inline>
        </w:drawing>
      </w:r>
    </w:p>
    <w:p w14:paraId="092759E8" w14:textId="17E4934A" w:rsidR="00EC2F76" w:rsidRPr="0089171B" w:rsidRDefault="00EC2F76" w:rsidP="006546AB">
      <w:commentRangeStart w:id="34"/>
      <w:r w:rsidRPr="0089171B">
        <w:rPr>
          <w:b/>
        </w:rPr>
        <w:t xml:space="preserve">Figure 3. </w:t>
      </w:r>
      <w:commentRangeEnd w:id="34"/>
      <w:r w:rsidR="00810D57">
        <w:rPr>
          <w:rStyle w:val="CommentReference"/>
          <w:rFonts w:asciiTheme="minorHAnsi" w:eastAsiaTheme="minorEastAsia" w:hAnsiTheme="minorHAnsi" w:cstheme="minorBidi"/>
        </w:rPr>
        <w:commentReference w:id="34"/>
      </w:r>
      <w:r w:rsidRPr="0089171B">
        <w:rPr>
          <w:b/>
        </w:rPr>
        <w:t xml:space="preserve">Benchmarking integrative methods </w:t>
      </w:r>
      <w:r w:rsidR="00AD70E7">
        <w:rPr>
          <w:b/>
        </w:rPr>
        <w:t>in</w:t>
      </w:r>
      <w:r w:rsidR="00AD70E7" w:rsidRPr="0089171B">
        <w:rPr>
          <w:b/>
        </w:rPr>
        <w:t xml:space="preserve"> </w:t>
      </w:r>
      <w:r w:rsidRPr="0089171B">
        <w:rPr>
          <w:b/>
        </w:rPr>
        <w:t>cancer datasets</w:t>
      </w:r>
      <w:r w:rsidR="00C567FF">
        <w:rPr>
          <w:b/>
        </w:rPr>
        <w:t xml:space="preserve"> with respect to their multi omics biomarker panels</w:t>
      </w:r>
      <w:r w:rsidR="00023477" w:rsidRPr="0089171B">
        <w:rPr>
          <w:b/>
        </w:rPr>
        <w:t>.</w:t>
      </w:r>
      <w:r w:rsidR="00023477" w:rsidRPr="0089171B">
        <w:t xml:space="preserve"> </w:t>
      </w:r>
      <w:r w:rsidR="00023477" w:rsidRPr="006926DC">
        <w:rPr>
          <w:b/>
        </w:rPr>
        <w:t>A)</w:t>
      </w:r>
      <w:r w:rsidR="00023477" w:rsidRPr="0089171B">
        <w:t xml:space="preserve"> Overlap </w:t>
      </w:r>
      <w:r w:rsidR="00C567FF">
        <w:t>of selected features</w:t>
      </w:r>
      <w:r w:rsidR="00023477" w:rsidRPr="0089171B">
        <w:t xml:space="preserve"> using both supervised (green) and unsupervised approaches (purple).</w:t>
      </w:r>
      <w:r w:rsidR="00DD58D3" w:rsidRPr="0089171B">
        <w:t xml:space="preserve"> </w:t>
      </w:r>
      <w:commentRangeStart w:id="35"/>
      <w:r w:rsidR="00DD58D3" w:rsidRPr="0089171B">
        <w:t>A strong overlap was observed between the supervised approaches wi</w:t>
      </w:r>
      <w:r w:rsidR="00BD0988" w:rsidRPr="0089171B">
        <w:t xml:space="preserve">th the exception of </w:t>
      </w:r>
      <w:proofErr w:type="spellStart"/>
      <w:r w:rsidR="00BD0988" w:rsidRPr="0089171B">
        <w:t>DIABLO_full</w:t>
      </w:r>
      <w:proofErr w:type="spellEnd"/>
      <w:r w:rsidR="00BD0988" w:rsidRPr="0089171B">
        <w:t xml:space="preserve"> (blue bars) which showed more similarity to unsupervised methods (dark orange bars).</w:t>
      </w:r>
      <w:r w:rsidR="00023477" w:rsidRPr="0089171B">
        <w:t xml:space="preserve"> </w:t>
      </w:r>
      <w:commentRangeEnd w:id="35"/>
      <w:r w:rsidR="00C567FF">
        <w:rPr>
          <w:rStyle w:val="CommentReference"/>
          <w:rFonts w:asciiTheme="minorHAnsi" w:eastAsiaTheme="minorEastAsia" w:hAnsiTheme="minorHAnsi" w:cstheme="minorBidi"/>
        </w:rPr>
        <w:commentReference w:id="35"/>
      </w:r>
      <w:r w:rsidR="00DD58D3" w:rsidRPr="006926DC">
        <w:rPr>
          <w:b/>
        </w:rPr>
        <w:t>B)</w:t>
      </w:r>
      <w:r w:rsidR="00DD58D3" w:rsidRPr="0089171B">
        <w:t xml:space="preserve"> Number of edges </w:t>
      </w:r>
      <w:r w:rsidR="00C567FF">
        <w:t xml:space="preserve">within each signature </w:t>
      </w:r>
      <w:r w:rsidR="00DD58D3" w:rsidRPr="0089171B">
        <w:t xml:space="preserve">network at various </w:t>
      </w:r>
      <w:r w:rsidR="003D2C96" w:rsidRPr="0089171B">
        <w:t xml:space="preserve">correlation (Pearson) cut-offs. </w:t>
      </w:r>
      <w:r w:rsidR="00C567FF">
        <w:t>Un</w:t>
      </w:r>
      <w:r w:rsidR="003D2C96" w:rsidRPr="0089171B">
        <w:t xml:space="preserve">supervised approaches </w:t>
      </w:r>
      <w:r w:rsidR="00C567FF">
        <w:t xml:space="preserve">panels were </w:t>
      </w:r>
      <w:r w:rsidR="003D2C96" w:rsidRPr="0089171B">
        <w:t xml:space="preserve">more connected </w:t>
      </w:r>
      <w:r w:rsidR="003D2C96" w:rsidRPr="0089171B">
        <w:lastRenderedPageBreak/>
        <w:t xml:space="preserve">than </w:t>
      </w:r>
      <w:r w:rsidR="00C567FF">
        <w:t>those from</w:t>
      </w:r>
      <w:r w:rsidR="003D2C96" w:rsidRPr="0089171B">
        <w:t xml:space="preserve"> supervised approaches</w:t>
      </w:r>
      <w:r w:rsidR="00C567FF">
        <w:t xml:space="preserve">, with the exception of </w:t>
      </w:r>
      <w:proofErr w:type="spellStart"/>
      <w:r w:rsidR="003D2C96" w:rsidRPr="0089171B">
        <w:t>DIABLO_full</w:t>
      </w:r>
      <w:proofErr w:type="spellEnd"/>
      <w:r w:rsidR="003D2C96" w:rsidRPr="0089171B">
        <w:t xml:space="preserve"> </w:t>
      </w:r>
      <w:r w:rsidR="00C567FF">
        <w:t xml:space="preserve">which led to a highly-connected panel. </w:t>
      </w:r>
      <w:r w:rsidR="003D2C96" w:rsidRPr="006926DC">
        <w:rPr>
          <w:b/>
        </w:rPr>
        <w:t>C</w:t>
      </w:r>
      <w:r w:rsidR="004C2BF4" w:rsidRPr="006926DC">
        <w:rPr>
          <w:b/>
        </w:rPr>
        <w:t>1</w:t>
      </w:r>
      <w:r w:rsidR="003D2C96" w:rsidRPr="006926DC">
        <w:rPr>
          <w:b/>
        </w:rPr>
        <w:t>)</w:t>
      </w:r>
      <w:r w:rsidR="003D2C96" w:rsidRPr="0089171B">
        <w:t xml:space="preserve"> Modularity of </w:t>
      </w:r>
      <w:r w:rsidR="002A1D67">
        <w:t>each</w:t>
      </w:r>
      <w:r w:rsidR="003D2C96" w:rsidRPr="0089171B">
        <w:t xml:space="preserve"> network</w:t>
      </w:r>
      <w:r w:rsidR="00C03507">
        <w:t xml:space="preserve"> for Colon cancer</w:t>
      </w:r>
      <w:r w:rsidR="002A1D67">
        <w:t xml:space="preserve">: </w:t>
      </w:r>
      <w:r w:rsidR="003D2C96" w:rsidRPr="0089171B">
        <w:t xml:space="preserve">unsupervised approaches </w:t>
      </w:r>
      <w:r w:rsidR="002A1D67">
        <w:t>and</w:t>
      </w:r>
      <w:r w:rsidR="003D2C96" w:rsidRPr="0089171B">
        <w:t xml:space="preserve"> </w:t>
      </w:r>
      <w:proofErr w:type="spellStart"/>
      <w:r w:rsidR="003D2C96" w:rsidRPr="0089171B">
        <w:t>DIABLO_full</w:t>
      </w:r>
      <w:proofErr w:type="spellEnd"/>
      <w:r w:rsidR="003D2C96" w:rsidRPr="0089171B">
        <w:t xml:space="preserve"> </w:t>
      </w:r>
      <w:r w:rsidR="002A1D67">
        <w:t xml:space="preserve">resulted in </w:t>
      </w:r>
      <w:r w:rsidR="003D2C96" w:rsidRPr="0089171B">
        <w:t xml:space="preserve">a few groups of highly connected features, whereas supervised approaches </w:t>
      </w:r>
      <w:r w:rsidR="002A1D67">
        <w:t xml:space="preserve">identified networked with </w:t>
      </w:r>
      <w:r w:rsidR="003D2C96" w:rsidRPr="0089171B">
        <w:t xml:space="preserve">many groups of features </w:t>
      </w:r>
      <w:r w:rsidR="002A1D67">
        <w:t>of</w:t>
      </w:r>
      <w:r w:rsidR="003D2C96" w:rsidRPr="0089171B">
        <w:t xml:space="preserve"> sparsely connected features.</w:t>
      </w:r>
    </w:p>
    <w:p w14:paraId="40520CAF" w14:textId="77777777" w:rsidR="00EC2F76" w:rsidRPr="0089171B" w:rsidRDefault="00EC2F76" w:rsidP="00F21B8F">
      <w:pPr>
        <w:spacing w:line="480" w:lineRule="auto"/>
        <w:rPr>
          <w:b/>
        </w:rPr>
      </w:pPr>
    </w:p>
    <w:p w14:paraId="37AC77D4" w14:textId="1990A1F0" w:rsidR="00C03507" w:rsidRPr="0089171B" w:rsidRDefault="00EC2F76" w:rsidP="002B5C40">
      <w:pPr>
        <w:spacing w:line="480" w:lineRule="auto"/>
        <w:ind w:firstLine="720"/>
      </w:pPr>
      <w:r w:rsidRPr="0089171B">
        <w:t xml:space="preserve">The connectivity of each </w:t>
      </w:r>
      <w:r w:rsidR="00B70EE8">
        <w:t xml:space="preserve">of the seven </w:t>
      </w:r>
      <w:r w:rsidRPr="0089171B">
        <w:t>multi-</w:t>
      </w:r>
      <w:proofErr w:type="spellStart"/>
      <w:r w:rsidRPr="0089171B">
        <w:t>omic</w:t>
      </w:r>
      <w:proofErr w:type="spellEnd"/>
      <w:r w:rsidRPr="0089171B">
        <w:t xml:space="preserve"> panel</w:t>
      </w:r>
      <w:r w:rsidR="00684412">
        <w:t>s</w:t>
      </w:r>
      <w:r w:rsidRPr="0089171B">
        <w:t xml:space="preserve"> was determined by generating a network at various correlation coefficient (Pearson) cut-offs (</w:t>
      </w:r>
      <w:r w:rsidRPr="0089171B">
        <w:rPr>
          <w:b/>
        </w:rPr>
        <w:t>Figure 3B</w:t>
      </w:r>
      <w:r w:rsidRPr="0089171B">
        <w:t>). Regardless of the cut-off used</w:t>
      </w:r>
      <w:r w:rsidR="00C03507">
        <w:t xml:space="preserve">, </w:t>
      </w:r>
      <w:r w:rsidRPr="0089171B">
        <w:t xml:space="preserve">unsupervised approaches </w:t>
      </w:r>
      <w:r w:rsidR="00C03507">
        <w:t>led to networks with</w:t>
      </w:r>
      <w:r w:rsidR="00C03507" w:rsidRPr="0089171B">
        <w:t xml:space="preserve"> </w:t>
      </w:r>
      <w:r w:rsidRPr="0089171B">
        <w:t xml:space="preserve">greater </w:t>
      </w:r>
      <w:r w:rsidR="00C03507">
        <w:t>connectivity (</w:t>
      </w:r>
      <w:r w:rsidRPr="0089171B">
        <w:t>number of edges</w:t>
      </w:r>
      <w:r w:rsidR="00C03507">
        <w:t xml:space="preserve">) than the </w:t>
      </w:r>
      <w:r w:rsidRPr="0089171B">
        <w:t xml:space="preserve">supervised approaches, with the exception of </w:t>
      </w:r>
      <w:proofErr w:type="spellStart"/>
      <w:r w:rsidRPr="0089171B">
        <w:t>DIABLO_full</w:t>
      </w:r>
      <w:proofErr w:type="spellEnd"/>
      <w:r w:rsidRPr="0089171B">
        <w:t>.</w:t>
      </w:r>
      <w:r w:rsidR="00C03507">
        <w:t xml:space="preserve"> </w:t>
      </w:r>
      <w:r w:rsidR="002B5C40">
        <w:t xml:space="preserve">These analyses show that the biomarker panel identified from </w:t>
      </w:r>
      <w:proofErr w:type="spellStart"/>
      <w:r w:rsidR="002B5C40" w:rsidRPr="0089171B">
        <w:t>DIABLO_full</w:t>
      </w:r>
      <w:proofErr w:type="spellEnd"/>
      <w:r w:rsidR="002B5C40" w:rsidRPr="00151C01">
        <w:t xml:space="preserve"> </w:t>
      </w:r>
      <w:r w:rsidR="002B5C40" w:rsidRPr="0089171B">
        <w:t xml:space="preserve">displayed similar </w:t>
      </w:r>
      <w:r w:rsidR="002B5C40">
        <w:t xml:space="preserve">connectivity </w:t>
      </w:r>
      <w:r w:rsidR="002B5C40" w:rsidRPr="0089171B">
        <w:t>properties</w:t>
      </w:r>
      <w:r w:rsidR="002B5C40">
        <w:t xml:space="preserve"> (including high </w:t>
      </w:r>
      <w:r w:rsidR="002B5C40" w:rsidRPr="0089171B">
        <w:t>graph density,</w:t>
      </w:r>
      <w:r w:rsidR="002B5C40">
        <w:t xml:space="preserve"> low</w:t>
      </w:r>
      <w:r w:rsidR="002B5C40" w:rsidRPr="0089171B">
        <w:t xml:space="preserve"> number of communities</w:t>
      </w:r>
      <w:r w:rsidR="002B5C40">
        <w:t xml:space="preserve">, large number of triads, see </w:t>
      </w:r>
      <w:proofErr w:type="spellStart"/>
      <w:r w:rsidR="002B5C40" w:rsidRPr="0089171B">
        <w:rPr>
          <w:b/>
        </w:rPr>
        <w:t>Suppl</w:t>
      </w:r>
      <w:proofErr w:type="spellEnd"/>
      <w:r w:rsidR="002B5C40" w:rsidRPr="0089171B">
        <w:rPr>
          <w:b/>
        </w:rPr>
        <w:t xml:space="preserve"> Figure 3</w:t>
      </w:r>
      <w:r w:rsidR="002B5C40" w:rsidRPr="00A072CF">
        <w:t>)</w:t>
      </w:r>
      <w:r w:rsidR="002B5C40">
        <w:t xml:space="preserve"> to unsupervised methods whilst being able to segregate phenotypic groups. </w:t>
      </w:r>
      <w:r w:rsidR="00684412">
        <w:t>For example</w:t>
      </w:r>
      <w:r w:rsidR="00C03507">
        <w:t xml:space="preserve">, </w:t>
      </w:r>
      <w:r w:rsidR="00C03507" w:rsidRPr="0089171B">
        <w:rPr>
          <w:b/>
        </w:rPr>
        <w:t>Figure 3C1</w:t>
      </w:r>
      <w:r w:rsidR="00C03507" w:rsidRPr="0089171B">
        <w:t xml:space="preserve"> depicts the networks of all multi-</w:t>
      </w:r>
      <w:proofErr w:type="spellStart"/>
      <w:r w:rsidR="00C03507" w:rsidRPr="0089171B">
        <w:t>omic</w:t>
      </w:r>
      <w:proofErr w:type="spellEnd"/>
      <w:r w:rsidR="00C03507" w:rsidRPr="0089171B">
        <w:t xml:space="preserve"> panels for the colon cancer dataset, which show high</w:t>
      </w:r>
      <w:r w:rsidR="00A072CF">
        <w:t>er modularity</w:t>
      </w:r>
      <w:r w:rsidR="00C03507" w:rsidRPr="0089171B">
        <w:t xml:space="preserve"> </w:t>
      </w:r>
      <w:r w:rsidR="00A072CF">
        <w:t>(</w:t>
      </w:r>
      <w:r w:rsidR="00C03507" w:rsidRPr="0089171B">
        <w:t xml:space="preserve">clusters of different </w:t>
      </w:r>
      <w:proofErr w:type="spellStart"/>
      <w:r w:rsidR="00C03507" w:rsidRPr="0089171B">
        <w:t>omic</w:t>
      </w:r>
      <w:proofErr w:type="spellEnd"/>
      <w:r w:rsidR="00C03507" w:rsidRPr="0089171B">
        <w:t xml:space="preserve"> variables</w:t>
      </w:r>
      <w:r w:rsidR="00A072CF">
        <w:t>)</w:t>
      </w:r>
      <w:r w:rsidR="00C03507" w:rsidRPr="0089171B">
        <w:t xml:space="preserve"> for the unsupervised approaches and </w:t>
      </w:r>
      <w:proofErr w:type="spellStart"/>
      <w:r w:rsidR="00C03507" w:rsidRPr="0089171B">
        <w:t>DIABLO_full</w:t>
      </w:r>
      <w:proofErr w:type="spellEnd"/>
      <w:r w:rsidR="00C03507" w:rsidRPr="0089171B">
        <w:t xml:space="preserve"> as compared to the supervised approaches. The corresponding component plots showed a clear separation between the high and low survival groups for the </w:t>
      </w:r>
      <w:r w:rsidR="00C03507">
        <w:t xml:space="preserve">panels from the </w:t>
      </w:r>
      <w:r w:rsidR="00C03507" w:rsidRPr="0089171B">
        <w:t>supervised approaches</w:t>
      </w:r>
      <w:r w:rsidR="00C03507">
        <w:t xml:space="preserve">, whereas the panels from the </w:t>
      </w:r>
      <w:r w:rsidR="00C03507" w:rsidRPr="0089171B">
        <w:t>unsupervised approaches</w:t>
      </w:r>
      <w:r w:rsidR="00C03507">
        <w:t xml:space="preserve"> were </w:t>
      </w:r>
      <w:commentRangeStart w:id="36"/>
      <w:r w:rsidR="00C03507">
        <w:t xml:space="preserve">understandably limited </w:t>
      </w:r>
      <w:commentRangeEnd w:id="36"/>
      <w:r w:rsidR="00A072CF">
        <w:rPr>
          <w:rStyle w:val="CommentReference"/>
          <w:rFonts w:asciiTheme="minorHAnsi" w:eastAsiaTheme="minorEastAsia" w:hAnsiTheme="minorHAnsi" w:cstheme="minorBidi"/>
        </w:rPr>
        <w:commentReference w:id="36"/>
      </w:r>
      <w:r w:rsidR="00C03507">
        <w:t>to segregate the survival groups</w:t>
      </w:r>
      <w:r w:rsidR="00C03507" w:rsidRPr="0089171B">
        <w:t xml:space="preserve"> (</w:t>
      </w:r>
      <w:r w:rsidR="00C03507" w:rsidRPr="0089171B">
        <w:rPr>
          <w:b/>
        </w:rPr>
        <w:t>Figure 3C2</w:t>
      </w:r>
      <w:r w:rsidR="00C03507" w:rsidRPr="0089171B">
        <w:t xml:space="preserve">, </w:t>
      </w:r>
      <w:proofErr w:type="spellStart"/>
      <w:r w:rsidR="00C03507" w:rsidRPr="0089171B">
        <w:rPr>
          <w:b/>
        </w:rPr>
        <w:t>Suppl</w:t>
      </w:r>
      <w:proofErr w:type="spellEnd"/>
      <w:r w:rsidR="00C03507" w:rsidRPr="0089171B">
        <w:rPr>
          <w:b/>
        </w:rPr>
        <w:t xml:space="preserve"> Figures 4 and 5</w:t>
      </w:r>
      <w:r w:rsidR="00C03507" w:rsidRPr="0089171B">
        <w:t xml:space="preserve"> for other cancer datasets).</w:t>
      </w:r>
      <w:r w:rsidR="00151C01">
        <w:t xml:space="preserve"> </w:t>
      </w:r>
    </w:p>
    <w:p w14:paraId="3E3FF256" w14:textId="77777777" w:rsidR="00EC2F76" w:rsidRPr="0089171B" w:rsidRDefault="00EC2F76" w:rsidP="00F21B8F">
      <w:pPr>
        <w:spacing w:line="480" w:lineRule="auto"/>
        <w:rPr>
          <w:b/>
        </w:rPr>
      </w:pPr>
    </w:p>
    <w:p w14:paraId="0C2802CC" w14:textId="2F94423B" w:rsidR="00F72F55" w:rsidRPr="0089171B" w:rsidRDefault="00C4642D" w:rsidP="00F70316">
      <w:pPr>
        <w:rPr>
          <w:b/>
        </w:rPr>
      </w:pPr>
      <w:r w:rsidRPr="0089171B">
        <w:rPr>
          <w:b/>
        </w:rPr>
        <w:t xml:space="preserve">Table 2. Number of significant </w:t>
      </w:r>
      <w:r w:rsidR="0048323F" w:rsidRPr="0089171B">
        <w:rPr>
          <w:b/>
        </w:rPr>
        <w:t>gene sets</w:t>
      </w:r>
      <w:r w:rsidR="00052A61" w:rsidRPr="0089171B">
        <w:rPr>
          <w:b/>
        </w:rPr>
        <w:t xml:space="preserve"> </w:t>
      </w:r>
      <w:r w:rsidR="0048323F" w:rsidRPr="0089171B">
        <w:rPr>
          <w:b/>
        </w:rPr>
        <w:t>for each integrative method and benchmarking cancer dataset</w:t>
      </w:r>
      <w:r w:rsidR="005757AC">
        <w:rPr>
          <w:b/>
        </w:rPr>
        <w:t xml:space="preserve"> (</w:t>
      </w:r>
      <w:r w:rsidR="005757AC" w:rsidRPr="0089171B">
        <w:rPr>
          <w:b/>
        </w:rPr>
        <w:t>FDR=5%</w:t>
      </w:r>
      <w:r w:rsidR="005757AC">
        <w:rPr>
          <w:b/>
        </w:rPr>
        <w:t>)</w:t>
      </w:r>
      <w:r w:rsidR="00F70316" w:rsidRPr="0089171B">
        <w:rPr>
          <w:b/>
        </w:rPr>
        <w:t>.</w:t>
      </w:r>
      <w:r w:rsidR="00E168E8">
        <w:rPr>
          <w:b/>
        </w:rPr>
        <w:t xml:space="preserve"> </w:t>
      </w:r>
      <w:r w:rsidR="00E168E8" w:rsidRPr="006F706C">
        <w:t xml:space="preserve">Best performing method is indicated in the shaded cell. </w:t>
      </w:r>
      <w:r w:rsidR="004723D0" w:rsidRPr="006F706C">
        <w:t>Each column represents a gene set collection (see Methods for details).</w:t>
      </w:r>
    </w:p>
    <w:tbl>
      <w:tblPr>
        <w:tblW w:w="96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3"/>
        <w:gridCol w:w="2180"/>
        <w:gridCol w:w="850"/>
        <w:gridCol w:w="567"/>
        <w:gridCol w:w="581"/>
        <w:gridCol w:w="567"/>
        <w:gridCol w:w="581"/>
        <w:gridCol w:w="606"/>
        <w:gridCol w:w="510"/>
        <w:gridCol w:w="708"/>
        <w:gridCol w:w="460"/>
        <w:gridCol w:w="1204"/>
      </w:tblGrid>
      <w:tr w:rsidR="00F72F55" w:rsidRPr="0089171B" w14:paraId="6CAC2552" w14:textId="77777777" w:rsidTr="008E0259">
        <w:trPr>
          <w:trHeight w:val="320"/>
        </w:trPr>
        <w:tc>
          <w:tcPr>
            <w:tcW w:w="956" w:type="dxa"/>
            <w:tcBorders>
              <w:top w:val="single" w:sz="24" w:space="0" w:color="auto"/>
              <w:bottom w:val="single" w:sz="24" w:space="0" w:color="auto"/>
            </w:tcBorders>
            <w:shd w:val="clear" w:color="auto" w:fill="auto"/>
            <w:noWrap/>
            <w:vAlign w:val="bottom"/>
            <w:hideMark/>
          </w:tcPr>
          <w:p w14:paraId="1E78804F" w14:textId="77777777" w:rsidR="00F72F55" w:rsidRPr="0089171B" w:rsidRDefault="00F72F55">
            <w:pPr>
              <w:rPr>
                <w:rFonts w:eastAsia="Times New Roman"/>
                <w:b/>
                <w:color w:val="000000"/>
              </w:rPr>
            </w:pPr>
            <w:r w:rsidRPr="0089171B">
              <w:rPr>
                <w:rFonts w:eastAsia="Times New Roman"/>
                <w:b/>
                <w:color w:val="000000"/>
              </w:rPr>
              <w:t>disease</w:t>
            </w:r>
          </w:p>
        </w:tc>
        <w:tc>
          <w:tcPr>
            <w:tcW w:w="2180" w:type="dxa"/>
            <w:tcBorders>
              <w:top w:val="single" w:sz="24" w:space="0" w:color="auto"/>
              <w:bottom w:val="single" w:sz="24" w:space="0" w:color="auto"/>
            </w:tcBorders>
            <w:shd w:val="clear" w:color="auto" w:fill="auto"/>
            <w:noWrap/>
            <w:vAlign w:val="bottom"/>
            <w:hideMark/>
          </w:tcPr>
          <w:p w14:paraId="0FDF21B5" w14:textId="77777777" w:rsidR="00F72F55" w:rsidRPr="0089171B" w:rsidRDefault="00F72F55">
            <w:pPr>
              <w:rPr>
                <w:rFonts w:eastAsia="Times New Roman"/>
                <w:b/>
                <w:color w:val="000000"/>
              </w:rPr>
            </w:pPr>
            <w:r w:rsidRPr="0089171B">
              <w:rPr>
                <w:rFonts w:eastAsia="Times New Roman"/>
                <w:b/>
                <w:color w:val="000000"/>
              </w:rPr>
              <w:t>method</w:t>
            </w:r>
          </w:p>
        </w:tc>
        <w:tc>
          <w:tcPr>
            <w:tcW w:w="850" w:type="dxa"/>
            <w:tcBorders>
              <w:top w:val="single" w:sz="24" w:space="0" w:color="auto"/>
              <w:bottom w:val="single" w:sz="24" w:space="0" w:color="auto"/>
            </w:tcBorders>
            <w:shd w:val="clear" w:color="auto" w:fill="auto"/>
            <w:noWrap/>
            <w:vAlign w:val="bottom"/>
            <w:hideMark/>
          </w:tcPr>
          <w:p w14:paraId="7E1CC968" w14:textId="77777777" w:rsidR="00F72F55" w:rsidRPr="0089171B" w:rsidRDefault="00F72F55">
            <w:pPr>
              <w:rPr>
                <w:rFonts w:eastAsia="Times New Roman"/>
                <w:b/>
                <w:color w:val="000000"/>
              </w:rPr>
            </w:pPr>
            <w:r w:rsidRPr="0089171B">
              <w:rPr>
                <w:rFonts w:eastAsia="Times New Roman"/>
                <w:b/>
                <w:color w:val="000000"/>
              </w:rPr>
              <w:t>BTM</w:t>
            </w:r>
          </w:p>
        </w:tc>
        <w:tc>
          <w:tcPr>
            <w:tcW w:w="567" w:type="dxa"/>
            <w:tcBorders>
              <w:top w:val="single" w:sz="24" w:space="0" w:color="auto"/>
              <w:bottom w:val="single" w:sz="24" w:space="0" w:color="auto"/>
            </w:tcBorders>
            <w:shd w:val="clear" w:color="auto" w:fill="auto"/>
            <w:noWrap/>
            <w:vAlign w:val="bottom"/>
            <w:hideMark/>
          </w:tcPr>
          <w:p w14:paraId="3167A4E0" w14:textId="77777777" w:rsidR="00F72F55" w:rsidRPr="0089171B" w:rsidRDefault="00F72F55">
            <w:pPr>
              <w:rPr>
                <w:rFonts w:eastAsia="Times New Roman"/>
                <w:b/>
                <w:color w:val="000000"/>
              </w:rPr>
            </w:pPr>
            <w:r w:rsidRPr="0089171B">
              <w:rPr>
                <w:rFonts w:eastAsia="Times New Roman"/>
                <w:b/>
                <w:color w:val="000000"/>
              </w:rPr>
              <w:t>C1</w:t>
            </w:r>
          </w:p>
        </w:tc>
        <w:tc>
          <w:tcPr>
            <w:tcW w:w="581" w:type="dxa"/>
            <w:tcBorders>
              <w:top w:val="single" w:sz="24" w:space="0" w:color="auto"/>
              <w:bottom w:val="single" w:sz="24" w:space="0" w:color="auto"/>
            </w:tcBorders>
            <w:shd w:val="clear" w:color="auto" w:fill="auto"/>
            <w:noWrap/>
            <w:vAlign w:val="bottom"/>
            <w:hideMark/>
          </w:tcPr>
          <w:p w14:paraId="702CF638" w14:textId="77777777" w:rsidR="00F72F55" w:rsidRPr="0089171B" w:rsidRDefault="00F72F55">
            <w:pPr>
              <w:rPr>
                <w:rFonts w:eastAsia="Times New Roman"/>
                <w:b/>
                <w:color w:val="000000"/>
              </w:rPr>
            </w:pPr>
            <w:r w:rsidRPr="0089171B">
              <w:rPr>
                <w:rFonts w:eastAsia="Times New Roman"/>
                <w:b/>
                <w:color w:val="000000"/>
              </w:rPr>
              <w:t>C2</w:t>
            </w:r>
          </w:p>
        </w:tc>
        <w:tc>
          <w:tcPr>
            <w:tcW w:w="567" w:type="dxa"/>
            <w:tcBorders>
              <w:top w:val="single" w:sz="24" w:space="0" w:color="auto"/>
              <w:bottom w:val="single" w:sz="24" w:space="0" w:color="auto"/>
            </w:tcBorders>
            <w:shd w:val="clear" w:color="auto" w:fill="auto"/>
            <w:noWrap/>
            <w:vAlign w:val="bottom"/>
            <w:hideMark/>
          </w:tcPr>
          <w:p w14:paraId="07EEC22D" w14:textId="77777777" w:rsidR="00F72F55" w:rsidRPr="0089171B" w:rsidRDefault="00F72F55">
            <w:pPr>
              <w:rPr>
                <w:rFonts w:eastAsia="Times New Roman"/>
                <w:b/>
                <w:color w:val="000000"/>
              </w:rPr>
            </w:pPr>
            <w:r w:rsidRPr="0089171B">
              <w:rPr>
                <w:rFonts w:eastAsia="Times New Roman"/>
                <w:b/>
                <w:color w:val="000000"/>
              </w:rPr>
              <w:t>C3</w:t>
            </w:r>
          </w:p>
        </w:tc>
        <w:tc>
          <w:tcPr>
            <w:tcW w:w="581" w:type="dxa"/>
            <w:tcBorders>
              <w:top w:val="single" w:sz="24" w:space="0" w:color="auto"/>
              <w:bottom w:val="single" w:sz="24" w:space="0" w:color="auto"/>
            </w:tcBorders>
            <w:shd w:val="clear" w:color="auto" w:fill="auto"/>
            <w:noWrap/>
            <w:vAlign w:val="bottom"/>
            <w:hideMark/>
          </w:tcPr>
          <w:p w14:paraId="6D9BE753" w14:textId="77777777" w:rsidR="00F72F55" w:rsidRPr="0089171B" w:rsidRDefault="00F72F55">
            <w:pPr>
              <w:rPr>
                <w:rFonts w:eastAsia="Times New Roman"/>
                <w:b/>
                <w:color w:val="000000"/>
              </w:rPr>
            </w:pPr>
            <w:r w:rsidRPr="0089171B">
              <w:rPr>
                <w:rFonts w:eastAsia="Times New Roman"/>
                <w:b/>
                <w:color w:val="000000"/>
              </w:rPr>
              <w:t>C4</w:t>
            </w:r>
          </w:p>
        </w:tc>
        <w:tc>
          <w:tcPr>
            <w:tcW w:w="606" w:type="dxa"/>
            <w:tcBorders>
              <w:top w:val="single" w:sz="24" w:space="0" w:color="auto"/>
              <w:bottom w:val="single" w:sz="24" w:space="0" w:color="auto"/>
            </w:tcBorders>
            <w:shd w:val="clear" w:color="auto" w:fill="auto"/>
            <w:noWrap/>
            <w:vAlign w:val="bottom"/>
            <w:hideMark/>
          </w:tcPr>
          <w:p w14:paraId="11065716" w14:textId="77777777" w:rsidR="00F72F55" w:rsidRPr="0089171B" w:rsidRDefault="00F72F55">
            <w:pPr>
              <w:rPr>
                <w:rFonts w:eastAsia="Times New Roman"/>
                <w:b/>
                <w:color w:val="000000"/>
              </w:rPr>
            </w:pPr>
            <w:r w:rsidRPr="0089171B">
              <w:rPr>
                <w:rFonts w:eastAsia="Times New Roman"/>
                <w:b/>
                <w:color w:val="000000"/>
              </w:rPr>
              <w:t>C5</w:t>
            </w:r>
          </w:p>
        </w:tc>
        <w:tc>
          <w:tcPr>
            <w:tcW w:w="466" w:type="dxa"/>
            <w:tcBorders>
              <w:top w:val="single" w:sz="24" w:space="0" w:color="auto"/>
              <w:bottom w:val="single" w:sz="24" w:space="0" w:color="auto"/>
            </w:tcBorders>
            <w:shd w:val="clear" w:color="auto" w:fill="auto"/>
            <w:noWrap/>
            <w:vAlign w:val="bottom"/>
            <w:hideMark/>
          </w:tcPr>
          <w:p w14:paraId="3B47AB41" w14:textId="77777777" w:rsidR="00F72F55" w:rsidRPr="0089171B" w:rsidRDefault="00F72F55">
            <w:pPr>
              <w:rPr>
                <w:rFonts w:eastAsia="Times New Roman"/>
                <w:b/>
                <w:color w:val="000000"/>
              </w:rPr>
            </w:pPr>
            <w:r w:rsidRPr="0089171B">
              <w:rPr>
                <w:rFonts w:eastAsia="Times New Roman"/>
                <w:b/>
                <w:color w:val="000000"/>
              </w:rPr>
              <w:t>C6</w:t>
            </w:r>
          </w:p>
        </w:tc>
        <w:tc>
          <w:tcPr>
            <w:tcW w:w="708" w:type="dxa"/>
            <w:tcBorders>
              <w:top w:val="single" w:sz="24" w:space="0" w:color="auto"/>
              <w:bottom w:val="single" w:sz="24" w:space="0" w:color="auto"/>
            </w:tcBorders>
            <w:shd w:val="clear" w:color="auto" w:fill="auto"/>
            <w:noWrap/>
            <w:vAlign w:val="bottom"/>
            <w:hideMark/>
          </w:tcPr>
          <w:p w14:paraId="4781A24C" w14:textId="77777777" w:rsidR="00F72F55" w:rsidRPr="0089171B" w:rsidRDefault="00F72F55">
            <w:pPr>
              <w:rPr>
                <w:rFonts w:eastAsia="Times New Roman"/>
                <w:b/>
                <w:color w:val="000000"/>
              </w:rPr>
            </w:pPr>
            <w:r w:rsidRPr="0089171B">
              <w:rPr>
                <w:rFonts w:eastAsia="Times New Roman"/>
                <w:b/>
                <w:color w:val="000000"/>
              </w:rPr>
              <w:t>C7</w:t>
            </w:r>
          </w:p>
        </w:tc>
        <w:tc>
          <w:tcPr>
            <w:tcW w:w="460" w:type="dxa"/>
            <w:tcBorders>
              <w:top w:val="single" w:sz="24" w:space="0" w:color="auto"/>
              <w:bottom w:val="single" w:sz="24" w:space="0" w:color="auto"/>
            </w:tcBorders>
            <w:shd w:val="clear" w:color="auto" w:fill="auto"/>
            <w:noWrap/>
            <w:vAlign w:val="bottom"/>
            <w:hideMark/>
          </w:tcPr>
          <w:p w14:paraId="533C149A" w14:textId="77777777" w:rsidR="00F72F55" w:rsidRPr="0089171B" w:rsidRDefault="00F72F55">
            <w:pPr>
              <w:rPr>
                <w:rFonts w:eastAsia="Times New Roman"/>
                <w:b/>
                <w:color w:val="000000"/>
              </w:rPr>
            </w:pPr>
            <w:r w:rsidRPr="0089171B">
              <w:rPr>
                <w:rFonts w:eastAsia="Times New Roman"/>
                <w:b/>
                <w:color w:val="000000"/>
              </w:rPr>
              <w:t>H</w:t>
            </w:r>
          </w:p>
        </w:tc>
        <w:tc>
          <w:tcPr>
            <w:tcW w:w="1134" w:type="dxa"/>
            <w:tcBorders>
              <w:top w:val="single" w:sz="24" w:space="0" w:color="auto"/>
              <w:bottom w:val="single" w:sz="24" w:space="0" w:color="auto"/>
            </w:tcBorders>
            <w:shd w:val="clear" w:color="auto" w:fill="auto"/>
            <w:noWrap/>
            <w:vAlign w:val="bottom"/>
            <w:hideMark/>
          </w:tcPr>
          <w:p w14:paraId="42EF2D5D" w14:textId="77777777" w:rsidR="00F72F55" w:rsidRPr="0089171B" w:rsidRDefault="00F72F55">
            <w:pPr>
              <w:rPr>
                <w:rFonts w:eastAsia="Times New Roman"/>
                <w:b/>
                <w:color w:val="000000"/>
              </w:rPr>
            </w:pPr>
            <w:r w:rsidRPr="0089171B">
              <w:rPr>
                <w:rFonts w:eastAsia="Times New Roman"/>
                <w:b/>
                <w:color w:val="000000"/>
              </w:rPr>
              <w:t>TISSUES</w:t>
            </w:r>
          </w:p>
        </w:tc>
      </w:tr>
      <w:tr w:rsidR="008E0259" w:rsidRPr="0089171B" w14:paraId="22B13A54" w14:textId="77777777" w:rsidTr="008E0259">
        <w:trPr>
          <w:trHeight w:val="320"/>
        </w:trPr>
        <w:tc>
          <w:tcPr>
            <w:tcW w:w="956" w:type="dxa"/>
            <w:vMerge w:val="restart"/>
            <w:tcBorders>
              <w:top w:val="single" w:sz="24" w:space="0" w:color="auto"/>
            </w:tcBorders>
            <w:shd w:val="clear" w:color="auto" w:fill="auto"/>
            <w:noWrap/>
            <w:vAlign w:val="bottom"/>
            <w:hideMark/>
          </w:tcPr>
          <w:p w14:paraId="092778BB" w14:textId="6768F7D6" w:rsidR="008E0259" w:rsidRPr="0089171B" w:rsidRDefault="008E0259" w:rsidP="00F72F55">
            <w:pPr>
              <w:rPr>
                <w:rFonts w:eastAsia="Times New Roman"/>
                <w:b/>
                <w:color w:val="000000"/>
              </w:rPr>
            </w:pPr>
            <w:r w:rsidRPr="0089171B">
              <w:rPr>
                <w:rFonts w:eastAsia="Times New Roman"/>
                <w:b/>
                <w:color w:val="000000"/>
              </w:rPr>
              <w:t>Colon</w:t>
            </w:r>
          </w:p>
          <w:p w14:paraId="0A754BD7" w14:textId="77777777" w:rsidR="008E0259" w:rsidRPr="0089171B" w:rsidRDefault="008E0259" w:rsidP="00F72F55">
            <w:pPr>
              <w:rPr>
                <w:rFonts w:eastAsia="Times New Roman"/>
                <w:b/>
                <w:color w:val="000000"/>
              </w:rPr>
            </w:pPr>
          </w:p>
          <w:p w14:paraId="64EA8C7A" w14:textId="77777777" w:rsidR="008E0259" w:rsidRPr="0089171B" w:rsidRDefault="008E0259" w:rsidP="00F72F55">
            <w:pPr>
              <w:rPr>
                <w:rFonts w:eastAsia="Times New Roman"/>
                <w:b/>
                <w:color w:val="000000"/>
              </w:rPr>
            </w:pPr>
          </w:p>
          <w:p w14:paraId="4FB85617" w14:textId="77777777" w:rsidR="008E0259" w:rsidRPr="0089171B" w:rsidRDefault="008E0259" w:rsidP="00F72F55">
            <w:pPr>
              <w:rPr>
                <w:rFonts w:eastAsia="Times New Roman"/>
                <w:b/>
                <w:color w:val="000000"/>
              </w:rPr>
            </w:pPr>
          </w:p>
          <w:p w14:paraId="2320A125" w14:textId="7963E0B5" w:rsidR="008E0259" w:rsidRPr="0089171B" w:rsidRDefault="008E0259" w:rsidP="009365C6">
            <w:pPr>
              <w:rPr>
                <w:rFonts w:eastAsia="Times New Roman"/>
                <w:b/>
                <w:color w:val="000000"/>
              </w:rPr>
            </w:pPr>
          </w:p>
        </w:tc>
        <w:tc>
          <w:tcPr>
            <w:tcW w:w="2180" w:type="dxa"/>
            <w:tcBorders>
              <w:top w:val="single" w:sz="24" w:space="0" w:color="auto"/>
              <w:bottom w:val="single" w:sz="4" w:space="0" w:color="auto"/>
            </w:tcBorders>
            <w:shd w:val="clear" w:color="auto" w:fill="auto"/>
            <w:noWrap/>
            <w:vAlign w:val="bottom"/>
            <w:hideMark/>
          </w:tcPr>
          <w:p w14:paraId="35D2C0B7" w14:textId="4F27C453" w:rsidR="008E0259" w:rsidRPr="0089171B" w:rsidRDefault="008E0259" w:rsidP="00ED7B2F">
            <w:pPr>
              <w:rPr>
                <w:rFonts w:eastAsia="Times New Roman"/>
                <w:color w:val="000000"/>
              </w:rPr>
            </w:pPr>
            <w:r w:rsidRPr="0089171B">
              <w:rPr>
                <w:rFonts w:eastAsia="Times New Roman"/>
                <w:color w:val="000000"/>
              </w:rPr>
              <w:lastRenderedPageBreak/>
              <w:t xml:space="preserve">Concatenation </w:t>
            </w:r>
          </w:p>
        </w:tc>
        <w:tc>
          <w:tcPr>
            <w:tcW w:w="850" w:type="dxa"/>
            <w:tcBorders>
              <w:top w:val="single" w:sz="24" w:space="0" w:color="auto"/>
              <w:bottom w:val="single" w:sz="4" w:space="0" w:color="auto"/>
            </w:tcBorders>
            <w:shd w:val="clear" w:color="auto" w:fill="auto"/>
            <w:noWrap/>
            <w:vAlign w:val="bottom"/>
            <w:hideMark/>
          </w:tcPr>
          <w:p w14:paraId="7137EFC3" w14:textId="29F49410" w:rsidR="008E0259" w:rsidRPr="0089171B" w:rsidRDefault="008E0259">
            <w:pPr>
              <w:jc w:val="right"/>
              <w:rPr>
                <w:rFonts w:eastAsia="Times New Roman"/>
                <w:color w:val="000000"/>
              </w:rPr>
            </w:pPr>
            <w:r w:rsidRPr="0089171B">
              <w:rPr>
                <w:rFonts w:eastAsia="Times New Roman"/>
                <w:color w:val="000000"/>
              </w:rPr>
              <w:t>0</w:t>
            </w:r>
          </w:p>
        </w:tc>
        <w:tc>
          <w:tcPr>
            <w:tcW w:w="567" w:type="dxa"/>
            <w:tcBorders>
              <w:top w:val="single" w:sz="24" w:space="0" w:color="auto"/>
              <w:bottom w:val="single" w:sz="4" w:space="0" w:color="auto"/>
            </w:tcBorders>
            <w:shd w:val="clear" w:color="auto" w:fill="auto"/>
            <w:noWrap/>
            <w:vAlign w:val="bottom"/>
            <w:hideMark/>
          </w:tcPr>
          <w:p w14:paraId="09F61064" w14:textId="1FEBBFA3" w:rsidR="008E0259" w:rsidRPr="0089171B" w:rsidRDefault="008E0259">
            <w:pPr>
              <w:jc w:val="right"/>
              <w:rPr>
                <w:rFonts w:eastAsia="Times New Roman"/>
                <w:color w:val="000000"/>
              </w:rPr>
            </w:pPr>
            <w:r w:rsidRPr="0089171B">
              <w:rPr>
                <w:rFonts w:eastAsia="Times New Roman"/>
                <w:color w:val="000000"/>
              </w:rPr>
              <w:t>0</w:t>
            </w:r>
          </w:p>
        </w:tc>
        <w:tc>
          <w:tcPr>
            <w:tcW w:w="581" w:type="dxa"/>
            <w:tcBorders>
              <w:top w:val="single" w:sz="24" w:space="0" w:color="auto"/>
              <w:bottom w:val="single" w:sz="4" w:space="0" w:color="auto"/>
            </w:tcBorders>
            <w:shd w:val="clear" w:color="auto" w:fill="auto"/>
            <w:noWrap/>
            <w:vAlign w:val="bottom"/>
            <w:hideMark/>
          </w:tcPr>
          <w:p w14:paraId="3FDF8C3E" w14:textId="1A824C51" w:rsidR="008E0259" w:rsidRPr="0089171B" w:rsidRDefault="008E0259">
            <w:pPr>
              <w:jc w:val="right"/>
              <w:rPr>
                <w:rFonts w:eastAsia="Times New Roman"/>
                <w:color w:val="000000"/>
              </w:rPr>
            </w:pPr>
            <w:r w:rsidRPr="0089171B">
              <w:rPr>
                <w:rFonts w:eastAsia="Times New Roman"/>
                <w:color w:val="000000"/>
              </w:rPr>
              <w:t>12</w:t>
            </w:r>
          </w:p>
        </w:tc>
        <w:tc>
          <w:tcPr>
            <w:tcW w:w="567" w:type="dxa"/>
            <w:tcBorders>
              <w:top w:val="single" w:sz="24" w:space="0" w:color="auto"/>
            </w:tcBorders>
            <w:shd w:val="clear" w:color="auto" w:fill="auto"/>
            <w:noWrap/>
            <w:vAlign w:val="bottom"/>
            <w:hideMark/>
          </w:tcPr>
          <w:p w14:paraId="7E13FE09" w14:textId="5A880C66" w:rsidR="008E0259" w:rsidRPr="0089171B" w:rsidRDefault="008E0259">
            <w:pPr>
              <w:jc w:val="right"/>
              <w:rPr>
                <w:rFonts w:eastAsia="Times New Roman"/>
                <w:color w:val="000000"/>
              </w:rPr>
            </w:pPr>
            <w:r w:rsidRPr="0089171B">
              <w:rPr>
                <w:rFonts w:eastAsia="Times New Roman"/>
                <w:color w:val="000000"/>
              </w:rPr>
              <w:t>11</w:t>
            </w:r>
          </w:p>
        </w:tc>
        <w:tc>
          <w:tcPr>
            <w:tcW w:w="581" w:type="dxa"/>
            <w:tcBorders>
              <w:top w:val="single" w:sz="24" w:space="0" w:color="auto"/>
              <w:bottom w:val="single" w:sz="4" w:space="0" w:color="auto"/>
            </w:tcBorders>
            <w:shd w:val="clear" w:color="auto" w:fill="auto"/>
            <w:noWrap/>
            <w:vAlign w:val="bottom"/>
            <w:hideMark/>
          </w:tcPr>
          <w:p w14:paraId="6005A577" w14:textId="1B4EE6CC" w:rsidR="008E0259" w:rsidRPr="0089171B" w:rsidRDefault="008E0259">
            <w:pPr>
              <w:jc w:val="right"/>
              <w:rPr>
                <w:rFonts w:eastAsia="Times New Roman"/>
                <w:color w:val="000000"/>
              </w:rPr>
            </w:pPr>
            <w:r w:rsidRPr="0089171B">
              <w:rPr>
                <w:rFonts w:eastAsia="Times New Roman"/>
                <w:color w:val="000000"/>
              </w:rPr>
              <w:t>1</w:t>
            </w:r>
          </w:p>
        </w:tc>
        <w:tc>
          <w:tcPr>
            <w:tcW w:w="606" w:type="dxa"/>
            <w:tcBorders>
              <w:top w:val="single" w:sz="24" w:space="0" w:color="auto"/>
              <w:bottom w:val="single" w:sz="4" w:space="0" w:color="auto"/>
            </w:tcBorders>
            <w:shd w:val="clear" w:color="auto" w:fill="auto"/>
            <w:noWrap/>
            <w:vAlign w:val="bottom"/>
            <w:hideMark/>
          </w:tcPr>
          <w:p w14:paraId="53A9AC5B" w14:textId="3266A151" w:rsidR="008E0259" w:rsidRPr="0089171B" w:rsidRDefault="008E0259">
            <w:pPr>
              <w:jc w:val="right"/>
              <w:rPr>
                <w:rFonts w:eastAsia="Times New Roman"/>
                <w:color w:val="000000"/>
              </w:rPr>
            </w:pPr>
            <w:r w:rsidRPr="0089171B">
              <w:rPr>
                <w:rFonts w:eastAsia="Times New Roman"/>
                <w:color w:val="000000"/>
              </w:rPr>
              <w:t>7</w:t>
            </w:r>
          </w:p>
        </w:tc>
        <w:tc>
          <w:tcPr>
            <w:tcW w:w="466" w:type="dxa"/>
            <w:tcBorders>
              <w:top w:val="single" w:sz="24" w:space="0" w:color="auto"/>
            </w:tcBorders>
            <w:shd w:val="clear" w:color="auto" w:fill="auto"/>
            <w:noWrap/>
            <w:vAlign w:val="bottom"/>
            <w:hideMark/>
          </w:tcPr>
          <w:p w14:paraId="2F460F01" w14:textId="201BC984" w:rsidR="008E0259" w:rsidRPr="0089171B" w:rsidRDefault="008E0259">
            <w:pPr>
              <w:jc w:val="right"/>
              <w:rPr>
                <w:rFonts w:eastAsia="Times New Roman"/>
                <w:color w:val="000000"/>
              </w:rPr>
            </w:pPr>
            <w:r w:rsidRPr="0089171B">
              <w:rPr>
                <w:rFonts w:eastAsia="Times New Roman"/>
                <w:color w:val="000000"/>
              </w:rPr>
              <w:t>0</w:t>
            </w:r>
          </w:p>
        </w:tc>
        <w:tc>
          <w:tcPr>
            <w:tcW w:w="708" w:type="dxa"/>
            <w:tcBorders>
              <w:top w:val="single" w:sz="24" w:space="0" w:color="auto"/>
              <w:bottom w:val="single" w:sz="4" w:space="0" w:color="auto"/>
            </w:tcBorders>
            <w:shd w:val="clear" w:color="auto" w:fill="auto"/>
            <w:noWrap/>
            <w:vAlign w:val="bottom"/>
            <w:hideMark/>
          </w:tcPr>
          <w:p w14:paraId="2DBA5B14" w14:textId="782E0FF5" w:rsidR="008E0259" w:rsidRPr="0089171B" w:rsidRDefault="008E0259">
            <w:pPr>
              <w:jc w:val="right"/>
              <w:rPr>
                <w:rFonts w:eastAsia="Times New Roman"/>
                <w:color w:val="000000"/>
              </w:rPr>
            </w:pPr>
            <w:r w:rsidRPr="0089171B">
              <w:rPr>
                <w:rFonts w:eastAsia="Times New Roman"/>
                <w:color w:val="000000"/>
              </w:rPr>
              <w:t>61</w:t>
            </w:r>
          </w:p>
        </w:tc>
        <w:tc>
          <w:tcPr>
            <w:tcW w:w="460" w:type="dxa"/>
            <w:tcBorders>
              <w:top w:val="single" w:sz="24" w:space="0" w:color="auto"/>
              <w:bottom w:val="single" w:sz="4" w:space="0" w:color="auto"/>
            </w:tcBorders>
            <w:shd w:val="clear" w:color="auto" w:fill="auto"/>
            <w:noWrap/>
            <w:vAlign w:val="bottom"/>
            <w:hideMark/>
          </w:tcPr>
          <w:p w14:paraId="6144CD34" w14:textId="6B180A2C" w:rsidR="008E0259" w:rsidRPr="0089171B" w:rsidRDefault="008E0259">
            <w:pPr>
              <w:jc w:val="right"/>
              <w:rPr>
                <w:rFonts w:eastAsia="Times New Roman"/>
                <w:color w:val="000000"/>
              </w:rPr>
            </w:pPr>
            <w:r w:rsidRPr="0089171B">
              <w:rPr>
                <w:rFonts w:eastAsia="Times New Roman"/>
                <w:color w:val="000000"/>
              </w:rPr>
              <w:t>0</w:t>
            </w:r>
          </w:p>
        </w:tc>
        <w:tc>
          <w:tcPr>
            <w:tcW w:w="1134" w:type="dxa"/>
            <w:tcBorders>
              <w:top w:val="single" w:sz="24" w:space="0" w:color="auto"/>
              <w:bottom w:val="single" w:sz="4" w:space="0" w:color="auto"/>
            </w:tcBorders>
            <w:shd w:val="clear" w:color="auto" w:fill="auto"/>
            <w:noWrap/>
            <w:vAlign w:val="bottom"/>
            <w:hideMark/>
          </w:tcPr>
          <w:p w14:paraId="278133E9" w14:textId="21F35891" w:rsidR="008E0259" w:rsidRPr="0089171B" w:rsidRDefault="008E0259">
            <w:pPr>
              <w:jc w:val="right"/>
              <w:rPr>
                <w:rFonts w:eastAsia="Times New Roman"/>
                <w:color w:val="000000"/>
              </w:rPr>
            </w:pPr>
            <w:r w:rsidRPr="0089171B">
              <w:rPr>
                <w:rFonts w:eastAsia="Times New Roman"/>
                <w:color w:val="000000"/>
              </w:rPr>
              <w:t>0</w:t>
            </w:r>
          </w:p>
        </w:tc>
      </w:tr>
      <w:tr w:rsidR="008E0259" w:rsidRPr="0089171B" w14:paraId="445E5371" w14:textId="77777777" w:rsidTr="008E0259">
        <w:trPr>
          <w:trHeight w:val="320"/>
        </w:trPr>
        <w:tc>
          <w:tcPr>
            <w:tcW w:w="956" w:type="dxa"/>
            <w:vMerge/>
            <w:shd w:val="clear" w:color="auto" w:fill="auto"/>
            <w:noWrap/>
            <w:vAlign w:val="bottom"/>
            <w:hideMark/>
          </w:tcPr>
          <w:p w14:paraId="04176357" w14:textId="583F22D0" w:rsidR="008E0259" w:rsidRPr="0089171B" w:rsidRDefault="008E0259" w:rsidP="009365C6">
            <w:pPr>
              <w:rPr>
                <w:rFonts w:eastAsia="Times New Roman"/>
                <w:b/>
                <w:color w:val="000000"/>
              </w:rPr>
            </w:pPr>
          </w:p>
        </w:tc>
        <w:tc>
          <w:tcPr>
            <w:tcW w:w="2180" w:type="dxa"/>
            <w:shd w:val="clear" w:color="auto" w:fill="E2EFD9" w:themeFill="accent6" w:themeFillTint="33"/>
            <w:noWrap/>
            <w:vAlign w:val="bottom"/>
            <w:hideMark/>
          </w:tcPr>
          <w:p w14:paraId="104AA446" w14:textId="546644E4" w:rsidR="008E0259" w:rsidRPr="0089171B" w:rsidRDefault="008E0259" w:rsidP="00ED7B2F">
            <w:pPr>
              <w:rPr>
                <w:rFonts w:eastAsia="Times New Roman"/>
                <w:b/>
                <w:color w:val="000000"/>
              </w:rPr>
            </w:pPr>
            <w:proofErr w:type="spellStart"/>
            <w:r w:rsidRPr="0089171B">
              <w:rPr>
                <w:rFonts w:eastAsia="Times New Roman"/>
                <w:b/>
                <w:color w:val="000000"/>
              </w:rPr>
              <w:t>DIABLO_full</w:t>
            </w:r>
            <w:proofErr w:type="spellEnd"/>
            <w:r w:rsidRPr="0089171B">
              <w:rPr>
                <w:rFonts w:eastAsia="Times New Roman"/>
                <w:b/>
                <w:color w:val="000000"/>
              </w:rPr>
              <w:t xml:space="preserve"> </w:t>
            </w:r>
          </w:p>
        </w:tc>
        <w:tc>
          <w:tcPr>
            <w:tcW w:w="850" w:type="dxa"/>
            <w:shd w:val="clear" w:color="auto" w:fill="E2EFD9" w:themeFill="accent6" w:themeFillTint="33"/>
            <w:noWrap/>
            <w:vAlign w:val="bottom"/>
            <w:hideMark/>
          </w:tcPr>
          <w:p w14:paraId="1A8CD697" w14:textId="0ED62AF8" w:rsidR="008E0259" w:rsidRPr="0089171B" w:rsidRDefault="008E0259">
            <w:pPr>
              <w:jc w:val="right"/>
              <w:rPr>
                <w:rFonts w:eastAsia="Times New Roman"/>
                <w:b/>
                <w:color w:val="000000"/>
              </w:rPr>
            </w:pPr>
            <w:r w:rsidRPr="0089171B">
              <w:rPr>
                <w:rFonts w:eastAsia="Times New Roman"/>
                <w:b/>
                <w:color w:val="000000"/>
              </w:rPr>
              <w:t>23</w:t>
            </w:r>
          </w:p>
        </w:tc>
        <w:tc>
          <w:tcPr>
            <w:tcW w:w="567" w:type="dxa"/>
            <w:shd w:val="clear" w:color="auto" w:fill="FFFFFF" w:themeFill="background1"/>
            <w:noWrap/>
            <w:vAlign w:val="bottom"/>
            <w:hideMark/>
          </w:tcPr>
          <w:p w14:paraId="28112B6F" w14:textId="7A9068B8"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E2EFD9" w:themeFill="accent6" w:themeFillTint="33"/>
            <w:noWrap/>
            <w:vAlign w:val="bottom"/>
            <w:hideMark/>
          </w:tcPr>
          <w:p w14:paraId="35BC0D3A" w14:textId="6D82DBCB" w:rsidR="008E0259" w:rsidRPr="0089171B" w:rsidRDefault="008E0259">
            <w:pPr>
              <w:jc w:val="right"/>
              <w:rPr>
                <w:rFonts w:eastAsia="Times New Roman"/>
                <w:b/>
                <w:color w:val="000000"/>
              </w:rPr>
            </w:pPr>
            <w:r w:rsidRPr="0089171B">
              <w:rPr>
                <w:rFonts w:eastAsia="Times New Roman"/>
                <w:b/>
                <w:color w:val="000000"/>
              </w:rPr>
              <w:t>113</w:t>
            </w:r>
          </w:p>
        </w:tc>
        <w:tc>
          <w:tcPr>
            <w:tcW w:w="567" w:type="dxa"/>
            <w:shd w:val="clear" w:color="auto" w:fill="auto"/>
            <w:noWrap/>
            <w:vAlign w:val="bottom"/>
            <w:hideMark/>
          </w:tcPr>
          <w:p w14:paraId="0A5443FD" w14:textId="6557CFDA"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E2EFD9" w:themeFill="accent6" w:themeFillTint="33"/>
            <w:noWrap/>
            <w:vAlign w:val="bottom"/>
            <w:hideMark/>
          </w:tcPr>
          <w:p w14:paraId="5DC0F330" w14:textId="15560935" w:rsidR="008E0259" w:rsidRPr="0089171B" w:rsidRDefault="008E0259">
            <w:pPr>
              <w:jc w:val="right"/>
              <w:rPr>
                <w:rFonts w:eastAsia="Times New Roman"/>
                <w:b/>
                <w:color w:val="000000"/>
              </w:rPr>
            </w:pPr>
            <w:r w:rsidRPr="0089171B">
              <w:rPr>
                <w:rFonts w:eastAsia="Times New Roman"/>
                <w:b/>
                <w:color w:val="000000"/>
              </w:rPr>
              <w:t>46</w:t>
            </w:r>
          </w:p>
        </w:tc>
        <w:tc>
          <w:tcPr>
            <w:tcW w:w="606" w:type="dxa"/>
            <w:shd w:val="clear" w:color="auto" w:fill="E2EFD9" w:themeFill="accent6" w:themeFillTint="33"/>
            <w:noWrap/>
            <w:vAlign w:val="bottom"/>
            <w:hideMark/>
          </w:tcPr>
          <w:p w14:paraId="4E3E4DB5" w14:textId="01B91400" w:rsidR="008E0259" w:rsidRPr="0089171B" w:rsidRDefault="008E0259">
            <w:pPr>
              <w:jc w:val="right"/>
              <w:rPr>
                <w:rFonts w:eastAsia="Times New Roman"/>
                <w:b/>
                <w:color w:val="000000"/>
              </w:rPr>
            </w:pPr>
            <w:r w:rsidRPr="0089171B">
              <w:rPr>
                <w:rFonts w:eastAsia="Times New Roman"/>
                <w:b/>
                <w:color w:val="000000"/>
              </w:rPr>
              <w:t>216</w:t>
            </w:r>
          </w:p>
        </w:tc>
        <w:tc>
          <w:tcPr>
            <w:tcW w:w="466" w:type="dxa"/>
            <w:shd w:val="clear" w:color="auto" w:fill="auto"/>
            <w:noWrap/>
            <w:vAlign w:val="bottom"/>
            <w:hideMark/>
          </w:tcPr>
          <w:p w14:paraId="4737E75B" w14:textId="3CDE43ED" w:rsidR="008E0259" w:rsidRPr="0089171B" w:rsidRDefault="008E0259">
            <w:pPr>
              <w:jc w:val="right"/>
              <w:rPr>
                <w:rFonts w:eastAsia="Times New Roman"/>
                <w:color w:val="000000"/>
              </w:rPr>
            </w:pPr>
            <w:r w:rsidRPr="0089171B">
              <w:rPr>
                <w:rFonts w:eastAsia="Times New Roman"/>
                <w:color w:val="000000"/>
              </w:rPr>
              <w:t>0</w:t>
            </w:r>
          </w:p>
        </w:tc>
        <w:tc>
          <w:tcPr>
            <w:tcW w:w="708" w:type="dxa"/>
            <w:shd w:val="clear" w:color="auto" w:fill="E2EFD9" w:themeFill="accent6" w:themeFillTint="33"/>
            <w:noWrap/>
            <w:vAlign w:val="bottom"/>
            <w:hideMark/>
          </w:tcPr>
          <w:p w14:paraId="46B3564A" w14:textId="0523340D" w:rsidR="008E0259" w:rsidRPr="0089171B" w:rsidRDefault="008E0259">
            <w:pPr>
              <w:jc w:val="right"/>
              <w:rPr>
                <w:rFonts w:eastAsia="Times New Roman"/>
                <w:b/>
                <w:color w:val="000000"/>
              </w:rPr>
            </w:pPr>
            <w:r w:rsidRPr="0089171B">
              <w:rPr>
                <w:rFonts w:eastAsia="Times New Roman"/>
                <w:b/>
                <w:color w:val="000000"/>
              </w:rPr>
              <w:t>218</w:t>
            </w:r>
          </w:p>
        </w:tc>
        <w:tc>
          <w:tcPr>
            <w:tcW w:w="460" w:type="dxa"/>
            <w:shd w:val="clear" w:color="auto" w:fill="E2EFD9" w:themeFill="accent6" w:themeFillTint="33"/>
            <w:noWrap/>
            <w:vAlign w:val="bottom"/>
            <w:hideMark/>
          </w:tcPr>
          <w:p w14:paraId="6902329E" w14:textId="6B6956D9" w:rsidR="008E0259" w:rsidRPr="0089171B" w:rsidRDefault="008E0259">
            <w:pPr>
              <w:jc w:val="right"/>
              <w:rPr>
                <w:rFonts w:eastAsia="Times New Roman"/>
                <w:b/>
                <w:color w:val="000000"/>
              </w:rPr>
            </w:pPr>
            <w:r w:rsidRPr="0089171B">
              <w:rPr>
                <w:rFonts w:eastAsia="Times New Roman"/>
                <w:b/>
                <w:color w:val="000000"/>
              </w:rPr>
              <w:t>7</w:t>
            </w:r>
          </w:p>
        </w:tc>
        <w:tc>
          <w:tcPr>
            <w:tcW w:w="1134" w:type="dxa"/>
            <w:shd w:val="clear" w:color="auto" w:fill="E2EFD9" w:themeFill="accent6" w:themeFillTint="33"/>
            <w:noWrap/>
            <w:vAlign w:val="bottom"/>
            <w:hideMark/>
          </w:tcPr>
          <w:p w14:paraId="145CBA28" w14:textId="7D5A868A" w:rsidR="008E0259" w:rsidRPr="0089171B" w:rsidRDefault="008E0259">
            <w:pPr>
              <w:jc w:val="right"/>
              <w:rPr>
                <w:rFonts w:eastAsia="Times New Roman"/>
                <w:b/>
                <w:color w:val="000000"/>
              </w:rPr>
            </w:pPr>
            <w:r w:rsidRPr="0089171B">
              <w:rPr>
                <w:rFonts w:eastAsia="Times New Roman"/>
                <w:b/>
                <w:color w:val="000000"/>
              </w:rPr>
              <w:t>16</w:t>
            </w:r>
          </w:p>
        </w:tc>
      </w:tr>
      <w:tr w:rsidR="008E0259" w:rsidRPr="0089171B" w14:paraId="32A7B221" w14:textId="77777777" w:rsidTr="008E0259">
        <w:trPr>
          <w:trHeight w:val="320"/>
        </w:trPr>
        <w:tc>
          <w:tcPr>
            <w:tcW w:w="956" w:type="dxa"/>
            <w:vMerge/>
            <w:shd w:val="clear" w:color="auto" w:fill="auto"/>
            <w:noWrap/>
            <w:vAlign w:val="bottom"/>
            <w:hideMark/>
          </w:tcPr>
          <w:p w14:paraId="71B3F7C1" w14:textId="74C628F4" w:rsidR="008E0259" w:rsidRPr="0089171B" w:rsidRDefault="008E0259" w:rsidP="009365C6">
            <w:pPr>
              <w:rPr>
                <w:rFonts w:eastAsia="Times New Roman"/>
                <w:b/>
                <w:color w:val="000000"/>
              </w:rPr>
            </w:pPr>
          </w:p>
        </w:tc>
        <w:tc>
          <w:tcPr>
            <w:tcW w:w="2180" w:type="dxa"/>
            <w:shd w:val="clear" w:color="auto" w:fill="auto"/>
            <w:noWrap/>
            <w:vAlign w:val="bottom"/>
            <w:hideMark/>
          </w:tcPr>
          <w:p w14:paraId="2034A1EC" w14:textId="5FD5C665" w:rsidR="008E0259" w:rsidRPr="0089171B" w:rsidRDefault="008E0259" w:rsidP="00ED7B2F">
            <w:pPr>
              <w:rPr>
                <w:rFonts w:eastAsia="Times New Roman"/>
                <w:color w:val="000000"/>
              </w:rPr>
            </w:pPr>
            <w:proofErr w:type="spellStart"/>
            <w:r w:rsidRPr="0089171B">
              <w:rPr>
                <w:rFonts w:eastAsia="Times New Roman"/>
                <w:color w:val="000000"/>
              </w:rPr>
              <w:t>DIABLO_null</w:t>
            </w:r>
            <w:proofErr w:type="spellEnd"/>
            <w:r w:rsidRPr="0089171B">
              <w:rPr>
                <w:rFonts w:eastAsia="Times New Roman"/>
                <w:color w:val="000000"/>
              </w:rPr>
              <w:t xml:space="preserve"> </w:t>
            </w:r>
          </w:p>
        </w:tc>
        <w:tc>
          <w:tcPr>
            <w:tcW w:w="850" w:type="dxa"/>
            <w:shd w:val="clear" w:color="auto" w:fill="auto"/>
            <w:noWrap/>
            <w:vAlign w:val="bottom"/>
            <w:hideMark/>
          </w:tcPr>
          <w:p w14:paraId="1E34A97D" w14:textId="2DA7698B" w:rsidR="008E0259" w:rsidRPr="0089171B" w:rsidRDefault="008E0259">
            <w:pPr>
              <w:jc w:val="right"/>
              <w:rPr>
                <w:rFonts w:eastAsia="Times New Roman"/>
                <w:color w:val="000000"/>
              </w:rPr>
            </w:pPr>
            <w:r w:rsidRPr="0089171B">
              <w:rPr>
                <w:rFonts w:eastAsia="Times New Roman"/>
                <w:color w:val="000000"/>
              </w:rPr>
              <w:t>0</w:t>
            </w:r>
          </w:p>
        </w:tc>
        <w:tc>
          <w:tcPr>
            <w:tcW w:w="567" w:type="dxa"/>
            <w:shd w:val="clear" w:color="auto" w:fill="auto"/>
            <w:noWrap/>
            <w:vAlign w:val="bottom"/>
            <w:hideMark/>
          </w:tcPr>
          <w:p w14:paraId="6556D036" w14:textId="3DFAFD99"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auto"/>
            <w:noWrap/>
            <w:vAlign w:val="bottom"/>
            <w:hideMark/>
          </w:tcPr>
          <w:p w14:paraId="4E7EA379" w14:textId="7CF679A4" w:rsidR="008E0259" w:rsidRPr="0089171B" w:rsidRDefault="008E0259">
            <w:pPr>
              <w:jc w:val="right"/>
              <w:rPr>
                <w:rFonts w:eastAsia="Times New Roman"/>
                <w:color w:val="000000"/>
              </w:rPr>
            </w:pPr>
            <w:r w:rsidRPr="0089171B">
              <w:rPr>
                <w:rFonts w:eastAsia="Times New Roman"/>
                <w:color w:val="000000"/>
              </w:rPr>
              <w:t>21</w:t>
            </w:r>
          </w:p>
        </w:tc>
        <w:tc>
          <w:tcPr>
            <w:tcW w:w="567" w:type="dxa"/>
            <w:shd w:val="clear" w:color="auto" w:fill="auto"/>
            <w:noWrap/>
            <w:vAlign w:val="bottom"/>
            <w:hideMark/>
          </w:tcPr>
          <w:p w14:paraId="6B523C76" w14:textId="667D5DFC" w:rsidR="008E0259" w:rsidRPr="0089171B" w:rsidRDefault="008E0259">
            <w:pPr>
              <w:jc w:val="right"/>
              <w:rPr>
                <w:rFonts w:eastAsia="Times New Roman"/>
                <w:color w:val="000000"/>
              </w:rPr>
            </w:pPr>
            <w:r w:rsidRPr="0089171B">
              <w:rPr>
                <w:rFonts w:eastAsia="Times New Roman"/>
                <w:color w:val="000000"/>
              </w:rPr>
              <w:t>6</w:t>
            </w:r>
          </w:p>
        </w:tc>
        <w:tc>
          <w:tcPr>
            <w:tcW w:w="581" w:type="dxa"/>
            <w:shd w:val="clear" w:color="auto" w:fill="auto"/>
            <w:noWrap/>
            <w:vAlign w:val="bottom"/>
            <w:hideMark/>
          </w:tcPr>
          <w:p w14:paraId="4CE65D19" w14:textId="6E22193D" w:rsidR="008E0259" w:rsidRPr="0089171B" w:rsidRDefault="008E0259">
            <w:pPr>
              <w:jc w:val="right"/>
              <w:rPr>
                <w:rFonts w:eastAsia="Times New Roman"/>
                <w:color w:val="000000"/>
              </w:rPr>
            </w:pPr>
            <w:r w:rsidRPr="0089171B">
              <w:rPr>
                <w:rFonts w:eastAsia="Times New Roman"/>
                <w:color w:val="000000"/>
              </w:rPr>
              <w:t>1</w:t>
            </w:r>
          </w:p>
        </w:tc>
        <w:tc>
          <w:tcPr>
            <w:tcW w:w="606" w:type="dxa"/>
            <w:shd w:val="clear" w:color="auto" w:fill="auto"/>
            <w:noWrap/>
            <w:vAlign w:val="bottom"/>
            <w:hideMark/>
          </w:tcPr>
          <w:p w14:paraId="3C8E6704" w14:textId="06B5C22D" w:rsidR="008E0259" w:rsidRPr="0089171B" w:rsidRDefault="008E0259">
            <w:pPr>
              <w:jc w:val="right"/>
              <w:rPr>
                <w:rFonts w:eastAsia="Times New Roman"/>
                <w:color w:val="000000"/>
              </w:rPr>
            </w:pPr>
            <w:r w:rsidRPr="0089171B">
              <w:rPr>
                <w:rFonts w:eastAsia="Times New Roman"/>
                <w:color w:val="000000"/>
              </w:rPr>
              <w:t>0</w:t>
            </w:r>
          </w:p>
        </w:tc>
        <w:tc>
          <w:tcPr>
            <w:tcW w:w="466" w:type="dxa"/>
            <w:shd w:val="clear" w:color="auto" w:fill="auto"/>
            <w:noWrap/>
            <w:vAlign w:val="bottom"/>
            <w:hideMark/>
          </w:tcPr>
          <w:p w14:paraId="3E12E39D" w14:textId="06033A10" w:rsidR="008E0259" w:rsidRPr="0089171B" w:rsidRDefault="008E0259">
            <w:pPr>
              <w:jc w:val="right"/>
              <w:rPr>
                <w:rFonts w:eastAsia="Times New Roman"/>
                <w:color w:val="000000"/>
              </w:rPr>
            </w:pPr>
            <w:r w:rsidRPr="0089171B">
              <w:rPr>
                <w:rFonts w:eastAsia="Times New Roman"/>
                <w:color w:val="000000"/>
              </w:rPr>
              <w:t>0</w:t>
            </w:r>
          </w:p>
        </w:tc>
        <w:tc>
          <w:tcPr>
            <w:tcW w:w="708" w:type="dxa"/>
            <w:shd w:val="clear" w:color="auto" w:fill="auto"/>
            <w:noWrap/>
            <w:vAlign w:val="bottom"/>
            <w:hideMark/>
          </w:tcPr>
          <w:p w14:paraId="75B2CBBC" w14:textId="0D17ADE5" w:rsidR="008E0259" w:rsidRPr="0089171B" w:rsidRDefault="008E0259">
            <w:pPr>
              <w:jc w:val="right"/>
              <w:rPr>
                <w:rFonts w:eastAsia="Times New Roman"/>
                <w:color w:val="000000"/>
              </w:rPr>
            </w:pPr>
            <w:r w:rsidRPr="0089171B">
              <w:rPr>
                <w:rFonts w:eastAsia="Times New Roman"/>
                <w:color w:val="000000"/>
              </w:rPr>
              <w:t>62</w:t>
            </w:r>
          </w:p>
        </w:tc>
        <w:tc>
          <w:tcPr>
            <w:tcW w:w="460" w:type="dxa"/>
            <w:shd w:val="clear" w:color="auto" w:fill="auto"/>
            <w:noWrap/>
            <w:vAlign w:val="bottom"/>
            <w:hideMark/>
          </w:tcPr>
          <w:p w14:paraId="673ED2FF" w14:textId="4C958A1C" w:rsidR="008E0259" w:rsidRPr="0089171B" w:rsidRDefault="008E0259">
            <w:pPr>
              <w:jc w:val="right"/>
              <w:rPr>
                <w:rFonts w:eastAsia="Times New Roman"/>
                <w:color w:val="000000"/>
              </w:rPr>
            </w:pPr>
            <w:r w:rsidRPr="0089171B">
              <w:rPr>
                <w:rFonts w:eastAsia="Times New Roman"/>
                <w:color w:val="000000"/>
              </w:rPr>
              <w:t>2</w:t>
            </w:r>
          </w:p>
        </w:tc>
        <w:tc>
          <w:tcPr>
            <w:tcW w:w="1134" w:type="dxa"/>
            <w:shd w:val="clear" w:color="auto" w:fill="auto"/>
            <w:noWrap/>
            <w:vAlign w:val="bottom"/>
            <w:hideMark/>
          </w:tcPr>
          <w:p w14:paraId="70316975" w14:textId="77129218" w:rsidR="008E0259" w:rsidRPr="0089171B" w:rsidRDefault="008E0259">
            <w:pPr>
              <w:jc w:val="right"/>
              <w:rPr>
                <w:rFonts w:eastAsia="Times New Roman"/>
                <w:color w:val="000000"/>
              </w:rPr>
            </w:pPr>
            <w:r w:rsidRPr="0089171B">
              <w:rPr>
                <w:rFonts w:eastAsia="Times New Roman"/>
                <w:color w:val="000000"/>
              </w:rPr>
              <w:t>0</w:t>
            </w:r>
          </w:p>
        </w:tc>
      </w:tr>
      <w:tr w:rsidR="008E0259" w:rsidRPr="0089171B" w14:paraId="2D926AF1" w14:textId="77777777" w:rsidTr="008E0259">
        <w:trPr>
          <w:trHeight w:val="320"/>
        </w:trPr>
        <w:tc>
          <w:tcPr>
            <w:tcW w:w="956" w:type="dxa"/>
            <w:vMerge/>
            <w:shd w:val="clear" w:color="auto" w:fill="auto"/>
            <w:noWrap/>
            <w:vAlign w:val="bottom"/>
            <w:hideMark/>
          </w:tcPr>
          <w:p w14:paraId="666962F1" w14:textId="0291EEB1" w:rsidR="008E0259" w:rsidRPr="0089171B" w:rsidRDefault="008E0259" w:rsidP="009365C6">
            <w:pPr>
              <w:rPr>
                <w:rFonts w:eastAsia="Times New Roman"/>
                <w:b/>
                <w:color w:val="000000"/>
              </w:rPr>
            </w:pPr>
          </w:p>
        </w:tc>
        <w:tc>
          <w:tcPr>
            <w:tcW w:w="2180" w:type="dxa"/>
            <w:shd w:val="clear" w:color="auto" w:fill="auto"/>
            <w:noWrap/>
            <w:vAlign w:val="bottom"/>
            <w:hideMark/>
          </w:tcPr>
          <w:p w14:paraId="7405B846" w14:textId="7094130B" w:rsidR="008E0259" w:rsidRPr="0089171B" w:rsidRDefault="008E0259" w:rsidP="00ED7B2F">
            <w:pPr>
              <w:rPr>
                <w:rFonts w:eastAsia="Times New Roman"/>
                <w:color w:val="000000"/>
              </w:rPr>
            </w:pPr>
            <w:r w:rsidRPr="0089171B">
              <w:rPr>
                <w:rFonts w:eastAsia="Times New Roman"/>
                <w:color w:val="000000"/>
              </w:rPr>
              <w:t xml:space="preserve">Ensemble </w:t>
            </w:r>
          </w:p>
        </w:tc>
        <w:tc>
          <w:tcPr>
            <w:tcW w:w="850" w:type="dxa"/>
            <w:shd w:val="clear" w:color="auto" w:fill="auto"/>
            <w:noWrap/>
            <w:vAlign w:val="bottom"/>
            <w:hideMark/>
          </w:tcPr>
          <w:p w14:paraId="1A7B57E2" w14:textId="06F2773F" w:rsidR="008E0259" w:rsidRPr="0089171B" w:rsidRDefault="008E0259">
            <w:pPr>
              <w:jc w:val="right"/>
              <w:rPr>
                <w:rFonts w:eastAsia="Times New Roman"/>
                <w:color w:val="000000"/>
              </w:rPr>
            </w:pPr>
            <w:r w:rsidRPr="0089171B">
              <w:rPr>
                <w:rFonts w:eastAsia="Times New Roman"/>
                <w:color w:val="000000"/>
              </w:rPr>
              <w:t>0</w:t>
            </w:r>
          </w:p>
        </w:tc>
        <w:tc>
          <w:tcPr>
            <w:tcW w:w="567" w:type="dxa"/>
            <w:shd w:val="clear" w:color="auto" w:fill="auto"/>
            <w:noWrap/>
            <w:vAlign w:val="bottom"/>
            <w:hideMark/>
          </w:tcPr>
          <w:p w14:paraId="08E735B9" w14:textId="7D7E4483"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auto"/>
            <w:noWrap/>
            <w:vAlign w:val="bottom"/>
            <w:hideMark/>
          </w:tcPr>
          <w:p w14:paraId="2904ABA9" w14:textId="47212280" w:rsidR="008E0259" w:rsidRPr="0089171B" w:rsidRDefault="008E0259">
            <w:pPr>
              <w:jc w:val="right"/>
              <w:rPr>
                <w:rFonts w:eastAsia="Times New Roman"/>
                <w:color w:val="000000"/>
              </w:rPr>
            </w:pPr>
            <w:r w:rsidRPr="0089171B">
              <w:rPr>
                <w:rFonts w:eastAsia="Times New Roman"/>
                <w:color w:val="000000"/>
              </w:rPr>
              <w:t>3</w:t>
            </w:r>
          </w:p>
        </w:tc>
        <w:tc>
          <w:tcPr>
            <w:tcW w:w="567" w:type="dxa"/>
            <w:tcBorders>
              <w:bottom w:val="single" w:sz="4" w:space="0" w:color="auto"/>
            </w:tcBorders>
            <w:shd w:val="clear" w:color="auto" w:fill="auto"/>
            <w:noWrap/>
            <w:vAlign w:val="bottom"/>
            <w:hideMark/>
          </w:tcPr>
          <w:p w14:paraId="333A47BD" w14:textId="63D0F7DD" w:rsidR="008E0259" w:rsidRPr="0089171B" w:rsidRDefault="008E0259">
            <w:pPr>
              <w:jc w:val="right"/>
              <w:rPr>
                <w:rFonts w:eastAsia="Times New Roman"/>
                <w:color w:val="000000"/>
              </w:rPr>
            </w:pPr>
            <w:r w:rsidRPr="0089171B">
              <w:rPr>
                <w:rFonts w:eastAsia="Times New Roman"/>
                <w:color w:val="000000"/>
              </w:rPr>
              <w:t>2</w:t>
            </w:r>
          </w:p>
        </w:tc>
        <w:tc>
          <w:tcPr>
            <w:tcW w:w="581" w:type="dxa"/>
            <w:shd w:val="clear" w:color="auto" w:fill="auto"/>
            <w:noWrap/>
            <w:vAlign w:val="bottom"/>
            <w:hideMark/>
          </w:tcPr>
          <w:p w14:paraId="5DDEF33A" w14:textId="3CCADB3F" w:rsidR="008E0259" w:rsidRPr="0089171B" w:rsidRDefault="008E0259">
            <w:pPr>
              <w:jc w:val="right"/>
              <w:rPr>
                <w:rFonts w:eastAsia="Times New Roman"/>
                <w:color w:val="000000"/>
              </w:rPr>
            </w:pPr>
            <w:r w:rsidRPr="0089171B">
              <w:rPr>
                <w:rFonts w:eastAsia="Times New Roman"/>
                <w:color w:val="000000"/>
              </w:rPr>
              <w:t>2</w:t>
            </w:r>
          </w:p>
        </w:tc>
        <w:tc>
          <w:tcPr>
            <w:tcW w:w="606" w:type="dxa"/>
            <w:shd w:val="clear" w:color="auto" w:fill="auto"/>
            <w:noWrap/>
            <w:vAlign w:val="bottom"/>
            <w:hideMark/>
          </w:tcPr>
          <w:p w14:paraId="4D25E28B" w14:textId="2224A96C" w:rsidR="008E0259" w:rsidRPr="0089171B" w:rsidRDefault="008E0259">
            <w:pPr>
              <w:jc w:val="right"/>
              <w:rPr>
                <w:rFonts w:eastAsia="Times New Roman"/>
                <w:color w:val="000000"/>
              </w:rPr>
            </w:pPr>
            <w:r w:rsidRPr="0089171B">
              <w:rPr>
                <w:rFonts w:eastAsia="Times New Roman"/>
                <w:color w:val="000000"/>
              </w:rPr>
              <w:t>0</w:t>
            </w:r>
          </w:p>
        </w:tc>
        <w:tc>
          <w:tcPr>
            <w:tcW w:w="466" w:type="dxa"/>
            <w:shd w:val="clear" w:color="auto" w:fill="auto"/>
            <w:noWrap/>
            <w:vAlign w:val="bottom"/>
            <w:hideMark/>
          </w:tcPr>
          <w:p w14:paraId="4170CC9B" w14:textId="35F09515" w:rsidR="008E0259" w:rsidRPr="0089171B" w:rsidRDefault="008E0259">
            <w:pPr>
              <w:jc w:val="right"/>
              <w:rPr>
                <w:rFonts w:eastAsia="Times New Roman"/>
                <w:color w:val="000000"/>
              </w:rPr>
            </w:pPr>
            <w:r w:rsidRPr="0089171B">
              <w:rPr>
                <w:rFonts w:eastAsia="Times New Roman"/>
                <w:color w:val="000000"/>
              </w:rPr>
              <w:t>0</w:t>
            </w:r>
          </w:p>
        </w:tc>
        <w:tc>
          <w:tcPr>
            <w:tcW w:w="708" w:type="dxa"/>
            <w:shd w:val="clear" w:color="auto" w:fill="auto"/>
            <w:noWrap/>
            <w:vAlign w:val="bottom"/>
            <w:hideMark/>
          </w:tcPr>
          <w:p w14:paraId="1F66358B" w14:textId="706407A5" w:rsidR="008E0259" w:rsidRPr="0089171B" w:rsidRDefault="008E0259">
            <w:pPr>
              <w:jc w:val="right"/>
              <w:rPr>
                <w:rFonts w:eastAsia="Times New Roman"/>
                <w:color w:val="000000"/>
              </w:rPr>
            </w:pPr>
            <w:r w:rsidRPr="0089171B">
              <w:rPr>
                <w:rFonts w:eastAsia="Times New Roman"/>
                <w:color w:val="000000"/>
              </w:rPr>
              <w:t>10</w:t>
            </w:r>
          </w:p>
        </w:tc>
        <w:tc>
          <w:tcPr>
            <w:tcW w:w="460" w:type="dxa"/>
            <w:shd w:val="clear" w:color="auto" w:fill="auto"/>
            <w:noWrap/>
            <w:vAlign w:val="bottom"/>
            <w:hideMark/>
          </w:tcPr>
          <w:p w14:paraId="2F20EA2B" w14:textId="6187B4A7" w:rsidR="008E0259" w:rsidRPr="0089171B" w:rsidRDefault="008E0259">
            <w:pPr>
              <w:jc w:val="right"/>
              <w:rPr>
                <w:rFonts w:eastAsia="Times New Roman"/>
                <w:color w:val="000000"/>
              </w:rPr>
            </w:pPr>
            <w:r w:rsidRPr="0089171B">
              <w:rPr>
                <w:rFonts w:eastAsia="Times New Roman"/>
                <w:color w:val="000000"/>
              </w:rPr>
              <w:t>0</w:t>
            </w:r>
          </w:p>
        </w:tc>
        <w:tc>
          <w:tcPr>
            <w:tcW w:w="1134" w:type="dxa"/>
            <w:shd w:val="clear" w:color="auto" w:fill="auto"/>
            <w:noWrap/>
            <w:vAlign w:val="bottom"/>
            <w:hideMark/>
          </w:tcPr>
          <w:p w14:paraId="1CC430D7" w14:textId="29AF3D14" w:rsidR="008E0259" w:rsidRPr="0089171B" w:rsidRDefault="008E0259">
            <w:pPr>
              <w:jc w:val="right"/>
              <w:rPr>
                <w:rFonts w:eastAsia="Times New Roman"/>
                <w:color w:val="000000"/>
              </w:rPr>
            </w:pPr>
            <w:r w:rsidRPr="0089171B">
              <w:rPr>
                <w:rFonts w:eastAsia="Times New Roman"/>
                <w:color w:val="000000"/>
              </w:rPr>
              <w:t>0</w:t>
            </w:r>
          </w:p>
        </w:tc>
      </w:tr>
      <w:tr w:rsidR="008E0259" w:rsidRPr="0089171B" w14:paraId="1E314CE7" w14:textId="77777777" w:rsidTr="008E0259">
        <w:trPr>
          <w:trHeight w:val="320"/>
        </w:trPr>
        <w:tc>
          <w:tcPr>
            <w:tcW w:w="956" w:type="dxa"/>
            <w:vMerge/>
            <w:shd w:val="clear" w:color="auto" w:fill="auto"/>
            <w:noWrap/>
            <w:vAlign w:val="bottom"/>
            <w:hideMark/>
          </w:tcPr>
          <w:p w14:paraId="651D7A49" w14:textId="2A1AF92E" w:rsidR="008E0259" w:rsidRPr="0089171B" w:rsidRDefault="008E0259" w:rsidP="009365C6">
            <w:pPr>
              <w:rPr>
                <w:rFonts w:eastAsia="Times New Roman"/>
                <w:b/>
                <w:color w:val="000000"/>
              </w:rPr>
            </w:pPr>
          </w:p>
        </w:tc>
        <w:tc>
          <w:tcPr>
            <w:tcW w:w="2180" w:type="dxa"/>
            <w:shd w:val="clear" w:color="auto" w:fill="auto"/>
            <w:noWrap/>
            <w:vAlign w:val="bottom"/>
            <w:hideMark/>
          </w:tcPr>
          <w:p w14:paraId="36E94173" w14:textId="46F9E420" w:rsidR="008E0259" w:rsidRPr="0089171B" w:rsidRDefault="008E0259" w:rsidP="00ED7B2F">
            <w:pPr>
              <w:rPr>
                <w:rFonts w:eastAsia="Times New Roman"/>
                <w:color w:val="000000"/>
              </w:rPr>
            </w:pPr>
            <w:r w:rsidRPr="0089171B">
              <w:rPr>
                <w:rFonts w:eastAsia="Times New Roman"/>
                <w:color w:val="000000"/>
              </w:rPr>
              <w:t xml:space="preserve">JIVE </w:t>
            </w:r>
          </w:p>
        </w:tc>
        <w:tc>
          <w:tcPr>
            <w:tcW w:w="850" w:type="dxa"/>
            <w:shd w:val="clear" w:color="auto" w:fill="auto"/>
            <w:noWrap/>
            <w:vAlign w:val="bottom"/>
            <w:hideMark/>
          </w:tcPr>
          <w:p w14:paraId="2D80A714" w14:textId="633EEA4E" w:rsidR="008E0259" w:rsidRPr="0089171B" w:rsidRDefault="008E0259">
            <w:pPr>
              <w:jc w:val="right"/>
              <w:rPr>
                <w:rFonts w:eastAsia="Times New Roman"/>
                <w:color w:val="000000"/>
              </w:rPr>
            </w:pPr>
            <w:r w:rsidRPr="0089171B">
              <w:rPr>
                <w:rFonts w:eastAsia="Times New Roman"/>
                <w:color w:val="000000"/>
              </w:rPr>
              <w:t>0</w:t>
            </w:r>
          </w:p>
        </w:tc>
        <w:tc>
          <w:tcPr>
            <w:tcW w:w="567" w:type="dxa"/>
            <w:shd w:val="clear" w:color="auto" w:fill="auto"/>
            <w:noWrap/>
            <w:vAlign w:val="bottom"/>
            <w:hideMark/>
          </w:tcPr>
          <w:p w14:paraId="3B967CFD" w14:textId="0DCF3E72" w:rsidR="008E0259" w:rsidRPr="0089171B" w:rsidRDefault="008E0259">
            <w:pPr>
              <w:jc w:val="right"/>
              <w:rPr>
                <w:rFonts w:eastAsia="Times New Roman"/>
                <w:color w:val="000000"/>
              </w:rPr>
            </w:pPr>
            <w:r w:rsidRPr="0089171B">
              <w:rPr>
                <w:rFonts w:eastAsia="Times New Roman"/>
                <w:color w:val="000000"/>
              </w:rPr>
              <w:t>0</w:t>
            </w:r>
          </w:p>
        </w:tc>
        <w:tc>
          <w:tcPr>
            <w:tcW w:w="581" w:type="dxa"/>
            <w:tcBorders>
              <w:bottom w:val="single" w:sz="4" w:space="0" w:color="auto"/>
            </w:tcBorders>
            <w:shd w:val="clear" w:color="auto" w:fill="auto"/>
            <w:noWrap/>
            <w:vAlign w:val="bottom"/>
            <w:hideMark/>
          </w:tcPr>
          <w:p w14:paraId="1745BDC5" w14:textId="7984E5A3" w:rsidR="008E0259" w:rsidRPr="0089171B" w:rsidRDefault="008E0259">
            <w:pPr>
              <w:jc w:val="right"/>
              <w:rPr>
                <w:rFonts w:eastAsia="Times New Roman"/>
                <w:color w:val="000000"/>
              </w:rPr>
            </w:pPr>
            <w:r w:rsidRPr="0089171B">
              <w:rPr>
                <w:rFonts w:eastAsia="Times New Roman"/>
                <w:color w:val="000000"/>
              </w:rPr>
              <w:t>15</w:t>
            </w:r>
          </w:p>
        </w:tc>
        <w:tc>
          <w:tcPr>
            <w:tcW w:w="567" w:type="dxa"/>
            <w:shd w:val="clear" w:color="auto" w:fill="auto"/>
            <w:noWrap/>
            <w:vAlign w:val="bottom"/>
            <w:hideMark/>
          </w:tcPr>
          <w:p w14:paraId="698DE975" w14:textId="66A5881E" w:rsidR="008E0259" w:rsidRPr="0089171B" w:rsidRDefault="008E0259">
            <w:pPr>
              <w:jc w:val="right"/>
              <w:rPr>
                <w:rFonts w:eastAsia="Times New Roman"/>
                <w:b/>
                <w:color w:val="000000"/>
              </w:rPr>
            </w:pPr>
            <w:r w:rsidRPr="0089171B">
              <w:rPr>
                <w:rFonts w:eastAsia="Times New Roman"/>
                <w:color w:val="000000"/>
              </w:rPr>
              <w:t>8</w:t>
            </w:r>
          </w:p>
        </w:tc>
        <w:tc>
          <w:tcPr>
            <w:tcW w:w="581" w:type="dxa"/>
            <w:shd w:val="clear" w:color="auto" w:fill="auto"/>
            <w:noWrap/>
            <w:vAlign w:val="bottom"/>
            <w:hideMark/>
          </w:tcPr>
          <w:p w14:paraId="044224DE" w14:textId="4B3609B1" w:rsidR="008E0259" w:rsidRPr="0089171B" w:rsidRDefault="008E0259">
            <w:pPr>
              <w:jc w:val="right"/>
              <w:rPr>
                <w:rFonts w:eastAsia="Times New Roman"/>
                <w:color w:val="000000"/>
              </w:rPr>
            </w:pPr>
            <w:r w:rsidRPr="0089171B">
              <w:rPr>
                <w:rFonts w:eastAsia="Times New Roman"/>
                <w:color w:val="000000"/>
              </w:rPr>
              <w:t>0</w:t>
            </w:r>
          </w:p>
        </w:tc>
        <w:tc>
          <w:tcPr>
            <w:tcW w:w="606" w:type="dxa"/>
            <w:shd w:val="clear" w:color="auto" w:fill="auto"/>
            <w:noWrap/>
            <w:vAlign w:val="bottom"/>
            <w:hideMark/>
          </w:tcPr>
          <w:p w14:paraId="788D19AF" w14:textId="78E3310F" w:rsidR="008E0259" w:rsidRPr="0089171B" w:rsidRDefault="008E0259">
            <w:pPr>
              <w:jc w:val="right"/>
              <w:rPr>
                <w:rFonts w:eastAsia="Times New Roman"/>
                <w:color w:val="000000"/>
              </w:rPr>
            </w:pPr>
            <w:r w:rsidRPr="0089171B">
              <w:rPr>
                <w:rFonts w:eastAsia="Times New Roman"/>
                <w:color w:val="000000"/>
              </w:rPr>
              <w:t>19</w:t>
            </w:r>
          </w:p>
        </w:tc>
        <w:tc>
          <w:tcPr>
            <w:tcW w:w="466" w:type="dxa"/>
            <w:tcBorders>
              <w:bottom w:val="single" w:sz="4" w:space="0" w:color="auto"/>
            </w:tcBorders>
            <w:shd w:val="clear" w:color="auto" w:fill="auto"/>
            <w:noWrap/>
            <w:vAlign w:val="bottom"/>
            <w:hideMark/>
          </w:tcPr>
          <w:p w14:paraId="581F41E3" w14:textId="6605C685" w:rsidR="008E0259" w:rsidRPr="0089171B" w:rsidRDefault="008E0259">
            <w:pPr>
              <w:jc w:val="right"/>
              <w:rPr>
                <w:rFonts w:eastAsia="Times New Roman"/>
                <w:color w:val="000000"/>
              </w:rPr>
            </w:pPr>
            <w:r w:rsidRPr="0089171B">
              <w:rPr>
                <w:rFonts w:eastAsia="Times New Roman"/>
                <w:color w:val="000000"/>
              </w:rPr>
              <w:t>0</w:t>
            </w:r>
          </w:p>
        </w:tc>
        <w:tc>
          <w:tcPr>
            <w:tcW w:w="708" w:type="dxa"/>
            <w:shd w:val="clear" w:color="auto" w:fill="auto"/>
            <w:noWrap/>
            <w:vAlign w:val="bottom"/>
            <w:hideMark/>
          </w:tcPr>
          <w:p w14:paraId="422F9049" w14:textId="6C95805D" w:rsidR="008E0259" w:rsidRPr="0089171B" w:rsidRDefault="008E0259">
            <w:pPr>
              <w:jc w:val="right"/>
              <w:rPr>
                <w:rFonts w:eastAsia="Times New Roman"/>
                <w:color w:val="000000"/>
              </w:rPr>
            </w:pPr>
            <w:r w:rsidRPr="0089171B">
              <w:rPr>
                <w:rFonts w:eastAsia="Times New Roman"/>
                <w:color w:val="000000"/>
              </w:rPr>
              <w:t>1</w:t>
            </w:r>
          </w:p>
        </w:tc>
        <w:tc>
          <w:tcPr>
            <w:tcW w:w="460" w:type="dxa"/>
            <w:shd w:val="clear" w:color="auto" w:fill="auto"/>
            <w:noWrap/>
            <w:vAlign w:val="bottom"/>
            <w:hideMark/>
          </w:tcPr>
          <w:p w14:paraId="35BF0CCC" w14:textId="116E9015" w:rsidR="008E0259" w:rsidRPr="0089171B" w:rsidRDefault="008E0259">
            <w:pPr>
              <w:jc w:val="right"/>
              <w:rPr>
                <w:rFonts w:eastAsia="Times New Roman"/>
                <w:color w:val="000000"/>
              </w:rPr>
            </w:pPr>
            <w:r w:rsidRPr="0089171B">
              <w:rPr>
                <w:rFonts w:eastAsia="Times New Roman"/>
                <w:color w:val="000000"/>
              </w:rPr>
              <w:t>0</w:t>
            </w:r>
          </w:p>
        </w:tc>
        <w:tc>
          <w:tcPr>
            <w:tcW w:w="1134" w:type="dxa"/>
            <w:shd w:val="clear" w:color="auto" w:fill="auto"/>
            <w:noWrap/>
            <w:vAlign w:val="bottom"/>
            <w:hideMark/>
          </w:tcPr>
          <w:p w14:paraId="7D5AC480" w14:textId="0910EF07" w:rsidR="008E0259" w:rsidRPr="0089171B" w:rsidRDefault="008E0259">
            <w:pPr>
              <w:jc w:val="right"/>
              <w:rPr>
                <w:rFonts w:eastAsia="Times New Roman"/>
                <w:color w:val="000000"/>
              </w:rPr>
            </w:pPr>
            <w:r w:rsidRPr="0089171B">
              <w:rPr>
                <w:rFonts w:eastAsia="Times New Roman"/>
                <w:color w:val="000000"/>
              </w:rPr>
              <w:t>2</w:t>
            </w:r>
          </w:p>
        </w:tc>
      </w:tr>
      <w:tr w:rsidR="008E0259" w:rsidRPr="0089171B" w14:paraId="5CE1718F" w14:textId="77777777" w:rsidTr="008E0259">
        <w:trPr>
          <w:trHeight w:val="320"/>
        </w:trPr>
        <w:tc>
          <w:tcPr>
            <w:tcW w:w="956" w:type="dxa"/>
            <w:vMerge/>
            <w:shd w:val="clear" w:color="auto" w:fill="auto"/>
            <w:noWrap/>
            <w:vAlign w:val="bottom"/>
            <w:hideMark/>
          </w:tcPr>
          <w:p w14:paraId="645FEAB2" w14:textId="1719F6F6" w:rsidR="008E0259" w:rsidRPr="0089171B" w:rsidRDefault="008E0259" w:rsidP="009365C6">
            <w:pPr>
              <w:rPr>
                <w:rFonts w:eastAsia="Times New Roman"/>
                <w:b/>
                <w:color w:val="000000"/>
              </w:rPr>
            </w:pPr>
          </w:p>
        </w:tc>
        <w:tc>
          <w:tcPr>
            <w:tcW w:w="2180" w:type="dxa"/>
            <w:shd w:val="clear" w:color="auto" w:fill="auto"/>
            <w:noWrap/>
            <w:vAlign w:val="bottom"/>
            <w:hideMark/>
          </w:tcPr>
          <w:p w14:paraId="4EBB9205" w14:textId="68232DC9" w:rsidR="008E0259" w:rsidRPr="0089171B" w:rsidRDefault="008E0259" w:rsidP="00ED7B2F">
            <w:pPr>
              <w:rPr>
                <w:rFonts w:eastAsia="Times New Roman"/>
                <w:color w:val="000000"/>
              </w:rPr>
            </w:pPr>
            <w:r w:rsidRPr="0089171B">
              <w:rPr>
                <w:rFonts w:eastAsia="Times New Roman"/>
                <w:color w:val="000000"/>
              </w:rPr>
              <w:t xml:space="preserve">MOFA </w:t>
            </w:r>
          </w:p>
        </w:tc>
        <w:tc>
          <w:tcPr>
            <w:tcW w:w="850" w:type="dxa"/>
            <w:shd w:val="clear" w:color="auto" w:fill="auto"/>
            <w:noWrap/>
            <w:vAlign w:val="bottom"/>
            <w:hideMark/>
          </w:tcPr>
          <w:p w14:paraId="0CDD9E1D" w14:textId="6BA3BD75" w:rsidR="008E0259" w:rsidRPr="0089171B" w:rsidRDefault="008E0259">
            <w:pPr>
              <w:jc w:val="right"/>
              <w:rPr>
                <w:rFonts w:eastAsia="Times New Roman"/>
                <w:color w:val="000000"/>
              </w:rPr>
            </w:pPr>
            <w:r w:rsidRPr="0089171B">
              <w:rPr>
                <w:rFonts w:eastAsia="Times New Roman"/>
                <w:color w:val="000000"/>
              </w:rPr>
              <w:t>4</w:t>
            </w:r>
          </w:p>
        </w:tc>
        <w:tc>
          <w:tcPr>
            <w:tcW w:w="567" w:type="dxa"/>
            <w:shd w:val="clear" w:color="auto" w:fill="auto"/>
            <w:noWrap/>
            <w:vAlign w:val="bottom"/>
            <w:hideMark/>
          </w:tcPr>
          <w:p w14:paraId="2D077F46" w14:textId="63DE7D39"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FFFFFF" w:themeFill="background1"/>
            <w:noWrap/>
            <w:vAlign w:val="bottom"/>
            <w:hideMark/>
          </w:tcPr>
          <w:p w14:paraId="13AA77E0" w14:textId="12612FDD" w:rsidR="008E0259" w:rsidRPr="0089171B" w:rsidRDefault="008E0259">
            <w:pPr>
              <w:jc w:val="right"/>
              <w:rPr>
                <w:rFonts w:eastAsia="Times New Roman"/>
                <w:b/>
                <w:color w:val="000000"/>
              </w:rPr>
            </w:pPr>
            <w:r w:rsidRPr="0089171B">
              <w:rPr>
                <w:rFonts w:eastAsia="Times New Roman"/>
                <w:color w:val="000000"/>
              </w:rPr>
              <w:t>14</w:t>
            </w:r>
          </w:p>
        </w:tc>
        <w:tc>
          <w:tcPr>
            <w:tcW w:w="567" w:type="dxa"/>
            <w:tcBorders>
              <w:bottom w:val="single" w:sz="4" w:space="0" w:color="auto"/>
            </w:tcBorders>
            <w:shd w:val="clear" w:color="auto" w:fill="auto"/>
            <w:noWrap/>
            <w:vAlign w:val="bottom"/>
            <w:hideMark/>
          </w:tcPr>
          <w:p w14:paraId="0DC57EE1" w14:textId="092EA37C" w:rsidR="008E0259" w:rsidRPr="0089171B" w:rsidRDefault="008E0259">
            <w:pPr>
              <w:jc w:val="right"/>
              <w:rPr>
                <w:rFonts w:eastAsia="Times New Roman"/>
                <w:color w:val="000000"/>
              </w:rPr>
            </w:pPr>
            <w:r w:rsidRPr="0089171B">
              <w:rPr>
                <w:rFonts w:eastAsia="Times New Roman"/>
                <w:color w:val="000000"/>
              </w:rPr>
              <w:t>5</w:t>
            </w:r>
          </w:p>
        </w:tc>
        <w:tc>
          <w:tcPr>
            <w:tcW w:w="581" w:type="dxa"/>
            <w:shd w:val="clear" w:color="auto" w:fill="auto"/>
            <w:noWrap/>
            <w:vAlign w:val="bottom"/>
            <w:hideMark/>
          </w:tcPr>
          <w:p w14:paraId="6CA1418C" w14:textId="5E3985C9" w:rsidR="008E0259" w:rsidRPr="0089171B" w:rsidRDefault="008E0259">
            <w:pPr>
              <w:jc w:val="right"/>
              <w:rPr>
                <w:rFonts w:eastAsia="Times New Roman"/>
                <w:color w:val="000000"/>
              </w:rPr>
            </w:pPr>
            <w:r w:rsidRPr="0089171B">
              <w:rPr>
                <w:rFonts w:eastAsia="Times New Roman"/>
                <w:color w:val="000000"/>
              </w:rPr>
              <w:t>1</w:t>
            </w:r>
          </w:p>
        </w:tc>
        <w:tc>
          <w:tcPr>
            <w:tcW w:w="606" w:type="dxa"/>
            <w:shd w:val="clear" w:color="auto" w:fill="auto"/>
            <w:noWrap/>
            <w:vAlign w:val="bottom"/>
            <w:hideMark/>
          </w:tcPr>
          <w:p w14:paraId="015C8077" w14:textId="0A8690FB" w:rsidR="008E0259" w:rsidRPr="0089171B" w:rsidRDefault="008E0259">
            <w:pPr>
              <w:jc w:val="right"/>
              <w:rPr>
                <w:rFonts w:eastAsia="Times New Roman"/>
                <w:color w:val="000000"/>
              </w:rPr>
            </w:pPr>
            <w:r w:rsidRPr="0089171B">
              <w:rPr>
                <w:rFonts w:eastAsia="Times New Roman"/>
                <w:color w:val="000000"/>
              </w:rPr>
              <w:t>36</w:t>
            </w:r>
          </w:p>
        </w:tc>
        <w:tc>
          <w:tcPr>
            <w:tcW w:w="466" w:type="dxa"/>
            <w:shd w:val="clear" w:color="auto" w:fill="E2EFD9" w:themeFill="accent6" w:themeFillTint="33"/>
            <w:noWrap/>
            <w:vAlign w:val="bottom"/>
            <w:hideMark/>
          </w:tcPr>
          <w:p w14:paraId="54B8F839" w14:textId="02804B56" w:rsidR="008E0259" w:rsidRPr="0089171B" w:rsidRDefault="008E0259">
            <w:pPr>
              <w:jc w:val="right"/>
              <w:rPr>
                <w:rFonts w:eastAsia="Times New Roman"/>
                <w:b/>
                <w:color w:val="000000"/>
              </w:rPr>
            </w:pPr>
            <w:r w:rsidRPr="0089171B">
              <w:rPr>
                <w:rFonts w:eastAsia="Times New Roman"/>
                <w:color w:val="000000"/>
              </w:rPr>
              <w:t>0</w:t>
            </w:r>
          </w:p>
        </w:tc>
        <w:tc>
          <w:tcPr>
            <w:tcW w:w="708" w:type="dxa"/>
            <w:shd w:val="clear" w:color="auto" w:fill="auto"/>
            <w:noWrap/>
            <w:vAlign w:val="bottom"/>
            <w:hideMark/>
          </w:tcPr>
          <w:p w14:paraId="571775E1" w14:textId="6095BF41" w:rsidR="008E0259" w:rsidRPr="0089171B" w:rsidRDefault="008E0259">
            <w:pPr>
              <w:jc w:val="right"/>
              <w:rPr>
                <w:rFonts w:eastAsia="Times New Roman"/>
                <w:color w:val="000000"/>
              </w:rPr>
            </w:pPr>
            <w:r w:rsidRPr="0089171B">
              <w:rPr>
                <w:rFonts w:eastAsia="Times New Roman"/>
                <w:color w:val="000000"/>
              </w:rPr>
              <w:t>87</w:t>
            </w:r>
          </w:p>
        </w:tc>
        <w:tc>
          <w:tcPr>
            <w:tcW w:w="460" w:type="dxa"/>
            <w:shd w:val="clear" w:color="auto" w:fill="auto"/>
            <w:noWrap/>
            <w:vAlign w:val="bottom"/>
            <w:hideMark/>
          </w:tcPr>
          <w:p w14:paraId="3A120F82" w14:textId="311F4824" w:rsidR="008E0259" w:rsidRPr="0089171B" w:rsidRDefault="008E0259">
            <w:pPr>
              <w:jc w:val="right"/>
              <w:rPr>
                <w:rFonts w:eastAsia="Times New Roman"/>
                <w:color w:val="000000"/>
              </w:rPr>
            </w:pPr>
            <w:r w:rsidRPr="0089171B">
              <w:rPr>
                <w:rFonts w:eastAsia="Times New Roman"/>
                <w:color w:val="000000"/>
              </w:rPr>
              <w:t>0</w:t>
            </w:r>
          </w:p>
        </w:tc>
        <w:tc>
          <w:tcPr>
            <w:tcW w:w="1134" w:type="dxa"/>
            <w:shd w:val="clear" w:color="auto" w:fill="auto"/>
            <w:noWrap/>
            <w:vAlign w:val="bottom"/>
            <w:hideMark/>
          </w:tcPr>
          <w:p w14:paraId="61E9AEBD" w14:textId="07491C38" w:rsidR="008E0259" w:rsidRPr="0089171B" w:rsidRDefault="008E0259">
            <w:pPr>
              <w:jc w:val="right"/>
              <w:rPr>
                <w:rFonts w:eastAsia="Times New Roman"/>
                <w:color w:val="000000"/>
              </w:rPr>
            </w:pPr>
            <w:r w:rsidRPr="0089171B">
              <w:rPr>
                <w:rFonts w:eastAsia="Times New Roman"/>
                <w:color w:val="000000"/>
              </w:rPr>
              <w:t>12</w:t>
            </w:r>
          </w:p>
        </w:tc>
      </w:tr>
      <w:tr w:rsidR="008E0259" w:rsidRPr="0089171B" w14:paraId="4FCF5D16" w14:textId="77777777" w:rsidTr="008E0259">
        <w:trPr>
          <w:trHeight w:val="320"/>
        </w:trPr>
        <w:tc>
          <w:tcPr>
            <w:tcW w:w="956" w:type="dxa"/>
            <w:vMerge/>
            <w:tcBorders>
              <w:bottom w:val="single" w:sz="24" w:space="0" w:color="auto"/>
            </w:tcBorders>
            <w:shd w:val="clear" w:color="auto" w:fill="auto"/>
            <w:noWrap/>
            <w:vAlign w:val="bottom"/>
            <w:hideMark/>
          </w:tcPr>
          <w:p w14:paraId="4FCE602D" w14:textId="067C446F" w:rsidR="008E0259" w:rsidRPr="0089171B" w:rsidRDefault="008E0259">
            <w:pPr>
              <w:rPr>
                <w:rFonts w:eastAsia="Times New Roman"/>
                <w:b/>
                <w:color w:val="000000"/>
              </w:rPr>
            </w:pPr>
          </w:p>
        </w:tc>
        <w:tc>
          <w:tcPr>
            <w:tcW w:w="2180" w:type="dxa"/>
            <w:tcBorders>
              <w:bottom w:val="single" w:sz="24" w:space="0" w:color="auto"/>
            </w:tcBorders>
            <w:shd w:val="clear" w:color="auto" w:fill="auto"/>
            <w:noWrap/>
            <w:vAlign w:val="bottom"/>
            <w:hideMark/>
          </w:tcPr>
          <w:p w14:paraId="3B4C8766" w14:textId="7B83E0EE" w:rsidR="008E0259" w:rsidRPr="0089171B" w:rsidRDefault="008E0259" w:rsidP="00ED7B2F">
            <w:pPr>
              <w:rPr>
                <w:rFonts w:eastAsia="Times New Roman"/>
                <w:color w:val="000000"/>
              </w:rPr>
            </w:pPr>
            <w:proofErr w:type="spellStart"/>
            <w:r w:rsidRPr="0089171B">
              <w:rPr>
                <w:rFonts w:eastAsia="Times New Roman"/>
                <w:color w:val="000000"/>
              </w:rPr>
              <w:t>sGCCA</w:t>
            </w:r>
            <w:proofErr w:type="spellEnd"/>
            <w:r w:rsidRPr="0089171B">
              <w:rPr>
                <w:rFonts w:eastAsia="Times New Roman"/>
                <w:color w:val="000000"/>
              </w:rPr>
              <w:t xml:space="preserve"> </w:t>
            </w:r>
          </w:p>
        </w:tc>
        <w:tc>
          <w:tcPr>
            <w:tcW w:w="850" w:type="dxa"/>
            <w:tcBorders>
              <w:bottom w:val="single" w:sz="24" w:space="0" w:color="auto"/>
            </w:tcBorders>
            <w:shd w:val="clear" w:color="auto" w:fill="auto"/>
            <w:noWrap/>
            <w:vAlign w:val="bottom"/>
            <w:hideMark/>
          </w:tcPr>
          <w:p w14:paraId="01F320DC" w14:textId="2AF64E15" w:rsidR="008E0259" w:rsidRPr="0089171B" w:rsidRDefault="008E0259">
            <w:pPr>
              <w:jc w:val="right"/>
              <w:rPr>
                <w:rFonts w:eastAsia="Times New Roman"/>
                <w:color w:val="000000"/>
              </w:rPr>
            </w:pPr>
            <w:r w:rsidRPr="0089171B">
              <w:rPr>
                <w:rFonts w:eastAsia="Times New Roman"/>
                <w:color w:val="000000"/>
              </w:rPr>
              <w:t>0</w:t>
            </w:r>
          </w:p>
        </w:tc>
        <w:tc>
          <w:tcPr>
            <w:tcW w:w="567" w:type="dxa"/>
            <w:tcBorders>
              <w:bottom w:val="single" w:sz="24" w:space="0" w:color="auto"/>
            </w:tcBorders>
            <w:shd w:val="clear" w:color="auto" w:fill="auto"/>
            <w:noWrap/>
            <w:vAlign w:val="bottom"/>
            <w:hideMark/>
          </w:tcPr>
          <w:p w14:paraId="6740525D" w14:textId="10C25C4F" w:rsidR="008E0259" w:rsidRPr="0089171B" w:rsidRDefault="008E0259">
            <w:pPr>
              <w:jc w:val="right"/>
              <w:rPr>
                <w:rFonts w:eastAsia="Times New Roman"/>
                <w:color w:val="000000"/>
              </w:rPr>
            </w:pPr>
            <w:r w:rsidRPr="0089171B">
              <w:rPr>
                <w:rFonts w:eastAsia="Times New Roman"/>
                <w:color w:val="000000"/>
              </w:rPr>
              <w:t>0</w:t>
            </w:r>
          </w:p>
        </w:tc>
        <w:tc>
          <w:tcPr>
            <w:tcW w:w="581" w:type="dxa"/>
            <w:tcBorders>
              <w:bottom w:val="single" w:sz="24" w:space="0" w:color="auto"/>
            </w:tcBorders>
            <w:shd w:val="clear" w:color="auto" w:fill="auto"/>
            <w:noWrap/>
            <w:vAlign w:val="bottom"/>
            <w:hideMark/>
          </w:tcPr>
          <w:p w14:paraId="29A4ADB4" w14:textId="63531EC2" w:rsidR="008E0259" w:rsidRPr="0089171B" w:rsidRDefault="008E0259">
            <w:pPr>
              <w:jc w:val="right"/>
              <w:rPr>
                <w:rFonts w:eastAsia="Times New Roman"/>
                <w:color w:val="000000"/>
              </w:rPr>
            </w:pPr>
            <w:r w:rsidRPr="0089171B">
              <w:rPr>
                <w:rFonts w:eastAsia="Times New Roman"/>
                <w:color w:val="000000"/>
              </w:rPr>
              <w:t>5</w:t>
            </w:r>
          </w:p>
        </w:tc>
        <w:tc>
          <w:tcPr>
            <w:tcW w:w="567" w:type="dxa"/>
            <w:tcBorders>
              <w:bottom w:val="single" w:sz="24" w:space="0" w:color="auto"/>
            </w:tcBorders>
            <w:shd w:val="clear" w:color="auto" w:fill="E2EFD9" w:themeFill="accent6" w:themeFillTint="33"/>
            <w:noWrap/>
            <w:vAlign w:val="bottom"/>
            <w:hideMark/>
          </w:tcPr>
          <w:p w14:paraId="2DA89CCC" w14:textId="6F902A67" w:rsidR="008E0259" w:rsidRPr="0089171B" w:rsidRDefault="008E0259">
            <w:pPr>
              <w:jc w:val="right"/>
              <w:rPr>
                <w:rFonts w:eastAsia="Times New Roman"/>
                <w:color w:val="000000"/>
              </w:rPr>
            </w:pPr>
            <w:r w:rsidRPr="0089171B">
              <w:rPr>
                <w:rFonts w:eastAsia="Times New Roman"/>
                <w:color w:val="000000"/>
              </w:rPr>
              <w:t>14</w:t>
            </w:r>
          </w:p>
        </w:tc>
        <w:tc>
          <w:tcPr>
            <w:tcW w:w="581" w:type="dxa"/>
            <w:tcBorders>
              <w:bottom w:val="single" w:sz="24" w:space="0" w:color="auto"/>
            </w:tcBorders>
            <w:shd w:val="clear" w:color="auto" w:fill="auto"/>
            <w:noWrap/>
            <w:vAlign w:val="bottom"/>
            <w:hideMark/>
          </w:tcPr>
          <w:p w14:paraId="3893FFBF" w14:textId="0900BFB4" w:rsidR="008E0259" w:rsidRPr="0089171B" w:rsidRDefault="008E0259">
            <w:pPr>
              <w:jc w:val="right"/>
              <w:rPr>
                <w:rFonts w:eastAsia="Times New Roman"/>
                <w:color w:val="000000"/>
              </w:rPr>
            </w:pPr>
            <w:r w:rsidRPr="0089171B">
              <w:rPr>
                <w:rFonts w:eastAsia="Times New Roman"/>
                <w:color w:val="000000"/>
              </w:rPr>
              <w:t>0</w:t>
            </w:r>
          </w:p>
        </w:tc>
        <w:tc>
          <w:tcPr>
            <w:tcW w:w="606" w:type="dxa"/>
            <w:tcBorders>
              <w:bottom w:val="single" w:sz="24" w:space="0" w:color="auto"/>
            </w:tcBorders>
            <w:shd w:val="clear" w:color="auto" w:fill="auto"/>
            <w:noWrap/>
            <w:vAlign w:val="bottom"/>
            <w:hideMark/>
          </w:tcPr>
          <w:p w14:paraId="20C720B9" w14:textId="7C7360E9" w:rsidR="008E0259" w:rsidRPr="0089171B" w:rsidRDefault="008E0259">
            <w:pPr>
              <w:jc w:val="right"/>
              <w:rPr>
                <w:rFonts w:eastAsia="Times New Roman"/>
                <w:color w:val="000000"/>
              </w:rPr>
            </w:pPr>
            <w:r w:rsidRPr="0089171B">
              <w:rPr>
                <w:rFonts w:eastAsia="Times New Roman"/>
                <w:color w:val="000000"/>
              </w:rPr>
              <w:t>147</w:t>
            </w:r>
          </w:p>
        </w:tc>
        <w:tc>
          <w:tcPr>
            <w:tcW w:w="466" w:type="dxa"/>
            <w:tcBorders>
              <w:bottom w:val="single" w:sz="24" w:space="0" w:color="auto"/>
            </w:tcBorders>
            <w:shd w:val="clear" w:color="auto" w:fill="auto"/>
            <w:noWrap/>
            <w:vAlign w:val="bottom"/>
            <w:hideMark/>
          </w:tcPr>
          <w:p w14:paraId="123F26FC" w14:textId="1CD33810" w:rsidR="008E0259" w:rsidRPr="0089171B" w:rsidRDefault="008E0259">
            <w:pPr>
              <w:jc w:val="right"/>
              <w:rPr>
                <w:rFonts w:eastAsia="Times New Roman"/>
                <w:color w:val="000000"/>
              </w:rPr>
            </w:pPr>
            <w:r w:rsidRPr="0089171B">
              <w:rPr>
                <w:rFonts w:eastAsia="Times New Roman"/>
                <w:color w:val="000000"/>
              </w:rPr>
              <w:t>0</w:t>
            </w:r>
          </w:p>
        </w:tc>
        <w:tc>
          <w:tcPr>
            <w:tcW w:w="708" w:type="dxa"/>
            <w:tcBorders>
              <w:bottom w:val="single" w:sz="24" w:space="0" w:color="auto"/>
            </w:tcBorders>
            <w:shd w:val="clear" w:color="auto" w:fill="auto"/>
            <w:noWrap/>
            <w:vAlign w:val="bottom"/>
            <w:hideMark/>
          </w:tcPr>
          <w:p w14:paraId="1BC759DB" w14:textId="0BBD446A" w:rsidR="008E0259" w:rsidRPr="0089171B" w:rsidRDefault="008E0259">
            <w:pPr>
              <w:jc w:val="right"/>
              <w:rPr>
                <w:rFonts w:eastAsia="Times New Roman"/>
                <w:color w:val="000000"/>
              </w:rPr>
            </w:pPr>
            <w:r w:rsidRPr="0089171B">
              <w:rPr>
                <w:rFonts w:eastAsia="Times New Roman"/>
                <w:color w:val="000000"/>
              </w:rPr>
              <w:t>11</w:t>
            </w:r>
          </w:p>
        </w:tc>
        <w:tc>
          <w:tcPr>
            <w:tcW w:w="460" w:type="dxa"/>
            <w:tcBorders>
              <w:bottom w:val="single" w:sz="24" w:space="0" w:color="auto"/>
            </w:tcBorders>
            <w:shd w:val="clear" w:color="auto" w:fill="auto"/>
            <w:noWrap/>
            <w:vAlign w:val="bottom"/>
            <w:hideMark/>
          </w:tcPr>
          <w:p w14:paraId="49CEE4E6" w14:textId="627E0ED6" w:rsidR="008E0259" w:rsidRPr="0089171B" w:rsidRDefault="008E0259">
            <w:pPr>
              <w:jc w:val="right"/>
              <w:rPr>
                <w:rFonts w:eastAsia="Times New Roman"/>
                <w:color w:val="000000"/>
              </w:rPr>
            </w:pPr>
            <w:r w:rsidRPr="0089171B">
              <w:rPr>
                <w:rFonts w:eastAsia="Times New Roman"/>
                <w:color w:val="000000"/>
              </w:rPr>
              <w:t>0</w:t>
            </w:r>
          </w:p>
        </w:tc>
        <w:tc>
          <w:tcPr>
            <w:tcW w:w="1134" w:type="dxa"/>
            <w:tcBorders>
              <w:bottom w:val="single" w:sz="24" w:space="0" w:color="auto"/>
            </w:tcBorders>
            <w:shd w:val="clear" w:color="auto" w:fill="auto"/>
            <w:noWrap/>
            <w:vAlign w:val="bottom"/>
            <w:hideMark/>
          </w:tcPr>
          <w:p w14:paraId="21302A31" w14:textId="7FBEDF1A" w:rsidR="008E0259" w:rsidRPr="0089171B" w:rsidRDefault="008E0259">
            <w:pPr>
              <w:jc w:val="right"/>
              <w:rPr>
                <w:rFonts w:eastAsia="Times New Roman"/>
                <w:color w:val="000000"/>
              </w:rPr>
            </w:pPr>
            <w:r w:rsidRPr="0089171B">
              <w:rPr>
                <w:rFonts w:eastAsia="Times New Roman"/>
                <w:color w:val="000000"/>
              </w:rPr>
              <w:t>0</w:t>
            </w:r>
          </w:p>
        </w:tc>
      </w:tr>
      <w:tr w:rsidR="008E0259" w:rsidRPr="0089171B" w14:paraId="7807A1F5" w14:textId="77777777" w:rsidTr="00B205BB">
        <w:trPr>
          <w:trHeight w:val="320"/>
        </w:trPr>
        <w:tc>
          <w:tcPr>
            <w:tcW w:w="956" w:type="dxa"/>
            <w:vMerge w:val="restart"/>
            <w:tcBorders>
              <w:top w:val="single" w:sz="24" w:space="0" w:color="auto"/>
            </w:tcBorders>
            <w:shd w:val="clear" w:color="auto" w:fill="auto"/>
            <w:noWrap/>
            <w:vAlign w:val="bottom"/>
            <w:hideMark/>
          </w:tcPr>
          <w:p w14:paraId="078FEFAB" w14:textId="0F045E52" w:rsidR="008E0259" w:rsidRPr="0089171B" w:rsidRDefault="00971279" w:rsidP="00911C42">
            <w:pPr>
              <w:rPr>
                <w:rFonts w:eastAsia="Times New Roman"/>
                <w:b/>
                <w:color w:val="000000"/>
              </w:rPr>
            </w:pPr>
            <w:proofErr w:type="spellStart"/>
            <w:r w:rsidRPr="0089171B">
              <w:rPr>
                <w:rFonts w:eastAsia="Times New Roman"/>
                <w:b/>
                <w:color w:val="000000"/>
              </w:rPr>
              <w:t>G</w:t>
            </w:r>
            <w:r w:rsidR="008E0259" w:rsidRPr="0089171B">
              <w:rPr>
                <w:rFonts w:eastAsia="Times New Roman"/>
                <w:b/>
                <w:color w:val="000000"/>
              </w:rPr>
              <w:t>bm</w:t>
            </w:r>
            <w:proofErr w:type="spellEnd"/>
          </w:p>
          <w:p w14:paraId="45C473E3" w14:textId="77777777" w:rsidR="00971279" w:rsidRPr="0089171B" w:rsidRDefault="00971279" w:rsidP="00911C42">
            <w:pPr>
              <w:rPr>
                <w:rFonts w:eastAsia="Times New Roman"/>
                <w:b/>
                <w:color w:val="000000"/>
              </w:rPr>
            </w:pPr>
          </w:p>
          <w:p w14:paraId="1905C2F7" w14:textId="77777777" w:rsidR="00971279" w:rsidRPr="0089171B" w:rsidRDefault="00971279" w:rsidP="00911C42">
            <w:pPr>
              <w:rPr>
                <w:rFonts w:eastAsia="Times New Roman"/>
                <w:b/>
                <w:color w:val="000000"/>
              </w:rPr>
            </w:pPr>
          </w:p>
          <w:p w14:paraId="3C9B0833" w14:textId="77777777" w:rsidR="00971279" w:rsidRPr="0089171B" w:rsidRDefault="00971279" w:rsidP="00911C42">
            <w:pPr>
              <w:rPr>
                <w:rFonts w:eastAsia="Times New Roman"/>
                <w:b/>
                <w:color w:val="000000"/>
              </w:rPr>
            </w:pPr>
          </w:p>
          <w:p w14:paraId="6132F32D" w14:textId="0D16F9D4" w:rsidR="008E0259" w:rsidRPr="0089171B" w:rsidRDefault="008E0259" w:rsidP="009365C6">
            <w:pPr>
              <w:rPr>
                <w:rFonts w:eastAsia="Times New Roman"/>
                <w:b/>
                <w:color w:val="000000"/>
              </w:rPr>
            </w:pPr>
          </w:p>
        </w:tc>
        <w:tc>
          <w:tcPr>
            <w:tcW w:w="2180" w:type="dxa"/>
            <w:tcBorders>
              <w:top w:val="single" w:sz="24" w:space="0" w:color="auto"/>
              <w:bottom w:val="single" w:sz="4" w:space="0" w:color="auto"/>
            </w:tcBorders>
            <w:shd w:val="clear" w:color="auto" w:fill="auto"/>
            <w:noWrap/>
            <w:vAlign w:val="bottom"/>
            <w:hideMark/>
          </w:tcPr>
          <w:p w14:paraId="7AA7EB8C" w14:textId="18129AB1" w:rsidR="008E0259" w:rsidRPr="0089171B" w:rsidRDefault="008E0259" w:rsidP="00ED7B2F">
            <w:pPr>
              <w:rPr>
                <w:rFonts w:eastAsia="Times New Roman"/>
                <w:color w:val="000000"/>
              </w:rPr>
            </w:pPr>
            <w:r w:rsidRPr="0089171B">
              <w:rPr>
                <w:rFonts w:eastAsia="Times New Roman"/>
                <w:color w:val="000000"/>
              </w:rPr>
              <w:t xml:space="preserve">Concatenation </w:t>
            </w:r>
          </w:p>
        </w:tc>
        <w:tc>
          <w:tcPr>
            <w:tcW w:w="850" w:type="dxa"/>
            <w:tcBorders>
              <w:top w:val="single" w:sz="24" w:space="0" w:color="auto"/>
              <w:bottom w:val="single" w:sz="4" w:space="0" w:color="auto"/>
            </w:tcBorders>
            <w:shd w:val="clear" w:color="auto" w:fill="auto"/>
            <w:noWrap/>
            <w:vAlign w:val="bottom"/>
            <w:hideMark/>
          </w:tcPr>
          <w:p w14:paraId="170450C6" w14:textId="07E00FD9" w:rsidR="008E0259" w:rsidRPr="0089171B" w:rsidRDefault="008E0259">
            <w:pPr>
              <w:jc w:val="right"/>
              <w:rPr>
                <w:rFonts w:eastAsia="Times New Roman"/>
                <w:color w:val="000000"/>
              </w:rPr>
            </w:pPr>
            <w:r w:rsidRPr="0089171B">
              <w:rPr>
                <w:rFonts w:eastAsia="Times New Roman"/>
                <w:color w:val="000000"/>
              </w:rPr>
              <w:t>10</w:t>
            </w:r>
          </w:p>
        </w:tc>
        <w:tc>
          <w:tcPr>
            <w:tcW w:w="567" w:type="dxa"/>
            <w:tcBorders>
              <w:top w:val="single" w:sz="24" w:space="0" w:color="auto"/>
            </w:tcBorders>
            <w:shd w:val="clear" w:color="auto" w:fill="auto"/>
            <w:noWrap/>
            <w:vAlign w:val="bottom"/>
            <w:hideMark/>
          </w:tcPr>
          <w:p w14:paraId="1B9B7999" w14:textId="7939E55F" w:rsidR="008E0259" w:rsidRPr="0089171B" w:rsidRDefault="008E0259">
            <w:pPr>
              <w:jc w:val="right"/>
              <w:rPr>
                <w:rFonts w:eastAsia="Times New Roman"/>
                <w:color w:val="000000"/>
              </w:rPr>
            </w:pPr>
            <w:r w:rsidRPr="0089171B">
              <w:rPr>
                <w:rFonts w:eastAsia="Times New Roman"/>
                <w:color w:val="000000"/>
              </w:rPr>
              <w:t>0</w:t>
            </w:r>
          </w:p>
        </w:tc>
        <w:tc>
          <w:tcPr>
            <w:tcW w:w="581" w:type="dxa"/>
            <w:tcBorders>
              <w:top w:val="single" w:sz="24" w:space="0" w:color="auto"/>
              <w:bottom w:val="single" w:sz="4" w:space="0" w:color="auto"/>
            </w:tcBorders>
            <w:shd w:val="clear" w:color="auto" w:fill="auto"/>
            <w:noWrap/>
            <w:vAlign w:val="bottom"/>
            <w:hideMark/>
          </w:tcPr>
          <w:p w14:paraId="3694A8DE" w14:textId="45F69D2D" w:rsidR="008E0259" w:rsidRPr="0089171B" w:rsidRDefault="008E0259">
            <w:pPr>
              <w:jc w:val="right"/>
              <w:rPr>
                <w:rFonts w:eastAsia="Times New Roman"/>
                <w:color w:val="000000"/>
              </w:rPr>
            </w:pPr>
            <w:r w:rsidRPr="0089171B">
              <w:rPr>
                <w:rFonts w:eastAsia="Times New Roman"/>
                <w:color w:val="000000"/>
              </w:rPr>
              <w:t>258</w:t>
            </w:r>
          </w:p>
        </w:tc>
        <w:tc>
          <w:tcPr>
            <w:tcW w:w="567" w:type="dxa"/>
            <w:tcBorders>
              <w:top w:val="single" w:sz="24" w:space="0" w:color="auto"/>
            </w:tcBorders>
            <w:shd w:val="clear" w:color="auto" w:fill="auto"/>
            <w:noWrap/>
            <w:vAlign w:val="bottom"/>
            <w:hideMark/>
          </w:tcPr>
          <w:p w14:paraId="001F0EAA" w14:textId="7DF058BC" w:rsidR="008E0259" w:rsidRPr="0089171B" w:rsidRDefault="008E0259">
            <w:pPr>
              <w:jc w:val="right"/>
              <w:rPr>
                <w:rFonts w:eastAsia="Times New Roman"/>
                <w:color w:val="000000"/>
              </w:rPr>
            </w:pPr>
            <w:r w:rsidRPr="0089171B">
              <w:rPr>
                <w:rFonts w:eastAsia="Times New Roman"/>
                <w:color w:val="000000"/>
              </w:rPr>
              <w:t>14</w:t>
            </w:r>
          </w:p>
        </w:tc>
        <w:tc>
          <w:tcPr>
            <w:tcW w:w="581" w:type="dxa"/>
            <w:tcBorders>
              <w:top w:val="single" w:sz="24" w:space="0" w:color="auto"/>
              <w:bottom w:val="single" w:sz="4" w:space="0" w:color="auto"/>
            </w:tcBorders>
            <w:shd w:val="clear" w:color="auto" w:fill="auto"/>
            <w:noWrap/>
            <w:vAlign w:val="bottom"/>
            <w:hideMark/>
          </w:tcPr>
          <w:p w14:paraId="42824435" w14:textId="0F83BD40" w:rsidR="008E0259" w:rsidRPr="0089171B" w:rsidRDefault="008E0259">
            <w:pPr>
              <w:jc w:val="right"/>
              <w:rPr>
                <w:rFonts w:eastAsia="Times New Roman"/>
                <w:color w:val="000000"/>
              </w:rPr>
            </w:pPr>
            <w:r w:rsidRPr="0089171B">
              <w:rPr>
                <w:rFonts w:eastAsia="Times New Roman"/>
                <w:color w:val="000000"/>
              </w:rPr>
              <w:t>47</w:t>
            </w:r>
          </w:p>
        </w:tc>
        <w:tc>
          <w:tcPr>
            <w:tcW w:w="606" w:type="dxa"/>
            <w:tcBorders>
              <w:top w:val="single" w:sz="24" w:space="0" w:color="auto"/>
              <w:bottom w:val="single" w:sz="4" w:space="0" w:color="auto"/>
            </w:tcBorders>
            <w:shd w:val="clear" w:color="auto" w:fill="auto"/>
            <w:noWrap/>
            <w:vAlign w:val="bottom"/>
            <w:hideMark/>
          </w:tcPr>
          <w:p w14:paraId="1A7F84CB" w14:textId="33DA27E4" w:rsidR="008E0259" w:rsidRPr="0089171B" w:rsidRDefault="008E0259">
            <w:pPr>
              <w:jc w:val="right"/>
              <w:rPr>
                <w:rFonts w:eastAsia="Times New Roman"/>
                <w:color w:val="000000"/>
              </w:rPr>
            </w:pPr>
            <w:r w:rsidRPr="0089171B">
              <w:rPr>
                <w:rFonts w:eastAsia="Times New Roman"/>
                <w:color w:val="000000"/>
              </w:rPr>
              <w:t>526</w:t>
            </w:r>
          </w:p>
        </w:tc>
        <w:tc>
          <w:tcPr>
            <w:tcW w:w="466" w:type="dxa"/>
            <w:tcBorders>
              <w:top w:val="single" w:sz="24" w:space="0" w:color="auto"/>
            </w:tcBorders>
            <w:shd w:val="clear" w:color="auto" w:fill="E2EFD9" w:themeFill="accent6" w:themeFillTint="33"/>
            <w:noWrap/>
            <w:vAlign w:val="bottom"/>
            <w:hideMark/>
          </w:tcPr>
          <w:p w14:paraId="291611F3" w14:textId="53D265B3" w:rsidR="008E0259" w:rsidRPr="0089171B" w:rsidRDefault="008E0259">
            <w:pPr>
              <w:jc w:val="right"/>
              <w:rPr>
                <w:rFonts w:eastAsia="Times New Roman"/>
                <w:b/>
                <w:color w:val="000000"/>
              </w:rPr>
            </w:pPr>
            <w:r w:rsidRPr="0089171B">
              <w:rPr>
                <w:rFonts w:eastAsia="Times New Roman"/>
                <w:color w:val="000000"/>
              </w:rPr>
              <w:t>30</w:t>
            </w:r>
          </w:p>
        </w:tc>
        <w:tc>
          <w:tcPr>
            <w:tcW w:w="708" w:type="dxa"/>
            <w:tcBorders>
              <w:top w:val="single" w:sz="24" w:space="0" w:color="auto"/>
              <w:bottom w:val="single" w:sz="4" w:space="0" w:color="auto"/>
            </w:tcBorders>
            <w:shd w:val="clear" w:color="auto" w:fill="auto"/>
            <w:noWrap/>
            <w:vAlign w:val="bottom"/>
            <w:hideMark/>
          </w:tcPr>
          <w:p w14:paraId="4EBB6594" w14:textId="5A639085" w:rsidR="008E0259" w:rsidRPr="0089171B" w:rsidRDefault="008E0259">
            <w:pPr>
              <w:jc w:val="right"/>
              <w:rPr>
                <w:rFonts w:eastAsia="Times New Roman"/>
                <w:color w:val="000000"/>
              </w:rPr>
            </w:pPr>
            <w:r w:rsidRPr="0089171B">
              <w:rPr>
                <w:rFonts w:eastAsia="Times New Roman"/>
                <w:color w:val="000000"/>
              </w:rPr>
              <w:t>432</w:t>
            </w:r>
          </w:p>
        </w:tc>
        <w:tc>
          <w:tcPr>
            <w:tcW w:w="460" w:type="dxa"/>
            <w:tcBorders>
              <w:top w:val="single" w:sz="24" w:space="0" w:color="auto"/>
              <w:bottom w:val="single" w:sz="4" w:space="0" w:color="auto"/>
            </w:tcBorders>
            <w:shd w:val="clear" w:color="auto" w:fill="auto"/>
            <w:noWrap/>
            <w:vAlign w:val="bottom"/>
            <w:hideMark/>
          </w:tcPr>
          <w:p w14:paraId="0634B17E" w14:textId="3EBCD5F8" w:rsidR="008E0259" w:rsidRPr="0089171B" w:rsidRDefault="008E0259">
            <w:pPr>
              <w:jc w:val="right"/>
              <w:rPr>
                <w:rFonts w:eastAsia="Times New Roman"/>
                <w:color w:val="000000"/>
              </w:rPr>
            </w:pPr>
            <w:r w:rsidRPr="0089171B">
              <w:rPr>
                <w:rFonts w:eastAsia="Times New Roman"/>
                <w:color w:val="000000"/>
              </w:rPr>
              <w:t>19</w:t>
            </w:r>
          </w:p>
        </w:tc>
        <w:tc>
          <w:tcPr>
            <w:tcW w:w="1134" w:type="dxa"/>
            <w:tcBorders>
              <w:top w:val="single" w:sz="24" w:space="0" w:color="auto"/>
              <w:bottom w:val="single" w:sz="4" w:space="0" w:color="auto"/>
            </w:tcBorders>
            <w:shd w:val="clear" w:color="auto" w:fill="auto"/>
            <w:noWrap/>
            <w:vAlign w:val="bottom"/>
            <w:hideMark/>
          </w:tcPr>
          <w:p w14:paraId="2E89D045" w14:textId="7E6920F8" w:rsidR="008E0259" w:rsidRPr="0089171B" w:rsidRDefault="008E0259">
            <w:pPr>
              <w:jc w:val="right"/>
              <w:rPr>
                <w:rFonts w:eastAsia="Times New Roman"/>
                <w:color w:val="000000"/>
              </w:rPr>
            </w:pPr>
            <w:r w:rsidRPr="0089171B">
              <w:rPr>
                <w:rFonts w:eastAsia="Times New Roman"/>
                <w:color w:val="000000"/>
              </w:rPr>
              <w:t>10</w:t>
            </w:r>
          </w:p>
        </w:tc>
      </w:tr>
      <w:tr w:rsidR="008E0259" w:rsidRPr="0089171B" w14:paraId="13988C1D" w14:textId="77777777" w:rsidTr="00B205BB">
        <w:trPr>
          <w:trHeight w:val="320"/>
        </w:trPr>
        <w:tc>
          <w:tcPr>
            <w:tcW w:w="956" w:type="dxa"/>
            <w:vMerge/>
            <w:shd w:val="clear" w:color="auto" w:fill="auto"/>
            <w:noWrap/>
            <w:vAlign w:val="bottom"/>
            <w:hideMark/>
          </w:tcPr>
          <w:p w14:paraId="57DD2B5D" w14:textId="109D8F52" w:rsidR="008E0259" w:rsidRPr="0089171B" w:rsidRDefault="008E0259" w:rsidP="009365C6">
            <w:pPr>
              <w:rPr>
                <w:rFonts w:eastAsia="Times New Roman"/>
                <w:color w:val="000000"/>
              </w:rPr>
            </w:pPr>
          </w:p>
        </w:tc>
        <w:tc>
          <w:tcPr>
            <w:tcW w:w="2180" w:type="dxa"/>
            <w:shd w:val="clear" w:color="auto" w:fill="E2EFD9" w:themeFill="accent6" w:themeFillTint="33"/>
            <w:noWrap/>
            <w:vAlign w:val="bottom"/>
            <w:hideMark/>
          </w:tcPr>
          <w:p w14:paraId="5AD57643" w14:textId="5909250E" w:rsidR="008E0259" w:rsidRPr="0089171B" w:rsidRDefault="008E0259" w:rsidP="00ED7B2F">
            <w:pPr>
              <w:rPr>
                <w:rFonts w:eastAsia="Times New Roman"/>
                <w:b/>
                <w:color w:val="000000"/>
              </w:rPr>
            </w:pPr>
            <w:proofErr w:type="spellStart"/>
            <w:r w:rsidRPr="0089171B">
              <w:rPr>
                <w:rFonts w:eastAsia="Times New Roman"/>
                <w:b/>
                <w:color w:val="000000"/>
              </w:rPr>
              <w:t>DIABLO_full</w:t>
            </w:r>
            <w:proofErr w:type="spellEnd"/>
            <w:r w:rsidRPr="0089171B">
              <w:rPr>
                <w:rFonts w:eastAsia="Times New Roman"/>
                <w:b/>
                <w:color w:val="000000"/>
              </w:rPr>
              <w:t xml:space="preserve"> </w:t>
            </w:r>
          </w:p>
        </w:tc>
        <w:tc>
          <w:tcPr>
            <w:tcW w:w="850" w:type="dxa"/>
            <w:shd w:val="clear" w:color="auto" w:fill="E2EFD9" w:themeFill="accent6" w:themeFillTint="33"/>
            <w:noWrap/>
            <w:vAlign w:val="bottom"/>
            <w:hideMark/>
          </w:tcPr>
          <w:p w14:paraId="4A26BC42" w14:textId="29F16BCB" w:rsidR="008E0259" w:rsidRPr="0089171B" w:rsidRDefault="008E0259">
            <w:pPr>
              <w:jc w:val="right"/>
              <w:rPr>
                <w:rFonts w:eastAsia="Times New Roman"/>
                <w:b/>
                <w:color w:val="000000"/>
              </w:rPr>
            </w:pPr>
            <w:r w:rsidRPr="0089171B">
              <w:rPr>
                <w:rFonts w:eastAsia="Times New Roman"/>
                <w:b/>
                <w:color w:val="000000"/>
              </w:rPr>
              <w:t>30</w:t>
            </w:r>
          </w:p>
        </w:tc>
        <w:tc>
          <w:tcPr>
            <w:tcW w:w="567" w:type="dxa"/>
            <w:shd w:val="clear" w:color="auto" w:fill="auto"/>
            <w:noWrap/>
            <w:vAlign w:val="bottom"/>
            <w:hideMark/>
          </w:tcPr>
          <w:p w14:paraId="4B111A99" w14:textId="60B778F0"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E2EFD9" w:themeFill="accent6" w:themeFillTint="33"/>
            <w:noWrap/>
            <w:vAlign w:val="bottom"/>
            <w:hideMark/>
          </w:tcPr>
          <w:p w14:paraId="6A364BA0" w14:textId="274C9984" w:rsidR="008E0259" w:rsidRPr="0089171B" w:rsidRDefault="008E0259">
            <w:pPr>
              <w:jc w:val="right"/>
              <w:rPr>
                <w:rFonts w:eastAsia="Times New Roman"/>
                <w:b/>
                <w:color w:val="000000"/>
              </w:rPr>
            </w:pPr>
            <w:r w:rsidRPr="0089171B">
              <w:rPr>
                <w:rFonts w:eastAsia="Times New Roman"/>
                <w:b/>
                <w:color w:val="000000"/>
              </w:rPr>
              <w:t>426</w:t>
            </w:r>
          </w:p>
        </w:tc>
        <w:tc>
          <w:tcPr>
            <w:tcW w:w="567" w:type="dxa"/>
            <w:shd w:val="clear" w:color="auto" w:fill="auto"/>
            <w:noWrap/>
            <w:vAlign w:val="bottom"/>
            <w:hideMark/>
          </w:tcPr>
          <w:p w14:paraId="4000367B" w14:textId="5CA31FD0" w:rsidR="008E0259" w:rsidRPr="0089171B" w:rsidRDefault="008E0259">
            <w:pPr>
              <w:jc w:val="right"/>
              <w:rPr>
                <w:rFonts w:eastAsia="Times New Roman"/>
                <w:color w:val="000000"/>
              </w:rPr>
            </w:pPr>
            <w:r w:rsidRPr="0089171B">
              <w:rPr>
                <w:rFonts w:eastAsia="Times New Roman"/>
                <w:color w:val="000000"/>
              </w:rPr>
              <w:t>34</w:t>
            </w:r>
          </w:p>
        </w:tc>
        <w:tc>
          <w:tcPr>
            <w:tcW w:w="581" w:type="dxa"/>
            <w:shd w:val="clear" w:color="auto" w:fill="E2EFD9" w:themeFill="accent6" w:themeFillTint="33"/>
            <w:noWrap/>
            <w:vAlign w:val="bottom"/>
            <w:hideMark/>
          </w:tcPr>
          <w:p w14:paraId="6336E21A" w14:textId="517D3EAC" w:rsidR="008E0259" w:rsidRPr="0089171B" w:rsidRDefault="008E0259">
            <w:pPr>
              <w:jc w:val="right"/>
              <w:rPr>
                <w:rFonts w:eastAsia="Times New Roman"/>
                <w:b/>
                <w:color w:val="000000"/>
              </w:rPr>
            </w:pPr>
            <w:r w:rsidRPr="0089171B">
              <w:rPr>
                <w:rFonts w:eastAsia="Times New Roman"/>
                <w:b/>
                <w:color w:val="000000"/>
              </w:rPr>
              <w:t>125</w:t>
            </w:r>
          </w:p>
        </w:tc>
        <w:tc>
          <w:tcPr>
            <w:tcW w:w="606" w:type="dxa"/>
            <w:shd w:val="clear" w:color="auto" w:fill="auto"/>
            <w:noWrap/>
            <w:vAlign w:val="bottom"/>
            <w:hideMark/>
          </w:tcPr>
          <w:p w14:paraId="4B8CDBFB" w14:textId="66989FDC" w:rsidR="008E0259" w:rsidRPr="0089171B" w:rsidRDefault="008E0259">
            <w:pPr>
              <w:jc w:val="right"/>
              <w:rPr>
                <w:rFonts w:eastAsia="Times New Roman"/>
                <w:color w:val="000000"/>
              </w:rPr>
            </w:pPr>
            <w:r w:rsidRPr="0089171B">
              <w:rPr>
                <w:rFonts w:eastAsia="Times New Roman"/>
                <w:color w:val="000000"/>
              </w:rPr>
              <w:t>693</w:t>
            </w:r>
          </w:p>
        </w:tc>
        <w:tc>
          <w:tcPr>
            <w:tcW w:w="466" w:type="dxa"/>
            <w:shd w:val="clear" w:color="auto" w:fill="auto"/>
            <w:noWrap/>
            <w:vAlign w:val="bottom"/>
            <w:hideMark/>
          </w:tcPr>
          <w:p w14:paraId="75E01288" w14:textId="25D2FA15" w:rsidR="008E0259" w:rsidRPr="0089171B" w:rsidRDefault="008E0259">
            <w:pPr>
              <w:jc w:val="right"/>
              <w:rPr>
                <w:rFonts w:eastAsia="Times New Roman"/>
                <w:color w:val="000000"/>
              </w:rPr>
            </w:pPr>
            <w:r w:rsidRPr="0089171B">
              <w:rPr>
                <w:rFonts w:eastAsia="Times New Roman"/>
                <w:color w:val="000000"/>
              </w:rPr>
              <w:t>21</w:t>
            </w:r>
          </w:p>
        </w:tc>
        <w:tc>
          <w:tcPr>
            <w:tcW w:w="708" w:type="dxa"/>
            <w:shd w:val="clear" w:color="auto" w:fill="E2EFD9" w:themeFill="accent6" w:themeFillTint="33"/>
            <w:noWrap/>
            <w:vAlign w:val="bottom"/>
            <w:hideMark/>
          </w:tcPr>
          <w:p w14:paraId="3033F041" w14:textId="4557FB72" w:rsidR="008E0259" w:rsidRPr="0089171B" w:rsidRDefault="008E0259">
            <w:pPr>
              <w:jc w:val="right"/>
              <w:rPr>
                <w:rFonts w:eastAsia="Times New Roman"/>
                <w:b/>
                <w:color w:val="000000"/>
              </w:rPr>
            </w:pPr>
            <w:r w:rsidRPr="0089171B">
              <w:rPr>
                <w:rFonts w:eastAsia="Times New Roman"/>
                <w:b/>
                <w:color w:val="000000"/>
              </w:rPr>
              <w:t>869</w:t>
            </w:r>
          </w:p>
        </w:tc>
        <w:tc>
          <w:tcPr>
            <w:tcW w:w="460" w:type="dxa"/>
            <w:shd w:val="clear" w:color="auto" w:fill="auto"/>
            <w:noWrap/>
            <w:vAlign w:val="bottom"/>
            <w:hideMark/>
          </w:tcPr>
          <w:p w14:paraId="5394C966" w14:textId="12912CC1" w:rsidR="008E0259" w:rsidRPr="0089171B" w:rsidRDefault="008E0259">
            <w:pPr>
              <w:jc w:val="right"/>
              <w:rPr>
                <w:rFonts w:eastAsia="Times New Roman"/>
                <w:color w:val="000000"/>
              </w:rPr>
            </w:pPr>
            <w:r w:rsidRPr="0089171B">
              <w:rPr>
                <w:rFonts w:eastAsia="Times New Roman"/>
                <w:color w:val="000000"/>
              </w:rPr>
              <w:t>19</w:t>
            </w:r>
          </w:p>
        </w:tc>
        <w:tc>
          <w:tcPr>
            <w:tcW w:w="1134" w:type="dxa"/>
            <w:shd w:val="clear" w:color="auto" w:fill="E2EFD9" w:themeFill="accent6" w:themeFillTint="33"/>
            <w:noWrap/>
            <w:vAlign w:val="bottom"/>
            <w:hideMark/>
          </w:tcPr>
          <w:p w14:paraId="0DFF3B74" w14:textId="3BBE4841" w:rsidR="008E0259" w:rsidRPr="0089171B" w:rsidRDefault="008E0259">
            <w:pPr>
              <w:jc w:val="right"/>
              <w:rPr>
                <w:rFonts w:eastAsia="Times New Roman"/>
                <w:b/>
                <w:color w:val="000000"/>
              </w:rPr>
            </w:pPr>
            <w:r w:rsidRPr="0089171B">
              <w:rPr>
                <w:rFonts w:eastAsia="Times New Roman"/>
                <w:b/>
                <w:color w:val="000000"/>
              </w:rPr>
              <w:t>44</w:t>
            </w:r>
          </w:p>
        </w:tc>
      </w:tr>
      <w:tr w:rsidR="008E0259" w:rsidRPr="0089171B" w14:paraId="2150ED39" w14:textId="77777777" w:rsidTr="00B205BB">
        <w:trPr>
          <w:trHeight w:val="320"/>
        </w:trPr>
        <w:tc>
          <w:tcPr>
            <w:tcW w:w="956" w:type="dxa"/>
            <w:vMerge/>
            <w:shd w:val="clear" w:color="auto" w:fill="auto"/>
            <w:noWrap/>
            <w:vAlign w:val="bottom"/>
            <w:hideMark/>
          </w:tcPr>
          <w:p w14:paraId="5E43E623" w14:textId="1D7BEA46" w:rsidR="008E0259" w:rsidRPr="0089171B" w:rsidRDefault="008E0259" w:rsidP="009365C6">
            <w:pPr>
              <w:rPr>
                <w:rFonts w:eastAsia="Times New Roman"/>
                <w:color w:val="000000"/>
              </w:rPr>
            </w:pPr>
          </w:p>
        </w:tc>
        <w:tc>
          <w:tcPr>
            <w:tcW w:w="2180" w:type="dxa"/>
            <w:shd w:val="clear" w:color="auto" w:fill="auto"/>
            <w:noWrap/>
            <w:vAlign w:val="bottom"/>
            <w:hideMark/>
          </w:tcPr>
          <w:p w14:paraId="6DE0AFFE" w14:textId="41BD047E" w:rsidR="008E0259" w:rsidRPr="0089171B" w:rsidRDefault="008E0259" w:rsidP="00ED7B2F">
            <w:pPr>
              <w:rPr>
                <w:rFonts w:eastAsia="Times New Roman"/>
                <w:color w:val="000000"/>
              </w:rPr>
            </w:pPr>
            <w:proofErr w:type="spellStart"/>
            <w:r w:rsidRPr="0089171B">
              <w:rPr>
                <w:rFonts w:eastAsia="Times New Roman"/>
                <w:color w:val="000000"/>
              </w:rPr>
              <w:t>DIABLO_null</w:t>
            </w:r>
            <w:proofErr w:type="spellEnd"/>
            <w:r w:rsidRPr="0089171B">
              <w:rPr>
                <w:rFonts w:eastAsia="Times New Roman"/>
                <w:color w:val="000000"/>
              </w:rPr>
              <w:t xml:space="preserve"> </w:t>
            </w:r>
          </w:p>
        </w:tc>
        <w:tc>
          <w:tcPr>
            <w:tcW w:w="850" w:type="dxa"/>
            <w:shd w:val="clear" w:color="auto" w:fill="auto"/>
            <w:noWrap/>
            <w:vAlign w:val="bottom"/>
            <w:hideMark/>
          </w:tcPr>
          <w:p w14:paraId="5FCC96F6" w14:textId="65D8F301" w:rsidR="008E0259" w:rsidRPr="0089171B" w:rsidRDefault="008E0259">
            <w:pPr>
              <w:jc w:val="right"/>
              <w:rPr>
                <w:rFonts w:eastAsia="Times New Roman"/>
                <w:color w:val="000000"/>
              </w:rPr>
            </w:pPr>
            <w:r w:rsidRPr="0089171B">
              <w:rPr>
                <w:rFonts w:eastAsia="Times New Roman"/>
                <w:color w:val="000000"/>
              </w:rPr>
              <w:t>10</w:t>
            </w:r>
          </w:p>
        </w:tc>
        <w:tc>
          <w:tcPr>
            <w:tcW w:w="567" w:type="dxa"/>
            <w:shd w:val="clear" w:color="auto" w:fill="auto"/>
            <w:noWrap/>
            <w:vAlign w:val="bottom"/>
            <w:hideMark/>
          </w:tcPr>
          <w:p w14:paraId="46C84697" w14:textId="4EE14CA9"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auto"/>
            <w:noWrap/>
            <w:vAlign w:val="bottom"/>
            <w:hideMark/>
          </w:tcPr>
          <w:p w14:paraId="0C48E5ED" w14:textId="1E5769CB" w:rsidR="008E0259" w:rsidRPr="0089171B" w:rsidRDefault="008E0259">
            <w:pPr>
              <w:jc w:val="right"/>
              <w:rPr>
                <w:rFonts w:eastAsia="Times New Roman"/>
                <w:color w:val="000000"/>
              </w:rPr>
            </w:pPr>
            <w:r w:rsidRPr="0089171B">
              <w:rPr>
                <w:rFonts w:eastAsia="Times New Roman"/>
                <w:color w:val="000000"/>
              </w:rPr>
              <w:t>312</w:t>
            </w:r>
          </w:p>
        </w:tc>
        <w:tc>
          <w:tcPr>
            <w:tcW w:w="567" w:type="dxa"/>
            <w:shd w:val="clear" w:color="auto" w:fill="auto"/>
            <w:noWrap/>
            <w:vAlign w:val="bottom"/>
            <w:hideMark/>
          </w:tcPr>
          <w:p w14:paraId="63A96B1E" w14:textId="15996CB0" w:rsidR="008E0259" w:rsidRPr="0089171B" w:rsidRDefault="008E0259">
            <w:pPr>
              <w:jc w:val="right"/>
              <w:rPr>
                <w:rFonts w:eastAsia="Times New Roman"/>
                <w:color w:val="000000"/>
              </w:rPr>
            </w:pPr>
            <w:r w:rsidRPr="0089171B">
              <w:rPr>
                <w:rFonts w:eastAsia="Times New Roman"/>
                <w:color w:val="000000"/>
              </w:rPr>
              <w:t>15</w:t>
            </w:r>
          </w:p>
        </w:tc>
        <w:tc>
          <w:tcPr>
            <w:tcW w:w="581" w:type="dxa"/>
            <w:shd w:val="clear" w:color="auto" w:fill="auto"/>
            <w:noWrap/>
            <w:vAlign w:val="bottom"/>
            <w:hideMark/>
          </w:tcPr>
          <w:p w14:paraId="757F5CAD" w14:textId="154690AE" w:rsidR="008E0259" w:rsidRPr="0089171B" w:rsidRDefault="008E0259">
            <w:pPr>
              <w:jc w:val="right"/>
              <w:rPr>
                <w:rFonts w:eastAsia="Times New Roman"/>
                <w:color w:val="000000"/>
              </w:rPr>
            </w:pPr>
            <w:r w:rsidRPr="0089171B">
              <w:rPr>
                <w:rFonts w:eastAsia="Times New Roman"/>
                <w:color w:val="000000"/>
              </w:rPr>
              <w:t>62</w:t>
            </w:r>
          </w:p>
        </w:tc>
        <w:tc>
          <w:tcPr>
            <w:tcW w:w="606" w:type="dxa"/>
            <w:shd w:val="clear" w:color="auto" w:fill="auto"/>
            <w:noWrap/>
            <w:vAlign w:val="bottom"/>
            <w:hideMark/>
          </w:tcPr>
          <w:p w14:paraId="32133F93" w14:textId="780D1BF3" w:rsidR="008E0259" w:rsidRPr="0089171B" w:rsidRDefault="008E0259">
            <w:pPr>
              <w:jc w:val="right"/>
              <w:rPr>
                <w:rFonts w:eastAsia="Times New Roman"/>
                <w:color w:val="000000"/>
              </w:rPr>
            </w:pPr>
            <w:r w:rsidRPr="0089171B">
              <w:rPr>
                <w:rFonts w:eastAsia="Times New Roman"/>
                <w:color w:val="000000"/>
              </w:rPr>
              <w:t>776</w:t>
            </w:r>
          </w:p>
        </w:tc>
        <w:tc>
          <w:tcPr>
            <w:tcW w:w="466" w:type="dxa"/>
            <w:shd w:val="clear" w:color="auto" w:fill="auto"/>
            <w:noWrap/>
            <w:vAlign w:val="bottom"/>
            <w:hideMark/>
          </w:tcPr>
          <w:p w14:paraId="277AC571" w14:textId="6413CBEE" w:rsidR="008E0259" w:rsidRPr="0089171B" w:rsidRDefault="008E0259">
            <w:pPr>
              <w:jc w:val="right"/>
              <w:rPr>
                <w:rFonts w:eastAsia="Times New Roman"/>
                <w:color w:val="000000"/>
              </w:rPr>
            </w:pPr>
            <w:r w:rsidRPr="0089171B">
              <w:rPr>
                <w:rFonts w:eastAsia="Times New Roman"/>
                <w:color w:val="000000"/>
              </w:rPr>
              <w:t>24</w:t>
            </w:r>
          </w:p>
        </w:tc>
        <w:tc>
          <w:tcPr>
            <w:tcW w:w="708" w:type="dxa"/>
            <w:shd w:val="clear" w:color="auto" w:fill="auto"/>
            <w:noWrap/>
            <w:vAlign w:val="bottom"/>
            <w:hideMark/>
          </w:tcPr>
          <w:p w14:paraId="2BF54E21" w14:textId="59AD599C" w:rsidR="008E0259" w:rsidRPr="0089171B" w:rsidRDefault="008E0259">
            <w:pPr>
              <w:jc w:val="right"/>
              <w:rPr>
                <w:rFonts w:eastAsia="Times New Roman"/>
                <w:color w:val="000000"/>
              </w:rPr>
            </w:pPr>
            <w:r w:rsidRPr="0089171B">
              <w:rPr>
                <w:rFonts w:eastAsia="Times New Roman"/>
                <w:color w:val="000000"/>
              </w:rPr>
              <w:t>147</w:t>
            </w:r>
          </w:p>
        </w:tc>
        <w:tc>
          <w:tcPr>
            <w:tcW w:w="460" w:type="dxa"/>
            <w:tcBorders>
              <w:bottom w:val="single" w:sz="4" w:space="0" w:color="auto"/>
            </w:tcBorders>
            <w:shd w:val="clear" w:color="auto" w:fill="auto"/>
            <w:noWrap/>
            <w:vAlign w:val="bottom"/>
            <w:hideMark/>
          </w:tcPr>
          <w:p w14:paraId="7CC305CD" w14:textId="263EDD87" w:rsidR="008E0259" w:rsidRPr="0089171B" w:rsidRDefault="008E0259">
            <w:pPr>
              <w:jc w:val="right"/>
              <w:rPr>
                <w:rFonts w:eastAsia="Times New Roman"/>
                <w:color w:val="000000"/>
              </w:rPr>
            </w:pPr>
            <w:r w:rsidRPr="0089171B">
              <w:rPr>
                <w:rFonts w:eastAsia="Times New Roman"/>
                <w:color w:val="000000"/>
              </w:rPr>
              <w:t>20</w:t>
            </w:r>
          </w:p>
        </w:tc>
        <w:tc>
          <w:tcPr>
            <w:tcW w:w="1134" w:type="dxa"/>
            <w:shd w:val="clear" w:color="auto" w:fill="auto"/>
            <w:noWrap/>
            <w:vAlign w:val="bottom"/>
            <w:hideMark/>
          </w:tcPr>
          <w:p w14:paraId="60C2840E" w14:textId="2DCD1108" w:rsidR="008E0259" w:rsidRPr="0089171B" w:rsidRDefault="008E0259">
            <w:pPr>
              <w:jc w:val="right"/>
              <w:rPr>
                <w:rFonts w:eastAsia="Times New Roman"/>
                <w:color w:val="000000"/>
              </w:rPr>
            </w:pPr>
            <w:r w:rsidRPr="0089171B">
              <w:rPr>
                <w:rFonts w:eastAsia="Times New Roman"/>
                <w:color w:val="000000"/>
              </w:rPr>
              <w:t>14</w:t>
            </w:r>
          </w:p>
        </w:tc>
      </w:tr>
      <w:tr w:rsidR="008E0259" w:rsidRPr="0089171B" w14:paraId="6F45C744" w14:textId="77777777" w:rsidTr="00B205BB">
        <w:trPr>
          <w:trHeight w:val="320"/>
        </w:trPr>
        <w:tc>
          <w:tcPr>
            <w:tcW w:w="956" w:type="dxa"/>
            <w:vMerge/>
            <w:shd w:val="clear" w:color="auto" w:fill="auto"/>
            <w:noWrap/>
            <w:vAlign w:val="bottom"/>
            <w:hideMark/>
          </w:tcPr>
          <w:p w14:paraId="38A958E8" w14:textId="0E0DF95D" w:rsidR="008E0259" w:rsidRPr="0089171B" w:rsidRDefault="008E0259" w:rsidP="009365C6">
            <w:pPr>
              <w:rPr>
                <w:rFonts w:eastAsia="Times New Roman"/>
                <w:color w:val="000000"/>
              </w:rPr>
            </w:pPr>
          </w:p>
        </w:tc>
        <w:tc>
          <w:tcPr>
            <w:tcW w:w="2180" w:type="dxa"/>
            <w:shd w:val="clear" w:color="auto" w:fill="auto"/>
            <w:noWrap/>
            <w:vAlign w:val="bottom"/>
            <w:hideMark/>
          </w:tcPr>
          <w:p w14:paraId="53C494C5" w14:textId="11CF86DC" w:rsidR="008E0259" w:rsidRPr="0089171B" w:rsidRDefault="008E0259" w:rsidP="00ED7B2F">
            <w:pPr>
              <w:rPr>
                <w:rFonts w:eastAsia="Times New Roman"/>
                <w:color w:val="000000"/>
              </w:rPr>
            </w:pPr>
            <w:r w:rsidRPr="0089171B">
              <w:rPr>
                <w:rFonts w:eastAsia="Times New Roman"/>
                <w:color w:val="000000"/>
              </w:rPr>
              <w:t>Ensemble</w:t>
            </w:r>
          </w:p>
        </w:tc>
        <w:tc>
          <w:tcPr>
            <w:tcW w:w="850" w:type="dxa"/>
            <w:shd w:val="clear" w:color="auto" w:fill="auto"/>
            <w:noWrap/>
            <w:vAlign w:val="bottom"/>
            <w:hideMark/>
          </w:tcPr>
          <w:p w14:paraId="378C3743" w14:textId="0DFA58D0" w:rsidR="008E0259" w:rsidRPr="0089171B" w:rsidRDefault="008E0259">
            <w:pPr>
              <w:jc w:val="right"/>
              <w:rPr>
                <w:rFonts w:eastAsia="Times New Roman"/>
                <w:color w:val="000000"/>
              </w:rPr>
            </w:pPr>
            <w:r w:rsidRPr="0089171B">
              <w:rPr>
                <w:rFonts w:eastAsia="Times New Roman"/>
                <w:color w:val="000000"/>
              </w:rPr>
              <w:t>9</w:t>
            </w:r>
          </w:p>
        </w:tc>
        <w:tc>
          <w:tcPr>
            <w:tcW w:w="567" w:type="dxa"/>
            <w:shd w:val="clear" w:color="auto" w:fill="auto"/>
            <w:noWrap/>
            <w:vAlign w:val="bottom"/>
            <w:hideMark/>
          </w:tcPr>
          <w:p w14:paraId="1930DC2F" w14:textId="74DE26ED"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auto"/>
            <w:noWrap/>
            <w:vAlign w:val="bottom"/>
            <w:hideMark/>
          </w:tcPr>
          <w:p w14:paraId="027BBE8F" w14:textId="4D76C98B" w:rsidR="008E0259" w:rsidRPr="0089171B" w:rsidRDefault="008E0259">
            <w:pPr>
              <w:jc w:val="right"/>
              <w:rPr>
                <w:rFonts w:eastAsia="Times New Roman"/>
                <w:color w:val="000000"/>
              </w:rPr>
            </w:pPr>
            <w:r w:rsidRPr="0089171B">
              <w:rPr>
                <w:rFonts w:eastAsia="Times New Roman"/>
                <w:color w:val="000000"/>
              </w:rPr>
              <w:t>358</w:t>
            </w:r>
          </w:p>
        </w:tc>
        <w:tc>
          <w:tcPr>
            <w:tcW w:w="567" w:type="dxa"/>
            <w:tcBorders>
              <w:bottom w:val="single" w:sz="4" w:space="0" w:color="auto"/>
            </w:tcBorders>
            <w:shd w:val="clear" w:color="auto" w:fill="auto"/>
            <w:noWrap/>
            <w:vAlign w:val="bottom"/>
            <w:hideMark/>
          </w:tcPr>
          <w:p w14:paraId="604A325D" w14:textId="7481BD01" w:rsidR="008E0259" w:rsidRPr="0089171B" w:rsidRDefault="008E0259">
            <w:pPr>
              <w:jc w:val="right"/>
              <w:rPr>
                <w:rFonts w:eastAsia="Times New Roman"/>
                <w:color w:val="000000"/>
              </w:rPr>
            </w:pPr>
            <w:r w:rsidRPr="0089171B">
              <w:rPr>
                <w:rFonts w:eastAsia="Times New Roman"/>
                <w:color w:val="000000"/>
              </w:rPr>
              <w:t>15</w:t>
            </w:r>
          </w:p>
        </w:tc>
        <w:tc>
          <w:tcPr>
            <w:tcW w:w="581" w:type="dxa"/>
            <w:shd w:val="clear" w:color="auto" w:fill="auto"/>
            <w:noWrap/>
            <w:vAlign w:val="bottom"/>
            <w:hideMark/>
          </w:tcPr>
          <w:p w14:paraId="197AFF65" w14:textId="2402CCBE" w:rsidR="008E0259" w:rsidRPr="0089171B" w:rsidRDefault="008E0259">
            <w:pPr>
              <w:jc w:val="right"/>
              <w:rPr>
                <w:rFonts w:eastAsia="Times New Roman"/>
                <w:color w:val="000000"/>
              </w:rPr>
            </w:pPr>
            <w:r w:rsidRPr="0089171B">
              <w:rPr>
                <w:rFonts w:eastAsia="Times New Roman"/>
                <w:color w:val="000000"/>
              </w:rPr>
              <w:t>50</w:t>
            </w:r>
          </w:p>
        </w:tc>
        <w:tc>
          <w:tcPr>
            <w:tcW w:w="606" w:type="dxa"/>
            <w:tcBorders>
              <w:bottom w:val="single" w:sz="4" w:space="0" w:color="auto"/>
            </w:tcBorders>
            <w:shd w:val="clear" w:color="auto" w:fill="auto"/>
            <w:noWrap/>
            <w:vAlign w:val="bottom"/>
            <w:hideMark/>
          </w:tcPr>
          <w:p w14:paraId="1EA4757F" w14:textId="24679A43" w:rsidR="008E0259" w:rsidRPr="0089171B" w:rsidRDefault="008E0259">
            <w:pPr>
              <w:jc w:val="right"/>
              <w:rPr>
                <w:rFonts w:eastAsia="Times New Roman"/>
                <w:color w:val="000000"/>
              </w:rPr>
            </w:pPr>
            <w:r w:rsidRPr="0089171B">
              <w:rPr>
                <w:rFonts w:eastAsia="Times New Roman"/>
                <w:color w:val="000000"/>
              </w:rPr>
              <w:t>669</w:t>
            </w:r>
          </w:p>
        </w:tc>
        <w:tc>
          <w:tcPr>
            <w:tcW w:w="466" w:type="dxa"/>
            <w:shd w:val="clear" w:color="auto" w:fill="auto"/>
            <w:noWrap/>
            <w:vAlign w:val="bottom"/>
            <w:hideMark/>
          </w:tcPr>
          <w:p w14:paraId="263C5EA2" w14:textId="4F6EDE15" w:rsidR="008E0259" w:rsidRPr="0089171B" w:rsidRDefault="008E0259">
            <w:pPr>
              <w:jc w:val="right"/>
              <w:rPr>
                <w:rFonts w:eastAsia="Times New Roman"/>
                <w:color w:val="000000"/>
              </w:rPr>
            </w:pPr>
            <w:r w:rsidRPr="0089171B">
              <w:rPr>
                <w:rFonts w:eastAsia="Times New Roman"/>
                <w:color w:val="000000"/>
              </w:rPr>
              <w:t>24</w:t>
            </w:r>
          </w:p>
        </w:tc>
        <w:tc>
          <w:tcPr>
            <w:tcW w:w="708" w:type="dxa"/>
            <w:shd w:val="clear" w:color="auto" w:fill="auto"/>
            <w:noWrap/>
            <w:vAlign w:val="bottom"/>
            <w:hideMark/>
          </w:tcPr>
          <w:p w14:paraId="750729FD" w14:textId="29FCDB4B" w:rsidR="008E0259" w:rsidRPr="0089171B" w:rsidRDefault="008E0259">
            <w:pPr>
              <w:jc w:val="right"/>
              <w:rPr>
                <w:rFonts w:eastAsia="Times New Roman"/>
                <w:color w:val="000000"/>
              </w:rPr>
            </w:pPr>
            <w:r w:rsidRPr="0089171B">
              <w:rPr>
                <w:rFonts w:eastAsia="Times New Roman"/>
                <w:color w:val="000000"/>
              </w:rPr>
              <w:t>173</w:t>
            </w:r>
          </w:p>
        </w:tc>
        <w:tc>
          <w:tcPr>
            <w:tcW w:w="460" w:type="dxa"/>
            <w:shd w:val="clear" w:color="auto" w:fill="E2EFD9" w:themeFill="accent6" w:themeFillTint="33"/>
            <w:noWrap/>
            <w:vAlign w:val="bottom"/>
            <w:hideMark/>
          </w:tcPr>
          <w:p w14:paraId="2EE2D781" w14:textId="0DAE4B7B" w:rsidR="008E0259" w:rsidRPr="0089171B" w:rsidRDefault="008E0259">
            <w:pPr>
              <w:jc w:val="right"/>
              <w:rPr>
                <w:rFonts w:eastAsia="Times New Roman"/>
                <w:color w:val="000000"/>
              </w:rPr>
            </w:pPr>
            <w:r w:rsidRPr="0089171B">
              <w:rPr>
                <w:rFonts w:eastAsia="Times New Roman"/>
                <w:color w:val="000000"/>
              </w:rPr>
              <w:t>23</w:t>
            </w:r>
          </w:p>
        </w:tc>
        <w:tc>
          <w:tcPr>
            <w:tcW w:w="1134" w:type="dxa"/>
            <w:tcBorders>
              <w:bottom w:val="single" w:sz="4" w:space="0" w:color="auto"/>
            </w:tcBorders>
            <w:shd w:val="clear" w:color="auto" w:fill="auto"/>
            <w:noWrap/>
            <w:vAlign w:val="bottom"/>
            <w:hideMark/>
          </w:tcPr>
          <w:p w14:paraId="4F724ECC" w14:textId="77079825" w:rsidR="008E0259" w:rsidRPr="0089171B" w:rsidRDefault="008E0259">
            <w:pPr>
              <w:jc w:val="right"/>
              <w:rPr>
                <w:rFonts w:eastAsia="Times New Roman"/>
                <w:color w:val="000000"/>
              </w:rPr>
            </w:pPr>
            <w:r w:rsidRPr="0089171B">
              <w:rPr>
                <w:rFonts w:eastAsia="Times New Roman"/>
                <w:color w:val="000000"/>
              </w:rPr>
              <w:t>12</w:t>
            </w:r>
          </w:p>
        </w:tc>
      </w:tr>
      <w:tr w:rsidR="008E0259" w:rsidRPr="0089171B" w14:paraId="5F4B9E52" w14:textId="77777777" w:rsidTr="00B205BB">
        <w:trPr>
          <w:trHeight w:val="320"/>
        </w:trPr>
        <w:tc>
          <w:tcPr>
            <w:tcW w:w="956" w:type="dxa"/>
            <w:vMerge/>
            <w:shd w:val="clear" w:color="auto" w:fill="auto"/>
            <w:noWrap/>
            <w:vAlign w:val="bottom"/>
            <w:hideMark/>
          </w:tcPr>
          <w:p w14:paraId="62FA6FC4" w14:textId="0B76A893" w:rsidR="008E0259" w:rsidRPr="0089171B" w:rsidRDefault="008E0259" w:rsidP="009365C6">
            <w:pPr>
              <w:rPr>
                <w:rFonts w:eastAsia="Times New Roman"/>
                <w:color w:val="000000"/>
              </w:rPr>
            </w:pPr>
          </w:p>
        </w:tc>
        <w:tc>
          <w:tcPr>
            <w:tcW w:w="2180" w:type="dxa"/>
            <w:shd w:val="clear" w:color="auto" w:fill="auto"/>
            <w:noWrap/>
            <w:vAlign w:val="bottom"/>
            <w:hideMark/>
          </w:tcPr>
          <w:p w14:paraId="3C9E99FB" w14:textId="60223BFE" w:rsidR="008E0259" w:rsidRPr="0089171B" w:rsidRDefault="008E0259" w:rsidP="00ED7B2F">
            <w:pPr>
              <w:rPr>
                <w:rFonts w:eastAsia="Times New Roman"/>
                <w:color w:val="000000"/>
              </w:rPr>
            </w:pPr>
            <w:r w:rsidRPr="0089171B">
              <w:rPr>
                <w:rFonts w:eastAsia="Times New Roman"/>
                <w:color w:val="000000"/>
              </w:rPr>
              <w:t>JIVE</w:t>
            </w:r>
          </w:p>
        </w:tc>
        <w:tc>
          <w:tcPr>
            <w:tcW w:w="850" w:type="dxa"/>
            <w:shd w:val="clear" w:color="auto" w:fill="auto"/>
            <w:noWrap/>
            <w:vAlign w:val="bottom"/>
            <w:hideMark/>
          </w:tcPr>
          <w:p w14:paraId="2B85FB9D" w14:textId="2AF45435" w:rsidR="008E0259" w:rsidRPr="0089171B" w:rsidRDefault="008E0259">
            <w:pPr>
              <w:jc w:val="right"/>
              <w:rPr>
                <w:rFonts w:eastAsia="Times New Roman"/>
                <w:color w:val="000000"/>
              </w:rPr>
            </w:pPr>
            <w:r w:rsidRPr="0089171B">
              <w:rPr>
                <w:rFonts w:eastAsia="Times New Roman"/>
                <w:color w:val="000000"/>
              </w:rPr>
              <w:t>0</w:t>
            </w:r>
          </w:p>
        </w:tc>
        <w:tc>
          <w:tcPr>
            <w:tcW w:w="567" w:type="dxa"/>
            <w:shd w:val="clear" w:color="auto" w:fill="auto"/>
            <w:noWrap/>
            <w:vAlign w:val="bottom"/>
            <w:hideMark/>
          </w:tcPr>
          <w:p w14:paraId="4E12902C" w14:textId="4AA9564B"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auto"/>
            <w:noWrap/>
            <w:vAlign w:val="bottom"/>
            <w:hideMark/>
          </w:tcPr>
          <w:p w14:paraId="3931D588" w14:textId="55286D98" w:rsidR="008E0259" w:rsidRPr="0089171B" w:rsidRDefault="008E0259">
            <w:pPr>
              <w:jc w:val="right"/>
              <w:rPr>
                <w:rFonts w:eastAsia="Times New Roman"/>
                <w:color w:val="000000"/>
              </w:rPr>
            </w:pPr>
            <w:r w:rsidRPr="0089171B">
              <w:rPr>
                <w:rFonts w:eastAsia="Times New Roman"/>
                <w:color w:val="000000"/>
              </w:rPr>
              <w:t>275</w:t>
            </w:r>
          </w:p>
        </w:tc>
        <w:tc>
          <w:tcPr>
            <w:tcW w:w="567" w:type="dxa"/>
            <w:tcBorders>
              <w:bottom w:val="single" w:sz="4" w:space="0" w:color="auto"/>
            </w:tcBorders>
            <w:shd w:val="clear" w:color="auto" w:fill="E2EFD9" w:themeFill="accent6" w:themeFillTint="33"/>
            <w:noWrap/>
            <w:vAlign w:val="bottom"/>
            <w:hideMark/>
          </w:tcPr>
          <w:p w14:paraId="47D98B50" w14:textId="48036FCB" w:rsidR="008E0259" w:rsidRPr="0089171B" w:rsidRDefault="008E0259">
            <w:pPr>
              <w:jc w:val="right"/>
              <w:rPr>
                <w:rFonts w:eastAsia="Times New Roman"/>
                <w:color w:val="000000"/>
              </w:rPr>
            </w:pPr>
            <w:r w:rsidRPr="0089171B">
              <w:rPr>
                <w:rFonts w:eastAsia="Times New Roman"/>
                <w:color w:val="000000"/>
              </w:rPr>
              <w:t>94</w:t>
            </w:r>
          </w:p>
        </w:tc>
        <w:tc>
          <w:tcPr>
            <w:tcW w:w="581" w:type="dxa"/>
            <w:shd w:val="clear" w:color="auto" w:fill="auto"/>
            <w:noWrap/>
            <w:vAlign w:val="bottom"/>
            <w:hideMark/>
          </w:tcPr>
          <w:p w14:paraId="7FC24BC8" w14:textId="4DB56206" w:rsidR="008E0259" w:rsidRPr="0089171B" w:rsidRDefault="008E0259">
            <w:pPr>
              <w:jc w:val="right"/>
              <w:rPr>
                <w:rFonts w:eastAsia="Times New Roman"/>
                <w:color w:val="000000"/>
              </w:rPr>
            </w:pPr>
            <w:r w:rsidRPr="0089171B">
              <w:rPr>
                <w:rFonts w:eastAsia="Times New Roman"/>
                <w:color w:val="000000"/>
              </w:rPr>
              <w:t>49</w:t>
            </w:r>
          </w:p>
        </w:tc>
        <w:tc>
          <w:tcPr>
            <w:tcW w:w="606" w:type="dxa"/>
            <w:shd w:val="clear" w:color="auto" w:fill="E2EFD9" w:themeFill="accent6" w:themeFillTint="33"/>
            <w:noWrap/>
            <w:vAlign w:val="bottom"/>
            <w:hideMark/>
          </w:tcPr>
          <w:p w14:paraId="5BE2420C" w14:textId="022E1C10" w:rsidR="008E0259" w:rsidRPr="0089171B" w:rsidRDefault="008E0259">
            <w:pPr>
              <w:jc w:val="right"/>
              <w:rPr>
                <w:rFonts w:eastAsia="Times New Roman"/>
                <w:color w:val="000000"/>
              </w:rPr>
            </w:pPr>
            <w:r w:rsidRPr="0089171B">
              <w:rPr>
                <w:rFonts w:eastAsia="Times New Roman"/>
                <w:color w:val="000000"/>
              </w:rPr>
              <w:t>825</w:t>
            </w:r>
          </w:p>
        </w:tc>
        <w:tc>
          <w:tcPr>
            <w:tcW w:w="466" w:type="dxa"/>
            <w:shd w:val="clear" w:color="auto" w:fill="auto"/>
            <w:noWrap/>
            <w:vAlign w:val="bottom"/>
            <w:hideMark/>
          </w:tcPr>
          <w:p w14:paraId="120CB315" w14:textId="54745F2C" w:rsidR="008E0259" w:rsidRPr="0089171B" w:rsidRDefault="008E0259">
            <w:pPr>
              <w:jc w:val="right"/>
              <w:rPr>
                <w:rFonts w:eastAsia="Times New Roman"/>
                <w:color w:val="000000"/>
              </w:rPr>
            </w:pPr>
            <w:r w:rsidRPr="0089171B">
              <w:rPr>
                <w:rFonts w:eastAsia="Times New Roman"/>
                <w:color w:val="000000"/>
              </w:rPr>
              <w:t>22</w:t>
            </w:r>
          </w:p>
        </w:tc>
        <w:tc>
          <w:tcPr>
            <w:tcW w:w="708" w:type="dxa"/>
            <w:shd w:val="clear" w:color="auto" w:fill="auto"/>
            <w:noWrap/>
            <w:vAlign w:val="bottom"/>
            <w:hideMark/>
          </w:tcPr>
          <w:p w14:paraId="0C3EF59D" w14:textId="7263C7B4" w:rsidR="008E0259" w:rsidRPr="0089171B" w:rsidRDefault="008E0259">
            <w:pPr>
              <w:jc w:val="right"/>
              <w:rPr>
                <w:rFonts w:eastAsia="Times New Roman"/>
                <w:color w:val="000000"/>
              </w:rPr>
            </w:pPr>
            <w:r w:rsidRPr="0089171B">
              <w:rPr>
                <w:rFonts w:eastAsia="Times New Roman"/>
                <w:color w:val="000000"/>
              </w:rPr>
              <w:t>460</w:t>
            </w:r>
          </w:p>
        </w:tc>
        <w:tc>
          <w:tcPr>
            <w:tcW w:w="460" w:type="dxa"/>
            <w:shd w:val="clear" w:color="auto" w:fill="auto"/>
            <w:noWrap/>
            <w:vAlign w:val="bottom"/>
            <w:hideMark/>
          </w:tcPr>
          <w:p w14:paraId="6661385D" w14:textId="5A76F1D3" w:rsidR="008E0259" w:rsidRPr="0089171B" w:rsidRDefault="008E0259">
            <w:pPr>
              <w:jc w:val="right"/>
              <w:rPr>
                <w:rFonts w:eastAsia="Times New Roman"/>
                <w:color w:val="000000"/>
              </w:rPr>
            </w:pPr>
            <w:r w:rsidRPr="0089171B">
              <w:rPr>
                <w:rFonts w:eastAsia="Times New Roman"/>
                <w:color w:val="000000"/>
              </w:rPr>
              <w:t>12</w:t>
            </w:r>
          </w:p>
        </w:tc>
        <w:tc>
          <w:tcPr>
            <w:tcW w:w="1134" w:type="dxa"/>
            <w:shd w:val="clear" w:color="auto" w:fill="auto"/>
            <w:noWrap/>
            <w:vAlign w:val="bottom"/>
            <w:hideMark/>
          </w:tcPr>
          <w:p w14:paraId="3ABC27B2" w14:textId="3C4A6EB8" w:rsidR="008E0259" w:rsidRPr="0089171B" w:rsidRDefault="008E0259">
            <w:pPr>
              <w:jc w:val="right"/>
              <w:rPr>
                <w:rFonts w:eastAsia="Times New Roman"/>
                <w:b/>
                <w:color w:val="000000"/>
              </w:rPr>
            </w:pPr>
            <w:r w:rsidRPr="0089171B">
              <w:rPr>
                <w:rFonts w:eastAsia="Times New Roman"/>
                <w:color w:val="000000"/>
              </w:rPr>
              <w:t>18</w:t>
            </w:r>
          </w:p>
        </w:tc>
      </w:tr>
      <w:tr w:rsidR="008E0259" w:rsidRPr="0089171B" w14:paraId="27AF7DCA" w14:textId="77777777" w:rsidTr="00B205BB">
        <w:trPr>
          <w:trHeight w:val="320"/>
        </w:trPr>
        <w:tc>
          <w:tcPr>
            <w:tcW w:w="956" w:type="dxa"/>
            <w:vMerge/>
            <w:shd w:val="clear" w:color="auto" w:fill="auto"/>
            <w:noWrap/>
            <w:vAlign w:val="bottom"/>
            <w:hideMark/>
          </w:tcPr>
          <w:p w14:paraId="730594A4" w14:textId="55CF668C" w:rsidR="008E0259" w:rsidRPr="0089171B" w:rsidRDefault="008E0259" w:rsidP="009365C6">
            <w:pPr>
              <w:rPr>
                <w:rFonts w:eastAsia="Times New Roman"/>
                <w:color w:val="000000"/>
              </w:rPr>
            </w:pPr>
          </w:p>
        </w:tc>
        <w:tc>
          <w:tcPr>
            <w:tcW w:w="2180" w:type="dxa"/>
            <w:shd w:val="clear" w:color="auto" w:fill="auto"/>
            <w:noWrap/>
            <w:vAlign w:val="bottom"/>
            <w:hideMark/>
          </w:tcPr>
          <w:p w14:paraId="38244426" w14:textId="28CB1646" w:rsidR="008E0259" w:rsidRPr="0089171B" w:rsidRDefault="008E0259" w:rsidP="00ED7B2F">
            <w:pPr>
              <w:rPr>
                <w:rFonts w:eastAsia="Times New Roman"/>
                <w:color w:val="000000"/>
              </w:rPr>
            </w:pPr>
            <w:r w:rsidRPr="0089171B">
              <w:rPr>
                <w:rFonts w:eastAsia="Times New Roman"/>
                <w:color w:val="000000"/>
              </w:rPr>
              <w:t xml:space="preserve">MOFA </w:t>
            </w:r>
          </w:p>
        </w:tc>
        <w:tc>
          <w:tcPr>
            <w:tcW w:w="850" w:type="dxa"/>
            <w:shd w:val="clear" w:color="auto" w:fill="auto"/>
            <w:noWrap/>
            <w:vAlign w:val="bottom"/>
            <w:hideMark/>
          </w:tcPr>
          <w:p w14:paraId="62574749" w14:textId="542E6920" w:rsidR="008E0259" w:rsidRPr="0089171B" w:rsidRDefault="008E0259">
            <w:pPr>
              <w:jc w:val="right"/>
              <w:rPr>
                <w:rFonts w:eastAsia="Times New Roman"/>
                <w:color w:val="000000"/>
              </w:rPr>
            </w:pPr>
            <w:r w:rsidRPr="0089171B">
              <w:rPr>
                <w:rFonts w:eastAsia="Times New Roman"/>
                <w:color w:val="000000"/>
              </w:rPr>
              <w:t>0</w:t>
            </w:r>
          </w:p>
        </w:tc>
        <w:tc>
          <w:tcPr>
            <w:tcW w:w="567" w:type="dxa"/>
            <w:shd w:val="clear" w:color="auto" w:fill="auto"/>
            <w:noWrap/>
            <w:vAlign w:val="bottom"/>
            <w:hideMark/>
          </w:tcPr>
          <w:p w14:paraId="4956A16C" w14:textId="43317AEF"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auto"/>
            <w:noWrap/>
            <w:vAlign w:val="bottom"/>
            <w:hideMark/>
          </w:tcPr>
          <w:p w14:paraId="1B7B8746" w14:textId="0633FDD4" w:rsidR="008E0259" w:rsidRPr="0089171B" w:rsidRDefault="008E0259">
            <w:pPr>
              <w:jc w:val="right"/>
              <w:rPr>
                <w:rFonts w:eastAsia="Times New Roman"/>
                <w:color w:val="000000"/>
              </w:rPr>
            </w:pPr>
            <w:r w:rsidRPr="0089171B">
              <w:rPr>
                <w:rFonts w:eastAsia="Times New Roman"/>
                <w:color w:val="000000"/>
              </w:rPr>
              <w:t>337</w:t>
            </w:r>
          </w:p>
        </w:tc>
        <w:tc>
          <w:tcPr>
            <w:tcW w:w="567" w:type="dxa"/>
            <w:shd w:val="clear" w:color="auto" w:fill="auto"/>
            <w:noWrap/>
            <w:vAlign w:val="bottom"/>
            <w:hideMark/>
          </w:tcPr>
          <w:p w14:paraId="6D015681" w14:textId="16140312" w:rsidR="008E0259" w:rsidRPr="0089171B" w:rsidRDefault="008E0259">
            <w:pPr>
              <w:jc w:val="right"/>
              <w:rPr>
                <w:rFonts w:eastAsia="Times New Roman"/>
                <w:b/>
                <w:color w:val="000000"/>
              </w:rPr>
            </w:pPr>
            <w:r w:rsidRPr="0089171B">
              <w:rPr>
                <w:rFonts w:eastAsia="Times New Roman"/>
                <w:color w:val="000000"/>
              </w:rPr>
              <w:t>64</w:t>
            </w:r>
          </w:p>
        </w:tc>
        <w:tc>
          <w:tcPr>
            <w:tcW w:w="581" w:type="dxa"/>
            <w:shd w:val="clear" w:color="auto" w:fill="auto"/>
            <w:noWrap/>
            <w:vAlign w:val="bottom"/>
            <w:hideMark/>
          </w:tcPr>
          <w:p w14:paraId="6760770A" w14:textId="145775DE" w:rsidR="008E0259" w:rsidRPr="0089171B" w:rsidRDefault="008E0259">
            <w:pPr>
              <w:jc w:val="right"/>
              <w:rPr>
                <w:rFonts w:eastAsia="Times New Roman"/>
                <w:color w:val="000000"/>
              </w:rPr>
            </w:pPr>
            <w:r w:rsidRPr="0089171B">
              <w:rPr>
                <w:rFonts w:eastAsia="Times New Roman"/>
                <w:color w:val="000000"/>
              </w:rPr>
              <w:t>43</w:t>
            </w:r>
          </w:p>
        </w:tc>
        <w:tc>
          <w:tcPr>
            <w:tcW w:w="606" w:type="dxa"/>
            <w:shd w:val="clear" w:color="auto" w:fill="auto"/>
            <w:noWrap/>
            <w:vAlign w:val="bottom"/>
            <w:hideMark/>
          </w:tcPr>
          <w:p w14:paraId="7AC3B54A" w14:textId="21C61C21" w:rsidR="008E0259" w:rsidRPr="0089171B" w:rsidRDefault="008E0259">
            <w:pPr>
              <w:jc w:val="right"/>
              <w:rPr>
                <w:rFonts w:eastAsia="Times New Roman"/>
                <w:color w:val="000000"/>
              </w:rPr>
            </w:pPr>
            <w:r w:rsidRPr="0089171B">
              <w:rPr>
                <w:rFonts w:eastAsia="Times New Roman"/>
                <w:color w:val="000000"/>
              </w:rPr>
              <w:t>708</w:t>
            </w:r>
          </w:p>
        </w:tc>
        <w:tc>
          <w:tcPr>
            <w:tcW w:w="466" w:type="dxa"/>
            <w:shd w:val="clear" w:color="auto" w:fill="auto"/>
            <w:noWrap/>
            <w:vAlign w:val="bottom"/>
            <w:hideMark/>
          </w:tcPr>
          <w:p w14:paraId="410EBEFC" w14:textId="3B23898F" w:rsidR="008E0259" w:rsidRPr="0089171B" w:rsidRDefault="008E0259">
            <w:pPr>
              <w:jc w:val="right"/>
              <w:rPr>
                <w:rFonts w:eastAsia="Times New Roman"/>
                <w:color w:val="000000"/>
              </w:rPr>
            </w:pPr>
            <w:r w:rsidRPr="0089171B">
              <w:rPr>
                <w:rFonts w:eastAsia="Times New Roman"/>
                <w:color w:val="000000"/>
              </w:rPr>
              <w:t>25</w:t>
            </w:r>
          </w:p>
        </w:tc>
        <w:tc>
          <w:tcPr>
            <w:tcW w:w="708" w:type="dxa"/>
            <w:shd w:val="clear" w:color="auto" w:fill="auto"/>
            <w:noWrap/>
            <w:vAlign w:val="bottom"/>
            <w:hideMark/>
          </w:tcPr>
          <w:p w14:paraId="6DC1A0FC" w14:textId="6BB95B25" w:rsidR="008E0259" w:rsidRPr="0089171B" w:rsidRDefault="008E0259">
            <w:pPr>
              <w:jc w:val="right"/>
              <w:rPr>
                <w:rFonts w:eastAsia="Times New Roman"/>
                <w:color w:val="000000"/>
              </w:rPr>
            </w:pPr>
            <w:r w:rsidRPr="0089171B">
              <w:rPr>
                <w:rFonts w:eastAsia="Times New Roman"/>
                <w:color w:val="000000"/>
              </w:rPr>
              <w:t>82</w:t>
            </w:r>
          </w:p>
        </w:tc>
        <w:tc>
          <w:tcPr>
            <w:tcW w:w="460" w:type="dxa"/>
            <w:shd w:val="clear" w:color="auto" w:fill="auto"/>
            <w:noWrap/>
            <w:vAlign w:val="bottom"/>
            <w:hideMark/>
          </w:tcPr>
          <w:p w14:paraId="3849E2C7" w14:textId="7F252CC2" w:rsidR="008E0259" w:rsidRPr="0089171B" w:rsidRDefault="008E0259">
            <w:pPr>
              <w:jc w:val="right"/>
              <w:rPr>
                <w:rFonts w:eastAsia="Times New Roman"/>
                <w:color w:val="000000"/>
              </w:rPr>
            </w:pPr>
            <w:r w:rsidRPr="0089171B">
              <w:rPr>
                <w:rFonts w:eastAsia="Times New Roman"/>
                <w:color w:val="000000"/>
              </w:rPr>
              <w:t>8</w:t>
            </w:r>
          </w:p>
        </w:tc>
        <w:tc>
          <w:tcPr>
            <w:tcW w:w="1134" w:type="dxa"/>
            <w:shd w:val="clear" w:color="auto" w:fill="auto"/>
            <w:noWrap/>
            <w:vAlign w:val="bottom"/>
            <w:hideMark/>
          </w:tcPr>
          <w:p w14:paraId="058DB042" w14:textId="5356890E" w:rsidR="008E0259" w:rsidRPr="0089171B" w:rsidRDefault="008E0259">
            <w:pPr>
              <w:jc w:val="right"/>
              <w:rPr>
                <w:rFonts w:eastAsia="Times New Roman"/>
                <w:color w:val="000000"/>
              </w:rPr>
            </w:pPr>
            <w:r w:rsidRPr="0089171B">
              <w:rPr>
                <w:rFonts w:eastAsia="Times New Roman"/>
                <w:color w:val="000000"/>
              </w:rPr>
              <w:t>29</w:t>
            </w:r>
          </w:p>
        </w:tc>
      </w:tr>
      <w:tr w:rsidR="008E0259" w:rsidRPr="0089171B" w14:paraId="52B53E37" w14:textId="77777777" w:rsidTr="00BB6916">
        <w:trPr>
          <w:trHeight w:val="320"/>
        </w:trPr>
        <w:tc>
          <w:tcPr>
            <w:tcW w:w="956" w:type="dxa"/>
            <w:vMerge/>
            <w:shd w:val="clear" w:color="auto" w:fill="auto"/>
            <w:noWrap/>
            <w:vAlign w:val="bottom"/>
            <w:hideMark/>
          </w:tcPr>
          <w:p w14:paraId="12796F80" w14:textId="7E04DFB9" w:rsidR="008E0259" w:rsidRPr="0089171B" w:rsidRDefault="008E0259">
            <w:pPr>
              <w:rPr>
                <w:rFonts w:eastAsia="Times New Roman"/>
                <w:color w:val="000000"/>
              </w:rPr>
            </w:pPr>
          </w:p>
        </w:tc>
        <w:tc>
          <w:tcPr>
            <w:tcW w:w="2180" w:type="dxa"/>
            <w:shd w:val="clear" w:color="auto" w:fill="auto"/>
            <w:noWrap/>
            <w:vAlign w:val="bottom"/>
            <w:hideMark/>
          </w:tcPr>
          <w:p w14:paraId="57B72F0E" w14:textId="3B548F12" w:rsidR="008E0259" w:rsidRPr="0089171B" w:rsidRDefault="008E0259" w:rsidP="00ED7B2F">
            <w:pPr>
              <w:rPr>
                <w:rFonts w:eastAsia="Times New Roman"/>
                <w:color w:val="000000"/>
              </w:rPr>
            </w:pPr>
            <w:proofErr w:type="spellStart"/>
            <w:r w:rsidRPr="0089171B">
              <w:rPr>
                <w:rFonts w:eastAsia="Times New Roman"/>
                <w:color w:val="000000"/>
              </w:rPr>
              <w:t>sGCCA</w:t>
            </w:r>
            <w:proofErr w:type="spellEnd"/>
            <w:r w:rsidRPr="0089171B">
              <w:rPr>
                <w:rFonts w:eastAsia="Times New Roman"/>
                <w:color w:val="000000"/>
              </w:rPr>
              <w:t xml:space="preserve"> </w:t>
            </w:r>
          </w:p>
        </w:tc>
        <w:tc>
          <w:tcPr>
            <w:tcW w:w="850" w:type="dxa"/>
            <w:shd w:val="clear" w:color="auto" w:fill="auto"/>
            <w:noWrap/>
            <w:vAlign w:val="bottom"/>
            <w:hideMark/>
          </w:tcPr>
          <w:p w14:paraId="299516B6" w14:textId="330AD4F7" w:rsidR="008E0259" w:rsidRPr="0089171B" w:rsidRDefault="008E0259">
            <w:pPr>
              <w:jc w:val="right"/>
              <w:rPr>
                <w:rFonts w:eastAsia="Times New Roman"/>
                <w:color w:val="000000"/>
              </w:rPr>
            </w:pPr>
            <w:r w:rsidRPr="0089171B">
              <w:rPr>
                <w:rFonts w:eastAsia="Times New Roman"/>
                <w:color w:val="000000"/>
              </w:rPr>
              <w:t>19</w:t>
            </w:r>
          </w:p>
        </w:tc>
        <w:tc>
          <w:tcPr>
            <w:tcW w:w="567" w:type="dxa"/>
            <w:shd w:val="clear" w:color="auto" w:fill="auto"/>
            <w:noWrap/>
            <w:vAlign w:val="bottom"/>
            <w:hideMark/>
          </w:tcPr>
          <w:p w14:paraId="579509CD" w14:textId="207456D3"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auto"/>
            <w:noWrap/>
            <w:vAlign w:val="bottom"/>
            <w:hideMark/>
          </w:tcPr>
          <w:p w14:paraId="0BA5D478" w14:textId="1C54784D" w:rsidR="008E0259" w:rsidRPr="0089171B" w:rsidRDefault="008E0259">
            <w:pPr>
              <w:jc w:val="right"/>
              <w:rPr>
                <w:rFonts w:eastAsia="Times New Roman"/>
                <w:color w:val="000000"/>
              </w:rPr>
            </w:pPr>
            <w:r w:rsidRPr="0089171B">
              <w:rPr>
                <w:rFonts w:eastAsia="Times New Roman"/>
                <w:color w:val="000000"/>
              </w:rPr>
              <w:t>193</w:t>
            </w:r>
          </w:p>
        </w:tc>
        <w:tc>
          <w:tcPr>
            <w:tcW w:w="567" w:type="dxa"/>
            <w:shd w:val="clear" w:color="auto" w:fill="auto"/>
            <w:noWrap/>
            <w:vAlign w:val="bottom"/>
            <w:hideMark/>
          </w:tcPr>
          <w:p w14:paraId="73D4AEA5" w14:textId="32CFA151" w:rsidR="008E0259" w:rsidRPr="0089171B" w:rsidRDefault="008E0259">
            <w:pPr>
              <w:jc w:val="right"/>
              <w:rPr>
                <w:rFonts w:eastAsia="Times New Roman"/>
                <w:color w:val="000000"/>
              </w:rPr>
            </w:pPr>
            <w:r w:rsidRPr="0089171B">
              <w:rPr>
                <w:rFonts w:eastAsia="Times New Roman"/>
                <w:color w:val="000000"/>
              </w:rPr>
              <w:t>37</w:t>
            </w:r>
          </w:p>
        </w:tc>
        <w:tc>
          <w:tcPr>
            <w:tcW w:w="581" w:type="dxa"/>
            <w:shd w:val="clear" w:color="auto" w:fill="auto"/>
            <w:noWrap/>
            <w:vAlign w:val="bottom"/>
            <w:hideMark/>
          </w:tcPr>
          <w:p w14:paraId="413CF2D7" w14:textId="73BB757B" w:rsidR="008E0259" w:rsidRPr="0089171B" w:rsidRDefault="008E0259">
            <w:pPr>
              <w:jc w:val="right"/>
              <w:rPr>
                <w:rFonts w:eastAsia="Times New Roman"/>
                <w:color w:val="000000"/>
              </w:rPr>
            </w:pPr>
            <w:r w:rsidRPr="0089171B">
              <w:rPr>
                <w:rFonts w:eastAsia="Times New Roman"/>
                <w:color w:val="000000"/>
              </w:rPr>
              <w:t>68</w:t>
            </w:r>
          </w:p>
        </w:tc>
        <w:tc>
          <w:tcPr>
            <w:tcW w:w="606" w:type="dxa"/>
            <w:shd w:val="clear" w:color="auto" w:fill="auto"/>
            <w:noWrap/>
            <w:vAlign w:val="bottom"/>
            <w:hideMark/>
          </w:tcPr>
          <w:p w14:paraId="5A3D0888" w14:textId="2B8C8B19" w:rsidR="008E0259" w:rsidRPr="0089171B" w:rsidRDefault="008E0259">
            <w:pPr>
              <w:jc w:val="right"/>
              <w:rPr>
                <w:rFonts w:eastAsia="Times New Roman"/>
                <w:color w:val="000000"/>
              </w:rPr>
            </w:pPr>
            <w:r w:rsidRPr="0089171B">
              <w:rPr>
                <w:rFonts w:eastAsia="Times New Roman"/>
                <w:color w:val="000000"/>
              </w:rPr>
              <w:t>706</w:t>
            </w:r>
          </w:p>
        </w:tc>
        <w:tc>
          <w:tcPr>
            <w:tcW w:w="466" w:type="dxa"/>
            <w:tcBorders>
              <w:bottom w:val="single" w:sz="24" w:space="0" w:color="auto"/>
            </w:tcBorders>
            <w:shd w:val="clear" w:color="auto" w:fill="auto"/>
            <w:noWrap/>
            <w:vAlign w:val="bottom"/>
            <w:hideMark/>
          </w:tcPr>
          <w:p w14:paraId="727D2EDB" w14:textId="0BD177AC" w:rsidR="008E0259" w:rsidRPr="0089171B" w:rsidRDefault="008E0259">
            <w:pPr>
              <w:jc w:val="right"/>
              <w:rPr>
                <w:rFonts w:eastAsia="Times New Roman"/>
                <w:color w:val="000000"/>
              </w:rPr>
            </w:pPr>
            <w:r w:rsidRPr="0089171B">
              <w:rPr>
                <w:rFonts w:eastAsia="Times New Roman"/>
                <w:color w:val="000000"/>
              </w:rPr>
              <w:t>18</w:t>
            </w:r>
          </w:p>
        </w:tc>
        <w:tc>
          <w:tcPr>
            <w:tcW w:w="708" w:type="dxa"/>
            <w:tcBorders>
              <w:bottom w:val="single" w:sz="24" w:space="0" w:color="auto"/>
            </w:tcBorders>
            <w:shd w:val="clear" w:color="auto" w:fill="auto"/>
            <w:noWrap/>
            <w:vAlign w:val="bottom"/>
            <w:hideMark/>
          </w:tcPr>
          <w:p w14:paraId="477B8583" w14:textId="66D16C3D" w:rsidR="008E0259" w:rsidRPr="0089171B" w:rsidRDefault="008E0259">
            <w:pPr>
              <w:jc w:val="right"/>
              <w:rPr>
                <w:rFonts w:eastAsia="Times New Roman"/>
                <w:color w:val="000000"/>
              </w:rPr>
            </w:pPr>
            <w:r w:rsidRPr="0089171B">
              <w:rPr>
                <w:rFonts w:eastAsia="Times New Roman"/>
                <w:color w:val="000000"/>
              </w:rPr>
              <w:t>526</w:t>
            </w:r>
          </w:p>
        </w:tc>
        <w:tc>
          <w:tcPr>
            <w:tcW w:w="460" w:type="dxa"/>
            <w:tcBorders>
              <w:bottom w:val="single" w:sz="24" w:space="0" w:color="auto"/>
            </w:tcBorders>
            <w:shd w:val="clear" w:color="auto" w:fill="auto"/>
            <w:noWrap/>
            <w:vAlign w:val="bottom"/>
            <w:hideMark/>
          </w:tcPr>
          <w:p w14:paraId="68BDD977" w14:textId="254EB0FA" w:rsidR="008E0259" w:rsidRPr="0089171B" w:rsidRDefault="008E0259">
            <w:pPr>
              <w:jc w:val="right"/>
              <w:rPr>
                <w:rFonts w:eastAsia="Times New Roman"/>
                <w:color w:val="000000"/>
              </w:rPr>
            </w:pPr>
            <w:r w:rsidRPr="0089171B">
              <w:rPr>
                <w:rFonts w:eastAsia="Times New Roman"/>
                <w:color w:val="000000"/>
              </w:rPr>
              <w:t>8</w:t>
            </w:r>
          </w:p>
        </w:tc>
        <w:tc>
          <w:tcPr>
            <w:tcW w:w="1134" w:type="dxa"/>
            <w:shd w:val="clear" w:color="auto" w:fill="auto"/>
            <w:noWrap/>
            <w:vAlign w:val="bottom"/>
            <w:hideMark/>
          </w:tcPr>
          <w:p w14:paraId="564C9321" w14:textId="26532D16" w:rsidR="008E0259" w:rsidRPr="0089171B" w:rsidRDefault="008E0259">
            <w:pPr>
              <w:jc w:val="right"/>
              <w:rPr>
                <w:rFonts w:eastAsia="Times New Roman"/>
                <w:color w:val="000000"/>
              </w:rPr>
            </w:pPr>
            <w:r w:rsidRPr="0089171B">
              <w:rPr>
                <w:rFonts w:eastAsia="Times New Roman"/>
                <w:color w:val="000000"/>
              </w:rPr>
              <w:t>21</w:t>
            </w:r>
          </w:p>
        </w:tc>
      </w:tr>
      <w:tr w:rsidR="008E0259" w:rsidRPr="0089171B" w14:paraId="31F22B0E" w14:textId="77777777" w:rsidTr="00BB6916">
        <w:trPr>
          <w:trHeight w:val="320"/>
        </w:trPr>
        <w:tc>
          <w:tcPr>
            <w:tcW w:w="956" w:type="dxa"/>
            <w:vMerge w:val="restart"/>
            <w:tcBorders>
              <w:top w:val="single" w:sz="24" w:space="0" w:color="auto"/>
            </w:tcBorders>
            <w:shd w:val="clear" w:color="auto" w:fill="auto"/>
            <w:noWrap/>
            <w:vAlign w:val="bottom"/>
            <w:hideMark/>
          </w:tcPr>
          <w:p w14:paraId="390C5117" w14:textId="60C75506" w:rsidR="008E0259" w:rsidRPr="0089171B" w:rsidRDefault="008E0259" w:rsidP="009365C6">
            <w:pPr>
              <w:rPr>
                <w:rFonts w:eastAsia="Times New Roman"/>
                <w:b/>
                <w:color w:val="000000"/>
              </w:rPr>
            </w:pPr>
            <w:r w:rsidRPr="0089171B">
              <w:rPr>
                <w:rFonts w:eastAsia="Times New Roman"/>
                <w:b/>
                <w:color w:val="000000"/>
              </w:rPr>
              <w:t>Kidney</w:t>
            </w:r>
          </w:p>
          <w:p w14:paraId="5DF3E7D8" w14:textId="77777777" w:rsidR="008E0259" w:rsidRPr="0089171B" w:rsidRDefault="008E0259" w:rsidP="009365C6">
            <w:pPr>
              <w:rPr>
                <w:rFonts w:eastAsia="Times New Roman"/>
                <w:b/>
                <w:color w:val="000000"/>
              </w:rPr>
            </w:pPr>
          </w:p>
          <w:p w14:paraId="0A64BA22" w14:textId="77777777" w:rsidR="008E0259" w:rsidRPr="0089171B" w:rsidRDefault="008E0259" w:rsidP="009365C6">
            <w:pPr>
              <w:rPr>
                <w:rFonts w:eastAsia="Times New Roman"/>
                <w:b/>
                <w:color w:val="000000"/>
              </w:rPr>
            </w:pPr>
          </w:p>
          <w:p w14:paraId="7BCECE42" w14:textId="77777777" w:rsidR="008E0259" w:rsidRPr="0089171B" w:rsidRDefault="008E0259" w:rsidP="009365C6">
            <w:pPr>
              <w:rPr>
                <w:rFonts w:eastAsia="Times New Roman"/>
                <w:b/>
                <w:color w:val="000000"/>
              </w:rPr>
            </w:pPr>
          </w:p>
          <w:p w14:paraId="0E20AD09" w14:textId="33D6DAC7" w:rsidR="008E0259" w:rsidRPr="0089171B" w:rsidRDefault="008E0259" w:rsidP="009365C6">
            <w:pPr>
              <w:rPr>
                <w:rFonts w:eastAsia="Times New Roman"/>
                <w:b/>
                <w:color w:val="000000"/>
              </w:rPr>
            </w:pPr>
          </w:p>
        </w:tc>
        <w:tc>
          <w:tcPr>
            <w:tcW w:w="2180" w:type="dxa"/>
            <w:tcBorders>
              <w:top w:val="single" w:sz="24" w:space="0" w:color="auto"/>
              <w:bottom w:val="single" w:sz="4" w:space="0" w:color="auto"/>
            </w:tcBorders>
            <w:shd w:val="clear" w:color="auto" w:fill="auto"/>
            <w:noWrap/>
            <w:vAlign w:val="bottom"/>
            <w:hideMark/>
          </w:tcPr>
          <w:p w14:paraId="169AD8B6" w14:textId="2827F0A3" w:rsidR="008E0259" w:rsidRPr="0089171B" w:rsidRDefault="008E0259" w:rsidP="00ED7B2F">
            <w:pPr>
              <w:rPr>
                <w:rFonts w:eastAsia="Times New Roman"/>
                <w:color w:val="000000"/>
              </w:rPr>
            </w:pPr>
            <w:r w:rsidRPr="0089171B">
              <w:rPr>
                <w:rFonts w:eastAsia="Times New Roman"/>
                <w:color w:val="000000"/>
              </w:rPr>
              <w:t>Concatenation</w:t>
            </w:r>
          </w:p>
        </w:tc>
        <w:tc>
          <w:tcPr>
            <w:tcW w:w="850" w:type="dxa"/>
            <w:tcBorders>
              <w:top w:val="single" w:sz="24" w:space="0" w:color="auto"/>
              <w:bottom w:val="single" w:sz="4" w:space="0" w:color="auto"/>
            </w:tcBorders>
            <w:shd w:val="clear" w:color="auto" w:fill="auto"/>
            <w:noWrap/>
            <w:vAlign w:val="bottom"/>
            <w:hideMark/>
          </w:tcPr>
          <w:p w14:paraId="4D787890" w14:textId="562A1DFE" w:rsidR="008E0259" w:rsidRPr="0089171B" w:rsidRDefault="008E0259">
            <w:pPr>
              <w:jc w:val="right"/>
              <w:rPr>
                <w:rFonts w:eastAsia="Times New Roman"/>
                <w:color w:val="000000"/>
              </w:rPr>
            </w:pPr>
            <w:r w:rsidRPr="0089171B">
              <w:rPr>
                <w:rFonts w:eastAsia="Times New Roman"/>
                <w:color w:val="000000"/>
              </w:rPr>
              <w:t>0</w:t>
            </w:r>
          </w:p>
        </w:tc>
        <w:tc>
          <w:tcPr>
            <w:tcW w:w="567" w:type="dxa"/>
            <w:tcBorders>
              <w:top w:val="single" w:sz="24" w:space="0" w:color="auto"/>
            </w:tcBorders>
            <w:shd w:val="clear" w:color="auto" w:fill="auto"/>
            <w:noWrap/>
            <w:vAlign w:val="bottom"/>
            <w:hideMark/>
          </w:tcPr>
          <w:p w14:paraId="21B5F9DE" w14:textId="6E723DEF" w:rsidR="008E0259" w:rsidRPr="0089171B" w:rsidRDefault="008E0259">
            <w:pPr>
              <w:jc w:val="right"/>
              <w:rPr>
                <w:rFonts w:eastAsia="Times New Roman"/>
                <w:color w:val="000000"/>
              </w:rPr>
            </w:pPr>
            <w:r w:rsidRPr="0089171B">
              <w:rPr>
                <w:rFonts w:eastAsia="Times New Roman"/>
                <w:color w:val="000000"/>
              </w:rPr>
              <w:t>0</w:t>
            </w:r>
          </w:p>
        </w:tc>
        <w:tc>
          <w:tcPr>
            <w:tcW w:w="581" w:type="dxa"/>
            <w:tcBorders>
              <w:top w:val="single" w:sz="24" w:space="0" w:color="auto"/>
              <w:bottom w:val="single" w:sz="4" w:space="0" w:color="auto"/>
            </w:tcBorders>
            <w:shd w:val="clear" w:color="auto" w:fill="auto"/>
            <w:noWrap/>
            <w:vAlign w:val="bottom"/>
            <w:hideMark/>
          </w:tcPr>
          <w:p w14:paraId="5D3F6D0C" w14:textId="4C70D187" w:rsidR="008E0259" w:rsidRPr="0089171B" w:rsidRDefault="008E0259">
            <w:pPr>
              <w:jc w:val="right"/>
              <w:rPr>
                <w:rFonts w:eastAsia="Times New Roman"/>
                <w:color w:val="000000"/>
              </w:rPr>
            </w:pPr>
            <w:r w:rsidRPr="0089171B">
              <w:rPr>
                <w:rFonts w:eastAsia="Times New Roman"/>
                <w:color w:val="000000"/>
              </w:rPr>
              <w:t>10</w:t>
            </w:r>
          </w:p>
        </w:tc>
        <w:tc>
          <w:tcPr>
            <w:tcW w:w="567" w:type="dxa"/>
            <w:tcBorders>
              <w:top w:val="single" w:sz="24" w:space="0" w:color="auto"/>
            </w:tcBorders>
            <w:shd w:val="clear" w:color="auto" w:fill="auto"/>
            <w:noWrap/>
            <w:vAlign w:val="bottom"/>
            <w:hideMark/>
          </w:tcPr>
          <w:p w14:paraId="6547566D" w14:textId="1EE097B2" w:rsidR="008E0259" w:rsidRPr="0089171B" w:rsidRDefault="008E0259">
            <w:pPr>
              <w:jc w:val="right"/>
              <w:rPr>
                <w:rFonts w:eastAsia="Times New Roman"/>
                <w:color w:val="000000"/>
              </w:rPr>
            </w:pPr>
            <w:r w:rsidRPr="0089171B">
              <w:rPr>
                <w:rFonts w:eastAsia="Times New Roman"/>
                <w:color w:val="000000"/>
              </w:rPr>
              <w:t>4</w:t>
            </w:r>
          </w:p>
        </w:tc>
        <w:tc>
          <w:tcPr>
            <w:tcW w:w="581" w:type="dxa"/>
            <w:tcBorders>
              <w:top w:val="single" w:sz="24" w:space="0" w:color="auto"/>
              <w:bottom w:val="single" w:sz="4" w:space="0" w:color="auto"/>
            </w:tcBorders>
            <w:shd w:val="clear" w:color="auto" w:fill="auto"/>
            <w:noWrap/>
            <w:vAlign w:val="bottom"/>
            <w:hideMark/>
          </w:tcPr>
          <w:p w14:paraId="7CCB711B" w14:textId="0A31E612" w:rsidR="008E0259" w:rsidRPr="0089171B" w:rsidRDefault="008E0259">
            <w:pPr>
              <w:jc w:val="right"/>
              <w:rPr>
                <w:rFonts w:eastAsia="Times New Roman"/>
                <w:color w:val="000000"/>
              </w:rPr>
            </w:pPr>
            <w:r w:rsidRPr="0089171B">
              <w:rPr>
                <w:rFonts w:eastAsia="Times New Roman"/>
                <w:color w:val="000000"/>
              </w:rPr>
              <w:t>7</w:t>
            </w:r>
          </w:p>
        </w:tc>
        <w:tc>
          <w:tcPr>
            <w:tcW w:w="606" w:type="dxa"/>
            <w:tcBorders>
              <w:top w:val="single" w:sz="24" w:space="0" w:color="auto"/>
              <w:bottom w:val="single" w:sz="4" w:space="0" w:color="auto"/>
            </w:tcBorders>
            <w:shd w:val="clear" w:color="auto" w:fill="auto"/>
            <w:noWrap/>
            <w:vAlign w:val="bottom"/>
            <w:hideMark/>
          </w:tcPr>
          <w:p w14:paraId="23BF0D06" w14:textId="28DF44FC" w:rsidR="008E0259" w:rsidRPr="0089171B" w:rsidRDefault="008E0259">
            <w:pPr>
              <w:jc w:val="right"/>
              <w:rPr>
                <w:rFonts w:eastAsia="Times New Roman"/>
                <w:color w:val="000000"/>
              </w:rPr>
            </w:pPr>
            <w:r w:rsidRPr="0089171B">
              <w:rPr>
                <w:rFonts w:eastAsia="Times New Roman"/>
                <w:color w:val="000000"/>
              </w:rPr>
              <w:t>55</w:t>
            </w:r>
          </w:p>
        </w:tc>
        <w:tc>
          <w:tcPr>
            <w:tcW w:w="466" w:type="dxa"/>
            <w:tcBorders>
              <w:top w:val="single" w:sz="24" w:space="0" w:color="auto"/>
            </w:tcBorders>
            <w:shd w:val="clear" w:color="auto" w:fill="auto"/>
            <w:noWrap/>
            <w:vAlign w:val="bottom"/>
            <w:hideMark/>
          </w:tcPr>
          <w:p w14:paraId="73636E87" w14:textId="235F2D6A" w:rsidR="008E0259" w:rsidRPr="0089171B" w:rsidRDefault="008E0259">
            <w:pPr>
              <w:jc w:val="right"/>
              <w:rPr>
                <w:rFonts w:eastAsia="Times New Roman"/>
                <w:color w:val="000000"/>
              </w:rPr>
            </w:pPr>
            <w:r w:rsidRPr="0089171B">
              <w:rPr>
                <w:rFonts w:eastAsia="Times New Roman"/>
                <w:color w:val="000000"/>
              </w:rPr>
              <w:t>0</w:t>
            </w:r>
          </w:p>
        </w:tc>
        <w:tc>
          <w:tcPr>
            <w:tcW w:w="708" w:type="dxa"/>
            <w:tcBorders>
              <w:top w:val="single" w:sz="24" w:space="0" w:color="auto"/>
              <w:bottom w:val="single" w:sz="4" w:space="0" w:color="auto"/>
            </w:tcBorders>
            <w:shd w:val="clear" w:color="auto" w:fill="E2EFD9" w:themeFill="accent6" w:themeFillTint="33"/>
            <w:noWrap/>
            <w:vAlign w:val="bottom"/>
            <w:hideMark/>
          </w:tcPr>
          <w:p w14:paraId="48941898" w14:textId="507DA185" w:rsidR="008E0259" w:rsidRPr="0089171B" w:rsidRDefault="008E0259">
            <w:pPr>
              <w:jc w:val="right"/>
              <w:rPr>
                <w:rFonts w:eastAsia="Times New Roman"/>
                <w:color w:val="000000"/>
              </w:rPr>
            </w:pPr>
            <w:r w:rsidRPr="0089171B">
              <w:rPr>
                <w:rFonts w:eastAsia="Times New Roman"/>
                <w:color w:val="000000"/>
              </w:rPr>
              <w:t>93</w:t>
            </w:r>
          </w:p>
        </w:tc>
        <w:tc>
          <w:tcPr>
            <w:tcW w:w="460" w:type="dxa"/>
            <w:tcBorders>
              <w:top w:val="single" w:sz="24" w:space="0" w:color="auto"/>
              <w:bottom w:val="single" w:sz="4" w:space="0" w:color="auto"/>
            </w:tcBorders>
            <w:shd w:val="clear" w:color="auto" w:fill="auto"/>
            <w:noWrap/>
            <w:vAlign w:val="bottom"/>
            <w:hideMark/>
          </w:tcPr>
          <w:p w14:paraId="74805A41" w14:textId="64C745BA" w:rsidR="008E0259" w:rsidRPr="0089171B" w:rsidRDefault="008E0259">
            <w:pPr>
              <w:jc w:val="right"/>
              <w:rPr>
                <w:rFonts w:eastAsia="Times New Roman"/>
                <w:color w:val="000000"/>
              </w:rPr>
            </w:pPr>
            <w:r w:rsidRPr="0089171B">
              <w:rPr>
                <w:rFonts w:eastAsia="Times New Roman"/>
                <w:color w:val="000000"/>
              </w:rPr>
              <w:t>1</w:t>
            </w:r>
          </w:p>
        </w:tc>
        <w:tc>
          <w:tcPr>
            <w:tcW w:w="1134" w:type="dxa"/>
            <w:tcBorders>
              <w:top w:val="single" w:sz="24" w:space="0" w:color="auto"/>
              <w:bottom w:val="single" w:sz="4" w:space="0" w:color="auto"/>
            </w:tcBorders>
            <w:shd w:val="clear" w:color="auto" w:fill="auto"/>
            <w:noWrap/>
            <w:vAlign w:val="bottom"/>
            <w:hideMark/>
          </w:tcPr>
          <w:p w14:paraId="7B13640C" w14:textId="4213BE28" w:rsidR="008E0259" w:rsidRPr="0089171B" w:rsidRDefault="008E0259">
            <w:pPr>
              <w:jc w:val="right"/>
              <w:rPr>
                <w:rFonts w:eastAsia="Times New Roman"/>
                <w:color w:val="000000"/>
              </w:rPr>
            </w:pPr>
            <w:r w:rsidRPr="0089171B">
              <w:rPr>
                <w:rFonts w:eastAsia="Times New Roman"/>
                <w:color w:val="000000"/>
              </w:rPr>
              <w:t>0</w:t>
            </w:r>
          </w:p>
        </w:tc>
      </w:tr>
      <w:tr w:rsidR="008E0259" w:rsidRPr="0089171B" w14:paraId="6BDBD9B6" w14:textId="77777777" w:rsidTr="00B205BB">
        <w:trPr>
          <w:trHeight w:val="320"/>
        </w:trPr>
        <w:tc>
          <w:tcPr>
            <w:tcW w:w="956" w:type="dxa"/>
            <w:vMerge/>
            <w:shd w:val="clear" w:color="auto" w:fill="auto"/>
            <w:noWrap/>
            <w:vAlign w:val="bottom"/>
            <w:hideMark/>
          </w:tcPr>
          <w:p w14:paraId="326A73F4" w14:textId="789D5BA0" w:rsidR="008E0259" w:rsidRPr="0089171B" w:rsidRDefault="008E0259" w:rsidP="009365C6">
            <w:pPr>
              <w:rPr>
                <w:rFonts w:eastAsia="Times New Roman"/>
                <w:b/>
                <w:color w:val="000000"/>
              </w:rPr>
            </w:pPr>
          </w:p>
        </w:tc>
        <w:tc>
          <w:tcPr>
            <w:tcW w:w="2180" w:type="dxa"/>
            <w:shd w:val="clear" w:color="auto" w:fill="auto"/>
            <w:noWrap/>
            <w:vAlign w:val="bottom"/>
            <w:hideMark/>
          </w:tcPr>
          <w:p w14:paraId="38EF3680" w14:textId="7EE06416" w:rsidR="008E0259" w:rsidRPr="0089171B" w:rsidRDefault="008E0259" w:rsidP="00ED7B2F">
            <w:pPr>
              <w:rPr>
                <w:rFonts w:eastAsia="Times New Roman"/>
                <w:color w:val="000000"/>
              </w:rPr>
            </w:pPr>
            <w:proofErr w:type="spellStart"/>
            <w:r w:rsidRPr="0089171B">
              <w:rPr>
                <w:rFonts w:eastAsia="Times New Roman"/>
                <w:color w:val="000000"/>
              </w:rPr>
              <w:t>DIABLO_full</w:t>
            </w:r>
            <w:proofErr w:type="spellEnd"/>
            <w:r w:rsidRPr="0089171B">
              <w:rPr>
                <w:rFonts w:eastAsia="Times New Roman"/>
                <w:color w:val="000000"/>
              </w:rPr>
              <w:t xml:space="preserve"> </w:t>
            </w:r>
          </w:p>
        </w:tc>
        <w:tc>
          <w:tcPr>
            <w:tcW w:w="850" w:type="dxa"/>
            <w:shd w:val="clear" w:color="auto" w:fill="FFFFFF" w:themeFill="background1"/>
            <w:noWrap/>
            <w:vAlign w:val="bottom"/>
            <w:hideMark/>
          </w:tcPr>
          <w:p w14:paraId="4C0AA4B1" w14:textId="72488583" w:rsidR="008E0259" w:rsidRPr="0089171B" w:rsidRDefault="008E0259">
            <w:pPr>
              <w:jc w:val="right"/>
              <w:rPr>
                <w:rFonts w:eastAsia="Times New Roman"/>
                <w:b/>
                <w:color w:val="000000"/>
              </w:rPr>
            </w:pPr>
            <w:r w:rsidRPr="0089171B">
              <w:rPr>
                <w:rFonts w:eastAsia="Times New Roman"/>
                <w:color w:val="000000"/>
              </w:rPr>
              <w:t>0</w:t>
            </w:r>
          </w:p>
        </w:tc>
        <w:tc>
          <w:tcPr>
            <w:tcW w:w="567" w:type="dxa"/>
            <w:shd w:val="clear" w:color="auto" w:fill="auto"/>
            <w:noWrap/>
            <w:vAlign w:val="bottom"/>
            <w:hideMark/>
          </w:tcPr>
          <w:p w14:paraId="4F5CEC1F" w14:textId="4A80D05C" w:rsidR="008E0259" w:rsidRPr="0089171B" w:rsidRDefault="008E0259">
            <w:pPr>
              <w:jc w:val="right"/>
              <w:rPr>
                <w:rFonts w:eastAsia="Times New Roman"/>
                <w:color w:val="000000"/>
              </w:rPr>
            </w:pPr>
            <w:r w:rsidRPr="0089171B">
              <w:rPr>
                <w:rFonts w:eastAsia="Times New Roman"/>
                <w:color w:val="000000"/>
              </w:rPr>
              <w:t>1</w:t>
            </w:r>
          </w:p>
        </w:tc>
        <w:tc>
          <w:tcPr>
            <w:tcW w:w="581" w:type="dxa"/>
            <w:shd w:val="clear" w:color="auto" w:fill="auto"/>
            <w:noWrap/>
            <w:vAlign w:val="bottom"/>
            <w:hideMark/>
          </w:tcPr>
          <w:p w14:paraId="3ADB4897" w14:textId="3152FB62" w:rsidR="008E0259" w:rsidRPr="0089171B" w:rsidRDefault="008E0259">
            <w:pPr>
              <w:jc w:val="right"/>
              <w:rPr>
                <w:rFonts w:eastAsia="Times New Roman"/>
                <w:b/>
                <w:color w:val="000000"/>
              </w:rPr>
            </w:pPr>
            <w:r w:rsidRPr="0089171B">
              <w:rPr>
                <w:rFonts w:eastAsia="Times New Roman"/>
                <w:color w:val="000000"/>
              </w:rPr>
              <w:t>4</w:t>
            </w:r>
          </w:p>
        </w:tc>
        <w:tc>
          <w:tcPr>
            <w:tcW w:w="567" w:type="dxa"/>
            <w:shd w:val="clear" w:color="auto" w:fill="auto"/>
            <w:noWrap/>
            <w:vAlign w:val="bottom"/>
            <w:hideMark/>
          </w:tcPr>
          <w:p w14:paraId="097C8ED8" w14:textId="4AE80FDF" w:rsidR="008E0259" w:rsidRPr="0089171B" w:rsidRDefault="008E0259">
            <w:pPr>
              <w:jc w:val="right"/>
              <w:rPr>
                <w:rFonts w:eastAsia="Times New Roman"/>
                <w:color w:val="000000"/>
              </w:rPr>
            </w:pPr>
            <w:r w:rsidRPr="0089171B">
              <w:rPr>
                <w:rFonts w:eastAsia="Times New Roman"/>
                <w:color w:val="000000"/>
              </w:rPr>
              <w:t>1</w:t>
            </w:r>
          </w:p>
        </w:tc>
        <w:tc>
          <w:tcPr>
            <w:tcW w:w="581" w:type="dxa"/>
            <w:shd w:val="clear" w:color="auto" w:fill="auto"/>
            <w:noWrap/>
            <w:vAlign w:val="bottom"/>
            <w:hideMark/>
          </w:tcPr>
          <w:p w14:paraId="0A809A9C" w14:textId="2E9A0983" w:rsidR="008E0259" w:rsidRPr="0089171B" w:rsidRDefault="008E0259">
            <w:pPr>
              <w:jc w:val="right"/>
              <w:rPr>
                <w:rFonts w:eastAsia="Times New Roman"/>
                <w:b/>
                <w:color w:val="000000"/>
              </w:rPr>
            </w:pPr>
            <w:r w:rsidRPr="0089171B">
              <w:rPr>
                <w:rFonts w:eastAsia="Times New Roman"/>
                <w:color w:val="000000"/>
              </w:rPr>
              <w:t>0</w:t>
            </w:r>
          </w:p>
        </w:tc>
        <w:tc>
          <w:tcPr>
            <w:tcW w:w="606" w:type="dxa"/>
            <w:shd w:val="clear" w:color="auto" w:fill="auto"/>
            <w:noWrap/>
            <w:vAlign w:val="bottom"/>
            <w:hideMark/>
          </w:tcPr>
          <w:p w14:paraId="02B8179C" w14:textId="4F20E95D" w:rsidR="008E0259" w:rsidRPr="0089171B" w:rsidRDefault="008E0259">
            <w:pPr>
              <w:jc w:val="right"/>
              <w:rPr>
                <w:rFonts w:eastAsia="Times New Roman"/>
                <w:b/>
                <w:color w:val="000000"/>
              </w:rPr>
            </w:pPr>
            <w:r w:rsidRPr="0089171B">
              <w:rPr>
                <w:rFonts w:eastAsia="Times New Roman"/>
                <w:color w:val="000000"/>
              </w:rPr>
              <w:t>0</w:t>
            </w:r>
          </w:p>
        </w:tc>
        <w:tc>
          <w:tcPr>
            <w:tcW w:w="466" w:type="dxa"/>
            <w:shd w:val="clear" w:color="auto" w:fill="auto"/>
            <w:noWrap/>
            <w:vAlign w:val="bottom"/>
            <w:hideMark/>
          </w:tcPr>
          <w:p w14:paraId="6B6E7357" w14:textId="341E4471" w:rsidR="008E0259" w:rsidRPr="0089171B" w:rsidRDefault="008E0259">
            <w:pPr>
              <w:jc w:val="right"/>
              <w:rPr>
                <w:rFonts w:eastAsia="Times New Roman"/>
                <w:color w:val="000000"/>
              </w:rPr>
            </w:pPr>
            <w:r w:rsidRPr="0089171B">
              <w:rPr>
                <w:rFonts w:eastAsia="Times New Roman"/>
                <w:color w:val="000000"/>
              </w:rPr>
              <w:t>0</w:t>
            </w:r>
          </w:p>
        </w:tc>
        <w:tc>
          <w:tcPr>
            <w:tcW w:w="708" w:type="dxa"/>
            <w:shd w:val="clear" w:color="auto" w:fill="auto"/>
            <w:noWrap/>
            <w:vAlign w:val="bottom"/>
            <w:hideMark/>
          </w:tcPr>
          <w:p w14:paraId="074BCF3E" w14:textId="5E6082C0" w:rsidR="008E0259" w:rsidRPr="0089171B" w:rsidRDefault="008E0259">
            <w:pPr>
              <w:jc w:val="right"/>
              <w:rPr>
                <w:rFonts w:eastAsia="Times New Roman"/>
                <w:b/>
                <w:color w:val="000000"/>
              </w:rPr>
            </w:pPr>
            <w:r w:rsidRPr="0089171B">
              <w:rPr>
                <w:rFonts w:eastAsia="Times New Roman"/>
                <w:color w:val="000000"/>
              </w:rPr>
              <w:t>18</w:t>
            </w:r>
          </w:p>
        </w:tc>
        <w:tc>
          <w:tcPr>
            <w:tcW w:w="460" w:type="dxa"/>
            <w:shd w:val="clear" w:color="auto" w:fill="auto"/>
            <w:noWrap/>
            <w:vAlign w:val="bottom"/>
            <w:hideMark/>
          </w:tcPr>
          <w:p w14:paraId="025A20AB" w14:textId="032E32E5" w:rsidR="008E0259" w:rsidRPr="0089171B" w:rsidRDefault="008E0259">
            <w:pPr>
              <w:jc w:val="right"/>
              <w:rPr>
                <w:rFonts w:eastAsia="Times New Roman"/>
                <w:b/>
                <w:color w:val="000000"/>
              </w:rPr>
            </w:pPr>
            <w:r w:rsidRPr="0089171B">
              <w:rPr>
                <w:rFonts w:eastAsia="Times New Roman"/>
                <w:color w:val="000000"/>
              </w:rPr>
              <w:t>0</w:t>
            </w:r>
          </w:p>
        </w:tc>
        <w:tc>
          <w:tcPr>
            <w:tcW w:w="1134" w:type="dxa"/>
            <w:shd w:val="clear" w:color="auto" w:fill="auto"/>
            <w:noWrap/>
            <w:vAlign w:val="bottom"/>
            <w:hideMark/>
          </w:tcPr>
          <w:p w14:paraId="56A3FADD" w14:textId="5F8BF613" w:rsidR="008E0259" w:rsidRPr="0089171B" w:rsidRDefault="008E0259">
            <w:pPr>
              <w:jc w:val="right"/>
              <w:rPr>
                <w:rFonts w:eastAsia="Times New Roman"/>
                <w:b/>
                <w:color w:val="000000"/>
              </w:rPr>
            </w:pPr>
            <w:r w:rsidRPr="0089171B">
              <w:rPr>
                <w:rFonts w:eastAsia="Times New Roman"/>
                <w:color w:val="000000"/>
              </w:rPr>
              <w:t>0</w:t>
            </w:r>
          </w:p>
        </w:tc>
      </w:tr>
      <w:tr w:rsidR="008E0259" w:rsidRPr="0089171B" w14:paraId="29BF3649" w14:textId="77777777" w:rsidTr="008E0259">
        <w:trPr>
          <w:trHeight w:val="320"/>
        </w:trPr>
        <w:tc>
          <w:tcPr>
            <w:tcW w:w="956" w:type="dxa"/>
            <w:vMerge/>
            <w:shd w:val="clear" w:color="auto" w:fill="auto"/>
            <w:noWrap/>
            <w:vAlign w:val="bottom"/>
            <w:hideMark/>
          </w:tcPr>
          <w:p w14:paraId="6C3BFB66" w14:textId="323EB9EA" w:rsidR="008E0259" w:rsidRPr="0089171B" w:rsidRDefault="008E0259" w:rsidP="009365C6">
            <w:pPr>
              <w:rPr>
                <w:rFonts w:eastAsia="Times New Roman"/>
                <w:b/>
                <w:color w:val="000000"/>
              </w:rPr>
            </w:pPr>
          </w:p>
        </w:tc>
        <w:tc>
          <w:tcPr>
            <w:tcW w:w="2180" w:type="dxa"/>
            <w:shd w:val="clear" w:color="auto" w:fill="auto"/>
            <w:noWrap/>
            <w:vAlign w:val="bottom"/>
            <w:hideMark/>
          </w:tcPr>
          <w:p w14:paraId="542861A1" w14:textId="21B36441" w:rsidR="008E0259" w:rsidRPr="0089171B" w:rsidRDefault="008E0259" w:rsidP="00ED7B2F">
            <w:pPr>
              <w:rPr>
                <w:rFonts w:eastAsia="Times New Roman"/>
                <w:color w:val="000000"/>
              </w:rPr>
            </w:pPr>
            <w:proofErr w:type="spellStart"/>
            <w:r w:rsidRPr="0089171B">
              <w:rPr>
                <w:rFonts w:eastAsia="Times New Roman"/>
                <w:color w:val="000000"/>
              </w:rPr>
              <w:t>DIABLO_null</w:t>
            </w:r>
            <w:proofErr w:type="spellEnd"/>
          </w:p>
        </w:tc>
        <w:tc>
          <w:tcPr>
            <w:tcW w:w="850" w:type="dxa"/>
            <w:shd w:val="clear" w:color="auto" w:fill="auto"/>
            <w:noWrap/>
            <w:vAlign w:val="bottom"/>
            <w:hideMark/>
          </w:tcPr>
          <w:p w14:paraId="2C3634C8" w14:textId="2CCD2104" w:rsidR="008E0259" w:rsidRPr="0089171B" w:rsidRDefault="008E0259">
            <w:pPr>
              <w:jc w:val="right"/>
              <w:rPr>
                <w:rFonts w:eastAsia="Times New Roman"/>
                <w:color w:val="000000"/>
              </w:rPr>
            </w:pPr>
            <w:r w:rsidRPr="0089171B">
              <w:rPr>
                <w:rFonts w:eastAsia="Times New Roman"/>
                <w:color w:val="000000"/>
              </w:rPr>
              <w:t>0</w:t>
            </w:r>
          </w:p>
        </w:tc>
        <w:tc>
          <w:tcPr>
            <w:tcW w:w="567" w:type="dxa"/>
            <w:shd w:val="clear" w:color="auto" w:fill="auto"/>
            <w:noWrap/>
            <w:vAlign w:val="bottom"/>
            <w:hideMark/>
          </w:tcPr>
          <w:p w14:paraId="3693A796" w14:textId="2BEBB9BF"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auto"/>
            <w:noWrap/>
            <w:vAlign w:val="bottom"/>
            <w:hideMark/>
          </w:tcPr>
          <w:p w14:paraId="5990F18B" w14:textId="29FF8D2D" w:rsidR="008E0259" w:rsidRPr="0089171B" w:rsidRDefault="008E0259">
            <w:pPr>
              <w:jc w:val="right"/>
              <w:rPr>
                <w:rFonts w:eastAsia="Times New Roman"/>
                <w:color w:val="000000"/>
              </w:rPr>
            </w:pPr>
            <w:r w:rsidRPr="0089171B">
              <w:rPr>
                <w:rFonts w:eastAsia="Times New Roman"/>
                <w:color w:val="000000"/>
              </w:rPr>
              <w:t>15</w:t>
            </w:r>
          </w:p>
        </w:tc>
        <w:tc>
          <w:tcPr>
            <w:tcW w:w="567" w:type="dxa"/>
            <w:shd w:val="clear" w:color="auto" w:fill="auto"/>
            <w:noWrap/>
            <w:vAlign w:val="bottom"/>
            <w:hideMark/>
          </w:tcPr>
          <w:p w14:paraId="288F4959" w14:textId="314772B2" w:rsidR="008E0259" w:rsidRPr="0089171B" w:rsidRDefault="008E0259">
            <w:pPr>
              <w:jc w:val="right"/>
              <w:rPr>
                <w:rFonts w:eastAsia="Times New Roman"/>
                <w:color w:val="000000"/>
              </w:rPr>
            </w:pPr>
            <w:r w:rsidRPr="0089171B">
              <w:rPr>
                <w:rFonts w:eastAsia="Times New Roman"/>
                <w:color w:val="000000"/>
              </w:rPr>
              <w:t>23</w:t>
            </w:r>
          </w:p>
        </w:tc>
        <w:tc>
          <w:tcPr>
            <w:tcW w:w="581" w:type="dxa"/>
            <w:shd w:val="clear" w:color="auto" w:fill="auto"/>
            <w:noWrap/>
            <w:vAlign w:val="bottom"/>
            <w:hideMark/>
          </w:tcPr>
          <w:p w14:paraId="1BFDABBC" w14:textId="556B8D7B" w:rsidR="008E0259" w:rsidRPr="0089171B" w:rsidRDefault="008E0259">
            <w:pPr>
              <w:jc w:val="right"/>
              <w:rPr>
                <w:rFonts w:eastAsia="Times New Roman"/>
                <w:color w:val="000000"/>
              </w:rPr>
            </w:pPr>
            <w:r w:rsidRPr="0089171B">
              <w:rPr>
                <w:rFonts w:eastAsia="Times New Roman"/>
                <w:color w:val="000000"/>
              </w:rPr>
              <w:t>3</w:t>
            </w:r>
          </w:p>
        </w:tc>
        <w:tc>
          <w:tcPr>
            <w:tcW w:w="606" w:type="dxa"/>
            <w:shd w:val="clear" w:color="auto" w:fill="auto"/>
            <w:noWrap/>
            <w:vAlign w:val="bottom"/>
            <w:hideMark/>
          </w:tcPr>
          <w:p w14:paraId="6DB1FAF3" w14:textId="486AA450" w:rsidR="008E0259" w:rsidRPr="0089171B" w:rsidRDefault="008E0259">
            <w:pPr>
              <w:jc w:val="right"/>
              <w:rPr>
                <w:rFonts w:eastAsia="Times New Roman"/>
                <w:color w:val="000000"/>
              </w:rPr>
            </w:pPr>
            <w:r w:rsidRPr="0089171B">
              <w:rPr>
                <w:rFonts w:eastAsia="Times New Roman"/>
                <w:color w:val="000000"/>
              </w:rPr>
              <w:t>46</w:t>
            </w:r>
          </w:p>
        </w:tc>
        <w:tc>
          <w:tcPr>
            <w:tcW w:w="466" w:type="dxa"/>
            <w:shd w:val="clear" w:color="auto" w:fill="auto"/>
            <w:noWrap/>
            <w:vAlign w:val="bottom"/>
            <w:hideMark/>
          </w:tcPr>
          <w:p w14:paraId="5FF52A32" w14:textId="16F8A3E2" w:rsidR="008E0259" w:rsidRPr="0089171B" w:rsidRDefault="008E0259">
            <w:pPr>
              <w:jc w:val="right"/>
              <w:rPr>
                <w:rFonts w:eastAsia="Times New Roman"/>
                <w:color w:val="000000"/>
              </w:rPr>
            </w:pPr>
            <w:r w:rsidRPr="0089171B">
              <w:rPr>
                <w:rFonts w:eastAsia="Times New Roman"/>
                <w:color w:val="000000"/>
              </w:rPr>
              <w:t>0</w:t>
            </w:r>
          </w:p>
        </w:tc>
        <w:tc>
          <w:tcPr>
            <w:tcW w:w="708" w:type="dxa"/>
            <w:shd w:val="clear" w:color="auto" w:fill="auto"/>
            <w:noWrap/>
            <w:vAlign w:val="bottom"/>
            <w:hideMark/>
          </w:tcPr>
          <w:p w14:paraId="5B60ABFC" w14:textId="1E97FF9C" w:rsidR="008E0259" w:rsidRPr="0089171B" w:rsidRDefault="008E0259">
            <w:pPr>
              <w:jc w:val="right"/>
              <w:rPr>
                <w:rFonts w:eastAsia="Times New Roman"/>
                <w:color w:val="000000"/>
              </w:rPr>
            </w:pPr>
            <w:r w:rsidRPr="0089171B">
              <w:rPr>
                <w:rFonts w:eastAsia="Times New Roman"/>
                <w:color w:val="000000"/>
              </w:rPr>
              <w:t>10</w:t>
            </w:r>
          </w:p>
        </w:tc>
        <w:tc>
          <w:tcPr>
            <w:tcW w:w="460" w:type="dxa"/>
            <w:shd w:val="clear" w:color="auto" w:fill="auto"/>
            <w:noWrap/>
            <w:vAlign w:val="bottom"/>
            <w:hideMark/>
          </w:tcPr>
          <w:p w14:paraId="26B2CB00" w14:textId="4F3044F1" w:rsidR="008E0259" w:rsidRPr="0089171B" w:rsidRDefault="008E0259">
            <w:pPr>
              <w:jc w:val="right"/>
              <w:rPr>
                <w:rFonts w:eastAsia="Times New Roman"/>
                <w:color w:val="000000"/>
              </w:rPr>
            </w:pPr>
            <w:r w:rsidRPr="0089171B">
              <w:rPr>
                <w:rFonts w:eastAsia="Times New Roman"/>
                <w:color w:val="000000"/>
              </w:rPr>
              <w:t>1</w:t>
            </w:r>
          </w:p>
        </w:tc>
        <w:tc>
          <w:tcPr>
            <w:tcW w:w="1134" w:type="dxa"/>
            <w:shd w:val="clear" w:color="auto" w:fill="auto"/>
            <w:noWrap/>
            <w:vAlign w:val="bottom"/>
            <w:hideMark/>
          </w:tcPr>
          <w:p w14:paraId="34227A6B" w14:textId="4DB9D534" w:rsidR="008E0259" w:rsidRPr="0089171B" w:rsidRDefault="008E0259">
            <w:pPr>
              <w:jc w:val="right"/>
              <w:rPr>
                <w:rFonts w:eastAsia="Times New Roman"/>
                <w:color w:val="000000"/>
              </w:rPr>
            </w:pPr>
            <w:r w:rsidRPr="0089171B">
              <w:rPr>
                <w:rFonts w:eastAsia="Times New Roman"/>
                <w:color w:val="000000"/>
              </w:rPr>
              <w:t>0</w:t>
            </w:r>
          </w:p>
        </w:tc>
      </w:tr>
      <w:tr w:rsidR="008E0259" w:rsidRPr="0089171B" w14:paraId="474C6759" w14:textId="77777777" w:rsidTr="00B205BB">
        <w:trPr>
          <w:trHeight w:val="320"/>
        </w:trPr>
        <w:tc>
          <w:tcPr>
            <w:tcW w:w="956" w:type="dxa"/>
            <w:vMerge/>
            <w:shd w:val="clear" w:color="auto" w:fill="auto"/>
            <w:noWrap/>
            <w:vAlign w:val="bottom"/>
            <w:hideMark/>
          </w:tcPr>
          <w:p w14:paraId="27925913" w14:textId="1182B010" w:rsidR="008E0259" w:rsidRPr="0089171B" w:rsidRDefault="008E0259" w:rsidP="009365C6">
            <w:pPr>
              <w:rPr>
                <w:rFonts w:eastAsia="Times New Roman"/>
                <w:b/>
                <w:color w:val="000000"/>
              </w:rPr>
            </w:pPr>
          </w:p>
        </w:tc>
        <w:tc>
          <w:tcPr>
            <w:tcW w:w="2180" w:type="dxa"/>
            <w:tcBorders>
              <w:bottom w:val="single" w:sz="4" w:space="0" w:color="auto"/>
            </w:tcBorders>
            <w:shd w:val="clear" w:color="auto" w:fill="auto"/>
            <w:noWrap/>
            <w:vAlign w:val="bottom"/>
            <w:hideMark/>
          </w:tcPr>
          <w:p w14:paraId="346FFD7A" w14:textId="5A8A9792" w:rsidR="008E0259" w:rsidRPr="0089171B" w:rsidRDefault="008E0259" w:rsidP="00ED7B2F">
            <w:pPr>
              <w:rPr>
                <w:rFonts w:eastAsia="Times New Roman"/>
                <w:color w:val="000000"/>
              </w:rPr>
            </w:pPr>
            <w:r w:rsidRPr="0089171B">
              <w:rPr>
                <w:rFonts w:eastAsia="Times New Roman"/>
                <w:color w:val="000000"/>
              </w:rPr>
              <w:t>Ensemble</w:t>
            </w:r>
          </w:p>
        </w:tc>
        <w:tc>
          <w:tcPr>
            <w:tcW w:w="850" w:type="dxa"/>
            <w:tcBorders>
              <w:bottom w:val="single" w:sz="4" w:space="0" w:color="auto"/>
            </w:tcBorders>
            <w:shd w:val="clear" w:color="auto" w:fill="auto"/>
            <w:noWrap/>
            <w:vAlign w:val="bottom"/>
            <w:hideMark/>
          </w:tcPr>
          <w:p w14:paraId="475C076A" w14:textId="277159DD" w:rsidR="008E0259" w:rsidRPr="0089171B" w:rsidRDefault="008E0259">
            <w:pPr>
              <w:jc w:val="right"/>
              <w:rPr>
                <w:rFonts w:eastAsia="Times New Roman"/>
                <w:color w:val="000000"/>
              </w:rPr>
            </w:pPr>
            <w:r w:rsidRPr="0089171B">
              <w:rPr>
                <w:rFonts w:eastAsia="Times New Roman"/>
                <w:color w:val="000000"/>
              </w:rPr>
              <w:t>0</w:t>
            </w:r>
          </w:p>
        </w:tc>
        <w:tc>
          <w:tcPr>
            <w:tcW w:w="567" w:type="dxa"/>
            <w:shd w:val="clear" w:color="auto" w:fill="auto"/>
            <w:noWrap/>
            <w:vAlign w:val="bottom"/>
            <w:hideMark/>
          </w:tcPr>
          <w:p w14:paraId="30953C09" w14:textId="59CD275E" w:rsidR="008E0259" w:rsidRPr="0089171B" w:rsidRDefault="008E0259">
            <w:pPr>
              <w:jc w:val="right"/>
              <w:rPr>
                <w:rFonts w:eastAsia="Times New Roman"/>
                <w:color w:val="000000"/>
              </w:rPr>
            </w:pPr>
            <w:r w:rsidRPr="0089171B">
              <w:rPr>
                <w:rFonts w:eastAsia="Times New Roman"/>
                <w:color w:val="000000"/>
              </w:rPr>
              <w:t>0</w:t>
            </w:r>
          </w:p>
        </w:tc>
        <w:tc>
          <w:tcPr>
            <w:tcW w:w="581" w:type="dxa"/>
            <w:tcBorders>
              <w:bottom w:val="single" w:sz="4" w:space="0" w:color="auto"/>
            </w:tcBorders>
            <w:shd w:val="clear" w:color="auto" w:fill="auto"/>
            <w:noWrap/>
            <w:vAlign w:val="bottom"/>
            <w:hideMark/>
          </w:tcPr>
          <w:p w14:paraId="682CE688" w14:textId="054B6277" w:rsidR="008E0259" w:rsidRPr="0089171B" w:rsidRDefault="008E0259">
            <w:pPr>
              <w:jc w:val="right"/>
              <w:rPr>
                <w:rFonts w:eastAsia="Times New Roman"/>
                <w:color w:val="000000"/>
              </w:rPr>
            </w:pPr>
            <w:r w:rsidRPr="0089171B">
              <w:rPr>
                <w:rFonts w:eastAsia="Times New Roman"/>
                <w:color w:val="000000"/>
              </w:rPr>
              <w:t>5</w:t>
            </w:r>
          </w:p>
        </w:tc>
        <w:tc>
          <w:tcPr>
            <w:tcW w:w="567" w:type="dxa"/>
            <w:tcBorders>
              <w:bottom w:val="single" w:sz="4" w:space="0" w:color="auto"/>
            </w:tcBorders>
            <w:shd w:val="clear" w:color="auto" w:fill="auto"/>
            <w:noWrap/>
            <w:vAlign w:val="bottom"/>
            <w:hideMark/>
          </w:tcPr>
          <w:p w14:paraId="1D94D144" w14:textId="69895BFA" w:rsidR="008E0259" w:rsidRPr="0089171B" w:rsidRDefault="008E0259">
            <w:pPr>
              <w:jc w:val="right"/>
              <w:rPr>
                <w:rFonts w:eastAsia="Times New Roman"/>
                <w:color w:val="000000"/>
              </w:rPr>
            </w:pPr>
            <w:r w:rsidRPr="0089171B">
              <w:rPr>
                <w:rFonts w:eastAsia="Times New Roman"/>
                <w:color w:val="000000"/>
              </w:rPr>
              <w:t>35</w:t>
            </w:r>
          </w:p>
        </w:tc>
        <w:tc>
          <w:tcPr>
            <w:tcW w:w="581" w:type="dxa"/>
            <w:tcBorders>
              <w:bottom w:val="single" w:sz="4" w:space="0" w:color="auto"/>
            </w:tcBorders>
            <w:shd w:val="clear" w:color="auto" w:fill="auto"/>
            <w:noWrap/>
            <w:vAlign w:val="bottom"/>
            <w:hideMark/>
          </w:tcPr>
          <w:p w14:paraId="712CD9B8" w14:textId="2293372F" w:rsidR="008E0259" w:rsidRPr="0089171B" w:rsidRDefault="008E0259">
            <w:pPr>
              <w:jc w:val="right"/>
              <w:rPr>
                <w:rFonts w:eastAsia="Times New Roman"/>
                <w:color w:val="000000"/>
              </w:rPr>
            </w:pPr>
            <w:r w:rsidRPr="0089171B">
              <w:rPr>
                <w:rFonts w:eastAsia="Times New Roman"/>
                <w:color w:val="000000"/>
              </w:rPr>
              <w:t>1</w:t>
            </w:r>
          </w:p>
        </w:tc>
        <w:tc>
          <w:tcPr>
            <w:tcW w:w="606" w:type="dxa"/>
            <w:tcBorders>
              <w:bottom w:val="single" w:sz="4" w:space="0" w:color="auto"/>
            </w:tcBorders>
            <w:shd w:val="clear" w:color="auto" w:fill="auto"/>
            <w:noWrap/>
            <w:vAlign w:val="bottom"/>
            <w:hideMark/>
          </w:tcPr>
          <w:p w14:paraId="60A954A3" w14:textId="3FE68E8C" w:rsidR="008E0259" w:rsidRPr="0089171B" w:rsidRDefault="008E0259">
            <w:pPr>
              <w:jc w:val="right"/>
              <w:rPr>
                <w:rFonts w:eastAsia="Times New Roman"/>
                <w:color w:val="000000"/>
              </w:rPr>
            </w:pPr>
            <w:r w:rsidRPr="0089171B">
              <w:rPr>
                <w:rFonts w:eastAsia="Times New Roman"/>
                <w:color w:val="000000"/>
              </w:rPr>
              <w:t>27</w:t>
            </w:r>
          </w:p>
        </w:tc>
        <w:tc>
          <w:tcPr>
            <w:tcW w:w="466" w:type="dxa"/>
            <w:tcBorders>
              <w:bottom w:val="single" w:sz="4" w:space="0" w:color="auto"/>
            </w:tcBorders>
            <w:shd w:val="clear" w:color="auto" w:fill="auto"/>
            <w:noWrap/>
            <w:vAlign w:val="bottom"/>
            <w:hideMark/>
          </w:tcPr>
          <w:p w14:paraId="5B20E786" w14:textId="50636B18" w:rsidR="008E0259" w:rsidRPr="0089171B" w:rsidRDefault="008E0259">
            <w:pPr>
              <w:jc w:val="right"/>
              <w:rPr>
                <w:rFonts w:eastAsia="Times New Roman"/>
                <w:color w:val="000000"/>
              </w:rPr>
            </w:pPr>
            <w:r w:rsidRPr="0089171B">
              <w:rPr>
                <w:rFonts w:eastAsia="Times New Roman"/>
                <w:color w:val="000000"/>
              </w:rPr>
              <w:t>0</w:t>
            </w:r>
          </w:p>
        </w:tc>
        <w:tc>
          <w:tcPr>
            <w:tcW w:w="708" w:type="dxa"/>
            <w:shd w:val="clear" w:color="auto" w:fill="auto"/>
            <w:noWrap/>
            <w:vAlign w:val="bottom"/>
            <w:hideMark/>
          </w:tcPr>
          <w:p w14:paraId="185EF89E" w14:textId="3DC48234" w:rsidR="008E0259" w:rsidRPr="0089171B" w:rsidRDefault="008E0259">
            <w:pPr>
              <w:jc w:val="right"/>
              <w:rPr>
                <w:rFonts w:eastAsia="Times New Roman"/>
                <w:color w:val="000000"/>
              </w:rPr>
            </w:pPr>
            <w:r w:rsidRPr="0089171B">
              <w:rPr>
                <w:rFonts w:eastAsia="Times New Roman"/>
                <w:color w:val="000000"/>
              </w:rPr>
              <w:t>13</w:t>
            </w:r>
          </w:p>
        </w:tc>
        <w:tc>
          <w:tcPr>
            <w:tcW w:w="460" w:type="dxa"/>
            <w:tcBorders>
              <w:bottom w:val="single" w:sz="4" w:space="0" w:color="auto"/>
            </w:tcBorders>
            <w:shd w:val="clear" w:color="auto" w:fill="auto"/>
            <w:noWrap/>
            <w:vAlign w:val="bottom"/>
            <w:hideMark/>
          </w:tcPr>
          <w:p w14:paraId="0E747F52" w14:textId="11DA4DE7" w:rsidR="008E0259" w:rsidRPr="0089171B" w:rsidRDefault="008E0259">
            <w:pPr>
              <w:jc w:val="right"/>
              <w:rPr>
                <w:rFonts w:eastAsia="Times New Roman"/>
                <w:color w:val="000000"/>
              </w:rPr>
            </w:pPr>
            <w:r w:rsidRPr="0089171B">
              <w:rPr>
                <w:rFonts w:eastAsia="Times New Roman"/>
                <w:color w:val="000000"/>
              </w:rPr>
              <w:t>0</w:t>
            </w:r>
          </w:p>
        </w:tc>
        <w:tc>
          <w:tcPr>
            <w:tcW w:w="1134" w:type="dxa"/>
            <w:tcBorders>
              <w:bottom w:val="single" w:sz="4" w:space="0" w:color="auto"/>
            </w:tcBorders>
            <w:shd w:val="clear" w:color="auto" w:fill="auto"/>
            <w:noWrap/>
            <w:vAlign w:val="bottom"/>
            <w:hideMark/>
          </w:tcPr>
          <w:p w14:paraId="26452FED" w14:textId="269433B5" w:rsidR="008E0259" w:rsidRPr="0089171B" w:rsidRDefault="008E0259">
            <w:pPr>
              <w:jc w:val="right"/>
              <w:rPr>
                <w:rFonts w:eastAsia="Times New Roman"/>
                <w:color w:val="000000"/>
              </w:rPr>
            </w:pPr>
            <w:r w:rsidRPr="0089171B">
              <w:rPr>
                <w:rFonts w:eastAsia="Times New Roman"/>
                <w:color w:val="000000"/>
              </w:rPr>
              <w:t>0</w:t>
            </w:r>
          </w:p>
        </w:tc>
      </w:tr>
      <w:tr w:rsidR="008E0259" w:rsidRPr="0089171B" w14:paraId="2FA79BD9" w14:textId="77777777" w:rsidTr="00B205BB">
        <w:trPr>
          <w:trHeight w:val="320"/>
        </w:trPr>
        <w:tc>
          <w:tcPr>
            <w:tcW w:w="956" w:type="dxa"/>
            <w:vMerge/>
            <w:shd w:val="clear" w:color="auto" w:fill="auto"/>
            <w:noWrap/>
            <w:vAlign w:val="bottom"/>
            <w:hideMark/>
          </w:tcPr>
          <w:p w14:paraId="59258969" w14:textId="188D3104" w:rsidR="008E0259" w:rsidRPr="0089171B" w:rsidRDefault="008E0259" w:rsidP="009365C6">
            <w:pPr>
              <w:rPr>
                <w:rFonts w:eastAsia="Times New Roman"/>
                <w:b/>
                <w:color w:val="000000"/>
              </w:rPr>
            </w:pPr>
          </w:p>
        </w:tc>
        <w:tc>
          <w:tcPr>
            <w:tcW w:w="2180" w:type="dxa"/>
            <w:shd w:val="clear" w:color="auto" w:fill="E2EFD9" w:themeFill="accent6" w:themeFillTint="33"/>
            <w:noWrap/>
            <w:vAlign w:val="bottom"/>
            <w:hideMark/>
          </w:tcPr>
          <w:p w14:paraId="1015774F" w14:textId="3E06A013" w:rsidR="008E0259" w:rsidRPr="0089171B" w:rsidRDefault="008E0259" w:rsidP="00ED7B2F">
            <w:pPr>
              <w:rPr>
                <w:rFonts w:eastAsia="Times New Roman"/>
                <w:b/>
                <w:color w:val="000000"/>
              </w:rPr>
            </w:pPr>
            <w:r w:rsidRPr="0089171B">
              <w:rPr>
                <w:rFonts w:eastAsia="Times New Roman"/>
                <w:b/>
                <w:color w:val="000000"/>
              </w:rPr>
              <w:t xml:space="preserve">JIVE </w:t>
            </w:r>
          </w:p>
        </w:tc>
        <w:tc>
          <w:tcPr>
            <w:tcW w:w="850" w:type="dxa"/>
            <w:shd w:val="clear" w:color="auto" w:fill="E2EFD9" w:themeFill="accent6" w:themeFillTint="33"/>
            <w:noWrap/>
            <w:vAlign w:val="bottom"/>
            <w:hideMark/>
          </w:tcPr>
          <w:p w14:paraId="228ED656" w14:textId="240D4DA8" w:rsidR="008E0259" w:rsidRPr="0089171B" w:rsidRDefault="008E0259">
            <w:pPr>
              <w:jc w:val="right"/>
              <w:rPr>
                <w:rFonts w:eastAsia="Times New Roman"/>
                <w:b/>
                <w:color w:val="000000"/>
              </w:rPr>
            </w:pPr>
            <w:r w:rsidRPr="0089171B">
              <w:rPr>
                <w:rFonts w:eastAsia="Times New Roman"/>
                <w:b/>
                <w:color w:val="000000"/>
              </w:rPr>
              <w:t>1</w:t>
            </w:r>
          </w:p>
        </w:tc>
        <w:tc>
          <w:tcPr>
            <w:tcW w:w="567" w:type="dxa"/>
            <w:shd w:val="clear" w:color="auto" w:fill="auto"/>
            <w:noWrap/>
            <w:vAlign w:val="bottom"/>
            <w:hideMark/>
          </w:tcPr>
          <w:p w14:paraId="5CC16367" w14:textId="2F1EABD7"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E2EFD9" w:themeFill="accent6" w:themeFillTint="33"/>
            <w:noWrap/>
            <w:vAlign w:val="bottom"/>
            <w:hideMark/>
          </w:tcPr>
          <w:p w14:paraId="020F4F2C" w14:textId="63E7FFE5" w:rsidR="008E0259" w:rsidRPr="0089171B" w:rsidRDefault="008E0259">
            <w:pPr>
              <w:jc w:val="right"/>
              <w:rPr>
                <w:rFonts w:eastAsia="Times New Roman"/>
                <w:b/>
                <w:color w:val="000000"/>
              </w:rPr>
            </w:pPr>
            <w:r w:rsidRPr="0089171B">
              <w:rPr>
                <w:rFonts w:eastAsia="Times New Roman"/>
                <w:b/>
                <w:color w:val="000000"/>
              </w:rPr>
              <w:t>42</w:t>
            </w:r>
          </w:p>
        </w:tc>
        <w:tc>
          <w:tcPr>
            <w:tcW w:w="567" w:type="dxa"/>
            <w:tcBorders>
              <w:bottom w:val="single" w:sz="4" w:space="0" w:color="auto"/>
            </w:tcBorders>
            <w:shd w:val="clear" w:color="auto" w:fill="auto"/>
            <w:noWrap/>
            <w:vAlign w:val="bottom"/>
            <w:hideMark/>
          </w:tcPr>
          <w:p w14:paraId="205CFBEA" w14:textId="767E093F" w:rsidR="008E0259" w:rsidRPr="0089171B" w:rsidRDefault="008E0259">
            <w:pPr>
              <w:jc w:val="right"/>
              <w:rPr>
                <w:rFonts w:eastAsia="Times New Roman"/>
                <w:color w:val="000000"/>
              </w:rPr>
            </w:pPr>
            <w:r w:rsidRPr="0089171B">
              <w:rPr>
                <w:rFonts w:eastAsia="Times New Roman"/>
                <w:color w:val="000000"/>
              </w:rPr>
              <w:t>8</w:t>
            </w:r>
          </w:p>
        </w:tc>
        <w:tc>
          <w:tcPr>
            <w:tcW w:w="581" w:type="dxa"/>
            <w:shd w:val="clear" w:color="auto" w:fill="E2EFD9" w:themeFill="accent6" w:themeFillTint="33"/>
            <w:noWrap/>
            <w:vAlign w:val="bottom"/>
            <w:hideMark/>
          </w:tcPr>
          <w:p w14:paraId="2A390AF1" w14:textId="11417D01" w:rsidR="008E0259" w:rsidRPr="0089171B" w:rsidRDefault="008E0259">
            <w:pPr>
              <w:jc w:val="right"/>
              <w:rPr>
                <w:rFonts w:eastAsia="Times New Roman"/>
                <w:b/>
                <w:color w:val="000000"/>
              </w:rPr>
            </w:pPr>
            <w:r w:rsidRPr="0089171B">
              <w:rPr>
                <w:rFonts w:eastAsia="Times New Roman"/>
                <w:b/>
                <w:color w:val="000000"/>
              </w:rPr>
              <w:t>17</w:t>
            </w:r>
          </w:p>
        </w:tc>
        <w:tc>
          <w:tcPr>
            <w:tcW w:w="606" w:type="dxa"/>
            <w:shd w:val="clear" w:color="auto" w:fill="E2EFD9" w:themeFill="accent6" w:themeFillTint="33"/>
            <w:noWrap/>
            <w:vAlign w:val="bottom"/>
            <w:hideMark/>
          </w:tcPr>
          <w:p w14:paraId="69657C3E" w14:textId="02B601C5" w:rsidR="008E0259" w:rsidRPr="0089171B" w:rsidRDefault="008E0259">
            <w:pPr>
              <w:jc w:val="right"/>
              <w:rPr>
                <w:rFonts w:eastAsia="Times New Roman"/>
                <w:b/>
                <w:color w:val="000000"/>
              </w:rPr>
            </w:pPr>
            <w:r w:rsidRPr="0089171B">
              <w:rPr>
                <w:rFonts w:eastAsia="Times New Roman"/>
                <w:b/>
                <w:color w:val="000000"/>
              </w:rPr>
              <w:t>157</w:t>
            </w:r>
          </w:p>
        </w:tc>
        <w:tc>
          <w:tcPr>
            <w:tcW w:w="466" w:type="dxa"/>
            <w:shd w:val="clear" w:color="auto" w:fill="auto"/>
            <w:noWrap/>
            <w:vAlign w:val="bottom"/>
            <w:hideMark/>
          </w:tcPr>
          <w:p w14:paraId="755C354E" w14:textId="7AFAE720" w:rsidR="008E0259" w:rsidRPr="0089171B" w:rsidRDefault="008E0259">
            <w:pPr>
              <w:jc w:val="right"/>
              <w:rPr>
                <w:rFonts w:eastAsia="Times New Roman"/>
                <w:color w:val="000000"/>
              </w:rPr>
            </w:pPr>
            <w:r w:rsidRPr="0089171B">
              <w:rPr>
                <w:rFonts w:eastAsia="Times New Roman"/>
                <w:color w:val="000000"/>
              </w:rPr>
              <w:t>0</w:t>
            </w:r>
          </w:p>
        </w:tc>
        <w:tc>
          <w:tcPr>
            <w:tcW w:w="708" w:type="dxa"/>
            <w:shd w:val="clear" w:color="auto" w:fill="auto"/>
            <w:noWrap/>
            <w:vAlign w:val="bottom"/>
            <w:hideMark/>
          </w:tcPr>
          <w:p w14:paraId="6D75E8EB" w14:textId="39D3EED0" w:rsidR="008E0259" w:rsidRPr="0089171B" w:rsidRDefault="008E0259">
            <w:pPr>
              <w:jc w:val="right"/>
              <w:rPr>
                <w:rFonts w:eastAsia="Times New Roman"/>
                <w:color w:val="000000"/>
              </w:rPr>
            </w:pPr>
            <w:r w:rsidRPr="0089171B">
              <w:rPr>
                <w:rFonts w:eastAsia="Times New Roman"/>
                <w:color w:val="000000"/>
              </w:rPr>
              <w:t>0</w:t>
            </w:r>
          </w:p>
        </w:tc>
        <w:tc>
          <w:tcPr>
            <w:tcW w:w="460" w:type="dxa"/>
            <w:shd w:val="clear" w:color="auto" w:fill="E2EFD9" w:themeFill="accent6" w:themeFillTint="33"/>
            <w:noWrap/>
            <w:vAlign w:val="bottom"/>
            <w:hideMark/>
          </w:tcPr>
          <w:p w14:paraId="5F757BAD" w14:textId="744440F5" w:rsidR="008E0259" w:rsidRPr="0089171B" w:rsidRDefault="008E0259">
            <w:pPr>
              <w:jc w:val="right"/>
              <w:rPr>
                <w:rFonts w:eastAsia="Times New Roman"/>
                <w:b/>
                <w:color w:val="000000"/>
              </w:rPr>
            </w:pPr>
            <w:r w:rsidRPr="0089171B">
              <w:rPr>
                <w:rFonts w:eastAsia="Times New Roman"/>
                <w:b/>
                <w:color w:val="000000"/>
              </w:rPr>
              <w:t>6</w:t>
            </w:r>
          </w:p>
        </w:tc>
        <w:tc>
          <w:tcPr>
            <w:tcW w:w="1134" w:type="dxa"/>
            <w:shd w:val="clear" w:color="auto" w:fill="E2EFD9" w:themeFill="accent6" w:themeFillTint="33"/>
            <w:noWrap/>
            <w:vAlign w:val="bottom"/>
            <w:hideMark/>
          </w:tcPr>
          <w:p w14:paraId="391682E0" w14:textId="46CEC47C" w:rsidR="008E0259" w:rsidRPr="0089171B" w:rsidRDefault="008E0259">
            <w:pPr>
              <w:jc w:val="right"/>
              <w:rPr>
                <w:rFonts w:eastAsia="Times New Roman"/>
                <w:b/>
                <w:color w:val="000000"/>
              </w:rPr>
            </w:pPr>
            <w:r w:rsidRPr="0089171B">
              <w:rPr>
                <w:rFonts w:eastAsia="Times New Roman"/>
                <w:b/>
                <w:color w:val="000000"/>
              </w:rPr>
              <w:t>2</w:t>
            </w:r>
          </w:p>
        </w:tc>
      </w:tr>
      <w:tr w:rsidR="008E0259" w:rsidRPr="0089171B" w14:paraId="69A87D73" w14:textId="77777777" w:rsidTr="00B205BB">
        <w:trPr>
          <w:trHeight w:val="320"/>
        </w:trPr>
        <w:tc>
          <w:tcPr>
            <w:tcW w:w="956" w:type="dxa"/>
            <w:vMerge/>
            <w:shd w:val="clear" w:color="auto" w:fill="auto"/>
            <w:noWrap/>
            <w:vAlign w:val="bottom"/>
            <w:hideMark/>
          </w:tcPr>
          <w:p w14:paraId="4C12B0D1" w14:textId="2307D933" w:rsidR="008E0259" w:rsidRPr="0089171B" w:rsidRDefault="008E0259" w:rsidP="009365C6">
            <w:pPr>
              <w:rPr>
                <w:rFonts w:eastAsia="Times New Roman"/>
                <w:b/>
                <w:color w:val="000000"/>
              </w:rPr>
            </w:pPr>
          </w:p>
        </w:tc>
        <w:tc>
          <w:tcPr>
            <w:tcW w:w="2180" w:type="dxa"/>
            <w:shd w:val="clear" w:color="auto" w:fill="auto"/>
            <w:noWrap/>
            <w:vAlign w:val="bottom"/>
            <w:hideMark/>
          </w:tcPr>
          <w:p w14:paraId="04162BBA" w14:textId="54A2C4D9" w:rsidR="008E0259" w:rsidRPr="0089171B" w:rsidRDefault="008E0259" w:rsidP="00ED7B2F">
            <w:pPr>
              <w:rPr>
                <w:rFonts w:eastAsia="Times New Roman"/>
                <w:color w:val="000000"/>
              </w:rPr>
            </w:pPr>
            <w:r w:rsidRPr="0089171B">
              <w:rPr>
                <w:rFonts w:eastAsia="Times New Roman"/>
                <w:color w:val="000000"/>
              </w:rPr>
              <w:t>MOFA</w:t>
            </w:r>
          </w:p>
        </w:tc>
        <w:tc>
          <w:tcPr>
            <w:tcW w:w="850" w:type="dxa"/>
            <w:shd w:val="clear" w:color="auto" w:fill="auto"/>
            <w:noWrap/>
            <w:vAlign w:val="bottom"/>
            <w:hideMark/>
          </w:tcPr>
          <w:p w14:paraId="61984454" w14:textId="1C751F11" w:rsidR="008E0259" w:rsidRPr="0089171B" w:rsidRDefault="008E0259">
            <w:pPr>
              <w:jc w:val="right"/>
              <w:rPr>
                <w:rFonts w:eastAsia="Times New Roman"/>
                <w:color w:val="000000"/>
              </w:rPr>
            </w:pPr>
            <w:r w:rsidRPr="0089171B">
              <w:rPr>
                <w:rFonts w:eastAsia="Times New Roman"/>
                <w:color w:val="000000"/>
              </w:rPr>
              <w:t>0</w:t>
            </w:r>
          </w:p>
        </w:tc>
        <w:tc>
          <w:tcPr>
            <w:tcW w:w="567" w:type="dxa"/>
            <w:shd w:val="clear" w:color="auto" w:fill="auto"/>
            <w:noWrap/>
            <w:vAlign w:val="bottom"/>
            <w:hideMark/>
          </w:tcPr>
          <w:p w14:paraId="2982287A" w14:textId="28881CCD"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auto"/>
            <w:noWrap/>
            <w:vAlign w:val="bottom"/>
            <w:hideMark/>
          </w:tcPr>
          <w:p w14:paraId="0157A19F" w14:textId="2259F4CF" w:rsidR="008E0259" w:rsidRPr="0089171B" w:rsidRDefault="008E0259">
            <w:pPr>
              <w:jc w:val="right"/>
              <w:rPr>
                <w:rFonts w:eastAsia="Times New Roman"/>
                <w:color w:val="000000"/>
              </w:rPr>
            </w:pPr>
            <w:r w:rsidRPr="0089171B">
              <w:rPr>
                <w:rFonts w:eastAsia="Times New Roman"/>
                <w:color w:val="000000"/>
              </w:rPr>
              <w:t>33</w:t>
            </w:r>
          </w:p>
        </w:tc>
        <w:tc>
          <w:tcPr>
            <w:tcW w:w="567" w:type="dxa"/>
            <w:shd w:val="clear" w:color="auto" w:fill="E2EFD9" w:themeFill="accent6" w:themeFillTint="33"/>
            <w:noWrap/>
            <w:vAlign w:val="bottom"/>
            <w:hideMark/>
          </w:tcPr>
          <w:p w14:paraId="19E00750" w14:textId="68BAC0E0" w:rsidR="008E0259" w:rsidRPr="0089171B" w:rsidRDefault="008E0259">
            <w:pPr>
              <w:jc w:val="right"/>
              <w:rPr>
                <w:rFonts w:eastAsia="Times New Roman"/>
                <w:color w:val="000000"/>
              </w:rPr>
            </w:pPr>
            <w:r w:rsidRPr="0089171B">
              <w:rPr>
                <w:rFonts w:eastAsia="Times New Roman"/>
                <w:color w:val="000000"/>
              </w:rPr>
              <w:t>80</w:t>
            </w:r>
          </w:p>
        </w:tc>
        <w:tc>
          <w:tcPr>
            <w:tcW w:w="581" w:type="dxa"/>
            <w:shd w:val="clear" w:color="auto" w:fill="auto"/>
            <w:noWrap/>
            <w:vAlign w:val="bottom"/>
            <w:hideMark/>
          </w:tcPr>
          <w:p w14:paraId="42854488" w14:textId="3B7F1445" w:rsidR="008E0259" w:rsidRPr="0089171B" w:rsidRDefault="008E0259">
            <w:pPr>
              <w:jc w:val="right"/>
              <w:rPr>
                <w:rFonts w:eastAsia="Times New Roman"/>
                <w:color w:val="000000"/>
              </w:rPr>
            </w:pPr>
            <w:r w:rsidRPr="0089171B">
              <w:rPr>
                <w:rFonts w:eastAsia="Times New Roman"/>
                <w:color w:val="000000"/>
              </w:rPr>
              <w:t>6</w:t>
            </w:r>
          </w:p>
        </w:tc>
        <w:tc>
          <w:tcPr>
            <w:tcW w:w="606" w:type="dxa"/>
            <w:shd w:val="clear" w:color="auto" w:fill="auto"/>
            <w:noWrap/>
            <w:vAlign w:val="bottom"/>
            <w:hideMark/>
          </w:tcPr>
          <w:p w14:paraId="0DA2EACA" w14:textId="58B3F50A" w:rsidR="008E0259" w:rsidRPr="0089171B" w:rsidRDefault="008E0259">
            <w:pPr>
              <w:jc w:val="right"/>
              <w:rPr>
                <w:rFonts w:eastAsia="Times New Roman"/>
                <w:color w:val="000000"/>
              </w:rPr>
            </w:pPr>
            <w:r w:rsidRPr="0089171B">
              <w:rPr>
                <w:rFonts w:eastAsia="Times New Roman"/>
                <w:color w:val="000000"/>
              </w:rPr>
              <w:t>110</w:t>
            </w:r>
          </w:p>
        </w:tc>
        <w:tc>
          <w:tcPr>
            <w:tcW w:w="466" w:type="dxa"/>
            <w:shd w:val="clear" w:color="auto" w:fill="auto"/>
            <w:noWrap/>
            <w:vAlign w:val="bottom"/>
            <w:hideMark/>
          </w:tcPr>
          <w:p w14:paraId="3E160D37" w14:textId="5C2DABD6" w:rsidR="008E0259" w:rsidRPr="0089171B" w:rsidRDefault="008E0259">
            <w:pPr>
              <w:jc w:val="right"/>
              <w:rPr>
                <w:rFonts w:eastAsia="Times New Roman"/>
                <w:color w:val="000000"/>
              </w:rPr>
            </w:pPr>
            <w:r w:rsidRPr="0089171B">
              <w:rPr>
                <w:rFonts w:eastAsia="Times New Roman"/>
                <w:color w:val="000000"/>
              </w:rPr>
              <w:t>0</w:t>
            </w:r>
          </w:p>
        </w:tc>
        <w:tc>
          <w:tcPr>
            <w:tcW w:w="708" w:type="dxa"/>
            <w:shd w:val="clear" w:color="auto" w:fill="auto"/>
            <w:noWrap/>
            <w:vAlign w:val="bottom"/>
            <w:hideMark/>
          </w:tcPr>
          <w:p w14:paraId="6F05DBE8" w14:textId="52457E3B" w:rsidR="008E0259" w:rsidRPr="0089171B" w:rsidRDefault="008E0259">
            <w:pPr>
              <w:jc w:val="right"/>
              <w:rPr>
                <w:rFonts w:eastAsia="Times New Roman"/>
                <w:color w:val="000000"/>
              </w:rPr>
            </w:pPr>
            <w:r w:rsidRPr="0089171B">
              <w:rPr>
                <w:rFonts w:eastAsia="Times New Roman"/>
                <w:color w:val="000000"/>
              </w:rPr>
              <w:t>74</w:t>
            </w:r>
          </w:p>
        </w:tc>
        <w:tc>
          <w:tcPr>
            <w:tcW w:w="460" w:type="dxa"/>
            <w:shd w:val="clear" w:color="auto" w:fill="auto"/>
            <w:noWrap/>
            <w:vAlign w:val="bottom"/>
            <w:hideMark/>
          </w:tcPr>
          <w:p w14:paraId="4ED246D2" w14:textId="130E0785" w:rsidR="008E0259" w:rsidRPr="0089171B" w:rsidRDefault="008E0259">
            <w:pPr>
              <w:jc w:val="right"/>
              <w:rPr>
                <w:rFonts w:eastAsia="Times New Roman"/>
                <w:color w:val="000000"/>
              </w:rPr>
            </w:pPr>
            <w:r w:rsidRPr="0089171B">
              <w:rPr>
                <w:rFonts w:eastAsia="Times New Roman"/>
                <w:color w:val="000000"/>
              </w:rPr>
              <w:t>3</w:t>
            </w:r>
          </w:p>
        </w:tc>
        <w:tc>
          <w:tcPr>
            <w:tcW w:w="1134" w:type="dxa"/>
            <w:shd w:val="clear" w:color="auto" w:fill="auto"/>
            <w:noWrap/>
            <w:vAlign w:val="bottom"/>
            <w:hideMark/>
          </w:tcPr>
          <w:p w14:paraId="73F3C3B9" w14:textId="572E8406" w:rsidR="008E0259" w:rsidRPr="0089171B" w:rsidRDefault="008E0259">
            <w:pPr>
              <w:jc w:val="right"/>
              <w:rPr>
                <w:rFonts w:eastAsia="Times New Roman"/>
                <w:color w:val="000000"/>
              </w:rPr>
            </w:pPr>
            <w:r w:rsidRPr="0089171B">
              <w:rPr>
                <w:rFonts w:eastAsia="Times New Roman"/>
                <w:color w:val="000000"/>
              </w:rPr>
              <w:t>0</w:t>
            </w:r>
          </w:p>
        </w:tc>
      </w:tr>
      <w:tr w:rsidR="008E0259" w:rsidRPr="0089171B" w14:paraId="6E9524A9" w14:textId="77777777" w:rsidTr="008E0259">
        <w:trPr>
          <w:trHeight w:val="320"/>
        </w:trPr>
        <w:tc>
          <w:tcPr>
            <w:tcW w:w="956" w:type="dxa"/>
            <w:vMerge/>
            <w:tcBorders>
              <w:bottom w:val="single" w:sz="24" w:space="0" w:color="auto"/>
            </w:tcBorders>
            <w:shd w:val="clear" w:color="auto" w:fill="auto"/>
            <w:noWrap/>
            <w:vAlign w:val="bottom"/>
            <w:hideMark/>
          </w:tcPr>
          <w:p w14:paraId="7FE19EAF" w14:textId="582AAE9E" w:rsidR="008E0259" w:rsidRPr="0089171B" w:rsidRDefault="008E0259">
            <w:pPr>
              <w:rPr>
                <w:rFonts w:eastAsia="Times New Roman"/>
                <w:b/>
                <w:color w:val="000000"/>
              </w:rPr>
            </w:pPr>
          </w:p>
        </w:tc>
        <w:tc>
          <w:tcPr>
            <w:tcW w:w="2180" w:type="dxa"/>
            <w:tcBorders>
              <w:bottom w:val="single" w:sz="24" w:space="0" w:color="auto"/>
            </w:tcBorders>
            <w:shd w:val="clear" w:color="auto" w:fill="auto"/>
            <w:noWrap/>
            <w:vAlign w:val="bottom"/>
            <w:hideMark/>
          </w:tcPr>
          <w:p w14:paraId="0D918DB9" w14:textId="0D1644C3" w:rsidR="008E0259" w:rsidRPr="0089171B" w:rsidRDefault="008E0259" w:rsidP="00ED7B2F">
            <w:pPr>
              <w:rPr>
                <w:rFonts w:eastAsia="Times New Roman"/>
                <w:color w:val="000000"/>
              </w:rPr>
            </w:pPr>
            <w:proofErr w:type="spellStart"/>
            <w:r w:rsidRPr="0089171B">
              <w:rPr>
                <w:rFonts w:eastAsia="Times New Roman"/>
                <w:color w:val="000000"/>
              </w:rPr>
              <w:t>sGCCA</w:t>
            </w:r>
            <w:proofErr w:type="spellEnd"/>
            <w:r w:rsidRPr="0089171B">
              <w:rPr>
                <w:rFonts w:eastAsia="Times New Roman"/>
                <w:color w:val="000000"/>
              </w:rPr>
              <w:t xml:space="preserve"> </w:t>
            </w:r>
          </w:p>
        </w:tc>
        <w:tc>
          <w:tcPr>
            <w:tcW w:w="850" w:type="dxa"/>
            <w:tcBorders>
              <w:bottom w:val="single" w:sz="24" w:space="0" w:color="auto"/>
            </w:tcBorders>
            <w:shd w:val="clear" w:color="auto" w:fill="auto"/>
            <w:noWrap/>
            <w:vAlign w:val="bottom"/>
            <w:hideMark/>
          </w:tcPr>
          <w:p w14:paraId="23F6A649" w14:textId="3F5B02F0" w:rsidR="008E0259" w:rsidRPr="0089171B" w:rsidRDefault="008E0259">
            <w:pPr>
              <w:jc w:val="right"/>
              <w:rPr>
                <w:rFonts w:eastAsia="Times New Roman"/>
                <w:color w:val="000000"/>
              </w:rPr>
            </w:pPr>
            <w:r w:rsidRPr="0089171B">
              <w:rPr>
                <w:rFonts w:eastAsia="Times New Roman"/>
                <w:color w:val="000000"/>
              </w:rPr>
              <w:t>0</w:t>
            </w:r>
          </w:p>
        </w:tc>
        <w:tc>
          <w:tcPr>
            <w:tcW w:w="567" w:type="dxa"/>
            <w:tcBorders>
              <w:bottom w:val="single" w:sz="24" w:space="0" w:color="auto"/>
            </w:tcBorders>
            <w:shd w:val="clear" w:color="auto" w:fill="auto"/>
            <w:noWrap/>
            <w:vAlign w:val="bottom"/>
            <w:hideMark/>
          </w:tcPr>
          <w:p w14:paraId="4855FB36" w14:textId="28AA129D" w:rsidR="008E0259" w:rsidRPr="0089171B" w:rsidRDefault="008E0259">
            <w:pPr>
              <w:jc w:val="right"/>
              <w:rPr>
                <w:rFonts w:eastAsia="Times New Roman"/>
                <w:color w:val="000000"/>
              </w:rPr>
            </w:pPr>
            <w:r w:rsidRPr="0089171B">
              <w:rPr>
                <w:rFonts w:eastAsia="Times New Roman"/>
                <w:color w:val="000000"/>
              </w:rPr>
              <w:t>1</w:t>
            </w:r>
          </w:p>
        </w:tc>
        <w:tc>
          <w:tcPr>
            <w:tcW w:w="581" w:type="dxa"/>
            <w:tcBorders>
              <w:bottom w:val="single" w:sz="24" w:space="0" w:color="auto"/>
            </w:tcBorders>
            <w:shd w:val="clear" w:color="auto" w:fill="auto"/>
            <w:noWrap/>
            <w:vAlign w:val="bottom"/>
            <w:hideMark/>
          </w:tcPr>
          <w:p w14:paraId="25932567" w14:textId="43C01B5D" w:rsidR="008E0259" w:rsidRPr="0089171B" w:rsidRDefault="008E0259">
            <w:pPr>
              <w:jc w:val="right"/>
              <w:rPr>
                <w:rFonts w:eastAsia="Times New Roman"/>
                <w:color w:val="000000"/>
              </w:rPr>
            </w:pPr>
            <w:r w:rsidRPr="0089171B">
              <w:rPr>
                <w:rFonts w:eastAsia="Times New Roman"/>
                <w:color w:val="000000"/>
              </w:rPr>
              <w:t>7</w:t>
            </w:r>
          </w:p>
        </w:tc>
        <w:tc>
          <w:tcPr>
            <w:tcW w:w="567" w:type="dxa"/>
            <w:tcBorders>
              <w:bottom w:val="single" w:sz="24" w:space="0" w:color="auto"/>
            </w:tcBorders>
            <w:shd w:val="clear" w:color="auto" w:fill="auto"/>
            <w:noWrap/>
            <w:vAlign w:val="bottom"/>
            <w:hideMark/>
          </w:tcPr>
          <w:p w14:paraId="190EB1A5" w14:textId="19153CD1" w:rsidR="008E0259" w:rsidRPr="0089171B" w:rsidRDefault="008E0259">
            <w:pPr>
              <w:jc w:val="right"/>
              <w:rPr>
                <w:rFonts w:eastAsia="Times New Roman"/>
                <w:color w:val="000000"/>
              </w:rPr>
            </w:pPr>
            <w:r w:rsidRPr="0089171B">
              <w:rPr>
                <w:rFonts w:eastAsia="Times New Roman"/>
                <w:color w:val="000000"/>
              </w:rPr>
              <w:t>1</w:t>
            </w:r>
          </w:p>
        </w:tc>
        <w:tc>
          <w:tcPr>
            <w:tcW w:w="581" w:type="dxa"/>
            <w:tcBorders>
              <w:bottom w:val="single" w:sz="24" w:space="0" w:color="auto"/>
            </w:tcBorders>
            <w:shd w:val="clear" w:color="auto" w:fill="auto"/>
            <w:noWrap/>
            <w:vAlign w:val="bottom"/>
            <w:hideMark/>
          </w:tcPr>
          <w:p w14:paraId="63C1B685" w14:textId="26E421AD" w:rsidR="008E0259" w:rsidRPr="0089171B" w:rsidRDefault="008E0259">
            <w:pPr>
              <w:jc w:val="right"/>
              <w:rPr>
                <w:rFonts w:eastAsia="Times New Roman"/>
                <w:color w:val="000000"/>
              </w:rPr>
            </w:pPr>
            <w:r w:rsidRPr="0089171B">
              <w:rPr>
                <w:rFonts w:eastAsia="Times New Roman"/>
                <w:color w:val="000000"/>
              </w:rPr>
              <w:t>0</w:t>
            </w:r>
          </w:p>
        </w:tc>
        <w:tc>
          <w:tcPr>
            <w:tcW w:w="606" w:type="dxa"/>
            <w:tcBorders>
              <w:bottom w:val="single" w:sz="24" w:space="0" w:color="auto"/>
            </w:tcBorders>
            <w:shd w:val="clear" w:color="auto" w:fill="auto"/>
            <w:noWrap/>
            <w:vAlign w:val="bottom"/>
            <w:hideMark/>
          </w:tcPr>
          <w:p w14:paraId="1983F345" w14:textId="4C3EDE14" w:rsidR="008E0259" w:rsidRPr="0089171B" w:rsidRDefault="008E0259">
            <w:pPr>
              <w:jc w:val="right"/>
              <w:rPr>
                <w:rFonts w:eastAsia="Times New Roman"/>
                <w:color w:val="000000"/>
              </w:rPr>
            </w:pPr>
            <w:r w:rsidRPr="0089171B">
              <w:rPr>
                <w:rFonts w:eastAsia="Times New Roman"/>
                <w:color w:val="000000"/>
              </w:rPr>
              <w:t>1</w:t>
            </w:r>
          </w:p>
        </w:tc>
        <w:tc>
          <w:tcPr>
            <w:tcW w:w="466" w:type="dxa"/>
            <w:tcBorders>
              <w:bottom w:val="single" w:sz="24" w:space="0" w:color="auto"/>
            </w:tcBorders>
            <w:shd w:val="clear" w:color="auto" w:fill="auto"/>
            <w:noWrap/>
            <w:vAlign w:val="bottom"/>
            <w:hideMark/>
          </w:tcPr>
          <w:p w14:paraId="76186791" w14:textId="32428C61" w:rsidR="008E0259" w:rsidRPr="0089171B" w:rsidRDefault="008E0259">
            <w:pPr>
              <w:jc w:val="right"/>
              <w:rPr>
                <w:rFonts w:eastAsia="Times New Roman"/>
                <w:color w:val="000000"/>
              </w:rPr>
            </w:pPr>
            <w:r w:rsidRPr="0089171B">
              <w:rPr>
                <w:rFonts w:eastAsia="Times New Roman"/>
                <w:color w:val="000000"/>
              </w:rPr>
              <w:t>0</w:t>
            </w:r>
          </w:p>
        </w:tc>
        <w:tc>
          <w:tcPr>
            <w:tcW w:w="708" w:type="dxa"/>
            <w:tcBorders>
              <w:bottom w:val="single" w:sz="24" w:space="0" w:color="auto"/>
            </w:tcBorders>
            <w:shd w:val="clear" w:color="auto" w:fill="auto"/>
            <w:noWrap/>
            <w:vAlign w:val="bottom"/>
            <w:hideMark/>
          </w:tcPr>
          <w:p w14:paraId="214A2D26" w14:textId="0F92FC7A" w:rsidR="008E0259" w:rsidRPr="0089171B" w:rsidRDefault="008E0259">
            <w:pPr>
              <w:jc w:val="right"/>
              <w:rPr>
                <w:rFonts w:eastAsia="Times New Roman"/>
                <w:color w:val="000000"/>
              </w:rPr>
            </w:pPr>
            <w:r w:rsidRPr="0089171B">
              <w:rPr>
                <w:rFonts w:eastAsia="Times New Roman"/>
                <w:color w:val="000000"/>
              </w:rPr>
              <w:t>15</w:t>
            </w:r>
          </w:p>
        </w:tc>
        <w:tc>
          <w:tcPr>
            <w:tcW w:w="460" w:type="dxa"/>
            <w:tcBorders>
              <w:bottom w:val="single" w:sz="24" w:space="0" w:color="auto"/>
            </w:tcBorders>
            <w:shd w:val="clear" w:color="auto" w:fill="auto"/>
            <w:noWrap/>
            <w:vAlign w:val="bottom"/>
            <w:hideMark/>
          </w:tcPr>
          <w:p w14:paraId="35B2CDDE" w14:textId="5195699C" w:rsidR="008E0259" w:rsidRPr="0089171B" w:rsidRDefault="008E0259">
            <w:pPr>
              <w:jc w:val="right"/>
              <w:rPr>
                <w:rFonts w:eastAsia="Times New Roman"/>
                <w:color w:val="000000"/>
              </w:rPr>
            </w:pPr>
            <w:r w:rsidRPr="0089171B">
              <w:rPr>
                <w:rFonts w:eastAsia="Times New Roman"/>
                <w:color w:val="000000"/>
              </w:rPr>
              <w:t>0</w:t>
            </w:r>
          </w:p>
        </w:tc>
        <w:tc>
          <w:tcPr>
            <w:tcW w:w="1134" w:type="dxa"/>
            <w:tcBorders>
              <w:bottom w:val="single" w:sz="24" w:space="0" w:color="auto"/>
            </w:tcBorders>
            <w:shd w:val="clear" w:color="auto" w:fill="auto"/>
            <w:noWrap/>
            <w:vAlign w:val="bottom"/>
            <w:hideMark/>
          </w:tcPr>
          <w:p w14:paraId="279086EE" w14:textId="09F3CAB3" w:rsidR="008E0259" w:rsidRPr="0089171B" w:rsidRDefault="008E0259">
            <w:pPr>
              <w:jc w:val="right"/>
              <w:rPr>
                <w:rFonts w:eastAsia="Times New Roman"/>
                <w:color w:val="000000"/>
              </w:rPr>
            </w:pPr>
            <w:r w:rsidRPr="0089171B">
              <w:rPr>
                <w:rFonts w:eastAsia="Times New Roman"/>
                <w:color w:val="000000"/>
              </w:rPr>
              <w:t>0</w:t>
            </w:r>
          </w:p>
        </w:tc>
      </w:tr>
      <w:tr w:rsidR="008E0259" w:rsidRPr="0089171B" w14:paraId="3A225652" w14:textId="77777777" w:rsidTr="00B205BB">
        <w:trPr>
          <w:trHeight w:val="320"/>
        </w:trPr>
        <w:tc>
          <w:tcPr>
            <w:tcW w:w="956" w:type="dxa"/>
            <w:vMerge w:val="restart"/>
            <w:tcBorders>
              <w:top w:val="single" w:sz="24" w:space="0" w:color="auto"/>
            </w:tcBorders>
            <w:shd w:val="clear" w:color="auto" w:fill="auto"/>
            <w:noWrap/>
            <w:vAlign w:val="bottom"/>
            <w:hideMark/>
          </w:tcPr>
          <w:p w14:paraId="4B0793BA" w14:textId="4AD26C9D" w:rsidR="008E0259" w:rsidRPr="0089171B" w:rsidRDefault="008E0259" w:rsidP="009365C6">
            <w:pPr>
              <w:rPr>
                <w:rFonts w:eastAsia="Times New Roman"/>
                <w:b/>
                <w:color w:val="000000"/>
              </w:rPr>
            </w:pPr>
            <w:r w:rsidRPr="0089171B">
              <w:rPr>
                <w:rFonts w:eastAsia="Times New Roman"/>
                <w:b/>
                <w:color w:val="000000"/>
              </w:rPr>
              <w:t>Lung</w:t>
            </w:r>
          </w:p>
          <w:p w14:paraId="135659E5" w14:textId="77777777" w:rsidR="008E0259" w:rsidRPr="0089171B" w:rsidRDefault="008E0259" w:rsidP="009365C6">
            <w:pPr>
              <w:rPr>
                <w:rFonts w:eastAsia="Times New Roman"/>
                <w:b/>
                <w:color w:val="000000"/>
              </w:rPr>
            </w:pPr>
          </w:p>
          <w:p w14:paraId="5FC460B3" w14:textId="77777777" w:rsidR="008E0259" w:rsidRPr="0089171B" w:rsidRDefault="008E0259" w:rsidP="009365C6">
            <w:pPr>
              <w:rPr>
                <w:rFonts w:eastAsia="Times New Roman"/>
                <w:b/>
                <w:color w:val="000000"/>
              </w:rPr>
            </w:pPr>
          </w:p>
          <w:p w14:paraId="416AC2D1" w14:textId="77777777" w:rsidR="008E0259" w:rsidRPr="0089171B" w:rsidRDefault="008E0259" w:rsidP="009365C6">
            <w:pPr>
              <w:rPr>
                <w:rFonts w:eastAsia="Times New Roman"/>
                <w:b/>
                <w:color w:val="000000"/>
              </w:rPr>
            </w:pPr>
          </w:p>
          <w:p w14:paraId="47762162" w14:textId="77777777" w:rsidR="008E0259" w:rsidRPr="0089171B" w:rsidRDefault="008E0259" w:rsidP="009365C6">
            <w:pPr>
              <w:rPr>
                <w:rFonts w:eastAsia="Times New Roman"/>
                <w:b/>
                <w:color w:val="000000"/>
              </w:rPr>
            </w:pPr>
          </w:p>
          <w:p w14:paraId="6AAC5D2E" w14:textId="3FFF1744" w:rsidR="008E0259" w:rsidRPr="0089171B" w:rsidRDefault="008E0259" w:rsidP="009365C6">
            <w:pPr>
              <w:rPr>
                <w:rFonts w:eastAsia="Times New Roman"/>
                <w:b/>
                <w:color w:val="000000"/>
              </w:rPr>
            </w:pPr>
          </w:p>
        </w:tc>
        <w:tc>
          <w:tcPr>
            <w:tcW w:w="2180" w:type="dxa"/>
            <w:tcBorders>
              <w:top w:val="single" w:sz="24" w:space="0" w:color="auto"/>
              <w:bottom w:val="single" w:sz="4" w:space="0" w:color="auto"/>
            </w:tcBorders>
            <w:shd w:val="clear" w:color="auto" w:fill="auto"/>
            <w:noWrap/>
            <w:vAlign w:val="bottom"/>
            <w:hideMark/>
          </w:tcPr>
          <w:p w14:paraId="717F9C3A" w14:textId="0CCC2D8D" w:rsidR="008E0259" w:rsidRPr="0089171B" w:rsidRDefault="008E0259" w:rsidP="00ED7B2F">
            <w:pPr>
              <w:rPr>
                <w:rFonts w:eastAsia="Times New Roman"/>
                <w:color w:val="000000"/>
              </w:rPr>
            </w:pPr>
            <w:r w:rsidRPr="0089171B">
              <w:rPr>
                <w:rFonts w:eastAsia="Times New Roman"/>
                <w:color w:val="000000"/>
              </w:rPr>
              <w:t xml:space="preserve">Concatenation </w:t>
            </w:r>
          </w:p>
        </w:tc>
        <w:tc>
          <w:tcPr>
            <w:tcW w:w="850" w:type="dxa"/>
            <w:tcBorders>
              <w:top w:val="single" w:sz="24" w:space="0" w:color="auto"/>
            </w:tcBorders>
            <w:shd w:val="clear" w:color="auto" w:fill="auto"/>
            <w:noWrap/>
            <w:vAlign w:val="bottom"/>
            <w:hideMark/>
          </w:tcPr>
          <w:p w14:paraId="47995A33" w14:textId="6FB23441" w:rsidR="008E0259" w:rsidRPr="0089171B" w:rsidRDefault="008E0259">
            <w:pPr>
              <w:jc w:val="right"/>
              <w:rPr>
                <w:rFonts w:eastAsia="Times New Roman"/>
                <w:color w:val="000000"/>
              </w:rPr>
            </w:pPr>
            <w:r w:rsidRPr="0089171B">
              <w:rPr>
                <w:rFonts w:eastAsia="Times New Roman"/>
                <w:color w:val="000000"/>
              </w:rPr>
              <w:t>0</w:t>
            </w:r>
          </w:p>
        </w:tc>
        <w:tc>
          <w:tcPr>
            <w:tcW w:w="567" w:type="dxa"/>
            <w:tcBorders>
              <w:top w:val="single" w:sz="24" w:space="0" w:color="auto"/>
            </w:tcBorders>
            <w:shd w:val="clear" w:color="auto" w:fill="auto"/>
            <w:noWrap/>
            <w:vAlign w:val="bottom"/>
            <w:hideMark/>
          </w:tcPr>
          <w:p w14:paraId="61263D8D" w14:textId="61EE1F1E" w:rsidR="008E0259" w:rsidRPr="0089171B" w:rsidRDefault="008E0259">
            <w:pPr>
              <w:jc w:val="right"/>
              <w:rPr>
                <w:rFonts w:eastAsia="Times New Roman"/>
                <w:color w:val="000000"/>
              </w:rPr>
            </w:pPr>
            <w:r w:rsidRPr="0089171B">
              <w:rPr>
                <w:rFonts w:eastAsia="Times New Roman"/>
                <w:color w:val="000000"/>
              </w:rPr>
              <w:t>1</w:t>
            </w:r>
          </w:p>
        </w:tc>
        <w:tc>
          <w:tcPr>
            <w:tcW w:w="581" w:type="dxa"/>
            <w:tcBorders>
              <w:top w:val="single" w:sz="24" w:space="0" w:color="auto"/>
              <w:bottom w:val="single" w:sz="4" w:space="0" w:color="auto"/>
            </w:tcBorders>
            <w:shd w:val="clear" w:color="auto" w:fill="auto"/>
            <w:noWrap/>
            <w:vAlign w:val="bottom"/>
            <w:hideMark/>
          </w:tcPr>
          <w:p w14:paraId="13144110" w14:textId="5A6FD901" w:rsidR="008E0259" w:rsidRPr="0089171B" w:rsidRDefault="008E0259">
            <w:pPr>
              <w:jc w:val="right"/>
              <w:rPr>
                <w:rFonts w:eastAsia="Times New Roman"/>
                <w:color w:val="000000"/>
              </w:rPr>
            </w:pPr>
            <w:r w:rsidRPr="0089171B">
              <w:rPr>
                <w:rFonts w:eastAsia="Times New Roman"/>
                <w:color w:val="000000"/>
              </w:rPr>
              <w:t>0</w:t>
            </w:r>
          </w:p>
        </w:tc>
        <w:tc>
          <w:tcPr>
            <w:tcW w:w="567" w:type="dxa"/>
            <w:tcBorders>
              <w:top w:val="single" w:sz="24" w:space="0" w:color="auto"/>
              <w:bottom w:val="single" w:sz="4" w:space="0" w:color="auto"/>
            </w:tcBorders>
            <w:shd w:val="clear" w:color="auto" w:fill="auto"/>
            <w:noWrap/>
            <w:vAlign w:val="bottom"/>
            <w:hideMark/>
          </w:tcPr>
          <w:p w14:paraId="0B10B970" w14:textId="5BF039BD" w:rsidR="008E0259" w:rsidRPr="0089171B" w:rsidRDefault="008E0259">
            <w:pPr>
              <w:jc w:val="right"/>
              <w:rPr>
                <w:rFonts w:eastAsia="Times New Roman"/>
                <w:color w:val="000000"/>
              </w:rPr>
            </w:pPr>
            <w:r w:rsidRPr="0089171B">
              <w:rPr>
                <w:rFonts w:eastAsia="Times New Roman"/>
                <w:color w:val="000000"/>
              </w:rPr>
              <w:t>50</w:t>
            </w:r>
          </w:p>
        </w:tc>
        <w:tc>
          <w:tcPr>
            <w:tcW w:w="581" w:type="dxa"/>
            <w:tcBorders>
              <w:top w:val="single" w:sz="24" w:space="0" w:color="auto"/>
            </w:tcBorders>
            <w:shd w:val="clear" w:color="auto" w:fill="auto"/>
            <w:noWrap/>
            <w:vAlign w:val="bottom"/>
            <w:hideMark/>
          </w:tcPr>
          <w:p w14:paraId="1BA6C120" w14:textId="27A4CDC9" w:rsidR="008E0259" w:rsidRPr="0089171B" w:rsidRDefault="008E0259">
            <w:pPr>
              <w:jc w:val="right"/>
              <w:rPr>
                <w:rFonts w:eastAsia="Times New Roman"/>
                <w:color w:val="000000"/>
              </w:rPr>
            </w:pPr>
            <w:r w:rsidRPr="0089171B">
              <w:rPr>
                <w:rFonts w:eastAsia="Times New Roman"/>
                <w:color w:val="000000"/>
              </w:rPr>
              <w:t>0</w:t>
            </w:r>
          </w:p>
        </w:tc>
        <w:tc>
          <w:tcPr>
            <w:tcW w:w="606" w:type="dxa"/>
            <w:tcBorders>
              <w:top w:val="single" w:sz="24" w:space="0" w:color="auto"/>
              <w:bottom w:val="single" w:sz="4" w:space="0" w:color="auto"/>
            </w:tcBorders>
            <w:shd w:val="clear" w:color="auto" w:fill="auto"/>
            <w:noWrap/>
            <w:vAlign w:val="bottom"/>
            <w:hideMark/>
          </w:tcPr>
          <w:p w14:paraId="674BAE62" w14:textId="14C5EB3B" w:rsidR="008E0259" w:rsidRPr="0089171B" w:rsidRDefault="008E0259">
            <w:pPr>
              <w:jc w:val="right"/>
              <w:rPr>
                <w:rFonts w:eastAsia="Times New Roman"/>
                <w:color w:val="000000"/>
              </w:rPr>
            </w:pPr>
            <w:r w:rsidRPr="0089171B">
              <w:rPr>
                <w:rFonts w:eastAsia="Times New Roman"/>
                <w:color w:val="000000"/>
              </w:rPr>
              <w:t>0</w:t>
            </w:r>
          </w:p>
        </w:tc>
        <w:tc>
          <w:tcPr>
            <w:tcW w:w="466" w:type="dxa"/>
            <w:tcBorders>
              <w:top w:val="single" w:sz="24" w:space="0" w:color="auto"/>
              <w:bottom w:val="single" w:sz="4" w:space="0" w:color="auto"/>
            </w:tcBorders>
            <w:shd w:val="clear" w:color="auto" w:fill="auto"/>
            <w:noWrap/>
            <w:vAlign w:val="bottom"/>
            <w:hideMark/>
          </w:tcPr>
          <w:p w14:paraId="5D6DC38F" w14:textId="6B79B23D" w:rsidR="008E0259" w:rsidRPr="0089171B" w:rsidRDefault="008E0259">
            <w:pPr>
              <w:jc w:val="right"/>
              <w:rPr>
                <w:rFonts w:eastAsia="Times New Roman"/>
                <w:color w:val="000000"/>
              </w:rPr>
            </w:pPr>
            <w:r w:rsidRPr="0089171B">
              <w:rPr>
                <w:rFonts w:eastAsia="Times New Roman"/>
                <w:color w:val="000000"/>
              </w:rPr>
              <w:t>3</w:t>
            </w:r>
          </w:p>
        </w:tc>
        <w:tc>
          <w:tcPr>
            <w:tcW w:w="708" w:type="dxa"/>
            <w:tcBorders>
              <w:top w:val="single" w:sz="24" w:space="0" w:color="auto"/>
              <w:bottom w:val="single" w:sz="4" w:space="0" w:color="auto"/>
            </w:tcBorders>
            <w:shd w:val="clear" w:color="auto" w:fill="auto"/>
            <w:noWrap/>
            <w:vAlign w:val="bottom"/>
            <w:hideMark/>
          </w:tcPr>
          <w:p w14:paraId="56F43C9C" w14:textId="43CDDF08" w:rsidR="008E0259" w:rsidRPr="0089171B" w:rsidRDefault="008E0259">
            <w:pPr>
              <w:jc w:val="right"/>
              <w:rPr>
                <w:rFonts w:eastAsia="Times New Roman"/>
                <w:color w:val="000000"/>
              </w:rPr>
            </w:pPr>
            <w:r w:rsidRPr="0089171B">
              <w:rPr>
                <w:rFonts w:eastAsia="Times New Roman"/>
                <w:color w:val="000000"/>
              </w:rPr>
              <w:t>0</w:t>
            </w:r>
          </w:p>
        </w:tc>
        <w:tc>
          <w:tcPr>
            <w:tcW w:w="460" w:type="dxa"/>
            <w:tcBorders>
              <w:top w:val="single" w:sz="24" w:space="0" w:color="auto"/>
            </w:tcBorders>
            <w:shd w:val="clear" w:color="auto" w:fill="auto"/>
            <w:noWrap/>
            <w:vAlign w:val="bottom"/>
            <w:hideMark/>
          </w:tcPr>
          <w:p w14:paraId="72C60995" w14:textId="22A0298D" w:rsidR="008E0259" w:rsidRPr="0089171B" w:rsidRDefault="008E0259">
            <w:pPr>
              <w:jc w:val="right"/>
              <w:rPr>
                <w:rFonts w:eastAsia="Times New Roman"/>
                <w:color w:val="000000"/>
              </w:rPr>
            </w:pPr>
            <w:r w:rsidRPr="0089171B">
              <w:rPr>
                <w:rFonts w:eastAsia="Times New Roman"/>
                <w:color w:val="000000"/>
              </w:rPr>
              <w:t>0</w:t>
            </w:r>
          </w:p>
        </w:tc>
        <w:tc>
          <w:tcPr>
            <w:tcW w:w="1134" w:type="dxa"/>
            <w:tcBorders>
              <w:top w:val="single" w:sz="24" w:space="0" w:color="auto"/>
              <w:bottom w:val="single" w:sz="4" w:space="0" w:color="auto"/>
            </w:tcBorders>
            <w:shd w:val="clear" w:color="auto" w:fill="auto"/>
            <w:noWrap/>
            <w:vAlign w:val="bottom"/>
            <w:hideMark/>
          </w:tcPr>
          <w:p w14:paraId="326A7BF6" w14:textId="00BDFBE7" w:rsidR="008E0259" w:rsidRPr="0089171B" w:rsidRDefault="008E0259">
            <w:pPr>
              <w:jc w:val="right"/>
              <w:rPr>
                <w:rFonts w:eastAsia="Times New Roman"/>
                <w:color w:val="000000"/>
              </w:rPr>
            </w:pPr>
            <w:r w:rsidRPr="0089171B">
              <w:rPr>
                <w:rFonts w:eastAsia="Times New Roman"/>
                <w:color w:val="000000"/>
              </w:rPr>
              <w:t>0</w:t>
            </w:r>
          </w:p>
        </w:tc>
      </w:tr>
      <w:tr w:rsidR="008E0259" w:rsidRPr="0089171B" w14:paraId="23301690" w14:textId="77777777" w:rsidTr="00B205BB">
        <w:trPr>
          <w:trHeight w:val="320"/>
        </w:trPr>
        <w:tc>
          <w:tcPr>
            <w:tcW w:w="956" w:type="dxa"/>
            <w:vMerge/>
            <w:shd w:val="clear" w:color="auto" w:fill="auto"/>
            <w:noWrap/>
            <w:vAlign w:val="bottom"/>
            <w:hideMark/>
          </w:tcPr>
          <w:p w14:paraId="52566C58" w14:textId="22986280" w:rsidR="008E0259" w:rsidRPr="0089171B" w:rsidRDefault="008E0259" w:rsidP="009365C6">
            <w:pPr>
              <w:rPr>
                <w:rFonts w:eastAsia="Times New Roman"/>
                <w:color w:val="000000"/>
              </w:rPr>
            </w:pPr>
          </w:p>
        </w:tc>
        <w:tc>
          <w:tcPr>
            <w:tcW w:w="2180" w:type="dxa"/>
            <w:shd w:val="clear" w:color="auto" w:fill="E2EFD9" w:themeFill="accent6" w:themeFillTint="33"/>
            <w:noWrap/>
            <w:vAlign w:val="bottom"/>
            <w:hideMark/>
          </w:tcPr>
          <w:p w14:paraId="58873CAA" w14:textId="49AA4E8D" w:rsidR="008E0259" w:rsidRPr="0089171B" w:rsidRDefault="008E0259" w:rsidP="00ED7B2F">
            <w:pPr>
              <w:rPr>
                <w:rFonts w:eastAsia="Times New Roman"/>
                <w:b/>
                <w:color w:val="000000"/>
              </w:rPr>
            </w:pPr>
            <w:proofErr w:type="spellStart"/>
            <w:r w:rsidRPr="0089171B">
              <w:rPr>
                <w:rFonts w:eastAsia="Times New Roman"/>
                <w:b/>
                <w:color w:val="000000"/>
              </w:rPr>
              <w:t>DIABLO_full</w:t>
            </w:r>
            <w:proofErr w:type="spellEnd"/>
            <w:r w:rsidRPr="0089171B">
              <w:rPr>
                <w:rFonts w:eastAsia="Times New Roman"/>
                <w:b/>
                <w:color w:val="000000"/>
              </w:rPr>
              <w:t xml:space="preserve"> </w:t>
            </w:r>
          </w:p>
        </w:tc>
        <w:tc>
          <w:tcPr>
            <w:tcW w:w="850" w:type="dxa"/>
            <w:tcBorders>
              <w:bottom w:val="single" w:sz="4" w:space="0" w:color="auto"/>
            </w:tcBorders>
            <w:shd w:val="clear" w:color="auto" w:fill="auto"/>
            <w:noWrap/>
            <w:vAlign w:val="bottom"/>
            <w:hideMark/>
          </w:tcPr>
          <w:p w14:paraId="572F37A6" w14:textId="1CBD4086" w:rsidR="008E0259" w:rsidRPr="0089171B" w:rsidRDefault="008E0259">
            <w:pPr>
              <w:jc w:val="right"/>
              <w:rPr>
                <w:rFonts w:eastAsia="Times New Roman"/>
                <w:color w:val="000000"/>
              </w:rPr>
            </w:pPr>
            <w:r w:rsidRPr="0089171B">
              <w:rPr>
                <w:rFonts w:eastAsia="Times New Roman"/>
                <w:color w:val="000000"/>
              </w:rPr>
              <w:t>0</w:t>
            </w:r>
          </w:p>
        </w:tc>
        <w:tc>
          <w:tcPr>
            <w:tcW w:w="567" w:type="dxa"/>
            <w:shd w:val="clear" w:color="auto" w:fill="auto"/>
            <w:noWrap/>
            <w:vAlign w:val="bottom"/>
            <w:hideMark/>
          </w:tcPr>
          <w:p w14:paraId="4976B8BD" w14:textId="5EBA6EA9" w:rsidR="008E0259" w:rsidRPr="0089171B" w:rsidRDefault="008E0259">
            <w:pPr>
              <w:jc w:val="right"/>
              <w:rPr>
                <w:rFonts w:eastAsia="Times New Roman"/>
                <w:color w:val="000000"/>
              </w:rPr>
            </w:pPr>
            <w:r w:rsidRPr="0089171B">
              <w:rPr>
                <w:rFonts w:eastAsia="Times New Roman"/>
                <w:color w:val="000000"/>
              </w:rPr>
              <w:t>1</w:t>
            </w:r>
          </w:p>
        </w:tc>
        <w:tc>
          <w:tcPr>
            <w:tcW w:w="581" w:type="dxa"/>
            <w:shd w:val="clear" w:color="auto" w:fill="E2EFD9" w:themeFill="accent6" w:themeFillTint="33"/>
            <w:noWrap/>
            <w:vAlign w:val="bottom"/>
            <w:hideMark/>
          </w:tcPr>
          <w:p w14:paraId="6A9A17E7" w14:textId="39C98477" w:rsidR="008E0259" w:rsidRPr="0089171B" w:rsidRDefault="008E0259">
            <w:pPr>
              <w:jc w:val="right"/>
              <w:rPr>
                <w:rFonts w:eastAsia="Times New Roman"/>
                <w:b/>
                <w:color w:val="000000"/>
              </w:rPr>
            </w:pPr>
            <w:r w:rsidRPr="0089171B">
              <w:rPr>
                <w:rFonts w:eastAsia="Times New Roman"/>
                <w:b/>
                <w:color w:val="000000"/>
              </w:rPr>
              <w:t>33</w:t>
            </w:r>
          </w:p>
        </w:tc>
        <w:tc>
          <w:tcPr>
            <w:tcW w:w="567" w:type="dxa"/>
            <w:shd w:val="clear" w:color="auto" w:fill="auto"/>
            <w:noWrap/>
            <w:vAlign w:val="bottom"/>
            <w:hideMark/>
          </w:tcPr>
          <w:p w14:paraId="3493F2AD" w14:textId="2565B501" w:rsidR="008E0259" w:rsidRPr="0089171B" w:rsidRDefault="008E0259">
            <w:pPr>
              <w:jc w:val="right"/>
              <w:rPr>
                <w:rFonts w:eastAsia="Times New Roman"/>
                <w:color w:val="000000"/>
              </w:rPr>
            </w:pPr>
            <w:r w:rsidRPr="0089171B">
              <w:rPr>
                <w:rFonts w:eastAsia="Times New Roman"/>
                <w:color w:val="000000"/>
              </w:rPr>
              <w:t>19</w:t>
            </w:r>
          </w:p>
        </w:tc>
        <w:tc>
          <w:tcPr>
            <w:tcW w:w="581" w:type="dxa"/>
            <w:shd w:val="clear" w:color="auto" w:fill="auto"/>
            <w:noWrap/>
            <w:vAlign w:val="bottom"/>
            <w:hideMark/>
          </w:tcPr>
          <w:p w14:paraId="2AD1B70F" w14:textId="5A529BB0" w:rsidR="008E0259" w:rsidRPr="0089171B" w:rsidRDefault="008E0259">
            <w:pPr>
              <w:jc w:val="right"/>
              <w:rPr>
                <w:rFonts w:eastAsia="Times New Roman"/>
                <w:color w:val="000000"/>
              </w:rPr>
            </w:pPr>
            <w:r w:rsidRPr="0089171B">
              <w:rPr>
                <w:rFonts w:eastAsia="Times New Roman"/>
                <w:color w:val="000000"/>
              </w:rPr>
              <w:t>13</w:t>
            </w:r>
          </w:p>
        </w:tc>
        <w:tc>
          <w:tcPr>
            <w:tcW w:w="606" w:type="dxa"/>
            <w:shd w:val="clear" w:color="auto" w:fill="E2EFD9" w:themeFill="accent6" w:themeFillTint="33"/>
            <w:noWrap/>
            <w:vAlign w:val="bottom"/>
            <w:hideMark/>
          </w:tcPr>
          <w:p w14:paraId="4A68769E" w14:textId="571CAC9C" w:rsidR="008E0259" w:rsidRPr="0089171B" w:rsidRDefault="008E0259">
            <w:pPr>
              <w:jc w:val="right"/>
              <w:rPr>
                <w:rFonts w:eastAsia="Times New Roman"/>
                <w:b/>
                <w:color w:val="000000"/>
              </w:rPr>
            </w:pPr>
            <w:r w:rsidRPr="0089171B">
              <w:rPr>
                <w:rFonts w:eastAsia="Times New Roman"/>
                <w:b/>
                <w:color w:val="000000"/>
              </w:rPr>
              <w:t>193</w:t>
            </w:r>
          </w:p>
        </w:tc>
        <w:tc>
          <w:tcPr>
            <w:tcW w:w="466" w:type="dxa"/>
            <w:shd w:val="clear" w:color="auto" w:fill="E2EFD9" w:themeFill="accent6" w:themeFillTint="33"/>
            <w:noWrap/>
            <w:vAlign w:val="bottom"/>
            <w:hideMark/>
          </w:tcPr>
          <w:p w14:paraId="249B5FC5" w14:textId="3F69CE79" w:rsidR="008E0259" w:rsidRPr="0089171B" w:rsidRDefault="008E0259">
            <w:pPr>
              <w:jc w:val="right"/>
              <w:rPr>
                <w:rFonts w:eastAsia="Times New Roman"/>
                <w:b/>
                <w:color w:val="000000"/>
              </w:rPr>
            </w:pPr>
            <w:r w:rsidRPr="0089171B">
              <w:rPr>
                <w:rFonts w:eastAsia="Times New Roman"/>
                <w:b/>
                <w:color w:val="000000"/>
              </w:rPr>
              <w:t>7</w:t>
            </w:r>
          </w:p>
        </w:tc>
        <w:tc>
          <w:tcPr>
            <w:tcW w:w="708" w:type="dxa"/>
            <w:shd w:val="clear" w:color="auto" w:fill="E2EFD9" w:themeFill="accent6" w:themeFillTint="33"/>
            <w:noWrap/>
            <w:vAlign w:val="bottom"/>
            <w:hideMark/>
          </w:tcPr>
          <w:p w14:paraId="77B5D045" w14:textId="285E81B5" w:rsidR="008E0259" w:rsidRPr="0089171B" w:rsidRDefault="008E0259">
            <w:pPr>
              <w:jc w:val="right"/>
              <w:rPr>
                <w:rFonts w:eastAsia="Times New Roman"/>
                <w:b/>
                <w:color w:val="000000"/>
              </w:rPr>
            </w:pPr>
            <w:r w:rsidRPr="0089171B">
              <w:rPr>
                <w:rFonts w:eastAsia="Times New Roman"/>
                <w:b/>
                <w:color w:val="000000"/>
              </w:rPr>
              <w:t>100</w:t>
            </w:r>
          </w:p>
        </w:tc>
        <w:tc>
          <w:tcPr>
            <w:tcW w:w="460" w:type="dxa"/>
            <w:shd w:val="clear" w:color="auto" w:fill="auto"/>
            <w:noWrap/>
            <w:vAlign w:val="bottom"/>
            <w:hideMark/>
          </w:tcPr>
          <w:p w14:paraId="1503E0C1" w14:textId="1C5A6A8D" w:rsidR="008E0259" w:rsidRPr="0089171B" w:rsidRDefault="008E0259">
            <w:pPr>
              <w:jc w:val="right"/>
              <w:rPr>
                <w:rFonts w:eastAsia="Times New Roman"/>
                <w:color w:val="000000"/>
              </w:rPr>
            </w:pPr>
            <w:r w:rsidRPr="0089171B">
              <w:rPr>
                <w:rFonts w:eastAsia="Times New Roman"/>
                <w:color w:val="000000"/>
              </w:rPr>
              <w:t>0</w:t>
            </w:r>
          </w:p>
        </w:tc>
        <w:tc>
          <w:tcPr>
            <w:tcW w:w="1134" w:type="dxa"/>
            <w:shd w:val="clear" w:color="auto" w:fill="E2EFD9" w:themeFill="accent6" w:themeFillTint="33"/>
            <w:noWrap/>
            <w:vAlign w:val="bottom"/>
            <w:hideMark/>
          </w:tcPr>
          <w:p w14:paraId="50D1FEFD" w14:textId="16FA8DC0" w:rsidR="008E0259" w:rsidRPr="0089171B" w:rsidRDefault="008E0259">
            <w:pPr>
              <w:jc w:val="right"/>
              <w:rPr>
                <w:rFonts w:eastAsia="Times New Roman"/>
                <w:b/>
                <w:color w:val="000000"/>
              </w:rPr>
            </w:pPr>
            <w:r w:rsidRPr="0089171B">
              <w:rPr>
                <w:rFonts w:eastAsia="Times New Roman"/>
                <w:b/>
                <w:color w:val="000000"/>
              </w:rPr>
              <w:t>20</w:t>
            </w:r>
          </w:p>
        </w:tc>
      </w:tr>
      <w:tr w:rsidR="008E0259" w:rsidRPr="0089171B" w14:paraId="347ED69C" w14:textId="77777777" w:rsidTr="00B205BB">
        <w:trPr>
          <w:trHeight w:val="320"/>
        </w:trPr>
        <w:tc>
          <w:tcPr>
            <w:tcW w:w="956" w:type="dxa"/>
            <w:vMerge/>
            <w:shd w:val="clear" w:color="auto" w:fill="auto"/>
            <w:noWrap/>
            <w:vAlign w:val="bottom"/>
            <w:hideMark/>
          </w:tcPr>
          <w:p w14:paraId="06DE6650" w14:textId="777E3C2A" w:rsidR="008E0259" w:rsidRPr="0089171B" w:rsidRDefault="008E0259" w:rsidP="009365C6">
            <w:pPr>
              <w:rPr>
                <w:rFonts w:eastAsia="Times New Roman"/>
                <w:color w:val="000000"/>
              </w:rPr>
            </w:pPr>
          </w:p>
        </w:tc>
        <w:tc>
          <w:tcPr>
            <w:tcW w:w="2180" w:type="dxa"/>
            <w:shd w:val="clear" w:color="auto" w:fill="auto"/>
            <w:noWrap/>
            <w:vAlign w:val="bottom"/>
            <w:hideMark/>
          </w:tcPr>
          <w:p w14:paraId="1D07AFEE" w14:textId="5D5EF4B8" w:rsidR="008E0259" w:rsidRPr="0089171B" w:rsidRDefault="008E0259" w:rsidP="00ED7B2F">
            <w:pPr>
              <w:rPr>
                <w:rFonts w:eastAsia="Times New Roman"/>
                <w:color w:val="000000"/>
              </w:rPr>
            </w:pPr>
            <w:proofErr w:type="spellStart"/>
            <w:r w:rsidRPr="0089171B">
              <w:rPr>
                <w:rFonts w:eastAsia="Times New Roman"/>
                <w:color w:val="000000"/>
              </w:rPr>
              <w:t>DIABLO_null</w:t>
            </w:r>
            <w:proofErr w:type="spellEnd"/>
            <w:r w:rsidRPr="0089171B">
              <w:rPr>
                <w:rFonts w:eastAsia="Times New Roman"/>
                <w:color w:val="000000"/>
              </w:rPr>
              <w:t xml:space="preserve"> </w:t>
            </w:r>
          </w:p>
        </w:tc>
        <w:tc>
          <w:tcPr>
            <w:tcW w:w="850" w:type="dxa"/>
            <w:shd w:val="clear" w:color="auto" w:fill="E2EFD9" w:themeFill="accent6" w:themeFillTint="33"/>
            <w:noWrap/>
            <w:vAlign w:val="bottom"/>
            <w:hideMark/>
          </w:tcPr>
          <w:p w14:paraId="4AF4FF06" w14:textId="5C4C85F1" w:rsidR="008E0259" w:rsidRPr="0089171B" w:rsidRDefault="008E0259">
            <w:pPr>
              <w:jc w:val="right"/>
              <w:rPr>
                <w:rFonts w:eastAsia="Times New Roman"/>
                <w:b/>
                <w:color w:val="000000"/>
              </w:rPr>
            </w:pPr>
            <w:r w:rsidRPr="0089171B">
              <w:rPr>
                <w:rFonts w:eastAsia="Times New Roman"/>
                <w:color w:val="000000"/>
              </w:rPr>
              <w:t>2</w:t>
            </w:r>
          </w:p>
        </w:tc>
        <w:tc>
          <w:tcPr>
            <w:tcW w:w="567" w:type="dxa"/>
            <w:shd w:val="clear" w:color="auto" w:fill="auto"/>
            <w:noWrap/>
            <w:vAlign w:val="bottom"/>
            <w:hideMark/>
          </w:tcPr>
          <w:p w14:paraId="33E8608C" w14:textId="7636038F"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auto"/>
            <w:noWrap/>
            <w:vAlign w:val="bottom"/>
            <w:hideMark/>
          </w:tcPr>
          <w:p w14:paraId="74CCACC1" w14:textId="0111F4B6" w:rsidR="008E0259" w:rsidRPr="0089171B" w:rsidRDefault="008E0259">
            <w:pPr>
              <w:jc w:val="right"/>
              <w:rPr>
                <w:rFonts w:eastAsia="Times New Roman"/>
                <w:color w:val="000000"/>
              </w:rPr>
            </w:pPr>
            <w:r w:rsidRPr="0089171B">
              <w:rPr>
                <w:rFonts w:eastAsia="Times New Roman"/>
                <w:color w:val="000000"/>
              </w:rPr>
              <w:t>1</w:t>
            </w:r>
          </w:p>
        </w:tc>
        <w:tc>
          <w:tcPr>
            <w:tcW w:w="567" w:type="dxa"/>
            <w:shd w:val="clear" w:color="auto" w:fill="auto"/>
            <w:noWrap/>
            <w:vAlign w:val="bottom"/>
            <w:hideMark/>
          </w:tcPr>
          <w:p w14:paraId="6B0C5668" w14:textId="0BEFC0FD" w:rsidR="008E0259" w:rsidRPr="0089171B" w:rsidRDefault="008E0259">
            <w:pPr>
              <w:jc w:val="right"/>
              <w:rPr>
                <w:rFonts w:eastAsia="Times New Roman"/>
                <w:color w:val="000000"/>
              </w:rPr>
            </w:pPr>
            <w:r w:rsidRPr="0089171B">
              <w:rPr>
                <w:rFonts w:eastAsia="Times New Roman"/>
                <w:color w:val="000000"/>
              </w:rPr>
              <w:t>21</w:t>
            </w:r>
          </w:p>
        </w:tc>
        <w:tc>
          <w:tcPr>
            <w:tcW w:w="581" w:type="dxa"/>
            <w:shd w:val="clear" w:color="auto" w:fill="auto"/>
            <w:noWrap/>
            <w:vAlign w:val="bottom"/>
            <w:hideMark/>
          </w:tcPr>
          <w:p w14:paraId="535BBC01" w14:textId="22DF7D24" w:rsidR="008E0259" w:rsidRPr="0089171B" w:rsidRDefault="008E0259">
            <w:pPr>
              <w:jc w:val="right"/>
              <w:rPr>
                <w:rFonts w:eastAsia="Times New Roman"/>
                <w:color w:val="000000"/>
              </w:rPr>
            </w:pPr>
            <w:r w:rsidRPr="0089171B">
              <w:rPr>
                <w:rFonts w:eastAsia="Times New Roman"/>
                <w:color w:val="000000"/>
              </w:rPr>
              <w:t>18</w:t>
            </w:r>
          </w:p>
        </w:tc>
        <w:tc>
          <w:tcPr>
            <w:tcW w:w="606" w:type="dxa"/>
            <w:shd w:val="clear" w:color="auto" w:fill="auto"/>
            <w:noWrap/>
            <w:vAlign w:val="bottom"/>
            <w:hideMark/>
          </w:tcPr>
          <w:p w14:paraId="014865AF" w14:textId="44086631" w:rsidR="008E0259" w:rsidRPr="0089171B" w:rsidRDefault="008E0259">
            <w:pPr>
              <w:jc w:val="right"/>
              <w:rPr>
                <w:rFonts w:eastAsia="Times New Roman"/>
                <w:color w:val="000000"/>
              </w:rPr>
            </w:pPr>
            <w:r w:rsidRPr="0089171B">
              <w:rPr>
                <w:rFonts w:eastAsia="Times New Roman"/>
                <w:color w:val="000000"/>
              </w:rPr>
              <w:t>22</w:t>
            </w:r>
          </w:p>
        </w:tc>
        <w:tc>
          <w:tcPr>
            <w:tcW w:w="466" w:type="dxa"/>
            <w:shd w:val="clear" w:color="auto" w:fill="auto"/>
            <w:noWrap/>
            <w:vAlign w:val="bottom"/>
            <w:hideMark/>
          </w:tcPr>
          <w:p w14:paraId="51718C97" w14:textId="2B2B2B48" w:rsidR="008E0259" w:rsidRPr="0089171B" w:rsidRDefault="008E0259">
            <w:pPr>
              <w:jc w:val="right"/>
              <w:rPr>
                <w:rFonts w:eastAsia="Times New Roman"/>
                <w:color w:val="000000"/>
              </w:rPr>
            </w:pPr>
            <w:r w:rsidRPr="0089171B">
              <w:rPr>
                <w:rFonts w:eastAsia="Times New Roman"/>
                <w:color w:val="000000"/>
              </w:rPr>
              <w:t>5</w:t>
            </w:r>
          </w:p>
        </w:tc>
        <w:tc>
          <w:tcPr>
            <w:tcW w:w="708" w:type="dxa"/>
            <w:shd w:val="clear" w:color="auto" w:fill="auto"/>
            <w:noWrap/>
            <w:vAlign w:val="bottom"/>
            <w:hideMark/>
          </w:tcPr>
          <w:p w14:paraId="0C2B6888" w14:textId="4D31C739" w:rsidR="008E0259" w:rsidRPr="0089171B" w:rsidRDefault="008E0259">
            <w:pPr>
              <w:jc w:val="right"/>
              <w:rPr>
                <w:rFonts w:eastAsia="Times New Roman"/>
                <w:color w:val="000000"/>
              </w:rPr>
            </w:pPr>
            <w:r w:rsidRPr="0089171B">
              <w:rPr>
                <w:rFonts w:eastAsia="Times New Roman"/>
                <w:color w:val="000000"/>
              </w:rPr>
              <w:t>72</w:t>
            </w:r>
          </w:p>
        </w:tc>
        <w:tc>
          <w:tcPr>
            <w:tcW w:w="460" w:type="dxa"/>
            <w:tcBorders>
              <w:bottom w:val="single" w:sz="4" w:space="0" w:color="auto"/>
            </w:tcBorders>
            <w:shd w:val="clear" w:color="auto" w:fill="auto"/>
            <w:noWrap/>
            <w:vAlign w:val="bottom"/>
            <w:hideMark/>
          </w:tcPr>
          <w:p w14:paraId="7855E904" w14:textId="7426DADF" w:rsidR="008E0259" w:rsidRPr="0089171B" w:rsidRDefault="008E0259">
            <w:pPr>
              <w:jc w:val="right"/>
              <w:rPr>
                <w:rFonts w:eastAsia="Times New Roman"/>
                <w:color w:val="000000"/>
              </w:rPr>
            </w:pPr>
            <w:r w:rsidRPr="0089171B">
              <w:rPr>
                <w:rFonts w:eastAsia="Times New Roman"/>
                <w:color w:val="000000"/>
              </w:rPr>
              <w:t>0</w:t>
            </w:r>
          </w:p>
        </w:tc>
        <w:tc>
          <w:tcPr>
            <w:tcW w:w="1134" w:type="dxa"/>
            <w:shd w:val="clear" w:color="auto" w:fill="auto"/>
            <w:noWrap/>
            <w:vAlign w:val="bottom"/>
            <w:hideMark/>
          </w:tcPr>
          <w:p w14:paraId="12D946D3" w14:textId="66F950B5" w:rsidR="008E0259" w:rsidRPr="0089171B" w:rsidRDefault="008E0259">
            <w:pPr>
              <w:jc w:val="right"/>
              <w:rPr>
                <w:rFonts w:eastAsia="Times New Roman"/>
                <w:color w:val="000000"/>
              </w:rPr>
            </w:pPr>
            <w:r w:rsidRPr="0089171B">
              <w:rPr>
                <w:rFonts w:eastAsia="Times New Roman"/>
                <w:color w:val="000000"/>
              </w:rPr>
              <w:t>9</w:t>
            </w:r>
          </w:p>
        </w:tc>
      </w:tr>
      <w:tr w:rsidR="008E0259" w:rsidRPr="0089171B" w14:paraId="3D81CCEE" w14:textId="77777777" w:rsidTr="00B205BB">
        <w:trPr>
          <w:trHeight w:val="320"/>
        </w:trPr>
        <w:tc>
          <w:tcPr>
            <w:tcW w:w="956" w:type="dxa"/>
            <w:vMerge/>
            <w:shd w:val="clear" w:color="auto" w:fill="auto"/>
            <w:noWrap/>
            <w:vAlign w:val="bottom"/>
            <w:hideMark/>
          </w:tcPr>
          <w:p w14:paraId="00FBDCDE" w14:textId="0E4D8E71" w:rsidR="008E0259" w:rsidRPr="0089171B" w:rsidRDefault="008E0259" w:rsidP="009365C6">
            <w:pPr>
              <w:rPr>
                <w:rFonts w:eastAsia="Times New Roman"/>
                <w:color w:val="000000"/>
              </w:rPr>
            </w:pPr>
          </w:p>
        </w:tc>
        <w:tc>
          <w:tcPr>
            <w:tcW w:w="2180" w:type="dxa"/>
            <w:tcBorders>
              <w:bottom w:val="single" w:sz="4" w:space="0" w:color="auto"/>
            </w:tcBorders>
            <w:shd w:val="clear" w:color="auto" w:fill="auto"/>
            <w:noWrap/>
            <w:vAlign w:val="bottom"/>
            <w:hideMark/>
          </w:tcPr>
          <w:p w14:paraId="5954DAFB" w14:textId="0ABF8356" w:rsidR="008E0259" w:rsidRPr="0089171B" w:rsidRDefault="008E0259" w:rsidP="00ED7B2F">
            <w:pPr>
              <w:rPr>
                <w:rFonts w:eastAsia="Times New Roman"/>
                <w:color w:val="000000"/>
              </w:rPr>
            </w:pPr>
            <w:r w:rsidRPr="0089171B">
              <w:rPr>
                <w:rFonts w:eastAsia="Times New Roman"/>
                <w:color w:val="000000"/>
              </w:rPr>
              <w:t xml:space="preserve">Ensemble </w:t>
            </w:r>
          </w:p>
        </w:tc>
        <w:tc>
          <w:tcPr>
            <w:tcW w:w="850" w:type="dxa"/>
            <w:shd w:val="clear" w:color="auto" w:fill="auto"/>
            <w:noWrap/>
            <w:vAlign w:val="bottom"/>
            <w:hideMark/>
          </w:tcPr>
          <w:p w14:paraId="2761C114" w14:textId="045D1C24" w:rsidR="008E0259" w:rsidRPr="0089171B" w:rsidRDefault="008E0259">
            <w:pPr>
              <w:jc w:val="right"/>
              <w:rPr>
                <w:rFonts w:eastAsia="Times New Roman"/>
                <w:color w:val="000000"/>
              </w:rPr>
            </w:pPr>
            <w:r w:rsidRPr="0089171B">
              <w:rPr>
                <w:rFonts w:eastAsia="Times New Roman"/>
                <w:color w:val="000000"/>
              </w:rPr>
              <w:t>0</w:t>
            </w:r>
          </w:p>
        </w:tc>
        <w:tc>
          <w:tcPr>
            <w:tcW w:w="567" w:type="dxa"/>
            <w:shd w:val="clear" w:color="auto" w:fill="auto"/>
            <w:noWrap/>
            <w:vAlign w:val="bottom"/>
            <w:hideMark/>
          </w:tcPr>
          <w:p w14:paraId="6C38DECD" w14:textId="2EC3F07E" w:rsidR="008E0259" w:rsidRPr="0089171B" w:rsidRDefault="008E0259">
            <w:pPr>
              <w:jc w:val="right"/>
              <w:rPr>
                <w:rFonts w:eastAsia="Times New Roman"/>
                <w:color w:val="000000"/>
              </w:rPr>
            </w:pPr>
            <w:r w:rsidRPr="0089171B">
              <w:rPr>
                <w:rFonts w:eastAsia="Times New Roman"/>
                <w:color w:val="000000"/>
              </w:rPr>
              <w:t>0</w:t>
            </w:r>
          </w:p>
        </w:tc>
        <w:tc>
          <w:tcPr>
            <w:tcW w:w="581" w:type="dxa"/>
            <w:tcBorders>
              <w:bottom w:val="single" w:sz="4" w:space="0" w:color="auto"/>
            </w:tcBorders>
            <w:shd w:val="clear" w:color="auto" w:fill="auto"/>
            <w:noWrap/>
            <w:vAlign w:val="bottom"/>
            <w:hideMark/>
          </w:tcPr>
          <w:p w14:paraId="5CC843B3" w14:textId="1994C44F" w:rsidR="008E0259" w:rsidRPr="0089171B" w:rsidRDefault="008E0259">
            <w:pPr>
              <w:jc w:val="right"/>
              <w:rPr>
                <w:rFonts w:eastAsia="Times New Roman"/>
                <w:color w:val="000000"/>
              </w:rPr>
            </w:pPr>
            <w:r w:rsidRPr="0089171B">
              <w:rPr>
                <w:rFonts w:eastAsia="Times New Roman"/>
                <w:color w:val="000000"/>
              </w:rPr>
              <w:t>0</w:t>
            </w:r>
          </w:p>
        </w:tc>
        <w:tc>
          <w:tcPr>
            <w:tcW w:w="567" w:type="dxa"/>
            <w:shd w:val="clear" w:color="auto" w:fill="auto"/>
            <w:noWrap/>
            <w:vAlign w:val="bottom"/>
            <w:hideMark/>
          </w:tcPr>
          <w:p w14:paraId="09DA1328" w14:textId="41F5283D" w:rsidR="008E0259" w:rsidRPr="0089171B" w:rsidRDefault="008E0259">
            <w:pPr>
              <w:jc w:val="right"/>
              <w:rPr>
                <w:rFonts w:eastAsia="Times New Roman"/>
                <w:color w:val="000000"/>
              </w:rPr>
            </w:pPr>
            <w:r w:rsidRPr="0089171B">
              <w:rPr>
                <w:rFonts w:eastAsia="Times New Roman"/>
                <w:color w:val="000000"/>
              </w:rPr>
              <w:t>26</w:t>
            </w:r>
          </w:p>
        </w:tc>
        <w:tc>
          <w:tcPr>
            <w:tcW w:w="581" w:type="dxa"/>
            <w:shd w:val="clear" w:color="auto" w:fill="auto"/>
            <w:noWrap/>
            <w:vAlign w:val="bottom"/>
            <w:hideMark/>
          </w:tcPr>
          <w:p w14:paraId="0E1D92F1" w14:textId="55890242" w:rsidR="008E0259" w:rsidRPr="0089171B" w:rsidRDefault="008E0259">
            <w:pPr>
              <w:jc w:val="right"/>
              <w:rPr>
                <w:rFonts w:eastAsia="Times New Roman"/>
                <w:color w:val="000000"/>
              </w:rPr>
            </w:pPr>
            <w:r w:rsidRPr="0089171B">
              <w:rPr>
                <w:rFonts w:eastAsia="Times New Roman"/>
                <w:color w:val="000000"/>
              </w:rPr>
              <w:t>0</w:t>
            </w:r>
          </w:p>
        </w:tc>
        <w:tc>
          <w:tcPr>
            <w:tcW w:w="606" w:type="dxa"/>
            <w:tcBorders>
              <w:bottom w:val="single" w:sz="4" w:space="0" w:color="auto"/>
            </w:tcBorders>
            <w:shd w:val="clear" w:color="auto" w:fill="auto"/>
            <w:noWrap/>
            <w:vAlign w:val="bottom"/>
            <w:hideMark/>
          </w:tcPr>
          <w:p w14:paraId="1F9ADDE0" w14:textId="2058554A" w:rsidR="008E0259" w:rsidRPr="0089171B" w:rsidRDefault="008E0259">
            <w:pPr>
              <w:jc w:val="right"/>
              <w:rPr>
                <w:rFonts w:eastAsia="Times New Roman"/>
                <w:color w:val="000000"/>
              </w:rPr>
            </w:pPr>
            <w:r w:rsidRPr="0089171B">
              <w:rPr>
                <w:rFonts w:eastAsia="Times New Roman"/>
                <w:color w:val="000000"/>
              </w:rPr>
              <w:t>25</w:t>
            </w:r>
          </w:p>
        </w:tc>
        <w:tc>
          <w:tcPr>
            <w:tcW w:w="466" w:type="dxa"/>
            <w:shd w:val="clear" w:color="auto" w:fill="auto"/>
            <w:noWrap/>
            <w:vAlign w:val="bottom"/>
            <w:hideMark/>
          </w:tcPr>
          <w:p w14:paraId="133EA84E" w14:textId="034C6949" w:rsidR="008E0259" w:rsidRPr="0089171B" w:rsidRDefault="008E0259">
            <w:pPr>
              <w:jc w:val="right"/>
              <w:rPr>
                <w:rFonts w:eastAsia="Times New Roman"/>
                <w:color w:val="000000"/>
              </w:rPr>
            </w:pPr>
            <w:r w:rsidRPr="0089171B">
              <w:rPr>
                <w:rFonts w:eastAsia="Times New Roman"/>
                <w:color w:val="000000"/>
              </w:rPr>
              <w:t>2</w:t>
            </w:r>
          </w:p>
        </w:tc>
        <w:tc>
          <w:tcPr>
            <w:tcW w:w="708" w:type="dxa"/>
            <w:tcBorders>
              <w:bottom w:val="single" w:sz="4" w:space="0" w:color="auto"/>
            </w:tcBorders>
            <w:shd w:val="clear" w:color="auto" w:fill="auto"/>
            <w:noWrap/>
            <w:vAlign w:val="bottom"/>
            <w:hideMark/>
          </w:tcPr>
          <w:p w14:paraId="65CB6837" w14:textId="4CA12EC2" w:rsidR="008E0259" w:rsidRPr="0089171B" w:rsidRDefault="008E0259">
            <w:pPr>
              <w:jc w:val="right"/>
              <w:rPr>
                <w:rFonts w:eastAsia="Times New Roman"/>
                <w:color w:val="000000"/>
              </w:rPr>
            </w:pPr>
            <w:r w:rsidRPr="0089171B">
              <w:rPr>
                <w:rFonts w:eastAsia="Times New Roman"/>
                <w:color w:val="000000"/>
              </w:rPr>
              <w:t>7</w:t>
            </w:r>
          </w:p>
        </w:tc>
        <w:tc>
          <w:tcPr>
            <w:tcW w:w="460" w:type="dxa"/>
            <w:shd w:val="clear" w:color="auto" w:fill="auto"/>
            <w:noWrap/>
            <w:vAlign w:val="bottom"/>
            <w:hideMark/>
          </w:tcPr>
          <w:p w14:paraId="4769E271" w14:textId="2F969B50" w:rsidR="008E0259" w:rsidRPr="0089171B" w:rsidRDefault="008E0259">
            <w:pPr>
              <w:jc w:val="right"/>
              <w:rPr>
                <w:rFonts w:eastAsia="Times New Roman"/>
                <w:b/>
                <w:color w:val="000000"/>
              </w:rPr>
            </w:pPr>
            <w:r w:rsidRPr="0089171B">
              <w:rPr>
                <w:rFonts w:eastAsia="Times New Roman"/>
                <w:color w:val="000000"/>
              </w:rPr>
              <w:t>1</w:t>
            </w:r>
          </w:p>
        </w:tc>
        <w:tc>
          <w:tcPr>
            <w:tcW w:w="1134" w:type="dxa"/>
            <w:shd w:val="clear" w:color="auto" w:fill="auto"/>
            <w:noWrap/>
            <w:vAlign w:val="bottom"/>
            <w:hideMark/>
          </w:tcPr>
          <w:p w14:paraId="4420E86F" w14:textId="53159E34" w:rsidR="008E0259" w:rsidRPr="0089171B" w:rsidRDefault="008E0259">
            <w:pPr>
              <w:jc w:val="right"/>
              <w:rPr>
                <w:rFonts w:eastAsia="Times New Roman"/>
                <w:color w:val="000000"/>
              </w:rPr>
            </w:pPr>
            <w:r w:rsidRPr="0089171B">
              <w:rPr>
                <w:rFonts w:eastAsia="Times New Roman"/>
                <w:color w:val="000000"/>
              </w:rPr>
              <w:t>0</w:t>
            </w:r>
          </w:p>
        </w:tc>
      </w:tr>
      <w:tr w:rsidR="008E0259" w:rsidRPr="0089171B" w14:paraId="0121BF0F" w14:textId="77777777" w:rsidTr="00B205BB">
        <w:trPr>
          <w:trHeight w:val="320"/>
        </w:trPr>
        <w:tc>
          <w:tcPr>
            <w:tcW w:w="956" w:type="dxa"/>
            <w:vMerge/>
            <w:shd w:val="clear" w:color="auto" w:fill="auto"/>
            <w:noWrap/>
            <w:vAlign w:val="bottom"/>
            <w:hideMark/>
          </w:tcPr>
          <w:p w14:paraId="379FA1CD" w14:textId="597DD7C2" w:rsidR="008E0259" w:rsidRPr="0089171B" w:rsidRDefault="008E0259" w:rsidP="009365C6">
            <w:pPr>
              <w:rPr>
                <w:rFonts w:eastAsia="Times New Roman"/>
                <w:color w:val="000000"/>
              </w:rPr>
            </w:pPr>
          </w:p>
        </w:tc>
        <w:tc>
          <w:tcPr>
            <w:tcW w:w="2180" w:type="dxa"/>
            <w:shd w:val="clear" w:color="auto" w:fill="auto"/>
            <w:noWrap/>
            <w:vAlign w:val="bottom"/>
            <w:hideMark/>
          </w:tcPr>
          <w:p w14:paraId="020EF910" w14:textId="05EC2B58" w:rsidR="008E0259" w:rsidRPr="0089171B" w:rsidRDefault="008E0259" w:rsidP="00ED7B2F">
            <w:pPr>
              <w:rPr>
                <w:rFonts w:eastAsia="Times New Roman"/>
                <w:color w:val="000000"/>
              </w:rPr>
            </w:pPr>
            <w:r w:rsidRPr="0089171B">
              <w:rPr>
                <w:rFonts w:eastAsia="Times New Roman"/>
                <w:color w:val="000000"/>
              </w:rPr>
              <w:t xml:space="preserve">JIVE </w:t>
            </w:r>
          </w:p>
        </w:tc>
        <w:tc>
          <w:tcPr>
            <w:tcW w:w="850" w:type="dxa"/>
            <w:shd w:val="clear" w:color="auto" w:fill="auto"/>
            <w:noWrap/>
            <w:vAlign w:val="bottom"/>
            <w:hideMark/>
          </w:tcPr>
          <w:p w14:paraId="13758826" w14:textId="1900B2AE" w:rsidR="008E0259" w:rsidRPr="0089171B" w:rsidRDefault="008E0259">
            <w:pPr>
              <w:jc w:val="right"/>
              <w:rPr>
                <w:rFonts w:eastAsia="Times New Roman"/>
                <w:color w:val="000000"/>
              </w:rPr>
            </w:pPr>
            <w:r w:rsidRPr="0089171B">
              <w:rPr>
                <w:rFonts w:eastAsia="Times New Roman"/>
                <w:color w:val="000000"/>
              </w:rPr>
              <w:t>0</w:t>
            </w:r>
          </w:p>
        </w:tc>
        <w:tc>
          <w:tcPr>
            <w:tcW w:w="567" w:type="dxa"/>
            <w:shd w:val="clear" w:color="auto" w:fill="auto"/>
            <w:noWrap/>
            <w:vAlign w:val="bottom"/>
            <w:hideMark/>
          </w:tcPr>
          <w:p w14:paraId="1EF4C92A" w14:textId="305CB628"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auto"/>
            <w:noWrap/>
            <w:vAlign w:val="bottom"/>
            <w:hideMark/>
          </w:tcPr>
          <w:p w14:paraId="2FD612F2" w14:textId="7191332A" w:rsidR="008E0259" w:rsidRPr="0089171B" w:rsidRDefault="008E0259">
            <w:pPr>
              <w:jc w:val="right"/>
              <w:rPr>
                <w:rFonts w:eastAsia="Times New Roman"/>
                <w:b/>
                <w:color w:val="000000"/>
              </w:rPr>
            </w:pPr>
            <w:r w:rsidRPr="0089171B">
              <w:rPr>
                <w:rFonts w:eastAsia="Times New Roman"/>
                <w:color w:val="000000"/>
              </w:rPr>
              <w:t>4</w:t>
            </w:r>
          </w:p>
        </w:tc>
        <w:tc>
          <w:tcPr>
            <w:tcW w:w="567" w:type="dxa"/>
            <w:shd w:val="clear" w:color="auto" w:fill="auto"/>
            <w:noWrap/>
            <w:vAlign w:val="bottom"/>
            <w:hideMark/>
          </w:tcPr>
          <w:p w14:paraId="42A19AB7" w14:textId="37B45895" w:rsidR="008E0259" w:rsidRPr="0089171B" w:rsidRDefault="008E0259">
            <w:pPr>
              <w:jc w:val="right"/>
              <w:rPr>
                <w:rFonts w:eastAsia="Times New Roman"/>
                <w:color w:val="000000"/>
              </w:rPr>
            </w:pPr>
            <w:r w:rsidRPr="0089171B">
              <w:rPr>
                <w:rFonts w:eastAsia="Times New Roman"/>
                <w:color w:val="000000"/>
              </w:rPr>
              <w:t>48</w:t>
            </w:r>
          </w:p>
        </w:tc>
        <w:tc>
          <w:tcPr>
            <w:tcW w:w="581" w:type="dxa"/>
            <w:shd w:val="clear" w:color="auto" w:fill="auto"/>
            <w:noWrap/>
            <w:vAlign w:val="bottom"/>
            <w:hideMark/>
          </w:tcPr>
          <w:p w14:paraId="4CB93F4A" w14:textId="37E81BE6" w:rsidR="008E0259" w:rsidRPr="0089171B" w:rsidRDefault="008E0259">
            <w:pPr>
              <w:jc w:val="right"/>
              <w:rPr>
                <w:rFonts w:eastAsia="Times New Roman"/>
                <w:color w:val="000000"/>
              </w:rPr>
            </w:pPr>
            <w:r w:rsidRPr="0089171B">
              <w:rPr>
                <w:rFonts w:eastAsia="Times New Roman"/>
                <w:color w:val="000000"/>
              </w:rPr>
              <w:t>17</w:t>
            </w:r>
          </w:p>
        </w:tc>
        <w:tc>
          <w:tcPr>
            <w:tcW w:w="606" w:type="dxa"/>
            <w:shd w:val="clear" w:color="auto" w:fill="auto"/>
            <w:noWrap/>
            <w:vAlign w:val="bottom"/>
            <w:hideMark/>
          </w:tcPr>
          <w:p w14:paraId="79BDC76E" w14:textId="64F211B8" w:rsidR="008E0259" w:rsidRPr="0089171B" w:rsidRDefault="008E0259">
            <w:pPr>
              <w:jc w:val="right"/>
              <w:rPr>
                <w:rFonts w:eastAsia="Times New Roman"/>
                <w:b/>
                <w:color w:val="000000"/>
              </w:rPr>
            </w:pPr>
            <w:r w:rsidRPr="0089171B">
              <w:rPr>
                <w:rFonts w:eastAsia="Times New Roman"/>
                <w:color w:val="000000"/>
              </w:rPr>
              <w:t>35</w:t>
            </w:r>
          </w:p>
        </w:tc>
        <w:tc>
          <w:tcPr>
            <w:tcW w:w="466" w:type="dxa"/>
            <w:shd w:val="clear" w:color="auto" w:fill="auto"/>
            <w:noWrap/>
            <w:vAlign w:val="bottom"/>
            <w:hideMark/>
          </w:tcPr>
          <w:p w14:paraId="0098C718" w14:textId="229FA78C" w:rsidR="008E0259" w:rsidRPr="0089171B" w:rsidRDefault="008E0259">
            <w:pPr>
              <w:jc w:val="right"/>
              <w:rPr>
                <w:rFonts w:eastAsia="Times New Roman"/>
                <w:color w:val="000000"/>
              </w:rPr>
            </w:pPr>
            <w:r w:rsidRPr="0089171B">
              <w:rPr>
                <w:rFonts w:eastAsia="Times New Roman"/>
                <w:color w:val="000000"/>
              </w:rPr>
              <w:t>1</w:t>
            </w:r>
          </w:p>
        </w:tc>
        <w:tc>
          <w:tcPr>
            <w:tcW w:w="708" w:type="dxa"/>
            <w:shd w:val="clear" w:color="auto" w:fill="auto"/>
            <w:noWrap/>
            <w:vAlign w:val="bottom"/>
            <w:hideMark/>
          </w:tcPr>
          <w:p w14:paraId="001A8837" w14:textId="1F83CAC0" w:rsidR="008E0259" w:rsidRPr="0089171B" w:rsidRDefault="008E0259">
            <w:pPr>
              <w:jc w:val="right"/>
              <w:rPr>
                <w:rFonts w:eastAsia="Times New Roman"/>
                <w:b/>
                <w:color w:val="000000"/>
              </w:rPr>
            </w:pPr>
            <w:r w:rsidRPr="0089171B">
              <w:rPr>
                <w:rFonts w:eastAsia="Times New Roman"/>
                <w:color w:val="000000"/>
              </w:rPr>
              <w:t>18</w:t>
            </w:r>
          </w:p>
        </w:tc>
        <w:tc>
          <w:tcPr>
            <w:tcW w:w="460" w:type="dxa"/>
            <w:tcBorders>
              <w:bottom w:val="single" w:sz="4" w:space="0" w:color="auto"/>
            </w:tcBorders>
            <w:shd w:val="clear" w:color="auto" w:fill="auto"/>
            <w:noWrap/>
            <w:vAlign w:val="bottom"/>
            <w:hideMark/>
          </w:tcPr>
          <w:p w14:paraId="14E844B5" w14:textId="624AAB25" w:rsidR="008E0259" w:rsidRPr="0089171B" w:rsidRDefault="008E0259">
            <w:pPr>
              <w:jc w:val="right"/>
              <w:rPr>
                <w:rFonts w:eastAsia="Times New Roman"/>
                <w:color w:val="000000"/>
              </w:rPr>
            </w:pPr>
            <w:r w:rsidRPr="0089171B">
              <w:rPr>
                <w:rFonts w:eastAsia="Times New Roman"/>
                <w:color w:val="000000"/>
              </w:rPr>
              <w:t>0</w:t>
            </w:r>
          </w:p>
        </w:tc>
        <w:tc>
          <w:tcPr>
            <w:tcW w:w="1134" w:type="dxa"/>
            <w:shd w:val="clear" w:color="auto" w:fill="auto"/>
            <w:noWrap/>
            <w:vAlign w:val="bottom"/>
            <w:hideMark/>
          </w:tcPr>
          <w:p w14:paraId="2DA07E80" w14:textId="1091CE14" w:rsidR="008E0259" w:rsidRPr="0089171B" w:rsidRDefault="008E0259">
            <w:pPr>
              <w:jc w:val="right"/>
              <w:rPr>
                <w:rFonts w:eastAsia="Times New Roman"/>
                <w:color w:val="000000"/>
              </w:rPr>
            </w:pPr>
            <w:r w:rsidRPr="0089171B">
              <w:rPr>
                <w:rFonts w:eastAsia="Times New Roman"/>
                <w:color w:val="000000"/>
              </w:rPr>
              <w:t>0</w:t>
            </w:r>
          </w:p>
        </w:tc>
      </w:tr>
      <w:tr w:rsidR="008E0259" w:rsidRPr="0089171B" w14:paraId="1AF9659D" w14:textId="77777777" w:rsidTr="00B205BB">
        <w:trPr>
          <w:trHeight w:val="320"/>
        </w:trPr>
        <w:tc>
          <w:tcPr>
            <w:tcW w:w="956" w:type="dxa"/>
            <w:vMerge/>
            <w:shd w:val="clear" w:color="auto" w:fill="auto"/>
            <w:noWrap/>
            <w:vAlign w:val="bottom"/>
            <w:hideMark/>
          </w:tcPr>
          <w:p w14:paraId="06AB4BAA" w14:textId="2A88DE4C" w:rsidR="008E0259" w:rsidRPr="0089171B" w:rsidRDefault="008E0259" w:rsidP="009365C6">
            <w:pPr>
              <w:rPr>
                <w:rFonts w:eastAsia="Times New Roman"/>
                <w:color w:val="000000"/>
              </w:rPr>
            </w:pPr>
          </w:p>
        </w:tc>
        <w:tc>
          <w:tcPr>
            <w:tcW w:w="2180" w:type="dxa"/>
            <w:shd w:val="clear" w:color="auto" w:fill="auto"/>
            <w:noWrap/>
            <w:vAlign w:val="bottom"/>
            <w:hideMark/>
          </w:tcPr>
          <w:p w14:paraId="7482687C" w14:textId="79E67703" w:rsidR="008E0259" w:rsidRPr="0089171B" w:rsidRDefault="008E0259" w:rsidP="00ED7B2F">
            <w:pPr>
              <w:rPr>
                <w:rFonts w:eastAsia="Times New Roman"/>
                <w:color w:val="000000"/>
              </w:rPr>
            </w:pPr>
            <w:r w:rsidRPr="0089171B">
              <w:rPr>
                <w:rFonts w:eastAsia="Times New Roman"/>
                <w:color w:val="000000"/>
              </w:rPr>
              <w:t xml:space="preserve">MOFA </w:t>
            </w:r>
          </w:p>
        </w:tc>
        <w:tc>
          <w:tcPr>
            <w:tcW w:w="850" w:type="dxa"/>
            <w:shd w:val="clear" w:color="auto" w:fill="auto"/>
            <w:noWrap/>
            <w:vAlign w:val="bottom"/>
            <w:hideMark/>
          </w:tcPr>
          <w:p w14:paraId="49EF5D6E" w14:textId="1D91D5EE" w:rsidR="008E0259" w:rsidRPr="0089171B" w:rsidRDefault="008E0259">
            <w:pPr>
              <w:jc w:val="right"/>
              <w:rPr>
                <w:rFonts w:eastAsia="Times New Roman"/>
                <w:color w:val="000000"/>
              </w:rPr>
            </w:pPr>
            <w:r w:rsidRPr="0089171B">
              <w:rPr>
                <w:rFonts w:eastAsia="Times New Roman"/>
                <w:color w:val="000000"/>
              </w:rPr>
              <w:t>0</w:t>
            </w:r>
          </w:p>
        </w:tc>
        <w:tc>
          <w:tcPr>
            <w:tcW w:w="567" w:type="dxa"/>
            <w:shd w:val="clear" w:color="auto" w:fill="auto"/>
            <w:noWrap/>
            <w:vAlign w:val="bottom"/>
            <w:hideMark/>
          </w:tcPr>
          <w:p w14:paraId="7EE033A0" w14:textId="7A31823D"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auto"/>
            <w:noWrap/>
            <w:vAlign w:val="bottom"/>
            <w:hideMark/>
          </w:tcPr>
          <w:p w14:paraId="7A298C30" w14:textId="36EF6C30" w:rsidR="008E0259" w:rsidRPr="0089171B" w:rsidRDefault="008E0259">
            <w:pPr>
              <w:jc w:val="right"/>
              <w:rPr>
                <w:rFonts w:eastAsia="Times New Roman"/>
                <w:color w:val="000000"/>
              </w:rPr>
            </w:pPr>
            <w:r w:rsidRPr="0089171B">
              <w:rPr>
                <w:rFonts w:eastAsia="Times New Roman"/>
                <w:color w:val="000000"/>
              </w:rPr>
              <w:t>17</w:t>
            </w:r>
          </w:p>
        </w:tc>
        <w:tc>
          <w:tcPr>
            <w:tcW w:w="567" w:type="dxa"/>
            <w:tcBorders>
              <w:bottom w:val="single" w:sz="4" w:space="0" w:color="auto"/>
            </w:tcBorders>
            <w:shd w:val="clear" w:color="auto" w:fill="auto"/>
            <w:noWrap/>
            <w:vAlign w:val="bottom"/>
            <w:hideMark/>
          </w:tcPr>
          <w:p w14:paraId="26F41270" w14:textId="63EFDE01" w:rsidR="008E0259" w:rsidRPr="0089171B" w:rsidRDefault="008E0259">
            <w:pPr>
              <w:jc w:val="right"/>
              <w:rPr>
                <w:rFonts w:eastAsia="Times New Roman"/>
                <w:color w:val="000000"/>
              </w:rPr>
            </w:pPr>
            <w:r w:rsidRPr="0089171B">
              <w:rPr>
                <w:rFonts w:eastAsia="Times New Roman"/>
                <w:color w:val="000000"/>
              </w:rPr>
              <w:t>20</w:t>
            </w:r>
          </w:p>
        </w:tc>
        <w:tc>
          <w:tcPr>
            <w:tcW w:w="581" w:type="dxa"/>
            <w:tcBorders>
              <w:bottom w:val="single" w:sz="4" w:space="0" w:color="auto"/>
            </w:tcBorders>
            <w:shd w:val="clear" w:color="auto" w:fill="auto"/>
            <w:noWrap/>
            <w:vAlign w:val="bottom"/>
            <w:hideMark/>
          </w:tcPr>
          <w:p w14:paraId="7C74160B" w14:textId="127B0BD8" w:rsidR="008E0259" w:rsidRPr="0089171B" w:rsidRDefault="008E0259">
            <w:pPr>
              <w:jc w:val="right"/>
              <w:rPr>
                <w:rFonts w:eastAsia="Times New Roman"/>
                <w:color w:val="000000"/>
              </w:rPr>
            </w:pPr>
            <w:r w:rsidRPr="0089171B">
              <w:rPr>
                <w:rFonts w:eastAsia="Times New Roman"/>
                <w:color w:val="000000"/>
              </w:rPr>
              <w:t>0</w:t>
            </w:r>
          </w:p>
        </w:tc>
        <w:tc>
          <w:tcPr>
            <w:tcW w:w="606" w:type="dxa"/>
            <w:shd w:val="clear" w:color="auto" w:fill="auto"/>
            <w:noWrap/>
            <w:vAlign w:val="bottom"/>
            <w:hideMark/>
          </w:tcPr>
          <w:p w14:paraId="0C7EAF84" w14:textId="392D0CF5" w:rsidR="008E0259" w:rsidRPr="0089171B" w:rsidRDefault="008E0259">
            <w:pPr>
              <w:jc w:val="right"/>
              <w:rPr>
                <w:rFonts w:eastAsia="Times New Roman"/>
                <w:color w:val="000000"/>
              </w:rPr>
            </w:pPr>
            <w:r w:rsidRPr="0089171B">
              <w:rPr>
                <w:rFonts w:eastAsia="Times New Roman"/>
                <w:color w:val="000000"/>
              </w:rPr>
              <w:t>127</w:t>
            </w:r>
          </w:p>
        </w:tc>
        <w:tc>
          <w:tcPr>
            <w:tcW w:w="466" w:type="dxa"/>
            <w:shd w:val="clear" w:color="auto" w:fill="auto"/>
            <w:noWrap/>
            <w:vAlign w:val="bottom"/>
            <w:hideMark/>
          </w:tcPr>
          <w:p w14:paraId="732016D1" w14:textId="726CC4C4" w:rsidR="008E0259" w:rsidRPr="0089171B" w:rsidRDefault="008E0259">
            <w:pPr>
              <w:jc w:val="right"/>
              <w:rPr>
                <w:rFonts w:eastAsia="Times New Roman"/>
                <w:color w:val="000000"/>
              </w:rPr>
            </w:pPr>
            <w:r w:rsidRPr="0089171B">
              <w:rPr>
                <w:rFonts w:eastAsia="Times New Roman"/>
                <w:color w:val="000000"/>
              </w:rPr>
              <w:t>0</w:t>
            </w:r>
          </w:p>
        </w:tc>
        <w:tc>
          <w:tcPr>
            <w:tcW w:w="708" w:type="dxa"/>
            <w:shd w:val="clear" w:color="auto" w:fill="auto"/>
            <w:noWrap/>
            <w:vAlign w:val="bottom"/>
            <w:hideMark/>
          </w:tcPr>
          <w:p w14:paraId="31185526" w14:textId="22EE7787" w:rsidR="008E0259" w:rsidRPr="0089171B" w:rsidRDefault="008E0259">
            <w:pPr>
              <w:jc w:val="right"/>
              <w:rPr>
                <w:rFonts w:eastAsia="Times New Roman"/>
                <w:color w:val="000000"/>
              </w:rPr>
            </w:pPr>
            <w:r w:rsidRPr="0089171B">
              <w:rPr>
                <w:rFonts w:eastAsia="Times New Roman"/>
                <w:color w:val="000000"/>
              </w:rPr>
              <w:t>13</w:t>
            </w:r>
          </w:p>
        </w:tc>
        <w:tc>
          <w:tcPr>
            <w:tcW w:w="460" w:type="dxa"/>
            <w:shd w:val="clear" w:color="auto" w:fill="E2EFD9" w:themeFill="accent6" w:themeFillTint="33"/>
            <w:noWrap/>
            <w:vAlign w:val="bottom"/>
            <w:hideMark/>
          </w:tcPr>
          <w:p w14:paraId="0D876B26" w14:textId="21E5926D" w:rsidR="008E0259" w:rsidRPr="0089171B" w:rsidRDefault="008E0259">
            <w:pPr>
              <w:jc w:val="right"/>
              <w:rPr>
                <w:rFonts w:eastAsia="Times New Roman"/>
                <w:color w:val="000000"/>
              </w:rPr>
            </w:pPr>
            <w:r w:rsidRPr="0089171B">
              <w:rPr>
                <w:rFonts w:eastAsia="Times New Roman"/>
                <w:color w:val="000000"/>
              </w:rPr>
              <w:t>2</w:t>
            </w:r>
          </w:p>
        </w:tc>
        <w:tc>
          <w:tcPr>
            <w:tcW w:w="1134" w:type="dxa"/>
            <w:shd w:val="clear" w:color="auto" w:fill="auto"/>
            <w:noWrap/>
            <w:vAlign w:val="bottom"/>
            <w:hideMark/>
          </w:tcPr>
          <w:p w14:paraId="1F264A34" w14:textId="4BE7727B" w:rsidR="008E0259" w:rsidRPr="0089171B" w:rsidRDefault="008E0259">
            <w:pPr>
              <w:jc w:val="right"/>
              <w:rPr>
                <w:rFonts w:eastAsia="Times New Roman"/>
                <w:color w:val="000000"/>
              </w:rPr>
            </w:pPr>
            <w:r w:rsidRPr="0089171B">
              <w:rPr>
                <w:rFonts w:eastAsia="Times New Roman"/>
                <w:color w:val="000000"/>
              </w:rPr>
              <w:t>0</w:t>
            </w:r>
          </w:p>
        </w:tc>
      </w:tr>
      <w:tr w:rsidR="008E0259" w:rsidRPr="0089171B" w14:paraId="3C8F0E90" w14:textId="77777777" w:rsidTr="00BB6916">
        <w:trPr>
          <w:trHeight w:val="320"/>
        </w:trPr>
        <w:tc>
          <w:tcPr>
            <w:tcW w:w="956" w:type="dxa"/>
            <w:vMerge/>
            <w:tcBorders>
              <w:bottom w:val="single" w:sz="24" w:space="0" w:color="auto"/>
            </w:tcBorders>
            <w:shd w:val="clear" w:color="auto" w:fill="auto"/>
            <w:noWrap/>
            <w:vAlign w:val="bottom"/>
            <w:hideMark/>
          </w:tcPr>
          <w:p w14:paraId="6CBBFEC4" w14:textId="2FA8BC9B" w:rsidR="008E0259" w:rsidRPr="0089171B" w:rsidRDefault="008E0259">
            <w:pPr>
              <w:rPr>
                <w:rFonts w:eastAsia="Times New Roman"/>
                <w:color w:val="000000"/>
              </w:rPr>
            </w:pPr>
          </w:p>
        </w:tc>
        <w:tc>
          <w:tcPr>
            <w:tcW w:w="2180" w:type="dxa"/>
            <w:tcBorders>
              <w:bottom w:val="single" w:sz="24" w:space="0" w:color="auto"/>
            </w:tcBorders>
            <w:shd w:val="clear" w:color="auto" w:fill="auto"/>
            <w:noWrap/>
            <w:vAlign w:val="bottom"/>
            <w:hideMark/>
          </w:tcPr>
          <w:p w14:paraId="03299107" w14:textId="71C3EDC7" w:rsidR="008E0259" w:rsidRPr="0089171B" w:rsidRDefault="008E0259" w:rsidP="00ED7B2F">
            <w:pPr>
              <w:rPr>
                <w:rFonts w:eastAsia="Times New Roman"/>
                <w:color w:val="000000"/>
              </w:rPr>
            </w:pPr>
            <w:proofErr w:type="spellStart"/>
            <w:r w:rsidRPr="0089171B">
              <w:rPr>
                <w:rFonts w:eastAsia="Times New Roman"/>
                <w:color w:val="000000"/>
              </w:rPr>
              <w:t>sGCCA</w:t>
            </w:r>
            <w:proofErr w:type="spellEnd"/>
          </w:p>
        </w:tc>
        <w:tc>
          <w:tcPr>
            <w:tcW w:w="850" w:type="dxa"/>
            <w:tcBorders>
              <w:bottom w:val="single" w:sz="24" w:space="0" w:color="auto"/>
            </w:tcBorders>
            <w:shd w:val="clear" w:color="auto" w:fill="auto"/>
            <w:noWrap/>
            <w:vAlign w:val="bottom"/>
            <w:hideMark/>
          </w:tcPr>
          <w:p w14:paraId="6CAD7BB4" w14:textId="1E95216D" w:rsidR="008E0259" w:rsidRPr="0089171B" w:rsidRDefault="008E0259">
            <w:pPr>
              <w:jc w:val="right"/>
              <w:rPr>
                <w:rFonts w:eastAsia="Times New Roman"/>
                <w:color w:val="000000"/>
              </w:rPr>
            </w:pPr>
            <w:r w:rsidRPr="0089171B">
              <w:rPr>
                <w:rFonts w:eastAsia="Times New Roman"/>
                <w:color w:val="000000"/>
              </w:rPr>
              <w:t>0</w:t>
            </w:r>
          </w:p>
        </w:tc>
        <w:tc>
          <w:tcPr>
            <w:tcW w:w="567" w:type="dxa"/>
            <w:tcBorders>
              <w:bottom w:val="single" w:sz="24" w:space="0" w:color="auto"/>
            </w:tcBorders>
            <w:shd w:val="clear" w:color="auto" w:fill="auto"/>
            <w:noWrap/>
            <w:vAlign w:val="bottom"/>
            <w:hideMark/>
          </w:tcPr>
          <w:p w14:paraId="566F9124" w14:textId="005D0D75" w:rsidR="008E0259" w:rsidRPr="0089171B" w:rsidRDefault="008E0259">
            <w:pPr>
              <w:jc w:val="right"/>
              <w:rPr>
                <w:rFonts w:eastAsia="Times New Roman"/>
                <w:color w:val="000000"/>
              </w:rPr>
            </w:pPr>
            <w:r w:rsidRPr="0089171B">
              <w:rPr>
                <w:rFonts w:eastAsia="Times New Roman"/>
                <w:color w:val="000000"/>
              </w:rPr>
              <w:t>0</w:t>
            </w:r>
          </w:p>
        </w:tc>
        <w:tc>
          <w:tcPr>
            <w:tcW w:w="581" w:type="dxa"/>
            <w:tcBorders>
              <w:bottom w:val="single" w:sz="24" w:space="0" w:color="auto"/>
            </w:tcBorders>
            <w:shd w:val="clear" w:color="auto" w:fill="auto"/>
            <w:noWrap/>
            <w:vAlign w:val="bottom"/>
            <w:hideMark/>
          </w:tcPr>
          <w:p w14:paraId="11200073" w14:textId="1F28236A" w:rsidR="008E0259" w:rsidRPr="0089171B" w:rsidRDefault="008E0259">
            <w:pPr>
              <w:jc w:val="right"/>
              <w:rPr>
                <w:rFonts w:eastAsia="Times New Roman"/>
                <w:color w:val="000000"/>
              </w:rPr>
            </w:pPr>
            <w:r w:rsidRPr="0089171B">
              <w:rPr>
                <w:rFonts w:eastAsia="Times New Roman"/>
                <w:color w:val="000000"/>
              </w:rPr>
              <w:t>2</w:t>
            </w:r>
          </w:p>
        </w:tc>
        <w:tc>
          <w:tcPr>
            <w:tcW w:w="567" w:type="dxa"/>
            <w:tcBorders>
              <w:bottom w:val="single" w:sz="24" w:space="0" w:color="auto"/>
            </w:tcBorders>
            <w:shd w:val="clear" w:color="auto" w:fill="E2EFD9" w:themeFill="accent6" w:themeFillTint="33"/>
            <w:noWrap/>
            <w:vAlign w:val="bottom"/>
            <w:hideMark/>
          </w:tcPr>
          <w:p w14:paraId="13BE049C" w14:textId="68B38DBE" w:rsidR="008E0259" w:rsidRPr="0089171B" w:rsidRDefault="008E0259">
            <w:pPr>
              <w:jc w:val="right"/>
              <w:rPr>
                <w:rFonts w:eastAsia="Times New Roman"/>
                <w:color w:val="000000"/>
              </w:rPr>
            </w:pPr>
            <w:r w:rsidRPr="0089171B">
              <w:rPr>
                <w:rFonts w:eastAsia="Times New Roman"/>
                <w:color w:val="000000"/>
              </w:rPr>
              <w:t>57</w:t>
            </w:r>
          </w:p>
        </w:tc>
        <w:tc>
          <w:tcPr>
            <w:tcW w:w="581" w:type="dxa"/>
            <w:tcBorders>
              <w:bottom w:val="single" w:sz="24" w:space="0" w:color="auto"/>
            </w:tcBorders>
            <w:shd w:val="clear" w:color="auto" w:fill="E2EFD9" w:themeFill="accent6" w:themeFillTint="33"/>
            <w:noWrap/>
            <w:vAlign w:val="bottom"/>
            <w:hideMark/>
          </w:tcPr>
          <w:p w14:paraId="7BC39D6D" w14:textId="14217B6F" w:rsidR="008E0259" w:rsidRPr="0089171B" w:rsidRDefault="008E0259">
            <w:pPr>
              <w:jc w:val="right"/>
              <w:rPr>
                <w:rFonts w:eastAsia="Times New Roman"/>
                <w:b/>
                <w:color w:val="000000"/>
              </w:rPr>
            </w:pPr>
            <w:r w:rsidRPr="0089171B">
              <w:rPr>
                <w:rFonts w:eastAsia="Times New Roman"/>
                <w:color w:val="000000"/>
              </w:rPr>
              <w:t>47</w:t>
            </w:r>
          </w:p>
        </w:tc>
        <w:tc>
          <w:tcPr>
            <w:tcW w:w="606" w:type="dxa"/>
            <w:tcBorders>
              <w:bottom w:val="single" w:sz="24" w:space="0" w:color="auto"/>
            </w:tcBorders>
            <w:shd w:val="clear" w:color="auto" w:fill="auto"/>
            <w:noWrap/>
            <w:vAlign w:val="bottom"/>
            <w:hideMark/>
          </w:tcPr>
          <w:p w14:paraId="1A7B46C0" w14:textId="1933ED89" w:rsidR="008E0259" w:rsidRPr="0089171B" w:rsidRDefault="008E0259">
            <w:pPr>
              <w:jc w:val="right"/>
              <w:rPr>
                <w:rFonts w:eastAsia="Times New Roman"/>
                <w:color w:val="000000"/>
              </w:rPr>
            </w:pPr>
            <w:r w:rsidRPr="0089171B">
              <w:rPr>
                <w:rFonts w:eastAsia="Times New Roman"/>
                <w:color w:val="000000"/>
              </w:rPr>
              <w:t>42</w:t>
            </w:r>
          </w:p>
        </w:tc>
        <w:tc>
          <w:tcPr>
            <w:tcW w:w="466" w:type="dxa"/>
            <w:tcBorders>
              <w:bottom w:val="single" w:sz="24" w:space="0" w:color="auto"/>
            </w:tcBorders>
            <w:shd w:val="clear" w:color="auto" w:fill="auto"/>
            <w:noWrap/>
            <w:vAlign w:val="bottom"/>
            <w:hideMark/>
          </w:tcPr>
          <w:p w14:paraId="0655F9D0" w14:textId="5C183379" w:rsidR="008E0259" w:rsidRPr="0089171B" w:rsidRDefault="008E0259">
            <w:pPr>
              <w:jc w:val="right"/>
              <w:rPr>
                <w:rFonts w:eastAsia="Times New Roman"/>
                <w:color w:val="000000"/>
              </w:rPr>
            </w:pPr>
            <w:r w:rsidRPr="0089171B">
              <w:rPr>
                <w:rFonts w:eastAsia="Times New Roman"/>
                <w:color w:val="000000"/>
              </w:rPr>
              <w:t>1</w:t>
            </w:r>
          </w:p>
        </w:tc>
        <w:tc>
          <w:tcPr>
            <w:tcW w:w="708" w:type="dxa"/>
            <w:tcBorders>
              <w:bottom w:val="single" w:sz="24" w:space="0" w:color="auto"/>
            </w:tcBorders>
            <w:shd w:val="clear" w:color="auto" w:fill="auto"/>
            <w:noWrap/>
            <w:vAlign w:val="bottom"/>
            <w:hideMark/>
          </w:tcPr>
          <w:p w14:paraId="2B5D4DAC" w14:textId="4B8BB8CB" w:rsidR="008E0259" w:rsidRPr="0089171B" w:rsidRDefault="008E0259">
            <w:pPr>
              <w:jc w:val="right"/>
              <w:rPr>
                <w:rFonts w:eastAsia="Times New Roman"/>
                <w:color w:val="000000"/>
              </w:rPr>
            </w:pPr>
            <w:r w:rsidRPr="0089171B">
              <w:rPr>
                <w:rFonts w:eastAsia="Times New Roman"/>
                <w:color w:val="000000"/>
              </w:rPr>
              <w:t>78</w:t>
            </w:r>
          </w:p>
        </w:tc>
        <w:tc>
          <w:tcPr>
            <w:tcW w:w="460" w:type="dxa"/>
            <w:tcBorders>
              <w:bottom w:val="single" w:sz="24" w:space="0" w:color="auto"/>
            </w:tcBorders>
            <w:shd w:val="clear" w:color="auto" w:fill="auto"/>
            <w:noWrap/>
            <w:vAlign w:val="bottom"/>
            <w:hideMark/>
          </w:tcPr>
          <w:p w14:paraId="3579804C" w14:textId="272BC394" w:rsidR="008E0259" w:rsidRPr="0089171B" w:rsidRDefault="008E0259">
            <w:pPr>
              <w:jc w:val="right"/>
              <w:rPr>
                <w:rFonts w:eastAsia="Times New Roman"/>
                <w:color w:val="000000"/>
              </w:rPr>
            </w:pPr>
            <w:r w:rsidRPr="0089171B">
              <w:rPr>
                <w:rFonts w:eastAsia="Times New Roman"/>
                <w:color w:val="000000"/>
              </w:rPr>
              <w:t>0</w:t>
            </w:r>
          </w:p>
        </w:tc>
        <w:tc>
          <w:tcPr>
            <w:tcW w:w="1134" w:type="dxa"/>
            <w:tcBorders>
              <w:bottom w:val="single" w:sz="24" w:space="0" w:color="auto"/>
            </w:tcBorders>
            <w:shd w:val="clear" w:color="auto" w:fill="auto"/>
            <w:noWrap/>
            <w:vAlign w:val="bottom"/>
            <w:hideMark/>
          </w:tcPr>
          <w:p w14:paraId="113BC206" w14:textId="33A89B1B" w:rsidR="008E0259" w:rsidRPr="0089171B" w:rsidRDefault="008E0259">
            <w:pPr>
              <w:jc w:val="right"/>
              <w:rPr>
                <w:rFonts w:eastAsia="Times New Roman"/>
                <w:color w:val="000000"/>
              </w:rPr>
            </w:pPr>
            <w:r w:rsidRPr="0089171B">
              <w:rPr>
                <w:rFonts w:eastAsia="Times New Roman"/>
                <w:color w:val="000000"/>
              </w:rPr>
              <w:t>0</w:t>
            </w:r>
          </w:p>
        </w:tc>
      </w:tr>
    </w:tbl>
    <w:p w14:paraId="5E7DF0D1" w14:textId="77777777" w:rsidR="00B867AD" w:rsidRPr="0089171B" w:rsidRDefault="00B867AD" w:rsidP="00F21B8F">
      <w:pPr>
        <w:spacing w:line="480" w:lineRule="auto"/>
      </w:pPr>
    </w:p>
    <w:p w14:paraId="3B2BD731" w14:textId="12748905" w:rsidR="006F706C" w:rsidRDefault="00740B96" w:rsidP="00AB3F00">
      <w:pPr>
        <w:spacing w:line="480" w:lineRule="auto"/>
        <w:ind w:firstLine="720"/>
      </w:pPr>
      <w:r w:rsidRPr="0089171B">
        <w:t>Gene set enrichment analysis was performed for each multi-</w:t>
      </w:r>
      <w:proofErr w:type="spellStart"/>
      <w:r w:rsidRPr="0089171B">
        <w:t>omic</w:t>
      </w:r>
      <w:proofErr w:type="spellEnd"/>
      <w:r w:rsidRPr="0089171B">
        <w:t xml:space="preserve"> panel</w:t>
      </w:r>
      <w:r w:rsidR="00807B69" w:rsidRPr="0089171B">
        <w:t xml:space="preserve"> (using gene symbols of mRNA</w:t>
      </w:r>
      <w:r w:rsidR="002B5C40">
        <w:t>s</w:t>
      </w:r>
      <w:r w:rsidR="00807B69" w:rsidRPr="0089171B">
        <w:t xml:space="preserve"> and CpGs)</w:t>
      </w:r>
      <w:r w:rsidR="00672206" w:rsidRPr="0089171B">
        <w:t xml:space="preserve"> using 10 gene set collections (</w:t>
      </w:r>
      <w:r w:rsidR="00C6724A" w:rsidRPr="0089171B">
        <w:t xml:space="preserve">see </w:t>
      </w:r>
      <w:r w:rsidR="004F28BC">
        <w:t>M</w:t>
      </w:r>
      <w:r w:rsidR="00C6724A" w:rsidRPr="0089171B">
        <w:t>ethods</w:t>
      </w:r>
      <w:r w:rsidR="00672206" w:rsidRPr="0089171B">
        <w:t>)</w:t>
      </w:r>
      <w:r w:rsidRPr="0089171B">
        <w:t xml:space="preserve"> and the number of significant gene sets were determined (</w:t>
      </w:r>
      <w:r w:rsidRPr="006F706C">
        <w:rPr>
          <w:b/>
        </w:rPr>
        <w:t xml:space="preserve">Table </w:t>
      </w:r>
      <w:r w:rsidR="004C2BF4" w:rsidRPr="006F706C">
        <w:rPr>
          <w:b/>
        </w:rPr>
        <w:t>2</w:t>
      </w:r>
      <w:r w:rsidRPr="0089171B">
        <w:t xml:space="preserve">). </w:t>
      </w:r>
      <w:r w:rsidR="000A6D1A" w:rsidRPr="0089171B">
        <w:t xml:space="preserve">The </w:t>
      </w:r>
      <w:proofErr w:type="spellStart"/>
      <w:r w:rsidR="000A6D1A" w:rsidRPr="0089171B">
        <w:t>DIABLO_full</w:t>
      </w:r>
      <w:proofErr w:type="spellEnd"/>
      <w:r w:rsidR="000A6D1A" w:rsidRPr="0089171B">
        <w:t xml:space="preserve"> model </w:t>
      </w:r>
      <w:r w:rsidR="007A35DB" w:rsidRPr="0089171B">
        <w:t>identified the greatest number of significant gene sets across the 10 gene set collections</w:t>
      </w:r>
      <w:r w:rsidR="00056E1E">
        <w:t xml:space="preserve"> and generally </w:t>
      </w:r>
      <w:r w:rsidR="00C77DAC" w:rsidRPr="0089171B">
        <w:t>ranked higher than the other methods</w:t>
      </w:r>
      <w:r w:rsidR="00A02356" w:rsidRPr="0089171B">
        <w:t xml:space="preserve"> in the colon (7/10), </w:t>
      </w:r>
      <w:proofErr w:type="spellStart"/>
      <w:r w:rsidR="00A02356" w:rsidRPr="0089171B">
        <w:t>gbm</w:t>
      </w:r>
      <w:proofErr w:type="spellEnd"/>
      <w:r w:rsidR="00A02356" w:rsidRPr="0089171B">
        <w:t xml:space="preserve"> (5</w:t>
      </w:r>
      <w:r w:rsidR="007A35DB" w:rsidRPr="0089171B">
        <w:t xml:space="preserve">/10) and </w:t>
      </w:r>
      <w:r w:rsidR="00A02356" w:rsidRPr="0089171B">
        <w:t xml:space="preserve">lung (5/10) cancer datasets, </w:t>
      </w:r>
      <w:r w:rsidR="00C77DAC" w:rsidRPr="0089171B">
        <w:t>whereas</w:t>
      </w:r>
      <w:r w:rsidR="00A02356" w:rsidRPr="0089171B">
        <w:t xml:space="preserve"> JIVE outperformed all other methods</w:t>
      </w:r>
      <w:r w:rsidR="00C77DAC" w:rsidRPr="0089171B">
        <w:t xml:space="preserve"> in the kidney cancer datasets</w:t>
      </w:r>
      <w:r w:rsidR="00A02356" w:rsidRPr="0089171B">
        <w:t xml:space="preserve"> (6/</w:t>
      </w:r>
      <w:commentRangeStart w:id="37"/>
      <w:r w:rsidR="00A02356" w:rsidRPr="0089171B">
        <w:t>10</w:t>
      </w:r>
      <w:commentRangeEnd w:id="37"/>
      <w:r w:rsidR="006F706C">
        <w:rPr>
          <w:rStyle w:val="CommentReference"/>
          <w:rFonts w:asciiTheme="minorHAnsi" w:eastAsiaTheme="minorEastAsia" w:hAnsiTheme="minorHAnsi" w:cstheme="minorBidi"/>
        </w:rPr>
        <w:commentReference w:id="37"/>
      </w:r>
      <w:r w:rsidR="00A02356" w:rsidRPr="0089171B">
        <w:t>).</w:t>
      </w:r>
      <w:r w:rsidR="00D63F8C">
        <w:t xml:space="preserve"> </w:t>
      </w:r>
      <w:r w:rsidR="003B78C4">
        <w:t xml:space="preserve">Unlike all other approaches considered, </w:t>
      </w:r>
      <w:proofErr w:type="spellStart"/>
      <w:r w:rsidR="003B78C4">
        <w:t>DIABLO_full</w:t>
      </w:r>
      <w:proofErr w:type="spellEnd"/>
      <w:r w:rsidR="003B78C4">
        <w:t xml:space="preserve"> explains the correlation structure of multiple </w:t>
      </w:r>
      <w:proofErr w:type="spellStart"/>
      <w:r w:rsidR="003B78C4">
        <w:t>omic</w:t>
      </w:r>
      <w:proofErr w:type="spellEnd"/>
      <w:r w:rsidR="003B78C4">
        <w:t xml:space="preserve"> layers </w:t>
      </w:r>
      <w:r w:rsidR="002B5C40">
        <w:t xml:space="preserve">and a phenotype of interest implicating the most number of biological pathways. In the next </w:t>
      </w:r>
      <w:r w:rsidR="002B5C40">
        <w:lastRenderedPageBreak/>
        <w:t>section, we demonstrate that DIABLO also identified novel biomarkers in addition to known biomarkers using a case study in breast cancer.</w:t>
      </w:r>
    </w:p>
    <w:p w14:paraId="505C743C" w14:textId="31F535ED" w:rsidR="00DA55F9" w:rsidRPr="0089171B" w:rsidRDefault="00DA55F9" w:rsidP="005734C2">
      <w:pPr>
        <w:spacing w:line="480" w:lineRule="auto"/>
      </w:pPr>
    </w:p>
    <w:p w14:paraId="3175F60A" w14:textId="34E2C5A0" w:rsidR="0068350C" w:rsidRPr="0089171B" w:rsidRDefault="0068350C" w:rsidP="00F21B8F">
      <w:pPr>
        <w:spacing w:line="480" w:lineRule="auto"/>
        <w:rPr>
          <w:b/>
        </w:rPr>
      </w:pPr>
      <w:r w:rsidRPr="0089171B">
        <w:rPr>
          <w:b/>
        </w:rPr>
        <w:t>Case study 1</w:t>
      </w:r>
      <w:r w:rsidR="005C54D6" w:rsidRPr="0089171B">
        <w:rPr>
          <w:b/>
        </w:rPr>
        <w:t>: DIABLO identified</w:t>
      </w:r>
      <w:r w:rsidRPr="0089171B">
        <w:rPr>
          <w:b/>
        </w:rPr>
        <w:t xml:space="preserve"> </w:t>
      </w:r>
      <w:r w:rsidR="006B40A8" w:rsidRPr="0089171B">
        <w:rPr>
          <w:b/>
        </w:rPr>
        <w:t>known and novel</w:t>
      </w:r>
      <w:r w:rsidR="005F2ED8" w:rsidRPr="0089171B">
        <w:rPr>
          <w:b/>
        </w:rPr>
        <w:t xml:space="preserve"> multi-</w:t>
      </w:r>
      <w:proofErr w:type="spellStart"/>
      <w:r w:rsidR="005F2ED8" w:rsidRPr="0089171B">
        <w:rPr>
          <w:b/>
        </w:rPr>
        <w:t>omic</w:t>
      </w:r>
      <w:proofErr w:type="spellEnd"/>
      <w:r w:rsidR="005F2ED8" w:rsidRPr="0089171B">
        <w:rPr>
          <w:b/>
        </w:rPr>
        <w:t xml:space="preserve"> biomarkers of </w:t>
      </w:r>
      <w:r w:rsidR="006B40A8" w:rsidRPr="0089171B">
        <w:rPr>
          <w:b/>
        </w:rPr>
        <w:t>breast cancer subtypes.</w:t>
      </w:r>
    </w:p>
    <w:p w14:paraId="4885E53C" w14:textId="0BF9E1BD" w:rsidR="007E6530" w:rsidRDefault="004F28BC" w:rsidP="00F21B8F">
      <w:pPr>
        <w:spacing w:line="480" w:lineRule="auto"/>
      </w:pPr>
      <w:r>
        <w:t xml:space="preserve">After having described the appealing properties of </w:t>
      </w:r>
      <w:proofErr w:type="spellStart"/>
      <w:r>
        <w:t>DIABLO_full</w:t>
      </w:r>
      <w:proofErr w:type="spellEnd"/>
      <w:r>
        <w:t xml:space="preserve"> to identify a highly connected multi omics panel, we applied our </w:t>
      </w:r>
      <w:r w:rsidR="005C54D6" w:rsidRPr="0089171B">
        <w:t>standard biomarker analysis workflow</w:t>
      </w:r>
      <w:r w:rsidR="0089171B" w:rsidRPr="0089171B">
        <w:t xml:space="preserve"> </w:t>
      </w:r>
      <w:r>
        <w:t xml:space="preserve">on TCGA Breast cancer dataset to characterize and </w:t>
      </w:r>
      <w:r w:rsidR="005C54D6" w:rsidRPr="0089171B">
        <w:t>predict of PAM50 breast cancer subtypes</w:t>
      </w:r>
      <w:r>
        <w:t xml:space="preserve"> </w:t>
      </w:r>
      <w:r w:rsidRPr="0089171B">
        <w:t>(</w:t>
      </w:r>
      <w:proofErr w:type="spellStart"/>
      <w:r w:rsidRPr="0089171B">
        <w:rPr>
          <w:b/>
        </w:rPr>
        <w:t>Suppl</w:t>
      </w:r>
      <w:proofErr w:type="spellEnd"/>
      <w:r w:rsidRPr="0089171B">
        <w:rPr>
          <w:b/>
        </w:rPr>
        <w:t xml:space="preserve"> Figure 6</w:t>
      </w:r>
      <w:r w:rsidRPr="0089171B">
        <w:t>)</w:t>
      </w:r>
      <w:r w:rsidR="0089171B" w:rsidRPr="0089171B">
        <w:t xml:space="preserve">. </w:t>
      </w:r>
      <w:r w:rsidR="005A0F7D" w:rsidRPr="0089171B">
        <w:t xml:space="preserve">After data processing </w:t>
      </w:r>
      <w:r w:rsidR="008F55FE" w:rsidRPr="0089171B">
        <w:t xml:space="preserve">and normalization </w:t>
      </w:r>
      <w:r w:rsidR="00B57621">
        <w:t xml:space="preserve">of each </w:t>
      </w:r>
      <w:proofErr w:type="spellStart"/>
      <w:r w:rsidR="00B57621">
        <w:t>omic</w:t>
      </w:r>
      <w:proofErr w:type="spellEnd"/>
      <w:r w:rsidR="00B57621">
        <w:t xml:space="preserve"> type (see M</w:t>
      </w:r>
      <w:r w:rsidR="005F2ED8" w:rsidRPr="0089171B">
        <w:t>ethods), the samples were divided into training and test sets (</w:t>
      </w:r>
      <w:r w:rsidR="005F2ED8" w:rsidRPr="0089171B">
        <w:rPr>
          <w:b/>
        </w:rPr>
        <w:t>Table 1</w:t>
      </w:r>
      <w:r w:rsidR="005F2ED8" w:rsidRPr="0089171B">
        <w:t>).</w:t>
      </w:r>
      <w:r w:rsidR="00734C30" w:rsidRPr="0089171B">
        <w:t xml:space="preserve"> The training data</w:t>
      </w:r>
      <w:r w:rsidR="005F2ED8" w:rsidRPr="0089171B">
        <w:t xml:space="preserve"> consisted of </w:t>
      </w:r>
      <w:r w:rsidR="00D743DC" w:rsidRPr="0089171B">
        <w:t xml:space="preserve">four </w:t>
      </w:r>
      <w:proofErr w:type="spellStart"/>
      <w:r w:rsidR="00734C30" w:rsidRPr="0089171B">
        <w:t>omic</w:t>
      </w:r>
      <w:proofErr w:type="spellEnd"/>
      <w:r w:rsidR="00734C30" w:rsidRPr="0089171B">
        <w:t>-datasets</w:t>
      </w:r>
      <w:r w:rsidR="00D743DC" w:rsidRPr="0089171B">
        <w:t xml:space="preserve"> (mRNA, miRNA, </w:t>
      </w:r>
      <w:proofErr w:type="spellStart"/>
      <w:r w:rsidR="00D743DC" w:rsidRPr="0089171B">
        <w:t>CpGs</w:t>
      </w:r>
      <w:proofErr w:type="spellEnd"/>
      <w:r w:rsidR="00D743DC" w:rsidRPr="0089171B">
        <w:t xml:space="preserve"> and proteins)</w:t>
      </w:r>
      <w:r w:rsidR="00734C30" w:rsidRPr="0089171B">
        <w:t xml:space="preserve"> whereas the test data</w:t>
      </w:r>
      <w:r w:rsidR="00A40C54" w:rsidRPr="0089171B">
        <w:t xml:space="preserve"> included all </w:t>
      </w:r>
      <w:r>
        <w:t xml:space="preserve">remaining samples </w:t>
      </w:r>
      <w:r w:rsidR="00BF6C42">
        <w:t>for which the protein readouts were</w:t>
      </w:r>
      <w:r>
        <w:t xml:space="preserve"> missing</w:t>
      </w:r>
      <w:r w:rsidR="00734C30" w:rsidRPr="0089171B">
        <w:t>.</w:t>
      </w:r>
      <w:r w:rsidR="002E6B14" w:rsidRPr="0089171B">
        <w:t xml:space="preserve"> </w:t>
      </w:r>
      <w:r w:rsidR="00620645" w:rsidRPr="0089171B">
        <w:t>The optimal multi-</w:t>
      </w:r>
      <w:proofErr w:type="spellStart"/>
      <w:r w:rsidR="00620645" w:rsidRPr="0089171B">
        <w:t>omic</w:t>
      </w:r>
      <w:proofErr w:type="spellEnd"/>
      <w:r w:rsidR="00620645" w:rsidRPr="0089171B">
        <w:t xml:space="preserve"> biomarker panel </w:t>
      </w:r>
      <w:r w:rsidR="00A6297D">
        <w:t xml:space="preserve">size was identified </w:t>
      </w:r>
      <w:r w:rsidR="00620645" w:rsidRPr="0089171B">
        <w:t>using a grid approach</w:t>
      </w:r>
      <w:r w:rsidR="00A6297D">
        <w:t xml:space="preserve"> where </w:t>
      </w:r>
      <w:r w:rsidR="00620645" w:rsidRPr="0089171B">
        <w:t>for a</w:t>
      </w:r>
      <w:r w:rsidR="00A6297D">
        <w:t>ny</w:t>
      </w:r>
      <w:r w:rsidR="00620645" w:rsidRPr="0089171B">
        <w:t xml:space="preserve"> given </w:t>
      </w:r>
      <w:r w:rsidR="00A6297D">
        <w:t xml:space="preserve">combination of </w:t>
      </w:r>
      <w:r w:rsidR="00620645" w:rsidRPr="0089171B">
        <w:t>variables</w:t>
      </w:r>
      <w:r w:rsidR="00A6297D">
        <w:t xml:space="preserve"> we assessed the classification performance using </w:t>
      </w:r>
      <w:r w:rsidR="00620645" w:rsidRPr="0089171B">
        <w:t>5x5-fold cross-</w:t>
      </w:r>
      <w:r w:rsidR="00A6297D">
        <w:t>validation</w:t>
      </w:r>
      <w:r w:rsidR="00620645" w:rsidRPr="0089171B">
        <w:t>. The number of variables that resulted in the minimum balanced error rate were retained</w:t>
      </w:r>
      <w:r w:rsidR="002D3968">
        <w:t xml:space="preserve"> </w:t>
      </w:r>
      <w:r w:rsidR="00620645" w:rsidRPr="0089171B">
        <w:t>as previously described</w:t>
      </w:r>
      <w:r w:rsidR="002D3968">
        <w:t xml:space="preserve"> in</w:t>
      </w:r>
      <w:r w:rsidR="00067D5A" w:rsidRPr="0089171B">
        <w:t xml:space="preserve"> </w:t>
      </w:r>
      <w:r w:rsidR="00620645" w:rsidRPr="0089171B">
        <w:fldChar w:fldCharType="begin"/>
      </w:r>
      <w:r w:rsidR="001C7185">
        <w:instrText xml:space="preserve"> ADDIN ZOTERO_ITEM CSL_CITATION {"citationID":"a6e1ha36bh","properties":{"formattedCitation":"[10]","plainCitation":"[10]"},"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sidR="00620645" w:rsidRPr="0089171B">
        <w:fldChar w:fldCharType="separate"/>
      </w:r>
      <w:r w:rsidR="001C7185">
        <w:rPr>
          <w:noProof/>
        </w:rPr>
        <w:t>[10]</w:t>
      </w:r>
      <w:r w:rsidR="00620645" w:rsidRPr="0089171B">
        <w:fldChar w:fldCharType="end"/>
      </w:r>
      <w:r w:rsidR="00620645" w:rsidRPr="0089171B">
        <w:t>. The</w:t>
      </w:r>
      <w:r w:rsidR="002E6B14" w:rsidRPr="0089171B">
        <w:t xml:space="preserve"> opt</w:t>
      </w:r>
      <w:r w:rsidR="00620645" w:rsidRPr="0089171B">
        <w:t>imal multi-</w:t>
      </w:r>
      <w:proofErr w:type="spellStart"/>
      <w:r w:rsidR="00620645" w:rsidRPr="0089171B">
        <w:t>omic</w:t>
      </w:r>
      <w:proofErr w:type="spellEnd"/>
      <w:r w:rsidR="00620645" w:rsidRPr="0089171B">
        <w:t xml:space="preserve"> panel consisted</w:t>
      </w:r>
      <w:r w:rsidR="002E6B14" w:rsidRPr="0089171B">
        <w:t xml:space="preserve"> of 45 mRNA, 45 miRNAs, 25 </w:t>
      </w:r>
      <w:proofErr w:type="spellStart"/>
      <w:r w:rsidR="002E6B14" w:rsidRPr="0089171B">
        <w:t>CpGs</w:t>
      </w:r>
      <w:proofErr w:type="spellEnd"/>
      <w:r w:rsidR="002E6B14" w:rsidRPr="0089171B">
        <w:t xml:space="preserve"> and 55 proteins</w:t>
      </w:r>
      <w:r w:rsidR="00187707" w:rsidRPr="0089171B">
        <w:t xml:space="preserve"> </w:t>
      </w:r>
      <w:r w:rsidR="002D3968">
        <w:t xml:space="preserve">selected </w:t>
      </w:r>
      <w:commentRangeStart w:id="38"/>
      <w:r w:rsidR="00187707" w:rsidRPr="0089171B">
        <w:t xml:space="preserve">across three components </w:t>
      </w:r>
      <w:commentRangeEnd w:id="38"/>
      <w:r w:rsidR="002D3968">
        <w:rPr>
          <w:rStyle w:val="CommentReference"/>
          <w:rFonts w:asciiTheme="minorHAnsi" w:eastAsiaTheme="minorEastAsia" w:hAnsiTheme="minorHAnsi" w:cstheme="minorBidi"/>
        </w:rPr>
        <w:commentReference w:id="38"/>
      </w:r>
      <w:r w:rsidR="00187707" w:rsidRPr="0089171B">
        <w:t>with a balanced error rate of 17.9±</w:t>
      </w:r>
      <w:r w:rsidR="009C5CC5" w:rsidRPr="0089171B">
        <w:t>1.9% (</w:t>
      </w:r>
      <w:proofErr w:type="spellStart"/>
      <w:r w:rsidR="009C5CC5" w:rsidRPr="0089171B">
        <w:rPr>
          <w:b/>
        </w:rPr>
        <w:t>Suppl</w:t>
      </w:r>
      <w:proofErr w:type="spellEnd"/>
      <w:r w:rsidR="009C5CC5" w:rsidRPr="0089171B">
        <w:rPr>
          <w:b/>
        </w:rPr>
        <w:t xml:space="preserve"> Figure 7</w:t>
      </w:r>
      <w:r w:rsidR="002E6B14" w:rsidRPr="0089171B">
        <w:t>).</w:t>
      </w:r>
      <w:r w:rsidR="004E797F" w:rsidRPr="0089171B">
        <w:t xml:space="preserve"> </w:t>
      </w:r>
      <w:r w:rsidR="00B82918">
        <w:t>The overlap between these features and gene sets related to breast cancer based on the</w:t>
      </w:r>
      <w:r w:rsidR="00B82918" w:rsidRPr="0089171B">
        <w:t xml:space="preserve"> Molecular Signature database (</w:t>
      </w:r>
      <w:proofErr w:type="spellStart"/>
      <w:r w:rsidR="00B82918" w:rsidRPr="0089171B">
        <w:t>MolSigDB</w:t>
      </w:r>
      <w:proofErr w:type="spellEnd"/>
      <w:r w:rsidR="00B82918" w:rsidRPr="0089171B">
        <w:t xml:space="preserve">) </w:t>
      </w:r>
      <w:r w:rsidR="00B82918" w:rsidRPr="0089171B">
        <w:fldChar w:fldCharType="begin"/>
      </w:r>
      <w:r w:rsidR="00310D60">
        <w:instrText xml:space="preserve"> ADDIN ZOTERO_ITEM CSL_CITATION {"citationID":"a1okj2bi1bs","properties":{"formattedCitation":"[24]","plainCitation":"[24]"},"citationItems":[{"id":1739,"uris":["http://zotero.org/users/2545847/items/5FJU6UYX"],"uri":["http://zotero.org/users/2545847/items/5FJU6UYX"],"itemData":{"id":1739,"type":"article-journal","title":"The Molecular Signatures Database Hallmark Gene Set Collection","container-title":"Cell Systems","page":"417-425","volume":"1","issue":"6","source":"CrossRef","URL":"http://linkinghub.elsevier.com/retrieve/pii/S2405471215002185","DOI":"10.1016/j.cels.2015.12.004","ISSN":"24054712","language":"en","author":[{"family":"Liberzon","given":"Arthur"},{"family":"Birger","given":"Chet"},{"family":"Thorvaldsdóttir","given":"Helga"},{"family":"Ghandi","given":"Mahmoud"},{"family":"Mesirov","given":"Jill P."},{"family":"Tamayo","given":"Pablo"}],"issued":{"date-parts":[["2015",12]]},"accessed":{"date-parts":[["2018",1,30]]}}}],"schema":"https://github.com/citation-style-language/schema/raw/master/csl-citation.json"} </w:instrText>
      </w:r>
      <w:r w:rsidR="00B82918" w:rsidRPr="0089171B">
        <w:fldChar w:fldCharType="separate"/>
      </w:r>
      <w:r w:rsidR="00310D60">
        <w:rPr>
          <w:noProof/>
        </w:rPr>
        <w:t>[24]</w:t>
      </w:r>
      <w:r w:rsidR="00B82918" w:rsidRPr="0089171B">
        <w:fldChar w:fldCharType="end"/>
      </w:r>
      <w:r w:rsidR="00B82918" w:rsidRPr="0089171B">
        <w:t xml:space="preserve">, </w:t>
      </w:r>
      <w:proofErr w:type="spellStart"/>
      <w:r w:rsidR="00B82918" w:rsidRPr="0089171B">
        <w:t>miRCancer</w:t>
      </w:r>
      <w:proofErr w:type="spellEnd"/>
      <w:r w:rsidR="00B82918" w:rsidRPr="0089171B">
        <w:t xml:space="preserve"> </w:t>
      </w:r>
      <w:r w:rsidR="00B82918" w:rsidRPr="0089171B">
        <w:fldChar w:fldCharType="begin"/>
      </w:r>
      <w:r w:rsidR="00310D60">
        <w:instrText xml:space="preserve"> ADDIN ZOTERO_ITEM CSL_CITATION {"citationID":"a1ouqmrtk3j","properties":{"formattedCitation":"[25]","plainCitation":"[25]"},"citationItems":[{"id":1737,"uris":["http://zotero.org/users/2545847/items/IIXFVEFA"],"uri":["http://zotero.org/users/2545847/items/IIXFVEFA"],"itemData":{"id":1737,"type":"article-journal","title":"miRCancer: a microRNA-cancer association database constructed by text mining on literature","container-title":"Bioinformatics","page":"638-644","volume":"29","issue":"5","source":"CrossRef","URL":"https://academic.oup.com/bioinformatics/article-lookup/doi/10.1093/bioinformatics/btt014","DOI":"10.1093/bioinformatics/btt014","ISSN":"1367-4803, 1460-2059","shortTitle":"miRCancer","language":"en","author":[{"family":"Xie","given":"B."},{"family":"Ding","given":"Q."},{"family":"Han","given":"H."},{"family":"Wu","given":"D."}],"issued":{"date-parts":[["2013",3,1]]},"accessed":{"date-parts":[["2018",1,30]]}}}],"schema":"https://github.com/citation-style-language/schema/raw/master/csl-citation.json"} </w:instrText>
      </w:r>
      <w:r w:rsidR="00B82918" w:rsidRPr="0089171B">
        <w:fldChar w:fldCharType="separate"/>
      </w:r>
      <w:r w:rsidR="00310D60">
        <w:rPr>
          <w:noProof/>
        </w:rPr>
        <w:t>[25]</w:t>
      </w:r>
      <w:r w:rsidR="00B82918" w:rsidRPr="0089171B">
        <w:fldChar w:fldCharType="end"/>
      </w:r>
      <w:r w:rsidR="00B82918" w:rsidRPr="0089171B">
        <w:t xml:space="preserve">, Online Mendelian Inheritance in Man (OMIM) </w:t>
      </w:r>
      <w:r w:rsidR="00B82918" w:rsidRPr="0089171B">
        <w:fldChar w:fldCharType="begin"/>
      </w:r>
      <w:r w:rsidR="00310D60">
        <w:instrText xml:space="preserve"> ADDIN ZOTERO_ITEM CSL_CITATION {"citationID":"a2994u1ofid","properties":{"formattedCitation":"[26]","plainCitation":"[26]"},"citationItems":[{"id":1741,"uris":["http://zotero.org/users/2545847/items/7EKF2BYM"],"uri":["http://zotero.org/users/2545847/items/7EKF2BYM"],"itemData":{"id":1741,"type":"article-journal","title":"Online Mendelian Inheritance in Man (OMIM), a knowledgebase of human genes and genetic disorders","container-title":"Nucleic Acids Research","page":"D514-D517","volume":"33","issue":"Database issue","source":"CrossRef","URL":"https://academic.oup.com/nar/article-lookup/doi/10.1093/nar/gki033","DOI":"10.1093/nar/gki033","ISSN":"1362-4962","language":"en","author":[{"family":"Hamosh","given":"A."}],"issued":{"date-parts":[["2004",12,17]]},"accessed":{"date-parts":[["2018",1,30]]}}}],"schema":"https://github.com/citation-style-language/schema/raw/master/csl-citation.json"} </w:instrText>
      </w:r>
      <w:r w:rsidR="00B82918" w:rsidRPr="0089171B">
        <w:fldChar w:fldCharType="separate"/>
      </w:r>
      <w:r w:rsidR="00310D60">
        <w:rPr>
          <w:noProof/>
        </w:rPr>
        <w:t>[26]</w:t>
      </w:r>
      <w:r w:rsidR="00B82918" w:rsidRPr="0089171B">
        <w:fldChar w:fldCharType="end"/>
      </w:r>
      <w:r w:rsidR="00B82918" w:rsidRPr="0089171B">
        <w:t xml:space="preserve">, and DriverDBv2 </w:t>
      </w:r>
      <w:r w:rsidR="00B82918" w:rsidRPr="0089171B">
        <w:fldChar w:fldCharType="begin"/>
      </w:r>
      <w:r w:rsidR="00310D60">
        <w:instrText xml:space="preserve"> ADDIN ZOTERO_ITEM CSL_CITATION {"citationID":"a2drq4q17a2","properties":{"formattedCitation":"[27]","plainCitation":"[27]"},"citationItems":[{"id":1743,"uris":["http://zotero.org/users/2545847/items/WKD55JNG"],"uri":["http://zotero.org/users/2545847/items/WKD55JNG"],"itemData":{"id":1743,"type":"article-journal","title":"DriverDBv2: a database for human cancer driver gene research","container-title":"Nucleic Acids Research","page":"D975-D979","volume":"44","issue":"D1","source":"CrossRef","URL":"https://academic.oup.com/nar/article-lookup/doi/10.1093/nar/gkv1314","DOI":"10.1093/nar/gkv1314","ISSN":"0305-1048, 1362-4962","shortTitle":"DriverDBv2","language":"en","author":[{"family":"Chung","given":"I-Fang"},{"family":"Chen","given":"Chen-Yang"},{"family":"Su","given":"Shih-Chieh"},{"family":"Li","given":"Chia-Yang"},{"family":"Wu","given":"Kou-Juey"},{"family":"Wang","given":"Hsei-Wei"},{"family":"Cheng","given":"Wei-Chung"}],"issued":{"date-parts":[["2016",1,4]]},"accessed":{"date-parts":[["2018",1,30]]}}}],"schema":"https://github.com/citation-style-language/schema/raw/master/csl-citation.json"} </w:instrText>
      </w:r>
      <w:r w:rsidR="00B82918" w:rsidRPr="0089171B">
        <w:fldChar w:fldCharType="separate"/>
      </w:r>
      <w:r w:rsidR="00310D60">
        <w:rPr>
          <w:noProof/>
        </w:rPr>
        <w:t>[27]</w:t>
      </w:r>
      <w:r w:rsidR="00B82918" w:rsidRPr="0089171B">
        <w:fldChar w:fldCharType="end"/>
      </w:r>
      <w:r w:rsidR="00B82918" w:rsidRPr="0089171B">
        <w:t xml:space="preserve"> </w:t>
      </w:r>
      <w:r w:rsidR="00B82918">
        <w:t xml:space="preserve">identified </w:t>
      </w:r>
      <w:r w:rsidR="00B82918" w:rsidRPr="0089171B">
        <w:t>many variables with previous known associations with breast cancer</w:t>
      </w:r>
      <w:r w:rsidR="00B82918">
        <w:t xml:space="preserve"> </w:t>
      </w:r>
      <w:r w:rsidR="00B82918" w:rsidRPr="0089171B">
        <w:t>(</w:t>
      </w:r>
      <w:r w:rsidR="00B82918" w:rsidRPr="0089171B">
        <w:rPr>
          <w:b/>
        </w:rPr>
        <w:t>Figure 5A</w:t>
      </w:r>
      <w:r w:rsidR="00B82918" w:rsidRPr="0089171B">
        <w:t>).</w:t>
      </w:r>
      <w:r w:rsidR="00B82918" w:rsidRPr="0089171B" w:rsidDel="00B82918">
        <w:t xml:space="preserve"> </w:t>
      </w:r>
      <w:r w:rsidR="004A5185" w:rsidRPr="0089171B">
        <w:rPr>
          <w:b/>
        </w:rPr>
        <w:t>Figure 5A</w:t>
      </w:r>
      <w:r w:rsidR="004A5185" w:rsidRPr="0089171B">
        <w:t xml:space="preserve"> depicts the variable contributions of each </w:t>
      </w:r>
      <w:proofErr w:type="spellStart"/>
      <w:r w:rsidR="004A5185" w:rsidRPr="0089171B">
        <w:t>omic</w:t>
      </w:r>
      <w:proofErr w:type="spellEnd"/>
      <w:r w:rsidR="004A5185" w:rsidRPr="0089171B">
        <w:t>-type</w:t>
      </w:r>
      <w:r w:rsidR="000F74DB" w:rsidRPr="0089171B">
        <w:t xml:space="preserve"> </w:t>
      </w:r>
      <w:r w:rsidR="00420676">
        <w:t xml:space="preserve">indicated by </w:t>
      </w:r>
      <w:r w:rsidR="00C05509">
        <w:t xml:space="preserve">their </w:t>
      </w:r>
      <w:r w:rsidR="000F74DB" w:rsidRPr="0089171B">
        <w:t>loading weight</w:t>
      </w:r>
      <w:r w:rsidR="00EC756F">
        <w:t xml:space="preserve"> (variable importance)</w:t>
      </w:r>
      <w:r w:rsidR="000F74DB" w:rsidRPr="0089171B">
        <w:t xml:space="preserve">. Variables with no overlap with a given database may represent novel biomarkers of breast cancer, or have not been added to the list of </w:t>
      </w:r>
      <w:r w:rsidR="000F74DB" w:rsidRPr="0089171B">
        <w:lastRenderedPageBreak/>
        <w:t xml:space="preserve">databases used for this analysis. </w:t>
      </w:r>
      <w:r w:rsidR="00C05509" w:rsidRPr="0089171B">
        <w:rPr>
          <w:b/>
        </w:rPr>
        <w:t>Figure 5B</w:t>
      </w:r>
      <w:r w:rsidR="00C05509" w:rsidRPr="0089171B" w:rsidDel="00C05509">
        <w:t xml:space="preserve"> </w:t>
      </w:r>
      <w:r w:rsidR="00C05509">
        <w:t xml:space="preserve">shows the consensus and individual </w:t>
      </w:r>
      <w:proofErr w:type="spellStart"/>
      <w:r w:rsidR="00C05509">
        <w:t>omic</w:t>
      </w:r>
      <w:proofErr w:type="spellEnd"/>
      <w:r w:rsidR="00C05509" w:rsidRPr="0089171B">
        <w:t xml:space="preserve"> </w:t>
      </w:r>
      <w:r w:rsidR="00B65E6B" w:rsidRPr="0089171B">
        <w:t>component</w:t>
      </w:r>
      <w:r w:rsidR="00EA439F" w:rsidRPr="0089171B">
        <w:t xml:space="preserve"> plot</w:t>
      </w:r>
      <w:r w:rsidR="00B65E6B" w:rsidRPr="0089171B">
        <w:t>s</w:t>
      </w:r>
      <w:r w:rsidR="00750D28" w:rsidRPr="0089171B">
        <w:t xml:space="preserve"> </w:t>
      </w:r>
      <w:r w:rsidR="00C05509">
        <w:t>based on this biomarker</w:t>
      </w:r>
      <w:r w:rsidR="00750D28" w:rsidRPr="0089171B">
        <w:t xml:space="preserve"> panel</w:t>
      </w:r>
      <w:r w:rsidR="00C05509">
        <w:t>, along with 95% level confidence</w:t>
      </w:r>
      <w:r w:rsidR="00E12A83" w:rsidRPr="0089171B">
        <w:t xml:space="preserve"> ellipse</w:t>
      </w:r>
      <w:r w:rsidR="00C05509">
        <w:t xml:space="preserve">s obtained from </w:t>
      </w:r>
      <w:r w:rsidR="00E12A83" w:rsidRPr="0089171B">
        <w:t>the training data and superimposed with the samples</w:t>
      </w:r>
      <w:r w:rsidR="00C05509">
        <w:t xml:space="preserve"> (</w:t>
      </w:r>
      <w:r w:rsidR="004E7316">
        <w:t>points</w:t>
      </w:r>
      <w:r w:rsidR="00C05509">
        <w:t>)</w:t>
      </w:r>
      <w:r w:rsidR="00E12A83" w:rsidRPr="0089171B">
        <w:t xml:space="preserve"> from the test data. The majority of the points in </w:t>
      </w:r>
      <w:r w:rsidR="00E12A83" w:rsidRPr="0089171B">
        <w:rPr>
          <w:b/>
        </w:rPr>
        <w:t>Figure 5B</w:t>
      </w:r>
      <w:r w:rsidR="00E12A83" w:rsidRPr="0089171B">
        <w:t xml:space="preserve"> </w:t>
      </w:r>
      <w:r w:rsidR="0003718B">
        <w:t xml:space="preserve">within </w:t>
      </w:r>
      <w:r w:rsidR="00E12A83" w:rsidRPr="0089171B">
        <w:t>the ellipses suggest a reproducible multi-</w:t>
      </w:r>
      <w:proofErr w:type="spellStart"/>
      <w:r w:rsidR="00E12A83" w:rsidRPr="0089171B">
        <w:t>omic</w:t>
      </w:r>
      <w:proofErr w:type="spellEnd"/>
      <w:r w:rsidR="00E12A83" w:rsidRPr="0089171B">
        <w:t xml:space="preserve"> signature</w:t>
      </w:r>
      <w:r w:rsidR="0003718B">
        <w:t xml:space="preserve"> from the training to the test set</w:t>
      </w:r>
      <w:r w:rsidR="00E12A83" w:rsidRPr="0089171B">
        <w:t xml:space="preserve"> that is predictive of the breast cancer subtype (balanced error rate = </w:t>
      </w:r>
      <w:r w:rsidR="00097360" w:rsidRPr="0089171B">
        <w:t>22.9%</w:t>
      </w:r>
      <w:r w:rsidR="00E12A83" w:rsidRPr="0089171B">
        <w:t xml:space="preserve">). </w:t>
      </w:r>
      <w:r w:rsidR="00B65E6B" w:rsidRPr="0089171B">
        <w:t>The consensus plot corresponded strongly with the mRNA</w:t>
      </w:r>
      <w:r w:rsidR="00E12A83" w:rsidRPr="0089171B">
        <w:t xml:space="preserve"> component plot, depicting</w:t>
      </w:r>
      <w:r w:rsidR="00B65E6B" w:rsidRPr="0089171B">
        <w:t xml:space="preserve"> a strong separation of the Basal</w:t>
      </w:r>
      <w:r w:rsidR="00097360" w:rsidRPr="0089171B">
        <w:t xml:space="preserve"> (error rate = 4.9%)</w:t>
      </w:r>
      <w:r w:rsidR="00B65E6B" w:rsidRPr="0089171B">
        <w:t xml:space="preserve"> and Her2</w:t>
      </w:r>
      <w:r w:rsidR="00097360" w:rsidRPr="0089171B">
        <w:t xml:space="preserve"> (error rate = 20%)</w:t>
      </w:r>
      <w:r w:rsidR="00B65E6B" w:rsidRPr="0089171B">
        <w:t xml:space="preserve"> subtypes</w:t>
      </w:r>
      <w:r w:rsidR="0003718B">
        <w:t xml:space="preserve">. We observed a </w:t>
      </w:r>
      <w:r w:rsidR="00B65E6B" w:rsidRPr="0089171B">
        <w:t>weak separation of Lum</w:t>
      </w:r>
      <w:r w:rsidR="0037512A" w:rsidRPr="0089171B">
        <w:t xml:space="preserve">inal </w:t>
      </w:r>
      <w:r w:rsidR="00B65E6B" w:rsidRPr="0089171B">
        <w:t xml:space="preserve">A </w:t>
      </w:r>
      <w:r w:rsidR="00097360" w:rsidRPr="0089171B">
        <w:t>(</w:t>
      </w:r>
      <w:r w:rsidR="0037512A" w:rsidRPr="0089171B">
        <w:t xml:space="preserve">LumA, </w:t>
      </w:r>
      <w:r w:rsidR="00097360" w:rsidRPr="0089171B">
        <w:t xml:space="preserve">error rate = 13.3%) </w:t>
      </w:r>
      <w:r w:rsidR="00B65E6B" w:rsidRPr="0089171B">
        <w:t>and Lum</w:t>
      </w:r>
      <w:r w:rsidR="0037512A" w:rsidRPr="0089171B">
        <w:t xml:space="preserve">inal </w:t>
      </w:r>
      <w:r w:rsidR="00B65E6B" w:rsidRPr="0089171B">
        <w:t xml:space="preserve">B </w:t>
      </w:r>
      <w:r w:rsidR="00097360" w:rsidRPr="0089171B">
        <w:t>(</w:t>
      </w:r>
      <w:r w:rsidR="0037512A" w:rsidRPr="0089171B">
        <w:t xml:space="preserve">LumB, </w:t>
      </w:r>
      <w:r w:rsidR="00097360" w:rsidRPr="0089171B">
        <w:t>error rate = 53.3%)</w:t>
      </w:r>
      <w:r w:rsidR="00B65E6B" w:rsidRPr="0089171B">
        <w:t>.</w:t>
      </w:r>
      <w:r w:rsidR="0037512A" w:rsidRPr="0089171B">
        <w:t xml:space="preserve"> Similarly, the </w:t>
      </w:r>
      <w:proofErr w:type="spellStart"/>
      <w:r w:rsidR="0037512A" w:rsidRPr="0089171B">
        <w:t>heatmap</w:t>
      </w:r>
      <w:proofErr w:type="spellEnd"/>
      <w:r w:rsidR="0037512A" w:rsidRPr="0089171B">
        <w:t xml:space="preserve"> showing the scaled expression of all features of the multi-</w:t>
      </w:r>
      <w:proofErr w:type="spellStart"/>
      <w:r w:rsidR="0037512A" w:rsidRPr="0089171B">
        <w:t>omic</w:t>
      </w:r>
      <w:proofErr w:type="spellEnd"/>
      <w:r w:rsidR="0037512A" w:rsidRPr="0089171B">
        <w:t xml:space="preserve"> panel, depicts a strong clustering of the Basal (blue) and Her2 (orange) samples whereas the Luminal A and B (gray and green) </w:t>
      </w:r>
      <w:r w:rsidR="001A651E">
        <w:t>were mixed</w:t>
      </w:r>
      <w:r w:rsidR="0037512A" w:rsidRPr="0089171B">
        <w:t xml:space="preserve"> (</w:t>
      </w:r>
      <w:r w:rsidR="0037512A" w:rsidRPr="0089171B">
        <w:rPr>
          <w:b/>
        </w:rPr>
        <w:t>Figure 5C</w:t>
      </w:r>
      <w:r w:rsidR="0037512A" w:rsidRPr="0089171B">
        <w:t>).</w:t>
      </w:r>
      <w:r w:rsidR="00036706" w:rsidRPr="0089171B">
        <w:t xml:space="preserve"> </w:t>
      </w:r>
      <w:r w:rsidR="00B817D6">
        <w:t>Overall, t</w:t>
      </w:r>
      <w:r w:rsidR="00036706" w:rsidRPr="0089171B">
        <w:t>he</w:t>
      </w:r>
      <w:r w:rsidR="00EE76BE" w:rsidRPr="0089171B">
        <w:t xml:space="preserve"> features of the multi-</w:t>
      </w:r>
      <w:proofErr w:type="spellStart"/>
      <w:r w:rsidR="00EE76BE" w:rsidRPr="0089171B">
        <w:t>omic</w:t>
      </w:r>
      <w:proofErr w:type="spellEnd"/>
      <w:r w:rsidR="00EE76BE" w:rsidRPr="0089171B">
        <w:t xml:space="preserve"> panel form</w:t>
      </w:r>
      <w:r w:rsidR="00933CF7" w:rsidRPr="0089171B">
        <w:t>ed</w:t>
      </w:r>
      <w:r w:rsidR="00EE76BE" w:rsidRPr="0089171B">
        <w:t xml:space="preserve"> a densely connected network comprising of </w:t>
      </w:r>
      <w:r w:rsidR="00933CF7" w:rsidRPr="0089171B">
        <w:t xml:space="preserve">four communities where variables in each community (cluster) </w:t>
      </w:r>
      <w:r w:rsidR="00B817D6">
        <w:t>were</w:t>
      </w:r>
      <w:r w:rsidR="00B817D6" w:rsidRPr="0089171B">
        <w:t xml:space="preserve"> </w:t>
      </w:r>
      <w:r w:rsidR="00933CF7" w:rsidRPr="0089171B">
        <w:t xml:space="preserve">densely connected with themselves and sparsely connected </w:t>
      </w:r>
      <w:r w:rsidR="00B817D6">
        <w:t>other clusters</w:t>
      </w:r>
      <w:r w:rsidR="00933CF7" w:rsidRPr="0089171B">
        <w:t xml:space="preserve"> </w:t>
      </w:r>
      <w:r w:rsidR="00A52A03" w:rsidRPr="0089171B">
        <w:t>(</w:t>
      </w:r>
      <w:r w:rsidR="00A52A03" w:rsidRPr="0089171B">
        <w:rPr>
          <w:b/>
        </w:rPr>
        <w:t>Figure 5D</w:t>
      </w:r>
      <w:r w:rsidR="00A52A03" w:rsidRPr="0089171B">
        <w:t>)</w:t>
      </w:r>
      <w:r w:rsidR="00EE76BE" w:rsidRPr="0089171B">
        <w:t>.</w:t>
      </w:r>
      <w:r w:rsidR="00A52A03" w:rsidRPr="0089171B">
        <w:t xml:space="preserve"> The largest cl</w:t>
      </w:r>
      <w:r w:rsidR="00537EEC" w:rsidRPr="0089171B">
        <w:t>uster</w:t>
      </w:r>
      <w:r w:rsidR="007E6530">
        <w:t xml:space="preserve"> in Figure 5D</w:t>
      </w:r>
      <w:r w:rsidR="00537EEC" w:rsidRPr="0089171B">
        <w:t xml:space="preserve"> consisted of 72 variables; 20 mRNA</w:t>
      </w:r>
      <w:r w:rsidR="00DB5AE1" w:rsidRPr="0089171B">
        <w:t>s</w:t>
      </w:r>
      <w:r w:rsidR="00537EEC" w:rsidRPr="0089171B">
        <w:t>, 21 miRNA</w:t>
      </w:r>
      <w:r w:rsidR="00DB5AE1" w:rsidRPr="0089171B">
        <w:t>s</w:t>
      </w:r>
      <w:r w:rsidR="00537EEC" w:rsidRPr="0089171B">
        <w:t>, 15 CpGs and 16 proteins</w:t>
      </w:r>
      <w:r w:rsidR="007E6530">
        <w:t xml:space="preserve"> (red bubble)</w:t>
      </w:r>
      <w:r w:rsidR="00741FFD">
        <w:t xml:space="preserve"> and was further investigated</w:t>
      </w:r>
      <w:r w:rsidR="007E6530">
        <w:t xml:space="preserve"> using</w:t>
      </w:r>
      <w:r w:rsidR="00741FFD">
        <w:t xml:space="preserve"> g</w:t>
      </w:r>
      <w:r w:rsidR="00B6685E" w:rsidRPr="0089171B">
        <w:t>ene set enrichment analysis</w:t>
      </w:r>
      <w:r w:rsidR="00741FFD">
        <w:t>. We</w:t>
      </w:r>
      <w:r w:rsidR="00B6685E" w:rsidRPr="0089171B">
        <w:t xml:space="preserve"> identified many cancer-associated pathways (</w:t>
      </w:r>
      <w:r w:rsidR="00B6685E" w:rsidRPr="0089171B">
        <w:rPr>
          <w:i/>
        </w:rPr>
        <w:t>e.g.</w:t>
      </w:r>
      <w:r w:rsidR="00B6685E" w:rsidRPr="0089171B">
        <w:t xml:space="preserve"> FOXM1 pathway, p53 signaling pathway), DNA damage and repair pathways (</w:t>
      </w:r>
      <w:r w:rsidR="00B6685E" w:rsidRPr="0089171B">
        <w:rPr>
          <w:i/>
        </w:rPr>
        <w:t>e.g.</w:t>
      </w:r>
      <w:r w:rsidR="00B6685E" w:rsidRPr="0089171B">
        <w:t xml:space="preserve"> E2F mediated regulation of DNA replication, G2M DNA damage checkpoint) and various cell-cycle pathways (</w:t>
      </w:r>
      <w:r w:rsidR="00B6685E" w:rsidRPr="0089171B">
        <w:rPr>
          <w:i/>
        </w:rPr>
        <w:t>e.g.</w:t>
      </w:r>
      <w:r w:rsidR="00B6685E" w:rsidRPr="0089171B">
        <w:t xml:space="preserve"> G1S transition, mitotic G1/G1S </w:t>
      </w:r>
      <w:commentRangeStart w:id="39"/>
      <w:r w:rsidR="00B6685E" w:rsidRPr="0089171B">
        <w:t>phases</w:t>
      </w:r>
      <w:commentRangeEnd w:id="39"/>
      <w:r w:rsidR="002F1090">
        <w:rPr>
          <w:rStyle w:val="CommentReference"/>
          <w:rFonts w:asciiTheme="minorHAnsi" w:eastAsiaTheme="minorEastAsia" w:hAnsiTheme="minorHAnsi" w:cstheme="minorBidi"/>
        </w:rPr>
        <w:commentReference w:id="39"/>
      </w:r>
      <w:r w:rsidR="00B6685E" w:rsidRPr="0089171B">
        <w:t>).</w:t>
      </w:r>
      <w:r w:rsidR="005B0D13">
        <w:t xml:space="preserve"> This case study demonstrates the utility of DIABLO to identify a biologically relevant multi-</w:t>
      </w:r>
      <w:proofErr w:type="spellStart"/>
      <w:r w:rsidR="005B0D13">
        <w:t>omic</w:t>
      </w:r>
      <w:proofErr w:type="spellEnd"/>
      <w:r w:rsidR="005B0D13">
        <w:t xml:space="preserve"> biomarker signature that generalizes to new breast cancer samples. In the next section, we demonstrate the flexibility of DIABLO by extending its use to a repeated measures cross-over study as well as incorporating module-based analyses.</w:t>
      </w:r>
    </w:p>
    <w:p w14:paraId="3BD2F525" w14:textId="77777777" w:rsidR="007E6530" w:rsidRDefault="007E6530" w:rsidP="00F21B8F">
      <w:pPr>
        <w:spacing w:line="480" w:lineRule="auto"/>
      </w:pPr>
    </w:p>
    <w:p w14:paraId="3BEA9A6C" w14:textId="77777777" w:rsidR="006B40A8" w:rsidRPr="0089171B" w:rsidRDefault="006B40A8" w:rsidP="00F21B8F">
      <w:pPr>
        <w:spacing w:line="480" w:lineRule="auto"/>
      </w:pPr>
    </w:p>
    <w:p w14:paraId="6536FB70" w14:textId="287265A1" w:rsidR="00A26E02" w:rsidRPr="0089171B" w:rsidRDefault="003233A5" w:rsidP="00343442">
      <w:r w:rsidRPr="0089171B">
        <w:rPr>
          <w:noProof/>
          <w:lang w:val="en-GB" w:eastAsia="en-GB"/>
        </w:rPr>
        <w:drawing>
          <wp:inline distT="0" distB="0" distL="0" distR="0" wp14:anchorId="06E56D3D" wp14:editId="07D8EFC1">
            <wp:extent cx="5938520" cy="5938520"/>
            <wp:effectExtent l="0" t="0" r="5080" b="5080"/>
            <wp:docPr id="1" name="Picture 1" descr="../analyses/casestudy1_brca/results/Figures/brcaResul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alyses/casestudy1_brca/results/Figures/brcaResults.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8520" cy="5938520"/>
                    </a:xfrm>
                    <a:prstGeom prst="rect">
                      <a:avLst/>
                    </a:prstGeom>
                    <a:noFill/>
                    <a:ln>
                      <a:noFill/>
                    </a:ln>
                  </pic:spPr>
                </pic:pic>
              </a:graphicData>
            </a:graphic>
          </wp:inline>
        </w:drawing>
      </w:r>
    </w:p>
    <w:p w14:paraId="56302FDB" w14:textId="2CF09009" w:rsidR="00A26E02" w:rsidRPr="0089171B" w:rsidRDefault="008F47A4" w:rsidP="00343442">
      <w:r w:rsidRPr="0089171B">
        <w:rPr>
          <w:b/>
        </w:rPr>
        <w:t xml:space="preserve">Figure 4. </w:t>
      </w:r>
      <w:r w:rsidR="006A46AE" w:rsidRPr="0089171B">
        <w:rPr>
          <w:b/>
        </w:rPr>
        <w:t>Identification of a multi-</w:t>
      </w:r>
      <w:proofErr w:type="spellStart"/>
      <w:r w:rsidR="006A46AE" w:rsidRPr="0089171B">
        <w:rPr>
          <w:b/>
        </w:rPr>
        <w:t>omic</w:t>
      </w:r>
      <w:proofErr w:type="spellEnd"/>
      <w:r w:rsidR="006A46AE" w:rsidRPr="0089171B">
        <w:rPr>
          <w:b/>
        </w:rPr>
        <w:t xml:space="preserve"> biomarker panel predictive of breast cancer subtypes.</w:t>
      </w:r>
      <w:r w:rsidR="00343442" w:rsidRPr="0089171B">
        <w:t xml:space="preserve"> </w:t>
      </w:r>
      <w:r w:rsidR="00343442" w:rsidRPr="006E7A40">
        <w:rPr>
          <w:b/>
        </w:rPr>
        <w:t>A)</w:t>
      </w:r>
      <w:r w:rsidR="00343442" w:rsidRPr="0089171B">
        <w:t xml:space="preserve"> </w:t>
      </w:r>
      <w:r w:rsidR="008F3122" w:rsidRPr="0089171B">
        <w:t xml:space="preserve">Variable contributions </w:t>
      </w:r>
      <w:r w:rsidR="00063C14">
        <w:t>o</w:t>
      </w:r>
      <w:r w:rsidR="008F3122" w:rsidRPr="0089171B">
        <w:t xml:space="preserve">f each </w:t>
      </w:r>
      <w:proofErr w:type="spellStart"/>
      <w:r w:rsidR="008F3122" w:rsidRPr="0089171B">
        <w:t>omic</w:t>
      </w:r>
      <w:proofErr w:type="spellEnd"/>
      <w:r w:rsidR="008F3122" w:rsidRPr="0089171B">
        <w:t>-type</w:t>
      </w:r>
      <w:r w:rsidR="00063C14">
        <w:t xml:space="preserve"> biomarker that are </w:t>
      </w:r>
      <w:r w:rsidR="008F3122" w:rsidRPr="0089171B">
        <w:t xml:space="preserve">important </w:t>
      </w:r>
      <w:r w:rsidR="00063C14">
        <w:t xml:space="preserve">to discriminate </w:t>
      </w:r>
      <w:r w:rsidR="008F3122" w:rsidRPr="0089171B">
        <w:t xml:space="preserve">breast cancer subtypes. </w:t>
      </w:r>
      <w:r w:rsidR="008F3122" w:rsidRPr="006E7A40">
        <w:rPr>
          <w:b/>
        </w:rPr>
        <w:t>B)</w:t>
      </w:r>
      <w:r w:rsidR="008F3122" w:rsidRPr="0089171B">
        <w:t xml:space="preserve"> </w:t>
      </w:r>
      <w:r w:rsidR="00C647F5" w:rsidRPr="0089171B">
        <w:t xml:space="preserve">Component plots </w:t>
      </w:r>
      <w:r w:rsidR="00063C14">
        <w:t xml:space="preserve">derived from DIABLO and the </w:t>
      </w:r>
      <w:r w:rsidR="00741FFD">
        <w:t xml:space="preserve">derived </w:t>
      </w:r>
      <w:r w:rsidR="00063C14">
        <w:t>biomarker panel</w:t>
      </w:r>
      <w:r w:rsidR="00741FFD">
        <w:t>. 95% confidence ellipses obtained from the training data set and points depict samples from the test set</w:t>
      </w:r>
      <w:r w:rsidR="009D62CC" w:rsidRPr="0089171B">
        <w:t xml:space="preserve">. </w:t>
      </w:r>
      <w:r w:rsidR="009D62CC" w:rsidRPr="006E7A40">
        <w:rPr>
          <w:b/>
        </w:rPr>
        <w:t xml:space="preserve">C) </w:t>
      </w:r>
      <w:proofErr w:type="spellStart"/>
      <w:r w:rsidR="009D62CC" w:rsidRPr="0089171B">
        <w:t>Heatmap</w:t>
      </w:r>
      <w:proofErr w:type="spellEnd"/>
      <w:r w:rsidR="009D62CC" w:rsidRPr="0089171B">
        <w:t xml:space="preserve"> of the scaled expression of variable </w:t>
      </w:r>
      <w:r w:rsidR="00741FFD">
        <w:t>from</w:t>
      </w:r>
      <w:r w:rsidR="009D62CC" w:rsidRPr="0089171B">
        <w:t xml:space="preserve"> the biomarker panel. </w:t>
      </w:r>
      <w:r w:rsidR="009D62CC" w:rsidRPr="006E7A40">
        <w:rPr>
          <w:b/>
        </w:rPr>
        <w:t>D)</w:t>
      </w:r>
      <w:r w:rsidR="009D62CC" w:rsidRPr="0089171B">
        <w:t xml:space="preserve"> </w:t>
      </w:r>
      <w:r w:rsidR="00741FFD">
        <w:t>N</w:t>
      </w:r>
      <w:r w:rsidR="009D62CC" w:rsidRPr="0089171B">
        <w:t>etwork</w:t>
      </w:r>
      <w:r w:rsidR="00741FFD">
        <w:t xml:space="preserve"> visualization of the biomarker panel highlights </w:t>
      </w:r>
      <w:r w:rsidR="009D62CC" w:rsidRPr="0089171B">
        <w:t xml:space="preserve">correlated variables (Pearson correlation &gt; </w:t>
      </w:r>
      <w:r w:rsidR="00741FFD">
        <w:t>|</w:t>
      </w:r>
      <w:r w:rsidR="009D62CC" w:rsidRPr="0089171B">
        <w:t>0.4</w:t>
      </w:r>
      <w:r w:rsidR="00741FFD">
        <w:t>|</w:t>
      </w:r>
      <w:r w:rsidR="009D62CC" w:rsidRPr="0089171B">
        <w:t>)</w:t>
      </w:r>
      <w:r w:rsidR="00741FFD">
        <w:t xml:space="preserve"> and four communities based on </w:t>
      </w:r>
      <w:r w:rsidR="00933CF7" w:rsidRPr="0089171B">
        <w:t xml:space="preserve">edge </w:t>
      </w:r>
      <w:proofErr w:type="spellStart"/>
      <w:r w:rsidR="00933CF7" w:rsidRPr="0089171B">
        <w:t>betweeness</w:t>
      </w:r>
      <w:proofErr w:type="spellEnd"/>
      <w:r w:rsidR="00933CF7" w:rsidRPr="0089171B">
        <w:t xml:space="preserve"> scores. </w:t>
      </w:r>
      <w:r w:rsidR="00933CF7" w:rsidRPr="006E7A40">
        <w:rPr>
          <w:b/>
        </w:rPr>
        <w:t>E)</w:t>
      </w:r>
      <w:r w:rsidR="00933CF7" w:rsidRPr="0089171B">
        <w:t xml:space="preserve"> </w:t>
      </w:r>
      <w:r w:rsidR="00741FFD">
        <w:t xml:space="preserve">A </w:t>
      </w:r>
      <w:r w:rsidR="00741FFD" w:rsidRPr="0089171B">
        <w:t xml:space="preserve">gene set enrichment analysis </w:t>
      </w:r>
      <w:r w:rsidR="00741FFD">
        <w:t xml:space="preserve">was conducted on the </w:t>
      </w:r>
      <w:r w:rsidR="00933CF7" w:rsidRPr="0089171B">
        <w:t xml:space="preserve">largest community </w:t>
      </w:r>
      <w:r w:rsidR="00741FFD">
        <w:t>from D</w:t>
      </w:r>
      <w:r w:rsidR="00933CF7" w:rsidRPr="0089171B">
        <w:t xml:space="preserve"> (red cluster) </w:t>
      </w:r>
      <w:r w:rsidR="00741FFD">
        <w:t>where</w:t>
      </w:r>
      <w:r w:rsidR="00933CF7" w:rsidRPr="0089171B">
        <w:t xml:space="preserve"> many cancer related pathways were identified.</w:t>
      </w:r>
    </w:p>
    <w:p w14:paraId="18BA6E59" w14:textId="77777777" w:rsidR="00A26E02" w:rsidRDefault="00A26E02" w:rsidP="00F21B8F">
      <w:pPr>
        <w:spacing w:line="480" w:lineRule="auto"/>
      </w:pPr>
    </w:p>
    <w:p w14:paraId="5C5ED84C" w14:textId="77777777" w:rsidR="00231251" w:rsidRPr="0089171B" w:rsidRDefault="00231251" w:rsidP="00F21B8F">
      <w:pPr>
        <w:spacing w:line="480" w:lineRule="auto"/>
      </w:pPr>
    </w:p>
    <w:p w14:paraId="0CED1072" w14:textId="2F76EC3E" w:rsidR="001E3F65" w:rsidRPr="0089171B" w:rsidRDefault="001E3F65" w:rsidP="001E3F65">
      <w:pPr>
        <w:spacing w:line="480" w:lineRule="auto"/>
        <w:rPr>
          <w:b/>
        </w:rPr>
      </w:pPr>
      <w:r w:rsidRPr="0089171B">
        <w:rPr>
          <w:b/>
        </w:rPr>
        <w:t xml:space="preserve">Case study </w:t>
      </w:r>
      <w:r w:rsidR="00492FB8" w:rsidRPr="0089171B">
        <w:rPr>
          <w:b/>
        </w:rPr>
        <w:t xml:space="preserve">2: </w:t>
      </w:r>
      <w:r w:rsidR="005A07EB">
        <w:rPr>
          <w:b/>
        </w:rPr>
        <w:t xml:space="preserve">DIABLO for </w:t>
      </w:r>
      <w:r w:rsidR="001F42EB">
        <w:rPr>
          <w:b/>
        </w:rPr>
        <w:t>repeated measures design</w:t>
      </w:r>
      <w:r w:rsidR="00D3256D">
        <w:rPr>
          <w:b/>
        </w:rPr>
        <w:t>s</w:t>
      </w:r>
      <w:r w:rsidR="005A07EB">
        <w:rPr>
          <w:b/>
        </w:rPr>
        <w:t xml:space="preserve"> </w:t>
      </w:r>
      <w:r w:rsidRPr="0089171B">
        <w:rPr>
          <w:b/>
        </w:rPr>
        <w:t xml:space="preserve">and module-based analyses </w:t>
      </w:r>
    </w:p>
    <w:p w14:paraId="53CDE460" w14:textId="1E98B628" w:rsidR="00C130A2" w:rsidRPr="0089171B" w:rsidRDefault="006E3223" w:rsidP="00F21B8F">
      <w:pPr>
        <w:spacing w:line="480" w:lineRule="auto"/>
      </w:pPr>
      <w:r>
        <w:t xml:space="preserve">We implemented various features </w:t>
      </w:r>
      <w:r w:rsidRPr="0089171B">
        <w:t>to improve the flexibility (</w:t>
      </w:r>
      <w:r w:rsidRPr="0089171B">
        <w:rPr>
          <w:i/>
        </w:rPr>
        <w:t>e.g.</w:t>
      </w:r>
      <w:r w:rsidRPr="0089171B">
        <w:t xml:space="preserve"> application to different study design </w:t>
      </w:r>
      <w:r w:rsidRPr="0089171B">
        <w:fldChar w:fldCharType="begin"/>
      </w:r>
      <w:r w:rsidR="00310D60">
        <w:instrText xml:space="preserve"> ADDIN ZOTERO_ITEM CSL_CITATION {"citationID":"a1eas768ujg","properties":{"formattedCitation":"[28]","plainCitation":"[28]"},"citationItems":[{"id":49,"uris":["http://zotero.org/users/2545847/items/ZQRGIR9T"],"uri":["http://zotero.org/users/2545847/items/ZQRGIR9T"],"itemData":{"id":49,"type":"article-journal","title":"A novel approach for biomarker selection and the integration of repeated measures experiments from two assays","container-title":"BMC bioinformatics","page":"325","volume":"13","issue":"1","source":"Google Scholar","URL":"http://www.biomedcentral.com/1471-2105/13/325/","author":[{"family":"Liquet","given":"Benoit"},{"family":"Lê Cao","given":"Kim-Anh"},{"family":"Hocini","given":"Hakim"},{"family":"Thiébaut","given":"Rodolphe"}],"issued":{"date-parts":[["2012"]]},"accessed":{"date-parts":[["2015",7,18]]}}}],"schema":"https://github.com/citation-style-language/schema/raw/master/csl-citation.json"} </w:instrText>
      </w:r>
      <w:r w:rsidRPr="0089171B">
        <w:fldChar w:fldCharType="separate"/>
      </w:r>
      <w:r w:rsidR="00310D60">
        <w:rPr>
          <w:noProof/>
        </w:rPr>
        <w:t>[28]</w:t>
      </w:r>
      <w:r w:rsidRPr="0089171B">
        <w:fldChar w:fldCharType="end"/>
      </w:r>
      <w:r w:rsidRPr="0089171B">
        <w:t xml:space="preserve">) and interpretability (incorporation of prior biological knowledge </w:t>
      </w:r>
      <w:r w:rsidRPr="0089171B">
        <w:fldChar w:fldCharType="begin"/>
      </w:r>
      <w:r w:rsidR="00310D60">
        <w:instrText xml:space="preserve"> ADDIN ZOTERO_ITEM CSL_CITATION {"citationID":"a1t0b9h3igh","properties":{"formattedCitation":"{\\rtf [29\\uc0\\u8211{}31]}","plainCitation":"[29–31]"},"citationItems":[{"id":1751,"uris":["http://zotero.org/users/2545847/items/K8K9S25N"],"uri":["http://zotero.org/users/2545847/items/K8K9S25N"],"itemData":{"id":1751,"type":"article-journal","title":"FERAL: network-based classifier with application to breast cancer outcome prediction","container-title":"Bioinformatics","page":"i311-i319","volume":"31","issue":"12","source":"CrossRef","URL":"https://academic.oup.com/bioinformatics/article-lookup/doi/10.1093/bioinformatics/btv255","DOI":"10.1093/bioinformatics/btv255","ISSN":"1367-4803, 1460-2059","shortTitle":"FERAL","language":"en","author":[{"family":"Allahyar","given":"Amin"},{"family":"Ridder","given":"Jeroen","non-dropping-particle":"de"}],"issued":{"date-parts":[["2015",6,15]]},"accessed":{"date-parts":[["2018",2,1]]}}},{"id":1329,"uris":["http://zotero.org/users/2545847/items/728TW69B"],"uri":["http://zotero.org/users/2545847/items/728TW69B"],"itemData":{"id":1329,"type":"article-journal","title":"Network and data integration for biomarker signature discovery via network smoothed t-statistics","container-title":"PLoS ONE","page":"e73074","volume":"8","issue":"9","source":"CrossRef","URL":"http://dx.plos.org/10.1371/journal.pone.0073074","DOI":"10.1371/journal.pone.0073074","ISSN":"1932-6203","language":"en","author":[{"family":"Cun","given":"Yupeng"},{"family":"Fröhlich","given":"Holger"}],"editor":[{"family":"Boccaletti","given":"Stefano"}],"issued":{"date-parts":[["2013",9,3]]},"accessed":{"date-parts":[["2017",5,30]]}}},{"id":1333,"uris":["http://zotero.org/users/2545847/items/VPC5P3SG"],"uri":["http://zotero.org/users/2545847/items/VPC5P3SG"],"itemData":{"id":1333,"type":"article-journal","title":"Pathway-based genomics prediction using generalized elastic net","container-title":"PLoS Comput Biol","page":"e1004790","volume":"12","issue":"3","source":"Google Scholar","URL":"http://journals.plos.org/ploscompbiol/article?id=10.1371/journal.pcbi.1004790","author":[{"family":"Sokolov","given":"Artem"},{"family":"Carlin","given":"Daniel E."},{"family":"Paull","given":"Evan O."},{"family":"Baertsch","given":"Robert"},{"family":"Stuart","given":"Joshua M."}],"issued":{"date-parts":[["2016"]]},"accessed":{"date-parts":[["2017",5,30]]}}}],"schema":"https://github.com/citation-style-language/schema/raw/master/csl-citation.json"} </w:instrText>
      </w:r>
      <w:r w:rsidRPr="0089171B">
        <w:fldChar w:fldCharType="separate"/>
      </w:r>
      <w:r w:rsidR="00310D60" w:rsidRPr="00310D60">
        <w:rPr>
          <w:rFonts w:eastAsia="Times New Roman"/>
        </w:rPr>
        <w:t>[29–31]</w:t>
      </w:r>
      <w:r w:rsidRPr="0089171B">
        <w:fldChar w:fldCharType="end"/>
      </w:r>
      <w:r w:rsidRPr="0089171B">
        <w:t xml:space="preserve">) </w:t>
      </w:r>
      <w:r>
        <w:t>in DIABLO</w:t>
      </w:r>
      <w:r w:rsidRPr="0089171B">
        <w:t xml:space="preserve">. We demonstrate these </w:t>
      </w:r>
      <w:r w:rsidR="00894146">
        <w:t xml:space="preserve">added features </w:t>
      </w:r>
      <w:r>
        <w:t xml:space="preserve">in our Asthma multi </w:t>
      </w:r>
      <w:proofErr w:type="spellStart"/>
      <w:r>
        <w:t>omic</w:t>
      </w:r>
      <w:proofErr w:type="spellEnd"/>
      <w:r>
        <w:t xml:space="preserve"> study</w:t>
      </w:r>
      <w:r w:rsidR="00894146">
        <w:t xml:space="preserve"> compared to the classical DIABLO presented in the Breast cancer study.</w:t>
      </w:r>
    </w:p>
    <w:p w14:paraId="36319CC8" w14:textId="1EF883EC" w:rsidR="00C130A2" w:rsidRPr="0089171B" w:rsidRDefault="0036209D" w:rsidP="00F21B8F">
      <w:pPr>
        <w:spacing w:line="480" w:lineRule="auto"/>
      </w:pPr>
      <w:r w:rsidRPr="0089171B">
        <w:rPr>
          <w:noProof/>
          <w:lang w:val="en-GB" w:eastAsia="en-GB"/>
        </w:rPr>
        <w:drawing>
          <wp:inline distT="0" distB="0" distL="0" distR="0" wp14:anchorId="78F15120" wp14:editId="3A9270A7">
            <wp:extent cx="5938520" cy="3336290"/>
            <wp:effectExtent l="0" t="0" r="5080" b="0"/>
            <wp:docPr id="8" name="Picture 8" descr="../../diablo/analyses/casestudy2_asthma/results/Figures/asthmaResul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blo/analyses/casestudy2_asthma/results/Figures/asthmaResults.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8520" cy="3336290"/>
                    </a:xfrm>
                    <a:prstGeom prst="rect">
                      <a:avLst/>
                    </a:prstGeom>
                    <a:noFill/>
                    <a:ln>
                      <a:noFill/>
                    </a:ln>
                  </pic:spPr>
                </pic:pic>
              </a:graphicData>
            </a:graphic>
          </wp:inline>
        </w:drawing>
      </w:r>
    </w:p>
    <w:p w14:paraId="69E5056F" w14:textId="2E314178" w:rsidR="00C130A2" w:rsidRPr="0089171B" w:rsidRDefault="00C130A2" w:rsidP="004C0EF9">
      <w:r w:rsidRPr="0089171B">
        <w:rPr>
          <w:b/>
        </w:rPr>
        <w:t xml:space="preserve">Figure 5. </w:t>
      </w:r>
      <w:r w:rsidR="00D93505" w:rsidRPr="0089171B">
        <w:rPr>
          <w:b/>
        </w:rPr>
        <w:t xml:space="preserve">DIABLO </w:t>
      </w:r>
      <w:r w:rsidR="00872081">
        <w:rPr>
          <w:b/>
        </w:rPr>
        <w:t xml:space="preserve">analysis for a cross-over study using module-based analysis </w:t>
      </w:r>
      <w:r w:rsidR="00D93505" w:rsidRPr="0089171B">
        <w:rPr>
          <w:b/>
        </w:rPr>
        <w:t>in</w:t>
      </w:r>
      <w:r w:rsidR="00872081">
        <w:rPr>
          <w:b/>
        </w:rPr>
        <w:t xml:space="preserve"> our asthma study</w:t>
      </w:r>
      <w:r w:rsidR="00D93505" w:rsidRPr="0089171B">
        <w:rPr>
          <w:b/>
        </w:rPr>
        <w:t>.</w:t>
      </w:r>
      <w:r w:rsidR="00B250B7" w:rsidRPr="0089171B">
        <w:t xml:space="preserve"> </w:t>
      </w:r>
      <w:r w:rsidR="00B250B7" w:rsidRPr="006E7A40">
        <w:rPr>
          <w:b/>
        </w:rPr>
        <w:t>A)</w:t>
      </w:r>
      <w:r w:rsidR="00B250B7" w:rsidRPr="0089171B">
        <w:t xml:space="preserve"> </w:t>
      </w:r>
      <w:r w:rsidR="001F42EB">
        <w:t xml:space="preserve">DIABLO design including module-based decomposition to discriminate pre-and </w:t>
      </w:r>
      <w:proofErr w:type="spellStart"/>
      <w:r w:rsidR="001F42EB">
        <w:t>post inhalation</w:t>
      </w:r>
      <w:proofErr w:type="spellEnd"/>
      <w:r w:rsidR="001F42EB">
        <w:t xml:space="preserve"> challenge</w:t>
      </w:r>
      <w:r w:rsidR="00B250B7" w:rsidRPr="0089171B">
        <w:t xml:space="preserve">. </w:t>
      </w:r>
      <w:r w:rsidR="00B250B7" w:rsidRPr="006E7A40">
        <w:rPr>
          <w:b/>
        </w:rPr>
        <w:t>B)</w:t>
      </w:r>
      <w:r w:rsidR="00B250B7" w:rsidRPr="0089171B">
        <w:t xml:space="preserve"> </w:t>
      </w:r>
      <w:r w:rsidR="00C0765D" w:rsidRPr="0089171B">
        <w:t>Receiver operating characteristic curves</w:t>
      </w:r>
      <w:r w:rsidR="007176C5" w:rsidRPr="0089171B">
        <w:t xml:space="preserve"> comparing the performance of the standard</w:t>
      </w:r>
      <w:r w:rsidR="00C0765D" w:rsidRPr="0089171B">
        <w:t xml:space="preserve"> </w:t>
      </w:r>
      <w:r w:rsidR="007176C5" w:rsidRPr="0089171B">
        <w:t xml:space="preserve">DIABLO and </w:t>
      </w:r>
      <w:r w:rsidR="00D3256D">
        <w:t>‘</w:t>
      </w:r>
      <w:r w:rsidR="007176C5" w:rsidRPr="0089171B">
        <w:t>multilevel DIABLO</w:t>
      </w:r>
      <w:r w:rsidR="00D3256D">
        <w:t xml:space="preserve">’ for repeated </w:t>
      </w:r>
      <w:proofErr w:type="gramStart"/>
      <w:r w:rsidR="00D3256D">
        <w:t xml:space="preserve">measures </w:t>
      </w:r>
      <w:r w:rsidR="007176C5" w:rsidRPr="0089171B">
        <w:t xml:space="preserve"> </w:t>
      </w:r>
      <w:r w:rsidR="00D3256D" w:rsidRPr="0089171B">
        <w:t>(</w:t>
      </w:r>
      <w:proofErr w:type="spellStart"/>
      <w:proofErr w:type="gramEnd"/>
      <w:r w:rsidR="00D3256D" w:rsidRPr="0089171B">
        <w:t>mDIABLO</w:t>
      </w:r>
      <w:proofErr w:type="spellEnd"/>
      <w:r w:rsidR="00D3256D" w:rsidRPr="0089171B">
        <w:t xml:space="preserve">) </w:t>
      </w:r>
      <w:r w:rsidR="007176C5" w:rsidRPr="0089171B">
        <w:t xml:space="preserve">using a leave-one-out cross-validation. </w:t>
      </w:r>
      <w:r w:rsidR="007176C5" w:rsidRPr="006E7A40">
        <w:rPr>
          <w:b/>
        </w:rPr>
        <w:t>C)</w:t>
      </w:r>
      <w:r w:rsidR="007176C5" w:rsidRPr="0089171B">
        <w:t xml:space="preserve"> Component plots depicting the separation of the </w:t>
      </w:r>
      <w:r w:rsidR="00D81FDA" w:rsidRPr="0089171B">
        <w:t>pre</w:t>
      </w:r>
      <w:r w:rsidR="004C0EF9" w:rsidRPr="0089171B">
        <w:t>-</w:t>
      </w:r>
      <w:r w:rsidR="00D81FDA" w:rsidRPr="0089171B">
        <w:t xml:space="preserve"> and post challenge samples based on DIABLO and </w:t>
      </w:r>
      <w:proofErr w:type="spellStart"/>
      <w:r w:rsidR="00C25070" w:rsidRPr="0089171B">
        <w:t>mDIABLO</w:t>
      </w:r>
      <w:proofErr w:type="spellEnd"/>
      <w:r w:rsidR="00D81FDA" w:rsidRPr="0089171B">
        <w:t xml:space="preserve">. </w:t>
      </w:r>
      <w:r w:rsidR="00226B7D" w:rsidRPr="006E7A40">
        <w:rPr>
          <w:b/>
        </w:rPr>
        <w:t>D)</w:t>
      </w:r>
      <w:r w:rsidR="00226B7D" w:rsidRPr="0089171B">
        <w:t xml:space="preserve"> </w:t>
      </w:r>
      <w:r w:rsidR="00D3256D">
        <w:t>O</w:t>
      </w:r>
      <w:r w:rsidR="00226B7D" w:rsidRPr="0089171B">
        <w:t xml:space="preserve">verlapping features </w:t>
      </w:r>
      <w:r w:rsidR="00D3256D">
        <w:t xml:space="preserve">selected from either </w:t>
      </w:r>
      <w:r w:rsidR="00226B7D" w:rsidRPr="0089171B">
        <w:t xml:space="preserve">DIABLO </w:t>
      </w:r>
      <w:r w:rsidR="00D3256D">
        <w:t>or</w:t>
      </w:r>
      <w:r w:rsidR="00226B7D" w:rsidRPr="0089171B">
        <w:t xml:space="preserve"> </w:t>
      </w:r>
      <w:proofErr w:type="spellStart"/>
      <w:r w:rsidR="00226B7D" w:rsidRPr="0089171B">
        <w:t>mDIABLO</w:t>
      </w:r>
      <w:proofErr w:type="spellEnd"/>
      <w:r w:rsidR="00226B7D" w:rsidRPr="0089171B">
        <w:t xml:space="preserve">. </w:t>
      </w:r>
      <w:r w:rsidR="00226B7D" w:rsidRPr="006E7A40">
        <w:rPr>
          <w:b/>
        </w:rPr>
        <w:t>E)</w:t>
      </w:r>
      <w:r w:rsidR="00226B7D" w:rsidRPr="0089171B">
        <w:t xml:space="preserve"> </w:t>
      </w:r>
      <w:proofErr w:type="spellStart"/>
      <w:r w:rsidR="00226B7D" w:rsidRPr="0089171B">
        <w:t>Heatmap</w:t>
      </w:r>
      <w:proofErr w:type="spellEnd"/>
      <w:r w:rsidR="00226B7D" w:rsidRPr="0089171B">
        <w:t xml:space="preserve"> of the Pearson correlation</w:t>
      </w:r>
      <w:r w:rsidR="004C0EF9" w:rsidRPr="0089171B">
        <w:t xml:space="preserve"> values</w:t>
      </w:r>
      <w:r w:rsidR="00226B7D" w:rsidRPr="0089171B">
        <w:t xml:space="preserve"> between the features selected </w:t>
      </w:r>
      <w:r w:rsidR="00D3256D">
        <w:t>with</w:t>
      </w:r>
      <w:r w:rsidR="00D3256D" w:rsidRPr="0089171B">
        <w:t xml:space="preserve"> </w:t>
      </w:r>
      <w:proofErr w:type="spellStart"/>
      <w:r w:rsidR="00226B7D" w:rsidRPr="0089171B">
        <w:t>mDIABLO</w:t>
      </w:r>
      <w:proofErr w:type="spellEnd"/>
      <w:r w:rsidR="00226B7D" w:rsidRPr="0089171B">
        <w:t xml:space="preserve">. </w:t>
      </w:r>
      <w:r w:rsidR="004C0EF9" w:rsidRPr="006E7A40">
        <w:rPr>
          <w:b/>
        </w:rPr>
        <w:t>F)</w:t>
      </w:r>
      <w:r w:rsidR="004C0EF9" w:rsidRPr="0089171B">
        <w:t xml:space="preserve"> </w:t>
      </w:r>
      <w:proofErr w:type="spellStart"/>
      <w:r w:rsidR="004C0EF9" w:rsidRPr="0089171B">
        <w:t>Circos</w:t>
      </w:r>
      <w:proofErr w:type="spellEnd"/>
      <w:r w:rsidR="004C0EF9" w:rsidRPr="0089171B">
        <w:t xml:space="preserve"> plot depicting the strongest correlations between different </w:t>
      </w:r>
      <w:proofErr w:type="spellStart"/>
      <w:r w:rsidR="004C0EF9" w:rsidRPr="0089171B">
        <w:t>omic</w:t>
      </w:r>
      <w:proofErr w:type="spellEnd"/>
      <w:r w:rsidR="004C0EF9" w:rsidRPr="0089171B">
        <w:t xml:space="preserve"> features </w:t>
      </w:r>
      <w:r w:rsidR="00D3256D">
        <w:t>from</w:t>
      </w:r>
      <w:r w:rsidR="00D3256D" w:rsidRPr="0089171B">
        <w:t xml:space="preserve"> </w:t>
      </w:r>
      <w:r w:rsidR="004C0EF9" w:rsidRPr="0089171B">
        <w:t xml:space="preserve">the </w:t>
      </w:r>
      <w:proofErr w:type="spellStart"/>
      <w:r w:rsidR="004C0EF9" w:rsidRPr="0089171B">
        <w:t>mDIABLO</w:t>
      </w:r>
      <w:proofErr w:type="spellEnd"/>
      <w:r w:rsidR="004C0EF9" w:rsidRPr="0089171B">
        <w:t xml:space="preserve"> panel.</w:t>
      </w:r>
    </w:p>
    <w:p w14:paraId="7FC230D6" w14:textId="77777777" w:rsidR="00C130A2" w:rsidRPr="0089171B" w:rsidRDefault="00C130A2" w:rsidP="00F21B8F">
      <w:pPr>
        <w:spacing w:line="480" w:lineRule="auto"/>
      </w:pPr>
    </w:p>
    <w:p w14:paraId="45F65024" w14:textId="7D25B685" w:rsidR="006E3223" w:rsidRDefault="00CF3EFE" w:rsidP="001C59E4">
      <w:pPr>
        <w:spacing w:line="480" w:lineRule="auto"/>
      </w:pPr>
      <w:r w:rsidRPr="0089171B">
        <w:lastRenderedPageBreak/>
        <w:t>An allergen inhalation challenge was performed</w:t>
      </w:r>
      <w:r w:rsidR="00310D60">
        <w:t xml:space="preserve"> as</w:t>
      </w:r>
      <w:r w:rsidR="0028444D">
        <w:t xml:space="preserve"> we</w:t>
      </w:r>
      <w:r w:rsidR="00310D60">
        <w:t xml:space="preserve"> previously described</w:t>
      </w:r>
      <w:r w:rsidR="0028444D">
        <w:t xml:space="preserve"> </w:t>
      </w:r>
      <w:r w:rsidR="00310D60">
        <w:fldChar w:fldCharType="begin"/>
      </w:r>
      <w:r w:rsidR="00310D60">
        <w:instrText xml:space="preserve"> ADDIN ZOTERO_ITEM CSL_CITATION {"citationID":"ats0rqk8kh","properties":{"formattedCitation":"[21,22]","plainCitation":"[21,22]"},"citationItems":[{"id":48,"uris":["http://zotero.org/users/2545847/items/NHK28EVA"],"uri":["http://zotero.org/users/2545847/items/NHK28EVA"],"itemData":{"id":48,"type":"article-journal","title":"Gene-metabolite expression in blood can discriminate allergen-induced isolated early from dual asthmatic responses","container-title":"PLoS ONE","page":"e67907","volume":"8","issue":"7","source":"CrossRef","URL":"http://dx.plos.org/10.1371/journal.pone.0067907","DOI":"10.1371/journal.pone.0067907","ISSN":"1932-6203","language":"en","author":[{"family":"Singh","given":"Amrit"},{"family":"Yamamoto","given":"Masatsugu"},{"family":"Kam","given":"Sarah H. Y."},{"family":"Ruan","given":"Jian"},{"family":"Gauvreau","given":"Gail M."},{"family":"O'Byrne","given":"Paul M."},{"family":"FitzGerald","given":"J. Mark"},{"family":"Schellenberg","given":"Robert"},{"family":"Boulet","given":"Louis-Philippe"},{"family":"Wojewodka","given":"Gabriella"},{"family":"Kanagaratham","given":"Cynthia"},{"family":"De Sanctis","given":"Juan B."},{"family":"Radzioch","given":"Danuta"},{"family":"Tebbutt","given":"Scott J."}],"editor":[{"family":"Hsu","given":"Yi-Hsiang"}],"issued":{"date-parts":[["2013",7,2]]},"accessed":{"date-parts":[["2015",7,18]]}}},{"id":253,"uris":["http://zotero.org/users/2545847/items/KVX2SPHJ"],"uri":["http://zotero.org/users/2545847/items/KVX2SPHJ"],"itemData":{"id":253,"type":"article-journal","title":"Th17/Treg ratio derived using DNA methylation analysis is associated with the late phase asthmatic response","container-title":"Allergy, Asthma &amp; Clinical Immunology","page":"32","volume":"10","issue":"1","source":"Google Scholar","URL":"http://www.biomedcentral.com/content/pdf/1710-1492-10-32.pdf","author":[{"family":"Singh","given":"Amrit"},{"family":"Yamamoto","given":"Masatsugu"},{"family":"Ruan","given":"Jian"},{"family":"Choi","given":"Jung Young"},{"family":"Gauvreau","given":"Gail M."},{"family":"Olek","given":"Sven"},{"family":"Hoffmueller","given":"Ulrich"},{"family":"Carlsten","given":"Christopher"},{"family":"FitzGerald","given":"J. Mark"},{"family":"Boulet","given":"Louis-Philippe"},{"literal":"others"}],"issued":{"date-parts":[["2014"]]},"accessed":{"date-parts":[["2016",3,2]]}}}],"schema":"https://github.com/citation-style-language/schema/raw/master/csl-citation.json"} </w:instrText>
      </w:r>
      <w:r w:rsidR="00310D60">
        <w:fldChar w:fldCharType="separate"/>
      </w:r>
      <w:r w:rsidR="00310D60">
        <w:rPr>
          <w:noProof/>
        </w:rPr>
        <w:t>[21,22]</w:t>
      </w:r>
      <w:r w:rsidR="00310D60">
        <w:fldChar w:fldCharType="end"/>
      </w:r>
      <w:r w:rsidRPr="0089171B">
        <w:t xml:space="preserve"> in 14 subjects and blood samples were collected before</w:t>
      </w:r>
      <w:r w:rsidR="00852FCF" w:rsidRPr="0089171B">
        <w:t xml:space="preserve"> (pre)</w:t>
      </w:r>
      <w:r w:rsidRPr="0089171B">
        <w:t xml:space="preserve"> and two hours after </w:t>
      </w:r>
      <w:r w:rsidR="00852FCF" w:rsidRPr="0089171B">
        <w:t xml:space="preserve">(post) </w:t>
      </w:r>
      <w:r w:rsidRPr="0089171B">
        <w:t>challenge</w:t>
      </w:r>
      <w:r w:rsidR="006E3223">
        <w:t xml:space="preserve"> and c</w:t>
      </w:r>
      <w:r w:rsidR="006E3223" w:rsidRPr="0089171B">
        <w:t xml:space="preserve">ell-type frequencies, leukocyte gene transcript expression and plasma metabolite abundances were determined for all samples (Table 1). </w:t>
      </w:r>
      <w:r w:rsidR="006E3223">
        <w:t xml:space="preserve">We observed a net </w:t>
      </w:r>
      <w:r w:rsidR="007B2A5A" w:rsidRPr="0089171B">
        <w:t>decline in lung function after allergen inhalation challenge</w:t>
      </w:r>
      <w:r w:rsidR="006E3223">
        <w:t xml:space="preserve"> (</w:t>
      </w:r>
      <w:proofErr w:type="spellStart"/>
      <w:r w:rsidR="006E3223" w:rsidRPr="0089171B">
        <w:rPr>
          <w:b/>
        </w:rPr>
        <w:t>Suppl</w:t>
      </w:r>
      <w:proofErr w:type="spellEnd"/>
      <w:r w:rsidR="006E3223" w:rsidRPr="0089171B">
        <w:rPr>
          <w:b/>
        </w:rPr>
        <w:t xml:space="preserve"> Figure 8</w:t>
      </w:r>
      <w:r w:rsidR="006E3223">
        <w:rPr>
          <w:b/>
        </w:rPr>
        <w:t>)</w:t>
      </w:r>
      <w:r w:rsidR="006E3223">
        <w:t xml:space="preserve">, thus the </w:t>
      </w:r>
      <w:r w:rsidR="007B2A5A" w:rsidRPr="0089171B">
        <w:t xml:space="preserve">goal of this study was to identify perturbed molecular mechanisms in the blood in response to allergen inhalation challenge. </w:t>
      </w:r>
    </w:p>
    <w:p w14:paraId="3F18BFF8" w14:textId="07965CC1" w:rsidR="004F1901" w:rsidRPr="0089171B" w:rsidRDefault="00856CAF" w:rsidP="009A7C7F">
      <w:pPr>
        <w:spacing w:line="480" w:lineRule="auto"/>
        <w:ind w:firstLine="720"/>
        <w:rPr>
          <w:rFonts w:eastAsia="Times New Roman"/>
        </w:rPr>
      </w:pPr>
      <w:r w:rsidRPr="0089171B">
        <w:t xml:space="preserve">A module based approach (also known as </w:t>
      </w:r>
      <w:proofErr w:type="spellStart"/>
      <w:r w:rsidRPr="0089171B">
        <w:t>eigengene</w:t>
      </w:r>
      <w:proofErr w:type="spellEnd"/>
      <w:r w:rsidRPr="0089171B">
        <w:t xml:space="preserve"> summarization</w:t>
      </w:r>
      <w:r w:rsidR="007A5539">
        <w:t xml:space="preserve"> </w:t>
      </w:r>
      <w:r w:rsidR="007A5539">
        <w:fldChar w:fldCharType="begin"/>
      </w:r>
      <w:r w:rsidR="007A5539">
        <w:instrText xml:space="preserve"> ADDIN ZOTERO_ITEM CSL_CITATION {"citationID":"ara7ufk6ro","properties":{"formattedCitation":"[19]","plainCitation":"[19]"},"citationItems":[{"id":583,"uris":["http://zotero.org/users/2545847/items/TNAIB5XR"],"uri":["http://zotero.org/users/2545847/items/TNAIB5XR"],"itemData":{"id":583,"type":"article-journal","title":"WGCNA: an R package for weighted correlation network analysis","container-title":"BMC Bioinformatics","page":"559","volume":"9","issue":"1","source":"CrossRef","URL":"http://www.biomedcentral.com/1471-2105/9/559","DOI":"10.1186/1471-2105-9-559","ISSN":"1471-2105","shortTitle":"WGCNA","language":"en","author":[{"family":"Langfelder","given":"Peter"},{"family":"Horvath","given":"Steve"}],"issued":{"date-parts":[["2008"]]},"accessed":{"date-parts":[["2016",4,4]]}}}],"schema":"https://github.com/citation-style-language/schema/raw/master/csl-citation.json"} </w:instrText>
      </w:r>
      <w:r w:rsidR="007A5539">
        <w:fldChar w:fldCharType="separate"/>
      </w:r>
      <w:r w:rsidR="007A5539">
        <w:rPr>
          <w:noProof/>
        </w:rPr>
        <w:t>[19]</w:t>
      </w:r>
      <w:r w:rsidR="007A5539">
        <w:fldChar w:fldCharType="end"/>
      </w:r>
      <w:r w:rsidR="004F1901" w:rsidRPr="0089171B">
        <w:t xml:space="preserve">, </w:t>
      </w:r>
      <w:r w:rsidR="004F1901" w:rsidRPr="00F343E7">
        <w:rPr>
          <w:b/>
        </w:rPr>
        <w:t>see Methods</w:t>
      </w:r>
      <w:r w:rsidRPr="0089171B">
        <w:t xml:space="preserve">) was used to transform both the gene expression and metabolite datasets into pathway datasets. Consequently, each variable in those two datasets now represented the pathway activity expression level for each sample instead of direct gene/metabolite expression. </w:t>
      </w:r>
      <w:r w:rsidRPr="0089171B">
        <w:rPr>
          <w:rFonts w:eastAsia="Times New Roman"/>
        </w:rPr>
        <w:t>The mRNA dataset was transformed into a dataset</w:t>
      </w:r>
      <w:r w:rsidR="006D6281">
        <w:rPr>
          <w:rFonts w:eastAsia="Times New Roman"/>
        </w:rPr>
        <w:t xml:space="preserve"> </w:t>
      </w:r>
      <w:r w:rsidR="008967CF">
        <w:rPr>
          <w:rFonts w:eastAsia="Times New Roman"/>
        </w:rPr>
        <w:t xml:space="preserve">of KEGG pathways </w:t>
      </w:r>
      <w:r w:rsidR="006D6281">
        <w:rPr>
          <w:rFonts w:eastAsia="Times New Roman"/>
        </w:rPr>
        <w:t>(</w:t>
      </w:r>
      <w:r w:rsidR="006D6281" w:rsidRPr="00F343E7">
        <w:rPr>
          <w:rFonts w:eastAsia="Times New Roman"/>
          <w:b/>
        </w:rPr>
        <w:t>see Methods</w:t>
      </w:r>
      <w:r w:rsidR="006D6281">
        <w:rPr>
          <w:rFonts w:eastAsia="Times New Roman"/>
        </w:rPr>
        <w:t>)</w:t>
      </w:r>
      <w:r w:rsidRPr="0089171B">
        <w:rPr>
          <w:rFonts w:eastAsia="Times New Roman"/>
        </w:rPr>
        <w:t xml:space="preserve"> whereas the metabolite dataset was transformed into a metabolite pathway dataset</w:t>
      </w:r>
      <w:r w:rsidR="006E12DE" w:rsidRPr="0089171B">
        <w:rPr>
          <w:rFonts w:eastAsia="Times New Roman"/>
        </w:rPr>
        <w:t xml:space="preserve"> (</w:t>
      </w:r>
      <w:r w:rsidR="006E12DE" w:rsidRPr="0089171B">
        <w:rPr>
          <w:rFonts w:eastAsia="Times New Roman"/>
          <w:b/>
        </w:rPr>
        <w:t>Figure 5A</w:t>
      </w:r>
      <w:r w:rsidR="006E12DE" w:rsidRPr="0089171B">
        <w:rPr>
          <w:rFonts w:eastAsia="Times New Roman"/>
        </w:rPr>
        <w:t>)</w:t>
      </w:r>
      <w:r w:rsidRPr="0089171B">
        <w:rPr>
          <w:rFonts w:eastAsia="Times New Roman"/>
        </w:rPr>
        <w:t xml:space="preserve">. To account for the repeated measures experimental design, </w:t>
      </w:r>
      <w:r w:rsidR="00705593" w:rsidRPr="0089171B">
        <w:rPr>
          <w:rFonts w:eastAsia="Times New Roman"/>
        </w:rPr>
        <w:t>a multilevel approach</w:t>
      </w:r>
      <w:r w:rsidR="006E3223">
        <w:rPr>
          <w:rFonts w:eastAsia="Times New Roman"/>
        </w:rPr>
        <w:t xml:space="preserve"> </w:t>
      </w:r>
      <w:r w:rsidR="007A7D33">
        <w:rPr>
          <w:rFonts w:eastAsia="Times New Roman"/>
        </w:rPr>
        <w:fldChar w:fldCharType="begin"/>
      </w:r>
      <w:r w:rsidR="007A7D33">
        <w:rPr>
          <w:rFonts w:eastAsia="Times New Roman"/>
        </w:rPr>
        <w:instrText xml:space="preserve"> ADDIN ZOTERO_ITEM CSL_CITATION {"citationID":"a20n76s54bg","properties":{"formattedCitation":"[28]","plainCitation":"[28]"},"citationItems":[{"id":49,"uris":["http://zotero.org/users/2545847/items/ZQRGIR9T"],"uri":["http://zotero.org/users/2545847/items/ZQRGIR9T"],"itemData":{"id":49,"type":"article-journal","title":"A novel approach for biomarker selection and the integration of repeated measures experiments from two assays","container-title":"BMC bioinformatics","page":"325","volume":"13","issue":"1","source":"Google Scholar","URL":"http://www.biomedcentral.com/1471-2105/13/325/","author":[{"family":"Liquet","given":"Benoit"},{"family":"Lê Cao","given":"Kim-Anh"},{"family":"Hocini","given":"Hakim"},{"family":"Thiébaut","given":"Rodolphe"}],"issued":{"date-parts":[["2012"]]},"accessed":{"date-parts":[["2015",7,18]]}}}],"schema":"https://github.com/citation-style-language/schema/raw/master/csl-citation.json"} </w:instrText>
      </w:r>
      <w:r w:rsidR="007A7D33">
        <w:rPr>
          <w:rFonts w:eastAsia="Times New Roman"/>
        </w:rPr>
        <w:fldChar w:fldCharType="separate"/>
      </w:r>
      <w:r w:rsidR="007A7D33">
        <w:rPr>
          <w:rFonts w:eastAsia="Times New Roman"/>
          <w:noProof/>
        </w:rPr>
        <w:t>[28]</w:t>
      </w:r>
      <w:r w:rsidR="007A7D33">
        <w:rPr>
          <w:rFonts w:eastAsia="Times New Roman"/>
        </w:rPr>
        <w:fldChar w:fldCharType="end"/>
      </w:r>
      <w:r w:rsidR="00705593" w:rsidRPr="0089171B">
        <w:rPr>
          <w:rFonts w:eastAsia="Times New Roman"/>
        </w:rPr>
        <w:t xml:space="preserve"> </w:t>
      </w:r>
      <w:r w:rsidR="006E3223">
        <w:rPr>
          <w:rFonts w:eastAsia="Times New Roman"/>
        </w:rPr>
        <w:t>was</w:t>
      </w:r>
      <w:r w:rsidR="006E3223" w:rsidRPr="0089171B">
        <w:rPr>
          <w:rFonts w:eastAsia="Times New Roman"/>
        </w:rPr>
        <w:t xml:space="preserve"> </w:t>
      </w:r>
      <w:r w:rsidR="00705593" w:rsidRPr="0089171B">
        <w:rPr>
          <w:rFonts w:eastAsia="Times New Roman"/>
        </w:rPr>
        <w:t xml:space="preserve">used to </w:t>
      </w:r>
      <w:commentRangeStart w:id="40"/>
      <w:r w:rsidR="007A7D33">
        <w:rPr>
          <w:rFonts w:eastAsia="Times New Roman"/>
        </w:rPr>
        <w:t>within-sample variation</w:t>
      </w:r>
      <w:r w:rsidR="006E3223">
        <w:rPr>
          <w:rFonts w:eastAsia="Times New Roman"/>
        </w:rPr>
        <w:t xml:space="preserve"> </w:t>
      </w:r>
      <w:commentRangeEnd w:id="40"/>
      <w:r w:rsidR="006E3223">
        <w:rPr>
          <w:rStyle w:val="CommentReference"/>
          <w:rFonts w:asciiTheme="minorHAnsi" w:eastAsiaTheme="minorEastAsia" w:hAnsiTheme="minorHAnsi" w:cstheme="minorBidi"/>
        </w:rPr>
        <w:commentReference w:id="40"/>
      </w:r>
      <w:r w:rsidR="00705593" w:rsidRPr="0089171B">
        <w:rPr>
          <w:rFonts w:eastAsia="Times New Roman"/>
        </w:rPr>
        <w:t>from each dataset</w:t>
      </w:r>
      <w:r w:rsidR="006E12DE" w:rsidRPr="0089171B">
        <w:rPr>
          <w:rFonts w:eastAsia="Times New Roman"/>
        </w:rPr>
        <w:t xml:space="preserve"> </w:t>
      </w:r>
      <w:r w:rsidRPr="0089171B">
        <w:rPr>
          <w:rFonts w:eastAsia="Times New Roman"/>
        </w:rPr>
        <w:t>(</w:t>
      </w:r>
      <w:r w:rsidRPr="0089171B">
        <w:rPr>
          <w:rFonts w:eastAsia="Times New Roman"/>
          <w:b/>
        </w:rPr>
        <w:t>see Methods</w:t>
      </w:r>
      <w:r w:rsidRPr="0089171B">
        <w:rPr>
          <w:rFonts w:eastAsia="Times New Roman"/>
        </w:rPr>
        <w:t>)</w:t>
      </w:r>
      <w:r w:rsidR="006E3223">
        <w:rPr>
          <w:rFonts w:eastAsia="Times New Roman"/>
        </w:rPr>
        <w:t xml:space="preserve">, </w:t>
      </w:r>
      <w:r w:rsidR="007A7D33">
        <w:rPr>
          <w:rFonts w:eastAsia="Times New Roman"/>
        </w:rPr>
        <w:t>and then</w:t>
      </w:r>
      <w:r w:rsidR="006E3223">
        <w:rPr>
          <w:rFonts w:eastAsia="Times New Roman"/>
        </w:rPr>
        <w:t xml:space="preserve"> </w:t>
      </w:r>
      <w:r w:rsidR="007A7D33">
        <w:rPr>
          <w:rFonts w:eastAsia="Times New Roman"/>
        </w:rPr>
        <w:t>analyzed</w:t>
      </w:r>
      <w:r w:rsidR="006E3223">
        <w:rPr>
          <w:rFonts w:eastAsia="Times New Roman"/>
        </w:rPr>
        <w:t xml:space="preserve"> </w:t>
      </w:r>
      <w:r w:rsidR="007A7D33">
        <w:rPr>
          <w:rFonts w:eastAsia="Times New Roman"/>
        </w:rPr>
        <w:t xml:space="preserve">using </w:t>
      </w:r>
      <w:r w:rsidR="006E3223">
        <w:rPr>
          <w:rFonts w:eastAsia="Times New Roman"/>
        </w:rPr>
        <w:t xml:space="preserve">DIABLO </w:t>
      </w:r>
      <w:r w:rsidR="006E12DE" w:rsidRPr="0089171B">
        <w:rPr>
          <w:rFonts w:eastAsia="Times New Roman"/>
        </w:rPr>
        <w:t>to identify a multi</w:t>
      </w:r>
      <w:r w:rsidR="007A7D33">
        <w:rPr>
          <w:rFonts w:eastAsia="Times New Roman"/>
        </w:rPr>
        <w:t>-</w:t>
      </w:r>
      <w:proofErr w:type="spellStart"/>
      <w:r w:rsidR="006E12DE" w:rsidRPr="0089171B">
        <w:rPr>
          <w:rFonts w:eastAsia="Times New Roman"/>
        </w:rPr>
        <w:t>omic</w:t>
      </w:r>
      <w:proofErr w:type="spellEnd"/>
      <w:r w:rsidR="006E12DE" w:rsidRPr="0089171B">
        <w:rPr>
          <w:rFonts w:eastAsia="Times New Roman"/>
        </w:rPr>
        <w:t xml:space="preserve"> biomarker panel consisting of cells, gene and metabolite modules that discriminated pre</w:t>
      </w:r>
      <w:r w:rsidR="00E37B9E" w:rsidRPr="0089171B">
        <w:rPr>
          <w:rFonts w:eastAsia="Times New Roman"/>
        </w:rPr>
        <w:t>-</w:t>
      </w:r>
      <w:r w:rsidR="006E12DE" w:rsidRPr="0089171B">
        <w:rPr>
          <w:rFonts w:eastAsia="Times New Roman"/>
        </w:rPr>
        <w:t xml:space="preserve"> from post-challenge samples.</w:t>
      </w:r>
      <w:r w:rsidR="00E37B9E" w:rsidRPr="0089171B">
        <w:rPr>
          <w:rFonts w:eastAsia="Times New Roman"/>
        </w:rPr>
        <w:t xml:space="preserve"> We contrast </w:t>
      </w:r>
      <w:r w:rsidR="00A03B8A" w:rsidRPr="0089171B">
        <w:rPr>
          <w:rFonts w:eastAsia="Times New Roman"/>
        </w:rPr>
        <w:t xml:space="preserve">the resulting </w:t>
      </w:r>
      <w:r w:rsidR="006E3223">
        <w:rPr>
          <w:rFonts w:eastAsia="Times New Roman"/>
        </w:rPr>
        <w:t>‘</w:t>
      </w:r>
      <w:r w:rsidR="00705593" w:rsidRPr="0089171B">
        <w:rPr>
          <w:rFonts w:eastAsia="Times New Roman"/>
        </w:rPr>
        <w:t xml:space="preserve">multilevel </w:t>
      </w:r>
      <w:r w:rsidR="00A03B8A" w:rsidRPr="0089171B">
        <w:rPr>
          <w:rFonts w:eastAsia="Times New Roman"/>
        </w:rPr>
        <w:t>DIABLO</w:t>
      </w:r>
      <w:r w:rsidR="006E3223">
        <w:rPr>
          <w:rFonts w:eastAsia="Times New Roman"/>
        </w:rPr>
        <w:t>’</w:t>
      </w:r>
      <w:r w:rsidR="00A03B8A" w:rsidRPr="0089171B">
        <w:rPr>
          <w:rFonts w:eastAsia="Times New Roman"/>
        </w:rPr>
        <w:t xml:space="preserve"> (</w:t>
      </w:r>
      <w:proofErr w:type="spellStart"/>
      <w:r w:rsidR="00705593" w:rsidRPr="0089171B">
        <w:rPr>
          <w:rFonts w:eastAsia="Times New Roman"/>
        </w:rPr>
        <w:t>mDIABLO</w:t>
      </w:r>
      <w:proofErr w:type="spellEnd"/>
      <w:r w:rsidR="00A03B8A" w:rsidRPr="0089171B">
        <w:rPr>
          <w:rFonts w:eastAsia="Times New Roman"/>
        </w:rPr>
        <w:t xml:space="preserve">) with a standard DIABLO model that </w:t>
      </w:r>
      <w:r w:rsidR="006E3223">
        <w:rPr>
          <w:rFonts w:eastAsia="Times New Roman"/>
        </w:rPr>
        <w:t>disregards</w:t>
      </w:r>
      <w:r w:rsidR="00A03B8A" w:rsidRPr="0089171B">
        <w:rPr>
          <w:rFonts w:eastAsia="Times New Roman"/>
        </w:rPr>
        <w:t xml:space="preserve"> the paired nature of this study by comparing their cross-validation classification performance</w:t>
      </w:r>
      <w:r w:rsidR="00D440BC" w:rsidRPr="0089171B">
        <w:rPr>
          <w:rFonts w:eastAsia="Times New Roman"/>
        </w:rPr>
        <w:t>s</w:t>
      </w:r>
      <w:r w:rsidR="00A03B8A" w:rsidRPr="0089171B">
        <w:rPr>
          <w:rFonts w:eastAsia="Times New Roman"/>
        </w:rPr>
        <w:t xml:space="preserve"> (</w:t>
      </w:r>
      <w:r w:rsidR="00A03B8A" w:rsidRPr="0089171B">
        <w:rPr>
          <w:rFonts w:eastAsia="Times New Roman"/>
          <w:b/>
        </w:rPr>
        <w:t>Figure 5B</w:t>
      </w:r>
      <w:r w:rsidR="00A03B8A" w:rsidRPr="0089171B">
        <w:rPr>
          <w:rFonts w:eastAsia="Times New Roman"/>
        </w:rPr>
        <w:t>).</w:t>
      </w:r>
      <w:r w:rsidR="008B50B0" w:rsidRPr="0089171B">
        <w:rPr>
          <w:rFonts w:eastAsia="Times New Roman"/>
        </w:rPr>
        <w:t xml:space="preserve"> </w:t>
      </w:r>
      <w:proofErr w:type="spellStart"/>
      <w:r w:rsidR="00D440BC" w:rsidRPr="0089171B">
        <w:rPr>
          <w:rFonts w:eastAsia="Times New Roman"/>
        </w:rPr>
        <w:t>mDIABLO</w:t>
      </w:r>
      <w:proofErr w:type="spellEnd"/>
      <w:r w:rsidR="00D440BC" w:rsidRPr="0089171B">
        <w:rPr>
          <w:rFonts w:eastAsia="Times New Roman"/>
        </w:rPr>
        <w:t xml:space="preserve"> strongly out</w:t>
      </w:r>
      <w:r w:rsidR="006E3223">
        <w:rPr>
          <w:rFonts w:eastAsia="Times New Roman"/>
        </w:rPr>
        <w:t>-</w:t>
      </w:r>
      <w:r w:rsidR="00D440BC" w:rsidRPr="0089171B">
        <w:rPr>
          <w:rFonts w:eastAsia="Times New Roman"/>
        </w:rPr>
        <w:t xml:space="preserve">performed DIABLO </w:t>
      </w:r>
      <w:r w:rsidR="006E3223">
        <w:rPr>
          <w:rFonts w:eastAsia="Times New Roman"/>
        </w:rPr>
        <w:t>(</w:t>
      </w:r>
      <w:r w:rsidR="00C0765D" w:rsidRPr="0089171B">
        <w:rPr>
          <w:rFonts w:eastAsia="Times New Roman"/>
        </w:rPr>
        <w:t>AUC=</w:t>
      </w:r>
      <w:r w:rsidR="00D440BC" w:rsidRPr="0089171B">
        <w:rPr>
          <w:rFonts w:eastAsia="Times New Roman"/>
        </w:rPr>
        <w:t xml:space="preserve">98.5% vs. </w:t>
      </w:r>
      <w:r w:rsidR="00C0765D" w:rsidRPr="0089171B">
        <w:rPr>
          <w:rFonts w:eastAsia="Times New Roman"/>
        </w:rPr>
        <w:t>AUC=</w:t>
      </w:r>
      <w:r w:rsidR="00D440BC" w:rsidRPr="0089171B">
        <w:rPr>
          <w:rFonts w:eastAsia="Times New Roman"/>
        </w:rPr>
        <w:t>62.2%</w:t>
      </w:r>
      <w:r w:rsidR="006E3223">
        <w:rPr>
          <w:rFonts w:eastAsia="Times New Roman"/>
        </w:rPr>
        <w:t xml:space="preserve">, </w:t>
      </w:r>
      <w:r w:rsidR="006E3223" w:rsidRPr="0089171B">
        <w:rPr>
          <w:rFonts w:eastAsia="Times New Roman"/>
        </w:rPr>
        <w:t>leave-one-out cross-validation,</w:t>
      </w:r>
      <w:r w:rsidR="00B57621">
        <w:rPr>
          <w:rFonts w:eastAsia="Times New Roman"/>
        </w:rPr>
        <w:t xml:space="preserve"> </w:t>
      </w:r>
      <w:r w:rsidR="00B57621" w:rsidRPr="009A7C7F">
        <w:rPr>
          <w:rFonts w:eastAsia="Times New Roman"/>
          <w:b/>
        </w:rPr>
        <w:t>see M</w:t>
      </w:r>
      <w:r w:rsidR="00C125A7" w:rsidRPr="009A7C7F">
        <w:rPr>
          <w:rFonts w:eastAsia="Times New Roman"/>
          <w:b/>
        </w:rPr>
        <w:t>ethods</w:t>
      </w:r>
      <w:r w:rsidR="00C125A7" w:rsidRPr="0089171B">
        <w:rPr>
          <w:rFonts w:eastAsia="Times New Roman"/>
        </w:rPr>
        <w:t>)</w:t>
      </w:r>
      <w:r w:rsidR="00D440BC" w:rsidRPr="0089171B">
        <w:rPr>
          <w:rFonts w:eastAsia="Times New Roman"/>
        </w:rPr>
        <w:t>.</w:t>
      </w:r>
      <w:r w:rsidR="00C125A7" w:rsidRPr="0089171B">
        <w:rPr>
          <w:rFonts w:eastAsia="Times New Roman"/>
        </w:rPr>
        <w:t xml:space="preserve"> </w:t>
      </w:r>
      <w:r w:rsidR="00894146">
        <w:rPr>
          <w:rFonts w:eastAsia="Times New Roman"/>
        </w:rPr>
        <w:t xml:space="preserve">We observed a </w:t>
      </w:r>
      <w:r w:rsidR="00071463" w:rsidRPr="0089171B">
        <w:rPr>
          <w:rFonts w:eastAsia="Times New Roman"/>
        </w:rPr>
        <w:t>greater degree of separation between the pre</w:t>
      </w:r>
      <w:r w:rsidR="00CD7E11" w:rsidRPr="0089171B">
        <w:rPr>
          <w:rFonts w:eastAsia="Times New Roman"/>
        </w:rPr>
        <w:t>-</w:t>
      </w:r>
      <w:r w:rsidR="00880090" w:rsidRPr="0089171B">
        <w:rPr>
          <w:rFonts w:eastAsia="Times New Roman"/>
        </w:rPr>
        <w:t xml:space="preserve"> and post-</w:t>
      </w:r>
      <w:r w:rsidR="00071463" w:rsidRPr="0089171B">
        <w:rPr>
          <w:rFonts w:eastAsia="Times New Roman"/>
        </w:rPr>
        <w:t xml:space="preserve">challenge samples for </w:t>
      </w:r>
      <w:proofErr w:type="spellStart"/>
      <w:r w:rsidR="00071463" w:rsidRPr="0089171B">
        <w:rPr>
          <w:rFonts w:eastAsia="Times New Roman"/>
        </w:rPr>
        <w:t>mDIABLO</w:t>
      </w:r>
      <w:proofErr w:type="spellEnd"/>
      <w:r w:rsidR="00071463" w:rsidRPr="0089171B">
        <w:rPr>
          <w:rFonts w:eastAsia="Times New Roman"/>
        </w:rPr>
        <w:t xml:space="preserve"> compared to DIABLO</w:t>
      </w:r>
      <w:r w:rsidR="00894146">
        <w:rPr>
          <w:rFonts w:eastAsia="Times New Roman"/>
        </w:rPr>
        <w:t xml:space="preserve"> (</w:t>
      </w:r>
      <w:r w:rsidR="00894146" w:rsidRPr="0089171B">
        <w:rPr>
          <w:rFonts w:eastAsia="Times New Roman"/>
          <w:b/>
        </w:rPr>
        <w:t>Figure 5C</w:t>
      </w:r>
      <w:r w:rsidR="00894146">
        <w:rPr>
          <w:rFonts w:eastAsia="Times New Roman"/>
          <w:b/>
        </w:rPr>
        <w:t>)</w:t>
      </w:r>
      <w:r w:rsidR="00071463" w:rsidRPr="0089171B">
        <w:rPr>
          <w:rFonts w:eastAsia="Times New Roman"/>
        </w:rPr>
        <w:t xml:space="preserve">. </w:t>
      </w:r>
      <w:r w:rsidR="001C59E4" w:rsidRPr="0089171B">
        <w:rPr>
          <w:rFonts w:eastAsia="Times New Roman"/>
        </w:rPr>
        <w:t xml:space="preserve">Common </w:t>
      </w:r>
      <w:r w:rsidR="00CD7E11" w:rsidRPr="0089171B">
        <w:rPr>
          <w:rFonts w:eastAsia="Times New Roman"/>
        </w:rPr>
        <w:t xml:space="preserve">features (pathways) </w:t>
      </w:r>
      <w:r w:rsidR="00C637A5" w:rsidRPr="0089171B">
        <w:rPr>
          <w:rFonts w:eastAsia="Times New Roman"/>
        </w:rPr>
        <w:t xml:space="preserve">were identified across </w:t>
      </w:r>
      <w:proofErr w:type="spellStart"/>
      <w:r w:rsidR="00C637A5" w:rsidRPr="0089171B">
        <w:rPr>
          <w:rFonts w:eastAsia="Times New Roman"/>
        </w:rPr>
        <w:t>omic</w:t>
      </w:r>
      <w:proofErr w:type="spellEnd"/>
      <w:r w:rsidR="00C637A5" w:rsidRPr="0089171B">
        <w:rPr>
          <w:rFonts w:eastAsia="Times New Roman"/>
        </w:rPr>
        <w:t>-types</w:t>
      </w:r>
      <w:r w:rsidR="00CD7E11" w:rsidRPr="0089171B">
        <w:rPr>
          <w:rFonts w:eastAsia="Times New Roman"/>
        </w:rPr>
        <w:t xml:space="preserve"> in the </w:t>
      </w:r>
      <w:proofErr w:type="spellStart"/>
      <w:r w:rsidR="00CD7E11" w:rsidRPr="0089171B">
        <w:rPr>
          <w:rFonts w:eastAsia="Times New Roman"/>
        </w:rPr>
        <w:t>mDIABLO</w:t>
      </w:r>
      <w:proofErr w:type="spellEnd"/>
      <w:r w:rsidR="00CD7E11" w:rsidRPr="0089171B">
        <w:rPr>
          <w:rFonts w:eastAsia="Times New Roman"/>
        </w:rPr>
        <w:t xml:space="preserve"> model (maroon bars)</w:t>
      </w:r>
      <w:r w:rsidR="001C59E4" w:rsidRPr="0089171B">
        <w:rPr>
          <w:rFonts w:eastAsia="Times New Roman"/>
        </w:rPr>
        <w:t>, but not the standard DIABLO model (</w:t>
      </w:r>
      <w:r w:rsidR="001C59E4" w:rsidRPr="0089171B">
        <w:rPr>
          <w:rFonts w:eastAsia="Times New Roman"/>
          <w:b/>
        </w:rPr>
        <w:t>Figure 5D</w:t>
      </w:r>
      <w:r w:rsidR="001C59E4" w:rsidRPr="0089171B">
        <w:rPr>
          <w:rFonts w:eastAsia="Times New Roman"/>
        </w:rPr>
        <w:t>)</w:t>
      </w:r>
      <w:r w:rsidR="00CD7E11" w:rsidRPr="0089171B">
        <w:rPr>
          <w:rFonts w:eastAsia="Times New Roman"/>
        </w:rPr>
        <w:t xml:space="preserve">. </w:t>
      </w:r>
      <w:r w:rsidR="005C09F4" w:rsidRPr="0089171B">
        <w:rPr>
          <w:rFonts w:eastAsia="Times New Roman"/>
        </w:rPr>
        <w:t xml:space="preserve">Tryptophan metabolism and </w:t>
      </w:r>
      <w:r w:rsidR="005C09F4" w:rsidRPr="0089171B">
        <w:t xml:space="preserve">Valine, leucine and isoleucine metabolism pathways </w:t>
      </w:r>
      <w:r w:rsidR="00EB2FC5" w:rsidRPr="0089171B">
        <w:lastRenderedPageBreak/>
        <w:t xml:space="preserve">were identified in the gene and metabolite module datasets using </w:t>
      </w:r>
      <w:proofErr w:type="spellStart"/>
      <w:r w:rsidR="00EB2FC5" w:rsidRPr="0089171B">
        <w:t>mDIABLO</w:t>
      </w:r>
      <w:proofErr w:type="spellEnd"/>
      <w:r w:rsidR="00EB2FC5" w:rsidRPr="0089171B">
        <w:t>.</w:t>
      </w:r>
      <w:r w:rsidR="00DE1898" w:rsidRPr="0089171B">
        <w:t xml:space="preserve"> </w:t>
      </w:r>
      <w:r w:rsidR="00AF4422" w:rsidRPr="0089171B">
        <w:t xml:space="preserve">The </w:t>
      </w:r>
      <w:proofErr w:type="spellStart"/>
      <w:r w:rsidR="00237FDA">
        <w:t>heatmap</w:t>
      </w:r>
      <w:proofErr w:type="spellEnd"/>
      <w:r w:rsidR="00237FDA">
        <w:t xml:space="preserve"> of </w:t>
      </w:r>
      <w:r w:rsidR="005D58D7">
        <w:t xml:space="preserve">pairwise </w:t>
      </w:r>
      <w:r w:rsidR="00AF4422" w:rsidRPr="0089171B">
        <w:t>association</w:t>
      </w:r>
      <w:r w:rsidR="005D58D7">
        <w:t>s</w:t>
      </w:r>
      <w:r w:rsidR="00AF4422" w:rsidRPr="0089171B">
        <w:t xml:space="preserve"> </w:t>
      </w:r>
      <w:r w:rsidR="005D58D7">
        <w:t>of</w:t>
      </w:r>
      <w:r w:rsidR="005D58D7" w:rsidRPr="0089171B">
        <w:t xml:space="preserve"> </w:t>
      </w:r>
      <w:r w:rsidR="00237FDA">
        <w:t>all</w:t>
      </w:r>
      <w:r w:rsidR="00AF4422" w:rsidRPr="0089171B">
        <w:t xml:space="preserve"> features identified </w:t>
      </w:r>
      <w:r w:rsidR="00894146">
        <w:t>with</w:t>
      </w:r>
      <w:r w:rsidR="00894146" w:rsidRPr="0089171B">
        <w:t xml:space="preserve"> </w:t>
      </w:r>
      <w:proofErr w:type="spellStart"/>
      <w:r w:rsidR="00AF4422" w:rsidRPr="0089171B">
        <w:t>mDIABLO</w:t>
      </w:r>
      <w:proofErr w:type="spellEnd"/>
      <w:r w:rsidR="00AF4422" w:rsidRPr="0089171B">
        <w:t xml:space="preserve"> </w:t>
      </w:r>
      <w:r w:rsidR="00237FDA">
        <w:t xml:space="preserve">demonstrates the ability of DIABLO to select groups of correlated features which are predictive of </w:t>
      </w:r>
      <w:proofErr w:type="gramStart"/>
      <w:r w:rsidR="00237FDA">
        <w:t>pre and</w:t>
      </w:r>
      <w:proofErr w:type="gramEnd"/>
      <w:r w:rsidR="00237FDA">
        <w:t xml:space="preserve"> post-challenge samples.</w:t>
      </w:r>
      <w:r w:rsidR="00C22932">
        <w:t xml:space="preserve"> </w:t>
      </w:r>
      <w:r w:rsidR="00224F65" w:rsidRPr="0089171B">
        <w:t xml:space="preserve">The Asthma pathway </w:t>
      </w:r>
      <w:r w:rsidR="00894146">
        <w:t>was</w:t>
      </w:r>
      <w:r w:rsidR="00894146" w:rsidRPr="0089171B">
        <w:t xml:space="preserve"> </w:t>
      </w:r>
      <w:r w:rsidR="00224F65" w:rsidRPr="0089171B">
        <w:t>also identified</w:t>
      </w:r>
      <w:r w:rsidR="00C22932">
        <w:t xml:space="preserve"> [</w:t>
      </w:r>
      <w:r w:rsidR="00224F65" w:rsidRPr="0089171B">
        <w:rPr>
          <w:rFonts w:eastAsia="Times New Roman"/>
        </w:rPr>
        <w:t>even though individual gene members were not significantly altered post-challenge</w:t>
      </w:r>
      <w:r w:rsidR="00A5743F">
        <w:rPr>
          <w:rFonts w:eastAsia="Times New Roman"/>
        </w:rPr>
        <w:t xml:space="preserve"> (</w:t>
      </w:r>
      <w:proofErr w:type="spellStart"/>
      <w:r w:rsidR="00FA772A">
        <w:rPr>
          <w:rFonts w:eastAsia="Times New Roman"/>
          <w:b/>
        </w:rPr>
        <w:t>Suppl</w:t>
      </w:r>
      <w:proofErr w:type="spellEnd"/>
      <w:r w:rsidR="00FA772A">
        <w:rPr>
          <w:rFonts w:eastAsia="Times New Roman"/>
          <w:b/>
        </w:rPr>
        <w:t xml:space="preserve"> Figure 9</w:t>
      </w:r>
      <w:r w:rsidR="00224F65" w:rsidRPr="0089171B">
        <w:t>)</w:t>
      </w:r>
      <w:r w:rsidR="00C22932">
        <w:t>]</w:t>
      </w:r>
      <w:r w:rsidR="00224F65" w:rsidRPr="0089171B">
        <w:t xml:space="preserve"> and </w:t>
      </w:r>
      <w:r w:rsidR="00A5743F">
        <w:t>w</w:t>
      </w:r>
      <w:r w:rsidR="00C22932">
        <w:t>as</w:t>
      </w:r>
      <w:r w:rsidR="00A5743F">
        <w:t xml:space="preserve"> negatively associated with </w:t>
      </w:r>
      <w:r w:rsidR="00224F65" w:rsidRPr="0089171B">
        <w:t xml:space="preserve">Butanoate metabolism and </w:t>
      </w:r>
      <w:r w:rsidR="005D58D7">
        <w:t>positively</w:t>
      </w:r>
      <w:r w:rsidR="00A5743F">
        <w:t xml:space="preserve"> </w:t>
      </w:r>
      <w:r w:rsidR="00C22932">
        <w:t xml:space="preserve">associated </w:t>
      </w:r>
      <w:r w:rsidR="00224F65" w:rsidRPr="0089171B">
        <w:t>with basophils, a hallmark cell-type in asthma (</w:t>
      </w:r>
      <w:r w:rsidR="00224F65" w:rsidRPr="0089171B">
        <w:rPr>
          <w:b/>
        </w:rPr>
        <w:t>Figure 5E</w:t>
      </w:r>
      <w:r w:rsidR="00224F65" w:rsidRPr="0089171B">
        <w:t xml:space="preserve">). These findings </w:t>
      </w:r>
      <w:commentRangeStart w:id="41"/>
      <w:r w:rsidR="00224F65" w:rsidRPr="0089171B">
        <w:t>depict</w:t>
      </w:r>
      <w:r w:rsidR="00D95078" w:rsidRPr="0089171B">
        <w:t xml:space="preserve"> DIABLO’s ability to identify</w:t>
      </w:r>
      <w:r w:rsidR="00224F65" w:rsidRPr="0089171B">
        <w:t xml:space="preserve"> common molecular processes that span different biological layers</w:t>
      </w:r>
      <w:r w:rsidR="00D95078" w:rsidRPr="0089171B">
        <w:t xml:space="preserve"> which may suggest</w:t>
      </w:r>
      <w:r w:rsidR="00224F65" w:rsidRPr="0089171B">
        <w:t xml:space="preserve"> a mechanistic link with response to allergen challenge.</w:t>
      </w:r>
      <w:commentRangeEnd w:id="41"/>
      <w:r w:rsidR="00A5743F">
        <w:rPr>
          <w:rStyle w:val="CommentReference"/>
          <w:rFonts w:asciiTheme="minorHAnsi" w:eastAsiaTheme="minorEastAsia" w:hAnsiTheme="minorHAnsi" w:cstheme="minorBidi"/>
        </w:rPr>
        <w:commentReference w:id="41"/>
      </w:r>
      <w:r w:rsidR="00172CF8">
        <w:t xml:space="preserve"> Further DIABLO implicated biologically relevant pathways which would otherwise be missed using reductionist approaches</w:t>
      </w:r>
      <w:r w:rsidR="009D7582">
        <w:t xml:space="preserve"> such as univariate analyse</w:t>
      </w:r>
      <w:r w:rsidR="001C5883">
        <w:t>s</w:t>
      </w:r>
      <w:r w:rsidR="00172CF8">
        <w:t>.</w:t>
      </w:r>
    </w:p>
    <w:p w14:paraId="4EA622F5" w14:textId="77777777" w:rsidR="00D250C9" w:rsidRPr="0089171B" w:rsidRDefault="00D250C9" w:rsidP="00F21B8F">
      <w:pPr>
        <w:spacing w:line="480" w:lineRule="auto"/>
      </w:pPr>
    </w:p>
    <w:p w14:paraId="5953319E" w14:textId="2DF89D7C" w:rsidR="00411531" w:rsidRPr="0089171B" w:rsidRDefault="00411531">
      <w:r w:rsidRPr="0089171B">
        <w:br w:type="page"/>
      </w:r>
    </w:p>
    <w:p w14:paraId="1C4C1CA9" w14:textId="1366FBE3" w:rsidR="006C6DE4" w:rsidRDefault="00F94303" w:rsidP="00D705DD">
      <w:pPr>
        <w:spacing w:line="480" w:lineRule="auto"/>
        <w:rPr>
          <w:b/>
        </w:rPr>
      </w:pPr>
      <w:r w:rsidRPr="0089171B">
        <w:rPr>
          <w:b/>
        </w:rPr>
        <w:lastRenderedPageBreak/>
        <w:t>Discussion</w:t>
      </w:r>
    </w:p>
    <w:p w14:paraId="743179D8" w14:textId="300B9B43" w:rsidR="00EB4ED9" w:rsidRDefault="00EB4ED9" w:rsidP="009A7C7F">
      <w:pPr>
        <w:widowControl w:val="0"/>
        <w:autoSpaceDE w:val="0"/>
        <w:autoSpaceDN w:val="0"/>
        <w:adjustRightInd w:val="0"/>
        <w:spacing w:line="480" w:lineRule="auto"/>
        <w:jc w:val="both"/>
        <w:rPr>
          <w:ins w:id="42" w:author="Kim-Anh Lê Cao" w:date="2018-02-23T08:13:00Z"/>
        </w:rPr>
      </w:pPr>
      <w:ins w:id="43" w:author="Kim-Anh Lê Cao" w:date="2018-02-23T08:13:00Z">
        <w:r>
          <w:t xml:space="preserve">[this is a global summary of the context, challenges and </w:t>
        </w:r>
        <w:proofErr w:type="gramStart"/>
        <w:r>
          <w:t>methods]</w:t>
        </w:r>
      </w:ins>
      <w:ins w:id="44" w:author="Kim-Anh Lê Cao" w:date="2018-02-23T08:00:00Z">
        <w:r w:rsidR="00437084">
          <w:t>[</w:t>
        </w:r>
        <w:proofErr w:type="gramEnd"/>
        <w:r w:rsidR="00437084">
          <w:t>Introductive or summary sentence about the study missing here</w:t>
        </w:r>
      </w:ins>
      <w:ins w:id="45" w:author="Kim-Anh Lê Cao" w:date="2018-02-23T08:01:00Z">
        <w:r w:rsidR="00437084">
          <w:t xml:space="preserve">, </w:t>
        </w:r>
        <w:proofErr w:type="spellStart"/>
        <w:r w:rsidR="00437084">
          <w:t>pls</w:t>
        </w:r>
        <w:proofErr w:type="spellEnd"/>
        <w:r w:rsidR="00437084">
          <w:t xml:space="preserve"> fix</w:t>
        </w:r>
      </w:ins>
      <w:ins w:id="46" w:author="Kim-Anh Lê Cao" w:date="2018-02-23T08:00:00Z">
        <w:r w:rsidR="00437084">
          <w:t xml:space="preserve">] Deciphering </w:t>
        </w:r>
      </w:ins>
      <w:ins w:id="47" w:author="Kim-Anh Lê Cao" w:date="2018-02-23T08:01:00Z">
        <w:r w:rsidR="00437084">
          <w:t xml:space="preserve">the underlying biological mechanisms driving a phenotypic characteristic </w:t>
        </w:r>
      </w:ins>
      <w:ins w:id="48" w:author="Kim-Anh Lê Cao" w:date="2018-02-23T08:02:00Z">
        <w:r w:rsidR="00437084">
          <w:t>is an analytical</w:t>
        </w:r>
      </w:ins>
      <w:ins w:id="49" w:author="Kim-Anh Lê Cao" w:date="2018-02-23T08:03:00Z">
        <w:r w:rsidR="00437084">
          <w:t xml:space="preserve"> and computational</w:t>
        </w:r>
      </w:ins>
      <w:ins w:id="50" w:author="Kim-Anh Lê Cao" w:date="2018-02-23T08:02:00Z">
        <w:r w:rsidR="00437084">
          <w:t xml:space="preserve"> challenge. The large number of molecules that are profiled across different platforms</w:t>
        </w:r>
      </w:ins>
      <w:ins w:id="51" w:author="Kim-Anh Lê Cao" w:date="2018-02-23T08:03:00Z">
        <w:r w:rsidR="00437084">
          <w:t xml:space="preserve"> are of different scale and characterize different molecular levels. In this study</w:t>
        </w:r>
      </w:ins>
      <w:ins w:id="52" w:author="Kim-Anh Lê Cao" w:date="2018-02-23T08:06:00Z">
        <w:r w:rsidR="00437084">
          <w:t>,</w:t>
        </w:r>
      </w:ins>
      <w:ins w:id="53" w:author="Kim-Anh Lê Cao" w:date="2018-02-23T08:03:00Z">
        <w:r w:rsidR="00437084">
          <w:t xml:space="preserve"> </w:t>
        </w:r>
        <w:commentRangeStart w:id="54"/>
        <w:commentRangeStart w:id="55"/>
        <w:r w:rsidR="00437084">
          <w:t xml:space="preserve">we considered </w:t>
        </w:r>
      </w:ins>
      <w:ins w:id="56" w:author="Kim-Anh Lê Cao" w:date="2018-02-23T08:01:00Z">
        <w:r w:rsidR="00437084">
          <w:t>c</w:t>
        </w:r>
      </w:ins>
      <w:del w:id="57" w:author="Kim-Anh Lê Cao" w:date="2018-02-23T08:04:00Z">
        <w:r w:rsidR="009D5CFB" w:rsidRPr="003F44E9" w:rsidDel="00437084">
          <w:delText>C</w:delText>
        </w:r>
      </w:del>
      <w:r w:rsidR="009D5CFB" w:rsidRPr="003F44E9">
        <w:t>lassification algorithms</w:t>
      </w:r>
      <w:commentRangeEnd w:id="54"/>
      <w:r w:rsidR="00437084">
        <w:rPr>
          <w:rStyle w:val="CommentReference"/>
          <w:rFonts w:asciiTheme="minorHAnsi" w:eastAsiaTheme="minorEastAsia" w:hAnsiTheme="minorHAnsi" w:cstheme="minorBidi"/>
        </w:rPr>
        <w:commentReference w:id="54"/>
      </w:r>
      <w:commentRangeEnd w:id="55"/>
      <w:r>
        <w:rPr>
          <w:rStyle w:val="CommentReference"/>
          <w:rFonts w:asciiTheme="minorHAnsi" w:eastAsiaTheme="minorEastAsia" w:hAnsiTheme="minorHAnsi" w:cstheme="minorBidi"/>
        </w:rPr>
        <w:commentReference w:id="55"/>
      </w:r>
      <w:ins w:id="58" w:author="Kim-Anh Lê Cao" w:date="2018-02-23T08:07:00Z">
        <w:r w:rsidR="00437084">
          <w:t xml:space="preserve"> for supervised analyses</w:t>
        </w:r>
      </w:ins>
      <w:ins w:id="59" w:author="Kim-Anh Lê Cao" w:date="2018-02-23T08:04:00Z">
        <w:r w:rsidR="00437084">
          <w:t xml:space="preserve"> </w:t>
        </w:r>
      </w:ins>
      <w:del w:id="60" w:author="Kim-Anh Lê Cao" w:date="2018-02-23T08:08:00Z">
        <w:r w:rsidR="009D5CFB" w:rsidRPr="003F44E9" w:rsidDel="00437084">
          <w:delText xml:space="preserve"> </w:delText>
        </w:r>
      </w:del>
      <w:del w:id="61" w:author="Kim-Anh Lê Cao" w:date="2018-02-23T08:04:00Z">
        <w:r w:rsidR="009D5CFB" w:rsidRPr="003F44E9" w:rsidDel="00437084">
          <w:rPr>
            <w:i/>
          </w:rPr>
          <w:delText>a priori</w:delText>
        </w:r>
        <w:r w:rsidR="009D5CFB" w:rsidRPr="003F44E9" w:rsidDel="00437084">
          <w:delText xml:space="preserve"> </w:delText>
        </w:r>
      </w:del>
      <w:r w:rsidR="009D5CFB">
        <w:t>do</w:t>
      </w:r>
      <w:r w:rsidR="009D5CFB" w:rsidRPr="003F44E9">
        <w:t xml:space="preserve"> not focus </w:t>
      </w:r>
      <w:ins w:id="62" w:author="Kim-Anh Lê Cao" w:date="2018-02-23T08:04:00Z">
        <w:r w:rsidR="00437084" w:rsidRPr="003F44E9">
          <w:rPr>
            <w:i/>
          </w:rPr>
          <w:t>a priori</w:t>
        </w:r>
        <w:r w:rsidR="00437084" w:rsidRPr="003F44E9">
          <w:t xml:space="preserve"> </w:t>
        </w:r>
      </w:ins>
      <w:r w:rsidR="009D5CFB" w:rsidRPr="003F44E9">
        <w:t>on incorporating biological information</w:t>
      </w:r>
      <w:ins w:id="63" w:author="Kim-Anh Lê Cao" w:date="2018-02-23T08:08:00Z">
        <w:r w:rsidR="00437084">
          <w:t xml:space="preserve">. These methods are performant at selecting highly </w:t>
        </w:r>
        <w:commentRangeStart w:id="64"/>
        <w:r w:rsidR="00437084">
          <w:t xml:space="preserve">predictive </w:t>
        </w:r>
        <w:commentRangeStart w:id="65"/>
        <w:r w:rsidR="00437084">
          <w:t>biomarkers</w:t>
        </w:r>
      </w:ins>
      <w:commentRangeEnd w:id="64"/>
      <w:ins w:id="66" w:author="Kim-Anh Lê Cao" w:date="2018-02-23T08:16:00Z">
        <w:r>
          <w:rPr>
            <w:rStyle w:val="CommentReference"/>
            <w:rFonts w:asciiTheme="minorHAnsi" w:eastAsiaTheme="minorEastAsia" w:hAnsiTheme="minorHAnsi" w:cstheme="minorBidi"/>
          </w:rPr>
          <w:commentReference w:id="64"/>
        </w:r>
      </w:ins>
      <w:commentRangeEnd w:id="65"/>
      <w:ins w:id="67" w:author="Kim-Anh Lê Cao" w:date="2018-02-23T08:17:00Z">
        <w:r>
          <w:rPr>
            <w:rStyle w:val="CommentReference"/>
            <w:rFonts w:asciiTheme="minorHAnsi" w:eastAsiaTheme="minorEastAsia" w:hAnsiTheme="minorHAnsi" w:cstheme="minorBidi"/>
          </w:rPr>
          <w:commentReference w:id="65"/>
        </w:r>
      </w:ins>
      <w:ins w:id="68" w:author="Kim-Anh Lê Cao" w:date="2018-02-23T08:08:00Z">
        <w:r w:rsidR="00437084">
          <w:t xml:space="preserve">, but </w:t>
        </w:r>
      </w:ins>
      <w:del w:id="69" w:author="Kim-Anh Lê Cao" w:date="2018-02-23T08:09:00Z">
        <w:r w:rsidR="009D5CFB" w:rsidRPr="003F44E9" w:rsidDel="00437084">
          <w:delText xml:space="preserve"> and</w:delText>
        </w:r>
        <w:r w:rsidR="009D5CFB" w:rsidDel="00437084">
          <w:delText xml:space="preserve"> </w:delText>
        </w:r>
        <w:r w:rsidR="009D5CFB" w:rsidRPr="003F44E9" w:rsidDel="00437084">
          <w:delText>therefore</w:delText>
        </w:r>
      </w:del>
      <w:ins w:id="70" w:author="Kim-Anh Lê Cao" w:date="2018-02-23T08:04:00Z">
        <w:r w:rsidR="00437084">
          <w:t xml:space="preserve">are limited to </w:t>
        </w:r>
      </w:ins>
      <w:moveToRangeStart w:id="71" w:author="Kim-Anh Lê Cao" w:date="2018-02-23T08:05:00Z" w:name="move507136477"/>
      <w:moveTo w:id="72" w:author="Kim-Anh Lê Cao" w:date="2018-02-23T08:05:00Z">
        <w:r w:rsidR="00437084" w:rsidRPr="0089171B">
          <w:t xml:space="preserve">explain biological processes that span various </w:t>
        </w:r>
        <w:proofErr w:type="spellStart"/>
        <w:r w:rsidR="00437084" w:rsidRPr="0089171B">
          <w:t>omic</w:t>
        </w:r>
        <w:proofErr w:type="spellEnd"/>
        <w:r w:rsidR="00437084" w:rsidRPr="0089171B">
          <w:t xml:space="preserve"> domains</w:t>
        </w:r>
      </w:moveTo>
      <w:ins w:id="73" w:author="Kim-Anh Lê Cao" w:date="2018-02-23T08:06:00Z">
        <w:r w:rsidR="00437084">
          <w:t xml:space="preserve"> with tightly correlated information</w:t>
        </w:r>
      </w:ins>
      <w:moveTo w:id="74" w:author="Kim-Anh Lê Cao" w:date="2018-02-23T08:05:00Z">
        <w:r w:rsidR="00437084" w:rsidRPr="0089171B">
          <w:t xml:space="preserve"> (</w:t>
        </w:r>
        <w:r w:rsidR="00437084" w:rsidRPr="0089171B">
          <w:rPr>
            <w:i/>
          </w:rPr>
          <w:t>e.g.</w:t>
        </w:r>
        <w:r w:rsidR="00437084" w:rsidRPr="0089171B">
          <w:t xml:space="preserve"> </w:t>
        </w:r>
        <w:proofErr w:type="spellStart"/>
        <w:r w:rsidR="00437084" w:rsidRPr="0089171B">
          <w:t>epigenomics</w:t>
        </w:r>
        <w:proofErr w:type="spellEnd"/>
        <w:r w:rsidR="00437084" w:rsidRPr="0089171B">
          <w:t>, transcriptomics, and proteomics)</w:t>
        </w:r>
        <w:del w:id="75" w:author="Kim-Anh Lê Cao" w:date="2018-02-23T08:06:00Z">
          <w:r w:rsidR="00437084" w:rsidDel="00437084">
            <w:delText xml:space="preserve">, where </w:delText>
          </w:r>
        </w:del>
        <w:del w:id="76" w:author="Kim-Anh Lê Cao" w:date="2018-02-23T08:05:00Z">
          <w:r w:rsidR="00437084" w:rsidDel="00437084">
            <w:delText xml:space="preserve">such </w:delText>
          </w:r>
        </w:del>
        <w:del w:id="77" w:author="Kim-Anh Lê Cao" w:date="2018-02-23T08:06:00Z">
          <w:r w:rsidR="00437084" w:rsidDel="00437084">
            <w:delText>information is tightly correlated</w:delText>
          </w:r>
        </w:del>
        <w:r w:rsidR="00437084" w:rsidRPr="0089171B">
          <w:t>.</w:t>
        </w:r>
        <w:r w:rsidR="00437084">
          <w:t xml:space="preserve"> </w:t>
        </w:r>
      </w:moveTo>
      <w:moveToRangeEnd w:id="71"/>
      <w:ins w:id="78" w:author="Kim-Anh Lê Cao" w:date="2018-02-23T08:06:00Z">
        <w:r w:rsidR="00437084">
          <w:t xml:space="preserve">In contrast, </w:t>
        </w:r>
      </w:ins>
      <w:del w:id="79" w:author="Kim-Anh Lê Cao" w:date="2018-02-23T08:06:00Z">
        <w:r w:rsidR="009D5CFB" w:rsidRPr="003F44E9" w:rsidDel="00437084">
          <w:delText xml:space="preserve">, </w:delText>
        </w:r>
        <w:commentRangeStart w:id="80"/>
        <w:r w:rsidR="009D5CFB" w:rsidRPr="003F44E9" w:rsidDel="00437084">
          <w:delText>any</w:delText>
        </w:r>
        <w:r w:rsidR="009D5CFB" w:rsidDel="00437084">
          <w:delText xml:space="preserve"> derived discriminatory</w:delText>
        </w:r>
        <w:r w:rsidR="009D5CFB" w:rsidRPr="003F44E9" w:rsidDel="00437084">
          <w:delText xml:space="preserve"> markers (“biomarkers”) </w:delText>
        </w:r>
        <w:commentRangeEnd w:id="80"/>
        <w:r w:rsidR="00E7619C" w:rsidDel="00437084">
          <w:rPr>
            <w:rStyle w:val="CommentReference"/>
            <w:rFonts w:asciiTheme="minorHAnsi" w:eastAsiaTheme="minorEastAsia" w:hAnsiTheme="minorHAnsi" w:cstheme="minorBidi"/>
          </w:rPr>
          <w:commentReference w:id="80"/>
        </w:r>
        <w:r w:rsidR="009D5CFB" w:rsidRPr="003F44E9" w:rsidDel="00437084">
          <w:delText>may not mechanistically link the</w:delText>
        </w:r>
        <w:r w:rsidR="009D5CFB" w:rsidDel="00437084">
          <w:delText xml:space="preserve"> </w:delText>
        </w:r>
        <w:r w:rsidR="009D5CFB" w:rsidRPr="003F44E9" w:rsidDel="00437084">
          <w:delText>underlying biology to the phenotype.</w:delText>
        </w:r>
        <w:r w:rsidR="009A7C7F" w:rsidDel="00437084">
          <w:delText xml:space="preserve"> </w:delText>
        </w:r>
        <w:r w:rsidR="009A7C7F" w:rsidRPr="0089171B" w:rsidDel="00437084">
          <w:delText xml:space="preserve">Supervised analyses </w:delText>
        </w:r>
        <w:r w:rsidR="009A7C7F" w:rsidDel="00437084">
          <w:delText xml:space="preserve">use </w:delText>
        </w:r>
        <w:r w:rsidR="009A7C7F" w:rsidRPr="0089171B" w:rsidDel="00437084">
          <w:delText xml:space="preserve">classification </w:delText>
        </w:r>
        <w:r w:rsidR="009A7C7F" w:rsidDel="00437084">
          <w:delText xml:space="preserve">methods which can select </w:delText>
        </w:r>
        <w:r w:rsidR="009A7C7F" w:rsidRPr="0089171B" w:rsidDel="00437084">
          <w:delText>highly predictive biomarkers</w:delText>
        </w:r>
        <w:r w:rsidR="009A7C7F" w:rsidDel="00437084">
          <w:delText xml:space="preserve">. However, they </w:delText>
        </w:r>
        <w:r w:rsidR="009A7C7F" w:rsidRPr="0089171B" w:rsidDel="00437084">
          <w:delText xml:space="preserve">may not adequately </w:delText>
        </w:r>
      </w:del>
      <w:moveFromRangeStart w:id="81" w:author="Kim-Anh Lê Cao" w:date="2018-02-23T08:05:00Z" w:name="move507136477"/>
      <w:moveFrom w:id="82" w:author="Kim-Anh Lê Cao" w:date="2018-02-23T08:05:00Z">
        <w:del w:id="83" w:author="Kim-Anh Lê Cao" w:date="2018-02-23T08:07:00Z">
          <w:r w:rsidR="009A7C7F" w:rsidRPr="0089171B" w:rsidDel="00437084">
            <w:delText>explain biological processes that span various omic domains (</w:delText>
          </w:r>
          <w:r w:rsidR="009A7C7F" w:rsidRPr="0089171B" w:rsidDel="00437084">
            <w:rPr>
              <w:i/>
            </w:rPr>
            <w:delText>e.g.</w:delText>
          </w:r>
          <w:r w:rsidR="009A7C7F" w:rsidRPr="0089171B" w:rsidDel="00437084">
            <w:delText xml:space="preserve"> epigenomics, transcriptomics, and proteomics)</w:delText>
          </w:r>
          <w:r w:rsidR="009A7C7F" w:rsidDel="00437084">
            <w:delText>, where such information is tightly correlated</w:delText>
          </w:r>
          <w:r w:rsidR="009A7C7F" w:rsidRPr="0089171B" w:rsidDel="00437084">
            <w:delText>.</w:delText>
          </w:r>
          <w:r w:rsidR="009A7C7F" w:rsidDel="00437084">
            <w:delText xml:space="preserve"> </w:delText>
          </w:r>
        </w:del>
      </w:moveFrom>
      <w:moveFromRangeEnd w:id="81"/>
      <w:del w:id="84" w:author="Kim-Anh Lê Cao" w:date="2018-02-23T08:07:00Z">
        <w:r w:rsidR="009A7C7F" w:rsidDel="00437084">
          <w:delText xml:space="preserve">On the other hand, </w:delText>
        </w:r>
      </w:del>
      <w:r w:rsidR="009A7C7F" w:rsidRPr="0089171B">
        <w:t xml:space="preserve">unsupervised analyses identify coherent patterns between multi-omics datasets </w:t>
      </w:r>
      <w:r w:rsidR="009A7C7F">
        <w:t xml:space="preserve">irrespectively of pre-specified sample groupings. </w:t>
      </w:r>
      <w:ins w:id="85" w:author="Kim-Anh Lê Cao" w:date="2018-02-23T08:08:00Z">
        <w:r w:rsidR="00437084">
          <w:t>To achieve a trade-off between</w:t>
        </w:r>
      </w:ins>
      <w:ins w:id="86" w:author="Kim-Anh Lê Cao" w:date="2018-02-23T08:09:00Z">
        <w:r w:rsidR="00437084">
          <w:t xml:space="preserve"> these two types of approaches</w:t>
        </w:r>
      </w:ins>
      <w:ins w:id="87" w:author="Kim-Anh Lê Cao" w:date="2018-02-23T08:08:00Z">
        <w:r w:rsidR="00437084">
          <w:t xml:space="preserve"> </w:t>
        </w:r>
      </w:ins>
      <w:del w:id="88" w:author="Kim-Anh Lê Cao" w:date="2018-02-23T08:09:00Z">
        <w:r w:rsidR="009A7C7F" w:rsidRPr="0089171B" w:rsidDel="00EB4ED9">
          <w:delText xml:space="preserve">To address this concern, </w:delText>
        </w:r>
      </w:del>
      <w:r w:rsidR="009A7C7F" w:rsidRPr="0089171B">
        <w:t xml:space="preserve">we developed </w:t>
      </w:r>
      <w:commentRangeStart w:id="89"/>
      <w:r w:rsidR="009A7C7F" w:rsidRPr="0089171B">
        <w:t>DIABLO</w:t>
      </w:r>
      <w:commentRangeEnd w:id="89"/>
      <w:r>
        <w:rPr>
          <w:rStyle w:val="CommentReference"/>
          <w:rFonts w:asciiTheme="minorHAnsi" w:eastAsiaTheme="minorEastAsia" w:hAnsiTheme="minorHAnsi" w:cstheme="minorBidi"/>
        </w:rPr>
        <w:commentReference w:id="89"/>
      </w:r>
      <w:r w:rsidR="009A7C7F" w:rsidRPr="0089171B">
        <w:t xml:space="preserve">, an integrative classification method which not only identifies subsets of discriminatory molecules from each </w:t>
      </w:r>
      <w:proofErr w:type="spellStart"/>
      <w:r w:rsidR="009A7C7F" w:rsidRPr="0089171B">
        <w:t>omic</w:t>
      </w:r>
      <w:proofErr w:type="spellEnd"/>
      <w:r w:rsidR="009A7C7F" w:rsidRPr="0089171B">
        <w:t xml:space="preserve"> dataset, but also aims to</w:t>
      </w:r>
      <w:ins w:id="90" w:author="Kim-Anh Lê Cao" w:date="2018-02-23T08:10:00Z">
        <w:r>
          <w:t xml:space="preserve"> </w:t>
        </w:r>
      </w:ins>
      <w:del w:id="91" w:author="Kim-Anh Lê Cao" w:date="2018-02-23T08:10:00Z">
        <w:r w:rsidR="009A7C7F" w:rsidRPr="0089171B" w:rsidDel="00EB4ED9">
          <w:delText xml:space="preserve"> more </w:delText>
        </w:r>
      </w:del>
      <w:r w:rsidR="009A7C7F" w:rsidRPr="0089171B">
        <w:t>plausibly model the correlation structure between multi-omics data</w:t>
      </w:r>
      <w:ins w:id="92" w:author="Kim-Anh Lê Cao" w:date="2018-02-23T08:09:00Z">
        <w:r>
          <w:t xml:space="preserve">. </w:t>
        </w:r>
      </w:ins>
      <w:del w:id="93" w:author="Kim-Anh Lê Cao" w:date="2018-02-23T08:09:00Z">
        <w:r w:rsidR="009A7C7F" w:rsidRPr="0089171B" w:rsidDel="00EB4ED9">
          <w:delText xml:space="preserve"> (http://mixomics.org/mixdiablo/). </w:delText>
        </w:r>
      </w:del>
      <w:r w:rsidR="002B5C40">
        <w:t xml:space="preserve">Unlike </w:t>
      </w:r>
      <w:ins w:id="94" w:author="Kim-Anh Lê Cao" w:date="2018-02-23T08:10:00Z">
        <w:r>
          <w:t xml:space="preserve">any </w:t>
        </w:r>
      </w:ins>
      <w:r w:rsidR="009A7C7F">
        <w:t xml:space="preserve">other </w:t>
      </w:r>
      <w:ins w:id="95" w:author="Kim-Anh Lê Cao" w:date="2018-02-23T08:10:00Z">
        <w:r>
          <w:t xml:space="preserve">integrative? </w:t>
        </w:r>
      </w:ins>
      <w:r w:rsidR="009A7C7F">
        <w:t>approaches</w:t>
      </w:r>
      <w:r w:rsidR="002B5C40">
        <w:t xml:space="preserve">, </w:t>
      </w:r>
      <w:r w:rsidR="009A7C7F">
        <w:t>DIABLO</w:t>
      </w:r>
      <w:r w:rsidR="002B5C40">
        <w:t xml:space="preserve"> </w:t>
      </w:r>
      <w:del w:id="96" w:author="Kim-Anh Lê Cao" w:date="2018-02-23T08:11:00Z">
        <w:r w:rsidR="002B5C40" w:rsidDel="00EB4ED9">
          <w:delText xml:space="preserve">explains </w:delText>
        </w:r>
      </w:del>
      <w:ins w:id="97" w:author="Kim-Anh Lê Cao" w:date="2018-02-23T08:11:00Z">
        <w:r>
          <w:t xml:space="preserve">extract? </w:t>
        </w:r>
      </w:ins>
      <w:r w:rsidR="002B5C40">
        <w:t xml:space="preserve">the correlation structure </w:t>
      </w:r>
      <w:ins w:id="98" w:author="Kim-Anh Lê Cao" w:date="2018-02-23T08:11:00Z">
        <w:r>
          <w:t>between</w:t>
        </w:r>
      </w:ins>
      <w:del w:id="99" w:author="Kim-Anh Lê Cao" w:date="2018-02-23T08:11:00Z">
        <w:r w:rsidR="002B5C40" w:rsidDel="00EB4ED9">
          <w:delText>of</w:delText>
        </w:r>
      </w:del>
      <w:r w:rsidR="002B5C40">
        <w:t xml:space="preserve"> multiple </w:t>
      </w:r>
      <w:proofErr w:type="spellStart"/>
      <w:r w:rsidR="002B5C40">
        <w:t>omic</w:t>
      </w:r>
      <w:proofErr w:type="spellEnd"/>
      <w:r w:rsidR="002B5C40">
        <w:t xml:space="preserve"> layers and a phenotype of interest</w:t>
      </w:r>
      <w:ins w:id="100" w:author="Kim-Anh Lê Cao" w:date="2018-02-23T08:13:00Z">
        <w:r>
          <w:t>.</w:t>
        </w:r>
      </w:ins>
    </w:p>
    <w:p w14:paraId="6CB63403" w14:textId="39062543" w:rsidR="00EB4ED9" w:rsidRDefault="00EB4ED9" w:rsidP="009A7C7F">
      <w:pPr>
        <w:widowControl w:val="0"/>
        <w:autoSpaceDE w:val="0"/>
        <w:autoSpaceDN w:val="0"/>
        <w:adjustRightInd w:val="0"/>
        <w:spacing w:line="480" w:lineRule="auto"/>
        <w:jc w:val="both"/>
        <w:rPr>
          <w:ins w:id="101" w:author="Kim-Anh Lê Cao" w:date="2018-02-23T08:13:00Z"/>
        </w:rPr>
      </w:pPr>
      <w:ins w:id="102" w:author="Kim-Anh Lê Cao" w:date="2018-02-23T08:13:00Z">
        <w:r>
          <w:t>[this is what we showed in this study]</w:t>
        </w:r>
      </w:ins>
    </w:p>
    <w:p w14:paraId="6FE3C5E9" w14:textId="73EB6C5A" w:rsidR="002B5C40" w:rsidRPr="00437084" w:rsidRDefault="00EB4ED9" w:rsidP="009A7C7F">
      <w:pPr>
        <w:widowControl w:val="0"/>
        <w:autoSpaceDE w:val="0"/>
        <w:autoSpaceDN w:val="0"/>
        <w:adjustRightInd w:val="0"/>
        <w:spacing w:line="480" w:lineRule="auto"/>
        <w:jc w:val="both"/>
        <w:rPr>
          <w:rPrChange w:id="103" w:author="Kim-Anh Lê Cao" w:date="2018-02-23T08:04:00Z">
            <w:rPr>
              <w:b/>
            </w:rPr>
          </w:rPrChange>
        </w:rPr>
      </w:pPr>
      <w:ins w:id="104" w:author="Kim-Anh Lê Cao" w:date="2018-02-23T08:12:00Z">
        <w:r>
          <w:t xml:space="preserve"> and </w:t>
        </w:r>
      </w:ins>
      <w:del w:id="105" w:author="Kim-Anh Lê Cao" w:date="2018-02-23T08:11:00Z">
        <w:r w:rsidR="002B5C40" w:rsidDel="00EB4ED9">
          <w:delText>, which may explain</w:delText>
        </w:r>
        <w:r w:rsidR="009A7C7F" w:rsidDel="00EB4ED9">
          <w:delText xml:space="preserve"> its superiority in </w:delText>
        </w:r>
      </w:del>
      <w:del w:id="106" w:author="Kim-Anh Lê Cao" w:date="2018-02-23T08:14:00Z">
        <w:r w:rsidR="009A7C7F" w:rsidDel="00EB4ED9">
          <w:delText>biological enrichment</w:delText>
        </w:r>
      </w:del>
      <w:del w:id="107" w:author="Kim-Anh Lê Cao" w:date="2018-02-23T08:12:00Z">
        <w:r w:rsidR="009A7C7F" w:rsidDel="00EB4ED9">
          <w:delText xml:space="preserve"> </w:delText>
        </w:r>
      </w:del>
      <w:ins w:id="108" w:author="Kim-Anh Lê Cao" w:date="2018-02-23T08:12:00Z">
        <w:r>
          <w:t xml:space="preserve">in the six studies we </w:t>
        </w:r>
        <w:proofErr w:type="spellStart"/>
        <w:r>
          <w:t>analysed</w:t>
        </w:r>
      </w:ins>
      <w:proofErr w:type="spellEnd"/>
      <w:del w:id="109" w:author="Kim-Anh Lê Cao" w:date="2018-02-23T08:12:00Z">
        <w:r w:rsidR="009A7C7F" w:rsidDel="00EB4ED9">
          <w:delText>as compared to all other methods considered in this study</w:delText>
        </w:r>
      </w:del>
      <w:r w:rsidR="009A7C7F">
        <w:t>.</w:t>
      </w:r>
    </w:p>
    <w:p w14:paraId="344FEED0" w14:textId="5161CAD7" w:rsidR="00297CBC" w:rsidRDefault="00616F97" w:rsidP="009A7C7F">
      <w:pPr>
        <w:widowControl w:val="0"/>
        <w:autoSpaceDE w:val="0"/>
        <w:autoSpaceDN w:val="0"/>
        <w:adjustRightInd w:val="0"/>
        <w:spacing w:line="480" w:lineRule="auto"/>
        <w:ind w:firstLine="720"/>
        <w:jc w:val="both"/>
        <w:rPr>
          <w:ins w:id="110" w:author="Kim-Anh Lê Cao" w:date="2018-02-23T08:24:00Z"/>
        </w:rPr>
      </w:pPr>
      <w:ins w:id="111" w:author="Kim-Anh Lê Cao" w:date="2018-02-23T08:21:00Z">
        <w:r>
          <w:t xml:space="preserve">[One summary sentence about the </w:t>
        </w:r>
      </w:ins>
      <w:ins w:id="112" w:author="Kim-Anh Lê Cao" w:date="2018-02-23T08:22:00Z">
        <w:r>
          <w:t xml:space="preserve">key </w:t>
        </w:r>
      </w:ins>
      <w:ins w:id="113" w:author="Kim-Anh Lê Cao" w:date="2018-02-23T08:21:00Z">
        <w:r>
          <w:t>simulation results missing here]</w:t>
        </w:r>
      </w:ins>
      <w:del w:id="114" w:author="Kim-Anh Lê Cao" w:date="2018-02-23T08:13:00Z">
        <w:r w:rsidR="00545CF4" w:rsidRPr="0089171B" w:rsidDel="00EB4ED9">
          <w:delText>To summarize, DIABLO an integrative classification method that identifies multi-omic biomarker panels with strong biological plausibility.</w:delText>
        </w:r>
      </w:del>
      <w:ins w:id="115" w:author="Kim-Anh Lê Cao" w:date="2018-02-23T08:13:00Z">
        <w:r w:rsidR="00EB4ED9">
          <w:t xml:space="preserve">In the </w:t>
        </w:r>
      </w:ins>
      <w:ins w:id="116" w:author="Kim-Anh Lê Cao" w:date="2018-02-23T08:18:00Z">
        <w:r w:rsidR="00174798">
          <w:t>four benchmark cancer</w:t>
        </w:r>
      </w:ins>
      <w:commentRangeStart w:id="117"/>
      <w:ins w:id="118" w:author="Kim-Anh Lê Cao" w:date="2018-02-23T08:13:00Z">
        <w:r w:rsidR="00EB4ED9">
          <w:t xml:space="preserve"> </w:t>
        </w:r>
      </w:ins>
      <w:ins w:id="119" w:author="Kim-Anh Lê Cao" w:date="2018-02-23T08:14:00Z">
        <w:r w:rsidR="00EB4ED9">
          <w:t xml:space="preserve">multi </w:t>
        </w:r>
        <w:proofErr w:type="spellStart"/>
        <w:r w:rsidR="00EB4ED9">
          <w:t>omic</w:t>
        </w:r>
      </w:ins>
      <w:proofErr w:type="spellEnd"/>
      <w:ins w:id="120" w:author="Kim-Anh Lê Cao" w:date="2018-02-23T08:13:00Z">
        <w:r w:rsidR="00EB4ED9">
          <w:t xml:space="preserve"> studies </w:t>
        </w:r>
      </w:ins>
      <w:commentRangeEnd w:id="117"/>
      <w:ins w:id="121" w:author="Kim-Anh Lê Cao" w:date="2018-02-23T08:15:00Z">
        <w:r w:rsidR="00EB4ED9">
          <w:rPr>
            <w:rStyle w:val="CommentReference"/>
            <w:rFonts w:asciiTheme="minorHAnsi" w:eastAsiaTheme="minorEastAsia" w:hAnsiTheme="minorHAnsi" w:cstheme="minorBidi"/>
          </w:rPr>
          <w:commentReference w:id="117"/>
        </w:r>
      </w:ins>
      <w:ins w:id="122" w:author="Kim-Anh Lê Cao" w:date="2018-02-23T08:13:00Z">
        <w:r w:rsidR="00174798">
          <w:t xml:space="preserve">we </w:t>
        </w:r>
        <w:proofErr w:type="spellStart"/>
        <w:r w:rsidR="00174798">
          <w:t>analysed</w:t>
        </w:r>
      </w:ins>
      <w:proofErr w:type="spellEnd"/>
      <w:ins w:id="123" w:author="Kim-Anh Lê Cao" w:date="2018-02-23T08:14:00Z">
        <w:r w:rsidR="00EB4ED9">
          <w:t>, we demonstrated that DIABLO led to superior biological enrichment</w:t>
        </w:r>
      </w:ins>
      <w:ins w:id="124" w:author="Kim-Anh Lê Cao" w:date="2018-02-23T08:15:00Z">
        <w:r w:rsidR="00EB4ED9">
          <w:t xml:space="preserve"> and network connectivity</w:t>
        </w:r>
      </w:ins>
      <w:ins w:id="125" w:author="Kim-Anh Lê Cao" w:date="2018-02-23T08:14:00Z">
        <w:r w:rsidR="00EB4ED9">
          <w:t xml:space="preserve"> compared </w:t>
        </w:r>
      </w:ins>
      <w:ins w:id="126" w:author="Kim-Anh Lê Cao" w:date="2018-02-23T08:17:00Z">
        <w:r w:rsidR="00174798">
          <w:t>to</w:t>
        </w:r>
      </w:ins>
      <w:ins w:id="127" w:author="Kim-Anh Lê Cao" w:date="2018-02-23T08:14:00Z">
        <w:r w:rsidR="00EB4ED9">
          <w:t xml:space="preserve"> </w:t>
        </w:r>
      </w:ins>
      <w:del w:id="128" w:author="Kim-Anh Lê Cao" w:date="2018-02-23T08:14:00Z">
        <w:r w:rsidR="00545CF4" w:rsidRPr="0089171B" w:rsidDel="00EB4ED9">
          <w:delText xml:space="preserve"> </w:delText>
        </w:r>
        <w:r w:rsidR="00891D83" w:rsidRPr="0089171B" w:rsidDel="00EB4ED9">
          <w:delText xml:space="preserve">We demonstrate its similarities with </w:delText>
        </w:r>
      </w:del>
      <w:r w:rsidR="00891D83" w:rsidRPr="0089171B">
        <w:t>existing multi-step classification schemes</w:t>
      </w:r>
      <w:ins w:id="129" w:author="Kim-Anh Lê Cao" w:date="2018-02-23T08:14:00Z">
        <w:r w:rsidR="00EB4ED9">
          <w:t xml:space="preserve"> and integrative methods. </w:t>
        </w:r>
      </w:ins>
      <w:ins w:id="130" w:author="Kim-Anh Lê Cao" w:date="2018-02-23T08:45:00Z">
        <w:r w:rsidR="003B0488">
          <w:t xml:space="preserve">The detailed analyses </w:t>
        </w:r>
      </w:ins>
      <w:ins w:id="131" w:author="Kim-Anh Lê Cao" w:date="2018-02-23T08:46:00Z">
        <w:r w:rsidR="002D45DC">
          <w:t xml:space="preserve">the </w:t>
        </w:r>
      </w:ins>
      <w:ins w:id="132" w:author="Kim-Anh Lê Cao" w:date="2018-02-23T08:45:00Z">
        <w:r w:rsidR="003B0488">
          <w:t xml:space="preserve">two multi </w:t>
        </w:r>
        <w:proofErr w:type="spellStart"/>
        <w:r w:rsidR="003B0488">
          <w:t>omic</w:t>
        </w:r>
      </w:ins>
      <w:proofErr w:type="spellEnd"/>
      <w:ins w:id="133" w:author="Kim-Anh Lê Cao" w:date="2018-02-23T08:46:00Z">
        <w:r w:rsidR="002D45DC">
          <w:t xml:space="preserve"> studies demonstrated the high flexibility of DIABLO to handle single point or repeated measures </w:t>
        </w:r>
        <w:r w:rsidR="002D45DC">
          <w:lastRenderedPageBreak/>
          <w:t xml:space="preserve">designs using a variance decomposition approach and the ability to </w:t>
        </w:r>
        <w:proofErr w:type="spellStart"/>
        <w:r w:rsidR="002D45DC">
          <w:t>summarise</w:t>
        </w:r>
        <w:proofErr w:type="spellEnd"/>
        <w:r w:rsidR="002D45DC">
          <w:t xml:space="preserve"> features into </w:t>
        </w:r>
      </w:ins>
      <w:ins w:id="134" w:author="Kim-Anh Lê Cao" w:date="2018-02-23T08:45:00Z">
        <w:r w:rsidR="003B0488" w:rsidRPr="0089171B">
          <w:t>pathway-based modules</w:t>
        </w:r>
        <w:r w:rsidR="002D45DC">
          <w:t xml:space="preserve"> to enhance biological </w:t>
        </w:r>
      </w:ins>
      <w:ins w:id="135" w:author="Kim-Anh Lê Cao" w:date="2018-02-23T08:47:00Z">
        <w:r w:rsidR="002D45DC">
          <w:t>interpretability</w:t>
        </w:r>
      </w:ins>
      <w:ins w:id="136" w:author="Kim-Anh Lê Cao" w:date="2018-02-23T08:45:00Z">
        <w:r w:rsidR="002D45DC">
          <w:t>.</w:t>
        </w:r>
      </w:ins>
      <w:ins w:id="137" w:author="Kim-Anh Lê Cao" w:date="2018-02-23T08:47:00Z">
        <w:r w:rsidR="002D45DC">
          <w:t xml:space="preserve"> </w:t>
        </w:r>
      </w:ins>
      <w:commentRangeStart w:id="138"/>
      <w:del w:id="139" w:author="Kim-Anh Lê Cao" w:date="2018-02-23T08:18:00Z">
        <w:r w:rsidR="00891D83" w:rsidRPr="0089171B" w:rsidDel="00174798">
          <w:delText xml:space="preserve"> with respect to predictive performance and unsupervised multi-omics methods with respect to biological enrichment and network connectivity. </w:delText>
        </w:r>
      </w:del>
      <w:r w:rsidR="00B3286A" w:rsidRPr="0089171B">
        <w:t xml:space="preserve">DIABLO </w:t>
      </w:r>
      <w:commentRangeEnd w:id="138"/>
      <w:r w:rsidR="002D45DC">
        <w:rPr>
          <w:rStyle w:val="CommentReference"/>
          <w:rFonts w:asciiTheme="minorHAnsi" w:eastAsiaTheme="minorEastAsia" w:hAnsiTheme="minorHAnsi" w:cstheme="minorBidi"/>
        </w:rPr>
        <w:commentReference w:id="138"/>
      </w:r>
      <w:del w:id="140" w:author="Kim-Anh Lê Cao" w:date="2018-02-23T08:19:00Z">
        <w:r w:rsidR="006C7037" w:rsidDel="00616F97">
          <w:delText>performed competitively with</w:delText>
        </w:r>
        <w:r w:rsidR="00B3286A" w:rsidRPr="0089171B" w:rsidDel="00616F97">
          <w:delText xml:space="preserve"> existing</w:delText>
        </w:r>
        <w:r w:rsidR="00E70498" w:rsidRPr="0089171B" w:rsidDel="00616F97">
          <w:delText xml:space="preserve"> </w:delText>
        </w:r>
        <w:r w:rsidR="006C7037" w:rsidDel="00616F97">
          <w:delText xml:space="preserve">multi-step classification schemes </w:delText>
        </w:r>
        <w:r w:rsidR="00B3286A" w:rsidRPr="0089171B" w:rsidDel="00616F97">
          <w:delText>with added</w:delText>
        </w:r>
      </w:del>
      <w:ins w:id="141" w:author="Kim-Anh Lê Cao" w:date="2018-02-23T08:19:00Z">
        <w:r>
          <w:t>is coded</w:t>
        </w:r>
      </w:ins>
      <w:ins w:id="142" w:author="Kim-Anh Lê Cao" w:date="2018-02-23T08:20:00Z">
        <w:r>
          <w:t xml:space="preserve"> in a user-friendly manner</w:t>
        </w:r>
      </w:ins>
      <w:ins w:id="143" w:author="Kim-Anh Lê Cao" w:date="2018-02-23T09:12:00Z">
        <w:r w:rsidR="006F7202">
          <w:t xml:space="preserve"> with various intuitive graphical outputs</w:t>
        </w:r>
      </w:ins>
      <w:ins w:id="144" w:author="Kim-Anh Lê Cao" w:date="2018-02-23T08:20:00Z">
        <w:r>
          <w:t xml:space="preserve"> to facilitate other researchers to perform </w:t>
        </w:r>
      </w:ins>
      <w:ins w:id="145" w:author="Kim-Anh Lê Cao" w:date="2018-02-23T08:23:00Z">
        <w:r>
          <w:t xml:space="preserve">similar integrative multi omics </w:t>
        </w:r>
      </w:ins>
      <w:ins w:id="146" w:author="Kim-Anh Lê Cao" w:date="2018-02-23T08:20:00Z">
        <w:r>
          <w:t>analyses</w:t>
        </w:r>
      </w:ins>
      <w:ins w:id="147" w:author="Kim-Anh Lê Cao" w:date="2018-02-23T09:11:00Z">
        <w:r w:rsidR="006F7202">
          <w:t xml:space="preserve"> and </w:t>
        </w:r>
        <w:r w:rsidR="006F7202" w:rsidRPr="0089171B">
          <w:t>identify multi</w:t>
        </w:r>
        <w:r w:rsidR="006F7202">
          <w:t xml:space="preserve"> </w:t>
        </w:r>
        <w:proofErr w:type="spellStart"/>
        <w:r w:rsidR="006F7202" w:rsidRPr="0089171B">
          <w:t>omic</w:t>
        </w:r>
        <w:proofErr w:type="spellEnd"/>
        <w:r w:rsidR="006F7202" w:rsidRPr="0089171B">
          <w:t xml:space="preserve"> signatures that discriminate multiple phenotypic groups.</w:t>
        </w:r>
      </w:ins>
    </w:p>
    <w:p w14:paraId="61892DAC" w14:textId="72FAFC05" w:rsidR="00A06C4A" w:rsidRPr="0089171B" w:rsidDel="00616F97" w:rsidRDefault="00B3286A" w:rsidP="009A7C7F">
      <w:pPr>
        <w:widowControl w:val="0"/>
        <w:autoSpaceDE w:val="0"/>
        <w:autoSpaceDN w:val="0"/>
        <w:adjustRightInd w:val="0"/>
        <w:spacing w:line="480" w:lineRule="auto"/>
        <w:ind w:firstLine="720"/>
        <w:jc w:val="both"/>
        <w:rPr>
          <w:del w:id="148" w:author="Kim-Anh Lê Cao" w:date="2018-02-23T08:22:00Z"/>
        </w:rPr>
      </w:pPr>
      <w:del w:id="149" w:author="Kim-Anh Lê Cao" w:date="2018-02-23T08:20:00Z">
        <w:r w:rsidRPr="0089171B" w:rsidDel="00616F97">
          <w:delText xml:space="preserve"> </w:delText>
        </w:r>
        <w:r w:rsidR="00675883" w:rsidRPr="0089171B" w:rsidDel="00616F97">
          <w:delText xml:space="preserve">user-friendly </w:delText>
        </w:r>
        <w:r w:rsidRPr="0089171B" w:rsidDel="00616F97">
          <w:delText>be</w:delText>
        </w:r>
        <w:r w:rsidR="00891D83" w:rsidRPr="0089171B" w:rsidDel="00616F97">
          <w:delText>nefits</w:delText>
        </w:r>
        <w:r w:rsidRPr="0089171B" w:rsidDel="00616F97">
          <w:delText>:</w:delText>
        </w:r>
        <w:r w:rsidR="00C107CD" w:rsidRPr="0089171B" w:rsidDel="00616F97">
          <w:delText xml:space="preserve"> 1) user specified number of features, 2) strong correlation betwee</w:delText>
        </w:r>
        <w:r w:rsidR="006C7037" w:rsidDel="00616F97">
          <w:delText xml:space="preserve">n the variables identified 3) network of densely correlated multi-omic biomarkers and 4) improved biological enrichment. </w:delText>
        </w:r>
      </w:del>
      <w:del w:id="150" w:author="Kim-Anh Lê Cao" w:date="2018-02-23T08:22:00Z">
        <w:r w:rsidR="00891D83" w:rsidRPr="0089171B" w:rsidDel="00616F97">
          <w:delText>DIABLO can be used to</w:delText>
        </w:r>
        <w:r w:rsidR="0093126B" w:rsidRPr="0089171B" w:rsidDel="00616F97">
          <w:delText xml:space="preserve"> generat</w:delText>
        </w:r>
        <w:r w:rsidR="00D639F7" w:rsidRPr="0089171B" w:rsidDel="00616F97">
          <w:delText>e</w:delText>
        </w:r>
        <w:r w:rsidR="0093126B" w:rsidRPr="0089171B" w:rsidDel="00616F97">
          <w:delText xml:space="preserve"> novel hypotheses that arise from evidence through multiple biological layers of information and may </w:delText>
        </w:r>
        <w:r w:rsidR="00386111" w:rsidRPr="0089171B" w:rsidDel="00616F97">
          <w:delText>lead to</w:delText>
        </w:r>
        <w:r w:rsidR="0093126B" w:rsidRPr="0089171B" w:rsidDel="00616F97">
          <w:delText xml:space="preserve"> more robust</w:delText>
        </w:r>
        <w:r w:rsidR="0001069E" w:rsidRPr="0089171B" w:rsidDel="00616F97">
          <w:delText xml:space="preserve"> </w:delText>
        </w:r>
        <w:r w:rsidR="00865DA6" w:rsidDel="00616F97">
          <w:delText>biomarkers of disease.</w:delText>
        </w:r>
      </w:del>
    </w:p>
    <w:p w14:paraId="242F74F3" w14:textId="264628A1" w:rsidR="00B540A5" w:rsidRPr="0089171B" w:rsidRDefault="00FB12B5" w:rsidP="001E2EC2">
      <w:pPr>
        <w:pStyle w:val="NormalWeb"/>
        <w:shd w:val="clear" w:color="auto" w:fill="FFFFFF"/>
        <w:spacing w:before="0" w:beforeAutospacing="0" w:after="0" w:afterAutospacing="0" w:line="480" w:lineRule="auto"/>
        <w:jc w:val="both"/>
      </w:pPr>
      <w:r w:rsidRPr="0089171B">
        <w:tab/>
      </w:r>
      <w:ins w:id="151" w:author="Kim-Anh Lê Cao" w:date="2018-02-23T08:47:00Z">
        <w:r w:rsidR="002D45DC">
          <w:t xml:space="preserve">There are some areas of improvement that DIABLO will benefit from in the near future. </w:t>
        </w:r>
      </w:ins>
      <w:ins w:id="152" w:author="Kim-Anh Lê Cao" w:date="2018-02-23T08:48:00Z">
        <w:r w:rsidR="002D45DC">
          <w:t xml:space="preserve">The assumption of </w:t>
        </w:r>
      </w:ins>
      <w:del w:id="153" w:author="Kim-Anh Lê Cao" w:date="2018-02-23T08:25:00Z">
        <w:r w:rsidRPr="0089171B" w:rsidDel="00297CBC">
          <w:delText xml:space="preserve">Despite the multi-purpose nature of DIABLO, </w:delText>
        </w:r>
        <w:r w:rsidR="004D78F7" w:rsidRPr="0089171B" w:rsidDel="00297CBC">
          <w:delText xml:space="preserve">we acknowledge some </w:delText>
        </w:r>
        <w:r w:rsidR="00132AB9" w:rsidRPr="0089171B" w:rsidDel="00297CBC">
          <w:delText>limitations</w:delText>
        </w:r>
        <w:r w:rsidR="004D78F7" w:rsidRPr="0089171B" w:rsidDel="00297CBC">
          <w:delText xml:space="preserve"> of the method. </w:delText>
        </w:r>
      </w:del>
      <w:del w:id="154" w:author="Kim-Anh Lê Cao" w:date="2018-02-23T08:48:00Z">
        <w:r w:rsidR="000A17B6" w:rsidRPr="0089171B" w:rsidDel="002D45DC">
          <w:delText>The</w:delText>
        </w:r>
        <w:r w:rsidRPr="0089171B" w:rsidDel="002D45DC">
          <w:delText xml:space="preserve"> </w:delText>
        </w:r>
      </w:del>
      <w:r w:rsidRPr="0089171B">
        <w:t>linear</w:t>
      </w:r>
      <w:ins w:id="155" w:author="Kim-Anh Lê Cao" w:date="2018-02-23T08:48:00Z">
        <w:r w:rsidR="002D45DC">
          <w:t xml:space="preserve"> relationship between </w:t>
        </w:r>
      </w:ins>
      <w:del w:id="156" w:author="Kim-Anh Lê Cao" w:date="2018-02-23T08:48:00Z">
        <w:r w:rsidRPr="0089171B" w:rsidDel="002D45DC">
          <w:delText xml:space="preserve">ity assumption between </w:delText>
        </w:r>
      </w:del>
      <w:r w:rsidR="00E06E09" w:rsidRPr="0089171B">
        <w:t xml:space="preserve">the selected </w:t>
      </w:r>
      <w:r w:rsidR="00020884" w:rsidRPr="0089171B">
        <w:t>omics</w:t>
      </w:r>
      <w:r w:rsidR="00D55CCB" w:rsidRPr="0089171B">
        <w:t xml:space="preserve"> </w:t>
      </w:r>
      <w:commentRangeStart w:id="157"/>
      <w:del w:id="158" w:author="Kim-Anh Lê Cao" w:date="2018-02-23T08:48:00Z">
        <w:r w:rsidR="00D55CCB" w:rsidRPr="0089171B" w:rsidDel="002D45DC">
          <w:delText>vari</w:delText>
        </w:r>
        <w:r w:rsidR="00E06E09" w:rsidRPr="0089171B" w:rsidDel="002D45DC">
          <w:delText>a</w:delText>
        </w:r>
        <w:r w:rsidR="00D55CCB" w:rsidRPr="0089171B" w:rsidDel="002D45DC">
          <w:delText>b</w:delText>
        </w:r>
        <w:r w:rsidR="00E06E09" w:rsidRPr="0089171B" w:rsidDel="002D45DC">
          <w:delText xml:space="preserve">les </w:delText>
        </w:r>
      </w:del>
      <w:ins w:id="159" w:author="Kim-Anh Lê Cao" w:date="2018-02-23T08:48:00Z">
        <w:r w:rsidR="002D45DC">
          <w:t>features</w:t>
        </w:r>
        <w:r w:rsidR="002D45DC" w:rsidRPr="0089171B">
          <w:t xml:space="preserve"> </w:t>
        </w:r>
        <w:commentRangeEnd w:id="157"/>
        <w:r w:rsidR="002D45DC">
          <w:rPr>
            <w:rStyle w:val="CommentReference"/>
            <w:rFonts w:asciiTheme="minorHAnsi" w:eastAsiaTheme="minorEastAsia" w:hAnsiTheme="minorHAnsi" w:cstheme="minorBidi"/>
          </w:rPr>
          <w:commentReference w:id="157"/>
        </w:r>
      </w:ins>
      <w:ins w:id="160" w:author="Kim-Anh Lê Cao" w:date="2018-02-23T08:49:00Z">
        <w:r w:rsidR="002D45DC">
          <w:t xml:space="preserve"> to explain the phenotypic response</w:t>
        </w:r>
      </w:ins>
      <w:del w:id="161" w:author="Kim-Anh Lê Cao" w:date="2018-02-23T08:49:00Z">
        <w:r w:rsidRPr="0089171B" w:rsidDel="002D45DC">
          <w:delText xml:space="preserve">and the response </w:delText>
        </w:r>
      </w:del>
      <w:ins w:id="162" w:author="Kim-Anh Lê Cao" w:date="2018-02-23T08:49:00Z">
        <w:r w:rsidR="002D45DC">
          <w:t xml:space="preserve"> </w:t>
        </w:r>
      </w:ins>
      <w:r w:rsidRPr="0089171B">
        <w:t xml:space="preserve">may not </w:t>
      </w:r>
      <w:ins w:id="163" w:author="Kim-Anh Lê Cao" w:date="2018-02-23T08:49:00Z">
        <w:r w:rsidR="002D45DC">
          <w:t xml:space="preserve">apply </w:t>
        </w:r>
      </w:ins>
      <w:del w:id="164" w:author="Kim-Anh Lê Cao" w:date="2018-02-23T08:49:00Z">
        <w:r w:rsidRPr="0089171B" w:rsidDel="002D45DC">
          <w:delText>be valid</w:delText>
        </w:r>
        <w:r w:rsidR="000F7553" w:rsidRPr="0089171B" w:rsidDel="002D45DC">
          <w:delText xml:space="preserve"> </w:delText>
        </w:r>
      </w:del>
      <w:r w:rsidR="005C7D33" w:rsidRPr="0089171B">
        <w:t xml:space="preserve">in </w:t>
      </w:r>
      <w:r w:rsidR="000F7553" w:rsidRPr="0089171B">
        <w:t>some biological research areas</w:t>
      </w:r>
      <w:r w:rsidR="005C7D33" w:rsidRPr="0089171B">
        <w:t xml:space="preserve">, </w:t>
      </w:r>
      <w:ins w:id="165" w:author="Kim-Anh Lê Cao" w:date="2018-02-23T08:49:00Z">
        <w:r w:rsidR="002D45DC">
          <w:t>for example when integrating distance-based metagenomics studies</w:t>
        </w:r>
      </w:ins>
      <w:ins w:id="166" w:author="Kim-Anh Lê Cao" w:date="2018-02-23T08:50:00Z">
        <w:r w:rsidR="002D45DC">
          <w:t>.</w:t>
        </w:r>
      </w:ins>
      <w:ins w:id="167" w:author="Kim-Anh Lê Cao" w:date="2018-02-23T08:49:00Z">
        <w:r w:rsidR="002D45DC">
          <w:t xml:space="preserve"> [ref from Mariette, bioinformatics, </w:t>
        </w:r>
        <w:proofErr w:type="spellStart"/>
        <w:r w:rsidR="002D45DC">
          <w:t>mixkernel</w:t>
        </w:r>
        <w:proofErr w:type="spellEnd"/>
        <w:r w:rsidR="002D45DC">
          <w:t xml:space="preserve">] </w:t>
        </w:r>
      </w:ins>
      <w:ins w:id="168" w:author="Kim-Anh Lê Cao" w:date="2018-02-23T08:50:00Z">
        <w:r w:rsidR="002D45DC">
          <w:t xml:space="preserve">suggested a </w:t>
        </w:r>
      </w:ins>
      <w:del w:id="169" w:author="Kim-Anh Lê Cao" w:date="2018-02-23T08:50:00Z">
        <w:r w:rsidR="005C7D33" w:rsidRPr="0089171B" w:rsidDel="002D45DC">
          <w:delText xml:space="preserve">and the further development of </w:delText>
        </w:r>
      </w:del>
      <w:r w:rsidR="000F7553" w:rsidRPr="0089171B">
        <w:t>kernel</w:t>
      </w:r>
      <w:r w:rsidR="00B80613" w:rsidRPr="0089171B">
        <w:t>-based</w:t>
      </w:r>
      <w:r w:rsidR="000F7553" w:rsidRPr="0089171B">
        <w:t xml:space="preserve"> </w:t>
      </w:r>
      <w:del w:id="170" w:author="Kim-Anh Lê Cao" w:date="2018-02-23T08:50:00Z">
        <w:r w:rsidR="000F7553" w:rsidRPr="0089171B" w:rsidDel="002D45DC">
          <w:delText xml:space="preserve">methods </w:delText>
        </w:r>
      </w:del>
      <w:ins w:id="171" w:author="Kim-Anh Lê Cao" w:date="2018-02-23T08:50:00Z">
        <w:r w:rsidR="002D45DC">
          <w:t>approach</w:t>
        </w:r>
      </w:ins>
      <w:del w:id="172" w:author="Kim-Anh Lê Cao" w:date="2018-02-23T08:51:00Z">
        <w:r w:rsidR="000F7553" w:rsidRPr="0089171B" w:rsidDel="002D45DC">
          <w:delText>to model non-linear relations</w:delText>
        </w:r>
      </w:del>
      <w:ins w:id="173" w:author="Kim-Anh Lê Cao" w:date="2018-02-23T08:51:00Z">
        <w:r w:rsidR="002D45DC">
          <w:t xml:space="preserve">. </w:t>
        </w:r>
      </w:ins>
      <w:del w:id="174" w:author="Kim-Anh Lê Cao" w:date="2018-02-23T08:51:00Z">
        <w:r w:rsidR="000F7553" w:rsidRPr="0089171B" w:rsidDel="002D45DC">
          <w:delText xml:space="preserve">hips between </w:delText>
        </w:r>
        <w:r w:rsidR="00020884" w:rsidRPr="0089171B" w:rsidDel="002D45DC">
          <w:delText>omics</w:delText>
        </w:r>
        <w:r w:rsidR="000F7553" w:rsidRPr="0089171B" w:rsidDel="002D45DC">
          <w:delText xml:space="preserve"> levels and </w:delText>
        </w:r>
        <w:r w:rsidR="000A17B6" w:rsidRPr="0089171B" w:rsidDel="002D45DC">
          <w:delText xml:space="preserve">the </w:delText>
        </w:r>
        <w:r w:rsidR="000F7553" w:rsidRPr="0089171B" w:rsidDel="002D45DC">
          <w:delText xml:space="preserve">response may </w:delText>
        </w:r>
        <w:r w:rsidR="000A17B6" w:rsidRPr="0089171B" w:rsidDel="002D45DC">
          <w:delText>overcome this problem</w:delText>
        </w:r>
        <w:r w:rsidR="000F7553" w:rsidRPr="0089171B" w:rsidDel="002D45DC">
          <w:delText>.</w:delText>
        </w:r>
        <w:r w:rsidRPr="0089171B" w:rsidDel="002D45DC">
          <w:delText xml:space="preserve"> </w:delText>
        </w:r>
      </w:del>
      <w:r w:rsidR="00892962" w:rsidRPr="0089171B">
        <w:t xml:space="preserve">The </w:t>
      </w:r>
      <w:ins w:id="175" w:author="Kim-Anh Lê Cao" w:date="2018-02-23T08:51:00Z">
        <w:r w:rsidR="002D45DC" w:rsidRPr="0089171B">
          <w:t xml:space="preserve">tuning of the parameters </w:t>
        </w:r>
        <w:r w:rsidR="002D45DC">
          <w:t xml:space="preserve">(number of features to select) requires </w:t>
        </w:r>
        <w:r w:rsidR="002D45DC" w:rsidRPr="0089171B">
          <w:t>repeated cross-validation to ensure unbiased classification error rate evaluation</w:t>
        </w:r>
        <w:r w:rsidR="002D45DC">
          <w:t xml:space="preserve">. </w:t>
        </w:r>
      </w:ins>
      <w:moveToRangeStart w:id="176" w:author="Kim-Anh Lê Cao" w:date="2018-02-23T08:57:00Z" w:name="move507139550"/>
      <w:moveTo w:id="177" w:author="Kim-Anh Lê Cao" w:date="2018-02-23T08:57:00Z">
        <w:r w:rsidR="00457495" w:rsidRPr="0089171B">
          <w:t xml:space="preserve">A grid approach was deemed reasonable and provided very good performance results, but </w:t>
        </w:r>
      </w:moveTo>
      <w:ins w:id="178" w:author="Kim-Anh Lê Cao" w:date="2018-02-23T08:57:00Z">
        <w:r w:rsidR="00457495">
          <w:t xml:space="preserve">several rounds of grid refining may be required iteratively depending on the problem. </w:t>
        </w:r>
      </w:ins>
      <w:moveTo w:id="179" w:author="Kim-Anh Lê Cao" w:date="2018-02-23T08:57:00Z">
        <w:del w:id="180" w:author="Kim-Anh Lê Cao" w:date="2018-02-23T08:57:00Z">
          <w:r w:rsidR="00457495" w:rsidRPr="0089171B" w:rsidDel="00457495">
            <w:delText xml:space="preserve">may still be suboptimal as we had to restrict the grid space. </w:delText>
          </w:r>
        </w:del>
      </w:moveTo>
      <w:moveToRangeEnd w:id="176"/>
      <w:ins w:id="181" w:author="Kim-Anh Lê Cao" w:date="2018-02-23T08:51:00Z">
        <w:r w:rsidR="002D45DC">
          <w:t xml:space="preserve">The algorithm was </w:t>
        </w:r>
      </w:ins>
      <w:ins w:id="182" w:author="Kim-Anh Lê Cao" w:date="2018-02-23T08:53:00Z">
        <w:r w:rsidR="002D45DC">
          <w:t xml:space="preserve">recently </w:t>
        </w:r>
      </w:ins>
      <w:ins w:id="183" w:author="Kim-Anh Lê Cao" w:date="2018-02-23T08:51:00Z">
        <w:r w:rsidR="002D45DC">
          <w:t xml:space="preserve">improved [ref </w:t>
        </w:r>
        <w:proofErr w:type="spellStart"/>
        <w:r w:rsidR="002D45DC">
          <w:t>Rohart</w:t>
        </w:r>
        <w:proofErr w:type="spellEnd"/>
        <w:r w:rsidR="002D45DC">
          <w:t xml:space="preserve"> </w:t>
        </w:r>
      </w:ins>
      <w:proofErr w:type="spellStart"/>
      <w:ins w:id="184" w:author="Kim-Anh Lê Cao" w:date="2018-02-23T08:52:00Z">
        <w:r w:rsidR="002D45DC">
          <w:t>mixOmics</w:t>
        </w:r>
        <w:proofErr w:type="spellEnd"/>
        <w:r w:rsidR="002D45DC">
          <w:t xml:space="preserve"> Table xx]</w:t>
        </w:r>
      </w:ins>
      <w:ins w:id="185" w:author="Kim-Anh Lê Cao" w:date="2018-02-23T08:54:00Z">
        <w:r w:rsidR="002D45DC">
          <w:t xml:space="preserve">, but we </w:t>
        </w:r>
      </w:ins>
      <w:ins w:id="186" w:author="Kim-Anh Lê Cao" w:date="2018-02-23T08:52:00Z">
        <w:r w:rsidR="002D45DC">
          <w:t xml:space="preserve">advise </w:t>
        </w:r>
      </w:ins>
      <w:ins w:id="187" w:author="Kim-Anh Lê Cao" w:date="2018-02-23T08:54:00Z">
        <w:r w:rsidR="002D45DC">
          <w:t>using</w:t>
        </w:r>
      </w:ins>
      <w:ins w:id="188" w:author="Kim-Anh Lê Cao" w:date="2018-02-23T08:52:00Z">
        <w:r w:rsidR="002D45DC">
          <w:t xml:space="preserve"> a broad filtering strategy</w:t>
        </w:r>
      </w:ins>
      <w:ins w:id="189" w:author="Kim-Anh Lê Cao" w:date="2018-02-23T08:54:00Z">
        <w:r w:rsidR="002D45DC">
          <w:t xml:space="preserve"> [</w:t>
        </w:r>
        <w:proofErr w:type="spellStart"/>
        <w:r w:rsidR="002D45DC">
          <w:t>Suppl</w:t>
        </w:r>
        <w:proofErr w:type="spellEnd"/>
        <w:r w:rsidR="002D45DC">
          <w:t xml:space="preserve"> Mat xx]</w:t>
        </w:r>
      </w:ins>
      <w:ins w:id="190" w:author="Kim-Anh Lê Cao" w:date="2018-02-23T08:52:00Z">
        <w:r w:rsidR="002D45DC">
          <w:t xml:space="preserve"> to alleviate</w:t>
        </w:r>
      </w:ins>
      <w:ins w:id="191" w:author="Kim-Anh Lê Cao" w:date="2018-02-23T08:53:00Z">
        <w:r w:rsidR="002D45DC">
          <w:t xml:space="preserve"> computational time when dealing with extremely large datasets (&gt; 50,000 features each). </w:t>
        </w:r>
      </w:ins>
      <w:ins w:id="192" w:author="Kim-Anh Lê Cao" w:date="2018-02-23T09:03:00Z">
        <w:r w:rsidR="00B06298">
          <w:t xml:space="preserve">DIABLO was primarily developed for </w:t>
        </w:r>
        <w:proofErr w:type="spellStart"/>
        <w:r w:rsidR="00B06298">
          <w:t>omic</w:t>
        </w:r>
        <w:proofErr w:type="spellEnd"/>
        <w:r w:rsidR="00B06298">
          <w:t xml:space="preserve"> measured on a</w:t>
        </w:r>
      </w:ins>
      <w:ins w:id="193" w:author="Kim-Anh Lê Cao" w:date="2018-02-23T09:04:00Z">
        <w:r w:rsidR="006F7202">
          <w:t xml:space="preserve"> continuous scale after </w:t>
        </w:r>
      </w:ins>
      <w:ins w:id="194" w:author="Kim-Anh Lê Cao" w:date="2018-02-23T09:05:00Z">
        <w:r w:rsidR="006F7202">
          <w:t>normalization</w:t>
        </w:r>
        <w:commentRangeStart w:id="195"/>
        <w:r w:rsidR="006F7202">
          <w:t>,</w:t>
        </w:r>
      </w:ins>
      <w:ins w:id="196" w:author="Kim-Anh Lê Cao" w:date="2018-02-23T09:03:00Z">
        <w:r w:rsidR="00B06298">
          <w:t xml:space="preserve"> </w:t>
        </w:r>
      </w:ins>
      <w:commentRangeEnd w:id="195"/>
      <w:ins w:id="197" w:author="Kim-Anh Lê Cao" w:date="2018-02-23T09:04:00Z">
        <w:r w:rsidR="006F7202">
          <w:rPr>
            <w:rStyle w:val="CommentReference"/>
            <w:rFonts w:asciiTheme="minorHAnsi" w:eastAsiaTheme="minorEastAsia" w:hAnsiTheme="minorHAnsi" w:cstheme="minorBidi"/>
          </w:rPr>
          <w:commentReference w:id="195"/>
        </w:r>
      </w:ins>
      <w:ins w:id="198" w:author="Kim-Anh Lê Cao" w:date="2018-02-23T09:05:00Z">
        <w:r w:rsidR="006F7202">
          <w:t xml:space="preserve">and is unlikely to perform well for </w:t>
        </w:r>
        <w:commentRangeStart w:id="199"/>
        <w:r w:rsidR="006F7202">
          <w:t>genotype data</w:t>
        </w:r>
        <w:commentRangeEnd w:id="199"/>
        <w:r w:rsidR="006F7202">
          <w:rPr>
            <w:rStyle w:val="CommentReference"/>
            <w:rFonts w:asciiTheme="minorHAnsi" w:eastAsiaTheme="minorEastAsia" w:hAnsiTheme="minorHAnsi" w:cstheme="minorBidi"/>
          </w:rPr>
          <w:commentReference w:id="199"/>
        </w:r>
        <w:r w:rsidR="006F7202">
          <w:t xml:space="preserve">. </w:t>
        </w:r>
      </w:ins>
      <w:del w:id="200" w:author="Kim-Anh Lê Cao" w:date="2018-02-23T08:54:00Z">
        <w:r w:rsidR="00892962" w:rsidRPr="0089171B" w:rsidDel="002D45DC">
          <w:delText xml:space="preserve">other limitation that is also encountered with </w:delText>
        </w:r>
        <w:r w:rsidR="00DA62E3" w:rsidRPr="0089171B" w:rsidDel="002D45DC">
          <w:delText>other machine learning algorithms is the</w:delText>
        </w:r>
      </w:del>
      <w:del w:id="201" w:author="Kim-Anh Lê Cao" w:date="2018-02-23T08:51:00Z">
        <w:r w:rsidR="00DA62E3" w:rsidRPr="0089171B" w:rsidDel="002D45DC">
          <w:delText xml:space="preserve"> tuning of </w:delText>
        </w:r>
        <w:r w:rsidR="0080460C" w:rsidRPr="0089171B" w:rsidDel="002D45DC">
          <w:delText xml:space="preserve">the </w:delText>
        </w:r>
        <w:r w:rsidR="00DA62E3" w:rsidRPr="0089171B" w:rsidDel="002D45DC">
          <w:delText>parameters</w:delText>
        </w:r>
      </w:del>
      <w:del w:id="202" w:author="Kim-Anh Lê Cao" w:date="2018-02-23T08:54:00Z">
        <w:r w:rsidR="00132AB9" w:rsidRPr="0089171B" w:rsidDel="002D45DC">
          <w:delText>.</w:delText>
        </w:r>
        <w:r w:rsidR="0080460C" w:rsidRPr="0089171B" w:rsidDel="002D45DC">
          <w:delText xml:space="preserve"> </w:delText>
        </w:r>
        <w:r w:rsidR="00132AB9" w:rsidRPr="0089171B" w:rsidDel="002D45DC">
          <w:delText>The</w:delText>
        </w:r>
        <w:r w:rsidR="0080460C" w:rsidRPr="0089171B" w:rsidDel="002D45DC">
          <w:delText xml:space="preserve"> optimal number of variables to select </w:delText>
        </w:r>
        <w:r w:rsidR="00132AB9" w:rsidRPr="0089171B" w:rsidDel="002D45DC">
          <w:delText>from</w:delText>
        </w:r>
        <w:r w:rsidR="0080460C" w:rsidRPr="0089171B" w:rsidDel="002D45DC">
          <w:delText xml:space="preserve"> each </w:delText>
        </w:r>
        <w:r w:rsidR="001E1EFC" w:rsidRPr="0089171B" w:rsidDel="002D45DC">
          <w:delText>dataset</w:delText>
        </w:r>
        <w:r w:rsidR="0080460C" w:rsidRPr="0089171B" w:rsidDel="002D45DC">
          <w:delText xml:space="preserve">, </w:delText>
        </w:r>
        <w:r w:rsidR="00DA62E3" w:rsidRPr="0089171B" w:rsidDel="002D45DC">
          <w:delText>can be computationally intensive</w:delText>
        </w:r>
        <w:r w:rsidR="006D02E3" w:rsidRPr="0089171B" w:rsidDel="002D45DC">
          <w:delText>,</w:delText>
        </w:r>
        <w:r w:rsidR="0080460C" w:rsidRPr="0089171B" w:rsidDel="002D45DC">
          <w:delText xml:space="preserve"> as we</w:delText>
        </w:r>
        <w:r w:rsidR="006D02E3" w:rsidRPr="0089171B" w:rsidDel="002D45DC">
          <w:delText xml:space="preserve"> have</w:delText>
        </w:r>
        <w:r w:rsidR="0080460C" w:rsidRPr="0089171B" w:rsidDel="002D45DC">
          <w:delText xml:space="preserve"> use</w:delText>
        </w:r>
        <w:r w:rsidR="001E240D" w:rsidRPr="0089171B" w:rsidDel="002D45DC">
          <w:delText>d</w:delText>
        </w:r>
      </w:del>
      <w:del w:id="203" w:author="Kim-Anh Lê Cao" w:date="2018-02-23T08:51:00Z">
        <w:r w:rsidR="0080460C" w:rsidRPr="0089171B" w:rsidDel="002D45DC">
          <w:delText xml:space="preserve"> repeated cross-validation to ensure unbiased classification error rate evaluation</w:delText>
        </w:r>
      </w:del>
      <w:del w:id="204" w:author="Kim-Anh Lê Cao" w:date="2018-02-23T08:54:00Z">
        <w:r w:rsidR="00DA62E3" w:rsidRPr="0089171B" w:rsidDel="002D45DC">
          <w:delText xml:space="preserve">. </w:delText>
        </w:r>
      </w:del>
      <w:moveFromRangeStart w:id="205" w:author="Kim-Anh Lê Cao" w:date="2018-02-23T08:57:00Z" w:name="move507139550"/>
      <w:moveFrom w:id="206" w:author="Kim-Anh Lê Cao" w:date="2018-02-23T08:57:00Z">
        <w:r w:rsidR="00F04BC3" w:rsidRPr="0089171B" w:rsidDel="00457495">
          <w:t xml:space="preserve">A </w:t>
        </w:r>
        <w:r w:rsidR="00DA62E3" w:rsidRPr="0089171B" w:rsidDel="00457495">
          <w:t xml:space="preserve">grid approach was deemed reasonable and provided </w:t>
        </w:r>
        <w:r w:rsidR="00F04BC3" w:rsidRPr="0089171B" w:rsidDel="00457495">
          <w:t xml:space="preserve">very good performance </w:t>
        </w:r>
        <w:r w:rsidR="00DA62E3" w:rsidRPr="0089171B" w:rsidDel="00457495">
          <w:t xml:space="preserve">results, but may still be suboptimal </w:t>
        </w:r>
        <w:r w:rsidR="002F1C00" w:rsidRPr="0089171B" w:rsidDel="00457495">
          <w:t xml:space="preserve">as we had to restrict the </w:t>
        </w:r>
        <w:r w:rsidR="000A17B6" w:rsidRPr="0089171B" w:rsidDel="00457495">
          <w:t xml:space="preserve">grid </w:t>
        </w:r>
        <w:r w:rsidR="001E240D" w:rsidRPr="0089171B" w:rsidDel="00457495">
          <w:t>space</w:t>
        </w:r>
        <w:r w:rsidR="00DA62E3" w:rsidRPr="0089171B" w:rsidDel="00457495">
          <w:t>.</w:t>
        </w:r>
        <w:r w:rsidR="00CA54D7" w:rsidRPr="0089171B" w:rsidDel="00457495">
          <w:t xml:space="preserve"> </w:t>
        </w:r>
      </w:moveFrom>
      <w:moveFromRangeEnd w:id="205"/>
      <w:r w:rsidR="008F6C4E" w:rsidRPr="0089171B">
        <w:t xml:space="preserve">Finally, </w:t>
      </w:r>
      <w:ins w:id="207" w:author="Kim-Anh Lê Cao" w:date="2018-02-23T08:58:00Z">
        <w:r w:rsidR="00457495">
          <w:t xml:space="preserve">DIABLO and like any other method we </w:t>
        </w:r>
      </w:ins>
      <w:commentRangeStart w:id="208"/>
      <w:ins w:id="209" w:author="Kim-Anh Lê Cao" w:date="2018-02-23T09:01:00Z">
        <w:r w:rsidR="00B06298">
          <w:t>benchmarked</w:t>
        </w:r>
      </w:ins>
      <w:ins w:id="210" w:author="Kim-Anh Lê Cao" w:date="2018-02-23T09:00:00Z">
        <w:r w:rsidR="00B06298">
          <w:t xml:space="preserve"> </w:t>
        </w:r>
      </w:ins>
      <w:ins w:id="211" w:author="Kim-Anh Lê Cao" w:date="2018-02-23T08:58:00Z">
        <w:r w:rsidR="00457495">
          <w:t xml:space="preserve"> </w:t>
        </w:r>
      </w:ins>
      <w:commentRangeEnd w:id="208"/>
      <w:ins w:id="212" w:author="Kim-Anh Lê Cao" w:date="2018-02-23T09:01:00Z">
        <w:r w:rsidR="00B06298">
          <w:rPr>
            <w:rStyle w:val="CommentReference"/>
            <w:rFonts w:asciiTheme="minorHAnsi" w:eastAsiaTheme="minorEastAsia" w:hAnsiTheme="minorHAnsi" w:cstheme="minorBidi"/>
          </w:rPr>
          <w:commentReference w:id="208"/>
        </w:r>
        <w:r w:rsidR="00B06298">
          <w:t xml:space="preserve">will suffer from </w:t>
        </w:r>
      </w:ins>
      <w:del w:id="213" w:author="Kim-Anh Lê Cao" w:date="2018-02-23T09:01:00Z">
        <w:r w:rsidR="008F6C4E" w:rsidRPr="0089171B" w:rsidDel="00B06298">
          <w:delText>and s</w:delText>
        </w:r>
        <w:r w:rsidR="00CA54D7" w:rsidRPr="0089171B" w:rsidDel="00B06298">
          <w:delText xml:space="preserve">imilar to other methods, DIABLO suffers from </w:delText>
        </w:r>
        <w:r w:rsidR="00E15DDB" w:rsidRPr="0089171B" w:rsidDel="00B06298">
          <w:delText xml:space="preserve">potential </w:delText>
        </w:r>
      </w:del>
      <w:r w:rsidR="00847D1A" w:rsidRPr="0089171B">
        <w:t>t</w:t>
      </w:r>
      <w:r w:rsidR="00CA54D7" w:rsidRPr="0089171B">
        <w:t>echnical artifacts of the data, such as batch effects</w:t>
      </w:r>
      <w:ins w:id="214" w:author="Kim-Anh Lê Cao" w:date="2018-02-23T09:01:00Z">
        <w:r w:rsidR="00B06298">
          <w:t xml:space="preserve"> and</w:t>
        </w:r>
      </w:ins>
      <w:del w:id="215" w:author="Kim-Anh Lê Cao" w:date="2018-02-23T09:01:00Z">
        <w:r w:rsidR="00CA54D7" w:rsidRPr="0089171B" w:rsidDel="00B06298">
          <w:delText>,</w:delText>
        </w:r>
      </w:del>
      <w:r w:rsidR="00E15DDB" w:rsidRPr="0089171B">
        <w:t xml:space="preserve"> presence of</w:t>
      </w:r>
      <w:r w:rsidR="00CA54D7" w:rsidRPr="0089171B">
        <w:t xml:space="preserve"> confounding </w:t>
      </w:r>
      <w:r w:rsidR="00B35C48" w:rsidRPr="0089171B">
        <w:t>variables</w:t>
      </w:r>
      <w:ins w:id="216" w:author="Kim-Anh Lê Cao" w:date="2018-02-23T09:01:00Z">
        <w:r w:rsidR="00B06298">
          <w:t>, which require prior batch removal [</w:t>
        </w:r>
        <w:commentRangeStart w:id="217"/>
        <w:r w:rsidR="00B06298">
          <w:t>ref</w:t>
        </w:r>
      </w:ins>
      <w:commentRangeEnd w:id="217"/>
      <w:ins w:id="218" w:author="Kim-Anh Lê Cao" w:date="2018-02-23T09:02:00Z">
        <w:r w:rsidR="00B06298">
          <w:rPr>
            <w:rStyle w:val="CommentReference"/>
            <w:rFonts w:asciiTheme="minorHAnsi" w:eastAsiaTheme="minorEastAsia" w:hAnsiTheme="minorHAnsi" w:cstheme="minorBidi"/>
          </w:rPr>
          <w:commentReference w:id="217"/>
        </w:r>
      </w:ins>
      <w:ins w:id="219" w:author="Kim-Anh Lê Cao" w:date="2018-02-23T09:01:00Z">
        <w:r w:rsidR="00B06298">
          <w:t xml:space="preserve">]. </w:t>
        </w:r>
      </w:ins>
      <w:del w:id="220" w:author="Kim-Anh Lê Cao" w:date="2018-02-23T09:02:00Z">
        <w:r w:rsidR="00CA54D7" w:rsidRPr="0089171B" w:rsidDel="00B06298">
          <w:delText xml:space="preserve"> and differences in noise levels with respect to the different technologies used for each </w:delText>
        </w:r>
        <w:r w:rsidR="00020884" w:rsidRPr="0089171B" w:rsidDel="00B06298">
          <w:delText>omics</w:delText>
        </w:r>
        <w:r w:rsidR="00CA54D7" w:rsidRPr="0089171B" w:rsidDel="00B06298">
          <w:delText xml:space="preserve"> dataset</w:delText>
        </w:r>
        <w:r w:rsidR="001E240D" w:rsidRPr="0089171B" w:rsidDel="00B06298">
          <w:delText xml:space="preserve">. </w:delText>
        </w:r>
      </w:del>
      <w:r w:rsidR="001E240D" w:rsidRPr="0089171B">
        <w:t>Therefore, we recommend</w:t>
      </w:r>
      <w:r w:rsidR="00BF2C91" w:rsidRPr="0089171B">
        <w:t xml:space="preserve"> exploratory preliminary </w:t>
      </w:r>
      <w:r w:rsidR="001E240D" w:rsidRPr="0089171B">
        <w:t>analyses</w:t>
      </w:r>
      <w:r w:rsidR="00BF2C91" w:rsidRPr="0089171B">
        <w:t xml:space="preserve"> for each </w:t>
      </w:r>
      <w:r w:rsidR="00D65BEC" w:rsidRPr="0089171B">
        <w:t>single</w:t>
      </w:r>
      <w:ins w:id="221" w:author="Kim-Anh Lê Cao" w:date="2018-02-23T09:06:00Z">
        <w:r w:rsidR="006F7202">
          <w:t xml:space="preserve"> </w:t>
        </w:r>
      </w:ins>
      <w:del w:id="222" w:author="Kim-Anh Lê Cao" w:date="2018-02-23T09:06:00Z">
        <w:r w:rsidR="00D65BEC" w:rsidRPr="0089171B" w:rsidDel="006F7202">
          <w:delText>-</w:delText>
        </w:r>
      </w:del>
      <w:proofErr w:type="spellStart"/>
      <w:r w:rsidR="00D65BEC" w:rsidRPr="0089171B">
        <w:t>omic</w:t>
      </w:r>
      <w:proofErr w:type="spellEnd"/>
      <w:del w:id="223" w:author="Kim-Anh Lê Cao" w:date="2018-02-23T09:06:00Z">
        <w:r w:rsidR="00D65BEC" w:rsidRPr="0089171B" w:rsidDel="006F7202">
          <w:delText>s</w:delText>
        </w:r>
      </w:del>
      <w:r w:rsidR="001E240D" w:rsidRPr="0089171B">
        <w:t xml:space="preserve"> dataset to </w:t>
      </w:r>
      <w:ins w:id="224" w:author="Kim-Anh Lê Cao" w:date="2018-02-23T09:06:00Z">
        <w:r w:rsidR="006F7202">
          <w:t xml:space="preserve">assess the effect of </w:t>
        </w:r>
      </w:ins>
      <w:del w:id="225" w:author="Kim-Anh Lê Cao" w:date="2018-02-23T09:06:00Z">
        <w:r w:rsidR="001E240D" w:rsidRPr="0089171B" w:rsidDel="006F7202">
          <w:delText xml:space="preserve">address </w:delText>
        </w:r>
      </w:del>
      <w:r w:rsidR="001E240D" w:rsidRPr="0089171B">
        <w:t xml:space="preserve">technical factors that may affect downstream analyses </w:t>
      </w:r>
      <w:del w:id="226" w:author="Kim-Anh Lê Cao" w:date="2018-02-23T09:06:00Z">
        <w:r w:rsidR="001E240D" w:rsidRPr="0089171B" w:rsidDel="006F7202">
          <w:delText xml:space="preserve">using </w:delText>
        </w:r>
      </w:del>
      <w:ins w:id="227" w:author="Kim-Anh Lê Cao" w:date="2018-02-23T09:06:00Z">
        <w:r w:rsidR="006F7202">
          <w:t>with</w:t>
        </w:r>
        <w:r w:rsidR="006F7202" w:rsidRPr="0089171B">
          <w:t xml:space="preserve"> </w:t>
        </w:r>
      </w:ins>
      <w:r w:rsidR="001E240D" w:rsidRPr="0089171B">
        <w:t>DIABLO.</w:t>
      </w:r>
    </w:p>
    <w:p w14:paraId="5DAAB8B3" w14:textId="5881735E" w:rsidR="006F7202" w:rsidRDefault="00CF2326" w:rsidP="006F7202">
      <w:pPr>
        <w:widowControl w:val="0"/>
        <w:autoSpaceDE w:val="0"/>
        <w:autoSpaceDN w:val="0"/>
        <w:adjustRightInd w:val="0"/>
        <w:spacing w:line="480" w:lineRule="auto"/>
        <w:ind w:firstLine="720"/>
        <w:jc w:val="both"/>
        <w:rPr>
          <w:ins w:id="228" w:author="Kim-Anh Lê Cao" w:date="2018-02-23T09:10:00Z"/>
        </w:rPr>
      </w:pPr>
      <w:del w:id="229" w:author="Kim-Anh Lê Cao" w:date="2018-02-23T09:12:00Z">
        <w:r w:rsidRPr="0089171B" w:rsidDel="006F7202">
          <w:tab/>
        </w:r>
      </w:del>
      <w:ins w:id="230" w:author="Kim-Anh Lê Cao" w:date="2018-02-23T09:07:00Z">
        <w:r w:rsidR="006F7202">
          <w:t xml:space="preserve">The main challenge we face as </w:t>
        </w:r>
      </w:ins>
      <w:del w:id="231" w:author="Kim-Anh Lê Cao" w:date="2018-02-23T09:07:00Z">
        <w:r w:rsidR="00575606" w:rsidRPr="0089171B" w:rsidDel="006F7202">
          <w:delText>Nowada</w:delText>
        </w:r>
      </w:del>
      <w:del w:id="232" w:author="Kim-Anh Lê Cao" w:date="2018-02-23T09:08:00Z">
        <w:r w:rsidR="00575606" w:rsidRPr="0089171B" w:rsidDel="006F7202">
          <w:delText xml:space="preserve">ys, </w:delText>
        </w:r>
      </w:del>
      <w:r w:rsidR="00575606" w:rsidRPr="0089171B">
        <w:t>s</w:t>
      </w:r>
      <w:r w:rsidR="00E93923" w:rsidRPr="0089171B">
        <w:t>ystem</w:t>
      </w:r>
      <w:ins w:id="233" w:author="Kim-Anh Lê Cao" w:date="2018-02-23T09:07:00Z">
        <w:r w:rsidR="006F7202">
          <w:t xml:space="preserve">s and computational </w:t>
        </w:r>
      </w:ins>
      <w:del w:id="234" w:author="Kim-Anh Lê Cao" w:date="2018-02-23T09:07:00Z">
        <w:r w:rsidR="00E93923" w:rsidRPr="0089171B" w:rsidDel="006F7202">
          <w:delText xml:space="preserve"> </w:delText>
        </w:r>
      </w:del>
      <w:r w:rsidR="00E93923" w:rsidRPr="0089171B">
        <w:t>biologists</w:t>
      </w:r>
      <w:ins w:id="235" w:author="Kim-Anh Lê Cao" w:date="2018-02-23T09:08:00Z">
        <w:r w:rsidR="006F7202">
          <w:t xml:space="preserve"> in multi omics data </w:t>
        </w:r>
        <w:r w:rsidR="006F7202">
          <w:lastRenderedPageBreak/>
          <w:t xml:space="preserve">integration is the lack of </w:t>
        </w:r>
      </w:ins>
      <w:del w:id="236" w:author="Kim-Anh Lê Cao" w:date="2018-02-23T09:08:00Z">
        <w:r w:rsidR="00E93923" w:rsidRPr="0089171B" w:rsidDel="006F7202">
          <w:delText>, computation</w:delText>
        </w:r>
        <w:r w:rsidR="00F6345C" w:rsidRPr="0089171B" w:rsidDel="006F7202">
          <w:delText>al biologists and bioinformaticians</w:delText>
        </w:r>
        <w:r w:rsidR="00E93923" w:rsidRPr="0089171B" w:rsidDel="006F7202">
          <w:delText xml:space="preserve"> dealing wi</w:delText>
        </w:r>
        <w:r w:rsidR="00F6345C" w:rsidRPr="0089171B" w:rsidDel="006F7202">
          <w:delText>th multi</w:delText>
        </w:r>
      </w:del>
      <w:del w:id="237" w:author="Kim-Anh Lê Cao" w:date="2018-02-23T09:07:00Z">
        <w:r w:rsidR="00F6345C" w:rsidRPr="0089171B" w:rsidDel="006F7202">
          <w:delText>-</w:delText>
        </w:r>
      </w:del>
      <w:del w:id="238" w:author="Kim-Anh Lê Cao" w:date="2018-02-23T09:08:00Z">
        <w:r w:rsidR="00020884" w:rsidRPr="0089171B" w:rsidDel="006F7202">
          <w:delText>omic</w:delText>
        </w:r>
      </w:del>
      <w:del w:id="239" w:author="Kim-Anh Lê Cao" w:date="2018-02-23T09:07:00Z">
        <w:r w:rsidR="00020884" w:rsidRPr="0089171B" w:rsidDel="006F7202">
          <w:delText>s</w:delText>
        </w:r>
      </w:del>
      <w:del w:id="240" w:author="Kim-Anh Lê Cao" w:date="2018-02-23T09:08:00Z">
        <w:r w:rsidR="00E93923" w:rsidRPr="0089171B" w:rsidDel="006F7202">
          <w:delText xml:space="preserve"> studies face the challenge of ‘missing’ </w:delText>
        </w:r>
        <w:r w:rsidR="00575606" w:rsidRPr="0089171B" w:rsidDel="006F7202">
          <w:delText xml:space="preserve">the </w:delText>
        </w:r>
      </w:del>
      <w:r w:rsidR="00E93923" w:rsidRPr="0089171B">
        <w:t>biological question</w:t>
      </w:r>
      <w:ins w:id="241" w:author="Kim-Anh Lê Cao" w:date="2018-02-23T09:08:00Z">
        <w:r w:rsidR="006F7202">
          <w:t xml:space="preserve"> to drive the analyses. DIABLO fills this gap by </w:t>
        </w:r>
      </w:ins>
      <w:ins w:id="242" w:author="Kim-Anh Lê Cao" w:date="2018-02-23T09:09:00Z">
        <w:r w:rsidR="006F7202">
          <w:t>proposing</w:t>
        </w:r>
      </w:ins>
      <w:ins w:id="243" w:author="Kim-Anh Lê Cao" w:date="2018-02-23T09:08:00Z">
        <w:r w:rsidR="006F7202">
          <w:t xml:space="preserve"> a holistic, data-driven and hypotheses free approach</w:t>
        </w:r>
      </w:ins>
      <w:ins w:id="244" w:author="Kim-Anh Lê Cao" w:date="2018-02-23T09:09:00Z">
        <w:r w:rsidR="006F7202">
          <w:t xml:space="preserve"> to posit novel hypotheses to </w:t>
        </w:r>
      </w:ins>
      <w:ins w:id="245" w:author="Kim-Anh Lê Cao" w:date="2018-02-23T09:10:00Z">
        <w:r w:rsidR="006F7202">
          <w:t>be functionally validated in the laboratory</w:t>
        </w:r>
      </w:ins>
      <w:ins w:id="246" w:author="Kim-Anh Lê Cao" w:date="2018-02-23T09:09:00Z">
        <w:r w:rsidR="006F7202">
          <w:t xml:space="preserve">. </w:t>
        </w:r>
      </w:ins>
      <w:del w:id="247" w:author="Kim-Anh Lê Cao" w:date="2018-02-23T09:09:00Z">
        <w:r w:rsidR="0011271B" w:rsidRPr="0089171B" w:rsidDel="006F7202">
          <w:delText xml:space="preserve">, </w:delText>
        </w:r>
        <w:r w:rsidR="00591566" w:rsidRPr="0089171B" w:rsidDel="006F7202">
          <w:delText xml:space="preserve">thus relying </w:delText>
        </w:r>
        <w:r w:rsidR="00F6345C" w:rsidRPr="0089171B" w:rsidDel="006F7202">
          <w:delText>on</w:delText>
        </w:r>
        <w:r w:rsidR="0011271B" w:rsidRPr="0089171B" w:rsidDel="006F7202">
          <w:delText xml:space="preserve"> data-driven </w:delText>
        </w:r>
        <w:r w:rsidR="00F6345C" w:rsidRPr="0089171B" w:rsidDel="006F7202">
          <w:delText>statistical</w:delText>
        </w:r>
        <w:r w:rsidR="0011271B" w:rsidRPr="0089171B" w:rsidDel="006F7202">
          <w:delText xml:space="preserve"> approaches in the absence of specific hypotheses to be tested. </w:delText>
        </w:r>
        <w:r w:rsidR="00E93923" w:rsidRPr="0089171B" w:rsidDel="006F7202">
          <w:delText xml:space="preserve">Our study shows that a precise biological question is crucial to perform integrative analyses, </w:delText>
        </w:r>
        <w:r w:rsidR="00FB383B" w:rsidRPr="0089171B" w:rsidDel="006F7202">
          <w:delText xml:space="preserve">as it will </w:delText>
        </w:r>
        <w:r w:rsidR="00E93923" w:rsidRPr="0089171B" w:rsidDel="006F7202">
          <w:delText>aid the choice of the design in the DIABLO model</w:delText>
        </w:r>
      </w:del>
      <w:del w:id="248" w:author="Kim-Anh Lê Cao" w:date="2018-02-23T09:07:00Z">
        <w:r w:rsidR="00E93923" w:rsidRPr="0089171B" w:rsidDel="006F7202">
          <w:delText xml:space="preserve">, </w:delText>
        </w:r>
        <w:r w:rsidR="006D02E3" w:rsidRPr="0089171B" w:rsidDel="006F7202">
          <w:delText xml:space="preserve">whether to </w:delText>
        </w:r>
        <w:r w:rsidR="00136F4E" w:rsidRPr="0089171B" w:rsidDel="006F7202">
          <w:delText>use of variance decomposition and whether to use</w:delText>
        </w:r>
        <w:r w:rsidR="00E93923" w:rsidRPr="0089171B" w:rsidDel="006F7202">
          <w:delText xml:space="preserve"> </w:delText>
        </w:r>
        <w:r w:rsidR="00AB3675" w:rsidRPr="0089171B" w:rsidDel="006F7202">
          <w:delText>pathway-based module</w:delText>
        </w:r>
        <w:r w:rsidR="001E240D" w:rsidRPr="0089171B" w:rsidDel="006F7202">
          <w:delText>s</w:delText>
        </w:r>
      </w:del>
      <w:del w:id="249" w:author="Kim-Anh Lê Cao" w:date="2018-02-23T09:09:00Z">
        <w:r w:rsidR="00E93923" w:rsidRPr="0089171B" w:rsidDel="006F7202">
          <w:delText>.</w:delText>
        </w:r>
        <w:r w:rsidR="0011271B" w:rsidRPr="0089171B" w:rsidDel="006F7202">
          <w:delText xml:space="preserve"> </w:delText>
        </w:r>
      </w:del>
      <w:del w:id="250" w:author="Kim-Anh Lê Cao" w:date="2018-02-23T09:11:00Z">
        <w:r w:rsidR="0090531A" w:rsidRPr="0089171B" w:rsidDel="006F7202">
          <w:delText>Our proposed</w:delText>
        </w:r>
        <w:r w:rsidR="0011271B" w:rsidRPr="0089171B" w:rsidDel="006F7202">
          <w:delText xml:space="preserve"> pipeline </w:delText>
        </w:r>
        <w:r w:rsidR="00700A07" w:rsidRPr="0089171B" w:rsidDel="006F7202">
          <w:delText>has strong potential to identify</w:delText>
        </w:r>
        <w:r w:rsidR="0011271B" w:rsidRPr="0089171B" w:rsidDel="006F7202">
          <w:delText xml:space="preserve"> multi</w:delText>
        </w:r>
      </w:del>
      <w:del w:id="251" w:author="Kim-Anh Lê Cao" w:date="2018-02-23T09:09:00Z">
        <w:r w:rsidR="0011271B" w:rsidRPr="0089171B" w:rsidDel="006F7202">
          <w:delText>-</w:delText>
        </w:r>
      </w:del>
      <w:del w:id="252" w:author="Kim-Anh Lê Cao" w:date="2018-02-23T09:11:00Z">
        <w:r w:rsidR="00020884" w:rsidRPr="0089171B" w:rsidDel="006F7202">
          <w:delText>omic</w:delText>
        </w:r>
      </w:del>
      <w:del w:id="253" w:author="Kim-Anh Lê Cao" w:date="2018-02-23T09:09:00Z">
        <w:r w:rsidR="00020884" w:rsidRPr="0089171B" w:rsidDel="006F7202">
          <w:delText>s</w:delText>
        </w:r>
      </w:del>
      <w:del w:id="254" w:author="Kim-Anh Lê Cao" w:date="2018-02-23T09:11:00Z">
        <w:r w:rsidR="0011271B" w:rsidRPr="0089171B" w:rsidDel="006F7202">
          <w:delText xml:space="preserve"> signatures that </w:delText>
        </w:r>
        <w:r w:rsidR="00F6345C" w:rsidRPr="0089171B" w:rsidDel="006F7202">
          <w:delText>discriminate</w:delText>
        </w:r>
        <w:r w:rsidR="00700A07" w:rsidRPr="0089171B" w:rsidDel="006F7202">
          <w:delText xml:space="preserve"> </w:delText>
        </w:r>
        <w:r w:rsidR="0011271B" w:rsidRPr="0089171B" w:rsidDel="006F7202">
          <w:delText xml:space="preserve">multiple phenotypic groups and </w:delText>
        </w:r>
        <w:r w:rsidR="00136F4E" w:rsidRPr="0089171B" w:rsidDel="006F7202">
          <w:delText xml:space="preserve">can be interpreted </w:delText>
        </w:r>
        <w:r w:rsidR="0011271B" w:rsidRPr="0089171B" w:rsidDel="006F7202">
          <w:delText xml:space="preserve">through the use of various graphical outputs. </w:delText>
        </w:r>
      </w:del>
    </w:p>
    <w:p w14:paraId="13FEE9A3" w14:textId="06A78AE6" w:rsidR="003F44E9" w:rsidRPr="0089171B" w:rsidRDefault="00CD638E" w:rsidP="00891D83">
      <w:pPr>
        <w:pStyle w:val="NormalWeb"/>
        <w:shd w:val="clear" w:color="auto" w:fill="FFFFFF"/>
        <w:spacing w:before="0" w:beforeAutospacing="0" w:after="0" w:afterAutospacing="0" w:line="480" w:lineRule="auto"/>
        <w:jc w:val="both"/>
      </w:pPr>
      <w:del w:id="255" w:author="Kim-Anh Lê Cao" w:date="2018-02-23T09:10:00Z">
        <w:r w:rsidRPr="0089171B" w:rsidDel="006F7202">
          <w:delText>Our</w:delText>
        </w:r>
        <w:r w:rsidR="006D02E3" w:rsidRPr="0089171B" w:rsidDel="006F7202">
          <w:delText xml:space="preserve"> ultimate</w:delText>
        </w:r>
        <w:r w:rsidRPr="0089171B" w:rsidDel="006F7202">
          <w:delText xml:space="preserve"> goal is that those identified</w:delText>
        </w:r>
        <w:r w:rsidR="00E93923" w:rsidRPr="0089171B" w:rsidDel="006F7202">
          <w:delText xml:space="preserve"> molecular signatures </w:delText>
        </w:r>
        <w:r w:rsidR="0011271B" w:rsidRPr="0089171B" w:rsidDel="006F7202">
          <w:delText xml:space="preserve">will </w:delText>
        </w:r>
        <w:r w:rsidR="00E93923" w:rsidRPr="0089171B" w:rsidDel="006F7202">
          <w:delText>help</w:delText>
        </w:r>
        <w:r w:rsidR="0011271B" w:rsidRPr="0089171B" w:rsidDel="006F7202">
          <w:delText xml:space="preserve"> in</w:delText>
        </w:r>
        <w:r w:rsidR="00E93923" w:rsidRPr="0089171B" w:rsidDel="006F7202">
          <w:delText xml:space="preserve"> generating novel biological hypotheses to be tested and val</w:delText>
        </w:r>
        <w:r w:rsidR="00F6345C" w:rsidRPr="0089171B" w:rsidDel="006F7202">
          <w:delText xml:space="preserve">idated </w:delText>
        </w:r>
        <w:r w:rsidR="00DE6067" w:rsidRPr="0089171B" w:rsidDel="006F7202">
          <w:delText xml:space="preserve">back </w:delText>
        </w:r>
        <w:r w:rsidR="00F6345C" w:rsidRPr="0089171B" w:rsidDel="006F7202">
          <w:delText>in the laboratory</w:delText>
        </w:r>
        <w:r w:rsidR="00B273D0" w:rsidRPr="0089171B" w:rsidDel="006F7202">
          <w:delText xml:space="preserve">, thus </w:delText>
        </w:r>
        <w:r w:rsidR="00FA6B53" w:rsidRPr="0089171B" w:rsidDel="006F7202">
          <w:delText xml:space="preserve">eventually </w:delText>
        </w:r>
        <w:r w:rsidR="00B273D0" w:rsidRPr="0089171B" w:rsidDel="006F7202">
          <w:delText>filling the gap of the</w:delText>
        </w:r>
        <w:r w:rsidR="00FA6B53" w:rsidRPr="0089171B" w:rsidDel="006F7202">
          <w:delText xml:space="preserve"> missing</w:delText>
        </w:r>
        <w:r w:rsidR="00B273D0" w:rsidRPr="0089171B" w:rsidDel="006F7202">
          <w:delText xml:space="preserve"> biological question.</w:delText>
        </w:r>
      </w:del>
    </w:p>
    <w:p w14:paraId="3A45EDE2" w14:textId="77777777" w:rsidR="00450316" w:rsidRPr="0089171B" w:rsidRDefault="00450316" w:rsidP="003F44E9">
      <w:pPr>
        <w:spacing w:line="480" w:lineRule="auto"/>
        <w:rPr>
          <w:color w:val="333333"/>
        </w:rPr>
      </w:pPr>
    </w:p>
    <w:p w14:paraId="6C7E7914" w14:textId="77777777" w:rsidR="00761065" w:rsidRPr="0089171B" w:rsidRDefault="00761065">
      <w:pPr>
        <w:rPr>
          <w:b/>
          <w:color w:val="333333"/>
        </w:rPr>
      </w:pPr>
      <w:r w:rsidRPr="0089171B">
        <w:rPr>
          <w:b/>
          <w:color w:val="333333"/>
        </w:rPr>
        <w:br w:type="page"/>
      </w:r>
    </w:p>
    <w:p w14:paraId="64E78635" w14:textId="480B577D" w:rsidR="00450316" w:rsidRPr="0089171B" w:rsidRDefault="00880231" w:rsidP="003F44E9">
      <w:pPr>
        <w:pStyle w:val="NormalWeb"/>
        <w:shd w:val="clear" w:color="auto" w:fill="FFFFFF"/>
        <w:spacing w:before="0" w:beforeAutospacing="0" w:after="0" w:afterAutospacing="0" w:line="480" w:lineRule="auto"/>
        <w:rPr>
          <w:b/>
          <w:color w:val="333333"/>
        </w:rPr>
      </w:pPr>
      <w:r w:rsidRPr="0089171B">
        <w:rPr>
          <w:b/>
          <w:color w:val="333333"/>
        </w:rPr>
        <w:lastRenderedPageBreak/>
        <w:t xml:space="preserve">Online </w:t>
      </w:r>
      <w:r w:rsidR="00F94303" w:rsidRPr="0089171B">
        <w:rPr>
          <w:b/>
          <w:color w:val="333333"/>
        </w:rPr>
        <w:t>Methods</w:t>
      </w:r>
    </w:p>
    <w:p w14:paraId="306EB037" w14:textId="2BA9D350" w:rsidR="005600D8" w:rsidRPr="0089171B" w:rsidRDefault="005600D8" w:rsidP="003F44E9">
      <w:pPr>
        <w:spacing w:line="480" w:lineRule="auto"/>
        <w:jc w:val="both"/>
        <w:rPr>
          <w:lang w:val="en-CA"/>
        </w:rPr>
      </w:pPr>
      <w:r w:rsidRPr="0089171B">
        <w:rPr>
          <w:b/>
          <w:lang w:val="en-CA"/>
        </w:rPr>
        <w:t xml:space="preserve">Code availability and software tool requirements. </w:t>
      </w:r>
      <w:r w:rsidRPr="0089171B">
        <w:t xml:space="preserve">The DIABLO framework is implemented in the </w:t>
      </w:r>
      <w:proofErr w:type="spellStart"/>
      <w:r w:rsidRPr="0089171B">
        <w:t>mix</w:t>
      </w:r>
      <w:r w:rsidR="00020884" w:rsidRPr="0089171B">
        <w:t>Omics</w:t>
      </w:r>
      <w:proofErr w:type="spellEnd"/>
      <w:r w:rsidRPr="0089171B">
        <w:t xml:space="preserve"> R package</w:t>
      </w:r>
      <w:del w:id="256" w:author="Amrit" w:date="2018-02-22T12:15:00Z">
        <w:r w:rsidR="00915881" w:rsidRPr="0089171B" w:rsidDel="009779FE">
          <w:delText xml:space="preserve"> </w:delText>
        </w:r>
        <w:r w:rsidR="00915881" w:rsidRPr="0089171B" w:rsidDel="009779FE">
          <w:fldChar w:fldCharType="begin"/>
        </w:r>
      </w:del>
      <w:del w:id="257" w:author="Amrit" w:date="2018-02-20T22:28:00Z">
        <w:r w:rsidR="00B91D7E" w:rsidRPr="0089171B" w:rsidDel="0001647F">
          <w:delInstrText xml:space="preserve"> ADDIN ZOTERO_ITEM CSL_CITATION {"citationID":"a1iunii0qv4","properties":{"formattedCitation":"[18]","plainCitation":"[18]"},"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delInstrText>
        </w:r>
      </w:del>
      <w:del w:id="258" w:author="Amrit" w:date="2018-02-22T12:15:00Z">
        <w:r w:rsidR="00915881" w:rsidRPr="0089171B" w:rsidDel="009779FE">
          <w:fldChar w:fldCharType="separate"/>
        </w:r>
      </w:del>
      <w:del w:id="259" w:author="Amrit" w:date="2018-02-20T22:28:00Z">
        <w:r w:rsidR="00B91D7E" w:rsidRPr="001C7185" w:rsidDel="0001647F">
          <w:rPr>
            <w:noProof/>
          </w:rPr>
          <w:delText>[18]</w:delText>
        </w:r>
      </w:del>
      <w:del w:id="260" w:author="Amrit" w:date="2018-02-22T12:15:00Z">
        <w:r w:rsidR="00915881" w:rsidRPr="0089171B" w:rsidDel="009779FE">
          <w:fldChar w:fldCharType="end"/>
        </w:r>
      </w:del>
      <w:r w:rsidR="00C431E9" w:rsidRPr="0089171B">
        <w:t xml:space="preserve">. </w:t>
      </w:r>
      <w:proofErr w:type="spellStart"/>
      <w:r w:rsidR="00C431E9" w:rsidRPr="0089171B">
        <w:t>mix</w:t>
      </w:r>
      <w:r w:rsidR="00020884" w:rsidRPr="0089171B">
        <w:t>Omics</w:t>
      </w:r>
      <w:proofErr w:type="spellEnd"/>
      <w:r w:rsidRPr="0089171B">
        <w:t xml:space="preserve"> currently includes 15 multivariate methodologies, for </w:t>
      </w:r>
      <w:r w:rsidR="00D65BEC" w:rsidRPr="0089171B">
        <w:t>single-omics</w:t>
      </w:r>
      <w:r w:rsidRPr="0089171B">
        <w:t xml:space="preserve"> analysis and integration of two datasets. </w:t>
      </w:r>
      <w:r w:rsidRPr="0089171B">
        <w:rPr>
          <w:lang w:val="en-CA"/>
        </w:rPr>
        <w:t>All scripts/tutorials can be found on the webpage (http://www.mix</w:t>
      </w:r>
      <w:r w:rsidR="00020884" w:rsidRPr="0089171B">
        <w:rPr>
          <w:lang w:val="en-CA"/>
        </w:rPr>
        <w:t>omics</w:t>
      </w:r>
      <w:r w:rsidRPr="0089171B">
        <w:rPr>
          <w:lang w:val="en-CA"/>
        </w:rPr>
        <w:t xml:space="preserve">.org/mixDIABLO). All analyses were performed using the R statistical computing program </w:t>
      </w:r>
      <w:r w:rsidRPr="0089171B">
        <w:rPr>
          <w:lang w:val="en-CA"/>
        </w:rPr>
        <w:fldChar w:fldCharType="begin"/>
      </w:r>
      <w:ins w:id="261" w:author="Amrit" w:date="2018-02-22T11:13:00Z">
        <w:r w:rsidR="00310D60">
          <w:rPr>
            <w:lang w:val="en-CA"/>
          </w:rPr>
          <w:instrText xml:space="preserve"> ADDIN ZOTERO_ITEM CSL_CITATION {"citationID":"218uok4jer","properties":{"formattedCitation":"[32]","plainCitation":"[32]"},"citationItems":[{"id":202,"uris":["http://zotero.org/users/2545847/items/T5RJDWWU"],"uri":["http://zotero.org/users/2545847/items/T5RJDWWU"],"itemData":{"id":202,"type":"book","title":"R: A Language and Environment for Statistical Computing","publisher":"R Foundation for Statistical Computing","publisher-place":"Vienna, Austria","event-place":"Vienna, Austria","URL":"https://www.R-project.org/","author":[{"family":"R Core Team","given":""}],"issued":{"date-parts":[["2015"]]}}}],"schema":"https://github.com/citation-style-language/schema/raw/master/csl-citation.json"} </w:instrText>
        </w:r>
      </w:ins>
      <w:del w:id="262" w:author="Amrit" w:date="2018-02-20T22:28:00Z">
        <w:r w:rsidR="00B91D7E" w:rsidRPr="0089171B" w:rsidDel="0001647F">
          <w:rPr>
            <w:lang w:val="en-CA"/>
          </w:rPr>
          <w:delInstrText xml:space="preserve"> ADDIN ZOTERO_ITEM CSL_CITATION {"citationID":"218uok4jer","properties":{"formattedCitation":"[27]","plainCitation":"[27]"},"citationItems":[{"id":202,"uris":["http://zotero.org/users/2545847/items/T5RJDWWU"],"uri":["http://zotero.org/users/2545847/items/T5RJDWWU"],"itemData":{"id":202,"type":"book","title":"R: A Language and Environment for Statistical Computing","publisher":"R Foundation for Statistical Computing","publisher-place":"Vienna, Austria","event-place":"Vienna, Austria","URL":"https://www.R-project.org/","author":[{"family":"R Core Team","given":""}],"issued":{"date-parts":[["2015"]]}}}],"schema":"https://github.com/citation-style-language/schema/raw/master/csl-citation.json"} </w:delInstrText>
        </w:r>
      </w:del>
      <w:r w:rsidRPr="0089171B">
        <w:rPr>
          <w:lang w:val="en-CA"/>
        </w:rPr>
        <w:fldChar w:fldCharType="separate"/>
      </w:r>
      <w:ins w:id="263" w:author="Amrit" w:date="2018-02-22T11:13:00Z">
        <w:r w:rsidR="00310D60">
          <w:rPr>
            <w:rFonts w:eastAsia="Times New Roman"/>
          </w:rPr>
          <w:t>[32]</w:t>
        </w:r>
      </w:ins>
      <w:del w:id="264" w:author="Amrit" w:date="2018-02-20T22:28:00Z">
        <w:r w:rsidR="00B91D7E" w:rsidRPr="00310D60" w:rsidDel="0001647F">
          <w:rPr>
            <w:rFonts w:eastAsia="Times New Roman"/>
          </w:rPr>
          <w:delText>[27]</w:delText>
        </w:r>
      </w:del>
      <w:r w:rsidRPr="0089171B">
        <w:rPr>
          <w:lang w:val="en-CA"/>
        </w:rPr>
        <w:fldChar w:fldCharType="end"/>
      </w:r>
      <w:r w:rsidRPr="0089171B">
        <w:rPr>
          <w:lang w:val="en-CA"/>
        </w:rPr>
        <w:t xml:space="preserve"> (version 3.3.1) and the </w:t>
      </w:r>
      <w:proofErr w:type="spellStart"/>
      <w:r w:rsidRPr="0089171B">
        <w:rPr>
          <w:lang w:val="en-CA"/>
        </w:rPr>
        <w:t>mix</w:t>
      </w:r>
      <w:r w:rsidR="00020884" w:rsidRPr="0089171B">
        <w:rPr>
          <w:lang w:val="en-CA"/>
        </w:rPr>
        <w:t>Omics</w:t>
      </w:r>
      <w:proofErr w:type="spellEnd"/>
      <w:r w:rsidRPr="0089171B">
        <w:rPr>
          <w:lang w:val="en-CA"/>
        </w:rPr>
        <w:t xml:space="preserve"> package (version 6.0.0).</w:t>
      </w:r>
    </w:p>
    <w:p w14:paraId="70A0DE58" w14:textId="77777777" w:rsidR="00055E99" w:rsidRPr="0089171B" w:rsidRDefault="00055E99" w:rsidP="003F44E9">
      <w:pPr>
        <w:spacing w:line="480" w:lineRule="auto"/>
        <w:jc w:val="both"/>
        <w:rPr>
          <w:b/>
          <w:lang w:val="en-CA"/>
        </w:rPr>
      </w:pPr>
    </w:p>
    <w:p w14:paraId="2BD22CF8" w14:textId="21A0391B" w:rsidR="00B56FF5" w:rsidRPr="0089171B" w:rsidRDefault="009904B2" w:rsidP="003F44E9">
      <w:pPr>
        <w:spacing w:line="480" w:lineRule="auto"/>
        <w:jc w:val="both"/>
        <w:rPr>
          <w:b/>
        </w:rPr>
      </w:pPr>
      <w:r w:rsidRPr="0089171B">
        <w:rPr>
          <w:b/>
          <w:lang w:val="en-CA"/>
        </w:rPr>
        <w:t>Statistical methods</w:t>
      </w:r>
      <w:r w:rsidR="0001244F" w:rsidRPr="0089171B">
        <w:rPr>
          <w:b/>
          <w:lang w:val="en-CA"/>
        </w:rPr>
        <w:t xml:space="preserve"> and analysis</w:t>
      </w:r>
    </w:p>
    <w:p w14:paraId="10FAF523" w14:textId="7888A5EF" w:rsidR="00FC4F68" w:rsidRPr="0089171B" w:rsidRDefault="001926CE" w:rsidP="003F44E9">
      <w:pPr>
        <w:widowControl w:val="0"/>
        <w:tabs>
          <w:tab w:val="left" w:pos="220"/>
          <w:tab w:val="left" w:pos="720"/>
        </w:tabs>
        <w:autoSpaceDE w:val="0"/>
        <w:autoSpaceDN w:val="0"/>
        <w:adjustRightInd w:val="0"/>
        <w:spacing w:line="480" w:lineRule="auto"/>
        <w:jc w:val="both"/>
        <w:rPr>
          <w:i/>
        </w:rPr>
      </w:pPr>
      <w:r w:rsidRPr="0089171B">
        <w:rPr>
          <w:b/>
          <w:i/>
        </w:rPr>
        <w:t xml:space="preserve">General multivariate framework to integrate multiple </w:t>
      </w:r>
      <w:r w:rsidR="001E1EFC" w:rsidRPr="0089171B">
        <w:rPr>
          <w:b/>
          <w:i/>
        </w:rPr>
        <w:t>datasets</w:t>
      </w:r>
      <w:r w:rsidRPr="0089171B">
        <w:rPr>
          <w:b/>
          <w:i/>
        </w:rPr>
        <w:t xml:space="preserve"> measured on the same samples.</w:t>
      </w:r>
      <w:r w:rsidRPr="0089171B">
        <w:t xml:space="preserve"> </w:t>
      </w:r>
      <w:r w:rsidR="00B56FF5" w:rsidRPr="0089171B">
        <w:t>DIABLO extends sparse generalized canonical correlation analysis</w:t>
      </w:r>
      <w:r w:rsidR="00C14E1A" w:rsidRPr="0089171B">
        <w:t xml:space="preserve"> </w:t>
      </w:r>
      <w:r w:rsidR="00A75F08" w:rsidRPr="0089171B">
        <w:t>(</w:t>
      </w:r>
      <w:proofErr w:type="spellStart"/>
      <w:r w:rsidR="00A75F08" w:rsidRPr="0089171B">
        <w:t>sGCCA</w:t>
      </w:r>
      <w:proofErr w:type="spellEnd"/>
      <w:r w:rsidR="00A75F08" w:rsidRPr="0089171B">
        <w:t xml:space="preserve">) </w:t>
      </w:r>
      <w:r w:rsidR="00B56FF5" w:rsidRPr="0089171B">
        <w:fldChar w:fldCharType="begin"/>
      </w:r>
      <w:ins w:id="265" w:author="Amrit" w:date="2018-02-22T11:13:00Z">
        <w:r w:rsidR="00310D60">
          <w:instrText xml:space="preserve"> ADDIN ZOTERO_ITEM CSL_CITATION {"citationID":"lepi70j97","properties":{"formattedCitation":"[16]","plainCitation":"[16]"},"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ins>
      <w:del w:id="266" w:author="Amrit" w:date="2018-02-20T22:28:00Z">
        <w:r w:rsidR="00B91D7E" w:rsidRPr="0089171B" w:rsidDel="0001647F">
          <w:delInstrText xml:space="preserve"> ADDIN ZOTERO_ITEM CSL_CITATION {"citationID":"lepi70j97","properties":{"formattedCitation":"[10]","plainCitation":"[10]"},"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delInstrText>
        </w:r>
      </w:del>
      <w:r w:rsidR="00B56FF5" w:rsidRPr="0089171B">
        <w:fldChar w:fldCharType="separate"/>
      </w:r>
      <w:ins w:id="267" w:author="Amrit" w:date="2018-02-22T11:13:00Z">
        <w:r w:rsidR="00310D60">
          <w:rPr>
            <w:rFonts w:eastAsia="Times New Roman"/>
          </w:rPr>
          <w:t>[16]</w:t>
        </w:r>
      </w:ins>
      <w:del w:id="268" w:author="Amrit" w:date="2018-02-20T22:28:00Z">
        <w:r w:rsidR="00B91D7E" w:rsidRPr="00310D60" w:rsidDel="0001647F">
          <w:rPr>
            <w:rFonts w:eastAsia="Times New Roman"/>
          </w:rPr>
          <w:delText>[10]</w:delText>
        </w:r>
      </w:del>
      <w:r w:rsidR="00B56FF5" w:rsidRPr="0089171B">
        <w:fldChar w:fldCharType="end"/>
      </w:r>
      <w:r w:rsidR="00B56FF5" w:rsidRPr="0089171B">
        <w:t xml:space="preserve"> to a classification framework</w:t>
      </w:r>
      <w:r w:rsidR="00504893" w:rsidRPr="0089171B">
        <w:rPr>
          <w:color w:val="000000"/>
        </w:rPr>
        <w:t>.</w:t>
      </w:r>
      <w:r w:rsidR="00B56FF5" w:rsidRPr="0089171B">
        <w:t xml:space="preserve"> </w:t>
      </w:r>
      <w:proofErr w:type="spellStart"/>
      <w:r w:rsidR="00C471DC" w:rsidRPr="0089171B">
        <w:t>s</w:t>
      </w:r>
      <w:r w:rsidR="00B56FF5" w:rsidRPr="0089171B">
        <w:t>GCCA</w:t>
      </w:r>
      <w:proofErr w:type="spellEnd"/>
      <w:r w:rsidR="00B56FF5" w:rsidRPr="0089171B">
        <w:t xml:space="preserve"> is a multivariate dimension reduction technique </w:t>
      </w:r>
      <w:r w:rsidR="00E768C5" w:rsidRPr="0089171B">
        <w:t>that uses</w:t>
      </w:r>
      <w:r w:rsidR="00B56FF5" w:rsidRPr="0089171B">
        <w:t xml:space="preserve"> singular value decomposition </w:t>
      </w:r>
      <w:r w:rsidR="00E768C5" w:rsidRPr="0089171B">
        <w:t>and</w:t>
      </w:r>
      <w:r w:rsidR="00B56FF5" w:rsidRPr="0089171B">
        <w:t xml:space="preserve"> selects co-ex</w:t>
      </w:r>
      <w:r w:rsidR="00E768C5" w:rsidRPr="0089171B">
        <w:t xml:space="preserve">pressed (correlated) </w:t>
      </w:r>
      <w:r w:rsidR="00B56FF5" w:rsidRPr="0089171B">
        <w:t>variables</w:t>
      </w:r>
      <w:r w:rsidR="00E768C5" w:rsidRPr="0089171B">
        <w:t xml:space="preserve"> from several </w:t>
      </w:r>
      <w:r w:rsidR="00020884" w:rsidRPr="0089171B">
        <w:t>omics</w:t>
      </w:r>
      <w:r w:rsidR="00E768C5" w:rsidRPr="0089171B">
        <w:t xml:space="preserve"> datasets</w:t>
      </w:r>
      <w:r w:rsidR="00B56FF5" w:rsidRPr="0089171B">
        <w:t xml:space="preserve"> in a computationally and statistically efficient manner. </w:t>
      </w:r>
      <w:proofErr w:type="spellStart"/>
      <w:r w:rsidR="00C471DC" w:rsidRPr="0089171B">
        <w:t>s</w:t>
      </w:r>
      <w:r w:rsidR="00B56FF5" w:rsidRPr="0089171B">
        <w:t>GCCA</w:t>
      </w:r>
      <w:proofErr w:type="spellEnd"/>
      <w:r w:rsidR="00B56FF5" w:rsidRPr="0089171B">
        <w:t xml:space="preserve"> maximizes the covariance between linear combinations of variables (</w:t>
      </w:r>
      <w:r w:rsidR="005600D8" w:rsidRPr="0089171B">
        <w:t xml:space="preserve">latent </w:t>
      </w:r>
      <w:r w:rsidR="00B56FF5" w:rsidRPr="0089171B">
        <w:t xml:space="preserve">component </w:t>
      </w:r>
      <w:r w:rsidR="00BF26BA" w:rsidRPr="0089171B">
        <w:t>scores</w:t>
      </w:r>
      <w:r w:rsidR="00B56FF5" w:rsidRPr="0089171B">
        <w:t xml:space="preserve">) and projects the data into the smaller dimensional subspace spanned by the components. The selection of the correlated molecules across </w:t>
      </w:r>
      <w:r w:rsidR="00020884" w:rsidRPr="0089171B">
        <w:t>omics</w:t>
      </w:r>
      <w:r w:rsidR="00B56FF5" w:rsidRPr="0089171B">
        <w:t xml:space="preserve"> lev</w:t>
      </w:r>
      <w:r w:rsidR="00996EAE" w:rsidRPr="0089171B">
        <w:t xml:space="preserve">els is performed internally in </w:t>
      </w:r>
      <w:proofErr w:type="spellStart"/>
      <w:r w:rsidR="00C471DC" w:rsidRPr="0089171B">
        <w:t>s</w:t>
      </w:r>
      <w:r w:rsidR="00B56FF5" w:rsidRPr="0089171B">
        <w:t>GCCA</w:t>
      </w:r>
      <w:proofErr w:type="spellEnd"/>
      <w:r w:rsidR="00B56FF5" w:rsidRPr="0089171B">
        <w:t xml:space="preserve"> with</w:t>
      </w:r>
      <w:r w:rsidR="00FC4F68" w:rsidRPr="0089171B">
        <w:t xml:space="preserve"> </w:t>
      </w:r>
      <w:r w:rsidR="00FC4F68" w:rsidRPr="0089171B">
        <w:rPr>
          <w:rFonts w:eastAsia="Xingkai SC Light"/>
        </w:rPr>
        <w:t>l</w:t>
      </w:r>
      <w:r w:rsidR="00FC4F68" w:rsidRPr="0089171B">
        <w:rPr>
          <w:vertAlign w:val="subscript"/>
        </w:rPr>
        <w:t xml:space="preserve">1 </w:t>
      </w:r>
      <w:r w:rsidR="00FC4F68" w:rsidRPr="0089171B">
        <w:t>–</w:t>
      </w:r>
      <w:r w:rsidR="00504893" w:rsidRPr="0089171B">
        <w:t>penalization</w:t>
      </w:r>
      <w:r w:rsidR="00FC4F68" w:rsidRPr="0089171B">
        <w:t xml:space="preserve"> on the variable coefficient vector defining the linear combinations.</w:t>
      </w:r>
      <w:r w:rsidR="00336FA1" w:rsidRPr="0089171B">
        <w:t xml:space="preserve"> </w:t>
      </w:r>
      <w:r w:rsidR="00996EAE" w:rsidRPr="0089171B">
        <w:rPr>
          <w:i/>
        </w:rPr>
        <w:t>Note that since a</w:t>
      </w:r>
      <w:r w:rsidR="00336FA1" w:rsidRPr="0089171B">
        <w:rPr>
          <w:i/>
        </w:rPr>
        <w:t xml:space="preserve">ll latent components are scaled in the </w:t>
      </w:r>
      <w:r w:rsidR="00996EAE" w:rsidRPr="0089171B">
        <w:rPr>
          <w:i/>
        </w:rPr>
        <w:t>algorithm</w:t>
      </w:r>
      <w:r w:rsidR="00336FA1" w:rsidRPr="0089171B">
        <w:rPr>
          <w:i/>
        </w:rPr>
        <w:t xml:space="preserve">, </w:t>
      </w:r>
      <w:proofErr w:type="spellStart"/>
      <w:r w:rsidR="00C471DC" w:rsidRPr="0089171B">
        <w:rPr>
          <w:i/>
        </w:rPr>
        <w:t>s</w:t>
      </w:r>
      <w:r w:rsidR="00336FA1" w:rsidRPr="0089171B">
        <w:rPr>
          <w:i/>
        </w:rPr>
        <w:t>GCCA</w:t>
      </w:r>
      <w:proofErr w:type="spellEnd"/>
      <w:r w:rsidR="00336FA1" w:rsidRPr="0089171B">
        <w:rPr>
          <w:i/>
        </w:rPr>
        <w:t xml:space="preserve"> </w:t>
      </w:r>
      <w:r w:rsidR="00EA7D47" w:rsidRPr="0089171B">
        <w:rPr>
          <w:i/>
        </w:rPr>
        <w:t>maximizes</w:t>
      </w:r>
      <w:r w:rsidR="00336FA1" w:rsidRPr="0089171B">
        <w:rPr>
          <w:i/>
        </w:rPr>
        <w:t xml:space="preserve"> the correlation between components. </w:t>
      </w:r>
      <w:r w:rsidR="00A2568E" w:rsidRPr="0089171B">
        <w:rPr>
          <w:i/>
        </w:rPr>
        <w:t>However,</w:t>
      </w:r>
      <w:r w:rsidR="00996EAE" w:rsidRPr="0089171B">
        <w:rPr>
          <w:i/>
        </w:rPr>
        <w:t xml:space="preserve"> we will </w:t>
      </w:r>
      <w:r w:rsidR="000228F5" w:rsidRPr="0089171B">
        <w:rPr>
          <w:i/>
        </w:rPr>
        <w:t>retain</w:t>
      </w:r>
      <w:r w:rsidR="00996EAE" w:rsidRPr="0089171B">
        <w:rPr>
          <w:i/>
        </w:rPr>
        <w:t xml:space="preserve"> the term ‘covariance’ instead of ‘correlation’ </w:t>
      </w:r>
      <w:r w:rsidR="000228F5" w:rsidRPr="0089171B">
        <w:rPr>
          <w:i/>
        </w:rPr>
        <w:t>throughout this section to</w:t>
      </w:r>
      <w:r w:rsidR="00CB12DB" w:rsidRPr="0089171B">
        <w:rPr>
          <w:i/>
        </w:rPr>
        <w:t xml:space="preserve"> present</w:t>
      </w:r>
      <w:r w:rsidR="000E1C5F" w:rsidRPr="0089171B">
        <w:rPr>
          <w:i/>
        </w:rPr>
        <w:t xml:space="preserve"> the general </w:t>
      </w:r>
      <w:proofErr w:type="spellStart"/>
      <w:r w:rsidR="00C471DC" w:rsidRPr="0089171B">
        <w:rPr>
          <w:i/>
        </w:rPr>
        <w:t>s</w:t>
      </w:r>
      <w:r w:rsidR="000E1C5F" w:rsidRPr="0089171B">
        <w:rPr>
          <w:i/>
        </w:rPr>
        <w:t>GCCA</w:t>
      </w:r>
      <w:proofErr w:type="spellEnd"/>
      <w:r w:rsidR="000E1C5F" w:rsidRPr="0089171B">
        <w:rPr>
          <w:i/>
        </w:rPr>
        <w:t xml:space="preserve"> framework.</w:t>
      </w:r>
    </w:p>
    <w:p w14:paraId="24004C63" w14:textId="7F21755C" w:rsidR="00E30D6F" w:rsidRPr="0089171B" w:rsidRDefault="00D56BBE" w:rsidP="003F44E9">
      <w:pPr>
        <w:widowControl w:val="0"/>
        <w:tabs>
          <w:tab w:val="left" w:pos="220"/>
          <w:tab w:val="left" w:pos="720"/>
        </w:tabs>
        <w:autoSpaceDE w:val="0"/>
        <w:autoSpaceDN w:val="0"/>
        <w:adjustRightInd w:val="0"/>
        <w:spacing w:line="480" w:lineRule="auto"/>
        <w:jc w:val="both"/>
        <w:rPr>
          <w:vertAlign w:val="subscript"/>
        </w:rPr>
      </w:pPr>
      <w:r w:rsidRPr="0089171B">
        <w:tab/>
      </w:r>
      <w:r w:rsidR="00CC3CB8" w:rsidRPr="0089171B">
        <w:t>Denote</w:t>
      </w:r>
      <w:r w:rsidR="00B56FF5" w:rsidRPr="0089171B">
        <w:t xml:space="preserve"> </w:t>
      </w:r>
      <w:r w:rsidR="00B56FF5" w:rsidRPr="0089171B">
        <w:rPr>
          <w:i/>
        </w:rPr>
        <w:t xml:space="preserve">K </w:t>
      </w:r>
      <w:r w:rsidR="00504893" w:rsidRPr="0089171B">
        <w:t>normalized</w:t>
      </w:r>
      <w:r w:rsidR="00AE32D4" w:rsidRPr="0089171B">
        <w:rPr>
          <w:i/>
        </w:rPr>
        <w:t xml:space="preserve">, </w:t>
      </w:r>
      <w:r w:rsidR="004A23AA" w:rsidRPr="0089171B">
        <w:t>centered and scaled</w:t>
      </w:r>
      <w:r w:rsidR="004A23AA" w:rsidRPr="0089171B">
        <w:rPr>
          <w:i/>
        </w:rPr>
        <w:t xml:space="preserve"> </w:t>
      </w:r>
      <w:r w:rsidR="001E1EFC" w:rsidRPr="0089171B">
        <w:t>datasets</w:t>
      </w:r>
      <w:r w:rsidR="00B56FF5" w:rsidRPr="0089171B">
        <w:t xml:space="preserve"> </w:t>
      </w:r>
      <w:r w:rsidR="00B56FF5" w:rsidRPr="0089171B">
        <w:rPr>
          <w:i/>
        </w:rPr>
        <w:t>X</w:t>
      </w:r>
      <w:r w:rsidR="00B56FF5" w:rsidRPr="0089171B">
        <w:rPr>
          <w:i/>
          <w:vertAlign w:val="subscript"/>
        </w:rPr>
        <w:t>1</w:t>
      </w:r>
      <w:r w:rsidR="00B56FF5" w:rsidRPr="0089171B">
        <w:rPr>
          <w:vertAlign w:val="subscript"/>
        </w:rPr>
        <w:t xml:space="preserve"> </w:t>
      </w:r>
      <w:r w:rsidR="00B56FF5" w:rsidRPr="0089171B">
        <w:rPr>
          <w:i/>
        </w:rPr>
        <w:t xml:space="preserve">(n </w:t>
      </w:r>
      <w:r w:rsidR="00B56FF5" w:rsidRPr="0089171B">
        <w:t>x</w:t>
      </w:r>
      <w:r w:rsidR="00B56FF5" w:rsidRPr="0089171B">
        <w:rPr>
          <w:i/>
        </w:rPr>
        <w:t xml:space="preserve"> p</w:t>
      </w:r>
      <w:r w:rsidR="00B56FF5" w:rsidRPr="0089171B">
        <w:rPr>
          <w:i/>
          <w:vertAlign w:val="subscript"/>
        </w:rPr>
        <w:t>1</w:t>
      </w:r>
      <w:r w:rsidR="00B56FF5" w:rsidRPr="0089171B">
        <w:t xml:space="preserve">), …, </w:t>
      </w:r>
      <w:r w:rsidR="00B56FF5" w:rsidRPr="0089171B">
        <w:rPr>
          <w:i/>
        </w:rPr>
        <w:t>X</w:t>
      </w:r>
      <w:r w:rsidR="00B56FF5" w:rsidRPr="0089171B">
        <w:rPr>
          <w:i/>
          <w:vertAlign w:val="subscript"/>
        </w:rPr>
        <w:t>K</w:t>
      </w:r>
      <w:r w:rsidR="00B56FF5" w:rsidRPr="0089171B">
        <w:t xml:space="preserve"> (</w:t>
      </w:r>
      <w:r w:rsidR="00B56FF5" w:rsidRPr="0089171B">
        <w:rPr>
          <w:i/>
        </w:rPr>
        <w:t xml:space="preserve">n </w:t>
      </w:r>
      <w:r w:rsidR="00B56FF5" w:rsidRPr="0089171B">
        <w:t>x</w:t>
      </w:r>
      <w:r w:rsidR="00B56FF5" w:rsidRPr="0089171B">
        <w:rPr>
          <w:i/>
        </w:rPr>
        <w:t xml:space="preserve"> </w:t>
      </w:r>
      <w:proofErr w:type="spellStart"/>
      <w:r w:rsidR="00B56FF5" w:rsidRPr="0089171B">
        <w:rPr>
          <w:i/>
        </w:rPr>
        <w:t>p</w:t>
      </w:r>
      <w:r w:rsidR="00B56FF5" w:rsidRPr="0089171B">
        <w:rPr>
          <w:i/>
          <w:vertAlign w:val="subscript"/>
        </w:rPr>
        <w:t>K</w:t>
      </w:r>
      <w:proofErr w:type="spellEnd"/>
      <w:r w:rsidR="00B56FF5" w:rsidRPr="0089171B">
        <w:t xml:space="preserve">), measuring the expression levels of </w:t>
      </w:r>
      <w:r w:rsidR="00063499" w:rsidRPr="0089171B">
        <w:rPr>
          <w:i/>
        </w:rPr>
        <w:t>p</w:t>
      </w:r>
      <w:r w:rsidR="00063499" w:rsidRPr="0089171B">
        <w:rPr>
          <w:i/>
          <w:vertAlign w:val="subscript"/>
        </w:rPr>
        <w:t xml:space="preserve">1, </w:t>
      </w:r>
      <w:r w:rsidR="00063499" w:rsidRPr="0089171B">
        <w:rPr>
          <w:i/>
        </w:rPr>
        <w:t>p</w:t>
      </w:r>
      <w:r w:rsidR="00063499" w:rsidRPr="0089171B">
        <w:rPr>
          <w:i/>
          <w:vertAlign w:val="subscript"/>
        </w:rPr>
        <w:t xml:space="preserve">2, …, </w:t>
      </w:r>
      <w:proofErr w:type="spellStart"/>
      <w:r w:rsidR="00B56FF5" w:rsidRPr="0089171B">
        <w:rPr>
          <w:i/>
        </w:rPr>
        <w:t>p</w:t>
      </w:r>
      <w:r w:rsidR="00063499" w:rsidRPr="0089171B">
        <w:rPr>
          <w:i/>
          <w:vertAlign w:val="subscript"/>
        </w:rPr>
        <w:t>K</w:t>
      </w:r>
      <w:proofErr w:type="spellEnd"/>
      <w:r w:rsidR="00B56FF5" w:rsidRPr="0089171B">
        <w:rPr>
          <w:i/>
          <w:vertAlign w:val="subscript"/>
        </w:rPr>
        <w:t xml:space="preserve"> </w:t>
      </w:r>
      <w:r w:rsidR="00020884" w:rsidRPr="0089171B">
        <w:t>omics</w:t>
      </w:r>
      <w:r w:rsidR="00B56FF5" w:rsidRPr="0089171B">
        <w:t xml:space="preserve"> </w:t>
      </w:r>
      <w:r w:rsidR="00812D4A" w:rsidRPr="0089171B">
        <w:t>variables</w:t>
      </w:r>
      <w:r w:rsidR="00B56FF5" w:rsidRPr="0089171B">
        <w:t xml:space="preserve"> on the same </w:t>
      </w:r>
      <w:r w:rsidR="00B56FF5" w:rsidRPr="0089171B">
        <w:rPr>
          <w:i/>
        </w:rPr>
        <w:t>n</w:t>
      </w:r>
      <w:r w:rsidR="00B56FF5" w:rsidRPr="0089171B">
        <w:t xml:space="preserve"> samples, </w:t>
      </w:r>
      <w:r w:rsidR="00B56FF5" w:rsidRPr="0089171B">
        <w:rPr>
          <w:i/>
        </w:rPr>
        <w:t>k = 1, …, K</w:t>
      </w:r>
      <w:r w:rsidR="00B56FF5" w:rsidRPr="0089171B">
        <w:t xml:space="preserve">, </w:t>
      </w:r>
      <w:proofErr w:type="spellStart"/>
      <w:r w:rsidR="00C471DC" w:rsidRPr="0089171B">
        <w:t>s</w:t>
      </w:r>
      <w:r w:rsidR="00B56FF5" w:rsidRPr="0089171B">
        <w:t>GCCA</w:t>
      </w:r>
      <w:proofErr w:type="spellEnd"/>
      <w:r w:rsidR="00B56FF5" w:rsidRPr="0089171B">
        <w:t xml:space="preserve"> solves</w:t>
      </w:r>
      <w:r w:rsidR="00902E3B" w:rsidRPr="0089171B">
        <w:t xml:space="preserve"> the optimization function:</w:t>
      </w:r>
    </w:p>
    <w:p w14:paraId="041B42E4" w14:textId="77777777" w:rsidR="00E30D6F" w:rsidRPr="0089171B" w:rsidRDefault="00E30D6F" w:rsidP="003F44E9">
      <w:pPr>
        <w:widowControl w:val="0"/>
        <w:tabs>
          <w:tab w:val="left" w:pos="220"/>
          <w:tab w:val="left" w:pos="720"/>
        </w:tabs>
        <w:autoSpaceDE w:val="0"/>
        <w:autoSpaceDN w:val="0"/>
        <w:adjustRightInd w:val="0"/>
        <w:spacing w:line="480" w:lineRule="auto"/>
        <w:jc w:val="both"/>
      </w:pPr>
    </w:p>
    <w:p w14:paraId="60202063" w14:textId="4A02FFCF" w:rsidR="00E30D6F" w:rsidRPr="0089171B" w:rsidRDefault="00E30D6F" w:rsidP="003F44E9">
      <w:pPr>
        <w:widowControl w:val="0"/>
        <w:tabs>
          <w:tab w:val="left" w:pos="220"/>
          <w:tab w:val="left" w:pos="720"/>
        </w:tabs>
        <w:autoSpaceDE w:val="0"/>
        <w:autoSpaceDN w:val="0"/>
        <w:adjustRightInd w:val="0"/>
        <w:spacing w:line="480" w:lineRule="auto"/>
        <w:jc w:val="both"/>
      </w:pPr>
      <w:r w:rsidRPr="0089171B">
        <w:rPr>
          <w:noProof/>
          <w:lang w:val="en-GB" w:eastAsia="en-GB"/>
        </w:rPr>
        <w:drawing>
          <wp:inline distT="0" distB="0" distL="0" distR="0" wp14:anchorId="701C7958" wp14:editId="31D7BBD7">
            <wp:extent cx="5943600" cy="5683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68325"/>
                    </a:xfrm>
                    <a:prstGeom prst="rect">
                      <a:avLst/>
                    </a:prstGeom>
                  </pic:spPr>
                </pic:pic>
              </a:graphicData>
            </a:graphic>
          </wp:inline>
        </w:drawing>
      </w:r>
    </w:p>
    <w:p w14:paraId="0B39B7F8" w14:textId="77777777" w:rsidR="00E30D6F" w:rsidRPr="0089171B" w:rsidRDefault="00E30D6F" w:rsidP="003F44E9">
      <w:pPr>
        <w:widowControl w:val="0"/>
        <w:tabs>
          <w:tab w:val="left" w:pos="220"/>
          <w:tab w:val="left" w:pos="720"/>
        </w:tabs>
        <w:autoSpaceDE w:val="0"/>
        <w:autoSpaceDN w:val="0"/>
        <w:adjustRightInd w:val="0"/>
        <w:spacing w:line="480" w:lineRule="auto"/>
        <w:jc w:val="both"/>
      </w:pPr>
    </w:p>
    <w:p w14:paraId="5D3E6BBD" w14:textId="390ED9A8" w:rsidR="00A225F3" w:rsidRPr="0089171B" w:rsidRDefault="00B56FF5" w:rsidP="003F44E9">
      <w:pPr>
        <w:widowControl w:val="0"/>
        <w:tabs>
          <w:tab w:val="left" w:pos="220"/>
          <w:tab w:val="left" w:pos="720"/>
        </w:tabs>
        <w:autoSpaceDE w:val="0"/>
        <w:autoSpaceDN w:val="0"/>
        <w:adjustRightInd w:val="0"/>
        <w:spacing w:line="480" w:lineRule="auto"/>
        <w:jc w:val="both"/>
      </w:pPr>
      <w:r w:rsidRPr="0089171B">
        <w:t>where</w:t>
      </w:r>
      <w:r w:rsidR="00650412" w:rsidRPr="0089171B">
        <w:t xml:space="preserve"> </w:t>
      </w:r>
      <w:proofErr w:type="spellStart"/>
      <w:r w:rsidR="00650412" w:rsidRPr="0089171B">
        <w:rPr>
          <w:i/>
          <w:color w:val="000000"/>
        </w:rPr>
        <w:t>c</w:t>
      </w:r>
      <w:r w:rsidR="00650412" w:rsidRPr="0089171B">
        <w:rPr>
          <w:i/>
          <w:color w:val="000000"/>
          <w:vertAlign w:val="subscript"/>
        </w:rPr>
        <w:t>jk</w:t>
      </w:r>
      <w:proofErr w:type="spellEnd"/>
      <w:r w:rsidR="00650412" w:rsidRPr="0089171B">
        <w:rPr>
          <w:i/>
          <w:color w:val="000000"/>
        </w:rPr>
        <w:t xml:space="preserve"> </w:t>
      </w:r>
      <w:r w:rsidR="00650412" w:rsidRPr="0089171B">
        <w:rPr>
          <w:color w:val="000000"/>
        </w:rPr>
        <w:t xml:space="preserve">indicates whether to maximize the covariance between the </w:t>
      </w:r>
      <w:r w:rsidR="001E1EFC" w:rsidRPr="0089171B">
        <w:rPr>
          <w:color w:val="000000"/>
        </w:rPr>
        <w:t>datasets</w:t>
      </w:r>
      <w:r w:rsidR="00650412" w:rsidRPr="0089171B">
        <w:rPr>
          <w:color w:val="000000"/>
        </w:rPr>
        <w:t xml:space="preserve"> </w:t>
      </w:r>
      <m:oMath>
        <m:sSub>
          <m:sSubPr>
            <m:ctrlPr>
              <w:ins w:id="269" w:author="Amrit" w:date="2017-08-24T14:47:00Z">
                <w:rPr>
                  <w:rFonts w:ascii="Cambria Math" w:hAnsi="Cambria Math"/>
                  <w:i/>
                  <w:vertAlign w:val="subscript"/>
                </w:rPr>
              </w:ins>
            </m:ctrlPr>
          </m:sSubPr>
          <m:e>
            <m:r>
              <w:rPr>
                <w:rFonts w:ascii="Cambria Math" w:hAnsi="Cambria Math"/>
                <w:vertAlign w:val="subscript"/>
              </w:rPr>
              <m:t>X</m:t>
            </m:r>
          </m:e>
          <m:sub>
            <m:r>
              <w:rPr>
                <w:rFonts w:ascii="Cambria Math" w:hAnsi="Cambria Math"/>
                <w:vertAlign w:val="subscript"/>
              </w:rPr>
              <m:t>k</m:t>
            </m:r>
          </m:sub>
        </m:sSub>
      </m:oMath>
      <w:r w:rsidR="00650412" w:rsidRPr="0089171B">
        <w:rPr>
          <w:color w:val="000000"/>
        </w:rPr>
        <w:t xml:space="preserve"> and </w:t>
      </w:r>
      <m:oMath>
        <m:sSub>
          <m:sSubPr>
            <m:ctrlPr>
              <w:ins w:id="270" w:author="Amrit" w:date="2017-08-24T14:47:00Z">
                <w:rPr>
                  <w:rFonts w:ascii="Cambria Math" w:hAnsi="Cambria Math"/>
                  <w:i/>
                  <w:vertAlign w:val="subscript"/>
                </w:rPr>
              </w:ins>
            </m:ctrlPr>
          </m:sSubPr>
          <m:e>
            <m:r>
              <w:rPr>
                <w:rFonts w:ascii="Cambria Math" w:hAnsi="Cambria Math"/>
                <w:vertAlign w:val="subscript"/>
              </w:rPr>
              <m:t>X</m:t>
            </m:r>
          </m:e>
          <m:sub>
            <m:r>
              <w:rPr>
                <w:rFonts w:ascii="Cambria Math" w:hAnsi="Cambria Math"/>
                <w:vertAlign w:val="subscript"/>
              </w:rPr>
              <m:t>j</m:t>
            </m:r>
          </m:sub>
        </m:sSub>
      </m:oMath>
      <w:r w:rsidR="00650412" w:rsidRPr="0089171B">
        <w:rPr>
          <w:i/>
          <w:color w:val="000000"/>
        </w:rPr>
        <w:t xml:space="preserve"> </w:t>
      </w:r>
      <w:r w:rsidR="00650412" w:rsidRPr="0089171B">
        <w:rPr>
          <w:color w:val="000000"/>
        </w:rPr>
        <w:t>according to the design matrix</w:t>
      </w:r>
      <w:r w:rsidR="00504893" w:rsidRPr="0089171B">
        <w:rPr>
          <w:color w:val="000000"/>
        </w:rPr>
        <w:t>,</w:t>
      </w:r>
      <w:r w:rsidR="00650412" w:rsidRPr="0089171B">
        <w:rPr>
          <w:color w:val="000000"/>
        </w:rPr>
        <w:t xml:space="preserve"> </w:t>
      </w:r>
      <w:r w:rsidR="00AE1AEC" w:rsidRPr="0089171B">
        <w:rPr>
          <w:color w:val="000000"/>
        </w:rPr>
        <w:t xml:space="preserve">with </w:t>
      </w:r>
      <w:proofErr w:type="spellStart"/>
      <w:r w:rsidR="00650412" w:rsidRPr="0089171B">
        <w:rPr>
          <w:i/>
          <w:color w:val="000000"/>
        </w:rPr>
        <w:t>c</w:t>
      </w:r>
      <w:r w:rsidR="00650412" w:rsidRPr="0089171B">
        <w:rPr>
          <w:i/>
          <w:color w:val="000000"/>
          <w:vertAlign w:val="subscript"/>
        </w:rPr>
        <w:t>jk</w:t>
      </w:r>
      <w:proofErr w:type="spellEnd"/>
      <w:r w:rsidR="00650412" w:rsidRPr="0089171B">
        <w:rPr>
          <w:i/>
          <w:color w:val="000000"/>
          <w:vertAlign w:val="subscript"/>
        </w:rPr>
        <w:t xml:space="preserve"> = </w:t>
      </w:r>
      <w:r w:rsidR="00650412" w:rsidRPr="0089171B">
        <w:rPr>
          <w:color w:val="000000"/>
        </w:rPr>
        <w:t xml:space="preserve">0 (no relationship modelled between the </w:t>
      </w:r>
      <w:r w:rsidR="001E1EFC" w:rsidRPr="0089171B">
        <w:rPr>
          <w:color w:val="000000"/>
        </w:rPr>
        <w:t>datasets</w:t>
      </w:r>
      <w:r w:rsidR="00650412" w:rsidRPr="0089171B">
        <w:rPr>
          <w:color w:val="000000"/>
        </w:rPr>
        <w:t xml:space="preserve">) or </w:t>
      </w:r>
      <w:proofErr w:type="spellStart"/>
      <w:r w:rsidR="00650412" w:rsidRPr="0089171B">
        <w:rPr>
          <w:i/>
          <w:color w:val="000000"/>
        </w:rPr>
        <w:t>c</w:t>
      </w:r>
      <w:r w:rsidR="00650412" w:rsidRPr="0089171B">
        <w:rPr>
          <w:i/>
          <w:color w:val="000000"/>
          <w:vertAlign w:val="subscript"/>
        </w:rPr>
        <w:t>jk</w:t>
      </w:r>
      <w:proofErr w:type="spellEnd"/>
      <w:r w:rsidR="00650412" w:rsidRPr="0089171B">
        <w:rPr>
          <w:i/>
          <w:color w:val="000000"/>
        </w:rPr>
        <w:t xml:space="preserve"> = </w:t>
      </w:r>
      <w:r w:rsidR="00504893" w:rsidRPr="0089171B">
        <w:rPr>
          <w:color w:val="000000"/>
        </w:rPr>
        <w:t>1 otherwise,</w:t>
      </w:r>
      <w:r w:rsidR="00650412" w:rsidRPr="0089171B">
        <w:rPr>
          <w:color w:val="000000"/>
        </w:rPr>
        <w:t xml:space="preserve"> </w:t>
      </w:r>
      <w:proofErr w:type="spellStart"/>
      <w:r w:rsidRPr="0089171B">
        <w:rPr>
          <w:b/>
          <w:i/>
        </w:rPr>
        <w:t>a</w:t>
      </w:r>
      <w:r w:rsidRPr="0089171B">
        <w:rPr>
          <w:vertAlign w:val="superscript"/>
        </w:rPr>
        <w:t>k</w:t>
      </w:r>
      <w:proofErr w:type="spellEnd"/>
      <w:r w:rsidRPr="0089171B">
        <w:t xml:space="preserve"> is the </w:t>
      </w:r>
      <w:r w:rsidR="00650412" w:rsidRPr="0089171B">
        <w:t xml:space="preserve">variable </w:t>
      </w:r>
      <w:r w:rsidRPr="0089171B">
        <w:t xml:space="preserve">coefficient vector for each </w:t>
      </w:r>
      <w:r w:rsidR="001E1EFC" w:rsidRPr="0089171B">
        <w:t>dataset</w:t>
      </w:r>
      <w:r w:rsidRPr="0089171B">
        <w:t xml:space="preserve"> </w:t>
      </w:r>
      <w:proofErr w:type="spellStart"/>
      <w:r w:rsidRPr="0089171B">
        <w:rPr>
          <w:i/>
        </w:rPr>
        <w:t>X</w:t>
      </w:r>
      <w:r w:rsidR="00650412" w:rsidRPr="0089171B">
        <w:rPr>
          <w:i/>
          <w:vertAlign w:val="subscript"/>
        </w:rPr>
        <w:t>k</w:t>
      </w:r>
      <w:proofErr w:type="spellEnd"/>
      <w:r w:rsidRPr="0089171B">
        <w:t xml:space="preserve">, </w:t>
      </w:r>
      <w:proofErr w:type="spellStart"/>
      <w:r w:rsidRPr="0089171B">
        <w:rPr>
          <w:i/>
          <w:color w:val="000000"/>
        </w:rPr>
        <w:t>λ</w:t>
      </w:r>
      <w:r w:rsidRPr="0089171B">
        <w:rPr>
          <w:color w:val="000000"/>
          <w:vertAlign w:val="subscript"/>
        </w:rPr>
        <w:t>k</w:t>
      </w:r>
      <w:proofErr w:type="spellEnd"/>
      <w:r w:rsidRPr="0089171B">
        <w:rPr>
          <w:color w:val="000000"/>
        </w:rPr>
        <w:t xml:space="preserve"> is</w:t>
      </w:r>
      <w:r w:rsidR="00650412" w:rsidRPr="0089171B">
        <w:rPr>
          <w:color w:val="000000"/>
        </w:rPr>
        <w:t xml:space="preserve"> a non</w:t>
      </w:r>
      <w:r w:rsidR="00C14E1A" w:rsidRPr="0089171B">
        <w:rPr>
          <w:color w:val="000000"/>
        </w:rPr>
        <w:t>-</w:t>
      </w:r>
      <w:r w:rsidR="00650412" w:rsidRPr="0089171B">
        <w:rPr>
          <w:color w:val="000000"/>
        </w:rPr>
        <w:t>negative parameter that controls the amount of shrinkage and thus the number of non</w:t>
      </w:r>
      <w:r w:rsidR="00C14E1A" w:rsidRPr="0089171B">
        <w:rPr>
          <w:color w:val="000000"/>
        </w:rPr>
        <w:t>-</w:t>
      </w:r>
      <w:r w:rsidR="00650412" w:rsidRPr="0089171B">
        <w:rPr>
          <w:color w:val="000000"/>
        </w:rPr>
        <w:t xml:space="preserve">zero coefficients in </w:t>
      </w:r>
      <w:proofErr w:type="spellStart"/>
      <w:r w:rsidR="00650412" w:rsidRPr="0089171B">
        <w:rPr>
          <w:b/>
          <w:i/>
        </w:rPr>
        <w:t>a</w:t>
      </w:r>
      <w:r w:rsidR="00650412" w:rsidRPr="0089171B">
        <w:rPr>
          <w:vertAlign w:val="superscript"/>
        </w:rPr>
        <w:t>k</w:t>
      </w:r>
      <w:proofErr w:type="spellEnd"/>
      <w:r w:rsidR="00CC3CB8" w:rsidRPr="0089171B">
        <w:rPr>
          <w:color w:val="000000"/>
        </w:rPr>
        <w:t xml:space="preserve">. Similar to Lasso </w:t>
      </w:r>
      <w:r w:rsidR="00C14E1A" w:rsidRPr="0089171B">
        <w:rPr>
          <w:color w:val="000000"/>
        </w:rPr>
        <w:fldChar w:fldCharType="begin"/>
      </w:r>
      <w:ins w:id="271" w:author="Amrit" w:date="2018-02-22T11:13:00Z">
        <w:r w:rsidR="00310D60">
          <w:rPr>
            <w:color w:val="000000"/>
          </w:rPr>
          <w:instrText xml:space="preserve"> ADDIN ZOTERO_ITEM CSL_CITATION {"citationID":"114vc0sdfb","properties":{"formattedCitation":"[33]","plainCitation":"[33]"},"citationItems":[{"id":967,"uris":["http://zotero.org/users/2545847/items/Q4KIG7KX"],"uri":["http://zotero.org/users/2545847/items/Q4KIG7KX"],"itemData":{"id":967,"type":"article-journal","title":"Regression shrinkage and selection via the lasso","container-title":"Journal of the Royal Statistical Society. Series B (Methodological)","page":"267-288","volume":"58","issue":"1","author":[{"family":"Tibshirani","given":"Robert"}],"issued":{"date-parts":[["1996"]]}}}],"schema":"https://github.com/citation-style-language/schema/raw/master/csl-citation.json"} </w:instrText>
        </w:r>
      </w:ins>
      <w:del w:id="272" w:author="Amrit" w:date="2018-02-20T22:28:00Z">
        <w:r w:rsidR="00B91D7E" w:rsidRPr="0089171B" w:rsidDel="0001647F">
          <w:rPr>
            <w:color w:val="000000"/>
          </w:rPr>
          <w:delInstrText xml:space="preserve"> ADDIN ZOTERO_ITEM CSL_CITATION {"citationID":"114vc0sdfb","properties":{"formattedCitation":"[28]","plainCitation":"[28]"},"citationItems":[{"id":967,"uris":["http://zotero.org/users/2545847/items/Q4KIG7KX"],"uri":["http://zotero.org/users/2545847/items/Q4KIG7KX"],"itemData":{"id":967,"type":"article-journal","title":"Regression shrinkage and selection via the lasso","container-title":"Journal of the Royal Statistical Society. Series B (Methodological)","page":"267-288","volume":"58","issue":"1","author":[{"family":"Tibshirani","given":"Robert"}],"issued":{"date-parts":[["1996"]]}}}],"schema":"https://github.com/citation-style-language/schema/raw/master/csl-citation.json"} </w:delInstrText>
        </w:r>
      </w:del>
      <w:r w:rsidR="00C14E1A" w:rsidRPr="0089171B">
        <w:rPr>
          <w:color w:val="000000"/>
        </w:rPr>
        <w:fldChar w:fldCharType="separate"/>
      </w:r>
      <w:ins w:id="273" w:author="Amrit" w:date="2018-02-22T11:13:00Z">
        <w:r w:rsidR="00310D60">
          <w:rPr>
            <w:noProof/>
            <w:color w:val="000000"/>
          </w:rPr>
          <w:t>[33]</w:t>
        </w:r>
      </w:ins>
      <w:del w:id="274" w:author="Amrit" w:date="2018-02-20T22:28:00Z">
        <w:r w:rsidR="00B91D7E" w:rsidRPr="00310D60" w:rsidDel="0001647F">
          <w:rPr>
            <w:noProof/>
            <w:color w:val="000000"/>
          </w:rPr>
          <w:delText>[28]</w:delText>
        </w:r>
      </w:del>
      <w:r w:rsidR="00C14E1A" w:rsidRPr="0089171B">
        <w:rPr>
          <w:color w:val="000000"/>
        </w:rPr>
        <w:fldChar w:fldCharType="end"/>
      </w:r>
      <w:r w:rsidR="00A2568E" w:rsidRPr="0089171B">
        <w:rPr>
          <w:color w:val="000000"/>
        </w:rPr>
        <w:t xml:space="preserve"> </w:t>
      </w:r>
      <w:r w:rsidR="00CC3CB8" w:rsidRPr="0089171B">
        <w:rPr>
          <w:color w:val="000000"/>
        </w:rPr>
        <w:t xml:space="preserve">or </w:t>
      </w:r>
      <w:r w:rsidR="001D2E51" w:rsidRPr="0089171B">
        <w:rPr>
          <w:rFonts w:eastAsia="Xingkai SC Light"/>
        </w:rPr>
        <w:t>l</w:t>
      </w:r>
      <w:r w:rsidR="001D2E51" w:rsidRPr="0089171B">
        <w:rPr>
          <w:vertAlign w:val="subscript"/>
        </w:rPr>
        <w:t xml:space="preserve">1 </w:t>
      </w:r>
      <w:r w:rsidR="001D2E51" w:rsidRPr="0089171B">
        <w:t>–</w:t>
      </w:r>
      <w:r w:rsidR="00C14E1A" w:rsidRPr="0089171B">
        <w:t>penalized</w:t>
      </w:r>
      <w:r w:rsidR="001D2E51" w:rsidRPr="0089171B">
        <w:t xml:space="preserve"> mu</w:t>
      </w:r>
      <w:r w:rsidR="00085084" w:rsidRPr="0089171B">
        <w:t>ltivariate model for one single</w:t>
      </w:r>
      <w:r w:rsidR="00B44CB5" w:rsidRPr="0089171B">
        <w:t>-</w:t>
      </w:r>
      <w:r w:rsidR="00020884" w:rsidRPr="0089171B">
        <w:t>omics</w:t>
      </w:r>
      <w:r w:rsidR="00C14E1A" w:rsidRPr="0089171B">
        <w:rPr>
          <w:color w:val="000000"/>
        </w:rPr>
        <w:t xml:space="preserve"> </w:t>
      </w:r>
      <w:r w:rsidR="00504893" w:rsidRPr="0089171B">
        <w:rPr>
          <w:color w:val="000000"/>
        </w:rPr>
        <w:t xml:space="preserve">dataset </w:t>
      </w:r>
      <w:r w:rsidR="00C14E1A" w:rsidRPr="0089171B">
        <w:rPr>
          <w:color w:val="000000"/>
        </w:rPr>
        <w:fldChar w:fldCharType="begin"/>
      </w:r>
      <w:ins w:id="275" w:author="Amrit" w:date="2018-02-22T11:13:00Z">
        <w:r w:rsidR="00310D60">
          <w:rPr>
            <w:color w:val="000000"/>
          </w:rPr>
          <w:instrText xml:space="preserve"> ADDIN ZOTERO_ITEM CSL_CITATION {"citationID":"10m7s0dog6","properties":{"formattedCitation":"[15]","plainCitation":"[15]"},"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ins>
      <w:del w:id="276" w:author="Amrit" w:date="2018-02-20T22:28:00Z">
        <w:r w:rsidR="00B91D7E" w:rsidRPr="0089171B" w:rsidDel="0001647F">
          <w:rPr>
            <w:color w:val="000000"/>
          </w:rPr>
          <w:delInstrText xml:space="preserve"> ADDIN ZOTERO_ITEM CSL_CITATION {"citationID":"10m7s0dog6","properties":{"formattedCitation":"[9]","plainCitation":"[9]"},"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delInstrText>
        </w:r>
      </w:del>
      <w:r w:rsidR="00C14E1A" w:rsidRPr="0089171B">
        <w:rPr>
          <w:color w:val="000000"/>
        </w:rPr>
        <w:fldChar w:fldCharType="separate"/>
      </w:r>
      <w:ins w:id="277" w:author="Amrit" w:date="2018-02-22T11:13:00Z">
        <w:r w:rsidR="00310D60">
          <w:rPr>
            <w:noProof/>
            <w:color w:val="000000"/>
          </w:rPr>
          <w:t>[15]</w:t>
        </w:r>
      </w:ins>
      <w:del w:id="278" w:author="Amrit" w:date="2018-02-20T22:28:00Z">
        <w:r w:rsidR="00B91D7E" w:rsidRPr="00310D60" w:rsidDel="0001647F">
          <w:rPr>
            <w:noProof/>
            <w:color w:val="000000"/>
          </w:rPr>
          <w:delText>[9]</w:delText>
        </w:r>
      </w:del>
      <w:r w:rsidR="00C14E1A" w:rsidRPr="0089171B">
        <w:rPr>
          <w:color w:val="000000"/>
        </w:rPr>
        <w:fldChar w:fldCharType="end"/>
      </w:r>
      <w:r w:rsidR="00504893" w:rsidRPr="0089171B">
        <w:rPr>
          <w:color w:val="000000"/>
        </w:rPr>
        <w:t>,</w:t>
      </w:r>
      <w:r w:rsidR="00CC3CB8" w:rsidRPr="0089171B">
        <w:rPr>
          <w:color w:val="000000"/>
        </w:rPr>
        <w:t xml:space="preserve"> the </w:t>
      </w:r>
      <w:r w:rsidR="00BF26BA" w:rsidRPr="0089171B">
        <w:rPr>
          <w:rFonts w:eastAsia="Xingkai SC Light"/>
        </w:rPr>
        <w:t>l</w:t>
      </w:r>
      <w:r w:rsidR="00BF26BA" w:rsidRPr="0089171B">
        <w:rPr>
          <w:vertAlign w:val="subscript"/>
        </w:rPr>
        <w:t xml:space="preserve">1 </w:t>
      </w:r>
      <w:r w:rsidR="00504893" w:rsidRPr="0089171B">
        <w:t>penalization</w:t>
      </w:r>
      <w:r w:rsidR="00BF26BA" w:rsidRPr="0089171B">
        <w:t xml:space="preserve"> </w:t>
      </w:r>
      <w:r w:rsidR="00CC3CB8" w:rsidRPr="0089171B">
        <w:rPr>
          <w:color w:val="000000"/>
        </w:rPr>
        <w:t xml:space="preserve">improves the interpretability of the </w:t>
      </w:r>
      <w:r w:rsidR="00FD2D2E" w:rsidRPr="0089171B">
        <w:rPr>
          <w:color w:val="000000"/>
        </w:rPr>
        <w:t xml:space="preserve">component scores </w:t>
      </w:r>
      <m:oMath>
        <m:sSub>
          <m:sSubPr>
            <m:ctrlPr>
              <w:ins w:id="279" w:author="Amrit" w:date="2017-08-24T14:47:00Z">
                <w:rPr>
                  <w:rFonts w:ascii="Cambria Math" w:hAnsi="Cambria Math"/>
                  <w:i/>
                  <w:vertAlign w:val="subscript"/>
                </w:rPr>
              </w:ins>
            </m:ctrlPr>
          </m:sSubPr>
          <m:e>
            <m:r>
              <w:rPr>
                <w:rFonts w:ascii="Cambria Math" w:hAnsi="Cambria Math"/>
                <w:vertAlign w:val="subscript"/>
              </w:rPr>
              <m:t>X</m:t>
            </m:r>
          </m:e>
          <m:sub>
            <m:r>
              <w:rPr>
                <w:rFonts w:ascii="Cambria Math" w:hAnsi="Cambria Math"/>
                <w:vertAlign w:val="subscript"/>
              </w:rPr>
              <m:t>k</m:t>
            </m:r>
          </m:sub>
        </m:sSub>
        <m:sSup>
          <m:sSupPr>
            <m:ctrlPr>
              <w:ins w:id="280" w:author="Amrit" w:date="2017-08-24T14:47:00Z">
                <w:rPr>
                  <w:rFonts w:ascii="Cambria Math" w:hAnsi="Cambria Math"/>
                  <w:i/>
                  <w:vertAlign w:val="subscript"/>
                </w:rPr>
              </w:ins>
            </m:ctrlPr>
          </m:sSupPr>
          <m:e>
            <m:r>
              <m:rPr>
                <m:sty m:val="bi"/>
              </m:rPr>
              <w:rPr>
                <w:rFonts w:ascii="Cambria Math" w:hAnsi="Cambria Math"/>
                <w:vertAlign w:val="subscript"/>
              </w:rPr>
              <m:t>a</m:t>
            </m:r>
          </m:e>
          <m:sup>
            <m:r>
              <w:rPr>
                <w:rFonts w:ascii="Cambria Math" w:hAnsi="Cambria Math"/>
                <w:vertAlign w:val="subscript"/>
              </w:rPr>
              <m:t>k</m:t>
            </m:r>
          </m:sup>
        </m:sSup>
      </m:oMath>
      <w:r w:rsidR="00CC3CB8" w:rsidRPr="0089171B">
        <w:rPr>
          <w:color w:val="000000"/>
        </w:rPr>
        <w:t xml:space="preserve"> that </w:t>
      </w:r>
      <w:r w:rsidR="007C5DB5" w:rsidRPr="0089171B">
        <w:rPr>
          <w:color w:val="000000"/>
        </w:rPr>
        <w:t xml:space="preserve">is </w:t>
      </w:r>
      <w:r w:rsidR="00CC3CB8" w:rsidRPr="0089171B">
        <w:rPr>
          <w:color w:val="000000"/>
        </w:rPr>
        <w:t xml:space="preserve">now </w:t>
      </w:r>
      <w:r w:rsidR="00FD2D2E" w:rsidRPr="0089171B">
        <w:rPr>
          <w:color w:val="000000"/>
        </w:rPr>
        <w:t xml:space="preserve">only </w:t>
      </w:r>
      <w:r w:rsidR="00CC3CB8" w:rsidRPr="0089171B">
        <w:rPr>
          <w:color w:val="000000"/>
        </w:rPr>
        <w:t xml:space="preserve">defined on </w:t>
      </w:r>
      <w:r w:rsidR="00FD2D2E" w:rsidRPr="0089171B">
        <w:rPr>
          <w:color w:val="000000"/>
        </w:rPr>
        <w:t xml:space="preserve">a subset of </w:t>
      </w:r>
      <w:r w:rsidR="00020884" w:rsidRPr="0089171B">
        <w:rPr>
          <w:color w:val="000000"/>
        </w:rPr>
        <w:t>omics</w:t>
      </w:r>
      <w:r w:rsidR="00FD2D2E" w:rsidRPr="0089171B">
        <w:rPr>
          <w:color w:val="000000"/>
        </w:rPr>
        <w:t xml:space="preserve"> variables</w:t>
      </w:r>
      <w:r w:rsidR="005760D4" w:rsidRPr="0089171B">
        <w:rPr>
          <w:color w:val="000000"/>
        </w:rPr>
        <w:t xml:space="preserve"> with a non</w:t>
      </w:r>
      <w:r w:rsidR="00C14E1A" w:rsidRPr="0089171B">
        <w:rPr>
          <w:color w:val="000000"/>
        </w:rPr>
        <w:t>-</w:t>
      </w:r>
      <w:r w:rsidR="005760D4" w:rsidRPr="0089171B">
        <w:rPr>
          <w:color w:val="000000"/>
        </w:rPr>
        <w:t>zero coefficient</w:t>
      </w:r>
      <w:r w:rsidR="00FD2D2E" w:rsidRPr="0089171B">
        <w:rPr>
          <w:color w:val="000000"/>
        </w:rPr>
        <w:t xml:space="preserve"> from </w:t>
      </w:r>
      <w:r w:rsidR="007C5DB5" w:rsidRPr="0089171B">
        <w:rPr>
          <w:color w:val="000000"/>
        </w:rPr>
        <w:t xml:space="preserve">the </w:t>
      </w:r>
      <w:r w:rsidR="00020884" w:rsidRPr="0089171B">
        <w:rPr>
          <w:color w:val="000000"/>
        </w:rPr>
        <w:t>omics</w:t>
      </w:r>
      <w:r w:rsidR="00FD2D2E" w:rsidRPr="0089171B">
        <w:rPr>
          <w:color w:val="000000"/>
        </w:rPr>
        <w:t xml:space="preserve"> dataset </w:t>
      </w:r>
      <m:oMath>
        <m:sSub>
          <m:sSubPr>
            <m:ctrlPr>
              <w:ins w:id="281" w:author="Amrit" w:date="2017-08-24T14:47:00Z">
                <w:rPr>
                  <w:rFonts w:ascii="Cambria Math" w:hAnsi="Cambria Math"/>
                  <w:i/>
                  <w:vertAlign w:val="subscript"/>
                </w:rPr>
              </w:ins>
            </m:ctrlPr>
          </m:sSubPr>
          <m:e>
            <m:r>
              <w:rPr>
                <w:rFonts w:ascii="Cambria Math" w:hAnsi="Cambria Math"/>
                <w:vertAlign w:val="subscript"/>
              </w:rPr>
              <m:t>X</m:t>
            </m:r>
          </m:e>
          <m:sub>
            <m:r>
              <w:rPr>
                <w:rFonts w:ascii="Cambria Math" w:hAnsi="Cambria Math"/>
                <w:vertAlign w:val="subscript"/>
              </w:rPr>
              <m:t>k</m:t>
            </m:r>
          </m:sub>
        </m:sSub>
      </m:oMath>
      <w:r w:rsidR="00FD2D2E" w:rsidRPr="0089171B">
        <w:rPr>
          <w:color w:val="000000"/>
        </w:rPr>
        <w:t xml:space="preserve">. </w:t>
      </w:r>
      <w:r w:rsidRPr="0089171B">
        <w:rPr>
          <w:color w:val="000000"/>
        </w:rPr>
        <w:t>T</w:t>
      </w:r>
      <w:r w:rsidR="00504893" w:rsidRPr="0089171B">
        <w:t>he result is the</w:t>
      </w:r>
      <w:r w:rsidRPr="0089171B">
        <w:t xml:space="preserve"> </w:t>
      </w:r>
      <w:r w:rsidR="00A225F3" w:rsidRPr="0089171B">
        <w:t>identification</w:t>
      </w:r>
      <w:r w:rsidRPr="0089171B">
        <w:t xml:space="preserve"> of variables that are highly</w:t>
      </w:r>
      <w:r w:rsidR="00A225F3" w:rsidRPr="0089171B">
        <w:t xml:space="preserve"> correlated between and within </w:t>
      </w:r>
      <w:r w:rsidR="00020884" w:rsidRPr="0089171B">
        <w:t>omics</w:t>
      </w:r>
      <w:r w:rsidRPr="0089171B">
        <w:t xml:space="preserve"> </w:t>
      </w:r>
      <w:r w:rsidR="001E1EFC" w:rsidRPr="0089171B">
        <w:t>datasets</w:t>
      </w:r>
      <w:r w:rsidRPr="0089171B">
        <w:t xml:space="preserve">. </w:t>
      </w:r>
    </w:p>
    <w:p w14:paraId="7AD5C78B" w14:textId="20365B9C" w:rsidR="00D405B9" w:rsidRPr="0089171B" w:rsidRDefault="00855C85" w:rsidP="003F44E9">
      <w:pPr>
        <w:spacing w:line="480" w:lineRule="auto"/>
        <w:ind w:firstLine="720"/>
        <w:jc w:val="both"/>
      </w:pPr>
      <w:r w:rsidRPr="0089171B">
        <w:t>Equation (1) describe</w:t>
      </w:r>
      <w:r w:rsidR="00B04E1F" w:rsidRPr="0089171B">
        <w:t>s</w:t>
      </w:r>
      <w:r w:rsidRPr="0089171B">
        <w:t xml:space="preserve"> the </w:t>
      </w:r>
      <w:proofErr w:type="spellStart"/>
      <w:r w:rsidR="00B04E1F" w:rsidRPr="0089171B">
        <w:t>sGCCA</w:t>
      </w:r>
      <w:proofErr w:type="spellEnd"/>
      <w:r w:rsidR="00B04E1F" w:rsidRPr="0089171B">
        <w:t xml:space="preserve"> </w:t>
      </w:r>
      <w:r w:rsidRPr="0089171B">
        <w:t xml:space="preserve">model for the first dimension. </w:t>
      </w:r>
      <w:r w:rsidR="006E65F8" w:rsidRPr="0089171B">
        <w:t xml:space="preserve">Once the first set of </w:t>
      </w:r>
      <w:r w:rsidR="00143DEC" w:rsidRPr="0089171B">
        <w:t xml:space="preserve">coefficient vectors </w:t>
      </w:r>
      <m:oMath>
        <m:sSubSup>
          <m:sSubSupPr>
            <m:ctrlPr>
              <w:ins w:id="282" w:author="Amrit" w:date="2017-08-24T14:47:00Z">
                <w:rPr>
                  <w:rFonts w:ascii="Cambria Math" w:hAnsi="Cambria Math"/>
                  <w:i/>
                  <w:vertAlign w:val="subscript"/>
                </w:rPr>
              </w:ins>
            </m:ctrlPr>
          </m:sSubSupPr>
          <m:e>
            <m:r>
              <m:rPr>
                <m:sty m:val="bi"/>
              </m:rPr>
              <w:rPr>
                <w:rFonts w:ascii="Cambria Math" w:hAnsi="Cambria Math"/>
                <w:vertAlign w:val="subscript"/>
              </w:rPr>
              <m:t>a</m:t>
            </m:r>
          </m:e>
          <m:sub>
            <m:r>
              <w:rPr>
                <w:rFonts w:ascii="Cambria Math" w:hAnsi="Cambria Math"/>
                <w:vertAlign w:val="subscript"/>
              </w:rPr>
              <m:t>1</m:t>
            </m:r>
          </m:sub>
          <m:sup>
            <m:r>
              <w:rPr>
                <w:rFonts w:ascii="Cambria Math" w:hAnsi="Cambria Math"/>
                <w:vertAlign w:val="subscript"/>
              </w:rPr>
              <m:t>k</m:t>
            </m:r>
          </m:sup>
        </m:sSubSup>
      </m:oMath>
      <w:r w:rsidR="00143DEC" w:rsidRPr="0089171B">
        <w:t xml:space="preserve"> and associated </w:t>
      </w:r>
      <w:r w:rsidR="006E65F8" w:rsidRPr="0089171B">
        <w:t xml:space="preserve">component scores </w:t>
      </w:r>
      <m:oMath>
        <m:sSubSup>
          <m:sSubSupPr>
            <m:ctrlPr>
              <w:ins w:id="283" w:author="Amrit" w:date="2017-08-24T14:47:00Z">
                <w:rPr>
                  <w:rFonts w:ascii="Cambria Math" w:hAnsi="Cambria Math"/>
                  <w:i/>
                </w:rPr>
              </w:ins>
            </m:ctrlPr>
          </m:sSubSupPr>
          <m:e>
            <m:r>
              <m:rPr>
                <m:sty m:val="bi"/>
              </m:rPr>
              <w:rPr>
                <w:rFonts w:ascii="Cambria Math" w:hAnsi="Cambria Math"/>
              </w:rPr>
              <m:t>t</m:t>
            </m:r>
          </m:e>
          <m:sub>
            <m:r>
              <w:rPr>
                <w:rFonts w:ascii="Cambria Math" w:hAnsi="Cambria Math"/>
              </w:rPr>
              <m:t>1</m:t>
            </m:r>
          </m:sub>
          <m:sup>
            <m:r>
              <w:rPr>
                <w:rFonts w:ascii="Cambria Math" w:hAnsi="Cambria Math"/>
              </w:rPr>
              <m:t>k</m:t>
            </m:r>
          </m:sup>
        </m:sSubSup>
        <m:r>
          <w:rPr>
            <w:rFonts w:ascii="Cambria Math" w:hAnsi="Cambria Math"/>
          </w:rPr>
          <m:t xml:space="preserve">= </m:t>
        </m:r>
        <m:sSub>
          <m:sSubPr>
            <m:ctrlPr>
              <w:ins w:id="284" w:author="Amrit" w:date="2017-08-24T14:47:00Z">
                <w:rPr>
                  <w:rFonts w:ascii="Cambria Math" w:hAnsi="Cambria Math"/>
                  <w:i/>
                  <w:vertAlign w:val="subscript"/>
                </w:rPr>
              </w:ins>
            </m:ctrlPr>
          </m:sSubPr>
          <m:e>
            <m:r>
              <w:rPr>
                <w:rFonts w:ascii="Cambria Math" w:hAnsi="Cambria Math"/>
                <w:vertAlign w:val="subscript"/>
              </w:rPr>
              <m:t>X</m:t>
            </m:r>
          </m:e>
          <m:sub>
            <m:r>
              <w:rPr>
                <w:rFonts w:ascii="Cambria Math" w:hAnsi="Cambria Math"/>
                <w:vertAlign w:val="subscript"/>
              </w:rPr>
              <m:t>k</m:t>
            </m:r>
          </m:sub>
        </m:sSub>
        <m:sSubSup>
          <m:sSubSupPr>
            <m:ctrlPr>
              <w:ins w:id="285" w:author="Amrit" w:date="2017-08-24T14:47:00Z">
                <w:rPr>
                  <w:rFonts w:ascii="Cambria Math" w:hAnsi="Cambria Math"/>
                  <w:i/>
                  <w:vertAlign w:val="subscript"/>
                </w:rPr>
              </w:ins>
            </m:ctrlPr>
          </m:sSubSupPr>
          <m:e>
            <m:r>
              <m:rPr>
                <m:sty m:val="bi"/>
              </m:rPr>
              <w:rPr>
                <w:rFonts w:ascii="Cambria Math" w:hAnsi="Cambria Math"/>
                <w:vertAlign w:val="subscript"/>
              </w:rPr>
              <m:t>a</m:t>
            </m:r>
          </m:e>
          <m:sub>
            <m:r>
              <w:rPr>
                <w:rFonts w:ascii="Cambria Math" w:hAnsi="Cambria Math"/>
                <w:vertAlign w:val="subscript"/>
              </w:rPr>
              <m:t>1</m:t>
            </m:r>
          </m:sub>
          <m:sup>
            <m:r>
              <w:rPr>
                <w:rFonts w:ascii="Cambria Math" w:hAnsi="Cambria Math"/>
                <w:vertAlign w:val="subscript"/>
              </w:rPr>
              <m:t>k</m:t>
            </m:r>
          </m:sup>
        </m:sSubSup>
      </m:oMath>
      <w:r w:rsidR="006E65F8" w:rsidRPr="0089171B">
        <w:t xml:space="preserve"> </w:t>
      </w:r>
      <w:r w:rsidR="00143DEC" w:rsidRPr="0089171B">
        <w:t>are</w:t>
      </w:r>
      <w:r w:rsidR="006E65F8" w:rsidRPr="0089171B">
        <w:t xml:space="preserve"> obtained, residual matrices are calculated</w:t>
      </w:r>
      <w:r w:rsidR="00D405B9" w:rsidRPr="0089171B">
        <w:t xml:space="preserve"> during the </w:t>
      </w:r>
      <w:r w:rsidR="00143DEC" w:rsidRPr="0089171B">
        <w:t>‘</w:t>
      </w:r>
      <w:r w:rsidR="00D405B9" w:rsidRPr="0089171B">
        <w:t>deflation</w:t>
      </w:r>
      <w:r w:rsidR="00143DEC" w:rsidRPr="0089171B">
        <w:t>’</w:t>
      </w:r>
      <w:r w:rsidR="00D405B9" w:rsidRPr="0089171B">
        <w:t xml:space="preserve"> ste</w:t>
      </w:r>
      <w:r w:rsidR="005A1EAD" w:rsidRPr="0089171B">
        <w:t>p</w:t>
      </w:r>
      <w:r w:rsidR="00F14AE2" w:rsidRPr="0089171B">
        <w:t xml:space="preserve"> </w:t>
      </w:r>
      <w:r w:rsidR="00823D4A" w:rsidRPr="0089171B">
        <w:t>for the second dimension, such that</w:t>
      </w:r>
      <w:r w:rsidR="00F14AE2" w:rsidRPr="0089171B">
        <w:t xml:space="preserve"> </w:t>
      </w:r>
      <m:oMath>
        <m:sSubSup>
          <m:sSubSupPr>
            <m:ctrlPr>
              <w:ins w:id="286" w:author="Amrit" w:date="2017-08-24T14:47:00Z">
                <w:rPr>
                  <w:rFonts w:ascii="Cambria Math" w:hAnsi="Cambria Math"/>
                  <w:i/>
                  <w:vertAlign w:val="subscript"/>
                </w:rPr>
              </w:ins>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2</m:t>
            </m:r>
          </m:sup>
        </m:sSubSup>
        <m:r>
          <w:rPr>
            <w:rFonts w:ascii="Cambria Math" w:hAnsi="Cambria Math"/>
            <w:vertAlign w:val="subscript"/>
          </w:rPr>
          <m:t xml:space="preserve">= </m:t>
        </m:r>
        <m:sSubSup>
          <m:sSubSupPr>
            <m:ctrlPr>
              <w:ins w:id="287" w:author="Amrit" w:date="2017-08-24T14:47:00Z">
                <w:rPr>
                  <w:rFonts w:ascii="Cambria Math" w:hAnsi="Cambria Math"/>
                  <w:i/>
                  <w:vertAlign w:val="subscript"/>
                </w:rPr>
              </w:ins>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1</m:t>
            </m:r>
          </m:sup>
        </m:sSubSup>
        <m:r>
          <w:rPr>
            <w:rFonts w:ascii="Cambria Math" w:hAnsi="Cambria Math"/>
            <w:vertAlign w:val="subscript"/>
          </w:rPr>
          <m:t xml:space="preserve">- </m:t>
        </m:r>
        <m:sSubSup>
          <m:sSubSupPr>
            <m:ctrlPr>
              <w:ins w:id="288" w:author="Amrit" w:date="2017-08-24T14:47:00Z">
                <w:rPr>
                  <w:rFonts w:ascii="Cambria Math" w:hAnsi="Cambria Math"/>
                  <w:i/>
                </w:rPr>
              </w:ins>
            </m:ctrlPr>
          </m:sSubSupPr>
          <m:e>
            <m:r>
              <m:rPr>
                <m:sty m:val="bi"/>
              </m:rPr>
              <w:rPr>
                <w:rFonts w:ascii="Cambria Math" w:hAnsi="Cambria Math"/>
              </w:rPr>
              <m:t>t</m:t>
            </m:r>
          </m:e>
          <m:sub>
            <m:r>
              <w:rPr>
                <w:rFonts w:ascii="Cambria Math" w:hAnsi="Cambria Math"/>
              </w:rPr>
              <m:t>1</m:t>
            </m:r>
          </m:sub>
          <m:sup>
            <m:r>
              <w:rPr>
                <w:rFonts w:ascii="Cambria Math" w:hAnsi="Cambria Math"/>
              </w:rPr>
              <m:t>k</m:t>
            </m:r>
          </m:sup>
        </m:sSubSup>
        <m:r>
          <w:rPr>
            <w:rFonts w:ascii="Cambria Math" w:hAnsi="Cambria Math"/>
          </w:rPr>
          <m:t xml:space="preserve"> </m:t>
        </m:r>
        <m:sSubSup>
          <m:sSubSupPr>
            <m:ctrlPr>
              <w:ins w:id="289" w:author="Amrit" w:date="2017-08-24T14:47:00Z">
                <w:rPr>
                  <w:rFonts w:ascii="Cambria Math" w:hAnsi="Cambria Math"/>
                  <w:i/>
                  <w:vertAlign w:val="subscript"/>
                </w:rPr>
              </w:ins>
            </m:ctrlPr>
          </m:sSubSupPr>
          <m:e>
            <m:r>
              <m:rPr>
                <m:sty m:val="bi"/>
              </m:rPr>
              <w:rPr>
                <w:rFonts w:ascii="Cambria Math" w:hAnsi="Cambria Math"/>
                <w:vertAlign w:val="subscript"/>
              </w:rPr>
              <m:t>a</m:t>
            </m:r>
          </m:e>
          <m:sub>
            <m:r>
              <w:rPr>
                <w:rFonts w:ascii="Cambria Math" w:hAnsi="Cambria Math"/>
                <w:vertAlign w:val="subscript"/>
              </w:rPr>
              <m:t>1</m:t>
            </m:r>
          </m:sub>
          <m:sup>
            <m:r>
              <w:rPr>
                <w:rFonts w:ascii="Cambria Math" w:hAnsi="Cambria Math"/>
                <w:vertAlign w:val="subscript"/>
              </w:rPr>
              <m:t>k</m:t>
            </m:r>
          </m:sup>
        </m:sSubSup>
      </m:oMath>
      <w:r w:rsidR="00D405B9" w:rsidRPr="0089171B">
        <w:t>, where</w:t>
      </w:r>
      <m:oMath>
        <m:r>
          <w:rPr>
            <w:rFonts w:ascii="Cambria Math" w:hAnsi="Cambria Math"/>
          </w:rPr>
          <m:t xml:space="preserve"> </m:t>
        </m:r>
        <m:sSubSup>
          <m:sSubSupPr>
            <m:ctrlPr>
              <w:ins w:id="290" w:author="Amrit" w:date="2017-08-24T14:47:00Z">
                <w:rPr>
                  <w:rFonts w:ascii="Cambria Math" w:hAnsi="Cambria Math"/>
                  <w:i/>
                  <w:vertAlign w:val="subscript"/>
                </w:rPr>
              </w:ins>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1</m:t>
            </m:r>
          </m:sup>
        </m:sSubSup>
      </m:oMath>
      <w:r w:rsidR="00D405B9" w:rsidRPr="0089171B">
        <w:t xml:space="preserve"> is the original </w:t>
      </w:r>
      <w:r w:rsidR="005A1EAD" w:rsidRPr="0089171B">
        <w:t>centered and scale</w:t>
      </w:r>
      <w:r w:rsidR="00F14AE2" w:rsidRPr="0089171B">
        <w:t>d</w:t>
      </w:r>
      <w:r w:rsidR="005A1EAD" w:rsidRPr="0089171B">
        <w:t xml:space="preserve"> </w:t>
      </w:r>
      <w:r w:rsidR="00D405B9" w:rsidRPr="0089171B">
        <w:t>data matrix.</w:t>
      </w:r>
      <w:r w:rsidR="005A1EAD" w:rsidRPr="0089171B">
        <w:t xml:space="preserve"> The subsequent set of components scores and coefficient vectors are then obtained by substituting </w:t>
      </w:r>
      <m:oMath>
        <m:sSub>
          <m:sSubPr>
            <m:ctrlPr>
              <w:ins w:id="291" w:author="Amrit" w:date="2017-08-24T14:47:00Z">
                <w:rPr>
                  <w:rFonts w:ascii="Cambria Math" w:hAnsi="Cambria Math"/>
                  <w:i/>
                  <w:vertAlign w:val="subscript"/>
                </w:rPr>
              </w:ins>
            </m:ctrlPr>
          </m:sSubPr>
          <m:e>
            <m:r>
              <w:rPr>
                <w:rFonts w:ascii="Cambria Math" w:hAnsi="Cambria Math"/>
                <w:vertAlign w:val="subscript"/>
              </w:rPr>
              <m:t>X</m:t>
            </m:r>
          </m:e>
          <m:sub>
            <m:r>
              <w:rPr>
                <w:rFonts w:ascii="Cambria Math" w:hAnsi="Cambria Math"/>
                <w:vertAlign w:val="subscript"/>
              </w:rPr>
              <m:t>k</m:t>
            </m:r>
          </m:sub>
        </m:sSub>
      </m:oMath>
      <w:r w:rsidR="005A1EAD" w:rsidRPr="0089171B">
        <w:t xml:space="preserve"> by </w:t>
      </w:r>
      <m:oMath>
        <m:sSubSup>
          <m:sSubSupPr>
            <m:ctrlPr>
              <w:ins w:id="292" w:author="Amrit" w:date="2017-08-24T14:47:00Z">
                <w:rPr>
                  <w:rFonts w:ascii="Cambria Math" w:hAnsi="Cambria Math"/>
                  <w:i/>
                  <w:vertAlign w:val="subscript"/>
                </w:rPr>
              </w:ins>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2</m:t>
            </m:r>
          </m:sup>
        </m:sSubSup>
      </m:oMath>
      <w:r w:rsidR="005A1EAD" w:rsidRPr="0089171B">
        <w:t xml:space="preserve"> in (1).</w:t>
      </w:r>
      <w:r w:rsidR="00D56BBE" w:rsidRPr="0089171B">
        <w:t xml:space="preserve"> This</w:t>
      </w:r>
      <w:r w:rsidR="00AC450E" w:rsidRPr="0089171B">
        <w:t xml:space="preserve"> process is repeated until a sufficient number of dimension</w:t>
      </w:r>
      <w:r w:rsidR="00D56BBE" w:rsidRPr="0089171B">
        <w:t>s</w:t>
      </w:r>
      <w:r w:rsidR="00AC450E" w:rsidRPr="0089171B">
        <w:t xml:space="preserve"> (or </w:t>
      </w:r>
      <w:r w:rsidR="00691499" w:rsidRPr="0089171B">
        <w:t xml:space="preserve">set of </w:t>
      </w:r>
      <w:r w:rsidR="00AC450E" w:rsidRPr="0089171B">
        <w:t>components) is achieved.</w:t>
      </w:r>
    </w:p>
    <w:p w14:paraId="1E0E3A86" w14:textId="0BA9B9A2" w:rsidR="00A225F3" w:rsidRPr="0089171B" w:rsidRDefault="00B56FF5" w:rsidP="003F44E9">
      <w:pPr>
        <w:spacing w:line="480" w:lineRule="auto"/>
        <w:ind w:firstLine="720"/>
        <w:jc w:val="both"/>
      </w:pPr>
      <w:r w:rsidRPr="0089171B">
        <w:t xml:space="preserve">The underlying assumption of </w:t>
      </w:r>
      <w:r w:rsidR="00A225F3" w:rsidRPr="0089171B">
        <w:t xml:space="preserve">the </w:t>
      </w:r>
      <w:proofErr w:type="spellStart"/>
      <w:r w:rsidR="00C471DC" w:rsidRPr="0089171B">
        <w:t>s</w:t>
      </w:r>
      <w:r w:rsidRPr="0089171B">
        <w:t>GCCA</w:t>
      </w:r>
      <w:proofErr w:type="spellEnd"/>
      <w:r w:rsidR="00A225F3" w:rsidRPr="0089171B">
        <w:t xml:space="preserve"> model</w:t>
      </w:r>
      <w:r w:rsidRPr="0089171B">
        <w:t xml:space="preserve"> is that the major source of common biological variation can be extracted via the component scores </w:t>
      </w:r>
      <m:oMath>
        <m:sSub>
          <m:sSubPr>
            <m:ctrlPr>
              <w:ins w:id="293" w:author="Amrit" w:date="2017-08-24T14:47:00Z">
                <w:rPr>
                  <w:rFonts w:ascii="Cambria Math" w:hAnsi="Cambria Math"/>
                  <w:i/>
                  <w:vertAlign w:val="subscript"/>
                </w:rPr>
              </w:ins>
            </m:ctrlPr>
          </m:sSubPr>
          <m:e>
            <m:r>
              <w:rPr>
                <w:rFonts w:ascii="Cambria Math" w:hAnsi="Cambria Math"/>
                <w:vertAlign w:val="subscript"/>
              </w:rPr>
              <m:t>X</m:t>
            </m:r>
          </m:e>
          <m:sub>
            <m:r>
              <w:rPr>
                <w:rFonts w:ascii="Cambria Math" w:hAnsi="Cambria Math"/>
                <w:vertAlign w:val="subscript"/>
              </w:rPr>
              <m:t>k</m:t>
            </m:r>
          </m:sub>
        </m:sSub>
        <m:sSup>
          <m:sSupPr>
            <m:ctrlPr>
              <w:ins w:id="294" w:author="Amrit" w:date="2017-08-24T14:47:00Z">
                <w:rPr>
                  <w:rFonts w:ascii="Cambria Math" w:hAnsi="Cambria Math"/>
                  <w:i/>
                  <w:vertAlign w:val="subscript"/>
                </w:rPr>
              </w:ins>
            </m:ctrlPr>
          </m:sSupPr>
          <m:e>
            <m:r>
              <m:rPr>
                <m:sty m:val="bi"/>
              </m:rPr>
              <w:rPr>
                <w:rFonts w:ascii="Cambria Math" w:hAnsi="Cambria Math"/>
                <w:vertAlign w:val="subscript"/>
              </w:rPr>
              <m:t>a</m:t>
            </m:r>
          </m:e>
          <m:sup>
            <m:r>
              <w:rPr>
                <w:rFonts w:ascii="Cambria Math" w:hAnsi="Cambria Math"/>
                <w:vertAlign w:val="subscript"/>
              </w:rPr>
              <m:t>k</m:t>
            </m:r>
          </m:sup>
        </m:sSup>
      </m:oMath>
      <w:r w:rsidRPr="0089171B">
        <w:t xml:space="preserve">, while any unwanted variation due to heterogeneity across the </w:t>
      </w:r>
      <w:r w:rsidR="001E1EFC" w:rsidRPr="0089171B">
        <w:t>datasets</w:t>
      </w:r>
      <w:r w:rsidRPr="0089171B">
        <w:t xml:space="preserve"> </w:t>
      </w:r>
      <w:r w:rsidRPr="0089171B">
        <w:rPr>
          <w:i/>
        </w:rPr>
        <w:t>X</w:t>
      </w:r>
      <w:r w:rsidRPr="0089171B">
        <w:rPr>
          <w:i/>
          <w:vertAlign w:val="subscript"/>
        </w:rPr>
        <w:t>K</w:t>
      </w:r>
      <w:r w:rsidRPr="0089171B">
        <w:t xml:space="preserve"> does not impact the statistical model. </w:t>
      </w:r>
      <w:r w:rsidR="00A225F3" w:rsidRPr="0089171B">
        <w:t>The optimization problem (1) is solved using a monotonically convergent algorithm</w:t>
      </w:r>
      <w:r w:rsidR="00D56BBE" w:rsidRPr="0089171B">
        <w:t xml:space="preserve"> </w:t>
      </w:r>
      <w:r w:rsidR="00A225F3" w:rsidRPr="0089171B">
        <w:fldChar w:fldCharType="begin"/>
      </w:r>
      <w:ins w:id="295" w:author="Amrit" w:date="2018-02-22T11:13:00Z">
        <w:r w:rsidR="00310D60">
          <w:instrText xml:space="preserve"> ADDIN ZOTERO_ITEM CSL_CITATION {"citationID":"cjnlljrou","properties":{"formattedCitation":"[16]","plainCitation":"[16]"},"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ins>
      <w:del w:id="296" w:author="Amrit" w:date="2018-02-20T22:28:00Z">
        <w:r w:rsidR="00B91D7E" w:rsidRPr="0089171B" w:rsidDel="0001647F">
          <w:delInstrText xml:space="preserve"> ADDIN ZOTERO_ITEM CSL_CITATION {"citationID":"cjnlljrou","properties":{"formattedCitation":"[10]","plainCitation":"[10]"},"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delInstrText>
        </w:r>
      </w:del>
      <w:r w:rsidR="00A225F3" w:rsidRPr="0089171B">
        <w:fldChar w:fldCharType="separate"/>
      </w:r>
      <w:ins w:id="297" w:author="Amrit" w:date="2018-02-22T11:13:00Z">
        <w:r w:rsidR="00310D60">
          <w:rPr>
            <w:rFonts w:eastAsia="Times New Roman"/>
          </w:rPr>
          <w:t>[16]</w:t>
        </w:r>
      </w:ins>
      <w:del w:id="298" w:author="Amrit" w:date="2018-02-20T22:28:00Z">
        <w:r w:rsidR="00B91D7E" w:rsidRPr="00310D60" w:rsidDel="0001647F">
          <w:rPr>
            <w:rFonts w:eastAsia="Times New Roman"/>
          </w:rPr>
          <w:delText>[10]</w:delText>
        </w:r>
      </w:del>
      <w:r w:rsidR="00A225F3" w:rsidRPr="0089171B">
        <w:fldChar w:fldCharType="end"/>
      </w:r>
      <w:r w:rsidR="00A225F3" w:rsidRPr="0089171B">
        <w:t xml:space="preserve">. </w:t>
      </w:r>
    </w:p>
    <w:p w14:paraId="749E3AC2" w14:textId="77777777" w:rsidR="006717E2" w:rsidRPr="0089171B" w:rsidRDefault="006717E2" w:rsidP="003F44E9">
      <w:pPr>
        <w:spacing w:line="480" w:lineRule="auto"/>
        <w:jc w:val="both"/>
      </w:pPr>
    </w:p>
    <w:p w14:paraId="35659831" w14:textId="7BB9566D" w:rsidR="00E80881" w:rsidRPr="0089171B" w:rsidRDefault="00E80881" w:rsidP="003F44E9">
      <w:pPr>
        <w:spacing w:line="480" w:lineRule="auto"/>
        <w:jc w:val="both"/>
      </w:pPr>
      <w:r w:rsidRPr="0089171B">
        <w:rPr>
          <w:b/>
          <w:i/>
        </w:rPr>
        <w:t>DIABLO for supervised classification analysis and prediction.</w:t>
      </w:r>
      <w:r w:rsidRPr="0089171B">
        <w:t xml:space="preserve"> </w:t>
      </w:r>
      <w:r w:rsidR="00316453" w:rsidRPr="0089171B">
        <w:t xml:space="preserve">To extend </w:t>
      </w:r>
      <w:proofErr w:type="spellStart"/>
      <w:r w:rsidR="00316453" w:rsidRPr="0089171B">
        <w:t>sGCCA</w:t>
      </w:r>
      <w:proofErr w:type="spellEnd"/>
      <w:r w:rsidR="00316453" w:rsidRPr="0089171B">
        <w:t xml:space="preserve"> for a </w:t>
      </w:r>
      <w:r w:rsidRPr="0089171B">
        <w:t xml:space="preserve">classification framework, we substitute one </w:t>
      </w:r>
      <w:r w:rsidR="00020884" w:rsidRPr="0089171B">
        <w:t>omics</w:t>
      </w:r>
      <w:r w:rsidRPr="0089171B">
        <w:t xml:space="preserve"> </w:t>
      </w:r>
      <w:r w:rsidR="001E1EFC" w:rsidRPr="0089171B">
        <w:t>dataset</w:t>
      </w:r>
      <w:r w:rsidRPr="0089171B">
        <w:t xml:space="preserve"> </w:t>
      </w:r>
      <w:proofErr w:type="spellStart"/>
      <w:r w:rsidRPr="0089171B">
        <w:rPr>
          <w:i/>
        </w:rPr>
        <w:t>X</w:t>
      </w:r>
      <w:r w:rsidRPr="0089171B">
        <w:rPr>
          <w:i/>
          <w:vertAlign w:val="subscript"/>
        </w:rPr>
        <w:t>k</w:t>
      </w:r>
      <w:proofErr w:type="spellEnd"/>
      <w:r w:rsidRPr="0089171B">
        <w:t xml:space="preserve"> in (1) with a dummy indicator matrix </w:t>
      </w:r>
      <w:r w:rsidRPr="0089171B">
        <w:rPr>
          <w:i/>
        </w:rPr>
        <w:t>Y</w:t>
      </w:r>
      <w:r w:rsidRPr="0089171B">
        <w:rPr>
          <w:color w:val="000000"/>
        </w:rPr>
        <w:t xml:space="preserve"> of size (</w:t>
      </w:r>
      <w:r w:rsidRPr="0089171B">
        <w:rPr>
          <w:i/>
          <w:color w:val="000000"/>
        </w:rPr>
        <w:t xml:space="preserve">n </w:t>
      </w:r>
      <w:r w:rsidRPr="0089171B">
        <w:rPr>
          <w:color w:val="000000"/>
        </w:rPr>
        <w:t>x</w:t>
      </w:r>
      <w:r w:rsidRPr="0089171B">
        <w:rPr>
          <w:i/>
          <w:color w:val="000000"/>
        </w:rPr>
        <w:t xml:space="preserve"> G</w:t>
      </w:r>
      <w:r w:rsidRPr="0089171B">
        <w:rPr>
          <w:color w:val="000000"/>
        </w:rPr>
        <w:t>)</w:t>
      </w:r>
      <w:r w:rsidRPr="0089171B">
        <w:t xml:space="preserve">, where </w:t>
      </w:r>
      <w:r w:rsidRPr="0089171B">
        <w:rPr>
          <w:i/>
        </w:rPr>
        <w:t>G</w:t>
      </w:r>
      <w:r w:rsidRPr="0089171B">
        <w:t xml:space="preserve"> is the number of phenotype groups </w:t>
      </w:r>
      <w:r w:rsidR="004A4121" w:rsidRPr="0089171B">
        <w:t xml:space="preserve">that </w:t>
      </w:r>
      <w:r w:rsidRPr="0089171B">
        <w:t xml:space="preserve">indicate the class membership of each sample. In </w:t>
      </w:r>
      <w:r w:rsidR="00B17EC2" w:rsidRPr="0089171B">
        <w:t>addition,</w:t>
      </w:r>
      <w:r w:rsidRPr="0089171B">
        <w:t xml:space="preserve"> and for easier use of the method, the </w:t>
      </w:r>
      <w:r w:rsidRPr="0089171B">
        <w:rPr>
          <w:rFonts w:eastAsia="Xingkai SC Light"/>
        </w:rPr>
        <w:t>l</w:t>
      </w:r>
      <w:r w:rsidRPr="0089171B">
        <w:rPr>
          <w:vertAlign w:val="subscript"/>
        </w:rPr>
        <w:t xml:space="preserve">1 </w:t>
      </w:r>
      <w:r w:rsidRPr="0089171B">
        <w:t xml:space="preserve">penalty parameter </w:t>
      </w:r>
      <w:proofErr w:type="spellStart"/>
      <w:r w:rsidRPr="0089171B">
        <w:rPr>
          <w:i/>
          <w:color w:val="000000"/>
        </w:rPr>
        <w:t>λ</w:t>
      </w:r>
      <w:r w:rsidRPr="0089171B">
        <w:rPr>
          <w:color w:val="000000"/>
          <w:vertAlign w:val="subscript"/>
        </w:rPr>
        <w:t>k</w:t>
      </w:r>
      <w:proofErr w:type="spellEnd"/>
      <w:r w:rsidRPr="0089171B">
        <w:t xml:space="preserve"> was replaced by the number of variables to select in each </w:t>
      </w:r>
      <w:r w:rsidR="001E1EFC" w:rsidRPr="0089171B">
        <w:t>dataset</w:t>
      </w:r>
      <w:r w:rsidRPr="0089171B">
        <w:t xml:space="preserve"> and each component, as there is a direct correspondence between both parameters.</w:t>
      </w:r>
    </w:p>
    <w:p w14:paraId="473364F3" w14:textId="381EF7A2" w:rsidR="00E80881" w:rsidRPr="0089171B" w:rsidRDefault="00E80881" w:rsidP="003F44E9">
      <w:pPr>
        <w:spacing w:line="480" w:lineRule="auto"/>
        <w:ind w:firstLine="720"/>
        <w:jc w:val="both"/>
      </w:pPr>
      <w:r w:rsidRPr="0089171B">
        <w:rPr>
          <w:color w:val="000000"/>
        </w:rPr>
        <w:t xml:space="preserve">The </w:t>
      </w:r>
      <w:r w:rsidRPr="0089171B">
        <w:rPr>
          <w:lang w:val="en-CA"/>
        </w:rPr>
        <w:t xml:space="preserve">class membership of a new sample </w:t>
      </w:r>
      <w:proofErr w:type="spellStart"/>
      <w:r w:rsidRPr="0089171B">
        <w:rPr>
          <w:i/>
          <w:lang w:val="en-CA"/>
        </w:rPr>
        <w:t>i</w:t>
      </w:r>
      <w:proofErr w:type="spellEnd"/>
      <w:r w:rsidRPr="0089171B">
        <w:rPr>
          <w:i/>
          <w:lang w:val="en-CA"/>
        </w:rPr>
        <w:t xml:space="preserve"> </w:t>
      </w:r>
      <w:r w:rsidRPr="0089171B">
        <w:rPr>
          <w:lang w:val="en-CA"/>
        </w:rPr>
        <w:t xml:space="preserve">which </w:t>
      </w:r>
      <w:r w:rsidR="00762BF4" w:rsidRPr="0089171B">
        <w:rPr>
          <w:lang w:val="en-CA"/>
        </w:rPr>
        <w:t xml:space="preserve">is measured across the different types of </w:t>
      </w:r>
      <w:r w:rsidR="00020884" w:rsidRPr="0089171B">
        <w:rPr>
          <w:lang w:val="en-CA"/>
        </w:rPr>
        <w:t>omics</w:t>
      </w:r>
      <w:r w:rsidRPr="0089171B">
        <w:rPr>
          <w:lang w:val="en-CA"/>
        </w:rPr>
        <w:t xml:space="preserve"> </w:t>
      </w:r>
      <w:r w:rsidR="001E1EFC" w:rsidRPr="0089171B">
        <w:rPr>
          <w:lang w:val="en-CA"/>
        </w:rPr>
        <w:t>datasets</w:t>
      </w:r>
      <m:oMath>
        <m:r>
          <w:rPr>
            <w:rFonts w:ascii="Cambria Math" w:hAnsi="Cambria Math"/>
            <w:lang w:val="en-CA"/>
          </w:rPr>
          <m:t xml:space="preserve">  </m:t>
        </m:r>
        <m:acc>
          <m:accPr>
            <m:chr m:val="̃"/>
            <m:ctrlPr>
              <w:ins w:id="299" w:author="Amrit" w:date="2017-08-24T14:47:00Z">
                <w:rPr>
                  <w:rFonts w:ascii="Cambria Math" w:hAnsi="Cambria Math"/>
                  <w:i/>
                  <w:lang w:val="en-CA"/>
                </w:rPr>
              </w:ins>
            </m:ctrlPr>
          </m:accPr>
          <m:e>
            <m:sSubSup>
              <m:sSubSupPr>
                <m:ctrlPr>
                  <w:ins w:id="300" w:author="Amrit" w:date="2017-08-24T14:47:00Z">
                    <w:rPr>
                      <w:rFonts w:ascii="Cambria Math" w:hAnsi="Cambria Math"/>
                      <w:i/>
                      <w:lang w:val="en-CA"/>
                    </w:rPr>
                  </w:ins>
                </m:ctrlPr>
              </m:sSubSupPr>
              <m:e>
                <m:r>
                  <w:rPr>
                    <w:rFonts w:ascii="Cambria Math" w:hAnsi="Cambria Math"/>
                    <w:lang w:val="en-CA"/>
                  </w:rPr>
                  <m:t>X</m:t>
                </m:r>
              </m:e>
              <m:sub>
                <m:r>
                  <w:rPr>
                    <w:rFonts w:ascii="Cambria Math" w:hAnsi="Cambria Math"/>
                    <w:lang w:val="en-CA"/>
                  </w:rPr>
                  <m:t>k</m:t>
                </m:r>
              </m:sub>
              <m:sup>
                <m:r>
                  <w:rPr>
                    <w:rFonts w:ascii="Cambria Math" w:hAnsi="Cambria Math"/>
                    <w:lang w:val="en-CA"/>
                  </w:rPr>
                  <m:t>i</m:t>
                </m:r>
              </m:sup>
            </m:sSubSup>
          </m:e>
        </m:acc>
      </m:oMath>
      <w:r w:rsidR="001363A0" w:rsidRPr="0089171B">
        <w:rPr>
          <w:lang w:val="en-CA"/>
        </w:rPr>
        <w:t xml:space="preserve"> </w:t>
      </w:r>
      <w:r w:rsidRPr="0089171B">
        <w:rPr>
          <w:lang w:val="en-CA"/>
        </w:rPr>
        <w:t xml:space="preserve">is predicted using the fitted </w:t>
      </w:r>
      <w:proofErr w:type="spellStart"/>
      <w:r w:rsidRPr="0089171B">
        <w:rPr>
          <w:lang w:val="en-CA"/>
        </w:rPr>
        <w:t>sGCCA</w:t>
      </w:r>
      <w:proofErr w:type="spellEnd"/>
      <w:r w:rsidRPr="0089171B">
        <w:rPr>
          <w:lang w:val="en-CA"/>
        </w:rPr>
        <w:t xml:space="preserve"> model with the estimated variable coefficients vector</w:t>
      </w:r>
      <w:r w:rsidR="000916B3" w:rsidRPr="0089171B">
        <w:rPr>
          <w:lang w:val="en-CA"/>
        </w:rPr>
        <w:t>s</w:t>
      </w:r>
      <w:r w:rsidRPr="0089171B">
        <w:rPr>
          <w:lang w:val="en-CA"/>
        </w:rPr>
        <w:t xml:space="preserve"> </w:t>
      </w:r>
      <w:proofErr w:type="spellStart"/>
      <w:r w:rsidRPr="0089171B">
        <w:rPr>
          <w:b/>
          <w:i/>
        </w:rPr>
        <w:t>â</w:t>
      </w:r>
      <w:r w:rsidRPr="0089171B">
        <w:rPr>
          <w:vertAlign w:val="superscript"/>
        </w:rPr>
        <w:t>k</w:t>
      </w:r>
      <w:proofErr w:type="spellEnd"/>
      <w:r w:rsidRPr="0089171B">
        <w:rPr>
          <w:lang w:val="en-CA"/>
        </w:rPr>
        <w:t xml:space="preserve"> to estimate the predicted scores </w:t>
      </w:r>
      <m:oMath>
        <m:sSup>
          <m:sSupPr>
            <m:ctrlPr>
              <w:ins w:id="301" w:author="Amrit" w:date="2017-08-24T14:47:00Z">
                <w:rPr>
                  <w:rFonts w:ascii="Cambria Math" w:hAnsi="Cambria Math"/>
                  <w:i/>
                </w:rPr>
              </w:ins>
            </m:ctrlPr>
          </m:sSupPr>
          <m:e>
            <m:r>
              <w:rPr>
                <w:rFonts w:ascii="Cambria Math" w:hAnsi="Cambria Math"/>
              </w:rPr>
              <m:t>t</m:t>
            </m:r>
          </m:e>
          <m:sup>
            <m:r>
              <w:rPr>
                <w:rFonts w:ascii="Cambria Math" w:hAnsi="Cambria Math"/>
              </w:rPr>
              <m:t>k,i</m:t>
            </m:r>
          </m:sup>
        </m:sSup>
        <m:r>
          <w:rPr>
            <w:rFonts w:ascii="Cambria Math" w:hAnsi="Cambria Math"/>
          </w:rPr>
          <m:t xml:space="preserve">= </m:t>
        </m:r>
        <m:acc>
          <m:accPr>
            <m:chr m:val="̃"/>
            <m:ctrlPr>
              <w:ins w:id="302" w:author="Amrit" w:date="2017-08-24T14:47:00Z">
                <w:rPr>
                  <w:rFonts w:ascii="Cambria Math" w:hAnsi="Cambria Math"/>
                  <w:i/>
                  <w:lang w:val="en-CA"/>
                </w:rPr>
              </w:ins>
            </m:ctrlPr>
          </m:accPr>
          <m:e>
            <m:sSubSup>
              <m:sSubSupPr>
                <m:ctrlPr>
                  <w:ins w:id="303" w:author="Amrit" w:date="2017-08-24T14:47:00Z">
                    <w:rPr>
                      <w:rFonts w:ascii="Cambria Math" w:hAnsi="Cambria Math"/>
                      <w:i/>
                      <w:lang w:val="en-CA"/>
                    </w:rPr>
                  </w:ins>
                </m:ctrlPr>
              </m:sSubSupPr>
              <m:e>
                <m:r>
                  <w:rPr>
                    <w:rFonts w:ascii="Cambria Math" w:hAnsi="Cambria Math"/>
                    <w:lang w:val="en-CA"/>
                  </w:rPr>
                  <m:t>X</m:t>
                </m:r>
              </m:e>
              <m:sub>
                <m:r>
                  <w:rPr>
                    <w:rFonts w:ascii="Cambria Math" w:hAnsi="Cambria Math"/>
                    <w:lang w:val="en-CA"/>
                  </w:rPr>
                  <m:t>k</m:t>
                </m:r>
              </m:sub>
              <m:sup>
                <m:r>
                  <w:rPr>
                    <w:rFonts w:ascii="Cambria Math" w:hAnsi="Cambria Math"/>
                    <w:lang w:val="en-CA"/>
                  </w:rPr>
                  <m:t>i</m:t>
                </m:r>
              </m:sup>
            </m:sSubSup>
          </m:e>
        </m:acc>
        <m:sSup>
          <m:sSupPr>
            <m:ctrlPr>
              <w:ins w:id="304" w:author="Amrit" w:date="2017-08-24T14:47:00Z">
                <w:rPr>
                  <w:rFonts w:ascii="Cambria Math" w:hAnsi="Cambria Math"/>
                  <w:b/>
                  <w:i/>
                </w:rPr>
              </w:ins>
            </m:ctrlPr>
          </m:sSupPr>
          <m:e>
            <m:r>
              <w:rPr>
                <w:rFonts w:ascii="Cambria Math" w:hAnsi="Cambria Math"/>
              </w:rPr>
              <m:t>â</m:t>
            </m:r>
          </m:e>
          <m:sup>
            <m:r>
              <w:rPr>
                <w:rFonts w:ascii="Cambria Math" w:hAnsi="Cambria Math"/>
              </w:rPr>
              <m:t>k</m:t>
            </m:r>
          </m:sup>
        </m:sSup>
      </m:oMath>
      <w:r w:rsidR="000916B3" w:rsidRPr="0089171B">
        <w:rPr>
          <w:b/>
        </w:rPr>
        <w:t xml:space="preserve">, </w:t>
      </w:r>
      <w:r w:rsidR="000916B3" w:rsidRPr="0089171B">
        <w:t>k = 1, …, K</w:t>
      </w:r>
      <w:r w:rsidRPr="0089171B">
        <w:rPr>
          <w:lang w:val="en-CA"/>
        </w:rPr>
        <w:t xml:space="preserve">. To each </w:t>
      </w:r>
      <w:r w:rsidR="001E1EFC" w:rsidRPr="0089171B">
        <w:rPr>
          <w:lang w:val="en-CA"/>
        </w:rPr>
        <w:t>dataset</w:t>
      </w:r>
      <w:r w:rsidRPr="0089171B">
        <w:rPr>
          <w:lang w:val="en-CA"/>
        </w:rPr>
        <w:t xml:space="preserve"> </w:t>
      </w:r>
      <w:r w:rsidRPr="0089171B">
        <w:rPr>
          <w:i/>
          <w:lang w:val="en-CA"/>
        </w:rPr>
        <w:t>k</w:t>
      </w:r>
      <w:r w:rsidRPr="0089171B">
        <w:rPr>
          <w:lang w:val="en-CA"/>
        </w:rPr>
        <w:t xml:space="preserve"> corresponds a predicted continuous score </w:t>
      </w:r>
      <m:oMath>
        <m:sSup>
          <m:sSupPr>
            <m:ctrlPr>
              <w:ins w:id="305" w:author="Amrit" w:date="2017-08-24T14:47:00Z">
                <w:rPr>
                  <w:rFonts w:ascii="Cambria Math" w:hAnsi="Cambria Math"/>
                  <w:i/>
                </w:rPr>
              </w:ins>
            </m:ctrlPr>
          </m:sSupPr>
          <m:e>
            <m:r>
              <w:rPr>
                <w:rFonts w:ascii="Cambria Math" w:hAnsi="Cambria Math"/>
              </w:rPr>
              <m:t>t</m:t>
            </m:r>
          </m:e>
          <m:sup>
            <m:r>
              <w:rPr>
                <w:rFonts w:ascii="Cambria Math" w:hAnsi="Cambria Math"/>
              </w:rPr>
              <m:t>k,i</m:t>
            </m:r>
          </m:sup>
        </m:sSup>
      </m:oMath>
      <w:r w:rsidRPr="0089171B">
        <w:rPr>
          <w:lang w:val="en-CA"/>
        </w:rPr>
        <w:t xml:space="preserve"> which </w:t>
      </w:r>
      <w:r w:rsidR="003E4DCF" w:rsidRPr="0089171B">
        <w:rPr>
          <w:lang w:val="en-CA"/>
        </w:rPr>
        <w:t xml:space="preserve">assigns </w:t>
      </w:r>
      <w:r w:rsidRPr="0089171B">
        <w:rPr>
          <w:lang w:val="en-CA"/>
        </w:rPr>
        <w:t xml:space="preserve">a predicted class using a distance such as the Maximum, Centroids or </w:t>
      </w:r>
      <w:proofErr w:type="spellStart"/>
      <w:r w:rsidRPr="0089171B">
        <w:rPr>
          <w:lang w:val="en-CA"/>
        </w:rPr>
        <w:t>Mahalanobis</w:t>
      </w:r>
      <w:proofErr w:type="spellEnd"/>
      <w:r w:rsidR="00EA2703" w:rsidRPr="0089171B">
        <w:rPr>
          <w:lang w:val="en-CA"/>
        </w:rPr>
        <w:t xml:space="preserve"> </w:t>
      </w:r>
      <w:r w:rsidRPr="0089171B">
        <w:rPr>
          <w:lang w:val="en-CA"/>
        </w:rPr>
        <w:fldChar w:fldCharType="begin"/>
      </w:r>
      <w:ins w:id="306" w:author="Amrit" w:date="2018-02-22T11:13:00Z">
        <w:r w:rsidR="00310D60">
          <w:rPr>
            <w:lang w:val="en-CA"/>
          </w:rPr>
          <w:instrText xml:space="preserve"> ADDIN ZOTERO_ITEM CSL_CITATION {"citationID":"uqOTW5po","properties":{"formattedCitation":"[34]","plainCitation":"[34]"},"citationItems":[{"id":564,"uris":["http://zotero.org/users/2545847/items/TNMZW229"],"uri":["http://zotero.org/users/2545847/items/TNMZW229"],"itemData":{"id":564,"type":"article-journal","title":"integrOmics: an R package to unravel relationships between two omics datasets","container-title":"Bioinformatics","page":"2855-2856","volume":"25","issue":"21","source":"CrossRef","URL":"http://bioinformatics.oxfordjournals.org/cgi/doi/10.1093/bioinformatics/btp515","DOI":"10.1093/bioinformatics/btp515","ISSN":"1367-4803, 1460-2059","shortTitle":"integrOmics","language":"en","author":[{"family":"Le Cao","given":"K.-A."},{"family":"Gonzalez","given":"I."},{"family":"Dejean","given":"S."}],"issued":{"date-parts":[["2009",11,1]]},"accessed":{"date-parts":[["2016",4,3]]}}}],"schema":"https://github.com/citation-style-language/schema/raw/master/csl-citation.json"} </w:instrText>
        </w:r>
      </w:ins>
      <w:del w:id="307" w:author="Amrit" w:date="2018-02-20T22:28:00Z">
        <w:r w:rsidR="00B91D7E" w:rsidRPr="0089171B" w:rsidDel="0001647F">
          <w:rPr>
            <w:lang w:val="en-CA"/>
          </w:rPr>
          <w:delInstrText xml:space="preserve"> ADDIN ZOTERO_ITEM CSL_CITATION {"citationID":"uqOTW5po","properties":{"formattedCitation":"[29]","plainCitation":"[29]"},"citationItems":[{"id":564,"uris":["http://zotero.org/users/2545847/items/TNMZW229"],"uri":["http://zotero.org/users/2545847/items/TNMZW229"],"itemData":{"id":564,"type":"article-journal","title":"integrOmics: an R package to unravel relationships between two omics datasets","container-title":"Bioinformatics","page":"2855-2856","volume":"25","issue":"21","source":"CrossRef","URL":"http://bioinformatics.oxfordjournals.org/cgi/doi/10.1093/bioinformatics/btp515","DOI":"10.1093/bioinformatics/btp515","ISSN":"1367-4803, 1460-2059","shortTitle":"integrOmics","language":"en","author":[{"family":"Le Cao","given":"K.-A."},{"family":"Gonzalez","given":"I."},{"family":"Dejean","given":"S."}],"issued":{"date-parts":[["2009",11,1]]},"accessed":{"date-parts":[["2016",4,3]]}}}],"schema":"https://github.com/citation-style-language/schema/raw/master/csl-citation.json"} </w:delInstrText>
        </w:r>
      </w:del>
      <w:r w:rsidRPr="0089171B">
        <w:rPr>
          <w:lang w:val="en-CA"/>
        </w:rPr>
        <w:fldChar w:fldCharType="separate"/>
      </w:r>
      <w:ins w:id="308" w:author="Amrit" w:date="2018-02-22T11:13:00Z">
        <w:r w:rsidR="00310D60">
          <w:rPr>
            <w:rFonts w:eastAsia="Times New Roman"/>
          </w:rPr>
          <w:t>[34]</w:t>
        </w:r>
      </w:ins>
      <w:del w:id="309" w:author="Amrit" w:date="2018-02-20T22:28:00Z">
        <w:r w:rsidR="00B91D7E" w:rsidRPr="00310D60" w:rsidDel="0001647F">
          <w:rPr>
            <w:rFonts w:eastAsia="Times New Roman"/>
          </w:rPr>
          <w:delText>[29]</w:delText>
        </w:r>
      </w:del>
      <w:r w:rsidRPr="0089171B">
        <w:rPr>
          <w:lang w:val="en-CA"/>
        </w:rPr>
        <w:fldChar w:fldCharType="end"/>
      </w:r>
      <w:r w:rsidRPr="0089171B">
        <w:rPr>
          <w:lang w:val="en-CA"/>
        </w:rPr>
        <w:t xml:space="preserve">, as described in </w:t>
      </w:r>
      <w:r w:rsidRPr="0089171B">
        <w:rPr>
          <w:color w:val="000000"/>
        </w:rPr>
        <w:t xml:space="preserve">Lê Cao </w:t>
      </w:r>
      <w:r w:rsidRPr="0089171B">
        <w:rPr>
          <w:i/>
          <w:iCs/>
          <w:color w:val="000000"/>
        </w:rPr>
        <w:t>et al.</w:t>
      </w:r>
      <w:r w:rsidR="00EA2703" w:rsidRPr="0089171B">
        <w:rPr>
          <w:color w:val="000000"/>
        </w:rPr>
        <w:t xml:space="preserve"> </w:t>
      </w:r>
      <w:r w:rsidR="00EA2703" w:rsidRPr="0089171B">
        <w:rPr>
          <w:color w:val="000000"/>
        </w:rPr>
        <w:fldChar w:fldCharType="begin"/>
      </w:r>
      <w:ins w:id="310" w:author="Amrit" w:date="2018-02-22T11:13:00Z">
        <w:r w:rsidR="00310D60">
          <w:rPr>
            <w:color w:val="000000"/>
          </w:rPr>
          <w:instrText xml:space="preserve"> ADDIN ZOTERO_ITEM CSL_CITATION {"citationID":"8foqbv7e9","properties":{"formattedCitation":"[15]","plainCitation":"[15]"},"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ins>
      <w:del w:id="311" w:author="Amrit" w:date="2018-02-20T22:28:00Z">
        <w:r w:rsidR="00B91D7E" w:rsidRPr="0089171B" w:rsidDel="0001647F">
          <w:rPr>
            <w:color w:val="000000"/>
          </w:rPr>
          <w:delInstrText xml:space="preserve"> ADDIN ZOTERO_ITEM CSL_CITATION {"citationID":"8foqbv7e9","properties":{"formattedCitation":"[9]","plainCitation":"[9]"},"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delInstrText>
        </w:r>
      </w:del>
      <w:r w:rsidR="00EA2703" w:rsidRPr="0089171B">
        <w:rPr>
          <w:color w:val="000000"/>
        </w:rPr>
        <w:fldChar w:fldCharType="separate"/>
      </w:r>
      <w:ins w:id="312" w:author="Amrit" w:date="2018-02-22T11:13:00Z">
        <w:r w:rsidR="00310D60">
          <w:rPr>
            <w:noProof/>
            <w:color w:val="000000"/>
          </w:rPr>
          <w:t>[15]</w:t>
        </w:r>
      </w:ins>
      <w:del w:id="313" w:author="Amrit" w:date="2018-02-20T22:28:00Z">
        <w:r w:rsidR="00B91D7E" w:rsidRPr="00310D60" w:rsidDel="0001647F">
          <w:rPr>
            <w:noProof/>
            <w:color w:val="000000"/>
          </w:rPr>
          <w:delText>[9]</w:delText>
        </w:r>
      </w:del>
      <w:r w:rsidR="00EA2703" w:rsidRPr="0089171B">
        <w:rPr>
          <w:color w:val="000000"/>
        </w:rPr>
        <w:fldChar w:fldCharType="end"/>
      </w:r>
      <w:r w:rsidR="00EA2703" w:rsidRPr="0089171B">
        <w:rPr>
          <w:color w:val="000000"/>
        </w:rPr>
        <w:t xml:space="preserve"> </w:t>
      </w:r>
      <w:r w:rsidRPr="0089171B">
        <w:rPr>
          <w:color w:val="000000"/>
        </w:rPr>
        <w:t xml:space="preserve">and </w:t>
      </w:r>
      <w:r w:rsidR="0073099B" w:rsidRPr="0089171B">
        <w:rPr>
          <w:color w:val="000000"/>
        </w:rPr>
        <w:t xml:space="preserve">in </w:t>
      </w:r>
      <w:r w:rsidRPr="0089171B">
        <w:rPr>
          <w:lang w:val="en-CA"/>
        </w:rPr>
        <w:t xml:space="preserve">the </w:t>
      </w:r>
      <w:proofErr w:type="spellStart"/>
      <w:r w:rsidRPr="0089171B">
        <w:rPr>
          <w:lang w:val="en-CA"/>
        </w:rPr>
        <w:t>mix</w:t>
      </w:r>
      <w:r w:rsidR="00020884" w:rsidRPr="0089171B">
        <w:rPr>
          <w:lang w:val="en-CA"/>
        </w:rPr>
        <w:t>Omics</w:t>
      </w:r>
      <w:proofErr w:type="spellEnd"/>
      <w:r w:rsidRPr="0089171B">
        <w:rPr>
          <w:lang w:val="en-CA"/>
        </w:rPr>
        <w:t xml:space="preserve"> package. </w:t>
      </w:r>
      <w:r w:rsidR="002E5838" w:rsidRPr="0089171B">
        <w:rPr>
          <w:lang w:val="en-CA"/>
        </w:rPr>
        <w:t>E</w:t>
      </w:r>
      <w:r w:rsidRPr="0089171B">
        <w:rPr>
          <w:lang w:val="en-CA"/>
        </w:rPr>
        <w:t xml:space="preserve">ach component </w:t>
      </w:r>
      <m:oMath>
        <m:sSup>
          <m:sSupPr>
            <m:ctrlPr>
              <w:ins w:id="314" w:author="Amrit" w:date="2017-08-24T14:47:00Z">
                <w:rPr>
                  <w:rFonts w:ascii="Cambria Math" w:hAnsi="Cambria Math"/>
                  <w:i/>
                </w:rPr>
              </w:ins>
            </m:ctrlPr>
          </m:sSupPr>
          <m:e>
            <m:r>
              <w:rPr>
                <w:rFonts w:ascii="Cambria Math" w:hAnsi="Cambria Math"/>
              </w:rPr>
              <m:t>t</m:t>
            </m:r>
          </m:e>
          <m:sup>
            <m:r>
              <w:rPr>
                <w:rFonts w:ascii="Cambria Math" w:hAnsi="Cambria Math"/>
              </w:rPr>
              <m:t>k,i</m:t>
            </m:r>
          </m:sup>
        </m:sSup>
      </m:oMath>
      <w:r w:rsidRPr="0089171B">
        <w:t xml:space="preserve"> associated to each </w:t>
      </w:r>
      <w:r w:rsidR="001E1EFC" w:rsidRPr="0089171B">
        <w:t>dataset</w:t>
      </w:r>
      <w:r w:rsidRPr="0089171B">
        <w:t xml:space="preserve"> </w:t>
      </w:r>
      <w:r w:rsidRPr="0089171B">
        <w:rPr>
          <w:i/>
        </w:rPr>
        <w:t>k</w:t>
      </w:r>
      <w:r w:rsidRPr="0089171B">
        <w:t xml:space="preserve"> predicts the class membership of the new sample </w:t>
      </w:r>
      <w:proofErr w:type="spellStart"/>
      <w:r w:rsidRPr="0089171B">
        <w:rPr>
          <w:i/>
        </w:rPr>
        <w:t>i</w:t>
      </w:r>
      <w:proofErr w:type="spellEnd"/>
      <w:r w:rsidRPr="0089171B">
        <w:t xml:space="preserve">, </w:t>
      </w:r>
      <w:r w:rsidR="002E5838" w:rsidRPr="0089171B">
        <w:t xml:space="preserve">and </w:t>
      </w:r>
      <w:r w:rsidRPr="0089171B">
        <w:rPr>
          <w:lang w:val="en-CA"/>
        </w:rPr>
        <w:t xml:space="preserve">the consensus class membership across all </w:t>
      </w:r>
      <w:r w:rsidR="003A7B31" w:rsidRPr="0089171B">
        <w:rPr>
          <w:i/>
          <w:lang w:val="en-CA"/>
        </w:rPr>
        <w:t>K</w:t>
      </w:r>
      <w:r w:rsidR="003A7B31" w:rsidRPr="0089171B">
        <w:rPr>
          <w:lang w:val="en-CA"/>
        </w:rPr>
        <w:t xml:space="preserve"> </w:t>
      </w:r>
      <w:r w:rsidRPr="0089171B">
        <w:rPr>
          <w:lang w:val="en-CA"/>
        </w:rPr>
        <w:t xml:space="preserve">datasets is determined using </w:t>
      </w:r>
      <w:r w:rsidR="006F4048" w:rsidRPr="0089171B">
        <w:rPr>
          <w:lang w:val="en-CA"/>
        </w:rPr>
        <w:t xml:space="preserve">either </w:t>
      </w:r>
      <w:r w:rsidRPr="0089171B">
        <w:rPr>
          <w:lang w:val="en-CA"/>
        </w:rPr>
        <w:t xml:space="preserve">a majority vote or by averaging all </w:t>
      </w:r>
      <m:oMath>
        <m:sSup>
          <m:sSupPr>
            <m:ctrlPr>
              <w:ins w:id="315" w:author="Amrit" w:date="2017-08-24T14:47:00Z">
                <w:rPr>
                  <w:rFonts w:ascii="Cambria Math" w:hAnsi="Cambria Math"/>
                  <w:i/>
                </w:rPr>
              </w:ins>
            </m:ctrlPr>
          </m:sSupPr>
          <m:e>
            <m:r>
              <w:rPr>
                <w:rFonts w:ascii="Cambria Math" w:hAnsi="Cambria Math"/>
              </w:rPr>
              <m:t>t</m:t>
            </m:r>
          </m:e>
          <m:sup>
            <m:r>
              <w:rPr>
                <w:rFonts w:ascii="Cambria Math" w:hAnsi="Cambria Math"/>
              </w:rPr>
              <m:t>k,i</m:t>
            </m:r>
          </m:sup>
        </m:sSup>
      </m:oMath>
      <w:r w:rsidRPr="0089171B">
        <w:t xml:space="preserve"> across all </w:t>
      </w:r>
      <w:r w:rsidR="006F4048" w:rsidRPr="0089171B">
        <w:rPr>
          <w:i/>
        </w:rPr>
        <w:t>K</w:t>
      </w:r>
      <w:r w:rsidRPr="0089171B">
        <w:rPr>
          <w:i/>
        </w:rPr>
        <w:t xml:space="preserve"> </w:t>
      </w:r>
      <w:r w:rsidR="001E1EFC" w:rsidRPr="0089171B">
        <w:t>datasets</w:t>
      </w:r>
      <w:r w:rsidR="006F4048" w:rsidRPr="0089171B">
        <w:t xml:space="preserve"> before using the predi</w:t>
      </w:r>
      <w:r w:rsidR="00913D5A" w:rsidRPr="0089171B">
        <w:t>c</w:t>
      </w:r>
      <w:r w:rsidR="006F4048" w:rsidRPr="0089171B">
        <w:t>tion distance of choice</w:t>
      </w:r>
      <w:r w:rsidRPr="0089171B">
        <w:t xml:space="preserve"> (average prediction scheme). In case of ties in the majority vote scheme, ‘NA’ is allocated as a prediction. Because the class prediction relies on individual vote from each </w:t>
      </w:r>
      <w:r w:rsidR="00020884" w:rsidRPr="0089171B">
        <w:t>omics</w:t>
      </w:r>
      <w:r w:rsidRPr="0089171B">
        <w:t xml:space="preserve"> set, DIABLO is highly flexible and </w:t>
      </w:r>
      <w:r w:rsidR="00095EE7" w:rsidRPr="0089171B">
        <w:t xml:space="preserve">thus </w:t>
      </w:r>
      <w:r w:rsidRPr="0089171B">
        <w:t xml:space="preserve">allows for some missing datasets </w:t>
      </w:r>
      <w:proofErr w:type="spellStart"/>
      <w:r w:rsidRPr="0089171B">
        <w:rPr>
          <w:i/>
        </w:rPr>
        <w:t>X</w:t>
      </w:r>
      <w:r w:rsidRPr="0089171B">
        <w:rPr>
          <w:i/>
          <w:vertAlign w:val="subscript"/>
        </w:rPr>
        <w:t>k</w:t>
      </w:r>
      <w:proofErr w:type="spellEnd"/>
      <w:r w:rsidRPr="0089171B">
        <w:rPr>
          <w:i/>
        </w:rPr>
        <w:t xml:space="preserve"> </w:t>
      </w:r>
      <w:r w:rsidRPr="0089171B">
        <w:t xml:space="preserve">during the prediction step. </w:t>
      </w:r>
      <w:r w:rsidR="00B175C2" w:rsidRPr="0089171B">
        <w:t xml:space="preserve">In our two </w:t>
      </w:r>
      <w:proofErr w:type="gramStart"/>
      <w:r w:rsidR="00B175C2" w:rsidRPr="0089171B">
        <w:t>studies</w:t>
      </w:r>
      <w:proofErr w:type="gramEnd"/>
      <w:r w:rsidR="00B175C2" w:rsidRPr="0089171B">
        <w:t xml:space="preserve"> we used the </w:t>
      </w:r>
      <w:r w:rsidR="005C2A98" w:rsidRPr="0089171B">
        <w:t>centroid</w:t>
      </w:r>
      <w:r w:rsidR="00B175C2" w:rsidRPr="0089171B">
        <w:t xml:space="preserve"> distance </w:t>
      </w:r>
      <w:r w:rsidR="005C2A98" w:rsidRPr="0089171B">
        <w:t>for the majority vote scheme (breast cancer study) and the maximum distance for the</w:t>
      </w:r>
      <w:r w:rsidR="00B175C2" w:rsidRPr="0089171B">
        <w:t xml:space="preserve"> average vote scheme</w:t>
      </w:r>
      <w:r w:rsidR="005C2A98" w:rsidRPr="0089171B">
        <w:t xml:space="preserve"> (asthma study)</w:t>
      </w:r>
      <w:r w:rsidR="00B175C2" w:rsidRPr="0089171B">
        <w:t xml:space="preserve"> during performance evaluation and test set prediction.</w:t>
      </w:r>
    </w:p>
    <w:p w14:paraId="19B48829" w14:textId="77777777" w:rsidR="00E80881" w:rsidRPr="0089171B" w:rsidRDefault="00E80881" w:rsidP="003F44E9">
      <w:pPr>
        <w:spacing w:line="480" w:lineRule="auto"/>
        <w:jc w:val="both"/>
      </w:pPr>
    </w:p>
    <w:p w14:paraId="3DD8441E" w14:textId="3848C4AD" w:rsidR="00E80881" w:rsidRPr="0089171B" w:rsidRDefault="00E80881" w:rsidP="003F44E9">
      <w:pPr>
        <w:spacing w:line="480" w:lineRule="auto"/>
        <w:jc w:val="both"/>
        <w:rPr>
          <w:color w:val="000000"/>
        </w:rPr>
      </w:pPr>
      <w:r w:rsidRPr="0089171B">
        <w:rPr>
          <w:b/>
          <w:i/>
          <w:lang w:val="en-CA"/>
        </w:rPr>
        <w:lastRenderedPageBreak/>
        <w:t xml:space="preserve">Design </w:t>
      </w:r>
      <w:r w:rsidR="0012687F" w:rsidRPr="0089171B">
        <w:rPr>
          <w:b/>
          <w:i/>
          <w:lang w:val="en-CA"/>
        </w:rPr>
        <w:t>matrix in DIABLO</w:t>
      </w:r>
      <w:r w:rsidRPr="0089171B">
        <w:rPr>
          <w:b/>
          <w:i/>
          <w:lang w:val="en-CA"/>
        </w:rPr>
        <w:t xml:space="preserve">. </w:t>
      </w:r>
      <w:r w:rsidRPr="0089171B">
        <w:rPr>
          <w:color w:val="000000"/>
        </w:rPr>
        <w:t xml:space="preserve">The design matrix </w:t>
      </w:r>
      <w:r w:rsidRPr="0089171B">
        <w:rPr>
          <w:i/>
          <w:color w:val="000000"/>
        </w:rPr>
        <w:t>C</w:t>
      </w:r>
      <w:r w:rsidRPr="0089171B">
        <w:rPr>
          <w:color w:val="000000"/>
        </w:rPr>
        <w:t xml:space="preserve"> is a </w:t>
      </w:r>
      <w:proofErr w:type="spellStart"/>
      <w:r w:rsidRPr="0089171B">
        <w:rPr>
          <w:i/>
          <w:color w:val="000000"/>
        </w:rPr>
        <w:t>K</w:t>
      </w:r>
      <w:r w:rsidRPr="0089171B">
        <w:rPr>
          <w:color w:val="000000"/>
        </w:rPr>
        <w:t>x</w:t>
      </w:r>
      <w:r w:rsidRPr="0089171B">
        <w:rPr>
          <w:i/>
          <w:color w:val="000000"/>
        </w:rPr>
        <w:t>K</w:t>
      </w:r>
      <w:proofErr w:type="spellEnd"/>
      <w:r w:rsidRPr="0089171B">
        <w:rPr>
          <w:color w:val="000000"/>
        </w:rPr>
        <w:t xml:space="preserve"> matrix of zeros and ones which specifies whether the covariance between two datasets should be maximized in the </w:t>
      </w:r>
      <w:r w:rsidR="00F12FCF" w:rsidRPr="0089171B">
        <w:rPr>
          <w:color w:val="000000"/>
        </w:rPr>
        <w:t xml:space="preserve">DIABLO </w:t>
      </w:r>
      <w:r w:rsidRPr="0089171B">
        <w:rPr>
          <w:color w:val="000000"/>
        </w:rPr>
        <w:t>model</w:t>
      </w:r>
      <w:r w:rsidR="00F62520" w:rsidRPr="0089171B">
        <w:rPr>
          <w:color w:val="000000"/>
        </w:rPr>
        <w:t>, as presented in equation (1</w:t>
      </w:r>
      <w:r w:rsidR="00B44CB5" w:rsidRPr="0089171B">
        <w:rPr>
          <w:color w:val="000000"/>
        </w:rPr>
        <w:t>). In</w:t>
      </w:r>
      <w:r w:rsidR="0012687F" w:rsidRPr="0089171B">
        <w:rPr>
          <w:color w:val="000000"/>
        </w:rPr>
        <w:t xml:space="preserve"> our simulation </w:t>
      </w:r>
      <w:proofErr w:type="gramStart"/>
      <w:r w:rsidR="0012687F" w:rsidRPr="0089171B">
        <w:rPr>
          <w:color w:val="000000"/>
        </w:rPr>
        <w:t>study</w:t>
      </w:r>
      <w:proofErr w:type="gramEnd"/>
      <w:r w:rsidR="0012687F" w:rsidRPr="0089171B">
        <w:rPr>
          <w:color w:val="000000"/>
        </w:rPr>
        <w:t xml:space="preserve"> </w:t>
      </w:r>
      <w:r w:rsidR="00EA2703" w:rsidRPr="0089171B">
        <w:rPr>
          <w:color w:val="000000"/>
        </w:rPr>
        <w:t>w</w:t>
      </w:r>
      <w:r w:rsidRPr="0089171B">
        <w:rPr>
          <w:color w:val="000000"/>
        </w:rPr>
        <w:t xml:space="preserve">e evaluated two different scenarios: a null design is when no datasets are connected, </w:t>
      </w:r>
      <w:r w:rsidR="005D2EDD" w:rsidRPr="0089171B">
        <w:rPr>
          <w:color w:val="000000"/>
        </w:rPr>
        <w:t xml:space="preserve">and </w:t>
      </w:r>
      <w:r w:rsidRPr="0089171B">
        <w:rPr>
          <w:color w:val="000000"/>
        </w:rPr>
        <w:t>a full design is when all datasets are connected:</w:t>
      </w:r>
    </w:p>
    <w:p w14:paraId="2CBA07B8" w14:textId="77777777" w:rsidR="00E80881" w:rsidRPr="0089171B" w:rsidRDefault="00E80881" w:rsidP="003F44E9">
      <w:pPr>
        <w:spacing w:line="480" w:lineRule="auto"/>
        <w:jc w:val="both"/>
        <w:rPr>
          <w:color w:val="000000"/>
        </w:rPr>
      </w:pPr>
      <w:r w:rsidRPr="0089171B">
        <w:rPr>
          <w:noProof/>
          <w:color w:val="000000"/>
          <w:lang w:val="en-GB" w:eastAsia="en-GB"/>
        </w:rPr>
        <w:drawing>
          <wp:inline distT="0" distB="0" distL="0" distR="0" wp14:anchorId="7925202A" wp14:editId="204FF1D5">
            <wp:extent cx="2692400" cy="685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92400" cy="685800"/>
                    </a:xfrm>
                    <a:prstGeom prst="rect">
                      <a:avLst/>
                    </a:prstGeom>
                  </pic:spPr>
                </pic:pic>
              </a:graphicData>
            </a:graphic>
          </wp:inline>
        </w:drawing>
      </w:r>
    </w:p>
    <w:p w14:paraId="77C6E8FE" w14:textId="0445E60F" w:rsidR="00E80881" w:rsidRPr="0089171B" w:rsidRDefault="00E80881" w:rsidP="003F44E9">
      <w:pPr>
        <w:spacing w:line="480" w:lineRule="auto"/>
        <w:jc w:val="both"/>
      </w:pPr>
      <w:r w:rsidRPr="0089171B">
        <w:t xml:space="preserve">Note that internal to the DIABLO method, the design always links each </w:t>
      </w:r>
      <w:r w:rsidR="001E1EFC" w:rsidRPr="0089171B">
        <w:t>dataset</w:t>
      </w:r>
      <w:r w:rsidRPr="0089171B">
        <w:t xml:space="preserve"> to the outcome </w:t>
      </w:r>
      <w:r w:rsidRPr="0089171B">
        <w:rPr>
          <w:i/>
        </w:rPr>
        <w:t>Y</w:t>
      </w:r>
      <w:r w:rsidRPr="0089171B">
        <w:t>.</w:t>
      </w:r>
      <w:r w:rsidR="00EA2703" w:rsidRPr="0089171B">
        <w:t xml:space="preserve"> </w:t>
      </w:r>
      <w:r w:rsidR="003837DA" w:rsidRPr="0089171B">
        <w:t xml:space="preserve"> </w:t>
      </w:r>
      <w:r w:rsidR="00EA2703" w:rsidRPr="0089171B">
        <w:t xml:space="preserve">For the two case studies (breast cancer and asthma) </w:t>
      </w:r>
      <w:r w:rsidR="007A3517" w:rsidRPr="0089171B">
        <w:t xml:space="preserve">the design matrix was computed based on our </w:t>
      </w:r>
      <w:r w:rsidR="00703F13" w:rsidRPr="0089171B">
        <w:t>proposed method (see below</w:t>
      </w:r>
      <w:r w:rsidR="00387443" w:rsidRPr="0089171B">
        <w:t xml:space="preserve"> </w:t>
      </w:r>
      <w:r w:rsidR="00387443" w:rsidRPr="0089171B">
        <w:rPr>
          <w:b/>
          <w:i/>
        </w:rPr>
        <w:t>Parameters tuning</w:t>
      </w:r>
      <w:r w:rsidR="00703F13" w:rsidRPr="0089171B">
        <w:t>).</w:t>
      </w:r>
    </w:p>
    <w:p w14:paraId="24E55F99" w14:textId="77777777" w:rsidR="00E80881" w:rsidRPr="0089171B" w:rsidRDefault="00E80881" w:rsidP="003F44E9">
      <w:pPr>
        <w:spacing w:line="480" w:lineRule="auto"/>
        <w:jc w:val="both"/>
      </w:pPr>
    </w:p>
    <w:p w14:paraId="01D1DAFC" w14:textId="7F205227" w:rsidR="00111339" w:rsidRPr="0089171B" w:rsidRDefault="00111339" w:rsidP="003F44E9">
      <w:pPr>
        <w:spacing w:line="480" w:lineRule="auto"/>
        <w:jc w:val="both"/>
      </w:pPr>
      <w:r w:rsidRPr="0089171B">
        <w:rPr>
          <w:b/>
          <w:i/>
        </w:rPr>
        <w:t>Input data in DIABLO.</w:t>
      </w:r>
      <w:r w:rsidRPr="0089171B">
        <w:t xml:space="preserve"> While DIABLO does not assume particular data distributions, all datasets should be normalized appropriately according to each omics platform and preprocessed if necessary (see normalization steps described below for each case study). Samples should be represented in rows in the data matrices and match the same sample across omics datasets. The phenotype outcome Y is a factor indicating the class membership of each sample. The R function, in </w:t>
      </w:r>
      <w:proofErr w:type="spellStart"/>
      <w:r w:rsidRPr="0089171B">
        <w:t>mixOmics</w:t>
      </w:r>
      <w:proofErr w:type="spellEnd"/>
      <w:r w:rsidRPr="0089171B">
        <w:t xml:space="preserve"> will internally center and scale each variable as is conventionally performed in PLS-based models and will create the dummy matrix outcome from Y. A multilevel variance decomposition option is available for repeated measures study designs (see below).</w:t>
      </w:r>
    </w:p>
    <w:p w14:paraId="29416B87" w14:textId="77777777" w:rsidR="00111339" w:rsidRPr="0089171B" w:rsidRDefault="00111339" w:rsidP="003F44E9">
      <w:pPr>
        <w:spacing w:line="480" w:lineRule="auto"/>
        <w:jc w:val="both"/>
      </w:pPr>
    </w:p>
    <w:p w14:paraId="0AFC4F01" w14:textId="77777777" w:rsidR="007A6538" w:rsidRPr="0089171B" w:rsidRDefault="00E80881" w:rsidP="003F44E9">
      <w:pPr>
        <w:spacing w:line="480" w:lineRule="auto"/>
        <w:jc w:val="both"/>
      </w:pPr>
      <w:r w:rsidRPr="0089171B">
        <w:rPr>
          <w:b/>
          <w:i/>
        </w:rPr>
        <w:t>Parameters tuning.</w:t>
      </w:r>
      <w:r w:rsidRPr="0089171B">
        <w:t xml:space="preserve"> </w:t>
      </w:r>
    </w:p>
    <w:p w14:paraId="409BC08A" w14:textId="64BCEFFB" w:rsidR="007A6538" w:rsidRPr="0089171B" w:rsidRDefault="00E80881" w:rsidP="007A6538">
      <w:pPr>
        <w:spacing w:line="480" w:lineRule="auto"/>
        <w:jc w:val="both"/>
      </w:pPr>
      <w:r w:rsidRPr="0089171B">
        <w:lastRenderedPageBreak/>
        <w:t xml:space="preserve">The first parameter to </w:t>
      </w:r>
      <w:r w:rsidR="004551B0" w:rsidRPr="0089171B">
        <w:t>tune</w:t>
      </w:r>
      <w:r w:rsidRPr="0089171B">
        <w:t xml:space="preserve"> in the design matrix C, which can be determined using either prior biological knowledge, or a data-driven approach</w:t>
      </w:r>
      <w:r w:rsidR="004551B0" w:rsidRPr="0089171B">
        <w:t xml:space="preserve">. </w:t>
      </w:r>
      <w:r w:rsidR="00E45E1A" w:rsidRPr="0089171B">
        <w:t xml:space="preserve">The latter </w:t>
      </w:r>
      <w:r w:rsidR="004551B0" w:rsidRPr="0089171B">
        <w:t xml:space="preserve">approach uses </w:t>
      </w:r>
      <w:r w:rsidR="00214B3F" w:rsidRPr="0089171B">
        <w:t>PLS</w:t>
      </w:r>
      <w:r w:rsidR="00E606B8" w:rsidRPr="0089171B">
        <w:t xml:space="preserve"> method implemented in </w:t>
      </w:r>
      <w:proofErr w:type="spellStart"/>
      <w:r w:rsidR="00E606B8" w:rsidRPr="0089171B">
        <w:t>mix</w:t>
      </w:r>
      <w:r w:rsidR="00020884" w:rsidRPr="0089171B">
        <w:t>Omics</w:t>
      </w:r>
      <w:proofErr w:type="spellEnd"/>
      <w:r w:rsidR="004551B0" w:rsidRPr="0089171B">
        <w:t xml:space="preserve"> t</w:t>
      </w:r>
      <w:r w:rsidR="007E289D" w:rsidRPr="0089171B">
        <w:t>hat</w:t>
      </w:r>
      <w:r w:rsidR="004551B0" w:rsidRPr="0089171B">
        <w:t xml:space="preserve"> </w:t>
      </w:r>
      <w:r w:rsidR="007E289D" w:rsidRPr="0089171B">
        <w:t xml:space="preserve">models </w:t>
      </w:r>
      <w:r w:rsidR="004551B0" w:rsidRPr="0089171B">
        <w:t>pair-wise association</w:t>
      </w:r>
      <w:r w:rsidR="00A66A74" w:rsidRPr="0089171B">
        <w:t>s</w:t>
      </w:r>
      <w:r w:rsidR="004551B0" w:rsidRPr="0089171B">
        <w:t xml:space="preserve"> between </w:t>
      </w:r>
      <w:r w:rsidR="00020884" w:rsidRPr="0089171B">
        <w:t>omics</w:t>
      </w:r>
      <w:r w:rsidR="004551B0" w:rsidRPr="0089171B">
        <w:t xml:space="preserve"> datasets. </w:t>
      </w:r>
      <w:r w:rsidRPr="0089171B">
        <w:t>If the correlation</w:t>
      </w:r>
      <w:r w:rsidR="006C4F29" w:rsidRPr="0089171B">
        <w:t xml:space="preserve"> </w:t>
      </w:r>
      <w:r w:rsidR="00A66A74" w:rsidRPr="0089171B">
        <w:t>between the first</w:t>
      </w:r>
      <w:r w:rsidR="006C4F29" w:rsidRPr="0089171B">
        <w:t xml:space="preserve"> component of each </w:t>
      </w:r>
      <w:r w:rsidR="00020884" w:rsidRPr="0089171B">
        <w:t>omics</w:t>
      </w:r>
      <w:r w:rsidR="00A66A74" w:rsidRPr="0089171B">
        <w:t xml:space="preserve"> dataset</w:t>
      </w:r>
      <w:r w:rsidRPr="0089171B">
        <w:t xml:space="preserve"> i</w:t>
      </w:r>
      <w:r w:rsidR="006C4F29" w:rsidRPr="0089171B">
        <w:t>s</w:t>
      </w:r>
      <w:r w:rsidRPr="0089171B">
        <w:t xml:space="preserve"> above a given threshold (e.g. 0.8) then a </w:t>
      </w:r>
      <w:r w:rsidR="004551B0" w:rsidRPr="0089171B">
        <w:t>connection</w:t>
      </w:r>
      <w:r w:rsidRPr="0089171B">
        <w:t xml:space="preserve"> between those </w:t>
      </w:r>
      <w:r w:rsidR="001E1EFC" w:rsidRPr="0089171B">
        <w:t>datasets</w:t>
      </w:r>
      <w:r w:rsidRPr="0089171B">
        <w:t xml:space="preserve"> is included in the DIABLO design</w:t>
      </w:r>
      <w:r w:rsidR="004551B0" w:rsidRPr="0089171B">
        <w:t xml:space="preserve">. </w:t>
      </w:r>
    </w:p>
    <w:p w14:paraId="1678875F" w14:textId="6187A1D7" w:rsidR="00653076" w:rsidRPr="0089171B" w:rsidRDefault="00E80881" w:rsidP="00B44CB5">
      <w:pPr>
        <w:spacing w:line="480" w:lineRule="auto"/>
        <w:ind w:firstLine="720"/>
        <w:jc w:val="both"/>
      </w:pPr>
      <w:r w:rsidRPr="0089171B">
        <w:t xml:space="preserve">The second parameter to </w:t>
      </w:r>
      <w:r w:rsidR="003C55D4" w:rsidRPr="0089171B">
        <w:t xml:space="preserve">tune </w:t>
      </w:r>
      <w:r w:rsidRPr="0089171B">
        <w:t xml:space="preserve">is the </w:t>
      </w:r>
      <w:r w:rsidR="00653FCD" w:rsidRPr="0089171B">
        <w:t xml:space="preserve">total </w:t>
      </w:r>
      <w:r w:rsidRPr="0089171B">
        <w:t>number of components. In several analyses we found that G − 1 components were sufficient to extract sufficient information to discriminate all phenotype groups</w:t>
      </w:r>
      <w:r w:rsidR="00B44CB5" w:rsidRPr="0089171B">
        <w:t xml:space="preserve"> </w:t>
      </w:r>
      <w:r w:rsidR="00B44CB5" w:rsidRPr="0089171B">
        <w:fldChar w:fldCharType="begin"/>
      </w:r>
      <w:ins w:id="316" w:author="Amrit" w:date="2018-02-22T11:13:00Z">
        <w:r w:rsidR="00310D60">
          <w:instrText xml:space="preserve"> ADDIN ZOTERO_ITEM CSL_CITATION {"citationID":"1q8a9andve","properties":{"formattedCitation":"[15]","plainCitation":"[15]"},"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ins>
      <w:del w:id="317" w:author="Amrit" w:date="2018-02-20T22:28:00Z">
        <w:r w:rsidR="00B91D7E" w:rsidRPr="0089171B" w:rsidDel="0001647F">
          <w:delInstrText xml:space="preserve"> ADDIN ZOTERO_ITEM CSL_CITATION {"citationID":"1q8a9andve","properties":{"formattedCitation":"[9]","plainCitation":"[9]"},"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delInstrText>
        </w:r>
      </w:del>
      <w:r w:rsidR="00B44CB5" w:rsidRPr="0089171B">
        <w:fldChar w:fldCharType="separate"/>
      </w:r>
      <w:ins w:id="318" w:author="Amrit" w:date="2018-02-22T11:13:00Z">
        <w:r w:rsidR="00310D60">
          <w:rPr>
            <w:noProof/>
          </w:rPr>
          <w:t>[15]</w:t>
        </w:r>
      </w:ins>
      <w:del w:id="319" w:author="Amrit" w:date="2018-02-20T22:28:00Z">
        <w:r w:rsidR="00B91D7E" w:rsidRPr="00310D60" w:rsidDel="0001647F">
          <w:rPr>
            <w:noProof/>
          </w:rPr>
          <w:delText>[9]</w:delText>
        </w:r>
      </w:del>
      <w:r w:rsidR="00B44CB5" w:rsidRPr="0089171B">
        <w:fldChar w:fldCharType="end"/>
      </w:r>
      <w:r w:rsidRPr="0089171B">
        <w:t xml:space="preserve">, but this can be assessed by evaluating the model performance across all specified components (described below) </w:t>
      </w:r>
      <w:r w:rsidR="00F34B34" w:rsidRPr="0089171B">
        <w:t xml:space="preserve">as well as using </w:t>
      </w:r>
      <w:r w:rsidRPr="0089171B">
        <w:t>graphical outputs such as sample plots</w:t>
      </w:r>
      <w:r w:rsidR="00653076" w:rsidRPr="0089171B">
        <w:t xml:space="preserve"> to visualize the discriminatory ability of each component</w:t>
      </w:r>
      <w:r w:rsidRPr="0089171B">
        <w:t>.</w:t>
      </w:r>
      <w:r w:rsidR="004551B0" w:rsidRPr="0089171B">
        <w:t xml:space="preserve"> </w:t>
      </w:r>
    </w:p>
    <w:p w14:paraId="3EB32CD6" w14:textId="06F84D93" w:rsidR="00E80881" w:rsidRPr="0089171B" w:rsidRDefault="00E80881" w:rsidP="00B44CB5">
      <w:pPr>
        <w:spacing w:line="480" w:lineRule="auto"/>
        <w:ind w:firstLine="720"/>
        <w:jc w:val="both"/>
      </w:pPr>
      <w:r w:rsidRPr="0089171B">
        <w:t>Finally</w:t>
      </w:r>
      <w:r w:rsidR="00E57116" w:rsidRPr="0089171B">
        <w:t>,</w:t>
      </w:r>
      <w:r w:rsidRPr="0089171B">
        <w:t xml:space="preserve"> the third set of parameters</w:t>
      </w:r>
      <w:r w:rsidR="005856BD" w:rsidRPr="0089171B">
        <w:t xml:space="preserve"> to tune</w:t>
      </w:r>
      <w:r w:rsidRPr="0089171B">
        <w:t xml:space="preserve"> is the number of variables to select per dataset and per component. Such tuning can rapidly become cumbersome, as there might be numerous combinations of selection sizes </w:t>
      </w:r>
      <w:r w:rsidR="003D63A0" w:rsidRPr="0089171B">
        <w:t xml:space="preserve">to evaluate </w:t>
      </w:r>
      <w:r w:rsidRPr="0089171B">
        <w:t xml:space="preserve">across all </w:t>
      </w:r>
      <w:r w:rsidR="00BB65D4" w:rsidRPr="0089171B">
        <w:rPr>
          <w:i/>
        </w:rPr>
        <w:t>K</w:t>
      </w:r>
      <w:r w:rsidRPr="0089171B">
        <w:rPr>
          <w:i/>
        </w:rPr>
        <w:t xml:space="preserve"> </w:t>
      </w:r>
      <w:r w:rsidRPr="0089171B">
        <w:t xml:space="preserve">datasets. </w:t>
      </w:r>
      <w:r w:rsidR="00353728" w:rsidRPr="0089171B">
        <w:t>For the breast cancer study, w</w:t>
      </w:r>
      <w:r w:rsidRPr="0089171B">
        <w:t xml:space="preserve">e used </w:t>
      </w:r>
      <w:r w:rsidR="004551B0" w:rsidRPr="0089171B">
        <w:t>5</w:t>
      </w:r>
      <w:r w:rsidRPr="0089171B">
        <w:t xml:space="preserve">-fold cross-validation repeated 50 times to evaluate the performance of the model over a grid of different possible values of variables to select. The performance of the model for a given set of parameters (including number of component and number of variables to select) was based on the balanced classification error rate using majority vote or average prediction schemes with </w:t>
      </w:r>
      <w:r w:rsidR="004551B0" w:rsidRPr="0089171B">
        <w:t>centroids</w:t>
      </w:r>
      <w:r w:rsidRPr="0089171B">
        <w:t xml:space="preserve"> distance.</w:t>
      </w:r>
      <w:r w:rsidR="00353728" w:rsidRPr="0089171B">
        <w:t xml:space="preserve"> In our experience, t</w:t>
      </w:r>
      <w:r w:rsidR="00E57116" w:rsidRPr="0089171B">
        <w:t xml:space="preserve">he number of variables to select </w:t>
      </w:r>
      <w:r w:rsidR="00AF005F" w:rsidRPr="0089171B">
        <w:t xml:space="preserve">in </w:t>
      </w:r>
      <w:r w:rsidR="00E57116" w:rsidRPr="0089171B">
        <w:t xml:space="preserve">each dataset </w:t>
      </w:r>
      <w:r w:rsidR="00353728" w:rsidRPr="0089171B">
        <w:t>provides less of an improvement on the error rate compared to tuning the number of components. Therefore, even a grid</w:t>
      </w:r>
      <w:r w:rsidR="0058650A" w:rsidRPr="0089171B">
        <w:t xml:space="preserve"> composed of </w:t>
      </w:r>
      <w:r w:rsidR="0044244E" w:rsidRPr="0089171B">
        <w:t>a small number of variables (&lt;50 with steps of 5 or 10</w:t>
      </w:r>
      <w:r w:rsidR="0058650A" w:rsidRPr="0089171B">
        <w:t>)</w:t>
      </w:r>
      <w:r w:rsidR="00353728" w:rsidRPr="0089171B">
        <w:t xml:space="preserve"> may suffice </w:t>
      </w:r>
      <w:r w:rsidR="009979F4" w:rsidRPr="0089171B">
        <w:t xml:space="preserve">as it </w:t>
      </w:r>
      <w:r w:rsidR="00353728" w:rsidRPr="0089171B">
        <w:t xml:space="preserve">does not </w:t>
      </w:r>
      <w:r w:rsidR="00105DB3" w:rsidRPr="0089171B">
        <w:t>substantially</w:t>
      </w:r>
      <w:r w:rsidR="009979F4" w:rsidRPr="0089171B">
        <w:t xml:space="preserve"> </w:t>
      </w:r>
      <w:r w:rsidR="00105DB3" w:rsidRPr="0089171B">
        <w:t xml:space="preserve">change the classification </w:t>
      </w:r>
      <w:r w:rsidR="00353728" w:rsidRPr="0089171B">
        <w:t>performance</w:t>
      </w:r>
      <w:r w:rsidR="00105DB3" w:rsidRPr="0089171B">
        <w:t>. Also, the</w:t>
      </w:r>
      <w:r w:rsidRPr="0089171B">
        <w:t xml:space="preserve"> variable selection size can also be guided according to the downstream biological interpretation</w:t>
      </w:r>
      <w:r w:rsidR="00B12C5F" w:rsidRPr="0089171B">
        <w:t xml:space="preserve"> to be </w:t>
      </w:r>
      <w:r w:rsidR="00B12C5F" w:rsidRPr="0089171B">
        <w:lastRenderedPageBreak/>
        <w:t>performed</w:t>
      </w:r>
      <w:r w:rsidR="002A7F6C" w:rsidRPr="0089171B">
        <w:t>. For example</w:t>
      </w:r>
      <w:r w:rsidR="005C2A98" w:rsidRPr="0089171B">
        <w:t>,</w:t>
      </w:r>
      <w:r w:rsidR="002A7F6C" w:rsidRPr="0089171B">
        <w:t xml:space="preserve"> a gene-set enrichment analysis may require a larger signature than a literature-search interpretation</w:t>
      </w:r>
      <w:r w:rsidR="00B44CB5" w:rsidRPr="0089171B">
        <w:t>.</w:t>
      </w:r>
    </w:p>
    <w:p w14:paraId="2A337CF7" w14:textId="77777777" w:rsidR="0098754F" w:rsidRPr="0089171B" w:rsidRDefault="0098754F" w:rsidP="003F44E9">
      <w:pPr>
        <w:spacing w:line="480" w:lineRule="auto"/>
        <w:jc w:val="both"/>
      </w:pPr>
    </w:p>
    <w:p w14:paraId="78F71F4E" w14:textId="4A124BD7" w:rsidR="009B604F" w:rsidRPr="0089171B" w:rsidRDefault="00EA012D" w:rsidP="003F44E9">
      <w:pPr>
        <w:widowControl w:val="0"/>
        <w:autoSpaceDE w:val="0"/>
        <w:autoSpaceDN w:val="0"/>
        <w:adjustRightInd w:val="0"/>
        <w:spacing w:line="480" w:lineRule="auto"/>
        <w:jc w:val="both"/>
      </w:pPr>
      <w:r w:rsidRPr="0089171B">
        <w:rPr>
          <w:b/>
          <w:i/>
        </w:rPr>
        <w:t>Visualization</w:t>
      </w:r>
      <w:r w:rsidR="00600D73" w:rsidRPr="0089171B">
        <w:rPr>
          <w:b/>
          <w:i/>
        </w:rPr>
        <w:t xml:space="preserve"> outputs with DIABLO. </w:t>
      </w:r>
      <w:r w:rsidR="009B1F2D" w:rsidRPr="0089171B">
        <w:t xml:space="preserve">Several types of graphical outputs were made available in </w:t>
      </w:r>
      <w:proofErr w:type="spellStart"/>
      <w:r w:rsidR="009B1F2D" w:rsidRPr="0089171B">
        <w:t>mix</w:t>
      </w:r>
      <w:r w:rsidR="00020884" w:rsidRPr="0089171B">
        <w:t>Omics</w:t>
      </w:r>
      <w:proofErr w:type="spellEnd"/>
      <w:r w:rsidR="009B1F2D" w:rsidRPr="0089171B">
        <w:t xml:space="preserve"> to improve the interpretation of the DIABLO results. </w:t>
      </w:r>
    </w:p>
    <w:p w14:paraId="3B78E288" w14:textId="1AC53542" w:rsidR="009B604F" w:rsidRPr="0089171B" w:rsidRDefault="006B49EA" w:rsidP="003F44E9">
      <w:pPr>
        <w:widowControl w:val="0"/>
        <w:autoSpaceDE w:val="0"/>
        <w:autoSpaceDN w:val="0"/>
        <w:adjustRightInd w:val="0"/>
        <w:spacing w:line="480" w:lineRule="auto"/>
        <w:jc w:val="both"/>
      </w:pPr>
      <w:r w:rsidRPr="0089171B">
        <w:rPr>
          <w:i/>
        </w:rPr>
        <w:t>Sample plots.</w:t>
      </w:r>
      <w:r w:rsidRPr="0089171B">
        <w:t xml:space="preserve"> </w:t>
      </w:r>
      <w:r w:rsidR="000E032A" w:rsidRPr="0089171B">
        <w:t xml:space="preserve">Pairs of components associated to each </w:t>
      </w:r>
      <w:r w:rsidR="001E1EFC" w:rsidRPr="0089171B">
        <w:t>dataset</w:t>
      </w:r>
      <w:r w:rsidR="000E032A" w:rsidRPr="0089171B">
        <w:t xml:space="preserve"> are used to represent the samples projected in the space spanned by those components in each individual </w:t>
      </w:r>
      <w:r w:rsidR="00020884" w:rsidRPr="0089171B">
        <w:t>omics</w:t>
      </w:r>
      <w:r w:rsidR="000E032A" w:rsidRPr="0089171B">
        <w:t xml:space="preserve"> </w:t>
      </w:r>
      <w:r w:rsidR="001E1EFC" w:rsidRPr="0089171B">
        <w:t>dataset</w:t>
      </w:r>
      <w:r w:rsidR="00502EE9" w:rsidRPr="0089171B">
        <w:t>. The sample plot enables</w:t>
      </w:r>
      <w:r w:rsidR="000E032A" w:rsidRPr="0089171B">
        <w:t xml:space="preserve"> </w:t>
      </w:r>
      <w:r w:rsidR="00127FFD" w:rsidRPr="0089171B">
        <w:t xml:space="preserve">the user </w:t>
      </w:r>
      <w:r w:rsidR="000E032A" w:rsidRPr="0089171B">
        <w:t>to visualize the ability of the DIABLO model to extract common information at the sample level</w:t>
      </w:r>
      <w:r w:rsidR="00174F6A" w:rsidRPr="0089171B">
        <w:t xml:space="preserve"> </w:t>
      </w:r>
      <w:r w:rsidR="00502EE9" w:rsidRPr="0089171B">
        <w:t xml:space="preserve">for each </w:t>
      </w:r>
      <w:r w:rsidR="001E1EFC" w:rsidRPr="0089171B">
        <w:t>dataset</w:t>
      </w:r>
      <w:r w:rsidR="00502EE9" w:rsidRPr="0089171B">
        <w:t xml:space="preserve">, </w:t>
      </w:r>
      <w:r w:rsidR="007E347E" w:rsidRPr="0089171B">
        <w:t xml:space="preserve">as well as </w:t>
      </w:r>
      <w:r w:rsidR="00502EE9" w:rsidRPr="0089171B">
        <w:t xml:space="preserve">to visualize the </w:t>
      </w:r>
      <w:r w:rsidR="007E347E" w:rsidRPr="0089171B">
        <w:t xml:space="preserve">discriminatory power of each </w:t>
      </w:r>
      <w:r w:rsidR="00502EE9" w:rsidRPr="0089171B">
        <w:t xml:space="preserve">data </w:t>
      </w:r>
      <w:r w:rsidR="007E347E" w:rsidRPr="0089171B">
        <w:t xml:space="preserve">type </w:t>
      </w:r>
      <w:r w:rsidR="00502EE9" w:rsidRPr="0089171B">
        <w:t>to separate the</w:t>
      </w:r>
      <w:r w:rsidR="00127FFD" w:rsidRPr="0089171B">
        <w:t xml:space="preserve"> phenotypic</w:t>
      </w:r>
      <w:r w:rsidR="007E347E" w:rsidRPr="0089171B">
        <w:t xml:space="preserve"> groups.</w:t>
      </w:r>
      <w:r w:rsidR="00264934" w:rsidRPr="0089171B">
        <w:t xml:space="preserve"> </w:t>
      </w:r>
      <w:r w:rsidR="00565A7C" w:rsidRPr="0089171B">
        <w:t>The s</w:t>
      </w:r>
      <w:r w:rsidR="00C14E1A" w:rsidRPr="0089171B">
        <w:t xml:space="preserve">catterplot </w:t>
      </w:r>
      <w:proofErr w:type="gramStart"/>
      <w:r w:rsidR="00C14E1A" w:rsidRPr="0089171B">
        <w:t>matri</w:t>
      </w:r>
      <w:r w:rsidR="004717B3" w:rsidRPr="0089171B">
        <w:t xml:space="preserve">x </w:t>
      </w:r>
      <w:r w:rsidR="005B2B60" w:rsidRPr="0089171B">
        <w:t xml:space="preserve"> represent</w:t>
      </w:r>
      <w:r w:rsidR="00580B67" w:rsidRPr="0089171B">
        <w:t>s</w:t>
      </w:r>
      <w:proofErr w:type="gramEnd"/>
      <w:r w:rsidR="005B2B60" w:rsidRPr="0089171B">
        <w:t xml:space="preserve"> c</w:t>
      </w:r>
      <w:r w:rsidR="008511FC" w:rsidRPr="0089171B">
        <w:t>orrelation between components for</w:t>
      </w:r>
      <w:r w:rsidR="005B2B60" w:rsidRPr="0089171B">
        <w:t xml:space="preserve"> the same dimension but across all </w:t>
      </w:r>
      <w:r w:rsidR="00020884" w:rsidRPr="0089171B">
        <w:t>omics</w:t>
      </w:r>
      <w:r w:rsidR="005B2B60" w:rsidRPr="0089171B">
        <w:t xml:space="preserve"> </w:t>
      </w:r>
      <w:r w:rsidR="001E1EFC" w:rsidRPr="0089171B">
        <w:t>datasets</w:t>
      </w:r>
      <w:r w:rsidR="005B2B60" w:rsidRPr="0089171B">
        <w:t xml:space="preserve"> to verify that the model</w:t>
      </w:r>
      <w:r w:rsidR="000C3278" w:rsidRPr="0089171B">
        <w:t xml:space="preserve"> maximizes the correlation as</w:t>
      </w:r>
      <w:r w:rsidR="005B2B60" w:rsidRPr="0089171B">
        <w:t xml:space="preserve"> indicated in the design matrix.</w:t>
      </w:r>
      <w:r w:rsidR="008511FC" w:rsidRPr="0089171B">
        <w:t xml:space="preserve"> Since DIABLO is a supervised method, separation of subjects of different phenotypic groups can be seen using this type of plot.</w:t>
      </w:r>
    </w:p>
    <w:p w14:paraId="7187EE96" w14:textId="7CE48901" w:rsidR="009B604F" w:rsidRPr="0089171B" w:rsidRDefault="006B49EA" w:rsidP="003F44E9">
      <w:pPr>
        <w:widowControl w:val="0"/>
        <w:autoSpaceDE w:val="0"/>
        <w:autoSpaceDN w:val="0"/>
        <w:adjustRightInd w:val="0"/>
        <w:spacing w:line="480" w:lineRule="auto"/>
        <w:jc w:val="both"/>
      </w:pPr>
      <w:r w:rsidRPr="0089171B">
        <w:rPr>
          <w:i/>
        </w:rPr>
        <w:t>Variable plots.</w:t>
      </w:r>
      <w:r w:rsidRPr="0089171B">
        <w:t xml:space="preserve"> </w:t>
      </w:r>
      <w:r w:rsidR="00731BEC" w:rsidRPr="0089171B">
        <w:t xml:space="preserve">To visualize selected variables, </w:t>
      </w:r>
      <w:r w:rsidR="008146A8" w:rsidRPr="0089171B">
        <w:t xml:space="preserve">we proposed </w:t>
      </w:r>
      <w:proofErr w:type="spellStart"/>
      <w:r w:rsidR="00731BEC" w:rsidRPr="0089171B">
        <w:t>circos</w:t>
      </w:r>
      <w:proofErr w:type="spellEnd"/>
      <w:r w:rsidR="00731BEC" w:rsidRPr="0089171B">
        <w:t xml:space="preserve"> plot</w:t>
      </w:r>
      <w:r w:rsidR="007E2516" w:rsidRPr="0089171B">
        <w:t xml:space="preserve"> </w:t>
      </w:r>
      <w:r w:rsidR="009B1F2D" w:rsidRPr="0089171B">
        <w:t xml:space="preserve">to represent correlations between and within </w:t>
      </w:r>
      <w:r w:rsidR="00731BEC" w:rsidRPr="0089171B">
        <w:t>variables</w:t>
      </w:r>
      <w:r w:rsidR="009B1F2D" w:rsidRPr="0089171B">
        <w:t xml:space="preserve"> from eac</w:t>
      </w:r>
      <w:r w:rsidR="00264934" w:rsidRPr="0089171B">
        <w:t xml:space="preserve">h </w:t>
      </w:r>
      <w:r w:rsidR="001E1EFC" w:rsidRPr="0089171B">
        <w:t>dataset</w:t>
      </w:r>
      <w:r w:rsidR="00264934" w:rsidRPr="0089171B">
        <w:t xml:space="preserve"> at the variable level</w:t>
      </w:r>
      <w:r w:rsidR="009B1F2D" w:rsidRPr="0089171B">
        <w:t xml:space="preserve">. </w:t>
      </w:r>
      <w:r w:rsidR="00550F9C" w:rsidRPr="0089171B">
        <w:t>The association between variables is computed using a similarity score that is analogous to a Pearson correlation coefficient, as previously described</w:t>
      </w:r>
      <w:r w:rsidR="0071623A" w:rsidRPr="0089171B">
        <w:t xml:space="preserve"> in</w:t>
      </w:r>
      <w:r w:rsidR="00550F9C" w:rsidRPr="0089171B">
        <w:t xml:space="preserve"> </w:t>
      </w:r>
      <w:r w:rsidR="00C14E1A" w:rsidRPr="0089171B">
        <w:fldChar w:fldCharType="begin"/>
      </w:r>
      <w:ins w:id="320" w:author="Amrit" w:date="2018-02-22T11:13:00Z">
        <w:r w:rsidR="00310D60">
          <w:instrText xml:space="preserve"> ADDIN ZOTERO_ITEM CSL_CITATION {"citationID":"2jo40ih0la","properties":{"formattedCitation":"[35]","plainCitation":"[35]"},"citationItems":[{"id":39,"uris":["http://zotero.org/users/2545847/items/WASI85FT"],"uri":["http://zotero.org/users/2545847/items/WASI85FT"],"itemData":{"id":39,"type":"article-journal","title":"Visualising associations between paired ‘omics’ data sets","container-title":"BioData mining","page":"1–23","volume":"5","issue":"1","source":"Google Scholar","URL":"http://link.springer.com/article/10.1186/1756-0381-5-19","author":[{"family":"González","given":"Ignacio"},{"family":"Lê Cao","given":"Kim-Anh"},{"family":"Davis","given":"Melissa J."},{"family":"Déjean","given":"Sébastien"}],"issued":{"date-parts":[["2012"]]},"accessed":{"date-parts":[["2015",7,15]]}}}],"schema":"https://github.com/citation-style-language/schema/raw/master/csl-citation.json"} </w:instrText>
        </w:r>
      </w:ins>
      <w:del w:id="321" w:author="Amrit" w:date="2018-02-20T22:28:00Z">
        <w:r w:rsidR="00B91D7E" w:rsidRPr="0089171B" w:rsidDel="0001647F">
          <w:delInstrText xml:space="preserve"> ADDIN ZOTERO_ITEM CSL_CITATION {"citationID":"2jo40ih0la","properties":{"formattedCitation":"[30]","plainCitation":"[30]"},"citationItems":[{"id":39,"uris":["http://zotero.org/users/2545847/items/WASI85FT"],"uri":["http://zotero.org/users/2545847/items/WASI85FT"],"itemData":{"id":39,"type":"article-journal","title":"Visualising associations between paired ‘omics’ data sets","container-title":"BioData mining","page":"1–23","volume":"5","issue":"1","source":"Google Scholar","URL":"http://link.springer.com/article/10.1186/1756-0381-5-19","author":[{"family":"González","given":"Ignacio"},{"family":"Lê Cao","given":"Kim-Anh"},{"family":"Davis","given":"Melissa J."},{"family":"Déjean","given":"Sébastien"}],"issued":{"date-parts":[["2012"]]},"accessed":{"date-parts":[["2015",7,15]]}}}],"schema":"https://github.com/citation-style-language/schema/raw/master/csl-citation.json"} </w:delInstrText>
        </w:r>
      </w:del>
      <w:r w:rsidR="00C14E1A" w:rsidRPr="0089171B">
        <w:fldChar w:fldCharType="separate"/>
      </w:r>
      <w:ins w:id="322" w:author="Amrit" w:date="2018-02-22T11:13:00Z">
        <w:r w:rsidR="00310D60">
          <w:rPr>
            <w:noProof/>
          </w:rPr>
          <w:t>[35]</w:t>
        </w:r>
      </w:ins>
      <w:del w:id="323" w:author="Amrit" w:date="2018-02-20T22:28:00Z">
        <w:r w:rsidR="00B91D7E" w:rsidRPr="00310D60" w:rsidDel="0001647F">
          <w:rPr>
            <w:noProof/>
          </w:rPr>
          <w:delText>[30]</w:delText>
        </w:r>
      </w:del>
      <w:r w:rsidR="00C14E1A" w:rsidRPr="0089171B">
        <w:fldChar w:fldCharType="end"/>
      </w:r>
      <w:r w:rsidR="00C14E1A" w:rsidRPr="0089171B">
        <w:t>.</w:t>
      </w:r>
      <w:r w:rsidR="00550F9C" w:rsidRPr="0089171B">
        <w:t xml:space="preserve"> For each </w:t>
      </w:r>
      <w:r w:rsidR="00020884" w:rsidRPr="0089171B">
        <w:t>omics</w:t>
      </w:r>
      <w:r w:rsidR="00550F9C" w:rsidRPr="0089171B">
        <w:t xml:space="preserve"> dataset, DIABLO produces a </w:t>
      </w:r>
      <w:r w:rsidR="007059B7" w:rsidRPr="0089171B">
        <w:t>variable coefficient matrix of size (</w:t>
      </w:r>
      <w:proofErr w:type="spellStart"/>
      <w:r w:rsidR="007059B7" w:rsidRPr="0089171B">
        <w:rPr>
          <w:i/>
        </w:rPr>
        <w:t>p</w:t>
      </w:r>
      <w:r w:rsidR="007059B7" w:rsidRPr="0089171B">
        <w:rPr>
          <w:i/>
          <w:vertAlign w:val="subscript"/>
        </w:rPr>
        <w:t>k</w:t>
      </w:r>
      <w:proofErr w:type="spellEnd"/>
      <w:r w:rsidR="007059B7" w:rsidRPr="0089171B">
        <w:rPr>
          <w:i/>
        </w:rPr>
        <w:t xml:space="preserve"> x H</w:t>
      </w:r>
      <w:r w:rsidR="007059B7" w:rsidRPr="0089171B">
        <w:t xml:space="preserve">), where </w:t>
      </w:r>
      <w:r w:rsidR="007059B7" w:rsidRPr="0089171B">
        <w:rPr>
          <w:i/>
        </w:rPr>
        <w:t>H</w:t>
      </w:r>
      <w:r w:rsidR="007059B7" w:rsidRPr="0089171B">
        <w:t xml:space="preserve"> is the </w:t>
      </w:r>
      <w:r w:rsidR="0071623A" w:rsidRPr="0089171B">
        <w:t xml:space="preserve">total </w:t>
      </w:r>
      <w:r w:rsidR="007059B7" w:rsidRPr="0089171B">
        <w:t>number of components in the model</w:t>
      </w:r>
      <w:r w:rsidR="00550F9C" w:rsidRPr="0089171B">
        <w:t>. The product of any two matrices</w:t>
      </w:r>
      <w:r w:rsidR="00F373EF" w:rsidRPr="0089171B">
        <w:t xml:space="preserve"> </w:t>
      </w:r>
      <w:r w:rsidR="00550F9C" w:rsidRPr="0089171B">
        <w:t>approximates the association score between var</w:t>
      </w:r>
      <w:r w:rsidR="00D55E51" w:rsidRPr="0089171B">
        <w:t xml:space="preserve">iables of the two </w:t>
      </w:r>
      <w:r w:rsidR="00020884" w:rsidRPr="0089171B">
        <w:t>omics</w:t>
      </w:r>
      <w:r w:rsidR="00D55E51" w:rsidRPr="0089171B">
        <w:t xml:space="preserve"> datasets</w:t>
      </w:r>
      <w:r w:rsidR="00193E1A" w:rsidRPr="0089171B">
        <w:t xml:space="preserve">. The association between variables </w:t>
      </w:r>
      <w:r w:rsidR="00D55E51" w:rsidRPr="0089171B">
        <w:t xml:space="preserve">is displayed as a </w:t>
      </w:r>
      <w:proofErr w:type="gramStart"/>
      <w:r w:rsidR="00193E1A" w:rsidRPr="0089171B">
        <w:t>color coded</w:t>
      </w:r>
      <w:proofErr w:type="gramEnd"/>
      <w:r w:rsidR="00193E1A" w:rsidRPr="0089171B">
        <w:t xml:space="preserve"> </w:t>
      </w:r>
      <w:r w:rsidR="00D55E51" w:rsidRPr="0089171B">
        <w:t>link inside the plot</w:t>
      </w:r>
      <w:r w:rsidR="00550F9C" w:rsidRPr="0089171B">
        <w:t xml:space="preserve"> </w:t>
      </w:r>
      <w:r w:rsidR="00D55E51" w:rsidRPr="0089171B">
        <w:t>to represent a positive</w:t>
      </w:r>
      <w:r w:rsidR="00193E1A" w:rsidRPr="0089171B">
        <w:t xml:space="preserve"> or </w:t>
      </w:r>
      <w:r w:rsidR="00D55E51" w:rsidRPr="0089171B">
        <w:t>negative correlation above a</w:t>
      </w:r>
      <w:r w:rsidR="00193E1A" w:rsidRPr="0089171B">
        <w:t xml:space="preserve"> user-specified </w:t>
      </w:r>
      <w:r w:rsidR="00D55E51" w:rsidRPr="0089171B">
        <w:t xml:space="preserve">threshold. The selected variables are represented on the side of the </w:t>
      </w:r>
      <w:proofErr w:type="spellStart"/>
      <w:r w:rsidR="00D55E51" w:rsidRPr="0089171B">
        <w:t>circos</w:t>
      </w:r>
      <w:proofErr w:type="spellEnd"/>
      <w:r w:rsidR="00D55E51" w:rsidRPr="0089171B">
        <w:t xml:space="preserve"> plot, with </w:t>
      </w:r>
      <w:r w:rsidR="004F5676" w:rsidRPr="0089171B">
        <w:t xml:space="preserve">side </w:t>
      </w:r>
      <w:r w:rsidR="00D55E51" w:rsidRPr="0089171B">
        <w:t xml:space="preserve">colors indicating </w:t>
      </w:r>
      <w:r w:rsidR="00193FA9" w:rsidRPr="0089171B">
        <w:lastRenderedPageBreak/>
        <w:t xml:space="preserve">each </w:t>
      </w:r>
      <w:r w:rsidR="00020884" w:rsidRPr="0089171B">
        <w:t>omics</w:t>
      </w:r>
      <w:r w:rsidR="00193FA9" w:rsidRPr="0089171B">
        <w:t xml:space="preserve"> type</w:t>
      </w:r>
      <w:r w:rsidR="00D55E51" w:rsidRPr="0089171B">
        <w:t>,</w:t>
      </w:r>
      <w:r w:rsidR="00193FA9" w:rsidRPr="0089171B">
        <w:t xml:space="preserve"> optional</w:t>
      </w:r>
      <w:r w:rsidR="00D55E51" w:rsidRPr="0089171B">
        <w:t xml:space="preserve"> line plots</w:t>
      </w:r>
      <w:r w:rsidR="00C41963" w:rsidRPr="0089171B">
        <w:t xml:space="preserve"> represent</w:t>
      </w:r>
      <w:r w:rsidR="00D55E51" w:rsidRPr="0089171B">
        <w:t xml:space="preserve"> the exp</w:t>
      </w:r>
      <w:r w:rsidR="002950FF" w:rsidRPr="0089171B">
        <w:t>ression levels in each phenotypic</w:t>
      </w:r>
      <w:r w:rsidR="00D55E51" w:rsidRPr="0089171B">
        <w:t xml:space="preserve"> group. </w:t>
      </w:r>
      <w:r w:rsidR="00A0409D" w:rsidRPr="0089171B">
        <w:t xml:space="preserve">When </w:t>
      </w:r>
      <w:r w:rsidR="00A02BF9" w:rsidRPr="0089171B">
        <w:t xml:space="preserve">we compared </w:t>
      </w:r>
      <w:r w:rsidR="00A0409D" w:rsidRPr="0089171B">
        <w:t>several approaches</w:t>
      </w:r>
      <w:r w:rsidR="00A02BF9" w:rsidRPr="0089171B">
        <w:t xml:space="preserve"> that do not output latent components (e.g. </w:t>
      </w:r>
      <w:proofErr w:type="spellStart"/>
      <w:r w:rsidR="00A02BF9" w:rsidRPr="0089171B">
        <w:t>Enet</w:t>
      </w:r>
      <w:proofErr w:type="spellEnd"/>
      <w:r w:rsidR="00A02BF9" w:rsidRPr="0089171B">
        <w:t xml:space="preserve">) </w:t>
      </w:r>
      <w:r w:rsidR="00A0409D" w:rsidRPr="0089171B">
        <w:t>we calculated inste</w:t>
      </w:r>
      <w:r w:rsidR="00264934" w:rsidRPr="0089171B">
        <w:t>ad a Pearson correlation matrix</w:t>
      </w:r>
      <w:r w:rsidR="00B423AF" w:rsidRPr="0089171B">
        <w:t>, where</w:t>
      </w:r>
      <w:r w:rsidR="00767BF8" w:rsidRPr="0089171B">
        <w:t xml:space="preserve"> e</w:t>
      </w:r>
      <w:r w:rsidR="00D55E51" w:rsidRPr="0089171B">
        <w:t>ach link represents a Pearson correlation coefficient</w:t>
      </w:r>
      <w:r w:rsidR="00A81827" w:rsidRPr="0089171B">
        <w:t>.</w:t>
      </w:r>
    </w:p>
    <w:p w14:paraId="69D525F6" w14:textId="25D0FBAE" w:rsidR="009B1F2D" w:rsidRPr="0089171B" w:rsidRDefault="00264934" w:rsidP="003F44E9">
      <w:pPr>
        <w:widowControl w:val="0"/>
        <w:autoSpaceDE w:val="0"/>
        <w:autoSpaceDN w:val="0"/>
        <w:adjustRightInd w:val="0"/>
        <w:spacing w:line="480" w:lineRule="auto"/>
        <w:jc w:val="both"/>
      </w:pPr>
      <w:r w:rsidRPr="0089171B">
        <w:rPr>
          <w:i/>
        </w:rPr>
        <w:t>Clustered Image Map (CIM)</w:t>
      </w:r>
      <w:r w:rsidR="006B49EA" w:rsidRPr="0089171B">
        <w:rPr>
          <w:i/>
        </w:rPr>
        <w:t>.</w:t>
      </w:r>
      <w:r w:rsidR="006B49EA" w:rsidRPr="0089171B">
        <w:t xml:space="preserve"> A</w:t>
      </w:r>
      <w:r w:rsidR="001C649E" w:rsidRPr="0089171B">
        <w:t xml:space="preserve"> clustered image map </w:t>
      </w:r>
      <w:r w:rsidRPr="0089171B">
        <w:fldChar w:fldCharType="begin"/>
      </w:r>
      <w:ins w:id="324" w:author="Amrit" w:date="2018-02-22T11:13:00Z">
        <w:r w:rsidR="00310D60">
          <w:instrText xml:space="preserve"> ADDIN ZOTERO_ITEM CSL_CITATION {"citationID":"1mii3v3888","properties":{"formattedCitation":"[35]","plainCitation":"[35]"},"citationItems":[{"id":39,"uris":["http://zotero.org/users/2545847/items/WASI85FT"],"uri":["http://zotero.org/users/2545847/items/WASI85FT"],"itemData":{"id":39,"type":"article-journal","title":"Visualising associations between paired ‘omics’ data sets","container-title":"BioData mining","page":"1–23","volume":"5","issue":"1","source":"Google Scholar","URL":"http://link.springer.com/article/10.1186/1756-0381-5-19","author":[{"family":"González","given":"Ignacio"},{"family":"Lê Cao","given":"Kim-Anh"},{"family":"Davis","given":"Melissa J."},{"family":"Déjean","given":"Sébastien"}],"issued":{"date-parts":[["2012"]]},"accessed":{"date-parts":[["2015",7,15]]}}}],"schema":"https://github.com/citation-style-language/schema/raw/master/csl-citation.json"} </w:instrText>
        </w:r>
      </w:ins>
      <w:del w:id="325" w:author="Amrit" w:date="2018-02-20T22:28:00Z">
        <w:r w:rsidR="00B91D7E" w:rsidRPr="0089171B" w:rsidDel="0001647F">
          <w:delInstrText xml:space="preserve"> ADDIN ZOTERO_ITEM CSL_CITATION {"citationID":"1mii3v3888","properties":{"formattedCitation":"[30]","plainCitation":"[30]"},"citationItems":[{"id":39,"uris":["http://zotero.org/users/2545847/items/WASI85FT"],"uri":["http://zotero.org/users/2545847/items/WASI85FT"],"itemData":{"id":39,"type":"article-journal","title":"Visualising associations between paired ‘omics’ data sets","container-title":"BioData mining","page":"1–23","volume":"5","issue":"1","source":"Google Scholar","URL":"http://link.springer.com/article/10.1186/1756-0381-5-19","author":[{"family":"González","given":"Ignacio"},{"family":"Lê Cao","given":"Kim-Anh"},{"family":"Davis","given":"Melissa J."},{"family":"Déjean","given":"Sébastien"}],"issued":{"date-parts":[["2012"]]},"accessed":{"date-parts":[["2015",7,15]]}}}],"schema":"https://github.com/citation-style-language/schema/raw/master/csl-citation.json"} </w:delInstrText>
        </w:r>
      </w:del>
      <w:r w:rsidRPr="0089171B">
        <w:fldChar w:fldCharType="separate"/>
      </w:r>
      <w:ins w:id="326" w:author="Amrit" w:date="2018-02-22T11:13:00Z">
        <w:r w:rsidR="00310D60">
          <w:rPr>
            <w:noProof/>
          </w:rPr>
          <w:t>[35]</w:t>
        </w:r>
      </w:ins>
      <w:del w:id="327" w:author="Amrit" w:date="2018-02-20T22:28:00Z">
        <w:r w:rsidR="00B91D7E" w:rsidRPr="00310D60" w:rsidDel="0001647F">
          <w:rPr>
            <w:noProof/>
          </w:rPr>
          <w:delText>[30]</w:delText>
        </w:r>
      </w:del>
      <w:r w:rsidRPr="0089171B">
        <w:fldChar w:fldCharType="end"/>
      </w:r>
      <w:r w:rsidRPr="0089171B">
        <w:t xml:space="preserve"> </w:t>
      </w:r>
      <w:r w:rsidR="001C649E" w:rsidRPr="0089171B">
        <w:t xml:space="preserve">based on the </w:t>
      </w:r>
      <w:r w:rsidR="00556F55" w:rsidRPr="0089171B">
        <w:t xml:space="preserve">Euclidean </w:t>
      </w:r>
      <w:r w:rsidR="001C649E" w:rsidRPr="0089171B">
        <w:t xml:space="preserve">distance and the </w:t>
      </w:r>
      <w:r w:rsidR="00556F55" w:rsidRPr="0089171B">
        <w:t>complete</w:t>
      </w:r>
      <w:r w:rsidR="001C649E" w:rsidRPr="0089171B">
        <w:t xml:space="preserve"> linkage</w:t>
      </w:r>
      <w:r w:rsidR="00142F86" w:rsidRPr="0089171B">
        <w:t xml:space="preserve"> displays an unsupervised clustering between the selected variables</w:t>
      </w:r>
      <w:r w:rsidR="00BC4810" w:rsidRPr="0089171B">
        <w:t xml:space="preserve"> (centered and scaled)</w:t>
      </w:r>
      <w:r w:rsidR="00142F86" w:rsidRPr="0089171B">
        <w:t xml:space="preserve"> and </w:t>
      </w:r>
      <w:r w:rsidRPr="0089171B">
        <w:t>the samples</w:t>
      </w:r>
      <w:r w:rsidR="00EB5704" w:rsidRPr="0089171B">
        <w:t>.</w:t>
      </w:r>
      <w:r w:rsidR="00BC4810" w:rsidRPr="0089171B">
        <w:t xml:space="preserve"> Color bars represent </w:t>
      </w:r>
      <w:r w:rsidR="00A81827" w:rsidRPr="0089171B">
        <w:t>the sample phenotypic</w:t>
      </w:r>
      <w:r w:rsidR="00A15A8D" w:rsidRPr="0089171B">
        <w:t xml:space="preserve"> group</w:t>
      </w:r>
      <w:r w:rsidR="00A81827" w:rsidRPr="0089171B">
        <w:t>s</w:t>
      </w:r>
      <w:r w:rsidR="00A15A8D" w:rsidRPr="0089171B">
        <w:t xml:space="preserve"> (col</w:t>
      </w:r>
      <w:r w:rsidR="00BC4810" w:rsidRPr="0089171B">
        <w:t xml:space="preserve">umns) and the type of </w:t>
      </w:r>
      <w:r w:rsidR="00020884" w:rsidRPr="0089171B">
        <w:t>omics</w:t>
      </w:r>
      <w:r w:rsidR="00BC4810" w:rsidRPr="0089171B">
        <w:t xml:space="preserve"> (rows)</w:t>
      </w:r>
      <w:r w:rsidR="00A81827" w:rsidRPr="0089171B">
        <w:t xml:space="preserve"> variables</w:t>
      </w:r>
      <w:r w:rsidR="00BC4810" w:rsidRPr="0089171B">
        <w:t>.</w:t>
      </w:r>
    </w:p>
    <w:p w14:paraId="1B443597" w14:textId="77777777" w:rsidR="001F3579" w:rsidRPr="0089171B" w:rsidRDefault="001F3579" w:rsidP="003F44E9">
      <w:pPr>
        <w:spacing w:line="480" w:lineRule="auto"/>
        <w:jc w:val="both"/>
        <w:rPr>
          <w:b/>
          <w:lang w:val="en-CA"/>
        </w:rPr>
      </w:pPr>
    </w:p>
    <w:p w14:paraId="22C89FE6" w14:textId="7D232873" w:rsidR="001F3579" w:rsidRPr="0089171B" w:rsidRDefault="005702CC" w:rsidP="003F44E9">
      <w:pPr>
        <w:spacing w:line="480" w:lineRule="auto"/>
        <w:jc w:val="both"/>
        <w:rPr>
          <w:b/>
          <w:lang w:val="en-CA"/>
        </w:rPr>
      </w:pPr>
      <w:r w:rsidRPr="0089171B">
        <w:rPr>
          <w:b/>
          <w:lang w:val="en-CA"/>
        </w:rPr>
        <w:t>Gene-set enrichment analyses</w:t>
      </w:r>
    </w:p>
    <w:p w14:paraId="169603FD" w14:textId="6020052E" w:rsidR="004A7D94" w:rsidRPr="0089171B" w:rsidRDefault="00755F6A" w:rsidP="00556F55">
      <w:pPr>
        <w:spacing w:line="480" w:lineRule="auto"/>
        <w:jc w:val="both"/>
      </w:pPr>
      <w:r w:rsidRPr="0089171B">
        <w:t xml:space="preserve">Significance of enrichment was determined using a hypergeometric test of the overlap between the selected features (mapped to official HUGO gene symbols or official miRNA symbols) and the various gene sets contained in the collections. In order to carry out the comparison, each feature set was mapped back to official HUGO gene symbols. This was done as follows across the respective data types: 1) mRNA – gene symbols used as-is. 2) DNA methylation – features were mapped to coding gene symbol manually from downloaded annotation file. 3) Protein – features mapped to coding gene symbol manually from downloaded annotation file. 4) miRNA –a previously described strategy was used </w:t>
      </w:r>
      <w:r w:rsidRPr="0089171B">
        <w:fldChar w:fldCharType="begin"/>
      </w:r>
      <w:ins w:id="328" w:author="Amrit" w:date="2018-02-22T11:13:00Z">
        <w:r w:rsidR="00310D60">
          <w:instrText xml:space="preserve"> ADDIN ZOTERO_ITEM CSL_CITATION {"citationID":"avteal9ud","properties":{"formattedCitation":"[36]","plainCitation":"[36]"},"citationItems":[{"id":631,"uris":["http://zotero.org/users/2545847/items/P4VNFI6I"],"uri":["http://zotero.org/users/2545847/items/P4VNFI6I"],"itemData":{"id":631,"type":"article-journal","title":"Pathway analysis from lists of microRNAs: common pitfalls and alternative strategy","container-title":"Nucleic Acids Research","page":"3490-3497","volume":"43","issue":"7","source":"CrossRef","URL":"http://nar.oxfordjournals.org/lookup/doi/10.1093/nar/gkv249","DOI":"10.1093/nar/gkv249","ISSN":"0305-1048, 1362-4962","shortTitle":"Pathway analysis from lists of microRNAs","language":"en","author":[{"family":"Godard","given":"P."},{"family":"Eyll","given":"J.","non-dropping-particle":"van"}],"issued":{"date-parts":[["2015",4,20]]},"accessed":{"date-parts":[["2016",5,25]]}}}],"schema":"https://github.com/citation-style-language/schema/raw/master/csl-citation.json"} </w:instrText>
        </w:r>
      </w:ins>
      <w:del w:id="329" w:author="Amrit" w:date="2018-02-20T22:28:00Z">
        <w:r w:rsidR="00B91D7E" w:rsidRPr="0089171B" w:rsidDel="0001647F">
          <w:delInstrText xml:space="preserve"> ADDIN ZOTERO_ITEM CSL_CITATION {"citationID":"avteal9ud","properties":{"formattedCitation":"[31]","plainCitation":"[31]"},"citationItems":[{"id":631,"uris":["http://zotero.org/users/2545847/items/P4VNFI6I"],"uri":["http://zotero.org/users/2545847/items/P4VNFI6I"],"itemData":{"id":631,"type":"article-journal","title":"Pathway analysis from lists of microRNAs: common pitfalls and alternative strategy","container-title":"Nucleic Acids Research","page":"3490-3497","volume":"43","issue":"7","source":"CrossRef","URL":"http://nar.oxfordjournals.org/lookup/doi/10.1093/nar/gkv249","DOI":"10.1093/nar/gkv249","ISSN":"0305-1048, 1362-4962","shortTitle":"Pathway analysis from lists of microRNAs","language":"en","author":[{"family":"Godard","given":"P."},{"family":"Eyll","given":"J.","non-dropping-particle":"van"}],"issued":{"date-parts":[["2015",4,20]]},"accessed":{"date-parts":[["2016",5,25]]}}}],"schema":"https://github.com/citation-style-language/schema/raw/master/csl-citation.json"} </w:delInstrText>
        </w:r>
      </w:del>
      <w:r w:rsidRPr="0089171B">
        <w:fldChar w:fldCharType="separate"/>
      </w:r>
      <w:ins w:id="330" w:author="Amrit" w:date="2018-02-22T11:13:00Z">
        <w:r w:rsidR="00310D60">
          <w:rPr>
            <w:noProof/>
          </w:rPr>
          <w:t>[36]</w:t>
        </w:r>
      </w:ins>
      <w:del w:id="331" w:author="Amrit" w:date="2018-02-20T22:28:00Z">
        <w:r w:rsidR="00B91D7E" w:rsidRPr="00310D60" w:rsidDel="0001647F">
          <w:rPr>
            <w:noProof/>
          </w:rPr>
          <w:delText>[31]</w:delText>
        </w:r>
      </w:del>
      <w:r w:rsidRPr="0089171B">
        <w:fldChar w:fldCharType="end"/>
      </w:r>
      <w:r w:rsidRPr="0089171B">
        <w:t>. Briefly, all gene sets were mapped back to a set of miRNAs associated with them</w:t>
      </w:r>
      <w:r w:rsidR="00523342" w:rsidRPr="0089171B">
        <w:t>,</w:t>
      </w:r>
      <w:r w:rsidRPr="0089171B">
        <w:t xml:space="preserve"> using a database of computationally predicted target genes for each miRNA (e.g. if a gene set is composed of genes A, B and C, genes A and B are targets of miRNA X, while gene C is a target of miRNA Y and Z, the new gene set will be made up of miRNA X, Y and Z. This effectively deals with deduplication issues.) Enrichment of the miRNA features was then assessed against these transformed gene sets.</w:t>
      </w:r>
      <w:r w:rsidR="00523342" w:rsidRPr="0089171B">
        <w:t xml:space="preserve"> </w:t>
      </w:r>
    </w:p>
    <w:p w14:paraId="3E7FA220" w14:textId="3945F97E" w:rsidR="00755F6A" w:rsidRPr="0089171B" w:rsidRDefault="00523342" w:rsidP="00556F55">
      <w:pPr>
        <w:spacing w:line="480" w:lineRule="auto"/>
        <w:jc w:val="both"/>
      </w:pPr>
      <w:r w:rsidRPr="0089171B">
        <w:lastRenderedPageBreak/>
        <w:t>The following collections were used as gene</w:t>
      </w:r>
      <w:r w:rsidR="003E2B9A" w:rsidRPr="0089171B">
        <w:t>-</w:t>
      </w:r>
      <w:r w:rsidRPr="0089171B">
        <w:t xml:space="preserve">sets for the enrichment </w:t>
      </w:r>
      <w:r w:rsidR="00492A66" w:rsidRPr="0089171B">
        <w:t xml:space="preserve">analysis </w:t>
      </w:r>
      <w:r w:rsidR="00492A66" w:rsidRPr="0089171B">
        <w:fldChar w:fldCharType="begin"/>
      </w:r>
      <w:ins w:id="332" w:author="Amrit" w:date="2018-02-22T11:13:00Z">
        <w:r w:rsidR="00310D60">
          <w:instrText xml:space="preserve"> ADDIN ZOTERO_ITEM CSL_CITATION {"citationID":"1qc5561c4f","properties":{"formattedCitation":"[37]","plainCitation":"[37]"},"citationItems":[{"id":955,"uris":["http://zotero.org/users/2545847/items/Q9D6XGWC"],"uri":["http://zotero.org/users/2545847/items/Q9D6XGWC"],"itemData":{"id":955,"type":"article-journal","title":"Gene set enrichment analysis: a knowledge-based approach for interpreting genome-wide expression profiles","container-title":"Proceedings of the National Academy of Sciences","page":"15545–15550","volume":"102","issue":"43","source":"Google Scholar","URL":"http://www.pnas.org/content/102/43/15545.short","shortTitle":"Gene set enrichment analysis","author":[{"family":"Subramanian","given":"Aravind"},{"family":"Tamayo","given":"Pablo"},{"family":"Mootha","given":"Vamsi K."},{"family":"Mukherjee","given":"Sayan"},{"family":"Ebert","given":"Benjamin L."},{"family":"Gillette","given":"Michael A."},{"family":"Paulovich","given":"Amanda"},{"family":"Pomeroy","given":"Scott L."},{"family":"Golub","given":"Todd R."},{"family":"Lander","given":"Eric S."},{"literal":"others"}],"issued":{"date-parts":[["2005"]]},"accessed":{"date-parts":[["2016",7,26]]}}}],"schema":"https://github.com/citation-style-language/schema/raw/master/csl-citation.json"} </w:instrText>
        </w:r>
      </w:ins>
      <w:del w:id="333" w:author="Amrit" w:date="2018-02-20T22:28:00Z">
        <w:r w:rsidR="00B91D7E" w:rsidRPr="0089171B" w:rsidDel="0001647F">
          <w:delInstrText xml:space="preserve"> ADDIN ZOTERO_ITEM CSL_CITATION {"citationID":"1qc5561c4f","properties":{"formattedCitation":"[32]","plainCitation":"[32]"},"citationItems":[{"id":955,"uris":["http://zotero.org/users/2545847/items/Q9D6XGWC"],"uri":["http://zotero.org/users/2545847/items/Q9D6XGWC"],"itemData":{"id":955,"type":"article-journal","title":"Gene set enrichment analysis: a knowledge-based approach for interpreting genome-wide expression profiles","container-title":"Proceedings of the National Academy of Sciences","page":"15545–15550","volume":"102","issue":"43","source":"Google Scholar","URL":"http://www.pnas.org/content/102/43/15545.short","shortTitle":"Gene set enrichment analysis","author":[{"family":"Subramanian","given":"Aravind"},{"family":"Tamayo","given":"Pablo"},{"family":"Mootha","given":"Vamsi K."},{"family":"Mukherjee","given":"Sayan"},{"family":"Ebert","given":"Benjamin L."},{"family":"Gillette","given":"Michael A."},{"family":"Paulovich","given":"Amanda"},{"family":"Pomeroy","given":"Scott L."},{"family":"Golub","given":"Todd R."},{"family":"Lander","given":"Eric S."},{"literal":"others"}],"issued":{"date-parts":[["2005"]]},"accessed":{"date-parts":[["2016",7,26]]}}}],"schema":"https://github.com/citation-style-language/schema/raw/master/csl-citation.json"} </w:delInstrText>
        </w:r>
      </w:del>
      <w:r w:rsidR="00492A66" w:rsidRPr="0089171B">
        <w:fldChar w:fldCharType="separate"/>
      </w:r>
      <w:ins w:id="334" w:author="Amrit" w:date="2018-02-22T11:13:00Z">
        <w:r w:rsidR="00310D60">
          <w:rPr>
            <w:noProof/>
          </w:rPr>
          <w:t>[37]</w:t>
        </w:r>
      </w:ins>
      <w:del w:id="335" w:author="Amrit" w:date="2018-02-20T22:28:00Z">
        <w:r w:rsidR="00B91D7E" w:rsidRPr="00310D60" w:rsidDel="0001647F">
          <w:rPr>
            <w:noProof/>
          </w:rPr>
          <w:delText>[32]</w:delText>
        </w:r>
      </w:del>
      <w:r w:rsidR="00492A66" w:rsidRPr="0089171B">
        <w:fldChar w:fldCharType="end"/>
      </w:r>
      <w:r w:rsidRPr="0089171B">
        <w:t xml:space="preserve">: 1) </w:t>
      </w:r>
      <w:r w:rsidR="00755F6A" w:rsidRPr="0089171B">
        <w:rPr>
          <w:b/>
        </w:rPr>
        <w:t>C2</w:t>
      </w:r>
      <w:r w:rsidR="00755F6A" w:rsidRPr="0089171B">
        <w:t xml:space="preserve"> is a collection of curated gene sets such as Pathway Interaction DB (PID), </w:t>
      </w:r>
      <w:proofErr w:type="spellStart"/>
      <w:r w:rsidR="00755F6A" w:rsidRPr="0089171B">
        <w:t>Biocarta</w:t>
      </w:r>
      <w:proofErr w:type="spellEnd"/>
      <w:r w:rsidR="00755F6A" w:rsidRPr="0089171B">
        <w:t xml:space="preserve"> (BIOCARTA), Kyoto Encyclopedia of Genes and Genomes (KEGG), and </w:t>
      </w:r>
      <w:proofErr w:type="spellStart"/>
      <w:r w:rsidR="00755F6A" w:rsidRPr="0089171B">
        <w:t>Reactome</w:t>
      </w:r>
      <w:proofErr w:type="spellEnd"/>
      <w:r w:rsidR="00755F6A" w:rsidRPr="0089171B">
        <w:t xml:space="preserve"> (REACTOME)</w:t>
      </w:r>
      <w:r w:rsidR="005E0CF3" w:rsidRPr="0089171B">
        <w:t>.</w:t>
      </w:r>
      <w:r w:rsidRPr="0089171B">
        <w:t xml:space="preserve"> 2) </w:t>
      </w:r>
      <w:r w:rsidR="00755F6A" w:rsidRPr="0089171B">
        <w:rPr>
          <w:b/>
        </w:rPr>
        <w:t>C6</w:t>
      </w:r>
      <w:r w:rsidR="002C049A" w:rsidRPr="0089171B">
        <w:t xml:space="preserve"> is a collection of </w:t>
      </w:r>
      <w:r w:rsidR="003E2B9A" w:rsidRPr="0089171B">
        <w:t>oncogenic</w:t>
      </w:r>
      <w:r w:rsidR="00755F6A" w:rsidRPr="0089171B">
        <w:t xml:space="preserve"> gene sets (signatures of cellul</w:t>
      </w:r>
      <w:r w:rsidR="003E2B9A" w:rsidRPr="0089171B">
        <w:t>ar pathways which are often dys</w:t>
      </w:r>
      <w:r w:rsidR="00755F6A" w:rsidRPr="0089171B">
        <w:t>regulated in cancer).</w:t>
      </w:r>
    </w:p>
    <w:p w14:paraId="0C28D5AC" w14:textId="77777777" w:rsidR="0098754F" w:rsidRPr="0089171B" w:rsidRDefault="0098754F" w:rsidP="003F44E9">
      <w:pPr>
        <w:spacing w:line="480" w:lineRule="auto"/>
        <w:jc w:val="both"/>
        <w:rPr>
          <w:b/>
        </w:rPr>
      </w:pPr>
    </w:p>
    <w:p w14:paraId="27F6C48B" w14:textId="1D752290" w:rsidR="005C2A98" w:rsidRPr="0089171B" w:rsidRDefault="005C2A98" w:rsidP="003F44E9">
      <w:pPr>
        <w:spacing w:line="480" w:lineRule="auto"/>
        <w:jc w:val="both"/>
        <w:rPr>
          <w:b/>
          <w:lang w:val="en-CA"/>
        </w:rPr>
      </w:pPr>
      <w:r w:rsidRPr="0089171B">
        <w:rPr>
          <w:b/>
          <w:lang w:val="en-CA"/>
        </w:rPr>
        <w:t>Data description and preprocessing</w:t>
      </w:r>
    </w:p>
    <w:p w14:paraId="37C681CE" w14:textId="6FA25C95" w:rsidR="00907436" w:rsidRPr="0089171B" w:rsidRDefault="00907436" w:rsidP="003F44E9">
      <w:pPr>
        <w:spacing w:line="480" w:lineRule="auto"/>
        <w:jc w:val="both"/>
        <w:rPr>
          <w:b/>
          <w:lang w:val="en-CA"/>
        </w:rPr>
      </w:pPr>
      <w:r w:rsidRPr="0089171B">
        <w:rPr>
          <w:b/>
          <w:lang w:val="en-CA"/>
        </w:rPr>
        <w:t>Benchmarking cancer datasets</w:t>
      </w:r>
    </w:p>
    <w:p w14:paraId="51BD3527" w14:textId="2A5204B9" w:rsidR="00907436" w:rsidRPr="0089171B" w:rsidRDefault="00C34B2C" w:rsidP="003F44E9">
      <w:pPr>
        <w:spacing w:line="480" w:lineRule="auto"/>
        <w:jc w:val="both"/>
        <w:rPr>
          <w:lang w:val="en-CA"/>
        </w:rPr>
      </w:pPr>
      <w:r w:rsidRPr="0089171B">
        <w:rPr>
          <w:lang w:val="en-CA"/>
        </w:rPr>
        <w:t xml:space="preserve">All cancer (colon, glioblastoma, kidney and lung) datasets used for the benchmarking analyses were obtained from </w:t>
      </w:r>
      <w:hyperlink r:id="rId17" w:history="1">
        <w:r w:rsidRPr="0089171B">
          <w:rPr>
            <w:rStyle w:val="Hyperlink"/>
            <w:lang w:val="en-CA"/>
          </w:rPr>
          <w:t>http://compbio.cs.toronto.edu/SNF/SNF/Software.html</w:t>
        </w:r>
      </w:hyperlink>
      <w:r w:rsidRPr="0089171B">
        <w:rPr>
          <w:lang w:val="en-CA"/>
        </w:rPr>
        <w:t>. For the mRNA datasets, all transcripts with the same gene symbol were averaged.</w:t>
      </w:r>
    </w:p>
    <w:p w14:paraId="2E1D0451" w14:textId="77777777" w:rsidR="00633697" w:rsidRPr="0089171B" w:rsidRDefault="00633697" w:rsidP="003F44E9">
      <w:pPr>
        <w:spacing w:line="480" w:lineRule="auto"/>
        <w:jc w:val="both"/>
        <w:rPr>
          <w:lang w:val="en-CA"/>
        </w:rPr>
      </w:pPr>
    </w:p>
    <w:p w14:paraId="128A12EE" w14:textId="4EF9EE70" w:rsidR="00F94303" w:rsidRPr="0089171B" w:rsidRDefault="00CB3EF4" w:rsidP="003F44E9">
      <w:pPr>
        <w:spacing w:line="480" w:lineRule="auto"/>
        <w:jc w:val="both"/>
        <w:rPr>
          <w:b/>
          <w:lang w:val="en-CA"/>
        </w:rPr>
      </w:pPr>
      <w:r w:rsidRPr="0089171B">
        <w:rPr>
          <w:b/>
          <w:lang w:val="en-CA"/>
        </w:rPr>
        <w:t xml:space="preserve">Breast cancer </w:t>
      </w:r>
      <w:r w:rsidR="00D870B1" w:rsidRPr="0089171B">
        <w:rPr>
          <w:b/>
          <w:lang w:val="en-CA"/>
        </w:rPr>
        <w:t>multi-omics</w:t>
      </w:r>
      <w:r w:rsidRPr="0089171B">
        <w:rPr>
          <w:b/>
          <w:lang w:val="en-CA"/>
        </w:rPr>
        <w:t xml:space="preserve"> study.</w:t>
      </w:r>
    </w:p>
    <w:p w14:paraId="106CF144" w14:textId="6D9F4E7C" w:rsidR="00821C97" w:rsidRPr="0089171B" w:rsidRDefault="00CB3EF4" w:rsidP="003F44E9">
      <w:pPr>
        <w:spacing w:line="480" w:lineRule="auto"/>
        <w:jc w:val="both"/>
        <w:outlineLvl w:val="0"/>
        <w:rPr>
          <w:lang w:val="en-CA"/>
        </w:rPr>
      </w:pPr>
      <w:r w:rsidRPr="0089171B">
        <w:rPr>
          <w:i/>
          <w:lang w:val="en-CA"/>
        </w:rPr>
        <w:t>D</w:t>
      </w:r>
      <w:r w:rsidR="00F94303" w:rsidRPr="0089171B">
        <w:rPr>
          <w:i/>
          <w:lang w:val="en-CA"/>
        </w:rPr>
        <w:t>atasets</w:t>
      </w:r>
      <w:r w:rsidR="00FF4CEA" w:rsidRPr="0089171B">
        <w:rPr>
          <w:i/>
          <w:lang w:val="en-CA"/>
        </w:rPr>
        <w:t xml:space="preserve"> </w:t>
      </w:r>
      <w:r w:rsidRPr="0089171B">
        <w:rPr>
          <w:i/>
          <w:lang w:val="en-CA"/>
        </w:rPr>
        <w:t>accession</w:t>
      </w:r>
      <w:r w:rsidR="007039EB" w:rsidRPr="0089171B">
        <w:rPr>
          <w:i/>
          <w:lang w:val="en-CA"/>
        </w:rPr>
        <w:t>:</w:t>
      </w:r>
      <w:r w:rsidR="00F94303" w:rsidRPr="0089171B">
        <w:rPr>
          <w:i/>
          <w:lang w:val="en-CA"/>
        </w:rPr>
        <w:t xml:space="preserve"> </w:t>
      </w:r>
      <w:r w:rsidR="00F94303" w:rsidRPr="0089171B">
        <w:rPr>
          <w:lang w:val="en-CA"/>
        </w:rPr>
        <w:t>The level 3 TCGA data (version 2015_11_01) were retrieved from firebrowse.org hosted by the Broad Institute. The clinical data file (</w:t>
      </w:r>
      <w:proofErr w:type="spellStart"/>
      <w:r w:rsidR="00F94303" w:rsidRPr="0089171B">
        <w:rPr>
          <w:lang w:val="en-CA"/>
        </w:rPr>
        <w:t>Merge_Clinical</w:t>
      </w:r>
      <w:proofErr w:type="spellEnd"/>
      <w:r w:rsidR="00F94303" w:rsidRPr="0089171B">
        <w:rPr>
          <w:lang w:val="en-CA"/>
        </w:rPr>
        <w:t xml:space="preserve">) was downloaded from the Primary tab of the BRCA Clinical Archives. The mRNA RSEM normalized dataset (illuminahiseq_rnaseqv2-RSEM_genes_normalized) was downloaded from the Primary tab of the BRCA </w:t>
      </w:r>
      <w:proofErr w:type="spellStart"/>
      <w:r w:rsidR="00F94303" w:rsidRPr="0089171B">
        <w:rPr>
          <w:lang w:val="en-CA"/>
        </w:rPr>
        <w:t>mRNASeq</w:t>
      </w:r>
      <w:proofErr w:type="spellEnd"/>
      <w:r w:rsidR="00F94303" w:rsidRPr="0089171B">
        <w:rPr>
          <w:lang w:val="en-CA"/>
        </w:rPr>
        <w:t xml:space="preserve"> Archives. The miRNA datasets (</w:t>
      </w:r>
      <w:proofErr w:type="spellStart"/>
      <w:r w:rsidR="00F94303" w:rsidRPr="0089171B">
        <w:rPr>
          <w:lang w:val="en-CA"/>
        </w:rPr>
        <w:t>illuminahiseq_mirnaseq-miR_gene_expression</w:t>
      </w:r>
      <w:proofErr w:type="spellEnd"/>
      <w:r w:rsidR="00F94303" w:rsidRPr="0089171B">
        <w:rPr>
          <w:lang w:val="en-CA"/>
        </w:rPr>
        <w:t xml:space="preserve"> and </w:t>
      </w:r>
      <w:proofErr w:type="spellStart"/>
      <w:r w:rsidR="00F94303" w:rsidRPr="0089171B">
        <w:rPr>
          <w:lang w:val="en-CA"/>
        </w:rPr>
        <w:t>illuminaga_mirnaseq-miR_gene_expression</w:t>
      </w:r>
      <w:proofErr w:type="spellEnd"/>
      <w:r w:rsidR="00F94303" w:rsidRPr="0089171B">
        <w:rPr>
          <w:lang w:val="en-CA"/>
        </w:rPr>
        <w:t xml:space="preserve">) were downloaded from the Primary tab of the BRCA </w:t>
      </w:r>
      <w:proofErr w:type="spellStart"/>
      <w:r w:rsidR="00F94303" w:rsidRPr="0089171B">
        <w:rPr>
          <w:lang w:val="en-CA"/>
        </w:rPr>
        <w:t>miRSeq</w:t>
      </w:r>
      <w:proofErr w:type="spellEnd"/>
      <w:r w:rsidR="00F94303" w:rsidRPr="0089171B">
        <w:rPr>
          <w:lang w:val="en-CA"/>
        </w:rPr>
        <w:t xml:space="preserve"> Archives. The reverse phase protein array dataset (</w:t>
      </w:r>
      <w:proofErr w:type="spellStart"/>
      <w:r w:rsidR="00F94303" w:rsidRPr="0089171B">
        <w:rPr>
          <w:lang w:val="en-CA"/>
        </w:rPr>
        <w:t>mda_rppa_core-protein_normalization</w:t>
      </w:r>
      <w:proofErr w:type="spellEnd"/>
      <w:r w:rsidR="00F94303" w:rsidRPr="0089171B">
        <w:rPr>
          <w:lang w:val="en-CA"/>
        </w:rPr>
        <w:t xml:space="preserve">) was downloaded from the Primary tab of the BRCA RPPA Archives. The beta values for the </w:t>
      </w:r>
      <w:r w:rsidR="00F94303" w:rsidRPr="0089171B">
        <w:rPr>
          <w:lang w:val="en-CA"/>
        </w:rPr>
        <w:tab/>
        <w:t>methylation datasets (humanmethylation27-within_bioassay_data_set_function and humanmethylation450-</w:t>
      </w:r>
      <w:r w:rsidR="00F94303" w:rsidRPr="0089171B">
        <w:rPr>
          <w:lang w:val="en-CA"/>
        </w:rPr>
        <w:lastRenderedPageBreak/>
        <w:t>within_bioassay_data_set_function MD5) were downloaded from the Primary tab of the BRCA Methylation Archives.</w:t>
      </w:r>
    </w:p>
    <w:p w14:paraId="09674FCD" w14:textId="7D83F031" w:rsidR="00CB3EF4" w:rsidRPr="0089171B" w:rsidRDefault="00CB3EF4" w:rsidP="00E57C37">
      <w:pPr>
        <w:spacing w:line="480" w:lineRule="auto"/>
        <w:jc w:val="both"/>
        <w:outlineLvl w:val="0"/>
        <w:rPr>
          <w:b/>
          <w:lang w:val="en-CA"/>
        </w:rPr>
      </w:pPr>
      <w:r w:rsidRPr="0089171B">
        <w:rPr>
          <w:i/>
          <w:lang w:val="en-CA"/>
        </w:rPr>
        <w:t xml:space="preserve">Data </w:t>
      </w:r>
      <w:r w:rsidR="00C37B09" w:rsidRPr="0089171B">
        <w:rPr>
          <w:i/>
          <w:lang w:val="en-CA"/>
        </w:rPr>
        <w:t>processing</w:t>
      </w:r>
      <w:r w:rsidR="007039EB" w:rsidRPr="0089171B">
        <w:rPr>
          <w:i/>
          <w:lang w:val="en-CA"/>
        </w:rPr>
        <w:t>:</w:t>
      </w:r>
      <w:r w:rsidRPr="0089171B">
        <w:rPr>
          <w:b/>
          <w:lang w:val="en-CA"/>
        </w:rPr>
        <w:t xml:space="preserve"> </w:t>
      </w:r>
      <w:r w:rsidRPr="0089171B">
        <w:rPr>
          <w:lang w:val="en-CA"/>
        </w:rPr>
        <w:t xml:space="preserve">Clinical data were present for 1098 subjects for 3,703 variables. </w:t>
      </w:r>
      <w:r w:rsidRPr="0089171B">
        <w:rPr>
          <w:color w:val="000000"/>
        </w:rPr>
        <w:t xml:space="preserve">Un-annotated (29) transcripts were removed from the mRNA dataset (20,502 genes x 1212 samples). Two transcripts corresponded to </w:t>
      </w:r>
      <w:r w:rsidRPr="0089171B">
        <w:rPr>
          <w:i/>
          <w:color w:val="000000"/>
        </w:rPr>
        <w:t>SLC35E2</w:t>
      </w:r>
      <w:r w:rsidRPr="0089171B">
        <w:rPr>
          <w:color w:val="000000"/>
        </w:rPr>
        <w:t xml:space="preserve">, therefore one of the transcripts was re-labelled </w:t>
      </w:r>
      <w:r w:rsidRPr="0089171B">
        <w:rPr>
          <w:i/>
          <w:color w:val="000000"/>
        </w:rPr>
        <w:t>SLC35E2.rep</w:t>
      </w:r>
      <w:r w:rsidRPr="0089171B">
        <w:rPr>
          <w:color w:val="000000"/>
        </w:rPr>
        <w:t xml:space="preserve">. The miRNA datasets (1,046 miRNA x 1190 samples) was derived using two different Illumina technologies, the Illumina Genome Analyzer (341 samples) and the Illumina </w:t>
      </w:r>
      <w:proofErr w:type="spellStart"/>
      <w:r w:rsidRPr="0089171B">
        <w:rPr>
          <w:color w:val="000000"/>
        </w:rPr>
        <w:t>HiSeq</w:t>
      </w:r>
      <w:proofErr w:type="spellEnd"/>
      <w:r w:rsidRPr="0089171B">
        <w:rPr>
          <w:color w:val="000000"/>
        </w:rPr>
        <w:t xml:space="preserve"> (849 samples). The read counts instead of the </w:t>
      </w:r>
      <w:proofErr w:type="spellStart"/>
      <w:r w:rsidRPr="0089171B">
        <w:rPr>
          <w:color w:val="000000"/>
        </w:rPr>
        <w:t>reads_per_million_miRNA_mapped</w:t>
      </w:r>
      <w:proofErr w:type="spellEnd"/>
      <w:r w:rsidRPr="0089171B">
        <w:rPr>
          <w:color w:val="000000"/>
        </w:rPr>
        <w:t xml:space="preserve"> were used. The prote</w:t>
      </w:r>
      <w:r w:rsidR="00020884" w:rsidRPr="0089171B">
        <w:rPr>
          <w:color w:val="000000"/>
        </w:rPr>
        <w:t>omics</w:t>
      </w:r>
      <w:r w:rsidRPr="0089171B">
        <w:rPr>
          <w:color w:val="000000"/>
        </w:rPr>
        <w:t xml:space="preserve"> dataset obtained using a reverse phase protein array consisted of 142 proteins for 410 samples. The methylation data was derived from two different </w:t>
      </w:r>
      <w:proofErr w:type="gramStart"/>
      <w:r w:rsidRPr="0089171B">
        <w:rPr>
          <w:color w:val="000000"/>
        </w:rPr>
        <w:t>platform</w:t>
      </w:r>
      <w:proofErr w:type="gramEnd"/>
      <w:r w:rsidRPr="0089171B">
        <w:rPr>
          <w:color w:val="000000"/>
        </w:rPr>
        <w:t xml:space="preserve">, the Illumina Methylation 27 (27,578 </w:t>
      </w:r>
      <w:proofErr w:type="spellStart"/>
      <w:r w:rsidRPr="0089171B">
        <w:rPr>
          <w:color w:val="000000"/>
        </w:rPr>
        <w:t>CpG</w:t>
      </w:r>
      <w:proofErr w:type="spellEnd"/>
      <w:r w:rsidRPr="0089171B">
        <w:rPr>
          <w:color w:val="000000"/>
        </w:rPr>
        <w:t xml:space="preserve"> probes x 343 subjects) and the Illumina 450K (485,577</w:t>
      </w:r>
      <w:r w:rsidR="008541DF" w:rsidRPr="0089171B">
        <w:rPr>
          <w:color w:val="000000"/>
        </w:rPr>
        <w:t xml:space="preserve"> </w:t>
      </w:r>
      <w:proofErr w:type="spellStart"/>
      <w:r w:rsidR="008541DF" w:rsidRPr="0089171B">
        <w:rPr>
          <w:color w:val="000000"/>
        </w:rPr>
        <w:t>CpG</w:t>
      </w:r>
      <w:proofErr w:type="spellEnd"/>
      <w:r w:rsidR="008541DF" w:rsidRPr="0089171B">
        <w:rPr>
          <w:color w:val="000000"/>
        </w:rPr>
        <w:t xml:space="preserve"> probes x 885 subjects). Th</w:t>
      </w:r>
      <w:r w:rsidRPr="0089171B">
        <w:rPr>
          <w:color w:val="000000"/>
        </w:rPr>
        <w:t xml:space="preserve">ere were 25,978 </w:t>
      </w:r>
      <w:proofErr w:type="spellStart"/>
      <w:r w:rsidRPr="0089171B">
        <w:rPr>
          <w:color w:val="000000"/>
        </w:rPr>
        <w:t>CpG</w:t>
      </w:r>
      <w:proofErr w:type="spellEnd"/>
      <w:r w:rsidRPr="0089171B">
        <w:rPr>
          <w:color w:val="000000"/>
        </w:rPr>
        <w:t xml:space="preserve"> probes in common between the platforms. The PAM50 labels for 1182 samples were obtained from the TCGA staff.</w:t>
      </w:r>
      <w:r w:rsidR="00E57C37" w:rsidRPr="0089171B">
        <w:rPr>
          <w:b/>
          <w:lang w:val="en-CA"/>
        </w:rPr>
        <w:t xml:space="preserve"> </w:t>
      </w:r>
      <w:r w:rsidR="00E57C37" w:rsidRPr="0089171B">
        <w:rPr>
          <w:color w:val="000000"/>
        </w:rPr>
        <w:t>A</w:t>
      </w:r>
      <w:r w:rsidRPr="0089171B">
        <w:rPr>
          <w:color w:val="000000"/>
        </w:rPr>
        <w:t>ll datasets were restricted to samples coming from the primary solid tumor (sample type code 01) and to the first vial (</w:t>
      </w:r>
      <w:proofErr w:type="spellStart"/>
      <w:r w:rsidRPr="0089171B">
        <w:rPr>
          <w:color w:val="000000"/>
        </w:rPr>
        <w:t>vial</w:t>
      </w:r>
      <w:proofErr w:type="spellEnd"/>
      <w:r w:rsidRPr="0089171B">
        <w:rPr>
          <w:color w:val="000000"/>
        </w:rPr>
        <w:t xml:space="preserve"> code A)</w:t>
      </w:r>
      <w:r w:rsidR="00E57C37" w:rsidRPr="0089171B">
        <w:rPr>
          <w:color w:val="000000"/>
        </w:rPr>
        <w:t>.</w:t>
      </w:r>
    </w:p>
    <w:p w14:paraId="238A1C82" w14:textId="4FCD1B40" w:rsidR="00CB3EF4" w:rsidRPr="0089171B" w:rsidRDefault="00F2685F" w:rsidP="003F44E9">
      <w:pPr>
        <w:spacing w:line="480" w:lineRule="auto"/>
        <w:jc w:val="both"/>
        <w:outlineLvl w:val="0"/>
        <w:rPr>
          <w:b/>
          <w:color w:val="000000"/>
        </w:rPr>
      </w:pPr>
      <w:r w:rsidRPr="0089171B">
        <w:rPr>
          <w:i/>
          <w:color w:val="000000"/>
        </w:rPr>
        <w:t>Normalization</w:t>
      </w:r>
      <w:r w:rsidR="001F6DFD" w:rsidRPr="0089171B">
        <w:rPr>
          <w:i/>
          <w:color w:val="000000"/>
        </w:rPr>
        <w:t xml:space="preserve"> and pre</w:t>
      </w:r>
      <w:r w:rsidRPr="0089171B">
        <w:rPr>
          <w:i/>
          <w:color w:val="000000"/>
        </w:rPr>
        <w:t>-</w:t>
      </w:r>
      <w:r w:rsidR="001F6DFD" w:rsidRPr="0089171B">
        <w:rPr>
          <w:i/>
          <w:color w:val="000000"/>
        </w:rPr>
        <w:t>filtering</w:t>
      </w:r>
      <w:r w:rsidR="007039EB" w:rsidRPr="0089171B">
        <w:rPr>
          <w:i/>
          <w:color w:val="000000"/>
        </w:rPr>
        <w:t>:</w:t>
      </w:r>
      <w:r w:rsidR="00CB3EF4" w:rsidRPr="0089171B">
        <w:rPr>
          <w:b/>
          <w:color w:val="000000"/>
        </w:rPr>
        <w:t xml:space="preserve"> </w:t>
      </w:r>
      <w:r w:rsidR="00CB3EF4" w:rsidRPr="0089171B">
        <w:rPr>
          <w:color w:val="000000"/>
        </w:rPr>
        <w:t>The count data for the mRNA dataset was normalized to log2-counts per million (</w:t>
      </w:r>
      <w:proofErr w:type="spellStart"/>
      <w:r w:rsidR="00CB3EF4" w:rsidRPr="0089171B">
        <w:rPr>
          <w:color w:val="000000"/>
        </w:rPr>
        <w:t>logCPM</w:t>
      </w:r>
      <w:proofErr w:type="spellEnd"/>
      <w:r w:rsidR="00CB3EF4" w:rsidRPr="0089171B">
        <w:rPr>
          <w:color w:val="000000"/>
        </w:rPr>
        <w:t xml:space="preserve">), similar to </w:t>
      </w:r>
      <w:proofErr w:type="spellStart"/>
      <w:r w:rsidR="00CB3EF4" w:rsidRPr="0089171B">
        <w:rPr>
          <w:color w:val="000000"/>
        </w:rPr>
        <w:t>limma</w:t>
      </w:r>
      <w:proofErr w:type="spellEnd"/>
      <w:r w:rsidR="00CB3EF4" w:rsidRPr="0089171B">
        <w:rPr>
          <w:color w:val="000000"/>
        </w:rPr>
        <w:t xml:space="preserve"> </w:t>
      </w:r>
      <w:proofErr w:type="spellStart"/>
      <w:r w:rsidR="00CB3EF4" w:rsidRPr="0089171B">
        <w:rPr>
          <w:color w:val="000000"/>
        </w:rPr>
        <w:t>voom</w:t>
      </w:r>
      <w:proofErr w:type="spellEnd"/>
      <w:r w:rsidRPr="0089171B">
        <w:rPr>
          <w:color w:val="000000"/>
        </w:rPr>
        <w:t xml:space="preserve"> </w:t>
      </w:r>
      <w:r w:rsidRPr="0089171B">
        <w:rPr>
          <w:color w:val="000000"/>
        </w:rPr>
        <w:fldChar w:fldCharType="begin"/>
      </w:r>
      <w:ins w:id="336" w:author="Amrit" w:date="2018-02-22T11:13:00Z">
        <w:r w:rsidR="00310D60">
          <w:rPr>
            <w:color w:val="000000"/>
          </w:rPr>
          <w:instrText xml:space="preserve"> ADDIN ZOTERO_ITEM CSL_CITATION {"citationID":"11ktf7misl","properties":{"formattedCitation":"[38]","plainCitation":"[38]"},"citationItems":[{"id":260,"uris":["http://zotero.org/users/2545847/items/PVHT9WX4"],"uri":["http://zotero.org/users/2545847/items/PVHT9WX4"],"itemData":{"id":260,"type":"article-journal","title":"Voom: precision weights unlock linear model analysis tools for RNA-seq read counts","container-title":"Genome Biol","page":"R29","volume":"15","issue":"2","source":"Google Scholar","URL":"http://www.biomedcentral.com/content/pdf/gb-2014-15-2-r29.pdf","shortTitle":"Voom","author":[{"family":"Law","given":"Charity W."},{"family":"Chen","given":"Yunshun"},{"family":"Shi","given":"Wei"},{"family":"Smyth","given":"Gordon K."}],"issued":{"date-parts":[["2014"]]},"accessed":{"date-parts":[["2016",3,2]]}}}],"schema":"https://github.com/citation-style-language/schema/raw/master/csl-citation.json"} </w:instrText>
        </w:r>
      </w:ins>
      <w:del w:id="337" w:author="Amrit" w:date="2018-02-20T22:28:00Z">
        <w:r w:rsidR="00B91D7E" w:rsidRPr="0089171B" w:rsidDel="0001647F">
          <w:rPr>
            <w:color w:val="000000"/>
          </w:rPr>
          <w:delInstrText xml:space="preserve"> ADDIN ZOTERO_ITEM CSL_CITATION {"citationID":"11ktf7misl","properties":{"formattedCitation":"[33]","plainCitation":"[33]"},"citationItems":[{"id":260,"uris":["http://zotero.org/users/2545847/items/PVHT9WX4"],"uri":["http://zotero.org/users/2545847/items/PVHT9WX4"],"itemData":{"id":260,"type":"article-journal","title":"Voom: precision weights unlock linear model analysis tools for RNA-seq read counts","container-title":"Genome Biol","page":"R29","volume":"15","issue":"2","source":"Google Scholar","URL":"http://www.biomedcentral.com/content/pdf/gb-2014-15-2-r29.pdf","shortTitle":"Voom","author":[{"family":"Law","given":"Charity W."},{"family":"Chen","given":"Yunshun"},{"family":"Shi","given":"Wei"},{"family":"Smyth","given":"Gordon K."}],"issued":{"date-parts":[["2014"]]},"accessed":{"date-parts":[["2016",3,2]]}}}],"schema":"https://github.com/citation-style-language/schema/raw/master/csl-citation.json"} </w:delInstrText>
        </w:r>
      </w:del>
      <w:r w:rsidRPr="0089171B">
        <w:rPr>
          <w:color w:val="000000"/>
        </w:rPr>
        <w:fldChar w:fldCharType="separate"/>
      </w:r>
      <w:ins w:id="338" w:author="Amrit" w:date="2018-02-22T11:13:00Z">
        <w:r w:rsidR="00310D60">
          <w:rPr>
            <w:noProof/>
            <w:color w:val="000000"/>
          </w:rPr>
          <w:t>[38]</w:t>
        </w:r>
      </w:ins>
      <w:del w:id="339" w:author="Amrit" w:date="2018-02-20T22:28:00Z">
        <w:r w:rsidR="00B91D7E" w:rsidRPr="00310D60" w:rsidDel="0001647F">
          <w:rPr>
            <w:noProof/>
            <w:color w:val="000000"/>
          </w:rPr>
          <w:delText>[33]</w:delText>
        </w:r>
      </w:del>
      <w:r w:rsidRPr="0089171B">
        <w:rPr>
          <w:color w:val="000000"/>
        </w:rPr>
        <w:fldChar w:fldCharType="end"/>
      </w:r>
      <w:r w:rsidR="00CB3EF4" w:rsidRPr="0089171B">
        <w:rPr>
          <w:color w:val="000000"/>
        </w:rPr>
        <w:t>:</w:t>
      </w:r>
    </w:p>
    <w:p w14:paraId="0474669F" w14:textId="77777777" w:rsidR="00CB3EF4" w:rsidRPr="0089171B" w:rsidRDefault="00CB3EF4" w:rsidP="007039EB">
      <w:pPr>
        <w:spacing w:line="480" w:lineRule="auto"/>
        <w:jc w:val="center"/>
        <w:rPr>
          <w:color w:val="000000"/>
        </w:rPr>
      </w:pPr>
      <w:r w:rsidRPr="0089171B">
        <w:rPr>
          <w:i/>
          <w:noProof/>
          <w:color w:val="000000"/>
          <w:lang w:val="en-GB" w:eastAsia="en-GB"/>
        </w:rPr>
        <w:drawing>
          <wp:inline distT="0" distB="0" distL="0" distR="0" wp14:anchorId="6A2E6CD1" wp14:editId="1211715C">
            <wp:extent cx="1993900" cy="546100"/>
            <wp:effectExtent l="0" t="0" r="1270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93900" cy="546100"/>
                    </a:xfrm>
                    <a:prstGeom prst="rect">
                      <a:avLst/>
                    </a:prstGeom>
                  </pic:spPr>
                </pic:pic>
              </a:graphicData>
            </a:graphic>
          </wp:inline>
        </w:drawing>
      </w:r>
    </w:p>
    <w:p w14:paraId="00918881" w14:textId="2B4DF1CF" w:rsidR="00CB3EF4" w:rsidRPr="0089171B" w:rsidRDefault="00CB3EF4" w:rsidP="003F44E9">
      <w:pPr>
        <w:spacing w:line="480" w:lineRule="auto"/>
        <w:jc w:val="both"/>
        <w:rPr>
          <w:color w:val="000000"/>
        </w:rPr>
      </w:pPr>
      <w:r w:rsidRPr="0089171B">
        <w:rPr>
          <w:color w:val="000000"/>
        </w:rPr>
        <w:t xml:space="preserve">After library size normalization, genes with counts less than 0 were removed. The PAM50 genes were also removed from the mRNA dataset prior to analyses. Similarly, the miRNA count data was normalized to </w:t>
      </w:r>
      <w:proofErr w:type="spellStart"/>
      <w:r w:rsidRPr="0089171B">
        <w:rPr>
          <w:color w:val="000000"/>
        </w:rPr>
        <w:t>logCPM</w:t>
      </w:r>
      <w:proofErr w:type="spellEnd"/>
      <w:r w:rsidRPr="0089171B">
        <w:rPr>
          <w:color w:val="000000"/>
        </w:rPr>
        <w:t xml:space="preserve"> and miRNA transcripts with counts</w:t>
      </w:r>
      <w:r w:rsidR="007039EB" w:rsidRPr="0089171B">
        <w:rPr>
          <w:color w:val="000000"/>
        </w:rPr>
        <w:t xml:space="preserve"> less than 0 were also removed.</w:t>
      </w:r>
    </w:p>
    <w:p w14:paraId="3DD9E955" w14:textId="77777777" w:rsidR="00CB3EF4" w:rsidRPr="0089171B" w:rsidRDefault="00CB3EF4" w:rsidP="003F44E9">
      <w:pPr>
        <w:spacing w:line="480" w:lineRule="auto"/>
        <w:jc w:val="both"/>
        <w:outlineLvl w:val="0"/>
        <w:rPr>
          <w:b/>
          <w:lang w:val="en-CA"/>
        </w:rPr>
      </w:pPr>
    </w:p>
    <w:p w14:paraId="175F1B8D" w14:textId="7578127A" w:rsidR="00F94303" w:rsidRPr="0089171B" w:rsidRDefault="000E1A79" w:rsidP="003F44E9">
      <w:pPr>
        <w:spacing w:line="480" w:lineRule="auto"/>
        <w:jc w:val="both"/>
        <w:rPr>
          <w:b/>
          <w:lang w:val="en-CA"/>
        </w:rPr>
      </w:pPr>
      <w:r w:rsidRPr="0089171B">
        <w:rPr>
          <w:b/>
          <w:lang w:val="en-CA"/>
        </w:rPr>
        <w:lastRenderedPageBreak/>
        <w:t xml:space="preserve">Asthma </w:t>
      </w:r>
      <w:r w:rsidR="00D870B1" w:rsidRPr="0089171B">
        <w:rPr>
          <w:b/>
          <w:lang w:val="en-CA"/>
        </w:rPr>
        <w:t>multi-omics</w:t>
      </w:r>
      <w:r w:rsidRPr="0089171B">
        <w:rPr>
          <w:b/>
          <w:lang w:val="en-CA"/>
        </w:rPr>
        <w:t xml:space="preserve"> study</w:t>
      </w:r>
    </w:p>
    <w:p w14:paraId="65CACDCE" w14:textId="66335CFC" w:rsidR="00F94303" w:rsidRPr="0089171B" w:rsidRDefault="00CA5181" w:rsidP="003F44E9">
      <w:pPr>
        <w:spacing w:line="480" w:lineRule="auto"/>
        <w:jc w:val="both"/>
        <w:rPr>
          <w:lang w:val="en-CA"/>
        </w:rPr>
      </w:pPr>
      <w:r w:rsidRPr="0089171B">
        <w:rPr>
          <w:i/>
          <w:lang w:val="en-CA"/>
        </w:rPr>
        <w:t>D</w:t>
      </w:r>
      <w:r w:rsidR="00F94303" w:rsidRPr="0089171B">
        <w:rPr>
          <w:i/>
          <w:lang w:val="en-CA"/>
        </w:rPr>
        <w:t>atasets</w:t>
      </w:r>
      <w:r w:rsidR="00EF7854" w:rsidRPr="0089171B">
        <w:rPr>
          <w:i/>
          <w:lang w:val="en-CA"/>
        </w:rPr>
        <w:t xml:space="preserve"> </w:t>
      </w:r>
      <w:r w:rsidRPr="0089171B">
        <w:rPr>
          <w:i/>
          <w:lang w:val="en-CA"/>
        </w:rPr>
        <w:t>accession</w:t>
      </w:r>
      <w:r w:rsidR="003E41C6" w:rsidRPr="0089171B">
        <w:rPr>
          <w:i/>
          <w:lang w:val="en-CA"/>
        </w:rPr>
        <w:t>:</w:t>
      </w:r>
      <w:r w:rsidR="00F94303" w:rsidRPr="0089171B">
        <w:rPr>
          <w:lang w:val="en-CA"/>
        </w:rPr>
        <w:t xml:space="preserve"> Paired </w:t>
      </w:r>
      <w:r w:rsidR="00F94303" w:rsidRPr="0089171B">
        <w:t>blood samples were obtained from 14 asthmatic individuals undergoing allergen inhalation challenge as previously described</w:t>
      </w:r>
      <w:r w:rsidR="003E41C6" w:rsidRPr="0089171B">
        <w:t xml:space="preserve"> </w:t>
      </w:r>
      <w:r w:rsidR="00F94303" w:rsidRPr="0089171B">
        <w:fldChar w:fldCharType="begin"/>
      </w:r>
      <w:ins w:id="340" w:author="Amrit" w:date="2018-02-22T11:13:00Z">
        <w:r w:rsidR="00310D60">
          <w:instrText xml:space="preserve"> ADDIN ZOTERO_ITEM CSL_CITATION {"citationID":"m5qa74ud","properties":{"formattedCitation":"[39]","plainCitation":"[39]"},"citationItems":[{"id":251,"uris":["http://zotero.org/users/2545847/items/NH6KXUIG"],"uri":["http://zotero.org/users/2545847/items/NH6KXUIG"],"itemData":{"id":251,"type":"article-journal","title":"Plasma proteomics can discriminate isolated early from dual responses in asthmatic individuals undergoing an allergen inhalation challenge","container-title":"PROTEOMICS - Clinical Applications","page":"476-485","volume":"6","issue":"9-10","source":"CrossRef","URL":"http://doi.wiley.com/10.1002/prca.201200013","DOI":"10.1002/prca.201200013","ISSN":"18628346","language":"en","author":[{"family":"Singh","given":"Amrit"},{"family":"Cohen Freue","given":"Gabriela V."},{"family":"Oosthuizen","given":"Jean L."},{"family":"Kam","given":"Sarah H. Y."},{"family":"Ruan","given":"Jian"},{"family":"Takhar","given":"Mandeep K."},{"family":"Gauvreau","given":"Gail M."},{"family":"O'Byrne","given":"Paul M."},{"family":"FitzGerald","given":"J. Mark"},{"family":"Boulet","given":"Louis-Philippe"},{"family":"Borchers","given":"Christoph H."},{"family":"Tebbutt","given":"Scott J."}],"issued":{"date-parts":[["2012",10]]},"accessed":{"date-parts":[["2016",3,2]]}}}],"schema":"https://github.com/citation-style-language/schema/raw/master/csl-citation.json"} </w:instrText>
        </w:r>
      </w:ins>
      <w:del w:id="341" w:author="Amrit" w:date="2018-02-20T22:28:00Z">
        <w:r w:rsidR="00B91D7E" w:rsidRPr="0089171B" w:rsidDel="0001647F">
          <w:delInstrText xml:space="preserve"> ADDIN ZOTERO_ITEM CSL_CITATION {"citationID":"m5qa74ud","properties":{"formattedCitation":"[34]","plainCitation":"[34]"},"citationItems":[{"id":251,"uris":["http://zotero.org/users/2545847/items/NH6KXUIG"],"uri":["http://zotero.org/users/2545847/items/NH6KXUIG"],"itemData":{"id":251,"type":"article-journal","title":"Plasma proteomics can discriminate isolated early from dual responses in asthmatic individuals undergoing an allergen inhalation challenge","container-title":"PROTEOMICS - Clinical Applications","page":"476-485","volume":"6","issue":"9-10","source":"CrossRef","URL":"http://doi.wiley.com/10.1002/prca.201200013","DOI":"10.1002/prca.201200013","ISSN":"18628346","language":"en","author":[{"family":"Singh","given":"Amrit"},{"family":"Cohen Freue","given":"Gabriela V."},{"family":"Oosthuizen","given":"Jean L."},{"family":"Kam","given":"Sarah H. Y."},{"family":"Ruan","given":"Jian"},{"family":"Takhar","given":"Mandeep K."},{"family":"Gauvreau","given":"Gail M."},{"family":"O'Byrne","given":"Paul M."},{"family":"FitzGerald","given":"J. Mark"},{"family":"Boulet","given":"Louis-Philippe"},{"family":"Borchers","given":"Christoph H."},{"family":"Tebbutt","given":"Scott J."}],"issued":{"date-parts":[["2012",10]]},"accessed":{"date-parts":[["2016",3,2]]}}}],"schema":"https://github.com/citation-style-language/schema/raw/master/csl-citation.json"} </w:delInstrText>
        </w:r>
      </w:del>
      <w:r w:rsidR="00F94303" w:rsidRPr="0089171B">
        <w:fldChar w:fldCharType="separate"/>
      </w:r>
      <w:ins w:id="342" w:author="Amrit" w:date="2018-02-22T11:13:00Z">
        <w:r w:rsidR="00310D60">
          <w:rPr>
            <w:rFonts w:eastAsia="Times New Roman"/>
          </w:rPr>
          <w:t>[39]</w:t>
        </w:r>
      </w:ins>
      <w:del w:id="343" w:author="Amrit" w:date="2018-02-20T22:28:00Z">
        <w:r w:rsidR="00B91D7E" w:rsidRPr="00310D60" w:rsidDel="0001647F">
          <w:rPr>
            <w:rFonts w:eastAsia="Times New Roman"/>
          </w:rPr>
          <w:delText>[34]</w:delText>
        </w:r>
      </w:del>
      <w:r w:rsidR="00F94303" w:rsidRPr="0089171B">
        <w:fldChar w:fldCharType="end"/>
      </w:r>
      <w:r w:rsidR="00F94303" w:rsidRPr="0089171B">
        <w:t xml:space="preserve">. Cell counts were obtained from a </w:t>
      </w:r>
      <w:proofErr w:type="spellStart"/>
      <w:r w:rsidR="00F94303" w:rsidRPr="0089171B">
        <w:t>hematolyzer</w:t>
      </w:r>
      <w:proofErr w:type="spellEnd"/>
      <w:r w:rsidR="00F94303" w:rsidRPr="0089171B">
        <w:t xml:space="preserve"> (percentage of Neutrophils, Lymphocytes, Monocytes, Eosinophils and Basophils) and DNA methylation analysis (percentage of T regulatory cells, T cells, B cells and Th17 cells). Gene expression profiling was performed using </w:t>
      </w:r>
      <w:proofErr w:type="spellStart"/>
      <w:r w:rsidR="00F94303" w:rsidRPr="0089171B">
        <w:t>Affymetrix</w:t>
      </w:r>
      <w:proofErr w:type="spellEnd"/>
      <w:r w:rsidR="00F94303" w:rsidRPr="0089171B">
        <w:t xml:space="preserve"> Human Gene 1.0 ST (GSE40240). Metabolite profiling was performed by Metabolon Inc. (Durham, North Carolina, USA). All asthma data have been published as part of previous studies</w:t>
      </w:r>
      <w:r w:rsidR="003E41C6" w:rsidRPr="0089171B">
        <w:t xml:space="preserve"> </w:t>
      </w:r>
      <w:r w:rsidR="00F94303" w:rsidRPr="0089171B">
        <w:fldChar w:fldCharType="begin"/>
      </w:r>
      <w:ins w:id="344" w:author="Amrit" w:date="2018-02-22T11:13:00Z">
        <w:r w:rsidR="00310D60">
          <w:instrText xml:space="preserve"> ADDIN ZOTERO_ITEM CSL_CITATION {"citationID":"2o18ods032","properties":{"formattedCitation":"[21,22]","plainCitation":"[21,22]"},"citationItems":[{"id":48,"uris":["http://zotero.org/users/2545847/items/NHK28EVA"],"uri":["http://zotero.org/users/2545847/items/NHK28EVA"],"itemData":{"id":48,"type":"article-journal","title":"Gene-metabolite expression in blood can discriminate allergen-induced isolated early from dual asthmatic responses","container-title":"PLoS ONE","page":"e67907","volume":"8","issue":"7","source":"CrossRef","URL":"http://dx.plos.org/10.1371/journal.pone.0067907","DOI":"10.1371/journal.pone.0067907","ISSN":"1932-6203","language":"en","author":[{"family":"Singh","given":"Amrit"},{"family":"Yamamoto","given":"Masatsugu"},{"family":"Kam","given":"Sarah H. Y."},{"family":"Ruan","given":"Jian"},{"family":"Gauvreau","given":"Gail M."},{"family":"O'Byrne","given":"Paul M."},{"family":"FitzGerald","given":"J. Mark"},{"family":"Schellenberg","given":"Robert"},{"family":"Boulet","given":"Louis-Philippe"},{"family":"Wojewodka","given":"Gabriella"},{"family":"Kanagaratham","given":"Cynthia"},{"family":"De Sanctis","given":"Juan B."},{"family":"Radzioch","given":"Danuta"},{"family":"Tebbutt","given":"Scott J."}],"editor":[{"family":"Hsu","given":"Yi-Hsiang"}],"issued":{"date-parts":[["2013",7,2]]},"accessed":{"date-parts":[["2015",7,18]]}}},{"id":253,"uris":["http://zotero.org/users/2545847/items/KVX2SPHJ"],"uri":["http://zotero.org/users/2545847/items/KVX2SPHJ"],"itemData":{"id":253,"type":"article-journal","title":"Th17/Treg ratio derived using DNA methylation analysis is associated with the late phase asthmatic response","container-title":"Allergy, Asthma &amp; Clinical Immunology","page":"32","volume":"10","issue":"1","source":"Google Scholar","URL":"http://www.biomedcentral.com/content/pdf/1710-1492-10-32.pdf","author":[{"family":"Singh","given":"Amrit"},{"family":"Yamamoto","given":"Masatsugu"},{"family":"Ruan","given":"Jian"},{"family":"Choi","given":"Jung Young"},{"family":"Gauvreau","given":"Gail M."},{"family":"Olek","given":"Sven"},{"family":"Hoffmueller","given":"Ulrich"},{"family":"Carlsten","given":"Christopher"},{"family":"FitzGerald","given":"J. Mark"},{"family":"Boulet","given":"Louis-Philippe"},{"literal":"others"}],"issued":{"date-parts":[["2014"]]},"accessed":{"date-parts":[["2016",3,2]]}}}],"schema":"https://github.com/citation-style-language/schema/raw/master/csl-citation.json"} </w:instrText>
        </w:r>
      </w:ins>
      <w:del w:id="345" w:author="Amrit" w:date="2018-02-20T22:28:00Z">
        <w:r w:rsidR="00B91D7E" w:rsidRPr="0089171B" w:rsidDel="0001647F">
          <w:delInstrText xml:space="preserve"> ADDIN ZOTERO_ITEM CSL_CITATION {"citationID":"2o18ods032","properties":{"formattedCitation":"[15,16]","plainCitation":"[15,16]"},"citationItems":[{"id":48,"uris":["http://zotero.org/users/2545847/items/NHK28EVA"],"uri":["http://zotero.org/users/2545847/items/NHK28EVA"],"itemData":{"id":48,"type":"article-journal","title":"Gene-metabolite expression in blood can discriminate allergen-induced isolated early from dual asthmatic responses","container-title":"PLoS ONE","page":"e67907","volume":"8","issue":"7","source":"CrossRef","URL":"http://dx.plos.org/10.1371/journal.pone.0067907","DOI":"10.1371/journal.pone.0067907","ISSN":"1932-6203","language":"en","author":[{"family":"Singh","given":"Amrit"},{"family":"Yamamoto","given":"Masatsugu"},{"family":"Kam","given":"Sarah H. Y."},{"family":"Ruan","given":"Jian"},{"family":"Gauvreau","given":"Gail M."},{"family":"O'Byrne","given":"Paul M."},{"family":"FitzGerald","given":"J. Mark"},{"family":"Schellenberg","given":"Robert"},{"family":"Boulet","given":"Louis-Philippe"},{"family":"Wojewodka","given":"Gabriella"},{"family":"Kanagaratham","given":"Cynthia"},{"family":"De Sanctis","given":"Juan B."},{"family":"Radzioch","given":"Danuta"},{"family":"Tebbutt","given":"Scott J."}],"editor":[{"family":"Hsu","given":"Yi-Hsiang"}],"issued":{"date-parts":[["2013",7,2]]},"accessed":{"date-parts":[["2015",7,18]]}}},{"id":253,"uris":["http://zotero.org/users/2545847/items/KVX2SPHJ"],"uri":["http://zotero.org/users/2545847/items/KVX2SPHJ"],"itemData":{"id":253,"type":"article-journal","title":"Th17/Treg ratio derived using DNA methylation analysis is associated with the late phase asthmatic response","container-title":"Allergy, Asthma &amp; Clinical Immunology","page":"32","volume":"10","issue":"1","source":"Google Scholar","URL":"http://www.biomedcentral.com/content/pdf/1710-1492-10-32.pdf","author":[{"family":"Singh","given":"Amrit"},{"family":"Yamamoto","given":"Masatsugu"},{"family":"Ruan","given":"Jian"},{"family":"Choi","given":"Jung Young"},{"family":"Gauvreau","given":"Gail M."},{"family":"Olek","given":"Sven"},{"family":"Hoffmueller","given":"Ulrich"},{"family":"Carlsten","given":"Christopher"},{"family":"FitzGerald","given":"J. Mark"},{"family":"Boulet","given":"Louis-Philippe"},{"literal":"others"}],"issued":{"date-parts":[["2014"]]},"accessed":{"date-parts":[["2016",3,2]]}}}],"schema":"https://github.com/citation-style-language/schema/raw/master/csl-citation.json"} </w:delInstrText>
        </w:r>
      </w:del>
      <w:r w:rsidR="00F94303" w:rsidRPr="0089171B">
        <w:fldChar w:fldCharType="separate"/>
      </w:r>
      <w:ins w:id="346" w:author="Amrit" w:date="2018-02-22T11:13:00Z">
        <w:r w:rsidR="00310D60">
          <w:rPr>
            <w:rFonts w:eastAsia="Times New Roman"/>
          </w:rPr>
          <w:t>[21,22]</w:t>
        </w:r>
      </w:ins>
      <w:del w:id="347" w:author="Amrit" w:date="2018-02-20T22:28:00Z">
        <w:r w:rsidR="00B91D7E" w:rsidRPr="00310D60" w:rsidDel="0001647F">
          <w:rPr>
            <w:rFonts w:eastAsia="Times New Roman"/>
          </w:rPr>
          <w:delText>[15,16]</w:delText>
        </w:r>
      </w:del>
      <w:r w:rsidR="00F94303" w:rsidRPr="0089171B">
        <w:fldChar w:fldCharType="end"/>
      </w:r>
      <w:r w:rsidR="00F94303" w:rsidRPr="0089171B">
        <w:t xml:space="preserve">. </w:t>
      </w:r>
    </w:p>
    <w:p w14:paraId="7A18706C" w14:textId="22166ED6" w:rsidR="003C3EDA" w:rsidRPr="0089171B" w:rsidRDefault="00EF7854" w:rsidP="003E41C6">
      <w:pPr>
        <w:spacing w:line="480" w:lineRule="auto"/>
        <w:jc w:val="both"/>
        <w:rPr>
          <w:color w:val="000000"/>
        </w:rPr>
      </w:pPr>
      <w:r w:rsidRPr="0089171B">
        <w:rPr>
          <w:i/>
          <w:color w:val="000000"/>
        </w:rPr>
        <w:t>Normalization</w:t>
      </w:r>
      <w:r w:rsidR="003E41C6" w:rsidRPr="0089171B">
        <w:rPr>
          <w:i/>
          <w:color w:val="000000"/>
        </w:rPr>
        <w:t>:</w:t>
      </w:r>
      <w:r w:rsidR="00F94303" w:rsidRPr="0089171B">
        <w:rPr>
          <w:color w:val="000000"/>
        </w:rPr>
        <w:t xml:space="preserve"> </w:t>
      </w:r>
      <w:r w:rsidR="00F94303" w:rsidRPr="0089171B">
        <w:t xml:space="preserve">Microarray data was normalized using Robust </w:t>
      </w:r>
      <w:proofErr w:type="spellStart"/>
      <w:r w:rsidR="00F94303" w:rsidRPr="0089171B">
        <w:t>MultiArray</w:t>
      </w:r>
      <w:proofErr w:type="spellEnd"/>
      <w:r w:rsidR="00F94303" w:rsidRPr="0089171B">
        <w:t xml:space="preserve"> Average (RMA), consisting of background correction, quantile normalization and probe summarization using median polish. Preprocessing of mass spectrometry data including data extraction, peak-identification and data preprocessing for quality control and compound identification was performed by Metabolon Inc. (Durham, North Carolina, USA).</w:t>
      </w:r>
    </w:p>
    <w:p w14:paraId="439E3F91" w14:textId="303B4763" w:rsidR="000F0BD1" w:rsidRPr="0089171B" w:rsidRDefault="000F0BD1" w:rsidP="009F4F06">
      <w:pPr>
        <w:spacing w:line="480" w:lineRule="auto"/>
        <w:jc w:val="both"/>
        <w:rPr>
          <w:color w:val="333333"/>
        </w:rPr>
      </w:pPr>
      <w:r w:rsidRPr="0089171B">
        <w:rPr>
          <w:i/>
          <w:color w:val="333333"/>
        </w:rPr>
        <w:t>Modular analysis</w:t>
      </w:r>
      <w:r w:rsidR="003E41C6" w:rsidRPr="0089171B">
        <w:rPr>
          <w:i/>
          <w:color w:val="333333"/>
        </w:rPr>
        <w:t>:</w:t>
      </w:r>
      <w:r w:rsidRPr="0089171B">
        <w:rPr>
          <w:color w:val="333333"/>
        </w:rPr>
        <w:t xml:space="preserve"> </w:t>
      </w:r>
      <w:proofErr w:type="spellStart"/>
      <w:r w:rsidR="007B0DA8" w:rsidRPr="0089171B">
        <w:rPr>
          <w:color w:val="333333"/>
        </w:rPr>
        <w:t>Eigengene</w:t>
      </w:r>
      <w:proofErr w:type="spellEnd"/>
      <w:r w:rsidR="007B0DA8" w:rsidRPr="0089171B">
        <w:rPr>
          <w:color w:val="333333"/>
        </w:rPr>
        <w:t xml:space="preserve"> summarization is a common approach</w:t>
      </w:r>
      <w:r w:rsidR="00AA022B" w:rsidRPr="0089171B">
        <w:rPr>
          <w:color w:val="333333"/>
        </w:rPr>
        <w:t xml:space="preserve"> to decompose a n by p dataset (</w:t>
      </w:r>
      <w:r w:rsidR="007B0DA8" w:rsidRPr="0089171B">
        <w:rPr>
          <w:color w:val="333333"/>
        </w:rPr>
        <w:t>where n is the number of samples and p is the number of variables</w:t>
      </w:r>
      <w:r w:rsidR="00AA022B" w:rsidRPr="0089171B">
        <w:rPr>
          <w:color w:val="333333"/>
        </w:rPr>
        <w:t xml:space="preserve"> in a module), to a component (linear combination of all p variables) that represent</w:t>
      </w:r>
      <w:r w:rsidR="00FA6DE6" w:rsidRPr="0089171B">
        <w:rPr>
          <w:color w:val="333333"/>
        </w:rPr>
        <w:t xml:space="preserve">s the summarized expression of </w:t>
      </w:r>
      <w:r w:rsidR="00AA022B" w:rsidRPr="0089171B">
        <w:rPr>
          <w:color w:val="333333"/>
        </w:rPr>
        <w:t>genes in the module</w:t>
      </w:r>
      <w:r w:rsidR="00401B9A" w:rsidRPr="0089171B">
        <w:rPr>
          <w:color w:val="333333"/>
        </w:rPr>
        <w:t xml:space="preserve"> </w:t>
      </w:r>
      <w:r w:rsidR="00401B9A" w:rsidRPr="0089171B">
        <w:rPr>
          <w:color w:val="333333"/>
        </w:rPr>
        <w:fldChar w:fldCharType="begin"/>
      </w:r>
      <w:ins w:id="348" w:author="Amrit" w:date="2018-02-22T11:13:00Z">
        <w:r w:rsidR="00310D60">
          <w:rPr>
            <w:color w:val="333333"/>
          </w:rPr>
          <w:instrText xml:space="preserve"> ADDIN ZOTERO_ITEM CSL_CITATION {"citationID":"2g9c19rmcm","properties":{"formattedCitation":"[19]","plainCitation":"[19]"},"citationItems":[{"id":583,"uris":["http://zotero.org/users/2545847/items/TNAIB5XR"],"uri":["http://zotero.org/users/2545847/items/TNAIB5XR"],"itemData":{"id":583,"type":"article-journal","title":"WGCNA: an R package for weighted correlation network analysis","container-title":"BMC Bioinformatics","page":"559","volume":"9","issue":"1","source":"CrossRef","URL":"http://www.biomedcentral.com/1471-2105/9/559","DOI":"10.1186/1471-2105-9-559","ISSN":"1471-2105","shortTitle":"WGCNA","language":"en","author":[{"family":"Langfelder","given":"Peter"},{"family":"Horvath","given":"Steve"}],"issued":{"date-parts":[["2008"]]},"accessed":{"date-parts":[["2016",4,4]]}}}],"schema":"https://github.com/citation-style-language/schema/raw/master/csl-citation.json"} </w:instrText>
        </w:r>
      </w:ins>
      <w:del w:id="349" w:author="Amrit" w:date="2018-02-20T22:29:00Z">
        <w:r w:rsidR="00B91D7E" w:rsidRPr="0089171B" w:rsidDel="0001647F">
          <w:rPr>
            <w:color w:val="333333"/>
          </w:rPr>
          <w:delInstrText xml:space="preserve"> ADDIN ZOTERO_ITEM CSL_CITATION {"citationID":"2g9c19rmcm","properties":{"formattedCitation":"[13]","plainCitation":"[13]"},"citationItems":[{"id":583,"uris":["http://zotero.org/users/2545847/items/TNAIB5XR"],"uri":["http://zotero.org/users/2545847/items/TNAIB5XR"],"itemData":{"id":583,"type":"article-journal","title":"WGCNA: an R package for weighted correlation network analysis","container-title":"BMC Bioinformatics","page":"559","volume":"9","issue":"1","source":"CrossRef","URL":"http://www.biomedcentral.com/1471-2105/9/559","DOI":"10.1186/1471-2105-9-559","ISSN":"1471-2105","shortTitle":"WGCNA","language":"en","author":[{"family":"Langfelder","given":"Peter"},{"family":"Horvath","given":"Steve"}],"issued":{"date-parts":[["2008"]]},"accessed":{"date-parts":[["2016",4,4]]}}}],"schema":"https://github.com/citation-style-language/schema/raw/master/csl-citation.json"} </w:delInstrText>
        </w:r>
      </w:del>
      <w:r w:rsidR="00401B9A" w:rsidRPr="0089171B">
        <w:rPr>
          <w:color w:val="333333"/>
        </w:rPr>
        <w:fldChar w:fldCharType="separate"/>
      </w:r>
      <w:ins w:id="350" w:author="Amrit" w:date="2018-02-22T11:13:00Z">
        <w:r w:rsidR="00310D60">
          <w:rPr>
            <w:noProof/>
            <w:color w:val="333333"/>
          </w:rPr>
          <w:t>[19]</w:t>
        </w:r>
      </w:ins>
      <w:del w:id="351" w:author="Amrit" w:date="2018-02-20T22:29:00Z">
        <w:r w:rsidR="00B91D7E" w:rsidRPr="00310D60" w:rsidDel="0001647F">
          <w:rPr>
            <w:noProof/>
            <w:color w:val="333333"/>
          </w:rPr>
          <w:delText>[13]</w:delText>
        </w:r>
      </w:del>
      <w:r w:rsidR="00401B9A" w:rsidRPr="0089171B">
        <w:rPr>
          <w:color w:val="333333"/>
        </w:rPr>
        <w:fldChar w:fldCharType="end"/>
      </w:r>
      <w:r w:rsidR="00AA022B" w:rsidRPr="0089171B">
        <w:rPr>
          <w:color w:val="333333"/>
        </w:rPr>
        <w:t>.</w:t>
      </w:r>
      <w:r w:rsidR="00213894" w:rsidRPr="0089171B">
        <w:rPr>
          <w:color w:val="333333"/>
        </w:rPr>
        <w:t xml:space="preserve"> For the asthma study, 15</w:t>
      </w:r>
      <w:r w:rsidR="001D354A" w:rsidRPr="0089171B">
        <w:rPr>
          <w:color w:val="333333"/>
        </w:rPr>
        <w:t xml:space="preserve">,683 genes </w:t>
      </w:r>
      <w:r w:rsidR="00401B9A" w:rsidRPr="0089171B">
        <w:rPr>
          <w:color w:val="333333"/>
        </w:rPr>
        <w:t>were reduced</w:t>
      </w:r>
      <w:r w:rsidR="00933A9E" w:rsidRPr="0089171B">
        <w:rPr>
          <w:color w:val="333333"/>
        </w:rPr>
        <w:t xml:space="preserve"> to 229 KEGG pathways</w:t>
      </w:r>
      <w:r w:rsidR="00401B9A" w:rsidRPr="0089171B">
        <w:rPr>
          <w:color w:val="333333"/>
        </w:rPr>
        <w:t xml:space="preserve"> and 292 metabolites were reduced to 60 metabolic pathways</w:t>
      </w:r>
      <w:r w:rsidR="00933A9E" w:rsidRPr="0089171B">
        <w:rPr>
          <w:color w:val="333333"/>
        </w:rPr>
        <w:t xml:space="preserve"> </w:t>
      </w:r>
      <w:r w:rsidR="00401B9A" w:rsidRPr="0089171B">
        <w:rPr>
          <w:color w:val="333333"/>
        </w:rPr>
        <w:t xml:space="preserve">using </w:t>
      </w:r>
      <w:proofErr w:type="spellStart"/>
      <w:r w:rsidR="00401B9A" w:rsidRPr="0089171B">
        <w:rPr>
          <w:color w:val="333333"/>
        </w:rPr>
        <w:t>eigengene</w:t>
      </w:r>
      <w:proofErr w:type="spellEnd"/>
      <w:r w:rsidR="00401B9A" w:rsidRPr="0089171B">
        <w:rPr>
          <w:color w:val="333333"/>
        </w:rPr>
        <w:t xml:space="preserve"> summarization.</w:t>
      </w:r>
    </w:p>
    <w:p w14:paraId="0AE5672F" w14:textId="3ED56A15" w:rsidR="005702CC" w:rsidRPr="0089171B" w:rsidRDefault="005702CC" w:rsidP="009F24A1">
      <w:pPr>
        <w:spacing w:line="480" w:lineRule="auto"/>
        <w:jc w:val="both"/>
        <w:rPr>
          <w:color w:val="333333"/>
        </w:rPr>
      </w:pPr>
      <w:r w:rsidRPr="0089171B">
        <w:rPr>
          <w:i/>
          <w:color w:val="333333"/>
        </w:rPr>
        <w:t>Multilevel transformation</w:t>
      </w:r>
      <w:r w:rsidR="009F4F06" w:rsidRPr="0089171B">
        <w:rPr>
          <w:i/>
          <w:color w:val="333333"/>
        </w:rPr>
        <w:t>:</w:t>
      </w:r>
      <w:r w:rsidR="000F0BD1" w:rsidRPr="0089171B">
        <w:rPr>
          <w:color w:val="333333"/>
        </w:rPr>
        <w:t xml:space="preserve"> </w:t>
      </w:r>
      <w:r w:rsidR="00A50910" w:rsidRPr="0089171B">
        <w:rPr>
          <w:color w:val="333333"/>
        </w:rPr>
        <w:t xml:space="preserve">For multivariate analyses, </w:t>
      </w:r>
      <w:r w:rsidR="007557C1" w:rsidRPr="0089171B">
        <w:rPr>
          <w:color w:val="333333"/>
        </w:rPr>
        <w:t xml:space="preserve">A multilevel approach </w:t>
      </w:r>
      <w:r w:rsidR="008D3FD6" w:rsidRPr="0089171B">
        <w:rPr>
          <w:color w:val="333333"/>
        </w:rPr>
        <w:t>separates the within subject variation matrix (</w:t>
      </w:r>
      <w:proofErr w:type="spellStart"/>
      <w:r w:rsidR="008D3FD6" w:rsidRPr="0089171B">
        <w:rPr>
          <w:i/>
          <w:color w:val="333333"/>
        </w:rPr>
        <w:t>X</w:t>
      </w:r>
      <w:r w:rsidR="008D3FD6" w:rsidRPr="0089171B">
        <w:rPr>
          <w:i/>
          <w:color w:val="333333"/>
          <w:vertAlign w:val="subscript"/>
        </w:rPr>
        <w:t>w</w:t>
      </w:r>
      <w:proofErr w:type="spellEnd"/>
      <w:r w:rsidR="008D3FD6" w:rsidRPr="0089171B">
        <w:rPr>
          <w:color w:val="333333"/>
        </w:rPr>
        <w:t>) and the between subject variation (</w:t>
      </w:r>
      <w:proofErr w:type="spellStart"/>
      <w:r w:rsidR="008D3FD6" w:rsidRPr="0089171B">
        <w:rPr>
          <w:i/>
          <w:color w:val="333333"/>
        </w:rPr>
        <w:t>X</w:t>
      </w:r>
      <w:r w:rsidR="008D3FD6" w:rsidRPr="0089171B">
        <w:rPr>
          <w:i/>
          <w:color w:val="333333"/>
          <w:vertAlign w:val="subscript"/>
        </w:rPr>
        <w:t>b</w:t>
      </w:r>
      <w:proofErr w:type="spellEnd"/>
      <w:r w:rsidR="008D3FD6" w:rsidRPr="0089171B">
        <w:rPr>
          <w:color w:val="333333"/>
        </w:rPr>
        <w:t>) for a given dataset (</w:t>
      </w:r>
      <w:r w:rsidR="008D3FD6" w:rsidRPr="0089171B">
        <w:rPr>
          <w:i/>
          <w:color w:val="333333"/>
        </w:rPr>
        <w:t>X</w:t>
      </w:r>
      <w:r w:rsidR="008D3FD6" w:rsidRPr="0089171B">
        <w:rPr>
          <w:color w:val="333333"/>
        </w:rPr>
        <w:t xml:space="preserve">) </w:t>
      </w:r>
      <w:r w:rsidR="008D3FD6" w:rsidRPr="0089171B">
        <w:rPr>
          <w:color w:val="333333"/>
        </w:rPr>
        <w:fldChar w:fldCharType="begin"/>
      </w:r>
      <w:ins w:id="352" w:author="Amrit" w:date="2018-02-22T11:13:00Z">
        <w:r w:rsidR="00310D60">
          <w:rPr>
            <w:color w:val="333333"/>
          </w:rPr>
          <w:instrText xml:space="preserve"> ADDIN ZOTERO_ITEM CSL_CITATION {"citationID":"2b5om98h4d","properties":{"formattedCitation":"[40]","plainCitation":"[40]"},"citationItems":[{"id":962,"uris":["http://zotero.org/users/2545847/items/QKXAN7RH"],"uri":["http://zotero.org/users/2545847/items/QKXAN7RH"],"itemData":{"id":962,"type":"article-journal","title":"Multivariate paired data analysis: multilevel PLSDA versus OPLSDA","container-title":"Metabolomics","page":"119-128","volume":"6","issue":"1","source":"CrossRef","URL":"http://link.springer.com/10.1007/s11306-009-0185-z","DOI":"10.1007/s11306-009-0185-z","ISSN":"1573-3882, 1573-3890","shortTitle":"Multivariate paired data analysis","language":"en","author":[{"family":"Westerhuis","given":"Johan A."},{"family":"Velzen","given":"Ewoud J. J.","non-dropping-particle":"van"},{"family":"Hoefsloot","given":"Huub C. J."},{"family":"Smilde","given":"Age K."}],"issued":{"date-parts":[["2010",3]]},"accessed":{"date-parts":[["2016",7,27]]}}}],"schema":"https://github.com/citation-style-language/schema/raw/master/csl-citation.json"} </w:instrText>
        </w:r>
      </w:ins>
      <w:del w:id="353" w:author="Amrit" w:date="2018-02-20T22:29:00Z">
        <w:r w:rsidR="00B91D7E" w:rsidRPr="0089171B" w:rsidDel="0001647F">
          <w:rPr>
            <w:color w:val="333333"/>
          </w:rPr>
          <w:delInstrText xml:space="preserve"> ADDIN ZOTERO_ITEM CSL_CITATION {"citationID":"2b5om98h4d","properties":{"formattedCitation":"[35]","plainCitation":"[35]"},"citationItems":[{"id":962,"uris":["http://zotero.org/users/2545847/items/QKXAN7RH"],"uri":["http://zotero.org/users/2545847/items/QKXAN7RH"],"itemData":{"id":962,"type":"article-journal","title":"Multivariate paired data analysis: multilevel PLSDA versus OPLSDA","container-title":"Metabolomics","page":"119-128","volume":"6","issue":"1","source":"CrossRef","URL":"http://link.springer.com/10.1007/s11306-009-0185-z","DOI":"10.1007/s11306-009-0185-z","ISSN":"1573-3882, 1573-3890","shortTitle":"Multivariate paired data analysis","language":"en","author":[{"family":"Westerhuis","given":"Johan A."},{"family":"Velzen","given":"Ewoud J. J.","non-dropping-particle":"van"},{"family":"Hoefsloot","given":"Huub C. J."},{"family":"Smilde","given":"Age K."}],"issued":{"date-parts":[["2010",3]]},"accessed":{"date-parts":[["2016",7,27]]}}}],"schema":"https://github.com/citation-style-language/schema/raw/master/csl-citation.json"} </w:delInstrText>
        </w:r>
      </w:del>
      <w:r w:rsidR="008D3FD6" w:rsidRPr="0089171B">
        <w:rPr>
          <w:color w:val="333333"/>
        </w:rPr>
        <w:fldChar w:fldCharType="separate"/>
      </w:r>
      <w:ins w:id="354" w:author="Amrit" w:date="2018-02-22T11:13:00Z">
        <w:r w:rsidR="00310D60">
          <w:rPr>
            <w:noProof/>
            <w:color w:val="333333"/>
          </w:rPr>
          <w:t>[40]</w:t>
        </w:r>
      </w:ins>
      <w:del w:id="355" w:author="Amrit" w:date="2018-02-20T22:29:00Z">
        <w:r w:rsidR="00B91D7E" w:rsidRPr="00310D60" w:rsidDel="0001647F">
          <w:rPr>
            <w:noProof/>
            <w:color w:val="333333"/>
          </w:rPr>
          <w:delText>[35]</w:delText>
        </w:r>
      </w:del>
      <w:r w:rsidR="008D3FD6" w:rsidRPr="0089171B">
        <w:rPr>
          <w:color w:val="333333"/>
        </w:rPr>
        <w:fldChar w:fldCharType="end"/>
      </w:r>
      <w:r w:rsidR="008D3FD6" w:rsidRPr="0089171B">
        <w:rPr>
          <w:color w:val="333333"/>
        </w:rPr>
        <w:t xml:space="preserve">, </w:t>
      </w:r>
      <w:proofErr w:type="spellStart"/>
      <w:r w:rsidR="008D3FD6" w:rsidRPr="0089171B">
        <w:rPr>
          <w:color w:val="333333"/>
        </w:rPr>
        <w:t>ie</w:t>
      </w:r>
      <w:proofErr w:type="spellEnd"/>
      <w:r w:rsidR="008D3FD6" w:rsidRPr="0089171B">
        <w:rPr>
          <w:color w:val="333333"/>
        </w:rPr>
        <w:t xml:space="preserve">. </w:t>
      </w:r>
      <w:r w:rsidR="008D3FD6" w:rsidRPr="0089171B">
        <w:rPr>
          <w:i/>
          <w:color w:val="333333"/>
        </w:rPr>
        <w:t xml:space="preserve">X = </w:t>
      </w:r>
      <w:proofErr w:type="spellStart"/>
      <w:r w:rsidR="008D3FD6" w:rsidRPr="0089171B">
        <w:rPr>
          <w:i/>
          <w:color w:val="333333"/>
        </w:rPr>
        <w:t>X</w:t>
      </w:r>
      <w:r w:rsidR="008D3FD6" w:rsidRPr="0089171B">
        <w:rPr>
          <w:i/>
          <w:color w:val="333333"/>
          <w:vertAlign w:val="subscript"/>
        </w:rPr>
        <w:t>w</w:t>
      </w:r>
      <w:proofErr w:type="spellEnd"/>
      <w:r w:rsidR="008D3FD6" w:rsidRPr="0089171B">
        <w:rPr>
          <w:i/>
          <w:color w:val="333333"/>
        </w:rPr>
        <w:t xml:space="preserve"> + </w:t>
      </w:r>
      <w:proofErr w:type="spellStart"/>
      <w:r w:rsidR="008D3FD6" w:rsidRPr="0089171B">
        <w:rPr>
          <w:i/>
          <w:color w:val="333333"/>
        </w:rPr>
        <w:t>X</w:t>
      </w:r>
      <w:r w:rsidR="008D3FD6" w:rsidRPr="0089171B">
        <w:rPr>
          <w:i/>
          <w:color w:val="333333"/>
          <w:vertAlign w:val="subscript"/>
        </w:rPr>
        <w:t>b</w:t>
      </w:r>
      <w:proofErr w:type="spellEnd"/>
      <w:r w:rsidR="008D3FD6" w:rsidRPr="0089171B">
        <w:rPr>
          <w:color w:val="333333"/>
        </w:rPr>
        <w:t>. In the case of a two-</w:t>
      </w:r>
      <w:r w:rsidR="003A0D2D" w:rsidRPr="0089171B">
        <w:rPr>
          <w:color w:val="333333"/>
        </w:rPr>
        <w:t>repeated measured</w:t>
      </w:r>
      <w:r w:rsidR="008D3FD6" w:rsidRPr="0089171B">
        <w:rPr>
          <w:color w:val="333333"/>
        </w:rPr>
        <w:t xml:space="preserve"> problem</w:t>
      </w:r>
      <w:r w:rsidR="003A0D2D" w:rsidRPr="0089171B">
        <w:rPr>
          <w:color w:val="333333"/>
        </w:rPr>
        <w:t xml:space="preserve"> (e.g. </w:t>
      </w:r>
      <w:proofErr w:type="gramStart"/>
      <w:r w:rsidR="003A0D2D" w:rsidRPr="0089171B">
        <w:rPr>
          <w:color w:val="333333"/>
        </w:rPr>
        <w:t>pre vs</w:t>
      </w:r>
      <w:proofErr w:type="gramEnd"/>
      <w:r w:rsidR="003A0D2D" w:rsidRPr="0089171B">
        <w:rPr>
          <w:color w:val="333333"/>
        </w:rPr>
        <w:t xml:space="preserve"> post challenge)</w:t>
      </w:r>
      <w:r w:rsidR="008D3FD6" w:rsidRPr="0089171B">
        <w:rPr>
          <w:color w:val="333333"/>
        </w:rPr>
        <w:t>, the within subject variation matrix is similar</w:t>
      </w:r>
      <w:r w:rsidR="00B44CB5" w:rsidRPr="0089171B">
        <w:rPr>
          <w:color w:val="333333"/>
        </w:rPr>
        <w:t xml:space="preserve"> to</w:t>
      </w:r>
      <w:r w:rsidR="008D3FD6" w:rsidRPr="0089171B">
        <w:rPr>
          <w:color w:val="333333"/>
        </w:rPr>
        <w:t xml:space="preserve"> </w:t>
      </w:r>
      <w:r w:rsidR="00A50910" w:rsidRPr="0089171B">
        <w:rPr>
          <w:color w:val="333333"/>
        </w:rPr>
        <w:t>calculat</w:t>
      </w:r>
      <w:r w:rsidR="00B44CB5" w:rsidRPr="0089171B">
        <w:rPr>
          <w:color w:val="333333"/>
        </w:rPr>
        <w:t>ing</w:t>
      </w:r>
      <w:r w:rsidR="008D3FD6" w:rsidRPr="0089171B">
        <w:rPr>
          <w:color w:val="333333"/>
        </w:rPr>
        <w:t xml:space="preserve"> the</w:t>
      </w:r>
      <w:r w:rsidR="00A50910" w:rsidRPr="0089171B">
        <w:rPr>
          <w:color w:val="333333"/>
        </w:rPr>
        <w:t xml:space="preserve"> net</w:t>
      </w:r>
      <w:r w:rsidR="008D3FD6" w:rsidRPr="0089171B">
        <w:rPr>
          <w:color w:val="333333"/>
        </w:rPr>
        <w:t xml:space="preserve"> difference </w:t>
      </w:r>
      <w:r w:rsidR="003A0D2D" w:rsidRPr="0089171B">
        <w:rPr>
          <w:color w:val="333333"/>
        </w:rPr>
        <w:t>for</w:t>
      </w:r>
      <w:r w:rsidR="00632E8A" w:rsidRPr="0089171B">
        <w:rPr>
          <w:color w:val="333333"/>
        </w:rPr>
        <w:t xml:space="preserve"> each individual </w:t>
      </w:r>
      <w:r w:rsidR="008D3FD6" w:rsidRPr="0089171B">
        <w:rPr>
          <w:color w:val="333333"/>
        </w:rPr>
        <w:lastRenderedPageBreak/>
        <w:t xml:space="preserve">between the data obtained </w:t>
      </w:r>
      <w:r w:rsidR="003A0D2D" w:rsidRPr="0089171B">
        <w:rPr>
          <w:color w:val="333333"/>
        </w:rPr>
        <w:t>for pre and post</w:t>
      </w:r>
      <w:r w:rsidR="00B44CB5" w:rsidRPr="0089171B">
        <w:rPr>
          <w:color w:val="333333"/>
        </w:rPr>
        <w:t xml:space="preserve"> challenge</w:t>
      </w:r>
      <w:r w:rsidR="008D3FD6" w:rsidRPr="0089171B">
        <w:rPr>
          <w:color w:val="333333"/>
        </w:rPr>
        <w:t xml:space="preserve">. </w:t>
      </w:r>
      <w:r w:rsidR="000174CF" w:rsidRPr="0089171B">
        <w:rPr>
          <w:color w:val="333333"/>
        </w:rPr>
        <w:t xml:space="preserve">For each </w:t>
      </w:r>
      <w:r w:rsidR="00020884" w:rsidRPr="0089171B">
        <w:rPr>
          <w:color w:val="333333"/>
        </w:rPr>
        <w:t>omics</w:t>
      </w:r>
      <w:r w:rsidR="000174CF" w:rsidRPr="0089171B">
        <w:rPr>
          <w:color w:val="333333"/>
        </w:rPr>
        <w:t xml:space="preserve"> dataset, the within-subject variation matrix was extracted prior to applying DIABLO. </w:t>
      </w:r>
      <w:r w:rsidR="009046A9" w:rsidRPr="0089171B">
        <w:rPr>
          <w:color w:val="333333"/>
        </w:rPr>
        <w:t xml:space="preserve">In the asthma study, </w:t>
      </w:r>
      <w:r w:rsidR="000174CF" w:rsidRPr="0089171B">
        <w:rPr>
          <w:color w:val="333333"/>
        </w:rPr>
        <w:t xml:space="preserve">the multilevel approach (called </w:t>
      </w:r>
      <w:r w:rsidR="009046A9" w:rsidRPr="0089171B">
        <w:rPr>
          <w:color w:val="333333"/>
        </w:rPr>
        <w:t>variance decomposition step</w:t>
      </w:r>
      <w:r w:rsidR="000174CF" w:rsidRPr="0089171B">
        <w:rPr>
          <w:color w:val="333333"/>
        </w:rPr>
        <w:t>)</w:t>
      </w:r>
      <w:r w:rsidR="00401B9A" w:rsidRPr="0089171B">
        <w:rPr>
          <w:color w:val="333333"/>
        </w:rPr>
        <w:t xml:space="preserve"> was applied to the </w:t>
      </w:r>
      <w:r w:rsidR="00B44CB5" w:rsidRPr="0089171B">
        <w:rPr>
          <w:color w:val="333333"/>
        </w:rPr>
        <w:t xml:space="preserve">cell-type, </w:t>
      </w:r>
      <w:r w:rsidR="00401B9A" w:rsidRPr="0089171B">
        <w:rPr>
          <w:color w:val="333333"/>
        </w:rPr>
        <w:t>gene and metabolite module datasets.</w:t>
      </w:r>
    </w:p>
    <w:p w14:paraId="6EE6DF53" w14:textId="77777777" w:rsidR="00F94303" w:rsidRPr="0089171B" w:rsidRDefault="00F94303" w:rsidP="003F44E9">
      <w:pPr>
        <w:pStyle w:val="NormalWeb"/>
        <w:shd w:val="clear" w:color="auto" w:fill="FFFFFF"/>
        <w:spacing w:before="0" w:beforeAutospacing="0" w:after="0" w:afterAutospacing="0" w:line="480" w:lineRule="auto"/>
        <w:rPr>
          <w:color w:val="333333"/>
        </w:rPr>
      </w:pPr>
    </w:p>
    <w:p w14:paraId="2A127874" w14:textId="658B2F8E" w:rsidR="00F94303" w:rsidRPr="0089171B" w:rsidRDefault="00F94303" w:rsidP="003F44E9">
      <w:pPr>
        <w:spacing w:line="480" w:lineRule="auto"/>
        <w:rPr>
          <w:color w:val="333333"/>
        </w:rPr>
      </w:pPr>
    </w:p>
    <w:p w14:paraId="6A0294D5" w14:textId="77777777" w:rsidR="00111339" w:rsidRPr="0089171B" w:rsidRDefault="00111339">
      <w:pPr>
        <w:rPr>
          <w:rFonts w:eastAsia="Times New Roman"/>
          <w:b/>
          <w:bCs/>
          <w:color w:val="333333"/>
        </w:rPr>
      </w:pPr>
      <w:r w:rsidRPr="0089171B">
        <w:rPr>
          <w:rFonts w:eastAsia="Times New Roman"/>
          <w:b/>
          <w:bCs/>
          <w:color w:val="333333"/>
        </w:rPr>
        <w:br w:type="page"/>
      </w:r>
    </w:p>
    <w:p w14:paraId="21A3B303" w14:textId="1D29DCA6" w:rsidR="00F94303" w:rsidRPr="0089171B" w:rsidRDefault="00F94303" w:rsidP="003F44E9">
      <w:pPr>
        <w:pStyle w:val="Heading2"/>
        <w:shd w:val="clear" w:color="auto" w:fill="FFFFFF"/>
        <w:spacing w:before="0" w:line="480" w:lineRule="auto"/>
        <w:rPr>
          <w:rFonts w:ascii="Times New Roman" w:eastAsia="Times New Roman" w:hAnsi="Times New Roman" w:cs="Times New Roman"/>
          <w:color w:val="333333"/>
          <w:sz w:val="24"/>
          <w:szCs w:val="24"/>
        </w:rPr>
      </w:pPr>
      <w:r w:rsidRPr="0089171B">
        <w:rPr>
          <w:rFonts w:ascii="Times New Roman" w:eastAsia="Times New Roman" w:hAnsi="Times New Roman" w:cs="Times New Roman"/>
          <w:b/>
          <w:bCs/>
          <w:color w:val="333333"/>
          <w:sz w:val="24"/>
          <w:szCs w:val="24"/>
        </w:rPr>
        <w:lastRenderedPageBreak/>
        <w:t>Declarations</w:t>
      </w:r>
    </w:p>
    <w:p w14:paraId="5EB27F55" w14:textId="77777777" w:rsidR="002F4AD3" w:rsidRPr="0089171B" w:rsidRDefault="002F4AD3" w:rsidP="009F24A1">
      <w:pPr>
        <w:numPr>
          <w:ilvl w:val="0"/>
          <w:numId w:val="2"/>
        </w:numPr>
        <w:shd w:val="clear" w:color="auto" w:fill="FFFFFF"/>
        <w:spacing w:line="480" w:lineRule="auto"/>
        <w:ind w:left="0"/>
        <w:rPr>
          <w:rFonts w:eastAsia="Times New Roman"/>
          <w:b/>
          <w:color w:val="333333"/>
        </w:rPr>
      </w:pPr>
      <w:r w:rsidRPr="0089171B">
        <w:rPr>
          <w:rFonts w:eastAsia="Times New Roman"/>
          <w:b/>
          <w:color w:val="333333"/>
        </w:rPr>
        <w:t>Acknowledgements</w:t>
      </w:r>
    </w:p>
    <w:p w14:paraId="00CBC69C" w14:textId="44DF24E8" w:rsidR="002F4AD3" w:rsidRPr="0089171B" w:rsidRDefault="002F4AD3" w:rsidP="009F24A1">
      <w:pPr>
        <w:numPr>
          <w:ilvl w:val="0"/>
          <w:numId w:val="2"/>
        </w:numPr>
        <w:shd w:val="clear" w:color="auto" w:fill="FFFFFF"/>
        <w:spacing w:line="480" w:lineRule="auto"/>
        <w:ind w:left="0"/>
        <w:rPr>
          <w:rFonts w:eastAsia="Times New Roman"/>
          <w:color w:val="333333"/>
        </w:rPr>
      </w:pPr>
      <w:r w:rsidRPr="0089171B">
        <w:rPr>
          <w:rFonts w:eastAsia="Times New Roman"/>
          <w:color w:val="333333"/>
        </w:rPr>
        <w:t xml:space="preserve">The authors would like to thank Dr. Kevin Chang (University of Auckland) for some preliminary exploratory analyses of the breast cancer </w:t>
      </w:r>
      <w:r w:rsidR="001E1EFC" w:rsidRPr="0089171B">
        <w:rPr>
          <w:rFonts w:eastAsia="Times New Roman"/>
          <w:color w:val="333333"/>
        </w:rPr>
        <w:t>dataset</w:t>
      </w:r>
      <w:r w:rsidRPr="0089171B">
        <w:rPr>
          <w:rFonts w:eastAsia="Times New Roman"/>
          <w:color w:val="333333"/>
        </w:rPr>
        <w:t>. We would also like to thank Mr. Chao Liu</w:t>
      </w:r>
      <w:r w:rsidR="00E939F6" w:rsidRPr="0089171B">
        <w:rPr>
          <w:rFonts w:eastAsia="Times New Roman"/>
          <w:color w:val="333333"/>
        </w:rPr>
        <w:t xml:space="preserve"> (University of Queensland)</w:t>
      </w:r>
      <w:r w:rsidRPr="0089171B">
        <w:rPr>
          <w:rFonts w:eastAsia="Times New Roman"/>
          <w:color w:val="333333"/>
        </w:rPr>
        <w:t xml:space="preserve"> for </w:t>
      </w:r>
      <w:r w:rsidR="007B2730" w:rsidRPr="0089171B">
        <w:rPr>
          <w:rFonts w:eastAsia="Times New Roman"/>
          <w:color w:val="333333"/>
        </w:rPr>
        <w:t xml:space="preserve">obtaining the PAM50 </w:t>
      </w:r>
      <w:r w:rsidR="00A44428" w:rsidRPr="0089171B">
        <w:rPr>
          <w:rFonts w:eastAsia="Times New Roman"/>
          <w:color w:val="333333"/>
        </w:rPr>
        <w:t>phenotypic information</w:t>
      </w:r>
      <w:r w:rsidR="007B2730" w:rsidRPr="0089171B">
        <w:rPr>
          <w:rFonts w:eastAsia="Times New Roman"/>
          <w:color w:val="333333"/>
        </w:rPr>
        <w:t xml:space="preserve"> for the TCGA datasets.</w:t>
      </w:r>
    </w:p>
    <w:p w14:paraId="185D761F" w14:textId="77777777" w:rsidR="00130885" w:rsidRPr="0089171B" w:rsidRDefault="00130885" w:rsidP="009F24A1">
      <w:pPr>
        <w:shd w:val="clear" w:color="auto" w:fill="FFFFFF"/>
        <w:spacing w:line="480" w:lineRule="auto"/>
        <w:rPr>
          <w:rFonts w:eastAsia="Times New Roman"/>
          <w:color w:val="333333"/>
        </w:rPr>
      </w:pPr>
    </w:p>
    <w:p w14:paraId="318A898B" w14:textId="77777777" w:rsidR="00F94303" w:rsidRPr="0089171B" w:rsidRDefault="00F94303" w:rsidP="003F44E9">
      <w:pPr>
        <w:numPr>
          <w:ilvl w:val="0"/>
          <w:numId w:val="2"/>
        </w:numPr>
        <w:shd w:val="clear" w:color="auto" w:fill="FFFFFF"/>
        <w:spacing w:line="480" w:lineRule="auto"/>
        <w:ind w:left="0"/>
        <w:rPr>
          <w:rFonts w:eastAsia="Times New Roman"/>
          <w:b/>
          <w:color w:val="333333"/>
        </w:rPr>
      </w:pPr>
      <w:r w:rsidRPr="0089171B">
        <w:rPr>
          <w:rFonts w:eastAsia="Times New Roman"/>
          <w:b/>
          <w:color w:val="333333"/>
        </w:rPr>
        <w:t>Competing interests</w:t>
      </w:r>
    </w:p>
    <w:p w14:paraId="6BE918FB" w14:textId="2FEB8848" w:rsidR="000D3416" w:rsidRPr="0089171B" w:rsidRDefault="000D3416" w:rsidP="009F24A1">
      <w:pPr>
        <w:shd w:val="clear" w:color="auto" w:fill="FFFFFF"/>
        <w:spacing w:line="480" w:lineRule="auto"/>
        <w:rPr>
          <w:rFonts w:eastAsia="Times New Roman"/>
          <w:color w:val="333333"/>
        </w:rPr>
      </w:pPr>
      <w:r w:rsidRPr="0089171B">
        <w:rPr>
          <w:rFonts w:eastAsia="Times New Roman"/>
          <w:color w:val="333333"/>
        </w:rPr>
        <w:t>The authors declare no competing interests.</w:t>
      </w:r>
    </w:p>
    <w:p w14:paraId="2D18EA91" w14:textId="77777777" w:rsidR="000D3416" w:rsidRPr="0089171B" w:rsidRDefault="000D3416" w:rsidP="009F24A1">
      <w:pPr>
        <w:shd w:val="clear" w:color="auto" w:fill="FFFFFF"/>
        <w:spacing w:line="480" w:lineRule="auto"/>
        <w:rPr>
          <w:rFonts w:eastAsia="Times New Roman"/>
          <w:color w:val="333333"/>
        </w:rPr>
      </w:pPr>
    </w:p>
    <w:p w14:paraId="2ACB67CC" w14:textId="77777777" w:rsidR="00F94303" w:rsidRPr="0089171B" w:rsidRDefault="00F94303" w:rsidP="003F44E9">
      <w:pPr>
        <w:numPr>
          <w:ilvl w:val="0"/>
          <w:numId w:val="2"/>
        </w:numPr>
        <w:shd w:val="clear" w:color="auto" w:fill="FFFFFF"/>
        <w:spacing w:line="480" w:lineRule="auto"/>
        <w:ind w:left="0"/>
        <w:rPr>
          <w:rFonts w:eastAsia="Times New Roman"/>
          <w:b/>
          <w:color w:val="333333"/>
        </w:rPr>
      </w:pPr>
      <w:r w:rsidRPr="0089171B">
        <w:rPr>
          <w:rFonts w:eastAsia="Times New Roman"/>
          <w:b/>
          <w:color w:val="333333"/>
        </w:rPr>
        <w:t>Funding</w:t>
      </w:r>
    </w:p>
    <w:p w14:paraId="60FDC002" w14:textId="6223AB1D" w:rsidR="000D3416" w:rsidRPr="0089171B" w:rsidRDefault="00BE0A92" w:rsidP="009F24A1">
      <w:pPr>
        <w:shd w:val="clear" w:color="auto" w:fill="FFFFFF"/>
        <w:spacing w:line="480" w:lineRule="auto"/>
        <w:rPr>
          <w:rFonts w:eastAsia="Times New Roman"/>
          <w:color w:val="333333"/>
        </w:rPr>
      </w:pPr>
      <w:r w:rsidRPr="0089171B">
        <w:t>AS is the recipient of the Canadian Institutes of Health Research Doctoral Award – Frederick Banting and Charles Best Canada Graduate Scholarship</w:t>
      </w:r>
      <w:r w:rsidR="002F4AD3" w:rsidRPr="0089171B">
        <w:t xml:space="preserve"> and the Michael Smith Foreign Study Supplement award</w:t>
      </w:r>
      <w:r w:rsidRPr="0089171B">
        <w:t>.</w:t>
      </w:r>
      <w:r w:rsidR="002F4AD3" w:rsidRPr="0089171B">
        <w:t xml:space="preserve"> </w:t>
      </w:r>
      <w:r w:rsidR="000D3416" w:rsidRPr="0089171B">
        <w:t>KALC was supported in part by the National Health and Medical Research Council (NHMRC) Career Development fellowship (</w:t>
      </w:r>
      <w:ins w:id="356" w:author="Kim-Anh Lê Cao" w:date="2018-02-22T13:00:00Z">
        <w:r w:rsidR="00CA6D41">
          <w:t>GNT</w:t>
        </w:r>
      </w:ins>
      <w:del w:id="357" w:author="Kim-Anh Lê Cao" w:date="2018-02-22T13:00:00Z">
        <w:r w:rsidR="000D3416" w:rsidRPr="0089171B" w:rsidDel="00CA6D41">
          <w:delText>APP</w:delText>
        </w:r>
      </w:del>
      <w:r w:rsidR="000D3416" w:rsidRPr="0089171B">
        <w:t>1087415).</w:t>
      </w:r>
    </w:p>
    <w:p w14:paraId="5C906567" w14:textId="77777777" w:rsidR="000D3416" w:rsidRPr="0089171B" w:rsidRDefault="000D3416" w:rsidP="003F44E9">
      <w:pPr>
        <w:numPr>
          <w:ilvl w:val="0"/>
          <w:numId w:val="2"/>
        </w:numPr>
        <w:shd w:val="clear" w:color="auto" w:fill="FFFFFF"/>
        <w:spacing w:line="480" w:lineRule="auto"/>
        <w:ind w:left="0"/>
        <w:rPr>
          <w:rFonts w:eastAsia="Times New Roman"/>
          <w:color w:val="333333"/>
        </w:rPr>
      </w:pPr>
    </w:p>
    <w:p w14:paraId="5859CFD4" w14:textId="77777777" w:rsidR="00F94303" w:rsidRPr="0089171B" w:rsidRDefault="00F94303" w:rsidP="003F44E9">
      <w:pPr>
        <w:numPr>
          <w:ilvl w:val="0"/>
          <w:numId w:val="2"/>
        </w:numPr>
        <w:shd w:val="clear" w:color="auto" w:fill="FFFFFF"/>
        <w:spacing w:line="480" w:lineRule="auto"/>
        <w:ind w:left="0"/>
        <w:rPr>
          <w:rFonts w:eastAsia="Times New Roman"/>
          <w:b/>
          <w:color w:val="333333"/>
        </w:rPr>
      </w:pPr>
      <w:r w:rsidRPr="0089171B">
        <w:rPr>
          <w:rFonts w:eastAsia="Times New Roman"/>
          <w:b/>
          <w:color w:val="333333"/>
        </w:rPr>
        <w:t>Authors' contributions</w:t>
      </w:r>
    </w:p>
    <w:p w14:paraId="7D8C2D5B" w14:textId="219E446B" w:rsidR="00AB139F" w:rsidRPr="0089171B" w:rsidRDefault="00AB139F" w:rsidP="009F24A1">
      <w:pPr>
        <w:numPr>
          <w:ilvl w:val="0"/>
          <w:numId w:val="2"/>
        </w:numPr>
        <w:shd w:val="clear" w:color="auto" w:fill="FFFFFF"/>
        <w:spacing w:line="480" w:lineRule="auto"/>
        <w:ind w:left="0"/>
        <w:jc w:val="both"/>
        <w:rPr>
          <w:rFonts w:eastAsia="Times New Roman"/>
          <w:color w:val="333333"/>
        </w:rPr>
      </w:pPr>
      <w:r w:rsidRPr="0089171B">
        <w:rPr>
          <w:rFonts w:eastAsia="Times New Roman"/>
          <w:color w:val="333333"/>
        </w:rPr>
        <w:t>AS performed the data pre-processing, the statistical analyses and developed the DIABLO method. BG implemented the R script</w:t>
      </w:r>
      <w:r w:rsidR="00366CEE" w:rsidRPr="0089171B">
        <w:rPr>
          <w:rFonts w:eastAsia="Times New Roman"/>
          <w:color w:val="333333"/>
        </w:rPr>
        <w:t>s</w:t>
      </w:r>
      <w:r w:rsidRPr="0089171B">
        <w:rPr>
          <w:rFonts w:eastAsia="Times New Roman"/>
          <w:color w:val="333333"/>
        </w:rPr>
        <w:t xml:space="preserve"> for DIABLO and graphical outputs, CPS performed the gene enrichment analyses, MV implemented the </w:t>
      </w:r>
      <w:proofErr w:type="spellStart"/>
      <w:r w:rsidRPr="0089171B">
        <w:rPr>
          <w:rFonts w:eastAsia="Times New Roman"/>
          <w:color w:val="333333"/>
        </w:rPr>
        <w:t>circos</w:t>
      </w:r>
      <w:proofErr w:type="spellEnd"/>
      <w:r w:rsidRPr="0089171B">
        <w:rPr>
          <w:rFonts w:eastAsia="Times New Roman"/>
          <w:color w:val="333333"/>
        </w:rPr>
        <w:t xml:space="preserve"> plots, FR and BG implemented the R scripts in </w:t>
      </w:r>
      <w:proofErr w:type="spellStart"/>
      <w:r w:rsidRPr="0089171B">
        <w:rPr>
          <w:rFonts w:eastAsia="Times New Roman"/>
          <w:color w:val="333333"/>
        </w:rPr>
        <w:t>mix</w:t>
      </w:r>
      <w:r w:rsidR="00020884" w:rsidRPr="0089171B">
        <w:rPr>
          <w:rFonts w:eastAsia="Times New Roman"/>
          <w:color w:val="333333"/>
        </w:rPr>
        <w:t>Omics</w:t>
      </w:r>
      <w:proofErr w:type="spellEnd"/>
      <w:r w:rsidRPr="0089171B">
        <w:rPr>
          <w:rFonts w:eastAsia="Times New Roman"/>
          <w:color w:val="333333"/>
        </w:rPr>
        <w:t xml:space="preserve"> along with the S3 functions, </w:t>
      </w:r>
      <w:r w:rsidR="00C85319" w:rsidRPr="0089171B">
        <w:rPr>
          <w:rFonts w:eastAsia="Times New Roman"/>
          <w:color w:val="333333"/>
        </w:rPr>
        <w:t>SJT supervised AS</w:t>
      </w:r>
      <w:r w:rsidR="00BE785D" w:rsidRPr="0089171B">
        <w:rPr>
          <w:rFonts w:eastAsia="Times New Roman"/>
          <w:color w:val="333333"/>
        </w:rPr>
        <w:t xml:space="preserve"> and participated in the design of the study. </w:t>
      </w:r>
      <w:r w:rsidRPr="0089171B">
        <w:rPr>
          <w:rFonts w:eastAsia="Times New Roman"/>
          <w:color w:val="333333"/>
        </w:rPr>
        <w:t xml:space="preserve">KALC supervised AS, BG, MV and FR, participated in the development of </w:t>
      </w:r>
      <w:r w:rsidRPr="0089171B">
        <w:rPr>
          <w:rFonts w:eastAsia="Times New Roman"/>
          <w:color w:val="333333"/>
        </w:rPr>
        <w:lastRenderedPageBreak/>
        <w:t>the DIABLO method and provided statistical advice. AS and KALC edited the manuscript, with editorial input from SJT and CPS.</w:t>
      </w:r>
    </w:p>
    <w:p w14:paraId="0DF2B851" w14:textId="77777777" w:rsidR="00CA7089" w:rsidRPr="0089171B" w:rsidRDefault="00CA7089" w:rsidP="009F24A1">
      <w:pPr>
        <w:shd w:val="clear" w:color="auto" w:fill="FFFFFF"/>
        <w:spacing w:line="480" w:lineRule="auto"/>
        <w:rPr>
          <w:rFonts w:eastAsia="Times New Roman"/>
          <w:color w:val="333333"/>
        </w:rPr>
      </w:pPr>
    </w:p>
    <w:p w14:paraId="4305B362" w14:textId="77777777" w:rsidR="00E51E58" w:rsidRPr="0089171B" w:rsidRDefault="00E51E58">
      <w:r w:rsidRPr="0089171B">
        <w:br w:type="page"/>
      </w:r>
    </w:p>
    <w:p w14:paraId="7D84F87F" w14:textId="090940C0" w:rsidR="00E33D36" w:rsidRPr="0089171B" w:rsidRDefault="00E33D36" w:rsidP="003F44E9">
      <w:pPr>
        <w:spacing w:line="480" w:lineRule="auto"/>
      </w:pPr>
      <w:r w:rsidRPr="0089171B">
        <w:rPr>
          <w:b/>
          <w:color w:val="333333"/>
        </w:rPr>
        <w:lastRenderedPageBreak/>
        <w:t>Figure captions</w:t>
      </w:r>
    </w:p>
    <w:p w14:paraId="270E61BE" w14:textId="77777777" w:rsidR="00143516" w:rsidRPr="0089171B" w:rsidRDefault="00143516">
      <w:pPr>
        <w:rPr>
          <w:color w:val="333333"/>
        </w:rPr>
      </w:pPr>
    </w:p>
    <w:p w14:paraId="5CE20FDA" w14:textId="18D09851" w:rsidR="00E33D36" w:rsidRPr="0089171B" w:rsidRDefault="00E33D36">
      <w:pPr>
        <w:rPr>
          <w:color w:val="333333"/>
        </w:rPr>
      </w:pPr>
    </w:p>
    <w:p w14:paraId="16AD3657" w14:textId="5E1A1665" w:rsidR="00860DB3" w:rsidRPr="0089171B" w:rsidRDefault="00860DB3">
      <w:pPr>
        <w:rPr>
          <w:color w:val="333333"/>
        </w:rPr>
      </w:pPr>
      <w:r w:rsidRPr="0089171B">
        <w:rPr>
          <w:color w:val="333333"/>
        </w:rPr>
        <w:br w:type="page"/>
      </w:r>
    </w:p>
    <w:p w14:paraId="1158A408" w14:textId="77777777" w:rsidR="00F94303" w:rsidRPr="0089171B" w:rsidRDefault="00F94303" w:rsidP="00F94303">
      <w:pPr>
        <w:pStyle w:val="NormalWeb"/>
        <w:shd w:val="clear" w:color="auto" w:fill="FFFFFF"/>
        <w:spacing w:before="0" w:beforeAutospacing="0" w:after="360" w:afterAutospacing="0" w:line="375" w:lineRule="atLeast"/>
        <w:rPr>
          <w:b/>
          <w:color w:val="333333"/>
        </w:rPr>
      </w:pPr>
      <w:commentRangeStart w:id="358"/>
      <w:r w:rsidRPr="0089171B">
        <w:rPr>
          <w:b/>
          <w:color w:val="333333"/>
        </w:rPr>
        <w:lastRenderedPageBreak/>
        <w:t>References</w:t>
      </w:r>
      <w:commentRangeEnd w:id="358"/>
      <w:r w:rsidR="00860DB3" w:rsidRPr="0089171B">
        <w:rPr>
          <w:rStyle w:val="CommentReference"/>
          <w:rFonts w:eastAsiaTheme="minorEastAsia"/>
          <w:sz w:val="24"/>
          <w:szCs w:val="24"/>
        </w:rPr>
        <w:commentReference w:id="358"/>
      </w:r>
    </w:p>
    <w:p w14:paraId="65629D93" w14:textId="7908E55C" w:rsidR="00B91D7E" w:rsidRPr="007A7D33" w:rsidDel="0001647F" w:rsidRDefault="00E71DDE">
      <w:pPr>
        <w:pStyle w:val="Bibliography"/>
        <w:rPr>
          <w:del w:id="359" w:author="Amrit" w:date="2018-02-20T22:29:00Z"/>
        </w:rPr>
      </w:pPr>
      <w:r w:rsidRPr="0089171B">
        <w:rPr>
          <w:color w:val="333333"/>
        </w:rPr>
        <w:fldChar w:fldCharType="begin"/>
      </w:r>
      <w:ins w:id="360" w:author="Amrit" w:date="2018-02-20T22:29:00Z">
        <w:r w:rsidR="0001647F">
          <w:rPr>
            <w:color w:val="333333"/>
          </w:rPr>
          <w:instrText xml:space="preserve"> ADDIN ZOTERO_BIBL {"custom":[]} CSL_BIBLIOGRAPHY </w:instrText>
        </w:r>
      </w:ins>
      <w:del w:id="361" w:author="Amrit" w:date="2018-02-20T22:29:00Z">
        <w:r w:rsidR="00892505" w:rsidRPr="0089171B" w:rsidDel="0001647F">
          <w:rPr>
            <w:color w:val="333333"/>
          </w:rPr>
          <w:delInstrText xml:space="preserve"> ADDIN ZOTERO_BIBL {"custom":[]} CSL_BIBLIOGRAPHY </w:delInstrText>
        </w:r>
      </w:del>
      <w:r w:rsidRPr="0089171B">
        <w:rPr>
          <w:color w:val="333333"/>
        </w:rPr>
        <w:fldChar w:fldCharType="separate"/>
      </w:r>
      <w:del w:id="362" w:author="Amrit" w:date="2018-02-20T22:29:00Z">
        <w:r w:rsidR="00B91D7E" w:rsidRPr="007A7D33" w:rsidDel="0001647F">
          <w:delText>1. Zhu J, Sova P, Xu Q, Dombek KM, Xu EY, Vu H, et al. Stitching together multiple data dimensions reveals interacting metabolomic and transcriptomic networks that modulate cell regulation. Levchenko A, editor. PLoS Biol [Internet]. 2012 [cited 2016 Jan 19];10:e1001301. Available from: http://dx.plos.org/10.1371/journal.pbio.1001301</w:delText>
        </w:r>
      </w:del>
    </w:p>
    <w:p w14:paraId="134401B2" w14:textId="6553FDC5" w:rsidR="00B91D7E" w:rsidRPr="007A7D33" w:rsidDel="0001647F" w:rsidRDefault="00B91D7E">
      <w:pPr>
        <w:pStyle w:val="Bibliography"/>
        <w:rPr>
          <w:del w:id="363" w:author="Amrit" w:date="2018-02-20T22:29:00Z"/>
        </w:rPr>
      </w:pPr>
      <w:del w:id="364" w:author="Amrit" w:date="2018-02-20T22:29:00Z">
        <w:r w:rsidRPr="007A7D33" w:rsidDel="0001647F">
          <w:delText xml:space="preserve">2. Kim D, Li R, Dudek SM, Ritchie MD. ATHENA: Identifying interactions between different levels of genomic data associated with cancer clinical outcomes using grammatical evolution neural network. BioData Min. 2013;6:23. </w:delText>
        </w:r>
      </w:del>
    </w:p>
    <w:p w14:paraId="3301D5B8" w14:textId="19BCB3C8" w:rsidR="00B91D7E" w:rsidRPr="007A7D33" w:rsidDel="0001647F" w:rsidRDefault="00B91D7E">
      <w:pPr>
        <w:pStyle w:val="Bibliography"/>
        <w:rPr>
          <w:del w:id="365" w:author="Amrit" w:date="2018-02-20T22:29:00Z"/>
        </w:rPr>
      </w:pPr>
      <w:del w:id="366" w:author="Amrit" w:date="2018-02-20T22:29:00Z">
        <w:r w:rsidRPr="007A7D33" w:rsidDel="0001647F">
          <w:delText>3. Wang B, Mezlini AM, Demir F, Fiume M, Tu Z, Brudno M, et al. Similarity network fusion for aggregating data types on a genomic scale. Nat Methods [Internet]. 2014 [cited 2016 Jan 19];11:333–7. Available from: http://www.nature.com/doifinder/10.1038/nmeth.2810</w:delText>
        </w:r>
      </w:del>
    </w:p>
    <w:p w14:paraId="6870B554" w14:textId="6169F106" w:rsidR="00B91D7E" w:rsidRPr="007A7D33" w:rsidDel="0001647F" w:rsidRDefault="00B91D7E">
      <w:pPr>
        <w:pStyle w:val="Bibliography"/>
        <w:rPr>
          <w:del w:id="367" w:author="Amrit" w:date="2018-02-20T22:29:00Z"/>
        </w:rPr>
      </w:pPr>
      <w:del w:id="368" w:author="Amrit" w:date="2018-02-20T22:29:00Z">
        <w:r w:rsidRPr="007A7D33" w:rsidDel="0001647F">
          <w:delText>4. An Integrated Approach to Uncover Drivers of Cancer: Cell [Internet]. [cited 2018 Feb 12]. Available from: http://www.cell.com/abstract/S0092-8674(10)01293-6</w:delText>
        </w:r>
      </w:del>
    </w:p>
    <w:p w14:paraId="46E94E47" w14:textId="7B9C0B01" w:rsidR="00B91D7E" w:rsidRPr="007A7D33" w:rsidDel="0001647F" w:rsidRDefault="00B91D7E">
      <w:pPr>
        <w:pStyle w:val="Bibliography"/>
        <w:rPr>
          <w:del w:id="369" w:author="Amrit" w:date="2018-02-20T22:29:00Z"/>
        </w:rPr>
      </w:pPr>
      <w:del w:id="370" w:author="Amrit" w:date="2018-02-20T22:29:00Z">
        <w:r w:rsidRPr="007A7D33" w:rsidDel="0001647F">
          <w:delText>5. Zhu J. RIMBANET for Bayesian network reconstruction [Internet]. [cited 2017 Aug 14]. Available from: http://research.mssm.edu/integrative-network-biology/RIMBANET/RIMBANET_overview.html</w:delText>
        </w:r>
      </w:del>
    </w:p>
    <w:p w14:paraId="7F6CCFCF" w14:textId="2C5F0F3D" w:rsidR="00B91D7E" w:rsidRPr="007A7D33" w:rsidDel="0001647F" w:rsidRDefault="00B91D7E">
      <w:pPr>
        <w:pStyle w:val="Bibliography"/>
        <w:rPr>
          <w:del w:id="371" w:author="Amrit" w:date="2018-02-20T22:29:00Z"/>
        </w:rPr>
      </w:pPr>
      <w:del w:id="372" w:author="Amrit" w:date="2018-02-20T22:29:00Z">
        <w:r w:rsidRPr="007A7D33" w:rsidDel="0001647F">
          <w:delText>6. Baladandayuthapani V. iBAG page [Internet]. [cited 2017 Aug 14]. Available from: http://odin.mdacc.tmc.edu/~vbaladan/Veera_Home_Page/iBAG_page.html</w:delText>
        </w:r>
      </w:del>
    </w:p>
    <w:p w14:paraId="0C6D261F" w14:textId="697FB52C" w:rsidR="00B91D7E" w:rsidRPr="007A7D33" w:rsidDel="0001647F" w:rsidRDefault="00B91D7E">
      <w:pPr>
        <w:pStyle w:val="Bibliography"/>
        <w:rPr>
          <w:del w:id="373" w:author="Amrit" w:date="2018-02-20T22:29:00Z"/>
        </w:rPr>
      </w:pPr>
      <w:del w:id="374" w:author="Amrit" w:date="2018-02-20T22:29:00Z">
        <w:r w:rsidRPr="007A7D33" w:rsidDel="0001647F">
          <w:delText xml:space="preserve">7. Turner SD, Dudek SM, Ritchie MD. ATHENA: A knowledge-based hybrid backpropagation-grammatical evolution neural network algorithm for discovering epistasis among quantitative trait Loci. BioData Min. 2010;3:5. </w:delText>
        </w:r>
      </w:del>
    </w:p>
    <w:p w14:paraId="525C38B8" w14:textId="00D0ED53" w:rsidR="00B91D7E" w:rsidRPr="007A7D33" w:rsidDel="0001647F" w:rsidRDefault="00B91D7E">
      <w:pPr>
        <w:pStyle w:val="Bibliography"/>
        <w:rPr>
          <w:del w:id="375" w:author="Amrit" w:date="2018-02-20T22:29:00Z"/>
        </w:rPr>
      </w:pPr>
      <w:del w:id="376" w:author="Amrit" w:date="2018-02-20T22:29:00Z">
        <w:r w:rsidRPr="007A7D33" w:rsidDel="0001647F">
          <w:delText xml:space="preserve">8. Wold H. Estimation of Principal Components and Related Models by Iterative Least squares. Multivar Anal. 1966;391–420. </w:delText>
        </w:r>
      </w:del>
    </w:p>
    <w:p w14:paraId="36F8D34B" w14:textId="62371849" w:rsidR="00B91D7E" w:rsidRPr="007A7D33" w:rsidDel="0001647F" w:rsidRDefault="00B91D7E">
      <w:pPr>
        <w:pStyle w:val="Bibliography"/>
        <w:rPr>
          <w:del w:id="377" w:author="Amrit" w:date="2018-02-20T22:29:00Z"/>
        </w:rPr>
      </w:pPr>
      <w:del w:id="378" w:author="Amrit" w:date="2018-02-20T22:29:00Z">
        <w:r w:rsidRPr="007A7D33" w:rsidDel="0001647F">
          <w:delText>9. Lê Cao K-A, Boitard S, Besse P. Sparse PLS discriminant analysis: biologically relevant feature selection and graphical displays for multiclass problems. BMC Bioinformatics [Internet]. 2011 [cited 2015 Jul 15];12:253. Available from: http://www.biomedcentral.com/1471-2105/12/253/</w:delText>
        </w:r>
      </w:del>
    </w:p>
    <w:p w14:paraId="02CEC608" w14:textId="2CA0B600" w:rsidR="00B91D7E" w:rsidRPr="007A7D33" w:rsidDel="0001647F" w:rsidRDefault="00B91D7E">
      <w:pPr>
        <w:pStyle w:val="Bibliography"/>
        <w:rPr>
          <w:del w:id="379" w:author="Amrit" w:date="2018-02-20T22:29:00Z"/>
        </w:rPr>
      </w:pPr>
      <w:del w:id="380" w:author="Amrit" w:date="2018-02-20T22:29:00Z">
        <w:r w:rsidRPr="007A7D33" w:rsidDel="0001647F">
          <w:delText>10. Tenenhaus A, Philippe C, Guillemot V, Le Cao K-A, Grill J, Frouin V. Variable selection for generalized canonical correlation analysis. Biostatistics [Internet]. 2014 [cited 2015 Jul 15];15:569–83. Available from: http://biostatistics.oxfordjournals.org/cgi/doi/10.1093/biostatistics/kxu001</w:delText>
        </w:r>
      </w:del>
    </w:p>
    <w:p w14:paraId="518FD5F4" w14:textId="501F55D9" w:rsidR="00B91D7E" w:rsidRPr="007A7D33" w:rsidDel="0001647F" w:rsidRDefault="00B91D7E">
      <w:pPr>
        <w:pStyle w:val="Bibliography"/>
        <w:rPr>
          <w:del w:id="381" w:author="Amrit" w:date="2018-02-20T22:29:00Z"/>
        </w:rPr>
      </w:pPr>
      <w:del w:id="382" w:author="Amrit" w:date="2018-02-20T22:29:00Z">
        <w:r w:rsidRPr="007A7D33" w:rsidDel="0001647F">
          <w:delText>11. Witten DM, Tibshirani R, Hastie T. A penalized matrix decomposition, with applications to sparse principal components and canonical correlation analysis. Biostatistics [Internet]. 2009 [cited 2016 Jul 27];10:515–34. Available from: http://biostatistics.oxfordjournals.org/cgi/doi/10.1093/biostatistics/kxp008</w:delText>
        </w:r>
      </w:del>
    </w:p>
    <w:p w14:paraId="160FE290" w14:textId="2CE7B009" w:rsidR="00B91D7E" w:rsidRPr="007A7D33" w:rsidDel="0001647F" w:rsidRDefault="00B91D7E">
      <w:pPr>
        <w:pStyle w:val="Bibliography"/>
        <w:rPr>
          <w:del w:id="383" w:author="Amrit" w:date="2018-02-20T22:29:00Z"/>
        </w:rPr>
      </w:pPr>
      <w:del w:id="384" w:author="Amrit" w:date="2018-02-20T22:29:00Z">
        <w:r w:rsidRPr="007A7D33" w:rsidDel="0001647F">
          <w:delText>12. Lee HK, Hsu AK, Sajdak J, Qin J, Pavlidis P. Coexpression analysis of human genes across many microarray data sets. Genome Res [Internet]. 2004 [cited 2016 Mar 30];14:1085–1094. Available from: http://genome.cshlp.org/content/14/6/1085.short</w:delText>
        </w:r>
      </w:del>
    </w:p>
    <w:p w14:paraId="7A736E86" w14:textId="2834CB66" w:rsidR="00B91D7E" w:rsidRPr="007A7D33" w:rsidDel="0001647F" w:rsidRDefault="00B91D7E">
      <w:pPr>
        <w:pStyle w:val="Bibliography"/>
        <w:rPr>
          <w:del w:id="385" w:author="Amrit" w:date="2018-02-20T22:29:00Z"/>
        </w:rPr>
      </w:pPr>
      <w:del w:id="386" w:author="Amrit" w:date="2018-02-20T22:29:00Z">
        <w:r w:rsidRPr="007A7D33" w:rsidDel="0001647F">
          <w:delText>13. Langfelder P, Horvath S. WGCNA: an R package for weighted correlation network analysis. BMC Bioinformatics [Internet]. 2008 [cited 2016 Apr 4];9:559. Available from: http://www.biomedcentral.com/1471-2105/9/559</w:delText>
        </w:r>
      </w:del>
    </w:p>
    <w:p w14:paraId="3963FE12" w14:textId="0C6BD7DB" w:rsidR="00B91D7E" w:rsidRPr="007A7D33" w:rsidDel="0001647F" w:rsidRDefault="00B91D7E">
      <w:pPr>
        <w:pStyle w:val="Bibliography"/>
        <w:rPr>
          <w:del w:id="387" w:author="Amrit" w:date="2018-02-20T22:29:00Z"/>
        </w:rPr>
      </w:pPr>
      <w:del w:id="388" w:author="Amrit" w:date="2018-02-20T22:29:00Z">
        <w:r w:rsidRPr="007A7D33" w:rsidDel="0001647F">
          <w:delText>14. The TCGA Research Network. The Cancer Genome Atlas [Internet]. Available from: http://cancergenome.nih.gov/</w:delText>
        </w:r>
      </w:del>
    </w:p>
    <w:p w14:paraId="4C16C7E3" w14:textId="0E9091E8" w:rsidR="00B91D7E" w:rsidRPr="007A7D33" w:rsidDel="0001647F" w:rsidRDefault="00B91D7E">
      <w:pPr>
        <w:pStyle w:val="Bibliography"/>
        <w:rPr>
          <w:del w:id="389" w:author="Amrit" w:date="2018-02-20T22:29:00Z"/>
        </w:rPr>
      </w:pPr>
      <w:del w:id="390" w:author="Amrit" w:date="2018-02-20T22:29:00Z">
        <w:r w:rsidRPr="007A7D33" w:rsidDel="0001647F">
          <w:delText>15. Singh A, Yamamoto M, Kam SHY, Ruan J, Gauvreau GM, O’Byrne PM, et al. Gene-metabolite expression in blood can discriminate allergen-induced isolated early from dual asthmatic responses. Hsu Y-H, editor. PLoS ONE [Internet]. 2013 [cited 2015 Jul 18];8:e67907. Available from: http://dx.plos.org/10.1371/journal.pone.0067907</w:delText>
        </w:r>
      </w:del>
    </w:p>
    <w:p w14:paraId="20FF3705" w14:textId="603F3C8B" w:rsidR="00B91D7E" w:rsidRPr="007A7D33" w:rsidDel="0001647F" w:rsidRDefault="00B91D7E">
      <w:pPr>
        <w:pStyle w:val="Bibliography"/>
        <w:rPr>
          <w:del w:id="391" w:author="Amrit" w:date="2018-02-20T22:29:00Z"/>
        </w:rPr>
      </w:pPr>
      <w:del w:id="392" w:author="Amrit" w:date="2018-02-20T22:29:00Z">
        <w:r w:rsidRPr="007A7D33" w:rsidDel="0001647F">
          <w:delText>16. Singh A, Yamamoto M, Ruan J, Choi JY, Gauvreau GM, Olek S, et al. Th17/Treg ratio derived using DNA methylation analysis is associated with the late phase asthmatic response. Allergy Asthma Clin Immunol [Internet]. 2014 [cited 2016 Mar 2];10:32. Available from: http://www.biomedcentral.com/content/pdf/1710-1492-10-32.pdf</w:delText>
        </w:r>
      </w:del>
    </w:p>
    <w:p w14:paraId="79EE6F57" w14:textId="7ECADC7E" w:rsidR="00B91D7E" w:rsidRPr="007A7D33" w:rsidDel="0001647F" w:rsidRDefault="00B91D7E">
      <w:pPr>
        <w:pStyle w:val="Bibliography"/>
        <w:rPr>
          <w:del w:id="393" w:author="Amrit" w:date="2018-02-20T22:29:00Z"/>
        </w:rPr>
      </w:pPr>
      <w:del w:id="394" w:author="Amrit" w:date="2018-02-20T22:29:00Z">
        <w:r w:rsidRPr="007A7D33" w:rsidDel="0001647F">
          <w:delText>17. Lock EF, Hoadley KA, Marron JS, Nobel AB. Joint and individual variation explained (JIVE) for integrated analysis of multiple data types. Ann Appl Stat [Internet]. 2013 [cited 2018 Jan 24];7:523–42. Available from: http://projecteuclid.org/euclid.aoas/1365527209</w:delText>
        </w:r>
      </w:del>
    </w:p>
    <w:p w14:paraId="4B32431B" w14:textId="257B519B" w:rsidR="00B91D7E" w:rsidRPr="007A7D33" w:rsidDel="0001647F" w:rsidRDefault="00B91D7E">
      <w:pPr>
        <w:pStyle w:val="Bibliography"/>
        <w:rPr>
          <w:del w:id="395" w:author="Amrit" w:date="2018-02-20T22:29:00Z"/>
        </w:rPr>
      </w:pPr>
      <w:del w:id="396" w:author="Amrit" w:date="2018-02-20T22:29:00Z">
        <w:r w:rsidRPr="007A7D33" w:rsidDel="0001647F">
          <w:delText>18. Rohart F, Gautier B, Singh A, Cao K-AL. mixOmics: An R package for ‘omics feature selection and multiple data integration. PLOS Comput Biol [Internet]. 2017 [cited 2018 Jan 29];13:e1005752. Available from: http://journals.plos.org/ploscompbiol/article?id=10.1371/journal.pcbi.1005752</w:delText>
        </w:r>
      </w:del>
    </w:p>
    <w:p w14:paraId="62454F3A" w14:textId="36D7223B" w:rsidR="00B91D7E" w:rsidRPr="007A7D33" w:rsidDel="0001647F" w:rsidRDefault="00B91D7E">
      <w:pPr>
        <w:pStyle w:val="Bibliography"/>
        <w:rPr>
          <w:del w:id="397" w:author="Amrit" w:date="2018-02-20T22:29:00Z"/>
        </w:rPr>
      </w:pPr>
      <w:del w:id="398" w:author="Amrit" w:date="2018-02-20T22:29:00Z">
        <w:r w:rsidRPr="007A7D33" w:rsidDel="0001647F">
          <w:delText>19. Liberzon A, Birger C, Thorvaldsdóttir H, Ghandi M, Mesirov JP, Tamayo P. The Molecular Signatures Database Hallmark Gene Set Collection. Cell Syst [Internet]. 2015 [cited 2018 Jan 30];1:417–25. Available from: http://linkinghub.elsevier.com/retrieve/pii/S2405471215002185</w:delText>
        </w:r>
      </w:del>
    </w:p>
    <w:p w14:paraId="17FD5DE8" w14:textId="6B67AC6B" w:rsidR="00B91D7E" w:rsidRPr="007A7D33" w:rsidDel="0001647F" w:rsidRDefault="00B91D7E">
      <w:pPr>
        <w:pStyle w:val="Bibliography"/>
        <w:rPr>
          <w:del w:id="399" w:author="Amrit" w:date="2018-02-20T22:29:00Z"/>
        </w:rPr>
      </w:pPr>
      <w:del w:id="400" w:author="Amrit" w:date="2018-02-20T22:29:00Z">
        <w:r w:rsidRPr="007A7D33" w:rsidDel="0001647F">
          <w:delText>20. Xie B, Ding Q, Han H, Wu D. miRCancer: a microRNA-cancer association database constructed by text mining on literature. Bioinformatics [Internet]. 2013 [cited 2018 Jan 30];29:638–44. Available from: https://academic.oup.com/bioinformatics/article-lookup/doi/10.1093/bioinformatics/btt014</w:delText>
        </w:r>
      </w:del>
    </w:p>
    <w:p w14:paraId="6E084E17" w14:textId="73FE168C" w:rsidR="00B91D7E" w:rsidRPr="007A7D33" w:rsidDel="0001647F" w:rsidRDefault="00B91D7E">
      <w:pPr>
        <w:pStyle w:val="Bibliography"/>
        <w:rPr>
          <w:del w:id="401" w:author="Amrit" w:date="2018-02-20T22:29:00Z"/>
        </w:rPr>
      </w:pPr>
      <w:del w:id="402" w:author="Amrit" w:date="2018-02-20T22:29:00Z">
        <w:r w:rsidRPr="007A7D33" w:rsidDel="0001647F">
          <w:delText>21. Hamosh A. Online Mendelian Inheritance in Man (OMIM), a knowledgebase of human genes and genetic disorders. Nucleic Acids Res [Internet]. 2004 [cited 2018 Jan 30];33:D514–7. Available from: https://academic.oup.com/nar/article-lookup/doi/10.1093/nar/gki033</w:delText>
        </w:r>
      </w:del>
    </w:p>
    <w:p w14:paraId="4FA8CD21" w14:textId="02EC43E8" w:rsidR="00B91D7E" w:rsidRPr="007A7D33" w:rsidDel="0001647F" w:rsidRDefault="00B91D7E">
      <w:pPr>
        <w:pStyle w:val="Bibliography"/>
        <w:rPr>
          <w:del w:id="403" w:author="Amrit" w:date="2018-02-20T22:29:00Z"/>
        </w:rPr>
      </w:pPr>
      <w:del w:id="404" w:author="Amrit" w:date="2018-02-20T22:29:00Z">
        <w:r w:rsidRPr="007A7D33" w:rsidDel="0001647F">
          <w:delText>22. Chung I-F, Chen C-Y, Su S-C, Li C-Y, Wu K-J, Wang H-W, et al. DriverDBv2: a database for human cancer driver gene research. Nucleic Acids Res [Internet]. 2016 [cited 2018 Jan 30];44:D975–9. Available from: https://academic.oup.com/nar/article-lookup/doi/10.1093/nar/gkv1314</w:delText>
        </w:r>
      </w:del>
    </w:p>
    <w:p w14:paraId="19D23FBC" w14:textId="3F1D823A" w:rsidR="00B91D7E" w:rsidRPr="007A7D33" w:rsidDel="0001647F" w:rsidRDefault="00B91D7E">
      <w:pPr>
        <w:pStyle w:val="Bibliography"/>
        <w:rPr>
          <w:del w:id="405" w:author="Amrit" w:date="2018-02-20T22:29:00Z"/>
        </w:rPr>
      </w:pPr>
      <w:del w:id="406" w:author="Amrit" w:date="2018-02-20T22:29:00Z">
        <w:r w:rsidRPr="007A7D33" w:rsidDel="0001647F">
          <w:delText>23. Liquet B, Lê Cao K-A, Hocini H, Thiébaut R. A novel approach for biomarker selection and the integration of repeated measures experiments from two assays. BMC Bioinformatics [Internet]. 2012 [cited 2015 Jul 18];13:325. Available from: http://www.biomedcentral.com/1471-2105/13/325/</w:delText>
        </w:r>
      </w:del>
    </w:p>
    <w:p w14:paraId="31E3D37C" w14:textId="78004332" w:rsidR="00B91D7E" w:rsidRPr="007A7D33" w:rsidDel="0001647F" w:rsidRDefault="00B91D7E">
      <w:pPr>
        <w:pStyle w:val="Bibliography"/>
        <w:rPr>
          <w:del w:id="407" w:author="Amrit" w:date="2018-02-20T22:29:00Z"/>
        </w:rPr>
      </w:pPr>
      <w:del w:id="408" w:author="Amrit" w:date="2018-02-20T22:29:00Z">
        <w:r w:rsidRPr="007A7D33" w:rsidDel="0001647F">
          <w:delText>24. Allahyar A, de Ridder J. FERAL: network-based classifier with application to breast cancer outcome prediction. Bioinformatics [Internet]. 2015 [cited 2018 Feb 1];31:i311–9. Available from: https://academic.oup.com/bioinformatics/article-lookup/doi/10.1093/bioinformatics/btv255</w:delText>
        </w:r>
      </w:del>
    </w:p>
    <w:p w14:paraId="0C34FAC4" w14:textId="61095E9F" w:rsidR="00B91D7E" w:rsidRPr="007A7D33" w:rsidDel="0001647F" w:rsidRDefault="00B91D7E">
      <w:pPr>
        <w:pStyle w:val="Bibliography"/>
        <w:rPr>
          <w:del w:id="409" w:author="Amrit" w:date="2018-02-20T22:29:00Z"/>
        </w:rPr>
      </w:pPr>
      <w:del w:id="410" w:author="Amrit" w:date="2018-02-20T22:29:00Z">
        <w:r w:rsidRPr="007A7D33" w:rsidDel="0001647F">
          <w:delText>25. Cun Y, Fröhlich H. Network and data integration for biomarker signature discovery via network smoothed t-statistics. Boccaletti S, editor. PLoS ONE [Internet]. 2013 [cited 2017 May 30];8:e73074. Available from: http://dx.plos.org/10.1371/journal.pone.0073074</w:delText>
        </w:r>
      </w:del>
    </w:p>
    <w:p w14:paraId="6784E5F3" w14:textId="27249E44" w:rsidR="00B91D7E" w:rsidRPr="007A7D33" w:rsidDel="0001647F" w:rsidRDefault="00B91D7E">
      <w:pPr>
        <w:pStyle w:val="Bibliography"/>
        <w:rPr>
          <w:del w:id="411" w:author="Amrit" w:date="2018-02-20T22:29:00Z"/>
        </w:rPr>
      </w:pPr>
      <w:del w:id="412" w:author="Amrit" w:date="2018-02-20T22:29:00Z">
        <w:r w:rsidRPr="007A7D33" w:rsidDel="0001647F">
          <w:delText>26. Sokolov A, Carlin DE, Paull EO, Baertsch R, Stuart JM. Pathway-based genomics prediction using generalized elastic net. PLoS Comput Biol [Internet]. 2016 [cited 2017 May 30];12:e1004790. Available from: http://journals.plos.org/ploscompbiol/article?id=10.1371/journal.pcbi.1004790</w:delText>
        </w:r>
      </w:del>
    </w:p>
    <w:p w14:paraId="707696AE" w14:textId="7F01741D" w:rsidR="00B91D7E" w:rsidRPr="007A7D33" w:rsidDel="0001647F" w:rsidRDefault="00B91D7E">
      <w:pPr>
        <w:pStyle w:val="Bibliography"/>
        <w:rPr>
          <w:del w:id="413" w:author="Amrit" w:date="2018-02-20T22:29:00Z"/>
        </w:rPr>
      </w:pPr>
      <w:del w:id="414" w:author="Amrit" w:date="2018-02-20T22:29:00Z">
        <w:r w:rsidRPr="007A7D33" w:rsidDel="0001647F">
          <w:delText>27. R Core Team. R: A Language and Environment for Statistical Computing [Internet]. Vienna, Austria: R Foundation for Statistical Computing; 2015. Available from: https://www.R-project.org/</w:delText>
        </w:r>
      </w:del>
    </w:p>
    <w:p w14:paraId="107F97A3" w14:textId="75D06761" w:rsidR="00B91D7E" w:rsidRPr="007A7D33" w:rsidDel="0001647F" w:rsidRDefault="00B91D7E">
      <w:pPr>
        <w:pStyle w:val="Bibliography"/>
        <w:rPr>
          <w:del w:id="415" w:author="Amrit" w:date="2018-02-20T22:29:00Z"/>
        </w:rPr>
      </w:pPr>
      <w:del w:id="416" w:author="Amrit" w:date="2018-02-20T22:29:00Z">
        <w:r w:rsidRPr="007A7D33" w:rsidDel="0001647F">
          <w:delText xml:space="preserve">28. Tibshirani R. Regression shrinkage and selection via the lasso. J R Stat Soc Ser B Methodol. 1996;58:267–88. </w:delText>
        </w:r>
      </w:del>
    </w:p>
    <w:p w14:paraId="09E8F699" w14:textId="4042E33F" w:rsidR="00B91D7E" w:rsidRPr="007A7D33" w:rsidDel="0001647F" w:rsidRDefault="00B91D7E">
      <w:pPr>
        <w:pStyle w:val="Bibliography"/>
        <w:rPr>
          <w:del w:id="417" w:author="Amrit" w:date="2018-02-20T22:29:00Z"/>
        </w:rPr>
      </w:pPr>
      <w:del w:id="418" w:author="Amrit" w:date="2018-02-20T22:29:00Z">
        <w:r w:rsidRPr="007A7D33" w:rsidDel="0001647F">
          <w:delText>29. Le Cao K-A, Gonzalez I, Dejean S. integrOmics: an R package to unravel relationships between two omics datasets. Bioinformatics [Internet]. 2009 [cited 2016 Apr 3];25:2855–6. Available from: http://bioinformatics.oxfordjournals.org/cgi/doi/10.1093/bioinformatics/btp515</w:delText>
        </w:r>
      </w:del>
    </w:p>
    <w:p w14:paraId="49490FC4" w14:textId="73A97621" w:rsidR="00B91D7E" w:rsidRPr="007A7D33" w:rsidDel="0001647F" w:rsidRDefault="00B91D7E">
      <w:pPr>
        <w:pStyle w:val="Bibliography"/>
        <w:rPr>
          <w:del w:id="419" w:author="Amrit" w:date="2018-02-20T22:29:00Z"/>
        </w:rPr>
      </w:pPr>
      <w:del w:id="420" w:author="Amrit" w:date="2018-02-20T22:29:00Z">
        <w:r w:rsidRPr="007A7D33" w:rsidDel="0001647F">
          <w:delText>30. González I, Lê Cao K-A, Davis MJ, Déjean S. Visualising associations between paired ‘omics’ data sets. BioData Min [Internet]. 2012 [cited 2015 Jul 15];5:1–23. Available from: http://link.springer.com/article/10.1186/1756-0381-5-19</w:delText>
        </w:r>
      </w:del>
    </w:p>
    <w:p w14:paraId="12EEB749" w14:textId="0E0D37DE" w:rsidR="00B91D7E" w:rsidRPr="007A7D33" w:rsidDel="0001647F" w:rsidRDefault="00B91D7E">
      <w:pPr>
        <w:pStyle w:val="Bibliography"/>
        <w:rPr>
          <w:del w:id="421" w:author="Amrit" w:date="2018-02-20T22:29:00Z"/>
        </w:rPr>
      </w:pPr>
      <w:del w:id="422" w:author="Amrit" w:date="2018-02-20T22:29:00Z">
        <w:r w:rsidRPr="007A7D33" w:rsidDel="0001647F">
          <w:delText>31. Godard P, van Eyll J. Pathway analysis from lists of microRNAs: common pitfalls and alternative strategy. Nucleic Acids Res [Internet]. 2015 [cited 2016 May 25];43:3490–7. Available from: http://nar.oxfordjournals.org/lookup/doi/10.1093/nar/gkv249</w:delText>
        </w:r>
      </w:del>
    </w:p>
    <w:p w14:paraId="6AFA2044" w14:textId="21E5F4E9" w:rsidR="00B91D7E" w:rsidRPr="007A7D33" w:rsidDel="0001647F" w:rsidRDefault="00B91D7E">
      <w:pPr>
        <w:pStyle w:val="Bibliography"/>
        <w:rPr>
          <w:del w:id="423" w:author="Amrit" w:date="2018-02-20T22:29:00Z"/>
        </w:rPr>
      </w:pPr>
      <w:del w:id="424" w:author="Amrit" w:date="2018-02-20T22:29:00Z">
        <w:r w:rsidRPr="007A7D33" w:rsidDel="0001647F">
          <w:delText>32. Subramanian A, Tamayo P, Mootha VK, Mukherjee S, Ebert BL, Gillette MA, et al. Gene set enrichment analysis: a knowledge-based approach for interpreting genome-wide expression profiles. Proc Natl Acad Sci [Internet]. 2005 [cited 2016 Jul 26];102:15545–15550. Available from: http://www.pnas.org/content/102/43/15545.short</w:delText>
        </w:r>
      </w:del>
    </w:p>
    <w:p w14:paraId="18B4CC1D" w14:textId="7CB0435A" w:rsidR="00B91D7E" w:rsidRPr="007A7D33" w:rsidDel="0001647F" w:rsidRDefault="00B91D7E">
      <w:pPr>
        <w:pStyle w:val="Bibliography"/>
        <w:rPr>
          <w:del w:id="425" w:author="Amrit" w:date="2018-02-20T22:29:00Z"/>
        </w:rPr>
      </w:pPr>
      <w:del w:id="426" w:author="Amrit" w:date="2018-02-20T22:29:00Z">
        <w:r w:rsidRPr="007A7D33" w:rsidDel="0001647F">
          <w:delText>33. Law CW, Chen Y, Shi W, Smyth GK. Voom: precision weights unlock linear model analysis tools for RNA-seq read counts. Genome Biol [Internet]. 2014 [cited 2016 Mar 2];15:R29. Available from: http://www.biomedcentral.com/content/pdf/gb-2014-15-2-r29.pdf</w:delText>
        </w:r>
      </w:del>
    </w:p>
    <w:p w14:paraId="6B072E4D" w14:textId="6565A3A5" w:rsidR="00B91D7E" w:rsidRPr="007A7D33" w:rsidDel="0001647F" w:rsidRDefault="00B91D7E">
      <w:pPr>
        <w:pStyle w:val="Bibliography"/>
        <w:rPr>
          <w:del w:id="427" w:author="Amrit" w:date="2018-02-20T22:29:00Z"/>
        </w:rPr>
      </w:pPr>
      <w:del w:id="428" w:author="Amrit" w:date="2018-02-20T22:29:00Z">
        <w:r w:rsidRPr="007A7D33" w:rsidDel="0001647F">
          <w:delText>34. Singh A, Cohen Freue GV, Oosthuizen JL, Kam SHY, Ruan J, Takhar MK, et al. Plasma proteomics can discriminate isolated early from dual responses in asthmatic individuals undergoing an allergen inhalation challenge. PROTEOMICS - Clin Appl [Internet]. 2012 [cited 2016 Mar 2];6:476–85. Available from: http://doi.wiley.com/10.1002/prca.201200013</w:delText>
        </w:r>
      </w:del>
    </w:p>
    <w:p w14:paraId="0D8841E7" w14:textId="50D534A9" w:rsidR="00B91D7E" w:rsidRPr="007A7D33" w:rsidDel="0001647F" w:rsidRDefault="00B91D7E">
      <w:pPr>
        <w:pStyle w:val="Bibliography"/>
        <w:rPr>
          <w:del w:id="429" w:author="Amrit" w:date="2018-02-20T22:29:00Z"/>
        </w:rPr>
      </w:pPr>
      <w:del w:id="430" w:author="Amrit" w:date="2018-02-20T22:29:00Z">
        <w:r w:rsidRPr="007A7D33" w:rsidDel="0001647F">
          <w:delText>35. Westerhuis JA, van Velzen EJJ, Hoefsloot HCJ, Smilde AK. Multivariate paired data analysis: multilevel PLSDA versus OPLSDA. Metabolomics [Internet]. 2010 [cited 2016 Jul 27];6:119–28. Available from: http://link.springer.com/10.1007/s11306-009-0185-z</w:delText>
        </w:r>
      </w:del>
    </w:p>
    <w:p w14:paraId="2F25A0CD" w14:textId="77777777" w:rsidR="007A7D33" w:rsidRPr="007A7D33" w:rsidRDefault="007A7D33">
      <w:pPr>
        <w:pStyle w:val="Bibliography"/>
        <w:rPr>
          <w:ins w:id="431" w:author="Amrit" w:date="2018-02-22T11:23:00Z"/>
          <w:rFonts w:eastAsia="Times New Roman"/>
        </w:rPr>
        <w:pPrChange w:id="432" w:author="Amrit" w:date="2018-02-22T11:23:00Z">
          <w:pPr>
            <w:widowControl w:val="0"/>
            <w:autoSpaceDE w:val="0"/>
            <w:autoSpaceDN w:val="0"/>
            <w:adjustRightInd w:val="0"/>
          </w:pPr>
        </w:pPrChange>
      </w:pPr>
      <w:ins w:id="433" w:author="Amrit" w:date="2018-02-22T11:23:00Z">
        <w:r w:rsidRPr="007A7D33">
          <w:rPr>
            <w:rFonts w:ascii="Times New Roman" w:eastAsia="Times New Roman" w:hAnsi="Times New Roman" w:cs="Times New Roman"/>
          </w:rPr>
          <w:t>1. Angione C, Conway M, Lió P. Multiplex methods provide effective integration of multi-omic data in genome-scale models. BMC Bioinformatics [Internet]. 2016 [cited 2016 Mar 11];17. Available from: http://www.biomedcentral.com/1471-2105/17/S4/83</w:t>
        </w:r>
      </w:ins>
    </w:p>
    <w:p w14:paraId="51969277" w14:textId="77777777" w:rsidR="007A7D33" w:rsidRPr="007A7D33" w:rsidRDefault="007A7D33">
      <w:pPr>
        <w:pStyle w:val="Bibliography"/>
        <w:rPr>
          <w:ins w:id="434" w:author="Amrit" w:date="2018-02-22T11:23:00Z"/>
          <w:rFonts w:eastAsia="Times New Roman"/>
        </w:rPr>
        <w:pPrChange w:id="435" w:author="Amrit" w:date="2018-02-22T11:23:00Z">
          <w:pPr>
            <w:widowControl w:val="0"/>
            <w:autoSpaceDE w:val="0"/>
            <w:autoSpaceDN w:val="0"/>
            <w:adjustRightInd w:val="0"/>
          </w:pPr>
        </w:pPrChange>
      </w:pPr>
      <w:ins w:id="436" w:author="Amrit" w:date="2018-02-22T11:23:00Z">
        <w:r w:rsidRPr="007A7D33">
          <w:rPr>
            <w:rFonts w:ascii="Times New Roman" w:eastAsia="Times New Roman" w:hAnsi="Times New Roman" w:cs="Times New Roman"/>
          </w:rPr>
          <w:t>2. Ritchie MD, Holzinger ER, Li R, Pendergrass SA, Kim D. Methods of integrating data to uncover genotype–phenotype interactions. Nat Rev Genet [Internet]. 2015 [cited 2015 Jul 10];16:85–97. Available from: http://www.nature.com/doifinder/10.1038/nrg3868</w:t>
        </w:r>
      </w:ins>
    </w:p>
    <w:p w14:paraId="187DCFB3" w14:textId="77777777" w:rsidR="007A7D33" w:rsidRPr="007A7D33" w:rsidRDefault="007A7D33">
      <w:pPr>
        <w:pStyle w:val="Bibliography"/>
        <w:rPr>
          <w:ins w:id="437" w:author="Amrit" w:date="2018-02-22T11:23:00Z"/>
          <w:rFonts w:eastAsia="Times New Roman"/>
        </w:rPr>
        <w:pPrChange w:id="438" w:author="Amrit" w:date="2018-02-22T11:23:00Z">
          <w:pPr>
            <w:widowControl w:val="0"/>
            <w:autoSpaceDE w:val="0"/>
            <w:autoSpaceDN w:val="0"/>
            <w:adjustRightInd w:val="0"/>
          </w:pPr>
        </w:pPrChange>
      </w:pPr>
      <w:ins w:id="439" w:author="Amrit" w:date="2018-02-22T11:23:00Z">
        <w:r w:rsidRPr="007A7D33">
          <w:rPr>
            <w:rFonts w:ascii="Times New Roman" w:eastAsia="Times New Roman" w:hAnsi="Times New Roman" w:cs="Times New Roman"/>
          </w:rPr>
          <w:t>3. Yugi K, Kubota H, Hatano A, Kuroda S. Trans-Omics: How To Reconstruct Biochemical Networks Across Multiple ‘Omic’ Layers. Trends Biotechnol [Internet]. 2016 [cited 2018 Feb 21];34:276–90. Available from: http://linkinghub.elsevier.com/retrieve/pii/S0167779915002735</w:t>
        </w:r>
      </w:ins>
    </w:p>
    <w:p w14:paraId="2D95D228" w14:textId="77777777" w:rsidR="007A7D33" w:rsidRPr="007A7D33" w:rsidRDefault="007A7D33">
      <w:pPr>
        <w:pStyle w:val="Bibliography"/>
        <w:rPr>
          <w:ins w:id="440" w:author="Amrit" w:date="2018-02-22T11:23:00Z"/>
          <w:rFonts w:eastAsia="Times New Roman"/>
        </w:rPr>
        <w:pPrChange w:id="441" w:author="Amrit" w:date="2018-02-22T11:23:00Z">
          <w:pPr>
            <w:widowControl w:val="0"/>
            <w:autoSpaceDE w:val="0"/>
            <w:autoSpaceDN w:val="0"/>
            <w:adjustRightInd w:val="0"/>
          </w:pPr>
        </w:pPrChange>
      </w:pPr>
      <w:ins w:id="442" w:author="Amrit" w:date="2018-02-22T11:23:00Z">
        <w:r w:rsidRPr="007A7D33">
          <w:rPr>
            <w:rFonts w:ascii="Times New Roman" w:eastAsia="Times New Roman" w:hAnsi="Times New Roman" w:cs="Times New Roman"/>
          </w:rPr>
          <w:t>4. Zhu J, Sova P, Xu Q, Dombek KM, Xu EY, Vu H, et al. Stitching together multiple data dimensions reveals interacting metabolomic and transcriptomic networks that modulate cell regulation. Levchenko A, editor. PLoS Biol [Internet]. 2012 [cited 2016 Jan 19];10:e1001301. Available from: http://dx.plos.org/10.1371/journal.pbio.1001301</w:t>
        </w:r>
      </w:ins>
    </w:p>
    <w:p w14:paraId="67AC10FC" w14:textId="77777777" w:rsidR="007A7D33" w:rsidRPr="007A7D33" w:rsidRDefault="007A7D33">
      <w:pPr>
        <w:pStyle w:val="Bibliography"/>
        <w:rPr>
          <w:ins w:id="443" w:author="Amrit" w:date="2018-02-22T11:23:00Z"/>
          <w:rFonts w:eastAsia="Times New Roman"/>
        </w:rPr>
        <w:pPrChange w:id="444" w:author="Amrit" w:date="2018-02-22T11:23:00Z">
          <w:pPr>
            <w:widowControl w:val="0"/>
            <w:autoSpaceDE w:val="0"/>
            <w:autoSpaceDN w:val="0"/>
            <w:adjustRightInd w:val="0"/>
          </w:pPr>
        </w:pPrChange>
      </w:pPr>
      <w:ins w:id="445" w:author="Amrit" w:date="2018-02-22T11:23:00Z">
        <w:r w:rsidRPr="007A7D33">
          <w:rPr>
            <w:rFonts w:ascii="Times New Roman" w:eastAsia="Times New Roman" w:hAnsi="Times New Roman" w:cs="Times New Roman"/>
          </w:rPr>
          <w:t xml:space="preserve">5. Kim D, Li R, Dudek SM, Ritchie MD. ATHENA: Identifying interactions between different levels of genomic data associated with cancer clinical outcomes using grammatical evolution neural network. BioData Min. 2013;6:23. </w:t>
        </w:r>
      </w:ins>
    </w:p>
    <w:p w14:paraId="4F148630" w14:textId="77777777" w:rsidR="007A7D33" w:rsidRPr="007A7D33" w:rsidRDefault="007A7D33">
      <w:pPr>
        <w:pStyle w:val="Bibliography"/>
        <w:rPr>
          <w:ins w:id="446" w:author="Amrit" w:date="2018-02-22T11:23:00Z"/>
          <w:rFonts w:eastAsia="Times New Roman"/>
        </w:rPr>
        <w:pPrChange w:id="447" w:author="Amrit" w:date="2018-02-22T11:23:00Z">
          <w:pPr>
            <w:widowControl w:val="0"/>
            <w:autoSpaceDE w:val="0"/>
            <w:autoSpaceDN w:val="0"/>
            <w:adjustRightInd w:val="0"/>
          </w:pPr>
        </w:pPrChange>
      </w:pPr>
      <w:ins w:id="448" w:author="Amrit" w:date="2018-02-22T11:23:00Z">
        <w:r w:rsidRPr="007A7D33">
          <w:rPr>
            <w:rFonts w:ascii="Times New Roman" w:eastAsia="Times New Roman" w:hAnsi="Times New Roman" w:cs="Times New Roman"/>
          </w:rPr>
          <w:t>6. Wang B, Mezlini AM, Demir F, Fiume M, Tu Z, Brudno M, et al. Similarity network fusion for aggregating data types on a genomic scale. Nat Methods [Internet]. 2014 [cited 2016 Jan 19];11:333–7. Available from: http://www.nature.com/doifinder/10.1038/nmeth.2810</w:t>
        </w:r>
      </w:ins>
    </w:p>
    <w:p w14:paraId="616CB5D4" w14:textId="77777777" w:rsidR="007A7D33" w:rsidRPr="007A7D33" w:rsidRDefault="007A7D33">
      <w:pPr>
        <w:pStyle w:val="Bibliography"/>
        <w:rPr>
          <w:ins w:id="449" w:author="Amrit" w:date="2018-02-22T11:23:00Z"/>
          <w:rFonts w:eastAsia="Times New Roman"/>
        </w:rPr>
        <w:pPrChange w:id="450" w:author="Amrit" w:date="2018-02-22T11:23:00Z">
          <w:pPr>
            <w:widowControl w:val="0"/>
            <w:autoSpaceDE w:val="0"/>
            <w:autoSpaceDN w:val="0"/>
            <w:adjustRightInd w:val="0"/>
          </w:pPr>
        </w:pPrChange>
      </w:pPr>
      <w:ins w:id="451" w:author="Amrit" w:date="2018-02-22T11:23:00Z">
        <w:r w:rsidRPr="007A7D33">
          <w:rPr>
            <w:rFonts w:ascii="Times New Roman" w:eastAsia="Times New Roman" w:hAnsi="Times New Roman" w:cs="Times New Roman"/>
          </w:rPr>
          <w:t>7. Bersanelli M, Mosca E, Remondini D, Giampieri E, Sala C, Castellani G, et al. Methods for the integration of multi-omics data: mathematical aspects. BMC Bioinformatics [Internet]. 2016 [cited 2016 May 8];17. Available from: http://www.biomedcentral.com/1471-2105/17/S2/15</w:t>
        </w:r>
      </w:ins>
    </w:p>
    <w:p w14:paraId="2288706A" w14:textId="77777777" w:rsidR="007A7D33" w:rsidRPr="007A7D33" w:rsidRDefault="007A7D33">
      <w:pPr>
        <w:pStyle w:val="Bibliography"/>
        <w:rPr>
          <w:ins w:id="452" w:author="Amrit" w:date="2018-02-22T11:23:00Z"/>
          <w:rFonts w:eastAsia="Times New Roman"/>
        </w:rPr>
        <w:pPrChange w:id="453" w:author="Amrit" w:date="2018-02-22T11:23:00Z">
          <w:pPr>
            <w:widowControl w:val="0"/>
            <w:autoSpaceDE w:val="0"/>
            <w:autoSpaceDN w:val="0"/>
            <w:adjustRightInd w:val="0"/>
          </w:pPr>
        </w:pPrChange>
      </w:pPr>
      <w:ins w:id="454" w:author="Amrit" w:date="2018-02-22T11:23:00Z">
        <w:r w:rsidRPr="007A7D33">
          <w:rPr>
            <w:rFonts w:ascii="Times New Roman" w:eastAsia="Times New Roman" w:hAnsi="Times New Roman" w:cs="Times New Roman"/>
          </w:rPr>
          <w:t>8. Meng C, Zeleznik OA, Thallinger GG, Kuster B, Gholami AM, Culhane AC. Dimension reduction techniques for the integrative analysis of multi-omics data. Brief Bioinform [Internet]. 2016 [cited 2018 Feb 21];17:628–41. Available from: https://academic.oup.com/bib/article-lookup/doi/10.1093/bib/bbv108</w:t>
        </w:r>
      </w:ins>
    </w:p>
    <w:p w14:paraId="674D69A6" w14:textId="77777777" w:rsidR="007A7D33" w:rsidRPr="007A7D33" w:rsidRDefault="007A7D33">
      <w:pPr>
        <w:pStyle w:val="Bibliography"/>
        <w:rPr>
          <w:ins w:id="455" w:author="Amrit" w:date="2018-02-22T11:23:00Z"/>
          <w:rFonts w:eastAsia="Times New Roman"/>
        </w:rPr>
        <w:pPrChange w:id="456" w:author="Amrit" w:date="2018-02-22T11:23:00Z">
          <w:pPr>
            <w:widowControl w:val="0"/>
            <w:autoSpaceDE w:val="0"/>
            <w:autoSpaceDN w:val="0"/>
            <w:adjustRightInd w:val="0"/>
          </w:pPr>
        </w:pPrChange>
      </w:pPr>
      <w:ins w:id="457" w:author="Amrit" w:date="2018-02-22T11:23:00Z">
        <w:r w:rsidRPr="007A7D33">
          <w:rPr>
            <w:rFonts w:ascii="Times New Roman" w:eastAsia="Times New Roman" w:hAnsi="Times New Roman" w:cs="Times New Roman"/>
          </w:rPr>
          <w:t>9. Huang S, Chaudhary K, Garmire LX. More Is Better: Recent Progress in Multi-Omics Data Integration Methods. Front Genet [Internet]. 2017 [cited 2018 Feb 21];8. Available from: http://journal.frontiersin.org/article/10.3389/fgene.2017.00084/full</w:t>
        </w:r>
      </w:ins>
    </w:p>
    <w:p w14:paraId="1FDAE8A9" w14:textId="77777777" w:rsidR="007A7D33" w:rsidRPr="007A7D33" w:rsidRDefault="007A7D33">
      <w:pPr>
        <w:pStyle w:val="Bibliography"/>
        <w:rPr>
          <w:ins w:id="458" w:author="Amrit" w:date="2018-02-22T11:23:00Z"/>
          <w:rFonts w:eastAsia="Times New Roman"/>
        </w:rPr>
        <w:pPrChange w:id="459" w:author="Amrit" w:date="2018-02-22T11:23:00Z">
          <w:pPr>
            <w:widowControl w:val="0"/>
            <w:autoSpaceDE w:val="0"/>
            <w:autoSpaceDN w:val="0"/>
            <w:adjustRightInd w:val="0"/>
          </w:pPr>
        </w:pPrChange>
      </w:pPr>
      <w:ins w:id="460" w:author="Amrit" w:date="2018-02-22T11:23:00Z">
        <w:r w:rsidRPr="007A7D33">
          <w:rPr>
            <w:rFonts w:ascii="Times New Roman" w:eastAsia="Times New Roman" w:hAnsi="Times New Roman" w:cs="Times New Roman"/>
          </w:rPr>
          <w:t>10. Rohart F, Gautier B, Singh A, Cao K-AL. mixOmics: An R package for ‘omics feature selection and multiple data integration. PLOS Comput Biol [Internet]. 2017 [cited 2018 Jan 29];13:e1005752. Available from: http://journals.plos.org/ploscompbiol/article?id=10.1371/journal.pcbi.1005752</w:t>
        </w:r>
      </w:ins>
    </w:p>
    <w:p w14:paraId="2C1C6FB1" w14:textId="77777777" w:rsidR="007A7D33" w:rsidRPr="007A7D33" w:rsidRDefault="007A7D33">
      <w:pPr>
        <w:pStyle w:val="Bibliography"/>
        <w:rPr>
          <w:ins w:id="461" w:author="Amrit" w:date="2018-02-22T11:23:00Z"/>
          <w:rFonts w:eastAsia="Times New Roman"/>
        </w:rPr>
        <w:pPrChange w:id="462" w:author="Amrit" w:date="2018-02-22T11:23:00Z">
          <w:pPr>
            <w:widowControl w:val="0"/>
            <w:autoSpaceDE w:val="0"/>
            <w:autoSpaceDN w:val="0"/>
            <w:adjustRightInd w:val="0"/>
          </w:pPr>
        </w:pPrChange>
      </w:pPr>
      <w:ins w:id="463" w:author="Amrit" w:date="2018-02-22T11:23:00Z">
        <w:r w:rsidRPr="007A7D33">
          <w:rPr>
            <w:rFonts w:ascii="Times New Roman" w:eastAsia="Times New Roman" w:hAnsi="Times New Roman" w:cs="Times New Roman"/>
          </w:rPr>
          <w:lastRenderedPageBreak/>
          <w:t>11. Günther O, Chen V, Freue GC, Balshaw R, Tebbutt S, Hollander Z, et al. A computational pipeline for the development of multi-marker bio-signature panels and ensemble classifiers. 2012 [cited 2016 Jan 19];13:326. Available from: http://summit.sfu.ca/item/13303</w:t>
        </w:r>
      </w:ins>
    </w:p>
    <w:p w14:paraId="59F59A0A" w14:textId="77777777" w:rsidR="007A7D33" w:rsidRPr="007A7D33" w:rsidRDefault="007A7D33">
      <w:pPr>
        <w:pStyle w:val="Bibliography"/>
        <w:rPr>
          <w:ins w:id="464" w:author="Amrit" w:date="2018-02-22T11:23:00Z"/>
          <w:rFonts w:eastAsia="Times New Roman"/>
        </w:rPr>
        <w:pPrChange w:id="465" w:author="Amrit" w:date="2018-02-22T11:23:00Z">
          <w:pPr>
            <w:widowControl w:val="0"/>
            <w:autoSpaceDE w:val="0"/>
            <w:autoSpaceDN w:val="0"/>
            <w:adjustRightInd w:val="0"/>
          </w:pPr>
        </w:pPrChange>
      </w:pPr>
      <w:ins w:id="466" w:author="Amrit" w:date="2018-02-22T11:23:00Z">
        <w:r w:rsidRPr="007A7D33">
          <w:rPr>
            <w:rFonts w:ascii="Times New Roman" w:eastAsia="Times New Roman" w:hAnsi="Times New Roman" w:cs="Times New Roman"/>
          </w:rPr>
          <w:t>12. Aben N, Vis DJ, Michaut M, Wessels LFA. TANDEM: a two-stage approach to maximize interpretability of drug response models based on multiple molecular data types. Bioinformatics [Internet]. 2016 [cited 2017 Aug 2];32:i413–20. Available from: https://academic.oup.com/bioinformatics/article-lookup/doi/10.1093/bioinformatics/btw449</w:t>
        </w:r>
      </w:ins>
    </w:p>
    <w:p w14:paraId="3E234913" w14:textId="77777777" w:rsidR="007A7D33" w:rsidRPr="007A7D33" w:rsidRDefault="007A7D33">
      <w:pPr>
        <w:pStyle w:val="Bibliography"/>
        <w:rPr>
          <w:ins w:id="467" w:author="Amrit" w:date="2018-02-22T11:23:00Z"/>
          <w:rFonts w:eastAsia="Times New Roman"/>
        </w:rPr>
        <w:pPrChange w:id="468" w:author="Amrit" w:date="2018-02-22T11:23:00Z">
          <w:pPr>
            <w:widowControl w:val="0"/>
            <w:autoSpaceDE w:val="0"/>
            <w:autoSpaceDN w:val="0"/>
            <w:adjustRightInd w:val="0"/>
          </w:pPr>
        </w:pPrChange>
      </w:pPr>
      <w:ins w:id="469" w:author="Amrit" w:date="2018-02-22T11:23:00Z">
        <w:r w:rsidRPr="007A7D33">
          <w:rPr>
            <w:rFonts w:ascii="Times New Roman" w:eastAsia="Times New Roman" w:hAnsi="Times New Roman" w:cs="Times New Roman"/>
          </w:rPr>
          <w:t>13. Ma S, Ren J, Fenyö D. Breast cancer prognostics using multi-omics data. AMIA Summits Transl Sci Proc [Internet]. 2016 [cited 2017 May 30];2016:52. Available from: https://www.ncbi.nlm.nih.gov/pmc/articles/PMC5001766/</w:t>
        </w:r>
      </w:ins>
    </w:p>
    <w:p w14:paraId="6AB736C4" w14:textId="77777777" w:rsidR="007A7D33" w:rsidRPr="007A7D33" w:rsidRDefault="007A7D33">
      <w:pPr>
        <w:pStyle w:val="Bibliography"/>
        <w:rPr>
          <w:ins w:id="470" w:author="Amrit" w:date="2018-02-22T11:23:00Z"/>
          <w:rFonts w:eastAsia="Times New Roman"/>
        </w:rPr>
        <w:pPrChange w:id="471" w:author="Amrit" w:date="2018-02-22T11:23:00Z">
          <w:pPr>
            <w:widowControl w:val="0"/>
            <w:autoSpaceDE w:val="0"/>
            <w:autoSpaceDN w:val="0"/>
            <w:adjustRightInd w:val="0"/>
          </w:pPr>
        </w:pPrChange>
      </w:pPr>
      <w:ins w:id="472" w:author="Amrit" w:date="2018-02-22T11:23:00Z">
        <w:r w:rsidRPr="007A7D33">
          <w:rPr>
            <w:rFonts w:ascii="Times New Roman" w:eastAsia="Times New Roman" w:hAnsi="Times New Roman" w:cs="Times New Roman"/>
          </w:rPr>
          <w:t xml:space="preserve">14. Wold H. Estimation of Principal Components and Related Models by Iterative Least squares. Multivar Anal. 1966;391–420. </w:t>
        </w:r>
      </w:ins>
    </w:p>
    <w:p w14:paraId="11BCE761" w14:textId="77777777" w:rsidR="007A7D33" w:rsidRPr="007A7D33" w:rsidRDefault="007A7D33">
      <w:pPr>
        <w:pStyle w:val="Bibliography"/>
        <w:rPr>
          <w:ins w:id="473" w:author="Amrit" w:date="2018-02-22T11:23:00Z"/>
          <w:rFonts w:eastAsia="Times New Roman"/>
        </w:rPr>
        <w:pPrChange w:id="474" w:author="Amrit" w:date="2018-02-22T11:23:00Z">
          <w:pPr>
            <w:widowControl w:val="0"/>
            <w:autoSpaceDE w:val="0"/>
            <w:autoSpaceDN w:val="0"/>
            <w:adjustRightInd w:val="0"/>
          </w:pPr>
        </w:pPrChange>
      </w:pPr>
      <w:ins w:id="475" w:author="Amrit" w:date="2018-02-22T11:23:00Z">
        <w:r w:rsidRPr="007A7D33">
          <w:rPr>
            <w:rFonts w:ascii="Times New Roman" w:eastAsia="Times New Roman" w:hAnsi="Times New Roman" w:cs="Times New Roman"/>
          </w:rPr>
          <w:t>15. Lê Cao K-A, Boitard S, Besse P. Sparse PLS discriminant analysis: biologically relevant feature selection and graphical displays for multiclass problems. BMC Bioinformatics [Internet]. 2011 [cited 2015 Jul 15];12:253. Available from: http://www.biomedcentral.com/1471-2105/12/253/</w:t>
        </w:r>
      </w:ins>
    </w:p>
    <w:p w14:paraId="1705367A" w14:textId="77777777" w:rsidR="007A7D33" w:rsidRPr="007A7D33" w:rsidRDefault="007A7D33">
      <w:pPr>
        <w:pStyle w:val="Bibliography"/>
        <w:rPr>
          <w:ins w:id="476" w:author="Amrit" w:date="2018-02-22T11:23:00Z"/>
          <w:rFonts w:eastAsia="Times New Roman"/>
        </w:rPr>
        <w:pPrChange w:id="477" w:author="Amrit" w:date="2018-02-22T11:23:00Z">
          <w:pPr>
            <w:widowControl w:val="0"/>
            <w:autoSpaceDE w:val="0"/>
            <w:autoSpaceDN w:val="0"/>
            <w:adjustRightInd w:val="0"/>
          </w:pPr>
        </w:pPrChange>
      </w:pPr>
      <w:ins w:id="478" w:author="Amrit" w:date="2018-02-22T11:23:00Z">
        <w:r w:rsidRPr="007A7D33">
          <w:rPr>
            <w:rFonts w:ascii="Times New Roman" w:eastAsia="Times New Roman" w:hAnsi="Times New Roman" w:cs="Times New Roman"/>
          </w:rPr>
          <w:t>16. Tenenhaus A, Philippe C, Guillemot V, Le Cao K-A, Grill J, Frouin V. Variable selection for generalized canonical correlation analysis. Biostatistics [Internet]. 2014 [cited 2015 Jul 15];15:569–83. Available from: http://biostatistics.oxfordjournals.org/cgi/doi/10.1093/biostatistics/kxu001</w:t>
        </w:r>
      </w:ins>
    </w:p>
    <w:p w14:paraId="3E07AFAD" w14:textId="77777777" w:rsidR="007A7D33" w:rsidRPr="007A7D33" w:rsidRDefault="007A7D33">
      <w:pPr>
        <w:pStyle w:val="Bibliography"/>
        <w:rPr>
          <w:ins w:id="479" w:author="Amrit" w:date="2018-02-22T11:23:00Z"/>
          <w:rFonts w:eastAsia="Times New Roman"/>
        </w:rPr>
        <w:pPrChange w:id="480" w:author="Amrit" w:date="2018-02-22T11:23:00Z">
          <w:pPr>
            <w:widowControl w:val="0"/>
            <w:autoSpaceDE w:val="0"/>
            <w:autoSpaceDN w:val="0"/>
            <w:adjustRightInd w:val="0"/>
          </w:pPr>
        </w:pPrChange>
      </w:pPr>
      <w:ins w:id="481" w:author="Amrit" w:date="2018-02-22T11:23:00Z">
        <w:r w:rsidRPr="007A7D33">
          <w:rPr>
            <w:rFonts w:ascii="Times New Roman" w:eastAsia="Times New Roman" w:hAnsi="Times New Roman" w:cs="Times New Roman"/>
          </w:rPr>
          <w:t>17. Witten DM, Tibshirani R, Hastie T. A penalized matrix decomposition, with applications to sparse principal components and canonical correlation analysis. Biostatistics [Internet]. 2009 [cited 2016 Jul 27];10:515–34. Available from: http://biostatistics.oxfordjournals.org/cgi/doi/10.1093/biostatistics/kxp008</w:t>
        </w:r>
      </w:ins>
    </w:p>
    <w:p w14:paraId="47EB5305" w14:textId="77777777" w:rsidR="007A7D33" w:rsidRPr="007A7D33" w:rsidRDefault="007A7D33">
      <w:pPr>
        <w:pStyle w:val="Bibliography"/>
        <w:rPr>
          <w:ins w:id="482" w:author="Amrit" w:date="2018-02-22T11:23:00Z"/>
          <w:rFonts w:eastAsia="Times New Roman"/>
        </w:rPr>
        <w:pPrChange w:id="483" w:author="Amrit" w:date="2018-02-22T11:23:00Z">
          <w:pPr>
            <w:widowControl w:val="0"/>
            <w:autoSpaceDE w:val="0"/>
            <w:autoSpaceDN w:val="0"/>
            <w:adjustRightInd w:val="0"/>
          </w:pPr>
        </w:pPrChange>
      </w:pPr>
      <w:ins w:id="484" w:author="Amrit" w:date="2018-02-22T11:23:00Z">
        <w:r w:rsidRPr="007A7D33">
          <w:rPr>
            <w:rFonts w:ascii="Times New Roman" w:eastAsia="Times New Roman" w:hAnsi="Times New Roman" w:cs="Times New Roman"/>
          </w:rPr>
          <w:t>18. Lee HK, Hsu AK, Sajdak J, Qin J, Pavlidis P. Coexpression analysis of human genes across many microarray data sets. Genome Res [Internet]. 2004 [cited 2016 Mar 30];14:1085–1094. Available from: http://genome.cshlp.org/content/14/6/1085.short</w:t>
        </w:r>
      </w:ins>
    </w:p>
    <w:p w14:paraId="29DCB21F" w14:textId="77777777" w:rsidR="007A7D33" w:rsidRPr="007A7D33" w:rsidRDefault="007A7D33">
      <w:pPr>
        <w:pStyle w:val="Bibliography"/>
        <w:rPr>
          <w:ins w:id="485" w:author="Amrit" w:date="2018-02-22T11:23:00Z"/>
          <w:rFonts w:eastAsia="Times New Roman"/>
        </w:rPr>
        <w:pPrChange w:id="486" w:author="Amrit" w:date="2018-02-22T11:23:00Z">
          <w:pPr>
            <w:widowControl w:val="0"/>
            <w:autoSpaceDE w:val="0"/>
            <w:autoSpaceDN w:val="0"/>
            <w:adjustRightInd w:val="0"/>
          </w:pPr>
        </w:pPrChange>
      </w:pPr>
      <w:ins w:id="487" w:author="Amrit" w:date="2018-02-22T11:23:00Z">
        <w:r w:rsidRPr="007A7D33">
          <w:rPr>
            <w:rFonts w:ascii="Times New Roman" w:eastAsia="Times New Roman" w:hAnsi="Times New Roman" w:cs="Times New Roman"/>
          </w:rPr>
          <w:t>19. Langfelder P, Horvath S. WGCNA: an R package for weighted correlation network analysis. BMC Bioinformatics [Internet]. 2008 [cited 2016 Apr 4];9:559. Available from: http://www.biomedcentral.com/1471-2105/9/559</w:t>
        </w:r>
      </w:ins>
    </w:p>
    <w:p w14:paraId="12AA17CC" w14:textId="77777777" w:rsidR="007A7D33" w:rsidRPr="007A7D33" w:rsidRDefault="007A7D33">
      <w:pPr>
        <w:pStyle w:val="Bibliography"/>
        <w:rPr>
          <w:ins w:id="488" w:author="Amrit" w:date="2018-02-22T11:23:00Z"/>
          <w:rFonts w:eastAsia="Times New Roman"/>
        </w:rPr>
        <w:pPrChange w:id="489" w:author="Amrit" w:date="2018-02-22T11:23:00Z">
          <w:pPr>
            <w:widowControl w:val="0"/>
            <w:autoSpaceDE w:val="0"/>
            <w:autoSpaceDN w:val="0"/>
            <w:adjustRightInd w:val="0"/>
          </w:pPr>
        </w:pPrChange>
      </w:pPr>
      <w:ins w:id="490" w:author="Amrit" w:date="2018-02-22T11:23:00Z">
        <w:r w:rsidRPr="007A7D33">
          <w:rPr>
            <w:rFonts w:ascii="Times New Roman" w:eastAsia="Times New Roman" w:hAnsi="Times New Roman" w:cs="Times New Roman"/>
          </w:rPr>
          <w:t>20. The TCGA Research Network. The Cancer Genome Atlas [Internet]. Available from: http://cancergenome.nih.gov/</w:t>
        </w:r>
      </w:ins>
    </w:p>
    <w:p w14:paraId="225F99FE" w14:textId="77777777" w:rsidR="007A7D33" w:rsidRPr="007A7D33" w:rsidRDefault="007A7D33">
      <w:pPr>
        <w:pStyle w:val="Bibliography"/>
        <w:rPr>
          <w:ins w:id="491" w:author="Amrit" w:date="2018-02-22T11:23:00Z"/>
          <w:rFonts w:eastAsia="Times New Roman"/>
        </w:rPr>
        <w:pPrChange w:id="492" w:author="Amrit" w:date="2018-02-22T11:23:00Z">
          <w:pPr>
            <w:widowControl w:val="0"/>
            <w:autoSpaceDE w:val="0"/>
            <w:autoSpaceDN w:val="0"/>
            <w:adjustRightInd w:val="0"/>
          </w:pPr>
        </w:pPrChange>
      </w:pPr>
      <w:ins w:id="493" w:author="Amrit" w:date="2018-02-22T11:23:00Z">
        <w:r w:rsidRPr="007A7D33">
          <w:rPr>
            <w:rFonts w:ascii="Times New Roman" w:eastAsia="Times New Roman" w:hAnsi="Times New Roman" w:cs="Times New Roman"/>
          </w:rPr>
          <w:t>21. Singh A, Yamamoto M, Kam SHY, Ruan J, Gauvreau GM, O’Byrne PM, et al. Gene-metabolite expression in blood can discriminate allergen-induced isolated early from dual asthmatic responses. Hsu Y-H, editor. PLoS ONE [Internet]. 2013 [cited 2015 Jul 18];8:e67907. Available from: http://dx.plos.org/10.1371/journal.pone.0067907</w:t>
        </w:r>
      </w:ins>
    </w:p>
    <w:p w14:paraId="48A3778B" w14:textId="77777777" w:rsidR="007A7D33" w:rsidRPr="007A7D33" w:rsidRDefault="007A7D33">
      <w:pPr>
        <w:pStyle w:val="Bibliography"/>
        <w:rPr>
          <w:ins w:id="494" w:author="Amrit" w:date="2018-02-22T11:23:00Z"/>
          <w:rFonts w:eastAsia="Times New Roman"/>
        </w:rPr>
        <w:pPrChange w:id="495" w:author="Amrit" w:date="2018-02-22T11:23:00Z">
          <w:pPr>
            <w:widowControl w:val="0"/>
            <w:autoSpaceDE w:val="0"/>
            <w:autoSpaceDN w:val="0"/>
            <w:adjustRightInd w:val="0"/>
          </w:pPr>
        </w:pPrChange>
      </w:pPr>
      <w:ins w:id="496" w:author="Amrit" w:date="2018-02-22T11:23:00Z">
        <w:r w:rsidRPr="007A7D33">
          <w:rPr>
            <w:rFonts w:ascii="Times New Roman" w:eastAsia="Times New Roman" w:hAnsi="Times New Roman" w:cs="Times New Roman"/>
          </w:rPr>
          <w:lastRenderedPageBreak/>
          <w:t>22. Singh A, Yamamoto M, Ruan J, Choi JY, Gauvreau GM, Olek S, et al. Th17/Treg ratio derived using DNA methylation analysis is associated with the late phase asthmatic response. Allergy Asthma Clin Immunol [Internet]. 2014 [cited 2016 Mar 2];10:32. Available from: http://www.biomedcentral.com/content/pdf/1710-1492-10-32.pdf</w:t>
        </w:r>
      </w:ins>
    </w:p>
    <w:p w14:paraId="422DFA45" w14:textId="77777777" w:rsidR="007A7D33" w:rsidRPr="007A7D33" w:rsidRDefault="007A7D33">
      <w:pPr>
        <w:pStyle w:val="Bibliography"/>
        <w:rPr>
          <w:ins w:id="497" w:author="Amrit" w:date="2018-02-22T11:23:00Z"/>
          <w:rFonts w:eastAsia="Times New Roman"/>
        </w:rPr>
        <w:pPrChange w:id="498" w:author="Amrit" w:date="2018-02-22T11:23:00Z">
          <w:pPr>
            <w:widowControl w:val="0"/>
            <w:autoSpaceDE w:val="0"/>
            <w:autoSpaceDN w:val="0"/>
            <w:adjustRightInd w:val="0"/>
          </w:pPr>
        </w:pPrChange>
      </w:pPr>
      <w:ins w:id="499" w:author="Amrit" w:date="2018-02-22T11:23:00Z">
        <w:r w:rsidRPr="007A7D33">
          <w:rPr>
            <w:rFonts w:ascii="Times New Roman" w:eastAsia="Times New Roman" w:hAnsi="Times New Roman" w:cs="Times New Roman"/>
          </w:rPr>
          <w:t>23. Lock EF, Hoadley KA, Marron JS, Nobel AB. Joint and individual variation explained (JIVE) for integrated analysis of multiple data types. Ann Appl Stat [Internet]. 2013 [cited 2018 Jan 24];7:523–42. Available from: http://projecteuclid.org/euclid.aoas/1365527209</w:t>
        </w:r>
      </w:ins>
    </w:p>
    <w:p w14:paraId="78E6FCAF" w14:textId="77777777" w:rsidR="007A7D33" w:rsidRPr="007A7D33" w:rsidRDefault="007A7D33">
      <w:pPr>
        <w:pStyle w:val="Bibliography"/>
        <w:rPr>
          <w:ins w:id="500" w:author="Amrit" w:date="2018-02-22T11:23:00Z"/>
          <w:rFonts w:eastAsia="Times New Roman"/>
        </w:rPr>
        <w:pPrChange w:id="501" w:author="Amrit" w:date="2018-02-22T11:23:00Z">
          <w:pPr>
            <w:widowControl w:val="0"/>
            <w:autoSpaceDE w:val="0"/>
            <w:autoSpaceDN w:val="0"/>
            <w:adjustRightInd w:val="0"/>
          </w:pPr>
        </w:pPrChange>
      </w:pPr>
      <w:ins w:id="502" w:author="Amrit" w:date="2018-02-22T11:23:00Z">
        <w:r w:rsidRPr="007A7D33">
          <w:rPr>
            <w:rFonts w:ascii="Times New Roman" w:eastAsia="Times New Roman" w:hAnsi="Times New Roman" w:cs="Times New Roman"/>
          </w:rPr>
          <w:t>24. Liberzon A, Birger C, Thorvaldsdóttir H, Ghandi M, Mesirov JP, Tamayo P. The Molecular Signatures Database Hallmark Gene Set Collection. Cell Syst [Internet]. 2015 [cited 2018 Jan 30];1:417–25. Available from: http://linkinghub.elsevier.com/retrieve/pii/S2405471215002185</w:t>
        </w:r>
      </w:ins>
    </w:p>
    <w:p w14:paraId="5078BAB0" w14:textId="77777777" w:rsidR="007A7D33" w:rsidRPr="007A7D33" w:rsidRDefault="007A7D33">
      <w:pPr>
        <w:pStyle w:val="Bibliography"/>
        <w:rPr>
          <w:ins w:id="503" w:author="Amrit" w:date="2018-02-22T11:23:00Z"/>
          <w:rFonts w:eastAsia="Times New Roman"/>
        </w:rPr>
        <w:pPrChange w:id="504" w:author="Amrit" w:date="2018-02-22T11:23:00Z">
          <w:pPr>
            <w:widowControl w:val="0"/>
            <w:autoSpaceDE w:val="0"/>
            <w:autoSpaceDN w:val="0"/>
            <w:adjustRightInd w:val="0"/>
          </w:pPr>
        </w:pPrChange>
      </w:pPr>
      <w:ins w:id="505" w:author="Amrit" w:date="2018-02-22T11:23:00Z">
        <w:r w:rsidRPr="007A7D33">
          <w:rPr>
            <w:rFonts w:ascii="Times New Roman" w:eastAsia="Times New Roman" w:hAnsi="Times New Roman" w:cs="Times New Roman"/>
          </w:rPr>
          <w:t>25. Xie B, Ding Q, Han H, Wu D. miRCancer: a microRNA-cancer association database constructed by text mining on literature. Bioinformatics [Internet]. 2013 [cited 2018 Jan 30];29:638–44. Available from: https://academic.oup.com/bioinformatics/article-lookup/doi/10.1093/bioinformatics/btt014</w:t>
        </w:r>
      </w:ins>
    </w:p>
    <w:p w14:paraId="429EC82E" w14:textId="77777777" w:rsidR="007A7D33" w:rsidRPr="007A7D33" w:rsidRDefault="007A7D33">
      <w:pPr>
        <w:pStyle w:val="Bibliography"/>
        <w:rPr>
          <w:ins w:id="506" w:author="Amrit" w:date="2018-02-22T11:23:00Z"/>
          <w:rFonts w:eastAsia="Times New Roman"/>
        </w:rPr>
        <w:pPrChange w:id="507" w:author="Amrit" w:date="2018-02-22T11:23:00Z">
          <w:pPr>
            <w:widowControl w:val="0"/>
            <w:autoSpaceDE w:val="0"/>
            <w:autoSpaceDN w:val="0"/>
            <w:adjustRightInd w:val="0"/>
          </w:pPr>
        </w:pPrChange>
      </w:pPr>
      <w:ins w:id="508" w:author="Amrit" w:date="2018-02-22T11:23:00Z">
        <w:r w:rsidRPr="007A7D33">
          <w:rPr>
            <w:rFonts w:ascii="Times New Roman" w:eastAsia="Times New Roman" w:hAnsi="Times New Roman" w:cs="Times New Roman"/>
          </w:rPr>
          <w:t>26. Hamosh A. Online Mendelian Inheritance in Man (OMIM), a knowledgebase of human genes and genetic disorders. Nucleic Acids Res [Internet]. 2004 [cited 2018 Jan 30];33:D514–7. Available from: https://academic.oup.com/nar/article-lookup/doi/10.1093/nar/gki033</w:t>
        </w:r>
      </w:ins>
    </w:p>
    <w:p w14:paraId="6072692C" w14:textId="77777777" w:rsidR="007A7D33" w:rsidRPr="007A7D33" w:rsidRDefault="007A7D33">
      <w:pPr>
        <w:pStyle w:val="Bibliography"/>
        <w:rPr>
          <w:ins w:id="509" w:author="Amrit" w:date="2018-02-22T11:23:00Z"/>
          <w:rFonts w:eastAsia="Times New Roman"/>
        </w:rPr>
        <w:pPrChange w:id="510" w:author="Amrit" w:date="2018-02-22T11:23:00Z">
          <w:pPr>
            <w:widowControl w:val="0"/>
            <w:autoSpaceDE w:val="0"/>
            <w:autoSpaceDN w:val="0"/>
            <w:adjustRightInd w:val="0"/>
          </w:pPr>
        </w:pPrChange>
      </w:pPr>
      <w:ins w:id="511" w:author="Amrit" w:date="2018-02-22T11:23:00Z">
        <w:r w:rsidRPr="007A7D33">
          <w:rPr>
            <w:rFonts w:ascii="Times New Roman" w:eastAsia="Times New Roman" w:hAnsi="Times New Roman" w:cs="Times New Roman"/>
          </w:rPr>
          <w:t>27. Chung I-F, Chen C-Y, Su S-C, Li C-Y, Wu K-J, Wang H-W, et al. DriverDBv2: a database for human cancer driver gene research. Nucleic Acids Res [Internet]. 2016 [cited 2018 Jan 30];44:D975–9. Available from: https://academic.oup.com/nar/article-lookup/doi/10.1093/nar/gkv1314</w:t>
        </w:r>
      </w:ins>
    </w:p>
    <w:p w14:paraId="20399C5F" w14:textId="77777777" w:rsidR="007A7D33" w:rsidRPr="007A7D33" w:rsidRDefault="007A7D33">
      <w:pPr>
        <w:pStyle w:val="Bibliography"/>
        <w:rPr>
          <w:ins w:id="512" w:author="Amrit" w:date="2018-02-22T11:23:00Z"/>
          <w:rFonts w:eastAsia="Times New Roman"/>
        </w:rPr>
        <w:pPrChange w:id="513" w:author="Amrit" w:date="2018-02-22T11:23:00Z">
          <w:pPr>
            <w:widowControl w:val="0"/>
            <w:autoSpaceDE w:val="0"/>
            <w:autoSpaceDN w:val="0"/>
            <w:adjustRightInd w:val="0"/>
          </w:pPr>
        </w:pPrChange>
      </w:pPr>
      <w:ins w:id="514" w:author="Amrit" w:date="2018-02-22T11:23:00Z">
        <w:r w:rsidRPr="007A7D33">
          <w:rPr>
            <w:rFonts w:ascii="Times New Roman" w:eastAsia="Times New Roman" w:hAnsi="Times New Roman" w:cs="Times New Roman"/>
          </w:rPr>
          <w:t>28. Liquet B, Lê Cao K-A, Hocini H, Thiébaut R. A novel approach for biomarker selection and the integration of repeated measures experiments from two assays. BMC Bioinformatics [Internet]. 2012 [cited 2015 Jul 18];13:325. Available from: http://www.biomedcentral.com/1471-2105/13/325/</w:t>
        </w:r>
      </w:ins>
    </w:p>
    <w:p w14:paraId="5D30A4C1" w14:textId="77777777" w:rsidR="007A7D33" w:rsidRPr="007A7D33" w:rsidRDefault="007A7D33">
      <w:pPr>
        <w:pStyle w:val="Bibliography"/>
        <w:rPr>
          <w:ins w:id="515" w:author="Amrit" w:date="2018-02-22T11:23:00Z"/>
          <w:rFonts w:eastAsia="Times New Roman"/>
        </w:rPr>
        <w:pPrChange w:id="516" w:author="Amrit" w:date="2018-02-22T11:23:00Z">
          <w:pPr>
            <w:widowControl w:val="0"/>
            <w:autoSpaceDE w:val="0"/>
            <w:autoSpaceDN w:val="0"/>
            <w:adjustRightInd w:val="0"/>
          </w:pPr>
        </w:pPrChange>
      </w:pPr>
      <w:ins w:id="517" w:author="Amrit" w:date="2018-02-22T11:23:00Z">
        <w:r w:rsidRPr="007A7D33">
          <w:rPr>
            <w:rFonts w:ascii="Times New Roman" w:eastAsia="Times New Roman" w:hAnsi="Times New Roman" w:cs="Times New Roman"/>
          </w:rPr>
          <w:t>29. Allahyar A, de Ridder J. FERAL: network-based classifier with application to breast cancer outcome prediction. Bioinformatics [Internet]. 2015 [cited 2018 Feb 1];31:i311–9. Available from: https://academic.oup.com/bioinformatics/article-lookup/doi/10.1093/bioinformatics/btv255</w:t>
        </w:r>
      </w:ins>
    </w:p>
    <w:p w14:paraId="2E2D5B74" w14:textId="77777777" w:rsidR="007A7D33" w:rsidRPr="007A7D33" w:rsidRDefault="007A7D33">
      <w:pPr>
        <w:pStyle w:val="Bibliography"/>
        <w:rPr>
          <w:ins w:id="518" w:author="Amrit" w:date="2018-02-22T11:23:00Z"/>
          <w:rFonts w:eastAsia="Times New Roman"/>
        </w:rPr>
        <w:pPrChange w:id="519" w:author="Amrit" w:date="2018-02-22T11:23:00Z">
          <w:pPr>
            <w:widowControl w:val="0"/>
            <w:autoSpaceDE w:val="0"/>
            <w:autoSpaceDN w:val="0"/>
            <w:adjustRightInd w:val="0"/>
          </w:pPr>
        </w:pPrChange>
      </w:pPr>
      <w:ins w:id="520" w:author="Amrit" w:date="2018-02-22T11:23:00Z">
        <w:r w:rsidRPr="007A7D33">
          <w:rPr>
            <w:rFonts w:ascii="Times New Roman" w:eastAsia="Times New Roman" w:hAnsi="Times New Roman" w:cs="Times New Roman"/>
          </w:rPr>
          <w:t>30. Cun Y, Fröhlich H. Network and data integration for biomarker signature discovery via network smoothed t-statistics. Boccaletti S, editor. PLoS ONE [Internet]. 2013 [cited 2017 May 30];8:e73074. Available from: http://dx.plos.org/10.1371/journal.pone.0073074</w:t>
        </w:r>
      </w:ins>
    </w:p>
    <w:p w14:paraId="1D1A34BA" w14:textId="77777777" w:rsidR="007A7D33" w:rsidRPr="007A7D33" w:rsidRDefault="007A7D33">
      <w:pPr>
        <w:pStyle w:val="Bibliography"/>
        <w:rPr>
          <w:ins w:id="521" w:author="Amrit" w:date="2018-02-22T11:23:00Z"/>
          <w:rFonts w:eastAsia="Times New Roman"/>
        </w:rPr>
        <w:pPrChange w:id="522" w:author="Amrit" w:date="2018-02-22T11:23:00Z">
          <w:pPr>
            <w:widowControl w:val="0"/>
            <w:autoSpaceDE w:val="0"/>
            <w:autoSpaceDN w:val="0"/>
            <w:adjustRightInd w:val="0"/>
          </w:pPr>
        </w:pPrChange>
      </w:pPr>
      <w:ins w:id="523" w:author="Amrit" w:date="2018-02-22T11:23:00Z">
        <w:r w:rsidRPr="007A7D33">
          <w:rPr>
            <w:rFonts w:ascii="Times New Roman" w:eastAsia="Times New Roman" w:hAnsi="Times New Roman" w:cs="Times New Roman"/>
          </w:rPr>
          <w:t>31. Sokolov A, Carlin DE, Paull EO, Baertsch R, Stuart JM. Pathway-based genomics prediction using generalized elastic net. PLoS Comput Biol [Internet]. 2016 [cited 2017 May 30];12:e1004790. Available from: http://journals.plos.org/ploscompbiol/article?id=10.1371/journal.pcbi.1004790</w:t>
        </w:r>
      </w:ins>
    </w:p>
    <w:p w14:paraId="11659745" w14:textId="77777777" w:rsidR="007A7D33" w:rsidRPr="007A7D33" w:rsidRDefault="007A7D33">
      <w:pPr>
        <w:pStyle w:val="Bibliography"/>
        <w:rPr>
          <w:ins w:id="524" w:author="Amrit" w:date="2018-02-22T11:23:00Z"/>
          <w:rFonts w:eastAsia="Times New Roman"/>
        </w:rPr>
        <w:pPrChange w:id="525" w:author="Amrit" w:date="2018-02-22T11:23:00Z">
          <w:pPr>
            <w:widowControl w:val="0"/>
            <w:autoSpaceDE w:val="0"/>
            <w:autoSpaceDN w:val="0"/>
            <w:adjustRightInd w:val="0"/>
          </w:pPr>
        </w:pPrChange>
      </w:pPr>
      <w:ins w:id="526" w:author="Amrit" w:date="2018-02-22T11:23:00Z">
        <w:r w:rsidRPr="007A7D33">
          <w:rPr>
            <w:rFonts w:ascii="Times New Roman" w:eastAsia="Times New Roman" w:hAnsi="Times New Roman" w:cs="Times New Roman"/>
          </w:rPr>
          <w:t>32. R Core Team. R: A Language and Environment for Statistical Computing [Internet]. Vienna, Austria: R Foundation for Statistical Computing; 2015. Available from: https://www.R-project.org/</w:t>
        </w:r>
      </w:ins>
    </w:p>
    <w:p w14:paraId="0168E16D" w14:textId="77777777" w:rsidR="007A7D33" w:rsidRPr="007A7D33" w:rsidRDefault="007A7D33">
      <w:pPr>
        <w:pStyle w:val="Bibliography"/>
        <w:rPr>
          <w:ins w:id="527" w:author="Amrit" w:date="2018-02-22T11:23:00Z"/>
          <w:rFonts w:eastAsia="Times New Roman"/>
        </w:rPr>
        <w:pPrChange w:id="528" w:author="Amrit" w:date="2018-02-22T11:23:00Z">
          <w:pPr>
            <w:widowControl w:val="0"/>
            <w:autoSpaceDE w:val="0"/>
            <w:autoSpaceDN w:val="0"/>
            <w:adjustRightInd w:val="0"/>
          </w:pPr>
        </w:pPrChange>
      </w:pPr>
      <w:ins w:id="529" w:author="Amrit" w:date="2018-02-22T11:23:00Z">
        <w:r w:rsidRPr="007A7D33">
          <w:rPr>
            <w:rFonts w:ascii="Times New Roman" w:eastAsia="Times New Roman" w:hAnsi="Times New Roman" w:cs="Times New Roman"/>
          </w:rPr>
          <w:lastRenderedPageBreak/>
          <w:t xml:space="preserve">33. Tibshirani R. Regression shrinkage and selection via the lasso. J R Stat Soc Ser B Methodol. 1996;58:267–88. </w:t>
        </w:r>
      </w:ins>
    </w:p>
    <w:p w14:paraId="2F9CBE48" w14:textId="77777777" w:rsidR="007A7D33" w:rsidRPr="007A7D33" w:rsidRDefault="007A7D33">
      <w:pPr>
        <w:pStyle w:val="Bibliography"/>
        <w:rPr>
          <w:ins w:id="530" w:author="Amrit" w:date="2018-02-22T11:23:00Z"/>
          <w:rFonts w:eastAsia="Times New Roman"/>
        </w:rPr>
        <w:pPrChange w:id="531" w:author="Amrit" w:date="2018-02-22T11:23:00Z">
          <w:pPr>
            <w:widowControl w:val="0"/>
            <w:autoSpaceDE w:val="0"/>
            <w:autoSpaceDN w:val="0"/>
            <w:adjustRightInd w:val="0"/>
          </w:pPr>
        </w:pPrChange>
      </w:pPr>
      <w:ins w:id="532" w:author="Amrit" w:date="2018-02-22T11:23:00Z">
        <w:r w:rsidRPr="007A7D33">
          <w:rPr>
            <w:rFonts w:ascii="Times New Roman" w:eastAsia="Times New Roman" w:hAnsi="Times New Roman" w:cs="Times New Roman"/>
          </w:rPr>
          <w:t>34. Le Cao K-A, Gonzalez I, Dejean S. integrOmics: an R package to unravel relationships between two omics datasets. Bioinformatics [Internet]. 2009 [cited 2016 Apr 3];25:2855–6. Available from: http://bioinformatics.oxfordjournals.org/cgi/doi/10.1093/bioinformatics/btp515</w:t>
        </w:r>
      </w:ins>
    </w:p>
    <w:p w14:paraId="2B3CA607" w14:textId="77777777" w:rsidR="007A7D33" w:rsidRPr="007A7D33" w:rsidRDefault="007A7D33">
      <w:pPr>
        <w:pStyle w:val="Bibliography"/>
        <w:rPr>
          <w:ins w:id="533" w:author="Amrit" w:date="2018-02-22T11:23:00Z"/>
          <w:rFonts w:eastAsia="Times New Roman"/>
        </w:rPr>
        <w:pPrChange w:id="534" w:author="Amrit" w:date="2018-02-22T11:23:00Z">
          <w:pPr>
            <w:widowControl w:val="0"/>
            <w:autoSpaceDE w:val="0"/>
            <w:autoSpaceDN w:val="0"/>
            <w:adjustRightInd w:val="0"/>
          </w:pPr>
        </w:pPrChange>
      </w:pPr>
      <w:ins w:id="535" w:author="Amrit" w:date="2018-02-22T11:23:00Z">
        <w:r w:rsidRPr="007A7D33">
          <w:rPr>
            <w:rFonts w:ascii="Times New Roman" w:eastAsia="Times New Roman" w:hAnsi="Times New Roman" w:cs="Times New Roman"/>
          </w:rPr>
          <w:t>35. González I, Lê Cao K-A, Davis MJ, Déjean S. Visualising associations between paired ‘omics’ data sets. BioData Min [Internet]. 2012 [cited 2015 Jul 15];5:1–23. Available from: http://link.springer.com/article/10.1186/1756-0381-5-19</w:t>
        </w:r>
      </w:ins>
    </w:p>
    <w:p w14:paraId="50BA1FAA" w14:textId="77777777" w:rsidR="007A7D33" w:rsidRPr="007A7D33" w:rsidRDefault="007A7D33">
      <w:pPr>
        <w:pStyle w:val="Bibliography"/>
        <w:rPr>
          <w:ins w:id="536" w:author="Amrit" w:date="2018-02-22T11:23:00Z"/>
          <w:rFonts w:eastAsia="Times New Roman"/>
        </w:rPr>
        <w:pPrChange w:id="537" w:author="Amrit" w:date="2018-02-22T11:23:00Z">
          <w:pPr>
            <w:widowControl w:val="0"/>
            <w:autoSpaceDE w:val="0"/>
            <w:autoSpaceDN w:val="0"/>
            <w:adjustRightInd w:val="0"/>
          </w:pPr>
        </w:pPrChange>
      </w:pPr>
      <w:ins w:id="538" w:author="Amrit" w:date="2018-02-22T11:23:00Z">
        <w:r w:rsidRPr="007A7D33">
          <w:rPr>
            <w:rFonts w:ascii="Times New Roman" w:eastAsia="Times New Roman" w:hAnsi="Times New Roman" w:cs="Times New Roman"/>
          </w:rPr>
          <w:t>36. Godard P, van Eyll J. Pathway analysis from lists of microRNAs: common pitfalls and alternative strategy. Nucleic Acids Res [Internet]. 2015 [cited 2016 May 25];43:3490–7. Available from: http://nar.oxfordjournals.org/lookup/doi/10.1093/nar/gkv249</w:t>
        </w:r>
      </w:ins>
    </w:p>
    <w:p w14:paraId="0F5D9909" w14:textId="77777777" w:rsidR="007A7D33" w:rsidRPr="007A7D33" w:rsidRDefault="007A7D33">
      <w:pPr>
        <w:pStyle w:val="Bibliography"/>
        <w:rPr>
          <w:ins w:id="539" w:author="Amrit" w:date="2018-02-22T11:23:00Z"/>
          <w:rFonts w:eastAsia="Times New Roman"/>
        </w:rPr>
        <w:pPrChange w:id="540" w:author="Amrit" w:date="2018-02-22T11:23:00Z">
          <w:pPr>
            <w:widowControl w:val="0"/>
            <w:autoSpaceDE w:val="0"/>
            <w:autoSpaceDN w:val="0"/>
            <w:adjustRightInd w:val="0"/>
          </w:pPr>
        </w:pPrChange>
      </w:pPr>
      <w:ins w:id="541" w:author="Amrit" w:date="2018-02-22T11:23:00Z">
        <w:r w:rsidRPr="007A7D33">
          <w:rPr>
            <w:rFonts w:ascii="Times New Roman" w:eastAsia="Times New Roman" w:hAnsi="Times New Roman" w:cs="Times New Roman"/>
          </w:rPr>
          <w:t>37. Subramanian A, Tamayo P, Mootha VK, Mukherjee S, Ebert BL, Gillette MA, et al. Gene set enrichment analysis: a knowledge-based approach for interpreting genome-wide expression profiles. Proc Natl Acad Sci [Internet]. 2005 [cited 2016 Jul 26];102:15545–15550. Available from: http://www.pnas.org/content/102/43/15545.short</w:t>
        </w:r>
      </w:ins>
    </w:p>
    <w:p w14:paraId="14C4A904" w14:textId="77777777" w:rsidR="007A7D33" w:rsidRPr="007A7D33" w:rsidRDefault="007A7D33">
      <w:pPr>
        <w:pStyle w:val="Bibliography"/>
        <w:rPr>
          <w:ins w:id="542" w:author="Amrit" w:date="2018-02-22T11:23:00Z"/>
          <w:rFonts w:eastAsia="Times New Roman"/>
        </w:rPr>
        <w:pPrChange w:id="543" w:author="Amrit" w:date="2018-02-22T11:23:00Z">
          <w:pPr>
            <w:widowControl w:val="0"/>
            <w:autoSpaceDE w:val="0"/>
            <w:autoSpaceDN w:val="0"/>
            <w:adjustRightInd w:val="0"/>
          </w:pPr>
        </w:pPrChange>
      </w:pPr>
      <w:ins w:id="544" w:author="Amrit" w:date="2018-02-22T11:23:00Z">
        <w:r w:rsidRPr="007A7D33">
          <w:rPr>
            <w:rFonts w:ascii="Times New Roman" w:eastAsia="Times New Roman" w:hAnsi="Times New Roman" w:cs="Times New Roman"/>
          </w:rPr>
          <w:t>38. Law CW, Chen Y, Shi W, Smyth GK. Voom: precision weights unlock linear model analysis tools for RNA-seq read counts. Genome Biol [Internet]. 2014 [cited 2016 Mar 2];15:R29. Available from: http://www.biomedcentral.com/content/pdf/gb-2014-15-2-r29.pdf</w:t>
        </w:r>
      </w:ins>
    </w:p>
    <w:p w14:paraId="5794C183" w14:textId="77777777" w:rsidR="007A7D33" w:rsidRPr="007A7D33" w:rsidRDefault="007A7D33">
      <w:pPr>
        <w:pStyle w:val="Bibliography"/>
        <w:rPr>
          <w:ins w:id="545" w:author="Amrit" w:date="2018-02-22T11:23:00Z"/>
          <w:rFonts w:eastAsia="Times New Roman"/>
        </w:rPr>
        <w:pPrChange w:id="546" w:author="Amrit" w:date="2018-02-22T11:23:00Z">
          <w:pPr>
            <w:widowControl w:val="0"/>
            <w:autoSpaceDE w:val="0"/>
            <w:autoSpaceDN w:val="0"/>
            <w:adjustRightInd w:val="0"/>
          </w:pPr>
        </w:pPrChange>
      </w:pPr>
      <w:ins w:id="547" w:author="Amrit" w:date="2018-02-22T11:23:00Z">
        <w:r w:rsidRPr="007A7D33">
          <w:rPr>
            <w:rFonts w:ascii="Times New Roman" w:eastAsia="Times New Roman" w:hAnsi="Times New Roman" w:cs="Times New Roman"/>
          </w:rPr>
          <w:t>39. Singh A, Cohen Freue GV, Oosthuizen JL, Kam SHY, Ruan J, Takhar MK, et al. Plasma proteomics can discriminate isolated early from dual responses in asthmatic individuals undergoing an allergen inhalation challenge. PROTEOMICS - Clin Appl [Internet]. 2012 [cited 2016 Mar 2];6:476–85. Available from: http://doi.wiley.com/10.1002/prca.201200013</w:t>
        </w:r>
      </w:ins>
    </w:p>
    <w:p w14:paraId="00D0AE3D" w14:textId="77777777" w:rsidR="007A7D33" w:rsidRPr="007A7D33" w:rsidRDefault="007A7D33">
      <w:pPr>
        <w:pStyle w:val="Bibliography"/>
        <w:rPr>
          <w:ins w:id="548" w:author="Amrit" w:date="2018-02-22T11:23:00Z"/>
          <w:rFonts w:eastAsia="Times New Roman"/>
        </w:rPr>
        <w:pPrChange w:id="549" w:author="Amrit" w:date="2018-02-22T11:23:00Z">
          <w:pPr>
            <w:widowControl w:val="0"/>
            <w:autoSpaceDE w:val="0"/>
            <w:autoSpaceDN w:val="0"/>
            <w:adjustRightInd w:val="0"/>
          </w:pPr>
        </w:pPrChange>
      </w:pPr>
      <w:ins w:id="550" w:author="Amrit" w:date="2018-02-22T11:23:00Z">
        <w:r w:rsidRPr="007A7D33">
          <w:rPr>
            <w:rFonts w:ascii="Times New Roman" w:eastAsia="Times New Roman" w:hAnsi="Times New Roman" w:cs="Times New Roman"/>
          </w:rPr>
          <w:t>40. Westerhuis JA, van Velzen EJJ, Hoefsloot HCJ, Smilde AK. Multivariate paired data analysis: multilevel PLSDA versus OPLSDA. Metabolomics [Internet]. 2010 [cited 2016 Jul 27];6:119–28. Available from: http://link.springer.com/10.1007/s11306-009-0185-z</w:t>
        </w:r>
      </w:ins>
    </w:p>
    <w:p w14:paraId="6ECA274D" w14:textId="1D4E32D9" w:rsidR="00F94303" w:rsidRPr="0089171B" w:rsidRDefault="00E71DDE" w:rsidP="00F94303">
      <w:pPr>
        <w:pStyle w:val="NormalWeb"/>
        <w:shd w:val="clear" w:color="auto" w:fill="FFFFFF"/>
        <w:spacing w:before="0" w:beforeAutospacing="0" w:after="360" w:afterAutospacing="0" w:line="375" w:lineRule="atLeast"/>
        <w:rPr>
          <w:color w:val="333333"/>
        </w:rPr>
      </w:pPr>
      <w:r w:rsidRPr="0089171B">
        <w:rPr>
          <w:color w:val="333333"/>
        </w:rPr>
        <w:fldChar w:fldCharType="end"/>
      </w:r>
    </w:p>
    <w:sectPr w:rsidR="00F94303" w:rsidRPr="0089171B" w:rsidSect="005759F3">
      <w:footerReference w:type="even" r:id="rId19"/>
      <w:footerReference w:type="default" r:id="rId20"/>
      <w:pgSz w:w="12240" w:h="15840"/>
      <w:pgMar w:top="1440" w:right="1440" w:bottom="1440" w:left="1440" w:header="708" w:footer="708" w:gutter="0"/>
      <w:lnNumType w:countBy="1" w:restart="continuous"/>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Amrit" w:date="2018-02-22T08:08:00Z" w:initials="AS">
    <w:p w14:paraId="1685296E" w14:textId="62AB6C60" w:rsidR="009851DB" w:rsidRDefault="009851DB">
      <w:pPr>
        <w:pStyle w:val="CommentText"/>
      </w:pPr>
      <w:r>
        <w:rPr>
          <w:rStyle w:val="CommentReference"/>
        </w:rPr>
        <w:annotationRef/>
      </w:r>
      <w:r>
        <w:t>Target Journal: Nature Methods</w:t>
      </w:r>
    </w:p>
  </w:comment>
  <w:comment w:id="3" w:author="Amrit" w:date="2018-01-21T19:48:00Z" w:initials="AS">
    <w:p w14:paraId="1D52D9B4" w14:textId="7C654755" w:rsidR="009851DB" w:rsidRPr="00860DB3" w:rsidRDefault="009851DB" w:rsidP="00860DB3">
      <w:pPr>
        <w:rPr>
          <w:rFonts w:eastAsia="Times New Roman"/>
        </w:rPr>
      </w:pPr>
      <w:r>
        <w:rPr>
          <w:rStyle w:val="CommentReference"/>
        </w:rPr>
        <w:annotationRef/>
      </w:r>
      <w:r>
        <w:rPr>
          <w:rFonts w:ascii="Palatino" w:eastAsia="Times New Roman" w:hAnsi="Palatino"/>
          <w:color w:val="222222"/>
          <w:spacing w:val="3"/>
          <w:sz w:val="26"/>
          <w:szCs w:val="26"/>
          <w:shd w:val="clear" w:color="auto" w:fill="FFFFFF"/>
        </w:rPr>
        <w:t>unreferenced abstract (typically 150 words)</w:t>
      </w:r>
    </w:p>
    <w:p w14:paraId="24AD415F" w14:textId="77777777" w:rsidR="009851DB" w:rsidRDefault="009851DB">
      <w:pPr>
        <w:pStyle w:val="CommentText"/>
      </w:pPr>
    </w:p>
    <w:p w14:paraId="41DAB3D9" w14:textId="68BDFCC9" w:rsidR="009851DB" w:rsidRDefault="009851DB">
      <w:pPr>
        <w:pStyle w:val="CommentText"/>
      </w:pPr>
      <w:r>
        <w:t>currently: 108 words</w:t>
      </w:r>
    </w:p>
    <w:p w14:paraId="58CF6CC4" w14:textId="77777777" w:rsidR="009851DB" w:rsidRDefault="009851DB">
      <w:pPr>
        <w:pStyle w:val="CommentText"/>
      </w:pPr>
    </w:p>
    <w:p w14:paraId="7F83519B" w14:textId="53848613" w:rsidR="009851DB" w:rsidRDefault="009851DB">
      <w:pPr>
        <w:pStyle w:val="CommentText"/>
      </w:pPr>
      <w:r>
        <w:t>WHAT is the journal you are aiming for? Which guidelines are you mentioning?</w:t>
      </w:r>
    </w:p>
  </w:comment>
  <w:comment w:id="4" w:author="Kim-Anh Lê Cao" w:date="2018-02-16T09:37:00Z" w:initials="KA">
    <w:p w14:paraId="1FE45315" w14:textId="45ADC31D" w:rsidR="009851DB" w:rsidRDefault="009851DB">
      <w:pPr>
        <w:pStyle w:val="CommentText"/>
      </w:pPr>
      <w:r>
        <w:rPr>
          <w:rStyle w:val="CommentReference"/>
        </w:rPr>
        <w:annotationRef/>
      </w:r>
      <w:r>
        <w:t xml:space="preserve">Have another go, but we will have to go through several layers. I can read in between the lines and see where we are weak </w:t>
      </w:r>
      <w:r>
        <w:sym w:font="Wingdings" w:char="F04A"/>
      </w:r>
      <w:r>
        <w:t xml:space="preserve"> One way is not to mention the prediction so upfront. What is our major aim here? a multi-omics signature of interest to generate novel bio hypotheses about a biological system.</w:t>
      </w:r>
    </w:p>
    <w:p w14:paraId="1B283387" w14:textId="309EC435" w:rsidR="009851DB" w:rsidRDefault="009851DB">
      <w:pPr>
        <w:pStyle w:val="CommentText"/>
      </w:pPr>
      <w:r>
        <w:t>Focus on:</w:t>
      </w:r>
    </w:p>
    <w:p w14:paraId="04FCC488" w14:textId="145CBADD" w:rsidR="009851DB" w:rsidRDefault="009851DB">
      <w:pPr>
        <w:pStyle w:val="CommentText"/>
      </w:pPr>
      <w:r>
        <w:t>-what we aim for and what we achieve</w:t>
      </w:r>
    </w:p>
    <w:p w14:paraId="286DB8F1" w14:textId="4C4D9A0D" w:rsidR="009851DB" w:rsidRDefault="009851DB">
      <w:pPr>
        <w:pStyle w:val="CommentText"/>
      </w:pPr>
      <w:r>
        <w:t>-what are the advantage of DIABLO compared to others</w:t>
      </w:r>
    </w:p>
    <w:p w14:paraId="0169A0E1" w14:textId="0FCC40C8" w:rsidR="009851DB" w:rsidRDefault="009851DB">
      <w:pPr>
        <w:pStyle w:val="CommentText"/>
      </w:pPr>
      <w:r>
        <w:t>-who it benefits (so far ok)</w:t>
      </w:r>
    </w:p>
    <w:p w14:paraId="3763EEC8" w14:textId="5E30FF07" w:rsidR="009851DB" w:rsidRDefault="009851DB">
      <w:pPr>
        <w:pStyle w:val="CommentText"/>
      </w:pPr>
      <w:r>
        <w:t>-what we provide (ok)</w:t>
      </w:r>
    </w:p>
  </w:comment>
  <w:comment w:id="5" w:author="Kim-Anh Lê Cao" w:date="2018-02-16T09:31:00Z" w:initials="KA">
    <w:p w14:paraId="12FAE2C9" w14:textId="47745CCF" w:rsidR="009851DB" w:rsidRDefault="009851DB">
      <w:pPr>
        <w:pStyle w:val="CommentText"/>
      </w:pPr>
      <w:r>
        <w:rPr>
          <w:rStyle w:val="CommentReference"/>
        </w:rPr>
        <w:annotationRef/>
      </w:r>
      <w:r>
        <w:t>not sure we model, what do you think Florian? We extract</w:t>
      </w:r>
    </w:p>
  </w:comment>
  <w:comment w:id="7" w:author="Kim-Anh Lê Cao" w:date="2018-02-16T09:32:00Z" w:initials="KA">
    <w:p w14:paraId="4930A7D9" w14:textId="3B4809E7" w:rsidR="009851DB" w:rsidRDefault="009851DB">
      <w:pPr>
        <w:pStyle w:val="CommentText"/>
      </w:pPr>
      <w:r>
        <w:rPr>
          <w:rStyle w:val="CommentReference"/>
        </w:rPr>
        <w:annotationRef/>
      </w:r>
      <w:r>
        <w:t>wording: can we control a trade-off or do we just trade-off?</w:t>
      </w:r>
    </w:p>
  </w:comment>
  <w:comment w:id="8" w:author="Kim-Anh Lê Cao" w:date="2018-02-16T09:31:00Z" w:initials="KA">
    <w:p w14:paraId="1BDD3D3A" w14:textId="7D3671F6" w:rsidR="009851DB" w:rsidRDefault="009851DB">
      <w:pPr>
        <w:pStyle w:val="CommentText"/>
      </w:pPr>
      <w:r>
        <w:rPr>
          <w:rStyle w:val="CommentReference"/>
        </w:rPr>
        <w:annotationRef/>
      </w:r>
      <w:r>
        <w:t>this word is weak</w:t>
      </w:r>
    </w:p>
  </w:comment>
  <w:comment w:id="6" w:author="Kim-Anh Lê Cao" w:date="2018-02-16T09:33:00Z" w:initials="KA">
    <w:p w14:paraId="4CA5FE25" w14:textId="6514BBCB" w:rsidR="009851DB" w:rsidRDefault="009851DB">
      <w:pPr>
        <w:pStyle w:val="CommentText"/>
      </w:pPr>
      <w:r>
        <w:rPr>
          <w:rStyle w:val="CommentReference"/>
        </w:rPr>
        <w:annotationRef/>
      </w:r>
      <w:r>
        <w:t>Try rephrase the sentence (and fix mine). DIABLO identifies correlated and discriminatory features to [</w:t>
      </w:r>
      <w:proofErr w:type="spellStart"/>
      <w:r>
        <w:t>I d</w:t>
      </w:r>
      <w:proofErr w:type="spellEnd"/>
      <w:r>
        <w:t xml:space="preserve"> like something about prediction here, and also tightly connected signature that are bio relevant]</w:t>
      </w:r>
    </w:p>
  </w:comment>
  <w:comment w:id="9" w:author="Amrit" w:date="2018-02-09T14:39:00Z" w:initials="AS">
    <w:p w14:paraId="507CF48B" w14:textId="77777777" w:rsidR="009851DB" w:rsidRDefault="009851DB" w:rsidP="0030261D">
      <w:pPr>
        <w:rPr>
          <w:rFonts w:eastAsia="Times New Roman"/>
        </w:rPr>
      </w:pPr>
      <w:r>
        <w:rPr>
          <w:rStyle w:val="CommentReference"/>
        </w:rPr>
        <w:annotationRef/>
      </w:r>
      <w:r>
        <w:rPr>
          <w:rFonts w:ascii="Palatino" w:eastAsia="Times New Roman" w:hAnsi="Palatino"/>
          <w:color w:val="222222"/>
          <w:spacing w:val="3"/>
          <w:sz w:val="26"/>
          <w:szCs w:val="26"/>
          <w:shd w:val="clear" w:color="auto" w:fill="FFFFFF"/>
        </w:rPr>
        <w:t>The main text (excluding abstract, online Methods, references and figure legends) is 2,500 - 3500 words</w:t>
      </w:r>
    </w:p>
    <w:p w14:paraId="54E83F44" w14:textId="6CD009DD" w:rsidR="009851DB" w:rsidRDefault="009851DB">
      <w:pPr>
        <w:pStyle w:val="CommentText"/>
      </w:pPr>
    </w:p>
  </w:comment>
  <w:comment w:id="10" w:author="Amrit" w:date="2018-02-22T13:05:00Z" w:initials="AS">
    <w:p w14:paraId="0115B480" w14:textId="52ACBF70" w:rsidR="009851DB" w:rsidRDefault="009851DB">
      <w:pPr>
        <w:pStyle w:val="CommentText"/>
      </w:pPr>
      <w:r>
        <w:rPr>
          <w:rStyle w:val="CommentReference"/>
        </w:rPr>
        <w:annotationRef/>
      </w:r>
      <w:r>
        <w:t>Using convention for figures for Nature methods:</w:t>
      </w:r>
    </w:p>
    <w:p w14:paraId="7EFDE7E7" w14:textId="7BCB3436" w:rsidR="009851DB" w:rsidRDefault="009851DB">
      <w:pPr>
        <w:pStyle w:val="CommentText"/>
      </w:pPr>
      <w:r>
        <w:t>Fig. 1</w:t>
      </w:r>
    </w:p>
    <w:p w14:paraId="5E9C628D" w14:textId="366D3DF3" w:rsidR="009851DB" w:rsidRDefault="009851DB">
      <w:pPr>
        <w:pStyle w:val="CommentText"/>
      </w:pPr>
      <w:r>
        <w:t>Supplementary Fig. 1</w:t>
      </w:r>
    </w:p>
  </w:comment>
  <w:comment w:id="11" w:author="Kim-Anh Lê Cao" w:date="2018-02-23T09:13:00Z" w:initials="KA">
    <w:p w14:paraId="3D53BF9C" w14:textId="55C44A61" w:rsidR="00214350" w:rsidRDefault="00214350">
      <w:pPr>
        <w:pStyle w:val="CommentText"/>
      </w:pPr>
      <w:r>
        <w:rPr>
          <w:rStyle w:val="CommentReference"/>
        </w:rPr>
        <w:annotationRef/>
      </w:r>
      <w:r w:rsidR="00043054">
        <w:t xml:space="preserve">- </w:t>
      </w:r>
      <w:r>
        <w:t xml:space="preserve">Define what a biomarker is (see </w:t>
      </w:r>
      <w:proofErr w:type="spellStart"/>
      <w:r>
        <w:t>rk</w:t>
      </w:r>
      <w:proofErr w:type="spellEnd"/>
      <w:r>
        <w:t xml:space="preserve"> in discussion)</w:t>
      </w:r>
    </w:p>
    <w:p w14:paraId="3743DCAA" w14:textId="40338D82" w:rsidR="00214350" w:rsidRDefault="00043054">
      <w:pPr>
        <w:pStyle w:val="CommentText"/>
      </w:pPr>
      <w:r>
        <w:t xml:space="preserve">- </w:t>
      </w:r>
      <w:r w:rsidR="00214350">
        <w:t>Should you add a short sentence about the fact that we deal with a large number of variables, small number of samples and thus our statistical power is limited?</w:t>
      </w:r>
      <w:r w:rsidR="00BC1942">
        <w:t xml:space="preserve"> and that </w:t>
      </w:r>
      <w:proofErr w:type="gramStart"/>
      <w:r w:rsidR="00BC1942">
        <w:t>integrating  different</w:t>
      </w:r>
      <w:proofErr w:type="gramEnd"/>
      <w:r w:rsidR="00BC1942">
        <w:t xml:space="preserve"> types of data in an optimal manner may circumvent this? (i.e. the discussion from the N-</w:t>
      </w:r>
      <w:proofErr w:type="spellStart"/>
      <w:r w:rsidR="00BC1942">
        <w:t>priniciple</w:t>
      </w:r>
      <w:proofErr w:type="spellEnd"/>
      <w:r w:rsidR="00BC1942">
        <w:t>)</w:t>
      </w:r>
      <w:r w:rsidR="00214350">
        <w:t xml:space="preserve"> … up to you.</w:t>
      </w:r>
    </w:p>
    <w:p w14:paraId="7880CB16" w14:textId="02117B29" w:rsidR="00043054" w:rsidRDefault="00043054">
      <w:pPr>
        <w:pStyle w:val="CommentText"/>
      </w:pPr>
      <w:r>
        <w:t xml:space="preserve">- I </w:t>
      </w:r>
      <w:proofErr w:type="spellStart"/>
      <w:r>
        <w:t>d</w:t>
      </w:r>
      <w:proofErr w:type="spellEnd"/>
      <w:r>
        <w:t xml:space="preserve"> like you to mention at the end that we performed a thorough simulation study plus </w:t>
      </w:r>
      <w:proofErr w:type="spellStart"/>
      <w:r>
        <w:t>analysed</w:t>
      </w:r>
      <w:proofErr w:type="spellEnd"/>
      <w:r>
        <w:t xml:space="preserve"> 6 multi </w:t>
      </w:r>
      <w:proofErr w:type="spellStart"/>
      <w:r>
        <w:t>omic</w:t>
      </w:r>
      <w:proofErr w:type="spellEnd"/>
      <w:r>
        <w:t xml:space="preserve"> studies in cancer and asthma as a ‘wow’ factor. It should also appear in the abstract, put a note</w:t>
      </w:r>
    </w:p>
  </w:comment>
  <w:comment w:id="21" w:author="Kim-Anh Lê Cao" w:date="2018-02-22T10:52:00Z" w:initials="KA">
    <w:p w14:paraId="1E98D41E" w14:textId="776DA48C" w:rsidR="009851DB" w:rsidRDefault="009851DB">
      <w:pPr>
        <w:pStyle w:val="CommentText"/>
      </w:pPr>
      <w:r>
        <w:rPr>
          <w:rStyle w:val="CommentReference"/>
        </w:rPr>
        <w:annotationRef/>
      </w:r>
      <w:r>
        <w:t xml:space="preserve">this is much better but I may have another go later on </w:t>
      </w:r>
      <w:r>
        <w:sym w:font="Wingdings" w:char="F04A"/>
      </w:r>
    </w:p>
  </w:comment>
  <w:comment w:id="22" w:author="Amrit" w:date="2018-02-11T17:55:00Z" w:initials="AS">
    <w:p w14:paraId="54D9A24B" w14:textId="77777777" w:rsidR="009851DB" w:rsidRDefault="009851DB" w:rsidP="003F60BC">
      <w:pPr>
        <w:rPr>
          <w:rFonts w:eastAsia="Times New Roman"/>
        </w:rPr>
      </w:pPr>
      <w:r>
        <w:rPr>
          <w:rStyle w:val="CommentReference"/>
        </w:rPr>
        <w:annotationRef/>
      </w:r>
      <w:r>
        <w:rPr>
          <w:rFonts w:ascii="Palatino" w:eastAsia="Times New Roman" w:hAnsi="Palatino"/>
          <w:color w:val="222222"/>
          <w:spacing w:val="3"/>
          <w:sz w:val="26"/>
          <w:szCs w:val="26"/>
          <w:shd w:val="clear" w:color="auto" w:fill="FFFFFF"/>
        </w:rPr>
        <w:t>the Results section usually contains a general description of the method followed by its validation</w:t>
      </w:r>
    </w:p>
    <w:p w14:paraId="59BF69A6" w14:textId="1F44FBEB" w:rsidR="009851DB" w:rsidRDefault="009851DB">
      <w:pPr>
        <w:pStyle w:val="CommentText"/>
      </w:pPr>
    </w:p>
  </w:comment>
  <w:comment w:id="23" w:author="Kim-Anh Lê Cao" w:date="2018-02-22T10:32:00Z" w:initials="KA">
    <w:p w14:paraId="49F1B3EB" w14:textId="77777777" w:rsidR="009851DB" w:rsidRDefault="009851DB" w:rsidP="00B85257">
      <w:pPr>
        <w:pStyle w:val="CommentText"/>
      </w:pPr>
      <w:r>
        <w:rPr>
          <w:rStyle w:val="CommentReference"/>
        </w:rPr>
        <w:annotationRef/>
      </w:r>
      <w:r>
        <w:t>Do you think that is the foremost important feature of DIABLO?</w:t>
      </w:r>
    </w:p>
    <w:p w14:paraId="2E62D62C" w14:textId="05A72906" w:rsidR="009851DB" w:rsidRPr="00DB12BB" w:rsidRDefault="009851DB" w:rsidP="00B85257">
      <w:pPr>
        <w:pStyle w:val="CommentText"/>
        <w:rPr>
          <w:b/>
        </w:rPr>
      </w:pPr>
      <w:r w:rsidRPr="00DB12BB">
        <w:rPr>
          <w:b/>
        </w:rPr>
        <w:t>modified</w:t>
      </w:r>
    </w:p>
  </w:comment>
  <w:comment w:id="24" w:author="Amrit" w:date="2018-02-22T11:17:00Z" w:initials="AS">
    <w:p w14:paraId="7631220A" w14:textId="09D906E6" w:rsidR="009851DB" w:rsidRDefault="009851DB">
      <w:pPr>
        <w:pStyle w:val="CommentText"/>
      </w:pPr>
      <w:r>
        <w:rPr>
          <w:rStyle w:val="CommentReference"/>
        </w:rPr>
        <w:annotationRef/>
      </w:r>
      <w:r>
        <w:t>Might need re-wording</w:t>
      </w:r>
    </w:p>
  </w:comment>
  <w:comment w:id="25" w:author="Kim-Anh Lê Cao" w:date="2018-02-16T10:34:00Z" w:initials="KA">
    <w:p w14:paraId="6D3208FA" w14:textId="7AC3B2DE" w:rsidR="009851DB" w:rsidRDefault="009851DB">
      <w:pPr>
        <w:pStyle w:val="CommentText"/>
      </w:pPr>
      <w:r>
        <w:rPr>
          <w:rStyle w:val="CommentReference"/>
        </w:rPr>
        <w:annotationRef/>
      </w:r>
      <w:r>
        <w:t>it is not clear why 90 from the caption, even after I started to add the # of variables simulated per category.</w:t>
      </w:r>
    </w:p>
    <w:p w14:paraId="3FE4E191" w14:textId="00BC96D4" w:rsidR="009851DB" w:rsidRPr="00DB12BB" w:rsidRDefault="009851DB">
      <w:pPr>
        <w:pStyle w:val="CommentText"/>
        <w:rPr>
          <w:b/>
        </w:rPr>
      </w:pPr>
      <w:r w:rsidRPr="00DB12BB">
        <w:rPr>
          <w:b/>
        </w:rPr>
        <w:t>modified</w:t>
      </w:r>
    </w:p>
  </w:comment>
  <w:comment w:id="27" w:author="Kim-Anh Lê Cao" w:date="2018-02-22T10:36:00Z" w:initials="KA">
    <w:p w14:paraId="5B49B4AD" w14:textId="77777777" w:rsidR="009851DB" w:rsidRDefault="009851DB" w:rsidP="00DB12BB">
      <w:pPr>
        <w:pStyle w:val="CommentText"/>
      </w:pPr>
      <w:r>
        <w:rPr>
          <w:rStyle w:val="CommentReference"/>
        </w:rPr>
        <w:annotationRef/>
      </w:r>
      <w:r>
        <w:t>put all details about the simulation in the sup. If people simply look at the figure caption they should be able to work it out. The only thing you need to explain is the Full / Null design and ensemble / concatenation.</w:t>
      </w:r>
    </w:p>
    <w:p w14:paraId="35A53268" w14:textId="77777777" w:rsidR="009851DB" w:rsidRDefault="009851DB" w:rsidP="00DB12BB">
      <w:pPr>
        <w:pStyle w:val="CommentText"/>
      </w:pPr>
    </w:p>
  </w:comment>
  <w:comment w:id="28" w:author="Kim-Anh Lê Cao" w:date="2018-02-22T10:36:00Z" w:initials="KA">
    <w:p w14:paraId="7DE0D715" w14:textId="77777777" w:rsidR="009851DB" w:rsidRDefault="009851DB" w:rsidP="00DB12BB">
      <w:pPr>
        <w:pStyle w:val="CommentText"/>
      </w:pPr>
      <w:r>
        <w:rPr>
          <w:rStyle w:val="CommentReference"/>
        </w:rPr>
        <w:annotationRef/>
      </w:r>
      <w:r>
        <w:t>put all details about the simulation in the sup. If people simply look at the figure caption they should be able to work it out. The only thing you need to explain is the Full / Null design and ensemble / concatenation.</w:t>
      </w:r>
    </w:p>
    <w:p w14:paraId="35A8397D" w14:textId="255A3F5E" w:rsidR="009851DB" w:rsidRPr="00DB12BB" w:rsidRDefault="009851DB" w:rsidP="00DB12BB">
      <w:pPr>
        <w:pStyle w:val="CommentText"/>
        <w:rPr>
          <w:b/>
        </w:rPr>
      </w:pPr>
      <w:r>
        <w:rPr>
          <w:b/>
        </w:rPr>
        <w:t xml:space="preserve">Are you sure we </w:t>
      </w:r>
      <w:proofErr w:type="spellStart"/>
      <w:r>
        <w:rPr>
          <w:b/>
        </w:rPr>
        <w:t>shouldnt</w:t>
      </w:r>
      <w:proofErr w:type="spellEnd"/>
      <w:r>
        <w:rPr>
          <w:b/>
        </w:rPr>
        <w:t xml:space="preserve"> include number of samples and number of variables simulated for each type? And that we selected 30 from each </w:t>
      </w:r>
      <w:proofErr w:type="spellStart"/>
      <w:r>
        <w:rPr>
          <w:b/>
        </w:rPr>
        <w:t>omic</w:t>
      </w:r>
      <w:proofErr w:type="spellEnd"/>
      <w:r>
        <w:rPr>
          <w:b/>
        </w:rPr>
        <w:t xml:space="preserve"> dataset, that’s why </w:t>
      </w:r>
      <w:proofErr w:type="spellStart"/>
      <w:r>
        <w:rPr>
          <w:b/>
        </w:rPr>
        <w:t>were</w:t>
      </w:r>
      <w:proofErr w:type="spellEnd"/>
      <w:r>
        <w:rPr>
          <w:b/>
        </w:rPr>
        <w:t xml:space="preserve"> have multi-</w:t>
      </w:r>
      <w:proofErr w:type="spellStart"/>
      <w:r>
        <w:rPr>
          <w:b/>
        </w:rPr>
        <w:t>omic</w:t>
      </w:r>
      <w:proofErr w:type="spellEnd"/>
      <w:r>
        <w:rPr>
          <w:b/>
        </w:rPr>
        <w:t xml:space="preserve"> panels consisted of 90 features each? It makes interpreting Fig.2b difficult. All of this is in the Supplementary Note.</w:t>
      </w:r>
    </w:p>
  </w:comment>
  <w:comment w:id="29" w:author="Kim-Anh Lê Cao" w:date="2018-02-22T10:48:00Z" w:initials="KA">
    <w:p w14:paraId="380CB2DC" w14:textId="5FAAEEE8" w:rsidR="009851DB" w:rsidRDefault="009851DB">
      <w:pPr>
        <w:pStyle w:val="CommentText"/>
      </w:pPr>
      <w:r>
        <w:rPr>
          <w:rStyle w:val="CommentReference"/>
        </w:rPr>
        <w:annotationRef/>
      </w:r>
      <w:r>
        <w:t xml:space="preserve">I hesitate between connected / correlation analysis, choose depending on the text after. </w:t>
      </w:r>
      <w:proofErr w:type="spellStart"/>
      <w:r>
        <w:t>I m</w:t>
      </w:r>
      <w:proofErr w:type="spellEnd"/>
      <w:r>
        <w:t xml:space="preserve"> not sure a correlation analysis makes sense …</w:t>
      </w:r>
    </w:p>
    <w:p w14:paraId="2D8ED476" w14:textId="079E9931" w:rsidR="009851DB" w:rsidRPr="00883285" w:rsidRDefault="009851DB">
      <w:pPr>
        <w:pStyle w:val="CommentText"/>
        <w:rPr>
          <w:b/>
        </w:rPr>
      </w:pPr>
      <w:r w:rsidRPr="00883285">
        <w:rPr>
          <w:b/>
        </w:rPr>
        <w:t>How about discrimination vs. correlation only?</w:t>
      </w:r>
      <w:r>
        <w:rPr>
          <w:b/>
        </w:rPr>
        <w:t xml:space="preserve"> Removed correlation analysis.</w:t>
      </w:r>
    </w:p>
  </w:comment>
  <w:comment w:id="30" w:author="Kim-Anh Lê Cao" w:date="2018-02-22T10:51:00Z" w:initials="KA">
    <w:p w14:paraId="6C2A045D" w14:textId="51A7B35D" w:rsidR="009851DB" w:rsidRDefault="009851DB">
      <w:pPr>
        <w:pStyle w:val="CommentText"/>
      </w:pPr>
      <w:r>
        <w:rPr>
          <w:rStyle w:val="CommentReference"/>
        </w:rPr>
        <w:annotationRef/>
      </w:r>
      <w:r>
        <w:t>an example of how to link one section to the next. See if you can do the same for the others.</w:t>
      </w:r>
    </w:p>
    <w:p w14:paraId="3F69CA88" w14:textId="024C200F" w:rsidR="009851DB" w:rsidRPr="00883285" w:rsidRDefault="009851DB">
      <w:pPr>
        <w:pStyle w:val="CommentText"/>
        <w:rPr>
          <w:b/>
        </w:rPr>
      </w:pPr>
      <w:r w:rsidRPr="00883285">
        <w:rPr>
          <w:b/>
        </w:rPr>
        <w:t>I have added these connecting sentences to all paragraphs. Thanks!</w:t>
      </w:r>
    </w:p>
  </w:comment>
  <w:comment w:id="33" w:author="Amrit" w:date="2018-02-22T09:37:00Z" w:initials="AS">
    <w:p w14:paraId="1AB5CD98" w14:textId="239B6808" w:rsidR="009851DB" w:rsidRDefault="009851DB" w:rsidP="00BE2790">
      <w:pPr>
        <w:pStyle w:val="CommentText"/>
      </w:pPr>
      <w:r>
        <w:rPr>
          <w:rStyle w:val="CommentReference"/>
        </w:rPr>
        <w:annotationRef/>
      </w:r>
      <w:r>
        <w:t xml:space="preserve">[here </w:t>
      </w:r>
      <w:proofErr w:type="gramStart"/>
      <w:r>
        <w:t>explain</w:t>
      </w:r>
      <w:proofErr w:type="gramEnd"/>
      <w:r>
        <w:t xml:space="preserve"> the rationale for comparing </w:t>
      </w:r>
      <w:proofErr w:type="spellStart"/>
      <w:r>
        <w:t>unsup</w:t>
      </w:r>
      <w:proofErr w:type="spellEnd"/>
      <w:r>
        <w:t xml:space="preserve"> / sup methods. Make sure </w:t>
      </w:r>
      <w:proofErr w:type="spellStart"/>
      <w:r>
        <w:t>ppl</w:t>
      </w:r>
      <w:proofErr w:type="spellEnd"/>
      <w:r>
        <w:t xml:space="preserve"> understand unsupervised = clustering]</w:t>
      </w:r>
    </w:p>
  </w:comment>
  <w:comment w:id="34" w:author="Kim-Anh Lê Cao" w:date="2018-02-22T12:05:00Z" w:initials="KA">
    <w:p w14:paraId="6EA13185" w14:textId="52B8179B" w:rsidR="009851DB" w:rsidRDefault="009851DB">
      <w:pPr>
        <w:pStyle w:val="CommentText"/>
      </w:pPr>
      <w:r>
        <w:rPr>
          <w:rStyle w:val="CommentReference"/>
        </w:rPr>
        <w:annotationRef/>
      </w:r>
      <w:r>
        <w:t>Caption: I tried to shorten it was repetitive. Check</w:t>
      </w:r>
    </w:p>
  </w:comment>
  <w:comment w:id="35" w:author="Kim-Anh Lê Cao" w:date="2018-02-22T11:59:00Z" w:initials="KA">
    <w:p w14:paraId="0A62DF9A" w14:textId="24535554" w:rsidR="009851DB" w:rsidRDefault="009851DB" w:rsidP="00447651">
      <w:pPr>
        <w:pStyle w:val="CommentText"/>
      </w:pPr>
      <w:r>
        <w:rPr>
          <w:rStyle w:val="CommentReference"/>
        </w:rPr>
        <w:annotationRef/>
      </w:r>
      <w:r>
        <w:t>this is a copy paste from the text above, so remove either here or in the text (maybe in the text focus more on what it means rather than describing)</w:t>
      </w:r>
    </w:p>
  </w:comment>
  <w:comment w:id="36" w:author="Amrit" w:date="2018-02-22T10:03:00Z" w:initials="AS">
    <w:p w14:paraId="0AEEC9FB" w14:textId="53381DC7" w:rsidR="009851DB" w:rsidRDefault="009851DB">
      <w:pPr>
        <w:pStyle w:val="CommentText"/>
      </w:pPr>
      <w:r>
        <w:rPr>
          <w:rStyle w:val="CommentReference"/>
        </w:rPr>
        <w:annotationRef/>
      </w:r>
      <w:r>
        <w:t>Although one might argue, that we only considered 2 components, and their maybe others that segregate the groups better</w:t>
      </w:r>
    </w:p>
  </w:comment>
  <w:comment w:id="37" w:author="Amrit" w:date="2018-02-22T10:10:00Z" w:initials="AS">
    <w:p w14:paraId="6D484409" w14:textId="77777777" w:rsidR="009851DB" w:rsidRDefault="009851DB" w:rsidP="002B5C40">
      <w:pPr>
        <w:pStyle w:val="CommentText"/>
      </w:pPr>
      <w:r>
        <w:rPr>
          <w:rStyle w:val="CommentReference"/>
        </w:rPr>
        <w:annotationRef/>
      </w:r>
      <w:r>
        <w:t>Kim-Anh: [</w:t>
      </w:r>
      <w:r w:rsidRPr="006F706C">
        <w:rPr>
          <w:highlight w:val="lightGray"/>
        </w:rPr>
        <w:t xml:space="preserve">one quick conclusive </w:t>
      </w:r>
      <w:proofErr w:type="spellStart"/>
      <w:r w:rsidRPr="006F706C">
        <w:rPr>
          <w:highlight w:val="lightGray"/>
        </w:rPr>
        <w:t>snetnece</w:t>
      </w:r>
      <w:proofErr w:type="spellEnd"/>
      <w:r w:rsidRPr="006F706C">
        <w:rPr>
          <w:highlight w:val="lightGray"/>
        </w:rPr>
        <w:t xml:space="preserve"> about DIABLO FULL here</w:t>
      </w:r>
      <w:r>
        <w:t xml:space="preserve"> or this overall analysis? without repeating the section title …]</w:t>
      </w:r>
    </w:p>
    <w:p w14:paraId="2F41E56A" w14:textId="6B5B0998" w:rsidR="009851DB" w:rsidRDefault="009851DB" w:rsidP="002B5C40">
      <w:pPr>
        <w:pStyle w:val="CommentText"/>
      </w:pPr>
      <w:r>
        <w:t>Amrit: added</w:t>
      </w:r>
    </w:p>
  </w:comment>
  <w:comment w:id="38" w:author="Kim-Anh Lê Cao" w:date="2018-02-22T12:25:00Z" w:initials="KA">
    <w:p w14:paraId="72C8794A" w14:textId="59828EDD" w:rsidR="009851DB" w:rsidRDefault="009851DB">
      <w:pPr>
        <w:pStyle w:val="CommentText"/>
      </w:pPr>
      <w:r>
        <w:rPr>
          <w:rStyle w:val="CommentReference"/>
        </w:rPr>
        <w:annotationRef/>
      </w:r>
      <w:r>
        <w:t>potentially this could be moved to the method section as you never really mention the # component before.</w:t>
      </w:r>
    </w:p>
    <w:p w14:paraId="2BD62E1E" w14:textId="3EB2B97D" w:rsidR="009851DB" w:rsidRDefault="009851DB" w:rsidP="00E771DB">
      <w:pPr>
        <w:pStyle w:val="CommentText"/>
        <w:numPr>
          <w:ilvl w:val="0"/>
          <w:numId w:val="18"/>
        </w:numPr>
      </w:pPr>
      <w:r>
        <w:t xml:space="preserve">I think I should keep this, I mentioned it now in the benchmarking experiment </w:t>
      </w:r>
      <w:r>
        <w:sym w:font="Wingdings" w:char="F0E0"/>
      </w:r>
      <w:r>
        <w:t xml:space="preserve"> just to make it clear we considered component-based methods only (e.g. we didn’t considered ATHENA, which is a neural network based method)</w:t>
      </w:r>
    </w:p>
  </w:comment>
  <w:comment w:id="39" w:author="Amrit" w:date="2018-02-22T11:00:00Z" w:initials="AS">
    <w:p w14:paraId="025F0896" w14:textId="6FBC7172" w:rsidR="009851DB" w:rsidRPr="0089171B" w:rsidRDefault="009851DB" w:rsidP="002F1090">
      <w:pPr>
        <w:spacing w:line="480" w:lineRule="auto"/>
      </w:pPr>
      <w:r>
        <w:rPr>
          <w:rStyle w:val="CommentReference"/>
        </w:rPr>
        <w:annotationRef/>
      </w:r>
      <w:r>
        <w:t>Kim-</w:t>
      </w:r>
      <w:proofErr w:type="gramStart"/>
      <w:r>
        <w:t>Anh:[</w:t>
      </w:r>
      <w:proofErr w:type="gramEnd"/>
      <w:r w:rsidRPr="00FB3706">
        <w:rPr>
          <w:highlight w:val="lightGray"/>
        </w:rPr>
        <w:t>need of a short and punchy conclusive sentence here. What does these analyses show in general?  focus on prediction, generalizability, flexibility</w:t>
      </w:r>
      <w:r w:rsidRPr="00CA6D41">
        <w:rPr>
          <w:highlight w:val="lightGray"/>
        </w:rPr>
        <w:t xml:space="preserve"> - which will link to the next part</w:t>
      </w:r>
      <w:r>
        <w:t>]</w:t>
      </w:r>
    </w:p>
    <w:p w14:paraId="0A032C26" w14:textId="7DAAD687" w:rsidR="009851DB" w:rsidRDefault="009851DB">
      <w:pPr>
        <w:pStyle w:val="CommentText"/>
      </w:pPr>
      <w:r>
        <w:t>Amrit: added</w:t>
      </w:r>
    </w:p>
  </w:comment>
  <w:comment w:id="40" w:author="Kim-Anh Lê Cao" w:date="2018-02-22T12:54:00Z" w:initials="KA">
    <w:p w14:paraId="3E22EC5C" w14:textId="099611D4" w:rsidR="009851DB" w:rsidRDefault="009851DB">
      <w:pPr>
        <w:pStyle w:val="CommentText"/>
      </w:pPr>
      <w:r>
        <w:rPr>
          <w:rStyle w:val="CommentReference"/>
        </w:rPr>
        <w:annotationRef/>
      </w:r>
      <w:r>
        <w:t>not sure that makes sense</w:t>
      </w:r>
    </w:p>
  </w:comment>
  <w:comment w:id="41" w:author="Kim-Anh Lê Cao" w:date="2018-02-22T12:59:00Z" w:initials="KA">
    <w:p w14:paraId="1730B34F" w14:textId="2ED05C8E" w:rsidR="009851DB" w:rsidRDefault="009851DB">
      <w:pPr>
        <w:pStyle w:val="CommentText"/>
      </w:pPr>
      <w:r>
        <w:rPr>
          <w:rStyle w:val="CommentReference"/>
        </w:rPr>
        <w:annotationRef/>
      </w:r>
      <w:r>
        <w:t xml:space="preserve">change to a more assertive, positive conclusion, that it is highly relevant, that it could not be identified from each individual </w:t>
      </w:r>
      <w:proofErr w:type="spellStart"/>
      <w:r>
        <w:t>omic</w:t>
      </w:r>
      <w:proofErr w:type="spellEnd"/>
      <w:r>
        <w:t xml:space="preserve"> </w:t>
      </w:r>
      <w:proofErr w:type="gramStart"/>
      <w:r>
        <w:t>alone..</w:t>
      </w:r>
      <w:proofErr w:type="gramEnd"/>
    </w:p>
  </w:comment>
  <w:comment w:id="54" w:author="Kim-Anh Lê Cao" w:date="2018-02-23T08:07:00Z" w:initials="KA">
    <w:p w14:paraId="57517602" w14:textId="297E10A9" w:rsidR="00437084" w:rsidRDefault="00437084">
      <w:pPr>
        <w:pStyle w:val="CommentText"/>
      </w:pPr>
      <w:r>
        <w:rPr>
          <w:rStyle w:val="CommentReference"/>
        </w:rPr>
        <w:annotationRef/>
      </w:r>
      <w:proofErr w:type="spellStart"/>
      <w:r>
        <w:t>Amrit</w:t>
      </w:r>
      <w:proofErr w:type="spellEnd"/>
      <w:r>
        <w:t xml:space="preserve">: is this </w:t>
      </w:r>
      <w:proofErr w:type="spellStart"/>
      <w:r>
        <w:t>sthg</w:t>
      </w:r>
      <w:proofErr w:type="spellEnd"/>
      <w:r>
        <w:t xml:space="preserve"> we demonstrated in the study, or a generic statement here? could you clarify.</w:t>
      </w:r>
    </w:p>
  </w:comment>
  <w:comment w:id="55" w:author="Kim-Anh Lê Cao" w:date="2018-02-23T08:09:00Z" w:initials="KA">
    <w:p w14:paraId="431EF4F4" w14:textId="745A2009" w:rsidR="00EB4ED9" w:rsidRDefault="00EB4ED9">
      <w:pPr>
        <w:pStyle w:val="CommentText"/>
      </w:pPr>
      <w:r>
        <w:rPr>
          <w:rStyle w:val="CommentReference"/>
        </w:rPr>
        <w:annotationRef/>
      </w:r>
      <w:r>
        <w:t>in the end I did, but check</w:t>
      </w:r>
    </w:p>
  </w:comment>
  <w:comment w:id="64" w:author="Kim-Anh Lê Cao" w:date="2018-02-23T08:16:00Z" w:initials="KA">
    <w:p w14:paraId="4A570B35" w14:textId="0855CB4C" w:rsidR="00EB4ED9" w:rsidRDefault="00EB4ED9">
      <w:pPr>
        <w:pStyle w:val="CommentText"/>
      </w:pPr>
      <w:r>
        <w:rPr>
          <w:rStyle w:val="CommentReference"/>
        </w:rPr>
        <w:annotationRef/>
      </w:r>
    </w:p>
  </w:comment>
  <w:comment w:id="65" w:author="Kim-Anh Lê Cao" w:date="2018-02-23T08:17:00Z" w:initials="KA">
    <w:p w14:paraId="1CE8DA4B" w14:textId="2F198B1E" w:rsidR="00EB4ED9" w:rsidRDefault="00EB4ED9">
      <w:pPr>
        <w:pStyle w:val="CommentText"/>
      </w:pPr>
      <w:r>
        <w:rPr>
          <w:rStyle w:val="CommentReference"/>
        </w:rPr>
        <w:annotationRef/>
      </w:r>
      <w:r>
        <w:t xml:space="preserve">the definition of what a biomarker is, which I deleted here, should appear in the </w:t>
      </w:r>
      <w:r w:rsidRPr="00EB4ED9">
        <w:rPr>
          <w:highlight w:val="yellow"/>
        </w:rPr>
        <w:t>intro</w:t>
      </w:r>
      <w:r>
        <w:t xml:space="preserve"> because that really explains why we developed DIABLO.</w:t>
      </w:r>
    </w:p>
  </w:comment>
  <w:comment w:id="80" w:author="Kim-Anh Lê Cao" w:date="2018-02-23T07:58:00Z" w:initials="KA">
    <w:p w14:paraId="195C9287" w14:textId="77777777" w:rsidR="00437084" w:rsidRDefault="00E7619C">
      <w:pPr>
        <w:pStyle w:val="CommentText"/>
      </w:pPr>
      <w:r>
        <w:rPr>
          <w:rStyle w:val="CommentReference"/>
        </w:rPr>
        <w:annotationRef/>
      </w:r>
      <w:r w:rsidR="00437084">
        <w:t xml:space="preserve"> ‘</w:t>
      </w:r>
      <w:r w:rsidR="00437084" w:rsidRPr="003F44E9">
        <w:t>any</w:t>
      </w:r>
      <w:r w:rsidR="00437084">
        <w:t xml:space="preserve"> derived discriminatory</w:t>
      </w:r>
      <w:r w:rsidR="00437084" w:rsidRPr="003F44E9">
        <w:t xml:space="preserve"> markers (“biomarkers”) </w:t>
      </w:r>
      <w:r w:rsidR="00437084">
        <w:rPr>
          <w:rStyle w:val="CommentReference"/>
        </w:rPr>
        <w:annotationRef/>
      </w:r>
      <w:r w:rsidR="00437084">
        <w:t>’</w:t>
      </w:r>
    </w:p>
    <w:p w14:paraId="7E0A74A3" w14:textId="0F6DFB72" w:rsidR="00E7619C" w:rsidRDefault="00E7619C">
      <w:pPr>
        <w:pStyle w:val="CommentText"/>
      </w:pPr>
      <w:r>
        <w:t>this definition is important, could you move this to the top (the intro), especially since the word biomarker appears in the title.</w:t>
      </w:r>
    </w:p>
  </w:comment>
  <w:comment w:id="89" w:author="Kim-Anh Lê Cao" w:date="2018-02-23T08:09:00Z" w:initials="KA">
    <w:p w14:paraId="4D3CD62F" w14:textId="394BBC79" w:rsidR="00EB4ED9" w:rsidRDefault="00EB4ED9">
      <w:pPr>
        <w:pStyle w:val="CommentText"/>
      </w:pPr>
      <w:r>
        <w:rPr>
          <w:rStyle w:val="CommentReference"/>
        </w:rPr>
        <w:annotationRef/>
      </w:r>
      <w:r>
        <w:t xml:space="preserve">we’ll put the </w:t>
      </w:r>
      <w:proofErr w:type="spellStart"/>
      <w:r>
        <w:t>weblink</w:t>
      </w:r>
      <w:proofErr w:type="spellEnd"/>
      <w:r>
        <w:t xml:space="preserve"> somewhere else, I keep deleting it but eventually it will be back, have faith ;)</w:t>
      </w:r>
    </w:p>
  </w:comment>
  <w:comment w:id="117" w:author="Kim-Anh Lê Cao" w:date="2018-02-23T08:15:00Z" w:initials="KA">
    <w:p w14:paraId="5835C567" w14:textId="59CD98E9" w:rsidR="00EB4ED9" w:rsidRDefault="00EB4ED9">
      <w:pPr>
        <w:pStyle w:val="CommentText"/>
      </w:pPr>
      <w:r>
        <w:rPr>
          <w:rStyle w:val="CommentReference"/>
        </w:rPr>
        <w:annotationRef/>
      </w:r>
      <w:r>
        <w:t xml:space="preserve"> I feel this is important to show that we actually did </w:t>
      </w:r>
      <w:proofErr w:type="spellStart"/>
      <w:r>
        <w:t>analyse</w:t>
      </w:r>
      <w:proofErr w:type="spellEnd"/>
      <w:r>
        <w:t xml:space="preserve"> 6 studies + simulation! Maybe mention that briefly in the </w:t>
      </w:r>
      <w:r w:rsidRPr="00EB4ED9">
        <w:rPr>
          <w:highlight w:val="yellow"/>
        </w:rPr>
        <w:t>intro</w:t>
      </w:r>
      <w:r>
        <w:t>?</w:t>
      </w:r>
    </w:p>
  </w:comment>
  <w:comment w:id="138" w:author="Kim-Anh Lê Cao" w:date="2018-02-23T08:47:00Z" w:initials="KA">
    <w:p w14:paraId="10191A0F" w14:textId="4685A313" w:rsidR="002D45DC" w:rsidRDefault="002D45DC" w:rsidP="002D45DC">
      <w:pPr>
        <w:widowControl w:val="0"/>
        <w:autoSpaceDE w:val="0"/>
        <w:autoSpaceDN w:val="0"/>
        <w:adjustRightInd w:val="0"/>
        <w:spacing w:line="480" w:lineRule="auto"/>
        <w:ind w:firstLine="720"/>
        <w:jc w:val="both"/>
      </w:pPr>
      <w:r>
        <w:rPr>
          <w:rStyle w:val="CommentReference"/>
        </w:rPr>
        <w:annotationRef/>
      </w:r>
      <w:r>
        <w:t>[I deleted your list as I thought it was already very clear from ‘superior biological enrichment and network connectivity’ which encapsulates correlation]</w:t>
      </w:r>
    </w:p>
  </w:comment>
  <w:comment w:id="157" w:author="Kim-Anh Lê Cao" w:date="2018-02-23T08:48:00Z" w:initials="KA">
    <w:p w14:paraId="40AA1765" w14:textId="1F187F2C" w:rsidR="002D45DC" w:rsidRDefault="002D45DC">
      <w:pPr>
        <w:pStyle w:val="CommentText"/>
      </w:pPr>
      <w:r>
        <w:rPr>
          <w:rStyle w:val="CommentReference"/>
        </w:rPr>
        <w:annotationRef/>
      </w:r>
      <w:r>
        <w:t>check throughout the text if you say variable or feature</w:t>
      </w:r>
    </w:p>
  </w:comment>
  <w:comment w:id="195" w:author="Kim-Anh Lê Cao" w:date="2018-02-23T09:04:00Z" w:initials="KA">
    <w:p w14:paraId="59F4DAC9" w14:textId="26D8D17A" w:rsidR="006F7202" w:rsidRDefault="006F7202">
      <w:pPr>
        <w:pStyle w:val="CommentText"/>
      </w:pPr>
      <w:r>
        <w:rPr>
          <w:rStyle w:val="CommentReference"/>
        </w:rPr>
        <w:annotationRef/>
      </w:r>
      <w:r>
        <w:t xml:space="preserve">maybe somewhere above in the ‘user friendly part’ you should state </w:t>
      </w:r>
      <w:proofErr w:type="gramStart"/>
      <w:r>
        <w:t>clearly</w:t>
      </w:r>
      <w:proofErr w:type="gramEnd"/>
      <w:r>
        <w:t xml:space="preserve"> we need the data to be filtered and normalized? and you can refer to the </w:t>
      </w:r>
      <w:proofErr w:type="spellStart"/>
      <w:r>
        <w:t>mixOmics</w:t>
      </w:r>
      <w:proofErr w:type="spellEnd"/>
      <w:r>
        <w:t xml:space="preserve"> paper, there is a specific paragraph for this.</w:t>
      </w:r>
    </w:p>
  </w:comment>
  <w:comment w:id="199" w:author="Kim-Anh Lê Cao" w:date="2018-02-23T09:05:00Z" w:initials="KA">
    <w:p w14:paraId="2CC1A64C" w14:textId="2D892FAD" w:rsidR="006F7202" w:rsidRDefault="006F7202">
      <w:pPr>
        <w:pStyle w:val="CommentText"/>
      </w:pPr>
      <w:r>
        <w:rPr>
          <w:rStyle w:val="CommentReference"/>
        </w:rPr>
        <w:annotationRef/>
      </w:r>
      <w:r>
        <w:t xml:space="preserve">you can add few details, see Discussion in the </w:t>
      </w:r>
      <w:proofErr w:type="spellStart"/>
      <w:r>
        <w:t>mixO</w:t>
      </w:r>
      <w:proofErr w:type="spellEnd"/>
      <w:r>
        <w:t xml:space="preserve"> paper</w:t>
      </w:r>
    </w:p>
  </w:comment>
  <w:comment w:id="208" w:author="Kim-Anh Lê Cao" w:date="2018-02-23T09:01:00Z" w:initials="KA">
    <w:p w14:paraId="2AFDC501" w14:textId="3199D044" w:rsidR="00B06298" w:rsidRDefault="00B06298">
      <w:pPr>
        <w:pStyle w:val="CommentText"/>
      </w:pPr>
      <w:r>
        <w:rPr>
          <w:rStyle w:val="CommentReference"/>
        </w:rPr>
        <w:annotationRef/>
      </w:r>
      <w:r>
        <w:t>or ‘</w:t>
      </w:r>
      <w:proofErr w:type="spellStart"/>
      <w:r>
        <w:t>refered</w:t>
      </w:r>
      <w:proofErr w:type="spellEnd"/>
      <w:r>
        <w:t xml:space="preserve"> to in Table 1’ if this is true?</w:t>
      </w:r>
    </w:p>
  </w:comment>
  <w:comment w:id="217" w:author="Kim-Anh Lê Cao" w:date="2018-02-23T09:02:00Z" w:initials="KA">
    <w:p w14:paraId="5FEF755E" w14:textId="77777777" w:rsidR="00B06298" w:rsidRDefault="00B06298" w:rsidP="00B06298">
      <w:pPr>
        <w:rPr>
          <w:rFonts w:eastAsia="Times New Roman"/>
          <w:lang w:val="en-GB" w:eastAsia="en-GB"/>
        </w:rPr>
      </w:pPr>
      <w:r>
        <w:rPr>
          <w:rStyle w:val="CommentReference"/>
        </w:rPr>
        <w:annotationRef/>
      </w:r>
      <w:r>
        <w:rPr>
          <w:rFonts w:ascii="Times" w:eastAsia="Times New Roman" w:hAnsi="Times"/>
          <w:color w:val="000000"/>
          <w:lang w:val="en-AU"/>
        </w:rPr>
        <w:t>This source of variation, also called batch effect, is systematic and non-biological, and occurs as measurements are affected by laboratory conditions, reagent lots, sequencing runs, differences in sequencing techniques or protocols, and technicians. Popular correction procedures developed for bulk RNA-</w:t>
      </w:r>
      <w:proofErr w:type="spellStart"/>
      <w:r>
        <w:rPr>
          <w:rFonts w:ascii="Times" w:eastAsia="Times New Roman" w:hAnsi="Times"/>
          <w:color w:val="000000"/>
          <w:lang w:val="en-AU"/>
        </w:rPr>
        <w:t>seq</w:t>
      </w:r>
      <w:proofErr w:type="spellEnd"/>
      <w:r>
        <w:rPr>
          <w:rFonts w:ascii="Times" w:eastAsia="Times New Roman" w:hAnsi="Times"/>
          <w:color w:val="000000"/>
          <w:lang w:val="en-AU"/>
        </w:rPr>
        <w:t xml:space="preserve"> include</w:t>
      </w:r>
      <w:r>
        <w:rPr>
          <w:rStyle w:val="apple-converted-space"/>
          <w:rFonts w:ascii="Times" w:eastAsia="Times New Roman" w:hAnsi="Times"/>
          <w:color w:val="000000"/>
          <w:lang w:val="en-AU"/>
        </w:rPr>
        <w:t> </w:t>
      </w:r>
      <w:proofErr w:type="spellStart"/>
      <w:r>
        <w:rPr>
          <w:rFonts w:ascii="Times" w:eastAsia="Times New Roman" w:hAnsi="Times"/>
          <w:i/>
          <w:iCs/>
          <w:color w:val="000000"/>
          <w:lang w:val="en-AU"/>
        </w:rPr>
        <w:t>ComBat</w:t>
      </w:r>
      <w:proofErr w:type="spellEnd"/>
      <w:r>
        <w:rPr>
          <w:rStyle w:val="apple-converted-space"/>
          <w:rFonts w:ascii="Times" w:eastAsia="Times New Roman" w:hAnsi="Times"/>
          <w:i/>
          <w:iCs/>
          <w:color w:val="000000"/>
          <w:lang w:val="en-AU"/>
        </w:rPr>
        <w:t> </w:t>
      </w:r>
      <w:r>
        <w:rPr>
          <w:rFonts w:ascii="Times" w:eastAsia="Times New Roman" w:hAnsi="Times"/>
          <w:color w:val="000000"/>
          <w:lang w:val="en-AU"/>
        </w:rPr>
        <w:t>(Johnson et al., 2007),</w:t>
      </w:r>
      <w:r>
        <w:rPr>
          <w:rStyle w:val="apple-converted-space"/>
          <w:rFonts w:ascii="Times" w:eastAsia="Times New Roman" w:hAnsi="Times"/>
          <w:color w:val="000000"/>
          <w:lang w:val="en-AU"/>
        </w:rPr>
        <w:t> </w:t>
      </w:r>
      <w:proofErr w:type="spellStart"/>
      <w:r>
        <w:rPr>
          <w:rFonts w:ascii="Times" w:eastAsia="Times New Roman" w:hAnsi="Times"/>
          <w:i/>
          <w:iCs/>
          <w:color w:val="000000"/>
          <w:lang w:val="en-AU"/>
        </w:rPr>
        <w:t>limma</w:t>
      </w:r>
      <w:proofErr w:type="spellEnd"/>
      <w:r>
        <w:rPr>
          <w:rStyle w:val="apple-converted-space"/>
          <w:rFonts w:ascii="Times" w:eastAsia="Times New Roman" w:hAnsi="Times"/>
          <w:i/>
          <w:iCs/>
          <w:color w:val="000000"/>
          <w:lang w:val="en-AU"/>
        </w:rPr>
        <w:t> </w:t>
      </w:r>
      <w:r>
        <w:rPr>
          <w:rFonts w:ascii="Times" w:eastAsia="Times New Roman" w:hAnsi="Times"/>
          <w:color w:val="000000"/>
          <w:lang w:val="en-AU"/>
        </w:rPr>
        <w:t>(Ritchie et al., 2015), and</w:t>
      </w:r>
      <w:r>
        <w:rPr>
          <w:rStyle w:val="apple-converted-space"/>
          <w:rFonts w:ascii="Times" w:eastAsia="Times New Roman" w:hAnsi="Times"/>
          <w:color w:val="000000"/>
          <w:lang w:val="en-AU"/>
        </w:rPr>
        <w:t> </w:t>
      </w:r>
      <w:r>
        <w:rPr>
          <w:rFonts w:ascii="Times" w:eastAsia="Times New Roman" w:hAnsi="Times"/>
          <w:i/>
          <w:iCs/>
          <w:color w:val="000000"/>
          <w:lang w:val="en-AU"/>
        </w:rPr>
        <w:t>RUV</w:t>
      </w:r>
      <w:r>
        <w:rPr>
          <w:rStyle w:val="apple-converted-space"/>
          <w:rFonts w:ascii="Times" w:eastAsia="Times New Roman" w:hAnsi="Times"/>
          <w:i/>
          <w:iCs/>
          <w:color w:val="000000"/>
          <w:lang w:val="en-AU"/>
        </w:rPr>
        <w:t> </w:t>
      </w:r>
      <w:r>
        <w:rPr>
          <w:rFonts w:ascii="Times" w:eastAsia="Times New Roman" w:hAnsi="Times"/>
          <w:color w:val="000000"/>
          <w:lang w:val="en-AU"/>
        </w:rPr>
        <w:t>(Gagnon-</w:t>
      </w:r>
      <w:proofErr w:type="spellStart"/>
      <w:r>
        <w:rPr>
          <w:rFonts w:ascii="Times" w:eastAsia="Times New Roman" w:hAnsi="Times"/>
          <w:color w:val="000000"/>
          <w:lang w:val="en-AU"/>
        </w:rPr>
        <w:t>Bartsch</w:t>
      </w:r>
      <w:proofErr w:type="spellEnd"/>
      <w:r>
        <w:rPr>
          <w:rFonts w:ascii="Times" w:eastAsia="Times New Roman" w:hAnsi="Times"/>
          <w:color w:val="000000"/>
          <w:lang w:val="en-AU"/>
        </w:rPr>
        <w:t xml:space="preserve"> and Speed, 2012).</w:t>
      </w:r>
    </w:p>
    <w:p w14:paraId="491E06CD" w14:textId="1FF7CE53" w:rsidR="00B06298" w:rsidRDefault="00B06298">
      <w:pPr>
        <w:pStyle w:val="CommentText"/>
      </w:pPr>
    </w:p>
  </w:comment>
  <w:comment w:id="358" w:author="Amrit" w:date="2018-02-10T13:49:00Z" w:initials="AS">
    <w:p w14:paraId="2B63FA82" w14:textId="77777777" w:rsidR="009851DB" w:rsidRDefault="009851DB" w:rsidP="00860DB3">
      <w:pPr>
        <w:rPr>
          <w:rFonts w:eastAsia="Times New Roman"/>
        </w:rPr>
      </w:pPr>
      <w:r>
        <w:rPr>
          <w:rStyle w:val="CommentReference"/>
        </w:rPr>
        <w:annotationRef/>
      </w:r>
      <w:r>
        <w:rPr>
          <w:rFonts w:ascii="Palatino" w:eastAsia="Times New Roman" w:hAnsi="Palatino"/>
          <w:color w:val="222222"/>
          <w:spacing w:val="3"/>
          <w:sz w:val="26"/>
          <w:szCs w:val="26"/>
          <w:shd w:val="clear" w:color="auto" w:fill="FFFFFF"/>
        </w:rPr>
        <w:t>Articles allow up to 40 references</w:t>
      </w:r>
    </w:p>
    <w:p w14:paraId="6F89E769" w14:textId="187F8DE0" w:rsidR="009851DB" w:rsidRDefault="009851DB">
      <w:pPr>
        <w:pStyle w:val="CommentText"/>
      </w:pP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685296E" w15:done="0"/>
  <w15:commentEx w15:paraId="7F83519B" w15:done="0"/>
  <w15:commentEx w15:paraId="3763EEC8" w15:paraIdParent="7F83519B" w15:done="0"/>
  <w15:commentEx w15:paraId="12FAE2C9" w15:done="0"/>
  <w15:commentEx w15:paraId="4930A7D9" w15:done="0"/>
  <w15:commentEx w15:paraId="1BDD3D3A" w15:done="0"/>
  <w15:commentEx w15:paraId="4CA5FE25" w15:done="0"/>
  <w15:commentEx w15:paraId="54E83F44" w15:done="0"/>
  <w15:commentEx w15:paraId="5E9C628D" w15:done="0"/>
  <w15:commentEx w15:paraId="7880CB16" w15:done="0"/>
  <w15:commentEx w15:paraId="1E98D41E" w15:done="0"/>
  <w15:commentEx w15:paraId="59BF69A6" w15:done="0"/>
  <w15:commentEx w15:paraId="2E62D62C" w15:done="0"/>
  <w15:commentEx w15:paraId="7631220A" w15:done="0"/>
  <w15:commentEx w15:paraId="3FE4E191" w15:done="0"/>
  <w15:commentEx w15:paraId="35A53268" w15:done="0"/>
  <w15:commentEx w15:paraId="35A8397D" w15:done="0"/>
  <w15:commentEx w15:paraId="2D8ED476" w15:done="0"/>
  <w15:commentEx w15:paraId="3F69CA88" w15:done="0"/>
  <w15:commentEx w15:paraId="1AB5CD98" w15:done="0"/>
  <w15:commentEx w15:paraId="6EA13185" w15:done="0"/>
  <w15:commentEx w15:paraId="0A62DF9A" w15:done="0"/>
  <w15:commentEx w15:paraId="0AEEC9FB" w15:done="0"/>
  <w15:commentEx w15:paraId="2F41E56A" w15:done="0"/>
  <w15:commentEx w15:paraId="2BD62E1E" w15:done="0"/>
  <w15:commentEx w15:paraId="0A032C26" w15:done="0"/>
  <w15:commentEx w15:paraId="3E22EC5C" w15:done="0"/>
  <w15:commentEx w15:paraId="1730B34F" w15:done="0"/>
  <w15:commentEx w15:paraId="57517602" w15:done="0"/>
  <w15:commentEx w15:paraId="431EF4F4" w15:paraIdParent="57517602" w15:done="0"/>
  <w15:commentEx w15:paraId="4A570B35" w15:done="0"/>
  <w15:commentEx w15:paraId="1CE8DA4B" w15:done="0"/>
  <w15:commentEx w15:paraId="7E0A74A3" w15:done="0"/>
  <w15:commentEx w15:paraId="4D3CD62F" w15:done="0"/>
  <w15:commentEx w15:paraId="5835C567" w15:done="0"/>
  <w15:commentEx w15:paraId="10191A0F" w15:done="0"/>
  <w15:commentEx w15:paraId="40AA1765" w15:done="0"/>
  <w15:commentEx w15:paraId="59F4DAC9" w15:done="0"/>
  <w15:commentEx w15:paraId="2CC1A64C" w15:done="0"/>
  <w15:commentEx w15:paraId="2AFDC501" w15:done="0"/>
  <w15:commentEx w15:paraId="491E06CD" w15:done="0"/>
  <w15:commentEx w15:paraId="6F89E769"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3666E6" w14:textId="77777777" w:rsidR="006932F4" w:rsidRDefault="006932F4" w:rsidP="005759F3">
      <w:r>
        <w:separator/>
      </w:r>
    </w:p>
  </w:endnote>
  <w:endnote w:type="continuationSeparator" w:id="0">
    <w:p w14:paraId="21541A06" w14:textId="77777777" w:rsidR="006932F4" w:rsidRDefault="006932F4" w:rsidP="005759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Yu Mincho">
    <w:panose1 w:val="02020400000000000000"/>
    <w:charset w:val="80"/>
    <w:family w:val="auto"/>
    <w:pitch w:val="variable"/>
    <w:sig w:usb0="800002E7" w:usb1="2AC7FCFF" w:usb2="00000012" w:usb3="00000000" w:csb0="0002009F" w:csb1="00000000"/>
  </w:font>
  <w:font w:name="Calibri Light">
    <w:panose1 w:val="020F0302020204030204"/>
    <w:charset w:val="00"/>
    <w:family w:val="auto"/>
    <w:pitch w:val="variable"/>
    <w:sig w:usb0="A00002EF" w:usb1="4000207B" w:usb2="00000000" w:usb3="00000000" w:csb0="0000019F" w:csb1="00000000"/>
  </w:font>
  <w:font w:name="Yu Gothic Light">
    <w:panose1 w:val="020B0300000000000000"/>
    <w:charset w:val="80"/>
    <w:family w:val="auto"/>
    <w:pitch w:val="variable"/>
    <w:sig w:usb0="E00002FF" w:usb1="2AC7FDFF" w:usb2="00000016" w:usb3="00000000" w:csb0="0002009F"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Palatino">
    <w:panose1 w:val="00000000000000000000"/>
    <w:charset w:val="00"/>
    <w:family w:val="auto"/>
    <w:pitch w:val="variable"/>
    <w:sig w:usb0="A00002FF" w:usb1="7800205A" w:usb2="14600000" w:usb3="00000000" w:csb0="00000193" w:csb1="00000000"/>
  </w:font>
  <w:font w:name="Xingkai SC Light">
    <w:charset w:val="86"/>
    <w:family w:val="auto"/>
    <w:pitch w:val="variable"/>
    <w:sig w:usb0="00000001" w:usb1="080F0000" w:usb2="00000010" w:usb3="00000000" w:csb0="00040000"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563A8C" w14:textId="77777777" w:rsidR="009851DB" w:rsidRDefault="009851DB" w:rsidP="00FC087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927BBA3" w14:textId="77777777" w:rsidR="009851DB" w:rsidRDefault="009851DB" w:rsidP="005759F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84060B" w14:textId="77777777" w:rsidR="009851DB" w:rsidRDefault="009851DB" w:rsidP="00FC087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43054">
      <w:rPr>
        <w:rStyle w:val="PageNumber"/>
        <w:noProof/>
      </w:rPr>
      <w:t>6</w:t>
    </w:r>
    <w:r>
      <w:rPr>
        <w:rStyle w:val="PageNumber"/>
      </w:rPr>
      <w:fldChar w:fldCharType="end"/>
    </w:r>
  </w:p>
  <w:p w14:paraId="3660254F" w14:textId="77777777" w:rsidR="009851DB" w:rsidRDefault="009851DB" w:rsidP="005759F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FA94A7" w14:textId="77777777" w:rsidR="006932F4" w:rsidRDefault="006932F4" w:rsidP="005759F3">
      <w:r>
        <w:separator/>
      </w:r>
    </w:p>
  </w:footnote>
  <w:footnote w:type="continuationSeparator" w:id="0">
    <w:p w14:paraId="5484962F" w14:textId="77777777" w:rsidR="006932F4" w:rsidRDefault="006932F4" w:rsidP="005759F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39"/>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4C53A9B"/>
    <w:multiLevelType w:val="hybridMultilevel"/>
    <w:tmpl w:val="F8488B34"/>
    <w:lvl w:ilvl="0" w:tplc="09DE05EC">
      <w:start w:val="2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C95566"/>
    <w:multiLevelType w:val="hybridMultilevel"/>
    <w:tmpl w:val="0876D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6056BBC"/>
    <w:multiLevelType w:val="hybridMultilevel"/>
    <w:tmpl w:val="A23C52DC"/>
    <w:lvl w:ilvl="0" w:tplc="258A941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70654B9"/>
    <w:multiLevelType w:val="hybridMultilevel"/>
    <w:tmpl w:val="2ACE7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9F02231"/>
    <w:multiLevelType w:val="hybridMultilevel"/>
    <w:tmpl w:val="47DC318C"/>
    <w:lvl w:ilvl="0" w:tplc="84E49FF0">
      <w:start w:val="1"/>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63267A8"/>
    <w:multiLevelType w:val="hybridMultilevel"/>
    <w:tmpl w:val="0C90352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9A53ABE"/>
    <w:multiLevelType w:val="hybridMultilevel"/>
    <w:tmpl w:val="819E15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879177F"/>
    <w:multiLevelType w:val="hybridMultilevel"/>
    <w:tmpl w:val="1892E214"/>
    <w:lvl w:ilvl="0" w:tplc="09DE05E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77D670C"/>
    <w:multiLevelType w:val="multilevel"/>
    <w:tmpl w:val="F56E3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8D866F1"/>
    <w:multiLevelType w:val="multilevel"/>
    <w:tmpl w:val="03263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A737F5D"/>
    <w:multiLevelType w:val="hybridMultilevel"/>
    <w:tmpl w:val="8504618E"/>
    <w:lvl w:ilvl="0" w:tplc="E98A1B10">
      <w:start w:val="1"/>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AED57AF"/>
    <w:multiLevelType w:val="multilevel"/>
    <w:tmpl w:val="50E24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E174353"/>
    <w:multiLevelType w:val="hybridMultilevel"/>
    <w:tmpl w:val="DF1825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EC30478"/>
    <w:multiLevelType w:val="hybridMultilevel"/>
    <w:tmpl w:val="71AA0DB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nsid w:val="707A388E"/>
    <w:multiLevelType w:val="hybridMultilevel"/>
    <w:tmpl w:val="89C6E63C"/>
    <w:lvl w:ilvl="0" w:tplc="CA0EF87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A887CBA"/>
    <w:multiLevelType w:val="hybridMultilevel"/>
    <w:tmpl w:val="1E529136"/>
    <w:lvl w:ilvl="0" w:tplc="33A47F9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F3A1D78"/>
    <w:multiLevelType w:val="hybridMultilevel"/>
    <w:tmpl w:val="5B7AB95C"/>
    <w:lvl w:ilvl="0" w:tplc="58F8B1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2"/>
  </w:num>
  <w:num w:numId="4">
    <w:abstractNumId w:val="0"/>
  </w:num>
  <w:num w:numId="5">
    <w:abstractNumId w:val="14"/>
  </w:num>
  <w:num w:numId="6">
    <w:abstractNumId w:val="7"/>
  </w:num>
  <w:num w:numId="7">
    <w:abstractNumId w:val="4"/>
  </w:num>
  <w:num w:numId="8">
    <w:abstractNumId w:val="15"/>
  </w:num>
  <w:num w:numId="9">
    <w:abstractNumId w:val="8"/>
  </w:num>
  <w:num w:numId="10">
    <w:abstractNumId w:val="16"/>
  </w:num>
  <w:num w:numId="11">
    <w:abstractNumId w:val="3"/>
  </w:num>
  <w:num w:numId="12">
    <w:abstractNumId w:val="1"/>
  </w:num>
  <w:num w:numId="13">
    <w:abstractNumId w:val="6"/>
  </w:num>
  <w:num w:numId="14">
    <w:abstractNumId w:val="17"/>
  </w:num>
  <w:num w:numId="15">
    <w:abstractNumId w:val="12"/>
  </w:num>
  <w:num w:numId="16">
    <w:abstractNumId w:val="13"/>
  </w:num>
  <w:num w:numId="17">
    <w:abstractNumId w:val="11"/>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8"/>
  <w:proofState w:spelling="clean" w:grammar="clean"/>
  <w:trackRevision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36D8"/>
    <w:rsid w:val="00000428"/>
    <w:rsid w:val="00000E0F"/>
    <w:rsid w:val="00001C28"/>
    <w:rsid w:val="00002BBB"/>
    <w:rsid w:val="00004BFE"/>
    <w:rsid w:val="000068B5"/>
    <w:rsid w:val="0001069E"/>
    <w:rsid w:val="00011254"/>
    <w:rsid w:val="0001244F"/>
    <w:rsid w:val="00012A61"/>
    <w:rsid w:val="00012F8A"/>
    <w:rsid w:val="00015131"/>
    <w:rsid w:val="0001647F"/>
    <w:rsid w:val="000174CF"/>
    <w:rsid w:val="000200FE"/>
    <w:rsid w:val="00020884"/>
    <w:rsid w:val="00021673"/>
    <w:rsid w:val="000228F5"/>
    <w:rsid w:val="00023477"/>
    <w:rsid w:val="00023BFA"/>
    <w:rsid w:val="0002459E"/>
    <w:rsid w:val="00026C6A"/>
    <w:rsid w:val="00030058"/>
    <w:rsid w:val="0003143B"/>
    <w:rsid w:val="000343AB"/>
    <w:rsid w:val="00034B1D"/>
    <w:rsid w:val="00034DB3"/>
    <w:rsid w:val="00034E74"/>
    <w:rsid w:val="00036706"/>
    <w:rsid w:val="0003718B"/>
    <w:rsid w:val="00041009"/>
    <w:rsid w:val="0004145F"/>
    <w:rsid w:val="000428EA"/>
    <w:rsid w:val="00042BEB"/>
    <w:rsid w:val="00043054"/>
    <w:rsid w:val="00043BD9"/>
    <w:rsid w:val="00044733"/>
    <w:rsid w:val="00044F0A"/>
    <w:rsid w:val="00044FDC"/>
    <w:rsid w:val="0004521A"/>
    <w:rsid w:val="0004556E"/>
    <w:rsid w:val="00045AAF"/>
    <w:rsid w:val="00046218"/>
    <w:rsid w:val="000466E9"/>
    <w:rsid w:val="00047737"/>
    <w:rsid w:val="00051365"/>
    <w:rsid w:val="000522B4"/>
    <w:rsid w:val="00052A61"/>
    <w:rsid w:val="00055AB7"/>
    <w:rsid w:val="00055E99"/>
    <w:rsid w:val="00056E1E"/>
    <w:rsid w:val="00057C2F"/>
    <w:rsid w:val="000610A0"/>
    <w:rsid w:val="00061444"/>
    <w:rsid w:val="00062225"/>
    <w:rsid w:val="00062385"/>
    <w:rsid w:val="0006272F"/>
    <w:rsid w:val="00063499"/>
    <w:rsid w:val="00063C14"/>
    <w:rsid w:val="00063EB5"/>
    <w:rsid w:val="00064BE5"/>
    <w:rsid w:val="00065702"/>
    <w:rsid w:val="00065F9D"/>
    <w:rsid w:val="00067D5A"/>
    <w:rsid w:val="000702D0"/>
    <w:rsid w:val="00071463"/>
    <w:rsid w:val="00071EAC"/>
    <w:rsid w:val="00072969"/>
    <w:rsid w:val="00072EAE"/>
    <w:rsid w:val="00074FC2"/>
    <w:rsid w:val="00076512"/>
    <w:rsid w:val="00076EBD"/>
    <w:rsid w:val="00081B65"/>
    <w:rsid w:val="000843AE"/>
    <w:rsid w:val="00085084"/>
    <w:rsid w:val="00086CA5"/>
    <w:rsid w:val="000874C0"/>
    <w:rsid w:val="000879DF"/>
    <w:rsid w:val="000916B3"/>
    <w:rsid w:val="00093449"/>
    <w:rsid w:val="000936C1"/>
    <w:rsid w:val="00093B0A"/>
    <w:rsid w:val="00093BD2"/>
    <w:rsid w:val="00094359"/>
    <w:rsid w:val="0009454E"/>
    <w:rsid w:val="0009594F"/>
    <w:rsid w:val="00095EE7"/>
    <w:rsid w:val="00097360"/>
    <w:rsid w:val="00097878"/>
    <w:rsid w:val="000A0105"/>
    <w:rsid w:val="000A0712"/>
    <w:rsid w:val="000A0BD6"/>
    <w:rsid w:val="000A17B6"/>
    <w:rsid w:val="000A4204"/>
    <w:rsid w:val="000A4360"/>
    <w:rsid w:val="000A4B7A"/>
    <w:rsid w:val="000A4EEB"/>
    <w:rsid w:val="000A63F4"/>
    <w:rsid w:val="000A6D1A"/>
    <w:rsid w:val="000A74A0"/>
    <w:rsid w:val="000B3A31"/>
    <w:rsid w:val="000B3E6A"/>
    <w:rsid w:val="000B590D"/>
    <w:rsid w:val="000B751F"/>
    <w:rsid w:val="000C067E"/>
    <w:rsid w:val="000C22A8"/>
    <w:rsid w:val="000C3278"/>
    <w:rsid w:val="000C3DB1"/>
    <w:rsid w:val="000C5F45"/>
    <w:rsid w:val="000C7C56"/>
    <w:rsid w:val="000D1EB9"/>
    <w:rsid w:val="000D2D08"/>
    <w:rsid w:val="000D3416"/>
    <w:rsid w:val="000D5D31"/>
    <w:rsid w:val="000D61B6"/>
    <w:rsid w:val="000D641B"/>
    <w:rsid w:val="000E0045"/>
    <w:rsid w:val="000E032A"/>
    <w:rsid w:val="000E1A79"/>
    <w:rsid w:val="000E1C5F"/>
    <w:rsid w:val="000E2C9A"/>
    <w:rsid w:val="000E41BF"/>
    <w:rsid w:val="000E50CB"/>
    <w:rsid w:val="000E618D"/>
    <w:rsid w:val="000E61FD"/>
    <w:rsid w:val="000E62E4"/>
    <w:rsid w:val="000E6968"/>
    <w:rsid w:val="000F0337"/>
    <w:rsid w:val="000F0BD1"/>
    <w:rsid w:val="000F18A6"/>
    <w:rsid w:val="000F356A"/>
    <w:rsid w:val="000F3A96"/>
    <w:rsid w:val="000F3B26"/>
    <w:rsid w:val="000F3D65"/>
    <w:rsid w:val="000F44F8"/>
    <w:rsid w:val="000F497E"/>
    <w:rsid w:val="000F74DB"/>
    <w:rsid w:val="000F7553"/>
    <w:rsid w:val="00101A95"/>
    <w:rsid w:val="00102F92"/>
    <w:rsid w:val="0010326B"/>
    <w:rsid w:val="001036F9"/>
    <w:rsid w:val="00103B56"/>
    <w:rsid w:val="00104550"/>
    <w:rsid w:val="00105DB3"/>
    <w:rsid w:val="00111339"/>
    <w:rsid w:val="0011271B"/>
    <w:rsid w:val="00113D33"/>
    <w:rsid w:val="00113E49"/>
    <w:rsid w:val="00114982"/>
    <w:rsid w:val="00115732"/>
    <w:rsid w:val="0011761B"/>
    <w:rsid w:val="0012139C"/>
    <w:rsid w:val="00121855"/>
    <w:rsid w:val="0012687F"/>
    <w:rsid w:val="00127FFD"/>
    <w:rsid w:val="001305A8"/>
    <w:rsid w:val="0013082E"/>
    <w:rsid w:val="00130885"/>
    <w:rsid w:val="00132AB9"/>
    <w:rsid w:val="00134E3D"/>
    <w:rsid w:val="001363A0"/>
    <w:rsid w:val="00136F4E"/>
    <w:rsid w:val="00137988"/>
    <w:rsid w:val="00142F86"/>
    <w:rsid w:val="0014316E"/>
    <w:rsid w:val="00143516"/>
    <w:rsid w:val="001436A5"/>
    <w:rsid w:val="00143DEC"/>
    <w:rsid w:val="00144BC4"/>
    <w:rsid w:val="00144F6A"/>
    <w:rsid w:val="001456A3"/>
    <w:rsid w:val="00146281"/>
    <w:rsid w:val="001500F9"/>
    <w:rsid w:val="00151C01"/>
    <w:rsid w:val="00152F01"/>
    <w:rsid w:val="001530DA"/>
    <w:rsid w:val="001536E1"/>
    <w:rsid w:val="001538D1"/>
    <w:rsid w:val="0015390B"/>
    <w:rsid w:val="00154425"/>
    <w:rsid w:val="00160603"/>
    <w:rsid w:val="00160611"/>
    <w:rsid w:val="00160A86"/>
    <w:rsid w:val="0016159E"/>
    <w:rsid w:val="001617AA"/>
    <w:rsid w:val="00161AED"/>
    <w:rsid w:val="00163148"/>
    <w:rsid w:val="0016392A"/>
    <w:rsid w:val="00163D56"/>
    <w:rsid w:val="00165824"/>
    <w:rsid w:val="001668BD"/>
    <w:rsid w:val="00167316"/>
    <w:rsid w:val="0017040E"/>
    <w:rsid w:val="0017220D"/>
    <w:rsid w:val="00172CF8"/>
    <w:rsid w:val="00174798"/>
    <w:rsid w:val="00174F6A"/>
    <w:rsid w:val="00175162"/>
    <w:rsid w:val="00175494"/>
    <w:rsid w:val="00177CC4"/>
    <w:rsid w:val="001822BD"/>
    <w:rsid w:val="00183293"/>
    <w:rsid w:val="001846FE"/>
    <w:rsid w:val="00185D65"/>
    <w:rsid w:val="00186B70"/>
    <w:rsid w:val="00187406"/>
    <w:rsid w:val="00187707"/>
    <w:rsid w:val="001926CE"/>
    <w:rsid w:val="00193636"/>
    <w:rsid w:val="00193E1A"/>
    <w:rsid w:val="00193FA9"/>
    <w:rsid w:val="0019704D"/>
    <w:rsid w:val="00197AE2"/>
    <w:rsid w:val="001A03B2"/>
    <w:rsid w:val="001A09B7"/>
    <w:rsid w:val="001A4497"/>
    <w:rsid w:val="001A651E"/>
    <w:rsid w:val="001B14EC"/>
    <w:rsid w:val="001B160A"/>
    <w:rsid w:val="001B1E4A"/>
    <w:rsid w:val="001B26D8"/>
    <w:rsid w:val="001B3241"/>
    <w:rsid w:val="001B3276"/>
    <w:rsid w:val="001B46F3"/>
    <w:rsid w:val="001B711A"/>
    <w:rsid w:val="001C0248"/>
    <w:rsid w:val="001C1FC7"/>
    <w:rsid w:val="001C5377"/>
    <w:rsid w:val="001C5883"/>
    <w:rsid w:val="001C59E4"/>
    <w:rsid w:val="001C649E"/>
    <w:rsid w:val="001C7185"/>
    <w:rsid w:val="001D0C29"/>
    <w:rsid w:val="001D2E51"/>
    <w:rsid w:val="001D354A"/>
    <w:rsid w:val="001D5051"/>
    <w:rsid w:val="001E0F81"/>
    <w:rsid w:val="001E1EFC"/>
    <w:rsid w:val="001E240D"/>
    <w:rsid w:val="001E2451"/>
    <w:rsid w:val="001E2EC2"/>
    <w:rsid w:val="001E3F65"/>
    <w:rsid w:val="001E6398"/>
    <w:rsid w:val="001E769A"/>
    <w:rsid w:val="001F034A"/>
    <w:rsid w:val="001F1644"/>
    <w:rsid w:val="001F3036"/>
    <w:rsid w:val="001F3579"/>
    <w:rsid w:val="001F42EB"/>
    <w:rsid w:val="001F569F"/>
    <w:rsid w:val="001F5B8F"/>
    <w:rsid w:val="001F6DFD"/>
    <w:rsid w:val="001F715B"/>
    <w:rsid w:val="001F7D27"/>
    <w:rsid w:val="00201483"/>
    <w:rsid w:val="002024D5"/>
    <w:rsid w:val="00203E9E"/>
    <w:rsid w:val="0020587C"/>
    <w:rsid w:val="00207A96"/>
    <w:rsid w:val="00211285"/>
    <w:rsid w:val="002116A5"/>
    <w:rsid w:val="00213894"/>
    <w:rsid w:val="00213B52"/>
    <w:rsid w:val="00214350"/>
    <w:rsid w:val="00214B3F"/>
    <w:rsid w:val="00214EB8"/>
    <w:rsid w:val="00215F2A"/>
    <w:rsid w:val="00217121"/>
    <w:rsid w:val="00221CA1"/>
    <w:rsid w:val="00223184"/>
    <w:rsid w:val="00224F65"/>
    <w:rsid w:val="002257E6"/>
    <w:rsid w:val="002258AF"/>
    <w:rsid w:val="00226B7D"/>
    <w:rsid w:val="00226FEF"/>
    <w:rsid w:val="002272FC"/>
    <w:rsid w:val="002309D9"/>
    <w:rsid w:val="00231251"/>
    <w:rsid w:val="00235157"/>
    <w:rsid w:val="002367F5"/>
    <w:rsid w:val="00236CDD"/>
    <w:rsid w:val="002376C0"/>
    <w:rsid w:val="00237FDA"/>
    <w:rsid w:val="002400EB"/>
    <w:rsid w:val="00241CB2"/>
    <w:rsid w:val="00242250"/>
    <w:rsid w:val="002513C9"/>
    <w:rsid w:val="0025263A"/>
    <w:rsid w:val="00254AAB"/>
    <w:rsid w:val="00255629"/>
    <w:rsid w:val="00256BD7"/>
    <w:rsid w:val="00256FE5"/>
    <w:rsid w:val="00260617"/>
    <w:rsid w:val="00260BA0"/>
    <w:rsid w:val="002615AA"/>
    <w:rsid w:val="002618BD"/>
    <w:rsid w:val="002629DF"/>
    <w:rsid w:val="00263C87"/>
    <w:rsid w:val="00264934"/>
    <w:rsid w:val="0026495A"/>
    <w:rsid w:val="0026507B"/>
    <w:rsid w:val="00265B5B"/>
    <w:rsid w:val="002671CF"/>
    <w:rsid w:val="00270BC0"/>
    <w:rsid w:val="00272CB5"/>
    <w:rsid w:val="0027312C"/>
    <w:rsid w:val="00280A8B"/>
    <w:rsid w:val="00280B02"/>
    <w:rsid w:val="00282301"/>
    <w:rsid w:val="00282380"/>
    <w:rsid w:val="0028285D"/>
    <w:rsid w:val="00282C1F"/>
    <w:rsid w:val="00283249"/>
    <w:rsid w:val="0028444D"/>
    <w:rsid w:val="0028542A"/>
    <w:rsid w:val="00285FBD"/>
    <w:rsid w:val="00287AB9"/>
    <w:rsid w:val="002936D8"/>
    <w:rsid w:val="00293834"/>
    <w:rsid w:val="00294444"/>
    <w:rsid w:val="0029479D"/>
    <w:rsid w:val="002950FF"/>
    <w:rsid w:val="002968AC"/>
    <w:rsid w:val="002977C4"/>
    <w:rsid w:val="00297CBC"/>
    <w:rsid w:val="002A1D67"/>
    <w:rsid w:val="002A2D4F"/>
    <w:rsid w:val="002A647B"/>
    <w:rsid w:val="002A785F"/>
    <w:rsid w:val="002A7F6C"/>
    <w:rsid w:val="002B02EC"/>
    <w:rsid w:val="002B112A"/>
    <w:rsid w:val="002B15A0"/>
    <w:rsid w:val="002B2BF7"/>
    <w:rsid w:val="002B2E22"/>
    <w:rsid w:val="002B3996"/>
    <w:rsid w:val="002B501E"/>
    <w:rsid w:val="002B5C40"/>
    <w:rsid w:val="002B6118"/>
    <w:rsid w:val="002B7560"/>
    <w:rsid w:val="002C049A"/>
    <w:rsid w:val="002C2DF7"/>
    <w:rsid w:val="002C47FF"/>
    <w:rsid w:val="002D1711"/>
    <w:rsid w:val="002D1BC9"/>
    <w:rsid w:val="002D3967"/>
    <w:rsid w:val="002D3968"/>
    <w:rsid w:val="002D45DC"/>
    <w:rsid w:val="002D4C0C"/>
    <w:rsid w:val="002D50EF"/>
    <w:rsid w:val="002D7401"/>
    <w:rsid w:val="002D79A7"/>
    <w:rsid w:val="002D7C64"/>
    <w:rsid w:val="002E1134"/>
    <w:rsid w:val="002E1FD4"/>
    <w:rsid w:val="002E4FD7"/>
    <w:rsid w:val="002E5838"/>
    <w:rsid w:val="002E6B14"/>
    <w:rsid w:val="002F0299"/>
    <w:rsid w:val="002F1090"/>
    <w:rsid w:val="002F1C00"/>
    <w:rsid w:val="002F1D1F"/>
    <w:rsid w:val="002F1EB8"/>
    <w:rsid w:val="002F285E"/>
    <w:rsid w:val="002F34CD"/>
    <w:rsid w:val="002F3673"/>
    <w:rsid w:val="002F4AD3"/>
    <w:rsid w:val="002F5F23"/>
    <w:rsid w:val="002F69D6"/>
    <w:rsid w:val="002F7858"/>
    <w:rsid w:val="002F7F8B"/>
    <w:rsid w:val="00301CA8"/>
    <w:rsid w:val="0030261D"/>
    <w:rsid w:val="00303ED2"/>
    <w:rsid w:val="0030516A"/>
    <w:rsid w:val="00306472"/>
    <w:rsid w:val="003105CF"/>
    <w:rsid w:val="0031061B"/>
    <w:rsid w:val="00310D60"/>
    <w:rsid w:val="00311CEE"/>
    <w:rsid w:val="0031216E"/>
    <w:rsid w:val="00312694"/>
    <w:rsid w:val="0031339F"/>
    <w:rsid w:val="00313922"/>
    <w:rsid w:val="003154CF"/>
    <w:rsid w:val="00316453"/>
    <w:rsid w:val="00317024"/>
    <w:rsid w:val="003173C3"/>
    <w:rsid w:val="00317402"/>
    <w:rsid w:val="00322500"/>
    <w:rsid w:val="003233A5"/>
    <w:rsid w:val="003236B6"/>
    <w:rsid w:val="00326155"/>
    <w:rsid w:val="0032690A"/>
    <w:rsid w:val="003270CA"/>
    <w:rsid w:val="00330F75"/>
    <w:rsid w:val="0033385D"/>
    <w:rsid w:val="00333B79"/>
    <w:rsid w:val="00336B14"/>
    <w:rsid w:val="00336FA1"/>
    <w:rsid w:val="003375A4"/>
    <w:rsid w:val="00341AF0"/>
    <w:rsid w:val="003424DC"/>
    <w:rsid w:val="00342BB3"/>
    <w:rsid w:val="00342F3C"/>
    <w:rsid w:val="003433E2"/>
    <w:rsid w:val="00343442"/>
    <w:rsid w:val="00343E92"/>
    <w:rsid w:val="003449A5"/>
    <w:rsid w:val="00346C2B"/>
    <w:rsid w:val="00347A81"/>
    <w:rsid w:val="00347CF1"/>
    <w:rsid w:val="00353728"/>
    <w:rsid w:val="00353F61"/>
    <w:rsid w:val="00354D55"/>
    <w:rsid w:val="00355384"/>
    <w:rsid w:val="00357457"/>
    <w:rsid w:val="0035753E"/>
    <w:rsid w:val="0036209D"/>
    <w:rsid w:val="003621E5"/>
    <w:rsid w:val="00365429"/>
    <w:rsid w:val="00365E0F"/>
    <w:rsid w:val="00366CEE"/>
    <w:rsid w:val="003677E0"/>
    <w:rsid w:val="00370BB8"/>
    <w:rsid w:val="00373A78"/>
    <w:rsid w:val="0037512A"/>
    <w:rsid w:val="00375545"/>
    <w:rsid w:val="0037666C"/>
    <w:rsid w:val="0037749F"/>
    <w:rsid w:val="003774F8"/>
    <w:rsid w:val="00380182"/>
    <w:rsid w:val="00381F7C"/>
    <w:rsid w:val="00382E39"/>
    <w:rsid w:val="003837DA"/>
    <w:rsid w:val="00384393"/>
    <w:rsid w:val="00384C75"/>
    <w:rsid w:val="003852C4"/>
    <w:rsid w:val="0038537E"/>
    <w:rsid w:val="003859B8"/>
    <w:rsid w:val="00385B53"/>
    <w:rsid w:val="00386111"/>
    <w:rsid w:val="00386F2D"/>
    <w:rsid w:val="00387443"/>
    <w:rsid w:val="0038764E"/>
    <w:rsid w:val="00392146"/>
    <w:rsid w:val="003935A8"/>
    <w:rsid w:val="00394A03"/>
    <w:rsid w:val="0039576A"/>
    <w:rsid w:val="0039582C"/>
    <w:rsid w:val="0039643C"/>
    <w:rsid w:val="0039665B"/>
    <w:rsid w:val="00396797"/>
    <w:rsid w:val="003A0D2D"/>
    <w:rsid w:val="003A2F78"/>
    <w:rsid w:val="003A621C"/>
    <w:rsid w:val="003A7B31"/>
    <w:rsid w:val="003B0488"/>
    <w:rsid w:val="003B2806"/>
    <w:rsid w:val="003B3015"/>
    <w:rsid w:val="003B3BB7"/>
    <w:rsid w:val="003B6482"/>
    <w:rsid w:val="003B6C24"/>
    <w:rsid w:val="003B70B9"/>
    <w:rsid w:val="003B78C4"/>
    <w:rsid w:val="003C0CA9"/>
    <w:rsid w:val="003C3EDA"/>
    <w:rsid w:val="003C4098"/>
    <w:rsid w:val="003C4F29"/>
    <w:rsid w:val="003C50F7"/>
    <w:rsid w:val="003C55D4"/>
    <w:rsid w:val="003C5660"/>
    <w:rsid w:val="003C5C31"/>
    <w:rsid w:val="003C739B"/>
    <w:rsid w:val="003C7D36"/>
    <w:rsid w:val="003D067C"/>
    <w:rsid w:val="003D2C96"/>
    <w:rsid w:val="003D3237"/>
    <w:rsid w:val="003D557D"/>
    <w:rsid w:val="003D5C8D"/>
    <w:rsid w:val="003D63A0"/>
    <w:rsid w:val="003E0328"/>
    <w:rsid w:val="003E0779"/>
    <w:rsid w:val="003E166D"/>
    <w:rsid w:val="003E1CCE"/>
    <w:rsid w:val="003E2447"/>
    <w:rsid w:val="003E28DE"/>
    <w:rsid w:val="003E2B9A"/>
    <w:rsid w:val="003E34AA"/>
    <w:rsid w:val="003E3CD6"/>
    <w:rsid w:val="003E41C6"/>
    <w:rsid w:val="003E4DCF"/>
    <w:rsid w:val="003E5127"/>
    <w:rsid w:val="003E5BAB"/>
    <w:rsid w:val="003E734C"/>
    <w:rsid w:val="003F01B7"/>
    <w:rsid w:val="003F1E3C"/>
    <w:rsid w:val="003F44E9"/>
    <w:rsid w:val="003F4C75"/>
    <w:rsid w:val="003F59FC"/>
    <w:rsid w:val="003F5A91"/>
    <w:rsid w:val="003F60BC"/>
    <w:rsid w:val="003F63D1"/>
    <w:rsid w:val="00400B90"/>
    <w:rsid w:val="00401306"/>
    <w:rsid w:val="004013AB"/>
    <w:rsid w:val="00401B9A"/>
    <w:rsid w:val="00402155"/>
    <w:rsid w:val="00406AE8"/>
    <w:rsid w:val="00406C57"/>
    <w:rsid w:val="00411531"/>
    <w:rsid w:val="00411D36"/>
    <w:rsid w:val="00412841"/>
    <w:rsid w:val="00414DB8"/>
    <w:rsid w:val="00415754"/>
    <w:rsid w:val="004201F8"/>
    <w:rsid w:val="00420676"/>
    <w:rsid w:val="00421718"/>
    <w:rsid w:val="00424430"/>
    <w:rsid w:val="004274B2"/>
    <w:rsid w:val="00431010"/>
    <w:rsid w:val="00431E09"/>
    <w:rsid w:val="00433C8C"/>
    <w:rsid w:val="00433FEC"/>
    <w:rsid w:val="004366FF"/>
    <w:rsid w:val="00437084"/>
    <w:rsid w:val="0043796B"/>
    <w:rsid w:val="00437E0A"/>
    <w:rsid w:val="0044244E"/>
    <w:rsid w:val="00442485"/>
    <w:rsid w:val="00442FB4"/>
    <w:rsid w:val="00443FAC"/>
    <w:rsid w:val="00444024"/>
    <w:rsid w:val="00445047"/>
    <w:rsid w:val="004467AB"/>
    <w:rsid w:val="00447651"/>
    <w:rsid w:val="00447AB2"/>
    <w:rsid w:val="00447AEE"/>
    <w:rsid w:val="00450316"/>
    <w:rsid w:val="00450415"/>
    <w:rsid w:val="004509B4"/>
    <w:rsid w:val="00451C59"/>
    <w:rsid w:val="00452C89"/>
    <w:rsid w:val="00452E5B"/>
    <w:rsid w:val="00453852"/>
    <w:rsid w:val="00454930"/>
    <w:rsid w:val="004551B0"/>
    <w:rsid w:val="0045647E"/>
    <w:rsid w:val="00457495"/>
    <w:rsid w:val="0046052B"/>
    <w:rsid w:val="004609DE"/>
    <w:rsid w:val="0046113A"/>
    <w:rsid w:val="004617C9"/>
    <w:rsid w:val="00461C80"/>
    <w:rsid w:val="004627EB"/>
    <w:rsid w:val="00462DAF"/>
    <w:rsid w:val="00463498"/>
    <w:rsid w:val="00464251"/>
    <w:rsid w:val="0046443C"/>
    <w:rsid w:val="004644DD"/>
    <w:rsid w:val="0046497F"/>
    <w:rsid w:val="004650E2"/>
    <w:rsid w:val="00466F69"/>
    <w:rsid w:val="0047011C"/>
    <w:rsid w:val="00470C34"/>
    <w:rsid w:val="0047113E"/>
    <w:rsid w:val="004711C8"/>
    <w:rsid w:val="004717B3"/>
    <w:rsid w:val="004723D0"/>
    <w:rsid w:val="00473B3C"/>
    <w:rsid w:val="0047483F"/>
    <w:rsid w:val="00477A46"/>
    <w:rsid w:val="004808AC"/>
    <w:rsid w:val="0048323F"/>
    <w:rsid w:val="004855E0"/>
    <w:rsid w:val="00485F89"/>
    <w:rsid w:val="0048670F"/>
    <w:rsid w:val="00486DBF"/>
    <w:rsid w:val="004875F2"/>
    <w:rsid w:val="00490518"/>
    <w:rsid w:val="00490D64"/>
    <w:rsid w:val="00491D3A"/>
    <w:rsid w:val="00492009"/>
    <w:rsid w:val="00492A66"/>
    <w:rsid w:val="00492FB8"/>
    <w:rsid w:val="004937EA"/>
    <w:rsid w:val="00494CA6"/>
    <w:rsid w:val="00494E19"/>
    <w:rsid w:val="0049563B"/>
    <w:rsid w:val="0049613F"/>
    <w:rsid w:val="00496D1F"/>
    <w:rsid w:val="00496DA8"/>
    <w:rsid w:val="004973B0"/>
    <w:rsid w:val="004A07F6"/>
    <w:rsid w:val="004A17AC"/>
    <w:rsid w:val="004A198B"/>
    <w:rsid w:val="004A23AA"/>
    <w:rsid w:val="004A3337"/>
    <w:rsid w:val="004A4015"/>
    <w:rsid w:val="004A4121"/>
    <w:rsid w:val="004A5185"/>
    <w:rsid w:val="004A5C1C"/>
    <w:rsid w:val="004A5FE2"/>
    <w:rsid w:val="004A5FF2"/>
    <w:rsid w:val="004A6CC1"/>
    <w:rsid w:val="004A7D94"/>
    <w:rsid w:val="004B37B4"/>
    <w:rsid w:val="004B3BCB"/>
    <w:rsid w:val="004B46D1"/>
    <w:rsid w:val="004B6A79"/>
    <w:rsid w:val="004C0766"/>
    <w:rsid w:val="004C0DAF"/>
    <w:rsid w:val="004C0EF9"/>
    <w:rsid w:val="004C2A82"/>
    <w:rsid w:val="004C2BF0"/>
    <w:rsid w:val="004C2BF4"/>
    <w:rsid w:val="004C2E43"/>
    <w:rsid w:val="004C36CC"/>
    <w:rsid w:val="004C791F"/>
    <w:rsid w:val="004D048D"/>
    <w:rsid w:val="004D10CC"/>
    <w:rsid w:val="004D1EFE"/>
    <w:rsid w:val="004D2111"/>
    <w:rsid w:val="004D2703"/>
    <w:rsid w:val="004D310E"/>
    <w:rsid w:val="004D318B"/>
    <w:rsid w:val="004D3474"/>
    <w:rsid w:val="004D3CC3"/>
    <w:rsid w:val="004D4364"/>
    <w:rsid w:val="004D78F7"/>
    <w:rsid w:val="004E08FC"/>
    <w:rsid w:val="004E6C81"/>
    <w:rsid w:val="004E7316"/>
    <w:rsid w:val="004E7638"/>
    <w:rsid w:val="004E797F"/>
    <w:rsid w:val="004E7CC4"/>
    <w:rsid w:val="004E7D80"/>
    <w:rsid w:val="004E7ED8"/>
    <w:rsid w:val="004F00B2"/>
    <w:rsid w:val="004F1719"/>
    <w:rsid w:val="004F1901"/>
    <w:rsid w:val="004F28BC"/>
    <w:rsid w:val="004F3807"/>
    <w:rsid w:val="004F3C77"/>
    <w:rsid w:val="004F3F7A"/>
    <w:rsid w:val="004F453F"/>
    <w:rsid w:val="004F484A"/>
    <w:rsid w:val="004F48A8"/>
    <w:rsid w:val="004F50C3"/>
    <w:rsid w:val="004F5676"/>
    <w:rsid w:val="004F57B5"/>
    <w:rsid w:val="004F776E"/>
    <w:rsid w:val="00500F7A"/>
    <w:rsid w:val="00501044"/>
    <w:rsid w:val="00502B5C"/>
    <w:rsid w:val="00502EE9"/>
    <w:rsid w:val="005032B4"/>
    <w:rsid w:val="00504893"/>
    <w:rsid w:val="0050518D"/>
    <w:rsid w:val="0050602B"/>
    <w:rsid w:val="0050623E"/>
    <w:rsid w:val="00511D54"/>
    <w:rsid w:val="00511F76"/>
    <w:rsid w:val="0051232E"/>
    <w:rsid w:val="005130DD"/>
    <w:rsid w:val="00513321"/>
    <w:rsid w:val="00513478"/>
    <w:rsid w:val="0051414D"/>
    <w:rsid w:val="00514CA2"/>
    <w:rsid w:val="0051643E"/>
    <w:rsid w:val="00517D64"/>
    <w:rsid w:val="00521F37"/>
    <w:rsid w:val="00522582"/>
    <w:rsid w:val="00522D55"/>
    <w:rsid w:val="00523342"/>
    <w:rsid w:val="00523A40"/>
    <w:rsid w:val="00524AB5"/>
    <w:rsid w:val="005253F4"/>
    <w:rsid w:val="00530A43"/>
    <w:rsid w:val="00531519"/>
    <w:rsid w:val="00532941"/>
    <w:rsid w:val="005352E1"/>
    <w:rsid w:val="00537993"/>
    <w:rsid w:val="00537EEC"/>
    <w:rsid w:val="0054144C"/>
    <w:rsid w:val="005452E3"/>
    <w:rsid w:val="00545BF0"/>
    <w:rsid w:val="00545CF4"/>
    <w:rsid w:val="00550F9C"/>
    <w:rsid w:val="00553BCD"/>
    <w:rsid w:val="005566A3"/>
    <w:rsid w:val="00556F55"/>
    <w:rsid w:val="005577E7"/>
    <w:rsid w:val="00557AF9"/>
    <w:rsid w:val="00557D18"/>
    <w:rsid w:val="005600D8"/>
    <w:rsid w:val="00560BC0"/>
    <w:rsid w:val="00560CB5"/>
    <w:rsid w:val="00561354"/>
    <w:rsid w:val="005629F2"/>
    <w:rsid w:val="00564518"/>
    <w:rsid w:val="00565753"/>
    <w:rsid w:val="00565927"/>
    <w:rsid w:val="00565A7C"/>
    <w:rsid w:val="00566511"/>
    <w:rsid w:val="00566A76"/>
    <w:rsid w:val="005702CC"/>
    <w:rsid w:val="00570AD3"/>
    <w:rsid w:val="00572071"/>
    <w:rsid w:val="005725BD"/>
    <w:rsid w:val="005729C2"/>
    <w:rsid w:val="00572FED"/>
    <w:rsid w:val="005734C2"/>
    <w:rsid w:val="00573577"/>
    <w:rsid w:val="00575606"/>
    <w:rsid w:val="005757AC"/>
    <w:rsid w:val="005759F3"/>
    <w:rsid w:val="0057606B"/>
    <w:rsid w:val="005760D4"/>
    <w:rsid w:val="00577171"/>
    <w:rsid w:val="00580B67"/>
    <w:rsid w:val="00580B6F"/>
    <w:rsid w:val="00581FC1"/>
    <w:rsid w:val="00582067"/>
    <w:rsid w:val="00582CFE"/>
    <w:rsid w:val="005856BD"/>
    <w:rsid w:val="0058650A"/>
    <w:rsid w:val="00586A65"/>
    <w:rsid w:val="00587571"/>
    <w:rsid w:val="00591566"/>
    <w:rsid w:val="00592B03"/>
    <w:rsid w:val="005940F2"/>
    <w:rsid w:val="00596736"/>
    <w:rsid w:val="00596987"/>
    <w:rsid w:val="00596ED8"/>
    <w:rsid w:val="00597439"/>
    <w:rsid w:val="005A045D"/>
    <w:rsid w:val="005A07EB"/>
    <w:rsid w:val="005A0F7D"/>
    <w:rsid w:val="005A10C8"/>
    <w:rsid w:val="005A1EAD"/>
    <w:rsid w:val="005A3C61"/>
    <w:rsid w:val="005A440A"/>
    <w:rsid w:val="005A660E"/>
    <w:rsid w:val="005A6C1C"/>
    <w:rsid w:val="005A7EAA"/>
    <w:rsid w:val="005B0D13"/>
    <w:rsid w:val="005B1652"/>
    <w:rsid w:val="005B1C6A"/>
    <w:rsid w:val="005B2B60"/>
    <w:rsid w:val="005B2F02"/>
    <w:rsid w:val="005B3690"/>
    <w:rsid w:val="005B41CF"/>
    <w:rsid w:val="005B4FF3"/>
    <w:rsid w:val="005B7155"/>
    <w:rsid w:val="005C04DD"/>
    <w:rsid w:val="005C09F4"/>
    <w:rsid w:val="005C146C"/>
    <w:rsid w:val="005C21B6"/>
    <w:rsid w:val="005C2A98"/>
    <w:rsid w:val="005C40F3"/>
    <w:rsid w:val="005C461F"/>
    <w:rsid w:val="005C5014"/>
    <w:rsid w:val="005C54D6"/>
    <w:rsid w:val="005C5EB2"/>
    <w:rsid w:val="005C704B"/>
    <w:rsid w:val="005C784C"/>
    <w:rsid w:val="005C7BC5"/>
    <w:rsid w:val="005C7D33"/>
    <w:rsid w:val="005D0D9A"/>
    <w:rsid w:val="005D1258"/>
    <w:rsid w:val="005D2947"/>
    <w:rsid w:val="005D2BAE"/>
    <w:rsid w:val="005D2BFB"/>
    <w:rsid w:val="005D2EDD"/>
    <w:rsid w:val="005D332D"/>
    <w:rsid w:val="005D34F3"/>
    <w:rsid w:val="005D380B"/>
    <w:rsid w:val="005D58D7"/>
    <w:rsid w:val="005D60F6"/>
    <w:rsid w:val="005D61CE"/>
    <w:rsid w:val="005D63E2"/>
    <w:rsid w:val="005E0CF3"/>
    <w:rsid w:val="005E0F9B"/>
    <w:rsid w:val="005E166F"/>
    <w:rsid w:val="005E3217"/>
    <w:rsid w:val="005E404F"/>
    <w:rsid w:val="005E4AFC"/>
    <w:rsid w:val="005E5056"/>
    <w:rsid w:val="005E7A83"/>
    <w:rsid w:val="005E7A8B"/>
    <w:rsid w:val="005E7CFE"/>
    <w:rsid w:val="005F0261"/>
    <w:rsid w:val="005F06EA"/>
    <w:rsid w:val="005F2ED8"/>
    <w:rsid w:val="005F35F5"/>
    <w:rsid w:val="005F3823"/>
    <w:rsid w:val="00600D73"/>
    <w:rsid w:val="0060113C"/>
    <w:rsid w:val="00601C7B"/>
    <w:rsid w:val="006027D3"/>
    <w:rsid w:val="006032AA"/>
    <w:rsid w:val="00606A5D"/>
    <w:rsid w:val="0061078F"/>
    <w:rsid w:val="00611F29"/>
    <w:rsid w:val="006122A3"/>
    <w:rsid w:val="00612E1D"/>
    <w:rsid w:val="00612E81"/>
    <w:rsid w:val="00613A61"/>
    <w:rsid w:val="00613F92"/>
    <w:rsid w:val="006143D3"/>
    <w:rsid w:val="00615C14"/>
    <w:rsid w:val="00615F8F"/>
    <w:rsid w:val="00616F97"/>
    <w:rsid w:val="0061724F"/>
    <w:rsid w:val="00617ED2"/>
    <w:rsid w:val="00620645"/>
    <w:rsid w:val="00621224"/>
    <w:rsid w:val="00621611"/>
    <w:rsid w:val="00621ED3"/>
    <w:rsid w:val="00621FDA"/>
    <w:rsid w:val="0062324C"/>
    <w:rsid w:val="0062374A"/>
    <w:rsid w:val="0062488E"/>
    <w:rsid w:val="00627014"/>
    <w:rsid w:val="006271B8"/>
    <w:rsid w:val="00630A77"/>
    <w:rsid w:val="006320F2"/>
    <w:rsid w:val="00632184"/>
    <w:rsid w:val="00632E8A"/>
    <w:rsid w:val="00633697"/>
    <w:rsid w:val="00633C24"/>
    <w:rsid w:val="006344AB"/>
    <w:rsid w:val="00634C11"/>
    <w:rsid w:val="00635455"/>
    <w:rsid w:val="0063708A"/>
    <w:rsid w:val="0064107F"/>
    <w:rsid w:val="00641E28"/>
    <w:rsid w:val="00642302"/>
    <w:rsid w:val="00642AC5"/>
    <w:rsid w:val="0064424A"/>
    <w:rsid w:val="0064580F"/>
    <w:rsid w:val="00646130"/>
    <w:rsid w:val="00650113"/>
    <w:rsid w:val="00650412"/>
    <w:rsid w:val="006511FE"/>
    <w:rsid w:val="00653076"/>
    <w:rsid w:val="00653FCD"/>
    <w:rsid w:val="006546AB"/>
    <w:rsid w:val="00660354"/>
    <w:rsid w:val="00660962"/>
    <w:rsid w:val="006636C5"/>
    <w:rsid w:val="006679C3"/>
    <w:rsid w:val="00670A4B"/>
    <w:rsid w:val="00670C54"/>
    <w:rsid w:val="006717E2"/>
    <w:rsid w:val="00672206"/>
    <w:rsid w:val="006743F7"/>
    <w:rsid w:val="006745DF"/>
    <w:rsid w:val="006746A9"/>
    <w:rsid w:val="00674736"/>
    <w:rsid w:val="00675883"/>
    <w:rsid w:val="00675E1F"/>
    <w:rsid w:val="006767CC"/>
    <w:rsid w:val="00677EC1"/>
    <w:rsid w:val="00680A5A"/>
    <w:rsid w:val="00681DEB"/>
    <w:rsid w:val="0068350C"/>
    <w:rsid w:val="00684412"/>
    <w:rsid w:val="00684605"/>
    <w:rsid w:val="00685F9B"/>
    <w:rsid w:val="00686087"/>
    <w:rsid w:val="006866D7"/>
    <w:rsid w:val="00687A03"/>
    <w:rsid w:val="0069001E"/>
    <w:rsid w:val="00691499"/>
    <w:rsid w:val="00691935"/>
    <w:rsid w:val="006926DC"/>
    <w:rsid w:val="00692C40"/>
    <w:rsid w:val="006932F4"/>
    <w:rsid w:val="00694E2E"/>
    <w:rsid w:val="00695E04"/>
    <w:rsid w:val="00696D7F"/>
    <w:rsid w:val="006972AC"/>
    <w:rsid w:val="00697378"/>
    <w:rsid w:val="006A00C4"/>
    <w:rsid w:val="006A049C"/>
    <w:rsid w:val="006A04F0"/>
    <w:rsid w:val="006A076E"/>
    <w:rsid w:val="006A1559"/>
    <w:rsid w:val="006A46AE"/>
    <w:rsid w:val="006A4914"/>
    <w:rsid w:val="006A68FC"/>
    <w:rsid w:val="006A755F"/>
    <w:rsid w:val="006B40A8"/>
    <w:rsid w:val="006B49EA"/>
    <w:rsid w:val="006B4CED"/>
    <w:rsid w:val="006B686E"/>
    <w:rsid w:val="006B6D19"/>
    <w:rsid w:val="006C44A7"/>
    <w:rsid w:val="006C4F29"/>
    <w:rsid w:val="006C4F6A"/>
    <w:rsid w:val="006C5253"/>
    <w:rsid w:val="006C5796"/>
    <w:rsid w:val="006C68A6"/>
    <w:rsid w:val="006C6DE4"/>
    <w:rsid w:val="006C7037"/>
    <w:rsid w:val="006C7678"/>
    <w:rsid w:val="006C7B97"/>
    <w:rsid w:val="006D02E3"/>
    <w:rsid w:val="006D2A53"/>
    <w:rsid w:val="006D3433"/>
    <w:rsid w:val="006D4587"/>
    <w:rsid w:val="006D49DC"/>
    <w:rsid w:val="006D6281"/>
    <w:rsid w:val="006D6437"/>
    <w:rsid w:val="006D77CE"/>
    <w:rsid w:val="006E12DE"/>
    <w:rsid w:val="006E14E4"/>
    <w:rsid w:val="006E1FEB"/>
    <w:rsid w:val="006E235C"/>
    <w:rsid w:val="006E3223"/>
    <w:rsid w:val="006E570C"/>
    <w:rsid w:val="006E5ED0"/>
    <w:rsid w:val="006E65F8"/>
    <w:rsid w:val="006E7A40"/>
    <w:rsid w:val="006F0059"/>
    <w:rsid w:val="006F0195"/>
    <w:rsid w:val="006F06BB"/>
    <w:rsid w:val="006F13B3"/>
    <w:rsid w:val="006F1620"/>
    <w:rsid w:val="006F22F0"/>
    <w:rsid w:val="006F3792"/>
    <w:rsid w:val="006F4048"/>
    <w:rsid w:val="006F693C"/>
    <w:rsid w:val="006F69AB"/>
    <w:rsid w:val="006F706C"/>
    <w:rsid w:val="006F7202"/>
    <w:rsid w:val="007008E8"/>
    <w:rsid w:val="00700A07"/>
    <w:rsid w:val="00700E20"/>
    <w:rsid w:val="00702D54"/>
    <w:rsid w:val="007039EB"/>
    <w:rsid w:val="00703AB1"/>
    <w:rsid w:val="00703F13"/>
    <w:rsid w:val="00705593"/>
    <w:rsid w:val="007059B7"/>
    <w:rsid w:val="00706018"/>
    <w:rsid w:val="00706170"/>
    <w:rsid w:val="007064AB"/>
    <w:rsid w:val="00707F0B"/>
    <w:rsid w:val="0071152D"/>
    <w:rsid w:val="00712253"/>
    <w:rsid w:val="00712458"/>
    <w:rsid w:val="00712485"/>
    <w:rsid w:val="00712708"/>
    <w:rsid w:val="007137CD"/>
    <w:rsid w:val="007147FF"/>
    <w:rsid w:val="007149A9"/>
    <w:rsid w:val="00715061"/>
    <w:rsid w:val="0071623A"/>
    <w:rsid w:val="00716630"/>
    <w:rsid w:val="007175FA"/>
    <w:rsid w:val="007176C5"/>
    <w:rsid w:val="00717FDF"/>
    <w:rsid w:val="0072082E"/>
    <w:rsid w:val="00722233"/>
    <w:rsid w:val="007246F7"/>
    <w:rsid w:val="007248E1"/>
    <w:rsid w:val="00725F16"/>
    <w:rsid w:val="00726814"/>
    <w:rsid w:val="00726B04"/>
    <w:rsid w:val="00727E30"/>
    <w:rsid w:val="00730033"/>
    <w:rsid w:val="0073099B"/>
    <w:rsid w:val="00730F75"/>
    <w:rsid w:val="007311D7"/>
    <w:rsid w:val="00731536"/>
    <w:rsid w:val="00731BEC"/>
    <w:rsid w:val="00732138"/>
    <w:rsid w:val="0073430F"/>
    <w:rsid w:val="00734366"/>
    <w:rsid w:val="00734757"/>
    <w:rsid w:val="00734807"/>
    <w:rsid w:val="00734C30"/>
    <w:rsid w:val="00737859"/>
    <w:rsid w:val="00740B96"/>
    <w:rsid w:val="007418C3"/>
    <w:rsid w:val="00741B8A"/>
    <w:rsid w:val="00741FFD"/>
    <w:rsid w:val="007428FF"/>
    <w:rsid w:val="007457D7"/>
    <w:rsid w:val="00746EF9"/>
    <w:rsid w:val="00750D28"/>
    <w:rsid w:val="00751F20"/>
    <w:rsid w:val="007528F4"/>
    <w:rsid w:val="0075318A"/>
    <w:rsid w:val="0075403B"/>
    <w:rsid w:val="00754C94"/>
    <w:rsid w:val="007557C1"/>
    <w:rsid w:val="00755F6A"/>
    <w:rsid w:val="00760AE6"/>
    <w:rsid w:val="00761065"/>
    <w:rsid w:val="00761FAC"/>
    <w:rsid w:val="0076282D"/>
    <w:rsid w:val="00762BF4"/>
    <w:rsid w:val="007647C8"/>
    <w:rsid w:val="00764E28"/>
    <w:rsid w:val="0076542A"/>
    <w:rsid w:val="00765750"/>
    <w:rsid w:val="007662F1"/>
    <w:rsid w:val="00766919"/>
    <w:rsid w:val="00766D3C"/>
    <w:rsid w:val="00767BF8"/>
    <w:rsid w:val="007728FA"/>
    <w:rsid w:val="007729C6"/>
    <w:rsid w:val="00774600"/>
    <w:rsid w:val="00775657"/>
    <w:rsid w:val="00776B07"/>
    <w:rsid w:val="00781FE4"/>
    <w:rsid w:val="007820F1"/>
    <w:rsid w:val="00782E9E"/>
    <w:rsid w:val="00784E97"/>
    <w:rsid w:val="00785AE4"/>
    <w:rsid w:val="00787035"/>
    <w:rsid w:val="00791116"/>
    <w:rsid w:val="007929E3"/>
    <w:rsid w:val="007966E5"/>
    <w:rsid w:val="0079673D"/>
    <w:rsid w:val="00796F27"/>
    <w:rsid w:val="007A0247"/>
    <w:rsid w:val="007A03D8"/>
    <w:rsid w:val="007A1A27"/>
    <w:rsid w:val="007A34A1"/>
    <w:rsid w:val="007A3517"/>
    <w:rsid w:val="007A35DB"/>
    <w:rsid w:val="007A3D63"/>
    <w:rsid w:val="007A4763"/>
    <w:rsid w:val="007A5539"/>
    <w:rsid w:val="007A570D"/>
    <w:rsid w:val="007A6538"/>
    <w:rsid w:val="007A7768"/>
    <w:rsid w:val="007A7D33"/>
    <w:rsid w:val="007B0DA8"/>
    <w:rsid w:val="007B2730"/>
    <w:rsid w:val="007B2A5A"/>
    <w:rsid w:val="007B3EA4"/>
    <w:rsid w:val="007B53B7"/>
    <w:rsid w:val="007C0F13"/>
    <w:rsid w:val="007C173C"/>
    <w:rsid w:val="007C1AE0"/>
    <w:rsid w:val="007C1ECA"/>
    <w:rsid w:val="007C1F08"/>
    <w:rsid w:val="007C2573"/>
    <w:rsid w:val="007C3640"/>
    <w:rsid w:val="007C4B35"/>
    <w:rsid w:val="007C5DB5"/>
    <w:rsid w:val="007C7C85"/>
    <w:rsid w:val="007D01C7"/>
    <w:rsid w:val="007D0745"/>
    <w:rsid w:val="007D0A87"/>
    <w:rsid w:val="007D118F"/>
    <w:rsid w:val="007D3AF9"/>
    <w:rsid w:val="007D493C"/>
    <w:rsid w:val="007D7569"/>
    <w:rsid w:val="007D7676"/>
    <w:rsid w:val="007E2516"/>
    <w:rsid w:val="007E289D"/>
    <w:rsid w:val="007E347E"/>
    <w:rsid w:val="007E3A1F"/>
    <w:rsid w:val="007E3BCF"/>
    <w:rsid w:val="007E4167"/>
    <w:rsid w:val="007E59C9"/>
    <w:rsid w:val="007E59D1"/>
    <w:rsid w:val="007E6530"/>
    <w:rsid w:val="007E7525"/>
    <w:rsid w:val="007F1A24"/>
    <w:rsid w:val="007F218B"/>
    <w:rsid w:val="007F298F"/>
    <w:rsid w:val="007F355D"/>
    <w:rsid w:val="007F5592"/>
    <w:rsid w:val="007F6DB4"/>
    <w:rsid w:val="007F6E6E"/>
    <w:rsid w:val="007F7760"/>
    <w:rsid w:val="00800994"/>
    <w:rsid w:val="00801AEE"/>
    <w:rsid w:val="008036C6"/>
    <w:rsid w:val="00803EDD"/>
    <w:rsid w:val="008044E5"/>
    <w:rsid w:val="0080460C"/>
    <w:rsid w:val="008048E8"/>
    <w:rsid w:val="00805E21"/>
    <w:rsid w:val="0080728B"/>
    <w:rsid w:val="00807B69"/>
    <w:rsid w:val="00810D57"/>
    <w:rsid w:val="008111C9"/>
    <w:rsid w:val="00812D4A"/>
    <w:rsid w:val="00814512"/>
    <w:rsid w:val="008146A8"/>
    <w:rsid w:val="00814A60"/>
    <w:rsid w:val="00817BE3"/>
    <w:rsid w:val="00821C97"/>
    <w:rsid w:val="00822ADE"/>
    <w:rsid w:val="00822D0F"/>
    <w:rsid w:val="008234EC"/>
    <w:rsid w:val="00823D4A"/>
    <w:rsid w:val="00824C25"/>
    <w:rsid w:val="008252E5"/>
    <w:rsid w:val="00825C4F"/>
    <w:rsid w:val="00831CAB"/>
    <w:rsid w:val="00834123"/>
    <w:rsid w:val="00841CFC"/>
    <w:rsid w:val="00843D5D"/>
    <w:rsid w:val="00844075"/>
    <w:rsid w:val="00844E79"/>
    <w:rsid w:val="00845A6D"/>
    <w:rsid w:val="00847D1A"/>
    <w:rsid w:val="00850385"/>
    <w:rsid w:val="0085071C"/>
    <w:rsid w:val="008511FC"/>
    <w:rsid w:val="0085272A"/>
    <w:rsid w:val="00852FCF"/>
    <w:rsid w:val="0085336A"/>
    <w:rsid w:val="008541DF"/>
    <w:rsid w:val="00855AF4"/>
    <w:rsid w:val="00855B53"/>
    <w:rsid w:val="00855C85"/>
    <w:rsid w:val="00856CAF"/>
    <w:rsid w:val="0085793E"/>
    <w:rsid w:val="00860D5B"/>
    <w:rsid w:val="00860DB3"/>
    <w:rsid w:val="00861DB3"/>
    <w:rsid w:val="0086290B"/>
    <w:rsid w:val="0086311B"/>
    <w:rsid w:val="00863579"/>
    <w:rsid w:val="008647E2"/>
    <w:rsid w:val="00864C6C"/>
    <w:rsid w:val="00864E7A"/>
    <w:rsid w:val="00865054"/>
    <w:rsid w:val="00865DA6"/>
    <w:rsid w:val="008671F9"/>
    <w:rsid w:val="00867AA3"/>
    <w:rsid w:val="00867F87"/>
    <w:rsid w:val="00871505"/>
    <w:rsid w:val="00871DCD"/>
    <w:rsid w:val="00872081"/>
    <w:rsid w:val="008729B4"/>
    <w:rsid w:val="00875816"/>
    <w:rsid w:val="00875B6C"/>
    <w:rsid w:val="008763F7"/>
    <w:rsid w:val="00876815"/>
    <w:rsid w:val="0087694F"/>
    <w:rsid w:val="00876F38"/>
    <w:rsid w:val="00877A65"/>
    <w:rsid w:val="00880090"/>
    <w:rsid w:val="00880231"/>
    <w:rsid w:val="00880D2D"/>
    <w:rsid w:val="00882124"/>
    <w:rsid w:val="008826A4"/>
    <w:rsid w:val="00883285"/>
    <w:rsid w:val="00885540"/>
    <w:rsid w:val="00885CD3"/>
    <w:rsid w:val="0088661D"/>
    <w:rsid w:val="008878A0"/>
    <w:rsid w:val="00887AFC"/>
    <w:rsid w:val="00887C7A"/>
    <w:rsid w:val="00890EEC"/>
    <w:rsid w:val="0089171B"/>
    <w:rsid w:val="00891D83"/>
    <w:rsid w:val="00892505"/>
    <w:rsid w:val="00892962"/>
    <w:rsid w:val="00893170"/>
    <w:rsid w:val="00893CBA"/>
    <w:rsid w:val="00894146"/>
    <w:rsid w:val="008967CF"/>
    <w:rsid w:val="008A0210"/>
    <w:rsid w:val="008A024A"/>
    <w:rsid w:val="008A0A78"/>
    <w:rsid w:val="008A307F"/>
    <w:rsid w:val="008A4DFA"/>
    <w:rsid w:val="008A57DE"/>
    <w:rsid w:val="008A5926"/>
    <w:rsid w:val="008A6915"/>
    <w:rsid w:val="008A7F56"/>
    <w:rsid w:val="008B05F4"/>
    <w:rsid w:val="008B0708"/>
    <w:rsid w:val="008B0F65"/>
    <w:rsid w:val="008B3DC1"/>
    <w:rsid w:val="008B50B0"/>
    <w:rsid w:val="008B605C"/>
    <w:rsid w:val="008C173A"/>
    <w:rsid w:val="008C2E6E"/>
    <w:rsid w:val="008C5157"/>
    <w:rsid w:val="008C5A3A"/>
    <w:rsid w:val="008C5D97"/>
    <w:rsid w:val="008C6D0D"/>
    <w:rsid w:val="008D0544"/>
    <w:rsid w:val="008D0EAF"/>
    <w:rsid w:val="008D2682"/>
    <w:rsid w:val="008D3FD6"/>
    <w:rsid w:val="008D4A85"/>
    <w:rsid w:val="008D7E71"/>
    <w:rsid w:val="008E01AD"/>
    <w:rsid w:val="008E0259"/>
    <w:rsid w:val="008E0331"/>
    <w:rsid w:val="008E23B4"/>
    <w:rsid w:val="008E339E"/>
    <w:rsid w:val="008E3DCF"/>
    <w:rsid w:val="008E6CB2"/>
    <w:rsid w:val="008E7E2C"/>
    <w:rsid w:val="008F0131"/>
    <w:rsid w:val="008F0CB1"/>
    <w:rsid w:val="008F11E6"/>
    <w:rsid w:val="008F1870"/>
    <w:rsid w:val="008F3122"/>
    <w:rsid w:val="008F42DA"/>
    <w:rsid w:val="008F47A4"/>
    <w:rsid w:val="008F55FE"/>
    <w:rsid w:val="008F6B56"/>
    <w:rsid w:val="008F6C4E"/>
    <w:rsid w:val="008F7761"/>
    <w:rsid w:val="008F7A90"/>
    <w:rsid w:val="008F7C1E"/>
    <w:rsid w:val="00900316"/>
    <w:rsid w:val="009006C4"/>
    <w:rsid w:val="00900EDF"/>
    <w:rsid w:val="009010D7"/>
    <w:rsid w:val="009013CC"/>
    <w:rsid w:val="009013E9"/>
    <w:rsid w:val="00902E3B"/>
    <w:rsid w:val="009034BD"/>
    <w:rsid w:val="009046A9"/>
    <w:rsid w:val="00904DBE"/>
    <w:rsid w:val="0090531A"/>
    <w:rsid w:val="00906CD1"/>
    <w:rsid w:val="00907436"/>
    <w:rsid w:val="00911C42"/>
    <w:rsid w:val="0091214A"/>
    <w:rsid w:val="00913D5A"/>
    <w:rsid w:val="009146AF"/>
    <w:rsid w:val="00914E58"/>
    <w:rsid w:val="00915881"/>
    <w:rsid w:val="00915E32"/>
    <w:rsid w:val="00916C60"/>
    <w:rsid w:val="00916C77"/>
    <w:rsid w:val="00916D53"/>
    <w:rsid w:val="00916E03"/>
    <w:rsid w:val="00917125"/>
    <w:rsid w:val="00917697"/>
    <w:rsid w:val="009177A4"/>
    <w:rsid w:val="00917A32"/>
    <w:rsid w:val="009236D5"/>
    <w:rsid w:val="00924CB9"/>
    <w:rsid w:val="009250C5"/>
    <w:rsid w:val="00925EEC"/>
    <w:rsid w:val="00930914"/>
    <w:rsid w:val="00930ACC"/>
    <w:rsid w:val="00930D45"/>
    <w:rsid w:val="0093126B"/>
    <w:rsid w:val="0093319A"/>
    <w:rsid w:val="00933A9E"/>
    <w:rsid w:val="00933B78"/>
    <w:rsid w:val="00933CF7"/>
    <w:rsid w:val="00934175"/>
    <w:rsid w:val="009345E8"/>
    <w:rsid w:val="00934ADF"/>
    <w:rsid w:val="00935420"/>
    <w:rsid w:val="009365C6"/>
    <w:rsid w:val="0093674D"/>
    <w:rsid w:val="00936C78"/>
    <w:rsid w:val="009377C0"/>
    <w:rsid w:val="00937F22"/>
    <w:rsid w:val="0094027F"/>
    <w:rsid w:val="00940285"/>
    <w:rsid w:val="00941151"/>
    <w:rsid w:val="00941155"/>
    <w:rsid w:val="00944148"/>
    <w:rsid w:val="009445EE"/>
    <w:rsid w:val="00945A47"/>
    <w:rsid w:val="00946927"/>
    <w:rsid w:val="009501BE"/>
    <w:rsid w:val="0095092A"/>
    <w:rsid w:val="00951D5D"/>
    <w:rsid w:val="009536AE"/>
    <w:rsid w:val="00954131"/>
    <w:rsid w:val="00954E6B"/>
    <w:rsid w:val="009561CE"/>
    <w:rsid w:val="00956F6C"/>
    <w:rsid w:val="00957C7C"/>
    <w:rsid w:val="0096071C"/>
    <w:rsid w:val="00960D44"/>
    <w:rsid w:val="00961927"/>
    <w:rsid w:val="0096281E"/>
    <w:rsid w:val="00964224"/>
    <w:rsid w:val="00965D5C"/>
    <w:rsid w:val="00965FE3"/>
    <w:rsid w:val="009678AE"/>
    <w:rsid w:val="009678C1"/>
    <w:rsid w:val="00971279"/>
    <w:rsid w:val="009728D6"/>
    <w:rsid w:val="00972AB1"/>
    <w:rsid w:val="00973904"/>
    <w:rsid w:val="00974227"/>
    <w:rsid w:val="009743F0"/>
    <w:rsid w:val="009757F1"/>
    <w:rsid w:val="0097691D"/>
    <w:rsid w:val="009779FE"/>
    <w:rsid w:val="009814A2"/>
    <w:rsid w:val="00981CFE"/>
    <w:rsid w:val="00984163"/>
    <w:rsid w:val="00984E9C"/>
    <w:rsid w:val="009851DB"/>
    <w:rsid w:val="00986EC3"/>
    <w:rsid w:val="009870AE"/>
    <w:rsid w:val="0098754F"/>
    <w:rsid w:val="009904B2"/>
    <w:rsid w:val="009905D4"/>
    <w:rsid w:val="00990761"/>
    <w:rsid w:val="00991E36"/>
    <w:rsid w:val="0099374E"/>
    <w:rsid w:val="009942A1"/>
    <w:rsid w:val="00996EAE"/>
    <w:rsid w:val="009979F4"/>
    <w:rsid w:val="009A0551"/>
    <w:rsid w:val="009A2569"/>
    <w:rsid w:val="009A305A"/>
    <w:rsid w:val="009A49C3"/>
    <w:rsid w:val="009A56EC"/>
    <w:rsid w:val="009A5783"/>
    <w:rsid w:val="009A5A7A"/>
    <w:rsid w:val="009A7C7F"/>
    <w:rsid w:val="009B10B2"/>
    <w:rsid w:val="009B1F2D"/>
    <w:rsid w:val="009B20E5"/>
    <w:rsid w:val="009B50D0"/>
    <w:rsid w:val="009B540B"/>
    <w:rsid w:val="009B5B78"/>
    <w:rsid w:val="009B604F"/>
    <w:rsid w:val="009B6D16"/>
    <w:rsid w:val="009B722D"/>
    <w:rsid w:val="009C0720"/>
    <w:rsid w:val="009C0817"/>
    <w:rsid w:val="009C0FEA"/>
    <w:rsid w:val="009C1658"/>
    <w:rsid w:val="009C36DF"/>
    <w:rsid w:val="009C463D"/>
    <w:rsid w:val="009C53CF"/>
    <w:rsid w:val="009C58FD"/>
    <w:rsid w:val="009C5CC5"/>
    <w:rsid w:val="009C708F"/>
    <w:rsid w:val="009D008D"/>
    <w:rsid w:val="009D3AFE"/>
    <w:rsid w:val="009D482A"/>
    <w:rsid w:val="009D52E1"/>
    <w:rsid w:val="009D5CFB"/>
    <w:rsid w:val="009D62CC"/>
    <w:rsid w:val="009D6519"/>
    <w:rsid w:val="009D7582"/>
    <w:rsid w:val="009E04AA"/>
    <w:rsid w:val="009E13F3"/>
    <w:rsid w:val="009E26DF"/>
    <w:rsid w:val="009E7CF8"/>
    <w:rsid w:val="009E7F35"/>
    <w:rsid w:val="009F1326"/>
    <w:rsid w:val="009F24A1"/>
    <w:rsid w:val="009F29DB"/>
    <w:rsid w:val="009F354A"/>
    <w:rsid w:val="009F4F06"/>
    <w:rsid w:val="009F5DC0"/>
    <w:rsid w:val="009F66D5"/>
    <w:rsid w:val="00A01A46"/>
    <w:rsid w:val="00A02356"/>
    <w:rsid w:val="00A02BF9"/>
    <w:rsid w:val="00A02DEF"/>
    <w:rsid w:val="00A032DA"/>
    <w:rsid w:val="00A035F0"/>
    <w:rsid w:val="00A03B8A"/>
    <w:rsid w:val="00A0409D"/>
    <w:rsid w:val="00A04469"/>
    <w:rsid w:val="00A05EC7"/>
    <w:rsid w:val="00A06C4A"/>
    <w:rsid w:val="00A06DE9"/>
    <w:rsid w:val="00A072CF"/>
    <w:rsid w:val="00A07C86"/>
    <w:rsid w:val="00A07F24"/>
    <w:rsid w:val="00A117C4"/>
    <w:rsid w:val="00A12B83"/>
    <w:rsid w:val="00A12C31"/>
    <w:rsid w:val="00A12C74"/>
    <w:rsid w:val="00A15A8D"/>
    <w:rsid w:val="00A17C32"/>
    <w:rsid w:val="00A17EA2"/>
    <w:rsid w:val="00A20D46"/>
    <w:rsid w:val="00A21176"/>
    <w:rsid w:val="00A21CA7"/>
    <w:rsid w:val="00A22447"/>
    <w:rsid w:val="00A225F3"/>
    <w:rsid w:val="00A2289B"/>
    <w:rsid w:val="00A22A04"/>
    <w:rsid w:val="00A231A2"/>
    <w:rsid w:val="00A23538"/>
    <w:rsid w:val="00A24CAC"/>
    <w:rsid w:val="00A2568E"/>
    <w:rsid w:val="00A257B4"/>
    <w:rsid w:val="00A26807"/>
    <w:rsid w:val="00A26E02"/>
    <w:rsid w:val="00A30A4E"/>
    <w:rsid w:val="00A320D6"/>
    <w:rsid w:val="00A32DB6"/>
    <w:rsid w:val="00A349D3"/>
    <w:rsid w:val="00A36224"/>
    <w:rsid w:val="00A40A9F"/>
    <w:rsid w:val="00A40C54"/>
    <w:rsid w:val="00A40C63"/>
    <w:rsid w:val="00A40DD0"/>
    <w:rsid w:val="00A4125A"/>
    <w:rsid w:val="00A42CCB"/>
    <w:rsid w:val="00A4436E"/>
    <w:rsid w:val="00A44428"/>
    <w:rsid w:val="00A46BAE"/>
    <w:rsid w:val="00A4765F"/>
    <w:rsid w:val="00A500D4"/>
    <w:rsid w:val="00A50910"/>
    <w:rsid w:val="00A50CB5"/>
    <w:rsid w:val="00A51773"/>
    <w:rsid w:val="00A524A5"/>
    <w:rsid w:val="00A52A03"/>
    <w:rsid w:val="00A53269"/>
    <w:rsid w:val="00A5743F"/>
    <w:rsid w:val="00A57BD4"/>
    <w:rsid w:val="00A60054"/>
    <w:rsid w:val="00A61D22"/>
    <w:rsid w:val="00A622D0"/>
    <w:rsid w:val="00A627A1"/>
    <w:rsid w:val="00A6297D"/>
    <w:rsid w:val="00A645DB"/>
    <w:rsid w:val="00A66A74"/>
    <w:rsid w:val="00A67C0B"/>
    <w:rsid w:val="00A67E1E"/>
    <w:rsid w:val="00A71BBE"/>
    <w:rsid w:val="00A72B8C"/>
    <w:rsid w:val="00A72D97"/>
    <w:rsid w:val="00A73BB9"/>
    <w:rsid w:val="00A74FD0"/>
    <w:rsid w:val="00A75B2E"/>
    <w:rsid w:val="00A75F08"/>
    <w:rsid w:val="00A76173"/>
    <w:rsid w:val="00A80C7D"/>
    <w:rsid w:val="00A81827"/>
    <w:rsid w:val="00A81C7A"/>
    <w:rsid w:val="00A8213E"/>
    <w:rsid w:val="00A82D46"/>
    <w:rsid w:val="00A82F66"/>
    <w:rsid w:val="00A837A8"/>
    <w:rsid w:val="00A83D10"/>
    <w:rsid w:val="00A844B2"/>
    <w:rsid w:val="00A84979"/>
    <w:rsid w:val="00A85EDD"/>
    <w:rsid w:val="00A86832"/>
    <w:rsid w:val="00A9344B"/>
    <w:rsid w:val="00A9393A"/>
    <w:rsid w:val="00A95A48"/>
    <w:rsid w:val="00AA022B"/>
    <w:rsid w:val="00AA0563"/>
    <w:rsid w:val="00AA25CA"/>
    <w:rsid w:val="00AA44E9"/>
    <w:rsid w:val="00AA683E"/>
    <w:rsid w:val="00AB10B3"/>
    <w:rsid w:val="00AB139F"/>
    <w:rsid w:val="00AB289C"/>
    <w:rsid w:val="00AB3675"/>
    <w:rsid w:val="00AB3F00"/>
    <w:rsid w:val="00AB4044"/>
    <w:rsid w:val="00AB4DED"/>
    <w:rsid w:val="00AB5CA8"/>
    <w:rsid w:val="00AC056B"/>
    <w:rsid w:val="00AC0FB0"/>
    <w:rsid w:val="00AC1553"/>
    <w:rsid w:val="00AC1811"/>
    <w:rsid w:val="00AC1B0A"/>
    <w:rsid w:val="00AC2EC2"/>
    <w:rsid w:val="00AC338F"/>
    <w:rsid w:val="00AC404E"/>
    <w:rsid w:val="00AC450E"/>
    <w:rsid w:val="00AC4948"/>
    <w:rsid w:val="00AD08B3"/>
    <w:rsid w:val="00AD130F"/>
    <w:rsid w:val="00AD34A1"/>
    <w:rsid w:val="00AD3687"/>
    <w:rsid w:val="00AD496E"/>
    <w:rsid w:val="00AD589A"/>
    <w:rsid w:val="00AD6182"/>
    <w:rsid w:val="00AD6B16"/>
    <w:rsid w:val="00AD70E7"/>
    <w:rsid w:val="00AD767D"/>
    <w:rsid w:val="00AE0D94"/>
    <w:rsid w:val="00AE1AEC"/>
    <w:rsid w:val="00AE2782"/>
    <w:rsid w:val="00AE32D4"/>
    <w:rsid w:val="00AE5688"/>
    <w:rsid w:val="00AE6053"/>
    <w:rsid w:val="00AF005F"/>
    <w:rsid w:val="00AF33E4"/>
    <w:rsid w:val="00AF3ECD"/>
    <w:rsid w:val="00AF4422"/>
    <w:rsid w:val="00AF501D"/>
    <w:rsid w:val="00AF70E2"/>
    <w:rsid w:val="00AF7FC3"/>
    <w:rsid w:val="00B00F4C"/>
    <w:rsid w:val="00B03DCD"/>
    <w:rsid w:val="00B0449C"/>
    <w:rsid w:val="00B04E1F"/>
    <w:rsid w:val="00B06298"/>
    <w:rsid w:val="00B072A9"/>
    <w:rsid w:val="00B110A9"/>
    <w:rsid w:val="00B123B0"/>
    <w:rsid w:val="00B127DB"/>
    <w:rsid w:val="00B12C5F"/>
    <w:rsid w:val="00B13127"/>
    <w:rsid w:val="00B143CA"/>
    <w:rsid w:val="00B1449D"/>
    <w:rsid w:val="00B14F44"/>
    <w:rsid w:val="00B15025"/>
    <w:rsid w:val="00B15B42"/>
    <w:rsid w:val="00B171F4"/>
    <w:rsid w:val="00B175C2"/>
    <w:rsid w:val="00B17C21"/>
    <w:rsid w:val="00B17C62"/>
    <w:rsid w:val="00B17EC2"/>
    <w:rsid w:val="00B205BB"/>
    <w:rsid w:val="00B250B7"/>
    <w:rsid w:val="00B25FFD"/>
    <w:rsid w:val="00B26025"/>
    <w:rsid w:val="00B26114"/>
    <w:rsid w:val="00B273D0"/>
    <w:rsid w:val="00B32071"/>
    <w:rsid w:val="00B3286A"/>
    <w:rsid w:val="00B33696"/>
    <w:rsid w:val="00B3486B"/>
    <w:rsid w:val="00B35279"/>
    <w:rsid w:val="00B35862"/>
    <w:rsid w:val="00B35C48"/>
    <w:rsid w:val="00B35E0C"/>
    <w:rsid w:val="00B407EB"/>
    <w:rsid w:val="00B41485"/>
    <w:rsid w:val="00B423AF"/>
    <w:rsid w:val="00B427E9"/>
    <w:rsid w:val="00B432CD"/>
    <w:rsid w:val="00B44CB5"/>
    <w:rsid w:val="00B44E60"/>
    <w:rsid w:val="00B465AE"/>
    <w:rsid w:val="00B51EE4"/>
    <w:rsid w:val="00B52BC1"/>
    <w:rsid w:val="00B540A5"/>
    <w:rsid w:val="00B56B4A"/>
    <w:rsid w:val="00B56FF5"/>
    <w:rsid w:val="00B57348"/>
    <w:rsid w:val="00B57621"/>
    <w:rsid w:val="00B57D82"/>
    <w:rsid w:val="00B60BE3"/>
    <w:rsid w:val="00B62007"/>
    <w:rsid w:val="00B63E24"/>
    <w:rsid w:val="00B6410C"/>
    <w:rsid w:val="00B6413E"/>
    <w:rsid w:val="00B65E6B"/>
    <w:rsid w:val="00B66218"/>
    <w:rsid w:val="00B6685E"/>
    <w:rsid w:val="00B67742"/>
    <w:rsid w:val="00B70EE8"/>
    <w:rsid w:val="00B71AF1"/>
    <w:rsid w:val="00B71C3F"/>
    <w:rsid w:val="00B72716"/>
    <w:rsid w:val="00B72DCD"/>
    <w:rsid w:val="00B73D59"/>
    <w:rsid w:val="00B73E71"/>
    <w:rsid w:val="00B74AE6"/>
    <w:rsid w:val="00B75A72"/>
    <w:rsid w:val="00B75C0C"/>
    <w:rsid w:val="00B76B6C"/>
    <w:rsid w:val="00B80613"/>
    <w:rsid w:val="00B807DF"/>
    <w:rsid w:val="00B80A61"/>
    <w:rsid w:val="00B8105A"/>
    <w:rsid w:val="00B814DA"/>
    <w:rsid w:val="00B817D6"/>
    <w:rsid w:val="00B8288A"/>
    <w:rsid w:val="00B82918"/>
    <w:rsid w:val="00B83C27"/>
    <w:rsid w:val="00B84A64"/>
    <w:rsid w:val="00B850B0"/>
    <w:rsid w:val="00B85257"/>
    <w:rsid w:val="00B867AD"/>
    <w:rsid w:val="00B87130"/>
    <w:rsid w:val="00B87C59"/>
    <w:rsid w:val="00B87E86"/>
    <w:rsid w:val="00B87FCB"/>
    <w:rsid w:val="00B90642"/>
    <w:rsid w:val="00B9193E"/>
    <w:rsid w:val="00B91BFA"/>
    <w:rsid w:val="00B91D7E"/>
    <w:rsid w:val="00B9400D"/>
    <w:rsid w:val="00B94C7B"/>
    <w:rsid w:val="00B95B3B"/>
    <w:rsid w:val="00B96999"/>
    <w:rsid w:val="00BA15BA"/>
    <w:rsid w:val="00BB228F"/>
    <w:rsid w:val="00BB3C5E"/>
    <w:rsid w:val="00BB5C2B"/>
    <w:rsid w:val="00BB65D4"/>
    <w:rsid w:val="00BB6916"/>
    <w:rsid w:val="00BC1942"/>
    <w:rsid w:val="00BC2BC3"/>
    <w:rsid w:val="00BC471A"/>
    <w:rsid w:val="00BC4810"/>
    <w:rsid w:val="00BC6B80"/>
    <w:rsid w:val="00BC7035"/>
    <w:rsid w:val="00BC70E3"/>
    <w:rsid w:val="00BC76F9"/>
    <w:rsid w:val="00BC7759"/>
    <w:rsid w:val="00BD0754"/>
    <w:rsid w:val="00BD0848"/>
    <w:rsid w:val="00BD0870"/>
    <w:rsid w:val="00BD0988"/>
    <w:rsid w:val="00BD0CAA"/>
    <w:rsid w:val="00BD36A4"/>
    <w:rsid w:val="00BD6801"/>
    <w:rsid w:val="00BD6936"/>
    <w:rsid w:val="00BE0A92"/>
    <w:rsid w:val="00BE16D9"/>
    <w:rsid w:val="00BE219C"/>
    <w:rsid w:val="00BE2790"/>
    <w:rsid w:val="00BE2ECD"/>
    <w:rsid w:val="00BE407A"/>
    <w:rsid w:val="00BE4A4D"/>
    <w:rsid w:val="00BE785D"/>
    <w:rsid w:val="00BF26BA"/>
    <w:rsid w:val="00BF2C91"/>
    <w:rsid w:val="00BF31FD"/>
    <w:rsid w:val="00BF39F8"/>
    <w:rsid w:val="00BF3A28"/>
    <w:rsid w:val="00BF42F0"/>
    <w:rsid w:val="00BF6C42"/>
    <w:rsid w:val="00BF6EBD"/>
    <w:rsid w:val="00C00D07"/>
    <w:rsid w:val="00C019DA"/>
    <w:rsid w:val="00C01EBE"/>
    <w:rsid w:val="00C02B08"/>
    <w:rsid w:val="00C03507"/>
    <w:rsid w:val="00C04C13"/>
    <w:rsid w:val="00C05509"/>
    <w:rsid w:val="00C06FE8"/>
    <w:rsid w:val="00C0765D"/>
    <w:rsid w:val="00C106B7"/>
    <w:rsid w:val="00C107CD"/>
    <w:rsid w:val="00C11F3F"/>
    <w:rsid w:val="00C125A7"/>
    <w:rsid w:val="00C130A2"/>
    <w:rsid w:val="00C132BE"/>
    <w:rsid w:val="00C14577"/>
    <w:rsid w:val="00C14E1A"/>
    <w:rsid w:val="00C20621"/>
    <w:rsid w:val="00C22932"/>
    <w:rsid w:val="00C22A9A"/>
    <w:rsid w:val="00C22F10"/>
    <w:rsid w:val="00C24411"/>
    <w:rsid w:val="00C25070"/>
    <w:rsid w:val="00C25776"/>
    <w:rsid w:val="00C25A5D"/>
    <w:rsid w:val="00C30D93"/>
    <w:rsid w:val="00C31E57"/>
    <w:rsid w:val="00C31E6A"/>
    <w:rsid w:val="00C322C2"/>
    <w:rsid w:val="00C329DC"/>
    <w:rsid w:val="00C3312E"/>
    <w:rsid w:val="00C34A97"/>
    <w:rsid w:val="00C34B2C"/>
    <w:rsid w:val="00C34E60"/>
    <w:rsid w:val="00C36016"/>
    <w:rsid w:val="00C36369"/>
    <w:rsid w:val="00C36B34"/>
    <w:rsid w:val="00C37B09"/>
    <w:rsid w:val="00C40617"/>
    <w:rsid w:val="00C41215"/>
    <w:rsid w:val="00C41963"/>
    <w:rsid w:val="00C426C2"/>
    <w:rsid w:val="00C431E9"/>
    <w:rsid w:val="00C43C8C"/>
    <w:rsid w:val="00C44030"/>
    <w:rsid w:val="00C458A4"/>
    <w:rsid w:val="00C45C56"/>
    <w:rsid w:val="00C461C6"/>
    <w:rsid w:val="00C4642D"/>
    <w:rsid w:val="00C471DC"/>
    <w:rsid w:val="00C50725"/>
    <w:rsid w:val="00C51D7F"/>
    <w:rsid w:val="00C52F84"/>
    <w:rsid w:val="00C53B3A"/>
    <w:rsid w:val="00C559DC"/>
    <w:rsid w:val="00C55FF2"/>
    <w:rsid w:val="00C5646C"/>
    <w:rsid w:val="00C567FF"/>
    <w:rsid w:val="00C56C86"/>
    <w:rsid w:val="00C5735C"/>
    <w:rsid w:val="00C6052E"/>
    <w:rsid w:val="00C615E7"/>
    <w:rsid w:val="00C61885"/>
    <w:rsid w:val="00C629AC"/>
    <w:rsid w:val="00C6310B"/>
    <w:rsid w:val="00C637A5"/>
    <w:rsid w:val="00C647F5"/>
    <w:rsid w:val="00C65987"/>
    <w:rsid w:val="00C6724A"/>
    <w:rsid w:val="00C67845"/>
    <w:rsid w:val="00C7138D"/>
    <w:rsid w:val="00C72E1B"/>
    <w:rsid w:val="00C733C6"/>
    <w:rsid w:val="00C77422"/>
    <w:rsid w:val="00C77DAC"/>
    <w:rsid w:val="00C81559"/>
    <w:rsid w:val="00C82B88"/>
    <w:rsid w:val="00C841B2"/>
    <w:rsid w:val="00C847F8"/>
    <w:rsid w:val="00C85319"/>
    <w:rsid w:val="00C8549B"/>
    <w:rsid w:val="00C879E7"/>
    <w:rsid w:val="00C87EA9"/>
    <w:rsid w:val="00C90F78"/>
    <w:rsid w:val="00C928FE"/>
    <w:rsid w:val="00C92ADA"/>
    <w:rsid w:val="00C93F9A"/>
    <w:rsid w:val="00C947D7"/>
    <w:rsid w:val="00C9531F"/>
    <w:rsid w:val="00C97642"/>
    <w:rsid w:val="00CA0793"/>
    <w:rsid w:val="00CA2558"/>
    <w:rsid w:val="00CA39FC"/>
    <w:rsid w:val="00CA4A22"/>
    <w:rsid w:val="00CA5181"/>
    <w:rsid w:val="00CA54D7"/>
    <w:rsid w:val="00CA5E85"/>
    <w:rsid w:val="00CA6AB9"/>
    <w:rsid w:val="00CA6BE2"/>
    <w:rsid w:val="00CA6D41"/>
    <w:rsid w:val="00CA7089"/>
    <w:rsid w:val="00CA73FA"/>
    <w:rsid w:val="00CA7CD4"/>
    <w:rsid w:val="00CA7EC5"/>
    <w:rsid w:val="00CB10F6"/>
    <w:rsid w:val="00CB1205"/>
    <w:rsid w:val="00CB12DB"/>
    <w:rsid w:val="00CB26B8"/>
    <w:rsid w:val="00CB290F"/>
    <w:rsid w:val="00CB3B53"/>
    <w:rsid w:val="00CB3D92"/>
    <w:rsid w:val="00CB3EF4"/>
    <w:rsid w:val="00CB7EEC"/>
    <w:rsid w:val="00CC0368"/>
    <w:rsid w:val="00CC049E"/>
    <w:rsid w:val="00CC2A4F"/>
    <w:rsid w:val="00CC3C42"/>
    <w:rsid w:val="00CC3CB8"/>
    <w:rsid w:val="00CC4208"/>
    <w:rsid w:val="00CC4441"/>
    <w:rsid w:val="00CC45A5"/>
    <w:rsid w:val="00CC461C"/>
    <w:rsid w:val="00CC4D8B"/>
    <w:rsid w:val="00CC5A7B"/>
    <w:rsid w:val="00CC64F5"/>
    <w:rsid w:val="00CC6D79"/>
    <w:rsid w:val="00CC70DD"/>
    <w:rsid w:val="00CC735A"/>
    <w:rsid w:val="00CC7CB8"/>
    <w:rsid w:val="00CC7D2A"/>
    <w:rsid w:val="00CD2161"/>
    <w:rsid w:val="00CD5632"/>
    <w:rsid w:val="00CD60D2"/>
    <w:rsid w:val="00CD638E"/>
    <w:rsid w:val="00CD6475"/>
    <w:rsid w:val="00CD65CE"/>
    <w:rsid w:val="00CD7E11"/>
    <w:rsid w:val="00CE0E30"/>
    <w:rsid w:val="00CE3F9B"/>
    <w:rsid w:val="00CE60E8"/>
    <w:rsid w:val="00CF2009"/>
    <w:rsid w:val="00CF2326"/>
    <w:rsid w:val="00CF24F9"/>
    <w:rsid w:val="00CF385D"/>
    <w:rsid w:val="00CF3AC2"/>
    <w:rsid w:val="00CF3E2D"/>
    <w:rsid w:val="00CF3EFE"/>
    <w:rsid w:val="00CF6812"/>
    <w:rsid w:val="00D015C8"/>
    <w:rsid w:val="00D038AB"/>
    <w:rsid w:val="00D0485B"/>
    <w:rsid w:val="00D049BD"/>
    <w:rsid w:val="00D04B4E"/>
    <w:rsid w:val="00D051C6"/>
    <w:rsid w:val="00D05A12"/>
    <w:rsid w:val="00D06533"/>
    <w:rsid w:val="00D0667A"/>
    <w:rsid w:val="00D11310"/>
    <w:rsid w:val="00D13790"/>
    <w:rsid w:val="00D13E3C"/>
    <w:rsid w:val="00D1525F"/>
    <w:rsid w:val="00D2204E"/>
    <w:rsid w:val="00D23800"/>
    <w:rsid w:val="00D23FB7"/>
    <w:rsid w:val="00D2479C"/>
    <w:rsid w:val="00D2499A"/>
    <w:rsid w:val="00D250C9"/>
    <w:rsid w:val="00D31D42"/>
    <w:rsid w:val="00D3256D"/>
    <w:rsid w:val="00D32C99"/>
    <w:rsid w:val="00D3660B"/>
    <w:rsid w:val="00D36F30"/>
    <w:rsid w:val="00D3738F"/>
    <w:rsid w:val="00D376E8"/>
    <w:rsid w:val="00D379F6"/>
    <w:rsid w:val="00D405B9"/>
    <w:rsid w:val="00D406A1"/>
    <w:rsid w:val="00D41BF5"/>
    <w:rsid w:val="00D440BC"/>
    <w:rsid w:val="00D44230"/>
    <w:rsid w:val="00D44A3F"/>
    <w:rsid w:val="00D44B7B"/>
    <w:rsid w:val="00D44DB4"/>
    <w:rsid w:val="00D451CA"/>
    <w:rsid w:val="00D457B6"/>
    <w:rsid w:val="00D46FD9"/>
    <w:rsid w:val="00D509FA"/>
    <w:rsid w:val="00D51A92"/>
    <w:rsid w:val="00D55656"/>
    <w:rsid w:val="00D55CCB"/>
    <w:rsid w:val="00D55E51"/>
    <w:rsid w:val="00D56BBE"/>
    <w:rsid w:val="00D572A1"/>
    <w:rsid w:val="00D629D2"/>
    <w:rsid w:val="00D63457"/>
    <w:rsid w:val="00D639F7"/>
    <w:rsid w:val="00D63F8C"/>
    <w:rsid w:val="00D65123"/>
    <w:rsid w:val="00D65BEC"/>
    <w:rsid w:val="00D66191"/>
    <w:rsid w:val="00D663B2"/>
    <w:rsid w:val="00D66935"/>
    <w:rsid w:val="00D67426"/>
    <w:rsid w:val="00D67A8C"/>
    <w:rsid w:val="00D67E89"/>
    <w:rsid w:val="00D7045B"/>
    <w:rsid w:val="00D705DD"/>
    <w:rsid w:val="00D722BA"/>
    <w:rsid w:val="00D743DC"/>
    <w:rsid w:val="00D74E23"/>
    <w:rsid w:val="00D76A34"/>
    <w:rsid w:val="00D76DA5"/>
    <w:rsid w:val="00D8063D"/>
    <w:rsid w:val="00D808E3"/>
    <w:rsid w:val="00D80E3F"/>
    <w:rsid w:val="00D81FDA"/>
    <w:rsid w:val="00D82F1F"/>
    <w:rsid w:val="00D857CA"/>
    <w:rsid w:val="00D85D4B"/>
    <w:rsid w:val="00D870B1"/>
    <w:rsid w:val="00D872C9"/>
    <w:rsid w:val="00D87C8C"/>
    <w:rsid w:val="00D90771"/>
    <w:rsid w:val="00D91265"/>
    <w:rsid w:val="00D93505"/>
    <w:rsid w:val="00D94163"/>
    <w:rsid w:val="00D94744"/>
    <w:rsid w:val="00D94777"/>
    <w:rsid w:val="00D95078"/>
    <w:rsid w:val="00D9516A"/>
    <w:rsid w:val="00D95A48"/>
    <w:rsid w:val="00D96F66"/>
    <w:rsid w:val="00D97094"/>
    <w:rsid w:val="00DA0BD7"/>
    <w:rsid w:val="00DA132E"/>
    <w:rsid w:val="00DA134C"/>
    <w:rsid w:val="00DA14B0"/>
    <w:rsid w:val="00DA344B"/>
    <w:rsid w:val="00DA3EBC"/>
    <w:rsid w:val="00DA5125"/>
    <w:rsid w:val="00DA55F9"/>
    <w:rsid w:val="00DA62E3"/>
    <w:rsid w:val="00DA7734"/>
    <w:rsid w:val="00DB000E"/>
    <w:rsid w:val="00DB0449"/>
    <w:rsid w:val="00DB0D61"/>
    <w:rsid w:val="00DB12BB"/>
    <w:rsid w:val="00DB2A67"/>
    <w:rsid w:val="00DB2B42"/>
    <w:rsid w:val="00DB3F11"/>
    <w:rsid w:val="00DB5AE1"/>
    <w:rsid w:val="00DB7297"/>
    <w:rsid w:val="00DB7BEA"/>
    <w:rsid w:val="00DC1A64"/>
    <w:rsid w:val="00DC3A4F"/>
    <w:rsid w:val="00DC7399"/>
    <w:rsid w:val="00DD341A"/>
    <w:rsid w:val="00DD3D95"/>
    <w:rsid w:val="00DD58D3"/>
    <w:rsid w:val="00DD7AA6"/>
    <w:rsid w:val="00DD7D9C"/>
    <w:rsid w:val="00DD7ECC"/>
    <w:rsid w:val="00DE04A8"/>
    <w:rsid w:val="00DE08FD"/>
    <w:rsid w:val="00DE1898"/>
    <w:rsid w:val="00DE42E3"/>
    <w:rsid w:val="00DE5F8F"/>
    <w:rsid w:val="00DE6067"/>
    <w:rsid w:val="00DE6227"/>
    <w:rsid w:val="00DE6C0A"/>
    <w:rsid w:val="00DE7844"/>
    <w:rsid w:val="00DF2FC7"/>
    <w:rsid w:val="00DF4F5F"/>
    <w:rsid w:val="00DF6B9B"/>
    <w:rsid w:val="00DF7212"/>
    <w:rsid w:val="00DF7BC3"/>
    <w:rsid w:val="00E019F7"/>
    <w:rsid w:val="00E01DDC"/>
    <w:rsid w:val="00E04016"/>
    <w:rsid w:val="00E06E09"/>
    <w:rsid w:val="00E10B22"/>
    <w:rsid w:val="00E11409"/>
    <w:rsid w:val="00E12A83"/>
    <w:rsid w:val="00E134D5"/>
    <w:rsid w:val="00E13569"/>
    <w:rsid w:val="00E13BDF"/>
    <w:rsid w:val="00E141C3"/>
    <w:rsid w:val="00E14E10"/>
    <w:rsid w:val="00E14EDD"/>
    <w:rsid w:val="00E15BA9"/>
    <w:rsid w:val="00E15DDB"/>
    <w:rsid w:val="00E168E8"/>
    <w:rsid w:val="00E16F08"/>
    <w:rsid w:val="00E17038"/>
    <w:rsid w:val="00E22639"/>
    <w:rsid w:val="00E2343A"/>
    <w:rsid w:val="00E23B91"/>
    <w:rsid w:val="00E23E9E"/>
    <w:rsid w:val="00E2505C"/>
    <w:rsid w:val="00E257FB"/>
    <w:rsid w:val="00E259F5"/>
    <w:rsid w:val="00E25CD1"/>
    <w:rsid w:val="00E25DA5"/>
    <w:rsid w:val="00E26AA9"/>
    <w:rsid w:val="00E27B21"/>
    <w:rsid w:val="00E30D6F"/>
    <w:rsid w:val="00E311A6"/>
    <w:rsid w:val="00E317EA"/>
    <w:rsid w:val="00E33B32"/>
    <w:rsid w:val="00E33D1B"/>
    <w:rsid w:val="00E33D36"/>
    <w:rsid w:val="00E3608B"/>
    <w:rsid w:val="00E37B9E"/>
    <w:rsid w:val="00E4090B"/>
    <w:rsid w:val="00E44582"/>
    <w:rsid w:val="00E45227"/>
    <w:rsid w:val="00E452A0"/>
    <w:rsid w:val="00E45334"/>
    <w:rsid w:val="00E456C7"/>
    <w:rsid w:val="00E45B97"/>
    <w:rsid w:val="00E45C1D"/>
    <w:rsid w:val="00E45E1A"/>
    <w:rsid w:val="00E45F81"/>
    <w:rsid w:val="00E46BBC"/>
    <w:rsid w:val="00E511DA"/>
    <w:rsid w:val="00E51611"/>
    <w:rsid w:val="00E51878"/>
    <w:rsid w:val="00E51CB1"/>
    <w:rsid w:val="00E51E58"/>
    <w:rsid w:val="00E51E70"/>
    <w:rsid w:val="00E543B1"/>
    <w:rsid w:val="00E57116"/>
    <w:rsid w:val="00E57C37"/>
    <w:rsid w:val="00E606B8"/>
    <w:rsid w:val="00E61189"/>
    <w:rsid w:val="00E6154E"/>
    <w:rsid w:val="00E62F6F"/>
    <w:rsid w:val="00E639B7"/>
    <w:rsid w:val="00E65437"/>
    <w:rsid w:val="00E67391"/>
    <w:rsid w:val="00E67A13"/>
    <w:rsid w:val="00E67BC3"/>
    <w:rsid w:val="00E70498"/>
    <w:rsid w:val="00E71DDE"/>
    <w:rsid w:val="00E720A0"/>
    <w:rsid w:val="00E72867"/>
    <w:rsid w:val="00E746FB"/>
    <w:rsid w:val="00E75B4C"/>
    <w:rsid w:val="00E7619C"/>
    <w:rsid w:val="00E768C5"/>
    <w:rsid w:val="00E769B1"/>
    <w:rsid w:val="00E771DB"/>
    <w:rsid w:val="00E80881"/>
    <w:rsid w:val="00E81020"/>
    <w:rsid w:val="00E812C9"/>
    <w:rsid w:val="00E839F1"/>
    <w:rsid w:val="00E870A9"/>
    <w:rsid w:val="00E876C8"/>
    <w:rsid w:val="00E9033E"/>
    <w:rsid w:val="00E90C68"/>
    <w:rsid w:val="00E918F6"/>
    <w:rsid w:val="00E92F8B"/>
    <w:rsid w:val="00E93923"/>
    <w:rsid w:val="00E939F6"/>
    <w:rsid w:val="00E94A24"/>
    <w:rsid w:val="00E950FB"/>
    <w:rsid w:val="00E95248"/>
    <w:rsid w:val="00E95428"/>
    <w:rsid w:val="00E95795"/>
    <w:rsid w:val="00E96448"/>
    <w:rsid w:val="00E9688E"/>
    <w:rsid w:val="00E97F37"/>
    <w:rsid w:val="00EA012D"/>
    <w:rsid w:val="00EA1D5E"/>
    <w:rsid w:val="00EA2703"/>
    <w:rsid w:val="00EA3957"/>
    <w:rsid w:val="00EA39A7"/>
    <w:rsid w:val="00EA439F"/>
    <w:rsid w:val="00EA4D44"/>
    <w:rsid w:val="00EA682F"/>
    <w:rsid w:val="00EA7D47"/>
    <w:rsid w:val="00EB0B0F"/>
    <w:rsid w:val="00EB1643"/>
    <w:rsid w:val="00EB2213"/>
    <w:rsid w:val="00EB2FC5"/>
    <w:rsid w:val="00EB4A2C"/>
    <w:rsid w:val="00EB4ED9"/>
    <w:rsid w:val="00EB5704"/>
    <w:rsid w:val="00EC1588"/>
    <w:rsid w:val="00EC18AD"/>
    <w:rsid w:val="00EC2F76"/>
    <w:rsid w:val="00EC3760"/>
    <w:rsid w:val="00EC4C57"/>
    <w:rsid w:val="00EC4C85"/>
    <w:rsid w:val="00EC4DAE"/>
    <w:rsid w:val="00EC5270"/>
    <w:rsid w:val="00EC756F"/>
    <w:rsid w:val="00EC7680"/>
    <w:rsid w:val="00EC7AE0"/>
    <w:rsid w:val="00EC7CD5"/>
    <w:rsid w:val="00ED1468"/>
    <w:rsid w:val="00ED2966"/>
    <w:rsid w:val="00ED4ED4"/>
    <w:rsid w:val="00ED52B4"/>
    <w:rsid w:val="00ED65A7"/>
    <w:rsid w:val="00ED71F1"/>
    <w:rsid w:val="00ED7B20"/>
    <w:rsid w:val="00ED7B2F"/>
    <w:rsid w:val="00EE0ED2"/>
    <w:rsid w:val="00EE2815"/>
    <w:rsid w:val="00EE2E50"/>
    <w:rsid w:val="00EE30F6"/>
    <w:rsid w:val="00EE3AF4"/>
    <w:rsid w:val="00EE40F3"/>
    <w:rsid w:val="00EE5420"/>
    <w:rsid w:val="00EE59C9"/>
    <w:rsid w:val="00EE611A"/>
    <w:rsid w:val="00EE62C3"/>
    <w:rsid w:val="00EE76BE"/>
    <w:rsid w:val="00EF0555"/>
    <w:rsid w:val="00EF3385"/>
    <w:rsid w:val="00EF5002"/>
    <w:rsid w:val="00EF7854"/>
    <w:rsid w:val="00F005F5"/>
    <w:rsid w:val="00F02E20"/>
    <w:rsid w:val="00F04BC3"/>
    <w:rsid w:val="00F06955"/>
    <w:rsid w:val="00F115C9"/>
    <w:rsid w:val="00F117B0"/>
    <w:rsid w:val="00F1251A"/>
    <w:rsid w:val="00F12FCF"/>
    <w:rsid w:val="00F13334"/>
    <w:rsid w:val="00F14047"/>
    <w:rsid w:val="00F14AE2"/>
    <w:rsid w:val="00F14C5C"/>
    <w:rsid w:val="00F1503A"/>
    <w:rsid w:val="00F17312"/>
    <w:rsid w:val="00F175B3"/>
    <w:rsid w:val="00F2067D"/>
    <w:rsid w:val="00F21B8F"/>
    <w:rsid w:val="00F21EB9"/>
    <w:rsid w:val="00F22ECA"/>
    <w:rsid w:val="00F23791"/>
    <w:rsid w:val="00F239EC"/>
    <w:rsid w:val="00F23D3E"/>
    <w:rsid w:val="00F245B2"/>
    <w:rsid w:val="00F24ED8"/>
    <w:rsid w:val="00F2593B"/>
    <w:rsid w:val="00F2685F"/>
    <w:rsid w:val="00F3077D"/>
    <w:rsid w:val="00F31004"/>
    <w:rsid w:val="00F31F02"/>
    <w:rsid w:val="00F32265"/>
    <w:rsid w:val="00F32744"/>
    <w:rsid w:val="00F336D7"/>
    <w:rsid w:val="00F33A70"/>
    <w:rsid w:val="00F33FA8"/>
    <w:rsid w:val="00F343E7"/>
    <w:rsid w:val="00F34435"/>
    <w:rsid w:val="00F34B34"/>
    <w:rsid w:val="00F34D67"/>
    <w:rsid w:val="00F364B0"/>
    <w:rsid w:val="00F373EF"/>
    <w:rsid w:val="00F373FD"/>
    <w:rsid w:val="00F375E1"/>
    <w:rsid w:val="00F376F8"/>
    <w:rsid w:val="00F418B6"/>
    <w:rsid w:val="00F44201"/>
    <w:rsid w:val="00F4498E"/>
    <w:rsid w:val="00F44EB2"/>
    <w:rsid w:val="00F45F9D"/>
    <w:rsid w:val="00F47F83"/>
    <w:rsid w:val="00F501C8"/>
    <w:rsid w:val="00F52190"/>
    <w:rsid w:val="00F528F5"/>
    <w:rsid w:val="00F52D0D"/>
    <w:rsid w:val="00F53B4D"/>
    <w:rsid w:val="00F5510C"/>
    <w:rsid w:val="00F56AB3"/>
    <w:rsid w:val="00F6039A"/>
    <w:rsid w:val="00F62520"/>
    <w:rsid w:val="00F62AB7"/>
    <w:rsid w:val="00F6345C"/>
    <w:rsid w:val="00F64AEF"/>
    <w:rsid w:val="00F64E35"/>
    <w:rsid w:val="00F65587"/>
    <w:rsid w:val="00F657E1"/>
    <w:rsid w:val="00F65D93"/>
    <w:rsid w:val="00F662B2"/>
    <w:rsid w:val="00F6650C"/>
    <w:rsid w:val="00F66AB8"/>
    <w:rsid w:val="00F66EDD"/>
    <w:rsid w:val="00F674F9"/>
    <w:rsid w:val="00F70316"/>
    <w:rsid w:val="00F712CF"/>
    <w:rsid w:val="00F727D7"/>
    <w:rsid w:val="00F72F55"/>
    <w:rsid w:val="00F77D6B"/>
    <w:rsid w:val="00F77F9F"/>
    <w:rsid w:val="00F8073B"/>
    <w:rsid w:val="00F82BAD"/>
    <w:rsid w:val="00F83EA5"/>
    <w:rsid w:val="00F87330"/>
    <w:rsid w:val="00F8780D"/>
    <w:rsid w:val="00F87E6D"/>
    <w:rsid w:val="00F87F9F"/>
    <w:rsid w:val="00F9088A"/>
    <w:rsid w:val="00F91AC3"/>
    <w:rsid w:val="00F93C35"/>
    <w:rsid w:val="00F94303"/>
    <w:rsid w:val="00F94917"/>
    <w:rsid w:val="00FA002A"/>
    <w:rsid w:val="00FA0A0F"/>
    <w:rsid w:val="00FA0B92"/>
    <w:rsid w:val="00FA0C2A"/>
    <w:rsid w:val="00FA507D"/>
    <w:rsid w:val="00FA6674"/>
    <w:rsid w:val="00FA6B53"/>
    <w:rsid w:val="00FA6DE6"/>
    <w:rsid w:val="00FA6FA2"/>
    <w:rsid w:val="00FA74DE"/>
    <w:rsid w:val="00FA772A"/>
    <w:rsid w:val="00FA7916"/>
    <w:rsid w:val="00FB02A9"/>
    <w:rsid w:val="00FB12B5"/>
    <w:rsid w:val="00FB200F"/>
    <w:rsid w:val="00FB2DAD"/>
    <w:rsid w:val="00FB3706"/>
    <w:rsid w:val="00FB370E"/>
    <w:rsid w:val="00FB383B"/>
    <w:rsid w:val="00FB5DA9"/>
    <w:rsid w:val="00FB79B5"/>
    <w:rsid w:val="00FB7FD0"/>
    <w:rsid w:val="00FC0874"/>
    <w:rsid w:val="00FC1346"/>
    <w:rsid w:val="00FC2A82"/>
    <w:rsid w:val="00FC38A6"/>
    <w:rsid w:val="00FC4F68"/>
    <w:rsid w:val="00FC57D2"/>
    <w:rsid w:val="00FC5BF3"/>
    <w:rsid w:val="00FC76D1"/>
    <w:rsid w:val="00FC775C"/>
    <w:rsid w:val="00FC7CFB"/>
    <w:rsid w:val="00FD0E79"/>
    <w:rsid w:val="00FD2D2E"/>
    <w:rsid w:val="00FD322D"/>
    <w:rsid w:val="00FD5856"/>
    <w:rsid w:val="00FD70A7"/>
    <w:rsid w:val="00FD72CF"/>
    <w:rsid w:val="00FD7769"/>
    <w:rsid w:val="00FE0FFF"/>
    <w:rsid w:val="00FE1602"/>
    <w:rsid w:val="00FE2759"/>
    <w:rsid w:val="00FE2F55"/>
    <w:rsid w:val="00FE320A"/>
    <w:rsid w:val="00FE5B94"/>
    <w:rsid w:val="00FE5DCC"/>
    <w:rsid w:val="00FE5FC5"/>
    <w:rsid w:val="00FE61D1"/>
    <w:rsid w:val="00FE6CD2"/>
    <w:rsid w:val="00FE7798"/>
    <w:rsid w:val="00FE795B"/>
    <w:rsid w:val="00FF0ABF"/>
    <w:rsid w:val="00FF0B0D"/>
    <w:rsid w:val="00FF3485"/>
    <w:rsid w:val="00FF365F"/>
    <w:rsid w:val="00FF3C90"/>
    <w:rsid w:val="00FF4CEA"/>
    <w:rsid w:val="00FF4DA4"/>
    <w:rsid w:val="00FF5AC6"/>
    <w:rsid w:val="00FF62B4"/>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0C00AD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173C3"/>
    <w:rPr>
      <w:rFonts w:ascii="Times New Roman" w:hAnsi="Times New Roman" w:cs="Times New Roman"/>
    </w:rPr>
  </w:style>
  <w:style w:type="paragraph" w:styleId="Heading2">
    <w:name w:val="heading 2"/>
    <w:basedOn w:val="Normal"/>
    <w:next w:val="Normal"/>
    <w:link w:val="Heading2Char"/>
    <w:uiPriority w:val="9"/>
    <w:semiHidden/>
    <w:unhideWhenUsed/>
    <w:qFormat/>
    <w:rsid w:val="00F94303"/>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94303"/>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2936D8"/>
  </w:style>
  <w:style w:type="paragraph" w:customStyle="1" w:styleId="correspondence">
    <w:name w:val="correspondence"/>
    <w:basedOn w:val="Normal"/>
    <w:rsid w:val="002936D8"/>
    <w:pPr>
      <w:spacing w:before="100" w:beforeAutospacing="1" w:after="100" w:afterAutospacing="1"/>
    </w:pPr>
    <w:rPr>
      <w:rFonts w:ascii="Times" w:eastAsiaTheme="minorEastAsia" w:hAnsi="Times" w:cstheme="minorBidi"/>
      <w:sz w:val="20"/>
      <w:szCs w:val="20"/>
      <w:lang w:val="en-CA"/>
    </w:rPr>
  </w:style>
  <w:style w:type="paragraph" w:styleId="NormalWeb">
    <w:name w:val="Normal (Web)"/>
    <w:basedOn w:val="Normal"/>
    <w:uiPriority w:val="99"/>
    <w:unhideWhenUsed/>
    <w:rsid w:val="00F94303"/>
    <w:pPr>
      <w:spacing w:before="100" w:beforeAutospacing="1" w:after="100" w:afterAutospacing="1"/>
    </w:pPr>
  </w:style>
  <w:style w:type="character" w:customStyle="1" w:styleId="Heading3Char">
    <w:name w:val="Heading 3 Char"/>
    <w:basedOn w:val="DefaultParagraphFont"/>
    <w:link w:val="Heading3"/>
    <w:uiPriority w:val="1"/>
    <w:rsid w:val="00F94303"/>
    <w:rPr>
      <w:rFonts w:ascii="Times New Roman" w:hAnsi="Times New Roman" w:cs="Times New Roman"/>
      <w:b/>
      <w:bCs/>
      <w:sz w:val="27"/>
      <w:szCs w:val="27"/>
    </w:rPr>
  </w:style>
  <w:style w:type="character" w:customStyle="1" w:styleId="Heading2Char">
    <w:name w:val="Heading 2 Char"/>
    <w:basedOn w:val="DefaultParagraphFont"/>
    <w:link w:val="Heading2"/>
    <w:uiPriority w:val="9"/>
    <w:semiHidden/>
    <w:rsid w:val="00F94303"/>
    <w:rPr>
      <w:rFonts w:asciiTheme="majorHAnsi" w:eastAsiaTheme="majorEastAsia" w:hAnsiTheme="majorHAnsi" w:cstheme="majorBidi"/>
      <w:color w:val="2E74B5" w:themeColor="accent1" w:themeShade="BF"/>
      <w:sz w:val="26"/>
      <w:szCs w:val="26"/>
    </w:rPr>
  </w:style>
  <w:style w:type="paragraph" w:styleId="Bibliography">
    <w:name w:val="Bibliography"/>
    <w:basedOn w:val="Normal"/>
    <w:next w:val="Normal"/>
    <w:uiPriority w:val="37"/>
    <w:unhideWhenUsed/>
    <w:rsid w:val="00114982"/>
    <w:pPr>
      <w:spacing w:after="240"/>
    </w:pPr>
    <w:rPr>
      <w:rFonts w:asciiTheme="minorHAnsi" w:eastAsiaTheme="minorEastAsia" w:hAnsiTheme="minorHAnsi" w:cstheme="minorBidi"/>
    </w:rPr>
  </w:style>
  <w:style w:type="table" w:styleId="TableGrid">
    <w:name w:val="Table Grid"/>
    <w:basedOn w:val="TableNormal"/>
    <w:uiPriority w:val="39"/>
    <w:rsid w:val="00B8713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stTable1Light-Accent51">
    <w:name w:val="List Table 1 Light - Accent 51"/>
    <w:basedOn w:val="TableNormal"/>
    <w:uiPriority w:val="46"/>
    <w:rsid w:val="00FF62B4"/>
    <w:rPr>
      <w:rFonts w:eastAsiaTheme="minorEastAsia"/>
      <w:lang w:val="en-CA"/>
    </w:r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Caption">
    <w:name w:val="caption"/>
    <w:basedOn w:val="Normal"/>
    <w:next w:val="Normal"/>
    <w:uiPriority w:val="2"/>
    <w:qFormat/>
    <w:rsid w:val="004E7CC4"/>
    <w:pPr>
      <w:spacing w:line="480" w:lineRule="auto"/>
    </w:pPr>
    <w:rPr>
      <w:rFonts w:eastAsia="Cambria"/>
      <w:b/>
      <w:bCs/>
      <w:sz w:val="20"/>
      <w:szCs w:val="18"/>
    </w:rPr>
  </w:style>
  <w:style w:type="paragraph" w:styleId="BalloonText">
    <w:name w:val="Balloon Text"/>
    <w:basedOn w:val="Normal"/>
    <w:link w:val="BalloonTextChar"/>
    <w:uiPriority w:val="99"/>
    <w:semiHidden/>
    <w:unhideWhenUsed/>
    <w:rsid w:val="0093542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35420"/>
    <w:rPr>
      <w:rFonts w:ascii="Lucida Grande" w:eastAsiaTheme="minorEastAsia" w:hAnsi="Lucida Grande" w:cs="Lucida Grande"/>
      <w:sz w:val="18"/>
      <w:szCs w:val="18"/>
    </w:rPr>
  </w:style>
  <w:style w:type="character" w:styleId="CommentReference">
    <w:name w:val="annotation reference"/>
    <w:basedOn w:val="DefaultParagraphFont"/>
    <w:uiPriority w:val="99"/>
    <w:semiHidden/>
    <w:unhideWhenUsed/>
    <w:rsid w:val="00935420"/>
    <w:rPr>
      <w:sz w:val="18"/>
      <w:szCs w:val="18"/>
    </w:rPr>
  </w:style>
  <w:style w:type="paragraph" w:styleId="CommentText">
    <w:name w:val="annotation text"/>
    <w:basedOn w:val="Normal"/>
    <w:link w:val="CommentTextChar"/>
    <w:uiPriority w:val="99"/>
    <w:semiHidden/>
    <w:unhideWhenUsed/>
    <w:rsid w:val="00935420"/>
    <w:rPr>
      <w:rFonts w:asciiTheme="minorHAnsi" w:eastAsiaTheme="minorEastAsia" w:hAnsiTheme="minorHAnsi" w:cstheme="minorBidi"/>
    </w:rPr>
  </w:style>
  <w:style w:type="character" w:customStyle="1" w:styleId="CommentTextChar">
    <w:name w:val="Comment Text Char"/>
    <w:basedOn w:val="DefaultParagraphFont"/>
    <w:link w:val="CommentText"/>
    <w:uiPriority w:val="99"/>
    <w:semiHidden/>
    <w:rsid w:val="00935420"/>
    <w:rPr>
      <w:rFonts w:eastAsiaTheme="minorEastAsia"/>
    </w:rPr>
  </w:style>
  <w:style w:type="paragraph" w:styleId="CommentSubject">
    <w:name w:val="annotation subject"/>
    <w:basedOn w:val="CommentText"/>
    <w:next w:val="CommentText"/>
    <w:link w:val="CommentSubjectChar"/>
    <w:uiPriority w:val="99"/>
    <w:semiHidden/>
    <w:unhideWhenUsed/>
    <w:rsid w:val="00935420"/>
    <w:rPr>
      <w:b/>
      <w:bCs/>
      <w:sz w:val="20"/>
      <w:szCs w:val="20"/>
    </w:rPr>
  </w:style>
  <w:style w:type="character" w:customStyle="1" w:styleId="CommentSubjectChar">
    <w:name w:val="Comment Subject Char"/>
    <w:basedOn w:val="CommentTextChar"/>
    <w:link w:val="CommentSubject"/>
    <w:uiPriority w:val="99"/>
    <w:semiHidden/>
    <w:rsid w:val="00935420"/>
    <w:rPr>
      <w:rFonts w:eastAsiaTheme="minorEastAsia"/>
      <w:b/>
      <w:bCs/>
      <w:sz w:val="20"/>
      <w:szCs w:val="20"/>
    </w:rPr>
  </w:style>
  <w:style w:type="paragraph" w:styleId="ListParagraph">
    <w:name w:val="List Paragraph"/>
    <w:basedOn w:val="Normal"/>
    <w:uiPriority w:val="34"/>
    <w:qFormat/>
    <w:rsid w:val="00D74E23"/>
    <w:pPr>
      <w:ind w:left="720"/>
      <w:contextualSpacing/>
    </w:pPr>
    <w:rPr>
      <w:rFonts w:asciiTheme="minorHAnsi" w:eastAsiaTheme="minorEastAsia" w:hAnsiTheme="minorHAnsi" w:cstheme="minorBidi"/>
    </w:rPr>
  </w:style>
  <w:style w:type="paragraph" w:customStyle="1" w:styleId="EndNoteBibliography">
    <w:name w:val="EndNote Bibliography"/>
    <w:basedOn w:val="Normal"/>
    <w:rsid w:val="00165824"/>
    <w:pPr>
      <w:jc w:val="both"/>
    </w:pPr>
    <w:rPr>
      <w:rFonts w:ascii="Times" w:eastAsiaTheme="minorEastAsia" w:hAnsi="Times" w:cstheme="minorBidi"/>
    </w:rPr>
  </w:style>
  <w:style w:type="paragraph" w:styleId="Revision">
    <w:name w:val="Revision"/>
    <w:hidden/>
    <w:uiPriority w:val="99"/>
    <w:semiHidden/>
    <w:rsid w:val="00CD6475"/>
    <w:rPr>
      <w:rFonts w:eastAsiaTheme="minorEastAsia"/>
    </w:rPr>
  </w:style>
  <w:style w:type="character" w:styleId="Hyperlink">
    <w:name w:val="Hyperlink"/>
    <w:basedOn w:val="DefaultParagraphFont"/>
    <w:uiPriority w:val="99"/>
    <w:unhideWhenUsed/>
    <w:rsid w:val="00C471DC"/>
    <w:rPr>
      <w:color w:val="0563C1" w:themeColor="hyperlink"/>
      <w:u w:val="single"/>
    </w:rPr>
  </w:style>
  <w:style w:type="character" w:styleId="LineNumber">
    <w:name w:val="line number"/>
    <w:basedOn w:val="DefaultParagraphFont"/>
    <w:uiPriority w:val="99"/>
    <w:semiHidden/>
    <w:unhideWhenUsed/>
    <w:rsid w:val="005759F3"/>
  </w:style>
  <w:style w:type="paragraph" w:styleId="Footer">
    <w:name w:val="footer"/>
    <w:basedOn w:val="Normal"/>
    <w:link w:val="FooterChar"/>
    <w:uiPriority w:val="99"/>
    <w:unhideWhenUsed/>
    <w:rsid w:val="005759F3"/>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5759F3"/>
    <w:rPr>
      <w:rFonts w:eastAsiaTheme="minorEastAsia"/>
    </w:rPr>
  </w:style>
  <w:style w:type="character" w:styleId="PageNumber">
    <w:name w:val="page number"/>
    <w:basedOn w:val="DefaultParagraphFont"/>
    <w:uiPriority w:val="99"/>
    <w:semiHidden/>
    <w:unhideWhenUsed/>
    <w:rsid w:val="005759F3"/>
  </w:style>
  <w:style w:type="character" w:styleId="FollowedHyperlink">
    <w:name w:val="FollowedHyperlink"/>
    <w:basedOn w:val="DefaultParagraphFont"/>
    <w:uiPriority w:val="99"/>
    <w:semiHidden/>
    <w:unhideWhenUsed/>
    <w:rsid w:val="00B1449D"/>
    <w:rPr>
      <w:color w:val="954F72" w:themeColor="followedHyperlink"/>
      <w:u w:val="single"/>
    </w:rPr>
  </w:style>
  <w:style w:type="paragraph" w:customStyle="1" w:styleId="p1">
    <w:name w:val="p1"/>
    <w:basedOn w:val="Normal"/>
    <w:rsid w:val="002257E6"/>
    <w:rPr>
      <w:rFonts w:ascii="Helvetica" w:hAnsi="Helvetica"/>
      <w:sz w:val="16"/>
      <w:szCs w:val="16"/>
    </w:rPr>
  </w:style>
  <w:style w:type="paragraph" w:styleId="DocumentMap">
    <w:name w:val="Document Map"/>
    <w:basedOn w:val="Normal"/>
    <w:link w:val="DocumentMapChar"/>
    <w:uiPriority w:val="99"/>
    <w:semiHidden/>
    <w:unhideWhenUsed/>
    <w:rsid w:val="00B57621"/>
  </w:style>
  <w:style w:type="character" w:customStyle="1" w:styleId="DocumentMapChar">
    <w:name w:val="Document Map Char"/>
    <w:basedOn w:val="DefaultParagraphFont"/>
    <w:link w:val="DocumentMap"/>
    <w:uiPriority w:val="99"/>
    <w:semiHidden/>
    <w:rsid w:val="00B57621"/>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974999">
      <w:bodyDiv w:val="1"/>
      <w:marLeft w:val="0"/>
      <w:marRight w:val="0"/>
      <w:marTop w:val="0"/>
      <w:marBottom w:val="0"/>
      <w:divBdr>
        <w:top w:val="none" w:sz="0" w:space="0" w:color="auto"/>
        <w:left w:val="none" w:sz="0" w:space="0" w:color="auto"/>
        <w:bottom w:val="none" w:sz="0" w:space="0" w:color="auto"/>
        <w:right w:val="none" w:sz="0" w:space="0" w:color="auto"/>
      </w:divBdr>
    </w:div>
    <w:div w:id="26757847">
      <w:bodyDiv w:val="1"/>
      <w:marLeft w:val="0"/>
      <w:marRight w:val="0"/>
      <w:marTop w:val="0"/>
      <w:marBottom w:val="0"/>
      <w:divBdr>
        <w:top w:val="none" w:sz="0" w:space="0" w:color="auto"/>
        <w:left w:val="none" w:sz="0" w:space="0" w:color="auto"/>
        <w:bottom w:val="none" w:sz="0" w:space="0" w:color="auto"/>
        <w:right w:val="none" w:sz="0" w:space="0" w:color="auto"/>
      </w:divBdr>
    </w:div>
    <w:div w:id="60911870">
      <w:bodyDiv w:val="1"/>
      <w:marLeft w:val="0"/>
      <w:marRight w:val="0"/>
      <w:marTop w:val="0"/>
      <w:marBottom w:val="0"/>
      <w:divBdr>
        <w:top w:val="none" w:sz="0" w:space="0" w:color="auto"/>
        <w:left w:val="none" w:sz="0" w:space="0" w:color="auto"/>
        <w:bottom w:val="none" w:sz="0" w:space="0" w:color="auto"/>
        <w:right w:val="none" w:sz="0" w:space="0" w:color="auto"/>
      </w:divBdr>
    </w:div>
    <w:div w:id="408963943">
      <w:bodyDiv w:val="1"/>
      <w:marLeft w:val="0"/>
      <w:marRight w:val="0"/>
      <w:marTop w:val="0"/>
      <w:marBottom w:val="0"/>
      <w:divBdr>
        <w:top w:val="none" w:sz="0" w:space="0" w:color="auto"/>
        <w:left w:val="none" w:sz="0" w:space="0" w:color="auto"/>
        <w:bottom w:val="none" w:sz="0" w:space="0" w:color="auto"/>
        <w:right w:val="none" w:sz="0" w:space="0" w:color="auto"/>
      </w:divBdr>
    </w:div>
    <w:div w:id="574322420">
      <w:bodyDiv w:val="1"/>
      <w:marLeft w:val="0"/>
      <w:marRight w:val="0"/>
      <w:marTop w:val="0"/>
      <w:marBottom w:val="0"/>
      <w:divBdr>
        <w:top w:val="none" w:sz="0" w:space="0" w:color="auto"/>
        <w:left w:val="none" w:sz="0" w:space="0" w:color="auto"/>
        <w:bottom w:val="none" w:sz="0" w:space="0" w:color="auto"/>
        <w:right w:val="none" w:sz="0" w:space="0" w:color="auto"/>
      </w:divBdr>
    </w:div>
    <w:div w:id="607664838">
      <w:bodyDiv w:val="1"/>
      <w:marLeft w:val="0"/>
      <w:marRight w:val="0"/>
      <w:marTop w:val="0"/>
      <w:marBottom w:val="0"/>
      <w:divBdr>
        <w:top w:val="none" w:sz="0" w:space="0" w:color="auto"/>
        <w:left w:val="none" w:sz="0" w:space="0" w:color="auto"/>
        <w:bottom w:val="none" w:sz="0" w:space="0" w:color="auto"/>
        <w:right w:val="none" w:sz="0" w:space="0" w:color="auto"/>
      </w:divBdr>
    </w:div>
    <w:div w:id="688675776">
      <w:bodyDiv w:val="1"/>
      <w:marLeft w:val="0"/>
      <w:marRight w:val="0"/>
      <w:marTop w:val="0"/>
      <w:marBottom w:val="0"/>
      <w:divBdr>
        <w:top w:val="none" w:sz="0" w:space="0" w:color="auto"/>
        <w:left w:val="none" w:sz="0" w:space="0" w:color="auto"/>
        <w:bottom w:val="none" w:sz="0" w:space="0" w:color="auto"/>
        <w:right w:val="none" w:sz="0" w:space="0" w:color="auto"/>
      </w:divBdr>
    </w:div>
    <w:div w:id="839276809">
      <w:bodyDiv w:val="1"/>
      <w:marLeft w:val="0"/>
      <w:marRight w:val="0"/>
      <w:marTop w:val="0"/>
      <w:marBottom w:val="0"/>
      <w:divBdr>
        <w:top w:val="none" w:sz="0" w:space="0" w:color="auto"/>
        <w:left w:val="none" w:sz="0" w:space="0" w:color="auto"/>
        <w:bottom w:val="none" w:sz="0" w:space="0" w:color="auto"/>
        <w:right w:val="none" w:sz="0" w:space="0" w:color="auto"/>
      </w:divBdr>
    </w:div>
    <w:div w:id="1232540799">
      <w:bodyDiv w:val="1"/>
      <w:marLeft w:val="0"/>
      <w:marRight w:val="0"/>
      <w:marTop w:val="0"/>
      <w:marBottom w:val="0"/>
      <w:divBdr>
        <w:top w:val="none" w:sz="0" w:space="0" w:color="auto"/>
        <w:left w:val="none" w:sz="0" w:space="0" w:color="auto"/>
        <w:bottom w:val="none" w:sz="0" w:space="0" w:color="auto"/>
        <w:right w:val="none" w:sz="0" w:space="0" w:color="auto"/>
      </w:divBdr>
    </w:div>
    <w:div w:id="1263875816">
      <w:bodyDiv w:val="1"/>
      <w:marLeft w:val="0"/>
      <w:marRight w:val="0"/>
      <w:marTop w:val="0"/>
      <w:marBottom w:val="0"/>
      <w:divBdr>
        <w:top w:val="none" w:sz="0" w:space="0" w:color="auto"/>
        <w:left w:val="none" w:sz="0" w:space="0" w:color="auto"/>
        <w:bottom w:val="none" w:sz="0" w:space="0" w:color="auto"/>
        <w:right w:val="none" w:sz="0" w:space="0" w:color="auto"/>
      </w:divBdr>
    </w:div>
    <w:div w:id="1571846089">
      <w:bodyDiv w:val="1"/>
      <w:marLeft w:val="0"/>
      <w:marRight w:val="0"/>
      <w:marTop w:val="0"/>
      <w:marBottom w:val="0"/>
      <w:divBdr>
        <w:top w:val="none" w:sz="0" w:space="0" w:color="auto"/>
        <w:left w:val="none" w:sz="0" w:space="0" w:color="auto"/>
        <w:bottom w:val="none" w:sz="0" w:space="0" w:color="auto"/>
        <w:right w:val="none" w:sz="0" w:space="0" w:color="auto"/>
      </w:divBdr>
    </w:div>
    <w:div w:id="1768692712">
      <w:bodyDiv w:val="1"/>
      <w:marLeft w:val="0"/>
      <w:marRight w:val="0"/>
      <w:marTop w:val="0"/>
      <w:marBottom w:val="0"/>
      <w:divBdr>
        <w:top w:val="none" w:sz="0" w:space="0" w:color="auto"/>
        <w:left w:val="none" w:sz="0" w:space="0" w:color="auto"/>
        <w:bottom w:val="none" w:sz="0" w:space="0" w:color="auto"/>
        <w:right w:val="none" w:sz="0" w:space="0" w:color="auto"/>
      </w:divBdr>
    </w:div>
    <w:div w:id="1798572383">
      <w:bodyDiv w:val="1"/>
      <w:marLeft w:val="0"/>
      <w:marRight w:val="0"/>
      <w:marTop w:val="0"/>
      <w:marBottom w:val="0"/>
      <w:divBdr>
        <w:top w:val="none" w:sz="0" w:space="0" w:color="auto"/>
        <w:left w:val="none" w:sz="0" w:space="0" w:color="auto"/>
        <w:bottom w:val="none" w:sz="0" w:space="0" w:color="auto"/>
        <w:right w:val="none" w:sz="0" w:space="0" w:color="auto"/>
      </w:divBdr>
    </w:div>
    <w:div w:id="1800686211">
      <w:bodyDiv w:val="1"/>
      <w:marLeft w:val="0"/>
      <w:marRight w:val="0"/>
      <w:marTop w:val="0"/>
      <w:marBottom w:val="0"/>
      <w:divBdr>
        <w:top w:val="none" w:sz="0" w:space="0" w:color="auto"/>
        <w:left w:val="none" w:sz="0" w:space="0" w:color="auto"/>
        <w:bottom w:val="none" w:sz="0" w:space="0" w:color="auto"/>
        <w:right w:val="none" w:sz="0" w:space="0" w:color="auto"/>
      </w:divBdr>
    </w:div>
    <w:div w:id="2001038176">
      <w:bodyDiv w:val="1"/>
      <w:marLeft w:val="0"/>
      <w:marRight w:val="0"/>
      <w:marTop w:val="0"/>
      <w:marBottom w:val="0"/>
      <w:divBdr>
        <w:top w:val="none" w:sz="0" w:space="0" w:color="auto"/>
        <w:left w:val="none" w:sz="0" w:space="0" w:color="auto"/>
        <w:bottom w:val="none" w:sz="0" w:space="0" w:color="auto"/>
        <w:right w:val="none" w:sz="0" w:space="0" w:color="auto"/>
      </w:divBdr>
      <w:divsChild>
        <w:div w:id="44572532">
          <w:marLeft w:val="0"/>
          <w:marRight w:val="0"/>
          <w:marTop w:val="0"/>
          <w:marBottom w:val="0"/>
          <w:divBdr>
            <w:top w:val="none" w:sz="0" w:space="0" w:color="auto"/>
            <w:left w:val="none" w:sz="0" w:space="0" w:color="auto"/>
            <w:bottom w:val="none" w:sz="0" w:space="0" w:color="auto"/>
            <w:right w:val="none" w:sz="0" w:space="0" w:color="auto"/>
          </w:divBdr>
        </w:div>
        <w:div w:id="619648548">
          <w:marLeft w:val="0"/>
          <w:marRight w:val="0"/>
          <w:marTop w:val="0"/>
          <w:marBottom w:val="0"/>
          <w:divBdr>
            <w:top w:val="none" w:sz="0" w:space="0" w:color="auto"/>
            <w:left w:val="none" w:sz="0" w:space="0" w:color="auto"/>
            <w:bottom w:val="none" w:sz="0" w:space="0" w:color="auto"/>
            <w:right w:val="none" w:sz="0" w:space="0" w:color="auto"/>
          </w:divBdr>
        </w:div>
      </w:divsChild>
    </w:div>
    <w:div w:id="2106068200">
      <w:bodyDiv w:val="1"/>
      <w:marLeft w:val="0"/>
      <w:marRight w:val="0"/>
      <w:marTop w:val="0"/>
      <w:marBottom w:val="0"/>
      <w:divBdr>
        <w:top w:val="none" w:sz="0" w:space="0" w:color="auto"/>
        <w:left w:val="none" w:sz="0" w:space="0" w:color="auto"/>
        <w:bottom w:val="none" w:sz="0" w:space="0" w:color="auto"/>
        <w:right w:val="none" w:sz="0" w:space="0" w:color="auto"/>
      </w:divBdr>
    </w:div>
    <w:div w:id="21140902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9" Type="http://schemas.microsoft.com/office/2011/relationships/commentsExtended" Target="commentsExtended.xml"/><Relationship Id="rId20" Type="http://schemas.openxmlformats.org/officeDocument/2006/relationships/footer" Target="footer2.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1.emf"/><Relationship Id="rId11" Type="http://schemas.openxmlformats.org/officeDocument/2006/relationships/image" Target="media/image2.emf"/><Relationship Id="rId12" Type="http://schemas.openxmlformats.org/officeDocument/2006/relationships/image" Target="media/image3.emf"/><Relationship Id="rId13" Type="http://schemas.openxmlformats.org/officeDocument/2006/relationships/image" Target="media/image4.emf"/><Relationship Id="rId14" Type="http://schemas.openxmlformats.org/officeDocument/2006/relationships/image" Target="media/image5.emf"/><Relationship Id="rId15" Type="http://schemas.openxmlformats.org/officeDocument/2006/relationships/image" Target="media/image6.tiff"/><Relationship Id="rId16" Type="http://schemas.openxmlformats.org/officeDocument/2006/relationships/image" Target="media/image7.emf"/><Relationship Id="rId17" Type="http://schemas.openxmlformats.org/officeDocument/2006/relationships/hyperlink" Target="http://compbio.cs.toronto.edu/SNF/SNF/Software.html" TargetMode="External"/><Relationship Id="rId18" Type="http://schemas.openxmlformats.org/officeDocument/2006/relationships/image" Target="media/image8.emf"/><Relationship Id="rId1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ABC9A26-706E-4E45-A651-CE435476D6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39</Pages>
  <Words>23071</Words>
  <Characters>131505</Characters>
  <Application>Microsoft Macintosh Word</Application>
  <DocSecurity>0</DocSecurity>
  <Lines>1095</Lines>
  <Paragraphs>308</Paragraphs>
  <ScaleCrop>false</ScaleCrop>
  <HeadingPairs>
    <vt:vector size="2" baseType="variant">
      <vt:variant>
        <vt:lpstr>Title</vt:lpstr>
      </vt:variant>
      <vt:variant>
        <vt:i4>1</vt:i4>
      </vt:variant>
    </vt:vector>
  </HeadingPairs>
  <TitlesOfParts>
    <vt:vector size="1" baseType="lpstr">
      <vt:lpstr/>
    </vt:vector>
  </TitlesOfParts>
  <Company>UQ Diamantina Institute</Company>
  <LinksUpToDate>false</LinksUpToDate>
  <CharactersWithSpaces>154268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Amritpal Singh</dc:creator>
  <cp:keywords/>
  <dc:description/>
  <cp:lastModifiedBy>Kim-Anh Lê Cao</cp:lastModifiedBy>
  <cp:revision>8</cp:revision>
  <dcterms:created xsi:type="dcterms:W3CDTF">2018-02-22T20:46:00Z</dcterms:created>
  <dcterms:modified xsi:type="dcterms:W3CDTF">2018-02-22T22:17:00Z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zotero-version="5.0.35.1"&gt;&lt;session id="bAw6afFM"/&gt;&lt;style id="http://www.zotero.org/styles/genome-biology" hasBibliography="1" bibliographyStyleHasBeenSet="1"/&gt;&lt;prefs&gt;&lt;pref name="fieldType" value="Field"/&gt;&lt;pref name="storeReferences"</vt:lpwstr>
  </property>
  <property fmtid="{D5CDD505-2E9C-101B-9397-08002B2CF9AE}" pid="3" name="ZOTERO_PREF_2">
    <vt:lpwstr> value="true"/&gt;&lt;pref name="automaticJournalAbbreviations" value="true"/&gt;&lt;pref name="noteType" value="0"/&gt;&lt;/prefs&gt;&lt;/data&gt;</vt:lpwstr>
  </property>
</Properties>
</file>