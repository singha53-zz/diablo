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B3A5E" w14:textId="2B56E9EF" w:rsidR="004A17AC" w:rsidRPr="003124BE" w:rsidRDefault="004A17AC" w:rsidP="002936D8">
      <w:pPr>
        <w:jc w:val="both"/>
        <w:outlineLvl w:val="0"/>
        <w:rPr>
          <w:b/>
          <w:lang w:val="en-CA"/>
        </w:rPr>
      </w:pPr>
      <w:commentRangeStart w:id="0"/>
      <w:r w:rsidRPr="003124BE">
        <w:rPr>
          <w:b/>
          <w:lang w:val="en-CA"/>
        </w:rPr>
        <w:t>Title</w:t>
      </w:r>
      <w:commentRangeEnd w:id="0"/>
      <w:r w:rsidR="002B2E22" w:rsidRPr="003124BE">
        <w:rPr>
          <w:rStyle w:val="CommentReference"/>
          <w:rFonts w:eastAsiaTheme="minorEastAsia"/>
          <w:sz w:val="24"/>
          <w:szCs w:val="24"/>
        </w:rPr>
        <w:commentReference w:id="0"/>
      </w:r>
    </w:p>
    <w:p w14:paraId="6A6A4404" w14:textId="6CDEBDF6" w:rsidR="00681DEB" w:rsidRPr="003124BE" w:rsidRDefault="00255629" w:rsidP="002936D8">
      <w:pPr>
        <w:pStyle w:val="ListParagraph"/>
        <w:numPr>
          <w:ilvl w:val="0"/>
          <w:numId w:val="16"/>
        </w:numPr>
        <w:jc w:val="both"/>
        <w:rPr>
          <w:rFonts w:ascii="Times New Roman" w:hAnsi="Times New Roman" w:cs="Times New Roman"/>
          <w:b/>
          <w:lang w:val="en-CA"/>
        </w:rPr>
      </w:pPr>
      <w:r w:rsidRPr="003124BE">
        <w:rPr>
          <w:rFonts w:ascii="Times New Roman" w:hAnsi="Times New Roman" w:cs="Times New Roman"/>
          <w:b/>
          <w:lang w:val="en-CA"/>
        </w:rPr>
        <w:t xml:space="preserve">DIABLO: </w:t>
      </w:r>
      <w:r w:rsidR="00681DEB" w:rsidRPr="003124BE">
        <w:rPr>
          <w:rFonts w:ascii="Times New Roman" w:hAnsi="Times New Roman" w:cs="Times New Roman"/>
          <w:b/>
          <w:lang w:val="en-CA"/>
        </w:rPr>
        <w:t>a multivariate integrative method for multi-</w:t>
      </w:r>
      <w:r w:rsidR="00E06337" w:rsidRPr="003124BE">
        <w:rPr>
          <w:rFonts w:ascii="Times New Roman" w:hAnsi="Times New Roman" w:cs="Times New Roman"/>
          <w:b/>
          <w:lang w:val="en-CA"/>
        </w:rPr>
        <w:t>omics</w:t>
      </w:r>
      <w:r w:rsidR="00681DEB" w:rsidRPr="003124BE">
        <w:rPr>
          <w:rFonts w:ascii="Times New Roman" w:hAnsi="Times New Roman" w:cs="Times New Roman"/>
          <w:b/>
          <w:lang w:val="en-CA"/>
        </w:rPr>
        <w:t xml:space="preserve"> biomarker discovery</w:t>
      </w:r>
    </w:p>
    <w:p w14:paraId="37C77DD3" w14:textId="45C77270" w:rsidR="00681DEB" w:rsidRDefault="00E26AA9" w:rsidP="002936D8">
      <w:pPr>
        <w:pStyle w:val="ListParagraph"/>
        <w:numPr>
          <w:ilvl w:val="0"/>
          <w:numId w:val="16"/>
        </w:numPr>
        <w:jc w:val="both"/>
        <w:rPr>
          <w:rFonts w:ascii="Times New Roman" w:hAnsi="Times New Roman" w:cs="Times New Roman"/>
          <w:b/>
          <w:lang w:val="en-CA"/>
        </w:rPr>
      </w:pPr>
      <w:r w:rsidRPr="003124BE">
        <w:rPr>
          <w:rFonts w:ascii="Times New Roman" w:hAnsi="Times New Roman" w:cs="Times New Roman"/>
          <w:b/>
          <w:lang w:val="en-CA"/>
        </w:rPr>
        <w:t>DIABLO: a trans-</w:t>
      </w:r>
      <w:r w:rsidR="00E06337" w:rsidRPr="003124BE">
        <w:rPr>
          <w:rFonts w:ascii="Times New Roman" w:hAnsi="Times New Roman" w:cs="Times New Roman"/>
          <w:b/>
          <w:lang w:val="en-CA"/>
        </w:rPr>
        <w:t>omics</w:t>
      </w:r>
      <w:r w:rsidRPr="003124BE">
        <w:rPr>
          <w:rFonts w:ascii="Times New Roman" w:hAnsi="Times New Roman" w:cs="Times New Roman"/>
          <w:b/>
          <w:lang w:val="en-CA"/>
        </w:rPr>
        <w:t xml:space="preserve"> approach to data integration for biomarker discovery</w:t>
      </w:r>
    </w:p>
    <w:p w14:paraId="66320E46" w14:textId="073ED1D7" w:rsidR="00FA5430" w:rsidRPr="00FA5430" w:rsidRDefault="00FA5430" w:rsidP="00FA5430">
      <w:pPr>
        <w:pStyle w:val="ListParagraph"/>
        <w:numPr>
          <w:ilvl w:val="0"/>
          <w:numId w:val="16"/>
        </w:numPr>
        <w:jc w:val="both"/>
        <w:rPr>
          <w:rFonts w:ascii="Times New Roman" w:hAnsi="Times New Roman" w:cs="Times New Roman"/>
          <w:b/>
          <w:lang w:val="en-CA"/>
        </w:rPr>
      </w:pPr>
      <w:r>
        <w:rPr>
          <w:rFonts w:ascii="Times New Roman" w:hAnsi="Times New Roman" w:cs="Times New Roman"/>
          <w:b/>
          <w:lang w:val="en-CA"/>
        </w:rPr>
        <w:t>DIABLO: from multi-omics assays to biomarker discovery, an integrative approach</w:t>
      </w:r>
    </w:p>
    <w:p w14:paraId="2E8B3A7A" w14:textId="77777777" w:rsidR="000C067E" w:rsidRPr="003124BE" w:rsidRDefault="000C067E" w:rsidP="002936D8">
      <w:pPr>
        <w:jc w:val="both"/>
      </w:pPr>
    </w:p>
    <w:p w14:paraId="5390229D" w14:textId="5B461FD4" w:rsidR="002936D8" w:rsidRPr="003124BE" w:rsidRDefault="002936D8" w:rsidP="002936D8">
      <w:pPr>
        <w:jc w:val="both"/>
      </w:pPr>
      <w:r w:rsidRPr="003124BE">
        <w:t>Amrit Singh</w:t>
      </w:r>
      <w:r w:rsidRPr="003124BE">
        <w:rPr>
          <w:vertAlign w:val="superscript"/>
        </w:rPr>
        <w:t>1,2</w:t>
      </w:r>
      <w:r w:rsidR="00791116" w:rsidRPr="003124BE">
        <w:rPr>
          <w:vertAlign w:val="superscript"/>
        </w:rPr>
        <w:t>,3</w:t>
      </w:r>
      <w:r w:rsidRPr="003124BE">
        <w:t xml:space="preserve">, </w:t>
      </w:r>
      <w:r w:rsidR="00EE40F3" w:rsidRPr="003124BE">
        <w:t>Casey P. Shannon</w:t>
      </w:r>
      <w:r w:rsidR="00EE40F3" w:rsidRPr="003124BE">
        <w:rPr>
          <w:vertAlign w:val="superscript"/>
        </w:rPr>
        <w:t>3</w:t>
      </w:r>
      <w:r w:rsidR="00EE40F3" w:rsidRPr="003124BE">
        <w:t xml:space="preserve">, </w:t>
      </w:r>
      <w:r w:rsidR="00E26AA9" w:rsidRPr="003124BE">
        <w:t>Florian Rohart</w:t>
      </w:r>
      <w:r w:rsidR="00E26AA9" w:rsidRPr="003124BE">
        <w:rPr>
          <w:vertAlign w:val="superscript"/>
        </w:rPr>
        <w:t>4</w:t>
      </w:r>
      <w:r w:rsidR="00E26AA9" w:rsidRPr="003124BE">
        <w:t xml:space="preserve">, </w:t>
      </w:r>
      <w:r w:rsidRPr="003124BE">
        <w:t>Benoît Gautier</w:t>
      </w:r>
      <w:r w:rsidR="00791116" w:rsidRPr="003124BE">
        <w:rPr>
          <w:vertAlign w:val="superscript"/>
        </w:rPr>
        <w:t>4</w:t>
      </w:r>
      <w:r w:rsidR="00EE40F3" w:rsidRPr="003124BE">
        <w:t xml:space="preserve">, </w:t>
      </w:r>
      <w:r w:rsidRPr="003124BE">
        <w:t>Michaël Vacher</w:t>
      </w:r>
      <w:r w:rsidR="00791116" w:rsidRPr="003124BE">
        <w:rPr>
          <w:vertAlign w:val="superscript"/>
        </w:rPr>
        <w:t>5</w:t>
      </w:r>
      <w:r w:rsidRPr="003124BE">
        <w:t>, Scott J. Tebbutt</w:t>
      </w:r>
      <w:r w:rsidR="009D482A" w:rsidRPr="003124BE">
        <w:rPr>
          <w:vertAlign w:val="superscript"/>
        </w:rPr>
        <w:t>1,3</w:t>
      </w:r>
      <w:r w:rsidRPr="003124BE">
        <w:rPr>
          <w:vertAlign w:val="superscript"/>
        </w:rPr>
        <w:t>,</w:t>
      </w:r>
      <w:r w:rsidR="00791116" w:rsidRPr="003124BE">
        <w:rPr>
          <w:vertAlign w:val="superscript"/>
        </w:rPr>
        <w:t>6</w:t>
      </w:r>
      <w:r w:rsidRPr="003124BE">
        <w:t>, Kim-Anh Lê Cao</w:t>
      </w:r>
      <w:r w:rsidR="008A7F56" w:rsidRPr="003124BE">
        <w:rPr>
          <w:vertAlign w:val="superscript"/>
        </w:rPr>
        <w:t>7</w:t>
      </w:r>
    </w:p>
    <w:p w14:paraId="5B8CCE6E" w14:textId="77777777" w:rsidR="002936D8" w:rsidRPr="003124BE" w:rsidRDefault="002936D8" w:rsidP="002936D8">
      <w:pPr>
        <w:jc w:val="both"/>
      </w:pPr>
    </w:p>
    <w:p w14:paraId="05275959" w14:textId="55969F0C" w:rsidR="00791116" w:rsidRPr="003124BE" w:rsidRDefault="00791116" w:rsidP="002936D8">
      <w:pPr>
        <w:jc w:val="both"/>
      </w:pPr>
      <w:r w:rsidRPr="003124BE">
        <w:rPr>
          <w:vertAlign w:val="superscript"/>
        </w:rPr>
        <w:t>1</w:t>
      </w:r>
      <w:r w:rsidRPr="003124BE">
        <w:t>Centre for Heart Lung Innovation, St. Paul’s Hospital, University of British Columbia, Vancouver, BC, Canada;</w:t>
      </w:r>
    </w:p>
    <w:p w14:paraId="43D8334B" w14:textId="25274913" w:rsidR="002936D8" w:rsidRPr="003124BE" w:rsidRDefault="00791116" w:rsidP="002936D8">
      <w:pPr>
        <w:jc w:val="both"/>
      </w:pPr>
      <w:r w:rsidRPr="003124BE">
        <w:rPr>
          <w:vertAlign w:val="superscript"/>
        </w:rPr>
        <w:t>2</w:t>
      </w:r>
      <w:r w:rsidRPr="003124BE">
        <w:t>Department of Pathology and Laboratory Medicine</w:t>
      </w:r>
      <w:r w:rsidR="002936D8" w:rsidRPr="003124BE">
        <w:t>, University of British Columbia, Vancouver, BC, Canada</w:t>
      </w:r>
      <w:r w:rsidRPr="003124BE">
        <w:t>;</w:t>
      </w:r>
    </w:p>
    <w:p w14:paraId="58349C36" w14:textId="788F8579" w:rsidR="002936D8" w:rsidRPr="003124BE" w:rsidRDefault="00791116" w:rsidP="002936D8">
      <w:pPr>
        <w:jc w:val="both"/>
      </w:pPr>
      <w:r w:rsidRPr="003124BE">
        <w:rPr>
          <w:vertAlign w:val="superscript"/>
        </w:rPr>
        <w:t>3</w:t>
      </w:r>
      <w:r w:rsidR="002936D8" w:rsidRPr="003124BE">
        <w:t>Prevention of Organ Failure (PROOF) Centre of Excellence, Vancouver, BC, Canada.</w:t>
      </w:r>
    </w:p>
    <w:p w14:paraId="7559A6E5" w14:textId="010594BC" w:rsidR="002936D8" w:rsidRPr="003124BE" w:rsidRDefault="00791116" w:rsidP="002936D8">
      <w:pPr>
        <w:jc w:val="both"/>
        <w:rPr>
          <w:rFonts w:eastAsia="Times New Roman"/>
          <w:color w:val="333333"/>
        </w:rPr>
      </w:pPr>
      <w:r w:rsidRPr="003124BE">
        <w:rPr>
          <w:vertAlign w:val="superscript"/>
        </w:rPr>
        <w:t>4</w:t>
      </w:r>
      <w:r w:rsidR="007A570D" w:rsidRPr="003124BE">
        <w:rPr>
          <w:rFonts w:eastAsia="Times New Roman"/>
          <w:color w:val="333333"/>
        </w:rPr>
        <w:t>The U</w:t>
      </w:r>
      <w:r w:rsidR="002936D8" w:rsidRPr="003124BE">
        <w:rPr>
          <w:rFonts w:eastAsia="Times New Roman"/>
          <w:color w:val="333333"/>
        </w:rPr>
        <w:t>niversity of Queensland Diamantina Institute, Translational Research Institute, Woolloongabba, QLD 4102, Australia</w:t>
      </w:r>
    </w:p>
    <w:p w14:paraId="0B6492E2" w14:textId="2E939468" w:rsidR="002936D8" w:rsidRPr="003124BE" w:rsidRDefault="00791116" w:rsidP="002936D8">
      <w:pPr>
        <w:jc w:val="both"/>
      </w:pPr>
      <w:r w:rsidRPr="003124BE">
        <w:rPr>
          <w:vertAlign w:val="superscript"/>
        </w:rPr>
        <w:t>5</w:t>
      </w:r>
      <w:r w:rsidR="002936D8" w:rsidRPr="003124BE">
        <w:t>Australian Research Council Centre of Excellence in Plant Energy Biology, The University of Western Australia, Crawley, Western Australia, Australia</w:t>
      </w:r>
    </w:p>
    <w:p w14:paraId="2C63ACF6" w14:textId="02514947" w:rsidR="002936D8" w:rsidRPr="003124BE" w:rsidRDefault="00791116" w:rsidP="002936D8">
      <w:pPr>
        <w:jc w:val="both"/>
      </w:pPr>
      <w:r w:rsidRPr="003124BE">
        <w:rPr>
          <w:vertAlign w:val="superscript"/>
        </w:rPr>
        <w:t>6</w:t>
      </w:r>
      <w:r w:rsidR="002936D8" w:rsidRPr="003124BE">
        <w:t>Department of Medicine (Respiratory Division), University of British Columbia, Vancouver, BC, Canada.</w:t>
      </w:r>
    </w:p>
    <w:p w14:paraId="4A2C0D97" w14:textId="7037F9C9" w:rsidR="008A7F56" w:rsidRPr="003124BE" w:rsidRDefault="008A7F56" w:rsidP="008A7F56">
      <w:pPr>
        <w:rPr>
          <w:rFonts w:eastAsia="Times New Roman"/>
        </w:rPr>
      </w:pPr>
      <w:r w:rsidRPr="003124BE">
        <w:rPr>
          <w:vertAlign w:val="superscript"/>
        </w:rPr>
        <w:t>7</w:t>
      </w:r>
      <w:r w:rsidR="002024D5" w:rsidRPr="003124BE">
        <w:rPr>
          <w:rFonts w:eastAsia="Times New Roman"/>
          <w:color w:val="000000"/>
        </w:rPr>
        <w:t xml:space="preserve"> Melbourne Integrative Gen</w:t>
      </w:r>
      <w:r w:rsidR="00E06337" w:rsidRPr="003124BE">
        <w:rPr>
          <w:rFonts w:eastAsia="Times New Roman"/>
          <w:color w:val="000000"/>
        </w:rPr>
        <w:t>omics</w:t>
      </w:r>
      <w:r w:rsidR="002024D5" w:rsidRPr="003124BE">
        <w:rPr>
          <w:rFonts w:eastAsia="Times New Roman"/>
          <w:color w:val="000000"/>
        </w:rPr>
        <w:t xml:space="preserve">, </w:t>
      </w:r>
      <w:r w:rsidRPr="003124BE">
        <w:rPr>
          <w:rFonts w:eastAsia="Times New Roman"/>
          <w:color w:val="000000"/>
        </w:rPr>
        <w:t xml:space="preserve">School of Mathematics and Statistics, The University of Melbourne, </w:t>
      </w:r>
      <w:r w:rsidR="002024D5" w:rsidRPr="003124BE">
        <w:rPr>
          <w:rFonts w:eastAsia="Times New Roman"/>
          <w:color w:val="000000"/>
        </w:rPr>
        <w:t>Melbourne, Australia</w:t>
      </w:r>
    </w:p>
    <w:p w14:paraId="2E4AB26F" w14:textId="5093C534" w:rsidR="00791116" w:rsidRPr="003124BE" w:rsidRDefault="00791116" w:rsidP="002936D8">
      <w:pPr>
        <w:jc w:val="both"/>
      </w:pPr>
    </w:p>
    <w:p w14:paraId="06EF3070" w14:textId="77777777" w:rsidR="002936D8" w:rsidRPr="003124BE" w:rsidRDefault="002936D8" w:rsidP="002936D8">
      <w:pPr>
        <w:jc w:val="both"/>
      </w:pPr>
    </w:p>
    <w:p w14:paraId="0A2CF199" w14:textId="77777777" w:rsidR="00FC2A82" w:rsidRPr="003124BE"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3124BE">
        <w:rPr>
          <w:rFonts w:ascii="Times New Roman" w:hAnsi="Times New Roman" w:cs="Times New Roman"/>
          <w:color w:val="333333"/>
          <w:sz w:val="24"/>
          <w:szCs w:val="24"/>
        </w:rPr>
        <w:t>Corresponding author</w:t>
      </w:r>
      <w:r w:rsidR="002936D8" w:rsidRPr="003124BE">
        <w:rPr>
          <w:rFonts w:ascii="Times New Roman" w:hAnsi="Times New Roman" w:cs="Times New Roman"/>
          <w:color w:val="333333"/>
          <w:sz w:val="24"/>
          <w:szCs w:val="24"/>
        </w:rPr>
        <w:t>:</w:t>
      </w:r>
    </w:p>
    <w:p w14:paraId="110BDA46" w14:textId="0F5AA900" w:rsidR="00FC2A82" w:rsidRPr="003124BE" w:rsidRDefault="002024D5"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3124BE">
        <w:rPr>
          <w:rStyle w:val="apple-converted-space"/>
          <w:rFonts w:ascii="Times New Roman" w:hAnsi="Times New Roman" w:cs="Times New Roman"/>
          <w:color w:val="333333"/>
          <w:sz w:val="24"/>
          <w:szCs w:val="24"/>
        </w:rPr>
        <w:t xml:space="preserve">Dr </w:t>
      </w:r>
      <w:r w:rsidR="002936D8" w:rsidRPr="003124BE">
        <w:rPr>
          <w:rStyle w:val="apple-converted-space"/>
          <w:rFonts w:ascii="Times New Roman" w:hAnsi="Times New Roman" w:cs="Times New Roman"/>
          <w:color w:val="333333"/>
          <w:sz w:val="24"/>
          <w:szCs w:val="24"/>
        </w:rPr>
        <w:t>Kim-Anh L</w:t>
      </w:r>
      <w:r w:rsidR="002936D8" w:rsidRPr="003124BE">
        <w:rPr>
          <w:rFonts w:ascii="Times New Roman" w:hAnsi="Times New Roman" w:cs="Times New Roman"/>
          <w:sz w:val="24"/>
          <w:szCs w:val="24"/>
        </w:rPr>
        <w:t>ê</w:t>
      </w:r>
      <w:r w:rsidR="00FC2A82" w:rsidRPr="003124BE">
        <w:rPr>
          <w:rStyle w:val="apple-converted-space"/>
          <w:rFonts w:ascii="Times New Roman" w:hAnsi="Times New Roman" w:cs="Times New Roman"/>
          <w:color w:val="333333"/>
          <w:sz w:val="24"/>
          <w:szCs w:val="24"/>
        </w:rPr>
        <w:t xml:space="preserve"> Cao</w:t>
      </w:r>
    </w:p>
    <w:p w14:paraId="6C7C3DE6" w14:textId="1158978D" w:rsidR="008A7F56" w:rsidRPr="003124BE" w:rsidRDefault="002024D5" w:rsidP="002024D5">
      <w:pPr>
        <w:pStyle w:val="correspondence"/>
        <w:shd w:val="clear" w:color="auto" w:fill="FFFFFF"/>
        <w:spacing w:before="0" w:beforeAutospacing="0" w:after="0" w:afterAutospacing="0"/>
        <w:jc w:val="both"/>
        <w:rPr>
          <w:rFonts w:ascii="Times New Roman" w:hAnsi="Times New Roman" w:cs="Times New Roman"/>
          <w:sz w:val="24"/>
          <w:szCs w:val="24"/>
        </w:rPr>
      </w:pPr>
      <w:r w:rsidRPr="003124BE">
        <w:rPr>
          <w:rFonts w:ascii="Times New Roman" w:eastAsia="Times New Roman" w:hAnsi="Times New Roman" w:cs="Times New Roman"/>
          <w:color w:val="000000"/>
          <w:sz w:val="24"/>
          <w:szCs w:val="24"/>
        </w:rPr>
        <w:t>Melbourne Integrative Gen</w:t>
      </w:r>
      <w:r w:rsidR="00E06337" w:rsidRPr="003124BE">
        <w:rPr>
          <w:rFonts w:ascii="Times New Roman" w:eastAsia="Times New Roman" w:hAnsi="Times New Roman" w:cs="Times New Roman"/>
          <w:color w:val="000000"/>
          <w:sz w:val="24"/>
          <w:szCs w:val="24"/>
        </w:rPr>
        <w:t>omics</w:t>
      </w:r>
      <w:r w:rsidRPr="003124BE">
        <w:rPr>
          <w:rFonts w:ascii="Times New Roman" w:eastAsia="Times New Roman" w:hAnsi="Times New Roman" w:cs="Times New Roman"/>
          <w:color w:val="000000"/>
          <w:sz w:val="24"/>
          <w:szCs w:val="24"/>
        </w:rPr>
        <w:t xml:space="preserve"> and </w:t>
      </w:r>
      <w:r w:rsidR="008A7F56" w:rsidRPr="003124BE">
        <w:rPr>
          <w:rFonts w:ascii="Times New Roman" w:eastAsia="Times New Roman" w:hAnsi="Times New Roman" w:cs="Times New Roman"/>
          <w:color w:val="000000"/>
          <w:sz w:val="24"/>
          <w:szCs w:val="24"/>
        </w:rPr>
        <w:t xml:space="preserve">School of Mathematics and Statistics, </w:t>
      </w:r>
      <w:r w:rsidRPr="003124BE">
        <w:rPr>
          <w:rStyle w:val="apple-converted-space"/>
          <w:rFonts w:ascii="Times New Roman" w:hAnsi="Times New Roman" w:cs="Times New Roman"/>
          <w:color w:val="333333"/>
          <w:sz w:val="24"/>
          <w:szCs w:val="24"/>
        </w:rPr>
        <w:t xml:space="preserve">The </w:t>
      </w:r>
      <w:r w:rsidRPr="003124BE">
        <w:rPr>
          <w:rFonts w:ascii="Times New Roman" w:eastAsia="Times New Roman" w:hAnsi="Times New Roman" w:cs="Times New Roman"/>
          <w:color w:val="000000"/>
          <w:sz w:val="24"/>
          <w:szCs w:val="24"/>
        </w:rPr>
        <w:t>University of Melbourne, Melbourne, Australia</w:t>
      </w:r>
    </w:p>
    <w:p w14:paraId="7102C966" w14:textId="77777777" w:rsidR="002024D5" w:rsidRPr="003124BE" w:rsidRDefault="008A7F56" w:rsidP="008A7F56">
      <w:pPr>
        <w:rPr>
          <w:rFonts w:eastAsia="Times New Roman"/>
          <w:color w:val="000000"/>
        </w:rPr>
      </w:pPr>
      <w:r w:rsidRPr="003124BE">
        <w:rPr>
          <w:rFonts w:eastAsia="Times New Roman"/>
          <w:color w:val="000000"/>
        </w:rPr>
        <w:t>T: +61 (0)3834 43971</w:t>
      </w:r>
    </w:p>
    <w:p w14:paraId="755F924B" w14:textId="57EA8591" w:rsidR="008A7F56" w:rsidRPr="003124BE" w:rsidRDefault="002024D5" w:rsidP="008A7F56">
      <w:pPr>
        <w:rPr>
          <w:rFonts w:eastAsia="Times New Roman"/>
          <w:color w:val="000000"/>
        </w:rPr>
      </w:pPr>
      <w:r w:rsidRPr="003124BE">
        <w:rPr>
          <w:rFonts w:eastAsia="Times New Roman"/>
          <w:color w:val="000000"/>
        </w:rPr>
        <w:t>kimanh.lecao@unimelb.edu.au</w:t>
      </w:r>
    </w:p>
    <w:p w14:paraId="67C532E3" w14:textId="77777777" w:rsidR="003F44E9" w:rsidRPr="003124BE" w:rsidRDefault="003F44E9" w:rsidP="000E41BF">
      <w:pPr>
        <w:spacing w:line="480" w:lineRule="auto"/>
        <w:rPr>
          <w:b/>
        </w:rPr>
      </w:pPr>
    </w:p>
    <w:p w14:paraId="133E24DB" w14:textId="77777777" w:rsidR="003F44E9" w:rsidRPr="003124BE" w:rsidRDefault="003F44E9" w:rsidP="000E41BF">
      <w:pPr>
        <w:spacing w:line="480" w:lineRule="auto"/>
        <w:rPr>
          <w:b/>
        </w:rPr>
      </w:pPr>
    </w:p>
    <w:p w14:paraId="521898BC" w14:textId="77777777" w:rsidR="003F44E9" w:rsidRPr="003124BE" w:rsidRDefault="003F44E9" w:rsidP="000E41BF">
      <w:pPr>
        <w:spacing w:line="480" w:lineRule="auto"/>
        <w:rPr>
          <w:b/>
        </w:rPr>
      </w:pPr>
    </w:p>
    <w:p w14:paraId="14A84076" w14:textId="77777777" w:rsidR="003F44E9" w:rsidRPr="003124BE" w:rsidRDefault="003F44E9" w:rsidP="000E41BF">
      <w:pPr>
        <w:spacing w:line="480" w:lineRule="auto"/>
        <w:rPr>
          <w:b/>
        </w:rPr>
      </w:pPr>
    </w:p>
    <w:p w14:paraId="15BDB261" w14:textId="77777777" w:rsidR="003F44E9" w:rsidRPr="003124BE" w:rsidRDefault="003F44E9" w:rsidP="000E41BF">
      <w:pPr>
        <w:spacing w:line="480" w:lineRule="auto"/>
        <w:rPr>
          <w:b/>
        </w:rPr>
      </w:pPr>
    </w:p>
    <w:p w14:paraId="16DCD7D4" w14:textId="77777777" w:rsidR="003F44E9" w:rsidRPr="003124BE" w:rsidRDefault="003F44E9" w:rsidP="000E41BF">
      <w:pPr>
        <w:spacing w:line="480" w:lineRule="auto"/>
        <w:rPr>
          <w:b/>
        </w:rPr>
      </w:pPr>
    </w:p>
    <w:p w14:paraId="098D9021" w14:textId="77777777" w:rsidR="008A0210" w:rsidRPr="003124BE" w:rsidRDefault="008A0210" w:rsidP="000E41BF">
      <w:pPr>
        <w:spacing w:line="480" w:lineRule="auto"/>
        <w:rPr>
          <w:b/>
        </w:rPr>
      </w:pPr>
    </w:p>
    <w:p w14:paraId="1316BEFB" w14:textId="77777777" w:rsidR="00E26AA9" w:rsidRPr="003124BE" w:rsidRDefault="00E26AA9">
      <w:pPr>
        <w:rPr>
          <w:b/>
        </w:rPr>
      </w:pPr>
      <w:r w:rsidRPr="003124BE">
        <w:rPr>
          <w:b/>
        </w:rPr>
        <w:br w:type="page"/>
      </w:r>
    </w:p>
    <w:p w14:paraId="0B184F51" w14:textId="22FB05B5" w:rsidR="002936D8" w:rsidRPr="003124BE" w:rsidRDefault="002936D8" w:rsidP="003F44E9">
      <w:pPr>
        <w:spacing w:line="480" w:lineRule="auto"/>
      </w:pPr>
      <w:commentRangeStart w:id="1"/>
      <w:commentRangeStart w:id="2"/>
      <w:r w:rsidRPr="003124BE">
        <w:rPr>
          <w:b/>
        </w:rPr>
        <w:lastRenderedPageBreak/>
        <w:t>Abstract</w:t>
      </w:r>
      <w:commentRangeEnd w:id="1"/>
      <w:r w:rsidR="000C067E" w:rsidRPr="003124BE">
        <w:rPr>
          <w:rStyle w:val="CommentReference"/>
          <w:rFonts w:eastAsiaTheme="minorEastAsia"/>
          <w:sz w:val="24"/>
          <w:szCs w:val="24"/>
        </w:rPr>
        <w:commentReference w:id="1"/>
      </w:r>
      <w:commentRangeEnd w:id="2"/>
      <w:r w:rsidR="000E61FD" w:rsidRPr="003124BE">
        <w:rPr>
          <w:rStyle w:val="CommentReference"/>
          <w:rFonts w:eastAsiaTheme="minorEastAsia"/>
          <w:sz w:val="24"/>
          <w:szCs w:val="24"/>
        </w:rPr>
        <w:commentReference w:id="2"/>
      </w:r>
    </w:p>
    <w:p w14:paraId="404FDCB5" w14:textId="55C08329" w:rsidR="00E9688E" w:rsidRPr="003124BE" w:rsidRDefault="0085226A" w:rsidP="00925EEC">
      <w:pPr>
        <w:spacing w:line="480" w:lineRule="auto"/>
        <w:jc w:val="both"/>
      </w:pPr>
      <w:ins w:id="3" w:author="Kim-Anh Lê Cao" w:date="2018-03-01T11:11:00Z">
        <w:r>
          <w:t xml:space="preserve">[one intro sentence missing about context here] </w:t>
        </w:r>
      </w:ins>
      <w:r w:rsidR="00D857CA" w:rsidRPr="003124BE">
        <w:t xml:space="preserve">We present DIABLO, </w:t>
      </w:r>
      <w:r w:rsidR="00773FC9" w:rsidRPr="003124BE">
        <w:t xml:space="preserve">a novel integrative </w:t>
      </w:r>
      <w:del w:id="4" w:author="Kim-Anh Lê Cao" w:date="2018-03-01T11:09:00Z">
        <w:r w:rsidR="00773FC9" w:rsidRPr="00FC187A" w:rsidDel="0085226A">
          <w:rPr>
            <w:strike/>
            <w:rPrChange w:id="5" w:author="Kim-Anh Lê Cao" w:date="2018-02-28T08:57:00Z">
              <w:rPr/>
            </w:rPrChange>
          </w:rPr>
          <w:delText>classification</w:delText>
        </w:r>
        <w:r w:rsidR="00773FC9" w:rsidRPr="003124BE" w:rsidDel="0085226A">
          <w:delText xml:space="preserve"> </w:delText>
        </w:r>
      </w:del>
      <w:r w:rsidR="00773FC9" w:rsidRPr="003124BE">
        <w:t xml:space="preserve">method </w:t>
      </w:r>
      <w:ins w:id="6" w:author="Kim-Anh Lê Cao" w:date="2018-03-01T11:09:00Z">
        <w:r>
          <w:t xml:space="preserve">to identify multi omics </w:t>
        </w:r>
      </w:ins>
      <w:del w:id="7" w:author="Kim-Anh Lê Cao" w:date="2018-03-01T11:09:00Z">
        <w:r w:rsidR="00773FC9" w:rsidRPr="003124BE" w:rsidDel="0085226A">
          <w:delText xml:space="preserve">that identifies a </w:delText>
        </w:r>
      </w:del>
      <w:del w:id="8" w:author="Kim-Anh Lê Cao" w:date="2018-02-28T08:57:00Z">
        <w:r w:rsidR="00773FC9" w:rsidRPr="003124BE" w:rsidDel="00FC187A">
          <w:delText xml:space="preserve">multi-omics </w:delText>
        </w:r>
      </w:del>
      <w:r w:rsidR="00773FC9" w:rsidRPr="003124BE">
        <w:t>biomarker panel</w:t>
      </w:r>
      <w:ins w:id="9" w:author="Kim-Anh Lê Cao" w:date="2018-03-01T11:09:00Z">
        <w:r>
          <w:t>s</w:t>
        </w:r>
      </w:ins>
      <w:r w:rsidR="00773FC9" w:rsidRPr="003124BE">
        <w:t xml:space="preserve"> </w:t>
      </w:r>
      <w:del w:id="10" w:author="Kim-Anh Lê Cao" w:date="2018-02-28T08:56:00Z">
        <w:r w:rsidR="00773FC9" w:rsidRPr="003124BE" w:rsidDel="00FC187A">
          <w:delText xml:space="preserve">that is </w:delText>
        </w:r>
      </w:del>
      <w:r w:rsidR="00773FC9" w:rsidRPr="003124BE">
        <w:t>predictive of multiple phenotypic groups.</w:t>
      </w:r>
      <w:ins w:id="11" w:author="Kim-Anh Lê Cao" w:date="2018-03-01T11:09:00Z">
        <w:r>
          <w:t xml:space="preserve"> </w:t>
        </w:r>
      </w:ins>
      <w:ins w:id="12" w:author="Kim-Anh Lê Cao" w:date="2018-03-01T11:10:00Z">
        <w:r>
          <w:t xml:space="preserve">In the multi omic analyses of four benchmark </w:t>
        </w:r>
      </w:ins>
      <w:ins w:id="13" w:author="Kim-Anh Lê Cao" w:date="2018-03-01T11:12:00Z">
        <w:r>
          <w:t xml:space="preserve">cancer </w:t>
        </w:r>
      </w:ins>
      <w:ins w:id="14" w:author="Kim-Anh Lê Cao" w:date="2018-03-01T11:10:00Z">
        <w:r>
          <w:t xml:space="preserve">data sets and two case studies, we showed that </w:t>
        </w:r>
      </w:ins>
      <w:del w:id="15" w:author="Kim-Anh Lê Cao" w:date="2018-03-01T11:09:00Z">
        <w:r w:rsidR="00773FC9" w:rsidRPr="003124BE" w:rsidDel="0085226A">
          <w:delText xml:space="preserve"> </w:delText>
        </w:r>
      </w:del>
      <w:r w:rsidR="002A2F36">
        <w:t xml:space="preserve">DIABLO </w:t>
      </w:r>
      <w:ins w:id="16" w:author="Kim-Anh Lê Cao" w:date="2018-03-01T11:09:00Z">
        <w:r>
          <w:t xml:space="preserve">led to superior </w:t>
        </w:r>
      </w:ins>
      <w:del w:id="17" w:author="Kim-Anh Lê Cao" w:date="2018-03-01T11:09:00Z">
        <w:r w:rsidR="002A2F36" w:rsidDel="0085226A">
          <w:delText>out</w:delText>
        </w:r>
        <w:r w:rsidR="00BF3A28" w:rsidRPr="003124BE" w:rsidDel="0085226A">
          <w:delText xml:space="preserve">performed other </w:delText>
        </w:r>
        <w:r w:rsidR="00786532" w:rsidDel="0085226A">
          <w:delText xml:space="preserve">integrative </w:delText>
        </w:r>
        <w:r w:rsidR="00BF3A28" w:rsidRPr="003124BE" w:rsidDel="0085226A">
          <w:delText xml:space="preserve">methods with respect to </w:delText>
        </w:r>
      </w:del>
      <w:r w:rsidR="00BF3A28" w:rsidRPr="003124BE">
        <w:t>biological enric</w:t>
      </w:r>
      <w:r w:rsidR="000D641B" w:rsidRPr="003124BE">
        <w:t>hment of multi-</w:t>
      </w:r>
      <w:r w:rsidR="00E06337" w:rsidRPr="003124BE">
        <w:t>omics</w:t>
      </w:r>
      <w:r w:rsidR="000D641B" w:rsidRPr="003124BE">
        <w:t xml:space="preserve"> biomarkers</w:t>
      </w:r>
      <w:ins w:id="18" w:author="Kim-Anh Lê Cao" w:date="2018-03-01T11:10:00Z">
        <w:r>
          <w:t xml:space="preserve"> than other integrative methods</w:t>
        </w:r>
      </w:ins>
      <w:r w:rsidR="000D641B" w:rsidRPr="003124BE">
        <w:t xml:space="preserve">, and achieved comparable predictive performance with existing multi-step classification schemes. </w:t>
      </w:r>
      <w:r w:rsidR="00925EEC" w:rsidRPr="003124BE">
        <w:t>DIABLO</w:t>
      </w:r>
      <w:r w:rsidR="00E9688E" w:rsidRPr="003124BE">
        <w:t xml:space="preserve"> </w:t>
      </w:r>
      <w:ins w:id="19" w:author="Kim-Anh Lê Cao" w:date="2018-03-02T09:09:00Z">
        <w:r w:rsidR="000A359E">
          <w:t xml:space="preserve">is a versatile approach that </w:t>
        </w:r>
      </w:ins>
      <w:r w:rsidR="00737859" w:rsidRPr="003124BE">
        <w:t xml:space="preserve">will </w:t>
      </w:r>
      <w:r w:rsidR="00961927" w:rsidRPr="003124BE">
        <w:t xml:space="preserve">benefit </w:t>
      </w:r>
      <w:r w:rsidR="00E9688E" w:rsidRPr="003124BE">
        <w:t xml:space="preserve">a diverse range of </w:t>
      </w:r>
      <w:r w:rsidR="00703AB1" w:rsidRPr="003124BE">
        <w:t>resea</w:t>
      </w:r>
      <w:r w:rsidR="00BF3A28" w:rsidRPr="003124BE">
        <w:t xml:space="preserve">rch areas </w:t>
      </w:r>
      <w:r w:rsidR="000D641B" w:rsidRPr="003124BE">
        <w:t xml:space="preserve">such as biology, ecology, and medicine, where </w:t>
      </w:r>
      <w:r w:rsidR="00737859" w:rsidRPr="003124BE">
        <w:t xml:space="preserve">the integration of </w:t>
      </w:r>
      <w:r w:rsidR="003076E3" w:rsidRPr="003124BE">
        <w:t>multiple high dimensional datasets</w:t>
      </w:r>
      <w:r w:rsidR="000D641B" w:rsidRPr="003124BE">
        <w:t xml:space="preserve"> from the same set of specimens</w:t>
      </w:r>
      <w:r w:rsidR="00737859" w:rsidRPr="003124BE">
        <w:t xml:space="preserve"> is required</w:t>
      </w:r>
      <w:r w:rsidR="000D641B" w:rsidRPr="003124BE">
        <w:t>.</w:t>
      </w:r>
      <w:r w:rsidR="00703AB1" w:rsidRPr="003124BE">
        <w:t xml:space="preserve"> </w:t>
      </w:r>
      <w:ins w:id="20" w:author="Kim-Anh Lê Cao" w:date="2018-03-02T09:10:00Z">
        <w:r w:rsidR="000A359E">
          <w:t xml:space="preserve">DIABLO is implemented along with </w:t>
        </w:r>
      </w:ins>
      <w:del w:id="21" w:author="Kim-Anh Lê Cao" w:date="2018-03-02T09:10:00Z">
        <w:r w:rsidR="000D641B" w:rsidRPr="003124BE" w:rsidDel="000A359E">
          <w:delText xml:space="preserve">We provide </w:delText>
        </w:r>
      </w:del>
      <w:r w:rsidR="000D641B" w:rsidRPr="003124BE">
        <w:t xml:space="preserve">tools for model selection, validation, and </w:t>
      </w:r>
      <w:del w:id="22" w:author="Kim-Anh Lê Cao" w:date="2018-03-02T09:10:00Z">
        <w:r w:rsidR="000D641B" w:rsidRPr="003124BE" w:rsidDel="000A359E">
          <w:delText>many visual aids</w:delText>
        </w:r>
      </w:del>
      <w:ins w:id="23" w:author="Kim-Anh Lê Cao" w:date="2018-03-02T09:10:00Z">
        <w:r w:rsidR="000A359E">
          <w:t>graphical outputs</w:t>
        </w:r>
      </w:ins>
      <w:r w:rsidR="000D641B" w:rsidRPr="003124BE">
        <w:t xml:space="preserve"> to </w:t>
      </w:r>
      <w:r w:rsidR="00272CB5" w:rsidRPr="003124BE">
        <w:t xml:space="preserve">assist in the interpretation </w:t>
      </w:r>
      <w:r w:rsidR="00D93E47">
        <w:t xml:space="preserve">of </w:t>
      </w:r>
      <w:del w:id="24" w:author="Kim-Anh Lê Cao" w:date="2018-03-02T09:10:00Z">
        <w:r w:rsidR="00D93E47" w:rsidDel="000A359E">
          <w:delText xml:space="preserve">these </w:delText>
        </w:r>
      </w:del>
      <w:ins w:id="25" w:author="Kim-Anh Lê Cao" w:date="2018-03-02T09:10:00Z">
        <w:r w:rsidR="000A359E">
          <w:t>the</w:t>
        </w:r>
        <w:r w:rsidR="000A359E">
          <w:t xml:space="preserve"> </w:t>
        </w:r>
      </w:ins>
      <w:r w:rsidR="00D93E47">
        <w:t xml:space="preserve">integrative </w:t>
      </w:r>
      <w:del w:id="26" w:author="Kim-Anh Lê Cao" w:date="2018-03-02T09:10:00Z">
        <w:r w:rsidR="00786532" w:rsidDel="000A359E">
          <w:delText>models</w:delText>
        </w:r>
        <w:r w:rsidR="00272CB5" w:rsidRPr="003124BE" w:rsidDel="000A359E">
          <w:delText xml:space="preserve"> </w:delText>
        </w:r>
      </w:del>
      <w:ins w:id="27" w:author="Kim-Anh Lê Cao" w:date="2018-03-02T09:10:00Z">
        <w:r w:rsidR="000A359E">
          <w:t>analyses</w:t>
        </w:r>
        <w:bookmarkStart w:id="28" w:name="_GoBack"/>
        <w:bookmarkEnd w:id="28"/>
        <w:r w:rsidR="000A359E" w:rsidRPr="003124BE">
          <w:t xml:space="preserve"> </w:t>
        </w:r>
      </w:ins>
      <w:r w:rsidR="00FB7FD0" w:rsidRPr="003124BE">
        <w:t>(http://mix</w:t>
      </w:r>
      <w:r w:rsidR="00E06337" w:rsidRPr="003124BE">
        <w:t>omics</w:t>
      </w:r>
      <w:r w:rsidR="00FB7FD0" w:rsidRPr="003124BE">
        <w:t>.org/</w:t>
      </w:r>
      <w:r w:rsidR="00737859" w:rsidRPr="003124BE">
        <w:t>)</w:t>
      </w:r>
      <w:r w:rsidR="003076E3" w:rsidRPr="003124BE">
        <w:t>.</w:t>
      </w:r>
    </w:p>
    <w:p w14:paraId="7A98BD98" w14:textId="77777777" w:rsidR="002936D8" w:rsidRPr="003124BE" w:rsidRDefault="002936D8" w:rsidP="003F44E9">
      <w:pPr>
        <w:spacing w:line="480" w:lineRule="auto"/>
      </w:pPr>
    </w:p>
    <w:p w14:paraId="50AE7A3C" w14:textId="6CD70FA6" w:rsidR="002936D8" w:rsidRPr="003124BE" w:rsidRDefault="002936D8" w:rsidP="003F44E9">
      <w:pPr>
        <w:spacing w:line="480" w:lineRule="auto"/>
        <w:jc w:val="both"/>
      </w:pPr>
      <w:r w:rsidRPr="003124BE">
        <w:t>Keywords: Syst</w:t>
      </w:r>
      <w:r w:rsidR="00F1503A" w:rsidRPr="003124BE">
        <w:t>ems biology, biomarkers</w:t>
      </w:r>
      <w:r w:rsidRPr="003124BE">
        <w:t>, data integration, data visualization, asthma, classification, breast cancer</w:t>
      </w:r>
      <w:r w:rsidR="005940F2" w:rsidRPr="003124BE">
        <w:t>, multi-</w:t>
      </w:r>
      <w:r w:rsidR="00E06337" w:rsidRPr="003124BE">
        <w:t>omics</w:t>
      </w:r>
      <w:r w:rsidR="00F1503A" w:rsidRPr="003124BE">
        <w:t>, network analysis</w:t>
      </w:r>
    </w:p>
    <w:p w14:paraId="43321944" w14:textId="77777777" w:rsidR="00822D0F" w:rsidRPr="003124BE" w:rsidRDefault="00822D0F" w:rsidP="003F44E9">
      <w:pPr>
        <w:spacing w:line="480" w:lineRule="auto"/>
        <w:jc w:val="both"/>
      </w:pPr>
    </w:p>
    <w:p w14:paraId="2204E9B1" w14:textId="77777777" w:rsidR="00EC7680" w:rsidRPr="003124BE" w:rsidRDefault="00EC7680" w:rsidP="003F44E9">
      <w:pPr>
        <w:spacing w:line="480" w:lineRule="auto"/>
        <w:jc w:val="both"/>
      </w:pPr>
    </w:p>
    <w:p w14:paraId="2785A9AC" w14:textId="6E9158E7" w:rsidR="00EC7680" w:rsidRPr="003124BE" w:rsidRDefault="00EC7680" w:rsidP="003F44E9">
      <w:pPr>
        <w:spacing w:line="480" w:lineRule="auto"/>
        <w:jc w:val="both"/>
      </w:pPr>
      <w:commentRangeStart w:id="29"/>
      <w:r w:rsidRPr="003124BE">
        <w:t>Word count</w:t>
      </w:r>
      <w:commentRangeEnd w:id="29"/>
      <w:r w:rsidR="0030261D" w:rsidRPr="003124BE">
        <w:rPr>
          <w:rStyle w:val="CommentReference"/>
          <w:rFonts w:eastAsiaTheme="minorEastAsia"/>
          <w:sz w:val="24"/>
          <w:szCs w:val="24"/>
        </w:rPr>
        <w:commentReference w:id="29"/>
      </w:r>
      <w:r w:rsidRPr="003124BE">
        <w:t xml:space="preserve">: </w:t>
      </w:r>
      <w:r w:rsidR="00CA73FA" w:rsidRPr="003124BE">
        <w:t>~3K words</w:t>
      </w:r>
    </w:p>
    <w:p w14:paraId="64CA461F" w14:textId="77777777" w:rsidR="002B3996" w:rsidRPr="003124BE" w:rsidRDefault="002B3996">
      <w:pPr>
        <w:rPr>
          <w:b/>
        </w:rPr>
      </w:pPr>
      <w:r w:rsidRPr="003124BE">
        <w:rPr>
          <w:b/>
        </w:rPr>
        <w:br w:type="page"/>
      </w:r>
    </w:p>
    <w:p w14:paraId="7C60609C" w14:textId="71A512AC" w:rsidR="002936D8" w:rsidRPr="003124BE" w:rsidRDefault="002936D8" w:rsidP="003F44E9">
      <w:pPr>
        <w:spacing w:line="480" w:lineRule="auto"/>
        <w:rPr>
          <w:b/>
        </w:rPr>
      </w:pPr>
      <w:commentRangeStart w:id="30"/>
      <w:commentRangeStart w:id="31"/>
      <w:commentRangeStart w:id="32"/>
      <w:r w:rsidRPr="003124BE">
        <w:rPr>
          <w:b/>
        </w:rPr>
        <w:lastRenderedPageBreak/>
        <w:t>Background</w:t>
      </w:r>
      <w:commentRangeEnd w:id="30"/>
      <w:r w:rsidR="00461C80" w:rsidRPr="003124BE">
        <w:rPr>
          <w:rStyle w:val="CommentReference"/>
          <w:rFonts w:eastAsiaTheme="minorEastAsia"/>
          <w:sz w:val="24"/>
          <w:szCs w:val="24"/>
        </w:rPr>
        <w:commentReference w:id="30"/>
      </w:r>
      <w:commentRangeEnd w:id="31"/>
      <w:r w:rsidR="00A83904">
        <w:rPr>
          <w:rStyle w:val="CommentReference"/>
          <w:rFonts w:asciiTheme="minorHAnsi" w:eastAsiaTheme="minorEastAsia" w:hAnsiTheme="minorHAnsi" w:cstheme="minorBidi"/>
        </w:rPr>
        <w:commentReference w:id="31"/>
      </w:r>
      <w:commentRangeEnd w:id="32"/>
      <w:r w:rsidR="002A2F36">
        <w:rPr>
          <w:rStyle w:val="CommentReference"/>
          <w:rFonts w:asciiTheme="minorHAnsi" w:eastAsiaTheme="minorEastAsia" w:hAnsiTheme="minorHAnsi" w:cstheme="minorBidi"/>
        </w:rPr>
        <w:commentReference w:id="32"/>
      </w:r>
    </w:p>
    <w:p w14:paraId="1EAA9F11" w14:textId="76F1F338" w:rsidR="00E76DF2" w:rsidRPr="003124BE" w:rsidRDefault="00621FDA" w:rsidP="0001647F">
      <w:pPr>
        <w:widowControl w:val="0"/>
        <w:autoSpaceDE w:val="0"/>
        <w:autoSpaceDN w:val="0"/>
        <w:adjustRightInd w:val="0"/>
        <w:spacing w:line="480" w:lineRule="auto"/>
        <w:jc w:val="both"/>
      </w:pPr>
      <w:commentRangeStart w:id="33"/>
      <w:r w:rsidRPr="003124BE">
        <w:t>Biological processes</w:t>
      </w:r>
      <w:commentRangeEnd w:id="33"/>
      <w:r w:rsidR="003D389B">
        <w:rPr>
          <w:rStyle w:val="CommentReference"/>
          <w:rFonts w:asciiTheme="minorHAnsi" w:eastAsiaTheme="minorEastAsia" w:hAnsiTheme="minorHAnsi" w:cstheme="minorBidi"/>
        </w:rPr>
        <w:commentReference w:id="33"/>
      </w:r>
      <w:r w:rsidRPr="003124BE">
        <w:t xml:space="preserve"> are </w:t>
      </w:r>
      <w:ins w:id="34" w:author="Kim-Anh Lê Cao" w:date="2018-03-02T08:24:00Z">
        <w:r w:rsidR="003D389B">
          <w:t xml:space="preserve">made of </w:t>
        </w:r>
      </w:ins>
      <w:r w:rsidRPr="003124BE">
        <w:t xml:space="preserve">complex interacting networks </w:t>
      </w:r>
      <w:del w:id="35" w:author="Kim-Anh Lê Cao" w:date="2018-03-02T08:24:00Z">
        <w:r w:rsidRPr="003124BE" w:rsidDel="003D389B">
          <w:delText xml:space="preserve">that </w:delText>
        </w:r>
        <w:r w:rsidR="00C97642" w:rsidRPr="003124BE" w:rsidDel="003D389B">
          <w:delText>are comprised of</w:delText>
        </w:r>
      </w:del>
      <w:ins w:id="36" w:author="Kim-Anh Lê Cao" w:date="2018-03-02T08:24:00Z">
        <w:r w:rsidR="003D389B">
          <w:t>including</w:t>
        </w:r>
      </w:ins>
      <w:r w:rsidRPr="003124BE">
        <w:t xml:space="preserve"> molecules from different biological domains such as the genome, methylome, transcriptome, proteome and metabolome. These molecular interactions are often missed when each </w:t>
      </w:r>
      <w:r w:rsidR="00E06337" w:rsidRPr="003124BE">
        <w:t>omics</w:t>
      </w:r>
      <w:r w:rsidR="000F3D65" w:rsidRPr="003124BE">
        <w:t xml:space="preserve"> </w:t>
      </w:r>
      <w:r w:rsidRPr="003124BE">
        <w:t>l</w:t>
      </w:r>
      <w:r w:rsidR="000F3D65" w:rsidRPr="003124BE">
        <w:t>ayer</w:t>
      </w:r>
      <w:r w:rsidRPr="003124BE">
        <w:t xml:space="preserve"> is studied in isolation, leading to an increased number of false </w:t>
      </w:r>
      <w:commentRangeStart w:id="37"/>
      <w:r w:rsidRPr="003124BE">
        <w:t>positives</w:t>
      </w:r>
      <w:ins w:id="38" w:author="Kim-Anh Lê Cao" w:date="2018-03-02T08:26:00Z">
        <w:r w:rsidR="003D389B">
          <w:t xml:space="preserve"> </w:t>
        </w:r>
      </w:ins>
      <w:del w:id="39" w:author="Kim-Anh Lê Cao" w:date="2018-03-02T08:26:00Z">
        <w:r w:rsidRPr="003124BE" w:rsidDel="003D389B">
          <w:delText xml:space="preserve">, loss of information (false negatives) </w:delText>
        </w:r>
      </w:del>
      <w:r w:rsidRPr="003124BE">
        <w:t xml:space="preserve">and </w:t>
      </w:r>
      <w:commentRangeEnd w:id="37"/>
      <w:r w:rsidR="003D389B">
        <w:rPr>
          <w:rStyle w:val="CommentReference"/>
          <w:rFonts w:asciiTheme="minorHAnsi" w:eastAsiaTheme="minorEastAsia" w:hAnsiTheme="minorHAnsi" w:cstheme="minorBidi"/>
        </w:rPr>
        <w:commentReference w:id="37"/>
      </w:r>
      <w:r w:rsidRPr="003124BE">
        <w:t xml:space="preserve">irreproducible findings </w:t>
      </w:r>
      <w:r w:rsidRPr="003124BE">
        <w:fldChar w:fldCharType="begin"/>
      </w:r>
      <w:r w:rsidR="008A024A" w:rsidRPr="003124BE">
        <w:instrText xml:space="preserve"> ADDIN ZOTERO_ITEM CSL_CITATION {"citationID":"166u37dbis","properties":{"formattedCitation":"[1]","plainCitation":"[1]"},"citationItems":[{"id":303,"uris":["http://zotero.org/users/2545847/items/XDUUEBR9"],"uri":["http://zotero.org/users/2545847/items/XDUUEBR9"],"itemData":{"id":303,"type":"article-journal","title":"Multiplex methods provide effective integration of multi-omic data in genome-scale models","container-title":"BMC Bioinformatics","volume":"17","issue":"S4","source":"CrossRef","URL":"http://www.biomedcentral.com/1471-2105/17/S4/83","DOI":"10.1186/s12859-016-0912-1","ISSN":"1471-2105","language":"en","author":[{"family":"Angione","given":"Claudio"},{"family":"Conway","given":"Max"},{"family":"Lió","given":"Pietro"}],"issued":{"date-parts":[["2016",2]]},"accessed":{"date-parts":[["2016",3,11]]}}}],"schema":"https://github.com/citation-style-language/schema/raw/master/csl-citation.json"} </w:instrText>
      </w:r>
      <w:r w:rsidRPr="003124BE">
        <w:fldChar w:fldCharType="separate"/>
      </w:r>
      <w:r w:rsidR="008A024A" w:rsidRPr="003124BE">
        <w:rPr>
          <w:noProof/>
        </w:rPr>
        <w:t>[1]</w:t>
      </w:r>
      <w:r w:rsidRPr="003124BE">
        <w:fldChar w:fldCharType="end"/>
      </w:r>
      <w:r w:rsidRPr="003124BE">
        <w:t xml:space="preserve">. </w:t>
      </w:r>
      <w:r w:rsidR="007E7525" w:rsidRPr="003124BE">
        <w:t>The emergence of trans-</w:t>
      </w:r>
      <w:r w:rsidR="00E06337" w:rsidRPr="003124BE">
        <w:t>omics</w:t>
      </w:r>
      <w:ins w:id="40" w:author="Kim-Anh Lê Cao" w:date="2018-03-02T08:27:00Z">
        <w:r w:rsidR="003D389B">
          <w:t xml:space="preserve"> or multimodal</w:t>
        </w:r>
      </w:ins>
      <w:r w:rsidR="007E7525" w:rsidRPr="003124BE">
        <w:t xml:space="preserve"> data integration </w:t>
      </w:r>
      <w:r w:rsidR="000F3D65" w:rsidRPr="003124BE">
        <w:t>has</w:t>
      </w:r>
      <w:r w:rsidR="007E7525" w:rsidRPr="003124BE">
        <w:t xml:space="preserve"> </w:t>
      </w:r>
      <w:r w:rsidR="0001647F" w:rsidRPr="003124BE">
        <w:t>facilitate</w:t>
      </w:r>
      <w:r w:rsidR="000F3D65" w:rsidRPr="003124BE">
        <w:t>d</w:t>
      </w:r>
      <w:r w:rsidR="007E7525" w:rsidRPr="003124BE">
        <w:t xml:space="preserve"> the </w:t>
      </w:r>
      <w:ins w:id="41" w:author="Kim-Anh Lê Cao" w:date="2018-03-02T08:27:00Z">
        <w:r w:rsidR="003D389B">
          <w:t xml:space="preserve">investigation of </w:t>
        </w:r>
      </w:ins>
      <w:r w:rsidR="007E7525" w:rsidRPr="003124BE">
        <w:t xml:space="preserve">cross-talk between different </w:t>
      </w:r>
      <w:r w:rsidR="00E06337" w:rsidRPr="003124BE">
        <w:t>omics</w:t>
      </w:r>
      <w:r w:rsidR="007E7525" w:rsidRPr="003124BE">
        <w:t xml:space="preserve"> layers</w:t>
      </w:r>
      <w:ins w:id="42" w:author="Kim-Anh Lê Cao" w:date="2018-03-02T08:27:00Z">
        <w:r w:rsidR="003D389B">
          <w:t xml:space="preserve">. </w:t>
        </w:r>
      </w:ins>
      <w:r w:rsidR="007E7525" w:rsidRPr="003124BE">
        <w:t xml:space="preserve"> </w:t>
      </w:r>
      <w:ins w:id="43" w:author="Kim-Anh Lê Cao" w:date="2018-03-02T08:27:00Z">
        <w:r w:rsidR="003D389B">
          <w:t>D</w:t>
        </w:r>
      </w:ins>
      <w:del w:id="44" w:author="Kim-Anh Lê Cao" w:date="2018-03-02T08:27:00Z">
        <w:r w:rsidR="007E7525" w:rsidRPr="003124BE" w:rsidDel="003D389B">
          <w:delText xml:space="preserve">and </w:delText>
        </w:r>
        <w:r w:rsidR="00AE5688" w:rsidRPr="003124BE" w:rsidDel="003D389B">
          <w:delText xml:space="preserve">has </w:delText>
        </w:r>
        <w:r w:rsidR="000F3D65" w:rsidRPr="003124BE" w:rsidDel="003D389B">
          <w:delText>le</w:delText>
        </w:r>
        <w:r w:rsidR="007E7525" w:rsidRPr="003124BE" w:rsidDel="003D389B">
          <w:delText xml:space="preserve">d to the identification of </w:delText>
        </w:r>
        <w:r w:rsidR="0001647F" w:rsidRPr="003124BE" w:rsidDel="003D389B">
          <w:delText>d</w:delText>
        </w:r>
      </w:del>
      <w:r w:rsidR="0001647F" w:rsidRPr="003124BE">
        <w:t>ysregulated</w:t>
      </w:r>
      <w:r w:rsidR="007E7525" w:rsidRPr="003124BE">
        <w:t xml:space="preserve"> biological processes</w:t>
      </w:r>
      <w:r w:rsidR="0001647F" w:rsidRPr="003124BE">
        <w:t xml:space="preserve"> and </w:t>
      </w:r>
      <w:del w:id="45" w:author="Kim-Anh Lê Cao" w:date="2018-03-02T08:27:00Z">
        <w:r w:rsidR="00AE5688" w:rsidRPr="003124BE" w:rsidDel="003D389B">
          <w:delText xml:space="preserve">the </w:delText>
        </w:r>
      </w:del>
      <w:ins w:id="46" w:author="Kim-Anh Lê Cao" w:date="2018-03-02T08:27:00Z">
        <w:r w:rsidR="003D389B">
          <w:t>their</w:t>
        </w:r>
        <w:r w:rsidR="003D389B" w:rsidRPr="003124BE">
          <w:t xml:space="preserve"> </w:t>
        </w:r>
      </w:ins>
      <w:r w:rsidR="0001647F" w:rsidRPr="003124BE">
        <w:t xml:space="preserve">underlying key </w:t>
      </w:r>
      <w:r w:rsidR="00AE5688" w:rsidRPr="003124BE">
        <w:t>molecular drivers</w:t>
      </w:r>
      <w:r w:rsidR="0001647F" w:rsidRPr="003124BE">
        <w:t xml:space="preserve"> of disease</w:t>
      </w:r>
      <w:ins w:id="47" w:author="Kim-Anh Lê Cao" w:date="2018-03-02T08:27:00Z">
        <w:r w:rsidR="003D389B">
          <w:t xml:space="preserve"> have been identified in [</w:t>
        </w:r>
        <w:r w:rsidR="003D389B" w:rsidRPr="003D389B">
          <w:rPr>
            <w:highlight w:val="yellow"/>
            <w:rPrChange w:id="48" w:author="Kim-Anh Lê Cao" w:date="2018-03-02T08:28:00Z">
              <w:rPr/>
            </w:rPrChange>
          </w:rPr>
          <w:t>disease</w:t>
        </w:r>
        <w:r w:rsidR="003D389B">
          <w:t>?]</w:t>
        </w:r>
      </w:ins>
      <w:r w:rsidR="0001647F" w:rsidRPr="003124BE">
        <w:t xml:space="preserve"> </w:t>
      </w:r>
      <w:r w:rsidR="0001647F" w:rsidRPr="003124BE">
        <w:fldChar w:fldCharType="begin"/>
      </w:r>
      <w:r w:rsidR="008A024A" w:rsidRPr="003124BE">
        <w:instrText xml:space="preserve"> ADDIN ZOTERO_ITEM CSL_CITATION {"citationID":"aoq032bthv","properties":{"formattedCitation":"[2,3]","plainCitation":"[2,3]"},"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0001647F" w:rsidRPr="003124BE">
        <w:fldChar w:fldCharType="separate"/>
      </w:r>
      <w:r w:rsidR="008A024A" w:rsidRPr="003124BE">
        <w:rPr>
          <w:noProof/>
        </w:rPr>
        <w:t>[2,3]</w:t>
      </w:r>
      <w:r w:rsidR="0001647F" w:rsidRPr="003124BE">
        <w:fldChar w:fldCharType="end"/>
      </w:r>
      <w:r w:rsidR="007E7525" w:rsidRPr="003124BE">
        <w:t>.</w:t>
      </w:r>
      <w:r w:rsidR="00BD0848" w:rsidRPr="003124BE">
        <w:t xml:space="preserve"> </w:t>
      </w:r>
      <w:del w:id="49" w:author="Kim-Anh Lê Cao" w:date="2018-03-02T08:28:00Z">
        <w:r w:rsidR="000F3D65" w:rsidRPr="003124BE" w:rsidDel="003D389B">
          <w:delText xml:space="preserve">Emerging </w:delText>
        </w:r>
      </w:del>
      <w:ins w:id="50" w:author="Kim-Anh Lê Cao" w:date="2018-03-02T08:28:00Z">
        <w:r w:rsidR="003D389B">
          <w:t>Recent</w:t>
        </w:r>
        <w:r w:rsidR="003D389B" w:rsidRPr="003124BE">
          <w:t xml:space="preserve"> </w:t>
        </w:r>
      </w:ins>
      <w:r w:rsidR="000F3D65" w:rsidRPr="003124BE">
        <w:t xml:space="preserve">systems biology </w:t>
      </w:r>
      <w:del w:id="51" w:author="Kim-Anh Lê Cao" w:date="2018-03-02T08:28:00Z">
        <w:r w:rsidR="000F3D65" w:rsidRPr="003124BE" w:rsidDel="003D389B">
          <w:delText xml:space="preserve">approaches </w:delText>
        </w:r>
      </w:del>
      <w:ins w:id="52" w:author="Kim-Anh Lê Cao" w:date="2018-03-02T08:28:00Z">
        <w:r w:rsidR="003D389B">
          <w:t>methods</w:t>
        </w:r>
        <w:r w:rsidR="003D389B" w:rsidRPr="003124BE">
          <w:t xml:space="preserve"> </w:t>
        </w:r>
      </w:ins>
      <w:r w:rsidR="000F3D65" w:rsidRPr="003124BE">
        <w:t>which</w:t>
      </w:r>
      <w:r w:rsidR="00F674F9" w:rsidRPr="003124BE">
        <w:t xml:space="preserve"> adopt a holistic approach have</w:t>
      </w:r>
      <w:r w:rsidR="000F3D65" w:rsidRPr="003124BE">
        <w:t xml:space="preserve"> incorporated data from multiple </w:t>
      </w:r>
      <w:r w:rsidR="00E06337" w:rsidRPr="003124BE">
        <w:t>omics</w:t>
      </w:r>
      <w:r w:rsidR="000F3D65" w:rsidRPr="003124BE">
        <w:t xml:space="preserve"> </w:t>
      </w:r>
      <w:del w:id="53" w:author="Kim-Anh Lê Cao" w:date="2018-03-02T08:29:00Z">
        <w:r w:rsidR="000F3D65" w:rsidRPr="003124BE" w:rsidDel="003D389B">
          <w:delText>(multi-</w:delText>
        </w:r>
        <w:r w:rsidR="00E06337" w:rsidRPr="003124BE" w:rsidDel="003D389B">
          <w:delText>omics</w:delText>
        </w:r>
        <w:r w:rsidR="000F3D65" w:rsidRPr="003124BE" w:rsidDel="003D389B">
          <w:delText xml:space="preserve">) </w:delText>
        </w:r>
      </w:del>
      <w:r w:rsidR="000F3D65" w:rsidRPr="003124BE">
        <w:t>sources</w:t>
      </w:r>
      <w:ins w:id="54" w:author="Kim-Anh Lê Cao" w:date="2018-03-02T08:31:00Z">
        <w:r w:rsidR="003D389B">
          <w:t xml:space="preserve"> </w:t>
        </w:r>
      </w:ins>
      <w:del w:id="55" w:author="Kim-Anh Lê Cao" w:date="2018-03-02T08:29:00Z">
        <w:r w:rsidR="000F3D65" w:rsidRPr="003124BE" w:rsidDel="003D389B">
          <w:delText xml:space="preserve"> </w:delText>
        </w:r>
      </w:del>
      <w:r w:rsidR="000F3D65" w:rsidRPr="003124BE">
        <w:t xml:space="preserve">have shown to improve biological insights, compared to considering each </w:t>
      </w:r>
      <w:r w:rsidR="00E06337" w:rsidRPr="003124BE">
        <w:t>omics</w:t>
      </w:r>
      <w:r w:rsidR="000F3D65" w:rsidRPr="003124BE">
        <w:t xml:space="preserve"> source separately </w:t>
      </w:r>
      <w:r w:rsidR="000F3D65" w:rsidRPr="003124BE">
        <w:fldChar w:fldCharType="begin"/>
      </w:r>
      <w:r w:rsidR="008A024A" w:rsidRPr="003124BE">
        <w:instrText xml:space="preserve"> ADDIN ZOTERO_ITEM CSL_CITATION {"citationID":"a22rc1eh2md","properties":{"formattedCitation":"{\\rtf [4\\uc0\\u8211{}6]}","plainCitation":"[4–6]"},"citationItems":[{"id":151,"uris":["http://zotero.org/users/2545847/items/2VQ26TJC"],"uri":["http://zotero.org/users/2545847/items/2VQ26TJC"],"itemData":{"id":151,"type":"article-journal","title":"Stitching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0F3D65" w:rsidRPr="003124BE">
        <w:fldChar w:fldCharType="separate"/>
      </w:r>
      <w:r w:rsidR="008A024A" w:rsidRPr="003124BE">
        <w:rPr>
          <w:rFonts w:eastAsia="Times New Roman"/>
        </w:rPr>
        <w:t>[4–6]</w:t>
      </w:r>
      <w:r w:rsidR="000F3D65" w:rsidRPr="003124BE">
        <w:fldChar w:fldCharType="end"/>
      </w:r>
      <w:r w:rsidR="000F3D65" w:rsidRPr="003124BE">
        <w:t xml:space="preserve">. </w:t>
      </w:r>
      <w:r w:rsidR="003649B2">
        <w:t xml:space="preserve">However, </w:t>
      </w:r>
      <w:ins w:id="56" w:author="Kim-Anh Lê Cao" w:date="2018-03-02T08:31:00Z">
        <w:r w:rsidR="003D389B">
          <w:t xml:space="preserve">multi-omics </w:t>
        </w:r>
      </w:ins>
      <w:ins w:id="57" w:author="Kim-Anh Lê Cao" w:date="2018-03-02T08:35:00Z">
        <w:r w:rsidR="00E2395C">
          <w:t xml:space="preserve">data integration analysis is </w:t>
        </w:r>
      </w:ins>
      <w:ins w:id="58" w:author="Kim-Anh Lê Cao" w:date="2018-03-02T08:31:00Z">
        <w:r w:rsidR="003D389B">
          <w:t xml:space="preserve">doomed by the large number of molecules </w:t>
        </w:r>
      </w:ins>
      <w:ins w:id="59" w:author="Kim-Anh Lê Cao" w:date="2018-03-02T08:35:00Z">
        <w:r w:rsidR="00E2395C">
          <w:t>that are</w:t>
        </w:r>
      </w:ins>
      <w:ins w:id="60" w:author="Kim-Anh Lê Cao" w:date="2018-03-02T08:31:00Z">
        <w:r w:rsidR="003D389B">
          <w:t xml:space="preserve"> measure</w:t>
        </w:r>
      </w:ins>
      <w:ins w:id="61" w:author="Kim-Anh Lê Cao" w:date="2018-03-02T08:35:00Z">
        <w:r w:rsidR="00E2395C">
          <w:t>d</w:t>
        </w:r>
      </w:ins>
      <w:ins w:id="62" w:author="Kim-Anh Lê Cao" w:date="2018-03-02T08:31:00Z">
        <w:r w:rsidR="003D389B">
          <w:t xml:space="preserve"> compared to the small number of samples or individuals. </w:t>
        </w:r>
      </w:ins>
      <w:ins w:id="63" w:author="Kim-Anh Lê Cao" w:date="2018-03-02T08:32:00Z">
        <w:r w:rsidR="00E2395C">
          <w:t>M</w:t>
        </w:r>
        <w:r w:rsidR="003D389B">
          <w:t>ethods</w:t>
        </w:r>
      </w:ins>
      <w:ins w:id="64" w:author="Kim-Anh Lê Cao" w:date="2018-03-02T08:35:00Z">
        <w:r w:rsidR="00E2395C">
          <w:t xml:space="preserve"> which can</w:t>
        </w:r>
      </w:ins>
      <w:ins w:id="65" w:author="Kim-Anh Lê Cao" w:date="2018-03-02T08:32:00Z">
        <w:r w:rsidR="003D389B">
          <w:t xml:space="preserve"> </w:t>
        </w:r>
      </w:ins>
      <w:del w:id="66" w:author="Kim-Anh Lê Cao" w:date="2018-03-02T08:32:00Z">
        <w:r w:rsidR="003649B2" w:rsidDel="003D389B">
          <w:delText>whether m</w:delText>
        </w:r>
      </w:del>
      <w:del w:id="67" w:author="Kim-Anh Lê Cao" w:date="2018-03-02T08:33:00Z">
        <w:r w:rsidR="003649B2" w:rsidDel="003D389B">
          <w:delText xml:space="preserve">ulti-omics data integration can </w:delText>
        </w:r>
      </w:del>
      <w:r w:rsidR="003649B2">
        <w:t xml:space="preserve">identify </w:t>
      </w:r>
      <w:r w:rsidR="0013715E">
        <w:t xml:space="preserve">biologically and clinically relevant </w:t>
      </w:r>
      <w:r w:rsidR="003649B2">
        <w:t>indicators</w:t>
      </w:r>
      <w:ins w:id="68" w:author="Kim-Anh Lê Cao" w:date="2018-03-02T08:33:00Z">
        <w:r w:rsidR="003D389B">
          <w:t xml:space="preserve"> </w:t>
        </w:r>
      </w:ins>
      <w:ins w:id="69" w:author="Kim-Anh Lê Cao" w:date="2018-03-02T08:34:00Z">
        <w:r w:rsidR="003D389B">
          <w:t xml:space="preserve">in the form of biomarkers and molecular signatures </w:t>
        </w:r>
        <w:r w:rsidR="003D389B">
          <w:t xml:space="preserve">to predict </w:t>
        </w:r>
      </w:ins>
      <w:ins w:id="70" w:author="Kim-Anh Lê Cao" w:date="2018-03-02T08:33:00Z">
        <w:r w:rsidR="003D389B">
          <w:t>disease</w:t>
        </w:r>
        <w:r w:rsidR="003D389B">
          <w:t xml:space="preserve"> or </w:t>
        </w:r>
        <w:r w:rsidR="003D389B">
          <w:t>response to therapy</w:t>
        </w:r>
      </w:ins>
      <w:ins w:id="71" w:author="Kim-Anh Lê Cao" w:date="2018-03-02T08:34:00Z">
        <w:r w:rsidR="003D389B">
          <w:t xml:space="preserve"> are </w:t>
        </w:r>
      </w:ins>
      <w:ins w:id="72" w:author="Kim-Anh Lê Cao" w:date="2018-03-02T08:36:00Z">
        <w:r w:rsidR="00E2395C">
          <w:t>currently limited [or lacking]</w:t>
        </w:r>
      </w:ins>
      <w:ins w:id="73" w:author="Kim-Anh Lê Cao" w:date="2018-03-02T08:33:00Z">
        <w:r w:rsidR="003D389B">
          <w:t xml:space="preserve"> </w:t>
        </w:r>
      </w:ins>
      <w:del w:id="74" w:author="Kim-Anh Lê Cao" w:date="2018-03-02T08:34:00Z">
        <w:r w:rsidR="003649B2" w:rsidDel="003D389B">
          <w:delText xml:space="preserve"> </w:delText>
        </w:r>
      </w:del>
      <w:del w:id="75" w:author="Kim-Anh Lê Cao" w:date="2018-03-02T08:33:00Z">
        <w:r w:rsidR="003649B2" w:rsidDel="003D389B">
          <w:delText xml:space="preserve">(biomarkers) of </w:delText>
        </w:r>
        <w:r w:rsidR="004A7956" w:rsidDel="003D389B">
          <w:delText>normal or disease processes</w:delText>
        </w:r>
      </w:del>
      <w:del w:id="76" w:author="Kim-Anh Lê Cao" w:date="2018-03-02T08:34:00Z">
        <w:r w:rsidR="004A7956" w:rsidDel="003D389B">
          <w:delText>,</w:delText>
        </w:r>
      </w:del>
      <w:del w:id="77" w:author="Kim-Anh Lê Cao" w:date="2018-03-02T08:33:00Z">
        <w:r w:rsidR="004A7956" w:rsidDel="003D389B">
          <w:delText xml:space="preserve"> response to therapy </w:delText>
        </w:r>
      </w:del>
      <w:del w:id="78" w:author="Kim-Anh Lê Cao" w:date="2018-03-02T08:34:00Z">
        <w:r w:rsidR="004A7956" w:rsidDel="003D389B">
          <w:delText xml:space="preserve">or exposures remains to be </w:delText>
        </w:r>
        <w:commentRangeStart w:id="79"/>
        <w:r w:rsidR="004A7956" w:rsidDel="003D389B">
          <w:delText>explored</w:delText>
        </w:r>
        <w:r w:rsidR="00E337A0" w:rsidDel="003D389B">
          <w:delText xml:space="preserve"> </w:delText>
        </w:r>
        <w:commentRangeEnd w:id="79"/>
        <w:r w:rsidR="002A2F36" w:rsidDel="003D389B">
          <w:rPr>
            <w:rStyle w:val="CommentReference"/>
            <w:rFonts w:asciiTheme="minorHAnsi" w:eastAsiaTheme="minorEastAsia" w:hAnsiTheme="minorHAnsi" w:cstheme="minorBidi"/>
          </w:rPr>
          <w:commentReference w:id="79"/>
        </w:r>
      </w:del>
      <w:r w:rsidR="0013715E">
        <w:fldChar w:fldCharType="begin"/>
      </w:r>
      <w:r w:rsidR="0013715E">
        <w:instrText xml:space="preserve"> ADDIN ZOTERO_ITEM CSL_CITATION {"citationID":"alj034o2cv","properties":{"formattedCitation":"[7]","plainCitation":"[7]"},"citationItems":[{"id":724,"uris":["http://zotero.org/users/2545847/items/W4SGCCWR"],"uri":["http://zotero.org/users/2545847/items/W4SGCCWR"],"itemData":{"id":724,"type":"book","title":"BEST (Biomarkers, EndpointsS, and other Tools) Resource","publisher":"Maryland: Food and Drug Administration (US)/National Institutes of Health (US)","URL":"http://www.ncbi.nlm.nih.gov/books/NBK326791/","author":[{"family":"FDA-NIH Biomarker Working Group","given":""}],"issued":{"date-parts":[["2016"]]}}}],"schema":"https://github.com/citation-style-language/schema/raw/master/csl-citation.json"} </w:instrText>
      </w:r>
      <w:r w:rsidR="0013715E">
        <w:fldChar w:fldCharType="separate"/>
      </w:r>
      <w:r w:rsidR="0013715E">
        <w:rPr>
          <w:noProof/>
        </w:rPr>
        <w:t>[7]</w:t>
      </w:r>
      <w:r w:rsidR="0013715E">
        <w:fldChar w:fldCharType="end"/>
      </w:r>
      <w:r w:rsidR="004A7956">
        <w:t>.</w:t>
      </w:r>
    </w:p>
    <w:p w14:paraId="1913D535" w14:textId="3C820A81" w:rsidR="0016392A" w:rsidRPr="00C15910" w:rsidRDefault="00BE16D9" w:rsidP="00C15910">
      <w:pPr>
        <w:widowControl w:val="0"/>
        <w:autoSpaceDE w:val="0"/>
        <w:autoSpaceDN w:val="0"/>
        <w:adjustRightInd w:val="0"/>
        <w:spacing w:line="480" w:lineRule="auto"/>
        <w:ind w:firstLine="720"/>
        <w:jc w:val="both"/>
      </w:pPr>
      <w:r w:rsidRPr="003124BE">
        <w:t>Strategies to integrate multi-</w:t>
      </w:r>
      <w:r w:rsidR="00E06337" w:rsidRPr="003124BE">
        <w:t>omics</w:t>
      </w:r>
      <w:r w:rsidRPr="003124BE">
        <w:t xml:space="preserve"> data</w:t>
      </w:r>
      <w:r w:rsidR="000F3D65" w:rsidRPr="003124BE">
        <w:t xml:space="preserve"> </w:t>
      </w:r>
      <w:r w:rsidR="004F50C3" w:rsidRPr="003124BE">
        <w:t xml:space="preserve">can be divided into unsupervised analyses which identify coherent patterns </w:t>
      </w:r>
      <w:r w:rsidR="00EF3385" w:rsidRPr="003124BE">
        <w:t>across</w:t>
      </w:r>
      <w:r w:rsidR="004F50C3" w:rsidRPr="003124BE">
        <w:t xml:space="preserve"> multi-</w:t>
      </w:r>
      <w:r w:rsidR="00E06337" w:rsidRPr="003124BE">
        <w:t>omics</w:t>
      </w:r>
      <w:r w:rsidR="004F50C3" w:rsidRPr="003124BE">
        <w:t xml:space="preserve"> datasets when samples are unlabeled, and supervised analyses which identify</w:t>
      </w:r>
      <w:r w:rsidR="00EF3385" w:rsidRPr="003124BE">
        <w:t xml:space="preserve"> multi-</w:t>
      </w:r>
      <w:r w:rsidR="00E06337" w:rsidRPr="003124BE">
        <w:t>omics</w:t>
      </w:r>
      <w:r w:rsidR="004F50C3" w:rsidRPr="003124BE">
        <w:t xml:space="preserve"> patterns that discriminate between known phenotypic sample </w:t>
      </w:r>
      <w:r w:rsidR="009013CC" w:rsidRPr="003124BE">
        <w:t>groups</w:t>
      </w:r>
      <w:r w:rsidR="004F50C3" w:rsidRPr="003124BE">
        <w:t>.</w:t>
      </w:r>
      <w:r w:rsidR="001B711A" w:rsidRPr="003124BE">
        <w:t xml:space="preserve"> </w:t>
      </w:r>
      <w:ins w:id="80" w:author="Kim-Anh Lê Cao" w:date="2018-03-02T08:36:00Z">
        <w:r w:rsidR="00E2395C">
          <w:t xml:space="preserve">The integrative analysis field started by using </w:t>
        </w:r>
      </w:ins>
      <w:del w:id="81" w:author="Kim-Anh Lê Cao" w:date="2018-03-02T08:36:00Z">
        <w:r w:rsidR="00AE5688" w:rsidRPr="003124BE" w:rsidDel="00E2395C">
          <w:delText>Initially</w:delText>
        </w:r>
        <w:r w:rsidR="0016392A" w:rsidRPr="003124BE" w:rsidDel="00E2395C">
          <w:delText xml:space="preserve"> analyses using </w:delText>
        </w:r>
      </w:del>
      <w:r w:rsidR="0016392A" w:rsidRPr="003124BE">
        <w:t xml:space="preserve">multi-step approaches such </w:t>
      </w:r>
      <w:r w:rsidR="00733326">
        <w:t xml:space="preserve">as </w:t>
      </w:r>
      <w:r w:rsidR="0016392A" w:rsidRPr="003124BE">
        <w:t>concatenation of multi-</w:t>
      </w:r>
      <w:r w:rsidR="00E06337" w:rsidRPr="003124BE">
        <w:t>omics</w:t>
      </w:r>
      <w:r w:rsidR="0016392A" w:rsidRPr="003124BE">
        <w:t xml:space="preserve"> data or ensembles of models developed separately on each </w:t>
      </w:r>
      <w:r w:rsidR="00E06337" w:rsidRPr="003124BE">
        <w:t>omics</w:t>
      </w:r>
      <w:r w:rsidR="0016392A" w:rsidRPr="003124BE">
        <w:t xml:space="preserve"> dataset</w:t>
      </w:r>
      <w:del w:id="82" w:author="Kim-Anh Lê Cao" w:date="2018-03-02T08:37:00Z">
        <w:r w:rsidR="0016392A" w:rsidRPr="003124BE" w:rsidDel="00E2395C">
          <w:delText xml:space="preserve"> </w:delText>
        </w:r>
        <w:r w:rsidR="00AE5688" w:rsidRPr="003124BE" w:rsidDel="00E2395C">
          <w:delText>were common</w:delText>
        </w:r>
      </w:del>
      <w:r w:rsidR="008A024A" w:rsidRPr="003124BE">
        <w:t xml:space="preserve"> </w:t>
      </w:r>
      <w:r w:rsidR="008A024A" w:rsidRPr="003124BE">
        <w:fldChar w:fldCharType="begin"/>
      </w:r>
      <w:r w:rsidR="0013715E">
        <w:instrText xml:space="preserve"> ADDIN ZOTERO_ITEM CSL_CITATION {"citationID":"a1haja8fe2a","properties":{"formattedCitation":"[12]","plainCitation":"[12]"},"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008A024A" w:rsidRPr="003124BE">
        <w:fldChar w:fldCharType="separate"/>
      </w:r>
      <w:r w:rsidR="0013715E">
        <w:rPr>
          <w:noProof/>
        </w:rPr>
        <w:t>[12]</w:t>
      </w:r>
      <w:r w:rsidR="008A024A" w:rsidRPr="003124BE">
        <w:fldChar w:fldCharType="end"/>
      </w:r>
      <w:r w:rsidR="0016392A" w:rsidRPr="003124BE">
        <w:t>.</w:t>
      </w:r>
      <w:ins w:id="83" w:author="Kim-Anh Lê Cao" w:date="2018-03-02T08:37:00Z">
        <w:r w:rsidR="00E2395C">
          <w:t xml:space="preserve"> T</w:t>
        </w:r>
      </w:ins>
      <w:del w:id="84" w:author="Kim-Anh Lê Cao" w:date="2018-03-02T08:37:00Z">
        <w:r w:rsidR="0016392A" w:rsidRPr="003124BE" w:rsidDel="00E2395C">
          <w:delText xml:space="preserve"> However, t</w:delText>
        </w:r>
      </w:del>
      <w:r w:rsidR="0016392A" w:rsidRPr="003124BE">
        <w:t>hese approaches</w:t>
      </w:r>
      <w:ins w:id="85" w:author="Kim-Anh Lê Cao" w:date="2018-03-02T08:38:00Z">
        <w:r w:rsidR="00E2395C">
          <w:t xml:space="preserve"> limit our understanding of disease mechanisms, as they </w:t>
        </w:r>
      </w:ins>
      <w:ins w:id="86" w:author="Kim-Anh Lê Cao" w:date="2018-03-02T08:37:00Z">
        <w:r w:rsidR="00E2395C">
          <w:t xml:space="preserve"> </w:t>
        </w:r>
      </w:ins>
      <w:ins w:id="87" w:author="Kim-Anh Lê Cao" w:date="2018-03-02T08:38:00Z">
        <w:r w:rsidR="00E2395C">
          <w:t xml:space="preserve">can be </w:t>
        </w:r>
      </w:ins>
      <w:ins w:id="88" w:author="Kim-Anh Lê Cao" w:date="2018-03-02T08:37:00Z">
        <w:r w:rsidR="00E2395C">
          <w:t xml:space="preserve">biased </w:t>
        </w:r>
      </w:ins>
      <w:del w:id="89" w:author="Kim-Anh Lê Cao" w:date="2018-03-02T08:37:00Z">
        <w:r w:rsidR="008A024A" w:rsidRPr="003124BE" w:rsidDel="00E2395C">
          <w:delText xml:space="preserve"> may</w:delText>
        </w:r>
        <w:r w:rsidR="00AE5688" w:rsidRPr="003124BE" w:rsidDel="00E2395C">
          <w:delText xml:space="preserve"> </w:delText>
        </w:r>
        <w:r w:rsidR="008A024A" w:rsidRPr="003124BE" w:rsidDel="00E2395C">
          <w:delText xml:space="preserve">be biased </w:delText>
        </w:r>
      </w:del>
      <w:r w:rsidR="00AE5688" w:rsidRPr="003124BE">
        <w:t xml:space="preserve">towards </w:t>
      </w:r>
      <w:r w:rsidR="008A024A" w:rsidRPr="003124BE">
        <w:t xml:space="preserve">certain </w:t>
      </w:r>
      <w:r w:rsidR="00E06337" w:rsidRPr="003124BE">
        <w:t>omics</w:t>
      </w:r>
      <w:r w:rsidR="008A024A" w:rsidRPr="003124BE">
        <w:t xml:space="preserve"> data-types and</w:t>
      </w:r>
      <w:r w:rsidR="0016392A" w:rsidRPr="003124BE">
        <w:t xml:space="preserve"> do not account </w:t>
      </w:r>
      <w:r w:rsidR="008A024A" w:rsidRPr="003124BE">
        <w:t>for</w:t>
      </w:r>
      <w:r w:rsidR="0016392A" w:rsidRPr="003124BE">
        <w:t xml:space="preserve"> </w:t>
      </w:r>
      <w:r w:rsidR="00AE5688" w:rsidRPr="003124BE">
        <w:t>interactions</w:t>
      </w:r>
      <w:r w:rsidR="0016392A" w:rsidRPr="003124BE">
        <w:t xml:space="preserve"> between </w:t>
      </w:r>
      <w:r w:rsidR="00E06337" w:rsidRPr="003124BE">
        <w:t>omics</w:t>
      </w:r>
      <w:r w:rsidR="008A024A" w:rsidRPr="003124BE">
        <w:t xml:space="preserve"> layers</w:t>
      </w:r>
      <w:del w:id="90" w:author="Kim-Anh Lê Cao" w:date="2018-03-02T08:38:00Z">
        <w:r w:rsidR="0016392A" w:rsidRPr="003124BE" w:rsidDel="00E2395C">
          <w:delText xml:space="preserve"> thus limit</w:delText>
        </w:r>
        <w:r w:rsidR="008A024A" w:rsidRPr="003124BE" w:rsidDel="00E2395C">
          <w:delText>ing</w:delText>
        </w:r>
        <w:r w:rsidR="0016392A" w:rsidRPr="003124BE" w:rsidDel="00E2395C">
          <w:delText xml:space="preserve"> our understanding of</w:delText>
        </w:r>
        <w:r w:rsidR="008A024A" w:rsidRPr="003124BE" w:rsidDel="00E2395C">
          <w:delText xml:space="preserve"> </w:delText>
        </w:r>
        <w:r w:rsidR="00AE5688" w:rsidRPr="003124BE" w:rsidDel="00E2395C">
          <w:delText>disease mechanisms</w:delText>
        </w:r>
      </w:del>
      <w:r w:rsidR="008A024A" w:rsidRPr="003124BE">
        <w:t xml:space="preserve"> </w:t>
      </w:r>
      <w:r w:rsidR="008A024A" w:rsidRPr="003124BE">
        <w:fldChar w:fldCharType="begin"/>
      </w:r>
      <w:r w:rsidR="0013715E">
        <w:instrText xml:space="preserve"> ADDIN ZOTERO_ITEM CSL_CITATION {"citationID":"a2p1jimll2s","properties":{"formattedCitation":"[13,14]","plainCitation":"[13,14]"},"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008A024A" w:rsidRPr="003124BE">
        <w:fldChar w:fldCharType="separate"/>
      </w:r>
      <w:r w:rsidR="0013715E">
        <w:rPr>
          <w:noProof/>
        </w:rPr>
        <w:t>[13,14]</w:t>
      </w:r>
      <w:r w:rsidR="008A024A" w:rsidRPr="003124BE">
        <w:fldChar w:fldCharType="end"/>
      </w:r>
      <w:r w:rsidR="008A024A" w:rsidRPr="003124BE">
        <w:t xml:space="preserve">. </w:t>
      </w:r>
      <w:r w:rsidR="005729C2" w:rsidRPr="003124BE">
        <w:t xml:space="preserve">Recently </w:t>
      </w:r>
      <w:r w:rsidR="002A647B" w:rsidRPr="003124BE">
        <w:t xml:space="preserve">proposed </w:t>
      </w:r>
      <w:r w:rsidR="005729C2" w:rsidRPr="003124BE">
        <w:t xml:space="preserve">integrative strategies have incorporated various </w:t>
      </w:r>
      <w:r w:rsidR="005729C2" w:rsidRPr="003124BE">
        <w:lastRenderedPageBreak/>
        <w:t>methodological</w:t>
      </w:r>
      <w:r w:rsidR="002A647B" w:rsidRPr="003124BE">
        <w:t xml:space="preserve"> concepts, such as Bayesian, network-based and component-based techniques</w:t>
      </w:r>
      <w:r w:rsidR="001063AA">
        <w:t xml:space="preserve"> </w:t>
      </w:r>
      <w:r w:rsidR="001063AA" w:rsidRPr="003124BE">
        <w:t>(</w:t>
      </w:r>
      <w:r w:rsidR="001063AA" w:rsidRPr="003124BE">
        <w:rPr>
          <w:b/>
        </w:rPr>
        <w:t>Fig. 1</w:t>
      </w:r>
      <w:r w:rsidR="001063AA" w:rsidRPr="003124BE">
        <w:t xml:space="preserve">) </w:t>
      </w:r>
      <w:r w:rsidR="001063AA" w:rsidRPr="003124BE">
        <w:fldChar w:fldCharType="begin"/>
      </w:r>
      <w:r w:rsidR="001063AA">
        <w:instrText xml:space="preserve"> ADDIN ZOTERO_ITEM CSL_CITATION {"citationID":"a166su29jb5","properties":{"formattedCitation":"{\\rtf [2,8\\uc0\\u8211{}11]}","plainCitation":"[2,8–11]"},"citationItems":[{"id":13,"uris":["http://zotero.org/users/2545847/items/ZJ25GZQZ"],"uri":["http://zotero.org/users/2545847/items/ZJ25GZQZ"],"itemData":{"id":13,"type":"article-journal","title":"Methods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1063AA" w:rsidRPr="003124BE">
        <w:fldChar w:fldCharType="separate"/>
      </w:r>
      <w:r w:rsidR="001063AA" w:rsidRPr="0013715E">
        <w:rPr>
          <w:rFonts w:eastAsia="Times New Roman"/>
        </w:rPr>
        <w:t>[2,8–11]</w:t>
      </w:r>
      <w:r w:rsidR="001063AA" w:rsidRPr="003124BE">
        <w:fldChar w:fldCharType="end"/>
      </w:r>
      <w:r w:rsidR="001063AA" w:rsidRPr="003124BE">
        <w:t xml:space="preserve">. </w:t>
      </w:r>
      <w:r w:rsidR="00C928FE" w:rsidRPr="003124BE">
        <w:t xml:space="preserve">Each </w:t>
      </w:r>
      <w:ins w:id="91" w:author="Kim-Anh Lê Cao" w:date="2018-03-02T08:39:00Z">
        <w:r w:rsidR="009A57BE">
          <w:t xml:space="preserve">of these </w:t>
        </w:r>
      </w:ins>
      <w:del w:id="92" w:author="Kim-Anh Lê Cao" w:date="2018-03-02T08:39:00Z">
        <w:r w:rsidR="00C928FE" w:rsidRPr="003124BE" w:rsidDel="009A57BE">
          <w:delText xml:space="preserve">integrative </w:delText>
        </w:r>
      </w:del>
      <w:r w:rsidR="00C928FE" w:rsidRPr="003124BE">
        <w:t>method</w:t>
      </w:r>
      <w:ins w:id="93" w:author="Kim-Anh Lê Cao" w:date="2018-03-02T08:39:00Z">
        <w:r w:rsidR="009A57BE">
          <w:t>s</w:t>
        </w:r>
      </w:ins>
      <w:r w:rsidR="00485F89" w:rsidRPr="003124BE">
        <w:t xml:space="preserve"> </w:t>
      </w:r>
      <w:r w:rsidR="00C928FE" w:rsidRPr="003124BE">
        <w:t>interrogate</w:t>
      </w:r>
      <w:del w:id="94" w:author="Kim-Anh Lê Cao" w:date="2018-03-02T08:39:00Z">
        <w:r w:rsidR="00C928FE" w:rsidRPr="003124BE" w:rsidDel="009A57BE">
          <w:delText>s</w:delText>
        </w:r>
      </w:del>
      <w:r w:rsidR="00485F89" w:rsidRPr="003124BE">
        <w:t xml:space="preserve"> multi-</w:t>
      </w:r>
      <w:r w:rsidR="00E06337" w:rsidRPr="003124BE">
        <w:t>omics</w:t>
      </w:r>
      <w:r w:rsidR="00485F89" w:rsidRPr="003124BE">
        <w:t xml:space="preserve"> data </w:t>
      </w:r>
      <w:del w:id="95" w:author="Kim-Anh Lê Cao" w:date="2018-03-02T08:39:00Z">
        <w:r w:rsidR="00485F89" w:rsidRPr="003124BE" w:rsidDel="009A57BE">
          <w:delText xml:space="preserve">in a different manner, </w:delText>
        </w:r>
      </w:del>
      <w:r w:rsidR="00485F89" w:rsidRPr="00C15910">
        <w:t>with different objectives</w:t>
      </w:r>
      <w:ins w:id="96" w:author="Kim-Anh Lê Cao" w:date="2018-03-02T08:39:00Z">
        <w:r w:rsidR="009A57BE">
          <w:t xml:space="preserve"> and results, with the aim to generate novel hypotheses </w:t>
        </w:r>
      </w:ins>
      <w:del w:id="97" w:author="Kim-Anh Lê Cao" w:date="2018-03-02T08:39:00Z">
        <w:r w:rsidR="00485F89" w:rsidRPr="00C15910" w:rsidDel="009A57BE">
          <w:delText xml:space="preserve"> and therefore </w:delText>
        </w:r>
        <w:r w:rsidR="00C928FE" w:rsidRPr="00C15910" w:rsidDel="009A57BE">
          <w:delText>generates</w:delText>
        </w:r>
        <w:r w:rsidR="00485F89" w:rsidRPr="00C15910" w:rsidDel="009A57BE">
          <w:delText xml:space="preserve"> different hypotheses </w:delText>
        </w:r>
      </w:del>
      <w:r w:rsidR="00485F89" w:rsidRPr="00C15910">
        <w:t xml:space="preserve">to be </w:t>
      </w:r>
      <w:ins w:id="98" w:author="Kim-Anh Lê Cao" w:date="2018-03-02T08:39:00Z">
        <w:r w:rsidR="009A57BE">
          <w:t xml:space="preserve">further </w:t>
        </w:r>
      </w:ins>
      <w:r w:rsidR="00485F89" w:rsidRPr="00C15910">
        <w:t>tested using experimental studies.</w:t>
      </w:r>
      <w:r w:rsidR="00E870A9" w:rsidRPr="00C15910">
        <w:t xml:space="preserve"> </w:t>
      </w:r>
      <w:ins w:id="99" w:author="Kim-Anh Lê Cao" w:date="2018-03-02T08:40:00Z">
        <w:r w:rsidR="009A57BE">
          <w:t xml:space="preserve">These methods are </w:t>
        </w:r>
        <w:r w:rsidR="009A57BE" w:rsidRPr="00C15910">
          <w:t>either</w:t>
        </w:r>
        <w:r w:rsidR="009A57BE">
          <w:t xml:space="preserve"> restrained to the identification of </w:t>
        </w:r>
        <w:r w:rsidR="009A57BE" w:rsidRPr="00C15910">
          <w:t>coherent patterns across omics-domains (unsupervised) or between phenotype groups (supervised</w:t>
        </w:r>
        <w:r w:rsidR="009A57BE">
          <w:t xml:space="preserve"> analysis)</w:t>
        </w:r>
      </w:ins>
      <w:ins w:id="100" w:author="Kim-Anh Lê Cao" w:date="2018-03-02T08:41:00Z">
        <w:r w:rsidR="009A57BE">
          <w:t xml:space="preserve"> and [</w:t>
        </w:r>
        <w:r w:rsidR="009A57BE" w:rsidRPr="009A57BE">
          <w:rPr>
            <w:highlight w:val="yellow"/>
            <w:rPrChange w:id="101" w:author="Kim-Anh Lê Cao" w:date="2018-03-02T08:42:00Z">
              <w:rPr/>
            </w:rPrChange>
          </w:rPr>
          <w:t xml:space="preserve">sthg is missing here, </w:t>
        </w:r>
      </w:ins>
      <w:ins w:id="102" w:author="Kim-Anh Lê Cao" w:date="2018-03-02T08:42:00Z">
        <w:r w:rsidR="009A57BE" w:rsidRPr="009A57BE">
          <w:rPr>
            <w:highlight w:val="yellow"/>
            <w:rPrChange w:id="103" w:author="Kim-Anh Lê Cao" w:date="2018-03-02T08:42:00Z">
              <w:rPr/>
            </w:rPrChange>
          </w:rPr>
          <w:t>the fact that you cant have both,is this obvious in the sentence?</w:t>
        </w:r>
      </w:ins>
      <w:ins w:id="104" w:author="Kim-Anh Lê Cao" w:date="2018-03-02T08:41:00Z">
        <w:r w:rsidR="009A57BE">
          <w:t>]</w:t>
        </w:r>
      </w:ins>
      <w:ins w:id="105" w:author="Kim-Anh Lê Cao" w:date="2018-03-02T08:40:00Z">
        <w:r w:rsidR="009A57BE">
          <w:t>.</w:t>
        </w:r>
      </w:ins>
    </w:p>
    <w:p w14:paraId="12A64FE8" w14:textId="617677EA" w:rsidR="00A17C32" w:rsidRPr="00C15910" w:rsidRDefault="009A57BE" w:rsidP="00C15910">
      <w:pPr>
        <w:pStyle w:val="p1"/>
        <w:spacing w:line="480" w:lineRule="auto"/>
        <w:jc w:val="both"/>
        <w:rPr>
          <w:rFonts w:ascii="Times New Roman" w:hAnsi="Times New Roman"/>
          <w:sz w:val="24"/>
          <w:szCs w:val="24"/>
        </w:rPr>
      </w:pPr>
      <w:ins w:id="106" w:author="Kim-Anh Lê Cao" w:date="2018-03-02T08:41:00Z">
        <w:r>
          <w:rPr>
            <w:rFonts w:ascii="Times New Roman" w:hAnsi="Times New Roman"/>
            <w:sz w:val="24"/>
            <w:szCs w:val="24"/>
          </w:rPr>
          <w:t xml:space="preserve">We introduce </w:t>
        </w:r>
      </w:ins>
      <w:del w:id="107" w:author="Kim-Anh Lê Cao" w:date="2018-03-02T08:41:00Z">
        <w:r w:rsidR="00A17C32" w:rsidRPr="00C15910" w:rsidDel="009A57BE">
          <w:rPr>
            <w:rFonts w:ascii="Times New Roman" w:hAnsi="Times New Roman"/>
            <w:sz w:val="24"/>
            <w:szCs w:val="24"/>
          </w:rPr>
          <w:delText>Unlike previous approaches that</w:delText>
        </w:r>
      </w:del>
      <w:del w:id="108" w:author="Kim-Anh Lê Cao" w:date="2018-03-02T08:40:00Z">
        <w:r w:rsidR="00A17C32" w:rsidRPr="00C15910" w:rsidDel="009A57BE">
          <w:rPr>
            <w:rFonts w:ascii="Times New Roman" w:hAnsi="Times New Roman"/>
            <w:sz w:val="24"/>
            <w:szCs w:val="24"/>
          </w:rPr>
          <w:delText xml:space="preserve"> either identify coherent patterns across </w:delText>
        </w:r>
        <w:r w:rsidR="00E06337" w:rsidRPr="00C15910" w:rsidDel="009A57BE">
          <w:rPr>
            <w:rFonts w:ascii="Times New Roman" w:hAnsi="Times New Roman"/>
            <w:sz w:val="24"/>
            <w:szCs w:val="24"/>
          </w:rPr>
          <w:delText>omics</w:delText>
        </w:r>
        <w:r w:rsidR="00A17C32" w:rsidRPr="00C15910" w:rsidDel="009A57BE">
          <w:rPr>
            <w:rFonts w:ascii="Times New Roman" w:hAnsi="Times New Roman"/>
            <w:sz w:val="24"/>
            <w:szCs w:val="24"/>
          </w:rPr>
          <w:delText>-domains</w:delText>
        </w:r>
        <w:r w:rsidR="00FB5DA9" w:rsidRPr="00C15910" w:rsidDel="009A57BE">
          <w:rPr>
            <w:rFonts w:ascii="Times New Roman" w:hAnsi="Times New Roman"/>
            <w:sz w:val="24"/>
            <w:szCs w:val="24"/>
          </w:rPr>
          <w:delText xml:space="preserve"> (unsupervised)</w:delText>
        </w:r>
        <w:r w:rsidR="00A17C32" w:rsidRPr="00C15910" w:rsidDel="009A57BE">
          <w:rPr>
            <w:rFonts w:ascii="Times New Roman" w:hAnsi="Times New Roman"/>
            <w:sz w:val="24"/>
            <w:szCs w:val="24"/>
          </w:rPr>
          <w:delText xml:space="preserve"> or between phenotype groups</w:delText>
        </w:r>
        <w:r w:rsidR="00FB5DA9" w:rsidRPr="00C15910" w:rsidDel="009A57BE">
          <w:rPr>
            <w:rFonts w:ascii="Times New Roman" w:hAnsi="Times New Roman"/>
            <w:sz w:val="24"/>
            <w:szCs w:val="24"/>
          </w:rPr>
          <w:delText xml:space="preserve"> (supervised)</w:delText>
        </w:r>
        <w:r w:rsidR="00A17C32" w:rsidRPr="00C15910" w:rsidDel="009A57BE">
          <w:rPr>
            <w:rFonts w:ascii="Times New Roman" w:hAnsi="Times New Roman"/>
            <w:sz w:val="24"/>
            <w:szCs w:val="24"/>
          </w:rPr>
          <w:delText>, w</w:delText>
        </w:r>
      </w:del>
      <w:del w:id="109" w:author="Kim-Anh Lê Cao" w:date="2018-03-02T08:41:00Z">
        <w:r w:rsidR="00A17C32" w:rsidRPr="00C15910" w:rsidDel="009A57BE">
          <w:rPr>
            <w:rFonts w:ascii="Times New Roman" w:hAnsi="Times New Roman"/>
            <w:sz w:val="24"/>
            <w:szCs w:val="24"/>
          </w:rPr>
          <w:delText xml:space="preserve">e propose </w:delText>
        </w:r>
      </w:del>
      <w:r w:rsidR="00A17C32" w:rsidRPr="00C15910">
        <w:rPr>
          <w:rFonts w:ascii="Times New Roman" w:hAnsi="Times New Roman"/>
          <w:sz w:val="24"/>
          <w:szCs w:val="24"/>
        </w:rPr>
        <w:t>DIABLO, a</w:t>
      </w:r>
      <w:ins w:id="110" w:author="Kim-Anh Lê Cao" w:date="2018-02-28T07:57:00Z">
        <w:r w:rsidR="002A2F36">
          <w:rPr>
            <w:rFonts w:ascii="Times New Roman" w:hAnsi="Times New Roman"/>
            <w:sz w:val="24"/>
            <w:szCs w:val="24"/>
          </w:rPr>
          <w:t>n integrative</w:t>
        </w:r>
      </w:ins>
      <w:r w:rsidR="00A17C32" w:rsidRPr="00C15910">
        <w:rPr>
          <w:rFonts w:ascii="Times New Roman" w:hAnsi="Times New Roman"/>
          <w:sz w:val="24"/>
          <w:szCs w:val="24"/>
        </w:rPr>
        <w:t xml:space="preserve"> </w:t>
      </w:r>
      <w:del w:id="111" w:author="Kim-Anh Lê Cao" w:date="2018-02-28T07:57:00Z">
        <w:r w:rsidR="00A17C32" w:rsidRPr="00C15910" w:rsidDel="002A2F36">
          <w:rPr>
            <w:rFonts w:ascii="Times New Roman" w:hAnsi="Times New Roman"/>
            <w:sz w:val="24"/>
            <w:szCs w:val="24"/>
          </w:rPr>
          <w:delText xml:space="preserve">novel </w:delText>
        </w:r>
      </w:del>
      <w:r w:rsidR="00A17C32" w:rsidRPr="00C15910">
        <w:rPr>
          <w:rFonts w:ascii="Times New Roman" w:hAnsi="Times New Roman"/>
          <w:sz w:val="24"/>
          <w:szCs w:val="24"/>
        </w:rPr>
        <w:t>multivariate method</w:t>
      </w:r>
      <w:ins w:id="112" w:author="Kim-Anh Lê Cao" w:date="2018-03-02T08:41:00Z">
        <w:r>
          <w:rPr>
            <w:rFonts w:ascii="Times New Roman" w:hAnsi="Times New Roman"/>
            <w:sz w:val="24"/>
            <w:szCs w:val="24"/>
          </w:rPr>
          <w:t xml:space="preserve"> </w:t>
        </w:r>
      </w:ins>
      <w:ins w:id="113" w:author="Kim-Anh Lê Cao" w:date="2018-03-02T08:42:00Z">
        <w:r>
          <w:rPr>
            <w:rFonts w:ascii="Times New Roman" w:hAnsi="Times New Roman"/>
            <w:sz w:val="24"/>
            <w:szCs w:val="24"/>
          </w:rPr>
          <w:t>that selects biomarkers rel</w:t>
        </w:r>
      </w:ins>
      <w:ins w:id="114" w:author="Kim-Anh Lê Cao" w:date="2018-03-02T08:43:00Z">
        <w:r>
          <w:rPr>
            <w:rFonts w:ascii="Times New Roman" w:hAnsi="Times New Roman"/>
            <w:sz w:val="24"/>
            <w:szCs w:val="24"/>
          </w:rPr>
          <w:t>a</w:t>
        </w:r>
      </w:ins>
      <w:ins w:id="115" w:author="Kim-Anh Lê Cao" w:date="2018-03-02T08:42:00Z">
        <w:r>
          <w:rPr>
            <w:rFonts w:ascii="Times New Roman" w:hAnsi="Times New Roman"/>
            <w:sz w:val="24"/>
            <w:szCs w:val="24"/>
          </w:rPr>
          <w:t xml:space="preserve">ted to a phenotype of interest, while extracting </w:t>
        </w:r>
      </w:ins>
      <w:ins w:id="116" w:author="Kim-Anh Lê Cao" w:date="2018-03-02T08:43:00Z">
        <w:r>
          <w:rPr>
            <w:rFonts w:ascii="Times New Roman" w:hAnsi="Times New Roman"/>
            <w:sz w:val="24"/>
            <w:szCs w:val="24"/>
          </w:rPr>
          <w:t xml:space="preserve">the </w:t>
        </w:r>
      </w:ins>
      <w:del w:id="117" w:author="Kim-Anh Lê Cao" w:date="2018-03-02T08:43:00Z">
        <w:r w:rsidR="00A17C32" w:rsidRPr="00C15910" w:rsidDel="009A57BE">
          <w:rPr>
            <w:rFonts w:ascii="Times New Roman" w:hAnsi="Times New Roman"/>
            <w:sz w:val="24"/>
            <w:szCs w:val="24"/>
          </w:rPr>
          <w:delText xml:space="preserve"> </w:delText>
        </w:r>
      </w:del>
      <w:del w:id="118" w:author="Kim-Anh Lê Cao" w:date="2018-02-28T07:57:00Z">
        <w:r w:rsidR="00A17C32" w:rsidRPr="00C15910" w:rsidDel="002A2F36">
          <w:rPr>
            <w:rFonts w:ascii="Times New Roman" w:hAnsi="Times New Roman"/>
            <w:sz w:val="24"/>
            <w:szCs w:val="24"/>
          </w:rPr>
          <w:delText>for multi-</w:delText>
        </w:r>
        <w:r w:rsidR="00E06337" w:rsidRPr="00C15910" w:rsidDel="002A2F36">
          <w:rPr>
            <w:rFonts w:ascii="Times New Roman" w:hAnsi="Times New Roman"/>
            <w:sz w:val="24"/>
            <w:szCs w:val="24"/>
          </w:rPr>
          <w:delText>omics</w:delText>
        </w:r>
        <w:r w:rsidR="00A17C32" w:rsidRPr="00C15910" w:rsidDel="002A2F36">
          <w:rPr>
            <w:rFonts w:ascii="Times New Roman" w:hAnsi="Times New Roman"/>
            <w:sz w:val="24"/>
            <w:szCs w:val="24"/>
          </w:rPr>
          <w:delText xml:space="preserve"> data integration </w:delText>
        </w:r>
      </w:del>
      <w:del w:id="119" w:author="Kim-Anh Lê Cao" w:date="2018-03-02T08:43:00Z">
        <w:r w:rsidR="00A17C32" w:rsidRPr="00C15910" w:rsidDel="009A57BE">
          <w:rPr>
            <w:rFonts w:ascii="Times New Roman" w:hAnsi="Times New Roman"/>
            <w:sz w:val="24"/>
            <w:szCs w:val="24"/>
          </w:rPr>
          <w:delText xml:space="preserve">which </w:delText>
        </w:r>
      </w:del>
      <w:del w:id="120" w:author="Kim-Anh Lê Cao" w:date="2018-02-28T07:57:00Z">
        <w:r w:rsidR="00A17C32" w:rsidRPr="00C15910" w:rsidDel="002A2F36">
          <w:rPr>
            <w:rFonts w:ascii="Times New Roman" w:hAnsi="Times New Roman"/>
            <w:sz w:val="24"/>
            <w:szCs w:val="24"/>
          </w:rPr>
          <w:delText xml:space="preserve">can </w:delText>
        </w:r>
      </w:del>
      <w:del w:id="121" w:author="Kim-Anh Lê Cao" w:date="2018-02-28T07:58:00Z">
        <w:r w:rsidR="00A17C32" w:rsidRPr="00C15910" w:rsidDel="002A2F36">
          <w:rPr>
            <w:rFonts w:ascii="Times New Roman" w:hAnsi="Times New Roman"/>
            <w:sz w:val="24"/>
            <w:szCs w:val="24"/>
          </w:rPr>
          <w:delText xml:space="preserve">simultaneously </w:delText>
        </w:r>
      </w:del>
      <w:del w:id="122" w:author="Kim-Anh Lê Cao" w:date="2018-02-28T07:57:00Z">
        <w:r w:rsidR="00A17C32" w:rsidRPr="00C15910" w:rsidDel="002A2F36">
          <w:rPr>
            <w:rFonts w:ascii="Times New Roman" w:hAnsi="Times New Roman"/>
            <w:sz w:val="24"/>
            <w:szCs w:val="24"/>
          </w:rPr>
          <w:delText xml:space="preserve">model </w:delText>
        </w:r>
      </w:del>
      <w:del w:id="123" w:author="Kim-Anh Lê Cao" w:date="2018-02-28T07:58:00Z">
        <w:r w:rsidR="00A17C32" w:rsidRPr="00C15910" w:rsidDel="002A2F36">
          <w:rPr>
            <w:rFonts w:ascii="Times New Roman" w:hAnsi="Times New Roman"/>
            <w:sz w:val="24"/>
            <w:szCs w:val="24"/>
          </w:rPr>
          <w:delText xml:space="preserve">the </w:delText>
        </w:r>
      </w:del>
      <w:r w:rsidR="00A17C32" w:rsidRPr="00C15910">
        <w:rPr>
          <w:rFonts w:ascii="Times New Roman" w:hAnsi="Times New Roman"/>
          <w:sz w:val="24"/>
          <w:szCs w:val="24"/>
        </w:rPr>
        <w:t>correlation structure</w:t>
      </w:r>
      <w:ins w:id="124" w:author="Kim-Anh Lê Cao" w:date="2018-02-28T07:58:00Z">
        <w:r w:rsidR="002A2F36">
          <w:rPr>
            <w:rFonts w:ascii="Times New Roman" w:hAnsi="Times New Roman"/>
            <w:sz w:val="24"/>
            <w:szCs w:val="24"/>
          </w:rPr>
          <w:t xml:space="preserve"> </w:t>
        </w:r>
        <w:r>
          <w:rPr>
            <w:rFonts w:ascii="Times New Roman" w:hAnsi="Times New Roman"/>
            <w:sz w:val="24"/>
            <w:szCs w:val="24"/>
          </w:rPr>
          <w:t>between omics</w:t>
        </w:r>
      </w:ins>
      <w:ins w:id="125" w:author="Kim-Anh Lê Cao" w:date="2018-03-02T08:43:00Z">
        <w:r>
          <w:rPr>
            <w:rFonts w:ascii="Times New Roman" w:hAnsi="Times New Roman"/>
            <w:sz w:val="24"/>
            <w:szCs w:val="24"/>
          </w:rPr>
          <w:t xml:space="preserve"> datasets</w:t>
        </w:r>
      </w:ins>
      <w:del w:id="126" w:author="Kim-Anh Lê Cao" w:date="2018-02-28T07:59:00Z">
        <w:r w:rsidR="00A17C32" w:rsidRPr="00C15910" w:rsidDel="002A2F36">
          <w:rPr>
            <w:rFonts w:ascii="Times New Roman" w:hAnsi="Times New Roman"/>
            <w:sz w:val="24"/>
            <w:szCs w:val="24"/>
          </w:rPr>
          <w:delText xml:space="preserve"> </w:delText>
        </w:r>
      </w:del>
      <w:del w:id="127" w:author="Kim-Anh Lê Cao" w:date="2018-02-28T07:58:00Z">
        <w:r w:rsidR="00A17C32" w:rsidRPr="00C15910" w:rsidDel="002A2F36">
          <w:rPr>
            <w:rFonts w:ascii="Times New Roman" w:hAnsi="Times New Roman"/>
            <w:sz w:val="24"/>
            <w:szCs w:val="24"/>
          </w:rPr>
          <w:delText xml:space="preserve">between </w:delText>
        </w:r>
        <w:r w:rsidR="00E06337" w:rsidRPr="00C15910" w:rsidDel="002A2F36">
          <w:rPr>
            <w:rFonts w:ascii="Times New Roman" w:hAnsi="Times New Roman"/>
            <w:sz w:val="24"/>
            <w:szCs w:val="24"/>
          </w:rPr>
          <w:delText>omics</w:delText>
        </w:r>
        <w:r w:rsidR="00A17C32" w:rsidRPr="00C15910" w:rsidDel="002A2F36">
          <w:rPr>
            <w:rFonts w:ascii="Times New Roman" w:hAnsi="Times New Roman"/>
            <w:sz w:val="24"/>
            <w:szCs w:val="24"/>
          </w:rPr>
          <w:delText xml:space="preserve"> datasets and </w:delText>
        </w:r>
      </w:del>
      <w:del w:id="128" w:author="Kim-Anh Lê Cao" w:date="2018-02-28T07:57:00Z">
        <w:r w:rsidR="00A17C32" w:rsidRPr="00C15910" w:rsidDel="002A2F36">
          <w:rPr>
            <w:rFonts w:ascii="Times New Roman" w:hAnsi="Times New Roman"/>
            <w:sz w:val="24"/>
            <w:szCs w:val="24"/>
          </w:rPr>
          <w:delText>a</w:delText>
        </w:r>
      </w:del>
      <w:del w:id="129" w:author="Kim-Anh Lê Cao" w:date="2018-02-28T07:58:00Z">
        <w:r w:rsidR="00A17C32" w:rsidRPr="00C15910" w:rsidDel="002A2F36">
          <w:rPr>
            <w:rFonts w:ascii="Times New Roman" w:hAnsi="Times New Roman"/>
            <w:sz w:val="24"/>
            <w:szCs w:val="24"/>
          </w:rPr>
          <w:delText xml:space="preserve"> </w:delText>
        </w:r>
      </w:del>
      <w:del w:id="130" w:author="Kim-Anh Lê Cao" w:date="2018-03-02T08:42:00Z">
        <w:r w:rsidR="00FB5DA9" w:rsidRPr="00C15910" w:rsidDel="009A57BE">
          <w:rPr>
            <w:rFonts w:ascii="Times New Roman" w:hAnsi="Times New Roman"/>
            <w:sz w:val="24"/>
            <w:szCs w:val="24"/>
          </w:rPr>
          <w:delText>phenotype</w:delText>
        </w:r>
        <w:r w:rsidR="00A17C32" w:rsidRPr="00C15910" w:rsidDel="009A57BE">
          <w:rPr>
            <w:rFonts w:ascii="Times New Roman" w:hAnsi="Times New Roman"/>
            <w:sz w:val="24"/>
            <w:szCs w:val="24"/>
          </w:rPr>
          <w:delText xml:space="preserve"> of interest</w:delText>
        </w:r>
      </w:del>
      <w:r w:rsidR="00A17C32" w:rsidRPr="00C15910">
        <w:rPr>
          <w:rFonts w:ascii="Times New Roman" w:hAnsi="Times New Roman"/>
          <w:sz w:val="24"/>
          <w:szCs w:val="24"/>
        </w:rPr>
        <w:t xml:space="preserve">. </w:t>
      </w:r>
      <w:ins w:id="131" w:author="Kim-Anh Lê Cao" w:date="2018-03-02T08:43:00Z">
        <w:r>
          <w:rPr>
            <w:rFonts w:ascii="Times New Roman" w:hAnsi="Times New Roman"/>
            <w:sz w:val="24"/>
            <w:szCs w:val="24"/>
          </w:rPr>
          <w:t xml:space="preserve">The identified </w:t>
        </w:r>
      </w:ins>
      <w:del w:id="132" w:author="Kim-Anh Lê Cao" w:date="2018-03-02T08:43:00Z">
        <w:r w:rsidR="00A17C32" w:rsidRPr="00C15910" w:rsidDel="009A57BE">
          <w:rPr>
            <w:rFonts w:ascii="Times New Roman" w:hAnsi="Times New Roman"/>
            <w:sz w:val="24"/>
            <w:szCs w:val="24"/>
          </w:rPr>
          <w:delText xml:space="preserve">DIABLO identifies </w:delText>
        </w:r>
      </w:del>
      <w:r w:rsidR="00A17C32" w:rsidRPr="00C15910">
        <w:rPr>
          <w:rFonts w:ascii="Times New Roman" w:hAnsi="Times New Roman"/>
          <w:sz w:val="24"/>
          <w:szCs w:val="24"/>
        </w:rPr>
        <w:t>subsets of discriminatory molecules</w:t>
      </w:r>
      <w:ins w:id="133" w:author="Kim-Anh Lê Cao" w:date="2018-03-02T08:44:00Z">
        <w:r>
          <w:rPr>
            <w:rFonts w:ascii="Times New Roman" w:hAnsi="Times New Roman"/>
            <w:sz w:val="24"/>
            <w:szCs w:val="24"/>
          </w:rPr>
          <w:t xml:space="preserve"> represent </w:t>
        </w:r>
        <w:r w:rsidRPr="00C15910">
          <w:rPr>
            <w:rFonts w:ascii="Times New Roman" w:hAnsi="Times New Roman"/>
            <w:sz w:val="24"/>
            <w:szCs w:val="24"/>
          </w:rPr>
          <w:t>‘</w:t>
        </w:r>
        <w:commentRangeStart w:id="134"/>
        <w:r w:rsidRPr="00C15910">
          <w:rPr>
            <w:rFonts w:ascii="Times New Roman" w:hAnsi="Times New Roman"/>
            <w:sz w:val="24"/>
            <w:szCs w:val="24"/>
          </w:rPr>
          <w:t>multi-omics biomarker panel’</w:t>
        </w:r>
        <w:commentRangeEnd w:id="134"/>
        <w:r w:rsidRPr="00C15910">
          <w:rPr>
            <w:rStyle w:val="CommentReference"/>
            <w:rFonts w:ascii="Times New Roman" w:eastAsiaTheme="minorEastAsia" w:hAnsi="Times New Roman"/>
            <w:sz w:val="24"/>
            <w:szCs w:val="24"/>
          </w:rPr>
          <w:commentReference w:id="134"/>
        </w:r>
      </w:ins>
      <w:r w:rsidR="00A17C32" w:rsidRPr="00C15910">
        <w:rPr>
          <w:rFonts w:ascii="Times New Roman" w:hAnsi="Times New Roman"/>
          <w:sz w:val="24"/>
          <w:szCs w:val="24"/>
        </w:rPr>
        <w:t xml:space="preserve"> </w:t>
      </w:r>
      <w:del w:id="135" w:author="Kim-Anh Lê Cao" w:date="2018-03-02T08:44:00Z">
        <w:r w:rsidR="00A17C32" w:rsidRPr="00C15910" w:rsidDel="009A57BE">
          <w:rPr>
            <w:rFonts w:ascii="Times New Roman" w:hAnsi="Times New Roman"/>
            <w:sz w:val="24"/>
            <w:szCs w:val="24"/>
          </w:rPr>
          <w:delText xml:space="preserve">from each </w:delText>
        </w:r>
        <w:r w:rsidR="00E06337" w:rsidRPr="00C15910" w:rsidDel="009A57BE">
          <w:rPr>
            <w:rFonts w:ascii="Times New Roman" w:hAnsi="Times New Roman"/>
            <w:sz w:val="24"/>
            <w:szCs w:val="24"/>
          </w:rPr>
          <w:delText>omics</w:delText>
        </w:r>
        <w:r w:rsidR="00A17C32" w:rsidRPr="00C15910" w:rsidDel="009A57BE">
          <w:rPr>
            <w:rFonts w:ascii="Times New Roman" w:hAnsi="Times New Roman"/>
            <w:sz w:val="24"/>
            <w:szCs w:val="24"/>
          </w:rPr>
          <w:delText xml:space="preserve"> datase</w:delText>
        </w:r>
      </w:del>
      <w:ins w:id="136" w:author="Kim-Anh Lê Cao" w:date="2018-03-02T08:44:00Z">
        <w:r>
          <w:rPr>
            <w:rFonts w:ascii="Times New Roman" w:hAnsi="Times New Roman"/>
            <w:sz w:val="24"/>
            <w:szCs w:val="24"/>
          </w:rPr>
          <w:t>and</w:t>
        </w:r>
      </w:ins>
      <w:del w:id="137" w:author="Kim-Anh Lê Cao" w:date="2018-03-02T08:44:00Z">
        <w:r w:rsidR="00A17C32" w:rsidRPr="00C15910" w:rsidDel="009A57BE">
          <w:rPr>
            <w:rFonts w:ascii="Times New Roman" w:hAnsi="Times New Roman"/>
            <w:sz w:val="24"/>
            <w:szCs w:val="24"/>
          </w:rPr>
          <w:delText>t</w:delText>
        </w:r>
      </w:del>
      <w:r w:rsidR="00A17C32" w:rsidRPr="00C15910">
        <w:rPr>
          <w:rFonts w:ascii="Times New Roman" w:hAnsi="Times New Roman"/>
          <w:sz w:val="24"/>
          <w:szCs w:val="24"/>
        </w:rPr>
        <w:t xml:space="preserve"> </w:t>
      </w:r>
      <w:del w:id="138" w:author="Kim-Anh Lê Cao" w:date="2018-03-02T08:43:00Z">
        <w:r w:rsidR="00A17C32" w:rsidRPr="00C15910" w:rsidDel="009A57BE">
          <w:rPr>
            <w:rFonts w:ascii="Times New Roman" w:hAnsi="Times New Roman"/>
            <w:sz w:val="24"/>
            <w:szCs w:val="24"/>
          </w:rPr>
          <w:delText xml:space="preserve">that </w:delText>
        </w:r>
      </w:del>
      <w:r w:rsidR="00A17C32" w:rsidRPr="00C15910">
        <w:rPr>
          <w:rFonts w:ascii="Times New Roman" w:hAnsi="Times New Roman"/>
          <w:sz w:val="24"/>
          <w:szCs w:val="24"/>
        </w:rPr>
        <w:t>span common biological process</w:t>
      </w:r>
      <w:r w:rsidR="00FB5DA9" w:rsidRPr="00C15910">
        <w:rPr>
          <w:rFonts w:ascii="Times New Roman" w:hAnsi="Times New Roman"/>
          <w:sz w:val="24"/>
          <w:szCs w:val="24"/>
        </w:rPr>
        <w:t>es</w:t>
      </w:r>
      <w:r w:rsidR="00A17C32" w:rsidRPr="00C15910">
        <w:rPr>
          <w:rFonts w:ascii="Times New Roman" w:hAnsi="Times New Roman"/>
          <w:sz w:val="24"/>
          <w:szCs w:val="24"/>
        </w:rPr>
        <w:t xml:space="preserve"> across multiple </w:t>
      </w:r>
      <w:ins w:id="139" w:author="Kim-Anh Lê Cao" w:date="2018-03-02T08:44:00Z">
        <w:r>
          <w:rPr>
            <w:rFonts w:ascii="Times New Roman" w:hAnsi="Times New Roman"/>
            <w:sz w:val="24"/>
            <w:szCs w:val="24"/>
          </w:rPr>
          <w:t xml:space="preserve">functional </w:t>
        </w:r>
      </w:ins>
      <w:del w:id="140" w:author="Kim-Anh Lê Cao" w:date="2018-02-28T07:59:00Z">
        <w:r w:rsidR="00E06337" w:rsidRPr="00C15910" w:rsidDel="002A2F36">
          <w:rPr>
            <w:rFonts w:ascii="Times New Roman" w:hAnsi="Times New Roman"/>
            <w:sz w:val="24"/>
            <w:szCs w:val="24"/>
          </w:rPr>
          <w:delText>omics</w:delText>
        </w:r>
        <w:r w:rsidR="00A17C32" w:rsidRPr="00C15910" w:rsidDel="002A2F36">
          <w:rPr>
            <w:rFonts w:ascii="Times New Roman" w:hAnsi="Times New Roman"/>
            <w:sz w:val="24"/>
            <w:szCs w:val="24"/>
          </w:rPr>
          <w:delText xml:space="preserve"> </w:delText>
        </w:r>
      </w:del>
      <w:r w:rsidR="00A17C32" w:rsidRPr="00C15910">
        <w:rPr>
          <w:rFonts w:ascii="Times New Roman" w:hAnsi="Times New Roman"/>
          <w:sz w:val="24"/>
          <w:szCs w:val="24"/>
        </w:rPr>
        <w:t>layers</w:t>
      </w:r>
      <w:del w:id="141" w:author="Kim-Anh Lê Cao" w:date="2018-03-02T08:44:00Z">
        <w:r w:rsidR="00687657" w:rsidRPr="00C15910" w:rsidDel="009A57BE">
          <w:rPr>
            <w:rFonts w:ascii="Times New Roman" w:hAnsi="Times New Roman"/>
            <w:sz w:val="24"/>
            <w:szCs w:val="24"/>
          </w:rPr>
          <w:delText xml:space="preserve"> (‘</w:delText>
        </w:r>
        <w:commentRangeStart w:id="142"/>
        <w:r w:rsidR="00687657" w:rsidRPr="00C15910" w:rsidDel="009A57BE">
          <w:rPr>
            <w:rFonts w:ascii="Times New Roman" w:hAnsi="Times New Roman"/>
            <w:sz w:val="24"/>
            <w:szCs w:val="24"/>
          </w:rPr>
          <w:delText>multi-</w:delText>
        </w:r>
        <w:r w:rsidR="00E06337" w:rsidRPr="00C15910" w:rsidDel="009A57BE">
          <w:rPr>
            <w:rFonts w:ascii="Times New Roman" w:hAnsi="Times New Roman"/>
            <w:sz w:val="24"/>
            <w:szCs w:val="24"/>
          </w:rPr>
          <w:delText>omics</w:delText>
        </w:r>
        <w:r w:rsidR="00687657" w:rsidRPr="00C15910" w:rsidDel="009A57BE">
          <w:rPr>
            <w:rFonts w:ascii="Times New Roman" w:hAnsi="Times New Roman"/>
            <w:sz w:val="24"/>
            <w:szCs w:val="24"/>
          </w:rPr>
          <w:delText xml:space="preserve"> biomarker panel’</w:delText>
        </w:r>
        <w:commentRangeEnd w:id="142"/>
        <w:r w:rsidR="00E06337" w:rsidRPr="00C15910" w:rsidDel="009A57BE">
          <w:rPr>
            <w:rStyle w:val="CommentReference"/>
            <w:rFonts w:ascii="Times New Roman" w:eastAsiaTheme="minorEastAsia" w:hAnsi="Times New Roman"/>
            <w:sz w:val="24"/>
            <w:szCs w:val="24"/>
          </w:rPr>
          <w:commentReference w:id="142"/>
        </w:r>
        <w:r w:rsidR="00687657" w:rsidRPr="00C15910" w:rsidDel="009A57BE">
          <w:rPr>
            <w:rFonts w:ascii="Times New Roman" w:hAnsi="Times New Roman"/>
            <w:sz w:val="24"/>
            <w:szCs w:val="24"/>
          </w:rPr>
          <w:delText>)</w:delText>
        </w:r>
      </w:del>
      <w:r w:rsidR="00A17C32" w:rsidRPr="00C15910">
        <w:rPr>
          <w:rFonts w:ascii="Times New Roman" w:hAnsi="Times New Roman"/>
          <w:sz w:val="24"/>
          <w:szCs w:val="24"/>
        </w:rPr>
        <w:t>.</w:t>
      </w:r>
      <w:r w:rsidR="000428EA" w:rsidRPr="00C15910">
        <w:rPr>
          <w:rFonts w:ascii="Times New Roman" w:hAnsi="Times New Roman"/>
          <w:sz w:val="24"/>
          <w:szCs w:val="24"/>
        </w:rPr>
        <w:t xml:space="preserve"> </w:t>
      </w:r>
      <w:r w:rsidR="00C15910" w:rsidRPr="00C15910">
        <w:rPr>
          <w:rFonts w:ascii="Times New Roman" w:hAnsi="Times New Roman"/>
          <w:sz w:val="24"/>
          <w:szCs w:val="24"/>
        </w:rPr>
        <w:t xml:space="preserve">We demonstrate the capabilities of DIABLO using simulated data and </w:t>
      </w:r>
      <w:r w:rsidR="005075CB">
        <w:rPr>
          <w:rFonts w:ascii="Times New Roman" w:hAnsi="Times New Roman"/>
          <w:sz w:val="24"/>
          <w:szCs w:val="24"/>
        </w:rPr>
        <w:t>six different multi-omic</w:t>
      </w:r>
      <w:r w:rsidR="00CA6089">
        <w:rPr>
          <w:rFonts w:ascii="Times New Roman" w:hAnsi="Times New Roman"/>
          <w:sz w:val="24"/>
          <w:szCs w:val="24"/>
        </w:rPr>
        <w:t>s</w:t>
      </w:r>
      <w:r w:rsidR="005075CB">
        <w:rPr>
          <w:rFonts w:ascii="Times New Roman" w:hAnsi="Times New Roman"/>
          <w:sz w:val="24"/>
          <w:szCs w:val="24"/>
        </w:rPr>
        <w:t xml:space="preserve"> studies</w:t>
      </w:r>
      <w:r w:rsidR="00C15910" w:rsidRPr="00C15910">
        <w:rPr>
          <w:rFonts w:ascii="Times New Roman" w:hAnsi="Times New Roman"/>
          <w:sz w:val="24"/>
          <w:szCs w:val="24"/>
        </w:rPr>
        <w:t xml:space="preserve">, integrating up to four types of omics datasets to identify relevant </w:t>
      </w:r>
      <w:r w:rsidR="00CA6089">
        <w:rPr>
          <w:rFonts w:ascii="Times New Roman" w:hAnsi="Times New Roman"/>
          <w:sz w:val="24"/>
          <w:szCs w:val="24"/>
        </w:rPr>
        <w:t xml:space="preserve">disease </w:t>
      </w:r>
      <w:r w:rsidR="00C15910" w:rsidRPr="00C15910">
        <w:rPr>
          <w:rFonts w:ascii="Times New Roman" w:hAnsi="Times New Roman"/>
          <w:sz w:val="24"/>
          <w:szCs w:val="24"/>
        </w:rPr>
        <w:t>biomarkers</w:t>
      </w:r>
      <w:r w:rsidR="005075CB">
        <w:rPr>
          <w:rFonts w:ascii="Times New Roman" w:hAnsi="Times New Roman"/>
          <w:sz w:val="24"/>
          <w:szCs w:val="24"/>
        </w:rPr>
        <w:t>.</w:t>
      </w:r>
      <w:r w:rsidR="00C15910" w:rsidRPr="00C15910">
        <w:rPr>
          <w:rFonts w:ascii="Times New Roman" w:hAnsi="Times New Roman"/>
          <w:sz w:val="24"/>
          <w:szCs w:val="24"/>
        </w:rPr>
        <w:t xml:space="preserve"> </w:t>
      </w:r>
      <w:r w:rsidR="000428EA" w:rsidRPr="00C15910">
        <w:rPr>
          <w:rFonts w:ascii="Times New Roman" w:hAnsi="Times New Roman"/>
          <w:sz w:val="24"/>
          <w:szCs w:val="24"/>
        </w:rPr>
        <w:t xml:space="preserve">DIABLO is </w:t>
      </w:r>
      <w:del w:id="143" w:author="Kim-Anh Lê Cao" w:date="2018-03-02T08:44:00Z">
        <w:r w:rsidR="000428EA" w:rsidRPr="00C15910" w:rsidDel="0066408D">
          <w:rPr>
            <w:rFonts w:ascii="Times New Roman" w:hAnsi="Times New Roman"/>
            <w:sz w:val="24"/>
            <w:szCs w:val="24"/>
          </w:rPr>
          <w:delText xml:space="preserve">made </w:delText>
        </w:r>
      </w:del>
      <w:r w:rsidR="000428EA" w:rsidRPr="00C15910">
        <w:rPr>
          <w:rFonts w:ascii="Times New Roman" w:hAnsi="Times New Roman"/>
          <w:sz w:val="24"/>
          <w:szCs w:val="24"/>
        </w:rPr>
        <w:t>available through the mix</w:t>
      </w:r>
      <w:r w:rsidR="00E06337" w:rsidRPr="00C15910">
        <w:rPr>
          <w:rFonts w:ascii="Times New Roman" w:hAnsi="Times New Roman"/>
          <w:sz w:val="24"/>
          <w:szCs w:val="24"/>
        </w:rPr>
        <w:t>Omics</w:t>
      </w:r>
      <w:r w:rsidR="005D2BAE" w:rsidRPr="00C15910">
        <w:rPr>
          <w:rFonts w:ascii="Times New Roman" w:hAnsi="Times New Roman"/>
          <w:sz w:val="24"/>
          <w:szCs w:val="24"/>
        </w:rPr>
        <w:t xml:space="preserve"> d</w:t>
      </w:r>
      <w:r w:rsidR="000428EA" w:rsidRPr="00C15910">
        <w:rPr>
          <w:rFonts w:ascii="Times New Roman" w:hAnsi="Times New Roman"/>
          <w:sz w:val="24"/>
          <w:szCs w:val="24"/>
        </w:rPr>
        <w:t xml:space="preserve">ata integration </w:t>
      </w:r>
      <w:del w:id="144" w:author="Kim-Anh Lê Cao" w:date="2018-03-02T08:45:00Z">
        <w:r w:rsidR="000428EA" w:rsidRPr="00C15910" w:rsidDel="0066408D">
          <w:rPr>
            <w:rFonts w:ascii="Times New Roman" w:hAnsi="Times New Roman"/>
            <w:sz w:val="24"/>
            <w:szCs w:val="24"/>
          </w:rPr>
          <w:delText>project</w:delText>
        </w:r>
        <w:r w:rsidR="005D2BAE" w:rsidRPr="00C15910" w:rsidDel="0066408D">
          <w:rPr>
            <w:rFonts w:ascii="Times New Roman" w:hAnsi="Times New Roman"/>
            <w:sz w:val="24"/>
            <w:szCs w:val="24"/>
          </w:rPr>
          <w:delText xml:space="preserve"> </w:delText>
        </w:r>
      </w:del>
      <w:ins w:id="145" w:author="Kim-Anh Lê Cao" w:date="2018-03-02T08:45:00Z">
        <w:r w:rsidR="0066408D">
          <w:rPr>
            <w:rFonts w:ascii="Times New Roman" w:hAnsi="Times New Roman"/>
            <w:sz w:val="24"/>
            <w:szCs w:val="24"/>
          </w:rPr>
          <w:t>toolkit</w:t>
        </w:r>
        <w:r w:rsidR="0066408D" w:rsidRPr="00C15910">
          <w:rPr>
            <w:rFonts w:ascii="Times New Roman" w:hAnsi="Times New Roman"/>
            <w:sz w:val="24"/>
            <w:szCs w:val="24"/>
          </w:rPr>
          <w:t xml:space="preserve"> </w:t>
        </w:r>
      </w:ins>
      <w:r w:rsidR="005D2BAE" w:rsidRPr="00C15910">
        <w:rPr>
          <w:rFonts w:ascii="Times New Roman" w:hAnsi="Times New Roman"/>
          <w:sz w:val="24"/>
          <w:szCs w:val="24"/>
        </w:rPr>
        <w:t>(www.mix</w:t>
      </w:r>
      <w:r w:rsidR="00E06337" w:rsidRPr="00C15910">
        <w:rPr>
          <w:rFonts w:ascii="Times New Roman" w:hAnsi="Times New Roman"/>
          <w:sz w:val="24"/>
          <w:szCs w:val="24"/>
        </w:rPr>
        <w:t>omics</w:t>
      </w:r>
      <w:r w:rsidR="005D2BAE" w:rsidRPr="00C15910">
        <w:rPr>
          <w:rFonts w:ascii="Times New Roman" w:hAnsi="Times New Roman"/>
          <w:sz w:val="24"/>
          <w:szCs w:val="24"/>
        </w:rPr>
        <w:t>.org)</w:t>
      </w:r>
      <w:r w:rsidR="000428EA" w:rsidRPr="00C15910">
        <w:rPr>
          <w:rFonts w:ascii="Times New Roman" w:hAnsi="Times New Roman"/>
          <w:sz w:val="24"/>
          <w:szCs w:val="24"/>
        </w:rPr>
        <w:t xml:space="preserve"> whic</w:t>
      </w:r>
      <w:r w:rsidR="005D2BAE" w:rsidRPr="00C15910">
        <w:rPr>
          <w:rFonts w:ascii="Times New Roman" w:hAnsi="Times New Roman"/>
          <w:sz w:val="24"/>
          <w:szCs w:val="24"/>
        </w:rPr>
        <w:t>h contains a wide range of multivariate methods</w:t>
      </w:r>
      <w:r w:rsidR="000428EA" w:rsidRPr="00C15910">
        <w:rPr>
          <w:rFonts w:ascii="Times New Roman" w:hAnsi="Times New Roman"/>
          <w:sz w:val="24"/>
          <w:szCs w:val="24"/>
        </w:rPr>
        <w:t xml:space="preserve"> for the exploration and integration of </w:t>
      </w:r>
      <w:r w:rsidR="005D2BAE" w:rsidRPr="00C15910">
        <w:rPr>
          <w:rFonts w:ascii="Times New Roman" w:hAnsi="Times New Roman"/>
          <w:sz w:val="24"/>
          <w:szCs w:val="24"/>
        </w:rPr>
        <w:t>high dimensional</w:t>
      </w:r>
      <w:ins w:id="146" w:author="Kim-Anh Lê Cao" w:date="2018-02-28T07:59:00Z">
        <w:r w:rsidR="002A2F36">
          <w:rPr>
            <w:rFonts w:ascii="Times New Roman" w:hAnsi="Times New Roman"/>
            <w:sz w:val="24"/>
            <w:szCs w:val="24"/>
          </w:rPr>
          <w:t xml:space="preserve"> </w:t>
        </w:r>
      </w:ins>
      <w:del w:id="147" w:author="Kim-Anh Lê Cao" w:date="2018-02-28T07:59:00Z">
        <w:r w:rsidR="005D2BAE" w:rsidRPr="00C15910" w:rsidDel="002A2F36">
          <w:rPr>
            <w:rFonts w:ascii="Times New Roman" w:hAnsi="Times New Roman"/>
            <w:sz w:val="24"/>
            <w:szCs w:val="24"/>
          </w:rPr>
          <w:delText xml:space="preserve"> </w:delText>
        </w:r>
        <w:r w:rsidR="000428EA" w:rsidRPr="00C15910" w:rsidDel="002A2F36">
          <w:rPr>
            <w:rFonts w:ascii="Times New Roman" w:hAnsi="Times New Roman"/>
            <w:sz w:val="24"/>
            <w:szCs w:val="24"/>
          </w:rPr>
          <w:delText>(n &lt;&lt; p)</w:delText>
        </w:r>
        <w:r w:rsidR="005D2BAE" w:rsidRPr="00C15910" w:rsidDel="002A2F36">
          <w:rPr>
            <w:rFonts w:ascii="Times New Roman" w:hAnsi="Times New Roman"/>
            <w:sz w:val="24"/>
            <w:szCs w:val="24"/>
          </w:rPr>
          <w:delText xml:space="preserve"> </w:delText>
        </w:r>
      </w:del>
      <w:r w:rsidR="005D2BAE" w:rsidRPr="00C15910">
        <w:rPr>
          <w:rFonts w:ascii="Times New Roman" w:hAnsi="Times New Roman"/>
          <w:sz w:val="24"/>
          <w:szCs w:val="24"/>
        </w:rPr>
        <w:t>biological datasets.</w:t>
      </w:r>
    </w:p>
    <w:p w14:paraId="2CDDD5CA" w14:textId="77777777" w:rsidR="00310EEA" w:rsidRPr="003124BE" w:rsidRDefault="00310EEA" w:rsidP="00A17C32">
      <w:pPr>
        <w:widowControl w:val="0"/>
        <w:autoSpaceDE w:val="0"/>
        <w:autoSpaceDN w:val="0"/>
        <w:adjustRightInd w:val="0"/>
        <w:spacing w:line="480" w:lineRule="auto"/>
        <w:jc w:val="both"/>
      </w:pPr>
    </w:p>
    <w:p w14:paraId="2B225A84" w14:textId="49C05F56" w:rsidR="005F3823" w:rsidRPr="003124BE" w:rsidRDefault="008A57DE" w:rsidP="0009594F">
      <w:pPr>
        <w:widowControl w:val="0"/>
        <w:autoSpaceDE w:val="0"/>
        <w:autoSpaceDN w:val="0"/>
        <w:adjustRightInd w:val="0"/>
        <w:spacing w:line="480" w:lineRule="auto"/>
        <w:jc w:val="both"/>
      </w:pPr>
      <w:r w:rsidRPr="003124BE">
        <w:rPr>
          <w:noProof/>
          <w:lang w:val="en-GB" w:eastAsia="en-GB"/>
        </w:rPr>
        <w:lastRenderedPageBreak/>
        <w:drawing>
          <wp:inline distT="0" distB="0" distL="0" distR="0" wp14:anchorId="77BBA465" wp14:editId="5ABF529E">
            <wp:extent cx="5943600" cy="3278505"/>
            <wp:effectExtent l="0" t="0" r="0" b="0"/>
            <wp:docPr id="6" name="Picture 6" descr="../analyses/methods_overview/Figure1_asEd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methods_overview/Figure1_asEdit.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p>
    <w:p w14:paraId="11A8DDB6" w14:textId="3CB94DA7" w:rsidR="009C0FEA" w:rsidRPr="003124BE" w:rsidRDefault="00A17C32" w:rsidP="005D2BAE">
      <w:pPr>
        <w:widowControl w:val="0"/>
        <w:autoSpaceDE w:val="0"/>
        <w:autoSpaceDN w:val="0"/>
        <w:adjustRightInd w:val="0"/>
        <w:jc w:val="both"/>
      </w:pPr>
      <w:commentRangeStart w:id="148"/>
      <w:commentRangeStart w:id="149"/>
      <w:r w:rsidRPr="003124BE">
        <w:rPr>
          <w:b/>
        </w:rPr>
        <w:t xml:space="preserve">Figure 1. </w:t>
      </w:r>
      <w:commentRangeEnd w:id="148"/>
      <w:r w:rsidR="0085336A" w:rsidRPr="003124BE">
        <w:rPr>
          <w:rStyle w:val="CommentReference"/>
          <w:rFonts w:eastAsiaTheme="minorEastAsia"/>
          <w:sz w:val="24"/>
          <w:szCs w:val="24"/>
        </w:rPr>
        <w:commentReference w:id="148"/>
      </w:r>
      <w:commentRangeEnd w:id="149"/>
      <w:r w:rsidR="00310EEA">
        <w:rPr>
          <w:rStyle w:val="CommentReference"/>
          <w:rFonts w:asciiTheme="minorHAnsi" w:eastAsiaTheme="minorEastAsia" w:hAnsiTheme="minorHAnsi" w:cstheme="minorBidi"/>
        </w:rPr>
        <w:commentReference w:id="149"/>
      </w:r>
      <w:r w:rsidRPr="003124BE">
        <w:rPr>
          <w:b/>
        </w:rPr>
        <w:t xml:space="preserve">Overview of approaches used for the integration of multiple high dimensional </w:t>
      </w:r>
      <w:r w:rsidR="00E06337" w:rsidRPr="003124BE">
        <w:rPr>
          <w:b/>
        </w:rPr>
        <w:t>omics</w:t>
      </w:r>
      <w:r w:rsidRPr="003124BE">
        <w:rPr>
          <w:b/>
        </w:rPr>
        <w:t xml:space="preserve"> datasets using unsupervised or supervised analyses.</w:t>
      </w:r>
      <w:r w:rsidRPr="003124BE">
        <w:t xml:space="preserve"> Most integrative methods were developed for the unsupervised analyses of multi-</w:t>
      </w:r>
      <w:r w:rsidR="00E06337" w:rsidRPr="003124BE">
        <w:t>omics</w:t>
      </w:r>
      <w:r w:rsidRPr="003124BE">
        <w:t xml:space="preserve"> datasets. As variable selection is an important factor to drive the interpretability of these complex models, a distinction is made between approaches that perform variable selection </w:t>
      </w:r>
      <w:r w:rsidR="002309D9" w:rsidRPr="003124BE">
        <w:t>and those that do not</w:t>
      </w:r>
      <w:r w:rsidRPr="003124BE">
        <w:t xml:space="preserve">. Various types of methods are depicted: Component-based, Bayesian methods, Network-based and multi-step approaches. Component-based methods reduce the dimensionality of high-throughput </w:t>
      </w:r>
      <w:r w:rsidR="00E06337" w:rsidRPr="003124BE">
        <w:t>omics</w:t>
      </w:r>
      <w:r w:rsidRPr="003124BE">
        <w:t xml:space="preserve"> datasets. Multi-step approaches including concatenation and ensemble approaches are commonly used to derive multi-</w:t>
      </w:r>
      <w:r w:rsidR="00E06337" w:rsidRPr="003124BE">
        <w:t>omics</w:t>
      </w:r>
      <w:r w:rsidRPr="003124BE">
        <w:t xml:space="preserve"> classification algorithms.</w:t>
      </w:r>
    </w:p>
    <w:p w14:paraId="07D2E817" w14:textId="77777777" w:rsidR="00354D55" w:rsidRPr="003124BE" w:rsidRDefault="00354D55" w:rsidP="002615AA">
      <w:pPr>
        <w:spacing w:line="480" w:lineRule="auto"/>
      </w:pPr>
    </w:p>
    <w:p w14:paraId="46AE467F" w14:textId="73E3F189" w:rsidR="00E311A6" w:rsidRPr="003124BE" w:rsidRDefault="00F94303" w:rsidP="002615AA">
      <w:pPr>
        <w:spacing w:line="480" w:lineRule="auto"/>
        <w:rPr>
          <w:b/>
        </w:rPr>
      </w:pPr>
      <w:commentRangeStart w:id="150"/>
      <w:r w:rsidRPr="003124BE">
        <w:rPr>
          <w:b/>
        </w:rPr>
        <w:t>Results</w:t>
      </w:r>
      <w:commentRangeEnd w:id="150"/>
      <w:r w:rsidR="003F60BC" w:rsidRPr="003124BE">
        <w:rPr>
          <w:rStyle w:val="CommentReference"/>
          <w:rFonts w:eastAsiaTheme="minorEastAsia"/>
          <w:sz w:val="24"/>
          <w:szCs w:val="24"/>
        </w:rPr>
        <w:commentReference w:id="150"/>
      </w:r>
    </w:p>
    <w:p w14:paraId="31AA8441" w14:textId="39AA26C4" w:rsidR="00FB7FD0" w:rsidRPr="003124BE" w:rsidRDefault="00FB7FD0" w:rsidP="00621ED3">
      <w:pPr>
        <w:widowControl w:val="0"/>
        <w:autoSpaceDE w:val="0"/>
        <w:autoSpaceDN w:val="0"/>
        <w:adjustRightInd w:val="0"/>
        <w:spacing w:line="480" w:lineRule="auto"/>
        <w:jc w:val="both"/>
      </w:pPr>
      <w:r w:rsidRPr="003124BE">
        <w:t>DIABLO</w:t>
      </w:r>
      <w:r w:rsidR="00984E9C" w:rsidRPr="003124BE">
        <w:t xml:space="preserve"> (</w:t>
      </w:r>
      <w:r w:rsidR="00984E9C" w:rsidRPr="003124BE">
        <w:rPr>
          <w:b/>
          <w:u w:val="single"/>
        </w:rPr>
        <w:t>D</w:t>
      </w:r>
      <w:r w:rsidR="00984E9C" w:rsidRPr="003124BE">
        <w:t xml:space="preserve">ata </w:t>
      </w:r>
      <w:r w:rsidR="00984E9C" w:rsidRPr="003124BE">
        <w:rPr>
          <w:b/>
          <w:u w:val="single"/>
        </w:rPr>
        <w:t>I</w:t>
      </w:r>
      <w:r w:rsidR="00984E9C" w:rsidRPr="003124BE">
        <w:t xml:space="preserve">ntegration </w:t>
      </w:r>
      <w:r w:rsidR="00984E9C" w:rsidRPr="003124BE">
        <w:rPr>
          <w:b/>
          <w:u w:val="single"/>
        </w:rPr>
        <w:t>A</w:t>
      </w:r>
      <w:r w:rsidR="00984E9C" w:rsidRPr="003124BE">
        <w:t xml:space="preserve">nalysis for </w:t>
      </w:r>
      <w:r w:rsidR="00984E9C" w:rsidRPr="003124BE">
        <w:rPr>
          <w:b/>
          <w:u w:val="single"/>
        </w:rPr>
        <w:t>B</w:t>
      </w:r>
      <w:r w:rsidR="00984E9C" w:rsidRPr="003124BE">
        <w:t xml:space="preserve">iomarker discovery using </w:t>
      </w:r>
      <w:r w:rsidR="00984E9C" w:rsidRPr="003124BE">
        <w:rPr>
          <w:b/>
          <w:u w:val="single"/>
        </w:rPr>
        <w:t>L</w:t>
      </w:r>
      <w:r w:rsidR="00984E9C" w:rsidRPr="003124BE">
        <w:t>atent c</w:t>
      </w:r>
      <w:r w:rsidR="00984E9C" w:rsidRPr="003124BE">
        <w:rPr>
          <w:b/>
          <w:u w:val="single"/>
        </w:rPr>
        <w:t>O</w:t>
      </w:r>
      <w:r w:rsidR="00A257B4" w:rsidRPr="003124BE">
        <w:t>m</w:t>
      </w:r>
      <w:r w:rsidR="00984E9C" w:rsidRPr="003124BE">
        <w:t>p</w:t>
      </w:r>
      <w:r w:rsidR="00A257B4" w:rsidRPr="003124BE">
        <w:t>o</w:t>
      </w:r>
      <w:r w:rsidR="00984E9C" w:rsidRPr="003124BE">
        <w:t>nents)</w:t>
      </w:r>
      <w:r w:rsidRPr="003124BE">
        <w:t xml:space="preserve"> maximize</w:t>
      </w:r>
      <w:r w:rsidR="00093B0A" w:rsidRPr="003124BE">
        <w:t>s</w:t>
      </w:r>
      <w:r w:rsidRPr="003124BE">
        <w:t xml:space="preserve"> the common or correlated information between multiple </w:t>
      </w:r>
      <w:r w:rsidR="00E06337" w:rsidRPr="003124BE">
        <w:t>omics</w:t>
      </w:r>
      <w:r w:rsidR="003424DC" w:rsidRPr="003124BE">
        <w:t xml:space="preserve"> (multi-</w:t>
      </w:r>
      <w:r w:rsidR="00E06337" w:rsidRPr="003124BE">
        <w:t>omics</w:t>
      </w:r>
      <w:r w:rsidR="003424DC" w:rsidRPr="003124BE">
        <w:t>)</w:t>
      </w:r>
      <w:r w:rsidR="0013082E" w:rsidRPr="003124BE">
        <w:t xml:space="preserve"> </w:t>
      </w:r>
      <w:r w:rsidRPr="003124BE">
        <w:t xml:space="preserve">datasets </w:t>
      </w:r>
      <w:r w:rsidR="0013082E" w:rsidRPr="003124BE">
        <w:t>while</w:t>
      </w:r>
      <w:r w:rsidRPr="003124BE">
        <w:t xml:space="preserve"> identifying the key </w:t>
      </w:r>
      <w:r w:rsidR="00E06337" w:rsidRPr="003124BE">
        <w:t>omics</w:t>
      </w:r>
      <w:r w:rsidRPr="003124BE">
        <w:t xml:space="preserve"> variables (mRNA, miRNA, CpGs, proteins, metabolites, </w:t>
      </w:r>
      <w:r w:rsidRPr="003124BE">
        <w:rPr>
          <w:i/>
        </w:rPr>
        <w:t>etc.</w:t>
      </w:r>
      <w:r w:rsidRPr="003124BE">
        <w:t xml:space="preserve">) </w:t>
      </w:r>
      <w:r w:rsidR="003424DC" w:rsidRPr="003124BE">
        <w:t xml:space="preserve">and </w:t>
      </w:r>
      <w:r w:rsidR="00093B0A" w:rsidRPr="003124BE">
        <w:t>characterizing the</w:t>
      </w:r>
      <w:r w:rsidRPr="003124BE">
        <w:t xml:space="preserve"> disease sub-groups or phenotypes of interest. DIABLO </w:t>
      </w:r>
      <w:r w:rsidR="00093B0A" w:rsidRPr="003124BE">
        <w:t xml:space="preserve">uses </w:t>
      </w:r>
      <w:r w:rsidRPr="003124BE">
        <w:t xml:space="preserve">Projection to Latent Structure models (PLS) </w:t>
      </w:r>
      <w:r w:rsidRPr="003124BE">
        <w:fldChar w:fldCharType="begin"/>
      </w:r>
      <w:r w:rsidR="0013715E">
        <w:instrText xml:space="preserve"> ADDIN ZOTERO_ITEM CSL_CITATION {"citationID":"15ioup8f5l","properties":{"formattedCitation":"[15]","plainCitation":"[15]"},"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r w:rsidRPr="003124BE">
        <w:fldChar w:fldCharType="separate"/>
      </w:r>
      <w:r w:rsidR="0013715E">
        <w:rPr>
          <w:noProof/>
        </w:rPr>
        <w:t>[15]</w:t>
      </w:r>
      <w:r w:rsidRPr="003124BE">
        <w:fldChar w:fldCharType="end"/>
      </w:r>
      <w:r w:rsidRPr="003124BE">
        <w:t xml:space="preserve">, </w:t>
      </w:r>
      <w:r w:rsidR="00093B0A" w:rsidRPr="003124BE">
        <w:t xml:space="preserve">and </w:t>
      </w:r>
      <w:del w:id="151" w:author="Kim-Anh Lê Cao" w:date="2018-03-02T08:46:00Z">
        <w:r w:rsidRPr="003124BE" w:rsidDel="00D016C7">
          <w:delText xml:space="preserve">substantially </w:delText>
        </w:r>
      </w:del>
      <w:r w:rsidRPr="003124BE">
        <w:t xml:space="preserve">extends both sparse PLS-Discriminant Analysis </w:t>
      </w:r>
      <w:r w:rsidRPr="003124BE">
        <w:fldChar w:fldCharType="begin"/>
      </w:r>
      <w:r w:rsidR="0013715E">
        <w:instrText xml:space="preserve"> ADDIN ZOTERO_ITEM CSL_CITATION {"citationID":"2m59ni7o5h","properties":{"formattedCitation":"[16]","plainCitation":"[16]"},"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3124BE">
        <w:fldChar w:fldCharType="separate"/>
      </w:r>
      <w:r w:rsidR="0013715E">
        <w:rPr>
          <w:noProof/>
        </w:rPr>
        <w:t>[16]</w:t>
      </w:r>
      <w:r w:rsidRPr="003124BE">
        <w:fldChar w:fldCharType="end"/>
      </w:r>
      <w:r w:rsidRPr="003124BE">
        <w:t xml:space="preserve"> to multi-</w:t>
      </w:r>
      <w:r w:rsidR="00E06337" w:rsidRPr="003124BE">
        <w:t>omics</w:t>
      </w:r>
      <w:r w:rsidRPr="003124BE">
        <w:t xml:space="preserve"> analyses and </w:t>
      </w:r>
      <w:r w:rsidR="00880231" w:rsidRPr="003124BE">
        <w:t xml:space="preserve">sparse </w:t>
      </w:r>
      <w:r w:rsidR="00354D55" w:rsidRPr="003124BE">
        <w:t>G</w:t>
      </w:r>
      <w:r w:rsidR="00880231" w:rsidRPr="003124BE">
        <w:t xml:space="preserve">eneralized </w:t>
      </w:r>
      <w:r w:rsidR="00354D55" w:rsidRPr="003124BE">
        <w:t>C</w:t>
      </w:r>
      <w:r w:rsidR="00880231" w:rsidRPr="003124BE">
        <w:t xml:space="preserve">anonical </w:t>
      </w:r>
      <w:r w:rsidR="00354D55" w:rsidRPr="003124BE">
        <w:t>C</w:t>
      </w:r>
      <w:r w:rsidR="00880231" w:rsidRPr="003124BE">
        <w:t xml:space="preserve">orrelation </w:t>
      </w:r>
      <w:r w:rsidR="00354D55" w:rsidRPr="003124BE">
        <w:t>A</w:t>
      </w:r>
      <w:r w:rsidR="00880231" w:rsidRPr="003124BE">
        <w:t xml:space="preserve">nalysis </w:t>
      </w:r>
      <w:r w:rsidR="00880231" w:rsidRPr="003124BE">
        <w:fldChar w:fldCharType="begin"/>
      </w:r>
      <w:r w:rsidR="0013715E">
        <w:instrText xml:space="preserve"> ADDIN ZOTERO_ITEM CSL_CITATION {"citationID":"ab9fdg4o46","properties":{"formattedCitation":"[17]","plainCitation":"[17]"},"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880231" w:rsidRPr="003124BE">
        <w:fldChar w:fldCharType="separate"/>
      </w:r>
      <w:r w:rsidR="0013715E">
        <w:rPr>
          <w:noProof/>
        </w:rPr>
        <w:t>[17]</w:t>
      </w:r>
      <w:r w:rsidR="00880231" w:rsidRPr="003124BE">
        <w:fldChar w:fldCharType="end"/>
      </w:r>
      <w:r w:rsidRPr="003124BE">
        <w:t xml:space="preserve"> to a </w:t>
      </w:r>
      <w:r w:rsidR="00093B0A" w:rsidRPr="003124BE">
        <w:t xml:space="preserve">supervised </w:t>
      </w:r>
      <w:r w:rsidRPr="003124BE">
        <w:t>analysis framework</w:t>
      </w:r>
      <w:r w:rsidR="00D76DA5" w:rsidRPr="003124BE">
        <w:t xml:space="preserve"> (</w:t>
      </w:r>
      <w:r w:rsidR="00D76DA5" w:rsidRPr="003124BE">
        <w:rPr>
          <w:b/>
        </w:rPr>
        <w:t>Fig</w:t>
      </w:r>
      <w:r w:rsidR="00461C80" w:rsidRPr="003124BE">
        <w:rPr>
          <w:b/>
        </w:rPr>
        <w:t>.</w:t>
      </w:r>
      <w:r w:rsidR="00D76DA5" w:rsidRPr="003124BE">
        <w:rPr>
          <w:b/>
        </w:rPr>
        <w:t xml:space="preserve"> 1</w:t>
      </w:r>
      <w:r w:rsidR="00D76DA5" w:rsidRPr="003124BE">
        <w:t>)</w:t>
      </w:r>
      <w:r w:rsidRPr="003124BE">
        <w:t xml:space="preserve">. In contrary to existing penalized matrix decomposition </w:t>
      </w:r>
      <w:r w:rsidRPr="003124BE">
        <w:lastRenderedPageBreak/>
        <w:t xml:space="preserve">methods </w:t>
      </w:r>
      <w:r w:rsidRPr="003124BE">
        <w:fldChar w:fldCharType="begin"/>
      </w:r>
      <w:r w:rsidR="0013715E">
        <w:instrText xml:space="preserve"> ADDIN ZOTERO_ITEM CSL_CITATION {"citationID":"2hk00e89p1","properties":{"formattedCitation":"[18]","plainCitation":"[18]"},"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r w:rsidRPr="003124BE">
        <w:fldChar w:fldCharType="separate"/>
      </w:r>
      <w:r w:rsidR="0013715E">
        <w:rPr>
          <w:noProof/>
        </w:rPr>
        <w:t>[18]</w:t>
      </w:r>
      <w:r w:rsidRPr="003124BE">
        <w:fldChar w:fldCharType="end"/>
      </w:r>
      <w:r w:rsidRPr="003124BE">
        <w:t xml:space="preserve"> DIABLO maximizes the correlation between </w:t>
      </w:r>
      <w:r w:rsidR="00354D55" w:rsidRPr="003124BE">
        <w:t xml:space="preserve">pre-specified </w:t>
      </w:r>
      <w:r w:rsidRPr="003124BE">
        <w:t xml:space="preserve">pairs of </w:t>
      </w:r>
      <w:r w:rsidR="00E06337" w:rsidRPr="003124BE">
        <w:t>omics</w:t>
      </w:r>
      <w:r w:rsidRPr="003124BE">
        <w:t xml:space="preserve"> datasets </w:t>
      </w:r>
      <w:r w:rsidR="00B85257" w:rsidRPr="003124BE">
        <w:t xml:space="preserve">and a phenotype of interest </w:t>
      </w:r>
      <w:r w:rsidRPr="003124BE">
        <w:t xml:space="preserve">to unravel </w:t>
      </w:r>
      <w:r w:rsidR="00B85257" w:rsidRPr="003124BE">
        <w:t xml:space="preserve">discriminant </w:t>
      </w:r>
      <w:r w:rsidRPr="003124BE">
        <w:t xml:space="preserve">functional relationships </w:t>
      </w:r>
      <w:r w:rsidR="00B85257" w:rsidRPr="003124BE">
        <w:t xml:space="preserve">across </w:t>
      </w:r>
      <w:r w:rsidR="00E06337" w:rsidRPr="003124BE">
        <w:t>omics</w:t>
      </w:r>
      <w:r w:rsidRPr="003124BE">
        <w:t xml:space="preserve"> data</w:t>
      </w:r>
      <w:r w:rsidR="00B85257" w:rsidRPr="003124BE">
        <w:t xml:space="preserve">-types </w:t>
      </w:r>
      <w:r w:rsidRPr="003124BE">
        <w:fldChar w:fldCharType="begin"/>
      </w:r>
      <w:r w:rsidR="0013715E">
        <w:instrText xml:space="preserve"> ADDIN ZOTERO_ITEM CSL_CITATION {"citationID":"pv414o7hc","properties":{"formattedCitation":"[19]","plainCitation":"[19]"},"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r w:rsidRPr="003124BE">
        <w:fldChar w:fldCharType="separate"/>
      </w:r>
      <w:r w:rsidR="0013715E">
        <w:rPr>
          <w:rFonts w:eastAsia="Times New Roman"/>
        </w:rPr>
        <w:t>[19]</w:t>
      </w:r>
      <w:r w:rsidRPr="003124BE">
        <w:fldChar w:fldCharType="end"/>
      </w:r>
      <w:r w:rsidRPr="003124BE">
        <w:t xml:space="preserve">. </w:t>
      </w:r>
      <w:r w:rsidR="00D76DA5" w:rsidRPr="003124BE">
        <w:t>This allows DIABLO to retain the properties of an unsupervised multi-</w:t>
      </w:r>
      <w:r w:rsidR="00E06337" w:rsidRPr="003124BE">
        <w:t>omics</w:t>
      </w:r>
      <w:r w:rsidR="00D76DA5" w:rsidRPr="003124BE">
        <w:t xml:space="preserve"> data integration method, while identifying the strongest biomarkers that discriminate multiple phenotypic groups.</w:t>
      </w:r>
      <w:r w:rsidR="00621ED3" w:rsidRPr="003124BE">
        <w:t xml:space="preserve"> Therefore</w:t>
      </w:r>
      <w:r w:rsidR="00D65123" w:rsidRPr="003124BE">
        <w:t>,</w:t>
      </w:r>
      <w:r w:rsidR="00621ED3" w:rsidRPr="003124BE">
        <w:t xml:space="preserve"> DIABLO is an integrative classification method that </w:t>
      </w:r>
      <w:r w:rsidR="00FA6674" w:rsidRPr="003124BE">
        <w:t>builds a predictive multi-</w:t>
      </w:r>
      <w:r w:rsidR="00E06337" w:rsidRPr="003124BE">
        <w:t>omics</w:t>
      </w:r>
      <w:r w:rsidR="00FA6674" w:rsidRPr="003124BE">
        <w:t xml:space="preserve"> model</w:t>
      </w:r>
      <w:r w:rsidR="00621ED3" w:rsidRPr="003124BE">
        <w:t xml:space="preserve"> which can be applied to multi-</w:t>
      </w:r>
      <w:r w:rsidR="00E06337" w:rsidRPr="003124BE">
        <w:t>omics</w:t>
      </w:r>
      <w:r w:rsidR="00621ED3" w:rsidRPr="003124BE">
        <w:t xml:space="preserve"> data from new samples to assess its classification performance. </w:t>
      </w:r>
      <w:r w:rsidR="00354D55" w:rsidRPr="003124BE">
        <w:t>U</w:t>
      </w:r>
      <w:r w:rsidR="00FA6674" w:rsidRPr="003124BE">
        <w:t xml:space="preserve">sers can specify the number of variables to select from each dataset and </w:t>
      </w:r>
      <w:r w:rsidR="00B85257" w:rsidRPr="003124BE">
        <w:t>visualize</w:t>
      </w:r>
      <w:r w:rsidR="00FA6674" w:rsidRPr="003124BE">
        <w:t xml:space="preserve"> the </w:t>
      </w:r>
      <w:r w:rsidR="00E06337" w:rsidRPr="003124BE">
        <w:t>omics</w:t>
      </w:r>
      <w:r w:rsidR="00FA6674" w:rsidRPr="003124BE">
        <w:t xml:space="preserve"> data and the multi-</w:t>
      </w:r>
      <w:r w:rsidR="00E06337" w:rsidRPr="003124BE">
        <w:t>omics</w:t>
      </w:r>
      <w:r w:rsidR="00FA6674" w:rsidRPr="003124BE">
        <w:t xml:space="preserve"> </w:t>
      </w:r>
      <w:r w:rsidR="00E97868" w:rsidRPr="003124BE">
        <w:t xml:space="preserve">panel </w:t>
      </w:r>
      <w:r w:rsidR="00FA6674" w:rsidRPr="003124BE">
        <w:t>in</w:t>
      </w:r>
      <w:ins w:id="152" w:author="Kim-Anh Lê Cao" w:date="2018-03-01T10:54:00Z">
        <w:r w:rsidR="00EE400E">
          <w:t xml:space="preserve">to a </w:t>
        </w:r>
      </w:ins>
      <w:del w:id="153" w:author="Kim-Anh Lê Cao" w:date="2018-03-01T10:54:00Z">
        <w:r w:rsidR="00FA6674" w:rsidRPr="003124BE" w:rsidDel="00EE400E">
          <w:delText xml:space="preserve"> a </w:delText>
        </w:r>
      </w:del>
      <w:commentRangeStart w:id="154"/>
      <w:commentRangeStart w:id="155"/>
      <w:r w:rsidR="00FA6674" w:rsidRPr="003124BE">
        <w:t>reduced data space</w:t>
      </w:r>
      <w:ins w:id="156" w:author="Kim-Anh Lê Cao" w:date="2018-03-01T10:54:00Z">
        <w:r w:rsidR="00EE400E">
          <w:t xml:space="preserve"> that maximi</w:t>
        </w:r>
        <w:r w:rsidR="00F11DEE">
          <w:t>ze the correlation between data</w:t>
        </w:r>
        <w:r w:rsidR="00EE400E">
          <w:t>sets</w:t>
        </w:r>
      </w:ins>
      <w:r w:rsidR="00FA6674" w:rsidRPr="003124BE">
        <w:t xml:space="preserve">. </w:t>
      </w:r>
      <w:commentRangeEnd w:id="154"/>
      <w:r w:rsidR="00310D60" w:rsidRPr="003124BE">
        <w:rPr>
          <w:rStyle w:val="CommentReference"/>
          <w:rFonts w:eastAsiaTheme="minorEastAsia"/>
          <w:sz w:val="24"/>
          <w:szCs w:val="24"/>
        </w:rPr>
        <w:commentReference w:id="154"/>
      </w:r>
      <w:commentRangeEnd w:id="155"/>
      <w:r w:rsidR="00EE400E">
        <w:rPr>
          <w:rStyle w:val="CommentReference"/>
          <w:rFonts w:asciiTheme="minorHAnsi" w:eastAsiaTheme="minorEastAsia" w:hAnsiTheme="minorHAnsi" w:cstheme="minorBidi"/>
        </w:rPr>
        <w:commentReference w:id="155"/>
      </w:r>
      <w:r w:rsidR="00354D55" w:rsidRPr="003124BE">
        <w:t>The method</w:t>
      </w:r>
      <w:r w:rsidRPr="003124BE">
        <w:t xml:space="preserve"> is highly flexible</w:t>
      </w:r>
      <w:r w:rsidR="00076EBD" w:rsidRPr="003124BE">
        <w:t xml:space="preserve"> in the type of experimental design it can handle, ranging from </w:t>
      </w:r>
      <w:r w:rsidRPr="003124BE">
        <w:t xml:space="preserve">classical single time point </w:t>
      </w:r>
      <w:r w:rsidR="00076EBD" w:rsidRPr="003124BE">
        <w:t>to</w:t>
      </w:r>
      <w:r w:rsidRPr="003124BE">
        <w:t xml:space="preserve"> cross-over </w:t>
      </w:r>
      <w:r w:rsidR="00076EBD" w:rsidRPr="003124BE">
        <w:t xml:space="preserve">and </w:t>
      </w:r>
      <w:r w:rsidRPr="003124BE">
        <w:t>repeated measures stud</w:t>
      </w:r>
      <w:r w:rsidR="00076EBD" w:rsidRPr="003124BE">
        <w:t>ies</w:t>
      </w:r>
      <w:r w:rsidRPr="003124BE">
        <w:t xml:space="preserve">. Modular-based analysis can also be </w:t>
      </w:r>
      <w:r w:rsidR="00B60BE3" w:rsidRPr="003124BE">
        <w:t>incorporated using</w:t>
      </w:r>
      <w:r w:rsidRPr="003124BE">
        <w:t xml:space="preserve"> pathway-based module matrices </w:t>
      </w:r>
      <w:r w:rsidRPr="003124BE">
        <w:fldChar w:fldCharType="begin"/>
      </w:r>
      <w:r w:rsidR="0013715E">
        <w:instrText xml:space="preserve"> ADDIN ZOTERO_ITEM CSL_CITATION {"citationID":"1kuq8hg3ng","properties":{"formattedCitation":"[20]","plainCitation":"[20]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3124BE">
        <w:fldChar w:fldCharType="separate"/>
      </w:r>
      <w:r w:rsidR="0013715E">
        <w:rPr>
          <w:noProof/>
        </w:rPr>
        <w:t>[20]</w:t>
      </w:r>
      <w:r w:rsidRPr="003124BE">
        <w:fldChar w:fldCharType="end"/>
      </w:r>
      <w:r w:rsidRPr="003124BE">
        <w:t xml:space="preserve"> instead of </w:t>
      </w:r>
      <w:r w:rsidR="00B60BE3" w:rsidRPr="003124BE">
        <w:t xml:space="preserve">the original </w:t>
      </w:r>
      <w:r w:rsidR="00E06337" w:rsidRPr="003124BE">
        <w:t>omics</w:t>
      </w:r>
      <w:r w:rsidRPr="003124BE">
        <w:t xml:space="preserve"> matrices</w:t>
      </w:r>
      <w:ins w:id="157" w:author="Kim-Anh Lê Cao" w:date="2018-03-02T08:46:00Z">
        <w:r w:rsidR="00F11DEE">
          <w:t>, as illustrated in one case study</w:t>
        </w:r>
      </w:ins>
      <w:r w:rsidR="00B60BE3" w:rsidRPr="003124BE">
        <w:t>.</w:t>
      </w:r>
    </w:p>
    <w:p w14:paraId="619D7C5B" w14:textId="77777777" w:rsidR="00FB7FD0" w:rsidRPr="003124BE" w:rsidRDefault="00FB7FD0" w:rsidP="004A6CC1">
      <w:pPr>
        <w:spacing w:line="480" w:lineRule="auto"/>
        <w:jc w:val="both"/>
        <w:rPr>
          <w:b/>
        </w:rPr>
      </w:pPr>
    </w:p>
    <w:p w14:paraId="2EDF0EE2" w14:textId="4D049A07" w:rsidR="00850385" w:rsidRPr="003124BE" w:rsidRDefault="00DA5125" w:rsidP="004A6CC1">
      <w:pPr>
        <w:spacing w:line="480" w:lineRule="auto"/>
        <w:jc w:val="both"/>
        <w:rPr>
          <w:b/>
        </w:rPr>
      </w:pPr>
      <w:r w:rsidRPr="003124BE">
        <w:rPr>
          <w:b/>
        </w:rPr>
        <w:t xml:space="preserve">DIABLO </w:t>
      </w:r>
      <w:r w:rsidR="00076EBD" w:rsidRPr="003124BE">
        <w:rPr>
          <w:b/>
        </w:rPr>
        <w:t>select</w:t>
      </w:r>
      <w:r w:rsidR="0085336A" w:rsidRPr="003124BE">
        <w:rPr>
          <w:b/>
        </w:rPr>
        <w:t>s</w:t>
      </w:r>
      <w:r w:rsidR="006A00C4" w:rsidRPr="003124BE">
        <w:rPr>
          <w:b/>
        </w:rPr>
        <w:t xml:space="preserve"> correlated</w:t>
      </w:r>
      <w:r w:rsidR="00B33696" w:rsidRPr="003124BE">
        <w:rPr>
          <w:b/>
        </w:rPr>
        <w:t xml:space="preserve"> and </w:t>
      </w:r>
      <w:r w:rsidR="006A00C4" w:rsidRPr="003124BE">
        <w:rPr>
          <w:b/>
        </w:rPr>
        <w:t>discriminatory variables</w:t>
      </w:r>
    </w:p>
    <w:p w14:paraId="537D4DD8" w14:textId="65191974" w:rsidR="00144BC4" w:rsidRPr="003124BE" w:rsidRDefault="00EC562C" w:rsidP="00144BC4">
      <w:pPr>
        <w:jc w:val="both"/>
        <w:rPr>
          <w:b/>
        </w:rPr>
      </w:pPr>
      <w:r w:rsidRPr="003124BE">
        <w:rPr>
          <w:b/>
          <w:noProof/>
          <w:lang w:val="en-GB" w:eastAsia="en-GB"/>
        </w:rPr>
        <w:lastRenderedPageBreak/>
        <w:drawing>
          <wp:inline distT="0" distB="0" distL="0" distR="0" wp14:anchorId="6FC05BB3" wp14:editId="1A3457CD">
            <wp:extent cx="5943600" cy="2977515"/>
            <wp:effectExtent l="0" t="0" r="0" b="0"/>
            <wp:docPr id="3" name="Picture 3" descr="../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simulation_study/results/simulationResult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inline>
        </w:drawing>
      </w:r>
    </w:p>
    <w:p w14:paraId="00854687" w14:textId="0233E0AA" w:rsidR="00144BC4" w:rsidRPr="003124BE" w:rsidRDefault="00144BC4" w:rsidP="00C72E1B">
      <w:r w:rsidRPr="003124BE">
        <w:rPr>
          <w:b/>
        </w:rPr>
        <w:t xml:space="preserve">Figure 2. </w:t>
      </w:r>
      <w:r w:rsidR="00381F7C" w:rsidRPr="003124BE">
        <w:rPr>
          <w:b/>
        </w:rPr>
        <w:t>Simulation study</w:t>
      </w:r>
      <w:r w:rsidR="00502B5C" w:rsidRPr="003124BE">
        <w:rPr>
          <w:b/>
        </w:rPr>
        <w:t>:</w:t>
      </w:r>
      <w:r w:rsidR="00381F7C" w:rsidRPr="003124BE">
        <w:rPr>
          <w:b/>
        </w:rPr>
        <w:t xml:space="preserve"> performance assessment and benchmarking. </w:t>
      </w:r>
      <w:r w:rsidR="004C2A82" w:rsidRPr="003124BE">
        <w:t>Simulated datasets included different types of variables: correlated &amp; discriminatory; uncorrelated &amp; discriminatory; correlated &amp; nondiscriminatory and uncorrelated &amp; nondiscriminatory</w:t>
      </w:r>
      <w:r w:rsidR="00C72E1B" w:rsidRPr="003124BE">
        <w:t xml:space="preserve"> for different fold-change</w:t>
      </w:r>
      <w:r w:rsidR="005A440A" w:rsidRPr="003124BE">
        <w:t>s</w:t>
      </w:r>
      <w:r w:rsidR="00C72E1B" w:rsidRPr="003124BE">
        <w:t xml:space="preserve"> </w:t>
      </w:r>
      <w:r w:rsidR="00354D55" w:rsidRPr="003124BE">
        <w:t xml:space="preserve">between </w:t>
      </w:r>
      <w:r w:rsidR="00C72E1B" w:rsidRPr="003124BE">
        <w:t>sample group</w:t>
      </w:r>
      <w:r w:rsidR="00354D55" w:rsidRPr="003124BE">
        <w:t>s</w:t>
      </w:r>
      <w:r w:rsidR="00C72E1B" w:rsidRPr="003124BE">
        <w:t xml:space="preserve"> and </w:t>
      </w:r>
      <w:r w:rsidR="00354D55" w:rsidRPr="003124BE">
        <w:t xml:space="preserve">different </w:t>
      </w:r>
      <w:r w:rsidR="00C72E1B" w:rsidRPr="003124BE">
        <w:t>noise</w:t>
      </w:r>
      <w:r w:rsidR="00354D55" w:rsidRPr="003124BE">
        <w:t xml:space="preserve"> levels</w:t>
      </w:r>
      <w:r w:rsidR="004C2A82" w:rsidRPr="003124BE">
        <w:t xml:space="preserve"> (</w:t>
      </w:r>
      <w:r w:rsidR="004C2A82" w:rsidRPr="003124BE">
        <w:rPr>
          <w:b/>
        </w:rPr>
        <w:t>see Suppl</w:t>
      </w:r>
      <w:r w:rsidR="008A57DE" w:rsidRPr="003124BE">
        <w:rPr>
          <w:b/>
        </w:rPr>
        <w:t>ementary Note</w:t>
      </w:r>
      <w:r w:rsidR="004C2A82" w:rsidRPr="003124BE">
        <w:t xml:space="preserve">). </w:t>
      </w:r>
      <w:r w:rsidR="00502B5C" w:rsidRPr="003124BE">
        <w:t>Integrative classifiers included DIABLO with either</w:t>
      </w:r>
      <w:r w:rsidR="005A440A" w:rsidRPr="003124BE">
        <w:t xml:space="preserve"> the</w:t>
      </w:r>
      <w:r w:rsidR="00502B5C" w:rsidRPr="003124BE">
        <w:t xml:space="preserve"> full or null design, concatenation and ensemble-based sPLSDA classifiers</w:t>
      </w:r>
      <w:r w:rsidR="00C72E1B" w:rsidRPr="003124BE">
        <w:t xml:space="preserve"> and were all trained to select </w:t>
      </w:r>
      <w:r w:rsidR="008A57DE" w:rsidRPr="003124BE">
        <w:t>equal number of</w:t>
      </w:r>
      <w:commentRangeStart w:id="158"/>
      <w:r w:rsidR="00C72E1B" w:rsidRPr="003124BE">
        <w:t xml:space="preserve"> </w:t>
      </w:r>
      <w:commentRangeEnd w:id="158"/>
      <w:r w:rsidR="00C72E1B" w:rsidRPr="003124BE">
        <w:rPr>
          <w:rStyle w:val="CommentReference"/>
          <w:rFonts w:eastAsiaTheme="minorEastAsia"/>
          <w:sz w:val="24"/>
          <w:szCs w:val="24"/>
        </w:rPr>
        <w:commentReference w:id="158"/>
      </w:r>
      <w:r w:rsidR="00C72E1B" w:rsidRPr="003124BE">
        <w:t xml:space="preserve">variables. </w:t>
      </w:r>
      <w:r w:rsidR="008657D0" w:rsidRPr="003124BE">
        <w:rPr>
          <w:b/>
        </w:rPr>
        <w:t>a</w:t>
      </w:r>
      <w:r w:rsidRPr="003124BE">
        <w:rPr>
          <w:b/>
        </w:rPr>
        <w:t>)</w:t>
      </w:r>
      <w:r w:rsidRPr="003124BE">
        <w:t xml:space="preserve"> </w:t>
      </w:r>
      <w:r w:rsidR="00C72E1B" w:rsidRPr="003124BE">
        <w:t>Classification e</w:t>
      </w:r>
      <w:r w:rsidRPr="003124BE">
        <w:t xml:space="preserve">rror rates </w:t>
      </w:r>
      <w:r w:rsidR="00C72E1B" w:rsidRPr="003124BE">
        <w:t>(</w:t>
      </w:r>
      <w:r w:rsidRPr="003124BE">
        <w:t>10-fold cross-validation averaged over 50 simulations</w:t>
      </w:r>
      <w:r w:rsidR="00C72E1B" w:rsidRPr="003124BE">
        <w:t>)</w:t>
      </w:r>
      <w:r w:rsidRPr="003124BE">
        <w:t xml:space="preserve">. </w:t>
      </w:r>
      <w:r w:rsidR="00C72E1B" w:rsidRPr="003124BE">
        <w:t>D</w:t>
      </w:r>
      <w:r w:rsidRPr="003124BE">
        <w:t xml:space="preserve">ashed line </w:t>
      </w:r>
      <w:r w:rsidR="00C72E1B" w:rsidRPr="003124BE">
        <w:t xml:space="preserve">indicates a </w:t>
      </w:r>
      <w:r w:rsidRPr="003124BE">
        <w:t xml:space="preserve">random </w:t>
      </w:r>
      <w:r w:rsidR="00C72E1B" w:rsidRPr="003124BE">
        <w:t>performance</w:t>
      </w:r>
      <w:r w:rsidRPr="003124BE">
        <w:t xml:space="preserve"> (error rate = 50%). All </w:t>
      </w:r>
      <w:r w:rsidR="00C72E1B" w:rsidRPr="003124BE">
        <w:t>methods</w:t>
      </w:r>
      <w:r w:rsidRPr="003124BE">
        <w:t xml:space="preserve"> perform similarly with the exception of DIABLO_full </w:t>
      </w:r>
      <w:r w:rsidR="005A440A" w:rsidRPr="003124BE">
        <w:t>which has</w:t>
      </w:r>
      <w:r w:rsidRPr="003124BE">
        <w:t xml:space="preserve"> a higher error rate. </w:t>
      </w:r>
      <w:r w:rsidR="008657D0" w:rsidRPr="003124BE">
        <w:rPr>
          <w:b/>
        </w:rPr>
        <w:t>b</w:t>
      </w:r>
      <w:r w:rsidRPr="003124BE">
        <w:rPr>
          <w:b/>
        </w:rPr>
        <w:t>)</w:t>
      </w:r>
      <w:r w:rsidRPr="003124BE">
        <w:t xml:space="preserve"> </w:t>
      </w:r>
      <w:r w:rsidR="00C72E1B" w:rsidRPr="003124BE">
        <w:t>Number of variables selected according to their type</w:t>
      </w:r>
      <w:r w:rsidRPr="003124BE">
        <w:t xml:space="preserve">. DIABLO_full selected mainly variables that were correlated &amp; discriminatory (corDis, red), whereas </w:t>
      </w:r>
      <w:r w:rsidR="00C72E1B" w:rsidRPr="003124BE">
        <w:t xml:space="preserve">the other methods </w:t>
      </w:r>
      <w:r w:rsidRPr="003124BE">
        <w:t xml:space="preserve">selected </w:t>
      </w:r>
      <w:r w:rsidR="00C72E1B" w:rsidRPr="003124BE">
        <w:t xml:space="preserve">an equal number of </w:t>
      </w:r>
      <w:r w:rsidRPr="003124BE">
        <w:t>correlated or uncorrelated discriminatory variables (corDis and unCorDis, red and blue).</w:t>
      </w:r>
    </w:p>
    <w:p w14:paraId="34E8B2EE" w14:textId="77777777" w:rsidR="00144BC4" w:rsidRPr="003124BE" w:rsidRDefault="00144BC4" w:rsidP="004A6CC1">
      <w:pPr>
        <w:spacing w:line="480" w:lineRule="auto"/>
        <w:jc w:val="both"/>
        <w:rPr>
          <w:b/>
        </w:rPr>
      </w:pPr>
    </w:p>
    <w:p w14:paraId="774318FD" w14:textId="500D2A8D" w:rsidR="00F65D93" w:rsidRPr="003124BE" w:rsidRDefault="00354D55" w:rsidP="00396797">
      <w:pPr>
        <w:spacing w:line="480" w:lineRule="auto"/>
        <w:rPr>
          <w:lang w:val="en-CA"/>
        </w:rPr>
      </w:pPr>
      <w:r w:rsidRPr="003124BE">
        <w:t>Our extensive simulations studies included d</w:t>
      </w:r>
      <w:r w:rsidR="007C1ECA" w:rsidRPr="003124BE">
        <w:t>ifferent</w:t>
      </w:r>
      <w:r w:rsidR="008729B4" w:rsidRPr="003124BE">
        <w:t xml:space="preserve"> correlation structures </w:t>
      </w:r>
      <w:r w:rsidR="007C1ECA" w:rsidRPr="003124BE">
        <w:t xml:space="preserve">between three high dimensional datasets </w:t>
      </w:r>
      <w:r w:rsidRPr="003124BE">
        <w:t>with two phenotypic sample groups (</w:t>
      </w:r>
      <w:r w:rsidR="000466E9" w:rsidRPr="003124BE">
        <w:rPr>
          <w:b/>
        </w:rPr>
        <w:t xml:space="preserve">see </w:t>
      </w:r>
      <w:r w:rsidR="00DB12BB" w:rsidRPr="003124BE">
        <w:rPr>
          <w:b/>
        </w:rPr>
        <w:t>Supplementary Note</w:t>
      </w:r>
      <w:commentRangeStart w:id="159"/>
      <w:r w:rsidR="00DB12BB" w:rsidRPr="003124BE">
        <w:rPr>
          <w:b/>
        </w:rPr>
        <w:t xml:space="preserve"> </w:t>
      </w:r>
      <w:commentRangeEnd w:id="159"/>
      <w:r w:rsidR="00DB12BB" w:rsidRPr="003124BE">
        <w:rPr>
          <w:rStyle w:val="CommentReference"/>
          <w:rFonts w:eastAsiaTheme="minorEastAsia"/>
          <w:b/>
          <w:sz w:val="24"/>
          <w:szCs w:val="24"/>
        </w:rPr>
        <w:commentReference w:id="159"/>
      </w:r>
      <w:r w:rsidR="00DB12BB" w:rsidRPr="003124BE">
        <w:rPr>
          <w:b/>
        </w:rPr>
        <w:t>an</w:t>
      </w:r>
      <w:r w:rsidRPr="003124BE">
        <w:rPr>
          <w:b/>
        </w:rPr>
        <w:t xml:space="preserve">d </w:t>
      </w:r>
      <w:r w:rsidR="00461C80" w:rsidRPr="003124BE">
        <w:rPr>
          <w:b/>
        </w:rPr>
        <w:t>Supplementary</w:t>
      </w:r>
      <w:r w:rsidR="00461C80" w:rsidRPr="003124BE" w:rsidDel="00461C80">
        <w:rPr>
          <w:b/>
        </w:rPr>
        <w:t xml:space="preserve"> </w:t>
      </w:r>
      <w:r w:rsidRPr="003124BE">
        <w:rPr>
          <w:b/>
        </w:rPr>
        <w:t>Fig</w:t>
      </w:r>
      <w:r w:rsidR="00461C80" w:rsidRPr="003124BE">
        <w:rPr>
          <w:b/>
        </w:rPr>
        <w:t>.</w:t>
      </w:r>
      <w:r w:rsidRPr="003124BE">
        <w:rPr>
          <w:b/>
        </w:rPr>
        <w:t xml:space="preserve"> </w:t>
      </w:r>
      <w:r w:rsidR="003C4098" w:rsidRPr="003124BE">
        <w:rPr>
          <w:b/>
        </w:rPr>
        <w:t>1</w:t>
      </w:r>
      <w:r w:rsidRPr="003124BE">
        <w:t>). T</w:t>
      </w:r>
      <w:r w:rsidR="00396797" w:rsidRPr="003124BE">
        <w:t xml:space="preserve">hree integrative classifiers were </w:t>
      </w:r>
      <w:r w:rsidRPr="003124BE">
        <w:t>compared</w:t>
      </w:r>
      <w:r w:rsidR="00396797" w:rsidRPr="003124BE">
        <w:t>: DIABLO</w:t>
      </w:r>
      <w:r w:rsidRPr="003124BE">
        <w:t xml:space="preserve"> with </w:t>
      </w:r>
      <w:r w:rsidRPr="003124BE">
        <w:rPr>
          <w:lang w:val="en-CA"/>
        </w:rPr>
        <w:t xml:space="preserve">either a full </w:t>
      </w:r>
      <w:r w:rsidR="000466E9" w:rsidRPr="003124BE">
        <w:rPr>
          <w:lang w:val="en-CA"/>
        </w:rPr>
        <w:t xml:space="preserve">design </w:t>
      </w:r>
      <w:r w:rsidRPr="003124BE">
        <w:rPr>
          <w:lang w:val="en-CA"/>
        </w:rPr>
        <w:t>(</w:t>
      </w:r>
      <w:r w:rsidR="000466E9" w:rsidRPr="003124BE">
        <w:rPr>
          <w:lang w:val="en-CA"/>
        </w:rPr>
        <w:t xml:space="preserve">where the </w:t>
      </w:r>
      <w:r w:rsidRPr="003124BE">
        <w:rPr>
          <w:lang w:val="en-CA"/>
        </w:rPr>
        <w:t>correlation between each pair of dataset</w:t>
      </w:r>
      <w:r w:rsidR="000466E9" w:rsidRPr="003124BE">
        <w:rPr>
          <w:lang w:val="en-CA"/>
        </w:rPr>
        <w:t>s</w:t>
      </w:r>
      <w:r w:rsidRPr="003124BE">
        <w:rPr>
          <w:lang w:val="en-CA"/>
        </w:rPr>
        <w:t xml:space="preserve"> </w:t>
      </w:r>
      <w:r w:rsidR="000466E9" w:rsidRPr="003124BE">
        <w:rPr>
          <w:lang w:val="en-CA"/>
        </w:rPr>
        <w:t>as well as between each dataset and the phenotypic outcome is maximised</w:t>
      </w:r>
      <w:r w:rsidRPr="003124BE">
        <w:rPr>
          <w:lang w:val="en-CA"/>
        </w:rPr>
        <w:t xml:space="preserve">) or </w:t>
      </w:r>
      <w:r w:rsidR="000466E9" w:rsidRPr="003124BE">
        <w:rPr>
          <w:lang w:val="en-CA"/>
        </w:rPr>
        <w:t xml:space="preserve">the </w:t>
      </w:r>
      <w:r w:rsidRPr="003124BE">
        <w:rPr>
          <w:lang w:val="en-CA"/>
        </w:rPr>
        <w:t>null design (</w:t>
      </w:r>
      <w:r w:rsidR="000466E9" w:rsidRPr="003124BE">
        <w:rPr>
          <w:lang w:val="en-CA"/>
        </w:rPr>
        <w:t xml:space="preserve">where only the </w:t>
      </w:r>
      <w:r w:rsidRPr="003124BE">
        <w:rPr>
          <w:lang w:val="en-CA"/>
        </w:rPr>
        <w:t>correlation between each dataset and the ph</w:t>
      </w:r>
      <w:r w:rsidR="00A40DD0" w:rsidRPr="003124BE">
        <w:rPr>
          <w:lang w:val="en-CA"/>
        </w:rPr>
        <w:t>e</w:t>
      </w:r>
      <w:r w:rsidRPr="003124BE">
        <w:rPr>
          <w:lang w:val="en-CA"/>
        </w:rPr>
        <w:t>notypic outcome is maximised</w:t>
      </w:r>
      <w:r w:rsidR="00BD6936" w:rsidRPr="003124BE">
        <w:rPr>
          <w:lang w:val="en-CA"/>
        </w:rPr>
        <w:t xml:space="preserve">, </w:t>
      </w:r>
      <w:r w:rsidR="00DB12BB" w:rsidRPr="003124BE">
        <w:rPr>
          <w:b/>
          <w:lang w:val="en-CA"/>
        </w:rPr>
        <w:t>see Methods</w:t>
      </w:r>
      <w:r w:rsidR="00BD6936" w:rsidRPr="003124BE">
        <w:rPr>
          <w:lang w:val="en-CA"/>
        </w:rPr>
        <w:t xml:space="preserve">), </w:t>
      </w:r>
      <w:r w:rsidR="00396797" w:rsidRPr="003124BE">
        <w:t>a concatenation-based sPLSDA classifier</w:t>
      </w:r>
      <w:r w:rsidR="00BD6936" w:rsidRPr="003124BE">
        <w:t xml:space="preserve"> which consists </w:t>
      </w:r>
      <w:r w:rsidR="00DB12BB" w:rsidRPr="003124BE">
        <w:t xml:space="preserve">of </w:t>
      </w:r>
      <w:r w:rsidR="00BD6936" w:rsidRPr="003124BE">
        <w:t>naively combining all datasets into one,</w:t>
      </w:r>
      <w:r w:rsidR="00396797" w:rsidRPr="003124BE">
        <w:t xml:space="preserve"> and an ensemble of sPLSDA classifiers</w:t>
      </w:r>
      <w:r w:rsidR="00BD6936" w:rsidRPr="003124BE">
        <w:t xml:space="preserve"> </w:t>
      </w:r>
      <w:r w:rsidR="00DB12BB" w:rsidRPr="003124BE">
        <w:t xml:space="preserve">where a separate sPLSDA classifier </w:t>
      </w:r>
      <w:r w:rsidR="000466E9" w:rsidRPr="003124BE">
        <w:t xml:space="preserve">was </w:t>
      </w:r>
      <w:r w:rsidR="00DB12BB" w:rsidRPr="003124BE">
        <w:t xml:space="preserve">developed for each </w:t>
      </w:r>
      <w:r w:rsidR="00E06337" w:rsidRPr="003124BE">
        <w:t>omics</w:t>
      </w:r>
      <w:r w:rsidR="00DB12BB" w:rsidRPr="003124BE">
        <w:t xml:space="preserve"> dataset </w:t>
      </w:r>
      <w:r w:rsidR="00DB12BB" w:rsidRPr="003124BE">
        <w:lastRenderedPageBreak/>
        <w:t xml:space="preserve">and the consensus predictions </w:t>
      </w:r>
      <w:r w:rsidR="000466E9" w:rsidRPr="003124BE">
        <w:t xml:space="preserve">were </w:t>
      </w:r>
      <w:r w:rsidR="00DB12BB" w:rsidRPr="003124BE">
        <w:t xml:space="preserve">combined using a majority vote scheme </w:t>
      </w:r>
      <w:r w:rsidR="004A6CC1" w:rsidRPr="003124BE">
        <w:rPr>
          <w:lang w:val="en-CA"/>
        </w:rPr>
        <w:t xml:space="preserve">(see </w:t>
      </w:r>
      <w:r w:rsidR="00DB12BB" w:rsidRPr="003124BE">
        <w:rPr>
          <w:b/>
        </w:rPr>
        <w:t xml:space="preserve">Supplementary Fig. </w:t>
      </w:r>
      <w:r w:rsidR="003C4098" w:rsidRPr="003124BE">
        <w:rPr>
          <w:b/>
        </w:rPr>
        <w:t>2</w:t>
      </w:r>
      <w:r w:rsidR="00DB12BB" w:rsidRPr="003124BE">
        <w:rPr>
          <w:rStyle w:val="CommentReference"/>
          <w:rFonts w:eastAsiaTheme="minorEastAsia"/>
          <w:b/>
          <w:sz w:val="24"/>
          <w:szCs w:val="24"/>
        </w:rPr>
        <w:commentReference w:id="160"/>
      </w:r>
      <w:r w:rsidR="002A2F36">
        <w:rPr>
          <w:rStyle w:val="CommentReference"/>
          <w:rFonts w:asciiTheme="minorHAnsi" w:eastAsiaTheme="minorEastAsia" w:hAnsiTheme="minorHAnsi" w:cstheme="minorBidi"/>
        </w:rPr>
        <w:commentReference w:id="161"/>
      </w:r>
      <w:r w:rsidR="004A6CC1" w:rsidRPr="003124BE">
        <w:rPr>
          <w:lang w:val="en-CA"/>
        </w:rPr>
        <w:t>).</w:t>
      </w:r>
    </w:p>
    <w:p w14:paraId="7C580E9B" w14:textId="24F3202A" w:rsidR="009E26DF" w:rsidRPr="003124BE" w:rsidRDefault="007528F4" w:rsidP="00883285">
      <w:pPr>
        <w:spacing w:line="480" w:lineRule="auto"/>
        <w:ind w:firstLine="720"/>
        <w:rPr>
          <w:lang w:val="en-CA"/>
        </w:rPr>
      </w:pPr>
      <w:r w:rsidRPr="003124BE">
        <w:rPr>
          <w:lang w:val="en-CA"/>
        </w:rPr>
        <w:t xml:space="preserve">The concatenation, ensemble and DIABLO_null classifiers performed similarly across the various noise and fold-change thresholds. </w:t>
      </w:r>
      <w:r w:rsidR="009E26DF" w:rsidRPr="003124BE">
        <w:rPr>
          <w:lang w:val="en-CA"/>
        </w:rPr>
        <w:t xml:space="preserve">The </w:t>
      </w:r>
      <w:r w:rsidRPr="003124BE">
        <w:rPr>
          <w:lang w:val="en-CA"/>
        </w:rPr>
        <w:t xml:space="preserve">DIABLO_full </w:t>
      </w:r>
      <w:r w:rsidR="009E26DF" w:rsidRPr="003124BE">
        <w:rPr>
          <w:lang w:val="en-CA"/>
        </w:rPr>
        <w:t xml:space="preserve">classifier </w:t>
      </w:r>
      <w:r w:rsidR="00C458A4" w:rsidRPr="003124BE">
        <w:rPr>
          <w:lang w:val="en-CA"/>
        </w:rPr>
        <w:t>had</w:t>
      </w:r>
      <w:r w:rsidRPr="003124BE">
        <w:rPr>
          <w:lang w:val="en-CA"/>
        </w:rPr>
        <w:t xml:space="preserve"> a </w:t>
      </w:r>
      <w:r w:rsidR="000A74A0" w:rsidRPr="003124BE">
        <w:rPr>
          <w:lang w:val="en-CA"/>
        </w:rPr>
        <w:t xml:space="preserve">reasonable but </w:t>
      </w:r>
      <w:r w:rsidRPr="003124BE">
        <w:rPr>
          <w:lang w:val="en-CA"/>
        </w:rPr>
        <w:t>greater error rate compared to the</w:t>
      </w:r>
      <w:r w:rsidR="009E26DF" w:rsidRPr="003124BE">
        <w:rPr>
          <w:lang w:val="en-CA"/>
        </w:rPr>
        <w:t xml:space="preserve"> other </w:t>
      </w:r>
      <w:r w:rsidR="00FD7769" w:rsidRPr="003124BE">
        <w:rPr>
          <w:lang w:val="en-CA"/>
        </w:rPr>
        <w:t>approaches</w:t>
      </w:r>
      <w:r w:rsidR="00ED1468" w:rsidRPr="003124BE">
        <w:rPr>
          <w:lang w:val="en-CA"/>
        </w:rPr>
        <w:t xml:space="preserve"> (</w:t>
      </w:r>
      <w:r w:rsidR="00ED1468" w:rsidRPr="003124BE">
        <w:rPr>
          <w:b/>
          <w:lang w:val="en-CA"/>
        </w:rPr>
        <w:t>Fig. 2a</w:t>
      </w:r>
      <w:r w:rsidR="00ED1468" w:rsidRPr="003124BE">
        <w:rPr>
          <w:lang w:val="en-CA"/>
        </w:rPr>
        <w:t>)</w:t>
      </w:r>
      <w:r w:rsidR="009E26DF" w:rsidRPr="003124BE">
        <w:rPr>
          <w:lang w:val="en-CA"/>
        </w:rPr>
        <w:t>. Further the DIABLO_full classifier consistently selected mostly corDis variables as compared to the other integrative classifiers (</w:t>
      </w:r>
      <w:r w:rsidR="009E26DF" w:rsidRPr="003124BE">
        <w:rPr>
          <w:b/>
          <w:lang w:val="en-CA"/>
        </w:rPr>
        <w:t>Fig</w:t>
      </w:r>
      <w:r w:rsidR="00461C80" w:rsidRPr="003124BE">
        <w:rPr>
          <w:b/>
          <w:lang w:val="en-CA"/>
        </w:rPr>
        <w:t>.</w:t>
      </w:r>
      <w:r w:rsidR="009E26DF" w:rsidRPr="003124BE">
        <w:rPr>
          <w:b/>
          <w:lang w:val="en-CA"/>
        </w:rPr>
        <w:t xml:space="preserve"> </w:t>
      </w:r>
      <w:r w:rsidR="008F11E6" w:rsidRPr="003124BE">
        <w:rPr>
          <w:b/>
          <w:lang w:val="en-CA"/>
        </w:rPr>
        <w:t>2</w:t>
      </w:r>
      <w:r w:rsidR="00ED1468" w:rsidRPr="003124BE">
        <w:rPr>
          <w:b/>
          <w:lang w:val="en-CA"/>
        </w:rPr>
        <w:t>b</w:t>
      </w:r>
      <w:r w:rsidR="009E26DF" w:rsidRPr="003124BE">
        <w:rPr>
          <w:lang w:val="en-CA"/>
        </w:rPr>
        <w:t xml:space="preserve">). </w:t>
      </w:r>
      <w:r w:rsidR="00BD6936" w:rsidRPr="003124BE">
        <w:rPr>
          <w:lang w:val="en-CA"/>
        </w:rPr>
        <w:t>Therefore, t</w:t>
      </w:r>
      <w:r w:rsidR="009E26DF" w:rsidRPr="003124BE">
        <w:rPr>
          <w:lang w:val="en-CA"/>
        </w:rPr>
        <w:t xml:space="preserve">he simulation analysis </w:t>
      </w:r>
      <w:r w:rsidR="00BD6936" w:rsidRPr="003124BE">
        <w:rPr>
          <w:lang w:val="en-CA"/>
        </w:rPr>
        <w:t xml:space="preserve">highlighted how </w:t>
      </w:r>
      <w:r w:rsidR="00946927" w:rsidRPr="003124BE">
        <w:rPr>
          <w:lang w:val="en-CA"/>
        </w:rPr>
        <w:t xml:space="preserve">the design </w:t>
      </w:r>
      <w:r w:rsidR="00916C60" w:rsidRPr="003124BE">
        <w:rPr>
          <w:lang w:val="en-CA"/>
        </w:rPr>
        <w:t xml:space="preserve">(connection between datasets) affects the </w:t>
      </w:r>
      <w:r w:rsidR="00946927" w:rsidRPr="003124BE">
        <w:rPr>
          <w:lang w:val="en-CA"/>
        </w:rPr>
        <w:t xml:space="preserve">flexibility of </w:t>
      </w:r>
      <w:r w:rsidR="00EB4A2C" w:rsidRPr="003124BE">
        <w:rPr>
          <w:lang w:val="en-CA"/>
        </w:rPr>
        <w:t xml:space="preserve">the </w:t>
      </w:r>
      <w:r w:rsidR="00946927" w:rsidRPr="003124BE">
        <w:rPr>
          <w:lang w:val="en-CA"/>
        </w:rPr>
        <w:t>DIABLO</w:t>
      </w:r>
      <w:r w:rsidR="00EB4A2C" w:rsidRPr="003124BE">
        <w:rPr>
          <w:lang w:val="en-CA"/>
        </w:rPr>
        <w:t xml:space="preserve"> model,</w:t>
      </w:r>
      <w:r w:rsidR="00946927" w:rsidRPr="003124BE">
        <w:rPr>
          <w:lang w:val="en-CA"/>
        </w:rPr>
        <w:t xml:space="preserve"> </w:t>
      </w:r>
      <w:r w:rsidR="00916C60" w:rsidRPr="003124BE">
        <w:rPr>
          <w:lang w:val="en-CA"/>
        </w:rPr>
        <w:t xml:space="preserve">resulting in </w:t>
      </w:r>
      <w:r w:rsidR="007728FA" w:rsidRPr="003124BE">
        <w:rPr>
          <w:lang w:val="en-CA"/>
        </w:rPr>
        <w:t>a trade-off between</w:t>
      </w:r>
      <w:r w:rsidR="00883285" w:rsidRPr="003124BE">
        <w:rPr>
          <w:lang w:val="en-CA"/>
        </w:rPr>
        <w:t xml:space="preserve"> </w:t>
      </w:r>
      <w:r w:rsidR="007728FA" w:rsidRPr="003124BE">
        <w:rPr>
          <w:lang w:val="en-CA"/>
        </w:rPr>
        <w:t xml:space="preserve">discrimination or correlation . </w:t>
      </w:r>
      <w:r w:rsidR="00883285" w:rsidRPr="003124BE">
        <w:rPr>
          <w:lang w:val="en-CA"/>
        </w:rPr>
        <w:t>DIABLO_null</w:t>
      </w:r>
      <w:r w:rsidR="007728FA" w:rsidRPr="003124BE">
        <w:rPr>
          <w:lang w:val="en-CA"/>
        </w:rPr>
        <w:t xml:space="preserve"> focuses on the selection of </w:t>
      </w:r>
      <w:r w:rsidR="00FD7769" w:rsidRPr="003124BE">
        <w:rPr>
          <w:lang w:val="en-CA"/>
        </w:rPr>
        <w:t>discriminatory</w:t>
      </w:r>
      <w:r w:rsidR="009E26DF" w:rsidRPr="003124BE">
        <w:rPr>
          <w:lang w:val="en-CA"/>
        </w:rPr>
        <w:t xml:space="preserve"> variables </w:t>
      </w:r>
      <w:r w:rsidR="007728FA" w:rsidRPr="003124BE">
        <w:rPr>
          <w:lang w:val="en-CA"/>
        </w:rPr>
        <w:t>and disregard</w:t>
      </w:r>
      <w:r w:rsidR="00883285" w:rsidRPr="003124BE">
        <w:rPr>
          <w:lang w:val="en-CA"/>
        </w:rPr>
        <w:t>s</w:t>
      </w:r>
      <w:r w:rsidR="007728FA" w:rsidRPr="003124BE">
        <w:rPr>
          <w:lang w:val="en-CA"/>
        </w:rPr>
        <w:t xml:space="preserve"> most </w:t>
      </w:r>
      <w:r w:rsidR="00883285" w:rsidRPr="003124BE">
        <w:rPr>
          <w:lang w:val="en-CA"/>
        </w:rPr>
        <w:t>of</w:t>
      </w:r>
      <w:r w:rsidR="007728FA" w:rsidRPr="003124BE">
        <w:rPr>
          <w:lang w:val="en-CA"/>
        </w:rPr>
        <w:t xml:space="preserve"> the correlation </w:t>
      </w:r>
      <w:r w:rsidR="00FD7769" w:rsidRPr="003124BE">
        <w:rPr>
          <w:lang w:val="en-CA"/>
        </w:rPr>
        <w:t xml:space="preserve">between </w:t>
      </w:r>
      <w:r w:rsidR="00E04016" w:rsidRPr="003124BE">
        <w:rPr>
          <w:lang w:val="en-CA"/>
        </w:rPr>
        <w:t xml:space="preserve">datasets </w:t>
      </w:r>
      <w:r w:rsidR="007728FA" w:rsidRPr="003124BE">
        <w:rPr>
          <w:lang w:val="en-CA"/>
        </w:rPr>
        <w:t>(</w:t>
      </w:r>
      <w:r w:rsidR="009E26DF" w:rsidRPr="003124BE">
        <w:rPr>
          <w:lang w:val="en-CA"/>
        </w:rPr>
        <w:t xml:space="preserve">null </w:t>
      </w:r>
      <w:r w:rsidR="00FD7769" w:rsidRPr="003124BE">
        <w:rPr>
          <w:lang w:val="en-CA"/>
        </w:rPr>
        <w:t>design)</w:t>
      </w:r>
      <w:r w:rsidR="00883285" w:rsidRPr="003124BE">
        <w:rPr>
          <w:lang w:val="en-CA"/>
        </w:rPr>
        <w:t xml:space="preserve">, whereas DIABLO_full </w:t>
      </w:r>
      <w:r w:rsidR="009E26DF" w:rsidRPr="003124BE">
        <w:rPr>
          <w:lang w:val="en-CA"/>
        </w:rPr>
        <w:t xml:space="preserve">selects </w:t>
      </w:r>
      <w:r w:rsidR="007728FA" w:rsidRPr="003124BE">
        <w:rPr>
          <w:lang w:val="en-CA"/>
        </w:rPr>
        <w:t xml:space="preserve">highly correlated variables across all datasets, </w:t>
      </w:r>
      <w:r w:rsidR="00E04016" w:rsidRPr="003124BE">
        <w:rPr>
          <w:lang w:val="en-CA"/>
        </w:rPr>
        <w:t>at a modest cost of reduced</w:t>
      </w:r>
      <w:r w:rsidR="007728FA" w:rsidRPr="003124BE">
        <w:rPr>
          <w:lang w:val="en-CA"/>
        </w:rPr>
        <w:t xml:space="preserve"> classification performance</w:t>
      </w:r>
      <w:r w:rsidR="009E26DF" w:rsidRPr="003124BE">
        <w:rPr>
          <w:lang w:val="en-CA"/>
        </w:rPr>
        <w:t xml:space="preserve">. </w:t>
      </w:r>
      <w:r w:rsidR="00883285" w:rsidRPr="003124BE">
        <w:rPr>
          <w:lang w:val="en-CA"/>
        </w:rPr>
        <w:t>O</w:t>
      </w:r>
      <w:r w:rsidR="00AC1B0A" w:rsidRPr="003124BE">
        <w:rPr>
          <w:lang w:val="en-CA"/>
        </w:rPr>
        <w:t xml:space="preserve">ur next benchmark results on real biological datasets suggest that </w:t>
      </w:r>
      <w:r w:rsidR="009E26DF" w:rsidRPr="003124BE">
        <w:rPr>
          <w:lang w:val="en-CA"/>
        </w:rPr>
        <w:t xml:space="preserve">the variables selected </w:t>
      </w:r>
      <w:r w:rsidR="00AC1B0A" w:rsidRPr="003124BE">
        <w:rPr>
          <w:lang w:val="en-CA"/>
        </w:rPr>
        <w:t>by</w:t>
      </w:r>
      <w:r w:rsidR="009E26DF" w:rsidRPr="003124BE">
        <w:rPr>
          <w:lang w:val="en-CA"/>
        </w:rPr>
        <w:t xml:space="preserve"> </w:t>
      </w:r>
      <w:r w:rsidR="00002BBB" w:rsidRPr="003124BE">
        <w:rPr>
          <w:lang w:val="en-CA"/>
        </w:rPr>
        <w:t xml:space="preserve">DIABLO_full </w:t>
      </w:r>
      <w:r w:rsidR="00883285" w:rsidRPr="003124BE">
        <w:rPr>
          <w:lang w:val="en-CA"/>
        </w:rPr>
        <w:t xml:space="preserve">may </w:t>
      </w:r>
      <w:r w:rsidR="00AC1B0A" w:rsidRPr="003124BE">
        <w:rPr>
          <w:lang w:val="en-CA"/>
        </w:rPr>
        <w:t xml:space="preserve">explain the correlation structure between biological layers, and </w:t>
      </w:r>
      <w:r w:rsidR="009E26DF" w:rsidRPr="003124BE">
        <w:rPr>
          <w:lang w:val="en-CA"/>
        </w:rPr>
        <w:t>provide a balance between important biological insights and prediction accuracy.</w:t>
      </w:r>
    </w:p>
    <w:p w14:paraId="1EB58835" w14:textId="77777777" w:rsidR="00AC1B0A" w:rsidRPr="003124BE" w:rsidRDefault="00AC1B0A" w:rsidP="00F21B8F">
      <w:pPr>
        <w:spacing w:line="480" w:lineRule="auto"/>
        <w:rPr>
          <w:lang w:val="en-CA"/>
        </w:rPr>
      </w:pPr>
    </w:p>
    <w:p w14:paraId="044A7538" w14:textId="4ACA2021" w:rsidR="00DA55F9" w:rsidRPr="003124BE" w:rsidRDefault="009B5B78" w:rsidP="00F21B8F">
      <w:pPr>
        <w:spacing w:line="480" w:lineRule="auto"/>
        <w:rPr>
          <w:b/>
        </w:rPr>
      </w:pPr>
      <w:r w:rsidRPr="003124BE">
        <w:rPr>
          <w:b/>
        </w:rPr>
        <w:t xml:space="preserve">DIABLO </w:t>
      </w:r>
      <w:r w:rsidR="004E08FC" w:rsidRPr="003124BE">
        <w:rPr>
          <w:b/>
        </w:rPr>
        <w:t>identifies</w:t>
      </w:r>
      <w:r w:rsidRPr="003124BE">
        <w:rPr>
          <w:b/>
        </w:rPr>
        <w:t xml:space="preserve"> molecular networks</w:t>
      </w:r>
      <w:r w:rsidR="0012139C" w:rsidRPr="003124BE">
        <w:rPr>
          <w:b/>
        </w:rPr>
        <w:t xml:space="preserve"> </w:t>
      </w:r>
      <w:r w:rsidR="0085336A" w:rsidRPr="003124BE">
        <w:rPr>
          <w:b/>
        </w:rPr>
        <w:t>with superior biological enrichment</w:t>
      </w:r>
    </w:p>
    <w:p w14:paraId="1D50D496" w14:textId="7A18F43A" w:rsidR="00B3486B" w:rsidRPr="003124BE" w:rsidRDefault="001B160A" w:rsidP="006F69AB">
      <w:pPr>
        <w:spacing w:line="480" w:lineRule="auto"/>
        <w:rPr>
          <w:lang w:val="en-CA"/>
        </w:rPr>
      </w:pPr>
      <w:r w:rsidRPr="003124BE">
        <w:rPr>
          <w:lang w:val="en-CA"/>
        </w:rPr>
        <w:t>W</w:t>
      </w:r>
      <w:r w:rsidR="00824C25" w:rsidRPr="003124BE">
        <w:rPr>
          <w:lang w:val="en-CA"/>
        </w:rPr>
        <w:t xml:space="preserve">e applied various supervised and unsupervised approaches </w:t>
      </w:r>
      <w:r w:rsidR="00B3486B" w:rsidRPr="003124BE">
        <w:rPr>
          <w:lang w:val="en-CA"/>
        </w:rPr>
        <w:t xml:space="preserve">to </w:t>
      </w:r>
      <w:r w:rsidRPr="003124BE">
        <w:rPr>
          <w:lang w:val="en-CA"/>
        </w:rPr>
        <w:t>multi-</w:t>
      </w:r>
      <w:r w:rsidR="00E06337" w:rsidRPr="003124BE">
        <w:rPr>
          <w:lang w:val="en-CA"/>
        </w:rPr>
        <w:t>omics</w:t>
      </w:r>
      <w:r w:rsidR="002B112A" w:rsidRPr="003124BE">
        <w:rPr>
          <w:lang w:val="en-CA"/>
        </w:rPr>
        <w:t xml:space="preserve"> </w:t>
      </w:r>
      <w:r w:rsidR="00B3486B" w:rsidRPr="003124BE">
        <w:rPr>
          <w:lang w:val="en-CA"/>
        </w:rPr>
        <w:t>datasets</w:t>
      </w:r>
      <w:r w:rsidR="002B112A" w:rsidRPr="003124BE">
        <w:rPr>
          <w:lang w:val="en-CA"/>
        </w:rPr>
        <w:t xml:space="preserve"> (mRNA, miRNA,</w:t>
      </w:r>
      <w:r w:rsidR="006F69AB" w:rsidRPr="003124BE">
        <w:rPr>
          <w:lang w:val="en-CA"/>
        </w:rPr>
        <w:t xml:space="preserve"> and CpG</w:t>
      </w:r>
      <w:r w:rsidR="002B112A" w:rsidRPr="003124BE">
        <w:rPr>
          <w:lang w:val="en-CA"/>
        </w:rPr>
        <w:t>)</w:t>
      </w:r>
      <w:r w:rsidR="0086311B" w:rsidRPr="003124BE">
        <w:rPr>
          <w:lang w:val="en-CA"/>
        </w:rPr>
        <w:t xml:space="preserve"> to four cancers </w:t>
      </w:r>
      <w:r w:rsidR="00630A77" w:rsidRPr="003124BE">
        <w:rPr>
          <w:lang w:val="en-CA"/>
        </w:rPr>
        <w:t>[</w:t>
      </w:r>
      <w:r w:rsidR="0086311B" w:rsidRPr="003124BE">
        <w:rPr>
          <w:lang w:val="en-CA"/>
        </w:rPr>
        <w:t>colon, kidney, glioblastoma</w:t>
      </w:r>
      <w:r w:rsidR="00630A77" w:rsidRPr="003124BE">
        <w:rPr>
          <w:lang w:val="en-CA"/>
        </w:rPr>
        <w:t xml:space="preserve"> (gbm)</w:t>
      </w:r>
      <w:r w:rsidR="0086311B" w:rsidRPr="003124BE">
        <w:rPr>
          <w:lang w:val="en-CA"/>
        </w:rPr>
        <w:t>, and lung</w:t>
      </w:r>
      <w:r w:rsidR="00630A77" w:rsidRPr="003124BE">
        <w:rPr>
          <w:lang w:val="en-CA"/>
        </w:rPr>
        <w:t>]</w:t>
      </w:r>
      <w:r w:rsidR="00A36224" w:rsidRPr="003124BE">
        <w:rPr>
          <w:lang w:val="en-CA"/>
        </w:rPr>
        <w:t xml:space="preserve"> </w:t>
      </w:r>
      <w:r w:rsidR="002B112A" w:rsidRPr="003124BE">
        <w:rPr>
          <w:lang w:val="en-CA"/>
        </w:rPr>
        <w:t>and identified multi-</w:t>
      </w:r>
      <w:r w:rsidR="00E06337" w:rsidRPr="003124BE">
        <w:rPr>
          <w:lang w:val="en-CA"/>
        </w:rPr>
        <w:t>omics</w:t>
      </w:r>
      <w:r w:rsidR="002B112A" w:rsidRPr="003124BE">
        <w:rPr>
          <w:lang w:val="en-CA"/>
        </w:rPr>
        <w:t xml:space="preserve"> biomarker panels </w:t>
      </w:r>
      <w:r w:rsidR="00AA44E9" w:rsidRPr="003124BE">
        <w:rPr>
          <w:lang w:val="en-CA"/>
        </w:rPr>
        <w:t xml:space="preserve">that were predictive of high </w:t>
      </w:r>
      <w:r w:rsidR="00F245B2" w:rsidRPr="003124BE">
        <w:rPr>
          <w:lang w:val="en-CA"/>
        </w:rPr>
        <w:t>and</w:t>
      </w:r>
      <w:r w:rsidR="00AA44E9" w:rsidRPr="003124BE">
        <w:rPr>
          <w:lang w:val="en-CA"/>
        </w:rPr>
        <w:t xml:space="preserve"> low survival times</w:t>
      </w:r>
      <w:r w:rsidR="00D32C99" w:rsidRPr="003124BE">
        <w:rPr>
          <w:lang w:val="en-CA"/>
        </w:rPr>
        <w:t xml:space="preserve"> (</w:t>
      </w:r>
      <w:r w:rsidR="00D32C99" w:rsidRPr="003124BE">
        <w:rPr>
          <w:b/>
          <w:lang w:val="en-CA"/>
        </w:rPr>
        <w:t>Table 1</w:t>
      </w:r>
      <w:r w:rsidR="00D32C99" w:rsidRPr="003124BE">
        <w:rPr>
          <w:lang w:val="en-CA"/>
        </w:rPr>
        <w:t xml:space="preserve">). </w:t>
      </w:r>
      <w:r w:rsidR="006F69AB" w:rsidRPr="003124BE">
        <w:rPr>
          <w:lang w:val="en-CA"/>
        </w:rPr>
        <w:t>We then compared</w:t>
      </w:r>
      <w:r w:rsidR="00B3486B" w:rsidRPr="003124BE">
        <w:rPr>
          <w:lang w:val="en-CA"/>
        </w:rPr>
        <w:t xml:space="preserve"> </w:t>
      </w:r>
      <w:r w:rsidR="006F69AB" w:rsidRPr="003124BE">
        <w:rPr>
          <w:lang w:val="en-CA"/>
        </w:rPr>
        <w:t>the network properties</w:t>
      </w:r>
      <w:r w:rsidR="00036ED4" w:rsidRPr="003124BE">
        <w:rPr>
          <w:lang w:val="en-CA"/>
        </w:rPr>
        <w:t xml:space="preserve"> and biological enrichment of the selected features in the</w:t>
      </w:r>
      <w:r w:rsidR="006F69AB" w:rsidRPr="003124BE">
        <w:rPr>
          <w:lang w:val="en-CA"/>
        </w:rPr>
        <w:t xml:space="preserve"> </w:t>
      </w:r>
      <w:r w:rsidR="00D32C99" w:rsidRPr="003124BE">
        <w:rPr>
          <w:lang w:val="en-CA"/>
        </w:rPr>
        <w:t>multi-</w:t>
      </w:r>
      <w:r w:rsidR="00E06337" w:rsidRPr="003124BE">
        <w:rPr>
          <w:lang w:val="en-CA"/>
        </w:rPr>
        <w:t>omics</w:t>
      </w:r>
      <w:r w:rsidR="006F69AB" w:rsidRPr="003124BE">
        <w:rPr>
          <w:lang w:val="en-CA"/>
        </w:rPr>
        <w:t xml:space="preserve"> biomarker panels</w:t>
      </w:r>
      <w:r w:rsidR="00D32C99" w:rsidRPr="003124BE">
        <w:rPr>
          <w:lang w:val="en-CA"/>
        </w:rPr>
        <w:t>.</w:t>
      </w:r>
    </w:p>
    <w:p w14:paraId="3C169486" w14:textId="77777777" w:rsidR="00B3486B" w:rsidRPr="003124BE" w:rsidRDefault="00B3486B" w:rsidP="00072969"/>
    <w:p w14:paraId="7B76D3EF" w14:textId="392E6E3D" w:rsidR="00BF31FD" w:rsidRPr="00EE400E" w:rsidRDefault="00BF31FD" w:rsidP="00072969">
      <w:pPr>
        <w:rPr>
          <w:rPrChange w:id="162" w:author="Kim-Anh Lê Cao" w:date="2018-03-01T10:55:00Z">
            <w:rPr>
              <w:b/>
            </w:rPr>
          </w:rPrChange>
        </w:rPr>
      </w:pPr>
      <w:r w:rsidRPr="003124BE">
        <w:rPr>
          <w:b/>
        </w:rPr>
        <w:t xml:space="preserve">Table 1. Overview of </w:t>
      </w:r>
      <w:r w:rsidR="001B160A" w:rsidRPr="003124BE">
        <w:rPr>
          <w:b/>
        </w:rPr>
        <w:t>multi-</w:t>
      </w:r>
      <w:r w:rsidR="00E06337" w:rsidRPr="003124BE">
        <w:rPr>
          <w:b/>
        </w:rPr>
        <w:t>omics</w:t>
      </w:r>
      <w:r w:rsidRPr="003124BE">
        <w:rPr>
          <w:b/>
        </w:rPr>
        <w:t xml:space="preserve"> datasets </w:t>
      </w:r>
      <w:r w:rsidR="001B160A" w:rsidRPr="003124BE">
        <w:rPr>
          <w:b/>
        </w:rPr>
        <w:t xml:space="preserve">analysed for methods </w:t>
      </w:r>
      <w:r w:rsidRPr="003124BE">
        <w:rPr>
          <w:b/>
        </w:rPr>
        <w:t xml:space="preserve">benchmarking </w:t>
      </w:r>
      <w:r w:rsidR="001B160A" w:rsidRPr="003124BE">
        <w:rPr>
          <w:b/>
        </w:rPr>
        <w:t>and in two</w:t>
      </w:r>
      <w:r w:rsidRPr="003124BE">
        <w:rPr>
          <w:b/>
        </w:rPr>
        <w:t xml:space="preserve"> case studies</w:t>
      </w:r>
      <w:r w:rsidR="00D46FD9" w:rsidRPr="003124BE">
        <w:rPr>
          <w:b/>
        </w:rPr>
        <w:t>.</w:t>
      </w:r>
      <w:ins w:id="163" w:author="Kim-Anh Lê Cao" w:date="2018-03-01T10:55:00Z">
        <w:r w:rsidR="00EE400E">
          <w:rPr>
            <w:b/>
          </w:rPr>
          <w:t xml:space="preserve"> </w:t>
        </w:r>
        <w:r w:rsidR="00EE400E">
          <w:t>The breast cancer case study includes training and test datasets for all omics</w:t>
        </w:r>
      </w:ins>
      <w:ins w:id="164" w:author="Kim-Anh Lê Cao" w:date="2018-03-01T10:56:00Z">
        <w:r w:rsidR="00EE400E">
          <w:t xml:space="preserve"> types</w:t>
        </w:r>
      </w:ins>
      <w:ins w:id="165" w:author="Kim-Anh Lê Cao" w:date="2018-03-01T10:55:00Z">
        <w:r w:rsidR="00EE400E">
          <w:t xml:space="preserve"> except proteins.</w:t>
        </w:r>
      </w:ins>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3124BE" w14:paraId="6EC65EEC" w14:textId="77777777" w:rsidTr="004D4364">
        <w:tc>
          <w:tcPr>
            <w:tcW w:w="1737" w:type="dxa"/>
            <w:tcBorders>
              <w:top w:val="single" w:sz="36" w:space="0" w:color="auto"/>
              <w:bottom w:val="single" w:sz="36" w:space="0" w:color="auto"/>
            </w:tcBorders>
          </w:tcPr>
          <w:p w14:paraId="1F6FFEFD" w14:textId="14714213" w:rsidR="00AE0D94" w:rsidRPr="003124BE" w:rsidRDefault="00BF31FD" w:rsidP="00856CAF">
            <w:pPr>
              <w:jc w:val="center"/>
              <w:rPr>
                <w:b/>
              </w:rPr>
            </w:pPr>
            <w:r w:rsidRPr="003124BE">
              <w:rPr>
                <w:b/>
              </w:rPr>
              <w:lastRenderedPageBreak/>
              <w:t>Analysis</w:t>
            </w:r>
          </w:p>
        </w:tc>
        <w:tc>
          <w:tcPr>
            <w:tcW w:w="1520" w:type="dxa"/>
            <w:tcBorders>
              <w:top w:val="single" w:sz="36" w:space="0" w:color="auto"/>
              <w:bottom w:val="single" w:sz="36" w:space="0" w:color="auto"/>
            </w:tcBorders>
          </w:tcPr>
          <w:p w14:paraId="26960268" w14:textId="50E3C8D6" w:rsidR="00AE0D94" w:rsidRPr="003124BE" w:rsidRDefault="00BF31FD" w:rsidP="00856CAF">
            <w:pPr>
              <w:jc w:val="center"/>
              <w:rPr>
                <w:b/>
              </w:rPr>
            </w:pPr>
            <w:r w:rsidRPr="003124BE">
              <w:rPr>
                <w:b/>
              </w:rPr>
              <w:t>Dataset</w:t>
            </w:r>
          </w:p>
        </w:tc>
        <w:tc>
          <w:tcPr>
            <w:tcW w:w="1070" w:type="dxa"/>
            <w:tcBorders>
              <w:top w:val="single" w:sz="36" w:space="0" w:color="auto"/>
              <w:bottom w:val="single" w:sz="36" w:space="0" w:color="auto"/>
            </w:tcBorders>
          </w:tcPr>
          <w:p w14:paraId="63E72918" w14:textId="755470D1" w:rsidR="00AE0D94" w:rsidRPr="003124BE" w:rsidRDefault="00BF31FD" w:rsidP="00856CAF">
            <w:pPr>
              <w:jc w:val="center"/>
              <w:rPr>
                <w:b/>
              </w:rPr>
            </w:pPr>
            <w:r w:rsidRPr="003124BE">
              <w:rPr>
                <w:b/>
              </w:rPr>
              <w:t xml:space="preserve">Number of </w:t>
            </w:r>
            <w:r w:rsidR="009A305A" w:rsidRPr="003124BE">
              <w:rPr>
                <w:b/>
              </w:rPr>
              <w:t>samples</w:t>
            </w:r>
          </w:p>
        </w:tc>
        <w:tc>
          <w:tcPr>
            <w:tcW w:w="2326" w:type="dxa"/>
            <w:gridSpan w:val="3"/>
            <w:tcBorders>
              <w:top w:val="single" w:sz="36" w:space="0" w:color="auto"/>
              <w:bottom w:val="single" w:sz="36" w:space="0" w:color="auto"/>
            </w:tcBorders>
          </w:tcPr>
          <w:p w14:paraId="36206B57" w14:textId="5D3276B8" w:rsidR="00AE0D94" w:rsidRPr="003124BE" w:rsidRDefault="00BF31FD" w:rsidP="00856CAF">
            <w:pPr>
              <w:jc w:val="center"/>
              <w:rPr>
                <w:b/>
              </w:rPr>
            </w:pPr>
            <w:r w:rsidRPr="003124BE">
              <w:rPr>
                <w:b/>
              </w:rPr>
              <w:t>Sample size in each subtype</w:t>
            </w:r>
          </w:p>
        </w:tc>
        <w:tc>
          <w:tcPr>
            <w:tcW w:w="1436" w:type="dxa"/>
            <w:tcBorders>
              <w:top w:val="single" w:sz="36" w:space="0" w:color="auto"/>
              <w:bottom w:val="single" w:sz="36" w:space="0" w:color="auto"/>
            </w:tcBorders>
          </w:tcPr>
          <w:p w14:paraId="14C2B87B" w14:textId="4A82A1A8" w:rsidR="00AE0D94" w:rsidRPr="003124BE" w:rsidRDefault="00E06337" w:rsidP="00856CAF">
            <w:pPr>
              <w:jc w:val="center"/>
              <w:rPr>
                <w:b/>
              </w:rPr>
            </w:pPr>
            <w:r w:rsidRPr="003124BE">
              <w:rPr>
                <w:b/>
              </w:rPr>
              <w:t>Omics</w:t>
            </w:r>
          </w:p>
        </w:tc>
        <w:tc>
          <w:tcPr>
            <w:tcW w:w="1487" w:type="dxa"/>
            <w:tcBorders>
              <w:top w:val="single" w:sz="36" w:space="0" w:color="auto"/>
              <w:bottom w:val="single" w:sz="36" w:space="0" w:color="auto"/>
            </w:tcBorders>
          </w:tcPr>
          <w:p w14:paraId="0D2C124A" w14:textId="462E25F3" w:rsidR="00AE0D94" w:rsidRPr="003124BE" w:rsidRDefault="007D01C7" w:rsidP="00856CAF">
            <w:pPr>
              <w:jc w:val="center"/>
              <w:rPr>
                <w:b/>
              </w:rPr>
            </w:pPr>
            <w:r w:rsidRPr="003124BE">
              <w:rPr>
                <w:b/>
              </w:rPr>
              <w:t>Number</w:t>
            </w:r>
            <w:r w:rsidR="00BF31FD" w:rsidRPr="003124BE">
              <w:rPr>
                <w:b/>
              </w:rPr>
              <w:t xml:space="preserve"> of variables</w:t>
            </w:r>
          </w:p>
        </w:tc>
      </w:tr>
      <w:tr w:rsidR="001F5B8F" w:rsidRPr="003124BE" w14:paraId="2E45FE05" w14:textId="77777777" w:rsidTr="004D4364">
        <w:trPr>
          <w:trHeight w:val="287"/>
        </w:trPr>
        <w:tc>
          <w:tcPr>
            <w:tcW w:w="1737" w:type="dxa"/>
            <w:vMerge w:val="restart"/>
            <w:tcBorders>
              <w:top w:val="single" w:sz="36" w:space="0" w:color="auto"/>
            </w:tcBorders>
          </w:tcPr>
          <w:p w14:paraId="596ADD9E" w14:textId="0FB01DF2" w:rsidR="001F5B8F" w:rsidRPr="003124BE" w:rsidRDefault="001F5B8F" w:rsidP="00BF31FD">
            <w:pPr>
              <w:rPr>
                <w:b/>
              </w:rPr>
            </w:pPr>
            <w:r w:rsidRPr="003124BE">
              <w:rPr>
                <w:b/>
              </w:rPr>
              <w:t>Benchmark</w:t>
            </w:r>
            <w:r w:rsidR="00A349D3" w:rsidRPr="003124BE">
              <w:rPr>
                <w:b/>
              </w:rPr>
              <w:t xml:space="preserve"> </w:t>
            </w:r>
            <w:r w:rsidR="00824C25" w:rsidRPr="003124BE">
              <w:rPr>
                <w:b/>
              </w:rPr>
              <w:t>cancer</w:t>
            </w:r>
            <w:r w:rsidR="00A349D3" w:rsidRPr="003124BE">
              <w:rPr>
                <w:b/>
              </w:rPr>
              <w:t xml:space="preserve"> datasets</w:t>
            </w:r>
          </w:p>
          <w:p w14:paraId="4B346CDC" w14:textId="745AC6C5" w:rsidR="001F5B8F" w:rsidRPr="003124BE" w:rsidRDefault="001F5B8F" w:rsidP="00BF31FD">
            <w:pPr>
              <w:rPr>
                <w:b/>
              </w:rPr>
            </w:pPr>
            <w:r w:rsidRPr="003124BE">
              <w:rPr>
                <w:b/>
              </w:rPr>
              <w:t>(Wang et al</w:t>
            </w:r>
            <w:r w:rsidR="00102F92" w:rsidRPr="003124BE">
              <w:rPr>
                <w:b/>
              </w:rPr>
              <w:t>.</w:t>
            </w:r>
            <w:r w:rsidR="00D379F6" w:rsidRPr="003124BE">
              <w:rPr>
                <w:b/>
              </w:rPr>
              <w:t xml:space="preserve"> </w:t>
            </w:r>
            <w:r w:rsidR="00D379F6" w:rsidRPr="003124BE">
              <w:rPr>
                <w:b/>
              </w:rPr>
              <w:fldChar w:fldCharType="begin"/>
            </w:r>
            <w:r w:rsidR="008A024A" w:rsidRPr="003124BE">
              <w:rPr>
                <w:b/>
              </w:rPr>
              <w:instrText xml:space="preserve"> ADDIN ZOTERO_ITEM CSL_CITATION {"citationID":"aq1e6oive8","properties":{"formattedCitation":"[6]","plainCitation":"[6]"},"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379F6" w:rsidRPr="003124BE">
              <w:rPr>
                <w:b/>
              </w:rPr>
              <w:fldChar w:fldCharType="separate"/>
            </w:r>
            <w:r w:rsidR="008A024A" w:rsidRPr="003124BE">
              <w:rPr>
                <w:b/>
                <w:noProof/>
              </w:rPr>
              <w:t>[6]</w:t>
            </w:r>
            <w:r w:rsidR="00D379F6" w:rsidRPr="003124BE">
              <w:rPr>
                <w:b/>
              </w:rPr>
              <w:fldChar w:fldCharType="end"/>
            </w:r>
            <w:r w:rsidRPr="003124BE">
              <w:rPr>
                <w:b/>
              </w:rPr>
              <w:t>)</w:t>
            </w:r>
          </w:p>
        </w:tc>
        <w:tc>
          <w:tcPr>
            <w:tcW w:w="1520" w:type="dxa"/>
            <w:vMerge w:val="restart"/>
            <w:tcBorders>
              <w:top w:val="single" w:sz="36" w:space="0" w:color="auto"/>
            </w:tcBorders>
          </w:tcPr>
          <w:p w14:paraId="78901796" w14:textId="59885B0B" w:rsidR="001F5B8F" w:rsidRPr="003124BE" w:rsidRDefault="001F5B8F" w:rsidP="00BF31FD">
            <w:r w:rsidRPr="003124BE">
              <w:t xml:space="preserve">Colon </w:t>
            </w:r>
          </w:p>
          <w:p w14:paraId="354107C5" w14:textId="0FB51D62" w:rsidR="001F5B8F" w:rsidRPr="003124BE" w:rsidRDefault="001F5B8F" w:rsidP="00BF31FD"/>
        </w:tc>
        <w:tc>
          <w:tcPr>
            <w:tcW w:w="1070" w:type="dxa"/>
            <w:vMerge w:val="restart"/>
            <w:tcBorders>
              <w:top w:val="single" w:sz="36" w:space="0" w:color="auto"/>
            </w:tcBorders>
          </w:tcPr>
          <w:p w14:paraId="1AD3CDDC" w14:textId="424DCBFC" w:rsidR="001F5B8F" w:rsidRPr="003124BE" w:rsidRDefault="001F5B8F" w:rsidP="005D0D9A">
            <w:pPr>
              <w:jc w:val="center"/>
            </w:pPr>
            <w:r w:rsidRPr="003124BE">
              <w:t>92</w:t>
            </w:r>
          </w:p>
        </w:tc>
        <w:tc>
          <w:tcPr>
            <w:tcW w:w="2326" w:type="dxa"/>
            <w:gridSpan w:val="3"/>
            <w:vMerge w:val="restart"/>
            <w:tcBorders>
              <w:top w:val="single" w:sz="36" w:space="0" w:color="auto"/>
            </w:tcBorders>
          </w:tcPr>
          <w:p w14:paraId="35AD7C66" w14:textId="77777777" w:rsidR="001F5B8F" w:rsidRPr="003124BE" w:rsidRDefault="001F5B8F" w:rsidP="005D0D9A">
            <w:pPr>
              <w:jc w:val="center"/>
            </w:pPr>
            <w:r w:rsidRPr="003124BE">
              <w:t>High (33)</w:t>
            </w:r>
          </w:p>
          <w:p w14:paraId="4A8D3ABA" w14:textId="27FB87FB" w:rsidR="001F5B8F" w:rsidRPr="003124BE" w:rsidRDefault="001F5B8F" w:rsidP="005D0D9A">
            <w:pPr>
              <w:jc w:val="center"/>
            </w:pPr>
            <w:r w:rsidRPr="003124BE">
              <w:t>Low (59)</w:t>
            </w:r>
          </w:p>
        </w:tc>
        <w:tc>
          <w:tcPr>
            <w:tcW w:w="1436" w:type="dxa"/>
            <w:tcBorders>
              <w:top w:val="single" w:sz="36" w:space="0" w:color="auto"/>
            </w:tcBorders>
          </w:tcPr>
          <w:p w14:paraId="2712C830" w14:textId="790F28FF" w:rsidR="001F5B8F" w:rsidRPr="003124BE" w:rsidRDefault="001F5B8F" w:rsidP="005D0D9A">
            <w:pPr>
              <w:jc w:val="center"/>
            </w:pPr>
            <w:r w:rsidRPr="003124BE">
              <w:t>mRNA</w:t>
            </w:r>
          </w:p>
        </w:tc>
        <w:tc>
          <w:tcPr>
            <w:tcW w:w="1487" w:type="dxa"/>
            <w:tcBorders>
              <w:top w:val="single" w:sz="36" w:space="0" w:color="auto"/>
            </w:tcBorders>
          </w:tcPr>
          <w:p w14:paraId="1696B261" w14:textId="339702F3" w:rsidR="001F5B8F" w:rsidRPr="003124BE" w:rsidRDefault="005D0D9A" w:rsidP="005D0D9A">
            <w:pPr>
              <w:jc w:val="center"/>
            </w:pPr>
            <w:r w:rsidRPr="003124BE">
              <w:t>17,814</w:t>
            </w:r>
          </w:p>
        </w:tc>
      </w:tr>
      <w:tr w:rsidR="001F5B8F" w:rsidRPr="003124BE" w14:paraId="548FD213" w14:textId="77777777" w:rsidTr="004D4364">
        <w:trPr>
          <w:trHeight w:val="287"/>
        </w:trPr>
        <w:tc>
          <w:tcPr>
            <w:tcW w:w="1737" w:type="dxa"/>
            <w:vMerge/>
          </w:tcPr>
          <w:p w14:paraId="5D7062A4" w14:textId="77777777" w:rsidR="001F5B8F" w:rsidRPr="003124BE" w:rsidRDefault="001F5B8F" w:rsidP="00BF31FD">
            <w:pPr>
              <w:rPr>
                <w:b/>
              </w:rPr>
            </w:pPr>
          </w:p>
        </w:tc>
        <w:tc>
          <w:tcPr>
            <w:tcW w:w="1520" w:type="dxa"/>
            <w:vMerge/>
          </w:tcPr>
          <w:p w14:paraId="3B851907" w14:textId="77777777" w:rsidR="001F5B8F" w:rsidRPr="003124BE" w:rsidRDefault="001F5B8F" w:rsidP="00BF31FD"/>
        </w:tc>
        <w:tc>
          <w:tcPr>
            <w:tcW w:w="1070" w:type="dxa"/>
            <w:vMerge/>
          </w:tcPr>
          <w:p w14:paraId="7C1DE726" w14:textId="77777777" w:rsidR="001F5B8F" w:rsidRPr="003124BE" w:rsidRDefault="001F5B8F" w:rsidP="005D0D9A">
            <w:pPr>
              <w:jc w:val="center"/>
            </w:pPr>
          </w:p>
        </w:tc>
        <w:tc>
          <w:tcPr>
            <w:tcW w:w="2326" w:type="dxa"/>
            <w:gridSpan w:val="3"/>
            <w:vMerge/>
          </w:tcPr>
          <w:p w14:paraId="22399332" w14:textId="77777777" w:rsidR="001F5B8F" w:rsidRPr="003124BE" w:rsidRDefault="001F5B8F" w:rsidP="005D0D9A">
            <w:pPr>
              <w:jc w:val="center"/>
            </w:pPr>
          </w:p>
        </w:tc>
        <w:tc>
          <w:tcPr>
            <w:tcW w:w="1436" w:type="dxa"/>
          </w:tcPr>
          <w:p w14:paraId="15D09858" w14:textId="452632A5" w:rsidR="001F5B8F" w:rsidRPr="003124BE" w:rsidRDefault="001F5B8F" w:rsidP="005D0D9A">
            <w:pPr>
              <w:jc w:val="center"/>
            </w:pPr>
            <w:r w:rsidRPr="003124BE">
              <w:t>miRNA</w:t>
            </w:r>
          </w:p>
        </w:tc>
        <w:tc>
          <w:tcPr>
            <w:tcW w:w="1487" w:type="dxa"/>
          </w:tcPr>
          <w:p w14:paraId="7E711DC4" w14:textId="11B169AB" w:rsidR="001F5B8F" w:rsidRPr="003124BE" w:rsidRDefault="005D0D9A" w:rsidP="005D0D9A">
            <w:pPr>
              <w:jc w:val="center"/>
            </w:pPr>
            <w:r w:rsidRPr="003124BE">
              <w:t>312</w:t>
            </w:r>
          </w:p>
        </w:tc>
      </w:tr>
      <w:tr w:rsidR="001F5B8F" w:rsidRPr="003124BE" w14:paraId="05D89EF1" w14:textId="77777777" w:rsidTr="004D4364">
        <w:trPr>
          <w:trHeight w:val="287"/>
        </w:trPr>
        <w:tc>
          <w:tcPr>
            <w:tcW w:w="1737" w:type="dxa"/>
            <w:vMerge/>
          </w:tcPr>
          <w:p w14:paraId="2C7B1612" w14:textId="77777777" w:rsidR="001F5B8F" w:rsidRPr="003124BE" w:rsidRDefault="001F5B8F" w:rsidP="00BF31FD">
            <w:pPr>
              <w:rPr>
                <w:b/>
              </w:rPr>
            </w:pPr>
          </w:p>
        </w:tc>
        <w:tc>
          <w:tcPr>
            <w:tcW w:w="1520" w:type="dxa"/>
            <w:vMerge/>
          </w:tcPr>
          <w:p w14:paraId="090A6AFD" w14:textId="77777777" w:rsidR="001F5B8F" w:rsidRPr="003124BE" w:rsidRDefault="001F5B8F" w:rsidP="00BF31FD"/>
        </w:tc>
        <w:tc>
          <w:tcPr>
            <w:tcW w:w="1070" w:type="dxa"/>
            <w:vMerge/>
          </w:tcPr>
          <w:p w14:paraId="6FB71318" w14:textId="77777777" w:rsidR="001F5B8F" w:rsidRPr="003124BE" w:rsidRDefault="001F5B8F" w:rsidP="005D0D9A">
            <w:pPr>
              <w:jc w:val="center"/>
            </w:pPr>
          </w:p>
        </w:tc>
        <w:tc>
          <w:tcPr>
            <w:tcW w:w="2326" w:type="dxa"/>
            <w:gridSpan w:val="3"/>
            <w:vMerge/>
          </w:tcPr>
          <w:p w14:paraId="5D647FD8" w14:textId="77777777" w:rsidR="001F5B8F" w:rsidRPr="003124BE" w:rsidRDefault="001F5B8F" w:rsidP="005D0D9A">
            <w:pPr>
              <w:jc w:val="center"/>
            </w:pPr>
          </w:p>
        </w:tc>
        <w:tc>
          <w:tcPr>
            <w:tcW w:w="1436" w:type="dxa"/>
          </w:tcPr>
          <w:p w14:paraId="738972AF" w14:textId="6F02FCC1" w:rsidR="001F5B8F" w:rsidRPr="003124BE" w:rsidRDefault="001F5B8F" w:rsidP="005D0D9A">
            <w:pPr>
              <w:jc w:val="center"/>
            </w:pPr>
            <w:r w:rsidRPr="003124BE">
              <w:t>CpGs</w:t>
            </w:r>
          </w:p>
        </w:tc>
        <w:tc>
          <w:tcPr>
            <w:tcW w:w="1487" w:type="dxa"/>
          </w:tcPr>
          <w:p w14:paraId="7B018F05" w14:textId="2C6C6FB9" w:rsidR="001F5B8F" w:rsidRPr="003124BE" w:rsidRDefault="00CC4441" w:rsidP="005D0D9A">
            <w:pPr>
              <w:jc w:val="center"/>
            </w:pPr>
            <w:r w:rsidRPr="003124BE">
              <w:t>23,088</w:t>
            </w:r>
          </w:p>
        </w:tc>
      </w:tr>
      <w:tr w:rsidR="001F5B8F" w:rsidRPr="003124BE" w14:paraId="15BBB673" w14:textId="77777777" w:rsidTr="004D4364">
        <w:trPr>
          <w:trHeight w:val="146"/>
        </w:trPr>
        <w:tc>
          <w:tcPr>
            <w:tcW w:w="1737" w:type="dxa"/>
            <w:vMerge/>
          </w:tcPr>
          <w:p w14:paraId="4E2EC3EE" w14:textId="0B90E555" w:rsidR="001F5B8F" w:rsidRPr="003124BE" w:rsidRDefault="001F5B8F" w:rsidP="00BF31FD">
            <w:pPr>
              <w:rPr>
                <w:b/>
              </w:rPr>
            </w:pPr>
          </w:p>
        </w:tc>
        <w:tc>
          <w:tcPr>
            <w:tcW w:w="1520" w:type="dxa"/>
            <w:vMerge w:val="restart"/>
          </w:tcPr>
          <w:p w14:paraId="731F718D" w14:textId="5F1988FD" w:rsidR="001F5B8F" w:rsidRPr="003124BE" w:rsidRDefault="001F5B8F" w:rsidP="004F28BC">
            <w:r w:rsidRPr="003124BE">
              <w:t xml:space="preserve">Kidney </w:t>
            </w:r>
          </w:p>
        </w:tc>
        <w:tc>
          <w:tcPr>
            <w:tcW w:w="1070" w:type="dxa"/>
            <w:vMerge w:val="restart"/>
          </w:tcPr>
          <w:p w14:paraId="1854243D" w14:textId="2A7A64A7" w:rsidR="001F5B8F" w:rsidRPr="003124BE" w:rsidRDefault="001F5B8F" w:rsidP="005D0D9A">
            <w:pPr>
              <w:jc w:val="center"/>
            </w:pPr>
            <w:r w:rsidRPr="003124BE">
              <w:t>122</w:t>
            </w:r>
          </w:p>
        </w:tc>
        <w:tc>
          <w:tcPr>
            <w:tcW w:w="2326" w:type="dxa"/>
            <w:gridSpan w:val="3"/>
            <w:vMerge w:val="restart"/>
          </w:tcPr>
          <w:p w14:paraId="63BCE737" w14:textId="4D0ACC7E" w:rsidR="001F5B8F" w:rsidRPr="003124BE" w:rsidRDefault="001F5B8F" w:rsidP="005D0D9A">
            <w:pPr>
              <w:jc w:val="center"/>
            </w:pPr>
            <w:r w:rsidRPr="003124BE">
              <w:t>High (61)</w:t>
            </w:r>
          </w:p>
          <w:p w14:paraId="6EFEEEEE" w14:textId="16F72673" w:rsidR="001F5B8F" w:rsidRPr="003124BE" w:rsidRDefault="001F5B8F" w:rsidP="005D0D9A">
            <w:pPr>
              <w:jc w:val="center"/>
            </w:pPr>
            <w:r w:rsidRPr="003124BE">
              <w:t>Low (61)</w:t>
            </w:r>
          </w:p>
        </w:tc>
        <w:tc>
          <w:tcPr>
            <w:tcW w:w="1436" w:type="dxa"/>
          </w:tcPr>
          <w:p w14:paraId="45211832" w14:textId="41A5484B" w:rsidR="001F5B8F" w:rsidRPr="003124BE" w:rsidRDefault="001F5B8F" w:rsidP="005D0D9A">
            <w:pPr>
              <w:jc w:val="center"/>
            </w:pPr>
            <w:r w:rsidRPr="003124BE">
              <w:t>mRNA</w:t>
            </w:r>
          </w:p>
        </w:tc>
        <w:tc>
          <w:tcPr>
            <w:tcW w:w="1487" w:type="dxa"/>
          </w:tcPr>
          <w:p w14:paraId="21AA1A32" w14:textId="1FF18061" w:rsidR="001F5B8F" w:rsidRPr="003124BE" w:rsidRDefault="005D0D9A" w:rsidP="005D0D9A">
            <w:pPr>
              <w:jc w:val="center"/>
            </w:pPr>
            <w:r w:rsidRPr="003124BE">
              <w:t>17,665</w:t>
            </w:r>
          </w:p>
        </w:tc>
      </w:tr>
      <w:tr w:rsidR="001F5B8F" w:rsidRPr="003124BE" w14:paraId="5B01BF82" w14:textId="77777777" w:rsidTr="004D4364">
        <w:trPr>
          <w:trHeight w:val="146"/>
        </w:trPr>
        <w:tc>
          <w:tcPr>
            <w:tcW w:w="1737" w:type="dxa"/>
            <w:vMerge/>
          </w:tcPr>
          <w:p w14:paraId="292166F0" w14:textId="77777777" w:rsidR="001F5B8F" w:rsidRPr="003124BE" w:rsidRDefault="001F5B8F" w:rsidP="00BF31FD">
            <w:pPr>
              <w:rPr>
                <w:b/>
              </w:rPr>
            </w:pPr>
          </w:p>
        </w:tc>
        <w:tc>
          <w:tcPr>
            <w:tcW w:w="1520" w:type="dxa"/>
            <w:vMerge/>
          </w:tcPr>
          <w:p w14:paraId="0176C734" w14:textId="77777777" w:rsidR="001F5B8F" w:rsidRPr="003124BE" w:rsidRDefault="001F5B8F" w:rsidP="00BF31FD"/>
        </w:tc>
        <w:tc>
          <w:tcPr>
            <w:tcW w:w="1070" w:type="dxa"/>
            <w:vMerge/>
          </w:tcPr>
          <w:p w14:paraId="44C4CA57" w14:textId="77777777" w:rsidR="001F5B8F" w:rsidRPr="003124BE" w:rsidRDefault="001F5B8F" w:rsidP="005D0D9A">
            <w:pPr>
              <w:jc w:val="center"/>
            </w:pPr>
          </w:p>
        </w:tc>
        <w:tc>
          <w:tcPr>
            <w:tcW w:w="2326" w:type="dxa"/>
            <w:gridSpan w:val="3"/>
            <w:vMerge/>
          </w:tcPr>
          <w:p w14:paraId="4C934B24" w14:textId="77777777" w:rsidR="001F5B8F" w:rsidRPr="003124BE" w:rsidRDefault="001F5B8F" w:rsidP="005D0D9A">
            <w:pPr>
              <w:jc w:val="center"/>
            </w:pPr>
          </w:p>
        </w:tc>
        <w:tc>
          <w:tcPr>
            <w:tcW w:w="1436" w:type="dxa"/>
          </w:tcPr>
          <w:p w14:paraId="49B679B9" w14:textId="7CD33C02" w:rsidR="001F5B8F" w:rsidRPr="003124BE" w:rsidRDefault="001F5B8F" w:rsidP="005D0D9A">
            <w:pPr>
              <w:jc w:val="center"/>
            </w:pPr>
            <w:r w:rsidRPr="003124BE">
              <w:t>miRNA</w:t>
            </w:r>
          </w:p>
        </w:tc>
        <w:tc>
          <w:tcPr>
            <w:tcW w:w="1487" w:type="dxa"/>
          </w:tcPr>
          <w:p w14:paraId="78687948" w14:textId="22A344A7" w:rsidR="001F5B8F" w:rsidRPr="003124BE" w:rsidRDefault="005D0D9A" w:rsidP="005D0D9A">
            <w:pPr>
              <w:jc w:val="center"/>
            </w:pPr>
            <w:r w:rsidRPr="003124BE">
              <w:t>329</w:t>
            </w:r>
          </w:p>
        </w:tc>
      </w:tr>
      <w:tr w:rsidR="001F5B8F" w:rsidRPr="003124BE" w14:paraId="0310A427" w14:textId="77777777" w:rsidTr="004D4364">
        <w:trPr>
          <w:trHeight w:val="146"/>
        </w:trPr>
        <w:tc>
          <w:tcPr>
            <w:tcW w:w="1737" w:type="dxa"/>
            <w:vMerge/>
          </w:tcPr>
          <w:p w14:paraId="6D1CBDE8" w14:textId="77777777" w:rsidR="001F5B8F" w:rsidRPr="003124BE" w:rsidRDefault="001F5B8F" w:rsidP="00BF31FD">
            <w:pPr>
              <w:rPr>
                <w:b/>
              </w:rPr>
            </w:pPr>
          </w:p>
        </w:tc>
        <w:tc>
          <w:tcPr>
            <w:tcW w:w="1520" w:type="dxa"/>
            <w:vMerge/>
          </w:tcPr>
          <w:p w14:paraId="02AE6BC4" w14:textId="77777777" w:rsidR="001F5B8F" w:rsidRPr="003124BE" w:rsidRDefault="001F5B8F" w:rsidP="00BF31FD"/>
        </w:tc>
        <w:tc>
          <w:tcPr>
            <w:tcW w:w="1070" w:type="dxa"/>
            <w:vMerge/>
          </w:tcPr>
          <w:p w14:paraId="7868E2B1" w14:textId="77777777" w:rsidR="001F5B8F" w:rsidRPr="003124BE" w:rsidRDefault="001F5B8F" w:rsidP="005D0D9A">
            <w:pPr>
              <w:jc w:val="center"/>
            </w:pPr>
          </w:p>
        </w:tc>
        <w:tc>
          <w:tcPr>
            <w:tcW w:w="2326" w:type="dxa"/>
            <w:gridSpan w:val="3"/>
            <w:vMerge/>
          </w:tcPr>
          <w:p w14:paraId="6ACD8BBF" w14:textId="77777777" w:rsidR="001F5B8F" w:rsidRPr="003124BE" w:rsidRDefault="001F5B8F" w:rsidP="005D0D9A">
            <w:pPr>
              <w:jc w:val="center"/>
            </w:pPr>
          </w:p>
        </w:tc>
        <w:tc>
          <w:tcPr>
            <w:tcW w:w="1436" w:type="dxa"/>
          </w:tcPr>
          <w:p w14:paraId="6A77216F" w14:textId="4EB225F7" w:rsidR="001F5B8F" w:rsidRPr="003124BE" w:rsidRDefault="001F5B8F" w:rsidP="005D0D9A">
            <w:pPr>
              <w:jc w:val="center"/>
            </w:pPr>
            <w:r w:rsidRPr="003124BE">
              <w:t>CpGs</w:t>
            </w:r>
          </w:p>
        </w:tc>
        <w:tc>
          <w:tcPr>
            <w:tcW w:w="1487" w:type="dxa"/>
          </w:tcPr>
          <w:p w14:paraId="774A93AF" w14:textId="3DE56D76" w:rsidR="001F5B8F" w:rsidRPr="003124BE" w:rsidRDefault="00CC4441" w:rsidP="005D0D9A">
            <w:pPr>
              <w:jc w:val="center"/>
            </w:pPr>
            <w:r w:rsidRPr="003124BE">
              <w:t>24,960</w:t>
            </w:r>
          </w:p>
        </w:tc>
      </w:tr>
      <w:tr w:rsidR="001F5B8F" w:rsidRPr="003124BE" w14:paraId="3832C18F" w14:textId="77777777" w:rsidTr="004D4364">
        <w:trPr>
          <w:trHeight w:val="146"/>
        </w:trPr>
        <w:tc>
          <w:tcPr>
            <w:tcW w:w="1737" w:type="dxa"/>
            <w:vMerge/>
          </w:tcPr>
          <w:p w14:paraId="5D531BCA" w14:textId="77777777" w:rsidR="001F5B8F" w:rsidRPr="003124BE" w:rsidRDefault="001F5B8F" w:rsidP="00BF31FD">
            <w:pPr>
              <w:rPr>
                <w:b/>
              </w:rPr>
            </w:pPr>
          </w:p>
        </w:tc>
        <w:tc>
          <w:tcPr>
            <w:tcW w:w="1520" w:type="dxa"/>
            <w:vMerge w:val="restart"/>
          </w:tcPr>
          <w:p w14:paraId="585DEF32" w14:textId="6AF02684" w:rsidR="001F5B8F" w:rsidRPr="003124BE" w:rsidRDefault="00CC4D8B" w:rsidP="00BF31FD">
            <w:r w:rsidRPr="003124BE">
              <w:t>Glioblastom</w:t>
            </w:r>
            <w:r w:rsidR="001F5B8F" w:rsidRPr="003124BE">
              <w:t>a</w:t>
            </w:r>
            <w:r w:rsidR="006F69AB" w:rsidRPr="003124BE">
              <w:t xml:space="preserve"> (gbm)</w:t>
            </w:r>
          </w:p>
        </w:tc>
        <w:tc>
          <w:tcPr>
            <w:tcW w:w="1070" w:type="dxa"/>
            <w:vMerge w:val="restart"/>
          </w:tcPr>
          <w:p w14:paraId="26AE30B3" w14:textId="0B9102D1" w:rsidR="001F5B8F" w:rsidRPr="003124BE" w:rsidRDefault="001F5B8F" w:rsidP="005D0D9A">
            <w:pPr>
              <w:jc w:val="center"/>
            </w:pPr>
            <w:r w:rsidRPr="003124BE">
              <w:t>213</w:t>
            </w:r>
          </w:p>
        </w:tc>
        <w:tc>
          <w:tcPr>
            <w:tcW w:w="2326" w:type="dxa"/>
            <w:gridSpan w:val="3"/>
            <w:vMerge w:val="restart"/>
          </w:tcPr>
          <w:p w14:paraId="618D8F83" w14:textId="316C1DD6" w:rsidR="001F5B8F" w:rsidRPr="003124BE" w:rsidRDefault="001F5B8F" w:rsidP="005D0D9A">
            <w:pPr>
              <w:jc w:val="center"/>
            </w:pPr>
            <w:r w:rsidRPr="003124BE">
              <w:t>High (105)</w:t>
            </w:r>
          </w:p>
          <w:p w14:paraId="038F0D36" w14:textId="7FBBD4AD" w:rsidR="001F5B8F" w:rsidRPr="003124BE" w:rsidRDefault="001F5B8F" w:rsidP="005D0D9A">
            <w:pPr>
              <w:jc w:val="center"/>
            </w:pPr>
            <w:r w:rsidRPr="003124BE">
              <w:t>Low (108)</w:t>
            </w:r>
          </w:p>
        </w:tc>
        <w:tc>
          <w:tcPr>
            <w:tcW w:w="1436" w:type="dxa"/>
          </w:tcPr>
          <w:p w14:paraId="21FA7D5A" w14:textId="762DC790" w:rsidR="001F5B8F" w:rsidRPr="003124BE" w:rsidRDefault="001F5B8F" w:rsidP="005D0D9A">
            <w:pPr>
              <w:jc w:val="center"/>
            </w:pPr>
            <w:r w:rsidRPr="003124BE">
              <w:t>mRNA</w:t>
            </w:r>
          </w:p>
        </w:tc>
        <w:tc>
          <w:tcPr>
            <w:tcW w:w="1487" w:type="dxa"/>
          </w:tcPr>
          <w:p w14:paraId="21A7AA08" w14:textId="7FD5ECA4" w:rsidR="001F5B8F" w:rsidRPr="003124BE" w:rsidRDefault="005D0D9A" w:rsidP="005D0D9A">
            <w:pPr>
              <w:jc w:val="center"/>
            </w:pPr>
            <w:r w:rsidRPr="003124BE">
              <w:t>12,042</w:t>
            </w:r>
          </w:p>
        </w:tc>
      </w:tr>
      <w:tr w:rsidR="001F5B8F" w:rsidRPr="003124BE" w14:paraId="687C262A" w14:textId="77777777" w:rsidTr="004D4364">
        <w:trPr>
          <w:trHeight w:val="146"/>
        </w:trPr>
        <w:tc>
          <w:tcPr>
            <w:tcW w:w="1737" w:type="dxa"/>
            <w:vMerge/>
          </w:tcPr>
          <w:p w14:paraId="3F4F22A0" w14:textId="77777777" w:rsidR="001F5B8F" w:rsidRPr="003124BE" w:rsidRDefault="001F5B8F" w:rsidP="00BF31FD">
            <w:pPr>
              <w:rPr>
                <w:b/>
              </w:rPr>
            </w:pPr>
          </w:p>
        </w:tc>
        <w:tc>
          <w:tcPr>
            <w:tcW w:w="1520" w:type="dxa"/>
            <w:vMerge/>
          </w:tcPr>
          <w:p w14:paraId="59F038AD" w14:textId="77777777" w:rsidR="001F5B8F" w:rsidRPr="003124BE" w:rsidRDefault="001F5B8F" w:rsidP="00BF31FD"/>
        </w:tc>
        <w:tc>
          <w:tcPr>
            <w:tcW w:w="1070" w:type="dxa"/>
            <w:vMerge/>
          </w:tcPr>
          <w:p w14:paraId="6FBB3BE8" w14:textId="77777777" w:rsidR="001F5B8F" w:rsidRPr="003124BE" w:rsidRDefault="001F5B8F" w:rsidP="005D0D9A">
            <w:pPr>
              <w:jc w:val="center"/>
            </w:pPr>
          </w:p>
        </w:tc>
        <w:tc>
          <w:tcPr>
            <w:tcW w:w="2326" w:type="dxa"/>
            <w:gridSpan w:val="3"/>
            <w:vMerge/>
          </w:tcPr>
          <w:p w14:paraId="7CF6252B" w14:textId="77777777" w:rsidR="001F5B8F" w:rsidRPr="003124BE" w:rsidRDefault="001F5B8F" w:rsidP="005D0D9A">
            <w:pPr>
              <w:jc w:val="center"/>
            </w:pPr>
          </w:p>
        </w:tc>
        <w:tc>
          <w:tcPr>
            <w:tcW w:w="1436" w:type="dxa"/>
          </w:tcPr>
          <w:p w14:paraId="09FCE66C" w14:textId="554DDE3D" w:rsidR="001F5B8F" w:rsidRPr="003124BE" w:rsidRDefault="001F5B8F" w:rsidP="005D0D9A">
            <w:pPr>
              <w:jc w:val="center"/>
            </w:pPr>
            <w:r w:rsidRPr="003124BE">
              <w:t>miRNA</w:t>
            </w:r>
          </w:p>
        </w:tc>
        <w:tc>
          <w:tcPr>
            <w:tcW w:w="1487" w:type="dxa"/>
          </w:tcPr>
          <w:p w14:paraId="46208431" w14:textId="5B7CACAA" w:rsidR="001F5B8F" w:rsidRPr="003124BE" w:rsidRDefault="005D0D9A" w:rsidP="005D0D9A">
            <w:pPr>
              <w:jc w:val="center"/>
            </w:pPr>
            <w:r w:rsidRPr="003124BE">
              <w:t>534</w:t>
            </w:r>
          </w:p>
        </w:tc>
      </w:tr>
      <w:tr w:rsidR="001F5B8F" w:rsidRPr="003124BE" w14:paraId="5F2D7A44" w14:textId="77777777" w:rsidTr="004D4364">
        <w:trPr>
          <w:trHeight w:val="146"/>
        </w:trPr>
        <w:tc>
          <w:tcPr>
            <w:tcW w:w="1737" w:type="dxa"/>
            <w:vMerge/>
          </w:tcPr>
          <w:p w14:paraId="7DD0F557" w14:textId="77777777" w:rsidR="001F5B8F" w:rsidRPr="003124BE" w:rsidRDefault="001F5B8F" w:rsidP="00BF31FD">
            <w:pPr>
              <w:rPr>
                <w:b/>
              </w:rPr>
            </w:pPr>
          </w:p>
        </w:tc>
        <w:tc>
          <w:tcPr>
            <w:tcW w:w="1520" w:type="dxa"/>
            <w:vMerge/>
          </w:tcPr>
          <w:p w14:paraId="546113E0" w14:textId="77777777" w:rsidR="001F5B8F" w:rsidRPr="003124BE" w:rsidRDefault="001F5B8F" w:rsidP="00BF31FD"/>
        </w:tc>
        <w:tc>
          <w:tcPr>
            <w:tcW w:w="1070" w:type="dxa"/>
            <w:vMerge/>
          </w:tcPr>
          <w:p w14:paraId="2B444939" w14:textId="77777777" w:rsidR="001F5B8F" w:rsidRPr="003124BE" w:rsidRDefault="001F5B8F" w:rsidP="005D0D9A">
            <w:pPr>
              <w:jc w:val="center"/>
            </w:pPr>
          </w:p>
        </w:tc>
        <w:tc>
          <w:tcPr>
            <w:tcW w:w="2326" w:type="dxa"/>
            <w:gridSpan w:val="3"/>
            <w:vMerge/>
          </w:tcPr>
          <w:p w14:paraId="75B9E92B" w14:textId="77777777" w:rsidR="001F5B8F" w:rsidRPr="003124BE" w:rsidRDefault="001F5B8F" w:rsidP="005D0D9A">
            <w:pPr>
              <w:jc w:val="center"/>
            </w:pPr>
          </w:p>
        </w:tc>
        <w:tc>
          <w:tcPr>
            <w:tcW w:w="1436" w:type="dxa"/>
          </w:tcPr>
          <w:p w14:paraId="7833122D" w14:textId="2753BEFA" w:rsidR="001F5B8F" w:rsidRPr="003124BE" w:rsidRDefault="001F5B8F" w:rsidP="005D0D9A">
            <w:pPr>
              <w:jc w:val="center"/>
            </w:pPr>
            <w:r w:rsidRPr="003124BE">
              <w:t>CpGs</w:t>
            </w:r>
          </w:p>
        </w:tc>
        <w:tc>
          <w:tcPr>
            <w:tcW w:w="1487" w:type="dxa"/>
          </w:tcPr>
          <w:p w14:paraId="5A4D366B" w14:textId="12F89DD9" w:rsidR="001F5B8F" w:rsidRPr="003124BE" w:rsidRDefault="00CC4441" w:rsidP="005D0D9A">
            <w:pPr>
              <w:jc w:val="center"/>
            </w:pPr>
            <w:r w:rsidRPr="003124BE">
              <w:t>1,305</w:t>
            </w:r>
          </w:p>
        </w:tc>
      </w:tr>
      <w:tr w:rsidR="001F5B8F" w:rsidRPr="003124BE" w14:paraId="7FA131AE" w14:textId="77777777" w:rsidTr="004D4364">
        <w:trPr>
          <w:trHeight w:val="146"/>
        </w:trPr>
        <w:tc>
          <w:tcPr>
            <w:tcW w:w="1737" w:type="dxa"/>
            <w:vMerge/>
          </w:tcPr>
          <w:p w14:paraId="0E385DD3" w14:textId="77777777" w:rsidR="001F5B8F" w:rsidRPr="003124BE" w:rsidRDefault="001F5B8F" w:rsidP="00BF31FD">
            <w:pPr>
              <w:rPr>
                <w:b/>
              </w:rPr>
            </w:pPr>
          </w:p>
        </w:tc>
        <w:tc>
          <w:tcPr>
            <w:tcW w:w="1520" w:type="dxa"/>
            <w:vMerge w:val="restart"/>
          </w:tcPr>
          <w:p w14:paraId="23741716" w14:textId="71A94380" w:rsidR="001F5B8F" w:rsidRPr="003124BE" w:rsidRDefault="001F5B8F" w:rsidP="004F28BC">
            <w:r w:rsidRPr="003124BE">
              <w:t xml:space="preserve">Lung </w:t>
            </w:r>
          </w:p>
        </w:tc>
        <w:tc>
          <w:tcPr>
            <w:tcW w:w="1070" w:type="dxa"/>
            <w:vMerge w:val="restart"/>
          </w:tcPr>
          <w:p w14:paraId="37A659A5" w14:textId="1E2E8F71" w:rsidR="001F5B8F" w:rsidRPr="003124BE" w:rsidRDefault="001F5B8F" w:rsidP="005D0D9A">
            <w:pPr>
              <w:jc w:val="center"/>
            </w:pPr>
            <w:r w:rsidRPr="003124BE">
              <w:t>106</w:t>
            </w:r>
          </w:p>
        </w:tc>
        <w:tc>
          <w:tcPr>
            <w:tcW w:w="2326" w:type="dxa"/>
            <w:gridSpan w:val="3"/>
            <w:vMerge w:val="restart"/>
          </w:tcPr>
          <w:p w14:paraId="614B19E6" w14:textId="2BDFB446" w:rsidR="001F5B8F" w:rsidRPr="003124BE" w:rsidRDefault="001F5B8F" w:rsidP="005D0D9A">
            <w:pPr>
              <w:jc w:val="center"/>
            </w:pPr>
            <w:r w:rsidRPr="003124BE">
              <w:t>High (53)</w:t>
            </w:r>
          </w:p>
          <w:p w14:paraId="03C9E0B1" w14:textId="501EAACF" w:rsidR="001F5B8F" w:rsidRPr="003124BE" w:rsidRDefault="001F5B8F" w:rsidP="005D0D9A">
            <w:pPr>
              <w:jc w:val="center"/>
            </w:pPr>
            <w:r w:rsidRPr="003124BE">
              <w:t>Low (53)</w:t>
            </w:r>
          </w:p>
        </w:tc>
        <w:tc>
          <w:tcPr>
            <w:tcW w:w="1436" w:type="dxa"/>
          </w:tcPr>
          <w:p w14:paraId="72BDA04B" w14:textId="661F0940" w:rsidR="001F5B8F" w:rsidRPr="003124BE" w:rsidRDefault="001F5B8F" w:rsidP="005D0D9A">
            <w:pPr>
              <w:jc w:val="center"/>
            </w:pPr>
            <w:r w:rsidRPr="003124BE">
              <w:t>mRNA</w:t>
            </w:r>
          </w:p>
        </w:tc>
        <w:tc>
          <w:tcPr>
            <w:tcW w:w="1487" w:type="dxa"/>
          </w:tcPr>
          <w:p w14:paraId="6FBB4DB6" w14:textId="0BA043F9" w:rsidR="001F5B8F" w:rsidRPr="003124BE" w:rsidRDefault="005D0D9A" w:rsidP="005D0D9A">
            <w:pPr>
              <w:jc w:val="center"/>
            </w:pPr>
            <w:r w:rsidRPr="003124BE">
              <w:t>12,042</w:t>
            </w:r>
          </w:p>
        </w:tc>
      </w:tr>
      <w:tr w:rsidR="001F5B8F" w:rsidRPr="003124BE" w14:paraId="486E84B3" w14:textId="77777777" w:rsidTr="004D4364">
        <w:trPr>
          <w:trHeight w:val="146"/>
        </w:trPr>
        <w:tc>
          <w:tcPr>
            <w:tcW w:w="1737" w:type="dxa"/>
            <w:vMerge/>
          </w:tcPr>
          <w:p w14:paraId="6FC020DC" w14:textId="77777777" w:rsidR="001F5B8F" w:rsidRPr="003124BE" w:rsidRDefault="001F5B8F" w:rsidP="00BF31FD">
            <w:pPr>
              <w:rPr>
                <w:b/>
              </w:rPr>
            </w:pPr>
          </w:p>
        </w:tc>
        <w:tc>
          <w:tcPr>
            <w:tcW w:w="1520" w:type="dxa"/>
            <w:vMerge/>
          </w:tcPr>
          <w:p w14:paraId="38B99DF8" w14:textId="77777777" w:rsidR="001F5B8F" w:rsidRPr="003124BE" w:rsidRDefault="001F5B8F" w:rsidP="00BF31FD"/>
        </w:tc>
        <w:tc>
          <w:tcPr>
            <w:tcW w:w="1070" w:type="dxa"/>
            <w:vMerge/>
          </w:tcPr>
          <w:p w14:paraId="43EE0B49" w14:textId="77777777" w:rsidR="001F5B8F" w:rsidRPr="003124BE" w:rsidRDefault="001F5B8F" w:rsidP="005D0D9A">
            <w:pPr>
              <w:jc w:val="center"/>
            </w:pPr>
          </w:p>
        </w:tc>
        <w:tc>
          <w:tcPr>
            <w:tcW w:w="2326" w:type="dxa"/>
            <w:gridSpan w:val="3"/>
            <w:vMerge/>
          </w:tcPr>
          <w:p w14:paraId="1E33C158" w14:textId="77777777" w:rsidR="001F5B8F" w:rsidRPr="003124BE" w:rsidRDefault="001F5B8F" w:rsidP="005D0D9A">
            <w:pPr>
              <w:jc w:val="center"/>
            </w:pPr>
          </w:p>
        </w:tc>
        <w:tc>
          <w:tcPr>
            <w:tcW w:w="1436" w:type="dxa"/>
          </w:tcPr>
          <w:p w14:paraId="428D0DEF" w14:textId="4FB2D003" w:rsidR="001F5B8F" w:rsidRPr="003124BE" w:rsidRDefault="001F5B8F" w:rsidP="005D0D9A">
            <w:pPr>
              <w:jc w:val="center"/>
            </w:pPr>
            <w:r w:rsidRPr="003124BE">
              <w:t>miRNA</w:t>
            </w:r>
          </w:p>
        </w:tc>
        <w:tc>
          <w:tcPr>
            <w:tcW w:w="1487" w:type="dxa"/>
          </w:tcPr>
          <w:p w14:paraId="385C4FCF" w14:textId="19E74F2B" w:rsidR="001F5B8F" w:rsidRPr="003124BE" w:rsidRDefault="005D0D9A" w:rsidP="005D0D9A">
            <w:pPr>
              <w:jc w:val="center"/>
            </w:pPr>
            <w:r w:rsidRPr="003124BE">
              <w:t>353</w:t>
            </w:r>
          </w:p>
        </w:tc>
      </w:tr>
      <w:tr w:rsidR="001F5B8F" w:rsidRPr="003124BE" w14:paraId="582D01EA" w14:textId="77777777" w:rsidTr="004D4364">
        <w:trPr>
          <w:trHeight w:val="146"/>
        </w:trPr>
        <w:tc>
          <w:tcPr>
            <w:tcW w:w="1737" w:type="dxa"/>
            <w:vMerge/>
            <w:tcBorders>
              <w:bottom w:val="single" w:sz="36" w:space="0" w:color="auto"/>
            </w:tcBorders>
          </w:tcPr>
          <w:p w14:paraId="52E5B253" w14:textId="77777777" w:rsidR="001F5B8F" w:rsidRPr="003124BE" w:rsidRDefault="001F5B8F" w:rsidP="00BF31FD">
            <w:pPr>
              <w:rPr>
                <w:b/>
              </w:rPr>
            </w:pPr>
          </w:p>
        </w:tc>
        <w:tc>
          <w:tcPr>
            <w:tcW w:w="1520" w:type="dxa"/>
            <w:vMerge/>
            <w:tcBorders>
              <w:bottom w:val="single" w:sz="36" w:space="0" w:color="auto"/>
            </w:tcBorders>
          </w:tcPr>
          <w:p w14:paraId="50F6F830" w14:textId="77777777" w:rsidR="001F5B8F" w:rsidRPr="003124BE" w:rsidRDefault="001F5B8F" w:rsidP="00BF31FD"/>
        </w:tc>
        <w:tc>
          <w:tcPr>
            <w:tcW w:w="1070" w:type="dxa"/>
            <w:vMerge/>
            <w:tcBorders>
              <w:bottom w:val="single" w:sz="36" w:space="0" w:color="auto"/>
            </w:tcBorders>
          </w:tcPr>
          <w:p w14:paraId="2D9C21B4" w14:textId="77777777" w:rsidR="001F5B8F" w:rsidRPr="003124BE" w:rsidRDefault="001F5B8F" w:rsidP="005D0D9A">
            <w:pPr>
              <w:jc w:val="center"/>
            </w:pPr>
          </w:p>
        </w:tc>
        <w:tc>
          <w:tcPr>
            <w:tcW w:w="2326" w:type="dxa"/>
            <w:gridSpan w:val="3"/>
            <w:vMerge/>
            <w:tcBorders>
              <w:bottom w:val="single" w:sz="36" w:space="0" w:color="auto"/>
            </w:tcBorders>
          </w:tcPr>
          <w:p w14:paraId="59C5CF2E" w14:textId="77777777" w:rsidR="001F5B8F" w:rsidRPr="003124BE" w:rsidRDefault="001F5B8F" w:rsidP="005D0D9A">
            <w:pPr>
              <w:jc w:val="center"/>
            </w:pPr>
          </w:p>
        </w:tc>
        <w:tc>
          <w:tcPr>
            <w:tcW w:w="1436" w:type="dxa"/>
            <w:tcBorders>
              <w:bottom w:val="single" w:sz="36" w:space="0" w:color="auto"/>
            </w:tcBorders>
          </w:tcPr>
          <w:p w14:paraId="14A9FAEB" w14:textId="19E2F549" w:rsidR="001F5B8F" w:rsidRPr="003124BE" w:rsidRDefault="001F5B8F" w:rsidP="005D0D9A">
            <w:pPr>
              <w:jc w:val="center"/>
            </w:pPr>
            <w:r w:rsidRPr="003124BE">
              <w:t>CpGs</w:t>
            </w:r>
          </w:p>
        </w:tc>
        <w:tc>
          <w:tcPr>
            <w:tcW w:w="1487" w:type="dxa"/>
            <w:tcBorders>
              <w:bottom w:val="single" w:sz="36" w:space="0" w:color="auto"/>
            </w:tcBorders>
          </w:tcPr>
          <w:p w14:paraId="580BCFBA" w14:textId="10A983ED" w:rsidR="001F5B8F" w:rsidRPr="003124BE" w:rsidRDefault="00CC4441" w:rsidP="005D0D9A">
            <w:pPr>
              <w:jc w:val="center"/>
            </w:pPr>
            <w:r w:rsidRPr="003124BE">
              <w:t>23,074</w:t>
            </w:r>
          </w:p>
        </w:tc>
      </w:tr>
      <w:tr w:rsidR="00DC7399" w:rsidRPr="003124BE" w14:paraId="34512A15" w14:textId="77777777" w:rsidTr="004D4364">
        <w:trPr>
          <w:trHeight w:val="343"/>
        </w:trPr>
        <w:tc>
          <w:tcPr>
            <w:tcW w:w="1737" w:type="dxa"/>
            <w:vMerge w:val="restart"/>
            <w:tcBorders>
              <w:top w:val="single" w:sz="36" w:space="0" w:color="auto"/>
            </w:tcBorders>
          </w:tcPr>
          <w:p w14:paraId="265FB49E" w14:textId="03C2A1D7" w:rsidR="00DC7399" w:rsidRPr="003124BE" w:rsidRDefault="00DC7399" w:rsidP="004F28BC">
            <w:pPr>
              <w:rPr>
                <w:b/>
              </w:rPr>
            </w:pPr>
            <w:r w:rsidRPr="003124BE">
              <w:rPr>
                <w:b/>
              </w:rPr>
              <w:t>Case study 1</w:t>
            </w:r>
          </w:p>
          <w:p w14:paraId="65FBD612" w14:textId="5FA504B8" w:rsidR="00DC7399" w:rsidRPr="003124BE" w:rsidRDefault="00DC7399" w:rsidP="00BF31FD">
            <w:pPr>
              <w:rPr>
                <w:b/>
              </w:rPr>
            </w:pPr>
            <w:r w:rsidRPr="003124BE">
              <w:rPr>
                <w:b/>
              </w:rPr>
              <w:t>(</w:t>
            </w:r>
            <w:ins w:id="166" w:author="Kim-Anh Lê Cao" w:date="2018-03-01T10:55:00Z">
              <w:r w:rsidR="00EE400E" w:rsidRPr="003124BE">
                <w:t>The Cancer Genome Atlas</w:t>
              </w:r>
              <w:r w:rsidR="00EE400E" w:rsidRPr="003124BE" w:rsidDel="00EE400E">
                <w:rPr>
                  <w:b/>
                </w:rPr>
                <w:t xml:space="preserve"> </w:t>
              </w:r>
            </w:ins>
            <w:del w:id="167" w:author="Kim-Anh Lê Cao" w:date="2018-03-01T10:55:00Z">
              <w:r w:rsidRPr="003124BE" w:rsidDel="00EE400E">
                <w:rPr>
                  <w:b/>
                </w:rPr>
                <w:delText>TCGA</w:delText>
              </w:r>
              <w:r w:rsidR="001B26D8" w:rsidRPr="003124BE" w:rsidDel="00EE400E">
                <w:rPr>
                  <w:b/>
                </w:rPr>
                <w:delText>*</w:delText>
              </w:r>
            </w:del>
            <w:r w:rsidRPr="003124BE">
              <w:rPr>
                <w:b/>
              </w:rPr>
              <w:t xml:space="preserve">) </w:t>
            </w:r>
            <w:r w:rsidRPr="003124BE">
              <w:rPr>
                <w:b/>
              </w:rPr>
              <w:fldChar w:fldCharType="begin"/>
            </w:r>
            <w:r w:rsidR="0013715E">
              <w:rPr>
                <w:b/>
              </w:rPr>
              <w:instrText xml:space="preserve"> ADDIN ZOTERO_ITEM CSL_CITATION {"citationID":"a2046upvcjq","properties":{"formattedCitation":"[21]","plainCitation":"[21]"},"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r w:rsidRPr="003124BE">
              <w:rPr>
                <w:b/>
              </w:rPr>
              <w:fldChar w:fldCharType="separate"/>
            </w:r>
            <w:r w:rsidR="0013715E">
              <w:rPr>
                <w:b/>
                <w:noProof/>
              </w:rPr>
              <w:t>[21]</w:t>
            </w:r>
            <w:r w:rsidRPr="003124BE">
              <w:rPr>
                <w:b/>
              </w:rPr>
              <w:fldChar w:fldCharType="end"/>
            </w:r>
          </w:p>
        </w:tc>
        <w:tc>
          <w:tcPr>
            <w:tcW w:w="1520" w:type="dxa"/>
            <w:vMerge w:val="restart"/>
            <w:tcBorders>
              <w:top w:val="single" w:sz="36" w:space="0" w:color="auto"/>
            </w:tcBorders>
          </w:tcPr>
          <w:p w14:paraId="0950661B" w14:textId="2DEBC687" w:rsidR="00DC7399" w:rsidRPr="003124BE" w:rsidRDefault="00DC7399" w:rsidP="00BF31FD">
            <w:r w:rsidRPr="003124BE">
              <w:t>Breast cancer</w:t>
            </w:r>
          </w:p>
        </w:tc>
        <w:tc>
          <w:tcPr>
            <w:tcW w:w="1070" w:type="dxa"/>
            <w:vMerge w:val="restart"/>
            <w:tcBorders>
              <w:top w:val="single" w:sz="36" w:space="0" w:color="auto"/>
            </w:tcBorders>
          </w:tcPr>
          <w:p w14:paraId="6C69CD0F" w14:textId="5BB8DC6C" w:rsidR="00DC7399" w:rsidRPr="003124BE" w:rsidRDefault="00011254" w:rsidP="005D0D9A">
            <w:pPr>
              <w:jc w:val="center"/>
            </w:pPr>
            <w:r w:rsidRPr="003124BE">
              <w:t>989</w:t>
            </w:r>
            <w:r w:rsidR="00DC7399" w:rsidRPr="003124BE">
              <w:t xml:space="preserve"> </w:t>
            </w:r>
          </w:p>
        </w:tc>
        <w:tc>
          <w:tcPr>
            <w:tcW w:w="843" w:type="dxa"/>
            <w:tcBorders>
              <w:top w:val="single" w:sz="36" w:space="0" w:color="auto"/>
            </w:tcBorders>
          </w:tcPr>
          <w:p w14:paraId="01B85D7A" w14:textId="7681898A" w:rsidR="00DC7399" w:rsidRPr="003124BE" w:rsidRDefault="00DC7399" w:rsidP="00DC7399">
            <w:pPr>
              <w:jc w:val="center"/>
            </w:pPr>
          </w:p>
        </w:tc>
        <w:tc>
          <w:tcPr>
            <w:tcW w:w="736" w:type="dxa"/>
            <w:tcBorders>
              <w:top w:val="single" w:sz="36" w:space="0" w:color="auto"/>
            </w:tcBorders>
          </w:tcPr>
          <w:p w14:paraId="4E5A4E0C" w14:textId="3D20AF48" w:rsidR="00DC7399" w:rsidRPr="003124BE" w:rsidRDefault="00DC7399" w:rsidP="005D0D9A">
            <w:pPr>
              <w:jc w:val="center"/>
            </w:pPr>
            <w:r w:rsidRPr="003124BE">
              <w:t>Train</w:t>
            </w:r>
          </w:p>
        </w:tc>
        <w:tc>
          <w:tcPr>
            <w:tcW w:w="747" w:type="dxa"/>
            <w:tcBorders>
              <w:top w:val="single" w:sz="36" w:space="0" w:color="auto"/>
            </w:tcBorders>
          </w:tcPr>
          <w:p w14:paraId="31EC9B95" w14:textId="2F959A25" w:rsidR="00DC7399" w:rsidRPr="003124BE" w:rsidRDefault="00DC7399" w:rsidP="005D0D9A">
            <w:pPr>
              <w:jc w:val="center"/>
            </w:pPr>
            <w:r w:rsidRPr="003124BE">
              <w:t>Test</w:t>
            </w:r>
          </w:p>
        </w:tc>
        <w:tc>
          <w:tcPr>
            <w:tcW w:w="1436" w:type="dxa"/>
            <w:tcBorders>
              <w:top w:val="single" w:sz="36" w:space="0" w:color="auto"/>
            </w:tcBorders>
          </w:tcPr>
          <w:p w14:paraId="5D196297" w14:textId="25E9753E" w:rsidR="00DC7399" w:rsidRPr="003124BE" w:rsidRDefault="00DC7399" w:rsidP="005D0D9A">
            <w:pPr>
              <w:jc w:val="center"/>
            </w:pPr>
            <w:r w:rsidRPr="003124BE">
              <w:t>mRNA</w:t>
            </w:r>
          </w:p>
        </w:tc>
        <w:tc>
          <w:tcPr>
            <w:tcW w:w="1487" w:type="dxa"/>
            <w:tcBorders>
              <w:top w:val="single" w:sz="36" w:space="0" w:color="auto"/>
            </w:tcBorders>
          </w:tcPr>
          <w:p w14:paraId="57A43FEB" w14:textId="7D798B03" w:rsidR="00DC7399" w:rsidRPr="003124BE" w:rsidDel="002A2F36" w:rsidRDefault="00DC7399" w:rsidP="005D0D9A">
            <w:pPr>
              <w:jc w:val="center"/>
              <w:rPr>
                <w:del w:id="168" w:author="Kim-Anh Lê Cao" w:date="2018-02-28T08:03:00Z"/>
              </w:rPr>
            </w:pPr>
            <w:del w:id="169" w:author="Kim-Anh Lê Cao" w:date="2018-02-28T08:03:00Z">
              <w:r w:rsidRPr="003124BE" w:rsidDel="002A2F36">
                <w:delText>Train:16,851</w:delText>
              </w:r>
            </w:del>
          </w:p>
          <w:p w14:paraId="31E8354A" w14:textId="62FA5A57" w:rsidR="00DC7399" w:rsidRPr="003124BE" w:rsidRDefault="00DC7399" w:rsidP="00824C25">
            <w:pPr>
              <w:jc w:val="center"/>
            </w:pPr>
            <w:del w:id="170" w:author="Kim-Anh Lê Cao" w:date="2018-02-28T08:03:00Z">
              <w:r w:rsidRPr="003124BE" w:rsidDel="002A2F36">
                <w:delText>Test:</w:delText>
              </w:r>
              <w:r w:rsidR="0085272A" w:rsidRPr="003124BE" w:rsidDel="002A2F36">
                <w:delText xml:space="preserve"> </w:delText>
              </w:r>
            </w:del>
            <w:r w:rsidR="0085272A" w:rsidRPr="003124BE">
              <w:t>16,851</w:t>
            </w:r>
          </w:p>
        </w:tc>
      </w:tr>
      <w:tr w:rsidR="00DC7399" w:rsidRPr="003124BE" w14:paraId="7CB42166" w14:textId="77777777" w:rsidTr="004D4364">
        <w:trPr>
          <w:trHeight w:val="270"/>
        </w:trPr>
        <w:tc>
          <w:tcPr>
            <w:tcW w:w="1737" w:type="dxa"/>
            <w:vMerge/>
          </w:tcPr>
          <w:p w14:paraId="36FD1C4D" w14:textId="44F11BE4" w:rsidR="00DC7399" w:rsidRPr="003124BE" w:rsidRDefault="00DC7399" w:rsidP="00BF31FD">
            <w:pPr>
              <w:rPr>
                <w:b/>
              </w:rPr>
            </w:pPr>
          </w:p>
        </w:tc>
        <w:tc>
          <w:tcPr>
            <w:tcW w:w="1520" w:type="dxa"/>
            <w:vMerge/>
          </w:tcPr>
          <w:p w14:paraId="27338CBE" w14:textId="77777777" w:rsidR="00DC7399" w:rsidRPr="003124BE" w:rsidRDefault="00DC7399" w:rsidP="00BF31FD"/>
        </w:tc>
        <w:tc>
          <w:tcPr>
            <w:tcW w:w="1070" w:type="dxa"/>
            <w:vMerge/>
          </w:tcPr>
          <w:p w14:paraId="7FAB1588" w14:textId="77777777" w:rsidR="00DC7399" w:rsidRPr="003124BE" w:rsidRDefault="00DC7399" w:rsidP="005D0D9A">
            <w:pPr>
              <w:jc w:val="center"/>
            </w:pPr>
          </w:p>
        </w:tc>
        <w:tc>
          <w:tcPr>
            <w:tcW w:w="843" w:type="dxa"/>
          </w:tcPr>
          <w:p w14:paraId="710BBDC7" w14:textId="13AC0C94" w:rsidR="00DC7399" w:rsidRPr="003124BE" w:rsidRDefault="00DC7399" w:rsidP="005D0D9A">
            <w:pPr>
              <w:jc w:val="center"/>
            </w:pPr>
            <w:r w:rsidRPr="003124BE">
              <w:t>Basal</w:t>
            </w:r>
          </w:p>
        </w:tc>
        <w:tc>
          <w:tcPr>
            <w:tcW w:w="736" w:type="dxa"/>
          </w:tcPr>
          <w:p w14:paraId="6A7C738D" w14:textId="2FAA5750" w:rsidR="00DC7399" w:rsidRPr="003124BE" w:rsidRDefault="00DC7399" w:rsidP="005D0D9A">
            <w:pPr>
              <w:jc w:val="center"/>
            </w:pPr>
            <w:r w:rsidRPr="003124BE">
              <w:t>76</w:t>
            </w:r>
          </w:p>
        </w:tc>
        <w:tc>
          <w:tcPr>
            <w:tcW w:w="747" w:type="dxa"/>
          </w:tcPr>
          <w:p w14:paraId="616611AB" w14:textId="0D1B6824" w:rsidR="00DC7399" w:rsidRPr="003124BE" w:rsidRDefault="0096281E" w:rsidP="005D0D9A">
            <w:pPr>
              <w:jc w:val="center"/>
            </w:pPr>
            <w:r w:rsidRPr="003124BE">
              <w:t>102</w:t>
            </w:r>
          </w:p>
        </w:tc>
        <w:tc>
          <w:tcPr>
            <w:tcW w:w="1436" w:type="dxa"/>
          </w:tcPr>
          <w:p w14:paraId="23C0B25A" w14:textId="4CC7BD2C" w:rsidR="00DC7399" w:rsidRPr="003124BE" w:rsidRDefault="00DC7399" w:rsidP="005D0D9A">
            <w:pPr>
              <w:jc w:val="center"/>
            </w:pPr>
            <w:r w:rsidRPr="003124BE">
              <w:t>miRNA</w:t>
            </w:r>
          </w:p>
        </w:tc>
        <w:tc>
          <w:tcPr>
            <w:tcW w:w="1487" w:type="dxa"/>
          </w:tcPr>
          <w:p w14:paraId="622156E6" w14:textId="23287070" w:rsidR="00DC7399" w:rsidRPr="003124BE" w:rsidDel="002A2F36" w:rsidRDefault="00DC7399" w:rsidP="00824C25">
            <w:pPr>
              <w:jc w:val="center"/>
              <w:rPr>
                <w:del w:id="171" w:author="Kim-Anh Lê Cao" w:date="2018-02-28T08:03:00Z"/>
              </w:rPr>
            </w:pPr>
            <w:del w:id="172" w:author="Kim-Anh Lê Cao" w:date="2018-02-28T08:03:00Z">
              <w:r w:rsidRPr="003124BE" w:rsidDel="002A2F36">
                <w:delText>Train: 349</w:delText>
              </w:r>
            </w:del>
          </w:p>
          <w:p w14:paraId="3286E962" w14:textId="5DDCF3AF" w:rsidR="00DC7399" w:rsidRPr="003124BE" w:rsidRDefault="00DC7399" w:rsidP="00824C25">
            <w:pPr>
              <w:jc w:val="center"/>
            </w:pPr>
            <w:del w:id="173" w:author="Kim-Anh Lê Cao" w:date="2018-02-28T08:03:00Z">
              <w:r w:rsidRPr="003124BE" w:rsidDel="002A2F36">
                <w:delText>Test:</w:delText>
              </w:r>
              <w:r w:rsidR="0085272A" w:rsidRPr="003124BE" w:rsidDel="002A2F36">
                <w:delText xml:space="preserve"> </w:delText>
              </w:r>
            </w:del>
            <w:r w:rsidR="0085272A" w:rsidRPr="003124BE">
              <w:t>349</w:t>
            </w:r>
          </w:p>
        </w:tc>
      </w:tr>
      <w:tr w:rsidR="00DC7399" w:rsidRPr="003124BE" w14:paraId="7BE5530D" w14:textId="77777777" w:rsidTr="004D4364">
        <w:trPr>
          <w:trHeight w:val="270"/>
        </w:trPr>
        <w:tc>
          <w:tcPr>
            <w:tcW w:w="1737" w:type="dxa"/>
            <w:vMerge/>
          </w:tcPr>
          <w:p w14:paraId="25724D3A" w14:textId="77777777" w:rsidR="00DC7399" w:rsidRPr="003124BE" w:rsidRDefault="00DC7399" w:rsidP="00BF31FD">
            <w:pPr>
              <w:rPr>
                <w:b/>
              </w:rPr>
            </w:pPr>
          </w:p>
        </w:tc>
        <w:tc>
          <w:tcPr>
            <w:tcW w:w="1520" w:type="dxa"/>
            <w:vMerge/>
          </w:tcPr>
          <w:p w14:paraId="2D09779F" w14:textId="77777777" w:rsidR="00DC7399" w:rsidRPr="003124BE" w:rsidRDefault="00DC7399" w:rsidP="00BF31FD"/>
        </w:tc>
        <w:tc>
          <w:tcPr>
            <w:tcW w:w="1070" w:type="dxa"/>
            <w:vMerge/>
          </w:tcPr>
          <w:p w14:paraId="5F3EE886" w14:textId="77777777" w:rsidR="00DC7399" w:rsidRPr="003124BE" w:rsidRDefault="00DC7399" w:rsidP="005D0D9A">
            <w:pPr>
              <w:jc w:val="center"/>
            </w:pPr>
          </w:p>
        </w:tc>
        <w:tc>
          <w:tcPr>
            <w:tcW w:w="843" w:type="dxa"/>
            <w:tcBorders>
              <w:bottom w:val="single" w:sz="4" w:space="0" w:color="auto"/>
            </w:tcBorders>
          </w:tcPr>
          <w:p w14:paraId="4BCDFF5B" w14:textId="44809344" w:rsidR="00DC7399" w:rsidRPr="003124BE" w:rsidRDefault="00DC7399" w:rsidP="005D0D9A">
            <w:pPr>
              <w:jc w:val="center"/>
            </w:pPr>
            <w:r w:rsidRPr="003124BE">
              <w:t>Her2</w:t>
            </w:r>
          </w:p>
        </w:tc>
        <w:tc>
          <w:tcPr>
            <w:tcW w:w="736" w:type="dxa"/>
            <w:tcBorders>
              <w:bottom w:val="single" w:sz="4" w:space="0" w:color="auto"/>
            </w:tcBorders>
          </w:tcPr>
          <w:p w14:paraId="38CA114A" w14:textId="270F32D9" w:rsidR="00DC7399" w:rsidRPr="003124BE" w:rsidRDefault="00DC7399" w:rsidP="005D0D9A">
            <w:pPr>
              <w:jc w:val="center"/>
            </w:pPr>
            <w:r w:rsidRPr="003124BE">
              <w:t>38</w:t>
            </w:r>
          </w:p>
        </w:tc>
        <w:tc>
          <w:tcPr>
            <w:tcW w:w="747" w:type="dxa"/>
          </w:tcPr>
          <w:p w14:paraId="0B6B4DC0" w14:textId="0A537B9C" w:rsidR="00DC7399" w:rsidRPr="003124BE" w:rsidRDefault="0096281E" w:rsidP="005D0D9A">
            <w:pPr>
              <w:jc w:val="center"/>
            </w:pPr>
            <w:r w:rsidRPr="003124BE">
              <w:t>40</w:t>
            </w:r>
          </w:p>
        </w:tc>
        <w:tc>
          <w:tcPr>
            <w:tcW w:w="1436" w:type="dxa"/>
          </w:tcPr>
          <w:p w14:paraId="2E9275E6" w14:textId="30050FCF" w:rsidR="00DC7399" w:rsidRPr="003124BE" w:rsidRDefault="00DC7399" w:rsidP="005D0D9A">
            <w:pPr>
              <w:jc w:val="center"/>
            </w:pPr>
            <w:r w:rsidRPr="003124BE">
              <w:t>CpGs</w:t>
            </w:r>
          </w:p>
        </w:tc>
        <w:tc>
          <w:tcPr>
            <w:tcW w:w="1487" w:type="dxa"/>
          </w:tcPr>
          <w:p w14:paraId="49B7508C" w14:textId="32FA7A31" w:rsidR="00DC7399" w:rsidRPr="003124BE" w:rsidDel="002A2F36" w:rsidRDefault="00DC7399" w:rsidP="00824C25">
            <w:pPr>
              <w:jc w:val="center"/>
              <w:rPr>
                <w:del w:id="174" w:author="Kim-Anh Lê Cao" w:date="2018-02-28T08:03:00Z"/>
              </w:rPr>
            </w:pPr>
            <w:del w:id="175" w:author="Kim-Anh Lê Cao" w:date="2018-02-28T08:03:00Z">
              <w:r w:rsidRPr="003124BE" w:rsidDel="002A2F36">
                <w:delText>Train: 9</w:delText>
              </w:r>
              <w:r w:rsidR="0085272A" w:rsidRPr="003124BE" w:rsidDel="002A2F36">
                <w:delText>,</w:delText>
              </w:r>
              <w:r w:rsidRPr="003124BE" w:rsidDel="002A2F36">
                <w:delText>482</w:delText>
              </w:r>
            </w:del>
          </w:p>
          <w:p w14:paraId="43C1C668" w14:textId="4E2E885C" w:rsidR="00DC7399" w:rsidRPr="003124BE" w:rsidRDefault="00DC7399" w:rsidP="0085272A">
            <w:pPr>
              <w:jc w:val="center"/>
            </w:pPr>
            <w:del w:id="176" w:author="Kim-Anh Lê Cao" w:date="2018-02-28T08:03:00Z">
              <w:r w:rsidRPr="003124BE" w:rsidDel="002A2F36">
                <w:delText xml:space="preserve">Test: </w:delText>
              </w:r>
            </w:del>
            <w:r w:rsidR="0085272A" w:rsidRPr="003124BE">
              <w:t>9,482</w:t>
            </w:r>
          </w:p>
        </w:tc>
      </w:tr>
      <w:tr w:rsidR="00DC7399" w:rsidRPr="003124BE" w14:paraId="02E8F134" w14:textId="77777777" w:rsidTr="004D4364">
        <w:trPr>
          <w:trHeight w:val="235"/>
        </w:trPr>
        <w:tc>
          <w:tcPr>
            <w:tcW w:w="1737" w:type="dxa"/>
            <w:vMerge/>
          </w:tcPr>
          <w:p w14:paraId="27B020AC" w14:textId="77777777" w:rsidR="00DC7399" w:rsidRPr="003124BE" w:rsidRDefault="00DC7399" w:rsidP="00BF31FD">
            <w:pPr>
              <w:rPr>
                <w:b/>
              </w:rPr>
            </w:pPr>
          </w:p>
        </w:tc>
        <w:tc>
          <w:tcPr>
            <w:tcW w:w="1520" w:type="dxa"/>
            <w:vMerge/>
          </w:tcPr>
          <w:p w14:paraId="2AE21F35" w14:textId="77777777" w:rsidR="00DC7399" w:rsidRPr="003124BE" w:rsidRDefault="00DC7399" w:rsidP="00BF31FD"/>
        </w:tc>
        <w:tc>
          <w:tcPr>
            <w:tcW w:w="1070" w:type="dxa"/>
            <w:vMerge/>
            <w:tcBorders>
              <w:right w:val="single" w:sz="4" w:space="0" w:color="auto"/>
            </w:tcBorders>
          </w:tcPr>
          <w:p w14:paraId="3FD3FAFD" w14:textId="77777777" w:rsidR="00DC7399" w:rsidRPr="003124BE"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Pr="003124BE" w:rsidRDefault="00DC7399" w:rsidP="00DC7399">
            <w:pPr>
              <w:jc w:val="center"/>
            </w:pPr>
            <w:r w:rsidRPr="003124BE">
              <w:t>LumA</w:t>
            </w:r>
          </w:p>
          <w:p w14:paraId="661A9F5B" w14:textId="40EA64F5" w:rsidR="00DC7399" w:rsidRPr="003124BE" w:rsidRDefault="00DC7399" w:rsidP="005D0D9A">
            <w:pPr>
              <w:jc w:val="center"/>
            </w:pPr>
          </w:p>
        </w:tc>
        <w:tc>
          <w:tcPr>
            <w:tcW w:w="736" w:type="dxa"/>
            <w:tcBorders>
              <w:top w:val="single" w:sz="4" w:space="0" w:color="auto"/>
              <w:left w:val="single" w:sz="4" w:space="0" w:color="auto"/>
            </w:tcBorders>
          </w:tcPr>
          <w:p w14:paraId="266065AA" w14:textId="20335415" w:rsidR="00DC7399" w:rsidRPr="003124BE" w:rsidRDefault="00DC7399" w:rsidP="005D0D9A">
            <w:pPr>
              <w:jc w:val="center"/>
            </w:pPr>
            <w:r w:rsidRPr="003124BE">
              <w:t>188</w:t>
            </w:r>
          </w:p>
        </w:tc>
        <w:tc>
          <w:tcPr>
            <w:tcW w:w="747" w:type="dxa"/>
          </w:tcPr>
          <w:p w14:paraId="4250815E" w14:textId="757B57A9" w:rsidR="00DC7399" w:rsidRPr="003124BE" w:rsidRDefault="0096281E" w:rsidP="005D0D9A">
            <w:pPr>
              <w:jc w:val="center"/>
            </w:pPr>
            <w:r w:rsidRPr="003124BE">
              <w:t>346</w:t>
            </w:r>
          </w:p>
        </w:tc>
        <w:tc>
          <w:tcPr>
            <w:tcW w:w="1436" w:type="dxa"/>
            <w:vMerge w:val="restart"/>
          </w:tcPr>
          <w:p w14:paraId="257FDB9A" w14:textId="6E7442EF" w:rsidR="00DC7399" w:rsidRPr="003124BE" w:rsidRDefault="00DC7399" w:rsidP="005D0D9A">
            <w:pPr>
              <w:jc w:val="center"/>
            </w:pPr>
            <w:r w:rsidRPr="003124BE">
              <w:t>Proteins</w:t>
            </w:r>
          </w:p>
        </w:tc>
        <w:tc>
          <w:tcPr>
            <w:tcW w:w="1487" w:type="dxa"/>
            <w:vMerge w:val="restart"/>
          </w:tcPr>
          <w:p w14:paraId="6188EA5B" w14:textId="778B50E6" w:rsidR="00DC7399" w:rsidRPr="003124BE" w:rsidRDefault="00DC7399" w:rsidP="00824C25">
            <w:pPr>
              <w:jc w:val="center"/>
            </w:pPr>
            <w:r w:rsidRPr="003124BE">
              <w:t>Train:</w:t>
            </w:r>
            <w:r w:rsidR="0085272A" w:rsidRPr="003124BE">
              <w:t xml:space="preserve"> </w:t>
            </w:r>
            <w:r w:rsidR="00AC056B" w:rsidRPr="003124BE">
              <w:t>115</w:t>
            </w:r>
            <w:ins w:id="177" w:author="Kim-Anh Lê Cao" w:date="2018-02-28T08:03:00Z">
              <w:r w:rsidR="002A2F36">
                <w:t xml:space="preserve"> </w:t>
              </w:r>
            </w:ins>
          </w:p>
          <w:p w14:paraId="35185E5D" w14:textId="0B91FE6F" w:rsidR="00DC7399" w:rsidRPr="003124BE" w:rsidRDefault="00DC7399" w:rsidP="00824C25">
            <w:pPr>
              <w:jc w:val="center"/>
            </w:pPr>
            <w:r w:rsidRPr="003124BE">
              <w:t>Test:</w:t>
            </w:r>
            <w:r w:rsidR="0085272A" w:rsidRPr="003124BE">
              <w:t xml:space="preserve"> 0</w:t>
            </w:r>
          </w:p>
        </w:tc>
      </w:tr>
      <w:tr w:rsidR="00DC7399" w:rsidRPr="003124BE" w14:paraId="6E24191F" w14:textId="77777777" w:rsidTr="004D4364">
        <w:trPr>
          <w:trHeight w:val="234"/>
        </w:trPr>
        <w:tc>
          <w:tcPr>
            <w:tcW w:w="1737" w:type="dxa"/>
            <w:vMerge/>
            <w:tcBorders>
              <w:bottom w:val="single" w:sz="36" w:space="0" w:color="auto"/>
            </w:tcBorders>
          </w:tcPr>
          <w:p w14:paraId="2D15637E" w14:textId="77777777" w:rsidR="00DC7399" w:rsidRPr="003124BE" w:rsidRDefault="00DC7399" w:rsidP="00BF31FD">
            <w:pPr>
              <w:rPr>
                <w:b/>
              </w:rPr>
            </w:pPr>
          </w:p>
        </w:tc>
        <w:tc>
          <w:tcPr>
            <w:tcW w:w="1520" w:type="dxa"/>
            <w:vMerge/>
            <w:tcBorders>
              <w:bottom w:val="single" w:sz="36" w:space="0" w:color="auto"/>
            </w:tcBorders>
          </w:tcPr>
          <w:p w14:paraId="28969A6A" w14:textId="77777777" w:rsidR="00DC7399" w:rsidRPr="003124BE" w:rsidRDefault="00DC7399" w:rsidP="00BF31FD"/>
        </w:tc>
        <w:tc>
          <w:tcPr>
            <w:tcW w:w="1070" w:type="dxa"/>
            <w:vMerge/>
            <w:tcBorders>
              <w:bottom w:val="single" w:sz="36" w:space="0" w:color="auto"/>
              <w:right w:val="single" w:sz="4" w:space="0" w:color="auto"/>
            </w:tcBorders>
          </w:tcPr>
          <w:p w14:paraId="34AE8C7B" w14:textId="77777777" w:rsidR="00DC7399" w:rsidRPr="003124BE"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Pr="003124BE" w:rsidRDefault="00DC7399" w:rsidP="005D0D9A">
            <w:pPr>
              <w:jc w:val="center"/>
            </w:pPr>
            <w:r w:rsidRPr="003124BE">
              <w:t>LumB</w:t>
            </w:r>
          </w:p>
        </w:tc>
        <w:tc>
          <w:tcPr>
            <w:tcW w:w="736" w:type="dxa"/>
            <w:tcBorders>
              <w:left w:val="single" w:sz="4" w:space="0" w:color="auto"/>
              <w:bottom w:val="single" w:sz="36" w:space="0" w:color="auto"/>
            </w:tcBorders>
          </w:tcPr>
          <w:p w14:paraId="46C72F2C" w14:textId="660424B8" w:rsidR="00DC7399" w:rsidRPr="003124BE" w:rsidRDefault="00DC7399" w:rsidP="005D0D9A">
            <w:pPr>
              <w:jc w:val="center"/>
            </w:pPr>
            <w:r w:rsidRPr="003124BE">
              <w:t>77</w:t>
            </w:r>
          </w:p>
        </w:tc>
        <w:tc>
          <w:tcPr>
            <w:tcW w:w="747" w:type="dxa"/>
            <w:tcBorders>
              <w:bottom w:val="single" w:sz="36" w:space="0" w:color="auto"/>
            </w:tcBorders>
          </w:tcPr>
          <w:p w14:paraId="62698FB0" w14:textId="41ED985C" w:rsidR="00DC7399" w:rsidRPr="003124BE" w:rsidRDefault="0096281E" w:rsidP="005D0D9A">
            <w:pPr>
              <w:jc w:val="center"/>
            </w:pPr>
            <w:r w:rsidRPr="003124BE">
              <w:t>122</w:t>
            </w:r>
          </w:p>
        </w:tc>
        <w:tc>
          <w:tcPr>
            <w:tcW w:w="1436" w:type="dxa"/>
            <w:vMerge/>
            <w:tcBorders>
              <w:bottom w:val="single" w:sz="36" w:space="0" w:color="auto"/>
            </w:tcBorders>
          </w:tcPr>
          <w:p w14:paraId="06BA3193" w14:textId="77777777" w:rsidR="00DC7399" w:rsidRPr="003124BE" w:rsidRDefault="00DC7399" w:rsidP="005D0D9A">
            <w:pPr>
              <w:jc w:val="center"/>
            </w:pPr>
          </w:p>
        </w:tc>
        <w:tc>
          <w:tcPr>
            <w:tcW w:w="1487" w:type="dxa"/>
            <w:vMerge/>
            <w:tcBorders>
              <w:bottom w:val="single" w:sz="36" w:space="0" w:color="auto"/>
            </w:tcBorders>
          </w:tcPr>
          <w:p w14:paraId="300C97B0" w14:textId="77777777" w:rsidR="00DC7399" w:rsidRPr="003124BE" w:rsidRDefault="00DC7399" w:rsidP="00824C25">
            <w:pPr>
              <w:jc w:val="center"/>
            </w:pPr>
          </w:p>
        </w:tc>
      </w:tr>
      <w:tr w:rsidR="001F5B8F" w:rsidRPr="003124BE" w14:paraId="4832726D" w14:textId="77777777" w:rsidTr="004D4364">
        <w:trPr>
          <w:trHeight w:val="214"/>
        </w:trPr>
        <w:tc>
          <w:tcPr>
            <w:tcW w:w="1737" w:type="dxa"/>
            <w:vMerge w:val="restart"/>
            <w:tcBorders>
              <w:top w:val="single" w:sz="36" w:space="0" w:color="auto"/>
            </w:tcBorders>
          </w:tcPr>
          <w:p w14:paraId="429934B5" w14:textId="77777777" w:rsidR="001F5B8F" w:rsidRPr="003124BE" w:rsidRDefault="001F5B8F" w:rsidP="00BF31FD">
            <w:pPr>
              <w:rPr>
                <w:b/>
              </w:rPr>
            </w:pPr>
            <w:r w:rsidRPr="003124BE">
              <w:rPr>
                <w:b/>
              </w:rPr>
              <w:t>Case study 2</w:t>
            </w:r>
          </w:p>
          <w:p w14:paraId="28C82512" w14:textId="7AE8A332" w:rsidR="001F5B8F" w:rsidRPr="003124BE" w:rsidRDefault="001F5B8F" w:rsidP="00BF31FD">
            <w:pPr>
              <w:rPr>
                <w:b/>
              </w:rPr>
            </w:pPr>
            <w:r w:rsidRPr="003124BE">
              <w:rPr>
                <w:b/>
              </w:rPr>
              <w:t>(Singh et al</w:t>
            </w:r>
            <w:r w:rsidR="00D379F6" w:rsidRPr="003124BE">
              <w:rPr>
                <w:b/>
              </w:rPr>
              <w:t xml:space="preserve">. </w:t>
            </w:r>
            <w:r w:rsidR="00D379F6" w:rsidRPr="003124BE">
              <w:rPr>
                <w:b/>
              </w:rPr>
              <w:fldChar w:fldCharType="begin"/>
            </w:r>
            <w:r w:rsidR="0013715E">
              <w:rPr>
                <w:b/>
              </w:rPr>
              <w:instrText xml:space="preserve"> ADDIN ZOTERO_ITEM CSL_CITATION {"citationID":"aihqcnhqgl","properties":{"formattedCitation":"[22,23]","plainCitation":"[22,23]"},"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D379F6" w:rsidRPr="003124BE">
              <w:rPr>
                <w:b/>
              </w:rPr>
              <w:fldChar w:fldCharType="separate"/>
            </w:r>
            <w:r w:rsidR="0013715E">
              <w:rPr>
                <w:b/>
                <w:noProof/>
              </w:rPr>
              <w:t>[22,23]</w:t>
            </w:r>
            <w:r w:rsidR="00D379F6" w:rsidRPr="003124BE">
              <w:rPr>
                <w:b/>
              </w:rPr>
              <w:fldChar w:fldCharType="end"/>
            </w:r>
            <w:r w:rsidRPr="003124BE">
              <w:rPr>
                <w:b/>
              </w:rPr>
              <w:t>)</w:t>
            </w:r>
          </w:p>
        </w:tc>
        <w:tc>
          <w:tcPr>
            <w:tcW w:w="1520" w:type="dxa"/>
            <w:vMerge w:val="restart"/>
            <w:tcBorders>
              <w:top w:val="single" w:sz="36" w:space="0" w:color="auto"/>
            </w:tcBorders>
          </w:tcPr>
          <w:p w14:paraId="2142FB48" w14:textId="13A644AE" w:rsidR="001F5B8F" w:rsidRPr="003124BE" w:rsidRDefault="001F5B8F" w:rsidP="00C20621">
            <w:r w:rsidRPr="003124BE">
              <w:t>Asthma</w:t>
            </w:r>
          </w:p>
        </w:tc>
        <w:tc>
          <w:tcPr>
            <w:tcW w:w="1070" w:type="dxa"/>
            <w:vMerge w:val="restart"/>
            <w:tcBorders>
              <w:top w:val="single" w:sz="36" w:space="0" w:color="auto"/>
            </w:tcBorders>
          </w:tcPr>
          <w:p w14:paraId="21AEC789" w14:textId="2FD3EDA8" w:rsidR="001F5B8F" w:rsidRPr="003124BE" w:rsidRDefault="001F5B8F" w:rsidP="005D0D9A">
            <w:pPr>
              <w:jc w:val="center"/>
            </w:pPr>
            <w:r w:rsidRPr="003124BE">
              <w:t>28</w:t>
            </w:r>
          </w:p>
        </w:tc>
        <w:tc>
          <w:tcPr>
            <w:tcW w:w="2326" w:type="dxa"/>
            <w:gridSpan w:val="3"/>
            <w:vMerge w:val="restart"/>
            <w:tcBorders>
              <w:top w:val="single" w:sz="36" w:space="0" w:color="auto"/>
            </w:tcBorders>
          </w:tcPr>
          <w:p w14:paraId="7EDDE641" w14:textId="2669E56C" w:rsidR="001F5B8F" w:rsidRPr="003124BE" w:rsidRDefault="001F5B8F" w:rsidP="005D0D9A">
            <w:pPr>
              <w:jc w:val="center"/>
            </w:pPr>
            <w:r w:rsidRPr="003124BE">
              <w:t>Pre (14)</w:t>
            </w:r>
          </w:p>
          <w:p w14:paraId="49298618" w14:textId="60ACDC44" w:rsidR="001F5B8F" w:rsidRPr="003124BE" w:rsidRDefault="001F5B8F" w:rsidP="005D0D9A">
            <w:pPr>
              <w:jc w:val="center"/>
            </w:pPr>
            <w:r w:rsidRPr="003124BE">
              <w:t>Post (14)</w:t>
            </w:r>
          </w:p>
        </w:tc>
        <w:tc>
          <w:tcPr>
            <w:tcW w:w="1436" w:type="dxa"/>
            <w:tcBorders>
              <w:top w:val="single" w:sz="36" w:space="0" w:color="auto"/>
            </w:tcBorders>
          </w:tcPr>
          <w:p w14:paraId="590A30D1" w14:textId="6CA5870C" w:rsidR="001F5B8F" w:rsidRPr="003124BE" w:rsidRDefault="001F5B8F" w:rsidP="005D0D9A">
            <w:pPr>
              <w:jc w:val="center"/>
            </w:pPr>
            <w:r w:rsidRPr="003124BE">
              <w:t>Cell-types</w:t>
            </w:r>
          </w:p>
        </w:tc>
        <w:tc>
          <w:tcPr>
            <w:tcW w:w="1487" w:type="dxa"/>
            <w:tcBorders>
              <w:top w:val="single" w:sz="36" w:space="0" w:color="auto"/>
            </w:tcBorders>
          </w:tcPr>
          <w:p w14:paraId="76FFA38E" w14:textId="2E7F408A" w:rsidR="001F5B8F" w:rsidRPr="003124BE" w:rsidRDefault="00856CAF" w:rsidP="005D0D9A">
            <w:pPr>
              <w:jc w:val="center"/>
            </w:pPr>
            <w:r w:rsidRPr="003124BE">
              <w:t>9</w:t>
            </w:r>
          </w:p>
        </w:tc>
      </w:tr>
      <w:tr w:rsidR="001F5B8F" w:rsidRPr="003124BE" w14:paraId="0D14CBFC" w14:textId="77777777" w:rsidTr="004D4364">
        <w:trPr>
          <w:trHeight w:val="214"/>
        </w:trPr>
        <w:tc>
          <w:tcPr>
            <w:tcW w:w="1737" w:type="dxa"/>
            <w:vMerge/>
          </w:tcPr>
          <w:p w14:paraId="2C002AF2" w14:textId="77777777" w:rsidR="001F5B8F" w:rsidRPr="003124BE" w:rsidRDefault="001F5B8F" w:rsidP="00BF31FD"/>
        </w:tc>
        <w:tc>
          <w:tcPr>
            <w:tcW w:w="1520" w:type="dxa"/>
            <w:vMerge/>
          </w:tcPr>
          <w:p w14:paraId="1D7C54F8" w14:textId="77777777" w:rsidR="001F5B8F" w:rsidRPr="003124BE" w:rsidRDefault="001F5B8F" w:rsidP="00BF31FD"/>
        </w:tc>
        <w:tc>
          <w:tcPr>
            <w:tcW w:w="1070" w:type="dxa"/>
            <w:vMerge/>
          </w:tcPr>
          <w:p w14:paraId="45D45EE9" w14:textId="77777777" w:rsidR="001F5B8F" w:rsidRPr="003124BE" w:rsidRDefault="001F5B8F" w:rsidP="00BF31FD"/>
        </w:tc>
        <w:tc>
          <w:tcPr>
            <w:tcW w:w="2326" w:type="dxa"/>
            <w:gridSpan w:val="3"/>
            <w:vMerge/>
          </w:tcPr>
          <w:p w14:paraId="7F49E44C" w14:textId="77777777" w:rsidR="001F5B8F" w:rsidRPr="003124BE" w:rsidRDefault="001F5B8F" w:rsidP="00BF31FD"/>
        </w:tc>
        <w:tc>
          <w:tcPr>
            <w:tcW w:w="1436" w:type="dxa"/>
          </w:tcPr>
          <w:p w14:paraId="50C8436D" w14:textId="688A1561" w:rsidR="001F5B8F" w:rsidRPr="003124BE" w:rsidRDefault="001F5B8F" w:rsidP="005D0D9A">
            <w:pPr>
              <w:jc w:val="center"/>
            </w:pPr>
            <w:r w:rsidRPr="003124BE">
              <w:t>mRNA-modules</w:t>
            </w:r>
          </w:p>
        </w:tc>
        <w:tc>
          <w:tcPr>
            <w:tcW w:w="1487" w:type="dxa"/>
          </w:tcPr>
          <w:p w14:paraId="2DCF8457" w14:textId="69F2F14D" w:rsidR="001F5B8F" w:rsidRPr="003124BE" w:rsidRDefault="00856CAF" w:rsidP="005D0D9A">
            <w:pPr>
              <w:jc w:val="center"/>
            </w:pPr>
            <w:r w:rsidRPr="003124BE">
              <w:t>229</w:t>
            </w:r>
          </w:p>
        </w:tc>
      </w:tr>
      <w:tr w:rsidR="001F5B8F" w:rsidRPr="003124BE" w14:paraId="79C3AE85" w14:textId="77777777" w:rsidTr="004D4364">
        <w:trPr>
          <w:trHeight w:val="214"/>
        </w:trPr>
        <w:tc>
          <w:tcPr>
            <w:tcW w:w="1737" w:type="dxa"/>
            <w:vMerge/>
          </w:tcPr>
          <w:p w14:paraId="71E235DF" w14:textId="77777777" w:rsidR="001F5B8F" w:rsidRPr="003124BE" w:rsidRDefault="001F5B8F" w:rsidP="00BF31FD"/>
        </w:tc>
        <w:tc>
          <w:tcPr>
            <w:tcW w:w="1520" w:type="dxa"/>
            <w:vMerge/>
          </w:tcPr>
          <w:p w14:paraId="0E39961D" w14:textId="77777777" w:rsidR="001F5B8F" w:rsidRPr="003124BE" w:rsidRDefault="001F5B8F" w:rsidP="00BF31FD"/>
        </w:tc>
        <w:tc>
          <w:tcPr>
            <w:tcW w:w="1070" w:type="dxa"/>
            <w:vMerge/>
          </w:tcPr>
          <w:p w14:paraId="524091CD" w14:textId="77777777" w:rsidR="001F5B8F" w:rsidRPr="003124BE" w:rsidRDefault="001F5B8F" w:rsidP="00BF31FD"/>
        </w:tc>
        <w:tc>
          <w:tcPr>
            <w:tcW w:w="2326" w:type="dxa"/>
            <w:gridSpan w:val="3"/>
            <w:vMerge/>
          </w:tcPr>
          <w:p w14:paraId="12265951" w14:textId="77777777" w:rsidR="001F5B8F" w:rsidRPr="003124BE" w:rsidRDefault="001F5B8F" w:rsidP="00BF31FD"/>
        </w:tc>
        <w:tc>
          <w:tcPr>
            <w:tcW w:w="1436" w:type="dxa"/>
          </w:tcPr>
          <w:p w14:paraId="643D24DB" w14:textId="164A5EA6" w:rsidR="001F5B8F" w:rsidRPr="003124BE" w:rsidRDefault="001F5B8F" w:rsidP="005D0D9A">
            <w:pPr>
              <w:jc w:val="center"/>
            </w:pPr>
            <w:r w:rsidRPr="003124BE">
              <w:t>metabolite-modules</w:t>
            </w:r>
          </w:p>
        </w:tc>
        <w:tc>
          <w:tcPr>
            <w:tcW w:w="1487" w:type="dxa"/>
          </w:tcPr>
          <w:p w14:paraId="18BBDAC0" w14:textId="655F57C2" w:rsidR="001F5B8F" w:rsidRPr="003124BE" w:rsidRDefault="00856CAF" w:rsidP="005D0D9A">
            <w:pPr>
              <w:jc w:val="center"/>
            </w:pPr>
            <w:r w:rsidRPr="003124BE">
              <w:t>60</w:t>
            </w:r>
          </w:p>
        </w:tc>
      </w:tr>
    </w:tbl>
    <w:p w14:paraId="0789102C" w14:textId="77777777" w:rsidR="00EE400E" w:rsidRDefault="00EE400E" w:rsidP="006F13B3">
      <w:pPr>
        <w:spacing w:line="480" w:lineRule="auto"/>
        <w:ind w:firstLine="720"/>
        <w:rPr>
          <w:ins w:id="178" w:author="Kim-Anh Lê Cao" w:date="2018-03-01T10:55:00Z"/>
        </w:rPr>
      </w:pPr>
    </w:p>
    <w:p w14:paraId="79DB45CF" w14:textId="28E2E50E" w:rsidR="001456A3" w:rsidRPr="003124BE" w:rsidDel="00EE400E" w:rsidRDefault="001B26D8" w:rsidP="00F21B8F">
      <w:pPr>
        <w:spacing w:line="480" w:lineRule="auto"/>
        <w:rPr>
          <w:del w:id="179" w:author="Kim-Anh Lê Cao" w:date="2018-03-01T10:55:00Z"/>
        </w:rPr>
      </w:pPr>
      <w:del w:id="180" w:author="Kim-Anh Lê Cao" w:date="2018-03-01T10:55:00Z">
        <w:r w:rsidRPr="003124BE" w:rsidDel="00EE400E">
          <w:delText>*TCGA: The Cancer Genome Atlas</w:delText>
        </w:r>
      </w:del>
    </w:p>
    <w:p w14:paraId="77DF9A09" w14:textId="69ED1048" w:rsidR="00A86832" w:rsidRPr="003124BE" w:rsidRDefault="00E96448" w:rsidP="006F13B3">
      <w:pPr>
        <w:spacing w:line="480" w:lineRule="auto"/>
        <w:ind w:firstLine="720"/>
      </w:pPr>
      <w:r w:rsidRPr="003124BE">
        <w:t>Multi-</w:t>
      </w:r>
      <w:r w:rsidR="00E06337" w:rsidRPr="003124BE">
        <w:t>omics</w:t>
      </w:r>
      <w:r w:rsidRPr="003124BE">
        <w:t xml:space="preserve"> biomarker </w:t>
      </w:r>
      <w:r w:rsidR="00EC7CD5" w:rsidRPr="003124BE">
        <w:t xml:space="preserve">panels were developed using </w:t>
      </w:r>
      <w:r w:rsidR="00A072CF" w:rsidRPr="003124BE">
        <w:t xml:space="preserve">component-based </w:t>
      </w:r>
      <w:r w:rsidR="00524AB5" w:rsidRPr="003124BE">
        <w:t>integrative approaches that also perform variable selection:</w:t>
      </w:r>
      <w:r w:rsidR="00137988" w:rsidRPr="003124BE">
        <w:t xml:space="preserve"> s</w:t>
      </w:r>
      <w:r w:rsidR="00D31D42" w:rsidRPr="003124BE">
        <w:t xml:space="preserve">upervised </w:t>
      </w:r>
      <w:r w:rsidR="00137988" w:rsidRPr="003124BE">
        <w:t xml:space="preserve">methods included </w:t>
      </w:r>
      <w:r w:rsidR="00D31D42" w:rsidRPr="003124BE">
        <w:t xml:space="preserve">concatenation and ensemble schemes using the sPLSDA classifier </w:t>
      </w:r>
      <w:r w:rsidR="00D31D42" w:rsidRPr="003124BE">
        <w:fldChar w:fldCharType="begin"/>
      </w:r>
      <w:r w:rsidR="0013715E">
        <w:instrText xml:space="preserve"> ADDIN ZOTERO_ITEM CSL_CITATION {"citationID":"a2js96fpvjl","properties":{"formattedCitation":"[16]","plainCitation":"[16]"},"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rsidRPr="003124BE">
        <w:fldChar w:fldCharType="separate"/>
      </w:r>
      <w:r w:rsidR="0013715E">
        <w:rPr>
          <w:noProof/>
        </w:rPr>
        <w:t>[16]</w:t>
      </w:r>
      <w:r w:rsidR="00D31D42" w:rsidRPr="003124BE">
        <w:fldChar w:fldCharType="end"/>
      </w:r>
      <w:r w:rsidR="00D31D42" w:rsidRPr="003124BE">
        <w:t>, and DIABLO with</w:t>
      </w:r>
      <w:r w:rsidR="00137988" w:rsidRPr="003124BE">
        <w:t xml:space="preserve"> either </w:t>
      </w:r>
      <w:r w:rsidR="00430A9D" w:rsidRPr="003124BE">
        <w:t xml:space="preserve">the </w:t>
      </w:r>
      <w:r w:rsidR="00137988" w:rsidRPr="003124BE">
        <w:t>null o</w:t>
      </w:r>
      <w:r w:rsidR="00430A9D" w:rsidRPr="003124BE">
        <w:t>r</w:t>
      </w:r>
      <w:r w:rsidR="00137988" w:rsidRPr="003124BE">
        <w:t xml:space="preserve"> full design </w:t>
      </w:r>
      <w:r w:rsidR="00D31D42" w:rsidRPr="003124BE">
        <w:t xml:space="preserve"> (</w:t>
      </w:r>
      <w:r w:rsidR="00137988" w:rsidRPr="003124BE">
        <w:t>DIABLO_null,</w:t>
      </w:r>
      <w:r w:rsidR="00430A9D" w:rsidRPr="003124BE">
        <w:t xml:space="preserve"> and </w:t>
      </w:r>
      <w:r w:rsidR="00D31D42" w:rsidRPr="003124BE">
        <w:t>DIABLO_full)</w:t>
      </w:r>
      <w:r w:rsidR="00137988" w:rsidRPr="003124BE">
        <w:t>; u</w:t>
      </w:r>
      <w:r w:rsidR="00D31D42" w:rsidRPr="003124BE">
        <w:t xml:space="preserve">nsupervised approaches included sparse generalized canonical correlation analysis </w:t>
      </w:r>
      <w:r w:rsidR="00D31D42" w:rsidRPr="003124BE">
        <w:fldChar w:fldCharType="begin"/>
      </w:r>
      <w:r w:rsidR="0013715E">
        <w:instrText xml:space="preserve"> ADDIN ZOTERO_ITEM CSL_CITATION {"citationID":"a2amgpra3h9","properties":{"formattedCitation":"[17]","plainCitation":"[17]"},"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rsidRPr="003124BE">
        <w:fldChar w:fldCharType="separate"/>
      </w:r>
      <w:r w:rsidR="0013715E">
        <w:rPr>
          <w:noProof/>
        </w:rPr>
        <w:t>[17]</w:t>
      </w:r>
      <w:r w:rsidR="00D31D42" w:rsidRPr="003124BE">
        <w:fldChar w:fldCharType="end"/>
      </w:r>
      <w:r w:rsidR="00D31D42" w:rsidRPr="003124BE">
        <w:t xml:space="preserve"> (sGCCA), Multi-</w:t>
      </w:r>
      <w:r w:rsidR="00E06337" w:rsidRPr="003124BE">
        <w:t>Omics</w:t>
      </w:r>
      <w:r w:rsidR="00D31D42" w:rsidRPr="003124BE">
        <w:t xml:space="preserve"> Factor Analysis (MOFA), and Joint and Individual Variation Explained (JIVE) </w:t>
      </w:r>
      <w:commentRangeStart w:id="181"/>
      <w:commentRangeStart w:id="182"/>
      <w:r w:rsidR="00D31D42" w:rsidRPr="003124BE">
        <w:fldChar w:fldCharType="begin"/>
      </w:r>
      <w:r w:rsidR="0013715E">
        <w:instrText xml:space="preserve"> ADDIN ZOTERO_ITEM CSL_CITATION {"citationID":"ata9s0utt7","properties":{"formattedCitation":"[24]","plainCitation":"[24]"},"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D31D42" w:rsidRPr="003124BE">
        <w:fldChar w:fldCharType="separate"/>
      </w:r>
      <w:r w:rsidR="0013715E">
        <w:rPr>
          <w:noProof/>
        </w:rPr>
        <w:t>[24]</w:t>
      </w:r>
      <w:r w:rsidR="00D31D42" w:rsidRPr="003124BE">
        <w:fldChar w:fldCharType="end"/>
      </w:r>
      <w:commentRangeEnd w:id="181"/>
      <w:r w:rsidR="00A86832" w:rsidRPr="003124BE">
        <w:rPr>
          <w:rStyle w:val="CommentReference"/>
          <w:rFonts w:eastAsiaTheme="minorEastAsia"/>
          <w:sz w:val="24"/>
          <w:szCs w:val="24"/>
        </w:rPr>
        <w:commentReference w:id="181"/>
      </w:r>
      <w:commentRangeEnd w:id="182"/>
      <w:r w:rsidR="00EE400E">
        <w:rPr>
          <w:rStyle w:val="CommentReference"/>
          <w:rFonts w:asciiTheme="minorHAnsi" w:eastAsiaTheme="minorEastAsia" w:hAnsiTheme="minorHAnsi" w:cstheme="minorBidi"/>
        </w:rPr>
        <w:commentReference w:id="182"/>
      </w:r>
      <w:r w:rsidR="00D31D42" w:rsidRPr="003124BE">
        <w:t xml:space="preserve">. </w:t>
      </w:r>
      <w:r w:rsidR="001B26D8" w:rsidRPr="003124BE">
        <w:t>Both supervised and unsupervised approaches were consider</w:t>
      </w:r>
      <w:r w:rsidR="005D2BFB" w:rsidRPr="003124BE">
        <w:t>ed in order to compare and contrast</w:t>
      </w:r>
      <w:r w:rsidR="006F13B3" w:rsidRPr="003124BE">
        <w:t xml:space="preserve"> the types of </w:t>
      </w:r>
      <w:r w:rsidR="00E06337" w:rsidRPr="003124BE">
        <w:t>omics</w:t>
      </w:r>
      <w:r w:rsidR="006F13B3" w:rsidRPr="003124BE">
        <w:t>-variables selected, network properties and biological enrichment results</w:t>
      </w:r>
      <w:r w:rsidR="00430A9D" w:rsidRPr="003124BE">
        <w:t xml:space="preserve"> using </w:t>
      </w:r>
      <w:r w:rsidR="00E7351B" w:rsidRPr="003124BE">
        <w:t>a variety of</w:t>
      </w:r>
      <w:r w:rsidR="00430A9D" w:rsidRPr="003124BE">
        <w:t xml:space="preserve"> </w:t>
      </w:r>
      <w:r w:rsidR="00430A9D" w:rsidRPr="003124BE">
        <w:lastRenderedPageBreak/>
        <w:t>integrative approaches</w:t>
      </w:r>
      <w:r w:rsidR="006F13B3" w:rsidRPr="003124BE">
        <w:t>.</w:t>
      </w:r>
      <w:r w:rsidR="00AF70E2" w:rsidRPr="003124BE">
        <w:t xml:space="preserve"> </w:t>
      </w:r>
      <w:r w:rsidR="009814A2" w:rsidRPr="003124BE">
        <w:t xml:space="preserve">A distinction is made between DIABLO models in which the correlation between </w:t>
      </w:r>
      <w:r w:rsidR="00E06337" w:rsidRPr="003124BE">
        <w:t>omics</w:t>
      </w:r>
      <w:r w:rsidR="009814A2" w:rsidRPr="003124BE">
        <w:t xml:space="preserve"> datasets is not maximized (DIABLO_null) as compared to when the correlation between </w:t>
      </w:r>
      <w:r w:rsidR="00E06337" w:rsidRPr="003124BE">
        <w:t>omics</w:t>
      </w:r>
      <w:r w:rsidR="009814A2" w:rsidRPr="003124BE">
        <w:t xml:space="preserve"> datasets is maximized (DIABLO_full).</w:t>
      </w:r>
    </w:p>
    <w:p w14:paraId="6857AED4" w14:textId="26E1563B" w:rsidR="00D31D42" w:rsidRPr="003124BE" w:rsidRDefault="00137988" w:rsidP="00524AB5">
      <w:pPr>
        <w:spacing w:line="480" w:lineRule="auto"/>
        <w:ind w:firstLine="720"/>
      </w:pPr>
      <w:r w:rsidRPr="003124BE">
        <w:t>Each multi-</w:t>
      </w:r>
      <w:r w:rsidR="00E06337" w:rsidRPr="003124BE">
        <w:t>omics</w:t>
      </w:r>
      <w:r w:rsidRPr="003124BE">
        <w:t xml:space="preserve"> </w:t>
      </w:r>
      <w:r w:rsidR="00687657" w:rsidRPr="003124BE">
        <w:t xml:space="preserve">biomarker panel </w:t>
      </w:r>
      <w:r w:rsidRPr="003124BE">
        <w:t xml:space="preserve">included </w:t>
      </w:r>
      <w:r w:rsidR="00D31D42" w:rsidRPr="003124BE">
        <w:t xml:space="preserve">180 features (60 features of each </w:t>
      </w:r>
      <w:r w:rsidR="00E06337" w:rsidRPr="003124BE">
        <w:t>omics</w:t>
      </w:r>
      <w:r w:rsidR="00D31D42" w:rsidRPr="003124BE">
        <w:t>-type</w:t>
      </w:r>
      <w:r w:rsidR="00A072CF" w:rsidRPr="003124BE">
        <w:t xml:space="preserve"> </w:t>
      </w:r>
      <w:r w:rsidR="003244B3" w:rsidRPr="003124BE">
        <w:t xml:space="preserve">across </w:t>
      </w:r>
      <w:r w:rsidR="00A072CF" w:rsidRPr="003124BE">
        <w:t>2 components</w:t>
      </w:r>
      <w:r w:rsidR="00D31D42" w:rsidRPr="003124BE">
        <w:t xml:space="preserve">). </w:t>
      </w:r>
      <w:r w:rsidR="00D31D42" w:rsidRPr="003124BE">
        <w:rPr>
          <w:b/>
        </w:rPr>
        <w:t>Fig</w:t>
      </w:r>
      <w:r w:rsidR="00E7351B" w:rsidRPr="003124BE">
        <w:rPr>
          <w:b/>
        </w:rPr>
        <w:t>.</w:t>
      </w:r>
      <w:r w:rsidR="00D31D42" w:rsidRPr="003124BE">
        <w:rPr>
          <w:b/>
        </w:rPr>
        <w:t xml:space="preserve"> 3</w:t>
      </w:r>
      <w:r w:rsidR="00E7351B" w:rsidRPr="003124BE">
        <w:rPr>
          <w:b/>
        </w:rPr>
        <w:t>a</w:t>
      </w:r>
      <w:r w:rsidR="00D31D42" w:rsidRPr="003124BE">
        <w:t xml:space="preserve"> depicts the overlaps</w:t>
      </w:r>
      <w:r w:rsidR="004C0766" w:rsidRPr="003124BE">
        <w:t xml:space="preserve"> (blue bars)</w:t>
      </w:r>
      <w:r w:rsidR="00D31D42" w:rsidRPr="003124BE">
        <w:t xml:space="preserve"> between </w:t>
      </w:r>
      <w:r w:rsidR="003244B3" w:rsidRPr="003124BE">
        <w:t xml:space="preserve">the </w:t>
      </w:r>
      <w:r w:rsidRPr="003124BE">
        <w:t>seven multi-</w:t>
      </w:r>
      <w:r w:rsidR="00E06337" w:rsidRPr="003124BE">
        <w:t>omics</w:t>
      </w:r>
      <w:r w:rsidRPr="003124BE">
        <w:t xml:space="preserve"> panels obtained from either </w:t>
      </w:r>
      <w:r w:rsidR="00D31D42" w:rsidRPr="003124BE">
        <w:t xml:space="preserve">the </w:t>
      </w:r>
      <w:r w:rsidR="004C0766" w:rsidRPr="003124BE">
        <w:t>unsupervised (purple</w:t>
      </w:r>
      <w:r w:rsidRPr="003124BE">
        <w:t xml:space="preserve">, </w:t>
      </w:r>
      <w:r w:rsidR="006F13B3" w:rsidRPr="003124BE">
        <w:t>sGCCA, MOFA and JIVE</w:t>
      </w:r>
      <w:r w:rsidR="004C0766" w:rsidRPr="003124BE">
        <w:t>) and supervised (green</w:t>
      </w:r>
      <w:r w:rsidRPr="003124BE">
        <w:t>, Concatenation, Ensemble</w:t>
      </w:r>
      <w:r w:rsidR="006F13B3" w:rsidRPr="003124BE">
        <w:t>,</w:t>
      </w:r>
      <w:r w:rsidRPr="003124BE">
        <w:t xml:space="preserve"> DIABLO_null</w:t>
      </w:r>
      <w:r w:rsidR="006F13B3" w:rsidRPr="003124BE">
        <w:t xml:space="preserve"> and DIABLO_full</w:t>
      </w:r>
      <w:r w:rsidR="004C0766" w:rsidRPr="003124BE">
        <w:t>)</w:t>
      </w:r>
      <w:r w:rsidR="00D31D42" w:rsidRPr="003124BE">
        <w:t xml:space="preserve"> </w:t>
      </w:r>
      <w:r w:rsidRPr="003124BE">
        <w:t xml:space="preserve">methods. </w:t>
      </w:r>
      <w:r w:rsidR="003244B3" w:rsidRPr="003124BE">
        <w:t xml:space="preserve">The strongest </w:t>
      </w:r>
      <w:r w:rsidR="00D31D42" w:rsidRPr="003124BE">
        <w:t xml:space="preserve">overlap </w:t>
      </w:r>
      <w:r w:rsidR="00BD4A9E" w:rsidRPr="003124BE">
        <w:t xml:space="preserve">was </w:t>
      </w:r>
      <w:r w:rsidR="00D31D42" w:rsidRPr="003124BE">
        <w:t>between supervised methods, with the exception of DIABLO_full</w:t>
      </w:r>
      <w:r w:rsidRPr="003124BE">
        <w:t xml:space="preserve"> which </w:t>
      </w:r>
      <w:r w:rsidR="00BD0988" w:rsidRPr="003124BE">
        <w:t xml:space="preserve">showed </w:t>
      </w:r>
      <w:r w:rsidR="006F13B3" w:rsidRPr="003124BE">
        <w:t xml:space="preserve">a greater </w:t>
      </w:r>
      <w:r w:rsidR="00BD0988" w:rsidRPr="003124BE">
        <w:t xml:space="preserve">similarity </w:t>
      </w:r>
      <w:r w:rsidR="00BD4A9E" w:rsidRPr="003124BE">
        <w:t>to</w:t>
      </w:r>
      <w:r w:rsidR="006F13B3" w:rsidRPr="003124BE">
        <w:t xml:space="preserve"> </w:t>
      </w:r>
      <w:r w:rsidR="00BD0988" w:rsidRPr="003124BE">
        <w:t xml:space="preserve">unsupervised </w:t>
      </w:r>
      <w:r w:rsidR="004C0766" w:rsidRPr="003124BE">
        <w:t>methods (</w:t>
      </w:r>
      <w:r w:rsidR="00BB5C2B" w:rsidRPr="003124BE">
        <w:t>dark orange bars</w:t>
      </w:r>
      <w:r w:rsidR="004C0766" w:rsidRPr="003124BE">
        <w:t>)</w:t>
      </w:r>
      <w:r w:rsidR="00D31D42" w:rsidRPr="003124BE">
        <w:t xml:space="preserve">. </w:t>
      </w:r>
      <w:r w:rsidRPr="003124BE">
        <w:t xml:space="preserve">Generally, we observed that </w:t>
      </w:r>
      <w:r w:rsidR="00B80A61" w:rsidRPr="003124BE">
        <w:t>each</w:t>
      </w:r>
      <w:r w:rsidR="00D31D42" w:rsidRPr="003124BE">
        <w:t xml:space="preserve"> </w:t>
      </w:r>
      <w:r w:rsidR="00B80A61" w:rsidRPr="003124BE">
        <w:t>approach</w:t>
      </w:r>
      <w:r w:rsidR="00D31D42" w:rsidRPr="003124BE">
        <w:t xml:space="preserve"> identified a </w:t>
      </w:r>
      <w:r w:rsidRPr="003124BE">
        <w:t xml:space="preserve">distinct </w:t>
      </w:r>
      <w:r w:rsidR="00D31D42" w:rsidRPr="003124BE">
        <w:t>set of features</w:t>
      </w:r>
      <w:r w:rsidR="00B80A61" w:rsidRPr="003124BE">
        <w:t>.</w:t>
      </w:r>
    </w:p>
    <w:p w14:paraId="4F0C84A0" w14:textId="77777777" w:rsidR="00EC562C" w:rsidRPr="003124BE" w:rsidRDefault="00EC562C" w:rsidP="00524AB5">
      <w:pPr>
        <w:spacing w:line="480" w:lineRule="auto"/>
        <w:ind w:firstLine="720"/>
      </w:pPr>
    </w:p>
    <w:p w14:paraId="12932D6A" w14:textId="4F4FD23A" w:rsidR="00572071" w:rsidRPr="003124BE" w:rsidRDefault="00D33729" w:rsidP="00FF7BBB">
      <w:pPr>
        <w:rPr>
          <w:b/>
          <w:noProof/>
        </w:rPr>
      </w:pPr>
      <w:r>
        <w:rPr>
          <w:b/>
          <w:noProof/>
          <w:lang w:val="en-GB" w:eastAsia="en-GB"/>
        </w:rPr>
        <w:lastRenderedPageBreak/>
        <w:drawing>
          <wp:inline distT="0" distB="0" distL="0" distR="0" wp14:anchorId="38BB6E70" wp14:editId="4E6D39D0">
            <wp:extent cx="5943600" cy="7010400"/>
            <wp:effectExtent l="0" t="0" r="0" b="0"/>
            <wp:docPr id="1" name="Picture 1" descr="../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benchmarking/results/Figures/connectivity.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p>
    <w:p w14:paraId="092759E8" w14:textId="7F603941" w:rsidR="00EC2F76" w:rsidRPr="003124BE" w:rsidRDefault="00EC2F76" w:rsidP="0053228C">
      <w:r w:rsidRPr="003124BE">
        <w:rPr>
          <w:b/>
        </w:rPr>
        <w:t xml:space="preserve">Figure 3. Benchmarking integrative methods </w:t>
      </w:r>
      <w:r w:rsidR="00BD4A9E" w:rsidRPr="003124BE">
        <w:rPr>
          <w:b/>
        </w:rPr>
        <w:t>using</w:t>
      </w:r>
      <w:r w:rsidR="00AD70E7" w:rsidRPr="003124BE">
        <w:rPr>
          <w:b/>
        </w:rPr>
        <w:t xml:space="preserve"> </w:t>
      </w:r>
      <w:r w:rsidR="00C567FF" w:rsidRPr="003124BE">
        <w:rPr>
          <w:b/>
        </w:rPr>
        <w:t>multi</w:t>
      </w:r>
      <w:r w:rsidR="00BD4A9E" w:rsidRPr="003124BE">
        <w:rPr>
          <w:b/>
        </w:rPr>
        <w:t>-</w:t>
      </w:r>
      <w:r w:rsidR="00E06337" w:rsidRPr="003124BE">
        <w:rPr>
          <w:b/>
        </w:rPr>
        <w:t>omics</w:t>
      </w:r>
      <w:r w:rsidR="00C567FF" w:rsidRPr="003124BE">
        <w:rPr>
          <w:b/>
        </w:rPr>
        <w:t xml:space="preserve"> biomarker panel</w:t>
      </w:r>
      <w:r w:rsidR="00BD4A9E" w:rsidRPr="003124BE">
        <w:rPr>
          <w:b/>
        </w:rPr>
        <w:t>s for different cancers</w:t>
      </w:r>
      <w:r w:rsidR="00023477" w:rsidRPr="003124BE">
        <w:rPr>
          <w:b/>
        </w:rPr>
        <w:t>.</w:t>
      </w:r>
      <w:r w:rsidR="00023477" w:rsidRPr="003124BE">
        <w:t xml:space="preserve"> </w:t>
      </w:r>
      <w:r w:rsidR="00073444" w:rsidRPr="003124BE">
        <w:rPr>
          <w:b/>
        </w:rPr>
        <w:t>a</w:t>
      </w:r>
      <w:r w:rsidR="00023477" w:rsidRPr="003124BE">
        <w:rPr>
          <w:b/>
        </w:rPr>
        <w:t>)</w:t>
      </w:r>
      <w:r w:rsidR="00023477" w:rsidRPr="003124BE">
        <w:t xml:space="preserve"> Overlap </w:t>
      </w:r>
      <w:r w:rsidR="00C567FF" w:rsidRPr="003124BE">
        <w:t>of selected features</w:t>
      </w:r>
      <w:r w:rsidR="00023477" w:rsidRPr="003124BE">
        <w:t xml:space="preserve"> using both supervised (green) and unsupervised approaches (purple).</w:t>
      </w:r>
      <w:r w:rsidR="00DD58D3" w:rsidRPr="003124BE">
        <w:t xml:space="preserve"> </w:t>
      </w:r>
      <w:commentRangeStart w:id="183"/>
      <w:r w:rsidR="00DD58D3" w:rsidRPr="003124BE">
        <w:t>A strong overlap was observed between the supervised approaches wi</w:t>
      </w:r>
      <w:r w:rsidR="00BD0988" w:rsidRPr="003124BE">
        <w:t>th the exception of DIABLO_full (blue bars) which showed more similarity to unsupervised methods (dark orange bars).</w:t>
      </w:r>
      <w:r w:rsidR="00023477" w:rsidRPr="003124BE">
        <w:t xml:space="preserve"> </w:t>
      </w:r>
      <w:commentRangeEnd w:id="183"/>
      <w:r w:rsidR="00C567FF" w:rsidRPr="003124BE">
        <w:rPr>
          <w:rStyle w:val="CommentReference"/>
          <w:rFonts w:eastAsiaTheme="minorEastAsia"/>
          <w:sz w:val="24"/>
          <w:szCs w:val="24"/>
        </w:rPr>
        <w:commentReference w:id="183"/>
      </w:r>
      <w:r w:rsidR="00073444" w:rsidRPr="003124BE">
        <w:rPr>
          <w:b/>
        </w:rPr>
        <w:t>b</w:t>
      </w:r>
      <w:r w:rsidR="00DD58D3" w:rsidRPr="003124BE">
        <w:rPr>
          <w:b/>
        </w:rPr>
        <w:t>)</w:t>
      </w:r>
      <w:r w:rsidR="00DD58D3" w:rsidRPr="003124BE">
        <w:t xml:space="preserve"> Number of edges </w:t>
      </w:r>
      <w:r w:rsidR="00C567FF" w:rsidRPr="003124BE">
        <w:t xml:space="preserve">within each </w:t>
      </w:r>
      <w:r w:rsidR="00BD4A9E" w:rsidRPr="003124BE">
        <w:t xml:space="preserve">panel </w:t>
      </w:r>
      <w:r w:rsidR="00DD58D3" w:rsidRPr="003124BE">
        <w:t xml:space="preserve">network at various </w:t>
      </w:r>
      <w:r w:rsidR="003D2C96" w:rsidRPr="003124BE">
        <w:t xml:space="preserve">correlation (Pearson) cut-offs. </w:t>
      </w:r>
      <w:r w:rsidR="00C567FF" w:rsidRPr="003124BE">
        <w:t>Un</w:t>
      </w:r>
      <w:r w:rsidR="003D2C96" w:rsidRPr="003124BE">
        <w:t xml:space="preserve">supervised approaches </w:t>
      </w:r>
      <w:r w:rsidR="00C567FF" w:rsidRPr="003124BE">
        <w:t xml:space="preserve">panels were </w:t>
      </w:r>
      <w:r w:rsidR="003D2C96" w:rsidRPr="003124BE">
        <w:t xml:space="preserve">more connected </w:t>
      </w:r>
      <w:r w:rsidR="003D2C96" w:rsidRPr="003124BE">
        <w:lastRenderedPageBreak/>
        <w:t xml:space="preserve">than </w:t>
      </w:r>
      <w:r w:rsidR="00C567FF" w:rsidRPr="003124BE">
        <w:t>those from</w:t>
      </w:r>
      <w:r w:rsidR="003D2C96" w:rsidRPr="003124BE">
        <w:t xml:space="preserve"> supervised approaches</w:t>
      </w:r>
      <w:r w:rsidR="00C567FF" w:rsidRPr="003124BE">
        <w:t xml:space="preserve">, with the exception of </w:t>
      </w:r>
      <w:r w:rsidR="003D2C96" w:rsidRPr="003124BE">
        <w:t xml:space="preserve">DIABLO_full </w:t>
      </w:r>
      <w:r w:rsidR="00C567FF" w:rsidRPr="003124BE">
        <w:t xml:space="preserve">which led to a highly-connected panel. </w:t>
      </w:r>
      <w:r w:rsidR="00073444" w:rsidRPr="003124BE">
        <w:rPr>
          <w:b/>
        </w:rPr>
        <w:t>c</w:t>
      </w:r>
      <w:r w:rsidR="003D2C96" w:rsidRPr="003124BE">
        <w:rPr>
          <w:b/>
        </w:rPr>
        <w:t>)</w:t>
      </w:r>
      <w:r w:rsidR="003D2C96" w:rsidRPr="003124BE">
        <w:t xml:space="preserve"> </w:t>
      </w:r>
      <w:r w:rsidR="00C43B80" w:rsidRPr="003124BE">
        <w:t xml:space="preserve">upper panel: </w:t>
      </w:r>
      <w:r w:rsidR="00733DC7" w:rsidRPr="003124BE">
        <w:t>Network m</w:t>
      </w:r>
      <w:r w:rsidR="003D2C96" w:rsidRPr="003124BE">
        <w:t xml:space="preserve">odularity of </w:t>
      </w:r>
      <w:r w:rsidR="002A1D67" w:rsidRPr="003124BE">
        <w:t>each</w:t>
      </w:r>
      <w:r w:rsidR="00733DC7" w:rsidRPr="003124BE">
        <w:t xml:space="preserve"> multi-omic biomarker panel</w:t>
      </w:r>
      <w:r w:rsidR="003D2C96" w:rsidRPr="003124BE">
        <w:t xml:space="preserve"> </w:t>
      </w:r>
      <w:r w:rsidR="00C03507" w:rsidRPr="003124BE">
        <w:t xml:space="preserve">for </w:t>
      </w:r>
      <w:r w:rsidR="00733DC7" w:rsidRPr="003124BE">
        <w:t>c</w:t>
      </w:r>
      <w:r w:rsidR="00C03507" w:rsidRPr="003124BE">
        <w:t>olon cancer</w:t>
      </w:r>
      <w:r w:rsidR="002A1D67" w:rsidRPr="003124BE">
        <w:t xml:space="preserve">: </w:t>
      </w:r>
      <w:r w:rsidR="003D2C96" w:rsidRPr="003124BE">
        <w:t xml:space="preserve">unsupervised approaches </w:t>
      </w:r>
      <w:r w:rsidR="002A1D67" w:rsidRPr="003124BE">
        <w:t>and</w:t>
      </w:r>
      <w:r w:rsidR="003D2C96" w:rsidRPr="003124BE">
        <w:t xml:space="preserve"> DIABLO_full </w:t>
      </w:r>
      <w:r w:rsidR="002A1D67" w:rsidRPr="003124BE">
        <w:t xml:space="preserve">resulted in </w:t>
      </w:r>
      <w:r w:rsidR="003D2C96" w:rsidRPr="003124BE">
        <w:t xml:space="preserve">a few groups of highly connected features, whereas supervised approaches </w:t>
      </w:r>
      <w:r w:rsidR="002A1D67" w:rsidRPr="003124BE">
        <w:t>identified network</w:t>
      </w:r>
      <w:r w:rsidR="00733DC7" w:rsidRPr="003124BE">
        <w:t>s</w:t>
      </w:r>
      <w:r w:rsidR="002A1D67" w:rsidRPr="003124BE">
        <w:t xml:space="preserve"> with </w:t>
      </w:r>
      <w:r w:rsidR="003D2C96" w:rsidRPr="003124BE">
        <w:t xml:space="preserve">many groups </w:t>
      </w:r>
      <w:r w:rsidR="002A1D67" w:rsidRPr="003124BE">
        <w:t>of</w:t>
      </w:r>
      <w:r w:rsidR="003D2C96" w:rsidRPr="003124BE">
        <w:t xml:space="preserve"> sparsely connected features.</w:t>
      </w:r>
      <w:r w:rsidR="00073444" w:rsidRPr="003124BE">
        <w:t xml:space="preserve"> </w:t>
      </w:r>
      <w:r w:rsidR="00C43B80" w:rsidRPr="003124BE">
        <w:t xml:space="preserve">lower panel: </w:t>
      </w:r>
      <w:r w:rsidR="00733DC7" w:rsidRPr="003124BE">
        <w:t>Component plots depicting the clear separation of subjects in the high and low survival groups for supervised methods as compared to the unsupervised methods (for the first two components only).</w:t>
      </w:r>
    </w:p>
    <w:p w14:paraId="40520CAF" w14:textId="77777777" w:rsidR="00EC2F76" w:rsidRPr="003124BE" w:rsidRDefault="00EC2F76" w:rsidP="00F21B8F">
      <w:pPr>
        <w:spacing w:line="480" w:lineRule="auto"/>
        <w:rPr>
          <w:b/>
        </w:rPr>
      </w:pPr>
    </w:p>
    <w:p w14:paraId="37AC77D4" w14:textId="1E281D3E" w:rsidR="00C03507" w:rsidRPr="003124BE" w:rsidRDefault="00EC2F76" w:rsidP="002B5C40">
      <w:pPr>
        <w:spacing w:line="480" w:lineRule="auto"/>
        <w:ind w:firstLine="720"/>
      </w:pPr>
      <w:r w:rsidRPr="003124BE">
        <w:t xml:space="preserve">The connectivity of each </w:t>
      </w:r>
      <w:r w:rsidR="00B70EE8" w:rsidRPr="003124BE">
        <w:t xml:space="preserve">of the seven </w:t>
      </w:r>
      <w:r w:rsidRPr="003124BE">
        <w:t>multi-</w:t>
      </w:r>
      <w:r w:rsidR="00E06337" w:rsidRPr="003124BE">
        <w:t>omics</w:t>
      </w:r>
      <w:r w:rsidRPr="003124BE">
        <w:t xml:space="preserve"> panel</w:t>
      </w:r>
      <w:r w:rsidR="00684412" w:rsidRPr="003124BE">
        <w:t>s</w:t>
      </w:r>
      <w:r w:rsidRPr="003124BE">
        <w:t xml:space="preserve"> was determined by generating a network at various correlation coefficient (Pearson) cut-offs (</w:t>
      </w:r>
      <w:r w:rsidR="00AB7B7D" w:rsidRPr="003124BE">
        <w:rPr>
          <w:b/>
        </w:rPr>
        <w:t>Fig.</w:t>
      </w:r>
      <w:r w:rsidRPr="003124BE">
        <w:rPr>
          <w:b/>
        </w:rPr>
        <w:t xml:space="preserve"> 3</w:t>
      </w:r>
      <w:r w:rsidR="00EF1975" w:rsidRPr="003124BE">
        <w:rPr>
          <w:b/>
        </w:rPr>
        <w:t>b</w:t>
      </w:r>
      <w:r w:rsidRPr="003124BE">
        <w:t>). Regardless of the cut-off used</w:t>
      </w:r>
      <w:r w:rsidR="00C03507" w:rsidRPr="003124BE">
        <w:t xml:space="preserve">, </w:t>
      </w:r>
      <w:r w:rsidRPr="003124BE">
        <w:t xml:space="preserve">unsupervised approaches </w:t>
      </w:r>
      <w:r w:rsidR="00C03507" w:rsidRPr="003124BE">
        <w:t xml:space="preserve">led to networks with </w:t>
      </w:r>
      <w:r w:rsidRPr="003124BE">
        <w:t xml:space="preserve">greater </w:t>
      </w:r>
      <w:r w:rsidR="00C03507" w:rsidRPr="003124BE">
        <w:t>connectivity (</w:t>
      </w:r>
      <w:r w:rsidRPr="003124BE">
        <w:t>number of edges</w:t>
      </w:r>
      <w:r w:rsidR="00C03507" w:rsidRPr="003124BE">
        <w:t xml:space="preserve">) than the </w:t>
      </w:r>
      <w:r w:rsidRPr="003124BE">
        <w:t>supervised approaches, with the exception of DIABLO_full.</w:t>
      </w:r>
      <w:r w:rsidR="00C03507" w:rsidRPr="003124BE">
        <w:t xml:space="preserve"> </w:t>
      </w:r>
      <w:r w:rsidR="002B5C40" w:rsidRPr="003124BE">
        <w:t xml:space="preserve">These analyses show that the biomarker panel identified from DIABLO_full displayed similar connectivity properties (including high graph density, low number of communities, large number of triads, see </w:t>
      </w:r>
      <w:r w:rsidR="002B5C40" w:rsidRPr="003124BE">
        <w:rPr>
          <w:b/>
        </w:rPr>
        <w:t>Suppl</w:t>
      </w:r>
      <w:r w:rsidR="00EF1975" w:rsidRPr="003124BE">
        <w:rPr>
          <w:b/>
        </w:rPr>
        <w:t xml:space="preserve">ementary </w:t>
      </w:r>
      <w:r w:rsidR="002B5C40" w:rsidRPr="003124BE">
        <w:rPr>
          <w:b/>
        </w:rPr>
        <w:t>Fig</w:t>
      </w:r>
      <w:r w:rsidR="00EF1975" w:rsidRPr="003124BE">
        <w:rPr>
          <w:b/>
        </w:rPr>
        <w:t>.</w:t>
      </w:r>
      <w:r w:rsidR="002B5C40" w:rsidRPr="003124BE">
        <w:rPr>
          <w:b/>
        </w:rPr>
        <w:t xml:space="preserve"> 3</w:t>
      </w:r>
      <w:r w:rsidR="002B5C40" w:rsidRPr="003124BE">
        <w:t xml:space="preserve">) to unsupervised methods whilst being able to segregate phenotypic groups. </w:t>
      </w:r>
      <w:r w:rsidR="00684412" w:rsidRPr="003124BE">
        <w:t>For example</w:t>
      </w:r>
      <w:r w:rsidR="00C03507" w:rsidRPr="003124BE">
        <w:t xml:space="preserve">, </w:t>
      </w:r>
      <w:r w:rsidR="00C03507" w:rsidRPr="003124BE">
        <w:rPr>
          <w:b/>
        </w:rPr>
        <w:t>Fig</w:t>
      </w:r>
      <w:r w:rsidR="00EF1975" w:rsidRPr="003124BE">
        <w:rPr>
          <w:b/>
        </w:rPr>
        <w:t>.</w:t>
      </w:r>
      <w:r w:rsidR="00C03507" w:rsidRPr="003124BE">
        <w:rPr>
          <w:b/>
        </w:rPr>
        <w:t xml:space="preserve"> 3</w:t>
      </w:r>
      <w:r w:rsidR="00EF1975" w:rsidRPr="003124BE">
        <w:rPr>
          <w:b/>
        </w:rPr>
        <w:t>c</w:t>
      </w:r>
      <w:r w:rsidR="00E40487" w:rsidRPr="003124BE">
        <w:t xml:space="preserve"> (upper panel)</w:t>
      </w:r>
      <w:r w:rsidR="00C03507" w:rsidRPr="003124BE">
        <w:t xml:space="preserve"> depicts the networks of all multi-</w:t>
      </w:r>
      <w:r w:rsidR="00E06337" w:rsidRPr="003124BE">
        <w:t>omics</w:t>
      </w:r>
      <w:r w:rsidR="00C03507" w:rsidRPr="003124BE">
        <w:t xml:space="preserve"> panels for the colon cancer dataset, which show high</w:t>
      </w:r>
      <w:r w:rsidR="00A072CF" w:rsidRPr="003124BE">
        <w:t>er modularity</w:t>
      </w:r>
      <w:r w:rsidR="00C03507" w:rsidRPr="003124BE">
        <w:t xml:space="preserve"> </w:t>
      </w:r>
      <w:r w:rsidR="00A072CF" w:rsidRPr="003124BE">
        <w:t>(</w:t>
      </w:r>
      <w:r w:rsidR="00C03507" w:rsidRPr="003124BE">
        <w:t xml:space="preserve">clusters of different </w:t>
      </w:r>
      <w:r w:rsidR="00E06337" w:rsidRPr="003124BE">
        <w:t>omics</w:t>
      </w:r>
      <w:r w:rsidR="00C03507" w:rsidRPr="003124BE">
        <w:t xml:space="preserve"> variables</w:t>
      </w:r>
      <w:r w:rsidR="00A072CF" w:rsidRPr="003124BE">
        <w:t>)</w:t>
      </w:r>
      <w:r w:rsidR="00C03507" w:rsidRPr="003124BE">
        <w:t xml:space="preserve"> for the unsupervised approaches and DIABLO_full as compared to the supervised approaches. The corresponding component plots showed a clear separation between the high and low survival groups for the panels from the supervised approaches, whereas the panels from the unsupervised approaches </w:t>
      </w:r>
      <w:del w:id="184" w:author="Kim-Anh Lê Cao" w:date="2018-02-28T08:04:00Z">
        <w:r w:rsidR="00C03507" w:rsidRPr="003124BE" w:rsidDel="00D652F6">
          <w:delText xml:space="preserve">were </w:delText>
        </w:r>
      </w:del>
      <w:ins w:id="185" w:author="Kim-Anh Lê Cao" w:date="2018-02-28T08:04:00Z">
        <w:r w:rsidR="00D652F6">
          <w:t xml:space="preserve">could </w:t>
        </w:r>
        <w:commentRangeStart w:id="186"/>
        <w:r w:rsidR="00D652F6">
          <w:t xml:space="preserve">not </w:t>
        </w:r>
      </w:ins>
      <w:commentRangeStart w:id="187"/>
      <w:del w:id="188" w:author="Kim-Anh Lê Cao" w:date="2018-02-28T08:04:00Z">
        <w:r w:rsidR="00C03507" w:rsidRPr="003124BE" w:rsidDel="00D652F6">
          <w:delText xml:space="preserve">understandably limited </w:delText>
        </w:r>
        <w:commentRangeEnd w:id="187"/>
        <w:r w:rsidR="00A072CF" w:rsidRPr="003124BE" w:rsidDel="00D652F6">
          <w:rPr>
            <w:rStyle w:val="CommentReference"/>
            <w:rFonts w:eastAsiaTheme="minorEastAsia"/>
            <w:sz w:val="24"/>
            <w:szCs w:val="24"/>
          </w:rPr>
          <w:commentReference w:id="187"/>
        </w:r>
        <w:r w:rsidR="00EF1975" w:rsidRPr="003124BE" w:rsidDel="00D652F6">
          <w:delText xml:space="preserve">(at least for the first two components) </w:delText>
        </w:r>
        <w:r w:rsidR="00C03507" w:rsidRPr="003124BE" w:rsidDel="00D652F6">
          <w:delText xml:space="preserve">to </w:delText>
        </w:r>
      </w:del>
      <w:r w:rsidR="00C03507" w:rsidRPr="003124BE">
        <w:t xml:space="preserve">segregate </w:t>
      </w:r>
      <w:commentRangeEnd w:id="186"/>
      <w:r w:rsidR="00D652F6">
        <w:rPr>
          <w:rStyle w:val="CommentReference"/>
          <w:rFonts w:asciiTheme="minorHAnsi" w:eastAsiaTheme="minorEastAsia" w:hAnsiTheme="minorHAnsi" w:cstheme="minorBidi"/>
        </w:rPr>
        <w:commentReference w:id="186"/>
      </w:r>
      <w:r w:rsidR="00C03507" w:rsidRPr="003124BE">
        <w:t>the survival groups</w:t>
      </w:r>
      <w:r w:rsidR="00E40487" w:rsidRPr="003124BE">
        <w:t xml:space="preserve"> [</w:t>
      </w:r>
      <w:r w:rsidR="00C03507" w:rsidRPr="003124BE">
        <w:rPr>
          <w:b/>
        </w:rPr>
        <w:t>Fig</w:t>
      </w:r>
      <w:r w:rsidR="00EF1975" w:rsidRPr="003124BE">
        <w:rPr>
          <w:b/>
        </w:rPr>
        <w:t>.</w:t>
      </w:r>
      <w:r w:rsidR="00C03507" w:rsidRPr="003124BE">
        <w:rPr>
          <w:b/>
        </w:rPr>
        <w:t xml:space="preserve"> 3</w:t>
      </w:r>
      <w:r w:rsidR="00EF1975" w:rsidRPr="003124BE">
        <w:rPr>
          <w:b/>
        </w:rPr>
        <w:t>c</w:t>
      </w:r>
      <w:r w:rsidR="00E40487" w:rsidRPr="003124BE">
        <w:t xml:space="preserve"> (lower panel)</w:t>
      </w:r>
      <w:r w:rsidR="00C03507" w:rsidRPr="003124BE">
        <w:t xml:space="preserve">, </w:t>
      </w:r>
      <w:r w:rsidR="00C03507" w:rsidRPr="003124BE">
        <w:rPr>
          <w:b/>
        </w:rPr>
        <w:t>Suppl</w:t>
      </w:r>
      <w:r w:rsidR="00EF1975" w:rsidRPr="003124BE">
        <w:rPr>
          <w:b/>
        </w:rPr>
        <w:t>ementary</w:t>
      </w:r>
      <w:r w:rsidR="00C03507" w:rsidRPr="003124BE">
        <w:rPr>
          <w:b/>
        </w:rPr>
        <w:t xml:space="preserve"> Fig</w:t>
      </w:r>
      <w:r w:rsidR="00EF1975" w:rsidRPr="003124BE">
        <w:rPr>
          <w:b/>
        </w:rPr>
        <w:t>.</w:t>
      </w:r>
      <w:r w:rsidR="00C03507" w:rsidRPr="003124BE">
        <w:rPr>
          <w:b/>
        </w:rPr>
        <w:t xml:space="preserve"> 4 and 5</w:t>
      </w:r>
      <w:r w:rsidR="00E40487" w:rsidRPr="003124BE">
        <w:t xml:space="preserve"> for other cancer datasets]</w:t>
      </w:r>
      <w:r w:rsidR="00C03507" w:rsidRPr="003124BE">
        <w:t>.</w:t>
      </w:r>
      <w:r w:rsidR="00151C01" w:rsidRPr="003124BE">
        <w:t xml:space="preserve"> </w:t>
      </w:r>
    </w:p>
    <w:p w14:paraId="3E3FF256" w14:textId="77777777" w:rsidR="00EC2F76" w:rsidRPr="003124BE" w:rsidRDefault="00EC2F76" w:rsidP="00F21B8F">
      <w:pPr>
        <w:spacing w:line="480" w:lineRule="auto"/>
        <w:rPr>
          <w:b/>
        </w:rPr>
      </w:pPr>
    </w:p>
    <w:p w14:paraId="0C2802CC" w14:textId="2F94423B" w:rsidR="00F72F55" w:rsidRPr="003124BE" w:rsidRDefault="00C4642D" w:rsidP="00F70316">
      <w:pPr>
        <w:rPr>
          <w:b/>
        </w:rPr>
      </w:pPr>
      <w:r w:rsidRPr="003124BE">
        <w:rPr>
          <w:b/>
        </w:rPr>
        <w:t xml:space="preserve">Table 2. Number of significant </w:t>
      </w:r>
      <w:r w:rsidR="0048323F" w:rsidRPr="003124BE">
        <w:rPr>
          <w:b/>
        </w:rPr>
        <w:t>gene sets</w:t>
      </w:r>
      <w:r w:rsidR="00052A61" w:rsidRPr="003124BE">
        <w:rPr>
          <w:b/>
        </w:rPr>
        <w:t xml:space="preserve"> </w:t>
      </w:r>
      <w:r w:rsidR="0048323F" w:rsidRPr="003124BE">
        <w:rPr>
          <w:b/>
        </w:rPr>
        <w:t>for each integrative method and benchmarking cancer dataset</w:t>
      </w:r>
      <w:r w:rsidR="005757AC" w:rsidRPr="003124BE">
        <w:rPr>
          <w:b/>
        </w:rPr>
        <w:t xml:space="preserve"> (FDR=5%)</w:t>
      </w:r>
      <w:r w:rsidR="00F70316" w:rsidRPr="003124BE">
        <w:rPr>
          <w:b/>
        </w:rPr>
        <w:t>.</w:t>
      </w:r>
      <w:r w:rsidR="00E168E8" w:rsidRPr="003124BE">
        <w:rPr>
          <w:b/>
        </w:rPr>
        <w:t xml:space="preserve"> </w:t>
      </w:r>
      <w:r w:rsidR="00E168E8" w:rsidRPr="003124BE">
        <w:t xml:space="preserve">Best performing method is indicated in the shaded cell. </w:t>
      </w:r>
      <w:r w:rsidR="004723D0" w:rsidRPr="003124BE">
        <w:t>Each column represents a gene set collection (</w:t>
      </w:r>
      <w:r w:rsidR="004723D0" w:rsidRPr="003124BE">
        <w:rPr>
          <w:b/>
        </w:rPr>
        <w:t>see Methods</w:t>
      </w:r>
      <w:r w:rsidR="004723D0" w:rsidRPr="003124BE">
        <w:t xml:space="preserve"> for details).</w:t>
      </w:r>
    </w:p>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180"/>
        <w:gridCol w:w="850"/>
        <w:gridCol w:w="567"/>
        <w:gridCol w:w="581"/>
        <w:gridCol w:w="567"/>
        <w:gridCol w:w="581"/>
        <w:gridCol w:w="606"/>
        <w:gridCol w:w="510"/>
        <w:gridCol w:w="708"/>
        <w:gridCol w:w="460"/>
        <w:gridCol w:w="1204"/>
      </w:tblGrid>
      <w:tr w:rsidR="00F72F55" w:rsidRPr="003124BE" w14:paraId="6CAC2552" w14:textId="77777777" w:rsidTr="008E0259">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3124BE" w:rsidRDefault="00F72F55">
            <w:pPr>
              <w:rPr>
                <w:rFonts w:eastAsia="Times New Roman"/>
                <w:b/>
                <w:color w:val="000000"/>
              </w:rPr>
            </w:pPr>
            <w:r w:rsidRPr="003124BE">
              <w:rPr>
                <w:rFonts w:eastAsia="Times New Roman"/>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3124BE" w:rsidRDefault="00F72F55">
            <w:pPr>
              <w:rPr>
                <w:rFonts w:eastAsia="Times New Roman"/>
                <w:b/>
                <w:color w:val="000000"/>
              </w:rPr>
            </w:pPr>
            <w:r w:rsidRPr="003124BE">
              <w:rPr>
                <w:rFonts w:eastAsia="Times New Roman"/>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3124BE" w:rsidRDefault="00F72F55">
            <w:pPr>
              <w:rPr>
                <w:rFonts w:eastAsia="Times New Roman"/>
                <w:b/>
                <w:color w:val="000000"/>
              </w:rPr>
            </w:pPr>
            <w:r w:rsidRPr="003124BE">
              <w:rPr>
                <w:rFonts w:eastAsia="Times New Roman"/>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3124BE" w:rsidRDefault="00F72F55">
            <w:pPr>
              <w:rPr>
                <w:rFonts w:eastAsia="Times New Roman"/>
                <w:b/>
                <w:color w:val="000000"/>
              </w:rPr>
            </w:pPr>
            <w:r w:rsidRPr="003124BE">
              <w:rPr>
                <w:rFonts w:eastAsia="Times New Roman"/>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3124BE" w:rsidRDefault="00F72F55">
            <w:pPr>
              <w:rPr>
                <w:rFonts w:eastAsia="Times New Roman"/>
                <w:b/>
                <w:color w:val="000000"/>
              </w:rPr>
            </w:pPr>
            <w:r w:rsidRPr="003124BE">
              <w:rPr>
                <w:rFonts w:eastAsia="Times New Roman"/>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3124BE" w:rsidRDefault="00F72F55">
            <w:pPr>
              <w:rPr>
                <w:rFonts w:eastAsia="Times New Roman"/>
                <w:b/>
                <w:color w:val="000000"/>
              </w:rPr>
            </w:pPr>
            <w:r w:rsidRPr="003124BE">
              <w:rPr>
                <w:rFonts w:eastAsia="Times New Roman"/>
                <w:b/>
                <w:color w:val="000000"/>
              </w:rPr>
              <w:t>C3</w:t>
            </w:r>
          </w:p>
        </w:tc>
        <w:tc>
          <w:tcPr>
            <w:tcW w:w="581" w:type="dxa"/>
            <w:tcBorders>
              <w:top w:val="single" w:sz="24" w:space="0" w:color="auto"/>
              <w:bottom w:val="single" w:sz="24" w:space="0" w:color="auto"/>
            </w:tcBorders>
            <w:shd w:val="clear" w:color="auto" w:fill="auto"/>
            <w:noWrap/>
            <w:vAlign w:val="bottom"/>
            <w:hideMark/>
          </w:tcPr>
          <w:p w14:paraId="6D9BE753" w14:textId="77777777" w:rsidR="00F72F55" w:rsidRPr="003124BE" w:rsidRDefault="00F72F55">
            <w:pPr>
              <w:rPr>
                <w:rFonts w:eastAsia="Times New Roman"/>
                <w:b/>
                <w:color w:val="000000"/>
              </w:rPr>
            </w:pPr>
            <w:r w:rsidRPr="003124BE">
              <w:rPr>
                <w:rFonts w:eastAsia="Times New Roman"/>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3124BE" w:rsidRDefault="00F72F55">
            <w:pPr>
              <w:rPr>
                <w:rFonts w:eastAsia="Times New Roman"/>
                <w:b/>
                <w:color w:val="000000"/>
              </w:rPr>
            </w:pPr>
            <w:r w:rsidRPr="003124BE">
              <w:rPr>
                <w:rFonts w:eastAsia="Times New Roman"/>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3124BE" w:rsidRDefault="00F72F55">
            <w:pPr>
              <w:rPr>
                <w:rFonts w:eastAsia="Times New Roman"/>
                <w:b/>
                <w:color w:val="000000"/>
              </w:rPr>
            </w:pPr>
            <w:r w:rsidRPr="003124BE">
              <w:rPr>
                <w:rFonts w:eastAsia="Times New Roman"/>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3124BE" w:rsidRDefault="00F72F55">
            <w:pPr>
              <w:rPr>
                <w:rFonts w:eastAsia="Times New Roman"/>
                <w:b/>
                <w:color w:val="000000"/>
              </w:rPr>
            </w:pPr>
            <w:r w:rsidRPr="003124BE">
              <w:rPr>
                <w:rFonts w:eastAsia="Times New Roman"/>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3124BE" w:rsidRDefault="00F72F55">
            <w:pPr>
              <w:rPr>
                <w:rFonts w:eastAsia="Times New Roman"/>
                <w:b/>
                <w:color w:val="000000"/>
              </w:rPr>
            </w:pPr>
            <w:r w:rsidRPr="003124BE">
              <w:rPr>
                <w:rFonts w:eastAsia="Times New Roman"/>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3124BE" w:rsidRDefault="00F72F55">
            <w:pPr>
              <w:rPr>
                <w:rFonts w:eastAsia="Times New Roman"/>
                <w:b/>
                <w:color w:val="000000"/>
              </w:rPr>
            </w:pPr>
            <w:r w:rsidRPr="003124BE">
              <w:rPr>
                <w:rFonts w:eastAsia="Times New Roman"/>
                <w:b/>
                <w:color w:val="000000"/>
              </w:rPr>
              <w:t>TISSUES</w:t>
            </w:r>
          </w:p>
        </w:tc>
      </w:tr>
      <w:tr w:rsidR="008E0259" w:rsidRPr="003124BE" w14:paraId="22B13A54" w14:textId="77777777" w:rsidTr="008E0259">
        <w:trPr>
          <w:trHeight w:val="320"/>
        </w:trPr>
        <w:tc>
          <w:tcPr>
            <w:tcW w:w="956" w:type="dxa"/>
            <w:vMerge w:val="restart"/>
            <w:tcBorders>
              <w:top w:val="single" w:sz="24" w:space="0" w:color="auto"/>
            </w:tcBorders>
            <w:shd w:val="clear" w:color="auto" w:fill="auto"/>
            <w:noWrap/>
            <w:vAlign w:val="bottom"/>
            <w:hideMark/>
          </w:tcPr>
          <w:p w14:paraId="092778BB" w14:textId="6768F7D6" w:rsidR="008E0259" w:rsidRPr="003124BE" w:rsidRDefault="008E0259" w:rsidP="00F72F55">
            <w:pPr>
              <w:rPr>
                <w:rFonts w:eastAsia="Times New Roman"/>
                <w:b/>
                <w:color w:val="000000"/>
              </w:rPr>
            </w:pPr>
            <w:r w:rsidRPr="003124BE">
              <w:rPr>
                <w:rFonts w:eastAsia="Times New Roman"/>
                <w:b/>
                <w:color w:val="000000"/>
              </w:rPr>
              <w:t>Colon</w:t>
            </w:r>
          </w:p>
          <w:p w14:paraId="0A754BD7" w14:textId="77777777" w:rsidR="008E0259" w:rsidRPr="003124BE" w:rsidRDefault="008E0259" w:rsidP="00F72F55">
            <w:pPr>
              <w:rPr>
                <w:rFonts w:eastAsia="Times New Roman"/>
                <w:b/>
                <w:color w:val="000000"/>
              </w:rPr>
            </w:pPr>
          </w:p>
          <w:p w14:paraId="64EA8C7A" w14:textId="77777777" w:rsidR="008E0259" w:rsidRPr="003124BE" w:rsidRDefault="008E0259" w:rsidP="00F72F55">
            <w:pPr>
              <w:rPr>
                <w:rFonts w:eastAsia="Times New Roman"/>
                <w:b/>
                <w:color w:val="000000"/>
              </w:rPr>
            </w:pPr>
          </w:p>
          <w:p w14:paraId="4FB85617" w14:textId="77777777" w:rsidR="008E0259" w:rsidRPr="003124BE" w:rsidRDefault="008E0259" w:rsidP="00F72F55">
            <w:pPr>
              <w:rPr>
                <w:rFonts w:eastAsia="Times New Roman"/>
                <w:b/>
                <w:color w:val="000000"/>
              </w:rPr>
            </w:pPr>
          </w:p>
          <w:p w14:paraId="2320A125" w14:textId="7963E0B5"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8E0259" w:rsidRPr="003124BE" w:rsidRDefault="008E0259" w:rsidP="00ED7B2F">
            <w:pPr>
              <w:rPr>
                <w:rFonts w:eastAsia="Times New Roman"/>
                <w:color w:val="000000"/>
              </w:rPr>
            </w:pPr>
            <w:r w:rsidRPr="003124BE">
              <w:rPr>
                <w:rFonts w:eastAsia="Times New Roman"/>
                <w:color w:val="000000"/>
              </w:rPr>
              <w:lastRenderedPageBreak/>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29F49410"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1FEBBFA3" w:rsidR="008E0259" w:rsidRPr="003124BE" w:rsidRDefault="008E0259">
            <w:pPr>
              <w:jc w:val="right"/>
              <w:rPr>
                <w:rFonts w:eastAsia="Times New Roman"/>
                <w:color w:val="000000"/>
              </w:rPr>
            </w:pPr>
            <w:r w:rsidRPr="003124BE">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FDF8C3E" w14:textId="1A824C51" w:rsidR="008E0259" w:rsidRPr="003124BE" w:rsidRDefault="008E0259">
            <w:pPr>
              <w:jc w:val="right"/>
              <w:rPr>
                <w:rFonts w:eastAsia="Times New Roman"/>
                <w:color w:val="000000"/>
              </w:rPr>
            </w:pPr>
            <w:r w:rsidRPr="003124BE">
              <w:rPr>
                <w:rFonts w:eastAsia="Times New Roman"/>
                <w:color w:val="000000"/>
              </w:rPr>
              <w:t>12</w:t>
            </w:r>
          </w:p>
        </w:tc>
        <w:tc>
          <w:tcPr>
            <w:tcW w:w="567" w:type="dxa"/>
            <w:tcBorders>
              <w:top w:val="single" w:sz="24" w:space="0" w:color="auto"/>
            </w:tcBorders>
            <w:shd w:val="clear" w:color="auto" w:fill="auto"/>
            <w:noWrap/>
            <w:vAlign w:val="bottom"/>
            <w:hideMark/>
          </w:tcPr>
          <w:p w14:paraId="7E13FE09" w14:textId="5A880C66" w:rsidR="008E0259" w:rsidRPr="003124BE" w:rsidRDefault="008E0259">
            <w:pPr>
              <w:jc w:val="right"/>
              <w:rPr>
                <w:rFonts w:eastAsia="Times New Roman"/>
                <w:color w:val="000000"/>
              </w:rPr>
            </w:pPr>
            <w:r w:rsidRPr="003124BE">
              <w:rPr>
                <w:rFonts w:eastAsia="Times New Roman"/>
                <w:color w:val="000000"/>
              </w:rPr>
              <w:t>11</w:t>
            </w:r>
          </w:p>
        </w:tc>
        <w:tc>
          <w:tcPr>
            <w:tcW w:w="581" w:type="dxa"/>
            <w:tcBorders>
              <w:top w:val="single" w:sz="24" w:space="0" w:color="auto"/>
              <w:bottom w:val="single" w:sz="4" w:space="0" w:color="auto"/>
            </w:tcBorders>
            <w:shd w:val="clear" w:color="auto" w:fill="auto"/>
            <w:noWrap/>
            <w:vAlign w:val="bottom"/>
            <w:hideMark/>
          </w:tcPr>
          <w:p w14:paraId="6005A577" w14:textId="1B4EE6CC" w:rsidR="008E0259" w:rsidRPr="003124BE" w:rsidRDefault="008E0259">
            <w:pPr>
              <w:jc w:val="right"/>
              <w:rPr>
                <w:rFonts w:eastAsia="Times New Roman"/>
                <w:color w:val="000000"/>
              </w:rPr>
            </w:pPr>
            <w:r w:rsidRPr="003124BE">
              <w:rPr>
                <w:rFonts w:eastAsia="Times New Roman"/>
                <w:color w:val="000000"/>
              </w:rPr>
              <w:t>1</w:t>
            </w:r>
          </w:p>
        </w:tc>
        <w:tc>
          <w:tcPr>
            <w:tcW w:w="606" w:type="dxa"/>
            <w:tcBorders>
              <w:top w:val="single" w:sz="24" w:space="0" w:color="auto"/>
              <w:bottom w:val="single" w:sz="4" w:space="0" w:color="auto"/>
            </w:tcBorders>
            <w:shd w:val="clear" w:color="auto" w:fill="auto"/>
            <w:noWrap/>
            <w:vAlign w:val="bottom"/>
            <w:hideMark/>
          </w:tcPr>
          <w:p w14:paraId="53A9AC5B" w14:textId="3266A151" w:rsidR="008E0259" w:rsidRPr="003124BE" w:rsidRDefault="008E0259">
            <w:pPr>
              <w:jc w:val="right"/>
              <w:rPr>
                <w:rFonts w:eastAsia="Times New Roman"/>
                <w:color w:val="000000"/>
              </w:rPr>
            </w:pPr>
            <w:r w:rsidRPr="003124BE">
              <w:rPr>
                <w:rFonts w:eastAsia="Times New Roman"/>
                <w:color w:val="000000"/>
              </w:rPr>
              <w:t>7</w:t>
            </w:r>
          </w:p>
        </w:tc>
        <w:tc>
          <w:tcPr>
            <w:tcW w:w="466" w:type="dxa"/>
            <w:tcBorders>
              <w:top w:val="single" w:sz="24" w:space="0" w:color="auto"/>
            </w:tcBorders>
            <w:shd w:val="clear" w:color="auto" w:fill="auto"/>
            <w:noWrap/>
            <w:vAlign w:val="bottom"/>
            <w:hideMark/>
          </w:tcPr>
          <w:p w14:paraId="2F460F01" w14:textId="201BC984" w:rsidR="008E0259" w:rsidRPr="003124BE" w:rsidRDefault="008E0259">
            <w:pPr>
              <w:jc w:val="right"/>
              <w:rPr>
                <w:rFonts w:eastAsia="Times New Roman"/>
                <w:color w:val="000000"/>
              </w:rPr>
            </w:pPr>
            <w:r w:rsidRPr="003124BE">
              <w:rPr>
                <w:rFonts w:eastAsia="Times New Roman"/>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82E0FF5" w:rsidR="008E0259" w:rsidRPr="003124BE" w:rsidRDefault="008E0259">
            <w:pPr>
              <w:jc w:val="right"/>
              <w:rPr>
                <w:rFonts w:eastAsia="Times New Roman"/>
                <w:color w:val="000000"/>
              </w:rPr>
            </w:pPr>
            <w:r w:rsidRPr="003124BE">
              <w:rPr>
                <w:rFonts w:eastAsia="Times New Roman"/>
                <w:color w:val="000000"/>
              </w:rPr>
              <w:t>61</w:t>
            </w:r>
          </w:p>
        </w:tc>
        <w:tc>
          <w:tcPr>
            <w:tcW w:w="460" w:type="dxa"/>
            <w:tcBorders>
              <w:top w:val="single" w:sz="24" w:space="0" w:color="auto"/>
              <w:bottom w:val="single" w:sz="4" w:space="0" w:color="auto"/>
            </w:tcBorders>
            <w:shd w:val="clear" w:color="auto" w:fill="auto"/>
            <w:noWrap/>
            <w:vAlign w:val="bottom"/>
            <w:hideMark/>
          </w:tcPr>
          <w:p w14:paraId="6144CD34" w14:textId="6B180A2C"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278133E9" w14:textId="21F35891"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445E5371" w14:textId="77777777" w:rsidTr="008E0259">
        <w:trPr>
          <w:trHeight w:val="320"/>
        </w:trPr>
        <w:tc>
          <w:tcPr>
            <w:tcW w:w="956" w:type="dxa"/>
            <w:vMerge/>
            <w:shd w:val="clear" w:color="auto" w:fill="auto"/>
            <w:noWrap/>
            <w:vAlign w:val="bottom"/>
            <w:hideMark/>
          </w:tcPr>
          <w:p w14:paraId="04176357" w14:textId="583F22D0" w:rsidR="008E0259" w:rsidRPr="003124BE"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4AA446" w14:textId="546644E4" w:rsidR="008E0259" w:rsidRPr="003124BE" w:rsidRDefault="008E0259" w:rsidP="00ED7B2F">
            <w:pPr>
              <w:rPr>
                <w:rFonts w:eastAsia="Times New Roman"/>
                <w:b/>
                <w:color w:val="000000"/>
              </w:rPr>
            </w:pPr>
            <w:r w:rsidRPr="003124BE">
              <w:rPr>
                <w:rFonts w:eastAsia="Times New Roman"/>
                <w:b/>
                <w:color w:val="000000"/>
              </w:rPr>
              <w:t xml:space="preserve">DIABLO_full </w:t>
            </w:r>
          </w:p>
        </w:tc>
        <w:tc>
          <w:tcPr>
            <w:tcW w:w="850" w:type="dxa"/>
            <w:shd w:val="clear" w:color="auto" w:fill="E2EFD9" w:themeFill="accent6" w:themeFillTint="33"/>
            <w:noWrap/>
            <w:vAlign w:val="bottom"/>
            <w:hideMark/>
          </w:tcPr>
          <w:p w14:paraId="1A8CD697" w14:textId="0ED62AF8" w:rsidR="008E0259" w:rsidRPr="003124BE" w:rsidRDefault="008E0259">
            <w:pPr>
              <w:jc w:val="right"/>
              <w:rPr>
                <w:rFonts w:eastAsia="Times New Roman"/>
                <w:b/>
                <w:color w:val="000000"/>
              </w:rPr>
            </w:pPr>
            <w:r w:rsidRPr="003124BE">
              <w:rPr>
                <w:rFonts w:eastAsia="Times New Roman"/>
                <w:b/>
                <w:color w:val="000000"/>
              </w:rPr>
              <w:t>23</w:t>
            </w:r>
          </w:p>
        </w:tc>
        <w:tc>
          <w:tcPr>
            <w:tcW w:w="567" w:type="dxa"/>
            <w:shd w:val="clear" w:color="auto" w:fill="FFFFFF" w:themeFill="background1"/>
            <w:noWrap/>
            <w:vAlign w:val="bottom"/>
            <w:hideMark/>
          </w:tcPr>
          <w:p w14:paraId="28112B6F" w14:textId="7A9068B8"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35BC0D3A" w14:textId="6D82DBCB" w:rsidR="008E0259" w:rsidRPr="003124BE" w:rsidRDefault="008E0259">
            <w:pPr>
              <w:jc w:val="right"/>
              <w:rPr>
                <w:rFonts w:eastAsia="Times New Roman"/>
                <w:b/>
                <w:color w:val="000000"/>
              </w:rPr>
            </w:pPr>
            <w:r w:rsidRPr="003124BE">
              <w:rPr>
                <w:rFonts w:eastAsia="Times New Roman"/>
                <w:b/>
                <w:color w:val="000000"/>
              </w:rPr>
              <w:t>113</w:t>
            </w:r>
          </w:p>
        </w:tc>
        <w:tc>
          <w:tcPr>
            <w:tcW w:w="567" w:type="dxa"/>
            <w:shd w:val="clear" w:color="auto" w:fill="auto"/>
            <w:noWrap/>
            <w:vAlign w:val="bottom"/>
            <w:hideMark/>
          </w:tcPr>
          <w:p w14:paraId="0A5443FD" w14:textId="6557CFDA"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5DC0F330" w14:textId="15560935" w:rsidR="008E0259" w:rsidRPr="003124BE" w:rsidRDefault="008E0259">
            <w:pPr>
              <w:jc w:val="right"/>
              <w:rPr>
                <w:rFonts w:eastAsia="Times New Roman"/>
                <w:b/>
                <w:color w:val="000000"/>
              </w:rPr>
            </w:pPr>
            <w:r w:rsidRPr="003124BE">
              <w:rPr>
                <w:rFonts w:eastAsia="Times New Roman"/>
                <w:b/>
                <w:color w:val="000000"/>
              </w:rPr>
              <w:t>46</w:t>
            </w:r>
          </w:p>
        </w:tc>
        <w:tc>
          <w:tcPr>
            <w:tcW w:w="606" w:type="dxa"/>
            <w:shd w:val="clear" w:color="auto" w:fill="E2EFD9" w:themeFill="accent6" w:themeFillTint="33"/>
            <w:noWrap/>
            <w:vAlign w:val="bottom"/>
            <w:hideMark/>
          </w:tcPr>
          <w:p w14:paraId="4E3E4DB5" w14:textId="01B91400" w:rsidR="008E0259" w:rsidRPr="003124BE" w:rsidRDefault="008E0259">
            <w:pPr>
              <w:jc w:val="right"/>
              <w:rPr>
                <w:rFonts w:eastAsia="Times New Roman"/>
                <w:b/>
                <w:color w:val="000000"/>
              </w:rPr>
            </w:pPr>
            <w:r w:rsidRPr="003124BE">
              <w:rPr>
                <w:rFonts w:eastAsia="Times New Roman"/>
                <w:b/>
                <w:color w:val="000000"/>
              </w:rPr>
              <w:t>216</w:t>
            </w:r>
          </w:p>
        </w:tc>
        <w:tc>
          <w:tcPr>
            <w:tcW w:w="466" w:type="dxa"/>
            <w:shd w:val="clear" w:color="auto" w:fill="auto"/>
            <w:noWrap/>
            <w:vAlign w:val="bottom"/>
            <w:hideMark/>
          </w:tcPr>
          <w:p w14:paraId="4737E75B" w14:textId="3CDE43ED"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E2EFD9" w:themeFill="accent6" w:themeFillTint="33"/>
            <w:noWrap/>
            <w:vAlign w:val="bottom"/>
            <w:hideMark/>
          </w:tcPr>
          <w:p w14:paraId="46B3564A" w14:textId="0523340D" w:rsidR="008E0259" w:rsidRPr="003124BE" w:rsidRDefault="008E0259">
            <w:pPr>
              <w:jc w:val="right"/>
              <w:rPr>
                <w:rFonts w:eastAsia="Times New Roman"/>
                <w:b/>
                <w:color w:val="000000"/>
              </w:rPr>
            </w:pPr>
            <w:r w:rsidRPr="003124BE">
              <w:rPr>
                <w:rFonts w:eastAsia="Times New Roman"/>
                <w:b/>
                <w:color w:val="000000"/>
              </w:rPr>
              <w:t>218</w:t>
            </w:r>
          </w:p>
        </w:tc>
        <w:tc>
          <w:tcPr>
            <w:tcW w:w="460" w:type="dxa"/>
            <w:shd w:val="clear" w:color="auto" w:fill="E2EFD9" w:themeFill="accent6" w:themeFillTint="33"/>
            <w:noWrap/>
            <w:vAlign w:val="bottom"/>
            <w:hideMark/>
          </w:tcPr>
          <w:p w14:paraId="6902329E" w14:textId="6B6956D9" w:rsidR="008E0259" w:rsidRPr="003124BE" w:rsidRDefault="008E0259">
            <w:pPr>
              <w:jc w:val="right"/>
              <w:rPr>
                <w:rFonts w:eastAsia="Times New Roman"/>
                <w:b/>
                <w:color w:val="000000"/>
              </w:rPr>
            </w:pPr>
            <w:r w:rsidRPr="003124BE">
              <w:rPr>
                <w:rFonts w:eastAsia="Times New Roman"/>
                <w:b/>
                <w:color w:val="000000"/>
              </w:rPr>
              <w:t>7</w:t>
            </w:r>
          </w:p>
        </w:tc>
        <w:tc>
          <w:tcPr>
            <w:tcW w:w="1134" w:type="dxa"/>
            <w:shd w:val="clear" w:color="auto" w:fill="E2EFD9" w:themeFill="accent6" w:themeFillTint="33"/>
            <w:noWrap/>
            <w:vAlign w:val="bottom"/>
            <w:hideMark/>
          </w:tcPr>
          <w:p w14:paraId="145CBA28" w14:textId="7D5A868A" w:rsidR="008E0259" w:rsidRPr="003124BE" w:rsidRDefault="008E0259">
            <w:pPr>
              <w:jc w:val="right"/>
              <w:rPr>
                <w:rFonts w:eastAsia="Times New Roman"/>
                <w:b/>
                <w:color w:val="000000"/>
              </w:rPr>
            </w:pPr>
            <w:r w:rsidRPr="003124BE">
              <w:rPr>
                <w:rFonts w:eastAsia="Times New Roman"/>
                <w:b/>
                <w:color w:val="000000"/>
              </w:rPr>
              <w:t>16</w:t>
            </w:r>
          </w:p>
        </w:tc>
      </w:tr>
      <w:tr w:rsidR="008E0259" w:rsidRPr="003124BE" w14:paraId="32A7B221" w14:textId="77777777" w:rsidTr="008E0259">
        <w:trPr>
          <w:trHeight w:val="320"/>
        </w:trPr>
        <w:tc>
          <w:tcPr>
            <w:tcW w:w="956" w:type="dxa"/>
            <w:vMerge/>
            <w:shd w:val="clear" w:color="auto" w:fill="auto"/>
            <w:noWrap/>
            <w:vAlign w:val="bottom"/>
            <w:hideMark/>
          </w:tcPr>
          <w:p w14:paraId="71B3F7C1" w14:textId="74C628F4" w:rsidR="008E0259" w:rsidRPr="003124BE" w:rsidRDefault="008E0259" w:rsidP="009365C6">
            <w:pPr>
              <w:rPr>
                <w:rFonts w:eastAsia="Times New Roman"/>
                <w:b/>
                <w:color w:val="000000"/>
              </w:rPr>
            </w:pPr>
          </w:p>
        </w:tc>
        <w:tc>
          <w:tcPr>
            <w:tcW w:w="2180" w:type="dxa"/>
            <w:shd w:val="clear" w:color="auto" w:fill="auto"/>
            <w:noWrap/>
            <w:vAlign w:val="bottom"/>
            <w:hideMark/>
          </w:tcPr>
          <w:p w14:paraId="2034A1EC" w14:textId="5FD5C665" w:rsidR="008E0259" w:rsidRPr="003124BE" w:rsidRDefault="008E0259" w:rsidP="00ED7B2F">
            <w:pPr>
              <w:rPr>
                <w:rFonts w:eastAsia="Times New Roman"/>
                <w:color w:val="000000"/>
              </w:rPr>
            </w:pPr>
            <w:r w:rsidRPr="003124BE">
              <w:rPr>
                <w:rFonts w:eastAsia="Times New Roman"/>
                <w:color w:val="000000"/>
              </w:rPr>
              <w:t xml:space="preserve">DIABLO_null </w:t>
            </w:r>
          </w:p>
        </w:tc>
        <w:tc>
          <w:tcPr>
            <w:tcW w:w="850" w:type="dxa"/>
            <w:shd w:val="clear" w:color="auto" w:fill="auto"/>
            <w:noWrap/>
            <w:vAlign w:val="bottom"/>
            <w:hideMark/>
          </w:tcPr>
          <w:p w14:paraId="1E34A97D" w14:textId="2DA7698B"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6556D036" w14:textId="3DFAFD99"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4E7EA379" w14:textId="7CF679A4" w:rsidR="008E0259" w:rsidRPr="003124BE" w:rsidRDefault="008E0259">
            <w:pPr>
              <w:jc w:val="right"/>
              <w:rPr>
                <w:rFonts w:eastAsia="Times New Roman"/>
                <w:color w:val="000000"/>
              </w:rPr>
            </w:pPr>
            <w:r w:rsidRPr="003124BE">
              <w:rPr>
                <w:rFonts w:eastAsia="Times New Roman"/>
                <w:color w:val="000000"/>
              </w:rPr>
              <w:t>21</w:t>
            </w:r>
          </w:p>
        </w:tc>
        <w:tc>
          <w:tcPr>
            <w:tcW w:w="567" w:type="dxa"/>
            <w:shd w:val="clear" w:color="auto" w:fill="auto"/>
            <w:noWrap/>
            <w:vAlign w:val="bottom"/>
            <w:hideMark/>
          </w:tcPr>
          <w:p w14:paraId="6B523C76" w14:textId="667D5DFC" w:rsidR="008E0259" w:rsidRPr="003124BE" w:rsidRDefault="008E0259">
            <w:pPr>
              <w:jc w:val="right"/>
              <w:rPr>
                <w:rFonts w:eastAsia="Times New Roman"/>
                <w:color w:val="000000"/>
              </w:rPr>
            </w:pPr>
            <w:r w:rsidRPr="003124BE">
              <w:rPr>
                <w:rFonts w:eastAsia="Times New Roman"/>
                <w:color w:val="000000"/>
              </w:rPr>
              <w:t>6</w:t>
            </w:r>
          </w:p>
        </w:tc>
        <w:tc>
          <w:tcPr>
            <w:tcW w:w="581" w:type="dxa"/>
            <w:shd w:val="clear" w:color="auto" w:fill="auto"/>
            <w:noWrap/>
            <w:vAlign w:val="bottom"/>
            <w:hideMark/>
          </w:tcPr>
          <w:p w14:paraId="4CE65D19" w14:textId="6E22193D" w:rsidR="008E0259" w:rsidRPr="003124BE" w:rsidRDefault="008E0259">
            <w:pPr>
              <w:jc w:val="right"/>
              <w:rPr>
                <w:rFonts w:eastAsia="Times New Roman"/>
                <w:color w:val="000000"/>
              </w:rPr>
            </w:pPr>
            <w:r w:rsidRPr="003124BE">
              <w:rPr>
                <w:rFonts w:eastAsia="Times New Roman"/>
                <w:color w:val="000000"/>
              </w:rPr>
              <w:t>1</w:t>
            </w:r>
          </w:p>
        </w:tc>
        <w:tc>
          <w:tcPr>
            <w:tcW w:w="606" w:type="dxa"/>
            <w:shd w:val="clear" w:color="auto" w:fill="auto"/>
            <w:noWrap/>
            <w:vAlign w:val="bottom"/>
            <w:hideMark/>
          </w:tcPr>
          <w:p w14:paraId="3C8E6704" w14:textId="06B5C22D" w:rsidR="008E0259" w:rsidRPr="003124BE" w:rsidRDefault="008E0259">
            <w:pPr>
              <w:jc w:val="right"/>
              <w:rPr>
                <w:rFonts w:eastAsia="Times New Roman"/>
                <w:color w:val="000000"/>
              </w:rPr>
            </w:pPr>
            <w:r w:rsidRPr="003124BE">
              <w:rPr>
                <w:rFonts w:eastAsia="Times New Roman"/>
                <w:color w:val="000000"/>
              </w:rPr>
              <w:t>0</w:t>
            </w:r>
          </w:p>
        </w:tc>
        <w:tc>
          <w:tcPr>
            <w:tcW w:w="466" w:type="dxa"/>
            <w:shd w:val="clear" w:color="auto" w:fill="auto"/>
            <w:noWrap/>
            <w:vAlign w:val="bottom"/>
            <w:hideMark/>
          </w:tcPr>
          <w:p w14:paraId="3E12E39D" w14:textId="06033A10"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75B2CBBC" w14:textId="0D17ADE5" w:rsidR="008E0259" w:rsidRPr="003124BE" w:rsidRDefault="008E0259">
            <w:pPr>
              <w:jc w:val="right"/>
              <w:rPr>
                <w:rFonts w:eastAsia="Times New Roman"/>
                <w:color w:val="000000"/>
              </w:rPr>
            </w:pPr>
            <w:r w:rsidRPr="003124BE">
              <w:rPr>
                <w:rFonts w:eastAsia="Times New Roman"/>
                <w:color w:val="000000"/>
              </w:rPr>
              <w:t>62</w:t>
            </w:r>
          </w:p>
        </w:tc>
        <w:tc>
          <w:tcPr>
            <w:tcW w:w="460" w:type="dxa"/>
            <w:shd w:val="clear" w:color="auto" w:fill="auto"/>
            <w:noWrap/>
            <w:vAlign w:val="bottom"/>
            <w:hideMark/>
          </w:tcPr>
          <w:p w14:paraId="673ED2FF" w14:textId="4C958A1C" w:rsidR="008E0259" w:rsidRPr="003124BE" w:rsidRDefault="008E0259">
            <w:pPr>
              <w:jc w:val="right"/>
              <w:rPr>
                <w:rFonts w:eastAsia="Times New Roman"/>
                <w:color w:val="000000"/>
              </w:rPr>
            </w:pPr>
            <w:r w:rsidRPr="003124BE">
              <w:rPr>
                <w:rFonts w:eastAsia="Times New Roman"/>
                <w:color w:val="000000"/>
              </w:rPr>
              <w:t>2</w:t>
            </w:r>
          </w:p>
        </w:tc>
        <w:tc>
          <w:tcPr>
            <w:tcW w:w="1134" w:type="dxa"/>
            <w:shd w:val="clear" w:color="auto" w:fill="auto"/>
            <w:noWrap/>
            <w:vAlign w:val="bottom"/>
            <w:hideMark/>
          </w:tcPr>
          <w:p w14:paraId="70316975" w14:textId="77129218"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2D926AF1" w14:textId="77777777" w:rsidTr="008E0259">
        <w:trPr>
          <w:trHeight w:val="320"/>
        </w:trPr>
        <w:tc>
          <w:tcPr>
            <w:tcW w:w="956" w:type="dxa"/>
            <w:vMerge/>
            <w:shd w:val="clear" w:color="auto" w:fill="auto"/>
            <w:noWrap/>
            <w:vAlign w:val="bottom"/>
            <w:hideMark/>
          </w:tcPr>
          <w:p w14:paraId="666962F1" w14:textId="0291EEB1" w:rsidR="008E0259" w:rsidRPr="003124BE" w:rsidRDefault="008E0259" w:rsidP="009365C6">
            <w:pPr>
              <w:rPr>
                <w:rFonts w:eastAsia="Times New Roman"/>
                <w:b/>
                <w:color w:val="000000"/>
              </w:rPr>
            </w:pPr>
          </w:p>
        </w:tc>
        <w:tc>
          <w:tcPr>
            <w:tcW w:w="2180" w:type="dxa"/>
            <w:shd w:val="clear" w:color="auto" w:fill="auto"/>
            <w:noWrap/>
            <w:vAlign w:val="bottom"/>
            <w:hideMark/>
          </w:tcPr>
          <w:p w14:paraId="7405B846" w14:textId="7094130B" w:rsidR="008E0259" w:rsidRPr="003124BE" w:rsidRDefault="008E0259" w:rsidP="00ED7B2F">
            <w:pPr>
              <w:rPr>
                <w:rFonts w:eastAsia="Times New Roman"/>
                <w:color w:val="000000"/>
              </w:rPr>
            </w:pPr>
            <w:r w:rsidRPr="003124BE">
              <w:rPr>
                <w:rFonts w:eastAsia="Times New Roman"/>
                <w:color w:val="000000"/>
              </w:rPr>
              <w:t xml:space="preserve">Ensemble </w:t>
            </w:r>
          </w:p>
        </w:tc>
        <w:tc>
          <w:tcPr>
            <w:tcW w:w="850" w:type="dxa"/>
            <w:shd w:val="clear" w:color="auto" w:fill="auto"/>
            <w:noWrap/>
            <w:vAlign w:val="bottom"/>
            <w:hideMark/>
          </w:tcPr>
          <w:p w14:paraId="1A7B57E2" w14:textId="06F2773F"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08E735B9" w14:textId="7D7E4483"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2904ABA9" w14:textId="47212280" w:rsidR="008E0259" w:rsidRPr="003124BE" w:rsidRDefault="008E0259">
            <w:pPr>
              <w:jc w:val="right"/>
              <w:rPr>
                <w:rFonts w:eastAsia="Times New Roman"/>
                <w:color w:val="000000"/>
              </w:rPr>
            </w:pPr>
            <w:r w:rsidRPr="003124BE">
              <w:rPr>
                <w:rFonts w:eastAsia="Times New Roman"/>
                <w:color w:val="000000"/>
              </w:rPr>
              <w:t>3</w:t>
            </w:r>
          </w:p>
        </w:tc>
        <w:tc>
          <w:tcPr>
            <w:tcW w:w="567" w:type="dxa"/>
            <w:tcBorders>
              <w:bottom w:val="single" w:sz="4" w:space="0" w:color="auto"/>
            </w:tcBorders>
            <w:shd w:val="clear" w:color="auto" w:fill="auto"/>
            <w:noWrap/>
            <w:vAlign w:val="bottom"/>
            <w:hideMark/>
          </w:tcPr>
          <w:p w14:paraId="333A47BD" w14:textId="63D0F7DD" w:rsidR="008E0259" w:rsidRPr="003124BE" w:rsidRDefault="008E0259">
            <w:pPr>
              <w:jc w:val="right"/>
              <w:rPr>
                <w:rFonts w:eastAsia="Times New Roman"/>
                <w:color w:val="000000"/>
              </w:rPr>
            </w:pPr>
            <w:r w:rsidRPr="003124BE">
              <w:rPr>
                <w:rFonts w:eastAsia="Times New Roman"/>
                <w:color w:val="000000"/>
              </w:rPr>
              <w:t>2</w:t>
            </w:r>
          </w:p>
        </w:tc>
        <w:tc>
          <w:tcPr>
            <w:tcW w:w="581" w:type="dxa"/>
            <w:shd w:val="clear" w:color="auto" w:fill="auto"/>
            <w:noWrap/>
            <w:vAlign w:val="bottom"/>
            <w:hideMark/>
          </w:tcPr>
          <w:p w14:paraId="5DDEF33A" w14:textId="3CCADB3F" w:rsidR="008E0259" w:rsidRPr="003124BE" w:rsidRDefault="008E0259">
            <w:pPr>
              <w:jc w:val="right"/>
              <w:rPr>
                <w:rFonts w:eastAsia="Times New Roman"/>
                <w:color w:val="000000"/>
              </w:rPr>
            </w:pPr>
            <w:r w:rsidRPr="003124BE">
              <w:rPr>
                <w:rFonts w:eastAsia="Times New Roman"/>
                <w:color w:val="000000"/>
              </w:rPr>
              <w:t>2</w:t>
            </w:r>
          </w:p>
        </w:tc>
        <w:tc>
          <w:tcPr>
            <w:tcW w:w="606" w:type="dxa"/>
            <w:shd w:val="clear" w:color="auto" w:fill="auto"/>
            <w:noWrap/>
            <w:vAlign w:val="bottom"/>
            <w:hideMark/>
          </w:tcPr>
          <w:p w14:paraId="4D25E28B" w14:textId="2224A96C" w:rsidR="008E0259" w:rsidRPr="003124BE" w:rsidRDefault="008E0259">
            <w:pPr>
              <w:jc w:val="right"/>
              <w:rPr>
                <w:rFonts w:eastAsia="Times New Roman"/>
                <w:color w:val="000000"/>
              </w:rPr>
            </w:pPr>
            <w:r w:rsidRPr="003124BE">
              <w:rPr>
                <w:rFonts w:eastAsia="Times New Roman"/>
                <w:color w:val="000000"/>
              </w:rPr>
              <w:t>0</w:t>
            </w:r>
          </w:p>
        </w:tc>
        <w:tc>
          <w:tcPr>
            <w:tcW w:w="466" w:type="dxa"/>
            <w:shd w:val="clear" w:color="auto" w:fill="auto"/>
            <w:noWrap/>
            <w:vAlign w:val="bottom"/>
            <w:hideMark/>
          </w:tcPr>
          <w:p w14:paraId="4170CC9B" w14:textId="35F09515"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1F66358B" w14:textId="706407A5" w:rsidR="008E0259" w:rsidRPr="003124BE" w:rsidRDefault="008E0259">
            <w:pPr>
              <w:jc w:val="right"/>
              <w:rPr>
                <w:rFonts w:eastAsia="Times New Roman"/>
                <w:color w:val="000000"/>
              </w:rPr>
            </w:pPr>
            <w:r w:rsidRPr="003124BE">
              <w:rPr>
                <w:rFonts w:eastAsia="Times New Roman"/>
                <w:color w:val="000000"/>
              </w:rPr>
              <w:t>10</w:t>
            </w:r>
          </w:p>
        </w:tc>
        <w:tc>
          <w:tcPr>
            <w:tcW w:w="460" w:type="dxa"/>
            <w:shd w:val="clear" w:color="auto" w:fill="auto"/>
            <w:noWrap/>
            <w:vAlign w:val="bottom"/>
            <w:hideMark/>
          </w:tcPr>
          <w:p w14:paraId="2F20EA2B" w14:textId="6187B4A7"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1CC430D7" w14:textId="29AF3D1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1E314CE7" w14:textId="77777777" w:rsidTr="008E0259">
        <w:trPr>
          <w:trHeight w:val="320"/>
        </w:trPr>
        <w:tc>
          <w:tcPr>
            <w:tcW w:w="956" w:type="dxa"/>
            <w:vMerge/>
            <w:shd w:val="clear" w:color="auto" w:fill="auto"/>
            <w:noWrap/>
            <w:vAlign w:val="bottom"/>
            <w:hideMark/>
          </w:tcPr>
          <w:p w14:paraId="651D7A49" w14:textId="2A1AF92E" w:rsidR="008E0259" w:rsidRPr="003124BE" w:rsidRDefault="008E0259" w:rsidP="009365C6">
            <w:pPr>
              <w:rPr>
                <w:rFonts w:eastAsia="Times New Roman"/>
                <w:b/>
                <w:color w:val="000000"/>
              </w:rPr>
            </w:pPr>
          </w:p>
        </w:tc>
        <w:tc>
          <w:tcPr>
            <w:tcW w:w="2180" w:type="dxa"/>
            <w:shd w:val="clear" w:color="auto" w:fill="auto"/>
            <w:noWrap/>
            <w:vAlign w:val="bottom"/>
            <w:hideMark/>
          </w:tcPr>
          <w:p w14:paraId="36E94173" w14:textId="46F9E420" w:rsidR="008E0259" w:rsidRPr="003124BE" w:rsidRDefault="008E0259" w:rsidP="00ED7B2F">
            <w:pPr>
              <w:rPr>
                <w:rFonts w:eastAsia="Times New Roman"/>
                <w:color w:val="000000"/>
              </w:rPr>
            </w:pPr>
            <w:r w:rsidRPr="003124BE">
              <w:rPr>
                <w:rFonts w:eastAsia="Times New Roman"/>
                <w:color w:val="000000"/>
              </w:rPr>
              <w:t xml:space="preserve">JIVE </w:t>
            </w:r>
          </w:p>
        </w:tc>
        <w:tc>
          <w:tcPr>
            <w:tcW w:w="850" w:type="dxa"/>
            <w:shd w:val="clear" w:color="auto" w:fill="auto"/>
            <w:noWrap/>
            <w:vAlign w:val="bottom"/>
            <w:hideMark/>
          </w:tcPr>
          <w:p w14:paraId="2D80A714" w14:textId="633EEA4E"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3B967CFD" w14:textId="0DCF3E72"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4" w:space="0" w:color="auto"/>
            </w:tcBorders>
            <w:shd w:val="clear" w:color="auto" w:fill="auto"/>
            <w:noWrap/>
            <w:vAlign w:val="bottom"/>
            <w:hideMark/>
          </w:tcPr>
          <w:p w14:paraId="1745BDC5" w14:textId="7984E5A3" w:rsidR="008E0259" w:rsidRPr="003124BE" w:rsidRDefault="008E0259">
            <w:pPr>
              <w:jc w:val="right"/>
              <w:rPr>
                <w:rFonts w:eastAsia="Times New Roman"/>
                <w:color w:val="000000"/>
              </w:rPr>
            </w:pPr>
            <w:r w:rsidRPr="003124BE">
              <w:rPr>
                <w:rFonts w:eastAsia="Times New Roman"/>
                <w:color w:val="000000"/>
              </w:rPr>
              <w:t>15</w:t>
            </w:r>
          </w:p>
        </w:tc>
        <w:tc>
          <w:tcPr>
            <w:tcW w:w="567" w:type="dxa"/>
            <w:shd w:val="clear" w:color="auto" w:fill="auto"/>
            <w:noWrap/>
            <w:vAlign w:val="bottom"/>
            <w:hideMark/>
          </w:tcPr>
          <w:p w14:paraId="698DE975" w14:textId="66A5881E" w:rsidR="008E0259" w:rsidRPr="003124BE" w:rsidRDefault="008E0259">
            <w:pPr>
              <w:jc w:val="right"/>
              <w:rPr>
                <w:rFonts w:eastAsia="Times New Roman"/>
                <w:b/>
                <w:color w:val="000000"/>
              </w:rPr>
            </w:pPr>
            <w:r w:rsidRPr="003124BE">
              <w:rPr>
                <w:rFonts w:eastAsia="Times New Roman"/>
                <w:color w:val="000000"/>
              </w:rPr>
              <w:t>8</w:t>
            </w:r>
          </w:p>
        </w:tc>
        <w:tc>
          <w:tcPr>
            <w:tcW w:w="581" w:type="dxa"/>
            <w:shd w:val="clear" w:color="auto" w:fill="auto"/>
            <w:noWrap/>
            <w:vAlign w:val="bottom"/>
            <w:hideMark/>
          </w:tcPr>
          <w:p w14:paraId="044224DE" w14:textId="4B3609B1" w:rsidR="008E0259" w:rsidRPr="003124BE" w:rsidRDefault="008E0259">
            <w:pPr>
              <w:jc w:val="right"/>
              <w:rPr>
                <w:rFonts w:eastAsia="Times New Roman"/>
                <w:color w:val="000000"/>
              </w:rPr>
            </w:pPr>
            <w:r w:rsidRPr="003124BE">
              <w:rPr>
                <w:rFonts w:eastAsia="Times New Roman"/>
                <w:color w:val="000000"/>
              </w:rPr>
              <w:t>0</w:t>
            </w:r>
          </w:p>
        </w:tc>
        <w:tc>
          <w:tcPr>
            <w:tcW w:w="606" w:type="dxa"/>
            <w:shd w:val="clear" w:color="auto" w:fill="auto"/>
            <w:noWrap/>
            <w:vAlign w:val="bottom"/>
            <w:hideMark/>
          </w:tcPr>
          <w:p w14:paraId="788D19AF" w14:textId="78E3310F" w:rsidR="008E0259" w:rsidRPr="003124BE" w:rsidRDefault="008E0259">
            <w:pPr>
              <w:jc w:val="right"/>
              <w:rPr>
                <w:rFonts w:eastAsia="Times New Roman"/>
                <w:color w:val="000000"/>
              </w:rPr>
            </w:pPr>
            <w:r w:rsidRPr="003124BE">
              <w:rPr>
                <w:rFonts w:eastAsia="Times New Roman"/>
                <w:color w:val="000000"/>
              </w:rPr>
              <w:t>19</w:t>
            </w:r>
          </w:p>
        </w:tc>
        <w:tc>
          <w:tcPr>
            <w:tcW w:w="466" w:type="dxa"/>
            <w:tcBorders>
              <w:bottom w:val="single" w:sz="4" w:space="0" w:color="auto"/>
            </w:tcBorders>
            <w:shd w:val="clear" w:color="auto" w:fill="auto"/>
            <w:noWrap/>
            <w:vAlign w:val="bottom"/>
            <w:hideMark/>
          </w:tcPr>
          <w:p w14:paraId="581F41E3" w14:textId="6605C685"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422F9049" w14:textId="6C95805D" w:rsidR="008E0259" w:rsidRPr="003124BE" w:rsidRDefault="008E0259">
            <w:pPr>
              <w:jc w:val="right"/>
              <w:rPr>
                <w:rFonts w:eastAsia="Times New Roman"/>
                <w:color w:val="000000"/>
              </w:rPr>
            </w:pPr>
            <w:r w:rsidRPr="003124BE">
              <w:rPr>
                <w:rFonts w:eastAsia="Times New Roman"/>
                <w:color w:val="000000"/>
              </w:rPr>
              <w:t>1</w:t>
            </w:r>
          </w:p>
        </w:tc>
        <w:tc>
          <w:tcPr>
            <w:tcW w:w="460" w:type="dxa"/>
            <w:shd w:val="clear" w:color="auto" w:fill="auto"/>
            <w:noWrap/>
            <w:vAlign w:val="bottom"/>
            <w:hideMark/>
          </w:tcPr>
          <w:p w14:paraId="35BF0CCC" w14:textId="116E9015"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7D5AC480" w14:textId="0910EF07" w:rsidR="008E0259" w:rsidRPr="003124BE" w:rsidRDefault="008E0259">
            <w:pPr>
              <w:jc w:val="right"/>
              <w:rPr>
                <w:rFonts w:eastAsia="Times New Roman"/>
                <w:color w:val="000000"/>
              </w:rPr>
            </w:pPr>
            <w:r w:rsidRPr="003124BE">
              <w:rPr>
                <w:rFonts w:eastAsia="Times New Roman"/>
                <w:color w:val="000000"/>
              </w:rPr>
              <w:t>2</w:t>
            </w:r>
          </w:p>
        </w:tc>
      </w:tr>
      <w:tr w:rsidR="008E0259" w:rsidRPr="003124BE" w14:paraId="5CE1718F" w14:textId="77777777" w:rsidTr="008E0259">
        <w:trPr>
          <w:trHeight w:val="320"/>
        </w:trPr>
        <w:tc>
          <w:tcPr>
            <w:tcW w:w="956" w:type="dxa"/>
            <w:vMerge/>
            <w:shd w:val="clear" w:color="auto" w:fill="auto"/>
            <w:noWrap/>
            <w:vAlign w:val="bottom"/>
            <w:hideMark/>
          </w:tcPr>
          <w:p w14:paraId="645FEAB2" w14:textId="1719F6F6" w:rsidR="008E0259" w:rsidRPr="003124BE" w:rsidRDefault="008E0259" w:rsidP="009365C6">
            <w:pPr>
              <w:rPr>
                <w:rFonts w:eastAsia="Times New Roman"/>
                <w:b/>
                <w:color w:val="000000"/>
              </w:rPr>
            </w:pPr>
          </w:p>
        </w:tc>
        <w:tc>
          <w:tcPr>
            <w:tcW w:w="2180" w:type="dxa"/>
            <w:shd w:val="clear" w:color="auto" w:fill="auto"/>
            <w:noWrap/>
            <w:vAlign w:val="bottom"/>
            <w:hideMark/>
          </w:tcPr>
          <w:p w14:paraId="4EBB9205" w14:textId="68232DC9" w:rsidR="008E0259" w:rsidRPr="003124BE" w:rsidRDefault="008E0259" w:rsidP="00ED7B2F">
            <w:pPr>
              <w:rPr>
                <w:rFonts w:eastAsia="Times New Roman"/>
                <w:color w:val="000000"/>
              </w:rPr>
            </w:pPr>
            <w:r w:rsidRPr="003124BE">
              <w:rPr>
                <w:rFonts w:eastAsia="Times New Roman"/>
                <w:color w:val="000000"/>
              </w:rPr>
              <w:t xml:space="preserve">MOFA </w:t>
            </w:r>
          </w:p>
        </w:tc>
        <w:tc>
          <w:tcPr>
            <w:tcW w:w="850" w:type="dxa"/>
            <w:shd w:val="clear" w:color="auto" w:fill="auto"/>
            <w:noWrap/>
            <w:vAlign w:val="bottom"/>
            <w:hideMark/>
          </w:tcPr>
          <w:p w14:paraId="0CDD9E1D" w14:textId="6BA3BD75" w:rsidR="008E0259" w:rsidRPr="003124BE" w:rsidRDefault="008E0259">
            <w:pPr>
              <w:jc w:val="right"/>
              <w:rPr>
                <w:rFonts w:eastAsia="Times New Roman"/>
                <w:color w:val="000000"/>
              </w:rPr>
            </w:pPr>
            <w:r w:rsidRPr="003124BE">
              <w:rPr>
                <w:rFonts w:eastAsia="Times New Roman"/>
                <w:color w:val="000000"/>
              </w:rPr>
              <w:t>4</w:t>
            </w:r>
          </w:p>
        </w:tc>
        <w:tc>
          <w:tcPr>
            <w:tcW w:w="567" w:type="dxa"/>
            <w:shd w:val="clear" w:color="auto" w:fill="auto"/>
            <w:noWrap/>
            <w:vAlign w:val="bottom"/>
            <w:hideMark/>
          </w:tcPr>
          <w:p w14:paraId="2D077F46" w14:textId="63DE7D39"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FFFFFF" w:themeFill="background1"/>
            <w:noWrap/>
            <w:vAlign w:val="bottom"/>
            <w:hideMark/>
          </w:tcPr>
          <w:p w14:paraId="13AA77E0" w14:textId="12612FDD" w:rsidR="008E0259" w:rsidRPr="003124BE" w:rsidRDefault="008E0259">
            <w:pPr>
              <w:jc w:val="right"/>
              <w:rPr>
                <w:rFonts w:eastAsia="Times New Roman"/>
                <w:b/>
                <w:color w:val="000000"/>
              </w:rPr>
            </w:pPr>
            <w:r w:rsidRPr="003124BE">
              <w:rPr>
                <w:rFonts w:eastAsia="Times New Roman"/>
                <w:color w:val="000000"/>
              </w:rPr>
              <w:t>14</w:t>
            </w:r>
          </w:p>
        </w:tc>
        <w:tc>
          <w:tcPr>
            <w:tcW w:w="567" w:type="dxa"/>
            <w:tcBorders>
              <w:bottom w:val="single" w:sz="4" w:space="0" w:color="auto"/>
            </w:tcBorders>
            <w:shd w:val="clear" w:color="auto" w:fill="auto"/>
            <w:noWrap/>
            <w:vAlign w:val="bottom"/>
            <w:hideMark/>
          </w:tcPr>
          <w:p w14:paraId="0DC57EE1" w14:textId="092EA37C" w:rsidR="008E0259" w:rsidRPr="003124BE" w:rsidRDefault="008E0259">
            <w:pPr>
              <w:jc w:val="right"/>
              <w:rPr>
                <w:rFonts w:eastAsia="Times New Roman"/>
                <w:color w:val="000000"/>
              </w:rPr>
            </w:pPr>
            <w:r w:rsidRPr="003124BE">
              <w:rPr>
                <w:rFonts w:eastAsia="Times New Roman"/>
                <w:color w:val="000000"/>
              </w:rPr>
              <w:t>5</w:t>
            </w:r>
          </w:p>
        </w:tc>
        <w:tc>
          <w:tcPr>
            <w:tcW w:w="581" w:type="dxa"/>
            <w:shd w:val="clear" w:color="auto" w:fill="auto"/>
            <w:noWrap/>
            <w:vAlign w:val="bottom"/>
            <w:hideMark/>
          </w:tcPr>
          <w:p w14:paraId="6CA1418C" w14:textId="5E3985C9" w:rsidR="008E0259" w:rsidRPr="003124BE" w:rsidRDefault="008E0259">
            <w:pPr>
              <w:jc w:val="right"/>
              <w:rPr>
                <w:rFonts w:eastAsia="Times New Roman"/>
                <w:color w:val="000000"/>
              </w:rPr>
            </w:pPr>
            <w:r w:rsidRPr="003124BE">
              <w:rPr>
                <w:rFonts w:eastAsia="Times New Roman"/>
                <w:color w:val="000000"/>
              </w:rPr>
              <w:t>1</w:t>
            </w:r>
          </w:p>
        </w:tc>
        <w:tc>
          <w:tcPr>
            <w:tcW w:w="606" w:type="dxa"/>
            <w:shd w:val="clear" w:color="auto" w:fill="auto"/>
            <w:noWrap/>
            <w:vAlign w:val="bottom"/>
            <w:hideMark/>
          </w:tcPr>
          <w:p w14:paraId="015C8077" w14:textId="0A8690FB" w:rsidR="008E0259" w:rsidRPr="003124BE" w:rsidRDefault="008E0259">
            <w:pPr>
              <w:jc w:val="right"/>
              <w:rPr>
                <w:rFonts w:eastAsia="Times New Roman"/>
                <w:color w:val="000000"/>
              </w:rPr>
            </w:pPr>
            <w:r w:rsidRPr="003124BE">
              <w:rPr>
                <w:rFonts w:eastAsia="Times New Roman"/>
                <w:color w:val="000000"/>
              </w:rPr>
              <w:t>36</w:t>
            </w:r>
          </w:p>
        </w:tc>
        <w:tc>
          <w:tcPr>
            <w:tcW w:w="466" w:type="dxa"/>
            <w:shd w:val="clear" w:color="auto" w:fill="E2EFD9" w:themeFill="accent6" w:themeFillTint="33"/>
            <w:noWrap/>
            <w:vAlign w:val="bottom"/>
            <w:hideMark/>
          </w:tcPr>
          <w:p w14:paraId="54B8F839" w14:textId="02804B56" w:rsidR="008E0259" w:rsidRPr="003124BE" w:rsidRDefault="008E0259">
            <w:pPr>
              <w:jc w:val="right"/>
              <w:rPr>
                <w:rFonts w:eastAsia="Times New Roman"/>
                <w:b/>
                <w:color w:val="000000"/>
              </w:rPr>
            </w:pPr>
            <w:r w:rsidRPr="003124BE">
              <w:rPr>
                <w:rFonts w:eastAsia="Times New Roman"/>
                <w:color w:val="000000"/>
              </w:rPr>
              <w:t>0</w:t>
            </w:r>
          </w:p>
        </w:tc>
        <w:tc>
          <w:tcPr>
            <w:tcW w:w="708" w:type="dxa"/>
            <w:shd w:val="clear" w:color="auto" w:fill="auto"/>
            <w:noWrap/>
            <w:vAlign w:val="bottom"/>
            <w:hideMark/>
          </w:tcPr>
          <w:p w14:paraId="571775E1" w14:textId="6095BF41" w:rsidR="008E0259" w:rsidRPr="003124BE" w:rsidRDefault="008E0259">
            <w:pPr>
              <w:jc w:val="right"/>
              <w:rPr>
                <w:rFonts w:eastAsia="Times New Roman"/>
                <w:color w:val="000000"/>
              </w:rPr>
            </w:pPr>
            <w:r w:rsidRPr="003124BE">
              <w:rPr>
                <w:rFonts w:eastAsia="Times New Roman"/>
                <w:color w:val="000000"/>
              </w:rPr>
              <w:t>87</w:t>
            </w:r>
          </w:p>
        </w:tc>
        <w:tc>
          <w:tcPr>
            <w:tcW w:w="460" w:type="dxa"/>
            <w:shd w:val="clear" w:color="auto" w:fill="auto"/>
            <w:noWrap/>
            <w:vAlign w:val="bottom"/>
            <w:hideMark/>
          </w:tcPr>
          <w:p w14:paraId="3A120F82" w14:textId="311F4824"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61E9AEBD" w14:textId="07491C38" w:rsidR="008E0259" w:rsidRPr="003124BE" w:rsidRDefault="008E0259">
            <w:pPr>
              <w:jc w:val="right"/>
              <w:rPr>
                <w:rFonts w:eastAsia="Times New Roman"/>
                <w:color w:val="000000"/>
              </w:rPr>
            </w:pPr>
            <w:r w:rsidRPr="003124BE">
              <w:rPr>
                <w:rFonts w:eastAsia="Times New Roman"/>
                <w:color w:val="000000"/>
              </w:rPr>
              <w:t>12</w:t>
            </w:r>
          </w:p>
        </w:tc>
      </w:tr>
      <w:tr w:rsidR="008E0259" w:rsidRPr="003124BE" w14:paraId="4FCF5D16" w14:textId="77777777" w:rsidTr="008E0259">
        <w:trPr>
          <w:trHeight w:val="320"/>
        </w:trPr>
        <w:tc>
          <w:tcPr>
            <w:tcW w:w="956" w:type="dxa"/>
            <w:vMerge/>
            <w:tcBorders>
              <w:bottom w:val="single" w:sz="24" w:space="0" w:color="auto"/>
            </w:tcBorders>
            <w:shd w:val="clear" w:color="auto" w:fill="auto"/>
            <w:noWrap/>
            <w:vAlign w:val="bottom"/>
            <w:hideMark/>
          </w:tcPr>
          <w:p w14:paraId="4FCE602D" w14:textId="067C446F" w:rsidR="008E0259" w:rsidRPr="003124BE"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3B4C8766" w14:textId="7B83E0EE" w:rsidR="008E0259" w:rsidRPr="003124BE" w:rsidRDefault="008E0259" w:rsidP="00ED7B2F">
            <w:pPr>
              <w:rPr>
                <w:rFonts w:eastAsia="Times New Roman"/>
                <w:color w:val="000000"/>
              </w:rPr>
            </w:pPr>
            <w:r w:rsidRPr="003124BE">
              <w:rPr>
                <w:rFonts w:eastAsia="Times New Roman"/>
                <w:color w:val="000000"/>
              </w:rPr>
              <w:t xml:space="preserve">sGCCA </w:t>
            </w:r>
          </w:p>
        </w:tc>
        <w:tc>
          <w:tcPr>
            <w:tcW w:w="850" w:type="dxa"/>
            <w:tcBorders>
              <w:bottom w:val="single" w:sz="24" w:space="0" w:color="auto"/>
            </w:tcBorders>
            <w:shd w:val="clear" w:color="auto" w:fill="auto"/>
            <w:noWrap/>
            <w:vAlign w:val="bottom"/>
            <w:hideMark/>
          </w:tcPr>
          <w:p w14:paraId="01F320DC" w14:textId="2AF64E15" w:rsidR="008E0259" w:rsidRPr="003124BE" w:rsidRDefault="008E0259">
            <w:pPr>
              <w:jc w:val="right"/>
              <w:rPr>
                <w:rFonts w:eastAsia="Times New Roman"/>
                <w:color w:val="000000"/>
              </w:rPr>
            </w:pPr>
            <w:r w:rsidRPr="003124BE">
              <w:rPr>
                <w:rFonts w:eastAsia="Times New Roman"/>
                <w:color w:val="000000"/>
              </w:rPr>
              <w:t>0</w:t>
            </w:r>
          </w:p>
        </w:tc>
        <w:tc>
          <w:tcPr>
            <w:tcW w:w="567" w:type="dxa"/>
            <w:tcBorders>
              <w:bottom w:val="single" w:sz="24" w:space="0" w:color="auto"/>
            </w:tcBorders>
            <w:shd w:val="clear" w:color="auto" w:fill="auto"/>
            <w:noWrap/>
            <w:vAlign w:val="bottom"/>
            <w:hideMark/>
          </w:tcPr>
          <w:p w14:paraId="6740525D" w14:textId="10C25C4F"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24" w:space="0" w:color="auto"/>
            </w:tcBorders>
            <w:shd w:val="clear" w:color="auto" w:fill="auto"/>
            <w:noWrap/>
            <w:vAlign w:val="bottom"/>
            <w:hideMark/>
          </w:tcPr>
          <w:p w14:paraId="29A4ADB4" w14:textId="63531EC2" w:rsidR="008E0259" w:rsidRPr="003124BE" w:rsidRDefault="008E0259">
            <w:pPr>
              <w:jc w:val="right"/>
              <w:rPr>
                <w:rFonts w:eastAsia="Times New Roman"/>
                <w:color w:val="000000"/>
              </w:rPr>
            </w:pPr>
            <w:r w:rsidRPr="003124BE">
              <w:rPr>
                <w:rFonts w:eastAsia="Times New Roman"/>
                <w:color w:val="000000"/>
              </w:rPr>
              <w:t>5</w:t>
            </w:r>
          </w:p>
        </w:tc>
        <w:tc>
          <w:tcPr>
            <w:tcW w:w="567" w:type="dxa"/>
            <w:tcBorders>
              <w:bottom w:val="single" w:sz="24" w:space="0" w:color="auto"/>
            </w:tcBorders>
            <w:shd w:val="clear" w:color="auto" w:fill="E2EFD9" w:themeFill="accent6" w:themeFillTint="33"/>
            <w:noWrap/>
            <w:vAlign w:val="bottom"/>
            <w:hideMark/>
          </w:tcPr>
          <w:p w14:paraId="2DA89CCC" w14:textId="6F902A67" w:rsidR="008E0259" w:rsidRPr="003124BE" w:rsidRDefault="008E0259">
            <w:pPr>
              <w:jc w:val="right"/>
              <w:rPr>
                <w:rFonts w:eastAsia="Times New Roman"/>
                <w:color w:val="000000"/>
              </w:rPr>
            </w:pPr>
            <w:r w:rsidRPr="003124BE">
              <w:rPr>
                <w:rFonts w:eastAsia="Times New Roman"/>
                <w:color w:val="000000"/>
              </w:rPr>
              <w:t>14</w:t>
            </w:r>
          </w:p>
        </w:tc>
        <w:tc>
          <w:tcPr>
            <w:tcW w:w="581" w:type="dxa"/>
            <w:tcBorders>
              <w:bottom w:val="single" w:sz="24" w:space="0" w:color="auto"/>
            </w:tcBorders>
            <w:shd w:val="clear" w:color="auto" w:fill="auto"/>
            <w:noWrap/>
            <w:vAlign w:val="bottom"/>
            <w:hideMark/>
          </w:tcPr>
          <w:p w14:paraId="3893FFBF" w14:textId="0900BFB4" w:rsidR="008E0259" w:rsidRPr="003124BE" w:rsidRDefault="008E0259">
            <w:pPr>
              <w:jc w:val="right"/>
              <w:rPr>
                <w:rFonts w:eastAsia="Times New Roman"/>
                <w:color w:val="000000"/>
              </w:rPr>
            </w:pPr>
            <w:r w:rsidRPr="003124BE">
              <w:rPr>
                <w:rFonts w:eastAsia="Times New Roman"/>
                <w:color w:val="000000"/>
              </w:rPr>
              <w:t>0</w:t>
            </w:r>
          </w:p>
        </w:tc>
        <w:tc>
          <w:tcPr>
            <w:tcW w:w="606" w:type="dxa"/>
            <w:tcBorders>
              <w:bottom w:val="single" w:sz="24" w:space="0" w:color="auto"/>
            </w:tcBorders>
            <w:shd w:val="clear" w:color="auto" w:fill="auto"/>
            <w:noWrap/>
            <w:vAlign w:val="bottom"/>
            <w:hideMark/>
          </w:tcPr>
          <w:p w14:paraId="20C720B9" w14:textId="7C7360E9" w:rsidR="008E0259" w:rsidRPr="003124BE" w:rsidRDefault="008E0259">
            <w:pPr>
              <w:jc w:val="right"/>
              <w:rPr>
                <w:rFonts w:eastAsia="Times New Roman"/>
                <w:color w:val="000000"/>
              </w:rPr>
            </w:pPr>
            <w:r w:rsidRPr="003124BE">
              <w:rPr>
                <w:rFonts w:eastAsia="Times New Roman"/>
                <w:color w:val="000000"/>
              </w:rPr>
              <w:t>147</w:t>
            </w:r>
          </w:p>
        </w:tc>
        <w:tc>
          <w:tcPr>
            <w:tcW w:w="466" w:type="dxa"/>
            <w:tcBorders>
              <w:bottom w:val="single" w:sz="24" w:space="0" w:color="auto"/>
            </w:tcBorders>
            <w:shd w:val="clear" w:color="auto" w:fill="auto"/>
            <w:noWrap/>
            <w:vAlign w:val="bottom"/>
            <w:hideMark/>
          </w:tcPr>
          <w:p w14:paraId="123F26FC" w14:textId="1CD33810" w:rsidR="008E0259" w:rsidRPr="003124BE" w:rsidRDefault="008E0259">
            <w:pPr>
              <w:jc w:val="right"/>
              <w:rPr>
                <w:rFonts w:eastAsia="Times New Roman"/>
                <w:color w:val="000000"/>
              </w:rPr>
            </w:pPr>
            <w:r w:rsidRPr="003124BE">
              <w:rPr>
                <w:rFonts w:eastAsia="Times New Roman"/>
                <w:color w:val="000000"/>
              </w:rPr>
              <w:t>0</w:t>
            </w:r>
          </w:p>
        </w:tc>
        <w:tc>
          <w:tcPr>
            <w:tcW w:w="708" w:type="dxa"/>
            <w:tcBorders>
              <w:bottom w:val="single" w:sz="24" w:space="0" w:color="auto"/>
            </w:tcBorders>
            <w:shd w:val="clear" w:color="auto" w:fill="auto"/>
            <w:noWrap/>
            <w:vAlign w:val="bottom"/>
            <w:hideMark/>
          </w:tcPr>
          <w:p w14:paraId="1BC759DB" w14:textId="0BBD446A" w:rsidR="008E0259" w:rsidRPr="003124BE" w:rsidRDefault="008E0259">
            <w:pPr>
              <w:jc w:val="right"/>
              <w:rPr>
                <w:rFonts w:eastAsia="Times New Roman"/>
                <w:color w:val="000000"/>
              </w:rPr>
            </w:pPr>
            <w:r w:rsidRPr="003124BE">
              <w:rPr>
                <w:rFonts w:eastAsia="Times New Roman"/>
                <w:color w:val="000000"/>
              </w:rPr>
              <w:t>11</w:t>
            </w:r>
          </w:p>
        </w:tc>
        <w:tc>
          <w:tcPr>
            <w:tcW w:w="460" w:type="dxa"/>
            <w:tcBorders>
              <w:bottom w:val="single" w:sz="24" w:space="0" w:color="auto"/>
            </w:tcBorders>
            <w:shd w:val="clear" w:color="auto" w:fill="auto"/>
            <w:noWrap/>
            <w:vAlign w:val="bottom"/>
            <w:hideMark/>
          </w:tcPr>
          <w:p w14:paraId="49CEE4E6" w14:textId="627E0ED6"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24" w:space="0" w:color="auto"/>
            </w:tcBorders>
            <w:shd w:val="clear" w:color="auto" w:fill="auto"/>
            <w:noWrap/>
            <w:vAlign w:val="bottom"/>
            <w:hideMark/>
          </w:tcPr>
          <w:p w14:paraId="21302A31" w14:textId="7FBEDF1A"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7807A1F5" w14:textId="77777777" w:rsidTr="00B205BB">
        <w:trPr>
          <w:trHeight w:val="320"/>
        </w:trPr>
        <w:tc>
          <w:tcPr>
            <w:tcW w:w="956" w:type="dxa"/>
            <w:vMerge w:val="restart"/>
            <w:tcBorders>
              <w:top w:val="single" w:sz="24" w:space="0" w:color="auto"/>
            </w:tcBorders>
            <w:shd w:val="clear" w:color="auto" w:fill="auto"/>
            <w:noWrap/>
            <w:vAlign w:val="bottom"/>
            <w:hideMark/>
          </w:tcPr>
          <w:p w14:paraId="078FEFAB" w14:textId="0F045E52" w:rsidR="008E0259" w:rsidRPr="003124BE" w:rsidRDefault="00971279" w:rsidP="00911C42">
            <w:pPr>
              <w:rPr>
                <w:rFonts w:eastAsia="Times New Roman"/>
                <w:b/>
                <w:color w:val="000000"/>
              </w:rPr>
            </w:pPr>
            <w:r w:rsidRPr="003124BE">
              <w:rPr>
                <w:rFonts w:eastAsia="Times New Roman"/>
                <w:b/>
                <w:color w:val="000000"/>
              </w:rPr>
              <w:t>G</w:t>
            </w:r>
            <w:r w:rsidR="008E0259" w:rsidRPr="003124BE">
              <w:rPr>
                <w:rFonts w:eastAsia="Times New Roman"/>
                <w:b/>
                <w:color w:val="000000"/>
              </w:rPr>
              <w:t>bm</w:t>
            </w:r>
          </w:p>
          <w:p w14:paraId="45C473E3" w14:textId="77777777" w:rsidR="00971279" w:rsidRPr="003124BE" w:rsidRDefault="00971279" w:rsidP="00911C42">
            <w:pPr>
              <w:rPr>
                <w:rFonts w:eastAsia="Times New Roman"/>
                <w:b/>
                <w:color w:val="000000"/>
              </w:rPr>
            </w:pPr>
          </w:p>
          <w:p w14:paraId="1905C2F7" w14:textId="77777777" w:rsidR="00971279" w:rsidRPr="003124BE" w:rsidRDefault="00971279" w:rsidP="00911C42">
            <w:pPr>
              <w:rPr>
                <w:rFonts w:eastAsia="Times New Roman"/>
                <w:b/>
                <w:color w:val="000000"/>
              </w:rPr>
            </w:pPr>
          </w:p>
          <w:p w14:paraId="3C9B0833" w14:textId="77777777" w:rsidR="00971279" w:rsidRPr="003124BE" w:rsidRDefault="00971279" w:rsidP="00911C42">
            <w:pPr>
              <w:rPr>
                <w:rFonts w:eastAsia="Times New Roman"/>
                <w:b/>
                <w:color w:val="000000"/>
              </w:rPr>
            </w:pPr>
          </w:p>
          <w:p w14:paraId="6132F32D" w14:textId="0D16F9D4"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8E0259" w:rsidRPr="003124BE" w:rsidRDefault="008E0259" w:rsidP="00ED7B2F">
            <w:pPr>
              <w:rPr>
                <w:rFonts w:eastAsia="Times New Roman"/>
                <w:color w:val="000000"/>
              </w:rPr>
            </w:pPr>
            <w:r w:rsidRPr="003124BE">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07E00FD9" w:rsidR="008E0259" w:rsidRPr="003124BE" w:rsidRDefault="008E0259">
            <w:pPr>
              <w:jc w:val="right"/>
              <w:rPr>
                <w:rFonts w:eastAsia="Times New Roman"/>
                <w:color w:val="000000"/>
              </w:rPr>
            </w:pPr>
            <w:r w:rsidRPr="003124BE">
              <w:rPr>
                <w:rFonts w:eastAsia="Times New Roman"/>
                <w:color w:val="000000"/>
              </w:rPr>
              <w:t>10</w:t>
            </w:r>
          </w:p>
        </w:tc>
        <w:tc>
          <w:tcPr>
            <w:tcW w:w="567" w:type="dxa"/>
            <w:tcBorders>
              <w:top w:val="single" w:sz="24" w:space="0" w:color="auto"/>
            </w:tcBorders>
            <w:shd w:val="clear" w:color="auto" w:fill="auto"/>
            <w:noWrap/>
            <w:vAlign w:val="bottom"/>
            <w:hideMark/>
          </w:tcPr>
          <w:p w14:paraId="1B9B7999" w14:textId="7939E55F" w:rsidR="008E0259" w:rsidRPr="003124BE" w:rsidRDefault="008E0259">
            <w:pPr>
              <w:jc w:val="right"/>
              <w:rPr>
                <w:rFonts w:eastAsia="Times New Roman"/>
                <w:color w:val="000000"/>
              </w:rPr>
            </w:pPr>
            <w:r w:rsidRPr="003124BE">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45F69D2D" w:rsidR="008E0259" w:rsidRPr="003124BE" w:rsidRDefault="008E0259">
            <w:pPr>
              <w:jc w:val="right"/>
              <w:rPr>
                <w:rFonts w:eastAsia="Times New Roman"/>
                <w:color w:val="000000"/>
              </w:rPr>
            </w:pPr>
            <w:r w:rsidRPr="003124BE">
              <w:rPr>
                <w:rFonts w:eastAsia="Times New Roman"/>
                <w:color w:val="000000"/>
              </w:rPr>
              <w:t>258</w:t>
            </w:r>
          </w:p>
        </w:tc>
        <w:tc>
          <w:tcPr>
            <w:tcW w:w="567" w:type="dxa"/>
            <w:tcBorders>
              <w:top w:val="single" w:sz="24" w:space="0" w:color="auto"/>
            </w:tcBorders>
            <w:shd w:val="clear" w:color="auto" w:fill="auto"/>
            <w:noWrap/>
            <w:vAlign w:val="bottom"/>
            <w:hideMark/>
          </w:tcPr>
          <w:p w14:paraId="001F0EAA" w14:textId="7DF058BC" w:rsidR="008E0259" w:rsidRPr="003124BE" w:rsidRDefault="008E0259">
            <w:pPr>
              <w:jc w:val="right"/>
              <w:rPr>
                <w:rFonts w:eastAsia="Times New Roman"/>
                <w:color w:val="000000"/>
              </w:rPr>
            </w:pPr>
            <w:r w:rsidRPr="003124BE">
              <w:rPr>
                <w:rFonts w:eastAsia="Times New Roman"/>
                <w:color w:val="000000"/>
              </w:rPr>
              <w:t>14</w:t>
            </w:r>
          </w:p>
        </w:tc>
        <w:tc>
          <w:tcPr>
            <w:tcW w:w="581" w:type="dxa"/>
            <w:tcBorders>
              <w:top w:val="single" w:sz="24" w:space="0" w:color="auto"/>
              <w:bottom w:val="single" w:sz="4" w:space="0" w:color="auto"/>
            </w:tcBorders>
            <w:shd w:val="clear" w:color="auto" w:fill="auto"/>
            <w:noWrap/>
            <w:vAlign w:val="bottom"/>
            <w:hideMark/>
          </w:tcPr>
          <w:p w14:paraId="42824435" w14:textId="0F83BD40" w:rsidR="008E0259" w:rsidRPr="003124BE" w:rsidRDefault="008E0259">
            <w:pPr>
              <w:jc w:val="right"/>
              <w:rPr>
                <w:rFonts w:eastAsia="Times New Roman"/>
                <w:color w:val="000000"/>
              </w:rPr>
            </w:pPr>
            <w:r w:rsidRPr="003124BE">
              <w:rPr>
                <w:rFonts w:eastAsia="Times New Roman"/>
                <w:color w:val="000000"/>
              </w:rPr>
              <w:t>47</w:t>
            </w:r>
          </w:p>
        </w:tc>
        <w:tc>
          <w:tcPr>
            <w:tcW w:w="606" w:type="dxa"/>
            <w:tcBorders>
              <w:top w:val="single" w:sz="24" w:space="0" w:color="auto"/>
              <w:bottom w:val="single" w:sz="4" w:space="0" w:color="auto"/>
            </w:tcBorders>
            <w:shd w:val="clear" w:color="auto" w:fill="auto"/>
            <w:noWrap/>
            <w:vAlign w:val="bottom"/>
            <w:hideMark/>
          </w:tcPr>
          <w:p w14:paraId="1A7F84CB" w14:textId="33DA27E4" w:rsidR="008E0259" w:rsidRPr="003124BE" w:rsidRDefault="008E0259">
            <w:pPr>
              <w:jc w:val="right"/>
              <w:rPr>
                <w:rFonts w:eastAsia="Times New Roman"/>
                <w:color w:val="000000"/>
              </w:rPr>
            </w:pPr>
            <w:r w:rsidRPr="003124BE">
              <w:rPr>
                <w:rFonts w:eastAsia="Times New Roman"/>
                <w:color w:val="000000"/>
              </w:rPr>
              <w:t>526</w:t>
            </w:r>
          </w:p>
        </w:tc>
        <w:tc>
          <w:tcPr>
            <w:tcW w:w="466" w:type="dxa"/>
            <w:tcBorders>
              <w:top w:val="single" w:sz="24" w:space="0" w:color="auto"/>
            </w:tcBorders>
            <w:shd w:val="clear" w:color="auto" w:fill="E2EFD9" w:themeFill="accent6" w:themeFillTint="33"/>
            <w:noWrap/>
            <w:vAlign w:val="bottom"/>
            <w:hideMark/>
          </w:tcPr>
          <w:p w14:paraId="291611F3" w14:textId="53D265B3" w:rsidR="008E0259" w:rsidRPr="003124BE" w:rsidRDefault="008E0259">
            <w:pPr>
              <w:jc w:val="right"/>
              <w:rPr>
                <w:rFonts w:eastAsia="Times New Roman"/>
                <w:b/>
                <w:color w:val="000000"/>
              </w:rPr>
            </w:pPr>
            <w:r w:rsidRPr="003124BE">
              <w:rPr>
                <w:rFonts w:eastAsia="Times New Roman"/>
                <w:color w:val="000000"/>
              </w:rPr>
              <w:t>30</w:t>
            </w:r>
          </w:p>
        </w:tc>
        <w:tc>
          <w:tcPr>
            <w:tcW w:w="708" w:type="dxa"/>
            <w:tcBorders>
              <w:top w:val="single" w:sz="24" w:space="0" w:color="auto"/>
              <w:bottom w:val="single" w:sz="4" w:space="0" w:color="auto"/>
            </w:tcBorders>
            <w:shd w:val="clear" w:color="auto" w:fill="auto"/>
            <w:noWrap/>
            <w:vAlign w:val="bottom"/>
            <w:hideMark/>
          </w:tcPr>
          <w:p w14:paraId="4EBB6594" w14:textId="5A639085" w:rsidR="008E0259" w:rsidRPr="003124BE" w:rsidRDefault="008E0259">
            <w:pPr>
              <w:jc w:val="right"/>
              <w:rPr>
                <w:rFonts w:eastAsia="Times New Roman"/>
                <w:color w:val="000000"/>
              </w:rPr>
            </w:pPr>
            <w:r w:rsidRPr="003124BE">
              <w:rPr>
                <w:rFonts w:eastAsia="Times New Roman"/>
                <w:color w:val="000000"/>
              </w:rPr>
              <w:t>432</w:t>
            </w:r>
          </w:p>
        </w:tc>
        <w:tc>
          <w:tcPr>
            <w:tcW w:w="460" w:type="dxa"/>
            <w:tcBorders>
              <w:top w:val="single" w:sz="24" w:space="0" w:color="auto"/>
              <w:bottom w:val="single" w:sz="4" w:space="0" w:color="auto"/>
            </w:tcBorders>
            <w:shd w:val="clear" w:color="auto" w:fill="auto"/>
            <w:noWrap/>
            <w:vAlign w:val="bottom"/>
            <w:hideMark/>
          </w:tcPr>
          <w:p w14:paraId="0634B17E" w14:textId="3EBCD5F8" w:rsidR="008E0259" w:rsidRPr="003124BE" w:rsidRDefault="008E0259">
            <w:pPr>
              <w:jc w:val="right"/>
              <w:rPr>
                <w:rFonts w:eastAsia="Times New Roman"/>
                <w:color w:val="000000"/>
              </w:rPr>
            </w:pPr>
            <w:r w:rsidRPr="003124BE">
              <w:rPr>
                <w:rFonts w:eastAsia="Times New Roman"/>
                <w:color w:val="000000"/>
              </w:rPr>
              <w:t>19</w:t>
            </w:r>
          </w:p>
        </w:tc>
        <w:tc>
          <w:tcPr>
            <w:tcW w:w="1134" w:type="dxa"/>
            <w:tcBorders>
              <w:top w:val="single" w:sz="24" w:space="0" w:color="auto"/>
              <w:bottom w:val="single" w:sz="4" w:space="0" w:color="auto"/>
            </w:tcBorders>
            <w:shd w:val="clear" w:color="auto" w:fill="auto"/>
            <w:noWrap/>
            <w:vAlign w:val="bottom"/>
            <w:hideMark/>
          </w:tcPr>
          <w:p w14:paraId="2E89D045" w14:textId="7E6920F8" w:rsidR="008E0259" w:rsidRPr="003124BE" w:rsidRDefault="008E0259">
            <w:pPr>
              <w:jc w:val="right"/>
              <w:rPr>
                <w:rFonts w:eastAsia="Times New Roman"/>
                <w:color w:val="000000"/>
              </w:rPr>
            </w:pPr>
            <w:r w:rsidRPr="003124BE">
              <w:rPr>
                <w:rFonts w:eastAsia="Times New Roman"/>
                <w:color w:val="000000"/>
              </w:rPr>
              <w:t>10</w:t>
            </w:r>
          </w:p>
        </w:tc>
      </w:tr>
      <w:tr w:rsidR="008E0259" w:rsidRPr="003124BE" w14:paraId="13988C1D" w14:textId="77777777" w:rsidTr="00B205BB">
        <w:trPr>
          <w:trHeight w:val="320"/>
        </w:trPr>
        <w:tc>
          <w:tcPr>
            <w:tcW w:w="956" w:type="dxa"/>
            <w:vMerge/>
            <w:shd w:val="clear" w:color="auto" w:fill="auto"/>
            <w:noWrap/>
            <w:vAlign w:val="bottom"/>
            <w:hideMark/>
          </w:tcPr>
          <w:p w14:paraId="57DD2B5D" w14:textId="109D8F52" w:rsidR="008E0259" w:rsidRPr="003124BE" w:rsidRDefault="008E0259" w:rsidP="009365C6">
            <w:pPr>
              <w:rPr>
                <w:rFonts w:eastAsia="Times New Roman"/>
                <w:color w:val="000000"/>
              </w:rPr>
            </w:pPr>
          </w:p>
        </w:tc>
        <w:tc>
          <w:tcPr>
            <w:tcW w:w="2180" w:type="dxa"/>
            <w:shd w:val="clear" w:color="auto" w:fill="E2EFD9" w:themeFill="accent6" w:themeFillTint="33"/>
            <w:noWrap/>
            <w:vAlign w:val="bottom"/>
            <w:hideMark/>
          </w:tcPr>
          <w:p w14:paraId="5AD57643" w14:textId="5909250E" w:rsidR="008E0259" w:rsidRPr="003124BE" w:rsidRDefault="008E0259" w:rsidP="00ED7B2F">
            <w:pPr>
              <w:rPr>
                <w:rFonts w:eastAsia="Times New Roman"/>
                <w:b/>
                <w:color w:val="000000"/>
              </w:rPr>
            </w:pPr>
            <w:r w:rsidRPr="003124BE">
              <w:rPr>
                <w:rFonts w:eastAsia="Times New Roman"/>
                <w:b/>
                <w:color w:val="000000"/>
              </w:rPr>
              <w:t xml:space="preserve">DIABLO_full </w:t>
            </w:r>
          </w:p>
        </w:tc>
        <w:tc>
          <w:tcPr>
            <w:tcW w:w="850" w:type="dxa"/>
            <w:shd w:val="clear" w:color="auto" w:fill="E2EFD9" w:themeFill="accent6" w:themeFillTint="33"/>
            <w:noWrap/>
            <w:vAlign w:val="bottom"/>
            <w:hideMark/>
          </w:tcPr>
          <w:p w14:paraId="4A26BC42" w14:textId="29F16BCB" w:rsidR="008E0259" w:rsidRPr="003124BE" w:rsidRDefault="008E0259">
            <w:pPr>
              <w:jc w:val="right"/>
              <w:rPr>
                <w:rFonts w:eastAsia="Times New Roman"/>
                <w:b/>
                <w:color w:val="000000"/>
              </w:rPr>
            </w:pPr>
            <w:r w:rsidRPr="003124BE">
              <w:rPr>
                <w:rFonts w:eastAsia="Times New Roman"/>
                <w:b/>
                <w:color w:val="000000"/>
              </w:rPr>
              <w:t>30</w:t>
            </w:r>
          </w:p>
        </w:tc>
        <w:tc>
          <w:tcPr>
            <w:tcW w:w="567" w:type="dxa"/>
            <w:shd w:val="clear" w:color="auto" w:fill="auto"/>
            <w:noWrap/>
            <w:vAlign w:val="bottom"/>
            <w:hideMark/>
          </w:tcPr>
          <w:p w14:paraId="4B111A99" w14:textId="60B778F0"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6A364BA0" w14:textId="274C9984" w:rsidR="008E0259" w:rsidRPr="003124BE" w:rsidRDefault="008E0259">
            <w:pPr>
              <w:jc w:val="right"/>
              <w:rPr>
                <w:rFonts w:eastAsia="Times New Roman"/>
                <w:b/>
                <w:color w:val="000000"/>
              </w:rPr>
            </w:pPr>
            <w:r w:rsidRPr="003124BE">
              <w:rPr>
                <w:rFonts w:eastAsia="Times New Roman"/>
                <w:b/>
                <w:color w:val="000000"/>
              </w:rPr>
              <w:t>426</w:t>
            </w:r>
          </w:p>
        </w:tc>
        <w:tc>
          <w:tcPr>
            <w:tcW w:w="567" w:type="dxa"/>
            <w:shd w:val="clear" w:color="auto" w:fill="auto"/>
            <w:noWrap/>
            <w:vAlign w:val="bottom"/>
            <w:hideMark/>
          </w:tcPr>
          <w:p w14:paraId="4000367B" w14:textId="5CA31FD0" w:rsidR="008E0259" w:rsidRPr="003124BE" w:rsidRDefault="008E0259">
            <w:pPr>
              <w:jc w:val="right"/>
              <w:rPr>
                <w:rFonts w:eastAsia="Times New Roman"/>
                <w:color w:val="000000"/>
              </w:rPr>
            </w:pPr>
            <w:r w:rsidRPr="003124BE">
              <w:rPr>
                <w:rFonts w:eastAsia="Times New Roman"/>
                <w:color w:val="000000"/>
              </w:rPr>
              <w:t>34</w:t>
            </w:r>
          </w:p>
        </w:tc>
        <w:tc>
          <w:tcPr>
            <w:tcW w:w="581" w:type="dxa"/>
            <w:shd w:val="clear" w:color="auto" w:fill="E2EFD9" w:themeFill="accent6" w:themeFillTint="33"/>
            <w:noWrap/>
            <w:vAlign w:val="bottom"/>
            <w:hideMark/>
          </w:tcPr>
          <w:p w14:paraId="6336E21A" w14:textId="517D3EAC" w:rsidR="008E0259" w:rsidRPr="003124BE" w:rsidRDefault="008E0259">
            <w:pPr>
              <w:jc w:val="right"/>
              <w:rPr>
                <w:rFonts w:eastAsia="Times New Roman"/>
                <w:b/>
                <w:color w:val="000000"/>
              </w:rPr>
            </w:pPr>
            <w:r w:rsidRPr="003124BE">
              <w:rPr>
                <w:rFonts w:eastAsia="Times New Roman"/>
                <w:b/>
                <w:color w:val="000000"/>
              </w:rPr>
              <w:t>125</w:t>
            </w:r>
          </w:p>
        </w:tc>
        <w:tc>
          <w:tcPr>
            <w:tcW w:w="606" w:type="dxa"/>
            <w:shd w:val="clear" w:color="auto" w:fill="auto"/>
            <w:noWrap/>
            <w:vAlign w:val="bottom"/>
            <w:hideMark/>
          </w:tcPr>
          <w:p w14:paraId="4B8CDBFB" w14:textId="66989FDC" w:rsidR="008E0259" w:rsidRPr="003124BE" w:rsidRDefault="008E0259">
            <w:pPr>
              <w:jc w:val="right"/>
              <w:rPr>
                <w:rFonts w:eastAsia="Times New Roman"/>
                <w:color w:val="000000"/>
              </w:rPr>
            </w:pPr>
            <w:r w:rsidRPr="003124BE">
              <w:rPr>
                <w:rFonts w:eastAsia="Times New Roman"/>
                <w:color w:val="000000"/>
              </w:rPr>
              <w:t>693</w:t>
            </w:r>
          </w:p>
        </w:tc>
        <w:tc>
          <w:tcPr>
            <w:tcW w:w="466" w:type="dxa"/>
            <w:shd w:val="clear" w:color="auto" w:fill="auto"/>
            <w:noWrap/>
            <w:vAlign w:val="bottom"/>
            <w:hideMark/>
          </w:tcPr>
          <w:p w14:paraId="75E01288" w14:textId="25D2FA15" w:rsidR="008E0259" w:rsidRPr="003124BE" w:rsidRDefault="008E0259">
            <w:pPr>
              <w:jc w:val="right"/>
              <w:rPr>
                <w:rFonts w:eastAsia="Times New Roman"/>
                <w:color w:val="000000"/>
              </w:rPr>
            </w:pPr>
            <w:r w:rsidRPr="003124BE">
              <w:rPr>
                <w:rFonts w:eastAsia="Times New Roman"/>
                <w:color w:val="000000"/>
              </w:rPr>
              <w:t>21</w:t>
            </w:r>
          </w:p>
        </w:tc>
        <w:tc>
          <w:tcPr>
            <w:tcW w:w="708" w:type="dxa"/>
            <w:shd w:val="clear" w:color="auto" w:fill="E2EFD9" w:themeFill="accent6" w:themeFillTint="33"/>
            <w:noWrap/>
            <w:vAlign w:val="bottom"/>
            <w:hideMark/>
          </w:tcPr>
          <w:p w14:paraId="3033F041" w14:textId="4557FB72" w:rsidR="008E0259" w:rsidRPr="003124BE" w:rsidRDefault="008E0259">
            <w:pPr>
              <w:jc w:val="right"/>
              <w:rPr>
                <w:rFonts w:eastAsia="Times New Roman"/>
                <w:b/>
                <w:color w:val="000000"/>
              </w:rPr>
            </w:pPr>
            <w:r w:rsidRPr="003124BE">
              <w:rPr>
                <w:rFonts w:eastAsia="Times New Roman"/>
                <w:b/>
                <w:color w:val="000000"/>
              </w:rPr>
              <w:t>869</w:t>
            </w:r>
          </w:p>
        </w:tc>
        <w:tc>
          <w:tcPr>
            <w:tcW w:w="460" w:type="dxa"/>
            <w:shd w:val="clear" w:color="auto" w:fill="auto"/>
            <w:noWrap/>
            <w:vAlign w:val="bottom"/>
            <w:hideMark/>
          </w:tcPr>
          <w:p w14:paraId="5394C966" w14:textId="12912CC1" w:rsidR="008E0259" w:rsidRPr="003124BE" w:rsidRDefault="008E0259">
            <w:pPr>
              <w:jc w:val="right"/>
              <w:rPr>
                <w:rFonts w:eastAsia="Times New Roman"/>
                <w:color w:val="000000"/>
              </w:rPr>
            </w:pPr>
            <w:r w:rsidRPr="003124BE">
              <w:rPr>
                <w:rFonts w:eastAsia="Times New Roman"/>
                <w:color w:val="000000"/>
              </w:rPr>
              <w:t>19</w:t>
            </w:r>
          </w:p>
        </w:tc>
        <w:tc>
          <w:tcPr>
            <w:tcW w:w="1134" w:type="dxa"/>
            <w:shd w:val="clear" w:color="auto" w:fill="E2EFD9" w:themeFill="accent6" w:themeFillTint="33"/>
            <w:noWrap/>
            <w:vAlign w:val="bottom"/>
            <w:hideMark/>
          </w:tcPr>
          <w:p w14:paraId="0DFF3B74" w14:textId="3BBE4841" w:rsidR="008E0259" w:rsidRPr="003124BE" w:rsidRDefault="008E0259">
            <w:pPr>
              <w:jc w:val="right"/>
              <w:rPr>
                <w:rFonts w:eastAsia="Times New Roman"/>
                <w:b/>
                <w:color w:val="000000"/>
              </w:rPr>
            </w:pPr>
            <w:r w:rsidRPr="003124BE">
              <w:rPr>
                <w:rFonts w:eastAsia="Times New Roman"/>
                <w:b/>
                <w:color w:val="000000"/>
              </w:rPr>
              <w:t>44</w:t>
            </w:r>
          </w:p>
        </w:tc>
      </w:tr>
      <w:tr w:rsidR="008E0259" w:rsidRPr="003124BE" w14:paraId="2150ED39" w14:textId="77777777" w:rsidTr="00B205BB">
        <w:trPr>
          <w:trHeight w:val="320"/>
        </w:trPr>
        <w:tc>
          <w:tcPr>
            <w:tcW w:w="956" w:type="dxa"/>
            <w:vMerge/>
            <w:shd w:val="clear" w:color="auto" w:fill="auto"/>
            <w:noWrap/>
            <w:vAlign w:val="bottom"/>
            <w:hideMark/>
          </w:tcPr>
          <w:p w14:paraId="5E43E623" w14:textId="1D7BEA46" w:rsidR="008E0259" w:rsidRPr="003124BE" w:rsidRDefault="008E0259" w:rsidP="009365C6">
            <w:pPr>
              <w:rPr>
                <w:rFonts w:eastAsia="Times New Roman"/>
                <w:color w:val="000000"/>
              </w:rPr>
            </w:pPr>
          </w:p>
        </w:tc>
        <w:tc>
          <w:tcPr>
            <w:tcW w:w="2180" w:type="dxa"/>
            <w:shd w:val="clear" w:color="auto" w:fill="auto"/>
            <w:noWrap/>
            <w:vAlign w:val="bottom"/>
            <w:hideMark/>
          </w:tcPr>
          <w:p w14:paraId="6DE0AFFE" w14:textId="41BD047E" w:rsidR="008E0259" w:rsidRPr="003124BE" w:rsidRDefault="008E0259" w:rsidP="00ED7B2F">
            <w:pPr>
              <w:rPr>
                <w:rFonts w:eastAsia="Times New Roman"/>
                <w:color w:val="000000"/>
              </w:rPr>
            </w:pPr>
            <w:r w:rsidRPr="003124BE">
              <w:rPr>
                <w:rFonts w:eastAsia="Times New Roman"/>
                <w:color w:val="000000"/>
              </w:rPr>
              <w:t xml:space="preserve">DIABLO_null </w:t>
            </w:r>
          </w:p>
        </w:tc>
        <w:tc>
          <w:tcPr>
            <w:tcW w:w="850" w:type="dxa"/>
            <w:shd w:val="clear" w:color="auto" w:fill="auto"/>
            <w:noWrap/>
            <w:vAlign w:val="bottom"/>
            <w:hideMark/>
          </w:tcPr>
          <w:p w14:paraId="5FCC96F6" w14:textId="65D8F301" w:rsidR="008E0259" w:rsidRPr="003124BE" w:rsidRDefault="008E0259">
            <w:pPr>
              <w:jc w:val="right"/>
              <w:rPr>
                <w:rFonts w:eastAsia="Times New Roman"/>
                <w:color w:val="000000"/>
              </w:rPr>
            </w:pPr>
            <w:r w:rsidRPr="003124BE">
              <w:rPr>
                <w:rFonts w:eastAsia="Times New Roman"/>
                <w:color w:val="000000"/>
              </w:rPr>
              <w:t>10</w:t>
            </w:r>
          </w:p>
        </w:tc>
        <w:tc>
          <w:tcPr>
            <w:tcW w:w="567" w:type="dxa"/>
            <w:shd w:val="clear" w:color="auto" w:fill="auto"/>
            <w:noWrap/>
            <w:vAlign w:val="bottom"/>
            <w:hideMark/>
          </w:tcPr>
          <w:p w14:paraId="46C84697" w14:textId="4EE14CA9"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C48E5ED" w14:textId="1E5769CB" w:rsidR="008E0259" w:rsidRPr="003124BE" w:rsidRDefault="008E0259">
            <w:pPr>
              <w:jc w:val="right"/>
              <w:rPr>
                <w:rFonts w:eastAsia="Times New Roman"/>
                <w:color w:val="000000"/>
              </w:rPr>
            </w:pPr>
            <w:r w:rsidRPr="003124BE">
              <w:rPr>
                <w:rFonts w:eastAsia="Times New Roman"/>
                <w:color w:val="000000"/>
              </w:rPr>
              <w:t>312</w:t>
            </w:r>
          </w:p>
        </w:tc>
        <w:tc>
          <w:tcPr>
            <w:tcW w:w="567" w:type="dxa"/>
            <w:shd w:val="clear" w:color="auto" w:fill="auto"/>
            <w:noWrap/>
            <w:vAlign w:val="bottom"/>
            <w:hideMark/>
          </w:tcPr>
          <w:p w14:paraId="63A96B1E" w14:textId="15996CB0" w:rsidR="008E0259" w:rsidRPr="003124BE" w:rsidRDefault="008E0259">
            <w:pPr>
              <w:jc w:val="right"/>
              <w:rPr>
                <w:rFonts w:eastAsia="Times New Roman"/>
                <w:color w:val="000000"/>
              </w:rPr>
            </w:pPr>
            <w:r w:rsidRPr="003124BE">
              <w:rPr>
                <w:rFonts w:eastAsia="Times New Roman"/>
                <w:color w:val="000000"/>
              </w:rPr>
              <w:t>15</w:t>
            </w:r>
          </w:p>
        </w:tc>
        <w:tc>
          <w:tcPr>
            <w:tcW w:w="581" w:type="dxa"/>
            <w:shd w:val="clear" w:color="auto" w:fill="auto"/>
            <w:noWrap/>
            <w:vAlign w:val="bottom"/>
            <w:hideMark/>
          </w:tcPr>
          <w:p w14:paraId="757F5CAD" w14:textId="154690AE" w:rsidR="008E0259" w:rsidRPr="003124BE" w:rsidRDefault="008E0259">
            <w:pPr>
              <w:jc w:val="right"/>
              <w:rPr>
                <w:rFonts w:eastAsia="Times New Roman"/>
                <w:color w:val="000000"/>
              </w:rPr>
            </w:pPr>
            <w:r w:rsidRPr="003124BE">
              <w:rPr>
                <w:rFonts w:eastAsia="Times New Roman"/>
                <w:color w:val="000000"/>
              </w:rPr>
              <w:t>62</w:t>
            </w:r>
          </w:p>
        </w:tc>
        <w:tc>
          <w:tcPr>
            <w:tcW w:w="606" w:type="dxa"/>
            <w:shd w:val="clear" w:color="auto" w:fill="auto"/>
            <w:noWrap/>
            <w:vAlign w:val="bottom"/>
            <w:hideMark/>
          </w:tcPr>
          <w:p w14:paraId="32133F93" w14:textId="780D1BF3" w:rsidR="008E0259" w:rsidRPr="003124BE" w:rsidRDefault="008E0259">
            <w:pPr>
              <w:jc w:val="right"/>
              <w:rPr>
                <w:rFonts w:eastAsia="Times New Roman"/>
                <w:color w:val="000000"/>
              </w:rPr>
            </w:pPr>
            <w:r w:rsidRPr="003124BE">
              <w:rPr>
                <w:rFonts w:eastAsia="Times New Roman"/>
                <w:color w:val="000000"/>
              </w:rPr>
              <w:t>776</w:t>
            </w:r>
          </w:p>
        </w:tc>
        <w:tc>
          <w:tcPr>
            <w:tcW w:w="466" w:type="dxa"/>
            <w:shd w:val="clear" w:color="auto" w:fill="auto"/>
            <w:noWrap/>
            <w:vAlign w:val="bottom"/>
            <w:hideMark/>
          </w:tcPr>
          <w:p w14:paraId="277AC571" w14:textId="6413CBEE" w:rsidR="008E0259" w:rsidRPr="003124BE" w:rsidRDefault="008E0259">
            <w:pPr>
              <w:jc w:val="right"/>
              <w:rPr>
                <w:rFonts w:eastAsia="Times New Roman"/>
                <w:color w:val="000000"/>
              </w:rPr>
            </w:pPr>
            <w:r w:rsidRPr="003124BE">
              <w:rPr>
                <w:rFonts w:eastAsia="Times New Roman"/>
                <w:color w:val="000000"/>
              </w:rPr>
              <w:t>24</w:t>
            </w:r>
          </w:p>
        </w:tc>
        <w:tc>
          <w:tcPr>
            <w:tcW w:w="708" w:type="dxa"/>
            <w:shd w:val="clear" w:color="auto" w:fill="auto"/>
            <w:noWrap/>
            <w:vAlign w:val="bottom"/>
            <w:hideMark/>
          </w:tcPr>
          <w:p w14:paraId="2BF54E21" w14:textId="59AD599C" w:rsidR="008E0259" w:rsidRPr="003124BE" w:rsidRDefault="008E0259">
            <w:pPr>
              <w:jc w:val="right"/>
              <w:rPr>
                <w:rFonts w:eastAsia="Times New Roman"/>
                <w:color w:val="000000"/>
              </w:rPr>
            </w:pPr>
            <w:r w:rsidRPr="003124BE">
              <w:rPr>
                <w:rFonts w:eastAsia="Times New Roman"/>
                <w:color w:val="000000"/>
              </w:rPr>
              <w:t>147</w:t>
            </w:r>
          </w:p>
        </w:tc>
        <w:tc>
          <w:tcPr>
            <w:tcW w:w="460" w:type="dxa"/>
            <w:tcBorders>
              <w:bottom w:val="single" w:sz="4" w:space="0" w:color="auto"/>
            </w:tcBorders>
            <w:shd w:val="clear" w:color="auto" w:fill="auto"/>
            <w:noWrap/>
            <w:vAlign w:val="bottom"/>
            <w:hideMark/>
          </w:tcPr>
          <w:p w14:paraId="7CC305CD" w14:textId="263EDD87" w:rsidR="008E0259" w:rsidRPr="003124BE" w:rsidRDefault="008E0259">
            <w:pPr>
              <w:jc w:val="right"/>
              <w:rPr>
                <w:rFonts w:eastAsia="Times New Roman"/>
                <w:color w:val="000000"/>
              </w:rPr>
            </w:pPr>
            <w:r w:rsidRPr="003124BE">
              <w:rPr>
                <w:rFonts w:eastAsia="Times New Roman"/>
                <w:color w:val="000000"/>
              </w:rPr>
              <w:t>20</w:t>
            </w:r>
          </w:p>
        </w:tc>
        <w:tc>
          <w:tcPr>
            <w:tcW w:w="1134" w:type="dxa"/>
            <w:shd w:val="clear" w:color="auto" w:fill="auto"/>
            <w:noWrap/>
            <w:vAlign w:val="bottom"/>
            <w:hideMark/>
          </w:tcPr>
          <w:p w14:paraId="60C2840E" w14:textId="2DCD1108" w:rsidR="008E0259" w:rsidRPr="003124BE" w:rsidRDefault="008E0259">
            <w:pPr>
              <w:jc w:val="right"/>
              <w:rPr>
                <w:rFonts w:eastAsia="Times New Roman"/>
                <w:color w:val="000000"/>
              </w:rPr>
            </w:pPr>
            <w:r w:rsidRPr="003124BE">
              <w:rPr>
                <w:rFonts w:eastAsia="Times New Roman"/>
                <w:color w:val="000000"/>
              </w:rPr>
              <w:t>14</w:t>
            </w:r>
          </w:p>
        </w:tc>
      </w:tr>
      <w:tr w:rsidR="008E0259" w:rsidRPr="003124BE" w14:paraId="6F45C744" w14:textId="77777777" w:rsidTr="00B205BB">
        <w:trPr>
          <w:trHeight w:val="320"/>
        </w:trPr>
        <w:tc>
          <w:tcPr>
            <w:tcW w:w="956" w:type="dxa"/>
            <w:vMerge/>
            <w:shd w:val="clear" w:color="auto" w:fill="auto"/>
            <w:noWrap/>
            <w:vAlign w:val="bottom"/>
            <w:hideMark/>
          </w:tcPr>
          <w:p w14:paraId="38A958E8" w14:textId="0E0DF95D" w:rsidR="008E0259" w:rsidRPr="003124BE" w:rsidRDefault="008E0259" w:rsidP="009365C6">
            <w:pPr>
              <w:rPr>
                <w:rFonts w:eastAsia="Times New Roman"/>
                <w:color w:val="000000"/>
              </w:rPr>
            </w:pPr>
          </w:p>
        </w:tc>
        <w:tc>
          <w:tcPr>
            <w:tcW w:w="2180" w:type="dxa"/>
            <w:shd w:val="clear" w:color="auto" w:fill="auto"/>
            <w:noWrap/>
            <w:vAlign w:val="bottom"/>
            <w:hideMark/>
          </w:tcPr>
          <w:p w14:paraId="53C494C5" w14:textId="11CF86DC" w:rsidR="008E0259" w:rsidRPr="003124BE" w:rsidRDefault="008E0259" w:rsidP="00ED7B2F">
            <w:pPr>
              <w:rPr>
                <w:rFonts w:eastAsia="Times New Roman"/>
                <w:color w:val="000000"/>
              </w:rPr>
            </w:pPr>
            <w:r w:rsidRPr="003124BE">
              <w:rPr>
                <w:rFonts w:eastAsia="Times New Roman"/>
                <w:color w:val="000000"/>
              </w:rPr>
              <w:t>Ensemble</w:t>
            </w:r>
          </w:p>
        </w:tc>
        <w:tc>
          <w:tcPr>
            <w:tcW w:w="850" w:type="dxa"/>
            <w:shd w:val="clear" w:color="auto" w:fill="auto"/>
            <w:noWrap/>
            <w:vAlign w:val="bottom"/>
            <w:hideMark/>
          </w:tcPr>
          <w:p w14:paraId="378C3743" w14:textId="0DFA58D0" w:rsidR="008E0259" w:rsidRPr="003124BE" w:rsidRDefault="008E0259">
            <w:pPr>
              <w:jc w:val="right"/>
              <w:rPr>
                <w:rFonts w:eastAsia="Times New Roman"/>
                <w:color w:val="000000"/>
              </w:rPr>
            </w:pPr>
            <w:r w:rsidRPr="003124BE">
              <w:rPr>
                <w:rFonts w:eastAsia="Times New Roman"/>
                <w:color w:val="000000"/>
              </w:rPr>
              <w:t>9</w:t>
            </w:r>
          </w:p>
        </w:tc>
        <w:tc>
          <w:tcPr>
            <w:tcW w:w="567" w:type="dxa"/>
            <w:shd w:val="clear" w:color="auto" w:fill="auto"/>
            <w:noWrap/>
            <w:vAlign w:val="bottom"/>
            <w:hideMark/>
          </w:tcPr>
          <w:p w14:paraId="1930DC2F" w14:textId="74DE26ED"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27BBE8F" w14:textId="4D76C98B" w:rsidR="008E0259" w:rsidRPr="003124BE" w:rsidRDefault="008E0259">
            <w:pPr>
              <w:jc w:val="right"/>
              <w:rPr>
                <w:rFonts w:eastAsia="Times New Roman"/>
                <w:color w:val="000000"/>
              </w:rPr>
            </w:pPr>
            <w:r w:rsidRPr="003124BE">
              <w:rPr>
                <w:rFonts w:eastAsia="Times New Roman"/>
                <w:color w:val="000000"/>
              </w:rPr>
              <w:t>358</w:t>
            </w:r>
          </w:p>
        </w:tc>
        <w:tc>
          <w:tcPr>
            <w:tcW w:w="567" w:type="dxa"/>
            <w:tcBorders>
              <w:bottom w:val="single" w:sz="4" w:space="0" w:color="auto"/>
            </w:tcBorders>
            <w:shd w:val="clear" w:color="auto" w:fill="auto"/>
            <w:noWrap/>
            <w:vAlign w:val="bottom"/>
            <w:hideMark/>
          </w:tcPr>
          <w:p w14:paraId="604A325D" w14:textId="7481BD01" w:rsidR="008E0259" w:rsidRPr="003124BE" w:rsidRDefault="008E0259">
            <w:pPr>
              <w:jc w:val="right"/>
              <w:rPr>
                <w:rFonts w:eastAsia="Times New Roman"/>
                <w:color w:val="000000"/>
              </w:rPr>
            </w:pPr>
            <w:r w:rsidRPr="003124BE">
              <w:rPr>
                <w:rFonts w:eastAsia="Times New Roman"/>
                <w:color w:val="000000"/>
              </w:rPr>
              <w:t>15</w:t>
            </w:r>
          </w:p>
        </w:tc>
        <w:tc>
          <w:tcPr>
            <w:tcW w:w="581" w:type="dxa"/>
            <w:shd w:val="clear" w:color="auto" w:fill="auto"/>
            <w:noWrap/>
            <w:vAlign w:val="bottom"/>
            <w:hideMark/>
          </w:tcPr>
          <w:p w14:paraId="197AFF65" w14:textId="2402CCBE" w:rsidR="008E0259" w:rsidRPr="003124BE" w:rsidRDefault="008E0259">
            <w:pPr>
              <w:jc w:val="right"/>
              <w:rPr>
                <w:rFonts w:eastAsia="Times New Roman"/>
                <w:color w:val="000000"/>
              </w:rPr>
            </w:pPr>
            <w:r w:rsidRPr="003124BE">
              <w:rPr>
                <w:rFonts w:eastAsia="Times New Roman"/>
                <w:color w:val="000000"/>
              </w:rPr>
              <w:t>50</w:t>
            </w:r>
          </w:p>
        </w:tc>
        <w:tc>
          <w:tcPr>
            <w:tcW w:w="606" w:type="dxa"/>
            <w:tcBorders>
              <w:bottom w:val="single" w:sz="4" w:space="0" w:color="auto"/>
            </w:tcBorders>
            <w:shd w:val="clear" w:color="auto" w:fill="auto"/>
            <w:noWrap/>
            <w:vAlign w:val="bottom"/>
            <w:hideMark/>
          </w:tcPr>
          <w:p w14:paraId="1EA4757F" w14:textId="24679A43" w:rsidR="008E0259" w:rsidRPr="003124BE" w:rsidRDefault="008E0259">
            <w:pPr>
              <w:jc w:val="right"/>
              <w:rPr>
                <w:rFonts w:eastAsia="Times New Roman"/>
                <w:color w:val="000000"/>
              </w:rPr>
            </w:pPr>
            <w:r w:rsidRPr="003124BE">
              <w:rPr>
                <w:rFonts w:eastAsia="Times New Roman"/>
                <w:color w:val="000000"/>
              </w:rPr>
              <w:t>669</w:t>
            </w:r>
          </w:p>
        </w:tc>
        <w:tc>
          <w:tcPr>
            <w:tcW w:w="466" w:type="dxa"/>
            <w:shd w:val="clear" w:color="auto" w:fill="auto"/>
            <w:noWrap/>
            <w:vAlign w:val="bottom"/>
            <w:hideMark/>
          </w:tcPr>
          <w:p w14:paraId="263C5EA2" w14:textId="4F6EDE15" w:rsidR="008E0259" w:rsidRPr="003124BE" w:rsidRDefault="008E0259">
            <w:pPr>
              <w:jc w:val="right"/>
              <w:rPr>
                <w:rFonts w:eastAsia="Times New Roman"/>
                <w:color w:val="000000"/>
              </w:rPr>
            </w:pPr>
            <w:r w:rsidRPr="003124BE">
              <w:rPr>
                <w:rFonts w:eastAsia="Times New Roman"/>
                <w:color w:val="000000"/>
              </w:rPr>
              <w:t>24</w:t>
            </w:r>
          </w:p>
        </w:tc>
        <w:tc>
          <w:tcPr>
            <w:tcW w:w="708" w:type="dxa"/>
            <w:shd w:val="clear" w:color="auto" w:fill="auto"/>
            <w:noWrap/>
            <w:vAlign w:val="bottom"/>
            <w:hideMark/>
          </w:tcPr>
          <w:p w14:paraId="750729FD" w14:textId="29FCDB4B" w:rsidR="008E0259" w:rsidRPr="003124BE" w:rsidRDefault="008E0259">
            <w:pPr>
              <w:jc w:val="right"/>
              <w:rPr>
                <w:rFonts w:eastAsia="Times New Roman"/>
                <w:color w:val="000000"/>
              </w:rPr>
            </w:pPr>
            <w:r w:rsidRPr="003124BE">
              <w:rPr>
                <w:rFonts w:eastAsia="Times New Roman"/>
                <w:color w:val="000000"/>
              </w:rPr>
              <w:t>173</w:t>
            </w:r>
          </w:p>
        </w:tc>
        <w:tc>
          <w:tcPr>
            <w:tcW w:w="460" w:type="dxa"/>
            <w:shd w:val="clear" w:color="auto" w:fill="E2EFD9" w:themeFill="accent6" w:themeFillTint="33"/>
            <w:noWrap/>
            <w:vAlign w:val="bottom"/>
            <w:hideMark/>
          </w:tcPr>
          <w:p w14:paraId="2EE2D781" w14:textId="0DAE4B7B" w:rsidR="008E0259" w:rsidRPr="003124BE" w:rsidRDefault="008E0259">
            <w:pPr>
              <w:jc w:val="right"/>
              <w:rPr>
                <w:rFonts w:eastAsia="Times New Roman"/>
                <w:color w:val="000000"/>
              </w:rPr>
            </w:pPr>
            <w:r w:rsidRPr="003124BE">
              <w:rPr>
                <w:rFonts w:eastAsia="Times New Roman"/>
                <w:color w:val="000000"/>
              </w:rPr>
              <w:t>23</w:t>
            </w:r>
          </w:p>
        </w:tc>
        <w:tc>
          <w:tcPr>
            <w:tcW w:w="1134" w:type="dxa"/>
            <w:tcBorders>
              <w:bottom w:val="single" w:sz="4" w:space="0" w:color="auto"/>
            </w:tcBorders>
            <w:shd w:val="clear" w:color="auto" w:fill="auto"/>
            <w:noWrap/>
            <w:vAlign w:val="bottom"/>
            <w:hideMark/>
          </w:tcPr>
          <w:p w14:paraId="4F724ECC" w14:textId="77079825" w:rsidR="008E0259" w:rsidRPr="003124BE" w:rsidRDefault="008E0259">
            <w:pPr>
              <w:jc w:val="right"/>
              <w:rPr>
                <w:rFonts w:eastAsia="Times New Roman"/>
                <w:color w:val="000000"/>
              </w:rPr>
            </w:pPr>
            <w:r w:rsidRPr="003124BE">
              <w:rPr>
                <w:rFonts w:eastAsia="Times New Roman"/>
                <w:color w:val="000000"/>
              </w:rPr>
              <w:t>12</w:t>
            </w:r>
          </w:p>
        </w:tc>
      </w:tr>
      <w:tr w:rsidR="008E0259" w:rsidRPr="003124BE" w14:paraId="5F4B9E52" w14:textId="77777777" w:rsidTr="00B205BB">
        <w:trPr>
          <w:trHeight w:val="320"/>
        </w:trPr>
        <w:tc>
          <w:tcPr>
            <w:tcW w:w="956" w:type="dxa"/>
            <w:vMerge/>
            <w:shd w:val="clear" w:color="auto" w:fill="auto"/>
            <w:noWrap/>
            <w:vAlign w:val="bottom"/>
            <w:hideMark/>
          </w:tcPr>
          <w:p w14:paraId="62FA6FC4" w14:textId="0B76A893" w:rsidR="008E0259" w:rsidRPr="003124BE" w:rsidRDefault="008E0259" w:rsidP="009365C6">
            <w:pPr>
              <w:rPr>
                <w:rFonts w:eastAsia="Times New Roman"/>
                <w:color w:val="000000"/>
              </w:rPr>
            </w:pPr>
          </w:p>
        </w:tc>
        <w:tc>
          <w:tcPr>
            <w:tcW w:w="2180" w:type="dxa"/>
            <w:shd w:val="clear" w:color="auto" w:fill="auto"/>
            <w:noWrap/>
            <w:vAlign w:val="bottom"/>
            <w:hideMark/>
          </w:tcPr>
          <w:p w14:paraId="3C9E99FB" w14:textId="60223BFE" w:rsidR="008E0259" w:rsidRPr="003124BE" w:rsidRDefault="008E0259" w:rsidP="00ED7B2F">
            <w:pPr>
              <w:rPr>
                <w:rFonts w:eastAsia="Times New Roman"/>
                <w:color w:val="000000"/>
              </w:rPr>
            </w:pPr>
            <w:r w:rsidRPr="003124BE">
              <w:rPr>
                <w:rFonts w:eastAsia="Times New Roman"/>
                <w:color w:val="000000"/>
              </w:rPr>
              <w:t>JIVE</w:t>
            </w:r>
          </w:p>
        </w:tc>
        <w:tc>
          <w:tcPr>
            <w:tcW w:w="850" w:type="dxa"/>
            <w:shd w:val="clear" w:color="auto" w:fill="auto"/>
            <w:noWrap/>
            <w:vAlign w:val="bottom"/>
            <w:hideMark/>
          </w:tcPr>
          <w:p w14:paraId="2B85FB9D" w14:textId="2AF45435"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4E12902C" w14:textId="4AA9564B"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3931D588" w14:textId="55286D98" w:rsidR="008E0259" w:rsidRPr="003124BE" w:rsidRDefault="008E0259">
            <w:pPr>
              <w:jc w:val="right"/>
              <w:rPr>
                <w:rFonts w:eastAsia="Times New Roman"/>
                <w:color w:val="000000"/>
              </w:rPr>
            </w:pPr>
            <w:r w:rsidRPr="003124BE">
              <w:rPr>
                <w:rFonts w:eastAsia="Times New Roman"/>
                <w:color w:val="000000"/>
              </w:rPr>
              <w:t>275</w:t>
            </w:r>
          </w:p>
        </w:tc>
        <w:tc>
          <w:tcPr>
            <w:tcW w:w="567" w:type="dxa"/>
            <w:tcBorders>
              <w:bottom w:val="single" w:sz="4" w:space="0" w:color="auto"/>
            </w:tcBorders>
            <w:shd w:val="clear" w:color="auto" w:fill="E2EFD9" w:themeFill="accent6" w:themeFillTint="33"/>
            <w:noWrap/>
            <w:vAlign w:val="bottom"/>
            <w:hideMark/>
          </w:tcPr>
          <w:p w14:paraId="47D98B50" w14:textId="48036FCB" w:rsidR="008E0259" w:rsidRPr="003124BE" w:rsidRDefault="008E0259">
            <w:pPr>
              <w:jc w:val="right"/>
              <w:rPr>
                <w:rFonts w:eastAsia="Times New Roman"/>
                <w:color w:val="000000"/>
              </w:rPr>
            </w:pPr>
            <w:r w:rsidRPr="003124BE">
              <w:rPr>
                <w:rFonts w:eastAsia="Times New Roman"/>
                <w:color w:val="000000"/>
              </w:rPr>
              <w:t>94</w:t>
            </w:r>
          </w:p>
        </w:tc>
        <w:tc>
          <w:tcPr>
            <w:tcW w:w="581" w:type="dxa"/>
            <w:shd w:val="clear" w:color="auto" w:fill="auto"/>
            <w:noWrap/>
            <w:vAlign w:val="bottom"/>
            <w:hideMark/>
          </w:tcPr>
          <w:p w14:paraId="7FC24BC8" w14:textId="4DB56206" w:rsidR="008E0259" w:rsidRPr="003124BE" w:rsidRDefault="008E0259">
            <w:pPr>
              <w:jc w:val="right"/>
              <w:rPr>
                <w:rFonts w:eastAsia="Times New Roman"/>
                <w:color w:val="000000"/>
              </w:rPr>
            </w:pPr>
            <w:r w:rsidRPr="003124BE">
              <w:rPr>
                <w:rFonts w:eastAsia="Times New Roman"/>
                <w:color w:val="000000"/>
              </w:rPr>
              <w:t>49</w:t>
            </w:r>
          </w:p>
        </w:tc>
        <w:tc>
          <w:tcPr>
            <w:tcW w:w="606" w:type="dxa"/>
            <w:shd w:val="clear" w:color="auto" w:fill="E2EFD9" w:themeFill="accent6" w:themeFillTint="33"/>
            <w:noWrap/>
            <w:vAlign w:val="bottom"/>
            <w:hideMark/>
          </w:tcPr>
          <w:p w14:paraId="5BE2420C" w14:textId="022E1C10" w:rsidR="008E0259" w:rsidRPr="003124BE" w:rsidRDefault="008E0259">
            <w:pPr>
              <w:jc w:val="right"/>
              <w:rPr>
                <w:rFonts w:eastAsia="Times New Roman"/>
                <w:color w:val="000000"/>
              </w:rPr>
            </w:pPr>
            <w:r w:rsidRPr="003124BE">
              <w:rPr>
                <w:rFonts w:eastAsia="Times New Roman"/>
                <w:color w:val="000000"/>
              </w:rPr>
              <w:t>825</w:t>
            </w:r>
          </w:p>
        </w:tc>
        <w:tc>
          <w:tcPr>
            <w:tcW w:w="466" w:type="dxa"/>
            <w:shd w:val="clear" w:color="auto" w:fill="auto"/>
            <w:noWrap/>
            <w:vAlign w:val="bottom"/>
            <w:hideMark/>
          </w:tcPr>
          <w:p w14:paraId="120CB315" w14:textId="54745F2C" w:rsidR="008E0259" w:rsidRPr="003124BE" w:rsidRDefault="008E0259">
            <w:pPr>
              <w:jc w:val="right"/>
              <w:rPr>
                <w:rFonts w:eastAsia="Times New Roman"/>
                <w:color w:val="000000"/>
              </w:rPr>
            </w:pPr>
            <w:r w:rsidRPr="003124BE">
              <w:rPr>
                <w:rFonts w:eastAsia="Times New Roman"/>
                <w:color w:val="000000"/>
              </w:rPr>
              <w:t>22</w:t>
            </w:r>
          </w:p>
        </w:tc>
        <w:tc>
          <w:tcPr>
            <w:tcW w:w="708" w:type="dxa"/>
            <w:shd w:val="clear" w:color="auto" w:fill="auto"/>
            <w:noWrap/>
            <w:vAlign w:val="bottom"/>
            <w:hideMark/>
          </w:tcPr>
          <w:p w14:paraId="0C3EF59D" w14:textId="7263C7B4" w:rsidR="008E0259" w:rsidRPr="003124BE" w:rsidRDefault="008E0259">
            <w:pPr>
              <w:jc w:val="right"/>
              <w:rPr>
                <w:rFonts w:eastAsia="Times New Roman"/>
                <w:color w:val="000000"/>
              </w:rPr>
            </w:pPr>
            <w:r w:rsidRPr="003124BE">
              <w:rPr>
                <w:rFonts w:eastAsia="Times New Roman"/>
                <w:color w:val="000000"/>
              </w:rPr>
              <w:t>460</w:t>
            </w:r>
          </w:p>
        </w:tc>
        <w:tc>
          <w:tcPr>
            <w:tcW w:w="460" w:type="dxa"/>
            <w:shd w:val="clear" w:color="auto" w:fill="auto"/>
            <w:noWrap/>
            <w:vAlign w:val="bottom"/>
            <w:hideMark/>
          </w:tcPr>
          <w:p w14:paraId="6661385D" w14:textId="5A76F1D3" w:rsidR="008E0259" w:rsidRPr="003124BE" w:rsidRDefault="008E0259">
            <w:pPr>
              <w:jc w:val="right"/>
              <w:rPr>
                <w:rFonts w:eastAsia="Times New Roman"/>
                <w:color w:val="000000"/>
              </w:rPr>
            </w:pPr>
            <w:r w:rsidRPr="003124BE">
              <w:rPr>
                <w:rFonts w:eastAsia="Times New Roman"/>
                <w:color w:val="000000"/>
              </w:rPr>
              <w:t>12</w:t>
            </w:r>
          </w:p>
        </w:tc>
        <w:tc>
          <w:tcPr>
            <w:tcW w:w="1134" w:type="dxa"/>
            <w:shd w:val="clear" w:color="auto" w:fill="auto"/>
            <w:noWrap/>
            <w:vAlign w:val="bottom"/>
            <w:hideMark/>
          </w:tcPr>
          <w:p w14:paraId="3ABC27B2" w14:textId="3C4A6EB8" w:rsidR="008E0259" w:rsidRPr="003124BE" w:rsidRDefault="008E0259">
            <w:pPr>
              <w:jc w:val="right"/>
              <w:rPr>
                <w:rFonts w:eastAsia="Times New Roman"/>
                <w:b/>
                <w:color w:val="000000"/>
              </w:rPr>
            </w:pPr>
            <w:r w:rsidRPr="003124BE">
              <w:rPr>
                <w:rFonts w:eastAsia="Times New Roman"/>
                <w:color w:val="000000"/>
              </w:rPr>
              <w:t>18</w:t>
            </w:r>
          </w:p>
        </w:tc>
      </w:tr>
      <w:tr w:rsidR="008E0259" w:rsidRPr="003124BE" w14:paraId="27AF7DCA" w14:textId="77777777" w:rsidTr="00B205BB">
        <w:trPr>
          <w:trHeight w:val="320"/>
        </w:trPr>
        <w:tc>
          <w:tcPr>
            <w:tcW w:w="956" w:type="dxa"/>
            <w:vMerge/>
            <w:shd w:val="clear" w:color="auto" w:fill="auto"/>
            <w:noWrap/>
            <w:vAlign w:val="bottom"/>
            <w:hideMark/>
          </w:tcPr>
          <w:p w14:paraId="730594A4" w14:textId="55CF668C" w:rsidR="008E0259" w:rsidRPr="003124BE" w:rsidRDefault="008E0259" w:rsidP="009365C6">
            <w:pPr>
              <w:rPr>
                <w:rFonts w:eastAsia="Times New Roman"/>
                <w:color w:val="000000"/>
              </w:rPr>
            </w:pPr>
          </w:p>
        </w:tc>
        <w:tc>
          <w:tcPr>
            <w:tcW w:w="2180" w:type="dxa"/>
            <w:shd w:val="clear" w:color="auto" w:fill="auto"/>
            <w:noWrap/>
            <w:vAlign w:val="bottom"/>
            <w:hideMark/>
          </w:tcPr>
          <w:p w14:paraId="38244426" w14:textId="28CB1646" w:rsidR="008E0259" w:rsidRPr="003124BE" w:rsidRDefault="008E0259" w:rsidP="00ED7B2F">
            <w:pPr>
              <w:rPr>
                <w:rFonts w:eastAsia="Times New Roman"/>
                <w:color w:val="000000"/>
              </w:rPr>
            </w:pPr>
            <w:r w:rsidRPr="003124BE">
              <w:rPr>
                <w:rFonts w:eastAsia="Times New Roman"/>
                <w:color w:val="000000"/>
              </w:rPr>
              <w:t xml:space="preserve">MOFA </w:t>
            </w:r>
          </w:p>
        </w:tc>
        <w:tc>
          <w:tcPr>
            <w:tcW w:w="850" w:type="dxa"/>
            <w:shd w:val="clear" w:color="auto" w:fill="auto"/>
            <w:noWrap/>
            <w:vAlign w:val="bottom"/>
            <w:hideMark/>
          </w:tcPr>
          <w:p w14:paraId="62574749" w14:textId="542E6920"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4956A16C" w14:textId="43317AEF"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1B7B8746" w14:textId="0633FDD4" w:rsidR="008E0259" w:rsidRPr="003124BE" w:rsidRDefault="008E0259">
            <w:pPr>
              <w:jc w:val="right"/>
              <w:rPr>
                <w:rFonts w:eastAsia="Times New Roman"/>
                <w:color w:val="000000"/>
              </w:rPr>
            </w:pPr>
            <w:r w:rsidRPr="003124BE">
              <w:rPr>
                <w:rFonts w:eastAsia="Times New Roman"/>
                <w:color w:val="000000"/>
              </w:rPr>
              <w:t>337</w:t>
            </w:r>
          </w:p>
        </w:tc>
        <w:tc>
          <w:tcPr>
            <w:tcW w:w="567" w:type="dxa"/>
            <w:shd w:val="clear" w:color="auto" w:fill="auto"/>
            <w:noWrap/>
            <w:vAlign w:val="bottom"/>
            <w:hideMark/>
          </w:tcPr>
          <w:p w14:paraId="6D015681" w14:textId="16140312" w:rsidR="008E0259" w:rsidRPr="003124BE" w:rsidRDefault="008E0259">
            <w:pPr>
              <w:jc w:val="right"/>
              <w:rPr>
                <w:rFonts w:eastAsia="Times New Roman"/>
                <w:b/>
                <w:color w:val="000000"/>
              </w:rPr>
            </w:pPr>
            <w:r w:rsidRPr="003124BE">
              <w:rPr>
                <w:rFonts w:eastAsia="Times New Roman"/>
                <w:color w:val="000000"/>
              </w:rPr>
              <w:t>64</w:t>
            </w:r>
          </w:p>
        </w:tc>
        <w:tc>
          <w:tcPr>
            <w:tcW w:w="581" w:type="dxa"/>
            <w:shd w:val="clear" w:color="auto" w:fill="auto"/>
            <w:noWrap/>
            <w:vAlign w:val="bottom"/>
            <w:hideMark/>
          </w:tcPr>
          <w:p w14:paraId="6760770A" w14:textId="145775DE" w:rsidR="008E0259" w:rsidRPr="003124BE" w:rsidRDefault="008E0259">
            <w:pPr>
              <w:jc w:val="right"/>
              <w:rPr>
                <w:rFonts w:eastAsia="Times New Roman"/>
                <w:color w:val="000000"/>
              </w:rPr>
            </w:pPr>
            <w:r w:rsidRPr="003124BE">
              <w:rPr>
                <w:rFonts w:eastAsia="Times New Roman"/>
                <w:color w:val="000000"/>
              </w:rPr>
              <w:t>43</w:t>
            </w:r>
          </w:p>
        </w:tc>
        <w:tc>
          <w:tcPr>
            <w:tcW w:w="606" w:type="dxa"/>
            <w:shd w:val="clear" w:color="auto" w:fill="auto"/>
            <w:noWrap/>
            <w:vAlign w:val="bottom"/>
            <w:hideMark/>
          </w:tcPr>
          <w:p w14:paraId="7AC3B54A" w14:textId="21C61C21" w:rsidR="008E0259" w:rsidRPr="003124BE" w:rsidRDefault="008E0259">
            <w:pPr>
              <w:jc w:val="right"/>
              <w:rPr>
                <w:rFonts w:eastAsia="Times New Roman"/>
                <w:color w:val="000000"/>
              </w:rPr>
            </w:pPr>
            <w:r w:rsidRPr="003124BE">
              <w:rPr>
                <w:rFonts w:eastAsia="Times New Roman"/>
                <w:color w:val="000000"/>
              </w:rPr>
              <w:t>708</w:t>
            </w:r>
          </w:p>
        </w:tc>
        <w:tc>
          <w:tcPr>
            <w:tcW w:w="466" w:type="dxa"/>
            <w:shd w:val="clear" w:color="auto" w:fill="auto"/>
            <w:noWrap/>
            <w:vAlign w:val="bottom"/>
            <w:hideMark/>
          </w:tcPr>
          <w:p w14:paraId="410EBEFC" w14:textId="3B23898F" w:rsidR="008E0259" w:rsidRPr="003124BE" w:rsidRDefault="008E0259">
            <w:pPr>
              <w:jc w:val="right"/>
              <w:rPr>
                <w:rFonts w:eastAsia="Times New Roman"/>
                <w:color w:val="000000"/>
              </w:rPr>
            </w:pPr>
            <w:r w:rsidRPr="003124BE">
              <w:rPr>
                <w:rFonts w:eastAsia="Times New Roman"/>
                <w:color w:val="000000"/>
              </w:rPr>
              <w:t>25</w:t>
            </w:r>
          </w:p>
        </w:tc>
        <w:tc>
          <w:tcPr>
            <w:tcW w:w="708" w:type="dxa"/>
            <w:shd w:val="clear" w:color="auto" w:fill="auto"/>
            <w:noWrap/>
            <w:vAlign w:val="bottom"/>
            <w:hideMark/>
          </w:tcPr>
          <w:p w14:paraId="6DC1A0FC" w14:textId="6BB95B25" w:rsidR="008E0259" w:rsidRPr="003124BE" w:rsidRDefault="008E0259">
            <w:pPr>
              <w:jc w:val="right"/>
              <w:rPr>
                <w:rFonts w:eastAsia="Times New Roman"/>
                <w:color w:val="000000"/>
              </w:rPr>
            </w:pPr>
            <w:r w:rsidRPr="003124BE">
              <w:rPr>
                <w:rFonts w:eastAsia="Times New Roman"/>
                <w:color w:val="000000"/>
              </w:rPr>
              <w:t>82</w:t>
            </w:r>
          </w:p>
        </w:tc>
        <w:tc>
          <w:tcPr>
            <w:tcW w:w="460" w:type="dxa"/>
            <w:shd w:val="clear" w:color="auto" w:fill="auto"/>
            <w:noWrap/>
            <w:vAlign w:val="bottom"/>
            <w:hideMark/>
          </w:tcPr>
          <w:p w14:paraId="3849E2C7" w14:textId="7F252CC2" w:rsidR="008E0259" w:rsidRPr="003124BE" w:rsidRDefault="008E0259">
            <w:pPr>
              <w:jc w:val="right"/>
              <w:rPr>
                <w:rFonts w:eastAsia="Times New Roman"/>
                <w:color w:val="000000"/>
              </w:rPr>
            </w:pPr>
            <w:r w:rsidRPr="003124BE">
              <w:rPr>
                <w:rFonts w:eastAsia="Times New Roman"/>
                <w:color w:val="000000"/>
              </w:rPr>
              <w:t>8</w:t>
            </w:r>
          </w:p>
        </w:tc>
        <w:tc>
          <w:tcPr>
            <w:tcW w:w="1134" w:type="dxa"/>
            <w:shd w:val="clear" w:color="auto" w:fill="auto"/>
            <w:noWrap/>
            <w:vAlign w:val="bottom"/>
            <w:hideMark/>
          </w:tcPr>
          <w:p w14:paraId="058DB042" w14:textId="5356890E" w:rsidR="008E0259" w:rsidRPr="003124BE" w:rsidRDefault="008E0259">
            <w:pPr>
              <w:jc w:val="right"/>
              <w:rPr>
                <w:rFonts w:eastAsia="Times New Roman"/>
                <w:color w:val="000000"/>
              </w:rPr>
            </w:pPr>
            <w:r w:rsidRPr="003124BE">
              <w:rPr>
                <w:rFonts w:eastAsia="Times New Roman"/>
                <w:color w:val="000000"/>
              </w:rPr>
              <w:t>29</w:t>
            </w:r>
          </w:p>
        </w:tc>
      </w:tr>
      <w:tr w:rsidR="008E0259" w:rsidRPr="003124BE" w14:paraId="52B53E37" w14:textId="77777777" w:rsidTr="00BB6916">
        <w:trPr>
          <w:trHeight w:val="320"/>
        </w:trPr>
        <w:tc>
          <w:tcPr>
            <w:tcW w:w="956" w:type="dxa"/>
            <w:vMerge/>
            <w:shd w:val="clear" w:color="auto" w:fill="auto"/>
            <w:noWrap/>
            <w:vAlign w:val="bottom"/>
            <w:hideMark/>
          </w:tcPr>
          <w:p w14:paraId="12796F80" w14:textId="7E04DFB9" w:rsidR="008E0259" w:rsidRPr="003124BE" w:rsidRDefault="008E0259">
            <w:pPr>
              <w:rPr>
                <w:rFonts w:eastAsia="Times New Roman"/>
                <w:color w:val="000000"/>
              </w:rPr>
            </w:pPr>
          </w:p>
        </w:tc>
        <w:tc>
          <w:tcPr>
            <w:tcW w:w="2180" w:type="dxa"/>
            <w:shd w:val="clear" w:color="auto" w:fill="auto"/>
            <w:noWrap/>
            <w:vAlign w:val="bottom"/>
            <w:hideMark/>
          </w:tcPr>
          <w:p w14:paraId="57B72F0E" w14:textId="3B548F12" w:rsidR="008E0259" w:rsidRPr="003124BE" w:rsidRDefault="008E0259" w:rsidP="00ED7B2F">
            <w:pPr>
              <w:rPr>
                <w:rFonts w:eastAsia="Times New Roman"/>
                <w:color w:val="000000"/>
              </w:rPr>
            </w:pPr>
            <w:r w:rsidRPr="003124BE">
              <w:rPr>
                <w:rFonts w:eastAsia="Times New Roman"/>
                <w:color w:val="000000"/>
              </w:rPr>
              <w:t xml:space="preserve">sGCCA </w:t>
            </w:r>
          </w:p>
        </w:tc>
        <w:tc>
          <w:tcPr>
            <w:tcW w:w="850" w:type="dxa"/>
            <w:shd w:val="clear" w:color="auto" w:fill="auto"/>
            <w:noWrap/>
            <w:vAlign w:val="bottom"/>
            <w:hideMark/>
          </w:tcPr>
          <w:p w14:paraId="299516B6" w14:textId="330AD4F7" w:rsidR="008E0259" w:rsidRPr="003124BE" w:rsidRDefault="008E0259">
            <w:pPr>
              <w:jc w:val="right"/>
              <w:rPr>
                <w:rFonts w:eastAsia="Times New Roman"/>
                <w:color w:val="000000"/>
              </w:rPr>
            </w:pPr>
            <w:r w:rsidRPr="003124BE">
              <w:rPr>
                <w:rFonts w:eastAsia="Times New Roman"/>
                <w:color w:val="000000"/>
              </w:rPr>
              <w:t>19</w:t>
            </w:r>
          </w:p>
        </w:tc>
        <w:tc>
          <w:tcPr>
            <w:tcW w:w="567" w:type="dxa"/>
            <w:shd w:val="clear" w:color="auto" w:fill="auto"/>
            <w:noWrap/>
            <w:vAlign w:val="bottom"/>
            <w:hideMark/>
          </w:tcPr>
          <w:p w14:paraId="579509CD" w14:textId="207456D3"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BA5D478" w14:textId="1C54784D" w:rsidR="008E0259" w:rsidRPr="003124BE" w:rsidRDefault="008E0259">
            <w:pPr>
              <w:jc w:val="right"/>
              <w:rPr>
                <w:rFonts w:eastAsia="Times New Roman"/>
                <w:color w:val="000000"/>
              </w:rPr>
            </w:pPr>
            <w:r w:rsidRPr="003124BE">
              <w:rPr>
                <w:rFonts w:eastAsia="Times New Roman"/>
                <w:color w:val="000000"/>
              </w:rPr>
              <w:t>193</w:t>
            </w:r>
          </w:p>
        </w:tc>
        <w:tc>
          <w:tcPr>
            <w:tcW w:w="567" w:type="dxa"/>
            <w:shd w:val="clear" w:color="auto" w:fill="auto"/>
            <w:noWrap/>
            <w:vAlign w:val="bottom"/>
            <w:hideMark/>
          </w:tcPr>
          <w:p w14:paraId="73D4AEA5" w14:textId="32CFA151" w:rsidR="008E0259" w:rsidRPr="003124BE" w:rsidRDefault="008E0259">
            <w:pPr>
              <w:jc w:val="right"/>
              <w:rPr>
                <w:rFonts w:eastAsia="Times New Roman"/>
                <w:color w:val="000000"/>
              </w:rPr>
            </w:pPr>
            <w:r w:rsidRPr="003124BE">
              <w:rPr>
                <w:rFonts w:eastAsia="Times New Roman"/>
                <w:color w:val="000000"/>
              </w:rPr>
              <w:t>37</w:t>
            </w:r>
          </w:p>
        </w:tc>
        <w:tc>
          <w:tcPr>
            <w:tcW w:w="581" w:type="dxa"/>
            <w:shd w:val="clear" w:color="auto" w:fill="auto"/>
            <w:noWrap/>
            <w:vAlign w:val="bottom"/>
            <w:hideMark/>
          </w:tcPr>
          <w:p w14:paraId="413CF2D7" w14:textId="73BB757B" w:rsidR="008E0259" w:rsidRPr="003124BE" w:rsidRDefault="008E0259">
            <w:pPr>
              <w:jc w:val="right"/>
              <w:rPr>
                <w:rFonts w:eastAsia="Times New Roman"/>
                <w:color w:val="000000"/>
              </w:rPr>
            </w:pPr>
            <w:r w:rsidRPr="003124BE">
              <w:rPr>
                <w:rFonts w:eastAsia="Times New Roman"/>
                <w:color w:val="000000"/>
              </w:rPr>
              <w:t>68</w:t>
            </w:r>
          </w:p>
        </w:tc>
        <w:tc>
          <w:tcPr>
            <w:tcW w:w="606" w:type="dxa"/>
            <w:shd w:val="clear" w:color="auto" w:fill="auto"/>
            <w:noWrap/>
            <w:vAlign w:val="bottom"/>
            <w:hideMark/>
          </w:tcPr>
          <w:p w14:paraId="5A3D0888" w14:textId="2B8C8B19" w:rsidR="008E0259" w:rsidRPr="003124BE" w:rsidRDefault="008E0259">
            <w:pPr>
              <w:jc w:val="right"/>
              <w:rPr>
                <w:rFonts w:eastAsia="Times New Roman"/>
                <w:color w:val="000000"/>
              </w:rPr>
            </w:pPr>
            <w:r w:rsidRPr="003124BE">
              <w:rPr>
                <w:rFonts w:eastAsia="Times New Roman"/>
                <w:color w:val="000000"/>
              </w:rPr>
              <w:t>706</w:t>
            </w:r>
          </w:p>
        </w:tc>
        <w:tc>
          <w:tcPr>
            <w:tcW w:w="466" w:type="dxa"/>
            <w:tcBorders>
              <w:bottom w:val="single" w:sz="24" w:space="0" w:color="auto"/>
            </w:tcBorders>
            <w:shd w:val="clear" w:color="auto" w:fill="auto"/>
            <w:noWrap/>
            <w:vAlign w:val="bottom"/>
            <w:hideMark/>
          </w:tcPr>
          <w:p w14:paraId="727D2EDB" w14:textId="0BD177AC" w:rsidR="008E0259" w:rsidRPr="003124BE" w:rsidRDefault="008E0259">
            <w:pPr>
              <w:jc w:val="right"/>
              <w:rPr>
                <w:rFonts w:eastAsia="Times New Roman"/>
                <w:color w:val="000000"/>
              </w:rPr>
            </w:pPr>
            <w:r w:rsidRPr="003124BE">
              <w:rPr>
                <w:rFonts w:eastAsia="Times New Roman"/>
                <w:color w:val="000000"/>
              </w:rPr>
              <w:t>18</w:t>
            </w:r>
          </w:p>
        </w:tc>
        <w:tc>
          <w:tcPr>
            <w:tcW w:w="708" w:type="dxa"/>
            <w:tcBorders>
              <w:bottom w:val="single" w:sz="24" w:space="0" w:color="auto"/>
            </w:tcBorders>
            <w:shd w:val="clear" w:color="auto" w:fill="auto"/>
            <w:noWrap/>
            <w:vAlign w:val="bottom"/>
            <w:hideMark/>
          </w:tcPr>
          <w:p w14:paraId="477B8583" w14:textId="66D16C3D" w:rsidR="008E0259" w:rsidRPr="003124BE" w:rsidRDefault="008E0259">
            <w:pPr>
              <w:jc w:val="right"/>
              <w:rPr>
                <w:rFonts w:eastAsia="Times New Roman"/>
                <w:color w:val="000000"/>
              </w:rPr>
            </w:pPr>
            <w:r w:rsidRPr="003124BE">
              <w:rPr>
                <w:rFonts w:eastAsia="Times New Roman"/>
                <w:color w:val="000000"/>
              </w:rPr>
              <w:t>526</w:t>
            </w:r>
          </w:p>
        </w:tc>
        <w:tc>
          <w:tcPr>
            <w:tcW w:w="460" w:type="dxa"/>
            <w:tcBorders>
              <w:bottom w:val="single" w:sz="24" w:space="0" w:color="auto"/>
            </w:tcBorders>
            <w:shd w:val="clear" w:color="auto" w:fill="auto"/>
            <w:noWrap/>
            <w:vAlign w:val="bottom"/>
            <w:hideMark/>
          </w:tcPr>
          <w:p w14:paraId="68BDD977" w14:textId="254EB0FA" w:rsidR="008E0259" w:rsidRPr="003124BE" w:rsidRDefault="008E0259">
            <w:pPr>
              <w:jc w:val="right"/>
              <w:rPr>
                <w:rFonts w:eastAsia="Times New Roman"/>
                <w:color w:val="000000"/>
              </w:rPr>
            </w:pPr>
            <w:r w:rsidRPr="003124BE">
              <w:rPr>
                <w:rFonts w:eastAsia="Times New Roman"/>
                <w:color w:val="000000"/>
              </w:rPr>
              <w:t>8</w:t>
            </w:r>
          </w:p>
        </w:tc>
        <w:tc>
          <w:tcPr>
            <w:tcW w:w="1134" w:type="dxa"/>
            <w:shd w:val="clear" w:color="auto" w:fill="auto"/>
            <w:noWrap/>
            <w:vAlign w:val="bottom"/>
            <w:hideMark/>
          </w:tcPr>
          <w:p w14:paraId="564C9321" w14:textId="26532D16" w:rsidR="008E0259" w:rsidRPr="003124BE" w:rsidRDefault="008E0259">
            <w:pPr>
              <w:jc w:val="right"/>
              <w:rPr>
                <w:rFonts w:eastAsia="Times New Roman"/>
                <w:color w:val="000000"/>
              </w:rPr>
            </w:pPr>
            <w:r w:rsidRPr="003124BE">
              <w:rPr>
                <w:rFonts w:eastAsia="Times New Roman"/>
                <w:color w:val="000000"/>
              </w:rPr>
              <w:t>21</w:t>
            </w:r>
          </w:p>
        </w:tc>
      </w:tr>
      <w:tr w:rsidR="008E0259" w:rsidRPr="003124BE" w14:paraId="31F22B0E" w14:textId="77777777" w:rsidTr="00BB6916">
        <w:trPr>
          <w:trHeight w:val="320"/>
        </w:trPr>
        <w:tc>
          <w:tcPr>
            <w:tcW w:w="956" w:type="dxa"/>
            <w:vMerge w:val="restart"/>
            <w:tcBorders>
              <w:top w:val="single" w:sz="24" w:space="0" w:color="auto"/>
            </w:tcBorders>
            <w:shd w:val="clear" w:color="auto" w:fill="auto"/>
            <w:noWrap/>
            <w:vAlign w:val="bottom"/>
            <w:hideMark/>
          </w:tcPr>
          <w:p w14:paraId="390C5117" w14:textId="60C75506" w:rsidR="008E0259" w:rsidRPr="003124BE" w:rsidRDefault="008E0259" w:rsidP="009365C6">
            <w:pPr>
              <w:rPr>
                <w:rFonts w:eastAsia="Times New Roman"/>
                <w:b/>
                <w:color w:val="000000"/>
              </w:rPr>
            </w:pPr>
            <w:r w:rsidRPr="003124BE">
              <w:rPr>
                <w:rFonts w:eastAsia="Times New Roman"/>
                <w:b/>
                <w:color w:val="000000"/>
              </w:rPr>
              <w:t>Kidney</w:t>
            </w:r>
          </w:p>
          <w:p w14:paraId="5DF3E7D8" w14:textId="77777777" w:rsidR="008E0259" w:rsidRPr="003124BE" w:rsidRDefault="008E0259" w:rsidP="009365C6">
            <w:pPr>
              <w:rPr>
                <w:rFonts w:eastAsia="Times New Roman"/>
                <w:b/>
                <w:color w:val="000000"/>
              </w:rPr>
            </w:pPr>
          </w:p>
          <w:p w14:paraId="0A64BA22" w14:textId="77777777" w:rsidR="008E0259" w:rsidRPr="003124BE" w:rsidRDefault="008E0259" w:rsidP="009365C6">
            <w:pPr>
              <w:rPr>
                <w:rFonts w:eastAsia="Times New Roman"/>
                <w:b/>
                <w:color w:val="000000"/>
              </w:rPr>
            </w:pPr>
          </w:p>
          <w:p w14:paraId="7BCECE42" w14:textId="77777777" w:rsidR="008E0259" w:rsidRPr="003124BE" w:rsidRDefault="008E0259" w:rsidP="009365C6">
            <w:pPr>
              <w:rPr>
                <w:rFonts w:eastAsia="Times New Roman"/>
                <w:b/>
                <w:color w:val="000000"/>
              </w:rPr>
            </w:pPr>
          </w:p>
          <w:p w14:paraId="0E20AD09" w14:textId="33D6DAC7"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8E0259" w:rsidRPr="003124BE" w:rsidRDefault="008E0259" w:rsidP="00ED7B2F">
            <w:pPr>
              <w:rPr>
                <w:rFonts w:eastAsia="Times New Roman"/>
                <w:color w:val="000000"/>
              </w:rPr>
            </w:pPr>
            <w:r w:rsidRPr="003124BE">
              <w:rPr>
                <w:rFonts w:eastAsia="Times New Roman"/>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562A1DFE"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tcBorders>
            <w:shd w:val="clear" w:color="auto" w:fill="auto"/>
            <w:noWrap/>
            <w:vAlign w:val="bottom"/>
            <w:hideMark/>
          </w:tcPr>
          <w:p w14:paraId="21B5F9DE" w14:textId="6E723DEF" w:rsidR="008E0259" w:rsidRPr="003124BE" w:rsidRDefault="008E0259">
            <w:pPr>
              <w:jc w:val="right"/>
              <w:rPr>
                <w:rFonts w:eastAsia="Times New Roman"/>
                <w:color w:val="000000"/>
              </w:rPr>
            </w:pPr>
            <w:r w:rsidRPr="003124BE">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4C70D187" w:rsidR="008E0259" w:rsidRPr="003124BE" w:rsidRDefault="008E0259">
            <w:pPr>
              <w:jc w:val="right"/>
              <w:rPr>
                <w:rFonts w:eastAsia="Times New Roman"/>
                <w:color w:val="000000"/>
              </w:rPr>
            </w:pPr>
            <w:r w:rsidRPr="003124BE">
              <w:rPr>
                <w:rFonts w:eastAsia="Times New Roman"/>
                <w:color w:val="000000"/>
              </w:rPr>
              <w:t>10</w:t>
            </w:r>
          </w:p>
        </w:tc>
        <w:tc>
          <w:tcPr>
            <w:tcW w:w="567" w:type="dxa"/>
            <w:tcBorders>
              <w:top w:val="single" w:sz="24" w:space="0" w:color="auto"/>
            </w:tcBorders>
            <w:shd w:val="clear" w:color="auto" w:fill="auto"/>
            <w:noWrap/>
            <w:vAlign w:val="bottom"/>
            <w:hideMark/>
          </w:tcPr>
          <w:p w14:paraId="6547566D" w14:textId="1EE097B2" w:rsidR="008E0259" w:rsidRPr="003124BE" w:rsidRDefault="008E0259">
            <w:pPr>
              <w:jc w:val="right"/>
              <w:rPr>
                <w:rFonts w:eastAsia="Times New Roman"/>
                <w:color w:val="000000"/>
              </w:rPr>
            </w:pPr>
            <w:r w:rsidRPr="003124BE">
              <w:rPr>
                <w:rFonts w:eastAsia="Times New Roman"/>
                <w:color w:val="000000"/>
              </w:rPr>
              <w:t>4</w:t>
            </w:r>
          </w:p>
        </w:tc>
        <w:tc>
          <w:tcPr>
            <w:tcW w:w="581" w:type="dxa"/>
            <w:tcBorders>
              <w:top w:val="single" w:sz="24" w:space="0" w:color="auto"/>
              <w:bottom w:val="single" w:sz="4" w:space="0" w:color="auto"/>
            </w:tcBorders>
            <w:shd w:val="clear" w:color="auto" w:fill="auto"/>
            <w:noWrap/>
            <w:vAlign w:val="bottom"/>
            <w:hideMark/>
          </w:tcPr>
          <w:p w14:paraId="7CCB711B" w14:textId="0A31E612" w:rsidR="008E0259" w:rsidRPr="003124BE" w:rsidRDefault="008E0259">
            <w:pPr>
              <w:jc w:val="right"/>
              <w:rPr>
                <w:rFonts w:eastAsia="Times New Roman"/>
                <w:color w:val="000000"/>
              </w:rPr>
            </w:pPr>
            <w:r w:rsidRPr="003124BE">
              <w:rPr>
                <w:rFonts w:eastAsia="Times New Roman"/>
                <w:color w:val="000000"/>
              </w:rPr>
              <w:t>7</w:t>
            </w:r>
          </w:p>
        </w:tc>
        <w:tc>
          <w:tcPr>
            <w:tcW w:w="606" w:type="dxa"/>
            <w:tcBorders>
              <w:top w:val="single" w:sz="24" w:space="0" w:color="auto"/>
              <w:bottom w:val="single" w:sz="4" w:space="0" w:color="auto"/>
            </w:tcBorders>
            <w:shd w:val="clear" w:color="auto" w:fill="auto"/>
            <w:noWrap/>
            <w:vAlign w:val="bottom"/>
            <w:hideMark/>
          </w:tcPr>
          <w:p w14:paraId="23BF0D06" w14:textId="28DF44FC" w:rsidR="008E0259" w:rsidRPr="003124BE" w:rsidRDefault="008E0259">
            <w:pPr>
              <w:jc w:val="right"/>
              <w:rPr>
                <w:rFonts w:eastAsia="Times New Roman"/>
                <w:color w:val="000000"/>
              </w:rPr>
            </w:pPr>
            <w:r w:rsidRPr="003124BE">
              <w:rPr>
                <w:rFonts w:eastAsia="Times New Roman"/>
                <w:color w:val="000000"/>
              </w:rPr>
              <w:t>55</w:t>
            </w:r>
          </w:p>
        </w:tc>
        <w:tc>
          <w:tcPr>
            <w:tcW w:w="466" w:type="dxa"/>
            <w:tcBorders>
              <w:top w:val="single" w:sz="24" w:space="0" w:color="auto"/>
            </w:tcBorders>
            <w:shd w:val="clear" w:color="auto" w:fill="auto"/>
            <w:noWrap/>
            <w:vAlign w:val="bottom"/>
            <w:hideMark/>
          </w:tcPr>
          <w:p w14:paraId="73636E87" w14:textId="235F2D6A" w:rsidR="008E0259" w:rsidRPr="003124BE" w:rsidRDefault="008E0259">
            <w:pPr>
              <w:jc w:val="right"/>
              <w:rPr>
                <w:rFonts w:eastAsia="Times New Roman"/>
                <w:color w:val="000000"/>
              </w:rPr>
            </w:pPr>
            <w:r w:rsidRPr="003124BE">
              <w:rPr>
                <w:rFonts w:eastAsia="Times New Roman"/>
                <w:color w:val="000000"/>
              </w:rPr>
              <w:t>0</w:t>
            </w:r>
          </w:p>
        </w:tc>
        <w:tc>
          <w:tcPr>
            <w:tcW w:w="708" w:type="dxa"/>
            <w:tcBorders>
              <w:top w:val="single" w:sz="24" w:space="0" w:color="auto"/>
              <w:bottom w:val="single" w:sz="4" w:space="0" w:color="auto"/>
            </w:tcBorders>
            <w:shd w:val="clear" w:color="auto" w:fill="E2EFD9" w:themeFill="accent6" w:themeFillTint="33"/>
            <w:noWrap/>
            <w:vAlign w:val="bottom"/>
            <w:hideMark/>
          </w:tcPr>
          <w:p w14:paraId="48941898" w14:textId="507DA185" w:rsidR="008E0259" w:rsidRPr="003124BE" w:rsidRDefault="008E0259">
            <w:pPr>
              <w:jc w:val="right"/>
              <w:rPr>
                <w:rFonts w:eastAsia="Times New Roman"/>
                <w:color w:val="000000"/>
              </w:rPr>
            </w:pPr>
            <w:r w:rsidRPr="003124BE">
              <w:rPr>
                <w:rFonts w:eastAsia="Times New Roman"/>
                <w:color w:val="000000"/>
              </w:rPr>
              <w:t>93</w:t>
            </w:r>
          </w:p>
        </w:tc>
        <w:tc>
          <w:tcPr>
            <w:tcW w:w="460" w:type="dxa"/>
            <w:tcBorders>
              <w:top w:val="single" w:sz="24" w:space="0" w:color="auto"/>
              <w:bottom w:val="single" w:sz="4" w:space="0" w:color="auto"/>
            </w:tcBorders>
            <w:shd w:val="clear" w:color="auto" w:fill="auto"/>
            <w:noWrap/>
            <w:vAlign w:val="bottom"/>
            <w:hideMark/>
          </w:tcPr>
          <w:p w14:paraId="74805A41" w14:textId="64C745BA" w:rsidR="008E0259" w:rsidRPr="003124BE" w:rsidRDefault="008E0259">
            <w:pPr>
              <w:jc w:val="right"/>
              <w:rPr>
                <w:rFonts w:eastAsia="Times New Roman"/>
                <w:color w:val="000000"/>
              </w:rPr>
            </w:pPr>
            <w:r w:rsidRPr="003124BE">
              <w:rPr>
                <w:rFonts w:eastAsia="Times New Roman"/>
                <w:color w:val="000000"/>
              </w:rPr>
              <w:t>1</w:t>
            </w:r>
          </w:p>
        </w:tc>
        <w:tc>
          <w:tcPr>
            <w:tcW w:w="1134" w:type="dxa"/>
            <w:tcBorders>
              <w:top w:val="single" w:sz="24" w:space="0" w:color="auto"/>
              <w:bottom w:val="single" w:sz="4" w:space="0" w:color="auto"/>
            </w:tcBorders>
            <w:shd w:val="clear" w:color="auto" w:fill="auto"/>
            <w:noWrap/>
            <w:vAlign w:val="bottom"/>
            <w:hideMark/>
          </w:tcPr>
          <w:p w14:paraId="7B13640C" w14:textId="4213BE28"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6BDBD9B6" w14:textId="77777777" w:rsidTr="00B205BB">
        <w:trPr>
          <w:trHeight w:val="320"/>
        </w:trPr>
        <w:tc>
          <w:tcPr>
            <w:tcW w:w="956" w:type="dxa"/>
            <w:vMerge/>
            <w:shd w:val="clear" w:color="auto" w:fill="auto"/>
            <w:noWrap/>
            <w:vAlign w:val="bottom"/>
            <w:hideMark/>
          </w:tcPr>
          <w:p w14:paraId="326A73F4" w14:textId="789D5BA0" w:rsidR="008E0259" w:rsidRPr="003124BE" w:rsidRDefault="008E0259" w:rsidP="009365C6">
            <w:pPr>
              <w:rPr>
                <w:rFonts w:eastAsia="Times New Roman"/>
                <w:b/>
                <w:color w:val="000000"/>
              </w:rPr>
            </w:pPr>
          </w:p>
        </w:tc>
        <w:tc>
          <w:tcPr>
            <w:tcW w:w="2180" w:type="dxa"/>
            <w:shd w:val="clear" w:color="auto" w:fill="auto"/>
            <w:noWrap/>
            <w:vAlign w:val="bottom"/>
            <w:hideMark/>
          </w:tcPr>
          <w:p w14:paraId="38EF3680" w14:textId="7EE06416" w:rsidR="008E0259" w:rsidRPr="003124BE" w:rsidRDefault="008E0259" w:rsidP="00ED7B2F">
            <w:pPr>
              <w:rPr>
                <w:rFonts w:eastAsia="Times New Roman"/>
                <w:color w:val="000000"/>
              </w:rPr>
            </w:pPr>
            <w:r w:rsidRPr="003124BE">
              <w:rPr>
                <w:rFonts w:eastAsia="Times New Roman"/>
                <w:color w:val="000000"/>
              </w:rPr>
              <w:t xml:space="preserve">DIABLO_full </w:t>
            </w:r>
          </w:p>
        </w:tc>
        <w:tc>
          <w:tcPr>
            <w:tcW w:w="850" w:type="dxa"/>
            <w:shd w:val="clear" w:color="auto" w:fill="FFFFFF" w:themeFill="background1"/>
            <w:noWrap/>
            <w:vAlign w:val="bottom"/>
            <w:hideMark/>
          </w:tcPr>
          <w:p w14:paraId="4C0AA4B1" w14:textId="72488583" w:rsidR="008E0259" w:rsidRPr="003124BE" w:rsidRDefault="008E0259">
            <w:pPr>
              <w:jc w:val="right"/>
              <w:rPr>
                <w:rFonts w:eastAsia="Times New Roman"/>
                <w:b/>
                <w:color w:val="000000"/>
              </w:rPr>
            </w:pPr>
            <w:r w:rsidRPr="003124BE">
              <w:rPr>
                <w:rFonts w:eastAsia="Times New Roman"/>
                <w:color w:val="000000"/>
              </w:rPr>
              <w:t>0</w:t>
            </w:r>
          </w:p>
        </w:tc>
        <w:tc>
          <w:tcPr>
            <w:tcW w:w="567" w:type="dxa"/>
            <w:shd w:val="clear" w:color="auto" w:fill="auto"/>
            <w:noWrap/>
            <w:vAlign w:val="bottom"/>
            <w:hideMark/>
          </w:tcPr>
          <w:p w14:paraId="4F5CEC1F" w14:textId="4A80D05C" w:rsidR="008E0259" w:rsidRPr="003124BE" w:rsidRDefault="008E0259">
            <w:pPr>
              <w:jc w:val="right"/>
              <w:rPr>
                <w:rFonts w:eastAsia="Times New Roman"/>
                <w:color w:val="000000"/>
              </w:rPr>
            </w:pPr>
            <w:r w:rsidRPr="003124BE">
              <w:rPr>
                <w:rFonts w:eastAsia="Times New Roman"/>
                <w:color w:val="000000"/>
              </w:rPr>
              <w:t>1</w:t>
            </w:r>
          </w:p>
        </w:tc>
        <w:tc>
          <w:tcPr>
            <w:tcW w:w="581" w:type="dxa"/>
            <w:shd w:val="clear" w:color="auto" w:fill="auto"/>
            <w:noWrap/>
            <w:vAlign w:val="bottom"/>
            <w:hideMark/>
          </w:tcPr>
          <w:p w14:paraId="3ADB4897" w14:textId="3152FB62" w:rsidR="008E0259" w:rsidRPr="003124BE" w:rsidRDefault="008E0259">
            <w:pPr>
              <w:jc w:val="right"/>
              <w:rPr>
                <w:rFonts w:eastAsia="Times New Roman"/>
                <w:b/>
                <w:color w:val="000000"/>
              </w:rPr>
            </w:pPr>
            <w:r w:rsidRPr="003124BE">
              <w:rPr>
                <w:rFonts w:eastAsia="Times New Roman"/>
                <w:color w:val="000000"/>
              </w:rPr>
              <w:t>4</w:t>
            </w:r>
          </w:p>
        </w:tc>
        <w:tc>
          <w:tcPr>
            <w:tcW w:w="567" w:type="dxa"/>
            <w:shd w:val="clear" w:color="auto" w:fill="auto"/>
            <w:noWrap/>
            <w:vAlign w:val="bottom"/>
            <w:hideMark/>
          </w:tcPr>
          <w:p w14:paraId="097C8ED8" w14:textId="4AE80FDF" w:rsidR="008E0259" w:rsidRPr="003124BE" w:rsidRDefault="008E0259">
            <w:pPr>
              <w:jc w:val="right"/>
              <w:rPr>
                <w:rFonts w:eastAsia="Times New Roman"/>
                <w:color w:val="000000"/>
              </w:rPr>
            </w:pPr>
            <w:r w:rsidRPr="003124BE">
              <w:rPr>
                <w:rFonts w:eastAsia="Times New Roman"/>
                <w:color w:val="000000"/>
              </w:rPr>
              <w:t>1</w:t>
            </w:r>
          </w:p>
        </w:tc>
        <w:tc>
          <w:tcPr>
            <w:tcW w:w="581" w:type="dxa"/>
            <w:shd w:val="clear" w:color="auto" w:fill="auto"/>
            <w:noWrap/>
            <w:vAlign w:val="bottom"/>
            <w:hideMark/>
          </w:tcPr>
          <w:p w14:paraId="0A809A9C" w14:textId="2E9A0983" w:rsidR="008E0259" w:rsidRPr="003124BE" w:rsidRDefault="008E0259">
            <w:pPr>
              <w:jc w:val="right"/>
              <w:rPr>
                <w:rFonts w:eastAsia="Times New Roman"/>
                <w:b/>
                <w:color w:val="000000"/>
              </w:rPr>
            </w:pPr>
            <w:r w:rsidRPr="003124BE">
              <w:rPr>
                <w:rFonts w:eastAsia="Times New Roman"/>
                <w:color w:val="000000"/>
              </w:rPr>
              <w:t>0</w:t>
            </w:r>
          </w:p>
        </w:tc>
        <w:tc>
          <w:tcPr>
            <w:tcW w:w="606" w:type="dxa"/>
            <w:shd w:val="clear" w:color="auto" w:fill="auto"/>
            <w:noWrap/>
            <w:vAlign w:val="bottom"/>
            <w:hideMark/>
          </w:tcPr>
          <w:p w14:paraId="02B8179C" w14:textId="4F20E95D" w:rsidR="008E0259" w:rsidRPr="003124BE" w:rsidRDefault="008E0259">
            <w:pPr>
              <w:jc w:val="right"/>
              <w:rPr>
                <w:rFonts w:eastAsia="Times New Roman"/>
                <w:b/>
                <w:color w:val="000000"/>
              </w:rPr>
            </w:pPr>
            <w:r w:rsidRPr="003124BE">
              <w:rPr>
                <w:rFonts w:eastAsia="Times New Roman"/>
                <w:color w:val="000000"/>
              </w:rPr>
              <w:t>0</w:t>
            </w:r>
          </w:p>
        </w:tc>
        <w:tc>
          <w:tcPr>
            <w:tcW w:w="466" w:type="dxa"/>
            <w:shd w:val="clear" w:color="auto" w:fill="auto"/>
            <w:noWrap/>
            <w:vAlign w:val="bottom"/>
            <w:hideMark/>
          </w:tcPr>
          <w:p w14:paraId="6B6E7357" w14:textId="341E4471"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074BCF3E" w14:textId="5E6082C0" w:rsidR="008E0259" w:rsidRPr="003124BE" w:rsidRDefault="008E0259">
            <w:pPr>
              <w:jc w:val="right"/>
              <w:rPr>
                <w:rFonts w:eastAsia="Times New Roman"/>
                <w:b/>
                <w:color w:val="000000"/>
              </w:rPr>
            </w:pPr>
            <w:r w:rsidRPr="003124BE">
              <w:rPr>
                <w:rFonts w:eastAsia="Times New Roman"/>
                <w:color w:val="000000"/>
              </w:rPr>
              <w:t>18</w:t>
            </w:r>
          </w:p>
        </w:tc>
        <w:tc>
          <w:tcPr>
            <w:tcW w:w="460" w:type="dxa"/>
            <w:shd w:val="clear" w:color="auto" w:fill="auto"/>
            <w:noWrap/>
            <w:vAlign w:val="bottom"/>
            <w:hideMark/>
          </w:tcPr>
          <w:p w14:paraId="025A20AB" w14:textId="032E32E5" w:rsidR="008E0259" w:rsidRPr="003124BE" w:rsidRDefault="008E0259">
            <w:pPr>
              <w:jc w:val="right"/>
              <w:rPr>
                <w:rFonts w:eastAsia="Times New Roman"/>
                <w:b/>
                <w:color w:val="000000"/>
              </w:rPr>
            </w:pPr>
            <w:r w:rsidRPr="003124BE">
              <w:rPr>
                <w:rFonts w:eastAsia="Times New Roman"/>
                <w:color w:val="000000"/>
              </w:rPr>
              <w:t>0</w:t>
            </w:r>
          </w:p>
        </w:tc>
        <w:tc>
          <w:tcPr>
            <w:tcW w:w="1134" w:type="dxa"/>
            <w:shd w:val="clear" w:color="auto" w:fill="auto"/>
            <w:noWrap/>
            <w:vAlign w:val="bottom"/>
            <w:hideMark/>
          </w:tcPr>
          <w:p w14:paraId="56A3FADD" w14:textId="5F8BF613" w:rsidR="008E0259" w:rsidRPr="003124BE" w:rsidRDefault="008E0259">
            <w:pPr>
              <w:jc w:val="right"/>
              <w:rPr>
                <w:rFonts w:eastAsia="Times New Roman"/>
                <w:b/>
                <w:color w:val="000000"/>
              </w:rPr>
            </w:pPr>
            <w:r w:rsidRPr="003124BE">
              <w:rPr>
                <w:rFonts w:eastAsia="Times New Roman"/>
                <w:color w:val="000000"/>
              </w:rPr>
              <w:t>0</w:t>
            </w:r>
          </w:p>
        </w:tc>
      </w:tr>
      <w:tr w:rsidR="008E0259" w:rsidRPr="003124BE" w14:paraId="29BF3649" w14:textId="77777777" w:rsidTr="008E0259">
        <w:trPr>
          <w:trHeight w:val="320"/>
        </w:trPr>
        <w:tc>
          <w:tcPr>
            <w:tcW w:w="956" w:type="dxa"/>
            <w:vMerge/>
            <w:shd w:val="clear" w:color="auto" w:fill="auto"/>
            <w:noWrap/>
            <w:vAlign w:val="bottom"/>
            <w:hideMark/>
          </w:tcPr>
          <w:p w14:paraId="6C3BFB66" w14:textId="323EB9EA" w:rsidR="008E0259" w:rsidRPr="003124BE" w:rsidRDefault="008E0259" w:rsidP="009365C6">
            <w:pPr>
              <w:rPr>
                <w:rFonts w:eastAsia="Times New Roman"/>
                <w:b/>
                <w:color w:val="000000"/>
              </w:rPr>
            </w:pPr>
          </w:p>
        </w:tc>
        <w:tc>
          <w:tcPr>
            <w:tcW w:w="2180" w:type="dxa"/>
            <w:shd w:val="clear" w:color="auto" w:fill="auto"/>
            <w:noWrap/>
            <w:vAlign w:val="bottom"/>
            <w:hideMark/>
          </w:tcPr>
          <w:p w14:paraId="542861A1" w14:textId="21B36441" w:rsidR="008E0259" w:rsidRPr="003124BE" w:rsidRDefault="008E0259" w:rsidP="00ED7B2F">
            <w:pPr>
              <w:rPr>
                <w:rFonts w:eastAsia="Times New Roman"/>
                <w:color w:val="000000"/>
              </w:rPr>
            </w:pPr>
            <w:r w:rsidRPr="003124BE">
              <w:rPr>
                <w:rFonts w:eastAsia="Times New Roman"/>
                <w:color w:val="000000"/>
              </w:rPr>
              <w:t>DIABLO_null</w:t>
            </w:r>
          </w:p>
        </w:tc>
        <w:tc>
          <w:tcPr>
            <w:tcW w:w="850" w:type="dxa"/>
            <w:shd w:val="clear" w:color="auto" w:fill="auto"/>
            <w:noWrap/>
            <w:vAlign w:val="bottom"/>
            <w:hideMark/>
          </w:tcPr>
          <w:p w14:paraId="2C3634C8" w14:textId="2CCD2104"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3693A796" w14:textId="2BEBB9BF"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5990F18B" w14:textId="29FF8D2D" w:rsidR="008E0259" w:rsidRPr="003124BE" w:rsidRDefault="008E0259">
            <w:pPr>
              <w:jc w:val="right"/>
              <w:rPr>
                <w:rFonts w:eastAsia="Times New Roman"/>
                <w:color w:val="000000"/>
              </w:rPr>
            </w:pPr>
            <w:r w:rsidRPr="003124BE">
              <w:rPr>
                <w:rFonts w:eastAsia="Times New Roman"/>
                <w:color w:val="000000"/>
              </w:rPr>
              <w:t>15</w:t>
            </w:r>
          </w:p>
        </w:tc>
        <w:tc>
          <w:tcPr>
            <w:tcW w:w="567" w:type="dxa"/>
            <w:shd w:val="clear" w:color="auto" w:fill="auto"/>
            <w:noWrap/>
            <w:vAlign w:val="bottom"/>
            <w:hideMark/>
          </w:tcPr>
          <w:p w14:paraId="288F4959" w14:textId="314772B2" w:rsidR="008E0259" w:rsidRPr="003124BE" w:rsidRDefault="008E0259">
            <w:pPr>
              <w:jc w:val="right"/>
              <w:rPr>
                <w:rFonts w:eastAsia="Times New Roman"/>
                <w:color w:val="000000"/>
              </w:rPr>
            </w:pPr>
            <w:r w:rsidRPr="003124BE">
              <w:rPr>
                <w:rFonts w:eastAsia="Times New Roman"/>
                <w:color w:val="000000"/>
              </w:rPr>
              <w:t>23</w:t>
            </w:r>
          </w:p>
        </w:tc>
        <w:tc>
          <w:tcPr>
            <w:tcW w:w="581" w:type="dxa"/>
            <w:shd w:val="clear" w:color="auto" w:fill="auto"/>
            <w:noWrap/>
            <w:vAlign w:val="bottom"/>
            <w:hideMark/>
          </w:tcPr>
          <w:p w14:paraId="1BFDABBC" w14:textId="556B8D7B" w:rsidR="008E0259" w:rsidRPr="003124BE" w:rsidRDefault="008E0259">
            <w:pPr>
              <w:jc w:val="right"/>
              <w:rPr>
                <w:rFonts w:eastAsia="Times New Roman"/>
                <w:color w:val="000000"/>
              </w:rPr>
            </w:pPr>
            <w:r w:rsidRPr="003124BE">
              <w:rPr>
                <w:rFonts w:eastAsia="Times New Roman"/>
                <w:color w:val="000000"/>
              </w:rPr>
              <w:t>3</w:t>
            </w:r>
          </w:p>
        </w:tc>
        <w:tc>
          <w:tcPr>
            <w:tcW w:w="606" w:type="dxa"/>
            <w:shd w:val="clear" w:color="auto" w:fill="auto"/>
            <w:noWrap/>
            <w:vAlign w:val="bottom"/>
            <w:hideMark/>
          </w:tcPr>
          <w:p w14:paraId="6DB1FAF3" w14:textId="486AA450" w:rsidR="008E0259" w:rsidRPr="003124BE" w:rsidRDefault="008E0259">
            <w:pPr>
              <w:jc w:val="right"/>
              <w:rPr>
                <w:rFonts w:eastAsia="Times New Roman"/>
                <w:color w:val="000000"/>
              </w:rPr>
            </w:pPr>
            <w:r w:rsidRPr="003124BE">
              <w:rPr>
                <w:rFonts w:eastAsia="Times New Roman"/>
                <w:color w:val="000000"/>
              </w:rPr>
              <w:t>46</w:t>
            </w:r>
          </w:p>
        </w:tc>
        <w:tc>
          <w:tcPr>
            <w:tcW w:w="466" w:type="dxa"/>
            <w:shd w:val="clear" w:color="auto" w:fill="auto"/>
            <w:noWrap/>
            <w:vAlign w:val="bottom"/>
            <w:hideMark/>
          </w:tcPr>
          <w:p w14:paraId="5FF52A32" w14:textId="16F8A3E2"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5B60ABFC" w14:textId="1E97FF9C" w:rsidR="008E0259" w:rsidRPr="003124BE" w:rsidRDefault="008E0259">
            <w:pPr>
              <w:jc w:val="right"/>
              <w:rPr>
                <w:rFonts w:eastAsia="Times New Roman"/>
                <w:color w:val="000000"/>
              </w:rPr>
            </w:pPr>
            <w:r w:rsidRPr="003124BE">
              <w:rPr>
                <w:rFonts w:eastAsia="Times New Roman"/>
                <w:color w:val="000000"/>
              </w:rPr>
              <w:t>10</w:t>
            </w:r>
          </w:p>
        </w:tc>
        <w:tc>
          <w:tcPr>
            <w:tcW w:w="460" w:type="dxa"/>
            <w:shd w:val="clear" w:color="auto" w:fill="auto"/>
            <w:noWrap/>
            <w:vAlign w:val="bottom"/>
            <w:hideMark/>
          </w:tcPr>
          <w:p w14:paraId="26B2CB00" w14:textId="4F3044F1" w:rsidR="008E0259" w:rsidRPr="003124BE" w:rsidRDefault="008E0259">
            <w:pPr>
              <w:jc w:val="right"/>
              <w:rPr>
                <w:rFonts w:eastAsia="Times New Roman"/>
                <w:color w:val="000000"/>
              </w:rPr>
            </w:pPr>
            <w:r w:rsidRPr="003124BE">
              <w:rPr>
                <w:rFonts w:eastAsia="Times New Roman"/>
                <w:color w:val="000000"/>
              </w:rPr>
              <w:t>1</w:t>
            </w:r>
          </w:p>
        </w:tc>
        <w:tc>
          <w:tcPr>
            <w:tcW w:w="1134" w:type="dxa"/>
            <w:shd w:val="clear" w:color="auto" w:fill="auto"/>
            <w:noWrap/>
            <w:vAlign w:val="bottom"/>
            <w:hideMark/>
          </w:tcPr>
          <w:p w14:paraId="34227A6B" w14:textId="4DB9D53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474C6759" w14:textId="77777777" w:rsidTr="00B205BB">
        <w:trPr>
          <w:trHeight w:val="320"/>
        </w:trPr>
        <w:tc>
          <w:tcPr>
            <w:tcW w:w="956" w:type="dxa"/>
            <w:vMerge/>
            <w:shd w:val="clear" w:color="auto" w:fill="auto"/>
            <w:noWrap/>
            <w:vAlign w:val="bottom"/>
            <w:hideMark/>
          </w:tcPr>
          <w:p w14:paraId="27925913" w14:textId="1182B010" w:rsidR="008E0259" w:rsidRPr="003124BE" w:rsidRDefault="008E0259" w:rsidP="009365C6">
            <w:pPr>
              <w:rPr>
                <w:rFonts w:eastAsia="Times New Roman"/>
                <w:b/>
                <w:color w:val="000000"/>
              </w:rPr>
            </w:pPr>
          </w:p>
        </w:tc>
        <w:tc>
          <w:tcPr>
            <w:tcW w:w="2180" w:type="dxa"/>
            <w:tcBorders>
              <w:bottom w:val="single" w:sz="4" w:space="0" w:color="auto"/>
            </w:tcBorders>
            <w:shd w:val="clear" w:color="auto" w:fill="auto"/>
            <w:noWrap/>
            <w:vAlign w:val="bottom"/>
            <w:hideMark/>
          </w:tcPr>
          <w:p w14:paraId="346FFD7A" w14:textId="5A8A9792" w:rsidR="008E0259" w:rsidRPr="003124BE" w:rsidRDefault="008E0259" w:rsidP="00ED7B2F">
            <w:pPr>
              <w:rPr>
                <w:rFonts w:eastAsia="Times New Roman"/>
                <w:color w:val="000000"/>
              </w:rPr>
            </w:pPr>
            <w:r w:rsidRPr="003124BE">
              <w:rPr>
                <w:rFonts w:eastAsia="Times New Roman"/>
                <w:color w:val="000000"/>
              </w:rPr>
              <w:t>Ensemble</w:t>
            </w:r>
          </w:p>
        </w:tc>
        <w:tc>
          <w:tcPr>
            <w:tcW w:w="850" w:type="dxa"/>
            <w:tcBorders>
              <w:bottom w:val="single" w:sz="4" w:space="0" w:color="auto"/>
            </w:tcBorders>
            <w:shd w:val="clear" w:color="auto" w:fill="auto"/>
            <w:noWrap/>
            <w:vAlign w:val="bottom"/>
            <w:hideMark/>
          </w:tcPr>
          <w:p w14:paraId="475C076A" w14:textId="277159DD"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30953C09" w14:textId="59CD275E"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4" w:space="0" w:color="auto"/>
            </w:tcBorders>
            <w:shd w:val="clear" w:color="auto" w:fill="auto"/>
            <w:noWrap/>
            <w:vAlign w:val="bottom"/>
            <w:hideMark/>
          </w:tcPr>
          <w:p w14:paraId="682CE688" w14:textId="054B6277" w:rsidR="008E0259" w:rsidRPr="003124BE" w:rsidRDefault="008E0259">
            <w:pPr>
              <w:jc w:val="right"/>
              <w:rPr>
                <w:rFonts w:eastAsia="Times New Roman"/>
                <w:color w:val="000000"/>
              </w:rPr>
            </w:pPr>
            <w:r w:rsidRPr="003124BE">
              <w:rPr>
                <w:rFonts w:eastAsia="Times New Roman"/>
                <w:color w:val="000000"/>
              </w:rPr>
              <w:t>5</w:t>
            </w:r>
          </w:p>
        </w:tc>
        <w:tc>
          <w:tcPr>
            <w:tcW w:w="567" w:type="dxa"/>
            <w:tcBorders>
              <w:bottom w:val="single" w:sz="4" w:space="0" w:color="auto"/>
            </w:tcBorders>
            <w:shd w:val="clear" w:color="auto" w:fill="auto"/>
            <w:noWrap/>
            <w:vAlign w:val="bottom"/>
            <w:hideMark/>
          </w:tcPr>
          <w:p w14:paraId="1D94D144" w14:textId="69895BFA" w:rsidR="008E0259" w:rsidRPr="003124BE" w:rsidRDefault="008E0259">
            <w:pPr>
              <w:jc w:val="right"/>
              <w:rPr>
                <w:rFonts w:eastAsia="Times New Roman"/>
                <w:color w:val="000000"/>
              </w:rPr>
            </w:pPr>
            <w:r w:rsidRPr="003124BE">
              <w:rPr>
                <w:rFonts w:eastAsia="Times New Roman"/>
                <w:color w:val="000000"/>
              </w:rPr>
              <w:t>35</w:t>
            </w:r>
          </w:p>
        </w:tc>
        <w:tc>
          <w:tcPr>
            <w:tcW w:w="581" w:type="dxa"/>
            <w:tcBorders>
              <w:bottom w:val="single" w:sz="4" w:space="0" w:color="auto"/>
            </w:tcBorders>
            <w:shd w:val="clear" w:color="auto" w:fill="auto"/>
            <w:noWrap/>
            <w:vAlign w:val="bottom"/>
            <w:hideMark/>
          </w:tcPr>
          <w:p w14:paraId="712CD9B8" w14:textId="2293372F" w:rsidR="008E0259" w:rsidRPr="003124BE" w:rsidRDefault="008E0259">
            <w:pPr>
              <w:jc w:val="right"/>
              <w:rPr>
                <w:rFonts w:eastAsia="Times New Roman"/>
                <w:color w:val="000000"/>
              </w:rPr>
            </w:pPr>
            <w:r w:rsidRPr="003124BE">
              <w:rPr>
                <w:rFonts w:eastAsia="Times New Roman"/>
                <w:color w:val="000000"/>
              </w:rPr>
              <w:t>1</w:t>
            </w:r>
          </w:p>
        </w:tc>
        <w:tc>
          <w:tcPr>
            <w:tcW w:w="606" w:type="dxa"/>
            <w:tcBorders>
              <w:bottom w:val="single" w:sz="4" w:space="0" w:color="auto"/>
            </w:tcBorders>
            <w:shd w:val="clear" w:color="auto" w:fill="auto"/>
            <w:noWrap/>
            <w:vAlign w:val="bottom"/>
            <w:hideMark/>
          </w:tcPr>
          <w:p w14:paraId="60A954A3" w14:textId="3FE68E8C" w:rsidR="008E0259" w:rsidRPr="003124BE" w:rsidRDefault="008E0259">
            <w:pPr>
              <w:jc w:val="right"/>
              <w:rPr>
                <w:rFonts w:eastAsia="Times New Roman"/>
                <w:color w:val="000000"/>
              </w:rPr>
            </w:pPr>
            <w:r w:rsidRPr="003124BE">
              <w:rPr>
                <w:rFonts w:eastAsia="Times New Roman"/>
                <w:color w:val="000000"/>
              </w:rPr>
              <w:t>27</w:t>
            </w:r>
          </w:p>
        </w:tc>
        <w:tc>
          <w:tcPr>
            <w:tcW w:w="466" w:type="dxa"/>
            <w:tcBorders>
              <w:bottom w:val="single" w:sz="4" w:space="0" w:color="auto"/>
            </w:tcBorders>
            <w:shd w:val="clear" w:color="auto" w:fill="auto"/>
            <w:noWrap/>
            <w:vAlign w:val="bottom"/>
            <w:hideMark/>
          </w:tcPr>
          <w:p w14:paraId="5B20E786" w14:textId="50636B18"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185EF89E" w14:textId="3DC48234" w:rsidR="008E0259" w:rsidRPr="003124BE" w:rsidRDefault="008E0259">
            <w:pPr>
              <w:jc w:val="right"/>
              <w:rPr>
                <w:rFonts w:eastAsia="Times New Roman"/>
                <w:color w:val="000000"/>
              </w:rPr>
            </w:pPr>
            <w:r w:rsidRPr="003124BE">
              <w:rPr>
                <w:rFonts w:eastAsia="Times New Roman"/>
                <w:color w:val="000000"/>
              </w:rPr>
              <w:t>13</w:t>
            </w:r>
          </w:p>
        </w:tc>
        <w:tc>
          <w:tcPr>
            <w:tcW w:w="460" w:type="dxa"/>
            <w:tcBorders>
              <w:bottom w:val="single" w:sz="4" w:space="0" w:color="auto"/>
            </w:tcBorders>
            <w:shd w:val="clear" w:color="auto" w:fill="auto"/>
            <w:noWrap/>
            <w:vAlign w:val="bottom"/>
            <w:hideMark/>
          </w:tcPr>
          <w:p w14:paraId="0E747F52" w14:textId="11DA4DE7"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4" w:space="0" w:color="auto"/>
            </w:tcBorders>
            <w:shd w:val="clear" w:color="auto" w:fill="auto"/>
            <w:noWrap/>
            <w:vAlign w:val="bottom"/>
            <w:hideMark/>
          </w:tcPr>
          <w:p w14:paraId="26452FED" w14:textId="269433B5"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2FA79BD9" w14:textId="77777777" w:rsidTr="00B205BB">
        <w:trPr>
          <w:trHeight w:val="320"/>
        </w:trPr>
        <w:tc>
          <w:tcPr>
            <w:tcW w:w="956" w:type="dxa"/>
            <w:vMerge/>
            <w:shd w:val="clear" w:color="auto" w:fill="auto"/>
            <w:noWrap/>
            <w:vAlign w:val="bottom"/>
            <w:hideMark/>
          </w:tcPr>
          <w:p w14:paraId="59258969" w14:textId="188D3104" w:rsidR="008E0259" w:rsidRPr="003124BE"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15774F" w14:textId="3E06A013" w:rsidR="008E0259" w:rsidRPr="003124BE" w:rsidRDefault="008E0259" w:rsidP="00ED7B2F">
            <w:pPr>
              <w:rPr>
                <w:rFonts w:eastAsia="Times New Roman"/>
                <w:b/>
                <w:color w:val="000000"/>
              </w:rPr>
            </w:pPr>
            <w:r w:rsidRPr="003124BE">
              <w:rPr>
                <w:rFonts w:eastAsia="Times New Roman"/>
                <w:b/>
                <w:color w:val="000000"/>
              </w:rPr>
              <w:t xml:space="preserve">JIVE </w:t>
            </w:r>
          </w:p>
        </w:tc>
        <w:tc>
          <w:tcPr>
            <w:tcW w:w="850" w:type="dxa"/>
            <w:shd w:val="clear" w:color="auto" w:fill="E2EFD9" w:themeFill="accent6" w:themeFillTint="33"/>
            <w:noWrap/>
            <w:vAlign w:val="bottom"/>
            <w:hideMark/>
          </w:tcPr>
          <w:p w14:paraId="228ED656" w14:textId="240D4DA8" w:rsidR="008E0259" w:rsidRPr="003124BE" w:rsidRDefault="008E0259">
            <w:pPr>
              <w:jc w:val="right"/>
              <w:rPr>
                <w:rFonts w:eastAsia="Times New Roman"/>
                <w:b/>
                <w:color w:val="000000"/>
              </w:rPr>
            </w:pPr>
            <w:r w:rsidRPr="003124BE">
              <w:rPr>
                <w:rFonts w:eastAsia="Times New Roman"/>
                <w:b/>
                <w:color w:val="000000"/>
              </w:rPr>
              <w:t>1</w:t>
            </w:r>
          </w:p>
        </w:tc>
        <w:tc>
          <w:tcPr>
            <w:tcW w:w="567" w:type="dxa"/>
            <w:shd w:val="clear" w:color="auto" w:fill="auto"/>
            <w:noWrap/>
            <w:vAlign w:val="bottom"/>
            <w:hideMark/>
          </w:tcPr>
          <w:p w14:paraId="5CC16367" w14:textId="2F1EABD7"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020F4F2C" w14:textId="63E7FFE5" w:rsidR="008E0259" w:rsidRPr="003124BE" w:rsidRDefault="008E0259">
            <w:pPr>
              <w:jc w:val="right"/>
              <w:rPr>
                <w:rFonts w:eastAsia="Times New Roman"/>
                <w:b/>
                <w:color w:val="000000"/>
              </w:rPr>
            </w:pPr>
            <w:r w:rsidRPr="003124BE">
              <w:rPr>
                <w:rFonts w:eastAsia="Times New Roman"/>
                <w:b/>
                <w:color w:val="000000"/>
              </w:rPr>
              <w:t>42</w:t>
            </w:r>
          </w:p>
        </w:tc>
        <w:tc>
          <w:tcPr>
            <w:tcW w:w="567" w:type="dxa"/>
            <w:tcBorders>
              <w:bottom w:val="single" w:sz="4" w:space="0" w:color="auto"/>
            </w:tcBorders>
            <w:shd w:val="clear" w:color="auto" w:fill="auto"/>
            <w:noWrap/>
            <w:vAlign w:val="bottom"/>
            <w:hideMark/>
          </w:tcPr>
          <w:p w14:paraId="205CFBEA" w14:textId="767E093F" w:rsidR="008E0259" w:rsidRPr="003124BE" w:rsidRDefault="008E0259">
            <w:pPr>
              <w:jc w:val="right"/>
              <w:rPr>
                <w:rFonts w:eastAsia="Times New Roman"/>
                <w:color w:val="000000"/>
              </w:rPr>
            </w:pPr>
            <w:r w:rsidRPr="003124BE">
              <w:rPr>
                <w:rFonts w:eastAsia="Times New Roman"/>
                <w:color w:val="000000"/>
              </w:rPr>
              <w:t>8</w:t>
            </w:r>
          </w:p>
        </w:tc>
        <w:tc>
          <w:tcPr>
            <w:tcW w:w="581" w:type="dxa"/>
            <w:shd w:val="clear" w:color="auto" w:fill="E2EFD9" w:themeFill="accent6" w:themeFillTint="33"/>
            <w:noWrap/>
            <w:vAlign w:val="bottom"/>
            <w:hideMark/>
          </w:tcPr>
          <w:p w14:paraId="2A390AF1" w14:textId="11417D01" w:rsidR="008E0259" w:rsidRPr="003124BE" w:rsidRDefault="008E0259">
            <w:pPr>
              <w:jc w:val="right"/>
              <w:rPr>
                <w:rFonts w:eastAsia="Times New Roman"/>
                <w:b/>
                <w:color w:val="000000"/>
              </w:rPr>
            </w:pPr>
            <w:r w:rsidRPr="003124BE">
              <w:rPr>
                <w:rFonts w:eastAsia="Times New Roman"/>
                <w:b/>
                <w:color w:val="000000"/>
              </w:rPr>
              <w:t>17</w:t>
            </w:r>
          </w:p>
        </w:tc>
        <w:tc>
          <w:tcPr>
            <w:tcW w:w="606" w:type="dxa"/>
            <w:shd w:val="clear" w:color="auto" w:fill="E2EFD9" w:themeFill="accent6" w:themeFillTint="33"/>
            <w:noWrap/>
            <w:vAlign w:val="bottom"/>
            <w:hideMark/>
          </w:tcPr>
          <w:p w14:paraId="69657C3E" w14:textId="02B601C5" w:rsidR="008E0259" w:rsidRPr="003124BE" w:rsidRDefault="008E0259">
            <w:pPr>
              <w:jc w:val="right"/>
              <w:rPr>
                <w:rFonts w:eastAsia="Times New Roman"/>
                <w:b/>
                <w:color w:val="000000"/>
              </w:rPr>
            </w:pPr>
            <w:r w:rsidRPr="003124BE">
              <w:rPr>
                <w:rFonts w:eastAsia="Times New Roman"/>
                <w:b/>
                <w:color w:val="000000"/>
              </w:rPr>
              <w:t>157</w:t>
            </w:r>
          </w:p>
        </w:tc>
        <w:tc>
          <w:tcPr>
            <w:tcW w:w="466" w:type="dxa"/>
            <w:shd w:val="clear" w:color="auto" w:fill="auto"/>
            <w:noWrap/>
            <w:vAlign w:val="bottom"/>
            <w:hideMark/>
          </w:tcPr>
          <w:p w14:paraId="755C354E" w14:textId="7AFAE720"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6D75E8EB" w14:textId="39D3EED0" w:rsidR="008E0259" w:rsidRPr="003124BE" w:rsidRDefault="008E0259">
            <w:pPr>
              <w:jc w:val="right"/>
              <w:rPr>
                <w:rFonts w:eastAsia="Times New Roman"/>
                <w:color w:val="000000"/>
              </w:rPr>
            </w:pPr>
            <w:r w:rsidRPr="003124BE">
              <w:rPr>
                <w:rFonts w:eastAsia="Times New Roman"/>
                <w:color w:val="000000"/>
              </w:rPr>
              <w:t>0</w:t>
            </w:r>
          </w:p>
        </w:tc>
        <w:tc>
          <w:tcPr>
            <w:tcW w:w="460" w:type="dxa"/>
            <w:shd w:val="clear" w:color="auto" w:fill="E2EFD9" w:themeFill="accent6" w:themeFillTint="33"/>
            <w:noWrap/>
            <w:vAlign w:val="bottom"/>
            <w:hideMark/>
          </w:tcPr>
          <w:p w14:paraId="5F757BAD" w14:textId="744440F5" w:rsidR="008E0259" w:rsidRPr="003124BE" w:rsidRDefault="008E0259">
            <w:pPr>
              <w:jc w:val="right"/>
              <w:rPr>
                <w:rFonts w:eastAsia="Times New Roman"/>
                <w:b/>
                <w:color w:val="000000"/>
              </w:rPr>
            </w:pPr>
            <w:r w:rsidRPr="003124BE">
              <w:rPr>
                <w:rFonts w:eastAsia="Times New Roman"/>
                <w:b/>
                <w:color w:val="000000"/>
              </w:rPr>
              <w:t>6</w:t>
            </w:r>
          </w:p>
        </w:tc>
        <w:tc>
          <w:tcPr>
            <w:tcW w:w="1134" w:type="dxa"/>
            <w:shd w:val="clear" w:color="auto" w:fill="E2EFD9" w:themeFill="accent6" w:themeFillTint="33"/>
            <w:noWrap/>
            <w:vAlign w:val="bottom"/>
            <w:hideMark/>
          </w:tcPr>
          <w:p w14:paraId="391682E0" w14:textId="46CEC47C" w:rsidR="008E0259" w:rsidRPr="003124BE" w:rsidRDefault="008E0259">
            <w:pPr>
              <w:jc w:val="right"/>
              <w:rPr>
                <w:rFonts w:eastAsia="Times New Roman"/>
                <w:b/>
                <w:color w:val="000000"/>
              </w:rPr>
            </w:pPr>
            <w:r w:rsidRPr="003124BE">
              <w:rPr>
                <w:rFonts w:eastAsia="Times New Roman"/>
                <w:b/>
                <w:color w:val="000000"/>
              </w:rPr>
              <w:t>2</w:t>
            </w:r>
          </w:p>
        </w:tc>
      </w:tr>
      <w:tr w:rsidR="008E0259" w:rsidRPr="003124BE" w14:paraId="69A87D73" w14:textId="77777777" w:rsidTr="00B205BB">
        <w:trPr>
          <w:trHeight w:val="320"/>
        </w:trPr>
        <w:tc>
          <w:tcPr>
            <w:tcW w:w="956" w:type="dxa"/>
            <w:vMerge/>
            <w:shd w:val="clear" w:color="auto" w:fill="auto"/>
            <w:noWrap/>
            <w:vAlign w:val="bottom"/>
            <w:hideMark/>
          </w:tcPr>
          <w:p w14:paraId="4C12B0D1" w14:textId="2307D933" w:rsidR="008E0259" w:rsidRPr="003124BE" w:rsidRDefault="008E0259" w:rsidP="009365C6">
            <w:pPr>
              <w:rPr>
                <w:rFonts w:eastAsia="Times New Roman"/>
                <w:b/>
                <w:color w:val="000000"/>
              </w:rPr>
            </w:pPr>
          </w:p>
        </w:tc>
        <w:tc>
          <w:tcPr>
            <w:tcW w:w="2180" w:type="dxa"/>
            <w:shd w:val="clear" w:color="auto" w:fill="auto"/>
            <w:noWrap/>
            <w:vAlign w:val="bottom"/>
            <w:hideMark/>
          </w:tcPr>
          <w:p w14:paraId="04162BBA" w14:textId="54A2C4D9" w:rsidR="008E0259" w:rsidRPr="003124BE" w:rsidRDefault="008E0259" w:rsidP="00ED7B2F">
            <w:pPr>
              <w:rPr>
                <w:rFonts w:eastAsia="Times New Roman"/>
                <w:color w:val="000000"/>
              </w:rPr>
            </w:pPr>
            <w:r w:rsidRPr="003124BE">
              <w:rPr>
                <w:rFonts w:eastAsia="Times New Roman"/>
                <w:color w:val="000000"/>
              </w:rPr>
              <w:t>MOFA</w:t>
            </w:r>
          </w:p>
        </w:tc>
        <w:tc>
          <w:tcPr>
            <w:tcW w:w="850" w:type="dxa"/>
            <w:shd w:val="clear" w:color="auto" w:fill="auto"/>
            <w:noWrap/>
            <w:vAlign w:val="bottom"/>
            <w:hideMark/>
          </w:tcPr>
          <w:p w14:paraId="61984454" w14:textId="1C751F11"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2982287A" w14:textId="28881CCD"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157A19F" w14:textId="2259F4CF" w:rsidR="008E0259" w:rsidRPr="003124BE" w:rsidRDefault="008E0259">
            <w:pPr>
              <w:jc w:val="right"/>
              <w:rPr>
                <w:rFonts w:eastAsia="Times New Roman"/>
                <w:color w:val="000000"/>
              </w:rPr>
            </w:pPr>
            <w:r w:rsidRPr="003124BE">
              <w:rPr>
                <w:rFonts w:eastAsia="Times New Roman"/>
                <w:color w:val="000000"/>
              </w:rPr>
              <w:t>33</w:t>
            </w:r>
          </w:p>
        </w:tc>
        <w:tc>
          <w:tcPr>
            <w:tcW w:w="567" w:type="dxa"/>
            <w:shd w:val="clear" w:color="auto" w:fill="E2EFD9" w:themeFill="accent6" w:themeFillTint="33"/>
            <w:noWrap/>
            <w:vAlign w:val="bottom"/>
            <w:hideMark/>
          </w:tcPr>
          <w:p w14:paraId="19E00750" w14:textId="68BAC0E0" w:rsidR="008E0259" w:rsidRPr="003124BE" w:rsidRDefault="008E0259">
            <w:pPr>
              <w:jc w:val="right"/>
              <w:rPr>
                <w:rFonts w:eastAsia="Times New Roman"/>
                <w:color w:val="000000"/>
              </w:rPr>
            </w:pPr>
            <w:r w:rsidRPr="003124BE">
              <w:rPr>
                <w:rFonts w:eastAsia="Times New Roman"/>
                <w:color w:val="000000"/>
              </w:rPr>
              <w:t>80</w:t>
            </w:r>
          </w:p>
        </w:tc>
        <w:tc>
          <w:tcPr>
            <w:tcW w:w="581" w:type="dxa"/>
            <w:shd w:val="clear" w:color="auto" w:fill="auto"/>
            <w:noWrap/>
            <w:vAlign w:val="bottom"/>
            <w:hideMark/>
          </w:tcPr>
          <w:p w14:paraId="42854488" w14:textId="3B7F1445" w:rsidR="008E0259" w:rsidRPr="003124BE" w:rsidRDefault="008E0259">
            <w:pPr>
              <w:jc w:val="right"/>
              <w:rPr>
                <w:rFonts w:eastAsia="Times New Roman"/>
                <w:color w:val="000000"/>
              </w:rPr>
            </w:pPr>
            <w:r w:rsidRPr="003124BE">
              <w:rPr>
                <w:rFonts w:eastAsia="Times New Roman"/>
                <w:color w:val="000000"/>
              </w:rPr>
              <w:t>6</w:t>
            </w:r>
          </w:p>
        </w:tc>
        <w:tc>
          <w:tcPr>
            <w:tcW w:w="606" w:type="dxa"/>
            <w:shd w:val="clear" w:color="auto" w:fill="auto"/>
            <w:noWrap/>
            <w:vAlign w:val="bottom"/>
            <w:hideMark/>
          </w:tcPr>
          <w:p w14:paraId="0DA2EACA" w14:textId="58B3F50A" w:rsidR="008E0259" w:rsidRPr="003124BE" w:rsidRDefault="008E0259">
            <w:pPr>
              <w:jc w:val="right"/>
              <w:rPr>
                <w:rFonts w:eastAsia="Times New Roman"/>
                <w:color w:val="000000"/>
              </w:rPr>
            </w:pPr>
            <w:r w:rsidRPr="003124BE">
              <w:rPr>
                <w:rFonts w:eastAsia="Times New Roman"/>
                <w:color w:val="000000"/>
              </w:rPr>
              <w:t>110</w:t>
            </w:r>
          </w:p>
        </w:tc>
        <w:tc>
          <w:tcPr>
            <w:tcW w:w="466" w:type="dxa"/>
            <w:shd w:val="clear" w:color="auto" w:fill="auto"/>
            <w:noWrap/>
            <w:vAlign w:val="bottom"/>
            <w:hideMark/>
          </w:tcPr>
          <w:p w14:paraId="3E160D37" w14:textId="5C2DABD6"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6F05DBE8" w14:textId="52457E3B" w:rsidR="008E0259" w:rsidRPr="003124BE" w:rsidRDefault="008E0259">
            <w:pPr>
              <w:jc w:val="right"/>
              <w:rPr>
                <w:rFonts w:eastAsia="Times New Roman"/>
                <w:color w:val="000000"/>
              </w:rPr>
            </w:pPr>
            <w:r w:rsidRPr="003124BE">
              <w:rPr>
                <w:rFonts w:eastAsia="Times New Roman"/>
                <w:color w:val="000000"/>
              </w:rPr>
              <w:t>74</w:t>
            </w:r>
          </w:p>
        </w:tc>
        <w:tc>
          <w:tcPr>
            <w:tcW w:w="460" w:type="dxa"/>
            <w:shd w:val="clear" w:color="auto" w:fill="auto"/>
            <w:noWrap/>
            <w:vAlign w:val="bottom"/>
            <w:hideMark/>
          </w:tcPr>
          <w:p w14:paraId="4ED246D2" w14:textId="130E0785" w:rsidR="008E0259" w:rsidRPr="003124BE" w:rsidRDefault="008E0259">
            <w:pPr>
              <w:jc w:val="right"/>
              <w:rPr>
                <w:rFonts w:eastAsia="Times New Roman"/>
                <w:color w:val="000000"/>
              </w:rPr>
            </w:pPr>
            <w:r w:rsidRPr="003124BE">
              <w:rPr>
                <w:rFonts w:eastAsia="Times New Roman"/>
                <w:color w:val="000000"/>
              </w:rPr>
              <w:t>3</w:t>
            </w:r>
          </w:p>
        </w:tc>
        <w:tc>
          <w:tcPr>
            <w:tcW w:w="1134" w:type="dxa"/>
            <w:shd w:val="clear" w:color="auto" w:fill="auto"/>
            <w:noWrap/>
            <w:vAlign w:val="bottom"/>
            <w:hideMark/>
          </w:tcPr>
          <w:p w14:paraId="73F3C3B9" w14:textId="572E8406"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6E9524A9" w14:textId="77777777" w:rsidTr="008E0259">
        <w:trPr>
          <w:trHeight w:val="320"/>
        </w:trPr>
        <w:tc>
          <w:tcPr>
            <w:tcW w:w="956" w:type="dxa"/>
            <w:vMerge/>
            <w:tcBorders>
              <w:bottom w:val="single" w:sz="24" w:space="0" w:color="auto"/>
            </w:tcBorders>
            <w:shd w:val="clear" w:color="auto" w:fill="auto"/>
            <w:noWrap/>
            <w:vAlign w:val="bottom"/>
            <w:hideMark/>
          </w:tcPr>
          <w:p w14:paraId="7FE19EAF" w14:textId="582AAE9E" w:rsidR="008E0259" w:rsidRPr="003124BE"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0D918DB9" w14:textId="0D1644C3" w:rsidR="008E0259" w:rsidRPr="003124BE" w:rsidRDefault="008E0259" w:rsidP="00ED7B2F">
            <w:pPr>
              <w:rPr>
                <w:rFonts w:eastAsia="Times New Roman"/>
                <w:color w:val="000000"/>
              </w:rPr>
            </w:pPr>
            <w:r w:rsidRPr="003124BE">
              <w:rPr>
                <w:rFonts w:eastAsia="Times New Roman"/>
                <w:color w:val="000000"/>
              </w:rPr>
              <w:t xml:space="preserve">sGCCA </w:t>
            </w:r>
          </w:p>
        </w:tc>
        <w:tc>
          <w:tcPr>
            <w:tcW w:w="850" w:type="dxa"/>
            <w:tcBorders>
              <w:bottom w:val="single" w:sz="24" w:space="0" w:color="auto"/>
            </w:tcBorders>
            <w:shd w:val="clear" w:color="auto" w:fill="auto"/>
            <w:noWrap/>
            <w:vAlign w:val="bottom"/>
            <w:hideMark/>
          </w:tcPr>
          <w:p w14:paraId="23F6A649" w14:textId="3F5B02F0" w:rsidR="008E0259" w:rsidRPr="003124BE" w:rsidRDefault="008E0259">
            <w:pPr>
              <w:jc w:val="right"/>
              <w:rPr>
                <w:rFonts w:eastAsia="Times New Roman"/>
                <w:color w:val="000000"/>
              </w:rPr>
            </w:pPr>
            <w:r w:rsidRPr="003124BE">
              <w:rPr>
                <w:rFonts w:eastAsia="Times New Roman"/>
                <w:color w:val="000000"/>
              </w:rPr>
              <w:t>0</w:t>
            </w:r>
          </w:p>
        </w:tc>
        <w:tc>
          <w:tcPr>
            <w:tcW w:w="567" w:type="dxa"/>
            <w:tcBorders>
              <w:bottom w:val="single" w:sz="24" w:space="0" w:color="auto"/>
            </w:tcBorders>
            <w:shd w:val="clear" w:color="auto" w:fill="auto"/>
            <w:noWrap/>
            <w:vAlign w:val="bottom"/>
            <w:hideMark/>
          </w:tcPr>
          <w:p w14:paraId="4855FB36" w14:textId="28AA129D" w:rsidR="008E0259" w:rsidRPr="003124BE" w:rsidRDefault="008E0259">
            <w:pPr>
              <w:jc w:val="right"/>
              <w:rPr>
                <w:rFonts w:eastAsia="Times New Roman"/>
                <w:color w:val="000000"/>
              </w:rPr>
            </w:pPr>
            <w:r w:rsidRPr="003124BE">
              <w:rPr>
                <w:rFonts w:eastAsia="Times New Roman"/>
                <w:color w:val="000000"/>
              </w:rPr>
              <w:t>1</w:t>
            </w:r>
          </w:p>
        </w:tc>
        <w:tc>
          <w:tcPr>
            <w:tcW w:w="581" w:type="dxa"/>
            <w:tcBorders>
              <w:bottom w:val="single" w:sz="24" w:space="0" w:color="auto"/>
            </w:tcBorders>
            <w:shd w:val="clear" w:color="auto" w:fill="auto"/>
            <w:noWrap/>
            <w:vAlign w:val="bottom"/>
            <w:hideMark/>
          </w:tcPr>
          <w:p w14:paraId="25932567" w14:textId="43C01B5D" w:rsidR="008E0259" w:rsidRPr="003124BE" w:rsidRDefault="008E0259">
            <w:pPr>
              <w:jc w:val="right"/>
              <w:rPr>
                <w:rFonts w:eastAsia="Times New Roman"/>
                <w:color w:val="000000"/>
              </w:rPr>
            </w:pPr>
            <w:r w:rsidRPr="003124BE">
              <w:rPr>
                <w:rFonts w:eastAsia="Times New Roman"/>
                <w:color w:val="000000"/>
              </w:rPr>
              <w:t>7</w:t>
            </w:r>
          </w:p>
        </w:tc>
        <w:tc>
          <w:tcPr>
            <w:tcW w:w="567" w:type="dxa"/>
            <w:tcBorders>
              <w:bottom w:val="single" w:sz="24" w:space="0" w:color="auto"/>
            </w:tcBorders>
            <w:shd w:val="clear" w:color="auto" w:fill="auto"/>
            <w:noWrap/>
            <w:vAlign w:val="bottom"/>
            <w:hideMark/>
          </w:tcPr>
          <w:p w14:paraId="190EB1A5" w14:textId="19153CD1" w:rsidR="008E0259" w:rsidRPr="003124BE" w:rsidRDefault="008E0259">
            <w:pPr>
              <w:jc w:val="right"/>
              <w:rPr>
                <w:rFonts w:eastAsia="Times New Roman"/>
                <w:color w:val="000000"/>
              </w:rPr>
            </w:pPr>
            <w:r w:rsidRPr="003124BE">
              <w:rPr>
                <w:rFonts w:eastAsia="Times New Roman"/>
                <w:color w:val="000000"/>
              </w:rPr>
              <w:t>1</w:t>
            </w:r>
          </w:p>
        </w:tc>
        <w:tc>
          <w:tcPr>
            <w:tcW w:w="581" w:type="dxa"/>
            <w:tcBorders>
              <w:bottom w:val="single" w:sz="24" w:space="0" w:color="auto"/>
            </w:tcBorders>
            <w:shd w:val="clear" w:color="auto" w:fill="auto"/>
            <w:noWrap/>
            <w:vAlign w:val="bottom"/>
            <w:hideMark/>
          </w:tcPr>
          <w:p w14:paraId="63C1B685" w14:textId="26E421AD" w:rsidR="008E0259" w:rsidRPr="003124BE" w:rsidRDefault="008E0259">
            <w:pPr>
              <w:jc w:val="right"/>
              <w:rPr>
                <w:rFonts w:eastAsia="Times New Roman"/>
                <w:color w:val="000000"/>
              </w:rPr>
            </w:pPr>
            <w:r w:rsidRPr="003124BE">
              <w:rPr>
                <w:rFonts w:eastAsia="Times New Roman"/>
                <w:color w:val="000000"/>
              </w:rPr>
              <w:t>0</w:t>
            </w:r>
          </w:p>
        </w:tc>
        <w:tc>
          <w:tcPr>
            <w:tcW w:w="606" w:type="dxa"/>
            <w:tcBorders>
              <w:bottom w:val="single" w:sz="24" w:space="0" w:color="auto"/>
            </w:tcBorders>
            <w:shd w:val="clear" w:color="auto" w:fill="auto"/>
            <w:noWrap/>
            <w:vAlign w:val="bottom"/>
            <w:hideMark/>
          </w:tcPr>
          <w:p w14:paraId="1983F345" w14:textId="4C3EDE14" w:rsidR="008E0259" w:rsidRPr="003124BE" w:rsidRDefault="008E0259">
            <w:pPr>
              <w:jc w:val="right"/>
              <w:rPr>
                <w:rFonts w:eastAsia="Times New Roman"/>
                <w:color w:val="000000"/>
              </w:rPr>
            </w:pPr>
            <w:r w:rsidRPr="003124BE">
              <w:rPr>
                <w:rFonts w:eastAsia="Times New Roman"/>
                <w:color w:val="000000"/>
              </w:rPr>
              <w:t>1</w:t>
            </w:r>
          </w:p>
        </w:tc>
        <w:tc>
          <w:tcPr>
            <w:tcW w:w="466" w:type="dxa"/>
            <w:tcBorders>
              <w:bottom w:val="single" w:sz="24" w:space="0" w:color="auto"/>
            </w:tcBorders>
            <w:shd w:val="clear" w:color="auto" w:fill="auto"/>
            <w:noWrap/>
            <w:vAlign w:val="bottom"/>
            <w:hideMark/>
          </w:tcPr>
          <w:p w14:paraId="76186791" w14:textId="32428C61" w:rsidR="008E0259" w:rsidRPr="003124BE" w:rsidRDefault="008E0259">
            <w:pPr>
              <w:jc w:val="right"/>
              <w:rPr>
                <w:rFonts w:eastAsia="Times New Roman"/>
                <w:color w:val="000000"/>
              </w:rPr>
            </w:pPr>
            <w:r w:rsidRPr="003124BE">
              <w:rPr>
                <w:rFonts w:eastAsia="Times New Roman"/>
                <w:color w:val="000000"/>
              </w:rPr>
              <w:t>0</w:t>
            </w:r>
          </w:p>
        </w:tc>
        <w:tc>
          <w:tcPr>
            <w:tcW w:w="708" w:type="dxa"/>
            <w:tcBorders>
              <w:bottom w:val="single" w:sz="24" w:space="0" w:color="auto"/>
            </w:tcBorders>
            <w:shd w:val="clear" w:color="auto" w:fill="auto"/>
            <w:noWrap/>
            <w:vAlign w:val="bottom"/>
            <w:hideMark/>
          </w:tcPr>
          <w:p w14:paraId="214A2D26" w14:textId="0F92FC7A" w:rsidR="008E0259" w:rsidRPr="003124BE" w:rsidRDefault="008E0259">
            <w:pPr>
              <w:jc w:val="right"/>
              <w:rPr>
                <w:rFonts w:eastAsia="Times New Roman"/>
                <w:color w:val="000000"/>
              </w:rPr>
            </w:pPr>
            <w:r w:rsidRPr="003124BE">
              <w:rPr>
                <w:rFonts w:eastAsia="Times New Roman"/>
                <w:color w:val="000000"/>
              </w:rPr>
              <w:t>15</w:t>
            </w:r>
          </w:p>
        </w:tc>
        <w:tc>
          <w:tcPr>
            <w:tcW w:w="460" w:type="dxa"/>
            <w:tcBorders>
              <w:bottom w:val="single" w:sz="24" w:space="0" w:color="auto"/>
            </w:tcBorders>
            <w:shd w:val="clear" w:color="auto" w:fill="auto"/>
            <w:noWrap/>
            <w:vAlign w:val="bottom"/>
            <w:hideMark/>
          </w:tcPr>
          <w:p w14:paraId="35B2CDDE" w14:textId="5195699C"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24" w:space="0" w:color="auto"/>
            </w:tcBorders>
            <w:shd w:val="clear" w:color="auto" w:fill="auto"/>
            <w:noWrap/>
            <w:vAlign w:val="bottom"/>
            <w:hideMark/>
          </w:tcPr>
          <w:p w14:paraId="279086EE" w14:textId="09F3CAB3"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3A225652" w14:textId="77777777" w:rsidTr="00B205BB">
        <w:trPr>
          <w:trHeight w:val="320"/>
        </w:trPr>
        <w:tc>
          <w:tcPr>
            <w:tcW w:w="956" w:type="dxa"/>
            <w:vMerge w:val="restart"/>
            <w:tcBorders>
              <w:top w:val="single" w:sz="24" w:space="0" w:color="auto"/>
            </w:tcBorders>
            <w:shd w:val="clear" w:color="auto" w:fill="auto"/>
            <w:noWrap/>
            <w:vAlign w:val="bottom"/>
            <w:hideMark/>
          </w:tcPr>
          <w:p w14:paraId="4B0793BA" w14:textId="4AD26C9D" w:rsidR="008E0259" w:rsidRPr="003124BE" w:rsidRDefault="008E0259" w:rsidP="009365C6">
            <w:pPr>
              <w:rPr>
                <w:rFonts w:eastAsia="Times New Roman"/>
                <w:b/>
                <w:color w:val="000000"/>
              </w:rPr>
            </w:pPr>
            <w:r w:rsidRPr="003124BE">
              <w:rPr>
                <w:rFonts w:eastAsia="Times New Roman"/>
                <w:b/>
                <w:color w:val="000000"/>
              </w:rPr>
              <w:t>Lung</w:t>
            </w:r>
          </w:p>
          <w:p w14:paraId="135659E5" w14:textId="77777777" w:rsidR="008E0259" w:rsidRPr="003124BE" w:rsidRDefault="008E0259" w:rsidP="009365C6">
            <w:pPr>
              <w:rPr>
                <w:rFonts w:eastAsia="Times New Roman"/>
                <w:b/>
                <w:color w:val="000000"/>
              </w:rPr>
            </w:pPr>
          </w:p>
          <w:p w14:paraId="5FC460B3" w14:textId="77777777" w:rsidR="008E0259" w:rsidRPr="003124BE" w:rsidRDefault="008E0259" w:rsidP="009365C6">
            <w:pPr>
              <w:rPr>
                <w:rFonts w:eastAsia="Times New Roman"/>
                <w:b/>
                <w:color w:val="000000"/>
              </w:rPr>
            </w:pPr>
          </w:p>
          <w:p w14:paraId="416AC2D1" w14:textId="77777777" w:rsidR="008E0259" w:rsidRPr="003124BE" w:rsidRDefault="008E0259" w:rsidP="009365C6">
            <w:pPr>
              <w:rPr>
                <w:rFonts w:eastAsia="Times New Roman"/>
                <w:b/>
                <w:color w:val="000000"/>
              </w:rPr>
            </w:pPr>
          </w:p>
          <w:p w14:paraId="47762162" w14:textId="77777777" w:rsidR="008E0259" w:rsidRPr="003124BE" w:rsidRDefault="008E0259" w:rsidP="009365C6">
            <w:pPr>
              <w:rPr>
                <w:rFonts w:eastAsia="Times New Roman"/>
                <w:b/>
                <w:color w:val="000000"/>
              </w:rPr>
            </w:pPr>
          </w:p>
          <w:p w14:paraId="6AAC5D2E" w14:textId="3FFF1744"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17F9C3A" w14:textId="0CCC2D8D" w:rsidR="008E0259" w:rsidRPr="003124BE" w:rsidRDefault="008E0259" w:rsidP="00ED7B2F">
            <w:pPr>
              <w:rPr>
                <w:rFonts w:eastAsia="Times New Roman"/>
                <w:color w:val="000000"/>
              </w:rPr>
            </w:pPr>
            <w:r w:rsidRPr="003124BE">
              <w:rPr>
                <w:rFonts w:eastAsia="Times New Roman"/>
                <w:color w:val="000000"/>
              </w:rPr>
              <w:t xml:space="preserve">Concatenation </w:t>
            </w:r>
          </w:p>
        </w:tc>
        <w:tc>
          <w:tcPr>
            <w:tcW w:w="850" w:type="dxa"/>
            <w:tcBorders>
              <w:top w:val="single" w:sz="24" w:space="0" w:color="auto"/>
            </w:tcBorders>
            <w:shd w:val="clear" w:color="auto" w:fill="auto"/>
            <w:noWrap/>
            <w:vAlign w:val="bottom"/>
            <w:hideMark/>
          </w:tcPr>
          <w:p w14:paraId="47995A33" w14:textId="6FB23441"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tcBorders>
            <w:shd w:val="clear" w:color="auto" w:fill="auto"/>
            <w:noWrap/>
            <w:vAlign w:val="bottom"/>
            <w:hideMark/>
          </w:tcPr>
          <w:p w14:paraId="61263D8D" w14:textId="61EE1F1E" w:rsidR="008E0259" w:rsidRPr="003124BE" w:rsidRDefault="008E0259">
            <w:pPr>
              <w:jc w:val="right"/>
              <w:rPr>
                <w:rFonts w:eastAsia="Times New Roman"/>
                <w:color w:val="000000"/>
              </w:rPr>
            </w:pPr>
            <w:r w:rsidRPr="003124BE">
              <w:rPr>
                <w:rFonts w:eastAsia="Times New Roman"/>
                <w:color w:val="000000"/>
              </w:rPr>
              <w:t>1</w:t>
            </w:r>
          </w:p>
        </w:tc>
        <w:tc>
          <w:tcPr>
            <w:tcW w:w="581" w:type="dxa"/>
            <w:tcBorders>
              <w:top w:val="single" w:sz="24" w:space="0" w:color="auto"/>
              <w:bottom w:val="single" w:sz="4" w:space="0" w:color="auto"/>
            </w:tcBorders>
            <w:shd w:val="clear" w:color="auto" w:fill="auto"/>
            <w:noWrap/>
            <w:vAlign w:val="bottom"/>
            <w:hideMark/>
          </w:tcPr>
          <w:p w14:paraId="13144110" w14:textId="5A6FD901"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B10B970" w14:textId="5BF039BD" w:rsidR="008E0259" w:rsidRPr="003124BE" w:rsidRDefault="008E0259">
            <w:pPr>
              <w:jc w:val="right"/>
              <w:rPr>
                <w:rFonts w:eastAsia="Times New Roman"/>
                <w:color w:val="000000"/>
              </w:rPr>
            </w:pPr>
            <w:r w:rsidRPr="003124BE">
              <w:rPr>
                <w:rFonts w:eastAsia="Times New Roman"/>
                <w:color w:val="000000"/>
              </w:rPr>
              <w:t>50</w:t>
            </w:r>
          </w:p>
        </w:tc>
        <w:tc>
          <w:tcPr>
            <w:tcW w:w="581" w:type="dxa"/>
            <w:tcBorders>
              <w:top w:val="single" w:sz="24" w:space="0" w:color="auto"/>
            </w:tcBorders>
            <w:shd w:val="clear" w:color="auto" w:fill="auto"/>
            <w:noWrap/>
            <w:vAlign w:val="bottom"/>
            <w:hideMark/>
          </w:tcPr>
          <w:p w14:paraId="1BA6C120" w14:textId="27A4CDC9" w:rsidR="008E0259" w:rsidRPr="003124BE" w:rsidRDefault="008E0259">
            <w:pPr>
              <w:jc w:val="right"/>
              <w:rPr>
                <w:rFonts w:eastAsia="Times New Roman"/>
                <w:color w:val="000000"/>
              </w:rPr>
            </w:pPr>
            <w:r w:rsidRPr="003124BE">
              <w:rPr>
                <w:rFonts w:eastAsia="Times New Roman"/>
                <w:color w:val="000000"/>
              </w:rPr>
              <w:t>0</w:t>
            </w:r>
          </w:p>
        </w:tc>
        <w:tc>
          <w:tcPr>
            <w:tcW w:w="606" w:type="dxa"/>
            <w:tcBorders>
              <w:top w:val="single" w:sz="24" w:space="0" w:color="auto"/>
              <w:bottom w:val="single" w:sz="4" w:space="0" w:color="auto"/>
            </w:tcBorders>
            <w:shd w:val="clear" w:color="auto" w:fill="auto"/>
            <w:noWrap/>
            <w:vAlign w:val="bottom"/>
            <w:hideMark/>
          </w:tcPr>
          <w:p w14:paraId="674BAE62" w14:textId="14C5EB3B" w:rsidR="008E0259" w:rsidRPr="003124BE" w:rsidRDefault="008E0259">
            <w:pPr>
              <w:jc w:val="right"/>
              <w:rPr>
                <w:rFonts w:eastAsia="Times New Roman"/>
                <w:color w:val="000000"/>
              </w:rPr>
            </w:pPr>
            <w:r w:rsidRPr="003124BE">
              <w:rPr>
                <w:rFonts w:eastAsia="Times New Roman"/>
                <w:color w:val="000000"/>
              </w:rPr>
              <w:t>0</w:t>
            </w:r>
          </w:p>
        </w:tc>
        <w:tc>
          <w:tcPr>
            <w:tcW w:w="466" w:type="dxa"/>
            <w:tcBorders>
              <w:top w:val="single" w:sz="24" w:space="0" w:color="auto"/>
              <w:bottom w:val="single" w:sz="4" w:space="0" w:color="auto"/>
            </w:tcBorders>
            <w:shd w:val="clear" w:color="auto" w:fill="auto"/>
            <w:noWrap/>
            <w:vAlign w:val="bottom"/>
            <w:hideMark/>
          </w:tcPr>
          <w:p w14:paraId="5D6DC38F" w14:textId="6B79B23D" w:rsidR="008E0259" w:rsidRPr="003124BE" w:rsidRDefault="008E0259">
            <w:pPr>
              <w:jc w:val="right"/>
              <w:rPr>
                <w:rFonts w:eastAsia="Times New Roman"/>
                <w:color w:val="000000"/>
              </w:rPr>
            </w:pPr>
            <w:r w:rsidRPr="003124BE">
              <w:rPr>
                <w:rFonts w:eastAsia="Times New Roman"/>
                <w:color w:val="000000"/>
              </w:rPr>
              <w:t>3</w:t>
            </w:r>
          </w:p>
        </w:tc>
        <w:tc>
          <w:tcPr>
            <w:tcW w:w="708" w:type="dxa"/>
            <w:tcBorders>
              <w:top w:val="single" w:sz="24" w:space="0" w:color="auto"/>
              <w:bottom w:val="single" w:sz="4" w:space="0" w:color="auto"/>
            </w:tcBorders>
            <w:shd w:val="clear" w:color="auto" w:fill="auto"/>
            <w:noWrap/>
            <w:vAlign w:val="bottom"/>
            <w:hideMark/>
          </w:tcPr>
          <w:p w14:paraId="56F43C9C" w14:textId="43CDDF08" w:rsidR="008E0259" w:rsidRPr="003124BE" w:rsidRDefault="008E0259">
            <w:pPr>
              <w:jc w:val="right"/>
              <w:rPr>
                <w:rFonts w:eastAsia="Times New Roman"/>
                <w:color w:val="000000"/>
              </w:rPr>
            </w:pPr>
            <w:r w:rsidRPr="003124BE">
              <w:rPr>
                <w:rFonts w:eastAsia="Times New Roman"/>
                <w:color w:val="000000"/>
              </w:rPr>
              <w:t>0</w:t>
            </w:r>
          </w:p>
        </w:tc>
        <w:tc>
          <w:tcPr>
            <w:tcW w:w="460" w:type="dxa"/>
            <w:tcBorders>
              <w:top w:val="single" w:sz="24" w:space="0" w:color="auto"/>
            </w:tcBorders>
            <w:shd w:val="clear" w:color="auto" w:fill="auto"/>
            <w:noWrap/>
            <w:vAlign w:val="bottom"/>
            <w:hideMark/>
          </w:tcPr>
          <w:p w14:paraId="72C60995" w14:textId="22A0298D"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326A7BF6" w14:textId="00BDFBE7"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23301690" w14:textId="77777777" w:rsidTr="00B205BB">
        <w:trPr>
          <w:trHeight w:val="320"/>
        </w:trPr>
        <w:tc>
          <w:tcPr>
            <w:tcW w:w="956" w:type="dxa"/>
            <w:vMerge/>
            <w:shd w:val="clear" w:color="auto" w:fill="auto"/>
            <w:noWrap/>
            <w:vAlign w:val="bottom"/>
            <w:hideMark/>
          </w:tcPr>
          <w:p w14:paraId="52566C58" w14:textId="22986280" w:rsidR="008E0259" w:rsidRPr="003124BE" w:rsidRDefault="008E0259" w:rsidP="009365C6">
            <w:pPr>
              <w:rPr>
                <w:rFonts w:eastAsia="Times New Roman"/>
                <w:color w:val="000000"/>
              </w:rPr>
            </w:pPr>
          </w:p>
        </w:tc>
        <w:tc>
          <w:tcPr>
            <w:tcW w:w="2180" w:type="dxa"/>
            <w:shd w:val="clear" w:color="auto" w:fill="E2EFD9" w:themeFill="accent6" w:themeFillTint="33"/>
            <w:noWrap/>
            <w:vAlign w:val="bottom"/>
            <w:hideMark/>
          </w:tcPr>
          <w:p w14:paraId="58873CAA" w14:textId="49AA4E8D" w:rsidR="008E0259" w:rsidRPr="003124BE" w:rsidRDefault="008E0259" w:rsidP="00ED7B2F">
            <w:pPr>
              <w:rPr>
                <w:rFonts w:eastAsia="Times New Roman"/>
                <w:b/>
                <w:color w:val="000000"/>
              </w:rPr>
            </w:pPr>
            <w:r w:rsidRPr="003124BE">
              <w:rPr>
                <w:rFonts w:eastAsia="Times New Roman"/>
                <w:b/>
                <w:color w:val="000000"/>
              </w:rPr>
              <w:t xml:space="preserve">DIABLO_full </w:t>
            </w:r>
          </w:p>
        </w:tc>
        <w:tc>
          <w:tcPr>
            <w:tcW w:w="850" w:type="dxa"/>
            <w:tcBorders>
              <w:bottom w:val="single" w:sz="4" w:space="0" w:color="auto"/>
            </w:tcBorders>
            <w:shd w:val="clear" w:color="auto" w:fill="auto"/>
            <w:noWrap/>
            <w:vAlign w:val="bottom"/>
            <w:hideMark/>
          </w:tcPr>
          <w:p w14:paraId="572F37A6" w14:textId="1CBD4086"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4976B8BD" w14:textId="5EBA6EA9" w:rsidR="008E0259" w:rsidRPr="003124BE" w:rsidRDefault="008E0259">
            <w:pPr>
              <w:jc w:val="right"/>
              <w:rPr>
                <w:rFonts w:eastAsia="Times New Roman"/>
                <w:color w:val="000000"/>
              </w:rPr>
            </w:pPr>
            <w:r w:rsidRPr="003124BE">
              <w:rPr>
                <w:rFonts w:eastAsia="Times New Roman"/>
                <w:color w:val="000000"/>
              </w:rPr>
              <w:t>1</w:t>
            </w:r>
          </w:p>
        </w:tc>
        <w:tc>
          <w:tcPr>
            <w:tcW w:w="581" w:type="dxa"/>
            <w:shd w:val="clear" w:color="auto" w:fill="E2EFD9" w:themeFill="accent6" w:themeFillTint="33"/>
            <w:noWrap/>
            <w:vAlign w:val="bottom"/>
            <w:hideMark/>
          </w:tcPr>
          <w:p w14:paraId="6A9A17E7" w14:textId="39C98477" w:rsidR="008E0259" w:rsidRPr="003124BE" w:rsidRDefault="008E0259">
            <w:pPr>
              <w:jc w:val="right"/>
              <w:rPr>
                <w:rFonts w:eastAsia="Times New Roman"/>
                <w:b/>
                <w:color w:val="000000"/>
              </w:rPr>
            </w:pPr>
            <w:r w:rsidRPr="003124BE">
              <w:rPr>
                <w:rFonts w:eastAsia="Times New Roman"/>
                <w:b/>
                <w:color w:val="000000"/>
              </w:rPr>
              <w:t>33</w:t>
            </w:r>
          </w:p>
        </w:tc>
        <w:tc>
          <w:tcPr>
            <w:tcW w:w="567" w:type="dxa"/>
            <w:shd w:val="clear" w:color="auto" w:fill="auto"/>
            <w:noWrap/>
            <w:vAlign w:val="bottom"/>
            <w:hideMark/>
          </w:tcPr>
          <w:p w14:paraId="3493F2AD" w14:textId="2565B501" w:rsidR="008E0259" w:rsidRPr="003124BE" w:rsidRDefault="008E0259">
            <w:pPr>
              <w:jc w:val="right"/>
              <w:rPr>
                <w:rFonts w:eastAsia="Times New Roman"/>
                <w:color w:val="000000"/>
              </w:rPr>
            </w:pPr>
            <w:r w:rsidRPr="003124BE">
              <w:rPr>
                <w:rFonts w:eastAsia="Times New Roman"/>
                <w:color w:val="000000"/>
              </w:rPr>
              <w:t>19</w:t>
            </w:r>
          </w:p>
        </w:tc>
        <w:tc>
          <w:tcPr>
            <w:tcW w:w="581" w:type="dxa"/>
            <w:shd w:val="clear" w:color="auto" w:fill="auto"/>
            <w:noWrap/>
            <w:vAlign w:val="bottom"/>
            <w:hideMark/>
          </w:tcPr>
          <w:p w14:paraId="2AD1B70F" w14:textId="5A529BB0" w:rsidR="008E0259" w:rsidRPr="003124BE" w:rsidRDefault="008E0259">
            <w:pPr>
              <w:jc w:val="right"/>
              <w:rPr>
                <w:rFonts w:eastAsia="Times New Roman"/>
                <w:color w:val="000000"/>
              </w:rPr>
            </w:pPr>
            <w:r w:rsidRPr="003124BE">
              <w:rPr>
                <w:rFonts w:eastAsia="Times New Roman"/>
                <w:color w:val="000000"/>
              </w:rPr>
              <w:t>13</w:t>
            </w:r>
          </w:p>
        </w:tc>
        <w:tc>
          <w:tcPr>
            <w:tcW w:w="606" w:type="dxa"/>
            <w:shd w:val="clear" w:color="auto" w:fill="E2EFD9" w:themeFill="accent6" w:themeFillTint="33"/>
            <w:noWrap/>
            <w:vAlign w:val="bottom"/>
            <w:hideMark/>
          </w:tcPr>
          <w:p w14:paraId="4A68769E" w14:textId="571CAC9C" w:rsidR="008E0259" w:rsidRPr="003124BE" w:rsidRDefault="008E0259">
            <w:pPr>
              <w:jc w:val="right"/>
              <w:rPr>
                <w:rFonts w:eastAsia="Times New Roman"/>
                <w:b/>
                <w:color w:val="000000"/>
              </w:rPr>
            </w:pPr>
            <w:r w:rsidRPr="003124BE">
              <w:rPr>
                <w:rFonts w:eastAsia="Times New Roman"/>
                <w:b/>
                <w:color w:val="000000"/>
              </w:rPr>
              <w:t>193</w:t>
            </w:r>
          </w:p>
        </w:tc>
        <w:tc>
          <w:tcPr>
            <w:tcW w:w="466" w:type="dxa"/>
            <w:shd w:val="clear" w:color="auto" w:fill="E2EFD9" w:themeFill="accent6" w:themeFillTint="33"/>
            <w:noWrap/>
            <w:vAlign w:val="bottom"/>
            <w:hideMark/>
          </w:tcPr>
          <w:p w14:paraId="249B5FC5" w14:textId="3F69CE79" w:rsidR="008E0259" w:rsidRPr="003124BE" w:rsidRDefault="008E0259">
            <w:pPr>
              <w:jc w:val="right"/>
              <w:rPr>
                <w:rFonts w:eastAsia="Times New Roman"/>
                <w:b/>
                <w:color w:val="000000"/>
              </w:rPr>
            </w:pPr>
            <w:r w:rsidRPr="003124BE">
              <w:rPr>
                <w:rFonts w:eastAsia="Times New Roman"/>
                <w:b/>
                <w:color w:val="000000"/>
              </w:rPr>
              <w:t>7</w:t>
            </w:r>
          </w:p>
        </w:tc>
        <w:tc>
          <w:tcPr>
            <w:tcW w:w="708" w:type="dxa"/>
            <w:shd w:val="clear" w:color="auto" w:fill="E2EFD9" w:themeFill="accent6" w:themeFillTint="33"/>
            <w:noWrap/>
            <w:vAlign w:val="bottom"/>
            <w:hideMark/>
          </w:tcPr>
          <w:p w14:paraId="77B5D045" w14:textId="285E81B5" w:rsidR="008E0259" w:rsidRPr="003124BE" w:rsidRDefault="008E0259">
            <w:pPr>
              <w:jc w:val="right"/>
              <w:rPr>
                <w:rFonts w:eastAsia="Times New Roman"/>
                <w:b/>
                <w:color w:val="000000"/>
              </w:rPr>
            </w:pPr>
            <w:r w:rsidRPr="003124BE">
              <w:rPr>
                <w:rFonts w:eastAsia="Times New Roman"/>
                <w:b/>
                <w:color w:val="000000"/>
              </w:rPr>
              <w:t>100</w:t>
            </w:r>
          </w:p>
        </w:tc>
        <w:tc>
          <w:tcPr>
            <w:tcW w:w="460" w:type="dxa"/>
            <w:shd w:val="clear" w:color="auto" w:fill="auto"/>
            <w:noWrap/>
            <w:vAlign w:val="bottom"/>
            <w:hideMark/>
          </w:tcPr>
          <w:p w14:paraId="1503E0C1" w14:textId="1C5A6A8D"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E2EFD9" w:themeFill="accent6" w:themeFillTint="33"/>
            <w:noWrap/>
            <w:vAlign w:val="bottom"/>
            <w:hideMark/>
          </w:tcPr>
          <w:p w14:paraId="50D1FEFD" w14:textId="16FA8DC0" w:rsidR="008E0259" w:rsidRPr="003124BE" w:rsidRDefault="008E0259">
            <w:pPr>
              <w:jc w:val="right"/>
              <w:rPr>
                <w:rFonts w:eastAsia="Times New Roman"/>
                <w:b/>
                <w:color w:val="000000"/>
              </w:rPr>
            </w:pPr>
            <w:r w:rsidRPr="003124BE">
              <w:rPr>
                <w:rFonts w:eastAsia="Times New Roman"/>
                <w:b/>
                <w:color w:val="000000"/>
              </w:rPr>
              <w:t>20</w:t>
            </w:r>
          </w:p>
        </w:tc>
      </w:tr>
      <w:tr w:rsidR="008E0259" w:rsidRPr="003124BE" w14:paraId="347ED69C" w14:textId="77777777" w:rsidTr="00B205BB">
        <w:trPr>
          <w:trHeight w:val="320"/>
        </w:trPr>
        <w:tc>
          <w:tcPr>
            <w:tcW w:w="956" w:type="dxa"/>
            <w:vMerge/>
            <w:shd w:val="clear" w:color="auto" w:fill="auto"/>
            <w:noWrap/>
            <w:vAlign w:val="bottom"/>
            <w:hideMark/>
          </w:tcPr>
          <w:p w14:paraId="06DE6650" w14:textId="777E3C2A" w:rsidR="008E0259" w:rsidRPr="003124BE" w:rsidRDefault="008E0259" w:rsidP="009365C6">
            <w:pPr>
              <w:rPr>
                <w:rFonts w:eastAsia="Times New Roman"/>
                <w:color w:val="000000"/>
              </w:rPr>
            </w:pPr>
          </w:p>
        </w:tc>
        <w:tc>
          <w:tcPr>
            <w:tcW w:w="2180" w:type="dxa"/>
            <w:shd w:val="clear" w:color="auto" w:fill="auto"/>
            <w:noWrap/>
            <w:vAlign w:val="bottom"/>
            <w:hideMark/>
          </w:tcPr>
          <w:p w14:paraId="1D07AFEE" w14:textId="5D5EF4B8" w:rsidR="008E0259" w:rsidRPr="003124BE" w:rsidRDefault="008E0259" w:rsidP="00ED7B2F">
            <w:pPr>
              <w:rPr>
                <w:rFonts w:eastAsia="Times New Roman"/>
                <w:color w:val="000000"/>
              </w:rPr>
            </w:pPr>
            <w:r w:rsidRPr="003124BE">
              <w:rPr>
                <w:rFonts w:eastAsia="Times New Roman"/>
                <w:color w:val="000000"/>
              </w:rPr>
              <w:t xml:space="preserve">DIABLO_null </w:t>
            </w:r>
          </w:p>
        </w:tc>
        <w:tc>
          <w:tcPr>
            <w:tcW w:w="850" w:type="dxa"/>
            <w:shd w:val="clear" w:color="auto" w:fill="E2EFD9" w:themeFill="accent6" w:themeFillTint="33"/>
            <w:noWrap/>
            <w:vAlign w:val="bottom"/>
            <w:hideMark/>
          </w:tcPr>
          <w:p w14:paraId="4AF4FF06" w14:textId="5C4C85F1" w:rsidR="008E0259" w:rsidRPr="003124BE" w:rsidRDefault="008E0259">
            <w:pPr>
              <w:jc w:val="right"/>
              <w:rPr>
                <w:rFonts w:eastAsia="Times New Roman"/>
                <w:b/>
                <w:color w:val="000000"/>
              </w:rPr>
            </w:pPr>
            <w:r w:rsidRPr="003124BE">
              <w:rPr>
                <w:rFonts w:eastAsia="Times New Roman"/>
                <w:color w:val="000000"/>
              </w:rPr>
              <w:t>2</w:t>
            </w:r>
          </w:p>
        </w:tc>
        <w:tc>
          <w:tcPr>
            <w:tcW w:w="567" w:type="dxa"/>
            <w:shd w:val="clear" w:color="auto" w:fill="auto"/>
            <w:noWrap/>
            <w:vAlign w:val="bottom"/>
            <w:hideMark/>
          </w:tcPr>
          <w:p w14:paraId="33E8608C" w14:textId="7636038F"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74CCACC1" w14:textId="0111F4B6" w:rsidR="008E0259" w:rsidRPr="003124BE" w:rsidRDefault="008E0259">
            <w:pPr>
              <w:jc w:val="right"/>
              <w:rPr>
                <w:rFonts w:eastAsia="Times New Roman"/>
                <w:color w:val="000000"/>
              </w:rPr>
            </w:pPr>
            <w:r w:rsidRPr="003124BE">
              <w:rPr>
                <w:rFonts w:eastAsia="Times New Roman"/>
                <w:color w:val="000000"/>
              </w:rPr>
              <w:t>1</w:t>
            </w:r>
          </w:p>
        </w:tc>
        <w:tc>
          <w:tcPr>
            <w:tcW w:w="567" w:type="dxa"/>
            <w:shd w:val="clear" w:color="auto" w:fill="auto"/>
            <w:noWrap/>
            <w:vAlign w:val="bottom"/>
            <w:hideMark/>
          </w:tcPr>
          <w:p w14:paraId="6B0C5668" w14:textId="0BEFC0FD" w:rsidR="008E0259" w:rsidRPr="003124BE" w:rsidRDefault="008E0259">
            <w:pPr>
              <w:jc w:val="right"/>
              <w:rPr>
                <w:rFonts w:eastAsia="Times New Roman"/>
                <w:color w:val="000000"/>
              </w:rPr>
            </w:pPr>
            <w:r w:rsidRPr="003124BE">
              <w:rPr>
                <w:rFonts w:eastAsia="Times New Roman"/>
                <w:color w:val="000000"/>
              </w:rPr>
              <w:t>21</w:t>
            </w:r>
          </w:p>
        </w:tc>
        <w:tc>
          <w:tcPr>
            <w:tcW w:w="581" w:type="dxa"/>
            <w:shd w:val="clear" w:color="auto" w:fill="auto"/>
            <w:noWrap/>
            <w:vAlign w:val="bottom"/>
            <w:hideMark/>
          </w:tcPr>
          <w:p w14:paraId="535BBC01" w14:textId="22DF7D24" w:rsidR="008E0259" w:rsidRPr="003124BE" w:rsidRDefault="008E0259">
            <w:pPr>
              <w:jc w:val="right"/>
              <w:rPr>
                <w:rFonts w:eastAsia="Times New Roman"/>
                <w:color w:val="000000"/>
              </w:rPr>
            </w:pPr>
            <w:r w:rsidRPr="003124BE">
              <w:rPr>
                <w:rFonts w:eastAsia="Times New Roman"/>
                <w:color w:val="000000"/>
              </w:rPr>
              <w:t>18</w:t>
            </w:r>
          </w:p>
        </w:tc>
        <w:tc>
          <w:tcPr>
            <w:tcW w:w="606" w:type="dxa"/>
            <w:shd w:val="clear" w:color="auto" w:fill="auto"/>
            <w:noWrap/>
            <w:vAlign w:val="bottom"/>
            <w:hideMark/>
          </w:tcPr>
          <w:p w14:paraId="014865AF" w14:textId="44086631" w:rsidR="008E0259" w:rsidRPr="003124BE" w:rsidRDefault="008E0259">
            <w:pPr>
              <w:jc w:val="right"/>
              <w:rPr>
                <w:rFonts w:eastAsia="Times New Roman"/>
                <w:color w:val="000000"/>
              </w:rPr>
            </w:pPr>
            <w:r w:rsidRPr="003124BE">
              <w:rPr>
                <w:rFonts w:eastAsia="Times New Roman"/>
                <w:color w:val="000000"/>
              </w:rPr>
              <w:t>22</w:t>
            </w:r>
          </w:p>
        </w:tc>
        <w:tc>
          <w:tcPr>
            <w:tcW w:w="466" w:type="dxa"/>
            <w:shd w:val="clear" w:color="auto" w:fill="auto"/>
            <w:noWrap/>
            <w:vAlign w:val="bottom"/>
            <w:hideMark/>
          </w:tcPr>
          <w:p w14:paraId="51718C97" w14:textId="2B2B2B48" w:rsidR="008E0259" w:rsidRPr="003124BE" w:rsidRDefault="008E0259">
            <w:pPr>
              <w:jc w:val="right"/>
              <w:rPr>
                <w:rFonts w:eastAsia="Times New Roman"/>
                <w:color w:val="000000"/>
              </w:rPr>
            </w:pPr>
            <w:r w:rsidRPr="003124BE">
              <w:rPr>
                <w:rFonts w:eastAsia="Times New Roman"/>
                <w:color w:val="000000"/>
              </w:rPr>
              <w:t>5</w:t>
            </w:r>
          </w:p>
        </w:tc>
        <w:tc>
          <w:tcPr>
            <w:tcW w:w="708" w:type="dxa"/>
            <w:shd w:val="clear" w:color="auto" w:fill="auto"/>
            <w:noWrap/>
            <w:vAlign w:val="bottom"/>
            <w:hideMark/>
          </w:tcPr>
          <w:p w14:paraId="0C2B6888" w14:textId="4D31C739" w:rsidR="008E0259" w:rsidRPr="003124BE" w:rsidRDefault="008E0259">
            <w:pPr>
              <w:jc w:val="right"/>
              <w:rPr>
                <w:rFonts w:eastAsia="Times New Roman"/>
                <w:color w:val="000000"/>
              </w:rPr>
            </w:pPr>
            <w:r w:rsidRPr="003124BE">
              <w:rPr>
                <w:rFonts w:eastAsia="Times New Roman"/>
                <w:color w:val="000000"/>
              </w:rPr>
              <w:t>72</w:t>
            </w:r>
          </w:p>
        </w:tc>
        <w:tc>
          <w:tcPr>
            <w:tcW w:w="460" w:type="dxa"/>
            <w:tcBorders>
              <w:bottom w:val="single" w:sz="4" w:space="0" w:color="auto"/>
            </w:tcBorders>
            <w:shd w:val="clear" w:color="auto" w:fill="auto"/>
            <w:noWrap/>
            <w:vAlign w:val="bottom"/>
            <w:hideMark/>
          </w:tcPr>
          <w:p w14:paraId="7855E904" w14:textId="7426DADF"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12D946D3" w14:textId="66F950B5" w:rsidR="008E0259" w:rsidRPr="003124BE" w:rsidRDefault="008E0259">
            <w:pPr>
              <w:jc w:val="right"/>
              <w:rPr>
                <w:rFonts w:eastAsia="Times New Roman"/>
                <w:color w:val="000000"/>
              </w:rPr>
            </w:pPr>
            <w:r w:rsidRPr="003124BE">
              <w:rPr>
                <w:rFonts w:eastAsia="Times New Roman"/>
                <w:color w:val="000000"/>
              </w:rPr>
              <w:t>9</w:t>
            </w:r>
          </w:p>
        </w:tc>
      </w:tr>
      <w:tr w:rsidR="008E0259" w:rsidRPr="003124BE" w14:paraId="3D81CCEE" w14:textId="77777777" w:rsidTr="00B205BB">
        <w:trPr>
          <w:trHeight w:val="320"/>
        </w:trPr>
        <w:tc>
          <w:tcPr>
            <w:tcW w:w="956" w:type="dxa"/>
            <w:vMerge/>
            <w:shd w:val="clear" w:color="auto" w:fill="auto"/>
            <w:noWrap/>
            <w:vAlign w:val="bottom"/>
            <w:hideMark/>
          </w:tcPr>
          <w:p w14:paraId="00FBDCDE" w14:textId="0E4D8E71" w:rsidR="008E0259" w:rsidRPr="003124BE" w:rsidRDefault="008E0259" w:rsidP="009365C6">
            <w:pPr>
              <w:rPr>
                <w:rFonts w:eastAsia="Times New Roman"/>
                <w:color w:val="000000"/>
              </w:rPr>
            </w:pPr>
          </w:p>
        </w:tc>
        <w:tc>
          <w:tcPr>
            <w:tcW w:w="2180" w:type="dxa"/>
            <w:tcBorders>
              <w:bottom w:val="single" w:sz="4" w:space="0" w:color="auto"/>
            </w:tcBorders>
            <w:shd w:val="clear" w:color="auto" w:fill="auto"/>
            <w:noWrap/>
            <w:vAlign w:val="bottom"/>
            <w:hideMark/>
          </w:tcPr>
          <w:p w14:paraId="5954DAFB" w14:textId="0ABF8356" w:rsidR="008E0259" w:rsidRPr="003124BE" w:rsidRDefault="008E0259" w:rsidP="00ED7B2F">
            <w:pPr>
              <w:rPr>
                <w:rFonts w:eastAsia="Times New Roman"/>
                <w:color w:val="000000"/>
              </w:rPr>
            </w:pPr>
            <w:r w:rsidRPr="003124BE">
              <w:rPr>
                <w:rFonts w:eastAsia="Times New Roman"/>
                <w:color w:val="000000"/>
              </w:rPr>
              <w:t xml:space="preserve">Ensemble </w:t>
            </w:r>
          </w:p>
        </w:tc>
        <w:tc>
          <w:tcPr>
            <w:tcW w:w="850" w:type="dxa"/>
            <w:shd w:val="clear" w:color="auto" w:fill="auto"/>
            <w:noWrap/>
            <w:vAlign w:val="bottom"/>
            <w:hideMark/>
          </w:tcPr>
          <w:p w14:paraId="2761C114" w14:textId="045D1C24"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6C38DECD" w14:textId="2EC3F07E"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4" w:space="0" w:color="auto"/>
            </w:tcBorders>
            <w:shd w:val="clear" w:color="auto" w:fill="auto"/>
            <w:noWrap/>
            <w:vAlign w:val="bottom"/>
            <w:hideMark/>
          </w:tcPr>
          <w:p w14:paraId="5CC843B3" w14:textId="1994C44F"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09DA1328" w14:textId="41F5283D" w:rsidR="008E0259" w:rsidRPr="003124BE" w:rsidRDefault="008E0259">
            <w:pPr>
              <w:jc w:val="right"/>
              <w:rPr>
                <w:rFonts w:eastAsia="Times New Roman"/>
                <w:color w:val="000000"/>
              </w:rPr>
            </w:pPr>
            <w:r w:rsidRPr="003124BE">
              <w:rPr>
                <w:rFonts w:eastAsia="Times New Roman"/>
                <w:color w:val="000000"/>
              </w:rPr>
              <w:t>26</w:t>
            </w:r>
          </w:p>
        </w:tc>
        <w:tc>
          <w:tcPr>
            <w:tcW w:w="581" w:type="dxa"/>
            <w:shd w:val="clear" w:color="auto" w:fill="auto"/>
            <w:noWrap/>
            <w:vAlign w:val="bottom"/>
            <w:hideMark/>
          </w:tcPr>
          <w:p w14:paraId="0E1D92F1" w14:textId="55890242" w:rsidR="008E0259" w:rsidRPr="003124BE" w:rsidRDefault="008E0259">
            <w:pPr>
              <w:jc w:val="right"/>
              <w:rPr>
                <w:rFonts w:eastAsia="Times New Roman"/>
                <w:color w:val="000000"/>
              </w:rPr>
            </w:pPr>
            <w:r w:rsidRPr="003124BE">
              <w:rPr>
                <w:rFonts w:eastAsia="Times New Roman"/>
                <w:color w:val="000000"/>
              </w:rPr>
              <w:t>0</w:t>
            </w:r>
          </w:p>
        </w:tc>
        <w:tc>
          <w:tcPr>
            <w:tcW w:w="606" w:type="dxa"/>
            <w:tcBorders>
              <w:bottom w:val="single" w:sz="4" w:space="0" w:color="auto"/>
            </w:tcBorders>
            <w:shd w:val="clear" w:color="auto" w:fill="auto"/>
            <w:noWrap/>
            <w:vAlign w:val="bottom"/>
            <w:hideMark/>
          </w:tcPr>
          <w:p w14:paraId="1F9ADDE0" w14:textId="2058554A" w:rsidR="008E0259" w:rsidRPr="003124BE" w:rsidRDefault="008E0259">
            <w:pPr>
              <w:jc w:val="right"/>
              <w:rPr>
                <w:rFonts w:eastAsia="Times New Roman"/>
                <w:color w:val="000000"/>
              </w:rPr>
            </w:pPr>
            <w:r w:rsidRPr="003124BE">
              <w:rPr>
                <w:rFonts w:eastAsia="Times New Roman"/>
                <w:color w:val="000000"/>
              </w:rPr>
              <w:t>25</w:t>
            </w:r>
          </w:p>
        </w:tc>
        <w:tc>
          <w:tcPr>
            <w:tcW w:w="466" w:type="dxa"/>
            <w:shd w:val="clear" w:color="auto" w:fill="auto"/>
            <w:noWrap/>
            <w:vAlign w:val="bottom"/>
            <w:hideMark/>
          </w:tcPr>
          <w:p w14:paraId="133EA84E" w14:textId="034C6949" w:rsidR="008E0259" w:rsidRPr="003124BE" w:rsidRDefault="008E0259">
            <w:pPr>
              <w:jc w:val="right"/>
              <w:rPr>
                <w:rFonts w:eastAsia="Times New Roman"/>
                <w:color w:val="000000"/>
              </w:rPr>
            </w:pPr>
            <w:r w:rsidRPr="003124BE">
              <w:rPr>
                <w:rFonts w:eastAsia="Times New Roman"/>
                <w:color w:val="000000"/>
              </w:rPr>
              <w:t>2</w:t>
            </w:r>
          </w:p>
        </w:tc>
        <w:tc>
          <w:tcPr>
            <w:tcW w:w="708" w:type="dxa"/>
            <w:tcBorders>
              <w:bottom w:val="single" w:sz="4" w:space="0" w:color="auto"/>
            </w:tcBorders>
            <w:shd w:val="clear" w:color="auto" w:fill="auto"/>
            <w:noWrap/>
            <w:vAlign w:val="bottom"/>
            <w:hideMark/>
          </w:tcPr>
          <w:p w14:paraId="65CB6837" w14:textId="4CA12EC2" w:rsidR="008E0259" w:rsidRPr="003124BE" w:rsidRDefault="008E0259">
            <w:pPr>
              <w:jc w:val="right"/>
              <w:rPr>
                <w:rFonts w:eastAsia="Times New Roman"/>
                <w:color w:val="000000"/>
              </w:rPr>
            </w:pPr>
            <w:r w:rsidRPr="003124BE">
              <w:rPr>
                <w:rFonts w:eastAsia="Times New Roman"/>
                <w:color w:val="000000"/>
              </w:rPr>
              <w:t>7</w:t>
            </w:r>
          </w:p>
        </w:tc>
        <w:tc>
          <w:tcPr>
            <w:tcW w:w="460" w:type="dxa"/>
            <w:shd w:val="clear" w:color="auto" w:fill="auto"/>
            <w:noWrap/>
            <w:vAlign w:val="bottom"/>
            <w:hideMark/>
          </w:tcPr>
          <w:p w14:paraId="4769E271" w14:textId="2F969B50" w:rsidR="008E0259" w:rsidRPr="003124BE" w:rsidRDefault="008E0259">
            <w:pPr>
              <w:jc w:val="right"/>
              <w:rPr>
                <w:rFonts w:eastAsia="Times New Roman"/>
                <w:b/>
                <w:color w:val="000000"/>
              </w:rPr>
            </w:pPr>
            <w:r w:rsidRPr="003124BE">
              <w:rPr>
                <w:rFonts w:eastAsia="Times New Roman"/>
                <w:color w:val="000000"/>
              </w:rPr>
              <w:t>1</w:t>
            </w:r>
          </w:p>
        </w:tc>
        <w:tc>
          <w:tcPr>
            <w:tcW w:w="1134" w:type="dxa"/>
            <w:shd w:val="clear" w:color="auto" w:fill="auto"/>
            <w:noWrap/>
            <w:vAlign w:val="bottom"/>
            <w:hideMark/>
          </w:tcPr>
          <w:p w14:paraId="4420E86F" w14:textId="53159E3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0121BF0F" w14:textId="77777777" w:rsidTr="00B205BB">
        <w:trPr>
          <w:trHeight w:val="320"/>
        </w:trPr>
        <w:tc>
          <w:tcPr>
            <w:tcW w:w="956" w:type="dxa"/>
            <w:vMerge/>
            <w:shd w:val="clear" w:color="auto" w:fill="auto"/>
            <w:noWrap/>
            <w:vAlign w:val="bottom"/>
            <w:hideMark/>
          </w:tcPr>
          <w:p w14:paraId="379FA1CD" w14:textId="597DD7C2" w:rsidR="008E0259" w:rsidRPr="003124BE" w:rsidRDefault="008E0259" w:rsidP="009365C6">
            <w:pPr>
              <w:rPr>
                <w:rFonts w:eastAsia="Times New Roman"/>
                <w:color w:val="000000"/>
              </w:rPr>
            </w:pPr>
          </w:p>
        </w:tc>
        <w:tc>
          <w:tcPr>
            <w:tcW w:w="2180" w:type="dxa"/>
            <w:shd w:val="clear" w:color="auto" w:fill="auto"/>
            <w:noWrap/>
            <w:vAlign w:val="bottom"/>
            <w:hideMark/>
          </w:tcPr>
          <w:p w14:paraId="020EF910" w14:textId="05EC2B58" w:rsidR="008E0259" w:rsidRPr="003124BE" w:rsidRDefault="008E0259" w:rsidP="00ED7B2F">
            <w:pPr>
              <w:rPr>
                <w:rFonts w:eastAsia="Times New Roman"/>
                <w:color w:val="000000"/>
              </w:rPr>
            </w:pPr>
            <w:r w:rsidRPr="003124BE">
              <w:rPr>
                <w:rFonts w:eastAsia="Times New Roman"/>
                <w:color w:val="000000"/>
              </w:rPr>
              <w:t xml:space="preserve">JIVE </w:t>
            </w:r>
          </w:p>
        </w:tc>
        <w:tc>
          <w:tcPr>
            <w:tcW w:w="850" w:type="dxa"/>
            <w:shd w:val="clear" w:color="auto" w:fill="auto"/>
            <w:noWrap/>
            <w:vAlign w:val="bottom"/>
            <w:hideMark/>
          </w:tcPr>
          <w:p w14:paraId="13758826" w14:textId="1900B2AE"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1EF4C92A" w14:textId="305CB628"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2FD612F2" w14:textId="7191332A" w:rsidR="008E0259" w:rsidRPr="003124BE" w:rsidRDefault="008E0259">
            <w:pPr>
              <w:jc w:val="right"/>
              <w:rPr>
                <w:rFonts w:eastAsia="Times New Roman"/>
                <w:b/>
                <w:color w:val="000000"/>
              </w:rPr>
            </w:pPr>
            <w:r w:rsidRPr="003124BE">
              <w:rPr>
                <w:rFonts w:eastAsia="Times New Roman"/>
                <w:color w:val="000000"/>
              </w:rPr>
              <w:t>4</w:t>
            </w:r>
          </w:p>
        </w:tc>
        <w:tc>
          <w:tcPr>
            <w:tcW w:w="567" w:type="dxa"/>
            <w:shd w:val="clear" w:color="auto" w:fill="auto"/>
            <w:noWrap/>
            <w:vAlign w:val="bottom"/>
            <w:hideMark/>
          </w:tcPr>
          <w:p w14:paraId="42A19AB7" w14:textId="37B45895" w:rsidR="008E0259" w:rsidRPr="003124BE" w:rsidRDefault="008E0259">
            <w:pPr>
              <w:jc w:val="right"/>
              <w:rPr>
                <w:rFonts w:eastAsia="Times New Roman"/>
                <w:color w:val="000000"/>
              </w:rPr>
            </w:pPr>
            <w:r w:rsidRPr="003124BE">
              <w:rPr>
                <w:rFonts w:eastAsia="Times New Roman"/>
                <w:color w:val="000000"/>
              </w:rPr>
              <w:t>48</w:t>
            </w:r>
          </w:p>
        </w:tc>
        <w:tc>
          <w:tcPr>
            <w:tcW w:w="581" w:type="dxa"/>
            <w:shd w:val="clear" w:color="auto" w:fill="auto"/>
            <w:noWrap/>
            <w:vAlign w:val="bottom"/>
            <w:hideMark/>
          </w:tcPr>
          <w:p w14:paraId="4CB93F4A" w14:textId="37E81BE6" w:rsidR="008E0259" w:rsidRPr="003124BE" w:rsidRDefault="008E0259">
            <w:pPr>
              <w:jc w:val="right"/>
              <w:rPr>
                <w:rFonts w:eastAsia="Times New Roman"/>
                <w:color w:val="000000"/>
              </w:rPr>
            </w:pPr>
            <w:r w:rsidRPr="003124BE">
              <w:rPr>
                <w:rFonts w:eastAsia="Times New Roman"/>
                <w:color w:val="000000"/>
              </w:rPr>
              <w:t>17</w:t>
            </w:r>
          </w:p>
        </w:tc>
        <w:tc>
          <w:tcPr>
            <w:tcW w:w="606" w:type="dxa"/>
            <w:shd w:val="clear" w:color="auto" w:fill="auto"/>
            <w:noWrap/>
            <w:vAlign w:val="bottom"/>
            <w:hideMark/>
          </w:tcPr>
          <w:p w14:paraId="79BDC76E" w14:textId="64F211B8" w:rsidR="008E0259" w:rsidRPr="003124BE" w:rsidRDefault="008E0259">
            <w:pPr>
              <w:jc w:val="right"/>
              <w:rPr>
                <w:rFonts w:eastAsia="Times New Roman"/>
                <w:b/>
                <w:color w:val="000000"/>
              </w:rPr>
            </w:pPr>
            <w:r w:rsidRPr="003124BE">
              <w:rPr>
                <w:rFonts w:eastAsia="Times New Roman"/>
                <w:color w:val="000000"/>
              </w:rPr>
              <w:t>35</w:t>
            </w:r>
          </w:p>
        </w:tc>
        <w:tc>
          <w:tcPr>
            <w:tcW w:w="466" w:type="dxa"/>
            <w:shd w:val="clear" w:color="auto" w:fill="auto"/>
            <w:noWrap/>
            <w:vAlign w:val="bottom"/>
            <w:hideMark/>
          </w:tcPr>
          <w:p w14:paraId="0098C718" w14:textId="229FA78C" w:rsidR="008E0259" w:rsidRPr="003124BE" w:rsidRDefault="008E0259">
            <w:pPr>
              <w:jc w:val="right"/>
              <w:rPr>
                <w:rFonts w:eastAsia="Times New Roman"/>
                <w:color w:val="000000"/>
              </w:rPr>
            </w:pPr>
            <w:r w:rsidRPr="003124BE">
              <w:rPr>
                <w:rFonts w:eastAsia="Times New Roman"/>
                <w:color w:val="000000"/>
              </w:rPr>
              <w:t>1</w:t>
            </w:r>
          </w:p>
        </w:tc>
        <w:tc>
          <w:tcPr>
            <w:tcW w:w="708" w:type="dxa"/>
            <w:shd w:val="clear" w:color="auto" w:fill="auto"/>
            <w:noWrap/>
            <w:vAlign w:val="bottom"/>
            <w:hideMark/>
          </w:tcPr>
          <w:p w14:paraId="001A8837" w14:textId="1F83CAC0" w:rsidR="008E0259" w:rsidRPr="003124BE" w:rsidRDefault="008E0259">
            <w:pPr>
              <w:jc w:val="right"/>
              <w:rPr>
                <w:rFonts w:eastAsia="Times New Roman"/>
                <w:b/>
                <w:color w:val="000000"/>
              </w:rPr>
            </w:pPr>
            <w:r w:rsidRPr="003124BE">
              <w:rPr>
                <w:rFonts w:eastAsia="Times New Roman"/>
                <w:color w:val="000000"/>
              </w:rPr>
              <w:t>18</w:t>
            </w:r>
          </w:p>
        </w:tc>
        <w:tc>
          <w:tcPr>
            <w:tcW w:w="460" w:type="dxa"/>
            <w:tcBorders>
              <w:bottom w:val="single" w:sz="4" w:space="0" w:color="auto"/>
            </w:tcBorders>
            <w:shd w:val="clear" w:color="auto" w:fill="auto"/>
            <w:noWrap/>
            <w:vAlign w:val="bottom"/>
            <w:hideMark/>
          </w:tcPr>
          <w:p w14:paraId="14E844B5" w14:textId="624AAB25"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2DA07E80" w14:textId="1091CE1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1AF9659D" w14:textId="77777777" w:rsidTr="00B205BB">
        <w:trPr>
          <w:trHeight w:val="320"/>
        </w:trPr>
        <w:tc>
          <w:tcPr>
            <w:tcW w:w="956" w:type="dxa"/>
            <w:vMerge/>
            <w:shd w:val="clear" w:color="auto" w:fill="auto"/>
            <w:noWrap/>
            <w:vAlign w:val="bottom"/>
            <w:hideMark/>
          </w:tcPr>
          <w:p w14:paraId="06AB4BAA" w14:textId="2A88DE4C" w:rsidR="008E0259" w:rsidRPr="003124BE" w:rsidRDefault="008E0259" w:rsidP="009365C6">
            <w:pPr>
              <w:rPr>
                <w:rFonts w:eastAsia="Times New Roman"/>
                <w:color w:val="000000"/>
              </w:rPr>
            </w:pPr>
          </w:p>
        </w:tc>
        <w:tc>
          <w:tcPr>
            <w:tcW w:w="2180" w:type="dxa"/>
            <w:shd w:val="clear" w:color="auto" w:fill="auto"/>
            <w:noWrap/>
            <w:vAlign w:val="bottom"/>
            <w:hideMark/>
          </w:tcPr>
          <w:p w14:paraId="7482687C" w14:textId="79E67703" w:rsidR="008E0259" w:rsidRPr="003124BE" w:rsidRDefault="008E0259" w:rsidP="00ED7B2F">
            <w:pPr>
              <w:rPr>
                <w:rFonts w:eastAsia="Times New Roman"/>
                <w:color w:val="000000"/>
              </w:rPr>
            </w:pPr>
            <w:r w:rsidRPr="003124BE">
              <w:rPr>
                <w:rFonts w:eastAsia="Times New Roman"/>
                <w:color w:val="000000"/>
              </w:rPr>
              <w:t xml:space="preserve">MOFA </w:t>
            </w:r>
          </w:p>
        </w:tc>
        <w:tc>
          <w:tcPr>
            <w:tcW w:w="850" w:type="dxa"/>
            <w:shd w:val="clear" w:color="auto" w:fill="auto"/>
            <w:noWrap/>
            <w:vAlign w:val="bottom"/>
            <w:hideMark/>
          </w:tcPr>
          <w:p w14:paraId="49EF5D6E" w14:textId="1D91D5EE"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7EE033A0" w14:textId="7A31823D"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7A298C30" w14:textId="36EF6C30" w:rsidR="008E0259" w:rsidRPr="003124BE" w:rsidRDefault="008E0259">
            <w:pPr>
              <w:jc w:val="right"/>
              <w:rPr>
                <w:rFonts w:eastAsia="Times New Roman"/>
                <w:color w:val="000000"/>
              </w:rPr>
            </w:pPr>
            <w:r w:rsidRPr="003124BE">
              <w:rPr>
                <w:rFonts w:eastAsia="Times New Roman"/>
                <w:color w:val="000000"/>
              </w:rPr>
              <w:t>17</w:t>
            </w:r>
          </w:p>
        </w:tc>
        <w:tc>
          <w:tcPr>
            <w:tcW w:w="567" w:type="dxa"/>
            <w:tcBorders>
              <w:bottom w:val="single" w:sz="4" w:space="0" w:color="auto"/>
            </w:tcBorders>
            <w:shd w:val="clear" w:color="auto" w:fill="auto"/>
            <w:noWrap/>
            <w:vAlign w:val="bottom"/>
            <w:hideMark/>
          </w:tcPr>
          <w:p w14:paraId="26F41270" w14:textId="63EFDE01" w:rsidR="008E0259" w:rsidRPr="003124BE" w:rsidRDefault="008E0259">
            <w:pPr>
              <w:jc w:val="right"/>
              <w:rPr>
                <w:rFonts w:eastAsia="Times New Roman"/>
                <w:color w:val="000000"/>
              </w:rPr>
            </w:pPr>
            <w:r w:rsidRPr="003124BE">
              <w:rPr>
                <w:rFonts w:eastAsia="Times New Roman"/>
                <w:color w:val="000000"/>
              </w:rPr>
              <w:t>20</w:t>
            </w:r>
          </w:p>
        </w:tc>
        <w:tc>
          <w:tcPr>
            <w:tcW w:w="581" w:type="dxa"/>
            <w:tcBorders>
              <w:bottom w:val="single" w:sz="4" w:space="0" w:color="auto"/>
            </w:tcBorders>
            <w:shd w:val="clear" w:color="auto" w:fill="auto"/>
            <w:noWrap/>
            <w:vAlign w:val="bottom"/>
            <w:hideMark/>
          </w:tcPr>
          <w:p w14:paraId="7C74160B" w14:textId="127B0BD8" w:rsidR="008E0259" w:rsidRPr="003124BE" w:rsidRDefault="008E0259">
            <w:pPr>
              <w:jc w:val="right"/>
              <w:rPr>
                <w:rFonts w:eastAsia="Times New Roman"/>
                <w:color w:val="000000"/>
              </w:rPr>
            </w:pPr>
            <w:r w:rsidRPr="003124BE">
              <w:rPr>
                <w:rFonts w:eastAsia="Times New Roman"/>
                <w:color w:val="000000"/>
              </w:rPr>
              <w:t>0</w:t>
            </w:r>
          </w:p>
        </w:tc>
        <w:tc>
          <w:tcPr>
            <w:tcW w:w="606" w:type="dxa"/>
            <w:shd w:val="clear" w:color="auto" w:fill="auto"/>
            <w:noWrap/>
            <w:vAlign w:val="bottom"/>
            <w:hideMark/>
          </w:tcPr>
          <w:p w14:paraId="0C7EAF84" w14:textId="392D0CF5" w:rsidR="008E0259" w:rsidRPr="003124BE" w:rsidRDefault="008E0259">
            <w:pPr>
              <w:jc w:val="right"/>
              <w:rPr>
                <w:rFonts w:eastAsia="Times New Roman"/>
                <w:color w:val="000000"/>
              </w:rPr>
            </w:pPr>
            <w:r w:rsidRPr="003124BE">
              <w:rPr>
                <w:rFonts w:eastAsia="Times New Roman"/>
                <w:color w:val="000000"/>
              </w:rPr>
              <w:t>127</w:t>
            </w:r>
          </w:p>
        </w:tc>
        <w:tc>
          <w:tcPr>
            <w:tcW w:w="466" w:type="dxa"/>
            <w:shd w:val="clear" w:color="auto" w:fill="auto"/>
            <w:noWrap/>
            <w:vAlign w:val="bottom"/>
            <w:hideMark/>
          </w:tcPr>
          <w:p w14:paraId="732016D1" w14:textId="726CC4C4"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31185526" w14:textId="22EE7787" w:rsidR="008E0259" w:rsidRPr="003124BE" w:rsidRDefault="008E0259">
            <w:pPr>
              <w:jc w:val="right"/>
              <w:rPr>
                <w:rFonts w:eastAsia="Times New Roman"/>
                <w:color w:val="000000"/>
              </w:rPr>
            </w:pPr>
            <w:r w:rsidRPr="003124BE">
              <w:rPr>
                <w:rFonts w:eastAsia="Times New Roman"/>
                <w:color w:val="000000"/>
              </w:rPr>
              <w:t>13</w:t>
            </w:r>
          </w:p>
        </w:tc>
        <w:tc>
          <w:tcPr>
            <w:tcW w:w="460" w:type="dxa"/>
            <w:shd w:val="clear" w:color="auto" w:fill="E2EFD9" w:themeFill="accent6" w:themeFillTint="33"/>
            <w:noWrap/>
            <w:vAlign w:val="bottom"/>
            <w:hideMark/>
          </w:tcPr>
          <w:p w14:paraId="0D876B26" w14:textId="21E5926D" w:rsidR="008E0259" w:rsidRPr="003124BE" w:rsidRDefault="008E0259">
            <w:pPr>
              <w:jc w:val="right"/>
              <w:rPr>
                <w:rFonts w:eastAsia="Times New Roman"/>
                <w:color w:val="000000"/>
              </w:rPr>
            </w:pPr>
            <w:r w:rsidRPr="003124BE">
              <w:rPr>
                <w:rFonts w:eastAsia="Times New Roman"/>
                <w:color w:val="000000"/>
              </w:rPr>
              <w:t>2</w:t>
            </w:r>
          </w:p>
        </w:tc>
        <w:tc>
          <w:tcPr>
            <w:tcW w:w="1134" w:type="dxa"/>
            <w:shd w:val="clear" w:color="auto" w:fill="auto"/>
            <w:noWrap/>
            <w:vAlign w:val="bottom"/>
            <w:hideMark/>
          </w:tcPr>
          <w:p w14:paraId="1F264A34" w14:textId="4BE7727B"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3C8F0E90" w14:textId="77777777" w:rsidTr="00BB6916">
        <w:trPr>
          <w:trHeight w:val="320"/>
        </w:trPr>
        <w:tc>
          <w:tcPr>
            <w:tcW w:w="956" w:type="dxa"/>
            <w:vMerge/>
            <w:tcBorders>
              <w:bottom w:val="single" w:sz="24" w:space="0" w:color="auto"/>
            </w:tcBorders>
            <w:shd w:val="clear" w:color="auto" w:fill="auto"/>
            <w:noWrap/>
            <w:vAlign w:val="bottom"/>
            <w:hideMark/>
          </w:tcPr>
          <w:p w14:paraId="6CBBFEC4" w14:textId="2FA8BC9B" w:rsidR="008E0259" w:rsidRPr="003124BE" w:rsidRDefault="008E0259">
            <w:pPr>
              <w:rPr>
                <w:rFonts w:eastAsia="Times New Roman"/>
                <w:color w:val="000000"/>
              </w:rPr>
            </w:pPr>
          </w:p>
        </w:tc>
        <w:tc>
          <w:tcPr>
            <w:tcW w:w="2180" w:type="dxa"/>
            <w:tcBorders>
              <w:bottom w:val="single" w:sz="24" w:space="0" w:color="auto"/>
            </w:tcBorders>
            <w:shd w:val="clear" w:color="auto" w:fill="auto"/>
            <w:noWrap/>
            <w:vAlign w:val="bottom"/>
            <w:hideMark/>
          </w:tcPr>
          <w:p w14:paraId="03299107" w14:textId="71C3EDC7" w:rsidR="008E0259" w:rsidRPr="003124BE" w:rsidRDefault="008E0259" w:rsidP="00ED7B2F">
            <w:pPr>
              <w:rPr>
                <w:rFonts w:eastAsia="Times New Roman"/>
                <w:color w:val="000000"/>
              </w:rPr>
            </w:pPr>
            <w:r w:rsidRPr="003124BE">
              <w:rPr>
                <w:rFonts w:eastAsia="Times New Roman"/>
                <w:color w:val="000000"/>
              </w:rPr>
              <w:t>sGCCA</w:t>
            </w:r>
          </w:p>
        </w:tc>
        <w:tc>
          <w:tcPr>
            <w:tcW w:w="850" w:type="dxa"/>
            <w:tcBorders>
              <w:bottom w:val="single" w:sz="24" w:space="0" w:color="auto"/>
            </w:tcBorders>
            <w:shd w:val="clear" w:color="auto" w:fill="auto"/>
            <w:noWrap/>
            <w:vAlign w:val="bottom"/>
            <w:hideMark/>
          </w:tcPr>
          <w:p w14:paraId="6CAD7BB4" w14:textId="1E95216D" w:rsidR="008E0259" w:rsidRPr="003124BE" w:rsidRDefault="008E0259">
            <w:pPr>
              <w:jc w:val="right"/>
              <w:rPr>
                <w:rFonts w:eastAsia="Times New Roman"/>
                <w:color w:val="000000"/>
              </w:rPr>
            </w:pPr>
            <w:r w:rsidRPr="003124BE">
              <w:rPr>
                <w:rFonts w:eastAsia="Times New Roman"/>
                <w:color w:val="000000"/>
              </w:rPr>
              <w:t>0</w:t>
            </w:r>
          </w:p>
        </w:tc>
        <w:tc>
          <w:tcPr>
            <w:tcW w:w="567" w:type="dxa"/>
            <w:tcBorders>
              <w:bottom w:val="single" w:sz="24" w:space="0" w:color="auto"/>
            </w:tcBorders>
            <w:shd w:val="clear" w:color="auto" w:fill="auto"/>
            <w:noWrap/>
            <w:vAlign w:val="bottom"/>
            <w:hideMark/>
          </w:tcPr>
          <w:p w14:paraId="566F9124" w14:textId="005D0D75"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24" w:space="0" w:color="auto"/>
            </w:tcBorders>
            <w:shd w:val="clear" w:color="auto" w:fill="auto"/>
            <w:noWrap/>
            <w:vAlign w:val="bottom"/>
            <w:hideMark/>
          </w:tcPr>
          <w:p w14:paraId="11200073" w14:textId="1F28236A" w:rsidR="008E0259" w:rsidRPr="003124BE" w:rsidRDefault="008E0259">
            <w:pPr>
              <w:jc w:val="right"/>
              <w:rPr>
                <w:rFonts w:eastAsia="Times New Roman"/>
                <w:color w:val="000000"/>
              </w:rPr>
            </w:pPr>
            <w:r w:rsidRPr="003124BE">
              <w:rPr>
                <w:rFonts w:eastAsia="Times New Roman"/>
                <w:color w:val="000000"/>
              </w:rPr>
              <w:t>2</w:t>
            </w:r>
          </w:p>
        </w:tc>
        <w:tc>
          <w:tcPr>
            <w:tcW w:w="567" w:type="dxa"/>
            <w:tcBorders>
              <w:bottom w:val="single" w:sz="24" w:space="0" w:color="auto"/>
            </w:tcBorders>
            <w:shd w:val="clear" w:color="auto" w:fill="E2EFD9" w:themeFill="accent6" w:themeFillTint="33"/>
            <w:noWrap/>
            <w:vAlign w:val="bottom"/>
            <w:hideMark/>
          </w:tcPr>
          <w:p w14:paraId="13BE049C" w14:textId="68B38DBE" w:rsidR="008E0259" w:rsidRPr="003124BE" w:rsidRDefault="008E0259">
            <w:pPr>
              <w:jc w:val="right"/>
              <w:rPr>
                <w:rFonts w:eastAsia="Times New Roman"/>
                <w:color w:val="000000"/>
              </w:rPr>
            </w:pPr>
            <w:r w:rsidRPr="003124BE">
              <w:rPr>
                <w:rFonts w:eastAsia="Times New Roman"/>
                <w:color w:val="000000"/>
              </w:rPr>
              <w:t>57</w:t>
            </w:r>
          </w:p>
        </w:tc>
        <w:tc>
          <w:tcPr>
            <w:tcW w:w="581" w:type="dxa"/>
            <w:tcBorders>
              <w:bottom w:val="single" w:sz="24" w:space="0" w:color="auto"/>
            </w:tcBorders>
            <w:shd w:val="clear" w:color="auto" w:fill="E2EFD9" w:themeFill="accent6" w:themeFillTint="33"/>
            <w:noWrap/>
            <w:vAlign w:val="bottom"/>
            <w:hideMark/>
          </w:tcPr>
          <w:p w14:paraId="7BC39D6D" w14:textId="14217B6F" w:rsidR="008E0259" w:rsidRPr="003124BE" w:rsidRDefault="008E0259">
            <w:pPr>
              <w:jc w:val="right"/>
              <w:rPr>
                <w:rFonts w:eastAsia="Times New Roman"/>
                <w:b/>
                <w:color w:val="000000"/>
              </w:rPr>
            </w:pPr>
            <w:r w:rsidRPr="003124BE">
              <w:rPr>
                <w:rFonts w:eastAsia="Times New Roman"/>
                <w:color w:val="000000"/>
              </w:rPr>
              <w:t>47</w:t>
            </w:r>
          </w:p>
        </w:tc>
        <w:tc>
          <w:tcPr>
            <w:tcW w:w="606" w:type="dxa"/>
            <w:tcBorders>
              <w:bottom w:val="single" w:sz="24" w:space="0" w:color="auto"/>
            </w:tcBorders>
            <w:shd w:val="clear" w:color="auto" w:fill="auto"/>
            <w:noWrap/>
            <w:vAlign w:val="bottom"/>
            <w:hideMark/>
          </w:tcPr>
          <w:p w14:paraId="1A7B46C0" w14:textId="1933ED89" w:rsidR="008E0259" w:rsidRPr="003124BE" w:rsidRDefault="008E0259">
            <w:pPr>
              <w:jc w:val="right"/>
              <w:rPr>
                <w:rFonts w:eastAsia="Times New Roman"/>
                <w:color w:val="000000"/>
              </w:rPr>
            </w:pPr>
            <w:r w:rsidRPr="003124BE">
              <w:rPr>
                <w:rFonts w:eastAsia="Times New Roman"/>
                <w:color w:val="000000"/>
              </w:rPr>
              <w:t>42</w:t>
            </w:r>
          </w:p>
        </w:tc>
        <w:tc>
          <w:tcPr>
            <w:tcW w:w="466" w:type="dxa"/>
            <w:tcBorders>
              <w:bottom w:val="single" w:sz="24" w:space="0" w:color="auto"/>
            </w:tcBorders>
            <w:shd w:val="clear" w:color="auto" w:fill="auto"/>
            <w:noWrap/>
            <w:vAlign w:val="bottom"/>
            <w:hideMark/>
          </w:tcPr>
          <w:p w14:paraId="0655F9D0" w14:textId="5C183379" w:rsidR="008E0259" w:rsidRPr="003124BE" w:rsidRDefault="008E0259">
            <w:pPr>
              <w:jc w:val="right"/>
              <w:rPr>
                <w:rFonts w:eastAsia="Times New Roman"/>
                <w:color w:val="000000"/>
              </w:rPr>
            </w:pPr>
            <w:r w:rsidRPr="003124BE">
              <w:rPr>
                <w:rFonts w:eastAsia="Times New Roman"/>
                <w:color w:val="000000"/>
              </w:rPr>
              <w:t>1</w:t>
            </w:r>
          </w:p>
        </w:tc>
        <w:tc>
          <w:tcPr>
            <w:tcW w:w="708" w:type="dxa"/>
            <w:tcBorders>
              <w:bottom w:val="single" w:sz="24" w:space="0" w:color="auto"/>
            </w:tcBorders>
            <w:shd w:val="clear" w:color="auto" w:fill="auto"/>
            <w:noWrap/>
            <w:vAlign w:val="bottom"/>
            <w:hideMark/>
          </w:tcPr>
          <w:p w14:paraId="2B5D4DAC" w14:textId="4B8BB8CB" w:rsidR="008E0259" w:rsidRPr="003124BE" w:rsidRDefault="008E0259">
            <w:pPr>
              <w:jc w:val="right"/>
              <w:rPr>
                <w:rFonts w:eastAsia="Times New Roman"/>
                <w:color w:val="000000"/>
              </w:rPr>
            </w:pPr>
            <w:r w:rsidRPr="003124BE">
              <w:rPr>
                <w:rFonts w:eastAsia="Times New Roman"/>
                <w:color w:val="000000"/>
              </w:rPr>
              <w:t>78</w:t>
            </w:r>
          </w:p>
        </w:tc>
        <w:tc>
          <w:tcPr>
            <w:tcW w:w="460" w:type="dxa"/>
            <w:tcBorders>
              <w:bottom w:val="single" w:sz="24" w:space="0" w:color="auto"/>
            </w:tcBorders>
            <w:shd w:val="clear" w:color="auto" w:fill="auto"/>
            <w:noWrap/>
            <w:vAlign w:val="bottom"/>
            <w:hideMark/>
          </w:tcPr>
          <w:p w14:paraId="3579804C" w14:textId="272BC394"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24" w:space="0" w:color="auto"/>
            </w:tcBorders>
            <w:shd w:val="clear" w:color="auto" w:fill="auto"/>
            <w:noWrap/>
            <w:vAlign w:val="bottom"/>
            <w:hideMark/>
          </w:tcPr>
          <w:p w14:paraId="113BC206" w14:textId="33A89B1B" w:rsidR="008E0259" w:rsidRPr="003124BE" w:rsidRDefault="008E0259">
            <w:pPr>
              <w:jc w:val="right"/>
              <w:rPr>
                <w:rFonts w:eastAsia="Times New Roman"/>
                <w:color w:val="000000"/>
              </w:rPr>
            </w:pPr>
            <w:r w:rsidRPr="003124BE">
              <w:rPr>
                <w:rFonts w:eastAsia="Times New Roman"/>
                <w:color w:val="000000"/>
              </w:rPr>
              <w:t>0</w:t>
            </w:r>
          </w:p>
        </w:tc>
      </w:tr>
    </w:tbl>
    <w:p w14:paraId="5E7DF0D1" w14:textId="77777777" w:rsidR="00B867AD" w:rsidRPr="003124BE" w:rsidRDefault="00B867AD" w:rsidP="00F21B8F">
      <w:pPr>
        <w:spacing w:line="480" w:lineRule="auto"/>
      </w:pPr>
    </w:p>
    <w:p w14:paraId="3B2BD731" w14:textId="1DDF93E8" w:rsidR="006F706C" w:rsidRPr="003124BE" w:rsidRDefault="00740B96" w:rsidP="00AB3F00">
      <w:pPr>
        <w:spacing w:line="480" w:lineRule="auto"/>
        <w:ind w:firstLine="720"/>
      </w:pPr>
      <w:r w:rsidRPr="003124BE">
        <w:t>Gene set enrichment analysis was performed for each multi-</w:t>
      </w:r>
      <w:r w:rsidR="00E06337" w:rsidRPr="003124BE">
        <w:t>omics</w:t>
      </w:r>
      <w:r w:rsidRPr="003124BE">
        <w:t xml:space="preserve"> panel</w:t>
      </w:r>
      <w:r w:rsidR="00807B69" w:rsidRPr="003124BE">
        <w:t xml:space="preserve"> (using gene symbols of mRNA</w:t>
      </w:r>
      <w:r w:rsidR="002B5C40" w:rsidRPr="003124BE">
        <w:t>s</w:t>
      </w:r>
      <w:r w:rsidR="00807B69" w:rsidRPr="003124BE">
        <w:t xml:space="preserve"> and CpGs)</w:t>
      </w:r>
      <w:r w:rsidR="00672206" w:rsidRPr="003124BE">
        <w:t xml:space="preserve"> using 10 gene set collections (</w:t>
      </w:r>
      <w:r w:rsidR="00C6724A" w:rsidRPr="003124BE">
        <w:rPr>
          <w:b/>
        </w:rPr>
        <w:t xml:space="preserve">see </w:t>
      </w:r>
      <w:r w:rsidR="004F28BC" w:rsidRPr="003124BE">
        <w:rPr>
          <w:b/>
        </w:rPr>
        <w:t>M</w:t>
      </w:r>
      <w:r w:rsidR="00C6724A" w:rsidRPr="003124BE">
        <w:rPr>
          <w:b/>
        </w:rPr>
        <w:t>ethods</w:t>
      </w:r>
      <w:r w:rsidR="00672206" w:rsidRPr="003124BE">
        <w:t>)</w:t>
      </w:r>
      <w:r w:rsidRPr="003124BE">
        <w:t xml:space="preserve"> and the number of significant gene sets were determined (</w:t>
      </w:r>
      <w:r w:rsidRPr="003124BE">
        <w:rPr>
          <w:b/>
        </w:rPr>
        <w:t xml:space="preserve">Table </w:t>
      </w:r>
      <w:r w:rsidR="004C2BF4" w:rsidRPr="003124BE">
        <w:rPr>
          <w:b/>
        </w:rPr>
        <w:t>2</w:t>
      </w:r>
      <w:r w:rsidRPr="003124BE">
        <w:t xml:space="preserve">). </w:t>
      </w:r>
      <w:r w:rsidR="000A6D1A" w:rsidRPr="003124BE">
        <w:t xml:space="preserve">The DIABLO_full model </w:t>
      </w:r>
      <w:r w:rsidR="007A35DB" w:rsidRPr="003124BE">
        <w:t>identified the greatest number of significant gene sets across the 10 gene set collections</w:t>
      </w:r>
      <w:r w:rsidR="00056E1E" w:rsidRPr="003124BE">
        <w:t xml:space="preserve"> and generally </w:t>
      </w:r>
      <w:r w:rsidR="00C77DAC" w:rsidRPr="003124BE">
        <w:t>ranked higher than the other methods</w:t>
      </w:r>
      <w:r w:rsidR="00A02356" w:rsidRPr="003124BE">
        <w:t xml:space="preserve"> in the colon (7/10), gbm (5</w:t>
      </w:r>
      <w:r w:rsidR="007A35DB" w:rsidRPr="003124BE">
        <w:t xml:space="preserve">/10) and </w:t>
      </w:r>
      <w:r w:rsidR="00A02356" w:rsidRPr="003124BE">
        <w:t xml:space="preserve">lung (5/10) cancer datasets, </w:t>
      </w:r>
      <w:r w:rsidR="00C77DAC" w:rsidRPr="003124BE">
        <w:t>whereas</w:t>
      </w:r>
      <w:r w:rsidR="00A02356" w:rsidRPr="003124BE">
        <w:t xml:space="preserve"> JIVE outperformed all other methods</w:t>
      </w:r>
      <w:r w:rsidR="00C77DAC" w:rsidRPr="003124BE">
        <w:t xml:space="preserve"> in the kidney cancer datasets</w:t>
      </w:r>
      <w:r w:rsidR="00A02356" w:rsidRPr="003124BE">
        <w:t xml:space="preserve"> (6/10).</w:t>
      </w:r>
      <w:r w:rsidR="00D63F8C" w:rsidRPr="003124BE">
        <w:t xml:space="preserve"> </w:t>
      </w:r>
      <w:r w:rsidR="003B78C4" w:rsidRPr="003124BE">
        <w:t>Unlike all other approaches considered, DIABLO_full explain</w:t>
      </w:r>
      <w:r w:rsidR="00FB6B63" w:rsidRPr="003124BE">
        <w:t>ed</w:t>
      </w:r>
      <w:r w:rsidR="003B78C4" w:rsidRPr="003124BE">
        <w:t xml:space="preserve"> the correlation structure of multiple </w:t>
      </w:r>
      <w:r w:rsidR="00E06337" w:rsidRPr="003124BE">
        <w:t>omics</w:t>
      </w:r>
      <w:r w:rsidR="003B78C4" w:rsidRPr="003124BE">
        <w:t xml:space="preserve"> </w:t>
      </w:r>
      <w:r w:rsidR="003B78C4" w:rsidRPr="003124BE">
        <w:lastRenderedPageBreak/>
        <w:t xml:space="preserve">layers </w:t>
      </w:r>
      <w:r w:rsidR="002B5C40" w:rsidRPr="003124BE">
        <w:t>and a phenotype of interest implicating the most number of biological pathways. In the next section, we demonstrate that DIABLO</w:t>
      </w:r>
      <w:r w:rsidR="008657D0" w:rsidRPr="003124BE">
        <w:t xml:space="preserve"> can</w:t>
      </w:r>
      <w:r w:rsidR="002B5C40" w:rsidRPr="003124BE">
        <w:t xml:space="preserve"> also identif</w:t>
      </w:r>
      <w:r w:rsidR="008657D0" w:rsidRPr="003124BE">
        <w:t>y</w:t>
      </w:r>
      <w:r w:rsidR="002B5C40" w:rsidRPr="003124BE">
        <w:t xml:space="preserve"> novel biomarkers in addition to biomarkers</w:t>
      </w:r>
      <w:r w:rsidR="008657D0" w:rsidRPr="003124BE">
        <w:t xml:space="preserve"> with known biological associations</w:t>
      </w:r>
      <w:r w:rsidR="002B5C40" w:rsidRPr="003124BE">
        <w:t xml:space="preserve"> using a case study </w:t>
      </w:r>
      <w:r w:rsidR="008657D0" w:rsidRPr="003124BE">
        <w:t xml:space="preserve">of human </w:t>
      </w:r>
      <w:r w:rsidR="002B5C40" w:rsidRPr="003124BE">
        <w:t>breast cancer.</w:t>
      </w:r>
    </w:p>
    <w:p w14:paraId="505C743C" w14:textId="31F535ED" w:rsidR="00DA55F9" w:rsidRPr="003124BE" w:rsidRDefault="00DA55F9" w:rsidP="005734C2">
      <w:pPr>
        <w:spacing w:line="480" w:lineRule="auto"/>
      </w:pPr>
    </w:p>
    <w:p w14:paraId="3175F60A" w14:textId="2420FC09" w:rsidR="0068350C" w:rsidRPr="003124BE" w:rsidRDefault="0068350C" w:rsidP="00F21B8F">
      <w:pPr>
        <w:spacing w:line="480" w:lineRule="auto"/>
        <w:rPr>
          <w:b/>
        </w:rPr>
      </w:pPr>
      <w:r w:rsidRPr="003124BE">
        <w:rPr>
          <w:b/>
        </w:rPr>
        <w:t>Case study 1</w:t>
      </w:r>
      <w:r w:rsidR="005C54D6" w:rsidRPr="003124BE">
        <w:rPr>
          <w:b/>
        </w:rPr>
        <w:t>: DIABLO identified</w:t>
      </w:r>
      <w:r w:rsidRPr="003124BE">
        <w:rPr>
          <w:b/>
        </w:rPr>
        <w:t xml:space="preserve"> </w:t>
      </w:r>
      <w:r w:rsidR="006B40A8" w:rsidRPr="003124BE">
        <w:rPr>
          <w:b/>
        </w:rPr>
        <w:t>known and novel</w:t>
      </w:r>
      <w:r w:rsidR="005F2ED8" w:rsidRPr="003124BE">
        <w:rPr>
          <w:b/>
        </w:rPr>
        <w:t xml:space="preserve"> multi-</w:t>
      </w:r>
      <w:r w:rsidR="00E06337" w:rsidRPr="003124BE">
        <w:rPr>
          <w:b/>
        </w:rPr>
        <w:t>omics</w:t>
      </w:r>
      <w:r w:rsidR="005F2ED8" w:rsidRPr="003124BE">
        <w:rPr>
          <w:b/>
        </w:rPr>
        <w:t xml:space="preserve"> biomarkers of </w:t>
      </w:r>
      <w:r w:rsidR="006B40A8" w:rsidRPr="003124BE">
        <w:rPr>
          <w:b/>
        </w:rPr>
        <w:t>breast cancer subtypes.</w:t>
      </w:r>
    </w:p>
    <w:p w14:paraId="4885E53C" w14:textId="180F48C7" w:rsidR="007E6530" w:rsidRPr="003124BE" w:rsidRDefault="004F28BC" w:rsidP="00F21B8F">
      <w:pPr>
        <w:spacing w:line="480" w:lineRule="auto"/>
      </w:pPr>
      <w:r w:rsidRPr="003124BE">
        <w:t>After having described the appealing properties of DIABLO_full to identify a highly connected multi</w:t>
      </w:r>
      <w:r w:rsidR="001B1087" w:rsidRPr="003124BE">
        <w:t>-</w:t>
      </w:r>
      <w:r w:rsidR="00E06337" w:rsidRPr="003124BE">
        <w:t>omics</w:t>
      </w:r>
      <w:r w:rsidRPr="003124BE">
        <w:t xml:space="preserve"> panel, we applied our </w:t>
      </w:r>
      <w:r w:rsidR="005C54D6" w:rsidRPr="003124BE">
        <w:t>standard biomarker analysis workflow</w:t>
      </w:r>
      <w:r w:rsidR="0089171B" w:rsidRPr="003124BE">
        <w:t xml:space="preserve"> </w:t>
      </w:r>
      <w:r w:rsidR="001E69AB" w:rsidRPr="003124BE">
        <w:t>to b</w:t>
      </w:r>
      <w:r w:rsidRPr="003124BE">
        <w:t>reast cancer dataset</w:t>
      </w:r>
      <w:r w:rsidR="001E69AB" w:rsidRPr="003124BE">
        <w:t>s</w:t>
      </w:r>
      <w:r w:rsidRPr="003124BE">
        <w:t xml:space="preserve"> to characterize and </w:t>
      </w:r>
      <w:r w:rsidR="005C54D6" w:rsidRPr="003124BE">
        <w:t>predict PAM50 breast cancer subtypes</w:t>
      </w:r>
      <w:r w:rsidRPr="003124BE">
        <w:t xml:space="preserve"> (</w:t>
      </w:r>
      <w:r w:rsidRPr="003124BE">
        <w:rPr>
          <w:b/>
        </w:rPr>
        <w:t>Suppl</w:t>
      </w:r>
      <w:r w:rsidR="001E69AB" w:rsidRPr="003124BE">
        <w:rPr>
          <w:b/>
        </w:rPr>
        <w:t>ementary</w:t>
      </w:r>
      <w:r w:rsidRPr="003124BE">
        <w:rPr>
          <w:b/>
        </w:rPr>
        <w:t xml:space="preserve"> Fig</w:t>
      </w:r>
      <w:r w:rsidR="001E69AB" w:rsidRPr="003124BE">
        <w:rPr>
          <w:b/>
        </w:rPr>
        <w:t>.</w:t>
      </w:r>
      <w:r w:rsidRPr="003124BE">
        <w:rPr>
          <w:b/>
        </w:rPr>
        <w:t xml:space="preserve"> 6</w:t>
      </w:r>
      <w:r w:rsidRPr="003124BE">
        <w:t>)</w:t>
      </w:r>
      <w:r w:rsidR="0089171B" w:rsidRPr="003124BE">
        <w:t xml:space="preserve">. </w:t>
      </w:r>
      <w:r w:rsidR="005A0F7D" w:rsidRPr="003124BE">
        <w:t xml:space="preserve">After </w:t>
      </w:r>
      <w:r w:rsidR="001E69AB" w:rsidRPr="003124BE">
        <w:t>pre</w:t>
      </w:r>
      <w:r w:rsidR="005A0F7D" w:rsidRPr="003124BE">
        <w:t xml:space="preserve">processing </w:t>
      </w:r>
      <w:r w:rsidR="008F55FE" w:rsidRPr="003124BE">
        <w:t xml:space="preserve">and normalization </w:t>
      </w:r>
      <w:r w:rsidR="00B57621" w:rsidRPr="003124BE">
        <w:t xml:space="preserve">of each </w:t>
      </w:r>
      <w:r w:rsidR="00E06337" w:rsidRPr="003124BE">
        <w:t>omics</w:t>
      </w:r>
      <w:r w:rsidR="00B57621" w:rsidRPr="003124BE">
        <w:t xml:space="preserve"> </w:t>
      </w:r>
      <w:r w:rsidR="001E69AB" w:rsidRPr="003124BE">
        <w:t>data-</w:t>
      </w:r>
      <w:r w:rsidR="00B57621" w:rsidRPr="003124BE">
        <w:t>type (</w:t>
      </w:r>
      <w:r w:rsidR="00B57621" w:rsidRPr="003124BE">
        <w:rPr>
          <w:b/>
        </w:rPr>
        <w:t>see M</w:t>
      </w:r>
      <w:r w:rsidR="005F2ED8" w:rsidRPr="003124BE">
        <w:rPr>
          <w:b/>
        </w:rPr>
        <w:t>ethods</w:t>
      </w:r>
      <w:r w:rsidR="005F2ED8" w:rsidRPr="003124BE">
        <w:t>), the samples were divided into training and test sets (</w:t>
      </w:r>
      <w:r w:rsidR="005F2ED8" w:rsidRPr="003124BE">
        <w:rPr>
          <w:b/>
        </w:rPr>
        <w:t>Table 1</w:t>
      </w:r>
      <w:r w:rsidR="005F2ED8" w:rsidRPr="003124BE">
        <w:t>).</w:t>
      </w:r>
      <w:r w:rsidR="00734C30" w:rsidRPr="003124BE">
        <w:t xml:space="preserve"> The training data</w:t>
      </w:r>
      <w:r w:rsidR="005F2ED8" w:rsidRPr="003124BE">
        <w:t xml:space="preserve"> consisted of </w:t>
      </w:r>
      <w:r w:rsidR="00D743DC" w:rsidRPr="003124BE">
        <w:t xml:space="preserve">four </w:t>
      </w:r>
      <w:r w:rsidR="00E06337" w:rsidRPr="003124BE">
        <w:t>omics</w:t>
      </w:r>
      <w:r w:rsidR="00734C30" w:rsidRPr="003124BE">
        <w:t>-datasets</w:t>
      </w:r>
      <w:r w:rsidR="00D743DC" w:rsidRPr="003124BE">
        <w:t xml:space="preserve"> (mRNA, miRNA, CpGs and proteins)</w:t>
      </w:r>
      <w:r w:rsidR="00734C30" w:rsidRPr="003124BE">
        <w:t xml:space="preserve"> whereas the test data</w:t>
      </w:r>
      <w:r w:rsidR="00A40C54" w:rsidRPr="003124BE">
        <w:t xml:space="preserve"> included all </w:t>
      </w:r>
      <w:r w:rsidRPr="003124BE">
        <w:t xml:space="preserve">remaining samples </w:t>
      </w:r>
      <w:r w:rsidR="00BF6C42" w:rsidRPr="003124BE">
        <w:t xml:space="preserve">for which the protein </w:t>
      </w:r>
      <w:r w:rsidR="001E69AB" w:rsidRPr="003124BE">
        <w:t>expression data</w:t>
      </w:r>
      <w:r w:rsidR="00BF6C42" w:rsidRPr="003124BE">
        <w:t xml:space="preserve"> were</w:t>
      </w:r>
      <w:r w:rsidRPr="003124BE">
        <w:t xml:space="preserve"> missing</w:t>
      </w:r>
      <w:r w:rsidR="00734C30" w:rsidRPr="003124BE">
        <w:t>.</w:t>
      </w:r>
      <w:r w:rsidR="002E6B14" w:rsidRPr="003124BE">
        <w:t xml:space="preserve"> </w:t>
      </w:r>
      <w:r w:rsidR="00620645" w:rsidRPr="003124BE">
        <w:t>The optimal multi-</w:t>
      </w:r>
      <w:r w:rsidR="00E06337" w:rsidRPr="003124BE">
        <w:t>omics</w:t>
      </w:r>
      <w:r w:rsidR="00620645" w:rsidRPr="003124BE">
        <w:t xml:space="preserve"> biomarker panel </w:t>
      </w:r>
      <w:r w:rsidR="00A6297D" w:rsidRPr="003124BE">
        <w:t xml:space="preserve">size was identified </w:t>
      </w:r>
      <w:r w:rsidR="00620645" w:rsidRPr="003124BE">
        <w:t>using a grid approach</w:t>
      </w:r>
      <w:r w:rsidR="00A6297D" w:rsidRPr="003124BE">
        <w:t xml:space="preserve"> where </w:t>
      </w:r>
      <w:r w:rsidR="00620645" w:rsidRPr="003124BE">
        <w:t>for a</w:t>
      </w:r>
      <w:r w:rsidR="00A6297D" w:rsidRPr="003124BE">
        <w:t>ny</w:t>
      </w:r>
      <w:r w:rsidR="00620645" w:rsidRPr="003124BE">
        <w:t xml:space="preserve"> given </w:t>
      </w:r>
      <w:r w:rsidR="00A6297D" w:rsidRPr="003124BE">
        <w:t xml:space="preserve">combination of </w:t>
      </w:r>
      <w:r w:rsidR="00620645" w:rsidRPr="003124BE">
        <w:t>variables</w:t>
      </w:r>
      <w:r w:rsidR="00A6297D" w:rsidRPr="003124BE">
        <w:t xml:space="preserve"> we assessed the classification performance using </w:t>
      </w:r>
      <w:r w:rsidR="001E69AB" w:rsidRPr="003124BE">
        <w:t xml:space="preserve">a </w:t>
      </w:r>
      <w:r w:rsidR="00620645" w:rsidRPr="003124BE">
        <w:t>5-fold cross-</w:t>
      </w:r>
      <w:r w:rsidR="00A6297D" w:rsidRPr="003124BE">
        <w:t>validation</w:t>
      </w:r>
      <w:r w:rsidR="001E69AB" w:rsidRPr="003124BE">
        <w:t xml:space="preserve"> repeated 5 times</w:t>
      </w:r>
      <w:r w:rsidR="00620645" w:rsidRPr="003124BE">
        <w:t>. The number of variables that resulted in the minimum balanced error rate were retained</w:t>
      </w:r>
      <w:r w:rsidR="002D3968" w:rsidRPr="003124BE">
        <w:t xml:space="preserve"> </w:t>
      </w:r>
      <w:r w:rsidR="00620645" w:rsidRPr="003124BE">
        <w:t>as previously described</w:t>
      </w:r>
      <w:r w:rsidR="002D3968" w:rsidRPr="003124BE">
        <w:t xml:space="preserve"> in</w:t>
      </w:r>
      <w:r w:rsidR="00067D5A" w:rsidRPr="003124BE">
        <w:t xml:space="preserve"> </w:t>
      </w:r>
      <w:r w:rsidR="00620645" w:rsidRPr="003124BE">
        <w:fldChar w:fldCharType="begin"/>
      </w:r>
      <w:r w:rsidR="0013715E">
        <w:instrText xml:space="preserve"> ADDIN ZOTERO_ITEM CSL_CITATION {"citationID":"a6e1ha36bh","properties":{"formattedCitation":"[11]","plainCitation":"[11]"},"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3124BE">
        <w:fldChar w:fldCharType="separate"/>
      </w:r>
      <w:r w:rsidR="0013715E">
        <w:rPr>
          <w:noProof/>
        </w:rPr>
        <w:t>[11]</w:t>
      </w:r>
      <w:r w:rsidR="00620645" w:rsidRPr="003124BE">
        <w:fldChar w:fldCharType="end"/>
      </w:r>
      <w:r w:rsidR="00620645" w:rsidRPr="003124BE">
        <w:t>. The</w:t>
      </w:r>
      <w:r w:rsidR="002E6B14" w:rsidRPr="003124BE">
        <w:t xml:space="preserve"> opt</w:t>
      </w:r>
      <w:r w:rsidR="00620645" w:rsidRPr="003124BE">
        <w:t>imal multi-</w:t>
      </w:r>
      <w:r w:rsidR="00E06337" w:rsidRPr="003124BE">
        <w:t>omics</w:t>
      </w:r>
      <w:r w:rsidR="00620645" w:rsidRPr="003124BE">
        <w:t xml:space="preserve"> panel consisted</w:t>
      </w:r>
      <w:r w:rsidR="002E6B14" w:rsidRPr="003124BE">
        <w:t xml:space="preserve"> of 45 mRNA, 45 miRNAs, 25 CpGs and 55 proteins</w:t>
      </w:r>
      <w:r w:rsidR="00187707" w:rsidRPr="003124BE">
        <w:t xml:space="preserve"> </w:t>
      </w:r>
      <w:r w:rsidR="002D3968" w:rsidRPr="003124BE">
        <w:t xml:space="preserve">selected </w:t>
      </w:r>
      <w:r w:rsidR="00187707" w:rsidRPr="003124BE">
        <w:t>across three components with a balanced error rate of 17.9±</w:t>
      </w:r>
      <w:r w:rsidR="009C5CC5" w:rsidRPr="003124BE">
        <w:t>1.9% (</w:t>
      </w:r>
      <w:r w:rsidR="009C5CC5" w:rsidRPr="003124BE">
        <w:rPr>
          <w:b/>
        </w:rPr>
        <w:t>Suppl</w:t>
      </w:r>
      <w:r w:rsidR="001E69AB" w:rsidRPr="003124BE">
        <w:rPr>
          <w:b/>
        </w:rPr>
        <w:t>ementary</w:t>
      </w:r>
      <w:r w:rsidR="009C5CC5" w:rsidRPr="003124BE">
        <w:rPr>
          <w:b/>
        </w:rPr>
        <w:t xml:space="preserve"> </w:t>
      </w:r>
      <w:r w:rsidR="001E69AB" w:rsidRPr="003124BE">
        <w:rPr>
          <w:b/>
        </w:rPr>
        <w:t xml:space="preserve">Fig. </w:t>
      </w:r>
      <w:r w:rsidR="009C5CC5" w:rsidRPr="003124BE">
        <w:rPr>
          <w:b/>
        </w:rPr>
        <w:t>7</w:t>
      </w:r>
      <w:r w:rsidR="002E6B14" w:rsidRPr="003124BE">
        <w:t>).</w:t>
      </w:r>
      <w:r w:rsidR="004E797F" w:rsidRPr="003124BE">
        <w:t xml:space="preserve"> </w:t>
      </w:r>
      <w:r w:rsidR="00B82918" w:rsidRPr="003124BE">
        <w:t xml:space="preserve">The overlap between these features and gene sets related to breast cancer </w:t>
      </w:r>
      <w:r w:rsidR="001E69AB" w:rsidRPr="003124BE">
        <w:t>[</w:t>
      </w:r>
      <w:r w:rsidR="00B82918" w:rsidRPr="003124BE">
        <w:t xml:space="preserve">based on the Molecular Signature database (MolSigDB) </w:t>
      </w:r>
      <w:r w:rsidR="00B82918" w:rsidRPr="003124BE">
        <w:fldChar w:fldCharType="begin"/>
      </w:r>
      <w:r w:rsidR="0013715E">
        <w:instrText xml:space="preserve"> ADDIN ZOTERO_ITEM CSL_CITATION {"citationID":"a1okj2bi1bs","properties":{"formattedCitation":"[25]","plainCitation":"[25]"},"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82918" w:rsidRPr="003124BE">
        <w:fldChar w:fldCharType="separate"/>
      </w:r>
      <w:r w:rsidR="0013715E">
        <w:rPr>
          <w:noProof/>
        </w:rPr>
        <w:t>[25]</w:t>
      </w:r>
      <w:r w:rsidR="00B82918" w:rsidRPr="003124BE">
        <w:fldChar w:fldCharType="end"/>
      </w:r>
      <w:r w:rsidR="00B82918" w:rsidRPr="003124BE">
        <w:t xml:space="preserve">, miRCancer </w:t>
      </w:r>
      <w:r w:rsidR="00B82918" w:rsidRPr="003124BE">
        <w:fldChar w:fldCharType="begin"/>
      </w:r>
      <w:r w:rsidR="0013715E">
        <w:instrText xml:space="preserve"> ADDIN ZOTERO_ITEM CSL_CITATION {"citationID":"a1ouqmrtk3j","properties":{"formattedCitation":"[26]","plainCitation":"[26]"},"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82918" w:rsidRPr="003124BE">
        <w:fldChar w:fldCharType="separate"/>
      </w:r>
      <w:r w:rsidR="0013715E">
        <w:rPr>
          <w:noProof/>
        </w:rPr>
        <w:t>[26]</w:t>
      </w:r>
      <w:r w:rsidR="00B82918" w:rsidRPr="003124BE">
        <w:fldChar w:fldCharType="end"/>
      </w:r>
      <w:r w:rsidR="00B82918" w:rsidRPr="003124BE">
        <w:t xml:space="preserve">, Online Mendelian Inheritance in Man (OMIM) </w:t>
      </w:r>
      <w:r w:rsidR="00B82918" w:rsidRPr="003124BE">
        <w:fldChar w:fldCharType="begin"/>
      </w:r>
      <w:r w:rsidR="0013715E">
        <w:instrText xml:space="preserve"> ADDIN ZOTERO_ITEM CSL_CITATION {"citationID":"a2994u1ofid","properties":{"formattedCitation":"[27]","plainCitation":"[27]"},"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82918" w:rsidRPr="003124BE">
        <w:fldChar w:fldCharType="separate"/>
      </w:r>
      <w:r w:rsidR="0013715E">
        <w:rPr>
          <w:noProof/>
        </w:rPr>
        <w:t>[27]</w:t>
      </w:r>
      <w:r w:rsidR="00B82918" w:rsidRPr="003124BE">
        <w:fldChar w:fldCharType="end"/>
      </w:r>
      <w:r w:rsidR="00B82918" w:rsidRPr="003124BE">
        <w:t xml:space="preserve">, and DriverDBv2 </w:t>
      </w:r>
      <w:r w:rsidR="00B82918" w:rsidRPr="003124BE">
        <w:fldChar w:fldCharType="begin"/>
      </w:r>
      <w:r w:rsidR="0013715E">
        <w:instrText xml:space="preserve"> ADDIN ZOTERO_ITEM CSL_CITATION {"citationID":"a2drq4q17a2","properties":{"formattedCitation":"[28]","plainCitation":"[28]"},"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82918" w:rsidRPr="003124BE">
        <w:fldChar w:fldCharType="separate"/>
      </w:r>
      <w:r w:rsidR="0013715E">
        <w:rPr>
          <w:noProof/>
        </w:rPr>
        <w:t>[28]</w:t>
      </w:r>
      <w:r w:rsidR="00B82918" w:rsidRPr="003124BE">
        <w:fldChar w:fldCharType="end"/>
      </w:r>
      <w:r w:rsidR="001E69AB" w:rsidRPr="003124BE">
        <w:t>]</w:t>
      </w:r>
      <w:r w:rsidR="00B82918" w:rsidRPr="003124BE">
        <w:t xml:space="preserve"> identified many variables with previous known associations with breast cancer (</w:t>
      </w:r>
      <w:r w:rsidR="00B82918" w:rsidRPr="003124BE">
        <w:rPr>
          <w:b/>
        </w:rPr>
        <w:t>Fig</w:t>
      </w:r>
      <w:r w:rsidR="00AB7B7D" w:rsidRPr="003124BE">
        <w:rPr>
          <w:b/>
        </w:rPr>
        <w:t>.</w:t>
      </w:r>
      <w:r w:rsidR="00B82918" w:rsidRPr="003124BE">
        <w:rPr>
          <w:b/>
        </w:rPr>
        <w:t xml:space="preserve"> 5</w:t>
      </w:r>
      <w:r w:rsidR="001E69AB" w:rsidRPr="003124BE">
        <w:rPr>
          <w:b/>
        </w:rPr>
        <w:t>a</w:t>
      </w:r>
      <w:r w:rsidR="00B82918" w:rsidRPr="003124BE">
        <w:t>).</w:t>
      </w:r>
      <w:r w:rsidR="00B82918" w:rsidRPr="003124BE" w:rsidDel="00B82918">
        <w:t xml:space="preserve"> </w:t>
      </w:r>
      <w:r w:rsidR="004A5185" w:rsidRPr="003124BE">
        <w:rPr>
          <w:b/>
        </w:rPr>
        <w:t>Fig</w:t>
      </w:r>
      <w:r w:rsidR="00AB7B7D" w:rsidRPr="003124BE">
        <w:rPr>
          <w:b/>
        </w:rPr>
        <w:t>.</w:t>
      </w:r>
      <w:r w:rsidR="004A5185" w:rsidRPr="003124BE">
        <w:rPr>
          <w:b/>
        </w:rPr>
        <w:t xml:space="preserve"> 5</w:t>
      </w:r>
      <w:r w:rsidR="001E69AB" w:rsidRPr="003124BE">
        <w:rPr>
          <w:b/>
        </w:rPr>
        <w:t>a</w:t>
      </w:r>
      <w:r w:rsidR="004A5185" w:rsidRPr="003124BE">
        <w:t xml:space="preserve"> depicts the variable contributions of each </w:t>
      </w:r>
      <w:r w:rsidR="00E06337" w:rsidRPr="003124BE">
        <w:t>omics</w:t>
      </w:r>
      <w:r w:rsidR="004A5185" w:rsidRPr="003124BE">
        <w:t>-type</w:t>
      </w:r>
      <w:r w:rsidR="000F74DB" w:rsidRPr="003124BE">
        <w:t xml:space="preserve"> </w:t>
      </w:r>
      <w:r w:rsidR="00420676" w:rsidRPr="003124BE">
        <w:t xml:space="preserve">indicated by </w:t>
      </w:r>
      <w:r w:rsidR="00C05509" w:rsidRPr="003124BE">
        <w:t xml:space="preserve">their </w:t>
      </w:r>
      <w:r w:rsidR="000F74DB" w:rsidRPr="003124BE">
        <w:t>loading weight</w:t>
      </w:r>
      <w:r w:rsidR="00EC756F" w:rsidRPr="003124BE">
        <w:t xml:space="preserve"> (variable importance)</w:t>
      </w:r>
      <w:r w:rsidR="000F74DB" w:rsidRPr="003124BE">
        <w:t xml:space="preserve">. </w:t>
      </w:r>
      <w:r w:rsidR="000F74DB" w:rsidRPr="003124BE">
        <w:lastRenderedPageBreak/>
        <w:t xml:space="preserve">Variables with no overlap with a given database may represent novel biomarkers of breast cancer, or have not been added to the list of databases used for this analysis. </w:t>
      </w:r>
      <w:r w:rsidR="00C05509" w:rsidRPr="003124BE">
        <w:rPr>
          <w:b/>
        </w:rPr>
        <w:t>Fig</w:t>
      </w:r>
      <w:r w:rsidR="00AB7B7D" w:rsidRPr="003124BE">
        <w:rPr>
          <w:b/>
        </w:rPr>
        <w:t>.</w:t>
      </w:r>
      <w:r w:rsidR="00C05509" w:rsidRPr="003124BE">
        <w:rPr>
          <w:b/>
        </w:rPr>
        <w:t xml:space="preserve"> 5</w:t>
      </w:r>
      <w:r w:rsidR="001E69AB" w:rsidRPr="003124BE">
        <w:rPr>
          <w:b/>
        </w:rPr>
        <w:t>b</w:t>
      </w:r>
      <w:r w:rsidR="00C05509" w:rsidRPr="003124BE" w:rsidDel="00C05509">
        <w:t xml:space="preserve"> </w:t>
      </w:r>
      <w:r w:rsidR="00C05509" w:rsidRPr="003124BE">
        <w:t xml:space="preserve">shows the consensus and individual </w:t>
      </w:r>
      <w:r w:rsidR="00E06337" w:rsidRPr="003124BE">
        <w:t>omics</w:t>
      </w:r>
      <w:r w:rsidR="00C05509" w:rsidRPr="003124BE">
        <w:t xml:space="preserve"> </w:t>
      </w:r>
      <w:r w:rsidR="00B65E6B" w:rsidRPr="003124BE">
        <w:t>component</w:t>
      </w:r>
      <w:r w:rsidR="00EA439F" w:rsidRPr="003124BE">
        <w:t xml:space="preserve"> plot</w:t>
      </w:r>
      <w:r w:rsidR="00B65E6B" w:rsidRPr="003124BE">
        <w:t>s</w:t>
      </w:r>
      <w:r w:rsidR="00750D28" w:rsidRPr="003124BE">
        <w:t xml:space="preserve"> </w:t>
      </w:r>
      <w:r w:rsidR="00C05509" w:rsidRPr="003124BE">
        <w:t>based on this biomarker</w:t>
      </w:r>
      <w:r w:rsidR="00750D28" w:rsidRPr="003124BE">
        <w:t xml:space="preserve"> panel</w:t>
      </w:r>
      <w:r w:rsidR="00C05509" w:rsidRPr="003124BE">
        <w:t>, along with 95% confidence</w:t>
      </w:r>
      <w:r w:rsidR="00E12A83" w:rsidRPr="003124BE">
        <w:t xml:space="preserve"> ellipse</w:t>
      </w:r>
      <w:r w:rsidR="00C05509" w:rsidRPr="003124BE">
        <w:t xml:space="preserve">s obtained from </w:t>
      </w:r>
      <w:r w:rsidR="00E12A83" w:rsidRPr="003124BE">
        <w:t>the training data and superimposed with the samples</w:t>
      </w:r>
      <w:r w:rsidR="00C05509" w:rsidRPr="003124BE">
        <w:t xml:space="preserve"> (</w:t>
      </w:r>
      <w:r w:rsidR="004E7316" w:rsidRPr="003124BE">
        <w:t>points</w:t>
      </w:r>
      <w:r w:rsidR="00C05509" w:rsidRPr="003124BE">
        <w:t>)</w:t>
      </w:r>
      <w:r w:rsidR="00E12A83" w:rsidRPr="003124BE">
        <w:t xml:space="preserve"> from the test data. The majority of the points in </w:t>
      </w:r>
      <w:r w:rsidR="00E12A83" w:rsidRPr="003124BE">
        <w:rPr>
          <w:b/>
        </w:rPr>
        <w:t>Fig</w:t>
      </w:r>
      <w:r w:rsidR="00AB7B7D" w:rsidRPr="003124BE">
        <w:rPr>
          <w:b/>
        </w:rPr>
        <w:t>.</w:t>
      </w:r>
      <w:r w:rsidR="00E12A83" w:rsidRPr="003124BE">
        <w:rPr>
          <w:b/>
        </w:rPr>
        <w:t xml:space="preserve"> 5</w:t>
      </w:r>
      <w:r w:rsidR="001E69AB" w:rsidRPr="003124BE">
        <w:rPr>
          <w:b/>
        </w:rPr>
        <w:t>b</w:t>
      </w:r>
      <w:r w:rsidR="00E12A83" w:rsidRPr="003124BE">
        <w:t xml:space="preserve"> </w:t>
      </w:r>
      <w:r w:rsidR="001E69AB" w:rsidRPr="003124BE">
        <w:t xml:space="preserve">were </w:t>
      </w:r>
      <w:r w:rsidR="0003718B" w:rsidRPr="003124BE">
        <w:t xml:space="preserve">within </w:t>
      </w:r>
      <w:r w:rsidR="00E12A83" w:rsidRPr="003124BE">
        <w:t>the ellipses</w:t>
      </w:r>
      <w:r w:rsidR="008666DF" w:rsidRPr="003124BE">
        <w:t>,</w:t>
      </w:r>
      <w:r w:rsidR="00E12A83" w:rsidRPr="003124BE">
        <w:t xml:space="preserve"> suggest</w:t>
      </w:r>
      <w:r w:rsidR="001E69AB" w:rsidRPr="003124BE">
        <w:t>ing</w:t>
      </w:r>
      <w:r w:rsidR="00E12A83" w:rsidRPr="003124BE">
        <w:t xml:space="preserve"> a reproducible multi-</w:t>
      </w:r>
      <w:r w:rsidR="00E06337" w:rsidRPr="003124BE">
        <w:t>omics</w:t>
      </w:r>
      <w:r w:rsidR="00E12A83" w:rsidRPr="003124BE">
        <w:t xml:space="preserve"> </w:t>
      </w:r>
      <w:r w:rsidR="00BD4A9E" w:rsidRPr="003124BE">
        <w:t xml:space="preserve">panel </w:t>
      </w:r>
      <w:r w:rsidR="0003718B" w:rsidRPr="003124BE">
        <w:t>from the training to the test set</w:t>
      </w:r>
      <w:r w:rsidR="00E12A83" w:rsidRPr="003124BE">
        <w:t xml:space="preserve"> that is predictive of the breast cancer subtype</w:t>
      </w:r>
      <w:r w:rsidR="008666DF" w:rsidRPr="003124BE">
        <w:t>s</w:t>
      </w:r>
      <w:r w:rsidR="00E12A83" w:rsidRPr="003124BE">
        <w:t xml:space="preserve"> (balanced error rate = </w:t>
      </w:r>
      <w:r w:rsidR="00097360" w:rsidRPr="003124BE">
        <w:t>22.9%</w:t>
      </w:r>
      <w:r w:rsidR="00E12A83" w:rsidRPr="003124BE">
        <w:t xml:space="preserve">). </w:t>
      </w:r>
      <w:r w:rsidR="00B65E6B" w:rsidRPr="003124BE">
        <w:t>The consensus plot corresponded strongly with the mRNA</w:t>
      </w:r>
      <w:r w:rsidR="00E12A83" w:rsidRPr="003124BE">
        <w:t xml:space="preserve"> component plot, depicting</w:t>
      </w:r>
      <w:r w:rsidR="00B65E6B" w:rsidRPr="003124BE">
        <w:t xml:space="preserve"> a strong separation of the Basal</w:t>
      </w:r>
      <w:r w:rsidR="00097360" w:rsidRPr="003124BE">
        <w:t xml:space="preserve"> (error rate = 4.9%)</w:t>
      </w:r>
      <w:r w:rsidR="00B65E6B" w:rsidRPr="003124BE">
        <w:t xml:space="preserve"> and Her2</w:t>
      </w:r>
      <w:r w:rsidR="00097360" w:rsidRPr="003124BE">
        <w:t xml:space="preserve"> (error rate = 20%)</w:t>
      </w:r>
      <w:r w:rsidR="00B65E6B" w:rsidRPr="003124BE">
        <w:t xml:space="preserve"> subtypes</w:t>
      </w:r>
      <w:r w:rsidR="0003718B" w:rsidRPr="003124BE">
        <w:t xml:space="preserve">. We observed a </w:t>
      </w:r>
      <w:r w:rsidR="00B65E6B" w:rsidRPr="003124BE">
        <w:t>weak separation of Lum</w:t>
      </w:r>
      <w:r w:rsidR="0037512A" w:rsidRPr="003124BE">
        <w:t xml:space="preserve">inal </w:t>
      </w:r>
      <w:r w:rsidR="00B65E6B" w:rsidRPr="003124BE">
        <w:t xml:space="preserve">A </w:t>
      </w:r>
      <w:r w:rsidR="00097360" w:rsidRPr="003124BE">
        <w:t>(</w:t>
      </w:r>
      <w:r w:rsidR="0037512A" w:rsidRPr="003124BE">
        <w:t xml:space="preserve">LumA, </w:t>
      </w:r>
      <w:r w:rsidR="00097360" w:rsidRPr="003124BE">
        <w:t xml:space="preserve">error rate = 13.3%) </w:t>
      </w:r>
      <w:r w:rsidR="00B65E6B" w:rsidRPr="003124BE">
        <w:t>and Lum</w:t>
      </w:r>
      <w:r w:rsidR="0037512A" w:rsidRPr="003124BE">
        <w:t xml:space="preserve">inal </w:t>
      </w:r>
      <w:r w:rsidR="00B65E6B" w:rsidRPr="003124BE">
        <w:t xml:space="preserve">B </w:t>
      </w:r>
      <w:r w:rsidR="00097360" w:rsidRPr="003124BE">
        <w:t>(</w:t>
      </w:r>
      <w:r w:rsidR="0037512A" w:rsidRPr="003124BE">
        <w:t xml:space="preserve">LumB, </w:t>
      </w:r>
      <w:r w:rsidR="00097360" w:rsidRPr="003124BE">
        <w:t>error rate = 53.3%)</w:t>
      </w:r>
      <w:r w:rsidR="00B65E6B" w:rsidRPr="003124BE">
        <w:t>.</w:t>
      </w:r>
      <w:r w:rsidR="0037512A" w:rsidRPr="003124BE">
        <w:t xml:space="preserve"> Similarly, the heatmap showing the scaled expression of all features of the multi-</w:t>
      </w:r>
      <w:r w:rsidR="00E06337" w:rsidRPr="003124BE">
        <w:t>omics</w:t>
      </w:r>
      <w:r w:rsidR="0037512A" w:rsidRPr="003124BE">
        <w:t xml:space="preserve"> panel, depict</w:t>
      </w:r>
      <w:r w:rsidR="008666DF" w:rsidRPr="003124BE">
        <w:t>ed</w:t>
      </w:r>
      <w:r w:rsidR="0037512A" w:rsidRPr="003124BE">
        <w:t xml:space="preserve"> a strong clustering of the Basal (blue) and Her2 (orange) samples whereas the Luminal A and B (gray and green) </w:t>
      </w:r>
      <w:r w:rsidR="001A651E" w:rsidRPr="003124BE">
        <w:t>were mixed</w:t>
      </w:r>
      <w:r w:rsidR="0037512A" w:rsidRPr="003124BE">
        <w:t xml:space="preserve"> (</w:t>
      </w:r>
      <w:r w:rsidR="0037512A" w:rsidRPr="003124BE">
        <w:rPr>
          <w:b/>
        </w:rPr>
        <w:t>Fig</w:t>
      </w:r>
      <w:r w:rsidR="00AB7B7D" w:rsidRPr="003124BE">
        <w:rPr>
          <w:b/>
        </w:rPr>
        <w:t>.</w:t>
      </w:r>
      <w:r w:rsidR="0037512A" w:rsidRPr="003124BE">
        <w:rPr>
          <w:b/>
        </w:rPr>
        <w:t xml:space="preserve"> 5</w:t>
      </w:r>
      <w:r w:rsidR="001E69AB" w:rsidRPr="003124BE">
        <w:rPr>
          <w:b/>
        </w:rPr>
        <w:t>c</w:t>
      </w:r>
      <w:r w:rsidR="0037512A" w:rsidRPr="003124BE">
        <w:t>).</w:t>
      </w:r>
      <w:r w:rsidR="00036706" w:rsidRPr="003124BE">
        <w:t xml:space="preserve"> </w:t>
      </w:r>
      <w:r w:rsidR="00B817D6" w:rsidRPr="003124BE">
        <w:t>Overall, t</w:t>
      </w:r>
      <w:r w:rsidR="00036706" w:rsidRPr="003124BE">
        <w:t>he</w:t>
      </w:r>
      <w:r w:rsidR="00EE76BE" w:rsidRPr="003124BE">
        <w:t xml:space="preserve"> features of the multi-</w:t>
      </w:r>
      <w:r w:rsidR="00E06337" w:rsidRPr="003124BE">
        <w:t>omics</w:t>
      </w:r>
      <w:r w:rsidR="00EE76BE" w:rsidRPr="003124BE">
        <w:t xml:space="preserve"> panel form</w:t>
      </w:r>
      <w:r w:rsidR="00933CF7" w:rsidRPr="003124BE">
        <w:t>ed</w:t>
      </w:r>
      <w:r w:rsidR="00EE76BE" w:rsidRPr="003124BE">
        <w:t xml:space="preserve"> a densely</w:t>
      </w:r>
      <w:ins w:id="189" w:author="Kim-Anh Lê Cao" w:date="2018-02-28T08:06:00Z">
        <w:r w:rsidR="0007668A">
          <w:t xml:space="preserve"> </w:t>
        </w:r>
      </w:ins>
      <w:del w:id="190" w:author="Kim-Anh Lê Cao" w:date="2018-02-28T08:06:00Z">
        <w:r w:rsidR="00EE76BE" w:rsidRPr="003124BE" w:rsidDel="0007668A">
          <w:delText xml:space="preserve"> </w:delText>
        </w:r>
      </w:del>
      <w:r w:rsidR="00EE76BE" w:rsidRPr="003124BE">
        <w:t xml:space="preserve">connected network comprising of </w:t>
      </w:r>
      <w:r w:rsidR="00933CF7" w:rsidRPr="003124BE">
        <w:t xml:space="preserve">four communities where variables in each community (cluster) </w:t>
      </w:r>
      <w:r w:rsidR="00B817D6" w:rsidRPr="003124BE">
        <w:t xml:space="preserve">were </w:t>
      </w:r>
      <w:r w:rsidR="00933CF7" w:rsidRPr="003124BE">
        <w:t xml:space="preserve">densely connected with themselves and sparsely connected </w:t>
      </w:r>
      <w:r w:rsidR="008666DF" w:rsidRPr="003124BE">
        <w:t xml:space="preserve">with </w:t>
      </w:r>
      <w:r w:rsidR="00B817D6" w:rsidRPr="003124BE">
        <w:t>other clusters</w:t>
      </w:r>
      <w:r w:rsidR="00933CF7" w:rsidRPr="003124BE">
        <w:t xml:space="preserve"> </w:t>
      </w:r>
      <w:r w:rsidR="00A52A03" w:rsidRPr="003124BE">
        <w:t>(</w:t>
      </w:r>
      <w:r w:rsidR="00A52A03" w:rsidRPr="003124BE">
        <w:rPr>
          <w:b/>
        </w:rPr>
        <w:t>Fig</w:t>
      </w:r>
      <w:r w:rsidR="00AB7B7D" w:rsidRPr="003124BE">
        <w:rPr>
          <w:b/>
        </w:rPr>
        <w:t>.</w:t>
      </w:r>
      <w:r w:rsidR="00A52A03" w:rsidRPr="003124BE">
        <w:rPr>
          <w:b/>
        </w:rPr>
        <w:t xml:space="preserve"> 5</w:t>
      </w:r>
      <w:r w:rsidR="001E69AB" w:rsidRPr="003124BE">
        <w:rPr>
          <w:b/>
        </w:rPr>
        <w:t>d</w:t>
      </w:r>
      <w:r w:rsidR="00A52A03" w:rsidRPr="003124BE">
        <w:t>)</w:t>
      </w:r>
      <w:r w:rsidR="00EE76BE" w:rsidRPr="003124BE">
        <w:t>.</w:t>
      </w:r>
      <w:r w:rsidR="00A52A03" w:rsidRPr="003124BE">
        <w:t xml:space="preserve"> The largest cl</w:t>
      </w:r>
      <w:r w:rsidR="00537EEC" w:rsidRPr="003124BE">
        <w:t>uster</w:t>
      </w:r>
      <w:r w:rsidR="007E6530" w:rsidRPr="003124BE">
        <w:t xml:space="preserve"> in </w:t>
      </w:r>
      <w:r w:rsidR="007E6530" w:rsidRPr="003124BE">
        <w:rPr>
          <w:b/>
        </w:rPr>
        <w:t>Fig</w:t>
      </w:r>
      <w:r w:rsidR="00AB7B7D" w:rsidRPr="003124BE">
        <w:rPr>
          <w:b/>
        </w:rPr>
        <w:t>.</w:t>
      </w:r>
      <w:r w:rsidR="007E6530" w:rsidRPr="003124BE">
        <w:rPr>
          <w:b/>
        </w:rPr>
        <w:t xml:space="preserve"> 5</w:t>
      </w:r>
      <w:r w:rsidR="008666DF" w:rsidRPr="003124BE">
        <w:rPr>
          <w:b/>
        </w:rPr>
        <w:t>d</w:t>
      </w:r>
      <w:r w:rsidR="00537EEC" w:rsidRPr="003124BE">
        <w:t xml:space="preserve"> consisted of 72 variables; 20 mRNA</w:t>
      </w:r>
      <w:r w:rsidR="00DB5AE1" w:rsidRPr="003124BE">
        <w:t>s</w:t>
      </w:r>
      <w:r w:rsidR="00537EEC" w:rsidRPr="003124BE">
        <w:t>, 21 miRNA</w:t>
      </w:r>
      <w:r w:rsidR="00DB5AE1" w:rsidRPr="003124BE">
        <w:t>s</w:t>
      </w:r>
      <w:r w:rsidR="00537EEC" w:rsidRPr="003124BE">
        <w:t>, 15 CpGs and 16 proteins</w:t>
      </w:r>
      <w:r w:rsidR="007E6530" w:rsidRPr="003124BE">
        <w:t xml:space="preserve"> (red bubble)</w:t>
      </w:r>
      <w:r w:rsidR="00741FFD" w:rsidRPr="003124BE">
        <w:t xml:space="preserve"> and was further investigated</w:t>
      </w:r>
      <w:r w:rsidR="007E6530" w:rsidRPr="003124BE">
        <w:t xml:space="preserve"> using</w:t>
      </w:r>
      <w:r w:rsidR="00741FFD" w:rsidRPr="003124BE">
        <w:t xml:space="preserve"> g</w:t>
      </w:r>
      <w:r w:rsidR="00B6685E" w:rsidRPr="003124BE">
        <w:t>ene set enrichment analysis</w:t>
      </w:r>
      <w:r w:rsidR="00741FFD" w:rsidRPr="003124BE">
        <w:t>. We</w:t>
      </w:r>
      <w:r w:rsidR="00B6685E" w:rsidRPr="003124BE">
        <w:t xml:space="preserve"> identified many cancer-associated pathways (</w:t>
      </w:r>
      <w:r w:rsidR="00B6685E" w:rsidRPr="003124BE">
        <w:rPr>
          <w:i/>
        </w:rPr>
        <w:t>e.g.</w:t>
      </w:r>
      <w:r w:rsidR="00B6685E" w:rsidRPr="003124BE">
        <w:t xml:space="preserve"> FOXM1 pathway, p53 signaling pathway), DNA damage and repair pathways (</w:t>
      </w:r>
      <w:r w:rsidR="00B6685E" w:rsidRPr="003124BE">
        <w:rPr>
          <w:i/>
        </w:rPr>
        <w:t>e.g.</w:t>
      </w:r>
      <w:r w:rsidR="00B6685E" w:rsidRPr="003124BE">
        <w:t xml:space="preserve"> E2F mediated regulation of DNA replication, G2M DNA damage checkpoint) and various cell-cycle pathways (</w:t>
      </w:r>
      <w:r w:rsidR="00B6685E" w:rsidRPr="003124BE">
        <w:rPr>
          <w:i/>
        </w:rPr>
        <w:t>e.g.</w:t>
      </w:r>
      <w:r w:rsidR="00B6685E" w:rsidRPr="003124BE">
        <w:t xml:space="preserve"> G1S transition, mitotic G1/G1S phases).</w:t>
      </w:r>
      <w:r w:rsidR="005B0D13" w:rsidRPr="003124BE">
        <w:t xml:space="preserve"> This case study demonstrates the utility of DIABLO to identify a biologically relevant multi-</w:t>
      </w:r>
      <w:r w:rsidR="00E06337" w:rsidRPr="003124BE">
        <w:t>omics</w:t>
      </w:r>
      <w:r w:rsidR="005B0D13" w:rsidRPr="003124BE">
        <w:t xml:space="preserve"> biomarker </w:t>
      </w:r>
      <w:r w:rsidR="00BD4A9E" w:rsidRPr="003124BE">
        <w:t xml:space="preserve">panel </w:t>
      </w:r>
      <w:r w:rsidR="005B0D13" w:rsidRPr="003124BE">
        <w:t xml:space="preserve">that generalizes to new breast cancer samples. In the next section, </w:t>
      </w:r>
      <w:r w:rsidR="005B0D13" w:rsidRPr="003124BE">
        <w:lastRenderedPageBreak/>
        <w:t>we demonstrate the flexibility of DIABLO by extending its use to a repeated measures cross-over study as well as incorporating module-based analyses.</w:t>
      </w:r>
    </w:p>
    <w:p w14:paraId="3BD2F525" w14:textId="2FE43F5B" w:rsidR="007E6530" w:rsidRPr="003124BE" w:rsidDel="00EE400E" w:rsidRDefault="007E6530" w:rsidP="00F21B8F">
      <w:pPr>
        <w:spacing w:line="480" w:lineRule="auto"/>
        <w:rPr>
          <w:del w:id="191" w:author="Kim-Anh Lê Cao" w:date="2018-03-01T10:58:00Z"/>
        </w:rPr>
      </w:pPr>
    </w:p>
    <w:p w14:paraId="3BEA9A6C" w14:textId="6A61BA83" w:rsidR="006B40A8" w:rsidRPr="003124BE" w:rsidDel="00EE400E" w:rsidRDefault="006B40A8" w:rsidP="00F21B8F">
      <w:pPr>
        <w:spacing w:line="480" w:lineRule="auto"/>
        <w:rPr>
          <w:del w:id="192" w:author="Kim-Anh Lê Cao" w:date="2018-03-01T10:58:00Z"/>
        </w:rPr>
      </w:pPr>
    </w:p>
    <w:p w14:paraId="6536FB70" w14:textId="4391AE8E" w:rsidR="00A26E02" w:rsidRPr="003124BE" w:rsidRDefault="0053228C" w:rsidP="00343442">
      <w:r w:rsidRPr="003124BE">
        <w:rPr>
          <w:noProof/>
          <w:lang w:val="en-GB" w:eastAsia="en-GB"/>
        </w:rPr>
        <w:drawing>
          <wp:inline distT="0" distB="0" distL="0" distR="0" wp14:anchorId="5188AA19" wp14:editId="2CDD5EFC">
            <wp:extent cx="5943600" cy="5943600"/>
            <wp:effectExtent l="0" t="0" r="0" b="0"/>
            <wp:docPr id="11" name="Picture 11" descr="../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casestudy1_brca/results/Figures/brcaResult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302FDB" w14:textId="44ED793A" w:rsidR="00A26E02" w:rsidRPr="003124BE" w:rsidRDefault="008F47A4" w:rsidP="00343442">
      <w:r w:rsidRPr="003124BE">
        <w:rPr>
          <w:b/>
        </w:rPr>
        <w:t xml:space="preserve">Figure 4. </w:t>
      </w:r>
      <w:r w:rsidR="006A46AE" w:rsidRPr="003124BE">
        <w:rPr>
          <w:b/>
        </w:rPr>
        <w:t>Identification of a multi-</w:t>
      </w:r>
      <w:r w:rsidR="00E06337" w:rsidRPr="003124BE">
        <w:rPr>
          <w:b/>
        </w:rPr>
        <w:t>omics</w:t>
      </w:r>
      <w:r w:rsidR="006A46AE" w:rsidRPr="003124BE">
        <w:rPr>
          <w:b/>
        </w:rPr>
        <w:t xml:space="preserve"> biomarker panel predictive of breast cancer subtypes.</w:t>
      </w:r>
      <w:r w:rsidR="00343442" w:rsidRPr="003124BE">
        <w:t xml:space="preserve"> </w:t>
      </w:r>
      <w:r w:rsidR="008666DF" w:rsidRPr="003124BE">
        <w:rPr>
          <w:b/>
        </w:rPr>
        <w:t>a</w:t>
      </w:r>
      <w:r w:rsidR="00343442" w:rsidRPr="003124BE">
        <w:rPr>
          <w:b/>
        </w:rPr>
        <w:t>)</w:t>
      </w:r>
      <w:r w:rsidR="00343442" w:rsidRPr="003124BE">
        <w:t xml:space="preserve"> </w:t>
      </w:r>
      <w:r w:rsidR="008F3122" w:rsidRPr="003124BE">
        <w:t xml:space="preserve">Variable contributions </w:t>
      </w:r>
      <w:r w:rsidR="00063C14" w:rsidRPr="003124BE">
        <w:t>o</w:t>
      </w:r>
      <w:r w:rsidR="008F3122" w:rsidRPr="003124BE">
        <w:t xml:space="preserve">f each </w:t>
      </w:r>
      <w:r w:rsidR="00E06337" w:rsidRPr="003124BE">
        <w:t>omics</w:t>
      </w:r>
      <w:r w:rsidR="008F3122" w:rsidRPr="003124BE">
        <w:t>-type</w:t>
      </w:r>
      <w:r w:rsidR="00063C14" w:rsidRPr="003124BE">
        <w:t xml:space="preserve"> biomarker that are </w:t>
      </w:r>
      <w:r w:rsidR="008F3122" w:rsidRPr="003124BE">
        <w:t xml:space="preserve">important </w:t>
      </w:r>
      <w:r w:rsidR="00063C14" w:rsidRPr="003124BE">
        <w:t xml:space="preserve">to discriminate </w:t>
      </w:r>
      <w:r w:rsidR="008F3122" w:rsidRPr="003124BE">
        <w:t xml:space="preserve">breast cancer subtypes. </w:t>
      </w:r>
      <w:r w:rsidR="008666DF" w:rsidRPr="003124BE">
        <w:rPr>
          <w:b/>
        </w:rPr>
        <w:t>b</w:t>
      </w:r>
      <w:r w:rsidR="008F3122" w:rsidRPr="003124BE">
        <w:rPr>
          <w:b/>
        </w:rPr>
        <w:t>)</w:t>
      </w:r>
      <w:r w:rsidR="008F3122" w:rsidRPr="003124BE">
        <w:t xml:space="preserve"> </w:t>
      </w:r>
      <w:r w:rsidR="00C647F5" w:rsidRPr="003124BE">
        <w:t xml:space="preserve">Component plots </w:t>
      </w:r>
      <w:r w:rsidR="00063C14" w:rsidRPr="003124BE">
        <w:t xml:space="preserve">derived from DIABLO and the </w:t>
      </w:r>
      <w:r w:rsidR="00741FFD" w:rsidRPr="003124BE">
        <w:t xml:space="preserve">derived </w:t>
      </w:r>
      <w:r w:rsidR="00063C14" w:rsidRPr="003124BE">
        <w:t>biomarker panel</w:t>
      </w:r>
      <w:r w:rsidR="00741FFD" w:rsidRPr="003124BE">
        <w:t>. 95% confidence ellipses obtained from the training data set and points depict samples from the test set</w:t>
      </w:r>
      <w:r w:rsidR="009D62CC" w:rsidRPr="003124BE">
        <w:t xml:space="preserve">. </w:t>
      </w:r>
      <w:r w:rsidR="008666DF" w:rsidRPr="003124BE">
        <w:rPr>
          <w:b/>
        </w:rPr>
        <w:t>c</w:t>
      </w:r>
      <w:r w:rsidR="009D62CC" w:rsidRPr="003124BE">
        <w:rPr>
          <w:b/>
        </w:rPr>
        <w:t xml:space="preserve">) </w:t>
      </w:r>
      <w:r w:rsidR="009D62CC" w:rsidRPr="003124BE">
        <w:t xml:space="preserve">Heatmap of the scaled expression of variable </w:t>
      </w:r>
      <w:r w:rsidR="00741FFD" w:rsidRPr="003124BE">
        <w:t>from</w:t>
      </w:r>
      <w:r w:rsidR="009D62CC" w:rsidRPr="003124BE">
        <w:t xml:space="preserve"> the biomarker panel. </w:t>
      </w:r>
      <w:r w:rsidR="008666DF" w:rsidRPr="003124BE">
        <w:rPr>
          <w:b/>
        </w:rPr>
        <w:t>d</w:t>
      </w:r>
      <w:r w:rsidR="009D62CC" w:rsidRPr="003124BE">
        <w:rPr>
          <w:b/>
        </w:rPr>
        <w:t>)</w:t>
      </w:r>
      <w:r w:rsidR="009D62CC" w:rsidRPr="003124BE">
        <w:t xml:space="preserve"> </w:t>
      </w:r>
      <w:r w:rsidR="00741FFD" w:rsidRPr="003124BE">
        <w:t>N</w:t>
      </w:r>
      <w:r w:rsidR="009D62CC" w:rsidRPr="003124BE">
        <w:t>etwork</w:t>
      </w:r>
      <w:r w:rsidR="00741FFD" w:rsidRPr="003124BE">
        <w:t xml:space="preserve"> visualization of the biomarker panel highlights </w:t>
      </w:r>
      <w:r w:rsidR="009D62CC" w:rsidRPr="003124BE">
        <w:t xml:space="preserve">correlated variables (Pearson correlation &gt; </w:t>
      </w:r>
      <w:r w:rsidR="00741FFD" w:rsidRPr="003124BE">
        <w:t>|</w:t>
      </w:r>
      <w:r w:rsidR="009D62CC" w:rsidRPr="003124BE">
        <w:t>0.4</w:t>
      </w:r>
      <w:r w:rsidR="00741FFD" w:rsidRPr="003124BE">
        <w:t>|</w:t>
      </w:r>
      <w:r w:rsidR="009D62CC" w:rsidRPr="003124BE">
        <w:t>)</w:t>
      </w:r>
      <w:r w:rsidR="00741FFD" w:rsidRPr="003124BE">
        <w:t xml:space="preserve"> and four communities based on </w:t>
      </w:r>
      <w:r w:rsidR="00933CF7" w:rsidRPr="003124BE">
        <w:t xml:space="preserve">edge betweeness scores. </w:t>
      </w:r>
      <w:r w:rsidR="00933CF7" w:rsidRPr="003124BE">
        <w:rPr>
          <w:b/>
        </w:rPr>
        <w:t>E)</w:t>
      </w:r>
      <w:r w:rsidR="00933CF7" w:rsidRPr="003124BE">
        <w:t xml:space="preserve"> </w:t>
      </w:r>
      <w:r w:rsidR="00741FFD" w:rsidRPr="003124BE">
        <w:t xml:space="preserve">A gene set enrichment analysis was conducted on the </w:t>
      </w:r>
      <w:r w:rsidR="00933CF7" w:rsidRPr="003124BE">
        <w:t xml:space="preserve">largest community </w:t>
      </w:r>
      <w:r w:rsidR="00741FFD" w:rsidRPr="003124BE">
        <w:t xml:space="preserve">from </w:t>
      </w:r>
      <w:r w:rsidR="008666DF" w:rsidRPr="003124BE">
        <w:t xml:space="preserve">d </w:t>
      </w:r>
      <w:r w:rsidR="00933CF7" w:rsidRPr="003124BE">
        <w:t xml:space="preserve">(red cluster) </w:t>
      </w:r>
      <w:r w:rsidR="00741FFD" w:rsidRPr="003124BE">
        <w:t>where</w:t>
      </w:r>
      <w:r w:rsidR="00933CF7" w:rsidRPr="003124BE">
        <w:t xml:space="preserve"> many cancer related pathways were identified.</w:t>
      </w:r>
    </w:p>
    <w:p w14:paraId="18BA6E59" w14:textId="68326B5E" w:rsidR="00A26E02" w:rsidRPr="003124BE" w:rsidDel="00EE400E" w:rsidRDefault="00A26E02" w:rsidP="00F21B8F">
      <w:pPr>
        <w:spacing w:line="480" w:lineRule="auto"/>
        <w:rPr>
          <w:del w:id="193" w:author="Kim-Anh Lê Cao" w:date="2018-03-01T10:58:00Z"/>
        </w:rPr>
      </w:pPr>
    </w:p>
    <w:p w14:paraId="5C5ED84C" w14:textId="10033DC4" w:rsidR="00231251" w:rsidRPr="003124BE" w:rsidDel="00EE400E" w:rsidRDefault="00231251" w:rsidP="00F21B8F">
      <w:pPr>
        <w:spacing w:line="480" w:lineRule="auto"/>
        <w:rPr>
          <w:del w:id="194" w:author="Kim-Anh Lê Cao" w:date="2018-03-01T10:58:00Z"/>
        </w:rPr>
      </w:pPr>
    </w:p>
    <w:p w14:paraId="0CED1072" w14:textId="2F76EC3E" w:rsidR="001E3F65" w:rsidRPr="003124BE" w:rsidRDefault="001E3F65" w:rsidP="001E3F65">
      <w:pPr>
        <w:spacing w:line="480" w:lineRule="auto"/>
        <w:rPr>
          <w:b/>
        </w:rPr>
      </w:pPr>
      <w:r w:rsidRPr="003124BE">
        <w:rPr>
          <w:b/>
        </w:rPr>
        <w:t xml:space="preserve">Case study </w:t>
      </w:r>
      <w:r w:rsidR="00492FB8" w:rsidRPr="003124BE">
        <w:rPr>
          <w:b/>
        </w:rPr>
        <w:t xml:space="preserve">2: </w:t>
      </w:r>
      <w:r w:rsidR="005A07EB" w:rsidRPr="003124BE">
        <w:rPr>
          <w:b/>
        </w:rPr>
        <w:t xml:space="preserve">DIABLO for </w:t>
      </w:r>
      <w:r w:rsidR="001F42EB" w:rsidRPr="003124BE">
        <w:rPr>
          <w:b/>
        </w:rPr>
        <w:t>repeated measures design</w:t>
      </w:r>
      <w:r w:rsidR="00D3256D" w:rsidRPr="003124BE">
        <w:rPr>
          <w:b/>
        </w:rPr>
        <w:t>s</w:t>
      </w:r>
      <w:r w:rsidR="005A07EB" w:rsidRPr="003124BE">
        <w:rPr>
          <w:b/>
        </w:rPr>
        <w:t xml:space="preserve"> </w:t>
      </w:r>
      <w:r w:rsidRPr="003124BE">
        <w:rPr>
          <w:b/>
        </w:rPr>
        <w:t xml:space="preserve">and module-based analyses </w:t>
      </w:r>
    </w:p>
    <w:p w14:paraId="53CDE460" w14:textId="501B3B6C" w:rsidR="00C130A2" w:rsidRPr="003124BE" w:rsidRDefault="006E3223" w:rsidP="00F21B8F">
      <w:pPr>
        <w:spacing w:line="480" w:lineRule="auto"/>
      </w:pPr>
      <w:r w:rsidRPr="003124BE">
        <w:t xml:space="preserve">We implemented various </w:t>
      </w:r>
      <w:r w:rsidR="00DB7692" w:rsidRPr="003124BE">
        <w:t xml:space="preserve">functionalities </w:t>
      </w:r>
      <w:r w:rsidRPr="003124BE">
        <w:t>to improve the flexibility (</w:t>
      </w:r>
      <w:r w:rsidRPr="003124BE">
        <w:rPr>
          <w:i/>
        </w:rPr>
        <w:t>e.g.</w:t>
      </w:r>
      <w:r w:rsidRPr="003124BE">
        <w:t xml:space="preserve"> application to different study design </w:t>
      </w:r>
      <w:r w:rsidRPr="003124BE">
        <w:fldChar w:fldCharType="begin"/>
      </w:r>
      <w:r w:rsidR="0013715E">
        <w:instrText xml:space="preserve"> ADDIN ZOTERO_ITEM CSL_CITATION {"citationID":"a1eas768ujg","properties":{"formattedCitation":"[29]","plainCitation":"[29]"},"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3124BE">
        <w:fldChar w:fldCharType="separate"/>
      </w:r>
      <w:r w:rsidR="0013715E">
        <w:rPr>
          <w:noProof/>
        </w:rPr>
        <w:t>[29]</w:t>
      </w:r>
      <w:r w:rsidRPr="003124BE">
        <w:fldChar w:fldCharType="end"/>
      </w:r>
      <w:r w:rsidRPr="003124BE">
        <w:t xml:space="preserve">) and interpretability (incorporation of prior biological knowledge </w:t>
      </w:r>
      <w:r w:rsidRPr="003124BE">
        <w:fldChar w:fldCharType="begin"/>
      </w:r>
      <w:r w:rsidR="0013715E">
        <w:instrText xml:space="preserve"> ADDIN ZOTERO_ITEM CSL_CITATION {"citationID":"a1t0b9h3igh","properties":{"formattedCitation":"{\\rtf [30\\uc0\\u8211{}32]}","plainCitation":"[30–32]"},"citationItems":[{"id":1751,"uris":["http://zotero.org/users/2545847/items/K8K9S25N"],"uri":["http://zotero.org/users/2545847/items/K8K9S25N"],"itemData":{"id":1751,"type":"article-journal","title":"FERAL: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3124BE">
        <w:fldChar w:fldCharType="separate"/>
      </w:r>
      <w:r w:rsidR="0013715E" w:rsidRPr="0013715E">
        <w:rPr>
          <w:rFonts w:eastAsia="Times New Roman"/>
        </w:rPr>
        <w:t>[30–32]</w:t>
      </w:r>
      <w:r w:rsidRPr="003124BE">
        <w:fldChar w:fldCharType="end"/>
      </w:r>
      <w:r w:rsidRPr="003124BE">
        <w:t xml:space="preserve">) </w:t>
      </w:r>
      <w:r w:rsidR="00DB7692" w:rsidRPr="003124BE">
        <w:t xml:space="preserve">of </w:t>
      </w:r>
      <w:r w:rsidRPr="003124BE">
        <w:t>DIABLO</w:t>
      </w:r>
      <w:r w:rsidR="00DB7692" w:rsidRPr="003124BE">
        <w:t xml:space="preserve"> models</w:t>
      </w:r>
      <w:r w:rsidRPr="003124BE">
        <w:t>. We demonstrate th</w:t>
      </w:r>
      <w:r w:rsidR="00DB7692" w:rsidRPr="003124BE">
        <w:t>is added functionality using our</w:t>
      </w:r>
      <w:r w:rsidRPr="003124BE">
        <w:t xml:space="preserve"> multi</w:t>
      </w:r>
      <w:r w:rsidR="001B1087" w:rsidRPr="003124BE">
        <w:t>-</w:t>
      </w:r>
      <w:r w:rsidR="00E06337" w:rsidRPr="003124BE">
        <w:t>omics</w:t>
      </w:r>
      <w:r w:rsidR="00DB7692" w:rsidRPr="003124BE">
        <w:t xml:space="preserve"> asthma</w:t>
      </w:r>
      <w:r w:rsidRPr="003124BE">
        <w:t xml:space="preserve"> study</w:t>
      </w:r>
      <w:r w:rsidR="00894146" w:rsidRPr="003124BE">
        <w:t xml:space="preserve"> compared to the classical DIABLO presented in the </w:t>
      </w:r>
      <w:r w:rsidR="00DB7692" w:rsidRPr="003124BE">
        <w:t>case study on human breast cancer.</w:t>
      </w:r>
    </w:p>
    <w:p w14:paraId="3ABFBE85" w14:textId="77777777" w:rsidR="0053228C" w:rsidRPr="003124BE" w:rsidRDefault="0053228C" w:rsidP="00F21B8F">
      <w:pPr>
        <w:spacing w:line="480" w:lineRule="auto"/>
      </w:pPr>
    </w:p>
    <w:p w14:paraId="36319CC8" w14:textId="1D711EA1" w:rsidR="00C130A2" w:rsidRPr="003124BE" w:rsidRDefault="0053228C" w:rsidP="0053228C">
      <w:r w:rsidRPr="003124BE">
        <w:rPr>
          <w:noProof/>
          <w:lang w:val="en-GB" w:eastAsia="en-GB"/>
        </w:rPr>
        <w:drawing>
          <wp:inline distT="0" distB="0" distL="0" distR="0" wp14:anchorId="733D9D3F" wp14:editId="4603DE3A">
            <wp:extent cx="5932170" cy="3345180"/>
            <wp:effectExtent l="0" t="0" r="11430" b="7620"/>
            <wp:docPr id="12" name="Picture 12" descr="../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alyses/casestudy2_asthma/results/Figures/asthma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170" cy="3345180"/>
                    </a:xfrm>
                    <a:prstGeom prst="rect">
                      <a:avLst/>
                    </a:prstGeom>
                    <a:noFill/>
                    <a:ln>
                      <a:noFill/>
                    </a:ln>
                  </pic:spPr>
                </pic:pic>
              </a:graphicData>
            </a:graphic>
          </wp:inline>
        </w:drawing>
      </w:r>
    </w:p>
    <w:p w14:paraId="69E5056F" w14:textId="1E156018" w:rsidR="00C130A2" w:rsidRPr="003124BE" w:rsidRDefault="00C130A2" w:rsidP="0053228C">
      <w:r w:rsidRPr="003124BE">
        <w:rPr>
          <w:b/>
        </w:rPr>
        <w:t xml:space="preserve">Figure 5. </w:t>
      </w:r>
      <w:r w:rsidR="00D93505" w:rsidRPr="003124BE">
        <w:rPr>
          <w:b/>
        </w:rPr>
        <w:t xml:space="preserve">DIABLO </w:t>
      </w:r>
      <w:r w:rsidR="00872081" w:rsidRPr="003124BE">
        <w:rPr>
          <w:b/>
        </w:rPr>
        <w:t xml:space="preserve">analysis for a cross-over study using module-based analysis </w:t>
      </w:r>
      <w:r w:rsidR="00D93505" w:rsidRPr="003124BE">
        <w:rPr>
          <w:b/>
        </w:rPr>
        <w:t>in</w:t>
      </w:r>
      <w:r w:rsidR="00872081" w:rsidRPr="003124BE">
        <w:rPr>
          <w:b/>
        </w:rPr>
        <w:t xml:space="preserve"> our asthma study</w:t>
      </w:r>
      <w:r w:rsidR="00D93505" w:rsidRPr="003124BE">
        <w:rPr>
          <w:b/>
        </w:rPr>
        <w:t>.</w:t>
      </w:r>
      <w:r w:rsidR="00B250B7" w:rsidRPr="003124BE">
        <w:t xml:space="preserve"> </w:t>
      </w:r>
      <w:r w:rsidR="00DB7692" w:rsidRPr="003124BE">
        <w:rPr>
          <w:b/>
        </w:rPr>
        <w:t>a</w:t>
      </w:r>
      <w:r w:rsidR="00B250B7" w:rsidRPr="003124BE">
        <w:rPr>
          <w:b/>
        </w:rPr>
        <w:t>)</w:t>
      </w:r>
      <w:r w:rsidR="00B250B7" w:rsidRPr="003124BE">
        <w:t xml:space="preserve"> </w:t>
      </w:r>
      <w:r w:rsidR="001F42EB" w:rsidRPr="003124BE">
        <w:t>DIABLO design including module-based decomposition to discriminate pre-a</w:t>
      </w:r>
      <w:r w:rsidR="007951C3" w:rsidRPr="003124BE">
        <w:t>nd post-</w:t>
      </w:r>
      <w:r w:rsidR="001F42EB" w:rsidRPr="003124BE">
        <w:t>inhalation challenge</w:t>
      </w:r>
      <w:r w:rsidR="007951C3" w:rsidRPr="003124BE">
        <w:t xml:space="preserve"> samples</w:t>
      </w:r>
      <w:r w:rsidR="00B250B7" w:rsidRPr="003124BE">
        <w:t xml:space="preserve">. </w:t>
      </w:r>
      <w:r w:rsidR="00DB7692" w:rsidRPr="003124BE">
        <w:rPr>
          <w:b/>
        </w:rPr>
        <w:t>b</w:t>
      </w:r>
      <w:r w:rsidR="00B250B7" w:rsidRPr="003124BE">
        <w:rPr>
          <w:b/>
        </w:rPr>
        <w:t>)</w:t>
      </w:r>
      <w:r w:rsidR="00B250B7" w:rsidRPr="003124BE">
        <w:t xml:space="preserve"> </w:t>
      </w:r>
      <w:r w:rsidR="00C0765D" w:rsidRPr="003124BE">
        <w:t>Receiver operating characteristic curves</w:t>
      </w:r>
      <w:r w:rsidR="007176C5" w:rsidRPr="003124BE">
        <w:t xml:space="preserve"> comparing the performance of the standard</w:t>
      </w:r>
      <w:r w:rsidR="00C0765D" w:rsidRPr="003124BE">
        <w:t xml:space="preserve"> </w:t>
      </w:r>
      <w:r w:rsidR="007176C5" w:rsidRPr="003124BE">
        <w:t xml:space="preserve">DIABLO and </w:t>
      </w:r>
      <w:r w:rsidR="00D3256D" w:rsidRPr="003124BE">
        <w:t>‘</w:t>
      </w:r>
      <w:r w:rsidR="007176C5" w:rsidRPr="003124BE">
        <w:t>multilevel DIABLO</w:t>
      </w:r>
      <w:r w:rsidR="00D3256D" w:rsidRPr="003124BE">
        <w:t xml:space="preserve">’ for repeated measures (mDIABLO) </w:t>
      </w:r>
      <w:r w:rsidR="007176C5" w:rsidRPr="003124BE">
        <w:t xml:space="preserve">using a leave-one-out cross-validation. </w:t>
      </w:r>
      <w:r w:rsidR="00DB7692" w:rsidRPr="003124BE">
        <w:rPr>
          <w:b/>
        </w:rPr>
        <w:t>c</w:t>
      </w:r>
      <w:r w:rsidR="007176C5" w:rsidRPr="003124BE">
        <w:rPr>
          <w:b/>
        </w:rPr>
        <w:t>)</w:t>
      </w:r>
      <w:r w:rsidR="007176C5" w:rsidRPr="003124BE">
        <w:t xml:space="preserve"> Component plots depicting the separation of the </w:t>
      </w:r>
      <w:r w:rsidR="00D81FDA" w:rsidRPr="003124BE">
        <w:t>pre</w:t>
      </w:r>
      <w:r w:rsidR="004C0EF9" w:rsidRPr="003124BE">
        <w:t>-</w:t>
      </w:r>
      <w:r w:rsidR="007951C3" w:rsidRPr="003124BE">
        <w:t xml:space="preserve"> and post-</w:t>
      </w:r>
      <w:r w:rsidR="00D81FDA" w:rsidRPr="003124BE">
        <w:t xml:space="preserve">challenge samples based on DIABLO and </w:t>
      </w:r>
      <w:r w:rsidR="00C25070" w:rsidRPr="003124BE">
        <w:t>mDIABLO</w:t>
      </w:r>
      <w:r w:rsidR="00D81FDA" w:rsidRPr="003124BE">
        <w:t xml:space="preserve">. </w:t>
      </w:r>
      <w:r w:rsidR="00DB7692" w:rsidRPr="003124BE">
        <w:rPr>
          <w:b/>
        </w:rPr>
        <w:t>d</w:t>
      </w:r>
      <w:r w:rsidR="00226B7D" w:rsidRPr="003124BE">
        <w:rPr>
          <w:b/>
        </w:rPr>
        <w:t>)</w:t>
      </w:r>
      <w:r w:rsidR="00226B7D" w:rsidRPr="003124BE">
        <w:t xml:space="preserve"> </w:t>
      </w:r>
      <w:r w:rsidR="00D3256D" w:rsidRPr="003124BE">
        <w:t>O</w:t>
      </w:r>
      <w:r w:rsidR="00226B7D" w:rsidRPr="003124BE">
        <w:t xml:space="preserve">verlapping features </w:t>
      </w:r>
      <w:r w:rsidR="00D3256D" w:rsidRPr="003124BE">
        <w:t xml:space="preserve">selected from either </w:t>
      </w:r>
      <w:r w:rsidR="00226B7D" w:rsidRPr="003124BE">
        <w:t xml:space="preserve">DIABLO </w:t>
      </w:r>
      <w:r w:rsidR="00D3256D" w:rsidRPr="003124BE">
        <w:t>or</w:t>
      </w:r>
      <w:r w:rsidR="00226B7D" w:rsidRPr="003124BE">
        <w:t xml:space="preserve"> mDIABLO. </w:t>
      </w:r>
      <w:r w:rsidR="00DB7692" w:rsidRPr="003124BE">
        <w:rPr>
          <w:b/>
        </w:rPr>
        <w:t>e</w:t>
      </w:r>
      <w:r w:rsidR="00226B7D" w:rsidRPr="003124BE">
        <w:rPr>
          <w:b/>
        </w:rPr>
        <w:t>)</w:t>
      </w:r>
      <w:r w:rsidR="00226B7D" w:rsidRPr="003124BE">
        <w:t xml:space="preserve"> Heatmap of the Pearson correlation</w:t>
      </w:r>
      <w:r w:rsidR="004C0EF9" w:rsidRPr="003124BE">
        <w:t xml:space="preserve"> values</w:t>
      </w:r>
      <w:r w:rsidR="00226B7D" w:rsidRPr="003124BE">
        <w:t xml:space="preserve"> between the features selected </w:t>
      </w:r>
      <w:r w:rsidR="00D3256D" w:rsidRPr="003124BE">
        <w:t xml:space="preserve">with </w:t>
      </w:r>
      <w:r w:rsidR="00226B7D" w:rsidRPr="003124BE">
        <w:t xml:space="preserve">mDIABLO. </w:t>
      </w:r>
      <w:r w:rsidR="00DB7692" w:rsidRPr="003124BE">
        <w:rPr>
          <w:b/>
        </w:rPr>
        <w:t>f</w:t>
      </w:r>
      <w:r w:rsidR="004C0EF9" w:rsidRPr="003124BE">
        <w:rPr>
          <w:b/>
        </w:rPr>
        <w:t>)</w:t>
      </w:r>
      <w:r w:rsidR="004C0EF9" w:rsidRPr="003124BE">
        <w:t xml:space="preserve"> Circos plot depicting the strongest correlations between different </w:t>
      </w:r>
      <w:r w:rsidR="00E06337" w:rsidRPr="003124BE">
        <w:t>omics</w:t>
      </w:r>
      <w:r w:rsidR="004C0EF9" w:rsidRPr="003124BE">
        <w:t xml:space="preserve"> features </w:t>
      </w:r>
      <w:r w:rsidR="00D3256D" w:rsidRPr="003124BE">
        <w:t xml:space="preserve">from </w:t>
      </w:r>
      <w:r w:rsidR="004C0EF9" w:rsidRPr="003124BE">
        <w:t>the mDIABLO panel.</w:t>
      </w:r>
    </w:p>
    <w:p w14:paraId="7FC230D6" w14:textId="77777777" w:rsidR="00C130A2" w:rsidRPr="003124BE" w:rsidRDefault="00C130A2" w:rsidP="00F21B8F">
      <w:pPr>
        <w:spacing w:line="480" w:lineRule="auto"/>
      </w:pPr>
    </w:p>
    <w:p w14:paraId="45F65024" w14:textId="5F79DC05" w:rsidR="006E3223" w:rsidRPr="003124BE" w:rsidRDefault="00CF3EFE" w:rsidP="001C59E4">
      <w:pPr>
        <w:spacing w:line="480" w:lineRule="auto"/>
      </w:pPr>
      <w:r w:rsidRPr="003124BE">
        <w:t>An allergen inhalation challenge was performed</w:t>
      </w:r>
      <w:r w:rsidR="00310D60" w:rsidRPr="003124BE">
        <w:t xml:space="preserve"> as</w:t>
      </w:r>
      <w:r w:rsidR="0028444D" w:rsidRPr="003124BE">
        <w:t xml:space="preserve"> we</w:t>
      </w:r>
      <w:r w:rsidR="00310D60" w:rsidRPr="003124BE">
        <w:t xml:space="preserve"> previously described</w:t>
      </w:r>
      <w:r w:rsidR="008916CA" w:rsidRPr="003124BE">
        <w:t xml:space="preserve"> in</w:t>
      </w:r>
      <w:r w:rsidR="0028444D" w:rsidRPr="003124BE">
        <w:t xml:space="preserve"> </w:t>
      </w:r>
      <w:r w:rsidR="00310D60" w:rsidRPr="003124BE">
        <w:fldChar w:fldCharType="begin"/>
      </w:r>
      <w:r w:rsidR="0013715E">
        <w:instrText xml:space="preserve"> ADDIN ZOTERO_ITEM CSL_CITATION {"citationID":"ats0rqk8kh","properties":{"formattedCitation":"[22,23]","plainCitation":"[22,23]"},"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310D60" w:rsidRPr="003124BE">
        <w:fldChar w:fldCharType="separate"/>
      </w:r>
      <w:r w:rsidR="0013715E">
        <w:rPr>
          <w:noProof/>
        </w:rPr>
        <w:t>[22,23]</w:t>
      </w:r>
      <w:r w:rsidR="00310D60" w:rsidRPr="003124BE">
        <w:fldChar w:fldCharType="end"/>
      </w:r>
      <w:r w:rsidRPr="003124BE">
        <w:t xml:space="preserve"> in 14 subjects and blood samples were collected before</w:t>
      </w:r>
      <w:r w:rsidR="00852FCF" w:rsidRPr="003124BE">
        <w:t xml:space="preserve"> (pre)</w:t>
      </w:r>
      <w:r w:rsidRPr="003124BE">
        <w:t xml:space="preserve"> and two hours after </w:t>
      </w:r>
      <w:r w:rsidR="00852FCF" w:rsidRPr="003124BE">
        <w:t xml:space="preserve">(post) </w:t>
      </w:r>
      <w:r w:rsidRPr="003124BE">
        <w:t>challenge</w:t>
      </w:r>
      <w:r w:rsidR="006E3223" w:rsidRPr="003124BE">
        <w:t xml:space="preserve"> and </w:t>
      </w:r>
      <w:r w:rsidR="006E3223" w:rsidRPr="003124BE">
        <w:lastRenderedPageBreak/>
        <w:t>cell-type frequencies, leukocyte gene transcript expression and plasma metabolite abundances were determined for all samples (</w:t>
      </w:r>
      <w:r w:rsidR="006E3223" w:rsidRPr="003124BE">
        <w:rPr>
          <w:b/>
        </w:rPr>
        <w:t>Table 1</w:t>
      </w:r>
      <w:r w:rsidR="006E3223" w:rsidRPr="003124BE">
        <w:t xml:space="preserve">). We observed a net </w:t>
      </w:r>
      <w:r w:rsidR="007B2A5A" w:rsidRPr="003124BE">
        <w:t>decline in lung function after allergen inhalation challenge</w:t>
      </w:r>
      <w:r w:rsidR="006E3223" w:rsidRPr="003124BE">
        <w:t xml:space="preserve"> (</w:t>
      </w:r>
      <w:r w:rsidR="006E3223" w:rsidRPr="003124BE">
        <w:rPr>
          <w:b/>
        </w:rPr>
        <w:t>Suppl</w:t>
      </w:r>
      <w:r w:rsidR="00141E73" w:rsidRPr="003124BE">
        <w:rPr>
          <w:b/>
        </w:rPr>
        <w:t>ementary Fig.</w:t>
      </w:r>
      <w:r w:rsidR="006E3223" w:rsidRPr="003124BE">
        <w:rPr>
          <w:b/>
        </w:rPr>
        <w:t xml:space="preserve"> 8)</w:t>
      </w:r>
      <w:r w:rsidR="006E3223" w:rsidRPr="003124BE">
        <w:t xml:space="preserve">, thus the </w:t>
      </w:r>
      <w:r w:rsidR="007B2A5A" w:rsidRPr="003124BE">
        <w:t xml:space="preserve">goal of this study was to identify perturbed molecular mechanisms in the blood in response to allergen inhalation challenge. </w:t>
      </w:r>
    </w:p>
    <w:p w14:paraId="3F18BFF8" w14:textId="3E3C97F8" w:rsidR="004F1901" w:rsidRPr="003124BE" w:rsidRDefault="00856CAF" w:rsidP="009A7C7F">
      <w:pPr>
        <w:spacing w:line="480" w:lineRule="auto"/>
        <w:ind w:firstLine="720"/>
        <w:rPr>
          <w:rFonts w:eastAsia="Times New Roman"/>
        </w:rPr>
      </w:pPr>
      <w:r w:rsidRPr="003124BE">
        <w:t>A module based approach (also known as eigengene summarization</w:t>
      </w:r>
      <w:r w:rsidR="007A5539" w:rsidRPr="003124BE">
        <w:t xml:space="preserve"> </w:t>
      </w:r>
      <w:r w:rsidR="007A5539" w:rsidRPr="003124BE">
        <w:fldChar w:fldCharType="begin"/>
      </w:r>
      <w:r w:rsidR="0013715E">
        <w:instrText xml:space="preserve"> ADDIN ZOTERO_ITEM CSL_CITATION {"citationID":"ara7ufk6ro","properties":{"formattedCitation":"[20]","plainCitation":"[20]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7A5539" w:rsidRPr="003124BE">
        <w:fldChar w:fldCharType="separate"/>
      </w:r>
      <w:r w:rsidR="0013715E">
        <w:rPr>
          <w:noProof/>
        </w:rPr>
        <w:t>[20]</w:t>
      </w:r>
      <w:r w:rsidR="007A5539" w:rsidRPr="003124BE">
        <w:fldChar w:fldCharType="end"/>
      </w:r>
      <w:r w:rsidR="004F1901" w:rsidRPr="003124BE">
        <w:t xml:space="preserve">, </w:t>
      </w:r>
      <w:r w:rsidR="004F1901" w:rsidRPr="003124BE">
        <w:rPr>
          <w:b/>
        </w:rPr>
        <w:t>see Methods</w:t>
      </w:r>
      <w:r w:rsidRPr="003124BE">
        <w:t xml:space="preserve">) was used to transform both the gene expression and metabolite datasets into pathway datasets. Consequently, each variable in those two datasets now represented the pathway activity expression level for each sample instead of direct gene/metabolite expression. </w:t>
      </w:r>
      <w:r w:rsidRPr="003124BE">
        <w:rPr>
          <w:rFonts w:eastAsia="Times New Roman"/>
        </w:rPr>
        <w:t>The mRNA dataset was transformed into a dataset</w:t>
      </w:r>
      <w:r w:rsidR="006D6281" w:rsidRPr="003124BE">
        <w:rPr>
          <w:rFonts w:eastAsia="Times New Roman"/>
        </w:rPr>
        <w:t xml:space="preserve"> </w:t>
      </w:r>
      <w:r w:rsidR="008967CF" w:rsidRPr="003124BE">
        <w:rPr>
          <w:rFonts w:eastAsia="Times New Roman"/>
        </w:rPr>
        <w:t xml:space="preserve">of </w:t>
      </w:r>
      <w:r w:rsidR="006C77AC" w:rsidRPr="003124BE">
        <w:rPr>
          <w:rFonts w:eastAsia="Times New Roman"/>
        </w:rPr>
        <w:t>metabolic</w:t>
      </w:r>
      <w:r w:rsidR="008967CF" w:rsidRPr="003124BE">
        <w:rPr>
          <w:rFonts w:eastAsia="Times New Roman"/>
        </w:rPr>
        <w:t xml:space="preserve"> pathways </w:t>
      </w:r>
      <w:r w:rsidR="006D6281" w:rsidRPr="003124BE">
        <w:rPr>
          <w:rFonts w:eastAsia="Times New Roman"/>
        </w:rPr>
        <w:t>(</w:t>
      </w:r>
      <w:r w:rsidR="006C77AC" w:rsidRPr="003124BE">
        <w:rPr>
          <w:rFonts w:eastAsia="Times New Roman"/>
        </w:rPr>
        <w:t>based on the Kyoto Encyclopedia of Genes and Genomes, KEGG</w:t>
      </w:r>
      <w:r w:rsidR="006D6281" w:rsidRPr="003124BE">
        <w:rPr>
          <w:rFonts w:eastAsia="Times New Roman"/>
        </w:rPr>
        <w:t>)</w:t>
      </w:r>
      <w:r w:rsidRPr="003124BE">
        <w:rPr>
          <w:rFonts w:eastAsia="Times New Roman"/>
        </w:rPr>
        <w:t xml:space="preserve"> whereas the metabolite dataset was transformed into a metabolite pathway dataset</w:t>
      </w:r>
      <w:r w:rsidR="006E12DE" w:rsidRPr="003124BE">
        <w:rPr>
          <w:rFonts w:eastAsia="Times New Roman"/>
        </w:rPr>
        <w:t xml:space="preserve"> (</w:t>
      </w:r>
      <w:r w:rsidR="006E12DE" w:rsidRPr="003124BE">
        <w:rPr>
          <w:rFonts w:eastAsia="Times New Roman"/>
          <w:b/>
        </w:rPr>
        <w:t>Fig</w:t>
      </w:r>
      <w:r w:rsidR="00AB7B7D" w:rsidRPr="003124BE">
        <w:rPr>
          <w:rFonts w:eastAsia="Times New Roman"/>
          <w:b/>
        </w:rPr>
        <w:t>.</w:t>
      </w:r>
      <w:r w:rsidR="006E12DE" w:rsidRPr="003124BE">
        <w:rPr>
          <w:rFonts w:eastAsia="Times New Roman"/>
          <w:b/>
        </w:rPr>
        <w:t xml:space="preserve"> 5</w:t>
      </w:r>
      <w:r w:rsidR="005B0281" w:rsidRPr="003124BE">
        <w:rPr>
          <w:rFonts w:eastAsia="Times New Roman"/>
          <w:b/>
        </w:rPr>
        <w:t>a</w:t>
      </w:r>
      <w:r w:rsidR="006E12DE" w:rsidRPr="003124BE">
        <w:rPr>
          <w:rFonts w:eastAsia="Times New Roman"/>
        </w:rPr>
        <w:t>)</w:t>
      </w:r>
      <w:r w:rsidRPr="003124BE">
        <w:rPr>
          <w:rFonts w:eastAsia="Times New Roman"/>
        </w:rPr>
        <w:t xml:space="preserve">. To account for the repeated measures experimental design, </w:t>
      </w:r>
      <w:r w:rsidR="00705593" w:rsidRPr="003124BE">
        <w:rPr>
          <w:rFonts w:eastAsia="Times New Roman"/>
        </w:rPr>
        <w:t>a multilevel approach</w:t>
      </w:r>
      <w:r w:rsidR="006E3223" w:rsidRPr="003124BE">
        <w:rPr>
          <w:rFonts w:eastAsia="Times New Roman"/>
        </w:rPr>
        <w:t xml:space="preserve"> </w:t>
      </w:r>
      <w:r w:rsidR="007A7D33" w:rsidRPr="003124BE">
        <w:rPr>
          <w:rFonts w:eastAsia="Times New Roman"/>
        </w:rPr>
        <w:fldChar w:fldCharType="begin"/>
      </w:r>
      <w:r w:rsidR="0013715E">
        <w:rPr>
          <w:rFonts w:eastAsia="Times New Roman"/>
        </w:rPr>
        <w:instrText xml:space="preserve"> ADDIN ZOTERO_ITEM CSL_CITATION {"citationID":"a20n76s54bg","properties":{"formattedCitation":"[29]","plainCitation":"[29]"},"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7A7D33" w:rsidRPr="003124BE">
        <w:rPr>
          <w:rFonts w:eastAsia="Times New Roman"/>
        </w:rPr>
        <w:fldChar w:fldCharType="separate"/>
      </w:r>
      <w:r w:rsidR="0013715E">
        <w:rPr>
          <w:rFonts w:eastAsia="Times New Roman"/>
          <w:noProof/>
        </w:rPr>
        <w:t>[29]</w:t>
      </w:r>
      <w:r w:rsidR="007A7D33" w:rsidRPr="003124BE">
        <w:rPr>
          <w:rFonts w:eastAsia="Times New Roman"/>
        </w:rPr>
        <w:fldChar w:fldCharType="end"/>
      </w:r>
      <w:r w:rsidR="00705593" w:rsidRPr="003124BE">
        <w:rPr>
          <w:rFonts w:eastAsia="Times New Roman"/>
        </w:rPr>
        <w:t xml:space="preserve"> </w:t>
      </w:r>
      <w:r w:rsidR="006E3223" w:rsidRPr="003124BE">
        <w:rPr>
          <w:rFonts w:eastAsia="Times New Roman"/>
        </w:rPr>
        <w:t xml:space="preserve">was </w:t>
      </w:r>
      <w:r w:rsidR="005B0281" w:rsidRPr="003124BE">
        <w:rPr>
          <w:rFonts w:eastAsia="Times New Roman"/>
        </w:rPr>
        <w:t xml:space="preserve">first </w:t>
      </w:r>
      <w:r w:rsidR="00705593" w:rsidRPr="003124BE">
        <w:rPr>
          <w:rFonts w:eastAsia="Times New Roman"/>
        </w:rPr>
        <w:t>used to</w:t>
      </w:r>
      <w:r w:rsidR="005B0281" w:rsidRPr="003124BE">
        <w:rPr>
          <w:rFonts w:eastAsia="Times New Roman"/>
        </w:rPr>
        <w:t xml:space="preserve"> extract the</w:t>
      </w:r>
      <w:r w:rsidR="00705593" w:rsidRPr="003124BE">
        <w:rPr>
          <w:rFonts w:eastAsia="Times New Roman"/>
        </w:rPr>
        <w:t xml:space="preserve"> </w:t>
      </w:r>
      <w:r w:rsidR="007A7D33" w:rsidRPr="003124BE">
        <w:rPr>
          <w:rFonts w:eastAsia="Times New Roman"/>
        </w:rPr>
        <w:t>within-sample variation</w:t>
      </w:r>
      <w:r w:rsidR="006E3223" w:rsidRPr="003124BE">
        <w:rPr>
          <w:rFonts w:eastAsia="Times New Roman"/>
        </w:rPr>
        <w:t xml:space="preserve"> </w:t>
      </w:r>
      <w:r w:rsidR="00705593" w:rsidRPr="003124BE">
        <w:rPr>
          <w:rFonts w:eastAsia="Times New Roman"/>
        </w:rPr>
        <w:t>from each dataset</w:t>
      </w:r>
      <w:r w:rsidR="006E12DE" w:rsidRPr="003124BE">
        <w:rPr>
          <w:rFonts w:eastAsia="Times New Roman"/>
        </w:rPr>
        <w:t xml:space="preserve"> </w:t>
      </w:r>
      <w:r w:rsidRPr="003124BE">
        <w:rPr>
          <w:rFonts w:eastAsia="Times New Roman"/>
        </w:rPr>
        <w:t>(</w:t>
      </w:r>
      <w:r w:rsidRPr="003124BE">
        <w:rPr>
          <w:rFonts w:eastAsia="Times New Roman"/>
          <w:b/>
        </w:rPr>
        <w:t>see Methods</w:t>
      </w:r>
      <w:r w:rsidRPr="003124BE">
        <w:rPr>
          <w:rFonts w:eastAsia="Times New Roman"/>
        </w:rPr>
        <w:t>)</w:t>
      </w:r>
      <w:r w:rsidR="006E3223" w:rsidRPr="003124BE">
        <w:rPr>
          <w:rFonts w:eastAsia="Times New Roman"/>
        </w:rPr>
        <w:t xml:space="preserve">, </w:t>
      </w:r>
      <w:r w:rsidR="007A7D33" w:rsidRPr="003124BE">
        <w:rPr>
          <w:rFonts w:eastAsia="Times New Roman"/>
        </w:rPr>
        <w:t>and then</w:t>
      </w:r>
      <w:r w:rsidR="006E3223" w:rsidRPr="003124BE">
        <w:rPr>
          <w:rFonts w:eastAsia="Times New Roman"/>
        </w:rPr>
        <w:t xml:space="preserve"> </w:t>
      </w:r>
      <w:r w:rsidR="005B0281" w:rsidRPr="003124BE">
        <w:rPr>
          <w:rFonts w:eastAsia="Times New Roman"/>
        </w:rPr>
        <w:t>DIABLO was applied</w:t>
      </w:r>
      <w:r w:rsidR="006E3223" w:rsidRPr="003124BE">
        <w:rPr>
          <w:rFonts w:eastAsia="Times New Roman"/>
        </w:rPr>
        <w:t xml:space="preserve"> </w:t>
      </w:r>
      <w:r w:rsidR="006E12DE" w:rsidRPr="003124BE">
        <w:rPr>
          <w:rFonts w:eastAsia="Times New Roman"/>
        </w:rPr>
        <w:t>to identify a multi</w:t>
      </w:r>
      <w:r w:rsidR="007A7D33" w:rsidRPr="003124BE">
        <w:rPr>
          <w:rFonts w:eastAsia="Times New Roman"/>
        </w:rPr>
        <w:t>-</w:t>
      </w:r>
      <w:r w:rsidR="00E06337" w:rsidRPr="003124BE">
        <w:rPr>
          <w:rFonts w:eastAsia="Times New Roman"/>
        </w:rPr>
        <w:t>omics</w:t>
      </w:r>
      <w:r w:rsidR="006E12DE" w:rsidRPr="003124BE">
        <w:rPr>
          <w:rFonts w:eastAsia="Times New Roman"/>
        </w:rPr>
        <w:t xml:space="preserve"> biomarker panel consisting of cells, gene and metabolite modules that discriminated pre</w:t>
      </w:r>
      <w:r w:rsidR="00E37B9E" w:rsidRPr="003124BE">
        <w:rPr>
          <w:rFonts w:eastAsia="Times New Roman"/>
        </w:rPr>
        <w:t>-</w:t>
      </w:r>
      <w:r w:rsidR="006E12DE" w:rsidRPr="003124BE">
        <w:rPr>
          <w:rFonts w:eastAsia="Times New Roman"/>
        </w:rPr>
        <w:t xml:space="preserve"> from post-challenge samples.</w:t>
      </w:r>
      <w:r w:rsidR="00E37B9E" w:rsidRPr="003124BE">
        <w:rPr>
          <w:rFonts w:eastAsia="Times New Roman"/>
        </w:rPr>
        <w:t xml:space="preserve"> We contrast </w:t>
      </w:r>
      <w:r w:rsidR="00A03B8A" w:rsidRPr="003124BE">
        <w:rPr>
          <w:rFonts w:eastAsia="Times New Roman"/>
        </w:rPr>
        <w:t xml:space="preserve">the resulting </w:t>
      </w:r>
      <w:r w:rsidR="006E3223" w:rsidRPr="003124BE">
        <w:rPr>
          <w:rFonts w:eastAsia="Times New Roman"/>
        </w:rPr>
        <w:t>‘</w:t>
      </w:r>
      <w:r w:rsidR="00705593" w:rsidRPr="003124BE">
        <w:rPr>
          <w:rFonts w:eastAsia="Times New Roman"/>
        </w:rPr>
        <w:t xml:space="preserve">multilevel </w:t>
      </w:r>
      <w:r w:rsidR="00A03B8A" w:rsidRPr="003124BE">
        <w:rPr>
          <w:rFonts w:eastAsia="Times New Roman"/>
        </w:rPr>
        <w:t>DIABLO</w:t>
      </w:r>
      <w:r w:rsidR="006E3223" w:rsidRPr="003124BE">
        <w:rPr>
          <w:rFonts w:eastAsia="Times New Roman"/>
        </w:rPr>
        <w:t>’</w:t>
      </w:r>
      <w:r w:rsidR="00A03B8A" w:rsidRPr="003124BE">
        <w:rPr>
          <w:rFonts w:eastAsia="Times New Roman"/>
        </w:rPr>
        <w:t xml:space="preserve"> (</w:t>
      </w:r>
      <w:r w:rsidR="00705593" w:rsidRPr="003124BE">
        <w:rPr>
          <w:rFonts w:eastAsia="Times New Roman"/>
        </w:rPr>
        <w:t>mDIABLO</w:t>
      </w:r>
      <w:r w:rsidR="00A03B8A" w:rsidRPr="003124BE">
        <w:rPr>
          <w:rFonts w:eastAsia="Times New Roman"/>
        </w:rPr>
        <w:t xml:space="preserve">) with a standard DIABLO model that </w:t>
      </w:r>
      <w:r w:rsidR="006E3223" w:rsidRPr="003124BE">
        <w:rPr>
          <w:rFonts w:eastAsia="Times New Roman"/>
        </w:rPr>
        <w:t>disregards</w:t>
      </w:r>
      <w:r w:rsidR="00A03B8A" w:rsidRPr="003124BE">
        <w:rPr>
          <w:rFonts w:eastAsia="Times New Roman"/>
        </w:rPr>
        <w:t xml:space="preserve"> the paired nature of this study by comparing their cross-validation classification performance</w:t>
      </w:r>
      <w:r w:rsidR="00D440BC" w:rsidRPr="003124BE">
        <w:rPr>
          <w:rFonts w:eastAsia="Times New Roman"/>
        </w:rPr>
        <w:t>s</w:t>
      </w:r>
      <w:r w:rsidR="00A03B8A" w:rsidRPr="003124BE">
        <w:rPr>
          <w:rFonts w:eastAsia="Times New Roman"/>
        </w:rPr>
        <w:t xml:space="preserve"> (</w:t>
      </w:r>
      <w:r w:rsidR="00A03B8A" w:rsidRPr="003124BE">
        <w:rPr>
          <w:rFonts w:eastAsia="Times New Roman"/>
          <w:b/>
        </w:rPr>
        <w:t>Fig</w:t>
      </w:r>
      <w:r w:rsidR="00AB7B7D" w:rsidRPr="003124BE">
        <w:rPr>
          <w:rFonts w:eastAsia="Times New Roman"/>
          <w:b/>
        </w:rPr>
        <w:t>.</w:t>
      </w:r>
      <w:r w:rsidR="00A03B8A" w:rsidRPr="003124BE">
        <w:rPr>
          <w:rFonts w:eastAsia="Times New Roman"/>
          <w:b/>
        </w:rPr>
        <w:t xml:space="preserve"> 5</w:t>
      </w:r>
      <w:r w:rsidR="005B0281" w:rsidRPr="003124BE">
        <w:rPr>
          <w:rFonts w:eastAsia="Times New Roman"/>
          <w:b/>
        </w:rPr>
        <w:t>b</w:t>
      </w:r>
      <w:r w:rsidR="00A03B8A" w:rsidRPr="003124BE">
        <w:rPr>
          <w:rFonts w:eastAsia="Times New Roman"/>
        </w:rPr>
        <w:t>).</w:t>
      </w:r>
      <w:r w:rsidR="008B50B0" w:rsidRPr="003124BE">
        <w:rPr>
          <w:rFonts w:eastAsia="Times New Roman"/>
        </w:rPr>
        <w:t xml:space="preserve"> </w:t>
      </w:r>
      <w:r w:rsidR="00D440BC" w:rsidRPr="003124BE">
        <w:rPr>
          <w:rFonts w:eastAsia="Times New Roman"/>
        </w:rPr>
        <w:t>mDIABLO strongly out</w:t>
      </w:r>
      <w:r w:rsidR="006E3223" w:rsidRPr="003124BE">
        <w:rPr>
          <w:rFonts w:eastAsia="Times New Roman"/>
        </w:rPr>
        <w:t>-</w:t>
      </w:r>
      <w:r w:rsidR="00D440BC" w:rsidRPr="003124BE">
        <w:rPr>
          <w:rFonts w:eastAsia="Times New Roman"/>
        </w:rPr>
        <w:t xml:space="preserve">performed DIABLO </w:t>
      </w:r>
      <w:r w:rsidR="006E3223" w:rsidRPr="003124BE">
        <w:rPr>
          <w:rFonts w:eastAsia="Times New Roman"/>
        </w:rPr>
        <w:t>(</w:t>
      </w:r>
      <w:r w:rsidR="00C0765D" w:rsidRPr="003124BE">
        <w:rPr>
          <w:rFonts w:eastAsia="Times New Roman"/>
        </w:rPr>
        <w:t>AUC=</w:t>
      </w:r>
      <w:r w:rsidR="00D440BC" w:rsidRPr="003124BE">
        <w:rPr>
          <w:rFonts w:eastAsia="Times New Roman"/>
        </w:rPr>
        <w:t xml:space="preserve">98.5% vs. </w:t>
      </w:r>
      <w:r w:rsidR="00C0765D" w:rsidRPr="003124BE">
        <w:rPr>
          <w:rFonts w:eastAsia="Times New Roman"/>
        </w:rPr>
        <w:t>AUC=</w:t>
      </w:r>
      <w:r w:rsidR="00D440BC" w:rsidRPr="003124BE">
        <w:rPr>
          <w:rFonts w:eastAsia="Times New Roman"/>
        </w:rPr>
        <w:t>62.2%</w:t>
      </w:r>
      <w:r w:rsidR="006E3223" w:rsidRPr="003124BE">
        <w:rPr>
          <w:rFonts w:eastAsia="Times New Roman"/>
        </w:rPr>
        <w:t>, leave-one-out cross-validation,</w:t>
      </w:r>
      <w:r w:rsidR="00B57621" w:rsidRPr="003124BE">
        <w:rPr>
          <w:rFonts w:eastAsia="Times New Roman"/>
        </w:rPr>
        <w:t xml:space="preserve"> </w:t>
      </w:r>
      <w:r w:rsidR="00B57621" w:rsidRPr="003124BE">
        <w:rPr>
          <w:rFonts w:eastAsia="Times New Roman"/>
          <w:b/>
        </w:rPr>
        <w:t>see M</w:t>
      </w:r>
      <w:r w:rsidR="00C125A7" w:rsidRPr="003124BE">
        <w:rPr>
          <w:rFonts w:eastAsia="Times New Roman"/>
          <w:b/>
        </w:rPr>
        <w:t>ethods</w:t>
      </w:r>
      <w:r w:rsidR="00C125A7" w:rsidRPr="003124BE">
        <w:rPr>
          <w:rFonts w:eastAsia="Times New Roman"/>
        </w:rPr>
        <w:t>)</w:t>
      </w:r>
      <w:r w:rsidR="00D440BC" w:rsidRPr="003124BE">
        <w:rPr>
          <w:rFonts w:eastAsia="Times New Roman"/>
        </w:rPr>
        <w:t>.</w:t>
      </w:r>
      <w:r w:rsidR="00C125A7" w:rsidRPr="003124BE">
        <w:rPr>
          <w:rFonts w:eastAsia="Times New Roman"/>
        </w:rPr>
        <w:t xml:space="preserve"> </w:t>
      </w:r>
      <w:r w:rsidR="00894146" w:rsidRPr="003124BE">
        <w:rPr>
          <w:rFonts w:eastAsia="Times New Roman"/>
        </w:rPr>
        <w:t xml:space="preserve">We observed a </w:t>
      </w:r>
      <w:r w:rsidR="00071463" w:rsidRPr="003124BE">
        <w:rPr>
          <w:rFonts w:eastAsia="Times New Roman"/>
        </w:rPr>
        <w:t>greater degree of separation between the pre</w:t>
      </w:r>
      <w:r w:rsidR="00CD7E11" w:rsidRPr="003124BE">
        <w:rPr>
          <w:rFonts w:eastAsia="Times New Roman"/>
        </w:rPr>
        <w:t>-</w:t>
      </w:r>
      <w:r w:rsidR="00880090" w:rsidRPr="003124BE">
        <w:rPr>
          <w:rFonts w:eastAsia="Times New Roman"/>
        </w:rPr>
        <w:t xml:space="preserve"> and post-</w:t>
      </w:r>
      <w:r w:rsidR="00071463" w:rsidRPr="003124BE">
        <w:rPr>
          <w:rFonts w:eastAsia="Times New Roman"/>
        </w:rPr>
        <w:t>challenge samples for mDIABLO compared to DIABLO</w:t>
      </w:r>
      <w:r w:rsidR="00894146" w:rsidRPr="003124BE">
        <w:rPr>
          <w:rFonts w:eastAsia="Times New Roman"/>
        </w:rPr>
        <w:t xml:space="preserve"> (</w:t>
      </w:r>
      <w:r w:rsidR="000D4168" w:rsidRPr="003124BE">
        <w:rPr>
          <w:rFonts w:eastAsia="Times New Roman"/>
          <w:b/>
        </w:rPr>
        <w:t>Fig. 5c</w:t>
      </w:r>
      <w:r w:rsidR="00894146" w:rsidRPr="003124BE">
        <w:rPr>
          <w:rFonts w:eastAsia="Times New Roman"/>
          <w:b/>
        </w:rPr>
        <w:t>)</w:t>
      </w:r>
      <w:r w:rsidR="00071463" w:rsidRPr="003124BE">
        <w:rPr>
          <w:rFonts w:eastAsia="Times New Roman"/>
        </w:rPr>
        <w:t xml:space="preserve">. </w:t>
      </w:r>
      <w:r w:rsidR="001C59E4" w:rsidRPr="003124BE">
        <w:rPr>
          <w:rFonts w:eastAsia="Times New Roman"/>
        </w:rPr>
        <w:t xml:space="preserve">Common </w:t>
      </w:r>
      <w:r w:rsidR="00CD7E11" w:rsidRPr="003124BE">
        <w:rPr>
          <w:rFonts w:eastAsia="Times New Roman"/>
        </w:rPr>
        <w:t xml:space="preserve">features (pathways) </w:t>
      </w:r>
      <w:r w:rsidR="00C637A5" w:rsidRPr="003124BE">
        <w:rPr>
          <w:rFonts w:eastAsia="Times New Roman"/>
        </w:rPr>
        <w:t xml:space="preserve">were identified across </w:t>
      </w:r>
      <w:r w:rsidR="00E06337" w:rsidRPr="003124BE">
        <w:rPr>
          <w:rFonts w:eastAsia="Times New Roman"/>
        </w:rPr>
        <w:t>omics</w:t>
      </w:r>
      <w:r w:rsidR="00C637A5" w:rsidRPr="003124BE">
        <w:rPr>
          <w:rFonts w:eastAsia="Times New Roman"/>
        </w:rPr>
        <w:t>-types</w:t>
      </w:r>
      <w:r w:rsidR="00CD7E11" w:rsidRPr="003124BE">
        <w:rPr>
          <w:rFonts w:eastAsia="Times New Roman"/>
        </w:rPr>
        <w:t xml:space="preserve"> in the mDIABLO model (maroon bars)</w:t>
      </w:r>
      <w:r w:rsidR="001C59E4" w:rsidRPr="003124BE">
        <w:rPr>
          <w:rFonts w:eastAsia="Times New Roman"/>
        </w:rPr>
        <w:t>, but not the standard DIABLO model (</w:t>
      </w:r>
      <w:r w:rsidR="001C59E4" w:rsidRPr="003124BE">
        <w:rPr>
          <w:rFonts w:eastAsia="Times New Roman"/>
          <w:b/>
        </w:rPr>
        <w:t>Fig</w:t>
      </w:r>
      <w:r w:rsidR="000D4168" w:rsidRPr="003124BE">
        <w:rPr>
          <w:rFonts w:eastAsia="Times New Roman"/>
          <w:b/>
        </w:rPr>
        <w:t>.</w:t>
      </w:r>
      <w:r w:rsidR="001C59E4" w:rsidRPr="003124BE">
        <w:rPr>
          <w:rFonts w:eastAsia="Times New Roman"/>
          <w:b/>
        </w:rPr>
        <w:t xml:space="preserve"> 5</w:t>
      </w:r>
      <w:r w:rsidR="000D4168" w:rsidRPr="003124BE">
        <w:rPr>
          <w:rFonts w:eastAsia="Times New Roman"/>
          <w:b/>
        </w:rPr>
        <w:t>d</w:t>
      </w:r>
      <w:r w:rsidR="001C59E4" w:rsidRPr="003124BE">
        <w:rPr>
          <w:rFonts w:eastAsia="Times New Roman"/>
        </w:rPr>
        <w:t>)</w:t>
      </w:r>
      <w:r w:rsidR="00CD7E11" w:rsidRPr="003124BE">
        <w:rPr>
          <w:rFonts w:eastAsia="Times New Roman"/>
        </w:rPr>
        <w:t xml:space="preserve">. </w:t>
      </w:r>
      <w:r w:rsidR="005C09F4" w:rsidRPr="003124BE">
        <w:rPr>
          <w:rFonts w:eastAsia="Times New Roman"/>
        </w:rPr>
        <w:t xml:space="preserve">Tryptophan metabolism and </w:t>
      </w:r>
      <w:r w:rsidR="005C09F4" w:rsidRPr="003124BE">
        <w:t xml:space="preserve">Valine, leucine and isoleucine metabolism pathways </w:t>
      </w:r>
      <w:r w:rsidR="00EB2FC5" w:rsidRPr="003124BE">
        <w:t>were identified in the gene and metabolite module datasets using mDIABLO.</w:t>
      </w:r>
      <w:r w:rsidR="00DE1898" w:rsidRPr="003124BE">
        <w:t xml:space="preserve"> </w:t>
      </w:r>
      <w:r w:rsidR="00AF4422" w:rsidRPr="003124BE">
        <w:t xml:space="preserve">The </w:t>
      </w:r>
      <w:r w:rsidR="00237FDA" w:rsidRPr="003124BE">
        <w:t xml:space="preserve">heatmap of </w:t>
      </w:r>
      <w:r w:rsidR="005D58D7" w:rsidRPr="003124BE">
        <w:t xml:space="preserve">pairwise </w:t>
      </w:r>
      <w:r w:rsidR="00AF4422" w:rsidRPr="003124BE">
        <w:lastRenderedPageBreak/>
        <w:t>association</w:t>
      </w:r>
      <w:r w:rsidR="005D58D7" w:rsidRPr="003124BE">
        <w:t>s</w:t>
      </w:r>
      <w:r w:rsidR="00AF4422" w:rsidRPr="003124BE">
        <w:t xml:space="preserve"> </w:t>
      </w:r>
      <w:r w:rsidR="005D58D7" w:rsidRPr="003124BE">
        <w:t xml:space="preserve">of </w:t>
      </w:r>
      <w:r w:rsidR="00237FDA" w:rsidRPr="003124BE">
        <w:t>all</w:t>
      </w:r>
      <w:r w:rsidR="00AF4422" w:rsidRPr="003124BE">
        <w:t xml:space="preserve"> features identified </w:t>
      </w:r>
      <w:r w:rsidR="00894146" w:rsidRPr="003124BE">
        <w:t xml:space="preserve">with </w:t>
      </w:r>
      <w:r w:rsidR="00AF4422" w:rsidRPr="003124BE">
        <w:t xml:space="preserve">mDIABLO </w:t>
      </w:r>
      <w:r w:rsidR="000D4168" w:rsidRPr="003124BE">
        <w:t>demonstrated</w:t>
      </w:r>
      <w:r w:rsidR="00237FDA" w:rsidRPr="003124BE">
        <w:t xml:space="preserve"> the ability of DIABLO to select groups of correlated features which are predictive of pre and post-challenge samples.</w:t>
      </w:r>
      <w:r w:rsidR="00C22932" w:rsidRPr="003124BE">
        <w:t xml:space="preserve"> </w:t>
      </w:r>
      <w:r w:rsidR="00224F65" w:rsidRPr="003124BE">
        <w:t xml:space="preserve">The Asthma pathway </w:t>
      </w:r>
      <w:r w:rsidR="00894146" w:rsidRPr="003124BE">
        <w:t xml:space="preserve">was </w:t>
      </w:r>
      <w:r w:rsidR="00224F65" w:rsidRPr="003124BE">
        <w:t>also identified</w:t>
      </w:r>
      <w:r w:rsidR="00C22932" w:rsidRPr="003124BE">
        <w:t xml:space="preserve"> [</w:t>
      </w:r>
      <w:r w:rsidR="00224F65" w:rsidRPr="003124BE">
        <w:rPr>
          <w:rFonts w:eastAsia="Times New Roman"/>
        </w:rPr>
        <w:t>even though individual gene members were not significantly altered post-challenge</w:t>
      </w:r>
      <w:r w:rsidR="00A5743F" w:rsidRPr="003124BE">
        <w:rPr>
          <w:rFonts w:eastAsia="Times New Roman"/>
        </w:rPr>
        <w:t xml:space="preserve"> (</w:t>
      </w:r>
      <w:r w:rsidR="00FA772A" w:rsidRPr="003124BE">
        <w:rPr>
          <w:rFonts w:eastAsia="Times New Roman"/>
          <w:b/>
        </w:rPr>
        <w:t>Suppl</w:t>
      </w:r>
      <w:r w:rsidR="000D4168" w:rsidRPr="003124BE">
        <w:rPr>
          <w:rFonts w:eastAsia="Times New Roman"/>
          <w:b/>
        </w:rPr>
        <w:t>ementary Fig.</w:t>
      </w:r>
      <w:r w:rsidR="00FA772A" w:rsidRPr="003124BE">
        <w:rPr>
          <w:rFonts w:eastAsia="Times New Roman"/>
          <w:b/>
        </w:rPr>
        <w:t xml:space="preserve"> 9</w:t>
      </w:r>
      <w:r w:rsidR="00224F65" w:rsidRPr="003124BE">
        <w:t>)</w:t>
      </w:r>
      <w:r w:rsidR="00C22932" w:rsidRPr="003124BE">
        <w:t>]</w:t>
      </w:r>
      <w:r w:rsidR="00224F65" w:rsidRPr="003124BE">
        <w:t xml:space="preserve"> and </w:t>
      </w:r>
      <w:r w:rsidR="00A5743F" w:rsidRPr="003124BE">
        <w:t>w</w:t>
      </w:r>
      <w:r w:rsidR="00C22932" w:rsidRPr="003124BE">
        <w:t>as</w:t>
      </w:r>
      <w:r w:rsidR="00A5743F" w:rsidRPr="003124BE">
        <w:t xml:space="preserve"> negatively associated with </w:t>
      </w:r>
      <w:r w:rsidR="00224F65" w:rsidRPr="003124BE">
        <w:t xml:space="preserve">Butanoate metabolism and </w:t>
      </w:r>
      <w:r w:rsidR="005D58D7" w:rsidRPr="003124BE">
        <w:t>positively</w:t>
      </w:r>
      <w:r w:rsidR="00A5743F" w:rsidRPr="003124BE">
        <w:t xml:space="preserve"> </w:t>
      </w:r>
      <w:r w:rsidR="00C22932" w:rsidRPr="003124BE">
        <w:t xml:space="preserve">associated </w:t>
      </w:r>
      <w:r w:rsidR="00224F65" w:rsidRPr="003124BE">
        <w:t>with basophils, a hallmark cell-type in asthma (</w:t>
      </w:r>
      <w:r w:rsidR="00224F65" w:rsidRPr="003124BE">
        <w:rPr>
          <w:b/>
        </w:rPr>
        <w:t>Fig</w:t>
      </w:r>
      <w:r w:rsidR="00AB7B7D" w:rsidRPr="003124BE">
        <w:rPr>
          <w:b/>
        </w:rPr>
        <w:t xml:space="preserve">. </w:t>
      </w:r>
      <w:r w:rsidR="00224F65" w:rsidRPr="003124BE">
        <w:rPr>
          <w:b/>
        </w:rPr>
        <w:t>5E</w:t>
      </w:r>
      <w:r w:rsidR="00224F65" w:rsidRPr="003124BE">
        <w:t>). These findings depict</w:t>
      </w:r>
      <w:r w:rsidR="00D95078" w:rsidRPr="003124BE">
        <w:t xml:space="preserve"> DIABLO’s</w:t>
      </w:r>
      <w:ins w:id="195" w:author="Kim-Anh Lê Cao" w:date="2018-02-28T08:09:00Z">
        <w:r w:rsidR="0007668A">
          <w:t xml:space="preserve"> flexibility and sensitivity to detect subtle differences between repeated designs, and its</w:t>
        </w:r>
      </w:ins>
      <w:r w:rsidR="00D95078" w:rsidRPr="003124BE">
        <w:t xml:space="preserve"> ability to identify</w:t>
      </w:r>
      <w:r w:rsidR="00224F65" w:rsidRPr="003124BE">
        <w:t xml:space="preserve"> common molecular processes </w:t>
      </w:r>
      <w:del w:id="196" w:author="Kim-Anh Lê Cao" w:date="2018-02-28T08:09:00Z">
        <w:r w:rsidR="00224F65" w:rsidRPr="003124BE" w:rsidDel="0007668A">
          <w:delText>that span</w:delText>
        </w:r>
      </w:del>
      <w:ins w:id="197" w:author="Kim-Anh Lê Cao" w:date="2018-02-28T08:09:00Z">
        <w:r w:rsidR="0007668A">
          <w:t>spanning</w:t>
        </w:r>
      </w:ins>
      <w:r w:rsidR="00224F65" w:rsidRPr="003124BE">
        <w:t xml:space="preserve"> different biological layers</w:t>
      </w:r>
      <w:ins w:id="198" w:author="Kim-Anh Lê Cao" w:date="2018-02-28T08:09:00Z">
        <w:r w:rsidR="0007668A">
          <w:t>. The biological pathways identified</w:t>
        </w:r>
      </w:ins>
      <w:del w:id="199" w:author="Kim-Anh Lê Cao" w:date="2018-02-28T08:10:00Z">
        <w:r w:rsidR="00D95078" w:rsidRPr="003124BE" w:rsidDel="0007668A">
          <w:delText xml:space="preserve"> which may</w:delText>
        </w:r>
      </w:del>
      <w:r w:rsidR="00D95078" w:rsidRPr="003124BE">
        <w:t xml:space="preserve"> suggest</w:t>
      </w:r>
      <w:r w:rsidR="00224F65" w:rsidRPr="003124BE">
        <w:t xml:space="preserve"> a mechanistic link with response to allergen challenge.</w:t>
      </w:r>
      <w:r w:rsidR="00172CF8" w:rsidRPr="003124BE">
        <w:t xml:space="preserve"> </w:t>
      </w:r>
      <w:del w:id="200" w:author="Kim-Anh Lê Cao" w:date="2018-02-28T08:08:00Z">
        <w:r w:rsidR="00172CF8" w:rsidRPr="003124BE" w:rsidDel="0007668A">
          <w:delText xml:space="preserve">Further DIABLO implicated biologically relevant </w:delText>
        </w:r>
      </w:del>
      <w:del w:id="201" w:author="Kim-Anh Lê Cao" w:date="2018-02-28T08:10:00Z">
        <w:r w:rsidR="00172CF8" w:rsidRPr="003124BE" w:rsidDel="0007668A">
          <w:delText xml:space="preserve">pathways </w:delText>
        </w:r>
      </w:del>
      <w:del w:id="202" w:author="Kim-Anh Lê Cao" w:date="2018-02-28T08:08:00Z">
        <w:r w:rsidR="00172CF8" w:rsidRPr="003124BE" w:rsidDel="0007668A">
          <w:delText>which would otherwise be missed using reductionist approaches</w:delText>
        </w:r>
        <w:r w:rsidR="009D7582" w:rsidRPr="003124BE" w:rsidDel="0007668A">
          <w:delText xml:space="preserve"> such as univariate analyse</w:delText>
        </w:r>
        <w:r w:rsidR="001C5883" w:rsidRPr="003124BE" w:rsidDel="0007668A">
          <w:delText>s</w:delText>
        </w:r>
      </w:del>
      <w:del w:id="203" w:author="Kim-Anh Lê Cao" w:date="2018-02-28T08:10:00Z">
        <w:r w:rsidR="00172CF8" w:rsidRPr="003124BE" w:rsidDel="0007668A">
          <w:delText>.</w:delText>
        </w:r>
      </w:del>
    </w:p>
    <w:p w14:paraId="4EA622F5" w14:textId="77777777" w:rsidR="00D250C9" w:rsidRPr="003124BE" w:rsidRDefault="00D250C9" w:rsidP="00F21B8F">
      <w:pPr>
        <w:spacing w:line="480" w:lineRule="auto"/>
      </w:pPr>
    </w:p>
    <w:p w14:paraId="5953319E" w14:textId="2DF89D7C" w:rsidR="00411531" w:rsidRPr="003124BE" w:rsidRDefault="00411531">
      <w:r w:rsidRPr="003124BE">
        <w:br w:type="page"/>
      </w:r>
    </w:p>
    <w:p w14:paraId="1C4C1CA9" w14:textId="1366FBE3" w:rsidR="006C6DE4" w:rsidRPr="003124BE" w:rsidRDefault="00F94303" w:rsidP="00D705DD">
      <w:pPr>
        <w:spacing w:line="480" w:lineRule="auto"/>
        <w:rPr>
          <w:b/>
        </w:rPr>
      </w:pPr>
      <w:commentRangeStart w:id="204"/>
      <w:commentRangeStart w:id="205"/>
      <w:r w:rsidRPr="003124BE">
        <w:rPr>
          <w:b/>
        </w:rPr>
        <w:lastRenderedPageBreak/>
        <w:t>Discussion</w:t>
      </w:r>
      <w:commentRangeEnd w:id="204"/>
      <w:r w:rsidR="009645B6">
        <w:rPr>
          <w:rStyle w:val="CommentReference"/>
          <w:rFonts w:asciiTheme="minorHAnsi" w:eastAsiaTheme="minorEastAsia" w:hAnsiTheme="minorHAnsi" w:cstheme="minorBidi"/>
        </w:rPr>
        <w:commentReference w:id="204"/>
      </w:r>
      <w:commentRangeEnd w:id="205"/>
      <w:r w:rsidR="002D4817">
        <w:rPr>
          <w:rStyle w:val="CommentReference"/>
          <w:rFonts w:asciiTheme="minorHAnsi" w:eastAsiaTheme="minorEastAsia" w:hAnsiTheme="minorHAnsi" w:cstheme="minorBidi"/>
        </w:rPr>
        <w:commentReference w:id="205"/>
      </w:r>
    </w:p>
    <w:p w14:paraId="1E2131B3" w14:textId="7A74DE08" w:rsidR="00FE5589" w:rsidRDefault="004800E0" w:rsidP="00FE5589">
      <w:pPr>
        <w:widowControl w:val="0"/>
        <w:autoSpaceDE w:val="0"/>
        <w:autoSpaceDN w:val="0"/>
        <w:adjustRightInd w:val="0"/>
        <w:spacing w:line="480" w:lineRule="auto"/>
        <w:ind w:firstLine="720"/>
        <w:jc w:val="both"/>
      </w:pPr>
      <w:del w:id="206" w:author="Kim-Anh Lê Cao" w:date="2018-02-28T08:11:00Z">
        <w:r w:rsidDel="00D07E0B">
          <w:delText xml:space="preserve">To summarize, we present </w:delText>
        </w:r>
      </w:del>
      <w:r>
        <w:t>DIABLO</w:t>
      </w:r>
      <w:ins w:id="207" w:author="Kim-Anh Lê Cao" w:date="2018-02-28T08:11:00Z">
        <w:r w:rsidR="00D07E0B">
          <w:t xml:space="preserve"> is</w:t>
        </w:r>
      </w:ins>
      <w:del w:id="208" w:author="Kim-Anh Lê Cao" w:date="2018-02-28T08:11:00Z">
        <w:r w:rsidDel="00D07E0B">
          <w:delText>,</w:delText>
        </w:r>
      </w:del>
      <w:r>
        <w:t xml:space="preserve"> a </w:t>
      </w:r>
      <w:del w:id="209" w:author="Kim-Anh Lê Cao" w:date="2018-03-02T08:11:00Z">
        <w:r w:rsidDel="002D4817">
          <w:delText xml:space="preserve">flexible </w:delText>
        </w:r>
      </w:del>
      <w:ins w:id="210" w:author="Kim-Anh Lê Cao" w:date="2018-03-02T08:11:00Z">
        <w:r w:rsidR="002D4817">
          <w:t xml:space="preserve">versatile </w:t>
        </w:r>
      </w:ins>
      <w:r>
        <w:t xml:space="preserve">multivariate </w:t>
      </w:r>
      <w:del w:id="211" w:author="Kim-Anh Lê Cao" w:date="2018-02-28T08:13:00Z">
        <w:r w:rsidDel="00D07E0B">
          <w:delText xml:space="preserve">classification </w:delText>
        </w:r>
      </w:del>
      <w:r>
        <w:t xml:space="preserve">method </w:t>
      </w:r>
      <w:r w:rsidR="00154E55">
        <w:t>that integrates</w:t>
      </w:r>
      <w:r>
        <w:t xml:space="preserve"> multiple datasets</w:t>
      </w:r>
      <w:r w:rsidR="00154E55">
        <w:t xml:space="preserve"> </w:t>
      </w:r>
      <w:del w:id="212" w:author="Kim-Anh Lê Cao" w:date="2018-02-28T08:11:00Z">
        <w:r w:rsidR="00154E55" w:rsidDel="00D07E0B">
          <w:delText xml:space="preserve">in order </w:delText>
        </w:r>
      </w:del>
      <w:r w:rsidR="00154E55">
        <w:t>to identify</w:t>
      </w:r>
      <w:r>
        <w:t xml:space="preserve"> </w:t>
      </w:r>
      <w:ins w:id="213" w:author="Kim-Anh Lê Cao" w:date="2018-02-28T08:11:00Z">
        <w:r w:rsidR="00D07E0B">
          <w:t xml:space="preserve">subsets of highly correlated </w:t>
        </w:r>
      </w:ins>
      <w:commentRangeStart w:id="214"/>
      <w:del w:id="215" w:author="Kim-Anh Lê Cao" w:date="2018-02-28T08:11:00Z">
        <w:r w:rsidR="000E2394" w:rsidDel="00D07E0B">
          <w:delText>a subset of</w:delText>
        </w:r>
        <w:r w:rsidDel="00D07E0B">
          <w:delText xml:space="preserve"> </w:delText>
        </w:r>
      </w:del>
      <w:del w:id="216" w:author="Kim-Anh Lê Cao" w:date="2018-02-28T08:12:00Z">
        <w:r w:rsidDel="00D07E0B">
          <w:delText>features</w:delText>
        </w:r>
      </w:del>
      <w:ins w:id="217" w:author="Kim-Anh Lê Cao" w:date="2018-02-28T08:12:00Z">
        <w:r w:rsidR="00D07E0B">
          <w:t>biomarkers</w:t>
        </w:r>
      </w:ins>
      <w:r>
        <w:t xml:space="preserve"> </w:t>
      </w:r>
      <w:commentRangeEnd w:id="214"/>
      <w:r w:rsidR="00D07E0B">
        <w:rPr>
          <w:rStyle w:val="CommentReference"/>
          <w:rFonts w:asciiTheme="minorHAnsi" w:eastAsiaTheme="minorEastAsia" w:hAnsiTheme="minorHAnsi" w:cstheme="minorBidi"/>
        </w:rPr>
        <w:commentReference w:id="214"/>
      </w:r>
      <w:r w:rsidR="00154E55">
        <w:t>of different</w:t>
      </w:r>
      <w:r>
        <w:t xml:space="preserve"> data-types</w:t>
      </w:r>
      <w:del w:id="218" w:author="Kim-Anh Lê Cao" w:date="2018-02-28T08:12:00Z">
        <w:r w:rsidDel="00D07E0B">
          <w:delText xml:space="preserve"> that can discriminate </w:delText>
        </w:r>
        <w:r w:rsidR="000E2394" w:rsidDel="00D07E0B">
          <w:delText>multiple</w:delText>
        </w:r>
        <w:r w:rsidDel="00D07E0B">
          <w:delText xml:space="preserve"> groups of samples</w:delText>
        </w:r>
      </w:del>
      <w:r>
        <w:t xml:space="preserve">. </w:t>
      </w:r>
      <w:ins w:id="219" w:author="Kim-Anh Lê Cao" w:date="2018-03-02T08:10:00Z">
        <w:r w:rsidR="002D4817">
          <w:t>It led</w:t>
        </w:r>
      </w:ins>
      <w:ins w:id="220" w:author="Kim-Anh Lê Cao" w:date="2018-03-02T08:09:00Z">
        <w:r w:rsidR="002D4817">
          <w:t xml:space="preserve"> </w:t>
        </w:r>
      </w:ins>
      <w:ins w:id="221" w:author="Kim-Anh Lê Cao" w:date="2018-03-02T08:10:00Z">
        <w:r w:rsidR="002D4817">
          <w:t>to</w:t>
        </w:r>
      </w:ins>
      <w:del w:id="222" w:author="Kim-Anh Lê Cao" w:date="2018-02-28T08:14:00Z">
        <w:r w:rsidR="000E2394" w:rsidDel="00D07E0B">
          <w:delText xml:space="preserve">Using </w:delText>
        </w:r>
      </w:del>
      <w:del w:id="223" w:author="Kim-Anh Lê Cao" w:date="2018-03-02T08:04:00Z">
        <w:r w:rsidR="000E2394" w:rsidDel="002D4817">
          <w:delText>multiple</w:delText>
        </w:r>
      </w:del>
      <w:del w:id="224" w:author="Kim-Anh Lê Cao" w:date="2018-03-02T08:08:00Z">
        <w:r w:rsidR="000E2394" w:rsidDel="002D4817">
          <w:delText xml:space="preserve"> cancer datasets</w:delText>
        </w:r>
      </w:del>
      <w:del w:id="225" w:author="Kim-Anh Lê Cao" w:date="2018-02-28T08:14:00Z">
        <w:r w:rsidR="000E2394" w:rsidDel="00D07E0B">
          <w:delText xml:space="preserve">, we demonstrated that </w:delText>
        </w:r>
      </w:del>
      <w:del w:id="226" w:author="Kim-Anh Lê Cao" w:date="2018-03-02T08:10:00Z">
        <w:r w:rsidR="000E2394" w:rsidDel="002D4817">
          <w:delText>DIABLO led to</w:delText>
        </w:r>
      </w:del>
      <w:r w:rsidR="000E2394">
        <w:t xml:space="preserve"> superior biological enrichment and network connectivity compared to </w:t>
      </w:r>
      <w:r w:rsidR="000E2394" w:rsidRPr="0089171B">
        <w:t>existing multi-step classification schemes</w:t>
      </w:r>
      <w:r w:rsidR="000E2394">
        <w:t xml:space="preserve"> and integrative methods</w:t>
      </w:r>
      <w:ins w:id="227" w:author="Kim-Anh Lê Cao" w:date="2018-03-02T08:10:00Z">
        <w:r w:rsidR="002D4817">
          <w:t xml:space="preserve"> and is highly flexible </w:t>
        </w:r>
      </w:ins>
      <w:del w:id="228" w:author="Kim-Anh Lê Cao" w:date="2018-03-02T08:10:00Z">
        <w:r w:rsidR="0043446D" w:rsidDel="002D4817">
          <w:delText xml:space="preserve">. </w:delText>
        </w:r>
      </w:del>
      <w:del w:id="229" w:author="Kim-Anh Lê Cao" w:date="2018-02-28T08:15:00Z">
        <w:r w:rsidR="0043446D" w:rsidDel="00AA05E1">
          <w:delText xml:space="preserve">The </w:delText>
        </w:r>
        <w:r w:rsidR="000E2394" w:rsidDel="00AA05E1">
          <w:delText xml:space="preserve">multi-omic </w:delText>
        </w:r>
      </w:del>
      <w:del w:id="230" w:author="Kim-Anh Lê Cao" w:date="2018-03-02T08:10:00Z">
        <w:r w:rsidR="000E2394" w:rsidDel="002D4817">
          <w:delText xml:space="preserve">case studies demonstrated the high flexibility of DIABLO </w:delText>
        </w:r>
      </w:del>
      <w:r w:rsidR="000E2394">
        <w:t xml:space="preserve">to handle single point or repeated measures study designs </w:t>
      </w:r>
      <w:del w:id="231" w:author="Kim-Anh Lê Cao" w:date="2018-03-02T08:04:00Z">
        <w:r w:rsidR="000E2394" w:rsidDel="002D4817">
          <w:delText xml:space="preserve">using a multilevel approach </w:delText>
        </w:r>
      </w:del>
      <w:r w:rsidR="000E2394">
        <w:t xml:space="preserve">and </w:t>
      </w:r>
      <w:del w:id="232" w:author="Kim-Anh Lê Cao" w:date="2018-02-28T08:15:00Z">
        <w:r w:rsidR="000E2394" w:rsidDel="00AA05E1">
          <w:delText xml:space="preserve">the ability </w:delText>
        </w:r>
      </w:del>
      <w:r w:rsidR="000E2394">
        <w:t xml:space="preserve">to </w:t>
      </w:r>
      <w:r w:rsidR="00E55997">
        <w:t>summarize</w:t>
      </w:r>
      <w:r w:rsidR="000E2394">
        <w:t xml:space="preserve"> features into </w:t>
      </w:r>
      <w:r w:rsidR="000E2394" w:rsidRPr="0089171B">
        <w:t>pathway-based modules</w:t>
      </w:r>
      <w:r w:rsidR="000E2394">
        <w:t xml:space="preserve"> to enhance biological interpretability. </w:t>
      </w:r>
      <w:r w:rsidR="000E2394" w:rsidRPr="0089171B">
        <w:t>DIABLO</w:t>
      </w:r>
      <w:ins w:id="233" w:author="Kim-Anh Lê Cao" w:date="2018-03-02T08:12:00Z">
        <w:r w:rsidR="002D4817">
          <w:t xml:space="preserve">’s implementation includes </w:t>
        </w:r>
      </w:ins>
      <w:del w:id="234" w:author="Kim-Anh Lê Cao" w:date="2018-03-02T08:12:00Z">
        <w:r w:rsidR="000E2394" w:rsidRPr="0089171B" w:rsidDel="002D4817">
          <w:delText xml:space="preserve"> </w:delText>
        </w:r>
        <w:r w:rsidR="000E2394" w:rsidDel="002D4817">
          <w:delText xml:space="preserve">is </w:delText>
        </w:r>
      </w:del>
      <w:del w:id="235" w:author="Kim-Anh Lê Cao" w:date="2018-03-02T08:04:00Z">
        <w:r w:rsidR="000E2394" w:rsidDel="002D4817">
          <w:delText xml:space="preserve">coded </w:delText>
        </w:r>
      </w:del>
      <w:del w:id="236" w:author="Kim-Anh Lê Cao" w:date="2018-03-02T08:12:00Z">
        <w:r w:rsidR="000E2394" w:rsidDel="002D4817">
          <w:delText xml:space="preserve">in a user-friendly manner with </w:delText>
        </w:r>
      </w:del>
      <w:r w:rsidR="000E2394">
        <w:t xml:space="preserve">various intuitive graphical outputs to facilitate </w:t>
      </w:r>
      <w:ins w:id="237" w:author="Kim-Anh Lê Cao" w:date="2018-03-02T08:13:00Z">
        <w:r w:rsidR="00567ECA">
          <w:t>the interpretation of</w:t>
        </w:r>
        <w:r w:rsidR="00FE3312">
          <w:t xml:space="preserve"> the</w:t>
        </w:r>
        <w:r w:rsidR="00567ECA">
          <w:t xml:space="preserve"> </w:t>
        </w:r>
      </w:ins>
      <w:del w:id="238" w:author="Kim-Anh Lê Cao" w:date="2018-03-02T08:12:00Z">
        <w:r w:rsidR="000E2394" w:rsidDel="00567ECA">
          <w:delText xml:space="preserve">other researchers to perform </w:delText>
        </w:r>
        <w:r w:rsidR="00E55997" w:rsidDel="00567ECA">
          <w:delText xml:space="preserve">similar </w:delText>
        </w:r>
      </w:del>
      <w:r w:rsidR="00E55997">
        <w:t xml:space="preserve">integrative </w:t>
      </w:r>
      <w:del w:id="239" w:author="Kim-Anh Lê Cao" w:date="2018-03-02T08:12:00Z">
        <w:r w:rsidR="00E55997" w:rsidDel="00567ECA">
          <w:delText>multi-</w:delText>
        </w:r>
        <w:r w:rsidR="000E2394" w:rsidDel="00567ECA">
          <w:delText xml:space="preserve">omics </w:delText>
        </w:r>
      </w:del>
      <w:ins w:id="240" w:author="Kim-Anh Lê Cao" w:date="2018-03-02T08:13:00Z">
        <w:r w:rsidR="00567ECA">
          <w:t>analyses</w:t>
        </w:r>
      </w:ins>
      <w:del w:id="241" w:author="Kim-Anh Lê Cao" w:date="2018-03-02T08:13:00Z">
        <w:r w:rsidR="000E2394" w:rsidDel="00567ECA">
          <w:delText xml:space="preserve">analyses and </w:delText>
        </w:r>
        <w:r w:rsidR="000E2394" w:rsidRPr="0089171B" w:rsidDel="00567ECA">
          <w:delText>identify multi</w:delText>
        </w:r>
        <w:r w:rsidR="000E2394" w:rsidDel="00567ECA">
          <w:delText>-</w:delText>
        </w:r>
        <w:r w:rsidR="000E2394" w:rsidRPr="0089171B" w:rsidDel="00567ECA">
          <w:delText xml:space="preserve">omic </w:delText>
        </w:r>
        <w:r w:rsidR="000E2394" w:rsidDel="00567ECA">
          <w:delText>biomarker panels</w:delText>
        </w:r>
        <w:r w:rsidR="000E2394" w:rsidRPr="0089171B" w:rsidDel="00567ECA">
          <w:delText xml:space="preserve"> </w:delText>
        </w:r>
      </w:del>
      <w:del w:id="242" w:author="Kim-Anh Lê Cao" w:date="2018-02-28T08:16:00Z">
        <w:r w:rsidR="000E2394" w:rsidRPr="0089171B" w:rsidDel="00AA05E1">
          <w:delText xml:space="preserve">that </w:delText>
        </w:r>
      </w:del>
      <w:del w:id="243" w:author="Kim-Anh Lê Cao" w:date="2018-03-02T08:13:00Z">
        <w:r w:rsidR="000E2394" w:rsidRPr="0089171B" w:rsidDel="00567ECA">
          <w:delText>discriminat</w:delText>
        </w:r>
      </w:del>
      <w:del w:id="244" w:author="Kim-Anh Lê Cao" w:date="2018-02-28T08:16:00Z">
        <w:r w:rsidR="000E2394" w:rsidRPr="0089171B" w:rsidDel="00AA05E1">
          <w:delText>e multiple</w:delText>
        </w:r>
      </w:del>
      <w:del w:id="245" w:author="Kim-Anh Lê Cao" w:date="2018-03-02T08:13:00Z">
        <w:r w:rsidR="000E2394" w:rsidRPr="0089171B" w:rsidDel="00567ECA">
          <w:delText xml:space="preserve"> phenotypic groups</w:delText>
        </w:r>
      </w:del>
      <w:r w:rsidR="000E2394" w:rsidRPr="0089171B">
        <w:t>.</w:t>
      </w:r>
    </w:p>
    <w:p w14:paraId="7FE469A8" w14:textId="14C957A6" w:rsidR="0074323F" w:rsidRDefault="002D4817" w:rsidP="00FE5589">
      <w:pPr>
        <w:widowControl w:val="0"/>
        <w:autoSpaceDE w:val="0"/>
        <w:autoSpaceDN w:val="0"/>
        <w:adjustRightInd w:val="0"/>
        <w:spacing w:line="480" w:lineRule="auto"/>
        <w:ind w:firstLine="720"/>
        <w:jc w:val="both"/>
      </w:pPr>
      <w:commentRangeStart w:id="246"/>
      <w:commentRangeStart w:id="247"/>
      <w:ins w:id="248" w:author="Kim-Anh Lê Cao" w:date="2018-03-02T08:08:00Z">
        <w:r>
          <w:t xml:space="preserve">Our simulation study </w:t>
        </w:r>
      </w:ins>
      <w:ins w:id="249" w:author="Kim-Anh Lê Cao" w:date="2018-03-02T08:13:00Z">
        <w:r w:rsidR="00FE3312">
          <w:t xml:space="preserve">showed how </w:t>
        </w:r>
      </w:ins>
      <w:ins w:id="250" w:author="Kim-Anh Lê Cao" w:date="2018-03-02T08:08:00Z">
        <w:r>
          <w:t xml:space="preserve">DIABLO </w:t>
        </w:r>
      </w:ins>
      <w:ins w:id="251" w:author="Kim-Anh Lê Cao" w:date="2018-03-02T08:13:00Z">
        <w:r w:rsidR="00FE3312">
          <w:t>maximises</w:t>
        </w:r>
      </w:ins>
      <w:ins w:id="252" w:author="Kim-Anh Lê Cao" w:date="2018-03-02T08:08:00Z">
        <w:r>
          <w:t xml:space="preserve"> </w:t>
        </w:r>
      </w:ins>
      <w:ins w:id="253" w:author="Kim-Anh Lê Cao" w:date="2018-03-02T08:13:00Z">
        <w:r w:rsidR="00FE3312">
          <w:t xml:space="preserve">the </w:t>
        </w:r>
      </w:ins>
      <w:ins w:id="254" w:author="Kim-Anh Lê Cao" w:date="2018-03-02T08:08:00Z">
        <w:r>
          <w:t xml:space="preserve">correlation between omic datasets </w:t>
        </w:r>
      </w:ins>
      <w:ins w:id="255" w:author="Kim-Anh Lê Cao" w:date="2018-03-02T08:14:00Z">
        <w:r w:rsidR="00FE3312">
          <w:t>to select both discriminative and correlated variables</w:t>
        </w:r>
      </w:ins>
      <w:ins w:id="256" w:author="Kim-Anh Lê Cao" w:date="2018-03-02T08:08:00Z">
        <w:r>
          <w:t xml:space="preserve">. </w:t>
        </w:r>
        <w:commentRangeEnd w:id="246"/>
        <w:r>
          <w:rPr>
            <w:rStyle w:val="CommentReference"/>
            <w:rFonts w:asciiTheme="minorHAnsi" w:eastAsiaTheme="minorEastAsia" w:hAnsiTheme="minorHAnsi" w:cstheme="minorBidi"/>
          </w:rPr>
          <w:commentReference w:id="246"/>
        </w:r>
        <w:commentRangeEnd w:id="247"/>
        <w:r>
          <w:rPr>
            <w:rStyle w:val="CommentReference"/>
            <w:rFonts w:asciiTheme="minorHAnsi" w:eastAsiaTheme="minorEastAsia" w:hAnsiTheme="minorHAnsi" w:cstheme="minorBidi"/>
          </w:rPr>
          <w:commentReference w:id="247"/>
        </w:r>
        <w:r>
          <w:t xml:space="preserve"> </w:t>
        </w:r>
      </w:ins>
      <w:ins w:id="257" w:author="Kim-Anh Lê Cao" w:date="2018-03-02T08:14:00Z">
        <w:r w:rsidR="00FE3312">
          <w:t xml:space="preserve">In the </w:t>
        </w:r>
      </w:ins>
      <w:del w:id="258" w:author="Kim-Anh Lê Cao" w:date="2018-03-02T08:14:00Z">
        <w:r w:rsidR="00EB00D3" w:rsidDel="00FE3312">
          <w:delText xml:space="preserve">Based on the benchmarking </w:delText>
        </w:r>
      </w:del>
      <w:del w:id="259" w:author="Kim-Anh Lê Cao" w:date="2018-02-28T08:16:00Z">
        <w:r w:rsidR="00EB00D3" w:rsidDel="0034708A">
          <w:delText>experiments</w:delText>
        </w:r>
        <w:r w:rsidR="00001694" w:rsidDel="0034708A">
          <w:delText xml:space="preserve"> </w:delText>
        </w:r>
      </w:del>
      <w:ins w:id="260" w:author="Kim-Anh Lê Cao" w:date="2018-03-02T08:06:00Z">
        <w:r>
          <w:t>four cancer datasets</w:t>
        </w:r>
      </w:ins>
      <w:ins w:id="261" w:author="Kim-Anh Lê Cao" w:date="2018-03-02T08:14:00Z">
        <w:r w:rsidR="00FE3312">
          <w:t xml:space="preserve"> we benchmarked</w:t>
        </w:r>
      </w:ins>
      <w:ins w:id="262" w:author="Kim-Anh Lê Cao" w:date="2018-02-28T08:16:00Z">
        <w:r w:rsidR="0034708A">
          <w:t xml:space="preserve">, we </w:t>
        </w:r>
      </w:ins>
      <w:ins w:id="263" w:author="Kim-Anh Lê Cao" w:date="2018-03-02T08:14:00Z">
        <w:r w:rsidR="00FE3312">
          <w:t>observed</w:t>
        </w:r>
      </w:ins>
      <w:ins w:id="264" w:author="Kim-Anh Lê Cao" w:date="2018-02-28T08:16:00Z">
        <w:r w:rsidR="0034708A">
          <w:t xml:space="preserve"> that </w:t>
        </w:r>
      </w:ins>
      <w:del w:id="265" w:author="Kim-Anh Lê Cao" w:date="2018-02-28T08:17:00Z">
        <w:r w:rsidR="00001694" w:rsidDel="0034708A">
          <w:delText>conducted in this study</w:delText>
        </w:r>
        <w:r w:rsidR="00EB00D3" w:rsidDel="0034708A">
          <w:delText xml:space="preserve"> </w:delText>
        </w:r>
      </w:del>
      <w:r w:rsidR="00EB00D3">
        <w:t xml:space="preserve">unsupervised methods identified strong interconnected </w:t>
      </w:r>
      <w:r w:rsidR="00001694">
        <w:t xml:space="preserve">multi-omics networks whereas the supervised methods led to sparsely </w:t>
      </w:r>
      <w:r w:rsidR="00542A60">
        <w:t xml:space="preserve">connected </w:t>
      </w:r>
      <w:r w:rsidR="006F7243">
        <w:t xml:space="preserve">networks </w:t>
      </w:r>
      <w:ins w:id="266" w:author="Kim-Anh Lê Cao" w:date="2018-02-28T08:17:00Z">
        <w:r w:rsidR="0034708A">
          <w:t xml:space="preserve">but with </w:t>
        </w:r>
      </w:ins>
      <w:ins w:id="267" w:author="Kim-Anh Lê Cao" w:date="2018-02-28T08:18:00Z">
        <w:r w:rsidR="0034708A">
          <w:t>the</w:t>
        </w:r>
      </w:ins>
      <w:ins w:id="268" w:author="Kim-Anh Lê Cao" w:date="2018-02-28T08:17:00Z">
        <w:r w:rsidR="0034708A">
          <w:t xml:space="preserve"> ability to </w:t>
        </w:r>
      </w:ins>
      <w:del w:id="269" w:author="Kim-Anh Lê Cao" w:date="2018-02-28T08:17:00Z">
        <w:r w:rsidR="00542A60" w:rsidDel="0034708A">
          <w:delText xml:space="preserve">but </w:delText>
        </w:r>
      </w:del>
      <w:ins w:id="270" w:author="Kim-Anh Lê Cao" w:date="2018-02-28T08:18:00Z">
        <w:r w:rsidR="0034708A">
          <w:t xml:space="preserve">discriminate </w:t>
        </w:r>
      </w:ins>
      <w:del w:id="271" w:author="Kim-Anh Lê Cao" w:date="2018-02-28T08:18:00Z">
        <w:r w:rsidR="00542A60" w:rsidDel="0034708A">
          <w:delText xml:space="preserve">were better at discriminating between </w:delText>
        </w:r>
      </w:del>
      <w:del w:id="272" w:author="Kim-Anh Lê Cao" w:date="2018-03-02T08:15:00Z">
        <w:r w:rsidR="00542A60" w:rsidDel="00FE3312">
          <w:delText>high and low survival</w:delText>
        </w:r>
      </w:del>
      <w:ins w:id="273" w:author="Kim-Anh Lê Cao" w:date="2018-03-02T08:15:00Z">
        <w:r w:rsidR="00FE3312">
          <w:t>phenotypic</w:t>
        </w:r>
      </w:ins>
      <w:r w:rsidR="00542A60">
        <w:t xml:space="preserve"> groups. </w:t>
      </w:r>
      <w:r w:rsidR="00110BEA">
        <w:t>This trade-off between correlation and discrimination</w:t>
      </w:r>
      <w:ins w:id="274" w:author="Kim-Anh Lê Cao" w:date="2018-02-28T08:18:00Z">
        <w:r w:rsidR="0034708A">
          <w:t xml:space="preserve"> modelling</w:t>
        </w:r>
      </w:ins>
      <w:r w:rsidR="00110BEA">
        <w:t xml:space="preserve"> presents a challenge when identifying </w:t>
      </w:r>
      <w:r w:rsidR="00F51DF9">
        <w:t>biologically</w:t>
      </w:r>
      <w:r w:rsidR="00110BEA">
        <w:t xml:space="preserve"> relevant biomarker</w:t>
      </w:r>
      <w:r w:rsidR="00F51DF9">
        <w:t>s</w:t>
      </w:r>
      <w:r w:rsidR="00110BEA">
        <w:t xml:space="preserve"> which also have </w:t>
      </w:r>
      <w:r w:rsidR="00F51DF9">
        <w:t>clinical</w:t>
      </w:r>
      <w:r w:rsidR="00110BEA">
        <w:t xml:space="preserve"> implications </w:t>
      </w:r>
      <w:r w:rsidR="00110BEA">
        <w:fldChar w:fldCharType="begin"/>
      </w:r>
      <w:r w:rsidR="0013715E">
        <w:instrText xml:space="preserve"> ADDIN ZOTERO_ITEM CSL_CITATION {"citationID":"a1q700fd5eu","properties":{"formattedCitation":"[33]","plainCitation":"[33]"},"citationItems":[{"id":1767,"uris":["http://zotero.org/users/2545847/items/79WSHMGV"],"uri":["http://zotero.org/users/2545847/items/79WSHMGV"],"itemData":{"id":1767,"type":"article-journal","title":"Assessing the Role of Circulating, Genetic, and Imaging Biomarkers in Cardiovascular Risk Prediction","container-title":"Circulation","page":"551-565","volume":"123","issue":"5","source":"CrossRef","URL":"http://circ.ahajournals.org/cgi/doi/10.1161/CIRCULATIONAHA.109.912568","DOI":"10.1161/CIRCULATIONAHA.109.912568","ISSN":"0009-7322, 1524-4539","language":"en","author":[{"family":"Wang","given":"T. J."}],"issued":{"date-parts":[["2011",2,8]]},"accessed":{"date-parts":[["2018",2,23]]}}}],"schema":"https://github.com/citation-style-language/schema/raw/master/csl-citation.json"} </w:instrText>
      </w:r>
      <w:r w:rsidR="00110BEA">
        <w:fldChar w:fldCharType="separate"/>
      </w:r>
      <w:r w:rsidR="0013715E">
        <w:rPr>
          <w:noProof/>
        </w:rPr>
        <w:t>[33]</w:t>
      </w:r>
      <w:r w:rsidR="00110BEA">
        <w:fldChar w:fldCharType="end"/>
      </w:r>
      <w:r w:rsidR="00110BEA">
        <w:t>.</w:t>
      </w:r>
      <w:ins w:id="275" w:author="Kim-Anh Lê Cao" w:date="2018-02-28T08:22:00Z">
        <w:r w:rsidR="0034708A" w:rsidDel="0034708A">
          <w:t xml:space="preserve"> </w:t>
        </w:r>
      </w:ins>
      <w:del w:id="276" w:author="Kim-Anh Lê Cao" w:date="2018-02-28T08:22:00Z">
        <w:r w:rsidR="00110BEA" w:rsidDel="0034708A">
          <w:delText xml:space="preserve"> </w:delText>
        </w:r>
        <w:commentRangeStart w:id="277"/>
        <w:r w:rsidR="00F51DF9" w:rsidDel="0034708A">
          <w:delText xml:space="preserve">Our simulation study indicated that DIABLO </w:delText>
        </w:r>
      </w:del>
      <w:del w:id="278" w:author="Kim-Anh Lê Cao" w:date="2018-02-28T08:19:00Z">
        <w:r w:rsidR="00F51DF9" w:rsidDel="0034708A">
          <w:delText xml:space="preserve">is a flexible methodology which can </w:delText>
        </w:r>
      </w:del>
      <w:del w:id="279" w:author="Kim-Anh Lê Cao" w:date="2018-02-28T08:22:00Z">
        <w:r w:rsidR="00F51DF9" w:rsidDel="0034708A">
          <w:delText xml:space="preserve">control the </w:delText>
        </w:r>
        <w:r w:rsidR="00351F5F" w:rsidDel="0034708A">
          <w:delText xml:space="preserve">level of correlation between omic datasets </w:delText>
        </w:r>
      </w:del>
      <w:del w:id="280" w:author="Kim-Anh Lê Cao" w:date="2018-02-28T08:19:00Z">
        <w:r w:rsidR="00351F5F" w:rsidDel="0034708A">
          <w:delText xml:space="preserve">which directly affects the </w:delText>
        </w:r>
      </w:del>
      <w:del w:id="281" w:author="Kim-Anh Lê Cao" w:date="2018-02-28T08:22:00Z">
        <w:r w:rsidR="00351F5F" w:rsidDel="0034708A">
          <w:delText>types of variables that are selected</w:delText>
        </w:r>
      </w:del>
      <w:del w:id="282" w:author="Kim-Anh Lê Cao" w:date="2018-02-28T08:19:00Z">
        <w:r w:rsidR="00351F5F" w:rsidDel="0034708A">
          <w:delText xml:space="preserve"> in the </w:delText>
        </w:r>
        <w:r w:rsidR="006F7243" w:rsidDel="0034708A">
          <w:delText>resulting</w:delText>
        </w:r>
        <w:r w:rsidR="00351F5F" w:rsidDel="0034708A">
          <w:delText xml:space="preserve"> models</w:delText>
        </w:r>
      </w:del>
      <w:del w:id="283" w:author="Kim-Anh Lê Cao" w:date="2018-02-28T08:22:00Z">
        <w:r w:rsidR="00351F5F" w:rsidDel="0034708A">
          <w:delText xml:space="preserve">. </w:delText>
        </w:r>
        <w:commentRangeEnd w:id="277"/>
        <w:r w:rsidR="0034708A" w:rsidDel="0034708A">
          <w:rPr>
            <w:rStyle w:val="CommentReference"/>
            <w:rFonts w:asciiTheme="minorHAnsi" w:eastAsiaTheme="minorEastAsia" w:hAnsiTheme="minorHAnsi" w:cstheme="minorBidi"/>
          </w:rPr>
          <w:commentReference w:id="277"/>
        </w:r>
      </w:del>
      <w:r w:rsidR="00351F5F">
        <w:t xml:space="preserve">When no correlation </w:t>
      </w:r>
      <w:r w:rsidR="006F7243">
        <w:t>was</w:t>
      </w:r>
      <w:r w:rsidR="00351F5F">
        <w:t xml:space="preserve"> assumed between datasets, the </w:t>
      </w:r>
      <w:ins w:id="284" w:author="Kim-Anh Lê Cao" w:date="2018-02-28T08:20:00Z">
        <w:r w:rsidR="0034708A">
          <w:t xml:space="preserve">‘null’ </w:t>
        </w:r>
      </w:ins>
      <w:r w:rsidR="00351F5F">
        <w:t xml:space="preserve">DIABLO model </w:t>
      </w:r>
      <w:ins w:id="285" w:author="Kim-Anh Lê Cao" w:date="2018-02-28T08:20:00Z">
        <w:r w:rsidR="0034708A">
          <w:t xml:space="preserve">had similar performance to </w:t>
        </w:r>
      </w:ins>
      <w:del w:id="286" w:author="Kim-Anh Lê Cao" w:date="2018-02-28T08:20:00Z">
        <w:r w:rsidR="00351F5F" w:rsidDel="0034708A">
          <w:delText xml:space="preserve">(DIABLO_null) performed comparable to existing </w:delText>
        </w:r>
      </w:del>
      <w:r w:rsidR="00351F5F">
        <w:t>multi-step classification schemes</w:t>
      </w:r>
      <w:ins w:id="287" w:author="Kim-Anh Lê Cao" w:date="2018-02-28T08:20:00Z">
        <w:r w:rsidR="0034708A">
          <w:t xml:space="preserve">. </w:t>
        </w:r>
      </w:ins>
      <w:ins w:id="288" w:author="Kim-Anh Lê Cao" w:date="2018-03-02T08:15:00Z">
        <w:r w:rsidR="00FE3312">
          <w:t xml:space="preserve">On the contrary </w:t>
        </w:r>
      </w:ins>
      <w:ins w:id="289" w:author="Kim-Anh Lê Cao" w:date="2018-02-28T08:20:00Z">
        <w:r w:rsidR="00FE3312">
          <w:t>w</w:t>
        </w:r>
        <w:r w:rsidR="0034708A">
          <w:t xml:space="preserve">hen </w:t>
        </w:r>
      </w:ins>
      <w:del w:id="290" w:author="Kim-Anh Lê Cao" w:date="2018-02-28T08:20:00Z">
        <w:r w:rsidR="00351F5F" w:rsidDel="0034708A">
          <w:delText>,</w:delText>
        </w:r>
      </w:del>
      <w:r w:rsidR="00351F5F">
        <w:t xml:space="preserve"> </w:t>
      </w:r>
      <w:del w:id="291" w:author="Kim-Anh Lê Cao" w:date="2018-02-28T08:20:00Z">
        <w:r w:rsidR="00351F5F" w:rsidDel="0034708A">
          <w:delText xml:space="preserve">whereas </w:delText>
        </w:r>
        <w:r w:rsidR="006F7243" w:rsidDel="0034708A">
          <w:delText xml:space="preserve">when </w:delText>
        </w:r>
      </w:del>
      <w:r w:rsidR="00351F5F">
        <w:t xml:space="preserve">a correlation structure was assumed, the </w:t>
      </w:r>
      <w:del w:id="292" w:author="Kim-Anh Lê Cao" w:date="2018-02-28T08:20:00Z">
        <w:r w:rsidR="00351F5F" w:rsidDel="0034708A">
          <w:delText xml:space="preserve">resulting </w:delText>
        </w:r>
      </w:del>
      <w:ins w:id="293" w:author="Kim-Anh Lê Cao" w:date="2018-02-28T08:20:00Z">
        <w:r w:rsidR="0034708A">
          <w:t xml:space="preserve">‘full’ </w:t>
        </w:r>
      </w:ins>
      <w:r w:rsidR="00351F5F">
        <w:t xml:space="preserve">DIABLO model </w:t>
      </w:r>
      <w:ins w:id="294" w:author="Kim-Anh Lê Cao" w:date="2018-02-28T08:20:00Z">
        <w:r w:rsidR="0034708A">
          <w:t xml:space="preserve">led to </w:t>
        </w:r>
      </w:ins>
      <w:ins w:id="295" w:author="Kim-Anh Lê Cao" w:date="2018-02-28T08:21:00Z">
        <w:r w:rsidR="0034708A">
          <w:t xml:space="preserve">superior </w:t>
        </w:r>
      </w:ins>
      <w:del w:id="296" w:author="Kim-Anh Lê Cao" w:date="2018-02-28T08:21:00Z">
        <w:r w:rsidR="00351F5F" w:rsidDel="0034708A">
          <w:delText xml:space="preserve">(DIABLO_full) was the highest ranked with respect to </w:delText>
        </w:r>
      </w:del>
      <w:r w:rsidR="00351F5F">
        <w:t xml:space="preserve">biological enrichment. Therefore, </w:t>
      </w:r>
      <w:r w:rsidR="00E30E21">
        <w:t xml:space="preserve">unlike </w:t>
      </w:r>
      <w:ins w:id="297" w:author="Kim-Anh Lê Cao" w:date="2018-03-02T08:16:00Z">
        <w:r w:rsidR="00FE3312">
          <w:t xml:space="preserve">any </w:t>
        </w:r>
      </w:ins>
      <w:r w:rsidR="00E30E21">
        <w:t xml:space="preserve">other approaches </w:t>
      </w:r>
      <w:r w:rsidR="00351F5F">
        <w:t xml:space="preserve">DIABLO </w:t>
      </w:r>
      <w:ins w:id="298" w:author="Kim-Anh Lê Cao" w:date="2018-02-28T08:22:00Z">
        <w:r w:rsidR="0034708A">
          <w:t xml:space="preserve">achieves a compromise </w:t>
        </w:r>
      </w:ins>
      <w:del w:id="299" w:author="Kim-Anh Lê Cao" w:date="2018-02-28T08:22:00Z">
        <w:r w:rsidR="00351F5F" w:rsidDel="0034708A">
          <w:delText xml:space="preserve">is a hybrid </w:delText>
        </w:r>
      </w:del>
      <w:r w:rsidR="00351F5F">
        <w:t xml:space="preserve">between unsupervised multi-omics approaches that seek </w:t>
      </w:r>
      <w:del w:id="300" w:author="Kim-Anh Lê Cao" w:date="2018-02-28T08:22:00Z">
        <w:r w:rsidR="00351F5F" w:rsidDel="0034708A">
          <w:delText xml:space="preserve">to </w:delText>
        </w:r>
        <w:r w:rsidR="00351F5F" w:rsidRPr="0089171B" w:rsidDel="0034708A">
          <w:delText>identify</w:delText>
        </w:r>
      </w:del>
      <w:ins w:id="301" w:author="Kim-Anh Lê Cao" w:date="2018-02-28T08:22:00Z">
        <w:r w:rsidR="0034708A">
          <w:t>for</w:t>
        </w:r>
      </w:ins>
      <w:r w:rsidR="00351F5F" w:rsidRPr="0089171B">
        <w:t xml:space="preserve"> coherent patterns between </w:t>
      </w:r>
      <w:del w:id="302" w:author="Kim-Anh Lê Cao" w:date="2018-02-28T08:22:00Z">
        <w:r w:rsidR="00351F5F" w:rsidRPr="0089171B" w:rsidDel="0034708A">
          <w:delText xml:space="preserve">multi-omics </w:delText>
        </w:r>
      </w:del>
      <w:r w:rsidR="00351F5F" w:rsidRPr="0089171B">
        <w:t xml:space="preserve">datasets </w:t>
      </w:r>
      <w:r w:rsidR="00351F5F">
        <w:t xml:space="preserve">irrespectively of pre-specified sample groupings and supervised approaches that seek </w:t>
      </w:r>
      <w:ins w:id="303" w:author="Kim-Anh Lê Cao" w:date="2018-02-28T08:23:00Z">
        <w:r w:rsidR="0034708A">
          <w:t xml:space="preserve">for </w:t>
        </w:r>
      </w:ins>
      <w:del w:id="304" w:author="Kim-Anh Lê Cao" w:date="2018-02-28T08:23:00Z">
        <w:r w:rsidR="00351F5F" w:rsidDel="0034708A">
          <w:delText xml:space="preserve">to identify </w:delText>
        </w:r>
      </w:del>
      <w:r w:rsidR="00351F5F">
        <w:t>the most discriminatory multi-omics features irrespective of biological relevance.</w:t>
      </w:r>
    </w:p>
    <w:p w14:paraId="6CC52B61" w14:textId="78B0E6A0" w:rsidR="002662CB" w:rsidRPr="00351F5F" w:rsidDel="0034708A" w:rsidRDefault="002662CB" w:rsidP="00351F5F">
      <w:pPr>
        <w:widowControl w:val="0"/>
        <w:autoSpaceDE w:val="0"/>
        <w:autoSpaceDN w:val="0"/>
        <w:adjustRightInd w:val="0"/>
        <w:spacing w:line="480" w:lineRule="auto"/>
        <w:jc w:val="both"/>
        <w:rPr>
          <w:del w:id="305" w:author="Kim-Anh Lê Cao" w:date="2018-02-28T08:23:00Z"/>
          <w:strike/>
        </w:rPr>
      </w:pPr>
      <w:commentRangeStart w:id="306"/>
      <w:del w:id="307" w:author="Kim-Anh Lê Cao" w:date="2018-02-28T08:23:00Z">
        <w:r w:rsidRPr="00351F5F" w:rsidDel="0034708A">
          <w:rPr>
            <w:strike/>
          </w:rPr>
          <w:delText>Deciphering</w:delText>
        </w:r>
        <w:commentRangeEnd w:id="306"/>
        <w:r w:rsidR="00351F5F" w:rsidDel="0034708A">
          <w:rPr>
            <w:rStyle w:val="CommentReference"/>
            <w:rFonts w:asciiTheme="minorHAnsi" w:eastAsiaTheme="minorEastAsia" w:hAnsiTheme="minorHAnsi" w:cstheme="minorBidi"/>
          </w:rPr>
          <w:commentReference w:id="306"/>
        </w:r>
        <w:r w:rsidRPr="00351F5F" w:rsidDel="0034708A">
          <w:rPr>
            <w:strike/>
          </w:rPr>
          <w:delText xml:space="preserve"> the underlying biological mechanisms driving a phenotypic characteristic is an analytical and computational challenge. The large number of molecules that are profiled across different platforms are of different scale and characterize different molecular levels. In this study, </w:delText>
        </w:r>
        <w:commentRangeStart w:id="308"/>
        <w:commentRangeStart w:id="309"/>
        <w:r w:rsidRPr="00351F5F" w:rsidDel="0034708A">
          <w:rPr>
            <w:strike/>
          </w:rPr>
          <w:delText>we considered classification algorithms</w:delText>
        </w:r>
        <w:commentRangeEnd w:id="308"/>
        <w:r w:rsidRPr="00351F5F" w:rsidDel="0034708A">
          <w:rPr>
            <w:rStyle w:val="CommentReference"/>
            <w:rFonts w:asciiTheme="minorHAnsi" w:eastAsiaTheme="minorEastAsia" w:hAnsiTheme="minorHAnsi" w:cstheme="minorBidi"/>
            <w:strike/>
          </w:rPr>
          <w:commentReference w:id="308"/>
        </w:r>
        <w:commentRangeEnd w:id="309"/>
        <w:r w:rsidRPr="00351F5F" w:rsidDel="0034708A">
          <w:rPr>
            <w:rStyle w:val="CommentReference"/>
            <w:rFonts w:asciiTheme="minorHAnsi" w:eastAsiaTheme="minorEastAsia" w:hAnsiTheme="minorHAnsi" w:cstheme="minorBidi"/>
            <w:strike/>
          </w:rPr>
          <w:commentReference w:id="309"/>
        </w:r>
        <w:r w:rsidRPr="00351F5F" w:rsidDel="0034708A">
          <w:rPr>
            <w:strike/>
          </w:rPr>
          <w:delText xml:space="preserve"> for supervised analyses </w:delText>
        </w:r>
        <w:r w:rsidR="00F53CB9" w:rsidRPr="00351F5F" w:rsidDel="0034708A">
          <w:rPr>
            <w:strike/>
          </w:rPr>
          <w:delText xml:space="preserve">that </w:delText>
        </w:r>
        <w:r w:rsidRPr="00351F5F" w:rsidDel="0034708A">
          <w:rPr>
            <w:strike/>
          </w:rPr>
          <w:delText xml:space="preserve">do not focus </w:delText>
        </w:r>
        <w:r w:rsidRPr="00351F5F" w:rsidDel="0034708A">
          <w:rPr>
            <w:i/>
            <w:strike/>
          </w:rPr>
          <w:delText>a priori</w:delText>
        </w:r>
        <w:r w:rsidRPr="00351F5F" w:rsidDel="0034708A">
          <w:rPr>
            <w:strike/>
          </w:rPr>
          <w:delText xml:space="preserve"> on incorporating biological information. These methods are performant at selecting highly </w:delText>
        </w:r>
        <w:commentRangeStart w:id="310"/>
        <w:r w:rsidRPr="00351F5F" w:rsidDel="0034708A">
          <w:rPr>
            <w:strike/>
          </w:rPr>
          <w:delText xml:space="preserve">predictive </w:delText>
        </w:r>
        <w:commentRangeStart w:id="311"/>
        <w:r w:rsidRPr="00351F5F" w:rsidDel="0034708A">
          <w:rPr>
            <w:strike/>
          </w:rPr>
          <w:delText>biomarkers</w:delText>
        </w:r>
        <w:commentRangeEnd w:id="310"/>
        <w:r w:rsidRPr="00351F5F" w:rsidDel="0034708A">
          <w:rPr>
            <w:rStyle w:val="CommentReference"/>
            <w:rFonts w:asciiTheme="minorHAnsi" w:eastAsiaTheme="minorEastAsia" w:hAnsiTheme="minorHAnsi" w:cstheme="minorBidi"/>
            <w:strike/>
          </w:rPr>
          <w:commentReference w:id="310"/>
        </w:r>
        <w:commentRangeEnd w:id="311"/>
        <w:r w:rsidRPr="00351F5F" w:rsidDel="0034708A">
          <w:rPr>
            <w:rStyle w:val="CommentReference"/>
            <w:rFonts w:asciiTheme="minorHAnsi" w:eastAsiaTheme="minorEastAsia" w:hAnsiTheme="minorHAnsi" w:cstheme="minorBidi"/>
            <w:strike/>
          </w:rPr>
          <w:commentReference w:id="311"/>
        </w:r>
        <w:r w:rsidRPr="00351F5F" w:rsidDel="0034708A">
          <w:rPr>
            <w:strike/>
          </w:rPr>
          <w:delText>, but are limited to explain biological processes that span various omic domains with tightly correlated information (</w:delText>
        </w:r>
        <w:r w:rsidRPr="00351F5F" w:rsidDel="0034708A">
          <w:rPr>
            <w:i/>
            <w:strike/>
          </w:rPr>
          <w:delText>e.g.</w:delText>
        </w:r>
        <w:r w:rsidRPr="00351F5F" w:rsidDel="0034708A">
          <w:rPr>
            <w:strike/>
          </w:rPr>
          <w:delText xml:space="preserve"> epigenomics, transcriptomics, and proteomics). In contrast, unsupervised analyses identify coherent patterns between multi-omics datasets irrespectively of pre-specified sample groupings. To achieve a trade-off between these two types of approaches we developed </w:delText>
        </w:r>
        <w:commentRangeStart w:id="312"/>
        <w:r w:rsidRPr="00351F5F" w:rsidDel="0034708A">
          <w:rPr>
            <w:strike/>
          </w:rPr>
          <w:delText>DIABLO</w:delText>
        </w:r>
        <w:commentRangeEnd w:id="312"/>
        <w:r w:rsidRPr="00351F5F" w:rsidDel="0034708A">
          <w:rPr>
            <w:rStyle w:val="CommentReference"/>
            <w:rFonts w:asciiTheme="minorHAnsi" w:eastAsiaTheme="minorEastAsia" w:hAnsiTheme="minorHAnsi" w:cstheme="minorBidi"/>
            <w:strike/>
          </w:rPr>
          <w:commentReference w:id="312"/>
        </w:r>
        <w:r w:rsidRPr="00351F5F" w:rsidDel="0034708A">
          <w:rPr>
            <w:strike/>
          </w:rPr>
          <w:delText>, an integrative classification method which not only identifies subsets of discriminatory molecules from each omic dataset, but also aims to plausibly model the correlation structure between multi-omics data. Unlike any other integrative? approaches, DIABLO extract? the correlation structure between multiple omic layers and a phenotype of interest.</w:delText>
        </w:r>
      </w:del>
    </w:p>
    <w:p w14:paraId="631E1DE0" w14:textId="358C7BBE" w:rsidR="002662CB" w:rsidRPr="00351F5F" w:rsidDel="0034708A" w:rsidRDefault="002662CB" w:rsidP="002662CB">
      <w:pPr>
        <w:widowControl w:val="0"/>
        <w:autoSpaceDE w:val="0"/>
        <w:autoSpaceDN w:val="0"/>
        <w:adjustRightInd w:val="0"/>
        <w:spacing w:line="480" w:lineRule="auto"/>
        <w:jc w:val="both"/>
        <w:rPr>
          <w:del w:id="313" w:author="Kim-Anh Lê Cao" w:date="2018-02-28T08:23:00Z"/>
          <w:strike/>
        </w:rPr>
      </w:pPr>
      <w:del w:id="314" w:author="Kim-Anh Lê Cao" w:date="2018-02-28T08:23:00Z">
        <w:r w:rsidRPr="00351F5F" w:rsidDel="0034708A">
          <w:rPr>
            <w:strike/>
          </w:rPr>
          <w:delText>[this is what we showed in this study]</w:delText>
        </w:r>
      </w:del>
    </w:p>
    <w:p w14:paraId="156CFB1C" w14:textId="2128617D" w:rsidR="002662CB" w:rsidRPr="00351F5F" w:rsidDel="0034708A" w:rsidRDefault="002662CB" w:rsidP="002662CB">
      <w:pPr>
        <w:widowControl w:val="0"/>
        <w:autoSpaceDE w:val="0"/>
        <w:autoSpaceDN w:val="0"/>
        <w:adjustRightInd w:val="0"/>
        <w:spacing w:line="480" w:lineRule="auto"/>
        <w:jc w:val="both"/>
        <w:rPr>
          <w:del w:id="315" w:author="Kim-Anh Lê Cao" w:date="2018-02-28T08:23:00Z"/>
          <w:strike/>
        </w:rPr>
      </w:pPr>
      <w:commentRangeStart w:id="316"/>
      <w:del w:id="317" w:author="Kim-Anh Lê Cao" w:date="2018-02-28T08:23:00Z">
        <w:r w:rsidRPr="00351F5F" w:rsidDel="0034708A">
          <w:rPr>
            <w:strike/>
          </w:rPr>
          <w:delText xml:space="preserve"> and in the six studies we analysed.</w:delText>
        </w:r>
        <w:commentRangeEnd w:id="316"/>
        <w:r w:rsidR="00351F5F" w:rsidRPr="00351F5F" w:rsidDel="0034708A">
          <w:rPr>
            <w:rStyle w:val="CommentReference"/>
            <w:rFonts w:asciiTheme="minorHAnsi" w:eastAsiaTheme="minorEastAsia" w:hAnsiTheme="minorHAnsi" w:cstheme="minorBidi"/>
            <w:strike/>
          </w:rPr>
          <w:commentReference w:id="316"/>
        </w:r>
      </w:del>
    </w:p>
    <w:p w14:paraId="0203F501" w14:textId="71C8A50A" w:rsidR="002662CB" w:rsidRPr="0089171B" w:rsidRDefault="002662CB" w:rsidP="002662CB">
      <w:pPr>
        <w:pStyle w:val="NormalWeb"/>
        <w:shd w:val="clear" w:color="auto" w:fill="FFFFFF"/>
        <w:spacing w:before="0" w:beforeAutospacing="0" w:after="0" w:afterAutospacing="0" w:line="480" w:lineRule="auto"/>
        <w:jc w:val="both"/>
      </w:pPr>
      <w:r w:rsidRPr="0089171B">
        <w:tab/>
      </w:r>
      <w:r>
        <w:t xml:space="preserve">There are some areas of improvement that DIABLO will benefit from in the near future. The assumption of </w:t>
      </w:r>
      <w:r w:rsidRPr="0089171B">
        <w:t>linear</w:t>
      </w:r>
      <w:r>
        <w:t xml:space="preserve"> relationship between </w:t>
      </w:r>
      <w:r w:rsidRPr="0089171B">
        <w:t xml:space="preserve">the selected omics </w:t>
      </w:r>
      <w:r>
        <w:t>features</w:t>
      </w:r>
      <w:del w:id="318" w:author="Kim-Anh Lê Cao" w:date="2018-02-28T08:24:00Z">
        <w:r w:rsidRPr="0089171B" w:rsidDel="0018216F">
          <w:delText xml:space="preserve"> </w:delText>
        </w:r>
      </w:del>
      <w:r>
        <w:t xml:space="preserve"> to explain the </w:t>
      </w:r>
      <w:r>
        <w:lastRenderedPageBreak/>
        <w:t xml:space="preserve">phenotypic response </w:t>
      </w:r>
      <w:r w:rsidRPr="0089171B">
        <w:t xml:space="preserve">may not </w:t>
      </w:r>
      <w:r>
        <w:t xml:space="preserve">apply </w:t>
      </w:r>
      <w:r w:rsidRPr="0089171B">
        <w:t xml:space="preserve">in some biological research areas, </w:t>
      </w:r>
      <w:r>
        <w:t xml:space="preserve">for example when integrating distance-based metagenomics studies. [ref from Mariette, bioinformatics, mixkernel] suggested a </w:t>
      </w:r>
      <w:r w:rsidRPr="0089171B">
        <w:t xml:space="preserve">kernel-based </w:t>
      </w:r>
      <w:r>
        <w:t xml:space="preserve">approach. </w:t>
      </w:r>
      <w:r w:rsidRPr="0089171B">
        <w:t xml:space="preserve">The tuning of the parameters </w:t>
      </w:r>
      <w:r>
        <w:t xml:space="preserve">(number of features to select) requires </w:t>
      </w:r>
      <w:r w:rsidRPr="0089171B">
        <w:t>repeated cross-validation to ensure unbiased classification error rate evaluation</w:t>
      </w:r>
      <w:r>
        <w:t xml:space="preserve">. </w:t>
      </w:r>
      <w:r w:rsidRPr="0089171B">
        <w:t xml:space="preserve">A grid approach was deemed reasonable and provided very good performance results, but </w:t>
      </w:r>
      <w:r>
        <w:t xml:space="preserve">several </w:t>
      </w:r>
      <w:del w:id="319" w:author="Kim-Anh Lê Cao" w:date="2018-02-28T08:24:00Z">
        <w:r w:rsidDel="0018216F">
          <w:delText xml:space="preserve">rounds </w:delText>
        </w:r>
      </w:del>
      <w:ins w:id="320" w:author="Kim-Anh Lê Cao" w:date="2018-02-28T08:24:00Z">
        <w:r w:rsidR="0018216F">
          <w:t xml:space="preserve">iterations to refine the grid </w:t>
        </w:r>
      </w:ins>
      <w:del w:id="321" w:author="Kim-Anh Lê Cao" w:date="2018-02-28T08:25:00Z">
        <w:r w:rsidDel="0018216F">
          <w:delText xml:space="preserve">of grid refining </w:delText>
        </w:r>
      </w:del>
      <w:r>
        <w:t xml:space="preserve">may be required </w:t>
      </w:r>
      <w:del w:id="322" w:author="Kim-Anh Lê Cao" w:date="2018-02-28T08:25:00Z">
        <w:r w:rsidDel="0018216F">
          <w:delText xml:space="preserve">iteratively </w:delText>
        </w:r>
      </w:del>
      <w:r>
        <w:t xml:space="preserve">depending on the </w:t>
      </w:r>
      <w:ins w:id="323" w:author="Kim-Anh Lê Cao" w:date="2018-02-28T08:25:00Z">
        <w:r w:rsidR="0018216F">
          <w:t xml:space="preserve">complexity of the classification </w:t>
        </w:r>
      </w:ins>
      <w:r>
        <w:t>problem. The algorithm was recently improved</w:t>
      </w:r>
      <w:del w:id="324" w:author="Kim-Anh Lê Cao" w:date="2018-02-28T08:25:00Z">
        <w:r w:rsidDel="0018216F">
          <w:delText xml:space="preserve"> </w:delText>
        </w:r>
        <w:r w:rsidR="00CD3BB6" w:rsidDel="0018216F">
          <w:delText>in</w:delText>
        </w:r>
      </w:del>
      <w:r w:rsidR="00CD3BB6">
        <w:t xml:space="preserve"> </w:t>
      </w:r>
      <w:r w:rsidR="00CD3BB6">
        <w:fldChar w:fldCharType="begin"/>
      </w:r>
      <w:r w:rsidR="00C67F90">
        <w:instrText xml:space="preserve"> ADDIN ZOTERO_ITEM CSL_CITATION {"citationID":"a1g0iiaijnk","properties":{"formattedCitation":"[11]","plainCitation":"[11]"},"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CD3BB6">
        <w:fldChar w:fldCharType="separate"/>
      </w:r>
      <w:r w:rsidR="00C67F90">
        <w:rPr>
          <w:noProof/>
        </w:rPr>
        <w:t>[11]</w:t>
      </w:r>
      <w:r w:rsidR="00CD3BB6">
        <w:fldChar w:fldCharType="end"/>
      </w:r>
      <w:r w:rsidR="00CD3BB6">
        <w:t xml:space="preserve">, </w:t>
      </w:r>
      <w:r>
        <w:t>but we advise using a broad filtering strategy</w:t>
      </w:r>
      <w:del w:id="325" w:author="Kim-Anh Lê Cao" w:date="2018-02-28T08:25:00Z">
        <w:r w:rsidR="00CD3BB6" w:rsidDel="0018216F">
          <w:delText xml:space="preserve"> (</w:delText>
        </w:r>
        <w:r w:rsidR="00CD3BB6" w:rsidRPr="00CD3BB6" w:rsidDel="0018216F">
          <w:rPr>
            <w:b/>
          </w:rPr>
          <w:delText>see Methods</w:delText>
        </w:r>
        <w:r w:rsidR="00CD3BB6" w:rsidDel="0018216F">
          <w:delText>)</w:delText>
        </w:r>
      </w:del>
      <w:r>
        <w:t xml:space="preserve"> to alleviate computational time when dealing with extremely large datasets (</w:t>
      </w:r>
      <w:ins w:id="326" w:author="Kim-Anh Lê Cao" w:date="2018-02-28T08:25:00Z">
        <w:r w:rsidR="0018216F">
          <w:t xml:space="preserve">e.g. </w:t>
        </w:r>
      </w:ins>
      <w:r>
        <w:t>&gt; 50,000 features each). DIABLO was primarily developed for omic measured on a continuous scale after normalization</w:t>
      </w:r>
      <w:commentRangeStart w:id="327"/>
      <w:r>
        <w:t xml:space="preserve">, </w:t>
      </w:r>
      <w:commentRangeEnd w:id="327"/>
      <w:r>
        <w:rPr>
          <w:rStyle w:val="CommentReference"/>
          <w:rFonts w:asciiTheme="minorHAnsi" w:eastAsiaTheme="minorEastAsia" w:hAnsiTheme="minorHAnsi" w:cstheme="minorBidi"/>
        </w:rPr>
        <w:commentReference w:id="327"/>
      </w:r>
      <w:r>
        <w:t>and is unlikely to perform well for</w:t>
      </w:r>
      <w:ins w:id="328" w:author="Kim-Anh Lê Cao" w:date="2018-02-28T08:26:00Z">
        <w:r w:rsidR="0018216F">
          <w:t xml:space="preserve"> categorical data types, such as</w:t>
        </w:r>
      </w:ins>
      <w:r>
        <w:t xml:space="preserve"> </w:t>
      </w:r>
      <w:commentRangeStart w:id="329"/>
      <w:commentRangeStart w:id="330"/>
      <w:r>
        <w:t>genotyp</w:t>
      </w:r>
      <w:ins w:id="331" w:author="Kim-Anh Lê Cao" w:date="2018-02-28T08:26:00Z">
        <w:r w:rsidR="0018216F">
          <w:t>e</w:t>
        </w:r>
      </w:ins>
      <w:del w:id="332" w:author="Kim-Anh Lê Cao" w:date="2018-02-28T08:26:00Z">
        <w:r w:rsidDel="0018216F">
          <w:delText>e</w:delText>
        </w:r>
      </w:del>
      <w:r>
        <w:t xml:space="preserve"> data</w:t>
      </w:r>
      <w:commentRangeEnd w:id="329"/>
      <w:r>
        <w:rPr>
          <w:rStyle w:val="CommentReference"/>
          <w:rFonts w:asciiTheme="minorHAnsi" w:eastAsiaTheme="minorEastAsia" w:hAnsiTheme="minorHAnsi" w:cstheme="minorBidi"/>
        </w:rPr>
        <w:commentReference w:id="329"/>
      </w:r>
      <w:commentRangeEnd w:id="330"/>
      <w:r w:rsidR="00FE3312">
        <w:rPr>
          <w:rStyle w:val="CommentReference"/>
          <w:rFonts w:asciiTheme="minorHAnsi" w:eastAsiaTheme="minorEastAsia" w:hAnsiTheme="minorHAnsi" w:cstheme="minorBidi"/>
        </w:rPr>
        <w:commentReference w:id="330"/>
      </w:r>
      <w:r>
        <w:t xml:space="preserve">. </w:t>
      </w:r>
      <w:r w:rsidRPr="0089171B">
        <w:t xml:space="preserve">Finally, </w:t>
      </w:r>
      <w:r>
        <w:t>DIABLO and</w:t>
      </w:r>
      <w:ins w:id="333" w:author="Kim-Anh Lê Cao" w:date="2018-03-02T08:16:00Z">
        <w:r w:rsidR="00FE3312">
          <w:t xml:space="preserve"> similar to </w:t>
        </w:r>
      </w:ins>
      <w:del w:id="334" w:author="Kim-Anh Lê Cao" w:date="2018-03-02T08:16:00Z">
        <w:r w:rsidDel="00FE3312">
          <w:delText xml:space="preserve"> </w:delText>
        </w:r>
      </w:del>
      <w:ins w:id="335" w:author="Kim-Anh Lê Cao" w:date="2018-03-02T08:16:00Z">
        <w:r w:rsidR="00FE3312">
          <w:t xml:space="preserve">the </w:t>
        </w:r>
      </w:ins>
      <w:del w:id="336" w:author="Kim-Anh Lê Cao" w:date="2018-03-02T08:16:00Z">
        <w:r w:rsidDel="00FE3312">
          <w:delText xml:space="preserve">like any </w:delText>
        </w:r>
      </w:del>
      <w:r>
        <w:t>other method</w:t>
      </w:r>
      <w:r w:rsidR="00834D0E">
        <w:t>s</w:t>
      </w:r>
      <w:r>
        <w:t xml:space="preserve"> we </w:t>
      </w:r>
      <w:commentRangeStart w:id="337"/>
      <w:r>
        <w:t xml:space="preserve">benchmarked </w:t>
      </w:r>
      <w:commentRangeEnd w:id="337"/>
      <w:r>
        <w:rPr>
          <w:rStyle w:val="CommentReference"/>
          <w:rFonts w:asciiTheme="minorHAnsi" w:eastAsiaTheme="minorEastAsia" w:hAnsiTheme="minorHAnsi" w:cstheme="minorBidi"/>
        </w:rPr>
        <w:commentReference w:id="337"/>
      </w:r>
      <w:del w:id="338" w:author="Kim-Anh Lê Cao" w:date="2018-02-28T08:26:00Z">
        <w:r w:rsidDel="0018216F">
          <w:delText>will</w:delText>
        </w:r>
      </w:del>
      <w:r>
        <w:t xml:space="preserve"> suffer</w:t>
      </w:r>
      <w:ins w:id="339" w:author="Kim-Anh Lê Cao" w:date="2018-02-28T08:26:00Z">
        <w:r w:rsidR="0018216F">
          <w:t>s</w:t>
        </w:r>
      </w:ins>
      <w:r>
        <w:t xml:space="preserve"> from </w:t>
      </w:r>
      <w:r w:rsidRPr="0089171B">
        <w:t>technical artifacts of the data, such as batch effects</w:t>
      </w:r>
      <w:r>
        <w:t xml:space="preserve"> and</w:t>
      </w:r>
      <w:r w:rsidRPr="0089171B">
        <w:t xml:space="preserve"> presence of confounding variables</w:t>
      </w:r>
      <w:ins w:id="340" w:author="Kim-Anh Lê Cao" w:date="2018-03-02T08:18:00Z">
        <w:r w:rsidR="00FE3312">
          <w:t xml:space="preserve"> </w:t>
        </w:r>
        <w:r w:rsidR="00FE3312" w:rsidRPr="0089171B">
          <w:t xml:space="preserve">that may affect downstream </w:t>
        </w:r>
      </w:ins>
      <w:ins w:id="341" w:author="Kim-Anh Lê Cao" w:date="2018-03-02T08:19:00Z">
        <w:r w:rsidR="00FE3312">
          <w:t xml:space="preserve">integrative </w:t>
        </w:r>
      </w:ins>
      <w:ins w:id="342" w:author="Kim-Anh Lê Cao" w:date="2018-03-02T08:18:00Z">
        <w:r w:rsidR="00FE3312" w:rsidRPr="0089171B">
          <w:t>analyses</w:t>
        </w:r>
      </w:ins>
      <w:ins w:id="343" w:author="Kim-Anh Lê Cao" w:date="2018-03-02T08:19:00Z">
        <w:r w:rsidR="00FE3312">
          <w:t xml:space="preserve">. </w:t>
        </w:r>
      </w:ins>
      <w:ins w:id="344" w:author="Kim-Anh Lê Cao" w:date="2018-03-02T08:18:00Z">
        <w:r w:rsidR="00FE3312" w:rsidRPr="0089171B">
          <w:t xml:space="preserve"> </w:t>
        </w:r>
      </w:ins>
      <w:ins w:id="345" w:author="Kim-Anh Lê Cao" w:date="2018-03-02T08:19:00Z">
        <w:r w:rsidR="00FE3312" w:rsidRPr="0089171B">
          <w:t>Therefore, we recommend exploratory preliminary analyses for each single</w:t>
        </w:r>
        <w:r w:rsidR="00FE3312">
          <w:t xml:space="preserve"> </w:t>
        </w:r>
        <w:r w:rsidR="00FE3312" w:rsidRPr="0089171B">
          <w:t xml:space="preserve">omic dataset to </w:t>
        </w:r>
        <w:r w:rsidR="00FE3312">
          <w:t xml:space="preserve">assess the effect of </w:t>
        </w:r>
        <w:r w:rsidR="00FE3312" w:rsidRPr="0089171B">
          <w:t xml:space="preserve">technical factors </w:t>
        </w:r>
        <w:r w:rsidR="00FE3312">
          <w:t>and use batch removal methods</w:t>
        </w:r>
        <w:r w:rsidR="00FE3312">
          <w:t xml:space="preserve"> prior to the analysis </w:t>
        </w:r>
      </w:ins>
      <w:del w:id="346" w:author="Kim-Anh Lê Cao" w:date="2018-03-02T08:19:00Z">
        <w:r w:rsidDel="00FE3312">
          <w:delText>, which require prior batch removal</w:delText>
        </w:r>
        <w:r w:rsidR="00834D0E" w:rsidDel="00FE3312">
          <w:delText xml:space="preserve"> </w:delText>
        </w:r>
      </w:del>
      <w:r w:rsidR="00834D0E">
        <w:fldChar w:fldCharType="begin"/>
      </w:r>
      <w:r w:rsidR="00C67F90">
        <w:instrText xml:space="preserve"> ADDIN ZOTERO_ITEM CSL_CITATION {"citationID":"a20rmpb9cet","properties":{"formattedCitation":"[34,35]","plainCitation":"[34,35]"},"citationItems":[{"id":460,"uris":["http://zotero.org/users/2545847/items/I6G6ACTF"],"uri":["http://zotero.org/users/2545847/items/I6G6ACTF"],"itemData":{"id":460,"type":"article-journal","title":"Adjusting batch effects in microarray expression data using empirical Bayes methods","container-title":"Biostatistics","page":"118-127","volume":"8","issue":"1","source":"CrossRef","URL":"http://biostatistics.oxfordjournals.org/cgi/doi/10.1093/biostatistics/kxj037","DOI":"10.1093/biostatistics/kxj037","ISSN":"1465-4644, 1468-4357","language":"en","author":[{"family":"Johnson","given":"W. E."},{"family":"Li","given":"C."},{"family":"Rabinovic","given":"A."}],"issued":{"date-parts":[["2007",1,1]]},"accessed":{"date-parts":[["2016",5,12]]}}},{"id":529,"uris":["http://zotero.org/users/2545847/items/BKRR6H77"],"uri":["http://zotero.org/users/2545847/items/BKRR6H77"],"itemData":{"id":529,"type":"article-journal","title":"Removing batch effects for prediction problems with frozen surrogate variable analysis","container-title":"PeerJ","page":"e561","volume":"2","source":"CrossRef","URL":"https://peerj.com/articles/561","DOI":"10.7717/peerj.561","ISSN":"2167-8359","language":"en","author":[{"family":"Parker","given":"Hilary S."},{"family":"Corrada Bravo","given":"Héctor"},{"family":"Leek","given":"Jeffrey T."}],"issued":{"date-parts":[["2014",9,23]]},"accessed":{"date-parts":[["2016",5,12]]}}}],"schema":"https://github.com/citation-style-language/schema/raw/master/csl-citation.json"} </w:instrText>
      </w:r>
      <w:r w:rsidR="00834D0E">
        <w:fldChar w:fldCharType="separate"/>
      </w:r>
      <w:r w:rsidR="00C67F90">
        <w:rPr>
          <w:noProof/>
        </w:rPr>
        <w:t>[34,35]</w:t>
      </w:r>
      <w:r w:rsidR="00834D0E">
        <w:fldChar w:fldCharType="end"/>
      </w:r>
      <w:r>
        <w:t xml:space="preserve"> [</w:t>
      </w:r>
      <w:commentRangeStart w:id="347"/>
      <w:r w:rsidRPr="00391E30">
        <w:rPr>
          <w:highlight w:val="yellow"/>
          <w:rPrChange w:id="348" w:author="Kim-Anh Lê Cao" w:date="2018-03-02T08:19:00Z">
            <w:rPr/>
          </w:rPrChange>
        </w:rPr>
        <w:t>ref</w:t>
      </w:r>
      <w:commentRangeEnd w:id="347"/>
      <w:r w:rsidRPr="00391E30">
        <w:rPr>
          <w:rStyle w:val="CommentReference"/>
          <w:rFonts w:asciiTheme="minorHAnsi" w:eastAsiaTheme="minorEastAsia" w:hAnsiTheme="minorHAnsi" w:cstheme="minorBidi"/>
          <w:highlight w:val="yellow"/>
          <w:rPrChange w:id="349" w:author="Kim-Anh Lê Cao" w:date="2018-03-02T08:19:00Z">
            <w:rPr>
              <w:rStyle w:val="CommentReference"/>
              <w:rFonts w:asciiTheme="minorHAnsi" w:eastAsiaTheme="minorEastAsia" w:hAnsiTheme="minorHAnsi" w:cstheme="minorBidi"/>
            </w:rPr>
          </w:rPrChange>
        </w:rPr>
        <w:commentReference w:id="347"/>
      </w:r>
      <w:del w:id="350" w:author="Kim-Anh Lê Cao" w:date="2018-03-02T08:19:00Z">
        <w:r w:rsidRPr="00391E30" w:rsidDel="00FE3312">
          <w:rPr>
            <w:highlight w:val="yellow"/>
            <w:rPrChange w:id="351" w:author="Kim-Anh Lê Cao" w:date="2018-03-02T08:19:00Z">
              <w:rPr/>
            </w:rPrChange>
          </w:rPr>
          <w:delText xml:space="preserve">. Therefore, we recommend exploratory preliminary analyses for each single omic dataset to assess the effect of technical factors </w:delText>
        </w:r>
      </w:del>
      <w:del w:id="352" w:author="Kim-Anh Lê Cao" w:date="2018-03-02T08:18:00Z">
        <w:r w:rsidRPr="00391E30" w:rsidDel="00FE3312">
          <w:rPr>
            <w:highlight w:val="yellow"/>
            <w:rPrChange w:id="353" w:author="Kim-Anh Lê Cao" w:date="2018-03-02T08:19:00Z">
              <w:rPr/>
            </w:rPrChange>
          </w:rPr>
          <w:delText>that may affect downstream analyses with DIABLO</w:delText>
        </w:r>
      </w:del>
      <w:del w:id="354" w:author="Kim-Anh Lê Cao" w:date="2018-03-02T08:19:00Z">
        <w:r w:rsidRPr="00391E30" w:rsidDel="00FE3312">
          <w:rPr>
            <w:highlight w:val="yellow"/>
            <w:rPrChange w:id="355" w:author="Kim-Anh Lê Cao" w:date="2018-03-02T08:19:00Z">
              <w:rPr/>
            </w:rPrChange>
          </w:rPr>
          <w:delText>.</w:delText>
        </w:r>
      </w:del>
      <w:ins w:id="356" w:author="Kim-Anh Lê Cao" w:date="2018-03-02T08:19:00Z">
        <w:r w:rsidR="00FE3312" w:rsidRPr="00391E30">
          <w:rPr>
            <w:highlight w:val="yellow"/>
            <w:rPrChange w:id="357" w:author="Kim-Anh Lê Cao" w:date="2018-03-02T08:19:00Z">
              <w:rPr/>
            </w:rPrChange>
          </w:rPr>
          <w:t xml:space="preserve"> you are missing one ref here</w:t>
        </w:r>
        <w:r w:rsidR="00FE3312">
          <w:t>].</w:t>
        </w:r>
      </w:ins>
    </w:p>
    <w:p w14:paraId="3A45EDE2" w14:textId="1F71D19C" w:rsidR="00450316" w:rsidRPr="003124BE" w:rsidRDefault="00391E30" w:rsidP="002662CB">
      <w:pPr>
        <w:spacing w:line="480" w:lineRule="auto"/>
        <w:rPr>
          <w:color w:val="333333"/>
        </w:rPr>
      </w:pPr>
      <w:ins w:id="358" w:author="Kim-Anh Lê Cao" w:date="2018-03-02T08:20:00Z">
        <w:r>
          <w:t xml:space="preserve">The lack of biological questions that prevail in multi omics data integration is </w:t>
        </w:r>
      </w:ins>
      <w:ins w:id="359" w:author="Kim-Anh Lê Cao" w:date="2018-03-02T08:21:00Z">
        <w:r>
          <w:t xml:space="preserve">the major challenge </w:t>
        </w:r>
      </w:ins>
      <w:ins w:id="360" w:author="Kim-Anh Lê Cao" w:date="2018-03-02T08:20:00Z">
        <w:r>
          <w:t>s</w:t>
        </w:r>
      </w:ins>
      <w:ins w:id="361" w:author="Kim-Anh Lê Cao" w:date="2018-03-02T08:19:00Z">
        <w:r w:rsidRPr="0089171B">
          <w:t>ystem</w:t>
        </w:r>
        <w:r>
          <w:t xml:space="preserve">s and computational </w:t>
        </w:r>
        <w:r w:rsidRPr="0089171B">
          <w:t>biologists</w:t>
        </w:r>
        <w:r>
          <w:t xml:space="preserve"> </w:t>
        </w:r>
        <w:r>
          <w:t xml:space="preserve">face </w:t>
        </w:r>
      </w:ins>
      <w:ins w:id="362" w:author="Kim-Anh Lê Cao" w:date="2018-03-02T08:21:00Z">
        <w:r>
          <w:t>in the omics era</w:t>
        </w:r>
      </w:ins>
      <w:del w:id="363" w:author="Kim-Anh Lê Cao" w:date="2018-03-02T08:20:00Z">
        <w:r w:rsidR="002662CB" w:rsidDel="00391E30">
          <w:delText>The</w:delText>
        </w:r>
      </w:del>
      <w:del w:id="364" w:author="Kim-Anh Lê Cao" w:date="2018-03-02T08:21:00Z">
        <w:r w:rsidR="002662CB" w:rsidDel="00391E30">
          <w:delText xml:space="preserve"> main challenge we face as </w:delText>
        </w:r>
      </w:del>
      <w:del w:id="365" w:author="Kim-Anh Lê Cao" w:date="2018-03-02T08:19:00Z">
        <w:r w:rsidR="002662CB" w:rsidRPr="0089171B" w:rsidDel="00391E30">
          <w:delText>system</w:delText>
        </w:r>
        <w:r w:rsidR="002662CB" w:rsidDel="00391E30">
          <w:delText xml:space="preserve">s and computational </w:delText>
        </w:r>
        <w:r w:rsidR="002662CB" w:rsidRPr="0089171B" w:rsidDel="00391E30">
          <w:delText>biologists</w:delText>
        </w:r>
        <w:r w:rsidR="002662CB" w:rsidDel="00391E30">
          <w:delText xml:space="preserve"> </w:delText>
        </w:r>
      </w:del>
      <w:del w:id="366" w:author="Kim-Anh Lê Cao" w:date="2018-03-02T08:21:00Z">
        <w:r w:rsidR="002662CB" w:rsidDel="00391E30">
          <w:delText xml:space="preserve">in </w:delText>
        </w:r>
      </w:del>
      <w:del w:id="367" w:author="Kim-Anh Lê Cao" w:date="2018-03-02T08:20:00Z">
        <w:r w:rsidR="002662CB" w:rsidDel="00391E30">
          <w:delText xml:space="preserve">multi omics data integration </w:delText>
        </w:r>
      </w:del>
      <w:del w:id="368" w:author="Kim-Anh Lê Cao" w:date="2018-03-02T08:21:00Z">
        <w:r w:rsidR="002662CB" w:rsidDel="00391E30">
          <w:delText xml:space="preserve">is the lack of </w:delText>
        </w:r>
        <w:r w:rsidR="002662CB" w:rsidRPr="0089171B" w:rsidDel="00391E30">
          <w:delText>biological question</w:delText>
        </w:r>
        <w:r w:rsidR="002662CB" w:rsidDel="00391E30">
          <w:delText xml:space="preserve"> t</w:delText>
        </w:r>
      </w:del>
      <w:del w:id="369" w:author="Kim-Anh Lê Cao" w:date="2018-02-28T08:26:00Z">
        <w:r w:rsidR="002662CB" w:rsidDel="0018216F">
          <w:delText>o</w:delText>
        </w:r>
      </w:del>
      <w:del w:id="370" w:author="Kim-Anh Lê Cao" w:date="2018-03-02T08:21:00Z">
        <w:r w:rsidR="002662CB" w:rsidDel="00391E30">
          <w:delText xml:space="preserve"> </w:delText>
        </w:r>
      </w:del>
      <w:del w:id="371" w:author="Kim-Anh Lê Cao" w:date="2018-02-28T08:27:00Z">
        <w:r w:rsidR="002662CB" w:rsidDel="0018216F">
          <w:delText>drive the</w:delText>
        </w:r>
      </w:del>
      <w:del w:id="372" w:author="Kim-Anh Lê Cao" w:date="2018-03-02T08:21:00Z">
        <w:r w:rsidR="002662CB" w:rsidDel="00391E30">
          <w:delText xml:space="preserve"> analyses</w:delText>
        </w:r>
      </w:del>
      <w:r w:rsidR="002662CB">
        <w:t xml:space="preserve">. </w:t>
      </w:r>
      <w:ins w:id="373" w:author="Kim-Anh Lê Cao" w:date="2018-03-02T08:23:00Z">
        <w:r w:rsidR="00903FA0">
          <w:t xml:space="preserve">DIABLO fills this gap by proposing </w:t>
        </w:r>
      </w:ins>
      <w:ins w:id="374" w:author="Kim-Anh Lê Cao" w:date="2018-03-02T08:22:00Z">
        <w:r w:rsidR="00903FA0">
          <w:t xml:space="preserve">multivariate exploratory and integrative analyses with </w:t>
        </w:r>
      </w:ins>
      <w:del w:id="375" w:author="Kim-Anh Lê Cao" w:date="2018-03-02T08:22:00Z">
        <w:r w:rsidR="002662CB" w:rsidDel="00903FA0">
          <w:delText xml:space="preserve">DIABLO fills this gap by proposing </w:delText>
        </w:r>
      </w:del>
      <w:r w:rsidR="002662CB">
        <w:t xml:space="preserve">a holistic, data-driven and hypotheses free approach to posit novel hypotheses </w:t>
      </w:r>
      <w:commentRangeStart w:id="376"/>
      <w:r w:rsidR="002662CB">
        <w:t>to be functionally validated in the laboratory</w:t>
      </w:r>
      <w:commentRangeEnd w:id="376"/>
      <w:r w:rsidR="00903FA0">
        <w:rPr>
          <w:rStyle w:val="CommentReference"/>
          <w:rFonts w:asciiTheme="minorHAnsi" w:eastAsiaTheme="minorEastAsia" w:hAnsiTheme="minorHAnsi" w:cstheme="minorBidi"/>
        </w:rPr>
        <w:commentReference w:id="376"/>
      </w:r>
      <w:r w:rsidR="002662CB">
        <w:t>.</w:t>
      </w:r>
    </w:p>
    <w:p w14:paraId="6C7E7914" w14:textId="77777777" w:rsidR="00761065" w:rsidRPr="003124BE" w:rsidRDefault="00761065">
      <w:pPr>
        <w:rPr>
          <w:b/>
          <w:color w:val="333333"/>
        </w:rPr>
      </w:pPr>
      <w:r w:rsidRPr="003124BE">
        <w:rPr>
          <w:b/>
          <w:color w:val="333333"/>
        </w:rPr>
        <w:br w:type="page"/>
      </w:r>
    </w:p>
    <w:p w14:paraId="64E78635" w14:textId="480B577D" w:rsidR="00450316" w:rsidRPr="003124BE" w:rsidRDefault="00880231" w:rsidP="003F44E9">
      <w:pPr>
        <w:pStyle w:val="NormalWeb"/>
        <w:shd w:val="clear" w:color="auto" w:fill="FFFFFF"/>
        <w:spacing w:before="0" w:beforeAutospacing="0" w:after="0" w:afterAutospacing="0" w:line="480" w:lineRule="auto"/>
        <w:rPr>
          <w:b/>
          <w:color w:val="333333"/>
        </w:rPr>
      </w:pPr>
      <w:r w:rsidRPr="003124BE">
        <w:rPr>
          <w:b/>
          <w:color w:val="333333"/>
        </w:rPr>
        <w:lastRenderedPageBreak/>
        <w:t xml:space="preserve">Online </w:t>
      </w:r>
      <w:r w:rsidR="00F94303" w:rsidRPr="003124BE">
        <w:rPr>
          <w:b/>
          <w:color w:val="333333"/>
        </w:rPr>
        <w:t>Methods</w:t>
      </w:r>
    </w:p>
    <w:p w14:paraId="306EB037" w14:textId="5EB23BDF" w:rsidR="005600D8" w:rsidRPr="003124BE" w:rsidRDefault="005600D8" w:rsidP="003F44E9">
      <w:pPr>
        <w:spacing w:line="480" w:lineRule="auto"/>
        <w:jc w:val="both"/>
        <w:rPr>
          <w:lang w:val="en-CA"/>
        </w:rPr>
      </w:pPr>
      <w:r w:rsidRPr="003124BE">
        <w:rPr>
          <w:b/>
          <w:lang w:val="en-CA"/>
        </w:rPr>
        <w:t xml:space="preserve">Code availability and software tool requirements. </w:t>
      </w:r>
      <w:r w:rsidRPr="003124BE">
        <w:t>The DIABLO framework is implemented in the mix</w:t>
      </w:r>
      <w:r w:rsidR="00E06337" w:rsidRPr="003124BE">
        <w:t>Omics</w:t>
      </w:r>
      <w:r w:rsidRPr="003124BE">
        <w:t xml:space="preserve"> R package</w:t>
      </w:r>
      <w:r w:rsidR="00C431E9" w:rsidRPr="003124BE">
        <w:t>. mix</w:t>
      </w:r>
      <w:r w:rsidR="00E06337" w:rsidRPr="003124BE">
        <w:t>Omics</w:t>
      </w:r>
      <w:r w:rsidRPr="003124BE">
        <w:t xml:space="preserve"> currently includes 1</w:t>
      </w:r>
      <w:ins w:id="377" w:author="Kim-Anh Lê Cao" w:date="2018-02-28T08:27:00Z">
        <w:r w:rsidR="002D7AB8">
          <w:t>9</w:t>
        </w:r>
      </w:ins>
      <w:del w:id="378" w:author="Kim-Anh Lê Cao" w:date="2018-02-28T08:27:00Z">
        <w:r w:rsidRPr="003124BE" w:rsidDel="002D7AB8">
          <w:delText>5</w:delText>
        </w:r>
      </w:del>
      <w:r w:rsidRPr="003124BE">
        <w:t xml:space="preserve"> multivariate methodologies, for </w:t>
      </w:r>
      <w:r w:rsidR="00D65BEC" w:rsidRPr="003124BE">
        <w:t>single-</w:t>
      </w:r>
      <w:r w:rsidR="00E06337" w:rsidRPr="003124BE">
        <w:t>omics</w:t>
      </w:r>
      <w:r w:rsidRPr="003124BE">
        <w:t xml:space="preserve"> </w:t>
      </w:r>
      <w:ins w:id="379" w:author="Kim-Anh Lê Cao" w:date="2018-02-28T08:27:00Z">
        <w:r w:rsidR="002D7AB8">
          <w:t xml:space="preserve">and integrative </w:t>
        </w:r>
      </w:ins>
      <w:r w:rsidRPr="003124BE">
        <w:t>analys</w:t>
      </w:r>
      <w:ins w:id="380" w:author="Kim-Anh Lê Cao" w:date="2018-02-28T08:27:00Z">
        <w:r w:rsidR="002D7AB8">
          <w:t>e</w:t>
        </w:r>
      </w:ins>
      <w:del w:id="381" w:author="Kim-Anh Lê Cao" w:date="2018-02-28T08:27:00Z">
        <w:r w:rsidRPr="003124BE" w:rsidDel="002D7AB8">
          <w:delText>i</w:delText>
        </w:r>
      </w:del>
      <w:r w:rsidRPr="003124BE">
        <w:t>s</w:t>
      </w:r>
      <w:del w:id="382" w:author="Kim-Anh Lê Cao" w:date="2018-02-28T08:28:00Z">
        <w:r w:rsidRPr="003124BE" w:rsidDel="002D7AB8">
          <w:delText xml:space="preserve"> and integrat</w:delText>
        </w:r>
      </w:del>
      <w:del w:id="383" w:author="Kim-Anh Lê Cao" w:date="2018-02-28T08:27:00Z">
        <w:r w:rsidRPr="003124BE" w:rsidDel="002D7AB8">
          <w:delText>ion</w:delText>
        </w:r>
      </w:del>
      <w:del w:id="384" w:author="Kim-Anh Lê Cao" w:date="2018-02-28T08:28:00Z">
        <w:r w:rsidRPr="003124BE" w:rsidDel="002D7AB8">
          <w:delText xml:space="preserve"> </w:delText>
        </w:r>
      </w:del>
      <w:del w:id="385" w:author="Kim-Anh Lê Cao" w:date="2018-02-28T08:27:00Z">
        <w:r w:rsidRPr="003124BE" w:rsidDel="002D7AB8">
          <w:delText>of two datasets</w:delText>
        </w:r>
      </w:del>
      <w:r w:rsidRPr="003124BE">
        <w:t xml:space="preserve">. </w:t>
      </w:r>
      <w:r w:rsidRPr="003124BE">
        <w:rPr>
          <w:lang w:val="en-CA"/>
        </w:rPr>
        <w:t>All scripts</w:t>
      </w:r>
      <w:ins w:id="386" w:author="Kim-Anh Lê Cao" w:date="2018-02-28T08:28:00Z">
        <w:r w:rsidR="002D7AB8">
          <w:rPr>
            <w:lang w:val="en-CA"/>
          </w:rPr>
          <w:t xml:space="preserve"> and </w:t>
        </w:r>
      </w:ins>
      <w:del w:id="387" w:author="Kim-Anh Lê Cao" w:date="2018-02-28T08:28:00Z">
        <w:r w:rsidRPr="003124BE" w:rsidDel="002D7AB8">
          <w:rPr>
            <w:lang w:val="en-CA"/>
          </w:rPr>
          <w:delText>/</w:delText>
        </w:r>
      </w:del>
      <w:r w:rsidRPr="003124BE">
        <w:rPr>
          <w:lang w:val="en-CA"/>
        </w:rPr>
        <w:t xml:space="preserve">tutorials </w:t>
      </w:r>
      <w:ins w:id="388" w:author="Kim-Anh Lê Cao" w:date="2018-02-28T08:28:00Z">
        <w:r w:rsidR="002D7AB8">
          <w:rPr>
            <w:lang w:val="en-CA"/>
          </w:rPr>
          <w:t xml:space="preserve">are provided in our companion web-page </w:t>
        </w:r>
      </w:ins>
      <w:del w:id="389" w:author="Kim-Anh Lê Cao" w:date="2018-02-28T08:28:00Z">
        <w:r w:rsidRPr="003124BE" w:rsidDel="002D7AB8">
          <w:rPr>
            <w:lang w:val="en-CA"/>
          </w:rPr>
          <w:delText>can be found on the webpage (</w:delText>
        </w:r>
      </w:del>
      <w:r w:rsidRPr="003124BE">
        <w:rPr>
          <w:lang w:val="en-CA"/>
        </w:rPr>
        <w:t>http://www.mix</w:t>
      </w:r>
      <w:r w:rsidR="00E06337" w:rsidRPr="003124BE">
        <w:rPr>
          <w:lang w:val="en-CA"/>
        </w:rPr>
        <w:t>omics</w:t>
      </w:r>
      <w:r w:rsidRPr="003124BE">
        <w:rPr>
          <w:lang w:val="en-CA"/>
        </w:rPr>
        <w:t>.org/mixDIABLO</w:t>
      </w:r>
      <w:del w:id="390" w:author="Kim-Anh Lê Cao" w:date="2018-02-28T08:28:00Z">
        <w:r w:rsidRPr="003124BE" w:rsidDel="002D7AB8">
          <w:rPr>
            <w:lang w:val="en-CA"/>
          </w:rPr>
          <w:delText>)</w:delText>
        </w:r>
      </w:del>
      <w:r w:rsidRPr="003124BE">
        <w:rPr>
          <w:lang w:val="en-CA"/>
        </w:rPr>
        <w:t xml:space="preserve">. All analyses were performed using the R statistical computing program </w:t>
      </w:r>
      <w:r w:rsidRPr="003124BE">
        <w:rPr>
          <w:lang w:val="en-CA"/>
        </w:rPr>
        <w:fldChar w:fldCharType="begin"/>
      </w:r>
      <w:r w:rsidR="00C67F90">
        <w:rPr>
          <w:lang w:val="en-CA"/>
        </w:rPr>
        <w:instrText xml:space="preserve"> ADDIN ZOTERO_ITEM CSL_CITATION {"citationID":"218uok4jer","properties":{"formattedCitation":"[36]","plainCitation":"[36]"},"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instrText>
      </w:r>
      <w:r w:rsidRPr="003124BE">
        <w:rPr>
          <w:lang w:val="en-CA"/>
        </w:rPr>
        <w:fldChar w:fldCharType="separate"/>
      </w:r>
      <w:r w:rsidR="00C67F90">
        <w:rPr>
          <w:rFonts w:eastAsia="Times New Roman"/>
        </w:rPr>
        <w:t>[36]</w:t>
      </w:r>
      <w:r w:rsidRPr="003124BE">
        <w:rPr>
          <w:lang w:val="en-CA"/>
        </w:rPr>
        <w:fldChar w:fldCharType="end"/>
      </w:r>
      <w:r w:rsidRPr="003124BE">
        <w:rPr>
          <w:lang w:val="en-CA"/>
        </w:rPr>
        <w:t xml:space="preserve"> (version 3.3.1) and the mix</w:t>
      </w:r>
      <w:r w:rsidR="00E06337" w:rsidRPr="003124BE">
        <w:rPr>
          <w:lang w:val="en-CA"/>
        </w:rPr>
        <w:t>Omics</w:t>
      </w:r>
      <w:r w:rsidRPr="003124BE">
        <w:rPr>
          <w:lang w:val="en-CA"/>
        </w:rPr>
        <w:t xml:space="preserve"> package (version </w:t>
      </w:r>
      <w:commentRangeStart w:id="391"/>
      <w:r w:rsidRPr="003124BE">
        <w:rPr>
          <w:lang w:val="en-CA"/>
        </w:rPr>
        <w:t>6.0.0</w:t>
      </w:r>
      <w:commentRangeEnd w:id="391"/>
      <w:r w:rsidR="002D7AB8">
        <w:rPr>
          <w:rStyle w:val="CommentReference"/>
          <w:rFonts w:asciiTheme="minorHAnsi" w:eastAsiaTheme="minorEastAsia" w:hAnsiTheme="minorHAnsi" w:cstheme="minorBidi"/>
        </w:rPr>
        <w:commentReference w:id="391"/>
      </w:r>
      <w:r w:rsidRPr="003124BE">
        <w:rPr>
          <w:lang w:val="en-CA"/>
        </w:rPr>
        <w:t>).</w:t>
      </w:r>
    </w:p>
    <w:p w14:paraId="70A0DE58" w14:textId="77777777" w:rsidR="00055E99" w:rsidRPr="003124BE" w:rsidRDefault="00055E99" w:rsidP="003F44E9">
      <w:pPr>
        <w:spacing w:line="480" w:lineRule="auto"/>
        <w:jc w:val="both"/>
        <w:rPr>
          <w:b/>
          <w:lang w:val="en-CA"/>
        </w:rPr>
      </w:pPr>
    </w:p>
    <w:p w14:paraId="2BD22CF8" w14:textId="21A0391B" w:rsidR="00B56FF5" w:rsidRPr="003124BE" w:rsidRDefault="009904B2" w:rsidP="003F44E9">
      <w:pPr>
        <w:spacing w:line="480" w:lineRule="auto"/>
        <w:jc w:val="both"/>
        <w:rPr>
          <w:b/>
        </w:rPr>
      </w:pPr>
      <w:r w:rsidRPr="003124BE">
        <w:rPr>
          <w:b/>
          <w:lang w:val="en-CA"/>
        </w:rPr>
        <w:t>Statistical methods</w:t>
      </w:r>
      <w:r w:rsidR="0001244F" w:rsidRPr="003124BE">
        <w:rPr>
          <w:b/>
          <w:lang w:val="en-CA"/>
        </w:rPr>
        <w:t xml:space="preserve"> and analysis</w:t>
      </w:r>
    </w:p>
    <w:p w14:paraId="10FAF523" w14:textId="3E978DF3" w:rsidR="00FC4F68" w:rsidRPr="003124BE" w:rsidRDefault="001926CE" w:rsidP="003F44E9">
      <w:pPr>
        <w:widowControl w:val="0"/>
        <w:tabs>
          <w:tab w:val="left" w:pos="220"/>
          <w:tab w:val="left" w:pos="720"/>
        </w:tabs>
        <w:autoSpaceDE w:val="0"/>
        <w:autoSpaceDN w:val="0"/>
        <w:adjustRightInd w:val="0"/>
        <w:spacing w:line="480" w:lineRule="auto"/>
        <w:jc w:val="both"/>
        <w:rPr>
          <w:i/>
        </w:rPr>
      </w:pPr>
      <w:r w:rsidRPr="003124BE">
        <w:rPr>
          <w:b/>
          <w:i/>
        </w:rPr>
        <w:t xml:space="preserve">General multivariate framework to integrate multiple </w:t>
      </w:r>
      <w:r w:rsidR="001E1EFC" w:rsidRPr="003124BE">
        <w:rPr>
          <w:b/>
          <w:i/>
        </w:rPr>
        <w:t>datasets</w:t>
      </w:r>
      <w:r w:rsidRPr="003124BE">
        <w:rPr>
          <w:b/>
          <w:i/>
        </w:rPr>
        <w:t xml:space="preserve"> measured on the same samples.</w:t>
      </w:r>
      <w:r w:rsidRPr="003124BE">
        <w:t xml:space="preserve"> </w:t>
      </w:r>
      <w:r w:rsidR="00B56FF5" w:rsidRPr="003124BE">
        <w:t>DIABLO extends sparse generalized canonical correlation analysis</w:t>
      </w:r>
      <w:r w:rsidR="00C14E1A" w:rsidRPr="003124BE">
        <w:t xml:space="preserve"> </w:t>
      </w:r>
      <w:r w:rsidR="00A75F08" w:rsidRPr="003124BE">
        <w:t xml:space="preserve">(sGCCA) </w:t>
      </w:r>
      <w:r w:rsidR="00B56FF5" w:rsidRPr="003124BE">
        <w:fldChar w:fldCharType="begin"/>
      </w:r>
      <w:r w:rsidR="00C67F90">
        <w:instrText xml:space="preserve"> ADDIN ZOTERO_ITEM CSL_CITATION {"citationID":"lepi70j97","properties":{"formattedCitation":"[17]","plainCitation":"[17]"},"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B56FF5" w:rsidRPr="003124BE">
        <w:fldChar w:fldCharType="separate"/>
      </w:r>
      <w:r w:rsidR="00C67F90">
        <w:rPr>
          <w:rFonts w:eastAsia="Times New Roman"/>
        </w:rPr>
        <w:t>[17]</w:t>
      </w:r>
      <w:r w:rsidR="00B56FF5" w:rsidRPr="003124BE">
        <w:fldChar w:fldCharType="end"/>
      </w:r>
      <w:r w:rsidR="00B56FF5" w:rsidRPr="003124BE">
        <w:t xml:space="preserve"> to a classification</w:t>
      </w:r>
      <w:ins w:id="392" w:author="Kim-Anh Lê Cao" w:date="2018-02-28T08:29:00Z">
        <w:r w:rsidR="00BC1B6E">
          <w:t xml:space="preserve"> (supervised)</w:t>
        </w:r>
      </w:ins>
      <w:r w:rsidR="00B56FF5" w:rsidRPr="003124BE">
        <w:t xml:space="preserve"> framework</w:t>
      </w:r>
      <w:r w:rsidR="00504893" w:rsidRPr="003124BE">
        <w:rPr>
          <w:color w:val="000000"/>
        </w:rPr>
        <w:t>.</w:t>
      </w:r>
      <w:r w:rsidR="00B56FF5" w:rsidRPr="003124BE">
        <w:t xml:space="preserve"> </w:t>
      </w:r>
      <w:r w:rsidR="00C471DC" w:rsidRPr="003124BE">
        <w:t>s</w:t>
      </w:r>
      <w:r w:rsidR="00B56FF5" w:rsidRPr="003124BE">
        <w:t xml:space="preserve">GCCA is a multivariate dimension reduction technique </w:t>
      </w:r>
      <w:r w:rsidR="00E768C5" w:rsidRPr="003124BE">
        <w:t>that uses</w:t>
      </w:r>
      <w:r w:rsidR="00B56FF5" w:rsidRPr="003124BE">
        <w:t xml:space="preserve"> singular value decomposition </w:t>
      </w:r>
      <w:r w:rsidR="00E768C5" w:rsidRPr="003124BE">
        <w:t>and</w:t>
      </w:r>
      <w:r w:rsidR="00B56FF5" w:rsidRPr="003124BE">
        <w:t xml:space="preserve"> selects co-ex</w:t>
      </w:r>
      <w:r w:rsidR="00E768C5" w:rsidRPr="003124BE">
        <w:t xml:space="preserve">pressed (correlated) </w:t>
      </w:r>
      <w:r w:rsidR="00B56FF5" w:rsidRPr="003124BE">
        <w:t>variables</w:t>
      </w:r>
      <w:r w:rsidR="00E768C5" w:rsidRPr="003124BE">
        <w:t xml:space="preserve"> from several </w:t>
      </w:r>
      <w:r w:rsidR="00E06337" w:rsidRPr="003124BE">
        <w:t>omics</w:t>
      </w:r>
      <w:r w:rsidR="00E768C5" w:rsidRPr="003124BE">
        <w:t xml:space="preserve"> datasets</w:t>
      </w:r>
      <w:r w:rsidR="00B56FF5" w:rsidRPr="003124BE">
        <w:t xml:space="preserve"> in a computationally and statistically efficient manner. </w:t>
      </w:r>
      <w:r w:rsidR="00C471DC" w:rsidRPr="003124BE">
        <w:t>s</w:t>
      </w:r>
      <w:r w:rsidR="00B56FF5" w:rsidRPr="003124BE">
        <w:t>GCCA maximizes the covariance between linear combinations of variables (</w:t>
      </w:r>
      <w:r w:rsidR="005600D8" w:rsidRPr="003124BE">
        <w:t xml:space="preserve">latent </w:t>
      </w:r>
      <w:r w:rsidR="00B56FF5" w:rsidRPr="003124BE">
        <w:t xml:space="preserve">component </w:t>
      </w:r>
      <w:r w:rsidR="00BF26BA" w:rsidRPr="003124BE">
        <w:t>scores</w:t>
      </w:r>
      <w:r w:rsidR="00B56FF5" w:rsidRPr="003124BE">
        <w:t xml:space="preserve">) and projects the data into the smaller dimensional subspace spanned by the components. The selection of the correlated molecules across </w:t>
      </w:r>
      <w:r w:rsidR="00E06337" w:rsidRPr="003124BE">
        <w:t>omics</w:t>
      </w:r>
      <w:r w:rsidR="00B56FF5" w:rsidRPr="003124BE">
        <w:t xml:space="preserve"> lev</w:t>
      </w:r>
      <w:r w:rsidR="00996EAE" w:rsidRPr="003124BE">
        <w:t xml:space="preserve">els is performed internally in </w:t>
      </w:r>
      <w:r w:rsidR="00C471DC" w:rsidRPr="003124BE">
        <w:t>s</w:t>
      </w:r>
      <w:r w:rsidR="00B56FF5" w:rsidRPr="003124BE">
        <w:t>GCCA with</w:t>
      </w:r>
      <w:r w:rsidR="00FC4F68" w:rsidRPr="003124BE">
        <w:t xml:space="preserve"> </w:t>
      </w:r>
      <w:r w:rsidR="00FC4F68" w:rsidRPr="003124BE">
        <w:rPr>
          <w:rFonts w:eastAsia="Xingkai SC Light"/>
        </w:rPr>
        <w:t>l</w:t>
      </w:r>
      <w:r w:rsidR="00FC4F68" w:rsidRPr="003124BE">
        <w:rPr>
          <w:vertAlign w:val="subscript"/>
        </w:rPr>
        <w:t xml:space="preserve">1 </w:t>
      </w:r>
      <w:r w:rsidR="00FC4F68" w:rsidRPr="003124BE">
        <w:t>–</w:t>
      </w:r>
      <w:r w:rsidR="00504893" w:rsidRPr="003124BE">
        <w:t>penalization</w:t>
      </w:r>
      <w:r w:rsidR="00FC4F68" w:rsidRPr="003124BE">
        <w:t xml:space="preserve"> on the variable coefficient vector defining the linear combinations.</w:t>
      </w:r>
      <w:r w:rsidR="00336FA1" w:rsidRPr="003124BE">
        <w:t xml:space="preserve"> </w:t>
      </w:r>
      <w:r w:rsidR="00996EAE" w:rsidRPr="003124BE">
        <w:rPr>
          <w:i/>
        </w:rPr>
        <w:t>Note that since a</w:t>
      </w:r>
      <w:r w:rsidR="00336FA1" w:rsidRPr="003124BE">
        <w:rPr>
          <w:i/>
        </w:rPr>
        <w:t xml:space="preserve">ll latent components are scaled in the </w:t>
      </w:r>
      <w:r w:rsidR="00996EAE" w:rsidRPr="003124BE">
        <w:rPr>
          <w:i/>
        </w:rPr>
        <w:t>algorithm</w:t>
      </w:r>
      <w:r w:rsidR="00336FA1" w:rsidRPr="003124BE">
        <w:rPr>
          <w:i/>
        </w:rPr>
        <w:t xml:space="preserve">, </w:t>
      </w:r>
      <w:r w:rsidR="00C471DC" w:rsidRPr="003124BE">
        <w:rPr>
          <w:i/>
        </w:rPr>
        <w:t>s</w:t>
      </w:r>
      <w:r w:rsidR="00336FA1" w:rsidRPr="003124BE">
        <w:rPr>
          <w:i/>
        </w:rPr>
        <w:t xml:space="preserve">GCCA </w:t>
      </w:r>
      <w:r w:rsidR="00EA7D47" w:rsidRPr="003124BE">
        <w:rPr>
          <w:i/>
        </w:rPr>
        <w:t>maximizes</w:t>
      </w:r>
      <w:r w:rsidR="00336FA1" w:rsidRPr="003124BE">
        <w:rPr>
          <w:i/>
        </w:rPr>
        <w:t xml:space="preserve"> the correlation between components. </w:t>
      </w:r>
      <w:r w:rsidR="00A2568E" w:rsidRPr="003124BE">
        <w:rPr>
          <w:i/>
        </w:rPr>
        <w:t>However,</w:t>
      </w:r>
      <w:r w:rsidR="00996EAE" w:rsidRPr="003124BE">
        <w:rPr>
          <w:i/>
        </w:rPr>
        <w:t xml:space="preserve"> we will </w:t>
      </w:r>
      <w:r w:rsidR="000228F5" w:rsidRPr="003124BE">
        <w:rPr>
          <w:i/>
        </w:rPr>
        <w:t>retain</w:t>
      </w:r>
      <w:r w:rsidR="00996EAE" w:rsidRPr="003124BE">
        <w:rPr>
          <w:i/>
        </w:rPr>
        <w:t xml:space="preserve"> the term ‘covariance’ instead of ‘correlation’ </w:t>
      </w:r>
      <w:r w:rsidR="000228F5" w:rsidRPr="003124BE">
        <w:rPr>
          <w:i/>
        </w:rPr>
        <w:t>throughout this section to</w:t>
      </w:r>
      <w:r w:rsidR="00CB12DB" w:rsidRPr="003124BE">
        <w:rPr>
          <w:i/>
        </w:rPr>
        <w:t xml:space="preserve"> present</w:t>
      </w:r>
      <w:r w:rsidR="000E1C5F" w:rsidRPr="003124BE">
        <w:rPr>
          <w:i/>
        </w:rPr>
        <w:t xml:space="preserve"> the general </w:t>
      </w:r>
      <w:r w:rsidR="00C471DC" w:rsidRPr="003124BE">
        <w:rPr>
          <w:i/>
        </w:rPr>
        <w:t>s</w:t>
      </w:r>
      <w:r w:rsidR="000E1C5F" w:rsidRPr="003124BE">
        <w:rPr>
          <w:i/>
        </w:rPr>
        <w:t>GCCA framework.</w:t>
      </w:r>
    </w:p>
    <w:p w14:paraId="24004C63" w14:textId="6E594FA6" w:rsidR="00E30D6F" w:rsidRPr="003124BE" w:rsidRDefault="00D56BBE" w:rsidP="003F44E9">
      <w:pPr>
        <w:widowControl w:val="0"/>
        <w:tabs>
          <w:tab w:val="left" w:pos="220"/>
          <w:tab w:val="left" w:pos="720"/>
        </w:tabs>
        <w:autoSpaceDE w:val="0"/>
        <w:autoSpaceDN w:val="0"/>
        <w:adjustRightInd w:val="0"/>
        <w:spacing w:line="480" w:lineRule="auto"/>
        <w:jc w:val="both"/>
        <w:rPr>
          <w:vertAlign w:val="subscript"/>
        </w:rPr>
      </w:pPr>
      <w:r w:rsidRPr="003124BE">
        <w:tab/>
      </w:r>
      <w:r w:rsidR="00CC3CB8" w:rsidRPr="003124BE">
        <w:t>Denote</w:t>
      </w:r>
      <w:r w:rsidR="00B56FF5" w:rsidRPr="003124BE">
        <w:t xml:space="preserve"> </w:t>
      </w:r>
      <w:r w:rsidR="00B56FF5" w:rsidRPr="003124BE">
        <w:rPr>
          <w:i/>
        </w:rPr>
        <w:t xml:space="preserve">K </w:t>
      </w:r>
      <w:r w:rsidR="00504893" w:rsidRPr="003124BE">
        <w:t>normalized</w:t>
      </w:r>
      <w:r w:rsidR="00AE32D4" w:rsidRPr="003124BE">
        <w:rPr>
          <w:i/>
        </w:rPr>
        <w:t xml:space="preserve">, </w:t>
      </w:r>
      <w:r w:rsidR="004A23AA" w:rsidRPr="003124BE">
        <w:t>centered and scaled</w:t>
      </w:r>
      <w:r w:rsidR="004A23AA" w:rsidRPr="003124BE">
        <w:rPr>
          <w:i/>
        </w:rPr>
        <w:t xml:space="preserve"> </w:t>
      </w:r>
      <w:r w:rsidR="001E1EFC" w:rsidRPr="003124BE">
        <w:t>datasets</w:t>
      </w:r>
      <w:r w:rsidR="00B56FF5" w:rsidRPr="003124BE">
        <w:t xml:space="preserve"> </w:t>
      </w:r>
      <w:r w:rsidR="00B56FF5" w:rsidRPr="003124BE">
        <w:rPr>
          <w:i/>
        </w:rPr>
        <w:t>X</w:t>
      </w:r>
      <w:r w:rsidR="00B56FF5" w:rsidRPr="003124BE">
        <w:rPr>
          <w:i/>
          <w:vertAlign w:val="subscript"/>
        </w:rPr>
        <w:t>1</w:t>
      </w:r>
      <w:r w:rsidR="00B56FF5" w:rsidRPr="003124BE">
        <w:rPr>
          <w:vertAlign w:val="subscript"/>
        </w:rPr>
        <w:t xml:space="preserve"> </w:t>
      </w:r>
      <w:r w:rsidR="00B56FF5" w:rsidRPr="003124BE">
        <w:rPr>
          <w:i/>
        </w:rPr>
        <w:t xml:space="preserve">(n </w:t>
      </w:r>
      <w:r w:rsidR="00B56FF5" w:rsidRPr="003124BE">
        <w:t>x</w:t>
      </w:r>
      <w:r w:rsidR="00B56FF5" w:rsidRPr="003124BE">
        <w:rPr>
          <w:i/>
        </w:rPr>
        <w:t xml:space="preserve"> p</w:t>
      </w:r>
      <w:r w:rsidR="00B56FF5" w:rsidRPr="003124BE">
        <w:rPr>
          <w:i/>
          <w:vertAlign w:val="subscript"/>
        </w:rPr>
        <w:t>1</w:t>
      </w:r>
      <w:r w:rsidR="00B56FF5" w:rsidRPr="003124BE">
        <w:t xml:space="preserve">), …, </w:t>
      </w:r>
      <w:r w:rsidR="00B56FF5" w:rsidRPr="003124BE">
        <w:rPr>
          <w:i/>
        </w:rPr>
        <w:t>X</w:t>
      </w:r>
      <w:r w:rsidR="00B56FF5" w:rsidRPr="003124BE">
        <w:rPr>
          <w:i/>
          <w:vertAlign w:val="subscript"/>
        </w:rPr>
        <w:t>K</w:t>
      </w:r>
      <w:r w:rsidR="00B56FF5" w:rsidRPr="003124BE">
        <w:t xml:space="preserve"> (</w:t>
      </w:r>
      <w:r w:rsidR="00B56FF5" w:rsidRPr="003124BE">
        <w:rPr>
          <w:i/>
        </w:rPr>
        <w:t xml:space="preserve">n </w:t>
      </w:r>
      <w:r w:rsidR="00B56FF5" w:rsidRPr="003124BE">
        <w:t>x</w:t>
      </w:r>
      <w:r w:rsidR="00B56FF5" w:rsidRPr="003124BE">
        <w:rPr>
          <w:i/>
        </w:rPr>
        <w:t xml:space="preserve"> p</w:t>
      </w:r>
      <w:r w:rsidR="00B56FF5" w:rsidRPr="003124BE">
        <w:rPr>
          <w:i/>
          <w:vertAlign w:val="subscript"/>
        </w:rPr>
        <w:t>K</w:t>
      </w:r>
      <w:r w:rsidR="00B56FF5" w:rsidRPr="003124BE">
        <w:t xml:space="preserve">), measuring the expression levels of </w:t>
      </w:r>
      <w:r w:rsidR="00063499" w:rsidRPr="003124BE">
        <w:rPr>
          <w:i/>
        </w:rPr>
        <w:t>p</w:t>
      </w:r>
      <w:r w:rsidR="00063499" w:rsidRPr="003124BE">
        <w:rPr>
          <w:i/>
          <w:vertAlign w:val="subscript"/>
        </w:rPr>
        <w:t xml:space="preserve">1, </w:t>
      </w:r>
      <w:r w:rsidR="00063499" w:rsidRPr="003124BE">
        <w:rPr>
          <w:i/>
        </w:rPr>
        <w:t>p</w:t>
      </w:r>
      <w:r w:rsidR="00063499" w:rsidRPr="003124BE">
        <w:rPr>
          <w:i/>
          <w:vertAlign w:val="subscript"/>
        </w:rPr>
        <w:t xml:space="preserve">2, …, </w:t>
      </w:r>
      <w:r w:rsidR="00B56FF5" w:rsidRPr="003124BE">
        <w:rPr>
          <w:i/>
        </w:rPr>
        <w:t>p</w:t>
      </w:r>
      <w:r w:rsidR="00063499" w:rsidRPr="003124BE">
        <w:rPr>
          <w:i/>
          <w:vertAlign w:val="subscript"/>
        </w:rPr>
        <w:t>K</w:t>
      </w:r>
      <w:r w:rsidR="00B56FF5" w:rsidRPr="003124BE">
        <w:rPr>
          <w:i/>
          <w:vertAlign w:val="subscript"/>
        </w:rPr>
        <w:t xml:space="preserve"> </w:t>
      </w:r>
      <w:r w:rsidR="00E06337" w:rsidRPr="003124BE">
        <w:t>omics</w:t>
      </w:r>
      <w:r w:rsidR="00B56FF5" w:rsidRPr="003124BE">
        <w:t xml:space="preserve"> </w:t>
      </w:r>
      <w:r w:rsidR="00812D4A" w:rsidRPr="003124BE">
        <w:t>variables</w:t>
      </w:r>
      <w:r w:rsidR="00B56FF5" w:rsidRPr="003124BE">
        <w:t xml:space="preserve"> on the same </w:t>
      </w:r>
      <w:r w:rsidR="00B56FF5" w:rsidRPr="003124BE">
        <w:rPr>
          <w:i/>
        </w:rPr>
        <w:t>n</w:t>
      </w:r>
      <w:r w:rsidR="00B56FF5" w:rsidRPr="003124BE">
        <w:t xml:space="preserve"> samples, </w:t>
      </w:r>
      <w:r w:rsidR="00B56FF5" w:rsidRPr="003124BE">
        <w:rPr>
          <w:i/>
        </w:rPr>
        <w:t>k = 1, …, K</w:t>
      </w:r>
      <w:r w:rsidR="00B56FF5" w:rsidRPr="003124BE">
        <w:t xml:space="preserve">, </w:t>
      </w:r>
      <w:r w:rsidR="00C471DC" w:rsidRPr="003124BE">
        <w:t>s</w:t>
      </w:r>
      <w:r w:rsidR="00B56FF5" w:rsidRPr="003124BE">
        <w:t>GCCA solves</w:t>
      </w:r>
      <w:r w:rsidR="00902E3B" w:rsidRPr="003124BE">
        <w:t xml:space="preserve"> the optimization function:</w:t>
      </w:r>
    </w:p>
    <w:p w14:paraId="041B42E4" w14:textId="77777777" w:rsidR="00E30D6F" w:rsidRPr="003124BE"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3124BE" w:rsidRDefault="00E30D6F" w:rsidP="003F44E9">
      <w:pPr>
        <w:widowControl w:val="0"/>
        <w:tabs>
          <w:tab w:val="left" w:pos="220"/>
          <w:tab w:val="left" w:pos="720"/>
        </w:tabs>
        <w:autoSpaceDE w:val="0"/>
        <w:autoSpaceDN w:val="0"/>
        <w:adjustRightInd w:val="0"/>
        <w:spacing w:line="480" w:lineRule="auto"/>
        <w:jc w:val="both"/>
      </w:pPr>
      <w:r w:rsidRPr="003124BE">
        <w:rPr>
          <w:noProof/>
          <w:lang w:val="en-GB" w:eastAsia="en-GB"/>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8325"/>
                    </a:xfrm>
                    <a:prstGeom prst="rect">
                      <a:avLst/>
                    </a:prstGeom>
                  </pic:spPr>
                </pic:pic>
              </a:graphicData>
            </a:graphic>
          </wp:inline>
        </w:drawing>
      </w:r>
    </w:p>
    <w:p w14:paraId="0B39B7F8" w14:textId="77777777" w:rsidR="00E30D6F" w:rsidRPr="003124BE" w:rsidRDefault="00E30D6F" w:rsidP="003F44E9">
      <w:pPr>
        <w:widowControl w:val="0"/>
        <w:tabs>
          <w:tab w:val="left" w:pos="220"/>
          <w:tab w:val="left" w:pos="720"/>
        </w:tabs>
        <w:autoSpaceDE w:val="0"/>
        <w:autoSpaceDN w:val="0"/>
        <w:adjustRightInd w:val="0"/>
        <w:spacing w:line="480" w:lineRule="auto"/>
        <w:jc w:val="both"/>
      </w:pPr>
    </w:p>
    <w:p w14:paraId="5D3E6BBD" w14:textId="079B4A9A" w:rsidR="00A225F3" w:rsidRPr="003124BE" w:rsidRDefault="00B56FF5" w:rsidP="003F44E9">
      <w:pPr>
        <w:widowControl w:val="0"/>
        <w:tabs>
          <w:tab w:val="left" w:pos="220"/>
          <w:tab w:val="left" w:pos="720"/>
        </w:tabs>
        <w:autoSpaceDE w:val="0"/>
        <w:autoSpaceDN w:val="0"/>
        <w:adjustRightInd w:val="0"/>
        <w:spacing w:line="480" w:lineRule="auto"/>
        <w:jc w:val="both"/>
      </w:pPr>
      <w:r w:rsidRPr="003124BE">
        <w:t>where</w:t>
      </w:r>
      <w:r w:rsidR="00650412" w:rsidRPr="003124BE">
        <w:t xml:space="preserve"> </w:t>
      </w:r>
      <w:r w:rsidR="00650412" w:rsidRPr="003124BE">
        <w:rPr>
          <w:i/>
          <w:color w:val="000000"/>
        </w:rPr>
        <w:t>c</w:t>
      </w:r>
      <w:r w:rsidR="00650412" w:rsidRPr="003124BE">
        <w:rPr>
          <w:i/>
          <w:color w:val="000000"/>
          <w:vertAlign w:val="subscript"/>
        </w:rPr>
        <w:t>jk</w:t>
      </w:r>
      <w:r w:rsidR="00650412" w:rsidRPr="003124BE">
        <w:rPr>
          <w:i/>
          <w:color w:val="000000"/>
        </w:rPr>
        <w:t xml:space="preserve"> </w:t>
      </w:r>
      <w:r w:rsidR="00650412" w:rsidRPr="003124BE">
        <w:rPr>
          <w:color w:val="000000"/>
        </w:rPr>
        <w:t xml:space="preserve">indicates whether to maximize the covariance between the </w:t>
      </w:r>
      <w:r w:rsidR="001E1EFC" w:rsidRPr="003124BE">
        <w:rPr>
          <w:color w:val="000000"/>
        </w:rPr>
        <w:t>datasets</w:t>
      </w:r>
      <w:r w:rsidR="00650412" w:rsidRPr="003124BE">
        <w:rPr>
          <w:color w:val="000000"/>
        </w:rPr>
        <w:t xml:space="preserve">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00650412" w:rsidRPr="003124BE">
        <w:rPr>
          <w:color w:val="000000"/>
        </w:rPr>
        <w:t xml:space="preserve"> and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j</m:t>
            </m:r>
          </m:sub>
        </m:sSub>
      </m:oMath>
      <w:r w:rsidR="00650412" w:rsidRPr="003124BE">
        <w:rPr>
          <w:i/>
          <w:color w:val="000000"/>
        </w:rPr>
        <w:t xml:space="preserve"> </w:t>
      </w:r>
      <w:r w:rsidR="00650412" w:rsidRPr="003124BE">
        <w:rPr>
          <w:color w:val="000000"/>
        </w:rPr>
        <w:t>according to the design matrix</w:t>
      </w:r>
      <w:r w:rsidR="00504893" w:rsidRPr="003124BE">
        <w:rPr>
          <w:color w:val="000000"/>
        </w:rPr>
        <w:t>,</w:t>
      </w:r>
      <w:r w:rsidR="00650412" w:rsidRPr="003124BE">
        <w:rPr>
          <w:color w:val="000000"/>
        </w:rPr>
        <w:t xml:space="preserve"> </w:t>
      </w:r>
      <w:r w:rsidR="00AE1AEC" w:rsidRPr="003124BE">
        <w:rPr>
          <w:color w:val="000000"/>
        </w:rPr>
        <w:t>with</w:t>
      </w:r>
      <w:ins w:id="393" w:author="Kim-Anh Lê Cao" w:date="2018-02-28T08:31:00Z">
        <w:r w:rsidR="00BC1B6E">
          <w:rPr>
            <w:color w:val="000000"/>
          </w:rPr>
          <w:t xml:space="preserve"> </w:t>
        </w:r>
        <w:r w:rsidR="00BC1B6E" w:rsidRPr="003124BE">
          <w:rPr>
            <w:i/>
            <w:color w:val="000000"/>
          </w:rPr>
          <w:t>c</w:t>
        </w:r>
        <w:r w:rsidR="00BC1B6E" w:rsidRPr="003124BE">
          <w:rPr>
            <w:i/>
            <w:color w:val="000000"/>
            <w:vertAlign w:val="subscript"/>
          </w:rPr>
          <w:t>jk</w:t>
        </w:r>
        <w:r w:rsidR="00BC1B6E">
          <w:rPr>
            <w:i/>
            <w:color w:val="000000"/>
            <w:vertAlign w:val="subscript"/>
          </w:rPr>
          <w:t xml:space="preserve"> </w:t>
        </w:r>
        <w:r w:rsidR="00BC1B6E">
          <w:rPr>
            <w:color w:val="000000"/>
          </w:rPr>
          <w:t>values ranging from</w:t>
        </w:r>
      </w:ins>
      <w:r w:rsidR="00AE1AEC" w:rsidRPr="003124BE">
        <w:rPr>
          <w:color w:val="000000"/>
        </w:rPr>
        <w:t xml:space="preserve"> </w:t>
      </w:r>
      <w:del w:id="394" w:author="Kim-Anh Lê Cao" w:date="2018-02-28T08:31:00Z">
        <w:r w:rsidR="00650412" w:rsidRPr="003124BE" w:rsidDel="00BC1B6E">
          <w:rPr>
            <w:i/>
            <w:color w:val="000000"/>
          </w:rPr>
          <w:delText>c</w:delText>
        </w:r>
        <w:r w:rsidR="00650412" w:rsidRPr="003124BE" w:rsidDel="00BC1B6E">
          <w:rPr>
            <w:i/>
            <w:color w:val="000000"/>
            <w:vertAlign w:val="subscript"/>
          </w:rPr>
          <w:delText xml:space="preserve">jk = </w:delText>
        </w:r>
      </w:del>
      <w:r w:rsidR="00650412" w:rsidRPr="003124BE">
        <w:rPr>
          <w:color w:val="000000"/>
        </w:rPr>
        <w:t xml:space="preserve">0 (no relationship modelled between the </w:t>
      </w:r>
      <w:r w:rsidR="001E1EFC" w:rsidRPr="003124BE">
        <w:rPr>
          <w:color w:val="000000"/>
        </w:rPr>
        <w:t>datasets</w:t>
      </w:r>
      <w:r w:rsidR="00650412" w:rsidRPr="003124BE">
        <w:rPr>
          <w:color w:val="000000"/>
        </w:rPr>
        <w:t xml:space="preserve">) </w:t>
      </w:r>
      <w:del w:id="395" w:author="Kim-Anh Lê Cao" w:date="2018-02-28T08:31:00Z">
        <w:r w:rsidR="00650412" w:rsidRPr="003124BE" w:rsidDel="00BC1B6E">
          <w:rPr>
            <w:color w:val="000000"/>
          </w:rPr>
          <w:delText xml:space="preserve">or </w:delText>
        </w:r>
      </w:del>
      <w:ins w:id="396" w:author="Kim-Anh Lê Cao" w:date="2018-02-28T08:31:00Z">
        <w:r w:rsidR="00BC1B6E">
          <w:rPr>
            <w:color w:val="000000"/>
          </w:rPr>
          <w:t>to</w:t>
        </w:r>
        <w:r w:rsidR="00BC1B6E" w:rsidRPr="003124BE">
          <w:rPr>
            <w:color w:val="000000"/>
          </w:rPr>
          <w:t xml:space="preserve"> </w:t>
        </w:r>
      </w:ins>
      <w:del w:id="397" w:author="Kim-Anh Lê Cao" w:date="2018-02-28T08:31:00Z">
        <w:r w:rsidR="00650412" w:rsidRPr="003124BE" w:rsidDel="00BC1B6E">
          <w:rPr>
            <w:i/>
            <w:color w:val="000000"/>
          </w:rPr>
          <w:delText>c</w:delText>
        </w:r>
        <w:r w:rsidR="00650412" w:rsidRPr="003124BE" w:rsidDel="00BC1B6E">
          <w:rPr>
            <w:i/>
            <w:color w:val="000000"/>
            <w:vertAlign w:val="subscript"/>
          </w:rPr>
          <w:delText>jk</w:delText>
        </w:r>
        <w:r w:rsidR="00650412" w:rsidRPr="003124BE" w:rsidDel="00BC1B6E">
          <w:rPr>
            <w:i/>
            <w:color w:val="000000"/>
          </w:rPr>
          <w:delText xml:space="preserve"> = </w:delText>
        </w:r>
      </w:del>
      <w:r w:rsidR="00504893" w:rsidRPr="003124BE">
        <w:rPr>
          <w:color w:val="000000"/>
        </w:rPr>
        <w:t>1 otherwise,</w:t>
      </w:r>
      <w:r w:rsidR="00650412" w:rsidRPr="003124BE">
        <w:rPr>
          <w:color w:val="000000"/>
        </w:rPr>
        <w:t xml:space="preserve"> </w:t>
      </w:r>
      <w:r w:rsidRPr="003124BE">
        <w:rPr>
          <w:b/>
          <w:i/>
        </w:rPr>
        <w:t>a</w:t>
      </w:r>
      <w:r w:rsidRPr="003124BE">
        <w:rPr>
          <w:vertAlign w:val="superscript"/>
        </w:rPr>
        <w:t>k</w:t>
      </w:r>
      <w:r w:rsidRPr="003124BE">
        <w:t xml:space="preserve"> is the </w:t>
      </w:r>
      <w:r w:rsidR="00650412" w:rsidRPr="003124BE">
        <w:t xml:space="preserve">variable </w:t>
      </w:r>
      <w:r w:rsidRPr="003124BE">
        <w:t xml:space="preserve">coefficient vector for each </w:t>
      </w:r>
      <w:r w:rsidR="001E1EFC" w:rsidRPr="003124BE">
        <w:t>dataset</w:t>
      </w:r>
      <w:r w:rsidRPr="003124BE">
        <w:t xml:space="preserve"> </w:t>
      </w:r>
      <w:r w:rsidRPr="003124BE">
        <w:rPr>
          <w:i/>
        </w:rPr>
        <w:t>X</w:t>
      </w:r>
      <w:r w:rsidR="00650412" w:rsidRPr="003124BE">
        <w:rPr>
          <w:i/>
          <w:vertAlign w:val="subscript"/>
        </w:rPr>
        <w:t>k</w:t>
      </w:r>
      <w:r w:rsidRPr="003124BE">
        <w:t xml:space="preserve">, </w:t>
      </w:r>
      <w:r w:rsidRPr="003124BE">
        <w:rPr>
          <w:i/>
          <w:color w:val="000000"/>
        </w:rPr>
        <w:t>λ</w:t>
      </w:r>
      <w:r w:rsidRPr="003124BE">
        <w:rPr>
          <w:color w:val="000000"/>
          <w:vertAlign w:val="subscript"/>
        </w:rPr>
        <w:t>k</w:t>
      </w:r>
      <w:r w:rsidRPr="003124BE">
        <w:rPr>
          <w:color w:val="000000"/>
        </w:rPr>
        <w:t xml:space="preserve"> is</w:t>
      </w:r>
      <w:r w:rsidR="00650412" w:rsidRPr="003124BE">
        <w:rPr>
          <w:color w:val="000000"/>
        </w:rPr>
        <w:t xml:space="preserve"> a non</w:t>
      </w:r>
      <w:r w:rsidR="00C14E1A" w:rsidRPr="003124BE">
        <w:rPr>
          <w:color w:val="000000"/>
        </w:rPr>
        <w:t>-</w:t>
      </w:r>
      <w:r w:rsidR="00650412" w:rsidRPr="003124BE">
        <w:rPr>
          <w:color w:val="000000"/>
        </w:rPr>
        <w:t>negative parameter that controls the amount of shrinkage and thus the number of non</w:t>
      </w:r>
      <w:r w:rsidR="00C14E1A" w:rsidRPr="003124BE">
        <w:rPr>
          <w:color w:val="000000"/>
        </w:rPr>
        <w:t>-</w:t>
      </w:r>
      <w:r w:rsidR="00650412" w:rsidRPr="003124BE">
        <w:rPr>
          <w:color w:val="000000"/>
        </w:rPr>
        <w:t xml:space="preserve">zero coefficients in </w:t>
      </w:r>
      <w:r w:rsidR="00650412" w:rsidRPr="003124BE">
        <w:rPr>
          <w:b/>
          <w:i/>
        </w:rPr>
        <w:t>a</w:t>
      </w:r>
      <w:r w:rsidR="00650412" w:rsidRPr="003124BE">
        <w:rPr>
          <w:vertAlign w:val="superscript"/>
        </w:rPr>
        <w:t>k</w:t>
      </w:r>
      <w:r w:rsidR="00CC3CB8" w:rsidRPr="003124BE">
        <w:rPr>
          <w:color w:val="000000"/>
        </w:rPr>
        <w:t xml:space="preserve">. Similar to Lasso </w:t>
      </w:r>
      <w:r w:rsidR="00C14E1A" w:rsidRPr="003124BE">
        <w:rPr>
          <w:color w:val="000000"/>
        </w:rPr>
        <w:fldChar w:fldCharType="begin"/>
      </w:r>
      <w:r w:rsidR="00C67F90">
        <w:rPr>
          <w:color w:val="000000"/>
        </w:rPr>
        <w:instrText xml:space="preserve"> ADDIN ZOTERO_ITEM CSL_CITATION {"citationID":"114vc0sdfb","properties":{"formattedCitation":"[37]","plainCitation":"[37]"},"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r w:rsidR="00C14E1A" w:rsidRPr="003124BE">
        <w:rPr>
          <w:color w:val="000000"/>
        </w:rPr>
        <w:fldChar w:fldCharType="separate"/>
      </w:r>
      <w:r w:rsidR="00C67F90">
        <w:rPr>
          <w:noProof/>
          <w:color w:val="000000"/>
        </w:rPr>
        <w:t>[37]</w:t>
      </w:r>
      <w:r w:rsidR="00C14E1A" w:rsidRPr="003124BE">
        <w:rPr>
          <w:color w:val="000000"/>
        </w:rPr>
        <w:fldChar w:fldCharType="end"/>
      </w:r>
      <w:r w:rsidR="00A2568E" w:rsidRPr="003124BE">
        <w:rPr>
          <w:color w:val="000000"/>
        </w:rPr>
        <w:t xml:space="preserve"> </w:t>
      </w:r>
      <w:del w:id="398" w:author="Kim-Anh Lê Cao" w:date="2018-02-28T08:32:00Z">
        <w:r w:rsidR="00CC3CB8" w:rsidRPr="003124BE" w:rsidDel="00BC1B6E">
          <w:rPr>
            <w:color w:val="000000"/>
          </w:rPr>
          <w:delText xml:space="preserve">or </w:delText>
        </w:r>
      </w:del>
      <w:ins w:id="399" w:author="Kim-Anh Lê Cao" w:date="2018-02-28T08:32:00Z">
        <w:r w:rsidR="00BC1B6E">
          <w:rPr>
            <w:color w:val="000000"/>
          </w:rPr>
          <w:t>and other</w:t>
        </w:r>
        <w:r w:rsidR="00BC1B6E" w:rsidRPr="003124BE">
          <w:rPr>
            <w:color w:val="000000"/>
          </w:rPr>
          <w:t xml:space="preserve"> </w:t>
        </w:r>
      </w:ins>
      <w:r w:rsidR="001D2E51" w:rsidRPr="003124BE">
        <w:rPr>
          <w:rFonts w:eastAsia="Xingkai SC Light"/>
        </w:rPr>
        <w:t>l</w:t>
      </w:r>
      <w:r w:rsidR="001D2E51" w:rsidRPr="003124BE">
        <w:rPr>
          <w:vertAlign w:val="subscript"/>
        </w:rPr>
        <w:t xml:space="preserve">1 </w:t>
      </w:r>
      <w:r w:rsidR="001D2E51" w:rsidRPr="003124BE">
        <w:t>–</w:t>
      </w:r>
      <w:ins w:id="400" w:author="Kim-Anh Lê Cao" w:date="2018-02-28T08:32:00Z">
        <w:r w:rsidR="00BC1B6E">
          <w:t xml:space="preserve"> </w:t>
        </w:r>
      </w:ins>
      <w:r w:rsidR="00C14E1A" w:rsidRPr="003124BE">
        <w:t>penalized</w:t>
      </w:r>
      <w:r w:rsidR="001D2E51" w:rsidRPr="003124BE">
        <w:t xml:space="preserve"> mu</w:t>
      </w:r>
      <w:r w:rsidR="00085084" w:rsidRPr="003124BE">
        <w:t>ltivariate model</w:t>
      </w:r>
      <w:ins w:id="401" w:author="Kim-Anh Lê Cao" w:date="2018-02-28T08:32:00Z">
        <w:r w:rsidR="00BC1B6E">
          <w:t xml:space="preserve">s developed </w:t>
        </w:r>
      </w:ins>
      <w:r w:rsidR="00085084" w:rsidRPr="003124BE">
        <w:t xml:space="preserve"> for </w:t>
      </w:r>
      <w:del w:id="402" w:author="Kim-Anh Lê Cao" w:date="2018-02-28T08:32:00Z">
        <w:r w:rsidR="00085084" w:rsidRPr="003124BE" w:rsidDel="00BC1B6E">
          <w:delText xml:space="preserve">one </w:delText>
        </w:r>
      </w:del>
      <w:r w:rsidR="00085084" w:rsidRPr="003124BE">
        <w:t>single</w:t>
      </w:r>
      <w:ins w:id="403" w:author="Kim-Anh Lê Cao" w:date="2018-02-28T08:32:00Z">
        <w:r w:rsidR="00BC1B6E">
          <w:t xml:space="preserve"> </w:t>
        </w:r>
      </w:ins>
      <w:del w:id="404" w:author="Kim-Anh Lê Cao" w:date="2018-02-28T08:32:00Z">
        <w:r w:rsidR="00B44CB5" w:rsidRPr="003124BE" w:rsidDel="00BC1B6E">
          <w:delText>-</w:delText>
        </w:r>
      </w:del>
      <w:r w:rsidR="00E06337" w:rsidRPr="003124BE">
        <w:t>omics</w:t>
      </w:r>
      <w:r w:rsidR="00C14E1A" w:rsidRPr="003124BE">
        <w:rPr>
          <w:color w:val="000000"/>
        </w:rPr>
        <w:t xml:space="preserve"> </w:t>
      </w:r>
      <w:del w:id="405" w:author="Kim-Anh Lê Cao" w:date="2018-02-28T08:32:00Z">
        <w:r w:rsidR="00504893" w:rsidRPr="003124BE" w:rsidDel="00BC1B6E">
          <w:rPr>
            <w:color w:val="000000"/>
          </w:rPr>
          <w:delText xml:space="preserve">dataset </w:delText>
        </w:r>
      </w:del>
      <w:ins w:id="406" w:author="Kim-Anh Lê Cao" w:date="2018-02-28T08:32:00Z">
        <w:r w:rsidR="00BC1B6E">
          <w:rPr>
            <w:color w:val="000000"/>
          </w:rPr>
          <w:t>analysis</w:t>
        </w:r>
        <w:r w:rsidR="00BC1B6E" w:rsidRPr="003124BE">
          <w:rPr>
            <w:color w:val="000000"/>
          </w:rPr>
          <w:t xml:space="preserve"> </w:t>
        </w:r>
      </w:ins>
      <w:r w:rsidR="00C14E1A" w:rsidRPr="003124BE">
        <w:rPr>
          <w:color w:val="000000"/>
        </w:rPr>
        <w:fldChar w:fldCharType="begin"/>
      </w:r>
      <w:r w:rsidR="00C67F90">
        <w:rPr>
          <w:color w:val="000000"/>
        </w:rPr>
        <w:instrText xml:space="preserve"> ADDIN ZOTERO_ITEM CSL_CITATION {"citationID":"10m7s0dog6","properties":{"formattedCitation":"[16]","plainCitation":"[16]"},"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C14E1A" w:rsidRPr="003124BE">
        <w:rPr>
          <w:color w:val="000000"/>
        </w:rPr>
        <w:fldChar w:fldCharType="separate"/>
      </w:r>
      <w:r w:rsidR="00C67F90">
        <w:rPr>
          <w:noProof/>
          <w:color w:val="000000"/>
        </w:rPr>
        <w:t>[16]</w:t>
      </w:r>
      <w:r w:rsidR="00C14E1A" w:rsidRPr="003124BE">
        <w:rPr>
          <w:color w:val="000000"/>
        </w:rPr>
        <w:fldChar w:fldCharType="end"/>
      </w:r>
      <w:r w:rsidR="00504893" w:rsidRPr="003124BE">
        <w:rPr>
          <w:color w:val="000000"/>
        </w:rPr>
        <w:t>,</w:t>
      </w:r>
      <w:r w:rsidR="00CC3CB8" w:rsidRPr="003124BE">
        <w:rPr>
          <w:color w:val="000000"/>
        </w:rPr>
        <w:t xml:space="preserve"> the </w:t>
      </w:r>
      <w:r w:rsidR="00BF26BA" w:rsidRPr="003124BE">
        <w:rPr>
          <w:rFonts w:eastAsia="Xingkai SC Light"/>
        </w:rPr>
        <w:t>l</w:t>
      </w:r>
      <w:r w:rsidR="00BF26BA" w:rsidRPr="003124BE">
        <w:rPr>
          <w:vertAlign w:val="subscript"/>
        </w:rPr>
        <w:t xml:space="preserve">1 </w:t>
      </w:r>
      <w:r w:rsidR="00504893" w:rsidRPr="003124BE">
        <w:t>penalization</w:t>
      </w:r>
      <w:r w:rsidR="00BF26BA" w:rsidRPr="003124BE">
        <w:t xml:space="preserve"> </w:t>
      </w:r>
      <w:r w:rsidR="00CC3CB8" w:rsidRPr="003124BE">
        <w:rPr>
          <w:color w:val="000000"/>
        </w:rPr>
        <w:t xml:space="preserve">improves the interpretability of the </w:t>
      </w:r>
      <w:r w:rsidR="00FD2D2E" w:rsidRPr="003124BE">
        <w:rPr>
          <w:color w:val="000000"/>
        </w:rPr>
        <w:t xml:space="preserve">component scores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sSup>
          <m:sSupPr>
            <m:ctrlPr>
              <w:rPr>
                <w:rFonts w:ascii="Cambria Math" w:hAnsi="Cambria Math"/>
                <w:i/>
                <w:vertAlign w:val="subscript"/>
              </w:rPr>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3124BE">
        <w:rPr>
          <w:color w:val="000000"/>
        </w:rPr>
        <w:t xml:space="preserve"> that </w:t>
      </w:r>
      <w:r w:rsidR="007C5DB5" w:rsidRPr="003124BE">
        <w:rPr>
          <w:color w:val="000000"/>
        </w:rPr>
        <w:t xml:space="preserve">is </w:t>
      </w:r>
      <w:r w:rsidR="00CC3CB8" w:rsidRPr="003124BE">
        <w:rPr>
          <w:color w:val="000000"/>
        </w:rPr>
        <w:t xml:space="preserve">now </w:t>
      </w:r>
      <w:r w:rsidR="00FD2D2E" w:rsidRPr="003124BE">
        <w:rPr>
          <w:color w:val="000000"/>
        </w:rPr>
        <w:t xml:space="preserve">only </w:t>
      </w:r>
      <w:r w:rsidR="00CC3CB8" w:rsidRPr="003124BE">
        <w:rPr>
          <w:color w:val="000000"/>
        </w:rPr>
        <w:t xml:space="preserve">defined on </w:t>
      </w:r>
      <w:r w:rsidR="00FD2D2E" w:rsidRPr="003124BE">
        <w:rPr>
          <w:color w:val="000000"/>
        </w:rPr>
        <w:t xml:space="preserve">a subset of </w:t>
      </w:r>
      <w:del w:id="407" w:author="Kim-Anh Lê Cao" w:date="2018-02-28T08:33:00Z">
        <w:r w:rsidR="00E06337" w:rsidRPr="003124BE" w:rsidDel="00BC1B6E">
          <w:rPr>
            <w:color w:val="000000"/>
          </w:rPr>
          <w:delText>omics</w:delText>
        </w:r>
        <w:r w:rsidR="00FD2D2E" w:rsidRPr="003124BE" w:rsidDel="00BC1B6E">
          <w:rPr>
            <w:color w:val="000000"/>
          </w:rPr>
          <w:delText xml:space="preserve"> </w:delText>
        </w:r>
      </w:del>
      <w:r w:rsidR="00FD2D2E" w:rsidRPr="003124BE">
        <w:rPr>
          <w:color w:val="000000"/>
        </w:rPr>
        <w:t>variables</w:t>
      </w:r>
      <w:r w:rsidR="005760D4" w:rsidRPr="003124BE">
        <w:rPr>
          <w:color w:val="000000"/>
        </w:rPr>
        <w:t xml:space="preserve"> with</w:t>
      </w:r>
      <w:ins w:id="408" w:author="Kim-Anh Lê Cao" w:date="2018-02-28T08:33:00Z">
        <w:r w:rsidR="00BC1B6E">
          <w:rPr>
            <w:color w:val="000000"/>
          </w:rPr>
          <w:t xml:space="preserve"> </w:t>
        </w:r>
      </w:ins>
      <w:del w:id="409" w:author="Kim-Anh Lê Cao" w:date="2018-02-28T08:33:00Z">
        <w:r w:rsidR="005760D4" w:rsidRPr="003124BE" w:rsidDel="00BC1B6E">
          <w:rPr>
            <w:color w:val="000000"/>
          </w:rPr>
          <w:delText xml:space="preserve"> a </w:delText>
        </w:r>
      </w:del>
      <w:r w:rsidR="005760D4" w:rsidRPr="003124BE">
        <w:rPr>
          <w:color w:val="000000"/>
        </w:rPr>
        <w:t>non</w:t>
      </w:r>
      <w:r w:rsidR="00C14E1A" w:rsidRPr="003124BE">
        <w:rPr>
          <w:color w:val="000000"/>
        </w:rPr>
        <w:t>-</w:t>
      </w:r>
      <w:r w:rsidR="005760D4" w:rsidRPr="003124BE">
        <w:rPr>
          <w:color w:val="000000"/>
        </w:rPr>
        <w:t>zero coefficient</w:t>
      </w:r>
      <w:ins w:id="410" w:author="Kim-Anh Lê Cao" w:date="2018-02-28T08:33:00Z">
        <w:r w:rsidR="00BC1B6E">
          <w:rPr>
            <w:color w:val="000000"/>
          </w:rPr>
          <w:t>s</w:t>
        </w:r>
      </w:ins>
      <w:r w:rsidR="00FD2D2E" w:rsidRPr="003124BE">
        <w:rPr>
          <w:color w:val="000000"/>
        </w:rPr>
        <w:t xml:space="preserve"> </w:t>
      </w:r>
      <w:del w:id="411" w:author="Kim-Anh Lê Cao" w:date="2018-02-28T08:33:00Z">
        <w:r w:rsidR="00FD2D2E" w:rsidRPr="003124BE" w:rsidDel="00BC1B6E">
          <w:rPr>
            <w:color w:val="000000"/>
          </w:rPr>
          <w:delText xml:space="preserve">from </w:delText>
        </w:r>
        <w:r w:rsidR="007C5DB5" w:rsidRPr="003124BE" w:rsidDel="00BC1B6E">
          <w:rPr>
            <w:color w:val="000000"/>
          </w:rPr>
          <w:delText xml:space="preserve">the </w:delText>
        </w:r>
        <w:r w:rsidR="00E06337" w:rsidRPr="003124BE" w:rsidDel="00BC1B6E">
          <w:rPr>
            <w:color w:val="000000"/>
          </w:rPr>
          <w:delText>omics</w:delText>
        </w:r>
        <w:r w:rsidR="00FD2D2E" w:rsidRPr="003124BE" w:rsidDel="00BC1B6E">
          <w:rPr>
            <w:color w:val="000000"/>
          </w:rPr>
          <w:delText xml:space="preserve"> dataset</w:delText>
        </w:r>
      </w:del>
      <w:ins w:id="412" w:author="Kim-Anh Lê Cao" w:date="2018-02-28T08:33:00Z">
        <w:r w:rsidR="00BC1B6E">
          <w:rPr>
            <w:color w:val="000000"/>
          </w:rPr>
          <w:t>in</w:t>
        </w:r>
      </w:ins>
      <w:r w:rsidR="00FD2D2E" w:rsidRPr="003124BE">
        <w:rPr>
          <w:color w:val="000000"/>
        </w:rPr>
        <w:t xml:space="preserve">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00FD2D2E" w:rsidRPr="003124BE">
        <w:rPr>
          <w:color w:val="000000"/>
        </w:rPr>
        <w:t xml:space="preserve">. </w:t>
      </w:r>
      <w:r w:rsidRPr="003124BE">
        <w:rPr>
          <w:color w:val="000000"/>
        </w:rPr>
        <w:t>T</w:t>
      </w:r>
      <w:r w:rsidR="00504893" w:rsidRPr="003124BE">
        <w:t>he result is the</w:t>
      </w:r>
      <w:r w:rsidRPr="003124BE">
        <w:t xml:space="preserve"> </w:t>
      </w:r>
      <w:r w:rsidR="00A225F3" w:rsidRPr="003124BE">
        <w:t>identification</w:t>
      </w:r>
      <w:r w:rsidRPr="003124BE">
        <w:t xml:space="preserve"> of variables that are highly</w:t>
      </w:r>
      <w:r w:rsidR="00A225F3" w:rsidRPr="003124BE">
        <w:t xml:space="preserve"> correlated between and within </w:t>
      </w:r>
      <w:r w:rsidR="00E06337" w:rsidRPr="003124BE">
        <w:t>omics</w:t>
      </w:r>
      <w:r w:rsidRPr="003124BE">
        <w:t xml:space="preserve"> </w:t>
      </w:r>
      <w:r w:rsidR="001E1EFC" w:rsidRPr="003124BE">
        <w:t>datasets</w:t>
      </w:r>
      <w:r w:rsidRPr="003124BE">
        <w:t xml:space="preserve">. </w:t>
      </w:r>
    </w:p>
    <w:p w14:paraId="7AD5C78B" w14:textId="20365B9C" w:rsidR="00D405B9" w:rsidRPr="003124BE" w:rsidRDefault="00855C85" w:rsidP="003F44E9">
      <w:pPr>
        <w:spacing w:line="480" w:lineRule="auto"/>
        <w:ind w:firstLine="720"/>
        <w:jc w:val="both"/>
      </w:pPr>
      <w:r w:rsidRPr="003124BE">
        <w:t>Equation (1) describe</w:t>
      </w:r>
      <w:r w:rsidR="00B04E1F" w:rsidRPr="003124BE">
        <w:t>s</w:t>
      </w:r>
      <w:r w:rsidRPr="003124BE">
        <w:t xml:space="preserve"> the </w:t>
      </w:r>
      <w:r w:rsidR="00B04E1F" w:rsidRPr="003124BE">
        <w:t xml:space="preserve">sGCCA </w:t>
      </w:r>
      <w:r w:rsidRPr="003124BE">
        <w:t xml:space="preserve">model for the first dimension. </w:t>
      </w:r>
      <w:r w:rsidR="006E65F8" w:rsidRPr="003124BE">
        <w:t xml:space="preserve">Once the first set of </w:t>
      </w:r>
      <w:r w:rsidR="00143DEC" w:rsidRPr="003124BE">
        <w:t xml:space="preserve">coefficient vectors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3124BE">
        <w:t xml:space="preserve"> and associated </w:t>
      </w:r>
      <w:r w:rsidR="006E65F8" w:rsidRPr="003124BE">
        <w:t xml:space="preserve">component scores </w:t>
      </w:r>
      <m:oMath>
        <m:sSubSup>
          <m:sSubSupPr>
            <m:ctrlPr>
              <w:rPr>
                <w:rFonts w:ascii="Cambria Math" w:hAnsi="Cambria Math"/>
                <w:i/>
              </w:rPr>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3124BE">
        <w:t xml:space="preserve"> </w:t>
      </w:r>
      <w:r w:rsidR="00143DEC" w:rsidRPr="003124BE">
        <w:t>are</w:t>
      </w:r>
      <w:r w:rsidR="006E65F8" w:rsidRPr="003124BE">
        <w:t xml:space="preserve"> obtained, residual matrices are calculated</w:t>
      </w:r>
      <w:r w:rsidR="00D405B9" w:rsidRPr="003124BE">
        <w:t xml:space="preserve"> during the </w:t>
      </w:r>
      <w:r w:rsidR="00143DEC" w:rsidRPr="003124BE">
        <w:t>‘</w:t>
      </w:r>
      <w:r w:rsidR="00D405B9" w:rsidRPr="003124BE">
        <w:t>deflation</w:t>
      </w:r>
      <w:r w:rsidR="00143DEC" w:rsidRPr="003124BE">
        <w:t>’</w:t>
      </w:r>
      <w:r w:rsidR="00D405B9" w:rsidRPr="003124BE">
        <w:t xml:space="preserve"> ste</w:t>
      </w:r>
      <w:r w:rsidR="005A1EAD" w:rsidRPr="003124BE">
        <w:t>p</w:t>
      </w:r>
      <w:r w:rsidR="00F14AE2" w:rsidRPr="003124BE">
        <w:t xml:space="preserve"> </w:t>
      </w:r>
      <w:r w:rsidR="00823D4A" w:rsidRPr="003124BE">
        <w:t>for the second dimension, such that</w:t>
      </w:r>
      <w:r w:rsidR="00F14AE2" w:rsidRPr="003124BE">
        <w:t xml:space="preserve">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rPr>
                <w:rFonts w:ascii="Cambria Math" w:hAnsi="Cambria Math"/>
                <w:i/>
              </w:rPr>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3124BE">
        <w:t>, where</w:t>
      </w:r>
      <m:oMath>
        <m:r>
          <w:rPr>
            <w:rFonts w:ascii="Cambria Math" w:hAnsi="Cambria Math"/>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3124BE">
        <w:t xml:space="preserve"> is the original </w:t>
      </w:r>
      <w:r w:rsidR="005A1EAD" w:rsidRPr="003124BE">
        <w:t>centered and scale</w:t>
      </w:r>
      <w:r w:rsidR="00F14AE2" w:rsidRPr="003124BE">
        <w:t>d</w:t>
      </w:r>
      <w:r w:rsidR="005A1EAD" w:rsidRPr="003124BE">
        <w:t xml:space="preserve"> </w:t>
      </w:r>
      <w:r w:rsidR="00D405B9" w:rsidRPr="003124BE">
        <w:t>data matrix.</w:t>
      </w:r>
      <w:r w:rsidR="005A1EAD" w:rsidRPr="003124BE">
        <w:t xml:space="preserve"> The subsequent set of components scores and coefficient vectors are then obtained by substituting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005A1EAD" w:rsidRPr="003124BE">
        <w:t xml:space="preserve"> by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3124BE">
        <w:t xml:space="preserve"> in (1).</w:t>
      </w:r>
      <w:r w:rsidR="00D56BBE" w:rsidRPr="003124BE">
        <w:t xml:space="preserve"> This</w:t>
      </w:r>
      <w:r w:rsidR="00AC450E" w:rsidRPr="003124BE">
        <w:t xml:space="preserve"> process is repeated until a sufficient number of dimension</w:t>
      </w:r>
      <w:r w:rsidR="00D56BBE" w:rsidRPr="003124BE">
        <w:t>s</w:t>
      </w:r>
      <w:r w:rsidR="00AC450E" w:rsidRPr="003124BE">
        <w:t xml:space="preserve"> (or </w:t>
      </w:r>
      <w:r w:rsidR="00691499" w:rsidRPr="003124BE">
        <w:t xml:space="preserve">set of </w:t>
      </w:r>
      <w:r w:rsidR="00AC450E" w:rsidRPr="003124BE">
        <w:t>components) is achieved.</w:t>
      </w:r>
    </w:p>
    <w:p w14:paraId="1E0E3A86" w14:textId="5625D140" w:rsidR="00A225F3" w:rsidRPr="003124BE" w:rsidRDefault="00B56FF5" w:rsidP="003F44E9">
      <w:pPr>
        <w:spacing w:line="480" w:lineRule="auto"/>
        <w:ind w:firstLine="720"/>
        <w:jc w:val="both"/>
      </w:pPr>
      <w:r w:rsidRPr="003124BE">
        <w:t xml:space="preserve">The underlying assumption of </w:t>
      </w:r>
      <w:r w:rsidR="00A225F3" w:rsidRPr="003124BE">
        <w:t xml:space="preserve">the </w:t>
      </w:r>
      <w:r w:rsidR="00C471DC" w:rsidRPr="003124BE">
        <w:t>s</w:t>
      </w:r>
      <w:r w:rsidRPr="003124BE">
        <w:t>GCCA</w:t>
      </w:r>
      <w:r w:rsidR="00A225F3" w:rsidRPr="003124BE">
        <w:t xml:space="preserve"> model</w:t>
      </w:r>
      <w:r w:rsidRPr="003124BE">
        <w:t xml:space="preserve"> is that the major source of common biological variation can be extracted via the </w:t>
      </w:r>
      <w:ins w:id="413" w:author="Kim-Anh Lê Cao" w:date="2018-02-28T08:33:00Z">
        <w:r w:rsidR="00BC1B6E">
          <w:t xml:space="preserve">first sets of </w:t>
        </w:r>
      </w:ins>
      <w:r w:rsidRPr="003124BE">
        <w:t xml:space="preserve">component scores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sSup>
          <m:sSupPr>
            <m:ctrlPr>
              <w:rPr>
                <w:rFonts w:ascii="Cambria Math" w:hAnsi="Cambria Math"/>
                <w:i/>
                <w:vertAlign w:val="subscript"/>
              </w:rPr>
            </m:ctrlPr>
          </m:sSupPr>
          <m:e>
            <m:r>
              <m:rPr>
                <m:sty m:val="bi"/>
              </m:rPr>
              <w:rPr>
                <w:rFonts w:ascii="Cambria Math" w:hAnsi="Cambria Math"/>
                <w:vertAlign w:val="subscript"/>
              </w:rPr>
              <m:t>a</m:t>
            </m:r>
          </m:e>
          <m:sup>
            <m:r>
              <w:rPr>
                <w:rFonts w:ascii="Cambria Math" w:hAnsi="Cambria Math"/>
                <w:vertAlign w:val="subscript"/>
              </w:rPr>
              <m:t>k</m:t>
            </m:r>
          </m:sup>
        </m:sSup>
      </m:oMath>
      <w:r w:rsidRPr="003124BE">
        <w:t xml:space="preserve">, while any unwanted variation due to heterogeneity across the </w:t>
      </w:r>
      <w:r w:rsidR="001E1EFC" w:rsidRPr="003124BE">
        <w:t>datasets</w:t>
      </w:r>
      <w:r w:rsidRPr="003124BE">
        <w:t xml:space="preserve"> </w:t>
      </w:r>
      <w:r w:rsidRPr="003124BE">
        <w:rPr>
          <w:i/>
        </w:rPr>
        <w:t>X</w:t>
      </w:r>
      <w:r w:rsidRPr="003124BE">
        <w:rPr>
          <w:i/>
          <w:vertAlign w:val="subscript"/>
        </w:rPr>
        <w:t>K</w:t>
      </w:r>
      <w:r w:rsidRPr="003124BE">
        <w:t xml:space="preserve"> does not impact the statistical model. </w:t>
      </w:r>
      <w:r w:rsidR="00A225F3" w:rsidRPr="003124BE">
        <w:t>The optimization problem (1) is solved using a monotonically convergent algorithm</w:t>
      </w:r>
      <w:r w:rsidR="00D56BBE" w:rsidRPr="003124BE">
        <w:t xml:space="preserve"> </w:t>
      </w:r>
      <w:r w:rsidR="00A225F3" w:rsidRPr="003124BE">
        <w:fldChar w:fldCharType="begin"/>
      </w:r>
      <w:r w:rsidR="00C67F90">
        <w:instrText xml:space="preserve"> ADDIN ZOTERO_ITEM CSL_CITATION {"citationID":"cjnlljrou","properties":{"formattedCitation":"[17]","plainCitation":"[17]"},"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A225F3" w:rsidRPr="003124BE">
        <w:fldChar w:fldCharType="separate"/>
      </w:r>
      <w:r w:rsidR="00C67F90">
        <w:rPr>
          <w:rFonts w:eastAsia="Times New Roman"/>
        </w:rPr>
        <w:t>[17]</w:t>
      </w:r>
      <w:r w:rsidR="00A225F3" w:rsidRPr="003124BE">
        <w:fldChar w:fldCharType="end"/>
      </w:r>
      <w:r w:rsidR="00A225F3" w:rsidRPr="003124BE">
        <w:t xml:space="preserve">. </w:t>
      </w:r>
    </w:p>
    <w:p w14:paraId="749E3AC2" w14:textId="77777777" w:rsidR="006717E2" w:rsidRPr="003124BE" w:rsidRDefault="006717E2" w:rsidP="003F44E9">
      <w:pPr>
        <w:spacing w:line="480" w:lineRule="auto"/>
        <w:jc w:val="both"/>
      </w:pPr>
    </w:p>
    <w:p w14:paraId="35659831" w14:textId="2D32C1EF" w:rsidR="00E80881" w:rsidRPr="003124BE" w:rsidRDefault="00E80881" w:rsidP="003F44E9">
      <w:pPr>
        <w:spacing w:line="480" w:lineRule="auto"/>
        <w:jc w:val="both"/>
      </w:pPr>
      <w:r w:rsidRPr="003124BE">
        <w:rPr>
          <w:b/>
          <w:i/>
        </w:rPr>
        <w:t xml:space="preserve">DIABLO for supervised </w:t>
      </w:r>
      <w:del w:id="414" w:author="Kim-Anh Lê Cao" w:date="2018-02-28T08:34:00Z">
        <w:r w:rsidRPr="003124BE" w:rsidDel="00BC1B6E">
          <w:rPr>
            <w:b/>
            <w:i/>
          </w:rPr>
          <w:delText xml:space="preserve">classification </w:delText>
        </w:r>
      </w:del>
      <w:r w:rsidRPr="003124BE">
        <w:rPr>
          <w:b/>
          <w:i/>
        </w:rPr>
        <w:t>analysis and prediction.</w:t>
      </w:r>
      <w:r w:rsidRPr="003124BE">
        <w:t xml:space="preserve"> </w:t>
      </w:r>
      <w:r w:rsidR="00316453" w:rsidRPr="003124BE">
        <w:t xml:space="preserve">To extend sGCCA for a </w:t>
      </w:r>
      <w:r w:rsidRPr="003124BE">
        <w:t xml:space="preserve">classification framework, we substitute one </w:t>
      </w:r>
      <w:r w:rsidR="00E06337" w:rsidRPr="003124BE">
        <w:t>omics</w:t>
      </w:r>
      <w:r w:rsidRPr="003124BE">
        <w:t xml:space="preserve"> </w:t>
      </w:r>
      <w:r w:rsidR="001E1EFC" w:rsidRPr="003124BE">
        <w:t>dataset</w:t>
      </w:r>
      <w:r w:rsidRPr="003124BE">
        <w:t xml:space="preserve"> </w:t>
      </w:r>
      <w:r w:rsidRPr="003124BE">
        <w:rPr>
          <w:i/>
        </w:rPr>
        <w:t>X</w:t>
      </w:r>
      <w:r w:rsidRPr="003124BE">
        <w:rPr>
          <w:i/>
          <w:vertAlign w:val="subscript"/>
        </w:rPr>
        <w:t>k</w:t>
      </w:r>
      <w:r w:rsidRPr="003124BE">
        <w:t xml:space="preserve"> in (1) with a dummy indicator matrix </w:t>
      </w:r>
      <w:r w:rsidRPr="003124BE">
        <w:rPr>
          <w:i/>
        </w:rPr>
        <w:t>Y</w:t>
      </w:r>
      <w:r w:rsidRPr="003124BE">
        <w:rPr>
          <w:color w:val="000000"/>
        </w:rPr>
        <w:t xml:space="preserve"> of size (</w:t>
      </w:r>
      <w:r w:rsidRPr="003124BE">
        <w:rPr>
          <w:i/>
          <w:color w:val="000000"/>
        </w:rPr>
        <w:t xml:space="preserve">n </w:t>
      </w:r>
      <w:r w:rsidRPr="003124BE">
        <w:rPr>
          <w:color w:val="000000"/>
        </w:rPr>
        <w:t>x</w:t>
      </w:r>
      <w:r w:rsidRPr="003124BE">
        <w:rPr>
          <w:i/>
          <w:color w:val="000000"/>
        </w:rPr>
        <w:t xml:space="preserve"> G</w:t>
      </w:r>
      <w:r w:rsidRPr="003124BE">
        <w:rPr>
          <w:color w:val="000000"/>
        </w:rPr>
        <w:t>)</w:t>
      </w:r>
      <w:r w:rsidRPr="003124BE">
        <w:t xml:space="preserve">, where </w:t>
      </w:r>
      <w:r w:rsidRPr="003124BE">
        <w:rPr>
          <w:i/>
        </w:rPr>
        <w:t>G</w:t>
      </w:r>
      <w:r w:rsidRPr="003124BE">
        <w:t xml:space="preserve"> is the number of phenotype groups </w:t>
      </w:r>
      <w:r w:rsidR="004A4121" w:rsidRPr="003124BE">
        <w:t xml:space="preserve">that </w:t>
      </w:r>
      <w:r w:rsidRPr="003124BE">
        <w:t xml:space="preserve">indicate the class membership of each sample. In </w:t>
      </w:r>
      <w:r w:rsidR="00B17EC2" w:rsidRPr="003124BE">
        <w:t>addition,</w:t>
      </w:r>
      <w:r w:rsidRPr="003124BE">
        <w:t xml:space="preserve"> and for easier use of the method, </w:t>
      </w:r>
      <w:del w:id="415" w:author="Kim-Anh Lê Cao" w:date="2018-02-28T08:34:00Z">
        <w:r w:rsidRPr="003124BE" w:rsidDel="00BC1B6E">
          <w:delText xml:space="preserve">the </w:delText>
        </w:r>
      </w:del>
      <w:ins w:id="416" w:author="Kim-Anh Lê Cao" w:date="2018-02-28T08:34:00Z">
        <w:r w:rsidR="00BC1B6E">
          <w:t>we replaced the</w:t>
        </w:r>
        <w:r w:rsidR="00BC1B6E" w:rsidRPr="003124BE">
          <w:t xml:space="preserve"> </w:t>
        </w:r>
      </w:ins>
      <w:r w:rsidRPr="003124BE">
        <w:rPr>
          <w:rFonts w:eastAsia="Xingkai SC Light"/>
        </w:rPr>
        <w:t>l</w:t>
      </w:r>
      <w:r w:rsidRPr="003124BE">
        <w:rPr>
          <w:vertAlign w:val="subscript"/>
        </w:rPr>
        <w:t xml:space="preserve">1 </w:t>
      </w:r>
      <w:r w:rsidRPr="003124BE">
        <w:t xml:space="preserve">penalty parameter </w:t>
      </w:r>
      <w:r w:rsidRPr="003124BE">
        <w:rPr>
          <w:i/>
          <w:color w:val="000000"/>
        </w:rPr>
        <w:t>λ</w:t>
      </w:r>
      <w:r w:rsidRPr="003124BE">
        <w:rPr>
          <w:color w:val="000000"/>
          <w:vertAlign w:val="subscript"/>
        </w:rPr>
        <w:t>k</w:t>
      </w:r>
      <w:r w:rsidRPr="003124BE">
        <w:t xml:space="preserve"> </w:t>
      </w:r>
      <w:del w:id="417" w:author="Kim-Anh Lê Cao" w:date="2018-02-28T08:34:00Z">
        <w:r w:rsidRPr="003124BE" w:rsidDel="00BC1B6E">
          <w:delText xml:space="preserve">was replaced </w:delText>
        </w:r>
      </w:del>
      <w:r w:rsidRPr="003124BE">
        <w:t xml:space="preserve">by the number of variables to select in each </w:t>
      </w:r>
      <w:r w:rsidR="001E1EFC" w:rsidRPr="003124BE">
        <w:t>dataset</w:t>
      </w:r>
      <w:r w:rsidRPr="003124BE">
        <w:t xml:space="preserve"> and each component, as there is a direct correspondence between both parameters.</w:t>
      </w:r>
    </w:p>
    <w:p w14:paraId="473364F3" w14:textId="28B52EE3" w:rsidR="00E80881" w:rsidRPr="003124BE" w:rsidRDefault="005B55F5" w:rsidP="003F44E9">
      <w:pPr>
        <w:spacing w:line="480" w:lineRule="auto"/>
        <w:ind w:firstLine="720"/>
        <w:jc w:val="both"/>
      </w:pPr>
      <w:ins w:id="418" w:author="Kim-Anh Lê Cao" w:date="2018-02-28T08:34:00Z">
        <w:r>
          <w:rPr>
            <w:color w:val="000000"/>
          </w:rPr>
          <w:t xml:space="preserve">Denote a new sample </w:t>
        </w:r>
      </w:ins>
      <w:ins w:id="419" w:author="Kim-Anh Lê Cao" w:date="2018-02-28T08:35:00Z">
        <w:r w:rsidRPr="003124BE">
          <w:rPr>
            <w:i/>
            <w:lang w:val="en-CA"/>
          </w:rPr>
          <w:t xml:space="preserve">i </w:t>
        </w:r>
        <w:r w:rsidRPr="003124BE">
          <w:rPr>
            <w:lang w:val="en-CA"/>
          </w:rPr>
          <w:t xml:space="preserve">which is measured across the different types of omics </w:t>
        </w:r>
        <w:commentRangeStart w:id="420"/>
        <w:r w:rsidRPr="003124BE">
          <w:rPr>
            <w:lang w:val="en-CA"/>
          </w:rPr>
          <w:t>datasets</w:t>
        </w:r>
        <w:r w:rsidRPr="003124BE">
          <w:rPr>
            <w:color w:val="000000"/>
          </w:rPr>
          <w:t xml:space="preserve"> </w:t>
        </w:r>
        <m:oMath>
          <m:acc>
            <m:accPr>
              <m:chr m:val="̃"/>
              <m:ctrlPr>
                <w:rPr>
                  <w:rFonts w:ascii="Cambria Math" w:hAnsi="Cambria Math"/>
                  <w:i/>
                  <w:lang w:val="en-CA"/>
                </w:rPr>
              </m:ctrlPr>
            </m:accPr>
            <m:e>
              <m:sSubSup>
                <m:sSubSupPr>
                  <m:ctrlPr>
                    <w:rPr>
                      <w:rFonts w:ascii="Cambria Math" w:hAnsi="Cambria Math"/>
                      <w:i/>
                      <w:lang w:val="en-CA"/>
                    </w:rPr>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r>
            <w:rPr>
              <w:rFonts w:ascii="Cambria Math" w:hAnsi="Cambria Math"/>
              <w:lang w:val="en-CA"/>
            </w:rPr>
            <m:t>,</m:t>
          </m:r>
        </m:oMath>
        <w:r w:rsidRPr="003124BE">
          <w:rPr>
            <w:lang w:val="en-CA"/>
          </w:rPr>
          <w:t xml:space="preserve"> </w:t>
        </w:r>
      </w:ins>
      <w:commentRangeEnd w:id="420"/>
      <w:ins w:id="421" w:author="Kim-Anh Lê Cao" w:date="2018-02-28T08:37:00Z">
        <w:r>
          <w:rPr>
            <w:rStyle w:val="CommentReference"/>
            <w:rFonts w:asciiTheme="minorHAnsi" w:eastAsiaTheme="minorEastAsia" w:hAnsiTheme="minorHAnsi" w:cstheme="minorBidi"/>
          </w:rPr>
          <w:commentReference w:id="420"/>
        </w:r>
      </w:ins>
      <w:del w:id="422" w:author="Kim-Anh Lê Cao" w:date="2018-02-28T08:35:00Z">
        <w:r w:rsidR="00E80881" w:rsidRPr="003124BE" w:rsidDel="005B55F5">
          <w:rPr>
            <w:color w:val="000000"/>
          </w:rPr>
          <w:delText xml:space="preserve">The </w:delText>
        </w:r>
      </w:del>
      <w:ins w:id="423" w:author="Kim-Anh Lê Cao" w:date="2018-02-28T08:35:00Z">
        <w:r>
          <w:rPr>
            <w:color w:val="000000"/>
          </w:rPr>
          <w:t>its</w:t>
        </w:r>
        <w:r w:rsidRPr="003124BE">
          <w:rPr>
            <w:color w:val="000000"/>
          </w:rPr>
          <w:t xml:space="preserve"> </w:t>
        </w:r>
      </w:ins>
      <w:r w:rsidR="00E80881" w:rsidRPr="003124BE">
        <w:rPr>
          <w:lang w:val="en-CA"/>
        </w:rPr>
        <w:t xml:space="preserve">class membership </w:t>
      </w:r>
      <w:del w:id="424" w:author="Kim-Anh Lê Cao" w:date="2018-02-28T08:35:00Z">
        <w:r w:rsidR="00E80881" w:rsidRPr="003124BE" w:rsidDel="005B55F5">
          <w:rPr>
            <w:lang w:val="en-CA"/>
          </w:rPr>
          <w:delText xml:space="preserve">of a new sample </w:delText>
        </w:r>
        <w:r w:rsidR="00E80881" w:rsidRPr="003124BE" w:rsidDel="005B55F5">
          <w:rPr>
            <w:i/>
            <w:lang w:val="en-CA"/>
          </w:rPr>
          <w:delText xml:space="preserve">i </w:delText>
        </w:r>
        <w:r w:rsidR="00E80881" w:rsidRPr="003124BE" w:rsidDel="005B55F5">
          <w:rPr>
            <w:lang w:val="en-CA"/>
          </w:rPr>
          <w:delText xml:space="preserve">which </w:delText>
        </w:r>
        <w:r w:rsidR="00762BF4" w:rsidRPr="003124BE" w:rsidDel="005B55F5">
          <w:rPr>
            <w:lang w:val="en-CA"/>
          </w:rPr>
          <w:delText xml:space="preserve">is measured across the different types of </w:delText>
        </w:r>
        <w:r w:rsidR="00E06337" w:rsidRPr="003124BE" w:rsidDel="005B55F5">
          <w:rPr>
            <w:lang w:val="en-CA"/>
          </w:rPr>
          <w:delText>omics</w:delText>
        </w:r>
        <w:r w:rsidR="00E80881" w:rsidRPr="003124BE" w:rsidDel="005B55F5">
          <w:rPr>
            <w:lang w:val="en-CA"/>
          </w:rPr>
          <w:delText xml:space="preserve"> </w:delText>
        </w:r>
        <w:r w:rsidR="001E1EFC" w:rsidRPr="003124BE" w:rsidDel="005B55F5">
          <w:rPr>
            <w:lang w:val="en-CA"/>
          </w:rPr>
          <w:delText>datasets</w:delText>
        </w:r>
        <m:oMath>
          <m:r>
            <w:rPr>
              <w:rFonts w:ascii="Cambria Math" w:hAnsi="Cambria Math"/>
              <w:lang w:val="en-CA"/>
            </w:rPr>
            <m:t xml:space="preserve">  </m:t>
          </m:r>
          <m:acc>
            <m:accPr>
              <m:chr m:val="̃"/>
              <m:ctrlPr>
                <w:rPr>
                  <w:rFonts w:ascii="Cambria Math" w:hAnsi="Cambria Math"/>
                  <w:i/>
                  <w:lang w:val="en-CA"/>
                </w:rPr>
              </m:ctrlPr>
            </m:accPr>
            <m:e>
              <m:sSubSup>
                <m:sSubSupPr>
                  <m:ctrlPr>
                    <w:rPr>
                      <w:rFonts w:ascii="Cambria Math" w:hAnsi="Cambria Math"/>
                      <w:i/>
                      <w:lang w:val="en-CA"/>
                    </w:rPr>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oMath>
        <w:r w:rsidR="001363A0" w:rsidRPr="003124BE" w:rsidDel="005B55F5">
          <w:rPr>
            <w:lang w:val="en-CA"/>
          </w:rPr>
          <w:delText xml:space="preserve"> </w:delText>
        </w:r>
      </w:del>
      <w:r w:rsidR="00E80881" w:rsidRPr="003124BE">
        <w:rPr>
          <w:lang w:val="en-CA"/>
        </w:rPr>
        <w:t xml:space="preserve">is predicted </w:t>
      </w:r>
      <w:del w:id="425" w:author="Kim-Anh Lê Cao" w:date="2018-02-28T08:35:00Z">
        <w:r w:rsidR="00E80881" w:rsidRPr="003124BE" w:rsidDel="005B55F5">
          <w:rPr>
            <w:lang w:val="en-CA"/>
          </w:rPr>
          <w:delText xml:space="preserve">using </w:delText>
        </w:r>
      </w:del>
      <w:ins w:id="426" w:author="Kim-Anh Lê Cao" w:date="2018-02-28T08:35:00Z">
        <w:r>
          <w:rPr>
            <w:lang w:val="en-CA"/>
          </w:rPr>
          <w:t>by</w:t>
        </w:r>
        <w:r w:rsidRPr="003124BE">
          <w:rPr>
            <w:lang w:val="en-CA"/>
          </w:rPr>
          <w:t xml:space="preserve"> </w:t>
        </w:r>
      </w:ins>
      <w:r w:rsidR="00E80881" w:rsidRPr="003124BE">
        <w:rPr>
          <w:lang w:val="en-CA"/>
        </w:rPr>
        <w:t>the fitted sGCCA model with the estimated variable coefficients vector</w:t>
      </w:r>
      <w:r w:rsidR="000916B3" w:rsidRPr="003124BE">
        <w:rPr>
          <w:lang w:val="en-CA"/>
        </w:rPr>
        <w:t>s</w:t>
      </w:r>
      <w:r w:rsidR="00E80881" w:rsidRPr="003124BE">
        <w:rPr>
          <w:lang w:val="en-CA"/>
        </w:rPr>
        <w:t xml:space="preserve"> </w:t>
      </w:r>
      <w:r w:rsidR="00E80881" w:rsidRPr="003124BE">
        <w:rPr>
          <w:b/>
          <w:i/>
        </w:rPr>
        <w:t>â</w:t>
      </w:r>
      <w:r w:rsidR="00E80881" w:rsidRPr="003124BE">
        <w:rPr>
          <w:vertAlign w:val="superscript"/>
        </w:rPr>
        <w:t>k</w:t>
      </w:r>
      <w:r w:rsidR="00E80881" w:rsidRPr="003124BE">
        <w:rPr>
          <w:lang w:val="en-CA"/>
        </w:rPr>
        <w:t xml:space="preserve"> to </w:t>
      </w:r>
      <w:del w:id="427" w:author="Kim-Anh Lê Cao" w:date="2018-02-28T08:36:00Z">
        <w:r w:rsidR="00E80881" w:rsidRPr="003124BE" w:rsidDel="005B55F5">
          <w:rPr>
            <w:lang w:val="en-CA"/>
          </w:rPr>
          <w:delText xml:space="preserve">estimate </w:delText>
        </w:r>
      </w:del>
      <w:ins w:id="428" w:author="Kim-Anh Lê Cao" w:date="2018-02-28T08:36:00Z">
        <w:r>
          <w:rPr>
            <w:lang w:val="en-CA"/>
          </w:rPr>
          <w:t>obtain</w:t>
        </w:r>
        <w:r w:rsidRPr="003124BE">
          <w:rPr>
            <w:lang w:val="en-CA"/>
          </w:rPr>
          <w:t xml:space="preserve"> </w:t>
        </w:r>
      </w:ins>
      <w:r w:rsidR="00E80881" w:rsidRPr="003124BE">
        <w:rPr>
          <w:lang w:val="en-CA"/>
        </w:rPr>
        <w:t xml:space="preserve">the predicted scores </w:t>
      </w:r>
      <m:oMath>
        <m:sSup>
          <m:sSupPr>
            <m:ctrlPr>
              <w:rPr>
                <w:rFonts w:ascii="Cambria Math" w:hAnsi="Cambria Math"/>
                <w:i/>
              </w:rPr>
            </m:ctrlPr>
          </m:sSupPr>
          <m:e>
            <m:r>
              <w:rPr>
                <w:rFonts w:ascii="Cambria Math" w:hAnsi="Cambria Math"/>
              </w:rPr>
              <m:t>t</m:t>
            </m:r>
          </m:e>
          <m:sup>
            <m:r>
              <w:rPr>
                <w:rFonts w:ascii="Cambria Math" w:hAnsi="Cambria Math"/>
              </w:rPr>
              <m:t>k,i</m:t>
            </m:r>
          </m:sup>
        </m:sSup>
        <m:r>
          <w:rPr>
            <w:rFonts w:ascii="Cambria Math" w:hAnsi="Cambria Math"/>
          </w:rPr>
          <m:t xml:space="preserve">= </m:t>
        </m:r>
        <m:acc>
          <m:accPr>
            <m:chr m:val="̃"/>
            <m:ctrlPr>
              <w:rPr>
                <w:rFonts w:ascii="Cambria Math" w:hAnsi="Cambria Math"/>
                <w:i/>
                <w:lang w:val="en-CA"/>
              </w:rPr>
            </m:ctrlPr>
          </m:accPr>
          <m:e>
            <m:sSubSup>
              <m:sSubSupPr>
                <m:ctrlPr>
                  <w:rPr>
                    <w:rFonts w:ascii="Cambria Math" w:hAnsi="Cambria Math"/>
                    <w:i/>
                    <w:lang w:val="en-CA"/>
                  </w:rPr>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rPr>
                <w:rFonts w:ascii="Cambria Math" w:hAnsi="Cambria Math"/>
                <w:b/>
                <w:i/>
              </w:rPr>
            </m:ctrlPr>
          </m:sSupPr>
          <m:e>
            <m:r>
              <w:rPr>
                <w:rFonts w:ascii="Cambria Math" w:hAnsi="Cambria Math"/>
              </w:rPr>
              <m:t>â</m:t>
            </m:r>
          </m:e>
          <m:sup>
            <m:r>
              <w:rPr>
                <w:rFonts w:ascii="Cambria Math" w:hAnsi="Cambria Math"/>
              </w:rPr>
              <m:t>k</m:t>
            </m:r>
          </m:sup>
        </m:sSup>
      </m:oMath>
      <w:r w:rsidR="000916B3" w:rsidRPr="003124BE">
        <w:rPr>
          <w:b/>
        </w:rPr>
        <w:t xml:space="preserve">, </w:t>
      </w:r>
      <w:r w:rsidR="000916B3" w:rsidRPr="003124BE">
        <w:t>k = 1, …, K</w:t>
      </w:r>
      <w:r w:rsidR="00E80881" w:rsidRPr="003124BE">
        <w:rPr>
          <w:lang w:val="en-CA"/>
        </w:rPr>
        <w:t xml:space="preserve">. </w:t>
      </w:r>
      <w:ins w:id="429" w:author="Kim-Anh Lê Cao" w:date="2018-02-28T08:36:00Z">
        <w:r>
          <w:rPr>
            <w:lang w:val="en-CA"/>
          </w:rPr>
          <w:t>Therefore, t</w:t>
        </w:r>
      </w:ins>
      <w:del w:id="430" w:author="Kim-Anh Lê Cao" w:date="2018-02-28T08:36:00Z">
        <w:r w:rsidR="00E80881" w:rsidRPr="003124BE" w:rsidDel="005B55F5">
          <w:rPr>
            <w:lang w:val="en-CA"/>
          </w:rPr>
          <w:delText>T</w:delText>
        </w:r>
      </w:del>
      <w:r w:rsidR="00E80881" w:rsidRPr="003124BE">
        <w:rPr>
          <w:lang w:val="en-CA"/>
        </w:rPr>
        <w:t xml:space="preserve">o each </w:t>
      </w:r>
      <w:r w:rsidR="001E1EFC" w:rsidRPr="003124BE">
        <w:rPr>
          <w:lang w:val="en-CA"/>
        </w:rPr>
        <w:t>dataset</w:t>
      </w:r>
      <w:r w:rsidR="00E80881" w:rsidRPr="003124BE">
        <w:rPr>
          <w:lang w:val="en-CA"/>
        </w:rPr>
        <w:t xml:space="preserve"> </w:t>
      </w:r>
      <w:commentRangeStart w:id="431"/>
      <w:r w:rsidR="00E80881" w:rsidRPr="003124BE">
        <w:rPr>
          <w:i/>
          <w:lang w:val="en-CA"/>
        </w:rPr>
        <w:t>k</w:t>
      </w:r>
      <w:r w:rsidR="00E80881" w:rsidRPr="003124BE">
        <w:rPr>
          <w:lang w:val="en-CA"/>
        </w:rPr>
        <w:t xml:space="preserve"> </w:t>
      </w:r>
      <w:commentRangeEnd w:id="431"/>
      <w:r>
        <w:rPr>
          <w:rStyle w:val="CommentReference"/>
          <w:rFonts w:asciiTheme="minorHAnsi" w:eastAsiaTheme="minorEastAsia" w:hAnsiTheme="minorHAnsi" w:cstheme="minorBidi"/>
        </w:rPr>
        <w:commentReference w:id="431"/>
      </w:r>
      <w:r w:rsidR="00E80881" w:rsidRPr="003124BE">
        <w:rPr>
          <w:lang w:val="en-CA"/>
        </w:rPr>
        <w:t xml:space="preserve">corresponds a predicted continuous score </w:t>
      </w:r>
      <m:oMath>
        <m:sSup>
          <m:sSupPr>
            <m:ctrlPr>
              <w:rPr>
                <w:rFonts w:ascii="Cambria Math" w:hAnsi="Cambria Math"/>
                <w:i/>
              </w:rPr>
            </m:ctrlPr>
          </m:sSupPr>
          <m:e>
            <m:r>
              <w:rPr>
                <w:rFonts w:ascii="Cambria Math" w:hAnsi="Cambria Math"/>
              </w:rPr>
              <m:t>t</m:t>
            </m:r>
          </m:e>
          <m:sup>
            <m:r>
              <w:rPr>
                <w:rFonts w:ascii="Cambria Math" w:hAnsi="Cambria Math"/>
              </w:rPr>
              <m:t>k,i</m:t>
            </m:r>
          </m:sup>
        </m:sSup>
      </m:oMath>
      <w:ins w:id="432" w:author="Kim-Anh Lê Cao" w:date="2018-02-28T08:37:00Z">
        <w:r>
          <w:rPr>
            <w:lang w:val="en-CA"/>
          </w:rPr>
          <w:t xml:space="preserve">. The predicted class of sample </w:t>
        </w:r>
        <w:r w:rsidRPr="005B55F5">
          <w:rPr>
            <w:i/>
            <w:lang w:val="en-CA"/>
            <w:rPrChange w:id="433" w:author="Kim-Anh Lê Cao" w:date="2018-02-28T08:37:00Z">
              <w:rPr>
                <w:lang w:val="en-CA"/>
              </w:rPr>
            </w:rPrChange>
          </w:rPr>
          <w:t>i</w:t>
        </w:r>
        <w:r>
          <w:rPr>
            <w:lang w:val="en-CA"/>
          </w:rPr>
          <w:t xml:space="preserve"> for </w:t>
        </w:r>
      </w:ins>
      <w:ins w:id="434" w:author="Kim-Anh Lê Cao" w:date="2018-02-28T08:38:00Z">
        <w:r>
          <w:rPr>
            <w:lang w:val="en-CA"/>
          </w:rPr>
          <w:t xml:space="preserve">each dataset is obtained </w:t>
        </w:r>
      </w:ins>
      <w:ins w:id="435" w:author="Kim-Anh Lê Cao" w:date="2018-02-28T08:39:00Z">
        <w:r>
          <w:rPr>
            <w:lang w:val="en-CA"/>
          </w:rPr>
          <w:t xml:space="preserve">from the predicted score </w:t>
        </w:r>
      </w:ins>
      <w:del w:id="436" w:author="Kim-Anh Lê Cao" w:date="2018-02-28T08:37:00Z">
        <w:r w:rsidR="00E80881" w:rsidRPr="003124BE" w:rsidDel="005B55F5">
          <w:rPr>
            <w:lang w:val="en-CA"/>
          </w:rPr>
          <w:delText xml:space="preserve"> </w:delText>
        </w:r>
      </w:del>
      <w:del w:id="437" w:author="Kim-Anh Lê Cao" w:date="2018-02-28T08:38:00Z">
        <w:r w:rsidR="00E80881" w:rsidRPr="003124BE" w:rsidDel="005B55F5">
          <w:rPr>
            <w:lang w:val="en-CA"/>
          </w:rPr>
          <w:delText xml:space="preserve">which </w:delText>
        </w:r>
        <w:r w:rsidR="003E4DCF" w:rsidRPr="003124BE" w:rsidDel="005B55F5">
          <w:rPr>
            <w:lang w:val="en-CA"/>
          </w:rPr>
          <w:delText xml:space="preserve">assigns </w:delText>
        </w:r>
        <w:r w:rsidR="00E80881" w:rsidRPr="003124BE" w:rsidDel="005B55F5">
          <w:rPr>
            <w:lang w:val="en-CA"/>
          </w:rPr>
          <w:delText xml:space="preserve">a predicted class </w:delText>
        </w:r>
      </w:del>
      <w:r w:rsidR="00E80881" w:rsidRPr="003124BE">
        <w:rPr>
          <w:lang w:val="en-CA"/>
        </w:rPr>
        <w:t xml:space="preserve">using </w:t>
      </w:r>
      <w:ins w:id="438" w:author="Kim-Anh Lê Cao" w:date="2018-02-28T08:38:00Z">
        <w:r>
          <w:rPr>
            <w:lang w:val="en-CA"/>
          </w:rPr>
          <w:t>one of the</w:t>
        </w:r>
      </w:ins>
      <w:del w:id="439" w:author="Kim-Anh Lê Cao" w:date="2018-02-28T08:38:00Z">
        <w:r w:rsidR="00E80881" w:rsidRPr="003124BE" w:rsidDel="005B55F5">
          <w:rPr>
            <w:lang w:val="en-CA"/>
          </w:rPr>
          <w:delText>a</w:delText>
        </w:r>
      </w:del>
      <w:r w:rsidR="00E80881" w:rsidRPr="003124BE">
        <w:rPr>
          <w:lang w:val="en-CA"/>
        </w:rPr>
        <w:t xml:space="preserve"> distance</w:t>
      </w:r>
      <w:ins w:id="440" w:author="Kim-Anh Lê Cao" w:date="2018-02-28T08:38:00Z">
        <w:r>
          <w:rPr>
            <w:lang w:val="en-CA"/>
          </w:rPr>
          <w:t>s</w:t>
        </w:r>
      </w:ins>
      <w:r w:rsidR="00E80881" w:rsidRPr="003124BE">
        <w:rPr>
          <w:lang w:val="en-CA"/>
        </w:rPr>
        <w:t xml:space="preserve"> </w:t>
      </w:r>
      <w:del w:id="441" w:author="Kim-Anh Lê Cao" w:date="2018-02-28T08:38:00Z">
        <w:r w:rsidR="00E80881" w:rsidRPr="003124BE" w:rsidDel="005B55F5">
          <w:rPr>
            <w:lang w:val="en-CA"/>
          </w:rPr>
          <w:delText xml:space="preserve">such as the </w:delText>
        </w:r>
      </w:del>
      <w:r w:rsidR="00E80881" w:rsidRPr="003124BE">
        <w:rPr>
          <w:lang w:val="en-CA"/>
        </w:rPr>
        <w:t>Maximum, Centroids or Mahalanobis</w:t>
      </w:r>
      <w:r w:rsidR="00EA2703" w:rsidRPr="003124BE">
        <w:rPr>
          <w:lang w:val="en-CA"/>
        </w:rPr>
        <w:t xml:space="preserve"> </w:t>
      </w:r>
      <w:r w:rsidR="00E80881" w:rsidRPr="003124BE">
        <w:rPr>
          <w:lang w:val="en-CA"/>
        </w:rPr>
        <w:fldChar w:fldCharType="begin"/>
      </w:r>
      <w:r w:rsidR="00C67F90">
        <w:rPr>
          <w:lang w:val="en-CA"/>
        </w:rPr>
        <w:instrText xml:space="preserve"> ADDIN ZOTERO_ITEM CSL_CITATION {"citationID":"uqOTW5po","properties":{"formattedCitation":"[38]","plainCitation":"[38]"},"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00E80881" w:rsidRPr="003124BE">
        <w:rPr>
          <w:lang w:val="en-CA"/>
        </w:rPr>
        <w:fldChar w:fldCharType="separate"/>
      </w:r>
      <w:r w:rsidR="00C67F90">
        <w:rPr>
          <w:rFonts w:eastAsia="Times New Roman"/>
        </w:rPr>
        <w:t>[38]</w:t>
      </w:r>
      <w:r w:rsidR="00E80881" w:rsidRPr="003124BE">
        <w:rPr>
          <w:lang w:val="en-CA"/>
        </w:rPr>
        <w:fldChar w:fldCharType="end"/>
      </w:r>
      <w:del w:id="442" w:author="Kim-Anh Lê Cao" w:date="2018-02-28T08:38:00Z">
        <w:r w:rsidR="00E80881" w:rsidRPr="003124BE" w:rsidDel="005B55F5">
          <w:rPr>
            <w:lang w:val="en-CA"/>
          </w:rPr>
          <w:delText>,</w:delText>
        </w:r>
      </w:del>
      <w:r w:rsidR="00E80881" w:rsidRPr="003124BE">
        <w:rPr>
          <w:lang w:val="en-CA"/>
        </w:rPr>
        <w:t xml:space="preserve"> as described in </w:t>
      </w:r>
      <w:ins w:id="443" w:author="Kim-Anh Lê Cao" w:date="2018-02-28T08:38:00Z">
        <w:r>
          <w:rPr>
            <w:color w:val="000000"/>
          </w:rPr>
          <w:t>[put mixO paper here Rohart 2017]</w:t>
        </w:r>
      </w:ins>
      <w:del w:id="444" w:author="Kim-Anh Lê Cao" w:date="2018-02-28T08:38:00Z">
        <w:r w:rsidR="00E80881" w:rsidRPr="003124BE" w:rsidDel="005B55F5">
          <w:rPr>
            <w:color w:val="000000"/>
          </w:rPr>
          <w:delText xml:space="preserve">Lê Cao </w:delText>
        </w:r>
        <w:r w:rsidR="00E80881" w:rsidRPr="003124BE" w:rsidDel="005B55F5">
          <w:rPr>
            <w:i/>
            <w:iCs/>
            <w:color w:val="000000"/>
          </w:rPr>
          <w:delText>et al.</w:delText>
        </w:r>
        <w:r w:rsidR="00EA2703" w:rsidRPr="003124BE" w:rsidDel="005B55F5">
          <w:rPr>
            <w:color w:val="000000"/>
          </w:rPr>
          <w:delText xml:space="preserve"> </w:delText>
        </w:r>
        <w:r w:rsidR="00EA2703" w:rsidRPr="003124BE" w:rsidDel="005B55F5">
          <w:rPr>
            <w:color w:val="000000"/>
          </w:rPr>
          <w:fldChar w:fldCharType="begin"/>
        </w:r>
        <w:r w:rsidR="00C67F90" w:rsidDel="005B55F5">
          <w:rPr>
            <w:color w:val="000000"/>
          </w:rPr>
          <w:delInstrText xml:space="preserve"> ADDIN ZOTERO_ITEM CSL_CITATION {"citationID":"8foqbv7e9","properties":{"formattedCitation":"[16]","plainCitation":"[16]"},"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r w:rsidR="00EA2703" w:rsidRPr="003124BE" w:rsidDel="005B55F5">
          <w:rPr>
            <w:color w:val="000000"/>
          </w:rPr>
          <w:fldChar w:fldCharType="separate"/>
        </w:r>
        <w:r w:rsidR="00C67F90" w:rsidDel="005B55F5">
          <w:rPr>
            <w:noProof/>
            <w:color w:val="000000"/>
          </w:rPr>
          <w:delText>[16]</w:delText>
        </w:r>
        <w:r w:rsidR="00EA2703" w:rsidRPr="003124BE" w:rsidDel="005B55F5">
          <w:rPr>
            <w:color w:val="000000"/>
          </w:rPr>
          <w:fldChar w:fldCharType="end"/>
        </w:r>
        <w:r w:rsidR="00EA2703" w:rsidRPr="003124BE" w:rsidDel="005B55F5">
          <w:rPr>
            <w:color w:val="000000"/>
          </w:rPr>
          <w:delText xml:space="preserve"> </w:delText>
        </w:r>
        <w:r w:rsidR="00E80881" w:rsidRPr="003124BE" w:rsidDel="005B55F5">
          <w:rPr>
            <w:color w:val="000000"/>
          </w:rPr>
          <w:delText xml:space="preserve">and </w:delText>
        </w:r>
        <w:r w:rsidR="0073099B" w:rsidRPr="003124BE" w:rsidDel="005B55F5">
          <w:rPr>
            <w:color w:val="000000"/>
          </w:rPr>
          <w:delText xml:space="preserve">in </w:delText>
        </w:r>
        <w:r w:rsidR="00E80881" w:rsidRPr="003124BE" w:rsidDel="005B55F5">
          <w:rPr>
            <w:lang w:val="en-CA"/>
          </w:rPr>
          <w:delText>the mix</w:delText>
        </w:r>
        <w:r w:rsidR="00E06337" w:rsidRPr="003124BE" w:rsidDel="005B55F5">
          <w:rPr>
            <w:lang w:val="en-CA"/>
          </w:rPr>
          <w:delText>Omics</w:delText>
        </w:r>
        <w:r w:rsidR="00E80881" w:rsidRPr="003124BE" w:rsidDel="005B55F5">
          <w:rPr>
            <w:lang w:val="en-CA"/>
          </w:rPr>
          <w:delText xml:space="preserve"> package</w:delText>
        </w:r>
      </w:del>
      <w:r w:rsidR="00E80881" w:rsidRPr="003124BE">
        <w:rPr>
          <w:lang w:val="en-CA"/>
        </w:rPr>
        <w:t xml:space="preserve">. </w:t>
      </w:r>
      <w:del w:id="445" w:author="Kim-Anh Lê Cao" w:date="2018-02-28T08:39:00Z">
        <w:r w:rsidR="002E5838" w:rsidRPr="003124BE" w:rsidDel="005B55F5">
          <w:rPr>
            <w:lang w:val="en-CA"/>
          </w:rPr>
          <w:delText>E</w:delText>
        </w:r>
        <w:r w:rsidR="00E80881" w:rsidRPr="003124BE" w:rsidDel="005B55F5">
          <w:rPr>
            <w:lang w:val="en-CA"/>
          </w:rPr>
          <w:delText xml:space="preserve">ach component </w:delText>
        </w:r>
        <m:oMath>
          <m:sSup>
            <m:sSupPr>
              <m:ctrlPr>
                <w:rPr>
                  <w:rFonts w:ascii="Cambria Math" w:hAnsi="Cambria Math"/>
                  <w:i/>
                </w:rPr>
              </m:ctrlPr>
            </m:sSupPr>
            <m:e>
              <m:r>
                <w:rPr>
                  <w:rFonts w:ascii="Cambria Math" w:hAnsi="Cambria Math"/>
                </w:rPr>
                <m:t>t</m:t>
              </m:r>
            </m:e>
            <m:sup>
              <m:r>
                <w:rPr>
                  <w:rFonts w:ascii="Cambria Math" w:hAnsi="Cambria Math"/>
                </w:rPr>
                <m:t>k,i</m:t>
              </m:r>
            </m:sup>
          </m:sSup>
        </m:oMath>
        <w:r w:rsidR="00E80881" w:rsidRPr="003124BE" w:rsidDel="005B55F5">
          <w:delText xml:space="preserve"> associated to each </w:delText>
        </w:r>
        <w:r w:rsidR="001E1EFC" w:rsidRPr="003124BE" w:rsidDel="005B55F5">
          <w:delText>dataset</w:delText>
        </w:r>
        <w:r w:rsidR="00E80881" w:rsidRPr="003124BE" w:rsidDel="005B55F5">
          <w:delText xml:space="preserve"> </w:delText>
        </w:r>
        <w:r w:rsidR="00E80881" w:rsidRPr="003124BE" w:rsidDel="005B55F5">
          <w:rPr>
            <w:i/>
          </w:rPr>
          <w:delText>k</w:delText>
        </w:r>
        <w:r w:rsidR="00E80881" w:rsidRPr="003124BE" w:rsidDel="005B55F5">
          <w:delText xml:space="preserve"> predicts the class membership of the new sample </w:delText>
        </w:r>
        <w:r w:rsidR="00E80881" w:rsidRPr="003124BE" w:rsidDel="005B55F5">
          <w:rPr>
            <w:i/>
          </w:rPr>
          <w:delText>i</w:delText>
        </w:r>
        <w:r w:rsidR="00E80881" w:rsidRPr="003124BE" w:rsidDel="005B55F5">
          <w:delText xml:space="preserve">, </w:delText>
        </w:r>
        <w:r w:rsidR="002E5838" w:rsidRPr="003124BE" w:rsidDel="005B55F5">
          <w:delText xml:space="preserve">and </w:delText>
        </w:r>
        <w:r w:rsidR="00E80881" w:rsidRPr="003124BE" w:rsidDel="005B55F5">
          <w:rPr>
            <w:lang w:val="en-CA"/>
          </w:rPr>
          <w:delText>t</w:delText>
        </w:r>
      </w:del>
      <w:ins w:id="446" w:author="Kim-Anh Lê Cao" w:date="2018-02-28T08:39:00Z">
        <w:r>
          <w:rPr>
            <w:lang w:val="en-CA"/>
          </w:rPr>
          <w:t>T</w:t>
        </w:r>
      </w:ins>
      <w:r w:rsidR="00E80881" w:rsidRPr="003124BE">
        <w:rPr>
          <w:lang w:val="en-CA"/>
        </w:rPr>
        <w:t xml:space="preserve">he consensus class membership </w:t>
      </w:r>
      <w:del w:id="447" w:author="Kim-Anh Lê Cao" w:date="2018-02-28T08:40:00Z">
        <w:r w:rsidR="00E80881" w:rsidRPr="003124BE" w:rsidDel="005B55F5">
          <w:rPr>
            <w:lang w:val="en-CA"/>
          </w:rPr>
          <w:delText xml:space="preserve">across all </w:delText>
        </w:r>
        <w:r w:rsidR="003A7B31" w:rsidRPr="003124BE" w:rsidDel="005B55F5">
          <w:rPr>
            <w:i/>
            <w:lang w:val="en-CA"/>
          </w:rPr>
          <w:delText>K</w:delText>
        </w:r>
      </w:del>
      <w:del w:id="448" w:author="Kim-Anh Lê Cao" w:date="2018-02-28T08:39:00Z">
        <w:r w:rsidR="003A7B31" w:rsidRPr="003124BE" w:rsidDel="005B55F5">
          <w:rPr>
            <w:lang w:val="en-CA"/>
          </w:rPr>
          <w:delText xml:space="preserve"> </w:delText>
        </w:r>
      </w:del>
      <w:del w:id="449" w:author="Kim-Anh Lê Cao" w:date="2018-02-28T08:40:00Z">
        <w:r w:rsidR="00E80881" w:rsidRPr="003124BE" w:rsidDel="005B55F5">
          <w:rPr>
            <w:lang w:val="en-CA"/>
          </w:rPr>
          <w:delText xml:space="preserve">datasets </w:delText>
        </w:r>
      </w:del>
      <w:r w:rsidR="00E80881" w:rsidRPr="003124BE">
        <w:rPr>
          <w:lang w:val="en-CA"/>
        </w:rPr>
        <w:t xml:space="preserve">is determined using </w:t>
      </w:r>
      <w:r w:rsidR="006F4048" w:rsidRPr="003124BE">
        <w:rPr>
          <w:lang w:val="en-CA"/>
        </w:rPr>
        <w:t xml:space="preserve">either </w:t>
      </w:r>
      <w:r w:rsidR="00E80881" w:rsidRPr="003124BE">
        <w:rPr>
          <w:lang w:val="en-CA"/>
        </w:rPr>
        <w:t>a majority vote</w:t>
      </w:r>
      <w:ins w:id="450" w:author="Kim-Anh Lê Cao" w:date="2018-02-28T08:40:00Z">
        <w:r>
          <w:rPr>
            <w:lang w:val="en-CA"/>
          </w:rPr>
          <w:t>,</w:t>
        </w:r>
      </w:ins>
      <w:r w:rsidR="00E80881" w:rsidRPr="003124BE">
        <w:rPr>
          <w:lang w:val="en-CA"/>
        </w:rPr>
        <w:t xml:space="preserve"> or by averaging all </w:t>
      </w:r>
      <m:oMath>
        <m:sSup>
          <m:sSupPr>
            <m:ctrlPr>
              <w:rPr>
                <w:rFonts w:ascii="Cambria Math" w:hAnsi="Cambria Math"/>
                <w:i/>
              </w:rPr>
            </m:ctrlPr>
          </m:sSupPr>
          <m:e>
            <m:r>
              <w:rPr>
                <w:rFonts w:ascii="Cambria Math" w:hAnsi="Cambria Math"/>
              </w:rPr>
              <m:t>t</m:t>
            </m:r>
          </m:e>
          <m:sup>
            <m:r>
              <w:rPr>
                <w:rFonts w:ascii="Cambria Math" w:hAnsi="Cambria Math"/>
              </w:rPr>
              <m:t>k,i</m:t>
            </m:r>
          </m:sup>
        </m:sSup>
      </m:oMath>
      <w:r w:rsidR="00E80881" w:rsidRPr="003124BE">
        <w:t xml:space="preserve"> across all </w:t>
      </w:r>
      <w:r w:rsidR="006F4048" w:rsidRPr="003124BE">
        <w:rPr>
          <w:i/>
        </w:rPr>
        <w:t>K</w:t>
      </w:r>
      <w:r w:rsidR="00E80881" w:rsidRPr="003124BE">
        <w:rPr>
          <w:i/>
        </w:rPr>
        <w:t xml:space="preserve"> </w:t>
      </w:r>
      <w:r w:rsidR="001E1EFC" w:rsidRPr="003124BE">
        <w:t>datasets</w:t>
      </w:r>
      <w:r w:rsidR="006F4048" w:rsidRPr="003124BE">
        <w:t xml:space="preserve"> before using the predi</w:t>
      </w:r>
      <w:r w:rsidR="00913D5A" w:rsidRPr="003124BE">
        <w:t>c</w:t>
      </w:r>
      <w:r w:rsidR="006F4048" w:rsidRPr="003124BE">
        <w:t>tion distance of choice</w:t>
      </w:r>
      <w:r w:rsidR="00E80881" w:rsidRPr="003124BE">
        <w:t xml:space="preserve"> (</w:t>
      </w:r>
      <w:ins w:id="451" w:author="Kim-Anh Lê Cao" w:date="2018-02-28T08:41:00Z">
        <w:r>
          <w:t>‘</w:t>
        </w:r>
        <w:r w:rsidRPr="003124BE">
          <w:t>average prediction</w:t>
        </w:r>
        <w:r>
          <w:t>’</w:t>
        </w:r>
        <w:r w:rsidRPr="003124BE">
          <w:t xml:space="preserve"> scheme</w:t>
        </w:r>
        <w:r w:rsidRPr="003124BE" w:rsidDel="005B55F5">
          <w:t xml:space="preserve"> </w:t>
        </w:r>
      </w:ins>
      <w:del w:id="452" w:author="Kim-Anh Lê Cao" w:date="2018-02-28T08:40:00Z">
        <w:r w:rsidR="00E80881" w:rsidRPr="003124BE" w:rsidDel="005B55F5">
          <w:delText>average prediction scheme</w:delText>
        </w:r>
      </w:del>
      <w:r w:rsidR="00E80881" w:rsidRPr="003124BE">
        <w:t>). In case of ties in the majority vote scheme, ‘NA’ is allocated as a prediction</w:t>
      </w:r>
      <w:ins w:id="453" w:author="Kim-Anh Lê Cao" w:date="2018-02-28T08:41:00Z">
        <w:r>
          <w:t xml:space="preserve"> but is counted as a misclassification error during the performance evalutation</w:t>
        </w:r>
      </w:ins>
      <w:r w:rsidR="00E80881" w:rsidRPr="003124BE">
        <w:t xml:space="preserve">. </w:t>
      </w:r>
      <w:del w:id="454" w:author="Kim-Anh Lê Cao" w:date="2018-02-28T08:41:00Z">
        <w:r w:rsidR="00E80881" w:rsidRPr="003124BE" w:rsidDel="005B55F5">
          <w:delText xml:space="preserve">Because </w:delText>
        </w:r>
      </w:del>
      <w:ins w:id="455" w:author="Kim-Anh Lê Cao" w:date="2018-02-28T08:41:00Z">
        <w:r>
          <w:t>As</w:t>
        </w:r>
        <w:r w:rsidRPr="003124BE">
          <w:t xml:space="preserve"> </w:t>
        </w:r>
      </w:ins>
      <w:r w:rsidR="00E80881" w:rsidRPr="003124BE">
        <w:t xml:space="preserve">the class prediction relies on individual vote from each </w:t>
      </w:r>
      <w:r w:rsidR="00E06337" w:rsidRPr="003124BE">
        <w:t>omics</w:t>
      </w:r>
      <w:r w:rsidR="00E80881" w:rsidRPr="003124BE">
        <w:t xml:space="preserve"> set, DIABLO </w:t>
      </w:r>
      <w:del w:id="456" w:author="Kim-Anh Lê Cao" w:date="2018-02-28T08:41:00Z">
        <w:r w:rsidR="00E80881" w:rsidRPr="003124BE" w:rsidDel="005B55F5">
          <w:delText xml:space="preserve">is highly flexible and </w:delText>
        </w:r>
        <w:r w:rsidR="00095EE7" w:rsidRPr="003124BE" w:rsidDel="005B55F5">
          <w:delText xml:space="preserve">thus </w:delText>
        </w:r>
      </w:del>
      <w:r w:rsidR="00E80881" w:rsidRPr="003124BE">
        <w:t xml:space="preserve">allows for some missing datasets </w:t>
      </w:r>
      <w:r w:rsidR="00E80881" w:rsidRPr="003124BE">
        <w:rPr>
          <w:i/>
        </w:rPr>
        <w:t>X</w:t>
      </w:r>
      <w:r w:rsidR="00E80881" w:rsidRPr="003124BE">
        <w:rPr>
          <w:i/>
          <w:vertAlign w:val="subscript"/>
        </w:rPr>
        <w:t>k</w:t>
      </w:r>
      <w:r w:rsidR="00E80881" w:rsidRPr="003124BE">
        <w:rPr>
          <w:i/>
        </w:rPr>
        <w:t xml:space="preserve"> </w:t>
      </w:r>
      <w:r w:rsidR="00E80881" w:rsidRPr="003124BE">
        <w:t>during the prediction step</w:t>
      </w:r>
      <w:ins w:id="457" w:author="Kim-Anh Lê Cao" w:date="2018-02-28T08:42:00Z">
        <w:r>
          <w:t>, as illustrated in the Breast Cancer case study</w:t>
        </w:r>
      </w:ins>
      <w:r w:rsidR="00E80881" w:rsidRPr="003124BE">
        <w:t xml:space="preserve">. </w:t>
      </w:r>
      <w:del w:id="458" w:author="Kim-Anh Lê Cao" w:date="2018-02-28T08:42:00Z">
        <w:r w:rsidR="00B175C2" w:rsidRPr="003124BE" w:rsidDel="005B55F5">
          <w:delText>In our two studies w</w:delText>
        </w:r>
      </w:del>
      <w:ins w:id="459" w:author="Kim-Anh Lê Cao" w:date="2018-02-28T08:42:00Z">
        <w:r>
          <w:t>W</w:t>
        </w:r>
      </w:ins>
      <w:r w:rsidR="00B175C2" w:rsidRPr="003124BE">
        <w:t xml:space="preserve">e used the </w:t>
      </w:r>
      <w:r w:rsidR="005C2A98" w:rsidRPr="003124BE">
        <w:t>centroid</w:t>
      </w:r>
      <w:r w:rsidR="00B175C2" w:rsidRPr="003124BE">
        <w:t xml:space="preserve"> distance </w:t>
      </w:r>
      <w:r w:rsidR="005C2A98" w:rsidRPr="003124BE">
        <w:t>for the majority vote scheme (</w:t>
      </w:r>
      <w:commentRangeStart w:id="460"/>
      <w:r w:rsidR="005C2A98" w:rsidRPr="003124BE">
        <w:t>breast cancer study) and the maximum distance for the</w:t>
      </w:r>
      <w:r w:rsidR="00B175C2" w:rsidRPr="003124BE">
        <w:t xml:space="preserve"> average vote scheme</w:t>
      </w:r>
      <w:r w:rsidR="005C2A98" w:rsidRPr="003124BE">
        <w:t xml:space="preserve"> (asthma study)</w:t>
      </w:r>
      <w:r w:rsidR="00B175C2" w:rsidRPr="003124BE">
        <w:t xml:space="preserve"> during performance </w:t>
      </w:r>
      <w:commentRangeEnd w:id="460"/>
      <w:r>
        <w:rPr>
          <w:rStyle w:val="CommentReference"/>
          <w:rFonts w:asciiTheme="minorHAnsi" w:eastAsiaTheme="minorEastAsia" w:hAnsiTheme="minorHAnsi" w:cstheme="minorBidi"/>
        </w:rPr>
        <w:commentReference w:id="460"/>
      </w:r>
      <w:r w:rsidR="00B175C2" w:rsidRPr="003124BE">
        <w:t>evaluation and test set prediction.</w:t>
      </w:r>
    </w:p>
    <w:p w14:paraId="19B48829" w14:textId="77777777" w:rsidR="00E80881" w:rsidRPr="003124BE" w:rsidRDefault="00E80881" w:rsidP="003F44E9">
      <w:pPr>
        <w:spacing w:line="480" w:lineRule="auto"/>
        <w:jc w:val="both"/>
      </w:pPr>
    </w:p>
    <w:p w14:paraId="3DD8441E" w14:textId="53B5363E" w:rsidR="00E80881" w:rsidRPr="003124BE" w:rsidRDefault="00E80881" w:rsidP="003F44E9">
      <w:pPr>
        <w:spacing w:line="480" w:lineRule="auto"/>
        <w:jc w:val="both"/>
        <w:rPr>
          <w:color w:val="000000"/>
        </w:rPr>
      </w:pPr>
      <w:r w:rsidRPr="003124BE">
        <w:rPr>
          <w:b/>
          <w:i/>
          <w:lang w:val="en-CA"/>
        </w:rPr>
        <w:lastRenderedPageBreak/>
        <w:t xml:space="preserve">Design </w:t>
      </w:r>
      <w:r w:rsidR="0012687F" w:rsidRPr="003124BE">
        <w:rPr>
          <w:b/>
          <w:i/>
          <w:lang w:val="en-CA"/>
        </w:rPr>
        <w:t>matrix in DIABLO</w:t>
      </w:r>
      <w:r w:rsidRPr="003124BE">
        <w:rPr>
          <w:b/>
          <w:i/>
          <w:lang w:val="en-CA"/>
        </w:rPr>
        <w:t xml:space="preserve">. </w:t>
      </w:r>
      <w:r w:rsidRPr="003124BE">
        <w:rPr>
          <w:color w:val="000000"/>
        </w:rPr>
        <w:t xml:space="preserve">The design matrix </w:t>
      </w:r>
      <w:r w:rsidRPr="003124BE">
        <w:rPr>
          <w:i/>
          <w:color w:val="000000"/>
        </w:rPr>
        <w:t>C</w:t>
      </w:r>
      <w:r w:rsidRPr="003124BE">
        <w:rPr>
          <w:color w:val="000000"/>
        </w:rPr>
        <w:t xml:space="preserve"> is a </w:t>
      </w:r>
      <w:commentRangeStart w:id="461"/>
      <w:r w:rsidRPr="003124BE">
        <w:rPr>
          <w:i/>
          <w:color w:val="000000"/>
        </w:rPr>
        <w:t>K</w:t>
      </w:r>
      <w:r w:rsidRPr="003124BE">
        <w:rPr>
          <w:color w:val="000000"/>
        </w:rPr>
        <w:t>x</w:t>
      </w:r>
      <w:r w:rsidRPr="003124BE">
        <w:rPr>
          <w:i/>
          <w:color w:val="000000"/>
        </w:rPr>
        <w:t>K</w:t>
      </w:r>
      <w:commentRangeEnd w:id="461"/>
      <w:r w:rsidR="002D1B91">
        <w:rPr>
          <w:rStyle w:val="CommentReference"/>
          <w:rFonts w:asciiTheme="minorHAnsi" w:eastAsiaTheme="minorEastAsia" w:hAnsiTheme="minorHAnsi" w:cstheme="minorBidi"/>
        </w:rPr>
        <w:commentReference w:id="461"/>
      </w:r>
      <w:r w:rsidRPr="003124BE">
        <w:rPr>
          <w:color w:val="000000"/>
        </w:rPr>
        <w:t xml:space="preserve"> matrix </w:t>
      </w:r>
      <w:del w:id="462" w:author="Kim-Anh Lê Cao" w:date="2018-02-28T08:44:00Z">
        <w:r w:rsidRPr="003124BE" w:rsidDel="008924D8">
          <w:rPr>
            <w:color w:val="000000"/>
          </w:rPr>
          <w:delText xml:space="preserve">of </w:delText>
        </w:r>
      </w:del>
      <w:ins w:id="463" w:author="Kim-Anh Lê Cao" w:date="2018-02-28T08:44:00Z">
        <w:r w:rsidR="008924D8">
          <w:rPr>
            <w:color w:val="000000"/>
          </w:rPr>
          <w:t>with values ranging from</w:t>
        </w:r>
        <w:r w:rsidR="008924D8" w:rsidRPr="003124BE">
          <w:rPr>
            <w:color w:val="000000"/>
          </w:rPr>
          <w:t xml:space="preserve"> </w:t>
        </w:r>
      </w:ins>
      <w:commentRangeStart w:id="464"/>
      <w:r w:rsidRPr="003124BE">
        <w:rPr>
          <w:color w:val="000000"/>
        </w:rPr>
        <w:t xml:space="preserve">zeros </w:t>
      </w:r>
      <w:del w:id="465" w:author="Kim-Anh Lê Cao" w:date="2018-02-28T08:44:00Z">
        <w:r w:rsidRPr="003124BE" w:rsidDel="008924D8">
          <w:rPr>
            <w:color w:val="000000"/>
          </w:rPr>
          <w:delText xml:space="preserve">and </w:delText>
        </w:r>
      </w:del>
      <w:ins w:id="466" w:author="Kim-Anh Lê Cao" w:date="2018-02-28T08:44:00Z">
        <w:r w:rsidR="008924D8">
          <w:rPr>
            <w:color w:val="000000"/>
          </w:rPr>
          <w:t>to</w:t>
        </w:r>
        <w:r w:rsidR="008924D8" w:rsidRPr="003124BE">
          <w:rPr>
            <w:color w:val="000000"/>
          </w:rPr>
          <w:t xml:space="preserve"> </w:t>
        </w:r>
      </w:ins>
      <w:r w:rsidRPr="003124BE">
        <w:rPr>
          <w:color w:val="000000"/>
        </w:rPr>
        <w:t xml:space="preserve">ones which </w:t>
      </w:r>
      <w:commentRangeEnd w:id="464"/>
      <w:r w:rsidR="002D1B91">
        <w:rPr>
          <w:rStyle w:val="CommentReference"/>
          <w:rFonts w:asciiTheme="minorHAnsi" w:eastAsiaTheme="minorEastAsia" w:hAnsiTheme="minorHAnsi" w:cstheme="minorBidi"/>
        </w:rPr>
        <w:commentReference w:id="464"/>
      </w:r>
      <w:r w:rsidRPr="003124BE">
        <w:rPr>
          <w:color w:val="000000"/>
        </w:rPr>
        <w:t xml:space="preserve">specifies whether the covariance between two datasets should be maximized </w:t>
      </w:r>
      <w:del w:id="467" w:author="Kim-Anh Lê Cao" w:date="2018-02-28T08:45:00Z">
        <w:r w:rsidRPr="003124BE" w:rsidDel="008924D8">
          <w:rPr>
            <w:color w:val="000000"/>
          </w:rPr>
          <w:delText xml:space="preserve">in the </w:delText>
        </w:r>
      </w:del>
      <w:r w:rsidR="00F12FCF" w:rsidRPr="003124BE">
        <w:rPr>
          <w:color w:val="000000"/>
        </w:rPr>
        <w:t>DIABLO</w:t>
      </w:r>
      <w:del w:id="468" w:author="Kim-Anh Lê Cao" w:date="2018-02-28T08:45:00Z">
        <w:r w:rsidR="00F12FCF" w:rsidRPr="003124BE" w:rsidDel="008924D8">
          <w:rPr>
            <w:color w:val="000000"/>
          </w:rPr>
          <w:delText xml:space="preserve"> </w:delText>
        </w:r>
      </w:del>
      <w:ins w:id="469" w:author="Kim-Anh Lê Cao" w:date="2018-02-28T08:45:00Z">
        <w:r w:rsidR="008924D8">
          <w:rPr>
            <w:color w:val="000000"/>
          </w:rPr>
          <w:t xml:space="preserve">(see </w:t>
        </w:r>
      </w:ins>
      <w:del w:id="470" w:author="Kim-Anh Lê Cao" w:date="2018-02-28T08:45:00Z">
        <w:r w:rsidRPr="003124BE" w:rsidDel="008924D8">
          <w:rPr>
            <w:color w:val="000000"/>
          </w:rPr>
          <w:delText>model</w:delText>
        </w:r>
        <w:r w:rsidR="00F62520" w:rsidRPr="003124BE" w:rsidDel="008924D8">
          <w:rPr>
            <w:color w:val="000000"/>
          </w:rPr>
          <w:delText>, as presented in</w:delText>
        </w:r>
      </w:del>
      <w:r w:rsidR="00F62520" w:rsidRPr="003124BE">
        <w:rPr>
          <w:color w:val="000000"/>
        </w:rPr>
        <w:t xml:space="preserve"> equation (1</w:t>
      </w:r>
      <w:r w:rsidR="00B44CB5" w:rsidRPr="003124BE">
        <w:rPr>
          <w:color w:val="000000"/>
        </w:rPr>
        <w:t>)</w:t>
      </w:r>
      <w:ins w:id="471" w:author="Kim-Anh Lê Cao" w:date="2018-02-28T08:45:00Z">
        <w:r w:rsidR="008924D8">
          <w:rPr>
            <w:color w:val="000000"/>
          </w:rPr>
          <w:t>)</w:t>
        </w:r>
      </w:ins>
      <w:r w:rsidR="00B44CB5" w:rsidRPr="003124BE">
        <w:rPr>
          <w:color w:val="000000"/>
        </w:rPr>
        <w:t>. In</w:t>
      </w:r>
      <w:r w:rsidR="0012687F" w:rsidRPr="003124BE">
        <w:rPr>
          <w:color w:val="000000"/>
        </w:rPr>
        <w:t xml:space="preserve"> our simulation study </w:t>
      </w:r>
      <w:r w:rsidR="00EA2703" w:rsidRPr="003124BE">
        <w:rPr>
          <w:color w:val="000000"/>
        </w:rPr>
        <w:t>w</w:t>
      </w:r>
      <w:r w:rsidRPr="003124BE">
        <w:rPr>
          <w:color w:val="000000"/>
        </w:rPr>
        <w:t xml:space="preserve">e evaluated two </w:t>
      </w:r>
      <w:del w:id="472" w:author="Kim-Anh Lê Cao" w:date="2018-02-28T08:45:00Z">
        <w:r w:rsidRPr="003124BE" w:rsidDel="007465F5">
          <w:rPr>
            <w:color w:val="000000"/>
          </w:rPr>
          <w:delText xml:space="preserve">different </w:delText>
        </w:r>
      </w:del>
      <w:r w:rsidRPr="003124BE">
        <w:rPr>
          <w:color w:val="000000"/>
        </w:rPr>
        <w:t>scenarios: a null design</w:t>
      </w:r>
      <w:ins w:id="473" w:author="Kim-Anh Lê Cao" w:date="2018-02-28T08:45:00Z">
        <w:r w:rsidR="007465F5">
          <w:rPr>
            <w:color w:val="000000"/>
          </w:rPr>
          <w:t xml:space="preserve"> (DIABLO_null)</w:t>
        </w:r>
      </w:ins>
      <w:r w:rsidRPr="003124BE">
        <w:rPr>
          <w:color w:val="000000"/>
        </w:rPr>
        <w:t xml:space="preserve"> is when no </w:t>
      </w:r>
      <w:ins w:id="474" w:author="Kim-Anh Lê Cao" w:date="2018-02-28T08:45:00Z">
        <w:r w:rsidR="007465F5">
          <w:rPr>
            <w:color w:val="000000"/>
          </w:rPr>
          <w:t xml:space="preserve">omics </w:t>
        </w:r>
      </w:ins>
      <w:r w:rsidRPr="003124BE">
        <w:rPr>
          <w:color w:val="000000"/>
        </w:rPr>
        <w:t xml:space="preserve">datasets are connected, </w:t>
      </w:r>
      <w:r w:rsidR="005D2EDD" w:rsidRPr="003124BE">
        <w:rPr>
          <w:color w:val="000000"/>
        </w:rPr>
        <w:t xml:space="preserve">and </w:t>
      </w:r>
      <w:r w:rsidRPr="003124BE">
        <w:rPr>
          <w:color w:val="000000"/>
        </w:rPr>
        <w:t>a full design is when all datasets are connected</w:t>
      </w:r>
      <w:ins w:id="475" w:author="Kim-Anh Lê Cao" w:date="2018-02-28T08:45:00Z">
        <w:r w:rsidR="007465F5">
          <w:rPr>
            <w:color w:val="000000"/>
          </w:rPr>
          <w:t xml:space="preserve"> (DIABLO_full)</w:t>
        </w:r>
      </w:ins>
      <w:r w:rsidRPr="003124BE">
        <w:rPr>
          <w:color w:val="000000"/>
        </w:rPr>
        <w:t>:</w:t>
      </w:r>
    </w:p>
    <w:p w14:paraId="2CBA07B8" w14:textId="77777777" w:rsidR="00E80881" w:rsidRPr="003124BE" w:rsidRDefault="00E80881" w:rsidP="003F44E9">
      <w:pPr>
        <w:spacing w:line="480" w:lineRule="auto"/>
        <w:jc w:val="both"/>
        <w:rPr>
          <w:color w:val="000000"/>
        </w:rPr>
      </w:pPr>
      <w:r w:rsidRPr="003124BE">
        <w:rPr>
          <w:noProof/>
          <w:color w:val="000000"/>
          <w:lang w:val="en-GB" w:eastAsia="en-GB"/>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400" cy="685800"/>
                    </a:xfrm>
                    <a:prstGeom prst="rect">
                      <a:avLst/>
                    </a:prstGeom>
                  </pic:spPr>
                </pic:pic>
              </a:graphicData>
            </a:graphic>
          </wp:inline>
        </w:drawing>
      </w:r>
    </w:p>
    <w:p w14:paraId="77C6E8FE" w14:textId="4E3963AD" w:rsidR="00E80881" w:rsidRPr="003124BE" w:rsidRDefault="007465F5" w:rsidP="003F44E9">
      <w:pPr>
        <w:spacing w:line="480" w:lineRule="auto"/>
        <w:jc w:val="both"/>
      </w:pPr>
      <w:ins w:id="476" w:author="Kim-Anh Lê Cao" w:date="2018-02-28T08:46:00Z">
        <w:r>
          <w:t xml:space="preserve">However, every dataset is connected to the </w:t>
        </w:r>
        <w:r w:rsidRPr="003124BE">
          <w:t xml:space="preserve">outcome </w:t>
        </w:r>
        <w:r w:rsidRPr="003124BE">
          <w:rPr>
            <w:i/>
          </w:rPr>
          <w:t>Y</w:t>
        </w:r>
        <w:r w:rsidRPr="003124BE">
          <w:t xml:space="preserve"> </w:t>
        </w:r>
        <w:r>
          <w:t xml:space="preserve"> internally in the method. </w:t>
        </w:r>
      </w:ins>
      <w:del w:id="477" w:author="Kim-Anh Lê Cao" w:date="2018-02-28T08:46:00Z">
        <w:r w:rsidR="00E80881" w:rsidRPr="003124BE" w:rsidDel="007465F5">
          <w:delText xml:space="preserve">Note that internal to the DIABLO method, the design always links each </w:delText>
        </w:r>
        <w:r w:rsidR="001E1EFC" w:rsidRPr="003124BE" w:rsidDel="007465F5">
          <w:delText>dataset</w:delText>
        </w:r>
        <w:r w:rsidR="00E80881" w:rsidRPr="003124BE" w:rsidDel="007465F5">
          <w:delText xml:space="preserve"> to the outcome </w:delText>
        </w:r>
        <w:r w:rsidR="00E80881" w:rsidRPr="003124BE" w:rsidDel="007465F5">
          <w:rPr>
            <w:i/>
          </w:rPr>
          <w:delText>Y</w:delText>
        </w:r>
        <w:r w:rsidR="00E80881" w:rsidRPr="003124BE" w:rsidDel="007465F5">
          <w:delText>.</w:delText>
        </w:r>
        <w:r w:rsidR="00EA2703" w:rsidRPr="003124BE" w:rsidDel="007465F5">
          <w:delText xml:space="preserve"> </w:delText>
        </w:r>
        <w:r w:rsidR="003837DA" w:rsidRPr="003124BE" w:rsidDel="007465F5">
          <w:delText xml:space="preserve"> </w:delText>
        </w:r>
      </w:del>
      <w:r w:rsidR="00EA2703" w:rsidRPr="003124BE">
        <w:t xml:space="preserve">For the two case studies (breast cancer and asthma) </w:t>
      </w:r>
      <w:r w:rsidR="007A3517" w:rsidRPr="003124BE">
        <w:t xml:space="preserve">the design matrix was </w:t>
      </w:r>
      <w:del w:id="478" w:author="Kim-Anh Lê Cao" w:date="2018-02-28T08:46:00Z">
        <w:r w:rsidR="007A3517" w:rsidRPr="003124BE" w:rsidDel="007465F5">
          <w:delText xml:space="preserve">computed </w:delText>
        </w:r>
      </w:del>
      <w:ins w:id="479" w:author="Kim-Anh Lê Cao" w:date="2018-02-28T08:46:00Z">
        <w:r>
          <w:t>chosen</w:t>
        </w:r>
        <w:r w:rsidRPr="003124BE">
          <w:t xml:space="preserve"> </w:t>
        </w:r>
      </w:ins>
      <w:r w:rsidR="007A3517" w:rsidRPr="003124BE">
        <w:t xml:space="preserve">based on our </w:t>
      </w:r>
      <w:r w:rsidR="00703F13" w:rsidRPr="003124BE">
        <w:t>proposed method (see below</w:t>
      </w:r>
      <w:r w:rsidR="00387443" w:rsidRPr="003124BE">
        <w:t xml:space="preserve"> </w:t>
      </w:r>
      <w:r w:rsidR="00387443" w:rsidRPr="003124BE">
        <w:rPr>
          <w:b/>
          <w:i/>
        </w:rPr>
        <w:t>Parameters tuning</w:t>
      </w:r>
      <w:r w:rsidR="00703F13" w:rsidRPr="003124BE">
        <w:t>).</w:t>
      </w:r>
      <w:ins w:id="480" w:author="Kim-Anh Lê Cao" w:date="2018-02-28T08:46:00Z">
        <w:r>
          <w:t xml:space="preserve"> Note </w:t>
        </w:r>
        <w:commentRangeStart w:id="481"/>
        <w:r>
          <w:t>that the design matrix is not restricted to 0 and 1 values only and a compromise between correlation and discrimination can also be modelled [mixO paper].</w:t>
        </w:r>
      </w:ins>
      <w:commentRangeEnd w:id="481"/>
      <w:ins w:id="482" w:author="Kim-Anh Lê Cao" w:date="2018-02-28T08:48:00Z">
        <w:r>
          <w:rPr>
            <w:rStyle w:val="CommentReference"/>
            <w:rFonts w:asciiTheme="minorHAnsi" w:eastAsiaTheme="minorEastAsia" w:hAnsiTheme="minorHAnsi" w:cstheme="minorBidi"/>
          </w:rPr>
          <w:commentReference w:id="481"/>
        </w:r>
      </w:ins>
    </w:p>
    <w:p w14:paraId="24E55F99" w14:textId="77777777" w:rsidR="00E80881" w:rsidRPr="003124BE" w:rsidRDefault="00E80881" w:rsidP="003F44E9">
      <w:pPr>
        <w:spacing w:line="480" w:lineRule="auto"/>
        <w:jc w:val="both"/>
      </w:pPr>
    </w:p>
    <w:p w14:paraId="01D1DAFC" w14:textId="7D0EDBD6" w:rsidR="00111339" w:rsidRPr="003124BE" w:rsidRDefault="00111339" w:rsidP="003F44E9">
      <w:pPr>
        <w:spacing w:line="480" w:lineRule="auto"/>
        <w:jc w:val="both"/>
      </w:pPr>
      <w:r w:rsidRPr="003124BE">
        <w:rPr>
          <w:b/>
          <w:i/>
        </w:rPr>
        <w:t>Input data in DIABLO.</w:t>
      </w:r>
      <w:r w:rsidRPr="003124BE">
        <w:t xml:space="preserve"> While DIABLO does not assume particular data distributions, all datasets should be normalized appropriately according to each </w:t>
      </w:r>
      <w:r w:rsidR="00E06337" w:rsidRPr="003124BE">
        <w:t>omics</w:t>
      </w:r>
      <w:r w:rsidRPr="003124BE">
        <w:t xml:space="preserve"> platform and preprocessed if necessary (see normalization steps described below for each case study). Samples should be represented in rows in the data matrices and match the same sample across </w:t>
      </w:r>
      <w:r w:rsidR="00E06337" w:rsidRPr="003124BE">
        <w:t>omics</w:t>
      </w:r>
      <w:r w:rsidRPr="003124BE">
        <w:t xml:space="preserve"> datasets. The phenotype outcome </w:t>
      </w:r>
      <w:r w:rsidRPr="00263D38">
        <w:rPr>
          <w:i/>
          <w:rPrChange w:id="483" w:author="Kim-Anh Lê Cao" w:date="2018-02-28T08:48:00Z">
            <w:rPr/>
          </w:rPrChange>
        </w:rPr>
        <w:t xml:space="preserve">Y </w:t>
      </w:r>
      <w:r w:rsidRPr="003124BE">
        <w:t>is a factor indicating the class membership of each sample. The R function, in mix</w:t>
      </w:r>
      <w:r w:rsidR="00E06337" w:rsidRPr="003124BE">
        <w:t>Omics</w:t>
      </w:r>
      <w:r w:rsidRPr="003124BE">
        <w:t xml:space="preserve"> will internally center and scale each variable as is conventionally performed in PLS-based models and will create the dummy matrix outcome from Y. A multilevel variance decomposition option is available for repeated measures study designs (see below).</w:t>
      </w:r>
    </w:p>
    <w:p w14:paraId="29416B87" w14:textId="77777777" w:rsidR="00111339" w:rsidRPr="003124BE" w:rsidRDefault="00111339" w:rsidP="003F44E9">
      <w:pPr>
        <w:spacing w:line="480" w:lineRule="auto"/>
        <w:jc w:val="both"/>
      </w:pPr>
    </w:p>
    <w:p w14:paraId="0AFC4F01" w14:textId="77777777" w:rsidR="007A6538" w:rsidRPr="003124BE" w:rsidRDefault="00E80881" w:rsidP="003F44E9">
      <w:pPr>
        <w:spacing w:line="480" w:lineRule="auto"/>
        <w:jc w:val="both"/>
      </w:pPr>
      <w:r w:rsidRPr="003124BE">
        <w:rPr>
          <w:b/>
          <w:i/>
        </w:rPr>
        <w:lastRenderedPageBreak/>
        <w:t>Parameters tuning.</w:t>
      </w:r>
      <w:r w:rsidRPr="003124BE">
        <w:t xml:space="preserve"> </w:t>
      </w:r>
    </w:p>
    <w:p w14:paraId="409BC08A" w14:textId="64D29D2A" w:rsidR="007A6538" w:rsidRPr="003124BE" w:rsidRDefault="00E80881" w:rsidP="007A6538">
      <w:pPr>
        <w:spacing w:line="480" w:lineRule="auto"/>
        <w:jc w:val="both"/>
      </w:pPr>
      <w:r w:rsidRPr="003124BE">
        <w:t xml:space="preserve">The first parameter to </w:t>
      </w:r>
      <w:r w:rsidR="004551B0" w:rsidRPr="003124BE">
        <w:t>tune</w:t>
      </w:r>
      <w:r w:rsidRPr="003124BE">
        <w:t xml:space="preserve"> i</w:t>
      </w:r>
      <w:ins w:id="484" w:author="Kim-Anh Lê Cao" w:date="2018-02-28T08:48:00Z">
        <w:r w:rsidR="00263D38">
          <w:t>s</w:t>
        </w:r>
      </w:ins>
      <w:del w:id="485" w:author="Kim-Anh Lê Cao" w:date="2018-02-28T08:48:00Z">
        <w:r w:rsidRPr="003124BE" w:rsidDel="00263D38">
          <w:delText>n</w:delText>
        </w:r>
      </w:del>
      <w:r w:rsidRPr="003124BE">
        <w:t xml:space="preserve"> the design matrix C, which can be determined using either prior biological knowledge, or a data-driven approach</w:t>
      </w:r>
      <w:r w:rsidR="004551B0" w:rsidRPr="003124BE">
        <w:t xml:space="preserve">. </w:t>
      </w:r>
      <w:r w:rsidR="00E45E1A" w:rsidRPr="003124BE">
        <w:t xml:space="preserve">The latter </w:t>
      </w:r>
      <w:r w:rsidR="004551B0" w:rsidRPr="003124BE">
        <w:t xml:space="preserve">approach uses </w:t>
      </w:r>
      <w:r w:rsidR="00214B3F" w:rsidRPr="003124BE">
        <w:t>PLS</w:t>
      </w:r>
      <w:r w:rsidR="00E606B8" w:rsidRPr="003124BE">
        <w:t xml:space="preserve"> method implemented in mix</w:t>
      </w:r>
      <w:r w:rsidR="00E06337" w:rsidRPr="003124BE">
        <w:t>Omics</w:t>
      </w:r>
      <w:r w:rsidR="004551B0" w:rsidRPr="003124BE">
        <w:t xml:space="preserve"> t</w:t>
      </w:r>
      <w:r w:rsidR="007E289D" w:rsidRPr="003124BE">
        <w:t>hat</w:t>
      </w:r>
      <w:r w:rsidR="004551B0" w:rsidRPr="003124BE">
        <w:t xml:space="preserve"> </w:t>
      </w:r>
      <w:r w:rsidR="007E289D" w:rsidRPr="003124BE">
        <w:t xml:space="preserve">models </w:t>
      </w:r>
      <w:r w:rsidR="004551B0" w:rsidRPr="003124BE">
        <w:t>pair-wise association</w:t>
      </w:r>
      <w:r w:rsidR="00A66A74" w:rsidRPr="003124BE">
        <w:t>s</w:t>
      </w:r>
      <w:r w:rsidR="004551B0" w:rsidRPr="003124BE">
        <w:t xml:space="preserve"> between </w:t>
      </w:r>
      <w:r w:rsidR="00E06337" w:rsidRPr="003124BE">
        <w:t>omics</w:t>
      </w:r>
      <w:r w:rsidR="004551B0" w:rsidRPr="003124BE">
        <w:t xml:space="preserve"> datasets. </w:t>
      </w:r>
      <w:r w:rsidRPr="003124BE">
        <w:t>If the correlation</w:t>
      </w:r>
      <w:r w:rsidR="006C4F29" w:rsidRPr="003124BE">
        <w:t xml:space="preserve"> </w:t>
      </w:r>
      <w:r w:rsidR="00A66A74" w:rsidRPr="003124BE">
        <w:t>between the first</w:t>
      </w:r>
      <w:r w:rsidR="006C4F29" w:rsidRPr="003124BE">
        <w:t xml:space="preserve"> component of each </w:t>
      </w:r>
      <w:r w:rsidR="00E06337" w:rsidRPr="003124BE">
        <w:t>omics</w:t>
      </w:r>
      <w:r w:rsidR="00A66A74" w:rsidRPr="003124BE">
        <w:t xml:space="preserve"> dataset</w:t>
      </w:r>
      <w:r w:rsidRPr="003124BE">
        <w:t xml:space="preserve"> i</w:t>
      </w:r>
      <w:r w:rsidR="006C4F29" w:rsidRPr="003124BE">
        <w:t>s</w:t>
      </w:r>
      <w:r w:rsidRPr="003124BE">
        <w:t xml:space="preserve"> above a given threshold (e.g. 0.8) then </w:t>
      </w:r>
      <w:commentRangeStart w:id="486"/>
      <w:r w:rsidRPr="003124BE">
        <w:t xml:space="preserve">a </w:t>
      </w:r>
      <w:r w:rsidR="004551B0" w:rsidRPr="003124BE">
        <w:t>connection</w:t>
      </w:r>
      <w:r w:rsidRPr="003124BE">
        <w:t xml:space="preserve"> between those </w:t>
      </w:r>
      <w:r w:rsidR="001E1EFC" w:rsidRPr="003124BE">
        <w:t>datasets</w:t>
      </w:r>
      <w:r w:rsidRPr="003124BE">
        <w:t xml:space="preserve"> is included </w:t>
      </w:r>
      <w:commentRangeEnd w:id="486"/>
      <w:r w:rsidR="00263D38">
        <w:rPr>
          <w:rStyle w:val="CommentReference"/>
          <w:rFonts w:asciiTheme="minorHAnsi" w:eastAsiaTheme="minorEastAsia" w:hAnsiTheme="minorHAnsi" w:cstheme="minorBidi"/>
        </w:rPr>
        <w:commentReference w:id="486"/>
      </w:r>
      <w:r w:rsidRPr="003124BE">
        <w:t>in the DIABLO design</w:t>
      </w:r>
      <w:r w:rsidR="004551B0" w:rsidRPr="003124BE">
        <w:t xml:space="preserve">. </w:t>
      </w:r>
    </w:p>
    <w:p w14:paraId="1678875F" w14:textId="058E2D14" w:rsidR="00653076" w:rsidRPr="003124BE" w:rsidRDefault="00E80881" w:rsidP="00B44CB5">
      <w:pPr>
        <w:spacing w:line="480" w:lineRule="auto"/>
        <w:ind w:firstLine="720"/>
        <w:jc w:val="both"/>
      </w:pPr>
      <w:r w:rsidRPr="003124BE">
        <w:t xml:space="preserve">The second parameter to </w:t>
      </w:r>
      <w:r w:rsidR="003C55D4" w:rsidRPr="003124BE">
        <w:t xml:space="preserve">tune </w:t>
      </w:r>
      <w:r w:rsidRPr="003124BE">
        <w:t xml:space="preserve">is the </w:t>
      </w:r>
      <w:r w:rsidR="00653FCD" w:rsidRPr="003124BE">
        <w:t xml:space="preserve">total </w:t>
      </w:r>
      <w:r w:rsidRPr="003124BE">
        <w:t>number of components. In several analyses we found that G − 1 components were sufficient to extract sufficient information to discriminate all phenotype groups</w:t>
      </w:r>
      <w:r w:rsidR="00B44CB5" w:rsidRPr="003124BE">
        <w:t xml:space="preserve"> </w:t>
      </w:r>
      <w:r w:rsidR="00B44CB5" w:rsidRPr="003124BE">
        <w:fldChar w:fldCharType="begin"/>
      </w:r>
      <w:r w:rsidR="00C67F90">
        <w:instrText xml:space="preserve"> ADDIN ZOTERO_ITEM CSL_CITATION {"citationID":"1q8a9andve","properties":{"formattedCitation":"[16]","plainCitation":"[16]"},"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B44CB5" w:rsidRPr="003124BE">
        <w:fldChar w:fldCharType="separate"/>
      </w:r>
      <w:r w:rsidR="00C67F90">
        <w:rPr>
          <w:noProof/>
        </w:rPr>
        <w:t>[16]</w:t>
      </w:r>
      <w:r w:rsidR="00B44CB5" w:rsidRPr="003124BE">
        <w:fldChar w:fldCharType="end"/>
      </w:r>
      <w:r w:rsidRPr="003124BE">
        <w:t xml:space="preserve">, but this can be assessed by evaluating the model performance across all specified components (described below) </w:t>
      </w:r>
      <w:r w:rsidR="00F34B34" w:rsidRPr="003124BE">
        <w:t xml:space="preserve">as well as using </w:t>
      </w:r>
      <w:r w:rsidRPr="003124BE">
        <w:t>graphical outputs such as sample plots</w:t>
      </w:r>
      <w:r w:rsidR="00653076" w:rsidRPr="003124BE">
        <w:t xml:space="preserve"> to visualize the discriminatory ability of each component</w:t>
      </w:r>
      <w:r w:rsidRPr="003124BE">
        <w:t>.</w:t>
      </w:r>
      <w:r w:rsidR="004551B0" w:rsidRPr="003124BE">
        <w:t xml:space="preserve"> </w:t>
      </w:r>
    </w:p>
    <w:p w14:paraId="3EB32CD6" w14:textId="73A39D49" w:rsidR="00E80881" w:rsidRPr="003124BE" w:rsidRDefault="00E80881" w:rsidP="00B44CB5">
      <w:pPr>
        <w:spacing w:line="480" w:lineRule="auto"/>
        <w:ind w:firstLine="720"/>
        <w:jc w:val="both"/>
      </w:pPr>
      <w:r w:rsidRPr="003124BE">
        <w:t>Finally</w:t>
      </w:r>
      <w:r w:rsidR="00E57116" w:rsidRPr="003124BE">
        <w:t>,</w:t>
      </w:r>
      <w:r w:rsidRPr="003124BE">
        <w:t xml:space="preserve"> the third set of parameters</w:t>
      </w:r>
      <w:r w:rsidR="005856BD" w:rsidRPr="003124BE">
        <w:t xml:space="preserve"> to tune</w:t>
      </w:r>
      <w:r w:rsidRPr="003124BE">
        <w:t xml:space="preserve"> is the number of variables to select per dataset and per component. Such tuning can rapidly become cumbersome, as there might be numerous combinations of selection sizes </w:t>
      </w:r>
      <w:r w:rsidR="003D63A0" w:rsidRPr="003124BE">
        <w:t xml:space="preserve">to evaluate </w:t>
      </w:r>
      <w:r w:rsidRPr="003124BE">
        <w:t xml:space="preserve">across all </w:t>
      </w:r>
      <w:r w:rsidR="00BB65D4" w:rsidRPr="003124BE">
        <w:rPr>
          <w:i/>
        </w:rPr>
        <w:t>K</w:t>
      </w:r>
      <w:r w:rsidRPr="003124BE">
        <w:rPr>
          <w:i/>
        </w:rPr>
        <w:t xml:space="preserve"> </w:t>
      </w:r>
      <w:r w:rsidRPr="003124BE">
        <w:t xml:space="preserve">datasets. </w:t>
      </w:r>
      <w:r w:rsidR="00353728" w:rsidRPr="003124BE">
        <w:t>For the breast cancer study, w</w:t>
      </w:r>
      <w:r w:rsidRPr="003124BE">
        <w:t xml:space="preserve">e used </w:t>
      </w:r>
      <w:r w:rsidR="004551B0" w:rsidRPr="003124BE">
        <w:t>5</w:t>
      </w:r>
      <w:r w:rsidRPr="003124BE">
        <w:t xml:space="preserve">-fold cross-validation repeated 50 times to evaluate the performance of the model over a grid of different possible values of variables to select. The performance of the model for a given set of parameters (including number of component and number of variables to select) was based on the </w:t>
      </w:r>
      <w:commentRangeStart w:id="487"/>
      <w:r w:rsidRPr="003124BE">
        <w:t xml:space="preserve">balanced </w:t>
      </w:r>
      <w:commentRangeEnd w:id="487"/>
      <w:r w:rsidR="00263D38">
        <w:rPr>
          <w:rStyle w:val="CommentReference"/>
          <w:rFonts w:asciiTheme="minorHAnsi" w:eastAsiaTheme="minorEastAsia" w:hAnsiTheme="minorHAnsi" w:cstheme="minorBidi"/>
        </w:rPr>
        <w:commentReference w:id="487"/>
      </w:r>
      <w:r w:rsidRPr="003124BE">
        <w:t xml:space="preserve">classification error rate using majority vote or average prediction schemes with </w:t>
      </w:r>
      <w:r w:rsidR="004551B0" w:rsidRPr="003124BE">
        <w:t>centroids</w:t>
      </w:r>
      <w:r w:rsidRPr="003124BE">
        <w:t xml:space="preserve"> distance.</w:t>
      </w:r>
      <w:r w:rsidR="00353728" w:rsidRPr="003124BE">
        <w:t xml:space="preserve"> In our experience, t</w:t>
      </w:r>
      <w:r w:rsidR="00E57116" w:rsidRPr="003124BE">
        <w:t xml:space="preserve">he number of variables to select </w:t>
      </w:r>
      <w:r w:rsidR="00AF005F" w:rsidRPr="003124BE">
        <w:t xml:space="preserve">in </w:t>
      </w:r>
      <w:r w:rsidR="00E57116" w:rsidRPr="003124BE">
        <w:t xml:space="preserve">each dataset </w:t>
      </w:r>
      <w:r w:rsidR="00353728" w:rsidRPr="003124BE">
        <w:t>provide</w:t>
      </w:r>
      <w:ins w:id="488" w:author="Kim-Anh Lê Cao" w:date="2018-02-28T08:50:00Z">
        <w:r w:rsidR="00263D38">
          <w:t>d</w:t>
        </w:r>
      </w:ins>
      <w:del w:id="489" w:author="Kim-Anh Lê Cao" w:date="2018-02-28T08:50:00Z">
        <w:r w:rsidR="00353728" w:rsidRPr="003124BE" w:rsidDel="00263D38">
          <w:delText>s</w:delText>
        </w:r>
      </w:del>
      <w:r w:rsidR="00353728" w:rsidRPr="003124BE">
        <w:t xml:space="preserve"> less of an improvement on the error rate compared to tuning the number of components. Therefore, even a grid</w:t>
      </w:r>
      <w:r w:rsidR="0058650A" w:rsidRPr="003124BE">
        <w:t xml:space="preserve"> composed of </w:t>
      </w:r>
      <w:r w:rsidR="0044244E" w:rsidRPr="003124BE">
        <w:t>a small number of variables (&lt;50 with steps of 5 or 10</w:t>
      </w:r>
      <w:r w:rsidR="0058650A" w:rsidRPr="003124BE">
        <w:t>)</w:t>
      </w:r>
      <w:r w:rsidR="00353728" w:rsidRPr="003124BE">
        <w:t xml:space="preserve"> may suffice </w:t>
      </w:r>
      <w:r w:rsidR="009979F4" w:rsidRPr="003124BE">
        <w:t xml:space="preserve">as it </w:t>
      </w:r>
      <w:r w:rsidR="00353728" w:rsidRPr="003124BE">
        <w:t xml:space="preserve">does not </w:t>
      </w:r>
      <w:r w:rsidR="00105DB3" w:rsidRPr="003124BE">
        <w:t>substantially</w:t>
      </w:r>
      <w:r w:rsidR="009979F4" w:rsidRPr="003124BE">
        <w:t xml:space="preserve"> </w:t>
      </w:r>
      <w:r w:rsidR="00105DB3" w:rsidRPr="003124BE">
        <w:t>c</w:t>
      </w:r>
      <w:commentRangeStart w:id="490"/>
      <w:r w:rsidR="00105DB3" w:rsidRPr="003124BE">
        <w:t xml:space="preserve">hange the classification </w:t>
      </w:r>
      <w:r w:rsidR="00353728" w:rsidRPr="003124BE">
        <w:t>performance</w:t>
      </w:r>
      <w:commentRangeEnd w:id="490"/>
      <w:r w:rsidR="00263D38">
        <w:rPr>
          <w:rStyle w:val="CommentReference"/>
          <w:rFonts w:asciiTheme="minorHAnsi" w:eastAsiaTheme="minorEastAsia" w:hAnsiTheme="minorHAnsi" w:cstheme="minorBidi"/>
        </w:rPr>
        <w:commentReference w:id="490"/>
      </w:r>
      <w:r w:rsidR="00105DB3" w:rsidRPr="003124BE">
        <w:t>. Also, the</w:t>
      </w:r>
      <w:r w:rsidRPr="003124BE">
        <w:t xml:space="preserve"> variable selection size can also be guided according to the downstream biological interpretation</w:t>
      </w:r>
      <w:r w:rsidR="00B12C5F" w:rsidRPr="003124BE">
        <w:t xml:space="preserve"> to be </w:t>
      </w:r>
      <w:r w:rsidR="00B12C5F" w:rsidRPr="003124BE">
        <w:lastRenderedPageBreak/>
        <w:t>performed</w:t>
      </w:r>
      <w:r w:rsidR="002A7F6C" w:rsidRPr="003124BE">
        <w:t>. For example</w:t>
      </w:r>
      <w:r w:rsidR="005C2A98" w:rsidRPr="003124BE">
        <w:t>,</w:t>
      </w:r>
      <w:r w:rsidR="002A7F6C" w:rsidRPr="003124BE">
        <w:t xml:space="preserve"> a gene-set enrichment analysis may require a larger</w:t>
      </w:r>
      <w:r w:rsidR="00BD4A9E" w:rsidRPr="003124BE">
        <w:t xml:space="preserve"> set of features</w:t>
      </w:r>
      <w:r w:rsidR="002A7F6C" w:rsidRPr="003124BE">
        <w:t xml:space="preserve"> than a literature-search interpretation</w:t>
      </w:r>
      <w:r w:rsidR="00B44CB5" w:rsidRPr="003124BE">
        <w:t>.</w:t>
      </w:r>
    </w:p>
    <w:p w14:paraId="2A337CF7" w14:textId="77777777" w:rsidR="0098754F" w:rsidRPr="003124BE" w:rsidRDefault="0098754F" w:rsidP="003F44E9">
      <w:pPr>
        <w:spacing w:line="480" w:lineRule="auto"/>
        <w:jc w:val="both"/>
      </w:pPr>
    </w:p>
    <w:p w14:paraId="78F71F4E" w14:textId="5735F8A6" w:rsidR="009B604F" w:rsidRPr="003124BE" w:rsidRDefault="00EA012D" w:rsidP="003F44E9">
      <w:pPr>
        <w:widowControl w:val="0"/>
        <w:autoSpaceDE w:val="0"/>
        <w:autoSpaceDN w:val="0"/>
        <w:adjustRightInd w:val="0"/>
        <w:spacing w:line="480" w:lineRule="auto"/>
        <w:jc w:val="both"/>
      </w:pPr>
      <w:r w:rsidRPr="003124BE">
        <w:rPr>
          <w:b/>
          <w:i/>
        </w:rPr>
        <w:t>Visualization</w:t>
      </w:r>
      <w:r w:rsidR="00600D73" w:rsidRPr="003124BE">
        <w:rPr>
          <w:b/>
          <w:i/>
        </w:rPr>
        <w:t xml:space="preserve"> outputs with DIABLO. </w:t>
      </w:r>
      <w:ins w:id="491" w:author="Kim-Anh Lê Cao" w:date="2018-02-28T08:52:00Z">
        <w:r w:rsidR="00263D38">
          <w:t>To facilitate the interpretation of the integrative analysis, s</w:t>
        </w:r>
      </w:ins>
      <w:del w:id="492" w:author="Kim-Anh Lê Cao" w:date="2018-02-28T08:52:00Z">
        <w:r w:rsidR="009B1F2D" w:rsidRPr="003124BE" w:rsidDel="00263D38">
          <w:delText>S</w:delText>
        </w:r>
      </w:del>
      <w:r w:rsidR="009B1F2D" w:rsidRPr="003124BE">
        <w:t xml:space="preserve">everal types of graphical outputs were made </w:t>
      </w:r>
      <w:del w:id="493" w:author="Kim-Anh Lê Cao" w:date="2018-02-28T08:52:00Z">
        <w:r w:rsidR="009B1F2D" w:rsidRPr="003124BE" w:rsidDel="00263D38">
          <w:delText xml:space="preserve">available </w:delText>
        </w:r>
      </w:del>
      <w:ins w:id="494" w:author="Kim-Anh Lê Cao" w:date="2018-02-28T08:52:00Z">
        <w:r w:rsidR="00263D38">
          <w:t>implemented</w:t>
        </w:r>
        <w:r w:rsidR="00263D38" w:rsidRPr="003124BE">
          <w:t xml:space="preserve"> </w:t>
        </w:r>
      </w:ins>
      <w:r w:rsidR="009B1F2D" w:rsidRPr="003124BE">
        <w:t>in mix</w:t>
      </w:r>
      <w:r w:rsidR="00E06337" w:rsidRPr="003124BE">
        <w:t>Omics</w:t>
      </w:r>
      <w:del w:id="495" w:author="Kim-Anh Lê Cao" w:date="2018-02-28T08:52:00Z">
        <w:r w:rsidR="009B1F2D" w:rsidRPr="003124BE" w:rsidDel="00263D38">
          <w:delText xml:space="preserve"> to improve the interpretation of the DIABLO results</w:delText>
        </w:r>
      </w:del>
      <w:r w:rsidR="009B1F2D" w:rsidRPr="003124BE">
        <w:t xml:space="preserve">. </w:t>
      </w:r>
    </w:p>
    <w:p w14:paraId="3B78E288" w14:textId="40A0340B" w:rsidR="009B604F" w:rsidRPr="003124BE" w:rsidRDefault="006B49EA" w:rsidP="003F44E9">
      <w:pPr>
        <w:widowControl w:val="0"/>
        <w:autoSpaceDE w:val="0"/>
        <w:autoSpaceDN w:val="0"/>
        <w:adjustRightInd w:val="0"/>
        <w:spacing w:line="480" w:lineRule="auto"/>
        <w:jc w:val="both"/>
      </w:pPr>
      <w:commentRangeStart w:id="496"/>
      <w:r w:rsidRPr="003124BE">
        <w:rPr>
          <w:i/>
        </w:rPr>
        <w:t>Sample plots.</w:t>
      </w:r>
      <w:r w:rsidRPr="003124BE">
        <w:t xml:space="preserve"> </w:t>
      </w:r>
      <w:commentRangeEnd w:id="496"/>
      <w:r w:rsidR="00263D38">
        <w:rPr>
          <w:rStyle w:val="CommentReference"/>
          <w:rFonts w:asciiTheme="minorHAnsi" w:eastAsiaTheme="minorEastAsia" w:hAnsiTheme="minorHAnsi" w:cstheme="minorBidi"/>
        </w:rPr>
        <w:commentReference w:id="496"/>
      </w:r>
      <w:r w:rsidR="000E032A" w:rsidRPr="003124BE">
        <w:t xml:space="preserve">Pairs of components associated to each </w:t>
      </w:r>
      <w:r w:rsidR="001E1EFC" w:rsidRPr="003124BE">
        <w:t>dataset</w:t>
      </w:r>
      <w:r w:rsidR="000E032A" w:rsidRPr="003124BE">
        <w:t xml:space="preserve"> are used to represent the samples projected in the space spanned by those components in each individual </w:t>
      </w:r>
      <w:r w:rsidR="00E06337" w:rsidRPr="003124BE">
        <w:t>omics</w:t>
      </w:r>
      <w:r w:rsidR="000E032A" w:rsidRPr="003124BE">
        <w:t xml:space="preserve"> </w:t>
      </w:r>
      <w:r w:rsidR="001E1EFC" w:rsidRPr="003124BE">
        <w:t>dataset</w:t>
      </w:r>
      <w:r w:rsidR="00502EE9" w:rsidRPr="003124BE">
        <w:t>. The sample plot enables</w:t>
      </w:r>
      <w:r w:rsidR="000E032A" w:rsidRPr="003124BE">
        <w:t xml:space="preserve"> </w:t>
      </w:r>
      <w:r w:rsidR="00127FFD" w:rsidRPr="003124BE">
        <w:t xml:space="preserve">the user </w:t>
      </w:r>
      <w:r w:rsidR="000E032A" w:rsidRPr="003124BE">
        <w:t>to visualize the ability of the DIABLO model to extract common information at the sample level</w:t>
      </w:r>
      <w:r w:rsidR="00174F6A" w:rsidRPr="003124BE">
        <w:t xml:space="preserve"> </w:t>
      </w:r>
      <w:r w:rsidR="00502EE9" w:rsidRPr="003124BE">
        <w:t xml:space="preserve">for each </w:t>
      </w:r>
      <w:r w:rsidR="001E1EFC" w:rsidRPr="003124BE">
        <w:t>dataset</w:t>
      </w:r>
      <w:r w:rsidR="00502EE9" w:rsidRPr="003124BE">
        <w:t xml:space="preserve">, </w:t>
      </w:r>
      <w:del w:id="497" w:author="Kim-Anh Lê Cao" w:date="2018-02-28T08:52:00Z">
        <w:r w:rsidR="007E347E" w:rsidRPr="003124BE" w:rsidDel="00263D38">
          <w:delText>as well as</w:delText>
        </w:r>
      </w:del>
      <w:ins w:id="498" w:author="Kim-Anh Lê Cao" w:date="2018-02-28T08:52:00Z">
        <w:r w:rsidR="00263D38">
          <w:t>and</w:t>
        </w:r>
      </w:ins>
      <w:r w:rsidR="007E347E" w:rsidRPr="003124BE">
        <w:t xml:space="preserve"> </w:t>
      </w:r>
      <w:r w:rsidR="00502EE9" w:rsidRPr="003124BE">
        <w:t xml:space="preserve">to visualize the </w:t>
      </w:r>
      <w:r w:rsidR="007E347E" w:rsidRPr="003124BE">
        <w:t xml:space="preserve">discriminatory power of each </w:t>
      </w:r>
      <w:r w:rsidR="00502EE9" w:rsidRPr="003124BE">
        <w:t xml:space="preserve">data </w:t>
      </w:r>
      <w:r w:rsidR="007E347E" w:rsidRPr="003124BE">
        <w:t xml:space="preserve">type </w:t>
      </w:r>
      <w:r w:rsidR="00502EE9" w:rsidRPr="003124BE">
        <w:t>to separate the</w:t>
      </w:r>
      <w:r w:rsidR="00127FFD" w:rsidRPr="003124BE">
        <w:t xml:space="preserve"> phenotypic</w:t>
      </w:r>
      <w:r w:rsidR="007E347E" w:rsidRPr="003124BE">
        <w:t xml:space="preserve"> groups.</w:t>
      </w:r>
      <w:r w:rsidR="00264934" w:rsidRPr="003124BE">
        <w:t xml:space="preserve"> </w:t>
      </w:r>
      <w:r w:rsidR="00565A7C" w:rsidRPr="003124BE">
        <w:t>The s</w:t>
      </w:r>
      <w:r w:rsidR="00C14E1A" w:rsidRPr="003124BE">
        <w:t>catterplot matri</w:t>
      </w:r>
      <w:r w:rsidR="004717B3" w:rsidRPr="003124BE">
        <w:t xml:space="preserve">x </w:t>
      </w:r>
      <w:del w:id="499" w:author="Kim-Anh Lê Cao" w:date="2018-02-28T08:52:00Z">
        <w:r w:rsidR="005B2B60" w:rsidRPr="003124BE" w:rsidDel="00263D38">
          <w:delText xml:space="preserve"> </w:delText>
        </w:r>
      </w:del>
      <w:r w:rsidR="005B2B60" w:rsidRPr="003124BE">
        <w:t>represent</w:t>
      </w:r>
      <w:r w:rsidR="00580B67" w:rsidRPr="003124BE">
        <w:t>s</w:t>
      </w:r>
      <w:r w:rsidR="005B2B60" w:rsidRPr="003124BE">
        <w:t xml:space="preserve"> </w:t>
      </w:r>
      <w:ins w:id="500" w:author="Kim-Anh Lê Cao" w:date="2018-02-28T08:53:00Z">
        <w:r w:rsidR="00263D38">
          <w:t xml:space="preserve">the </w:t>
        </w:r>
      </w:ins>
      <w:r w:rsidR="005B2B60" w:rsidRPr="003124BE">
        <w:t>c</w:t>
      </w:r>
      <w:r w:rsidR="008511FC" w:rsidRPr="003124BE">
        <w:t>orrelation between components for</w:t>
      </w:r>
      <w:r w:rsidR="005B2B60" w:rsidRPr="003124BE">
        <w:t xml:space="preserve"> the same dimension but across all </w:t>
      </w:r>
      <w:r w:rsidR="00E06337" w:rsidRPr="003124BE">
        <w:t>omics</w:t>
      </w:r>
      <w:r w:rsidR="005B2B60" w:rsidRPr="003124BE">
        <w:t xml:space="preserve"> </w:t>
      </w:r>
      <w:r w:rsidR="001E1EFC" w:rsidRPr="003124BE">
        <w:t>datasets</w:t>
      </w:r>
      <w:ins w:id="501" w:author="Kim-Anh Lê Cao" w:date="2018-02-28T08:54:00Z">
        <w:r w:rsidR="00263D38">
          <w:t xml:space="preserve">. This plot assesses </w:t>
        </w:r>
      </w:ins>
      <w:del w:id="502" w:author="Kim-Anh Lê Cao" w:date="2018-02-28T08:54:00Z">
        <w:r w:rsidR="005B2B60" w:rsidRPr="003124BE" w:rsidDel="00263D38">
          <w:delText xml:space="preserve"> </w:delText>
        </w:r>
      </w:del>
      <w:del w:id="503" w:author="Kim-Anh Lê Cao" w:date="2018-02-28T08:53:00Z">
        <w:r w:rsidR="005B2B60" w:rsidRPr="003124BE" w:rsidDel="00263D38">
          <w:delText xml:space="preserve">to verify that </w:delText>
        </w:r>
      </w:del>
      <w:r w:rsidR="005B2B60" w:rsidRPr="003124BE">
        <w:t>the model</w:t>
      </w:r>
      <w:ins w:id="504" w:author="Kim-Anh Lê Cao" w:date="2018-02-28T08:53:00Z">
        <w:r w:rsidR="00263D38">
          <w:t>’s ability to</w:t>
        </w:r>
      </w:ins>
      <w:r w:rsidR="000C3278" w:rsidRPr="003124BE">
        <w:t xml:space="preserve"> maximize</w:t>
      </w:r>
      <w:del w:id="505" w:author="Kim-Anh Lê Cao" w:date="2018-02-28T08:53:00Z">
        <w:r w:rsidR="000C3278" w:rsidRPr="003124BE" w:rsidDel="00263D38">
          <w:delText>s</w:delText>
        </w:r>
      </w:del>
      <w:r w:rsidR="000C3278" w:rsidRPr="003124BE">
        <w:t xml:space="preserve"> the correlation as</w:t>
      </w:r>
      <w:r w:rsidR="005B2B60" w:rsidRPr="003124BE">
        <w:t xml:space="preserve"> indicated in the design matrix.</w:t>
      </w:r>
      <w:r w:rsidR="008511FC" w:rsidRPr="003124BE">
        <w:t xml:space="preserve"> </w:t>
      </w:r>
      <w:del w:id="506" w:author="Kim-Anh Lê Cao" w:date="2018-02-28T08:54:00Z">
        <w:r w:rsidR="008511FC" w:rsidRPr="003124BE" w:rsidDel="00263D38">
          <w:delText>Since DIABLO is a supervised method, s</w:delText>
        </w:r>
      </w:del>
      <w:ins w:id="507" w:author="Kim-Anh Lê Cao" w:date="2018-02-28T08:54:00Z">
        <w:r w:rsidR="00263D38">
          <w:t>S</w:t>
        </w:r>
      </w:ins>
      <w:r w:rsidR="008511FC" w:rsidRPr="003124BE">
        <w:t xml:space="preserve">eparation of subjects </w:t>
      </w:r>
      <w:del w:id="508" w:author="Kim-Anh Lê Cao" w:date="2018-02-28T08:54:00Z">
        <w:r w:rsidR="008511FC" w:rsidRPr="003124BE" w:rsidDel="00263D38">
          <w:delText xml:space="preserve">of </w:delText>
        </w:r>
      </w:del>
      <w:ins w:id="509" w:author="Kim-Anh Lê Cao" w:date="2018-02-28T08:54:00Z">
        <w:r w:rsidR="00263D38">
          <w:t>according to their</w:t>
        </w:r>
        <w:r w:rsidR="00263D38" w:rsidRPr="003124BE">
          <w:t xml:space="preserve"> </w:t>
        </w:r>
      </w:ins>
      <w:del w:id="510" w:author="Kim-Anh Lê Cao" w:date="2018-02-28T08:54:00Z">
        <w:r w:rsidR="008511FC" w:rsidRPr="003124BE" w:rsidDel="00263D38">
          <w:delText xml:space="preserve">different </w:delText>
        </w:r>
      </w:del>
      <w:r w:rsidR="008511FC" w:rsidRPr="003124BE">
        <w:t xml:space="preserve">phenotypic groups can be </w:t>
      </w:r>
      <w:del w:id="511" w:author="Kim-Anh Lê Cao" w:date="2018-02-28T08:54:00Z">
        <w:r w:rsidR="008511FC" w:rsidRPr="003124BE" w:rsidDel="00FC187A">
          <w:delText xml:space="preserve">seen </w:delText>
        </w:r>
      </w:del>
      <w:ins w:id="512" w:author="Kim-Anh Lê Cao" w:date="2018-02-28T08:54:00Z">
        <w:r w:rsidR="00FC187A">
          <w:t>visualised</w:t>
        </w:r>
      </w:ins>
      <w:del w:id="513" w:author="Kim-Anh Lê Cao" w:date="2018-02-28T08:54:00Z">
        <w:r w:rsidR="008511FC" w:rsidRPr="003124BE" w:rsidDel="00FC187A">
          <w:delText>using this type of plot</w:delText>
        </w:r>
      </w:del>
      <w:r w:rsidR="008511FC" w:rsidRPr="003124BE">
        <w:t>.</w:t>
      </w:r>
    </w:p>
    <w:p w14:paraId="7187EE96" w14:textId="11495E33" w:rsidR="009B604F" w:rsidRPr="003124BE" w:rsidRDefault="006B49EA" w:rsidP="003F44E9">
      <w:pPr>
        <w:widowControl w:val="0"/>
        <w:autoSpaceDE w:val="0"/>
        <w:autoSpaceDN w:val="0"/>
        <w:adjustRightInd w:val="0"/>
        <w:spacing w:line="480" w:lineRule="auto"/>
        <w:jc w:val="both"/>
      </w:pPr>
      <w:r w:rsidRPr="003124BE">
        <w:rPr>
          <w:i/>
        </w:rPr>
        <w:t>Variable plots.</w:t>
      </w:r>
      <w:r w:rsidRPr="003124BE">
        <w:t xml:space="preserve"> </w:t>
      </w:r>
      <w:r w:rsidR="00731BEC" w:rsidRPr="003124BE">
        <w:t xml:space="preserve">To visualize selected variables, </w:t>
      </w:r>
      <w:r w:rsidR="008146A8" w:rsidRPr="003124BE">
        <w:t xml:space="preserve">we proposed </w:t>
      </w:r>
      <w:r w:rsidR="00731BEC" w:rsidRPr="003124BE">
        <w:t>circos plot</w:t>
      </w:r>
      <w:r w:rsidR="007E2516" w:rsidRPr="003124BE">
        <w:t xml:space="preserve"> </w:t>
      </w:r>
      <w:r w:rsidR="009B1F2D" w:rsidRPr="003124BE">
        <w:t xml:space="preserve">to represent correlations between and within </w:t>
      </w:r>
      <w:r w:rsidR="00731BEC" w:rsidRPr="003124BE">
        <w:t>variables</w:t>
      </w:r>
      <w:r w:rsidR="009B1F2D" w:rsidRPr="003124BE">
        <w:t xml:space="preserve"> from eac</w:t>
      </w:r>
      <w:r w:rsidR="00264934" w:rsidRPr="003124BE">
        <w:t xml:space="preserve">h </w:t>
      </w:r>
      <w:r w:rsidR="001E1EFC" w:rsidRPr="003124BE">
        <w:t>dataset</w:t>
      </w:r>
      <w:r w:rsidR="00264934" w:rsidRPr="003124BE">
        <w:t xml:space="preserve"> at the variable level</w:t>
      </w:r>
      <w:r w:rsidR="009B1F2D" w:rsidRPr="003124BE">
        <w:t xml:space="preserve">. </w:t>
      </w:r>
      <w:r w:rsidR="00550F9C" w:rsidRPr="003124BE">
        <w:t>The association between variables is computed using a similarity score that is analogous to a Pearson correlation coefficient, as previously described</w:t>
      </w:r>
      <w:r w:rsidR="0071623A" w:rsidRPr="003124BE">
        <w:t xml:space="preserve"> in</w:t>
      </w:r>
      <w:r w:rsidR="00550F9C" w:rsidRPr="003124BE">
        <w:t xml:space="preserve"> </w:t>
      </w:r>
      <w:r w:rsidR="00C14E1A" w:rsidRPr="003124BE">
        <w:fldChar w:fldCharType="begin"/>
      </w:r>
      <w:r w:rsidR="00C67F90">
        <w:instrText xml:space="preserve"> ADDIN ZOTERO_ITEM CSL_CITATION {"citationID":"2jo40ih0la","properties":{"formattedCitation":"[39]","plainCitation":"[39]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00C14E1A" w:rsidRPr="003124BE">
        <w:fldChar w:fldCharType="separate"/>
      </w:r>
      <w:r w:rsidR="00C67F90">
        <w:rPr>
          <w:noProof/>
        </w:rPr>
        <w:t>[39]</w:t>
      </w:r>
      <w:r w:rsidR="00C14E1A" w:rsidRPr="003124BE">
        <w:fldChar w:fldCharType="end"/>
      </w:r>
      <w:r w:rsidR="00C14E1A" w:rsidRPr="003124BE">
        <w:t>.</w:t>
      </w:r>
      <w:r w:rsidR="00550F9C" w:rsidRPr="003124BE">
        <w:t xml:space="preserve"> For each </w:t>
      </w:r>
      <w:r w:rsidR="00E06337" w:rsidRPr="003124BE">
        <w:t>omics</w:t>
      </w:r>
      <w:r w:rsidR="00550F9C" w:rsidRPr="003124BE">
        <w:t xml:space="preserve"> dataset, DIABLO produces a </w:t>
      </w:r>
      <w:r w:rsidR="007059B7" w:rsidRPr="003124BE">
        <w:t>variable coefficient matrix of size (</w:t>
      </w:r>
      <w:r w:rsidR="007059B7" w:rsidRPr="003124BE">
        <w:rPr>
          <w:i/>
        </w:rPr>
        <w:t>p</w:t>
      </w:r>
      <w:r w:rsidR="007059B7" w:rsidRPr="003124BE">
        <w:rPr>
          <w:i/>
          <w:vertAlign w:val="subscript"/>
        </w:rPr>
        <w:t>k</w:t>
      </w:r>
      <w:r w:rsidR="007059B7" w:rsidRPr="003124BE">
        <w:rPr>
          <w:i/>
        </w:rPr>
        <w:t xml:space="preserve"> x H</w:t>
      </w:r>
      <w:r w:rsidR="007059B7" w:rsidRPr="003124BE">
        <w:t xml:space="preserve">), where </w:t>
      </w:r>
      <w:r w:rsidR="007059B7" w:rsidRPr="003124BE">
        <w:rPr>
          <w:i/>
        </w:rPr>
        <w:t>H</w:t>
      </w:r>
      <w:r w:rsidR="007059B7" w:rsidRPr="003124BE">
        <w:t xml:space="preserve"> is the </w:t>
      </w:r>
      <w:r w:rsidR="0071623A" w:rsidRPr="003124BE">
        <w:t xml:space="preserve">total </w:t>
      </w:r>
      <w:r w:rsidR="007059B7" w:rsidRPr="003124BE">
        <w:t>number of components in the model</w:t>
      </w:r>
      <w:r w:rsidR="00550F9C" w:rsidRPr="003124BE">
        <w:t>. The product of any two matrices</w:t>
      </w:r>
      <w:r w:rsidR="00F373EF" w:rsidRPr="003124BE">
        <w:t xml:space="preserve"> </w:t>
      </w:r>
      <w:r w:rsidR="00550F9C" w:rsidRPr="003124BE">
        <w:t>approximates the association score between var</w:t>
      </w:r>
      <w:r w:rsidR="00D55E51" w:rsidRPr="003124BE">
        <w:t xml:space="preserve">iables of the two </w:t>
      </w:r>
      <w:r w:rsidR="00E06337" w:rsidRPr="003124BE">
        <w:t>omics</w:t>
      </w:r>
      <w:r w:rsidR="00D55E51" w:rsidRPr="003124BE">
        <w:t xml:space="preserve"> datasets</w:t>
      </w:r>
      <w:r w:rsidR="00193E1A" w:rsidRPr="003124BE">
        <w:t xml:space="preserve">. The association between variables </w:t>
      </w:r>
      <w:r w:rsidR="00D55E51" w:rsidRPr="003124BE">
        <w:t xml:space="preserve">is displayed as a </w:t>
      </w:r>
      <w:r w:rsidR="00193E1A" w:rsidRPr="003124BE">
        <w:t xml:space="preserve">color coded </w:t>
      </w:r>
      <w:r w:rsidR="00D55E51" w:rsidRPr="003124BE">
        <w:t>link inside the plot</w:t>
      </w:r>
      <w:r w:rsidR="00550F9C" w:rsidRPr="003124BE">
        <w:t xml:space="preserve"> </w:t>
      </w:r>
      <w:r w:rsidR="00D55E51" w:rsidRPr="003124BE">
        <w:t>to represent a positive</w:t>
      </w:r>
      <w:r w:rsidR="00193E1A" w:rsidRPr="003124BE">
        <w:t xml:space="preserve"> or </w:t>
      </w:r>
      <w:r w:rsidR="00D55E51" w:rsidRPr="003124BE">
        <w:t>negative correlation above a</w:t>
      </w:r>
      <w:r w:rsidR="00193E1A" w:rsidRPr="003124BE">
        <w:t xml:space="preserve"> user-specified </w:t>
      </w:r>
      <w:r w:rsidR="00D55E51" w:rsidRPr="003124BE">
        <w:t xml:space="preserve">threshold. The selected variables are represented on the side of the circos plot, with </w:t>
      </w:r>
      <w:r w:rsidR="004F5676" w:rsidRPr="003124BE">
        <w:t xml:space="preserve">side </w:t>
      </w:r>
      <w:r w:rsidR="00D55E51" w:rsidRPr="003124BE">
        <w:t xml:space="preserve">colors indicating </w:t>
      </w:r>
      <w:r w:rsidR="00193FA9" w:rsidRPr="003124BE">
        <w:t xml:space="preserve">each </w:t>
      </w:r>
      <w:r w:rsidR="00E06337" w:rsidRPr="003124BE">
        <w:t>omics</w:t>
      </w:r>
      <w:r w:rsidR="00193FA9" w:rsidRPr="003124BE">
        <w:t xml:space="preserve"> type</w:t>
      </w:r>
      <w:r w:rsidR="00D55E51" w:rsidRPr="003124BE">
        <w:t>,</w:t>
      </w:r>
      <w:r w:rsidR="00193FA9" w:rsidRPr="003124BE">
        <w:t xml:space="preserve"> optional</w:t>
      </w:r>
      <w:r w:rsidR="00D55E51" w:rsidRPr="003124BE">
        <w:t xml:space="preserve"> line plots</w:t>
      </w:r>
      <w:r w:rsidR="00C41963" w:rsidRPr="003124BE">
        <w:t xml:space="preserve"> represent</w:t>
      </w:r>
      <w:r w:rsidR="00D55E51" w:rsidRPr="003124BE">
        <w:t xml:space="preserve"> the exp</w:t>
      </w:r>
      <w:r w:rsidR="002950FF" w:rsidRPr="003124BE">
        <w:t>ression levels in each phenotypic</w:t>
      </w:r>
      <w:r w:rsidR="00D55E51" w:rsidRPr="003124BE">
        <w:t xml:space="preserve"> group. </w:t>
      </w:r>
      <w:del w:id="514" w:author="Kim-Anh Lê Cao" w:date="2018-02-28T08:55:00Z">
        <w:r w:rsidR="00A0409D" w:rsidRPr="003124BE" w:rsidDel="00FC187A">
          <w:delText xml:space="preserve">When </w:delText>
        </w:r>
        <w:r w:rsidR="00A02BF9" w:rsidRPr="003124BE" w:rsidDel="00FC187A">
          <w:delText xml:space="preserve">we compared </w:delText>
        </w:r>
        <w:r w:rsidR="00A0409D" w:rsidRPr="003124BE" w:rsidDel="00FC187A">
          <w:delText>several approaches</w:delText>
        </w:r>
        <w:r w:rsidR="00A02BF9" w:rsidRPr="003124BE" w:rsidDel="00FC187A">
          <w:delText xml:space="preserve"> that do not output latent components (e.g. Enet) </w:delText>
        </w:r>
        <w:r w:rsidR="00A0409D" w:rsidRPr="003124BE" w:rsidDel="00FC187A">
          <w:delText>we calculated inste</w:delText>
        </w:r>
        <w:r w:rsidR="00264934" w:rsidRPr="003124BE" w:rsidDel="00FC187A">
          <w:delText>ad a Pearson correlation matrix</w:delText>
        </w:r>
        <w:r w:rsidR="00B423AF" w:rsidRPr="003124BE" w:rsidDel="00FC187A">
          <w:delText>, where</w:delText>
        </w:r>
        <w:r w:rsidR="00767BF8" w:rsidRPr="003124BE" w:rsidDel="00FC187A">
          <w:delText xml:space="preserve"> e</w:delText>
        </w:r>
        <w:r w:rsidR="00D55E51" w:rsidRPr="003124BE" w:rsidDel="00FC187A">
          <w:delText>ach link represents a Pearson correlation coefficient</w:delText>
        </w:r>
        <w:r w:rsidR="00A81827" w:rsidRPr="003124BE" w:rsidDel="00FC187A">
          <w:delText>.</w:delText>
        </w:r>
      </w:del>
    </w:p>
    <w:p w14:paraId="69D525F6" w14:textId="2392E50C" w:rsidR="009B1F2D" w:rsidRPr="003124BE" w:rsidRDefault="00264934" w:rsidP="003F44E9">
      <w:pPr>
        <w:widowControl w:val="0"/>
        <w:autoSpaceDE w:val="0"/>
        <w:autoSpaceDN w:val="0"/>
        <w:adjustRightInd w:val="0"/>
        <w:spacing w:line="480" w:lineRule="auto"/>
        <w:jc w:val="both"/>
      </w:pPr>
      <w:r w:rsidRPr="003124BE">
        <w:rPr>
          <w:i/>
        </w:rPr>
        <w:lastRenderedPageBreak/>
        <w:t>Clustered Image Map (CIM)</w:t>
      </w:r>
      <w:r w:rsidR="006B49EA" w:rsidRPr="003124BE">
        <w:rPr>
          <w:i/>
        </w:rPr>
        <w:t>.</w:t>
      </w:r>
      <w:r w:rsidR="006B49EA" w:rsidRPr="003124BE">
        <w:t xml:space="preserve"> A</w:t>
      </w:r>
      <w:r w:rsidR="001C649E" w:rsidRPr="003124BE">
        <w:t xml:space="preserve"> clustered image map </w:t>
      </w:r>
      <w:r w:rsidRPr="003124BE">
        <w:fldChar w:fldCharType="begin"/>
      </w:r>
      <w:r w:rsidR="00C67F90">
        <w:instrText xml:space="preserve"> ADDIN ZOTERO_ITEM CSL_CITATION {"citationID":"1mii3v3888","properties":{"formattedCitation":"[39]","plainCitation":"[39]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3124BE">
        <w:fldChar w:fldCharType="separate"/>
      </w:r>
      <w:r w:rsidR="00C67F90">
        <w:rPr>
          <w:noProof/>
        </w:rPr>
        <w:t>[39]</w:t>
      </w:r>
      <w:r w:rsidRPr="003124BE">
        <w:fldChar w:fldCharType="end"/>
      </w:r>
      <w:r w:rsidRPr="003124BE">
        <w:t xml:space="preserve"> </w:t>
      </w:r>
      <w:r w:rsidR="001C649E" w:rsidRPr="003124BE">
        <w:t xml:space="preserve">based on the </w:t>
      </w:r>
      <w:r w:rsidR="00556F55" w:rsidRPr="003124BE">
        <w:t xml:space="preserve">Euclidean </w:t>
      </w:r>
      <w:r w:rsidR="001C649E" w:rsidRPr="003124BE">
        <w:t xml:space="preserve">distance and the </w:t>
      </w:r>
      <w:r w:rsidR="00556F55" w:rsidRPr="003124BE">
        <w:t>complete</w:t>
      </w:r>
      <w:r w:rsidR="001C649E" w:rsidRPr="003124BE">
        <w:t xml:space="preserve"> linkage</w:t>
      </w:r>
      <w:r w:rsidR="00142F86" w:rsidRPr="003124BE">
        <w:t xml:space="preserve"> displays an unsupervised clustering between the selected variables</w:t>
      </w:r>
      <w:r w:rsidR="00BC4810" w:rsidRPr="003124BE">
        <w:t xml:space="preserve"> (centered and scaled)</w:t>
      </w:r>
      <w:r w:rsidR="00142F86" w:rsidRPr="003124BE">
        <w:t xml:space="preserve"> and </w:t>
      </w:r>
      <w:r w:rsidRPr="003124BE">
        <w:t>the samples</w:t>
      </w:r>
      <w:r w:rsidR="00EB5704" w:rsidRPr="003124BE">
        <w:t>.</w:t>
      </w:r>
      <w:r w:rsidR="00BC4810" w:rsidRPr="003124BE">
        <w:t xml:space="preserve"> Color bars represent </w:t>
      </w:r>
      <w:r w:rsidR="00A81827" w:rsidRPr="003124BE">
        <w:t>the sample phenotypic</w:t>
      </w:r>
      <w:r w:rsidR="00A15A8D" w:rsidRPr="003124BE">
        <w:t xml:space="preserve"> group</w:t>
      </w:r>
      <w:r w:rsidR="00A81827" w:rsidRPr="003124BE">
        <w:t>s</w:t>
      </w:r>
      <w:r w:rsidR="00A15A8D" w:rsidRPr="003124BE">
        <w:t xml:space="preserve"> (col</w:t>
      </w:r>
      <w:r w:rsidR="00BC4810" w:rsidRPr="003124BE">
        <w:t xml:space="preserve">umns) and the type of </w:t>
      </w:r>
      <w:r w:rsidR="00E06337" w:rsidRPr="003124BE">
        <w:t>omics</w:t>
      </w:r>
      <w:r w:rsidR="00BC4810" w:rsidRPr="003124BE">
        <w:t xml:space="preserve"> (rows)</w:t>
      </w:r>
      <w:r w:rsidR="00A81827" w:rsidRPr="003124BE">
        <w:t xml:space="preserve"> variables</w:t>
      </w:r>
      <w:r w:rsidR="00BC4810" w:rsidRPr="003124BE">
        <w:t>.</w:t>
      </w:r>
    </w:p>
    <w:p w14:paraId="1B443597" w14:textId="77777777" w:rsidR="001F3579" w:rsidRPr="003124BE" w:rsidRDefault="001F3579" w:rsidP="003F44E9">
      <w:pPr>
        <w:spacing w:line="480" w:lineRule="auto"/>
        <w:jc w:val="both"/>
        <w:rPr>
          <w:b/>
          <w:lang w:val="en-CA"/>
        </w:rPr>
      </w:pPr>
    </w:p>
    <w:p w14:paraId="22C89FE6" w14:textId="7D232873" w:rsidR="001F3579" w:rsidRPr="003124BE" w:rsidRDefault="005702CC" w:rsidP="003F44E9">
      <w:pPr>
        <w:spacing w:line="480" w:lineRule="auto"/>
        <w:jc w:val="both"/>
        <w:rPr>
          <w:b/>
          <w:lang w:val="en-CA"/>
        </w:rPr>
      </w:pPr>
      <w:r w:rsidRPr="003124BE">
        <w:rPr>
          <w:b/>
          <w:lang w:val="en-CA"/>
        </w:rPr>
        <w:t>Gene-set enrichment analyses</w:t>
      </w:r>
    </w:p>
    <w:p w14:paraId="5D5335F6" w14:textId="77777777" w:rsidR="00EE400E" w:rsidRDefault="00755F6A" w:rsidP="00556F55">
      <w:pPr>
        <w:spacing w:line="480" w:lineRule="auto"/>
        <w:jc w:val="both"/>
        <w:rPr>
          <w:ins w:id="515" w:author="Kim-Anh Lê Cao" w:date="2018-03-01T11:00:00Z"/>
        </w:rPr>
      </w:pPr>
      <w:r w:rsidRPr="003124BE">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w:t>
      </w:r>
    </w:p>
    <w:p w14:paraId="3C288627" w14:textId="1939D301" w:rsidR="00EE400E" w:rsidRDefault="00755F6A" w:rsidP="00556F55">
      <w:pPr>
        <w:spacing w:line="480" w:lineRule="auto"/>
        <w:jc w:val="both"/>
        <w:rPr>
          <w:ins w:id="516" w:author="Kim-Anh Lê Cao" w:date="2018-03-01T11:00:00Z"/>
        </w:rPr>
      </w:pPr>
      <w:r w:rsidRPr="003124BE">
        <w:t>1) mRNA</w:t>
      </w:r>
      <w:ins w:id="517" w:author="Kim-Anh Lê Cao" w:date="2018-03-01T10:59:00Z">
        <w:r w:rsidR="00EE400E">
          <w:t xml:space="preserve">: </w:t>
        </w:r>
      </w:ins>
      <w:del w:id="518" w:author="Kim-Anh Lê Cao" w:date="2018-03-01T10:59:00Z">
        <w:r w:rsidRPr="003124BE" w:rsidDel="00EE400E">
          <w:delText xml:space="preserve"> – </w:delText>
        </w:r>
      </w:del>
      <w:r w:rsidRPr="003124BE">
        <w:t xml:space="preserve">gene symbols </w:t>
      </w:r>
      <w:ins w:id="519" w:author="Kim-Anh Lê Cao" w:date="2018-03-01T11:00:00Z">
        <w:r w:rsidR="00EE400E">
          <w:t xml:space="preserve">were </w:t>
        </w:r>
      </w:ins>
      <w:r w:rsidRPr="003124BE">
        <w:t>used as</w:t>
      </w:r>
      <w:ins w:id="520" w:author="Kim-Anh Lê Cao" w:date="2018-03-01T11:00:00Z">
        <w:r w:rsidR="00EE400E">
          <w:t xml:space="preserve"> </w:t>
        </w:r>
      </w:ins>
      <w:del w:id="521" w:author="Kim-Anh Lê Cao" w:date="2018-03-01T11:00:00Z">
        <w:r w:rsidRPr="003124BE" w:rsidDel="00EE400E">
          <w:delText>-</w:delText>
        </w:r>
      </w:del>
      <w:r w:rsidRPr="003124BE">
        <w:t>is</w:t>
      </w:r>
      <w:ins w:id="522" w:author="Kim-Anh Lê Cao" w:date="2018-03-01T11:00:00Z">
        <w:r w:rsidR="00EE400E">
          <w:t>,</w:t>
        </w:r>
      </w:ins>
      <w:del w:id="523" w:author="Kim-Anh Lê Cao" w:date="2018-03-01T11:00:00Z">
        <w:r w:rsidRPr="003124BE" w:rsidDel="00EE400E">
          <w:delText xml:space="preserve">. </w:delText>
        </w:r>
      </w:del>
    </w:p>
    <w:p w14:paraId="262DB344" w14:textId="028EC431" w:rsidR="00EE400E" w:rsidRDefault="00755F6A" w:rsidP="00556F55">
      <w:pPr>
        <w:spacing w:line="480" w:lineRule="auto"/>
        <w:jc w:val="both"/>
        <w:rPr>
          <w:ins w:id="524" w:author="Kim-Anh Lê Cao" w:date="2018-03-01T11:00:00Z"/>
        </w:rPr>
      </w:pPr>
      <w:r w:rsidRPr="003124BE">
        <w:t>2) DNA methylation</w:t>
      </w:r>
      <w:ins w:id="525" w:author="Kim-Anh Lê Cao" w:date="2018-03-01T10:59:00Z">
        <w:r w:rsidR="00EE400E">
          <w:t xml:space="preserve">: </w:t>
        </w:r>
      </w:ins>
      <w:del w:id="526" w:author="Kim-Anh Lê Cao" w:date="2018-03-01T10:59:00Z">
        <w:r w:rsidRPr="003124BE" w:rsidDel="00EE400E">
          <w:delText xml:space="preserve"> – </w:delText>
        </w:r>
      </w:del>
      <w:r w:rsidRPr="003124BE">
        <w:t>features were mapped to coding gene symbol manually from downloaded annotation file</w:t>
      </w:r>
      <w:ins w:id="527" w:author="Kim-Anh Lê Cao" w:date="2018-03-01T11:00:00Z">
        <w:r w:rsidR="00EE400E">
          <w:t>,</w:t>
        </w:r>
      </w:ins>
      <w:del w:id="528" w:author="Kim-Anh Lê Cao" w:date="2018-03-01T11:00:00Z">
        <w:r w:rsidRPr="003124BE" w:rsidDel="00EE400E">
          <w:delText>.</w:delText>
        </w:r>
      </w:del>
      <w:r w:rsidRPr="003124BE">
        <w:t xml:space="preserve"> </w:t>
      </w:r>
    </w:p>
    <w:p w14:paraId="5EC7870E" w14:textId="61B60E0E" w:rsidR="00EE400E" w:rsidRDefault="00755F6A" w:rsidP="00556F55">
      <w:pPr>
        <w:spacing w:line="480" w:lineRule="auto"/>
        <w:jc w:val="both"/>
        <w:rPr>
          <w:ins w:id="529" w:author="Kim-Anh Lê Cao" w:date="2018-03-01T11:00:00Z"/>
        </w:rPr>
      </w:pPr>
      <w:r w:rsidRPr="003124BE">
        <w:t>3) Protein</w:t>
      </w:r>
      <w:ins w:id="530" w:author="Kim-Anh Lê Cao" w:date="2018-03-01T10:59:00Z">
        <w:r w:rsidR="00EE400E">
          <w:t xml:space="preserve">: </w:t>
        </w:r>
      </w:ins>
      <w:del w:id="531" w:author="Kim-Anh Lê Cao" w:date="2018-03-01T10:59:00Z">
        <w:r w:rsidRPr="003124BE" w:rsidDel="00EE400E">
          <w:delText xml:space="preserve"> –</w:delText>
        </w:r>
      </w:del>
      <w:r w:rsidRPr="003124BE">
        <w:t xml:space="preserve"> features </w:t>
      </w:r>
      <w:ins w:id="532" w:author="Kim-Anh Lê Cao" w:date="2018-03-01T10:59:00Z">
        <w:r w:rsidR="00EE400E">
          <w:t xml:space="preserve">were manually </w:t>
        </w:r>
      </w:ins>
      <w:r w:rsidRPr="003124BE">
        <w:t xml:space="preserve">mapped to coding gene symbol </w:t>
      </w:r>
      <w:del w:id="533" w:author="Kim-Anh Lê Cao" w:date="2018-03-01T10:59:00Z">
        <w:r w:rsidRPr="003124BE" w:rsidDel="00EE400E">
          <w:delText xml:space="preserve">manually </w:delText>
        </w:r>
      </w:del>
      <w:r w:rsidRPr="003124BE">
        <w:t xml:space="preserve">from </w:t>
      </w:r>
      <w:commentRangeStart w:id="534"/>
      <w:r w:rsidRPr="003124BE">
        <w:t xml:space="preserve">downloaded </w:t>
      </w:r>
      <w:commentRangeEnd w:id="534"/>
      <w:r w:rsidR="00EE400E">
        <w:rPr>
          <w:rStyle w:val="CommentReference"/>
          <w:rFonts w:asciiTheme="minorHAnsi" w:eastAsiaTheme="minorEastAsia" w:hAnsiTheme="minorHAnsi" w:cstheme="minorBidi"/>
        </w:rPr>
        <w:commentReference w:id="534"/>
      </w:r>
      <w:r w:rsidRPr="003124BE">
        <w:t>annotation file</w:t>
      </w:r>
      <w:ins w:id="535" w:author="Kim-Anh Lê Cao" w:date="2018-03-01T11:00:00Z">
        <w:r w:rsidR="00EE400E">
          <w:t>,</w:t>
        </w:r>
      </w:ins>
      <w:del w:id="536" w:author="Kim-Anh Lê Cao" w:date="2018-03-01T11:00:00Z">
        <w:r w:rsidRPr="003124BE" w:rsidDel="00EE400E">
          <w:delText>.</w:delText>
        </w:r>
      </w:del>
      <w:r w:rsidRPr="003124BE">
        <w:t xml:space="preserve"> </w:t>
      </w:r>
    </w:p>
    <w:p w14:paraId="169603FD" w14:textId="044F1EF1" w:rsidR="004A7D94" w:rsidRPr="003124BE" w:rsidRDefault="00755F6A" w:rsidP="00556F55">
      <w:pPr>
        <w:spacing w:line="480" w:lineRule="auto"/>
        <w:jc w:val="both"/>
      </w:pPr>
      <w:r w:rsidRPr="003124BE">
        <w:t>4) miRNA</w:t>
      </w:r>
      <w:ins w:id="537" w:author="Kim-Anh Lê Cao" w:date="2018-03-01T10:59:00Z">
        <w:r w:rsidR="00EE400E">
          <w:t xml:space="preserve">: we used a strategy as described in </w:t>
        </w:r>
      </w:ins>
      <w:del w:id="538" w:author="Kim-Anh Lê Cao" w:date="2018-03-01T10:59:00Z">
        <w:r w:rsidRPr="003124BE" w:rsidDel="00EE400E">
          <w:delText xml:space="preserve"> </w:delText>
        </w:r>
      </w:del>
      <w:del w:id="539" w:author="Kim-Anh Lê Cao" w:date="2018-03-01T11:00:00Z">
        <w:r w:rsidRPr="003124BE" w:rsidDel="00EE400E">
          <w:delText xml:space="preserve">–a previously described strategy was used </w:delText>
        </w:r>
      </w:del>
      <w:r w:rsidRPr="003124BE">
        <w:fldChar w:fldCharType="begin"/>
      </w:r>
      <w:r w:rsidR="00C67F90">
        <w:instrText xml:space="preserve"> ADDIN ZOTERO_ITEM CSL_CITATION {"citationID":"avteal9ud","properties":{"formattedCitation":"[40]","plainCitation":"[40]"},"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instrText>
      </w:r>
      <w:r w:rsidRPr="003124BE">
        <w:fldChar w:fldCharType="separate"/>
      </w:r>
      <w:r w:rsidR="00C67F90">
        <w:rPr>
          <w:noProof/>
        </w:rPr>
        <w:t>[40]</w:t>
      </w:r>
      <w:r w:rsidRPr="003124BE">
        <w:fldChar w:fldCharType="end"/>
      </w:r>
      <w:ins w:id="540" w:author="Kim-Anh Lê Cao" w:date="2018-03-01T11:00:00Z">
        <w:r w:rsidR="00EE400E">
          <w:t xml:space="preserve"> where </w:t>
        </w:r>
      </w:ins>
      <w:del w:id="541" w:author="Kim-Anh Lê Cao" w:date="2018-03-01T11:00:00Z">
        <w:r w:rsidRPr="003124BE" w:rsidDel="00EE400E">
          <w:delText xml:space="preserve">. Briefly, </w:delText>
        </w:r>
      </w:del>
      <w:r w:rsidRPr="003124BE">
        <w:t>all gene sets were mapped back to a set of miRNAs associated with them</w:t>
      </w:r>
      <w:del w:id="542" w:author="Kim-Anh Lê Cao" w:date="2018-03-01T11:00:00Z">
        <w:r w:rsidR="00523342" w:rsidRPr="003124BE" w:rsidDel="00EE400E">
          <w:delText>,</w:delText>
        </w:r>
      </w:del>
      <w:r w:rsidRPr="003124BE">
        <w:t xml:space="preserve"> using a database of computationally predicted target genes for each miRNA</w:t>
      </w:r>
      <w:ins w:id="543" w:author="Kim-Anh Lê Cao" w:date="2018-03-01T11:01:00Z">
        <w:r w:rsidR="00EE400E">
          <w:t xml:space="preserve"> to </w:t>
        </w:r>
        <w:r w:rsidR="00EE400E" w:rsidRPr="003124BE">
          <w:t>effectively deals with deduplication issues</w:t>
        </w:r>
      </w:ins>
      <w:ins w:id="544" w:author="Kim-Anh Lê Cao" w:date="2018-03-01T11:00:00Z">
        <w:r w:rsidR="00EE400E">
          <w:t xml:space="preserve">. For example </w:t>
        </w:r>
      </w:ins>
      <w:del w:id="545" w:author="Kim-Anh Lê Cao" w:date="2018-03-01T11:01:00Z">
        <w:r w:rsidRPr="003124BE" w:rsidDel="00EE400E">
          <w:delText xml:space="preserve"> (e.g. </w:delText>
        </w:r>
      </w:del>
      <w:r w:rsidRPr="003124BE">
        <w:t xml:space="preserve">if a gene set is composed of genes A, B and C, genes A and B are targets of miRNA X, while gene C is a target of miRNA Y and Z, the new gene set will be made up of miRNA X, Y and Z. </w:t>
      </w:r>
      <w:ins w:id="546" w:author="Kim-Anh Lê Cao" w:date="2018-03-01T11:01:00Z">
        <w:r w:rsidR="00EE400E">
          <w:t xml:space="preserve">The </w:t>
        </w:r>
      </w:ins>
      <w:del w:id="547" w:author="Kim-Anh Lê Cao" w:date="2018-03-01T11:01:00Z">
        <w:r w:rsidRPr="003124BE" w:rsidDel="00EE400E">
          <w:delText>This effectively deals with deduplication issues.) E</w:delText>
        </w:r>
      </w:del>
      <w:ins w:id="548" w:author="Kim-Anh Lê Cao" w:date="2018-03-01T11:01:00Z">
        <w:r w:rsidR="00EE400E">
          <w:t>e</w:t>
        </w:r>
      </w:ins>
      <w:r w:rsidRPr="003124BE">
        <w:t>nrichment of the miRNA features was then assessed against these transformed gene sets.</w:t>
      </w:r>
      <w:r w:rsidR="00523342" w:rsidRPr="003124BE">
        <w:t xml:space="preserve"> </w:t>
      </w:r>
    </w:p>
    <w:p w14:paraId="3E7FA220" w14:textId="697AD17D" w:rsidR="00755F6A" w:rsidRPr="003124BE" w:rsidRDefault="00523342" w:rsidP="00556F55">
      <w:pPr>
        <w:spacing w:line="480" w:lineRule="auto"/>
        <w:jc w:val="both"/>
      </w:pPr>
      <w:r w:rsidRPr="003124BE">
        <w:lastRenderedPageBreak/>
        <w:t>The following collections were used as gene</w:t>
      </w:r>
      <w:r w:rsidR="003E2B9A" w:rsidRPr="003124BE">
        <w:t>-</w:t>
      </w:r>
      <w:r w:rsidRPr="003124BE">
        <w:t xml:space="preserve">sets for the enrichment </w:t>
      </w:r>
      <w:r w:rsidR="00492A66" w:rsidRPr="003124BE">
        <w:t xml:space="preserve">analysis </w:t>
      </w:r>
      <w:r w:rsidR="00492A66" w:rsidRPr="003124BE">
        <w:fldChar w:fldCharType="begin"/>
      </w:r>
      <w:r w:rsidR="00C67F90">
        <w:instrText xml:space="preserve"> ADDIN ZOTERO_ITEM CSL_CITATION {"citationID":"1qc5561c4f","properties":{"formattedCitation":"[41]","plainCitation":"[41]"},"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00492A66" w:rsidRPr="003124BE">
        <w:fldChar w:fldCharType="separate"/>
      </w:r>
      <w:r w:rsidR="00C67F90">
        <w:rPr>
          <w:noProof/>
        </w:rPr>
        <w:t>[41]</w:t>
      </w:r>
      <w:r w:rsidR="00492A66" w:rsidRPr="003124BE">
        <w:fldChar w:fldCharType="end"/>
      </w:r>
      <w:r w:rsidRPr="003124BE">
        <w:t xml:space="preserve">: 1) </w:t>
      </w:r>
      <w:commentRangeStart w:id="549"/>
      <w:r w:rsidR="00755F6A" w:rsidRPr="003124BE">
        <w:rPr>
          <w:b/>
        </w:rPr>
        <w:t>C2</w:t>
      </w:r>
      <w:commentRangeEnd w:id="549"/>
      <w:r w:rsidR="00EE400E">
        <w:rPr>
          <w:rStyle w:val="CommentReference"/>
          <w:rFonts w:asciiTheme="minorHAnsi" w:eastAsiaTheme="minorEastAsia" w:hAnsiTheme="minorHAnsi" w:cstheme="minorBidi"/>
        </w:rPr>
        <w:commentReference w:id="549"/>
      </w:r>
      <w:r w:rsidR="00755F6A" w:rsidRPr="003124BE">
        <w:t xml:space="preserve"> is a collection of curated gene sets such as Pathway Interaction DB (PID), Biocarta (BIOCARTA), Kyoto Encyclopedia of Genes and Genomes (KEGG), and Reactome (REACTOME)</w:t>
      </w:r>
      <w:r w:rsidR="005E0CF3" w:rsidRPr="003124BE">
        <w:t>.</w:t>
      </w:r>
      <w:r w:rsidRPr="003124BE">
        <w:t xml:space="preserve"> 2) </w:t>
      </w:r>
      <w:r w:rsidR="00755F6A" w:rsidRPr="003124BE">
        <w:rPr>
          <w:b/>
        </w:rPr>
        <w:t>C6</w:t>
      </w:r>
      <w:r w:rsidR="002C049A" w:rsidRPr="003124BE">
        <w:t xml:space="preserve"> is a collection of </w:t>
      </w:r>
      <w:r w:rsidR="003E2B9A" w:rsidRPr="003124BE">
        <w:t>oncogenic</w:t>
      </w:r>
      <w:r w:rsidR="00755F6A" w:rsidRPr="003124BE">
        <w:t xml:space="preserve"> gene sets (</w:t>
      </w:r>
      <w:r w:rsidR="00BD4A9E" w:rsidRPr="003124BE">
        <w:t xml:space="preserve">collections </w:t>
      </w:r>
      <w:r w:rsidR="00755F6A" w:rsidRPr="003124BE">
        <w:t>of cellul</w:t>
      </w:r>
      <w:r w:rsidR="003E2B9A" w:rsidRPr="003124BE">
        <w:t>ar pathways which are often dys</w:t>
      </w:r>
      <w:r w:rsidR="00755F6A" w:rsidRPr="003124BE">
        <w:t>regulated in cancer).</w:t>
      </w:r>
    </w:p>
    <w:p w14:paraId="0C28D5AC" w14:textId="77777777" w:rsidR="0098754F" w:rsidRPr="003124BE" w:rsidRDefault="0098754F" w:rsidP="003F44E9">
      <w:pPr>
        <w:spacing w:line="480" w:lineRule="auto"/>
        <w:jc w:val="both"/>
        <w:rPr>
          <w:b/>
        </w:rPr>
      </w:pPr>
    </w:p>
    <w:p w14:paraId="27F6C48B" w14:textId="1D752290" w:rsidR="005C2A98" w:rsidRPr="003124BE" w:rsidRDefault="005C2A98" w:rsidP="003F44E9">
      <w:pPr>
        <w:spacing w:line="480" w:lineRule="auto"/>
        <w:jc w:val="both"/>
        <w:rPr>
          <w:b/>
          <w:lang w:val="en-CA"/>
        </w:rPr>
      </w:pPr>
      <w:commentRangeStart w:id="550"/>
      <w:r w:rsidRPr="003124BE">
        <w:rPr>
          <w:b/>
          <w:lang w:val="en-CA"/>
        </w:rPr>
        <w:t>Data description and preprocessing</w:t>
      </w:r>
      <w:commentRangeEnd w:id="550"/>
      <w:r w:rsidR="00F76BA8">
        <w:rPr>
          <w:rStyle w:val="CommentReference"/>
          <w:rFonts w:asciiTheme="minorHAnsi" w:eastAsiaTheme="minorEastAsia" w:hAnsiTheme="minorHAnsi" w:cstheme="minorBidi"/>
        </w:rPr>
        <w:commentReference w:id="550"/>
      </w:r>
    </w:p>
    <w:p w14:paraId="37C681CE" w14:textId="6FA25C95" w:rsidR="00907436" w:rsidRPr="003124BE" w:rsidRDefault="00907436" w:rsidP="003F44E9">
      <w:pPr>
        <w:spacing w:line="480" w:lineRule="auto"/>
        <w:jc w:val="both"/>
        <w:rPr>
          <w:b/>
          <w:lang w:val="en-CA"/>
        </w:rPr>
      </w:pPr>
      <w:r w:rsidRPr="003124BE">
        <w:rPr>
          <w:b/>
          <w:lang w:val="en-CA"/>
        </w:rPr>
        <w:t>Benchmarking cancer datasets</w:t>
      </w:r>
    </w:p>
    <w:p w14:paraId="51BD3527" w14:textId="2A5204B9" w:rsidR="00907436" w:rsidRPr="003124BE" w:rsidRDefault="00C34B2C" w:rsidP="003F44E9">
      <w:pPr>
        <w:spacing w:line="480" w:lineRule="auto"/>
        <w:jc w:val="both"/>
        <w:rPr>
          <w:lang w:val="en-CA"/>
        </w:rPr>
      </w:pPr>
      <w:r w:rsidRPr="003124BE">
        <w:rPr>
          <w:lang w:val="en-CA"/>
        </w:rPr>
        <w:t xml:space="preserve">All cancer (colon, glioblastoma, kidney and lung) datasets used for the benchmarking analyses were obtained from </w:t>
      </w:r>
      <w:hyperlink r:id="rId17" w:history="1">
        <w:r w:rsidRPr="003124BE">
          <w:rPr>
            <w:rStyle w:val="Hyperlink"/>
            <w:lang w:val="en-CA"/>
          </w:rPr>
          <w:t>http://compbio.cs.toronto.edu/SNF/SNF/Software.html</w:t>
        </w:r>
      </w:hyperlink>
      <w:r w:rsidRPr="003124BE">
        <w:rPr>
          <w:lang w:val="en-CA"/>
        </w:rPr>
        <w:t>. For the mRNA datasets, all transcripts with the same gene symbol were averaged.</w:t>
      </w:r>
    </w:p>
    <w:p w14:paraId="2E1D0451" w14:textId="77777777" w:rsidR="00633697" w:rsidRPr="003124BE" w:rsidRDefault="00633697" w:rsidP="003F44E9">
      <w:pPr>
        <w:spacing w:line="480" w:lineRule="auto"/>
        <w:jc w:val="both"/>
        <w:rPr>
          <w:lang w:val="en-CA"/>
        </w:rPr>
      </w:pPr>
    </w:p>
    <w:p w14:paraId="128A12EE" w14:textId="14C664EA" w:rsidR="00F94303" w:rsidRPr="003124BE" w:rsidRDefault="00CB3EF4" w:rsidP="003F44E9">
      <w:pPr>
        <w:spacing w:line="480" w:lineRule="auto"/>
        <w:jc w:val="both"/>
        <w:rPr>
          <w:b/>
          <w:lang w:val="en-CA"/>
        </w:rPr>
      </w:pPr>
      <w:r w:rsidRPr="003124BE">
        <w:rPr>
          <w:b/>
          <w:lang w:val="en-CA"/>
        </w:rPr>
        <w:t xml:space="preserve">Breast cancer </w:t>
      </w:r>
      <w:r w:rsidR="00D870B1" w:rsidRPr="003124BE">
        <w:rPr>
          <w:b/>
          <w:lang w:val="en-CA"/>
        </w:rPr>
        <w:t>multi-</w:t>
      </w:r>
      <w:r w:rsidR="00E06337" w:rsidRPr="003124BE">
        <w:rPr>
          <w:b/>
          <w:lang w:val="en-CA"/>
        </w:rPr>
        <w:t>omics</w:t>
      </w:r>
      <w:r w:rsidRPr="003124BE">
        <w:rPr>
          <w:b/>
          <w:lang w:val="en-CA"/>
        </w:rPr>
        <w:t xml:space="preserve"> study.</w:t>
      </w:r>
    </w:p>
    <w:p w14:paraId="106CF144" w14:textId="6D9F4E7C" w:rsidR="00821C97" w:rsidRPr="003124BE" w:rsidRDefault="00CB3EF4" w:rsidP="003F44E9">
      <w:pPr>
        <w:spacing w:line="480" w:lineRule="auto"/>
        <w:jc w:val="both"/>
        <w:outlineLvl w:val="0"/>
        <w:rPr>
          <w:lang w:val="en-CA"/>
        </w:rPr>
      </w:pPr>
      <w:r w:rsidRPr="003124BE">
        <w:rPr>
          <w:i/>
          <w:lang w:val="en-CA"/>
        </w:rPr>
        <w:t>D</w:t>
      </w:r>
      <w:r w:rsidR="00F94303" w:rsidRPr="003124BE">
        <w:rPr>
          <w:i/>
          <w:lang w:val="en-CA"/>
        </w:rPr>
        <w:t>atasets</w:t>
      </w:r>
      <w:r w:rsidR="00FF4CEA" w:rsidRPr="003124BE">
        <w:rPr>
          <w:i/>
          <w:lang w:val="en-CA"/>
        </w:rPr>
        <w:t xml:space="preserve"> </w:t>
      </w:r>
      <w:r w:rsidRPr="003124BE">
        <w:rPr>
          <w:i/>
          <w:lang w:val="en-CA"/>
        </w:rPr>
        <w:t>accession</w:t>
      </w:r>
      <w:r w:rsidR="007039EB" w:rsidRPr="003124BE">
        <w:rPr>
          <w:i/>
          <w:lang w:val="en-CA"/>
        </w:rPr>
        <w:t>:</w:t>
      </w:r>
      <w:r w:rsidR="00F94303" w:rsidRPr="003124BE">
        <w:rPr>
          <w:i/>
          <w:lang w:val="en-CA"/>
        </w:rPr>
        <w:t xml:space="preserve"> </w:t>
      </w:r>
      <w:r w:rsidR="00F94303" w:rsidRPr="003124BE">
        <w:rPr>
          <w:lang w:val="en-CA"/>
        </w:rPr>
        <w:t xml:space="preserve">The level 3 TCGA data (version 2015_11_01) were retrieved from firebrowse.org hosted by the Broad Institute. The clinical data file (Merge_Clinical) was downloaded from the Primary tab of the BRCA Clinical Archives. The mRNA RSEM normalized dataset (illuminahiseq_rnaseqv2-RSEM_genes_normalized) was downloaded from the Primary tab of the BRCA mRNASeq Archives. The miRNA datasets (illuminahiseq_mirnaseq-miR_gene_expression and illuminaga_mirnaseq-miR_gene_expression) were downloaded from the Primary tab of the BRCA miRSeq Archives. The reverse phase protein array dataset (mda_rppa_core-protein_normalization) was downloaded from the Primary tab of the BRCA RPPA Archives. The beta values for the </w:t>
      </w:r>
      <w:r w:rsidR="00F94303" w:rsidRPr="003124BE">
        <w:rPr>
          <w:lang w:val="en-CA"/>
        </w:rPr>
        <w:tab/>
        <w:t>methylation datasets (humanmethylation27-within_bioassay_data_set_function and humanmethylation450-</w:t>
      </w:r>
      <w:r w:rsidR="00F94303" w:rsidRPr="003124BE">
        <w:rPr>
          <w:lang w:val="en-CA"/>
        </w:rPr>
        <w:lastRenderedPageBreak/>
        <w:t>within_bioassay_data_set_function MD5) were downloaded from the Primary tab of the BRCA Methylation Archives.</w:t>
      </w:r>
    </w:p>
    <w:p w14:paraId="09674FCD" w14:textId="16A12971" w:rsidR="00CB3EF4" w:rsidRPr="003124BE" w:rsidRDefault="00CB3EF4" w:rsidP="00E57C37">
      <w:pPr>
        <w:spacing w:line="480" w:lineRule="auto"/>
        <w:jc w:val="both"/>
        <w:outlineLvl w:val="0"/>
        <w:rPr>
          <w:b/>
          <w:lang w:val="en-CA"/>
        </w:rPr>
      </w:pPr>
      <w:r w:rsidRPr="003124BE">
        <w:rPr>
          <w:i/>
          <w:lang w:val="en-CA"/>
        </w:rPr>
        <w:t xml:space="preserve">Data </w:t>
      </w:r>
      <w:r w:rsidR="00C37B09" w:rsidRPr="003124BE">
        <w:rPr>
          <w:i/>
          <w:lang w:val="en-CA"/>
        </w:rPr>
        <w:t>processing</w:t>
      </w:r>
      <w:r w:rsidR="007039EB" w:rsidRPr="003124BE">
        <w:rPr>
          <w:i/>
          <w:lang w:val="en-CA"/>
        </w:rPr>
        <w:t>:</w:t>
      </w:r>
      <w:r w:rsidRPr="003124BE">
        <w:rPr>
          <w:b/>
          <w:lang w:val="en-CA"/>
        </w:rPr>
        <w:t xml:space="preserve"> </w:t>
      </w:r>
      <w:r w:rsidRPr="003124BE">
        <w:rPr>
          <w:lang w:val="en-CA"/>
        </w:rPr>
        <w:t>Clinical data were present for 1</w:t>
      </w:r>
      <w:ins w:id="551" w:author="Kim-Anh Lê Cao" w:date="2018-03-01T11:03:00Z">
        <w:r w:rsidR="00EE400E">
          <w:rPr>
            <w:lang w:val="en-CA"/>
          </w:rPr>
          <w:t>,</w:t>
        </w:r>
      </w:ins>
      <w:r w:rsidRPr="003124BE">
        <w:rPr>
          <w:lang w:val="en-CA"/>
        </w:rPr>
        <w:t xml:space="preserve">098 subjects for 3,703 variables. </w:t>
      </w:r>
      <w:r w:rsidRPr="003124BE">
        <w:rPr>
          <w:color w:val="000000"/>
        </w:rPr>
        <w:t xml:space="preserve">Un-annotated </w:t>
      </w:r>
      <w:del w:id="552" w:author="Kim-Anh Lê Cao" w:date="2018-03-01T11:03:00Z">
        <w:r w:rsidRPr="003124BE" w:rsidDel="00EE400E">
          <w:rPr>
            <w:color w:val="000000"/>
          </w:rPr>
          <w:delText xml:space="preserve">(29) </w:delText>
        </w:r>
      </w:del>
      <w:r w:rsidRPr="003124BE">
        <w:rPr>
          <w:color w:val="000000"/>
        </w:rPr>
        <w:t>transcripts</w:t>
      </w:r>
      <w:ins w:id="553" w:author="Kim-Anh Lê Cao" w:date="2018-03-01T11:03:00Z">
        <w:r w:rsidR="00EE400E">
          <w:rPr>
            <w:color w:val="000000"/>
          </w:rPr>
          <w:t xml:space="preserve"> </w:t>
        </w:r>
        <w:r w:rsidR="00EE400E" w:rsidRPr="003124BE">
          <w:rPr>
            <w:color w:val="000000"/>
          </w:rPr>
          <w:t>(</w:t>
        </w:r>
        <w:commentRangeStart w:id="554"/>
        <w:r w:rsidR="00EE400E" w:rsidRPr="003124BE">
          <w:rPr>
            <w:color w:val="000000"/>
          </w:rPr>
          <w:t>29</w:t>
        </w:r>
        <w:commentRangeEnd w:id="554"/>
        <w:r w:rsidR="00EE400E">
          <w:rPr>
            <w:rStyle w:val="CommentReference"/>
            <w:rFonts w:asciiTheme="minorHAnsi" w:eastAsiaTheme="minorEastAsia" w:hAnsiTheme="minorHAnsi" w:cstheme="minorBidi"/>
          </w:rPr>
          <w:commentReference w:id="554"/>
        </w:r>
        <w:r w:rsidR="00EE400E" w:rsidRPr="003124BE">
          <w:rPr>
            <w:color w:val="000000"/>
          </w:rPr>
          <w:t xml:space="preserve">) </w:t>
        </w:r>
      </w:ins>
      <w:r w:rsidRPr="003124BE">
        <w:rPr>
          <w:color w:val="000000"/>
        </w:rPr>
        <w:t xml:space="preserve"> were removed from the mRNA dataset</w:t>
      </w:r>
      <w:ins w:id="555" w:author="Kim-Anh Lê Cao" w:date="2018-03-01T11:03:00Z">
        <w:r w:rsidR="00EE400E">
          <w:rPr>
            <w:color w:val="000000"/>
          </w:rPr>
          <w:t xml:space="preserve"> composed of</w:t>
        </w:r>
      </w:ins>
      <w:r w:rsidRPr="003124BE">
        <w:rPr>
          <w:color w:val="000000"/>
        </w:rPr>
        <w:t xml:space="preserve"> </w:t>
      </w:r>
      <w:del w:id="556" w:author="Kim-Anh Lê Cao" w:date="2018-03-01T11:03:00Z">
        <w:r w:rsidRPr="003124BE" w:rsidDel="00EE400E">
          <w:rPr>
            <w:color w:val="000000"/>
          </w:rPr>
          <w:delText>(</w:delText>
        </w:r>
      </w:del>
      <w:r w:rsidRPr="003124BE">
        <w:rPr>
          <w:color w:val="000000"/>
        </w:rPr>
        <w:t>20,502 genes x 1212 samples</w:t>
      </w:r>
      <w:del w:id="557" w:author="Kim-Anh Lê Cao" w:date="2018-03-01T11:03:00Z">
        <w:r w:rsidRPr="003124BE" w:rsidDel="00EE400E">
          <w:rPr>
            <w:color w:val="000000"/>
          </w:rPr>
          <w:delText>)</w:delText>
        </w:r>
      </w:del>
      <w:r w:rsidRPr="003124BE">
        <w:rPr>
          <w:color w:val="000000"/>
        </w:rPr>
        <w:t xml:space="preserve">. Two transcripts corresponded to </w:t>
      </w:r>
      <w:r w:rsidRPr="003124BE">
        <w:rPr>
          <w:i/>
          <w:color w:val="000000"/>
        </w:rPr>
        <w:t>SLC35E2</w:t>
      </w:r>
      <w:r w:rsidRPr="003124BE">
        <w:rPr>
          <w:color w:val="000000"/>
        </w:rPr>
        <w:t xml:space="preserve">, therefore one of the transcripts was re-labelled </w:t>
      </w:r>
      <w:r w:rsidRPr="003124BE">
        <w:rPr>
          <w:i/>
          <w:color w:val="000000"/>
        </w:rPr>
        <w:t>SLC35E2.rep</w:t>
      </w:r>
      <w:r w:rsidRPr="003124BE">
        <w:rPr>
          <w:color w:val="000000"/>
        </w:rPr>
        <w:t>. The miRNA datasets (1,046 miRNA x 1190 samples) was derived using two different Illumina technologies, the Illumina Genome Analyzer (341 samples) and the Illumina HiSeq (849 samples). The read counts instead of the reads_per_million_miRNA_mapped were used. The prote</w:t>
      </w:r>
      <w:r w:rsidR="00E06337" w:rsidRPr="003124BE">
        <w:rPr>
          <w:color w:val="000000"/>
        </w:rPr>
        <w:t>omics</w:t>
      </w:r>
      <w:r w:rsidRPr="003124BE">
        <w:rPr>
          <w:color w:val="000000"/>
        </w:rPr>
        <w:t xml:space="preserve"> dataset obtained using a reverse phase protein array consisted of 142 proteins for 410 samples. The methylation data was derived from two different platform</w:t>
      </w:r>
      <w:ins w:id="558" w:author="Kim-Anh Lê Cao" w:date="2018-03-01T11:04:00Z">
        <w:r w:rsidR="00F76BA8">
          <w:rPr>
            <w:color w:val="000000"/>
          </w:rPr>
          <w:t>s</w:t>
        </w:r>
      </w:ins>
      <w:r w:rsidRPr="003124BE">
        <w:rPr>
          <w:color w:val="000000"/>
        </w:rPr>
        <w:t>, the Illumina Methylation 27 (27,</w:t>
      </w:r>
      <w:r w:rsidRPr="00F76BA8">
        <w:rPr>
          <w:color w:val="000000"/>
          <w:highlight w:val="yellow"/>
          <w:rPrChange w:id="559" w:author="Kim-Anh Lê Cao" w:date="2018-03-01T11:05:00Z">
            <w:rPr>
              <w:color w:val="000000"/>
            </w:rPr>
          </w:rPrChange>
        </w:rPr>
        <w:t>578</w:t>
      </w:r>
      <w:r w:rsidRPr="003124BE">
        <w:rPr>
          <w:color w:val="000000"/>
        </w:rPr>
        <w:t xml:space="preserve"> CpG probes x 343 subjects) and the Illumina 450K (485,577</w:t>
      </w:r>
      <w:r w:rsidR="008541DF" w:rsidRPr="003124BE">
        <w:rPr>
          <w:color w:val="000000"/>
        </w:rPr>
        <w:t xml:space="preserve"> CpG probes x 885 subjects). Th</w:t>
      </w:r>
      <w:r w:rsidRPr="003124BE">
        <w:rPr>
          <w:color w:val="000000"/>
        </w:rPr>
        <w:t xml:space="preserve">ere were </w:t>
      </w:r>
      <w:commentRangeStart w:id="560"/>
      <w:r w:rsidRPr="003124BE">
        <w:rPr>
          <w:color w:val="000000"/>
        </w:rPr>
        <w:t xml:space="preserve">25,978 </w:t>
      </w:r>
      <w:commentRangeEnd w:id="560"/>
      <w:r w:rsidR="00F76BA8">
        <w:rPr>
          <w:rStyle w:val="CommentReference"/>
          <w:rFonts w:asciiTheme="minorHAnsi" w:eastAsiaTheme="minorEastAsia" w:hAnsiTheme="minorHAnsi" w:cstheme="minorBidi"/>
        </w:rPr>
        <w:commentReference w:id="560"/>
      </w:r>
      <w:r w:rsidRPr="003124BE">
        <w:rPr>
          <w:color w:val="000000"/>
        </w:rPr>
        <w:t>CpG probes in common between the platforms. The PAM50 labels for 1</w:t>
      </w:r>
      <w:ins w:id="561" w:author="Kim-Anh Lê Cao" w:date="2018-03-01T11:05:00Z">
        <w:r w:rsidR="00F76BA8">
          <w:rPr>
            <w:color w:val="000000"/>
          </w:rPr>
          <w:t>,</w:t>
        </w:r>
      </w:ins>
      <w:r w:rsidRPr="003124BE">
        <w:rPr>
          <w:color w:val="000000"/>
        </w:rPr>
        <w:t>182 samples were obtained from the TCGA staff.</w:t>
      </w:r>
      <w:r w:rsidR="00E57C37" w:rsidRPr="003124BE">
        <w:rPr>
          <w:b/>
          <w:lang w:val="en-CA"/>
        </w:rPr>
        <w:t xml:space="preserve"> </w:t>
      </w:r>
      <w:r w:rsidR="00E57C37" w:rsidRPr="003124BE">
        <w:rPr>
          <w:color w:val="000000"/>
        </w:rPr>
        <w:t>A</w:t>
      </w:r>
      <w:r w:rsidRPr="003124BE">
        <w:rPr>
          <w:color w:val="000000"/>
        </w:rPr>
        <w:t>ll datasets were restricted to samples coming from the primary solid tumor (sample type code 01) and to the first vial (vial code A)</w:t>
      </w:r>
      <w:r w:rsidR="00E57C37" w:rsidRPr="003124BE">
        <w:rPr>
          <w:color w:val="000000"/>
        </w:rPr>
        <w:t>.</w:t>
      </w:r>
    </w:p>
    <w:p w14:paraId="238A1C82" w14:textId="55468889" w:rsidR="00CB3EF4" w:rsidRPr="003124BE" w:rsidRDefault="00F2685F" w:rsidP="003F44E9">
      <w:pPr>
        <w:spacing w:line="480" w:lineRule="auto"/>
        <w:jc w:val="both"/>
        <w:outlineLvl w:val="0"/>
        <w:rPr>
          <w:b/>
          <w:color w:val="000000"/>
        </w:rPr>
      </w:pPr>
      <w:r w:rsidRPr="003124BE">
        <w:rPr>
          <w:i/>
          <w:color w:val="000000"/>
        </w:rPr>
        <w:t>Normalization</w:t>
      </w:r>
      <w:r w:rsidR="001F6DFD" w:rsidRPr="003124BE">
        <w:rPr>
          <w:i/>
          <w:color w:val="000000"/>
        </w:rPr>
        <w:t xml:space="preserve"> and pre</w:t>
      </w:r>
      <w:r w:rsidRPr="003124BE">
        <w:rPr>
          <w:i/>
          <w:color w:val="000000"/>
        </w:rPr>
        <w:t>-</w:t>
      </w:r>
      <w:r w:rsidR="001F6DFD" w:rsidRPr="003124BE">
        <w:rPr>
          <w:i/>
          <w:color w:val="000000"/>
        </w:rPr>
        <w:t>filtering</w:t>
      </w:r>
      <w:r w:rsidR="007039EB" w:rsidRPr="003124BE">
        <w:rPr>
          <w:i/>
          <w:color w:val="000000"/>
        </w:rPr>
        <w:t>:</w:t>
      </w:r>
      <w:r w:rsidR="00CB3EF4" w:rsidRPr="003124BE">
        <w:rPr>
          <w:b/>
          <w:color w:val="000000"/>
        </w:rPr>
        <w:t xml:space="preserve"> </w:t>
      </w:r>
      <w:r w:rsidR="00CB3EF4" w:rsidRPr="003124BE">
        <w:rPr>
          <w:color w:val="000000"/>
        </w:rPr>
        <w:t>The count data for the mRNA dataset was normalized to log2-counts per million (logCPM), similar to limma voom</w:t>
      </w:r>
      <w:r w:rsidRPr="003124BE">
        <w:rPr>
          <w:color w:val="000000"/>
        </w:rPr>
        <w:t xml:space="preserve"> </w:t>
      </w:r>
      <w:r w:rsidRPr="003124BE">
        <w:rPr>
          <w:color w:val="000000"/>
        </w:rPr>
        <w:fldChar w:fldCharType="begin"/>
      </w:r>
      <w:r w:rsidR="00C67F90">
        <w:rPr>
          <w:color w:val="000000"/>
        </w:rPr>
        <w:instrText xml:space="preserve"> ADDIN ZOTERO_ITEM CSL_CITATION {"citationID":"11ktf7misl","properties":{"formattedCitation":"[42]","plainCitation":"[42]"},"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3124BE">
        <w:rPr>
          <w:color w:val="000000"/>
        </w:rPr>
        <w:fldChar w:fldCharType="separate"/>
      </w:r>
      <w:r w:rsidR="00C67F90">
        <w:rPr>
          <w:noProof/>
          <w:color w:val="000000"/>
        </w:rPr>
        <w:t>[42]</w:t>
      </w:r>
      <w:r w:rsidRPr="003124BE">
        <w:rPr>
          <w:color w:val="000000"/>
        </w:rPr>
        <w:fldChar w:fldCharType="end"/>
      </w:r>
      <w:r w:rsidR="00CB3EF4" w:rsidRPr="003124BE">
        <w:rPr>
          <w:color w:val="000000"/>
        </w:rPr>
        <w:t>:</w:t>
      </w:r>
    </w:p>
    <w:p w14:paraId="0474669F" w14:textId="77777777" w:rsidR="00CB3EF4" w:rsidRPr="003124BE" w:rsidRDefault="00CB3EF4" w:rsidP="007039EB">
      <w:pPr>
        <w:spacing w:line="480" w:lineRule="auto"/>
        <w:jc w:val="center"/>
        <w:rPr>
          <w:color w:val="000000"/>
        </w:rPr>
      </w:pPr>
      <w:r w:rsidRPr="003124BE">
        <w:rPr>
          <w:i/>
          <w:noProof/>
          <w:color w:val="000000"/>
          <w:lang w:val="en-GB" w:eastAsia="en-GB"/>
        </w:rPr>
        <w:drawing>
          <wp:inline distT="0" distB="0" distL="0" distR="0" wp14:anchorId="6A2E6CD1" wp14:editId="1211715C">
            <wp:extent cx="1993900" cy="546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3900" cy="546100"/>
                    </a:xfrm>
                    <a:prstGeom prst="rect">
                      <a:avLst/>
                    </a:prstGeom>
                  </pic:spPr>
                </pic:pic>
              </a:graphicData>
            </a:graphic>
          </wp:inline>
        </w:drawing>
      </w:r>
    </w:p>
    <w:p w14:paraId="00918881" w14:textId="2B4DF1CF" w:rsidR="00CB3EF4" w:rsidRPr="003124BE" w:rsidRDefault="00CB3EF4" w:rsidP="003F44E9">
      <w:pPr>
        <w:spacing w:line="480" w:lineRule="auto"/>
        <w:jc w:val="both"/>
        <w:rPr>
          <w:color w:val="000000"/>
        </w:rPr>
      </w:pPr>
      <w:r w:rsidRPr="003124BE">
        <w:rPr>
          <w:color w:val="000000"/>
        </w:rPr>
        <w:t>After library size normalization, genes with counts less than 0 were removed. The PAM50 genes were also removed from the mRNA dataset prior to analyses. Similarly, the miRNA count data was normalized to logCPM and miRNA transcripts with counts</w:t>
      </w:r>
      <w:r w:rsidR="007039EB" w:rsidRPr="003124BE">
        <w:rPr>
          <w:color w:val="000000"/>
        </w:rPr>
        <w:t xml:space="preserve"> less than 0 were also removed.</w:t>
      </w:r>
    </w:p>
    <w:p w14:paraId="3DD9E955" w14:textId="77777777" w:rsidR="00CB3EF4" w:rsidRPr="003124BE" w:rsidRDefault="00CB3EF4" w:rsidP="003F44E9">
      <w:pPr>
        <w:spacing w:line="480" w:lineRule="auto"/>
        <w:jc w:val="both"/>
        <w:outlineLvl w:val="0"/>
        <w:rPr>
          <w:b/>
          <w:lang w:val="en-CA"/>
        </w:rPr>
      </w:pPr>
    </w:p>
    <w:p w14:paraId="175F1B8D" w14:textId="56EAFE52" w:rsidR="00F94303" w:rsidRPr="003124BE" w:rsidRDefault="000E1A79" w:rsidP="003F44E9">
      <w:pPr>
        <w:spacing w:line="480" w:lineRule="auto"/>
        <w:jc w:val="both"/>
        <w:rPr>
          <w:b/>
          <w:lang w:val="en-CA"/>
        </w:rPr>
      </w:pPr>
      <w:r w:rsidRPr="003124BE">
        <w:rPr>
          <w:b/>
          <w:lang w:val="en-CA"/>
        </w:rPr>
        <w:lastRenderedPageBreak/>
        <w:t xml:space="preserve">Asthma </w:t>
      </w:r>
      <w:r w:rsidR="00D870B1" w:rsidRPr="003124BE">
        <w:rPr>
          <w:b/>
          <w:lang w:val="en-CA"/>
        </w:rPr>
        <w:t>multi-</w:t>
      </w:r>
      <w:r w:rsidR="00E06337" w:rsidRPr="003124BE">
        <w:rPr>
          <w:b/>
          <w:lang w:val="en-CA"/>
        </w:rPr>
        <w:t>omics</w:t>
      </w:r>
      <w:r w:rsidRPr="003124BE">
        <w:rPr>
          <w:b/>
          <w:lang w:val="en-CA"/>
        </w:rPr>
        <w:t xml:space="preserve"> study</w:t>
      </w:r>
    </w:p>
    <w:p w14:paraId="65CACDCE" w14:textId="536F25AE" w:rsidR="00F94303" w:rsidRPr="003124BE" w:rsidRDefault="00CA5181" w:rsidP="003F44E9">
      <w:pPr>
        <w:spacing w:line="480" w:lineRule="auto"/>
        <w:jc w:val="both"/>
        <w:rPr>
          <w:lang w:val="en-CA"/>
        </w:rPr>
      </w:pPr>
      <w:r w:rsidRPr="003124BE">
        <w:rPr>
          <w:i/>
          <w:lang w:val="en-CA"/>
        </w:rPr>
        <w:t>D</w:t>
      </w:r>
      <w:r w:rsidR="00F94303" w:rsidRPr="003124BE">
        <w:rPr>
          <w:i/>
          <w:lang w:val="en-CA"/>
        </w:rPr>
        <w:t>atasets</w:t>
      </w:r>
      <w:r w:rsidR="00EF7854" w:rsidRPr="003124BE">
        <w:rPr>
          <w:i/>
          <w:lang w:val="en-CA"/>
        </w:rPr>
        <w:t xml:space="preserve"> </w:t>
      </w:r>
      <w:r w:rsidRPr="003124BE">
        <w:rPr>
          <w:i/>
          <w:lang w:val="en-CA"/>
        </w:rPr>
        <w:t>accession</w:t>
      </w:r>
      <w:r w:rsidR="003E41C6" w:rsidRPr="003124BE">
        <w:rPr>
          <w:i/>
          <w:lang w:val="en-CA"/>
        </w:rPr>
        <w:t>:</w:t>
      </w:r>
      <w:r w:rsidR="00F94303" w:rsidRPr="003124BE">
        <w:rPr>
          <w:lang w:val="en-CA"/>
        </w:rPr>
        <w:t xml:space="preserve"> Paired </w:t>
      </w:r>
      <w:r w:rsidR="00F94303" w:rsidRPr="003124BE">
        <w:t>blood samples were obtained from 14 asthmatic individuals undergoing allergen inhalation challenge as previously described</w:t>
      </w:r>
      <w:r w:rsidR="003E41C6" w:rsidRPr="003124BE">
        <w:t xml:space="preserve"> </w:t>
      </w:r>
      <w:r w:rsidR="00F94303" w:rsidRPr="003124BE">
        <w:fldChar w:fldCharType="begin"/>
      </w:r>
      <w:r w:rsidR="00C67F90">
        <w:instrText xml:space="preserve"> ADDIN ZOTERO_ITEM CSL_CITATION {"citationID":"m5qa74ud","properties":{"formattedCitation":"[43]","plainCitation":"[43]"},"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00F94303" w:rsidRPr="003124BE">
        <w:fldChar w:fldCharType="separate"/>
      </w:r>
      <w:r w:rsidR="00C67F90">
        <w:rPr>
          <w:rFonts w:eastAsia="Times New Roman"/>
        </w:rPr>
        <w:t>[43]</w:t>
      </w:r>
      <w:r w:rsidR="00F94303" w:rsidRPr="003124BE">
        <w:fldChar w:fldCharType="end"/>
      </w:r>
      <w:r w:rsidR="00F94303" w:rsidRPr="003124BE">
        <w:t>. Cell counts were obtained from a hematolyzer (percentage of Neutrophils, Lymphocytes, Monocytes, Eosinophils and Basophils) and DNA methylation analysis (percentage of T regulatory cells, T cells, B cells and Th17 cells). Gene expression profiling was performed using Affymetrix Human Gene 1.0 ST (GSE40240). Metabolite profiling was performed by Metabolon Inc. (Durham, North Carolina, USA). All asthma data have been published as part of previous studies</w:t>
      </w:r>
      <w:r w:rsidR="003E41C6" w:rsidRPr="003124BE">
        <w:t xml:space="preserve"> </w:t>
      </w:r>
      <w:r w:rsidR="00F94303" w:rsidRPr="003124BE">
        <w:fldChar w:fldCharType="begin"/>
      </w:r>
      <w:r w:rsidR="00C67F90">
        <w:instrText xml:space="preserve"> ADDIN ZOTERO_ITEM CSL_CITATION {"citationID":"2o18ods032","properties":{"formattedCitation":"[22,23]","plainCitation":"[22,23]"},"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F94303" w:rsidRPr="003124BE">
        <w:fldChar w:fldCharType="separate"/>
      </w:r>
      <w:r w:rsidR="00C67F90">
        <w:rPr>
          <w:rFonts w:eastAsia="Times New Roman"/>
        </w:rPr>
        <w:t>[22,23]</w:t>
      </w:r>
      <w:r w:rsidR="00F94303" w:rsidRPr="003124BE">
        <w:fldChar w:fldCharType="end"/>
      </w:r>
      <w:r w:rsidR="00F94303" w:rsidRPr="003124BE">
        <w:t xml:space="preserve">. </w:t>
      </w:r>
    </w:p>
    <w:p w14:paraId="7A18706C" w14:textId="22166ED6" w:rsidR="003C3EDA" w:rsidRPr="003124BE" w:rsidRDefault="00EF7854" w:rsidP="003E41C6">
      <w:pPr>
        <w:spacing w:line="480" w:lineRule="auto"/>
        <w:jc w:val="both"/>
        <w:rPr>
          <w:color w:val="000000"/>
        </w:rPr>
      </w:pPr>
      <w:r w:rsidRPr="003124BE">
        <w:rPr>
          <w:i/>
          <w:color w:val="000000"/>
        </w:rPr>
        <w:t>Normalization</w:t>
      </w:r>
      <w:r w:rsidR="003E41C6" w:rsidRPr="003124BE">
        <w:rPr>
          <w:i/>
          <w:color w:val="000000"/>
        </w:rPr>
        <w:t>:</w:t>
      </w:r>
      <w:r w:rsidR="00F94303" w:rsidRPr="003124BE">
        <w:rPr>
          <w:color w:val="000000"/>
        </w:rPr>
        <w:t xml:space="preserve"> </w:t>
      </w:r>
      <w:r w:rsidR="00F94303" w:rsidRPr="003124BE">
        <w:t>Microarray data was normalized using Robust MultiArray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9E3F91" w14:textId="4FB6BD68" w:rsidR="000F0BD1" w:rsidRPr="003124BE" w:rsidRDefault="000F0BD1" w:rsidP="009F4F06">
      <w:pPr>
        <w:spacing w:line="480" w:lineRule="auto"/>
        <w:jc w:val="both"/>
        <w:rPr>
          <w:color w:val="333333"/>
        </w:rPr>
      </w:pPr>
      <w:r w:rsidRPr="003124BE">
        <w:rPr>
          <w:i/>
          <w:color w:val="333333"/>
        </w:rPr>
        <w:t>Modular analysis</w:t>
      </w:r>
      <w:r w:rsidR="003E41C6" w:rsidRPr="003124BE">
        <w:rPr>
          <w:i/>
          <w:color w:val="333333"/>
        </w:rPr>
        <w:t>:</w:t>
      </w:r>
      <w:r w:rsidRPr="003124BE">
        <w:rPr>
          <w:color w:val="333333"/>
        </w:rPr>
        <w:t xml:space="preserve"> </w:t>
      </w:r>
      <w:r w:rsidR="007B0DA8" w:rsidRPr="003124BE">
        <w:rPr>
          <w:color w:val="333333"/>
        </w:rPr>
        <w:t>Eigengene summarization is a common approach</w:t>
      </w:r>
      <w:r w:rsidR="00AA022B" w:rsidRPr="003124BE">
        <w:rPr>
          <w:color w:val="333333"/>
        </w:rPr>
        <w:t xml:space="preserve"> to decompose a </w:t>
      </w:r>
      <w:r w:rsidR="00AA022B" w:rsidRPr="00F76BA8">
        <w:rPr>
          <w:i/>
          <w:color w:val="333333"/>
          <w:rPrChange w:id="562" w:author="Kim-Anh Lê Cao" w:date="2018-03-01T11:06:00Z">
            <w:rPr>
              <w:color w:val="333333"/>
            </w:rPr>
          </w:rPrChange>
        </w:rPr>
        <w:t xml:space="preserve">n </w:t>
      </w:r>
      <w:ins w:id="563" w:author="Kim-Anh Lê Cao" w:date="2018-03-01T11:06:00Z">
        <w:r w:rsidR="00F76BA8">
          <w:rPr>
            <w:color w:val="333333"/>
          </w:rPr>
          <w:t>x</w:t>
        </w:r>
      </w:ins>
      <w:del w:id="564" w:author="Kim-Anh Lê Cao" w:date="2018-03-01T11:06:00Z">
        <w:r w:rsidR="00AA022B" w:rsidRPr="003124BE" w:rsidDel="00F76BA8">
          <w:rPr>
            <w:color w:val="333333"/>
          </w:rPr>
          <w:delText>by</w:delText>
        </w:r>
      </w:del>
      <w:r w:rsidR="00AA022B" w:rsidRPr="003124BE">
        <w:rPr>
          <w:color w:val="333333"/>
        </w:rPr>
        <w:t xml:space="preserve"> </w:t>
      </w:r>
      <w:r w:rsidR="00AA022B" w:rsidRPr="00F76BA8">
        <w:rPr>
          <w:i/>
          <w:color w:val="333333"/>
          <w:rPrChange w:id="565" w:author="Kim-Anh Lê Cao" w:date="2018-03-01T11:06:00Z">
            <w:rPr>
              <w:color w:val="333333"/>
            </w:rPr>
          </w:rPrChange>
        </w:rPr>
        <w:t>p</w:t>
      </w:r>
      <w:r w:rsidR="00AA022B" w:rsidRPr="003124BE">
        <w:rPr>
          <w:color w:val="333333"/>
        </w:rPr>
        <w:t xml:space="preserve"> dataset (</w:t>
      </w:r>
      <w:r w:rsidR="007B0DA8" w:rsidRPr="003124BE">
        <w:rPr>
          <w:color w:val="333333"/>
        </w:rPr>
        <w:t xml:space="preserve">where </w:t>
      </w:r>
      <w:r w:rsidR="007B0DA8" w:rsidRPr="00F76BA8">
        <w:rPr>
          <w:i/>
          <w:color w:val="333333"/>
          <w:rPrChange w:id="566" w:author="Kim-Anh Lê Cao" w:date="2018-03-01T11:06:00Z">
            <w:rPr>
              <w:color w:val="333333"/>
            </w:rPr>
          </w:rPrChange>
        </w:rPr>
        <w:t>n</w:t>
      </w:r>
      <w:r w:rsidR="007B0DA8" w:rsidRPr="003124BE">
        <w:rPr>
          <w:color w:val="333333"/>
        </w:rPr>
        <w:t xml:space="preserve"> is the number of samples and </w:t>
      </w:r>
      <w:r w:rsidR="007B0DA8" w:rsidRPr="00F76BA8">
        <w:rPr>
          <w:i/>
          <w:color w:val="333333"/>
          <w:rPrChange w:id="567" w:author="Kim-Anh Lê Cao" w:date="2018-03-01T11:06:00Z">
            <w:rPr>
              <w:color w:val="333333"/>
            </w:rPr>
          </w:rPrChange>
        </w:rPr>
        <w:t>p</w:t>
      </w:r>
      <w:r w:rsidR="007B0DA8" w:rsidRPr="003124BE">
        <w:rPr>
          <w:color w:val="333333"/>
        </w:rPr>
        <w:t xml:space="preserve"> is the number of variables</w:t>
      </w:r>
      <w:r w:rsidR="00AA022B" w:rsidRPr="003124BE">
        <w:rPr>
          <w:color w:val="333333"/>
        </w:rPr>
        <w:t xml:space="preserve"> in a module), to a component (linear combination of all </w:t>
      </w:r>
      <w:r w:rsidR="00AA022B" w:rsidRPr="00F76BA8">
        <w:rPr>
          <w:i/>
          <w:color w:val="333333"/>
          <w:rPrChange w:id="568" w:author="Kim-Anh Lê Cao" w:date="2018-03-01T11:06:00Z">
            <w:rPr>
              <w:color w:val="333333"/>
            </w:rPr>
          </w:rPrChange>
        </w:rPr>
        <w:t>p</w:t>
      </w:r>
      <w:r w:rsidR="00AA022B" w:rsidRPr="003124BE">
        <w:rPr>
          <w:color w:val="333333"/>
        </w:rPr>
        <w:t xml:space="preserve"> variables) that represent</w:t>
      </w:r>
      <w:r w:rsidR="00FA6DE6" w:rsidRPr="003124BE">
        <w:rPr>
          <w:color w:val="333333"/>
        </w:rPr>
        <w:t xml:space="preserve">s the summarized expression of </w:t>
      </w:r>
      <w:r w:rsidR="00AA022B" w:rsidRPr="003124BE">
        <w:rPr>
          <w:color w:val="333333"/>
        </w:rPr>
        <w:t>genes in the module</w:t>
      </w:r>
      <w:r w:rsidR="00401B9A" w:rsidRPr="003124BE">
        <w:rPr>
          <w:color w:val="333333"/>
        </w:rPr>
        <w:t xml:space="preserve"> </w:t>
      </w:r>
      <w:r w:rsidR="00401B9A" w:rsidRPr="003124BE">
        <w:rPr>
          <w:color w:val="333333"/>
        </w:rPr>
        <w:fldChar w:fldCharType="begin"/>
      </w:r>
      <w:r w:rsidR="00C67F90">
        <w:rPr>
          <w:color w:val="333333"/>
        </w:rPr>
        <w:instrText xml:space="preserve"> ADDIN ZOTERO_ITEM CSL_CITATION {"citationID":"2g9c19rmcm","properties":{"formattedCitation":"[20]","plainCitation":"[20]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401B9A" w:rsidRPr="003124BE">
        <w:rPr>
          <w:color w:val="333333"/>
        </w:rPr>
        <w:fldChar w:fldCharType="separate"/>
      </w:r>
      <w:r w:rsidR="00C67F90">
        <w:rPr>
          <w:noProof/>
          <w:color w:val="333333"/>
        </w:rPr>
        <w:t>[20]</w:t>
      </w:r>
      <w:r w:rsidR="00401B9A" w:rsidRPr="003124BE">
        <w:rPr>
          <w:color w:val="333333"/>
        </w:rPr>
        <w:fldChar w:fldCharType="end"/>
      </w:r>
      <w:r w:rsidR="00AA022B" w:rsidRPr="003124BE">
        <w:rPr>
          <w:color w:val="333333"/>
        </w:rPr>
        <w:t>.</w:t>
      </w:r>
      <w:r w:rsidR="00213894" w:rsidRPr="003124BE">
        <w:rPr>
          <w:color w:val="333333"/>
        </w:rPr>
        <w:t xml:space="preserve"> For the asthma study, 15</w:t>
      </w:r>
      <w:r w:rsidR="001D354A" w:rsidRPr="003124BE">
        <w:rPr>
          <w:color w:val="333333"/>
        </w:rPr>
        <w:t xml:space="preserve">,683 genes </w:t>
      </w:r>
      <w:r w:rsidR="00401B9A" w:rsidRPr="003124BE">
        <w:rPr>
          <w:color w:val="333333"/>
        </w:rPr>
        <w:t>were reduced</w:t>
      </w:r>
      <w:r w:rsidR="00933A9E" w:rsidRPr="003124BE">
        <w:rPr>
          <w:color w:val="333333"/>
        </w:rPr>
        <w:t xml:space="preserve"> to 229 KEGG pathways</w:t>
      </w:r>
      <w:r w:rsidR="00401B9A" w:rsidRPr="003124BE">
        <w:rPr>
          <w:color w:val="333333"/>
        </w:rPr>
        <w:t xml:space="preserve"> and 292 metabolites were reduced to 60 metabolic pathways</w:t>
      </w:r>
      <w:r w:rsidR="00933A9E" w:rsidRPr="003124BE">
        <w:rPr>
          <w:color w:val="333333"/>
        </w:rPr>
        <w:t xml:space="preserve"> </w:t>
      </w:r>
      <w:r w:rsidR="00401B9A" w:rsidRPr="003124BE">
        <w:rPr>
          <w:color w:val="333333"/>
        </w:rPr>
        <w:t>using eigengene summarization.</w:t>
      </w:r>
    </w:p>
    <w:p w14:paraId="0AE5672F" w14:textId="470E51E3" w:rsidR="005702CC" w:rsidRPr="003124BE" w:rsidRDefault="005702CC" w:rsidP="009F24A1">
      <w:pPr>
        <w:spacing w:line="480" w:lineRule="auto"/>
        <w:jc w:val="both"/>
        <w:rPr>
          <w:color w:val="333333"/>
        </w:rPr>
      </w:pPr>
      <w:r w:rsidRPr="003124BE">
        <w:rPr>
          <w:i/>
          <w:color w:val="333333"/>
        </w:rPr>
        <w:t>Multilevel transformation</w:t>
      </w:r>
      <w:r w:rsidR="009F4F06" w:rsidRPr="003124BE">
        <w:rPr>
          <w:i/>
          <w:color w:val="333333"/>
        </w:rPr>
        <w:t>:</w:t>
      </w:r>
      <w:r w:rsidR="000F0BD1" w:rsidRPr="003124BE">
        <w:rPr>
          <w:color w:val="333333"/>
        </w:rPr>
        <w:t xml:space="preserve"> </w:t>
      </w:r>
      <w:r w:rsidR="00A50910" w:rsidRPr="003124BE">
        <w:rPr>
          <w:color w:val="333333"/>
        </w:rPr>
        <w:t xml:space="preserve">For multivariate analyses, </w:t>
      </w:r>
      <w:r w:rsidR="007557C1" w:rsidRPr="003124BE">
        <w:rPr>
          <w:color w:val="333333"/>
        </w:rPr>
        <w:t xml:space="preserve">A multilevel approach </w:t>
      </w:r>
      <w:r w:rsidR="008D3FD6" w:rsidRPr="003124BE">
        <w:rPr>
          <w:color w:val="333333"/>
        </w:rPr>
        <w:t>separates the within subject variation matrix (</w:t>
      </w:r>
      <w:r w:rsidR="008D3FD6" w:rsidRPr="003124BE">
        <w:rPr>
          <w:i/>
          <w:color w:val="333333"/>
        </w:rPr>
        <w:t>X</w:t>
      </w:r>
      <w:r w:rsidR="008D3FD6" w:rsidRPr="003124BE">
        <w:rPr>
          <w:i/>
          <w:color w:val="333333"/>
          <w:vertAlign w:val="subscript"/>
        </w:rPr>
        <w:t>w</w:t>
      </w:r>
      <w:r w:rsidR="008D3FD6" w:rsidRPr="003124BE">
        <w:rPr>
          <w:color w:val="333333"/>
        </w:rPr>
        <w:t>) and the between subject variation (</w:t>
      </w:r>
      <w:r w:rsidR="008D3FD6" w:rsidRPr="003124BE">
        <w:rPr>
          <w:i/>
          <w:color w:val="333333"/>
        </w:rPr>
        <w:t>X</w:t>
      </w:r>
      <w:r w:rsidR="008D3FD6" w:rsidRPr="003124BE">
        <w:rPr>
          <w:i/>
          <w:color w:val="333333"/>
          <w:vertAlign w:val="subscript"/>
        </w:rPr>
        <w:t>b</w:t>
      </w:r>
      <w:r w:rsidR="008D3FD6" w:rsidRPr="003124BE">
        <w:rPr>
          <w:color w:val="333333"/>
        </w:rPr>
        <w:t>) for a given dataset (</w:t>
      </w:r>
      <w:r w:rsidR="008D3FD6" w:rsidRPr="003124BE">
        <w:rPr>
          <w:i/>
          <w:color w:val="333333"/>
        </w:rPr>
        <w:t>X</w:t>
      </w:r>
      <w:r w:rsidR="008D3FD6" w:rsidRPr="003124BE">
        <w:rPr>
          <w:color w:val="333333"/>
        </w:rPr>
        <w:t xml:space="preserve">) </w:t>
      </w:r>
      <w:r w:rsidR="008D3FD6" w:rsidRPr="003124BE">
        <w:rPr>
          <w:color w:val="333333"/>
        </w:rPr>
        <w:fldChar w:fldCharType="begin"/>
      </w:r>
      <w:r w:rsidR="00C67F90">
        <w:rPr>
          <w:color w:val="333333"/>
        </w:rPr>
        <w:instrText xml:space="preserve"> ADDIN ZOTERO_ITEM CSL_CITATION {"citationID":"2b5om98h4d","properties":{"formattedCitation":"[44]","plainCitation":"[44]"},"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r w:rsidR="008D3FD6" w:rsidRPr="003124BE">
        <w:rPr>
          <w:color w:val="333333"/>
        </w:rPr>
        <w:fldChar w:fldCharType="separate"/>
      </w:r>
      <w:r w:rsidR="00C67F90">
        <w:rPr>
          <w:noProof/>
          <w:color w:val="333333"/>
        </w:rPr>
        <w:t>[44]</w:t>
      </w:r>
      <w:r w:rsidR="008D3FD6" w:rsidRPr="003124BE">
        <w:rPr>
          <w:color w:val="333333"/>
        </w:rPr>
        <w:fldChar w:fldCharType="end"/>
      </w:r>
      <w:r w:rsidR="008D3FD6" w:rsidRPr="003124BE">
        <w:rPr>
          <w:color w:val="333333"/>
        </w:rPr>
        <w:t xml:space="preserve">, ie. </w:t>
      </w:r>
      <w:r w:rsidR="008D3FD6" w:rsidRPr="003124BE">
        <w:rPr>
          <w:i/>
          <w:color w:val="333333"/>
        </w:rPr>
        <w:t>X = X</w:t>
      </w:r>
      <w:r w:rsidR="008D3FD6" w:rsidRPr="003124BE">
        <w:rPr>
          <w:i/>
          <w:color w:val="333333"/>
          <w:vertAlign w:val="subscript"/>
        </w:rPr>
        <w:t>w</w:t>
      </w:r>
      <w:r w:rsidR="008D3FD6" w:rsidRPr="003124BE">
        <w:rPr>
          <w:i/>
          <w:color w:val="333333"/>
        </w:rPr>
        <w:t xml:space="preserve"> + X</w:t>
      </w:r>
      <w:r w:rsidR="008D3FD6" w:rsidRPr="003124BE">
        <w:rPr>
          <w:i/>
          <w:color w:val="333333"/>
          <w:vertAlign w:val="subscript"/>
        </w:rPr>
        <w:t>b</w:t>
      </w:r>
      <w:r w:rsidR="008D3FD6" w:rsidRPr="003124BE">
        <w:rPr>
          <w:color w:val="333333"/>
        </w:rPr>
        <w:t>. In the case of a two-</w:t>
      </w:r>
      <w:r w:rsidR="003A0D2D" w:rsidRPr="003124BE">
        <w:rPr>
          <w:color w:val="333333"/>
        </w:rPr>
        <w:t>repeated measured</w:t>
      </w:r>
      <w:r w:rsidR="008D3FD6" w:rsidRPr="003124BE">
        <w:rPr>
          <w:color w:val="333333"/>
        </w:rPr>
        <w:t xml:space="preserve"> problem</w:t>
      </w:r>
      <w:r w:rsidR="003A0D2D" w:rsidRPr="003124BE">
        <w:rPr>
          <w:color w:val="333333"/>
        </w:rPr>
        <w:t xml:space="preserve"> (e.g. pre vs post challenge)</w:t>
      </w:r>
      <w:r w:rsidR="008D3FD6" w:rsidRPr="003124BE">
        <w:rPr>
          <w:color w:val="333333"/>
        </w:rPr>
        <w:t>, the within subject variation matrix is similar</w:t>
      </w:r>
      <w:r w:rsidR="00B44CB5" w:rsidRPr="003124BE">
        <w:rPr>
          <w:color w:val="333333"/>
        </w:rPr>
        <w:t xml:space="preserve"> to</w:t>
      </w:r>
      <w:r w:rsidR="008D3FD6" w:rsidRPr="003124BE">
        <w:rPr>
          <w:color w:val="333333"/>
        </w:rPr>
        <w:t xml:space="preserve"> </w:t>
      </w:r>
      <w:r w:rsidR="00A50910" w:rsidRPr="003124BE">
        <w:rPr>
          <w:color w:val="333333"/>
        </w:rPr>
        <w:t>calculat</w:t>
      </w:r>
      <w:r w:rsidR="00B44CB5" w:rsidRPr="003124BE">
        <w:rPr>
          <w:color w:val="333333"/>
        </w:rPr>
        <w:t>ing</w:t>
      </w:r>
      <w:r w:rsidR="008D3FD6" w:rsidRPr="003124BE">
        <w:rPr>
          <w:color w:val="333333"/>
        </w:rPr>
        <w:t xml:space="preserve"> the</w:t>
      </w:r>
      <w:r w:rsidR="00A50910" w:rsidRPr="003124BE">
        <w:rPr>
          <w:color w:val="333333"/>
        </w:rPr>
        <w:t xml:space="preserve"> net</w:t>
      </w:r>
      <w:r w:rsidR="008D3FD6" w:rsidRPr="003124BE">
        <w:rPr>
          <w:color w:val="333333"/>
        </w:rPr>
        <w:t xml:space="preserve"> difference </w:t>
      </w:r>
      <w:r w:rsidR="003A0D2D" w:rsidRPr="003124BE">
        <w:rPr>
          <w:color w:val="333333"/>
        </w:rPr>
        <w:t>for</w:t>
      </w:r>
      <w:r w:rsidR="00632E8A" w:rsidRPr="003124BE">
        <w:rPr>
          <w:color w:val="333333"/>
        </w:rPr>
        <w:t xml:space="preserve"> each individual </w:t>
      </w:r>
      <w:r w:rsidR="008D3FD6" w:rsidRPr="003124BE">
        <w:rPr>
          <w:color w:val="333333"/>
        </w:rPr>
        <w:lastRenderedPageBreak/>
        <w:t xml:space="preserve">between the data obtained </w:t>
      </w:r>
      <w:r w:rsidR="003A0D2D" w:rsidRPr="003124BE">
        <w:rPr>
          <w:color w:val="333333"/>
        </w:rPr>
        <w:t>for pre and post</w:t>
      </w:r>
      <w:r w:rsidR="00B44CB5" w:rsidRPr="003124BE">
        <w:rPr>
          <w:color w:val="333333"/>
        </w:rPr>
        <w:t xml:space="preserve"> challenge</w:t>
      </w:r>
      <w:r w:rsidR="008D3FD6" w:rsidRPr="003124BE">
        <w:rPr>
          <w:color w:val="333333"/>
        </w:rPr>
        <w:t xml:space="preserve">. </w:t>
      </w:r>
      <w:r w:rsidR="000174CF" w:rsidRPr="003124BE">
        <w:rPr>
          <w:color w:val="333333"/>
        </w:rPr>
        <w:t xml:space="preserve">For each </w:t>
      </w:r>
      <w:r w:rsidR="00E06337" w:rsidRPr="003124BE">
        <w:rPr>
          <w:color w:val="333333"/>
        </w:rPr>
        <w:t>omics</w:t>
      </w:r>
      <w:r w:rsidR="000174CF" w:rsidRPr="003124BE">
        <w:rPr>
          <w:color w:val="333333"/>
        </w:rPr>
        <w:t xml:space="preserve"> dataset, the within-subject variation matrix was extracted prior to applying DIABLO. </w:t>
      </w:r>
      <w:r w:rsidR="009046A9" w:rsidRPr="003124BE">
        <w:rPr>
          <w:color w:val="333333"/>
        </w:rPr>
        <w:t xml:space="preserve">In the asthma study, </w:t>
      </w:r>
      <w:r w:rsidR="000174CF" w:rsidRPr="003124BE">
        <w:rPr>
          <w:color w:val="333333"/>
        </w:rPr>
        <w:t xml:space="preserve">the multilevel approach (called </w:t>
      </w:r>
      <w:r w:rsidR="009046A9" w:rsidRPr="003124BE">
        <w:rPr>
          <w:color w:val="333333"/>
        </w:rPr>
        <w:t>variance decomposition step</w:t>
      </w:r>
      <w:r w:rsidR="000174CF" w:rsidRPr="003124BE">
        <w:rPr>
          <w:color w:val="333333"/>
        </w:rPr>
        <w:t>)</w:t>
      </w:r>
      <w:r w:rsidR="00401B9A" w:rsidRPr="003124BE">
        <w:rPr>
          <w:color w:val="333333"/>
        </w:rPr>
        <w:t xml:space="preserve"> was applied to the </w:t>
      </w:r>
      <w:r w:rsidR="00B44CB5" w:rsidRPr="003124BE">
        <w:rPr>
          <w:color w:val="333333"/>
        </w:rPr>
        <w:t xml:space="preserve">cell-type, </w:t>
      </w:r>
      <w:r w:rsidR="00401B9A" w:rsidRPr="003124BE">
        <w:rPr>
          <w:color w:val="333333"/>
        </w:rPr>
        <w:t>gene and metabolite module datasets.</w:t>
      </w:r>
    </w:p>
    <w:p w14:paraId="6EE6DF53" w14:textId="77777777" w:rsidR="00F94303" w:rsidRPr="003124BE"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3124BE" w:rsidRDefault="00F94303" w:rsidP="003F44E9">
      <w:pPr>
        <w:spacing w:line="480" w:lineRule="auto"/>
        <w:rPr>
          <w:color w:val="333333"/>
        </w:rPr>
      </w:pPr>
    </w:p>
    <w:p w14:paraId="6A0294D5" w14:textId="77777777" w:rsidR="00111339" w:rsidRPr="003124BE" w:rsidRDefault="00111339">
      <w:pPr>
        <w:rPr>
          <w:rFonts w:eastAsia="Times New Roman"/>
          <w:b/>
          <w:bCs/>
          <w:color w:val="333333"/>
        </w:rPr>
      </w:pPr>
      <w:r w:rsidRPr="003124BE">
        <w:rPr>
          <w:rFonts w:eastAsia="Times New Roman"/>
          <w:b/>
          <w:bCs/>
          <w:color w:val="333333"/>
        </w:rPr>
        <w:br w:type="page"/>
      </w:r>
    </w:p>
    <w:p w14:paraId="21A3B303" w14:textId="1D29DCA6" w:rsidR="00F94303" w:rsidRPr="003124BE"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3124BE">
        <w:rPr>
          <w:rFonts w:ascii="Times New Roman" w:eastAsia="Times New Roman" w:hAnsi="Times New Roman" w:cs="Times New Roman"/>
          <w:b/>
          <w:bCs/>
          <w:color w:val="333333"/>
          <w:sz w:val="24"/>
          <w:szCs w:val="24"/>
        </w:rPr>
        <w:lastRenderedPageBreak/>
        <w:t>Declarations</w:t>
      </w:r>
    </w:p>
    <w:p w14:paraId="5EB27F55" w14:textId="77777777" w:rsidR="002F4AD3" w:rsidRPr="003124BE" w:rsidRDefault="002F4AD3" w:rsidP="009F24A1">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Acknowledgements</w:t>
      </w:r>
    </w:p>
    <w:p w14:paraId="00CBC69C" w14:textId="2C73022C" w:rsidR="002F4AD3" w:rsidRPr="003124BE" w:rsidRDefault="002F4AD3" w:rsidP="009F24A1">
      <w:pPr>
        <w:numPr>
          <w:ilvl w:val="0"/>
          <w:numId w:val="2"/>
        </w:numPr>
        <w:shd w:val="clear" w:color="auto" w:fill="FFFFFF"/>
        <w:spacing w:line="480" w:lineRule="auto"/>
        <w:ind w:left="0"/>
        <w:rPr>
          <w:rFonts w:eastAsia="Times New Roman"/>
          <w:color w:val="333333"/>
        </w:rPr>
      </w:pPr>
      <w:r w:rsidRPr="003124BE">
        <w:rPr>
          <w:rFonts w:eastAsia="Times New Roman"/>
          <w:color w:val="333333"/>
        </w:rPr>
        <w:t xml:space="preserve">The authors would like to thank </w:t>
      </w:r>
      <w:del w:id="569" w:author="Kim-Anh Lê Cao" w:date="2018-03-01T11:07:00Z">
        <w:r w:rsidRPr="003124BE" w:rsidDel="0085226A">
          <w:rPr>
            <w:rFonts w:eastAsia="Times New Roman"/>
            <w:color w:val="333333"/>
          </w:rPr>
          <w:delText>Dr.</w:delText>
        </w:r>
      </w:del>
      <w:ins w:id="570" w:author="Kim-Anh Lê Cao" w:date="2018-03-01T11:07:00Z">
        <w:r w:rsidR="0085226A">
          <w:rPr>
            <w:rFonts w:eastAsia="Times New Roman"/>
            <w:color w:val="333333"/>
          </w:rPr>
          <w:t>Mr</w:t>
        </w:r>
      </w:ins>
      <w:r w:rsidRPr="003124BE">
        <w:rPr>
          <w:rFonts w:eastAsia="Times New Roman"/>
          <w:color w:val="333333"/>
        </w:rPr>
        <w:t xml:space="preserve"> Kevin Chang (University of Auckland) for some preliminary exploratory analyses of the breast cancer </w:t>
      </w:r>
      <w:r w:rsidR="001E1EFC" w:rsidRPr="003124BE">
        <w:rPr>
          <w:rFonts w:eastAsia="Times New Roman"/>
          <w:color w:val="333333"/>
        </w:rPr>
        <w:t>dataset</w:t>
      </w:r>
      <w:r w:rsidRPr="003124BE">
        <w:rPr>
          <w:rFonts w:eastAsia="Times New Roman"/>
          <w:color w:val="333333"/>
        </w:rPr>
        <w:t xml:space="preserve">. We would also like to thank </w:t>
      </w:r>
      <w:del w:id="571" w:author="Kim-Anh Lê Cao" w:date="2018-03-01T11:07:00Z">
        <w:r w:rsidRPr="003124BE" w:rsidDel="0085226A">
          <w:rPr>
            <w:rFonts w:eastAsia="Times New Roman"/>
            <w:color w:val="333333"/>
          </w:rPr>
          <w:delText>Mr.</w:delText>
        </w:r>
      </w:del>
      <w:ins w:id="572" w:author="Kim-Anh Lê Cao" w:date="2018-03-01T11:07:00Z">
        <w:r w:rsidR="0085226A">
          <w:rPr>
            <w:rFonts w:eastAsia="Times New Roman"/>
            <w:color w:val="333333"/>
          </w:rPr>
          <w:t>Dr</w:t>
        </w:r>
      </w:ins>
      <w:r w:rsidRPr="003124BE">
        <w:rPr>
          <w:rFonts w:eastAsia="Times New Roman"/>
          <w:color w:val="333333"/>
        </w:rPr>
        <w:t xml:space="preserve"> Chao Liu</w:t>
      </w:r>
      <w:r w:rsidR="00E939F6" w:rsidRPr="003124BE">
        <w:rPr>
          <w:rFonts w:eastAsia="Times New Roman"/>
          <w:color w:val="333333"/>
        </w:rPr>
        <w:t xml:space="preserve"> (University of Queensland)</w:t>
      </w:r>
      <w:r w:rsidRPr="003124BE">
        <w:rPr>
          <w:rFonts w:eastAsia="Times New Roman"/>
          <w:color w:val="333333"/>
        </w:rPr>
        <w:t xml:space="preserve"> for </w:t>
      </w:r>
      <w:r w:rsidR="007B2730" w:rsidRPr="003124BE">
        <w:rPr>
          <w:rFonts w:eastAsia="Times New Roman"/>
          <w:color w:val="333333"/>
        </w:rPr>
        <w:t xml:space="preserve">obtaining the PAM50 </w:t>
      </w:r>
      <w:r w:rsidR="00A44428" w:rsidRPr="003124BE">
        <w:rPr>
          <w:rFonts w:eastAsia="Times New Roman"/>
          <w:color w:val="333333"/>
        </w:rPr>
        <w:t>phenotypic information</w:t>
      </w:r>
      <w:r w:rsidR="007B2730" w:rsidRPr="003124BE">
        <w:rPr>
          <w:rFonts w:eastAsia="Times New Roman"/>
          <w:color w:val="333333"/>
        </w:rPr>
        <w:t xml:space="preserve"> for the TCGA datasets.</w:t>
      </w:r>
    </w:p>
    <w:p w14:paraId="185D761F" w14:textId="77777777" w:rsidR="00130885" w:rsidRPr="003124BE" w:rsidRDefault="00130885" w:rsidP="009F24A1">
      <w:pPr>
        <w:shd w:val="clear" w:color="auto" w:fill="FFFFFF"/>
        <w:spacing w:line="480" w:lineRule="auto"/>
        <w:rPr>
          <w:rFonts w:eastAsia="Times New Roman"/>
          <w:color w:val="333333"/>
        </w:rPr>
      </w:pPr>
    </w:p>
    <w:p w14:paraId="318A898B" w14:textId="77777777" w:rsidR="00F94303" w:rsidRPr="003124BE" w:rsidRDefault="00F94303" w:rsidP="003F44E9">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Competing interests</w:t>
      </w:r>
    </w:p>
    <w:p w14:paraId="6BE918FB" w14:textId="2FEB8848" w:rsidR="000D3416" w:rsidRPr="003124BE" w:rsidRDefault="000D3416" w:rsidP="009F24A1">
      <w:pPr>
        <w:shd w:val="clear" w:color="auto" w:fill="FFFFFF"/>
        <w:spacing w:line="480" w:lineRule="auto"/>
        <w:rPr>
          <w:rFonts w:eastAsia="Times New Roman"/>
          <w:color w:val="333333"/>
        </w:rPr>
      </w:pPr>
      <w:r w:rsidRPr="003124BE">
        <w:rPr>
          <w:rFonts w:eastAsia="Times New Roman"/>
          <w:color w:val="333333"/>
        </w:rPr>
        <w:t>The authors declare no competing interests.</w:t>
      </w:r>
    </w:p>
    <w:p w14:paraId="2D18EA91" w14:textId="77777777" w:rsidR="000D3416" w:rsidRPr="003124BE" w:rsidRDefault="000D3416" w:rsidP="009F24A1">
      <w:pPr>
        <w:shd w:val="clear" w:color="auto" w:fill="FFFFFF"/>
        <w:spacing w:line="480" w:lineRule="auto"/>
        <w:rPr>
          <w:rFonts w:eastAsia="Times New Roman"/>
          <w:color w:val="333333"/>
        </w:rPr>
      </w:pPr>
    </w:p>
    <w:p w14:paraId="2ACB67CC" w14:textId="77777777" w:rsidR="00F94303" w:rsidRPr="003124BE" w:rsidRDefault="00F94303" w:rsidP="003F44E9">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Funding</w:t>
      </w:r>
    </w:p>
    <w:p w14:paraId="60FDC002" w14:textId="6F54A51A" w:rsidR="000D3416" w:rsidRPr="003124BE" w:rsidRDefault="00BE0A92" w:rsidP="009F24A1">
      <w:pPr>
        <w:shd w:val="clear" w:color="auto" w:fill="FFFFFF"/>
        <w:spacing w:line="480" w:lineRule="auto"/>
        <w:rPr>
          <w:rFonts w:eastAsia="Times New Roman"/>
          <w:color w:val="333333"/>
        </w:rPr>
      </w:pPr>
      <w:r w:rsidRPr="003124BE">
        <w:t>AS is the recipient of the Canadian Institutes of Health Research Doctoral Award – Frederick Banting and Charles Best Canada Graduate Scholarship</w:t>
      </w:r>
      <w:r w:rsidR="002F4AD3" w:rsidRPr="003124BE">
        <w:t xml:space="preserve"> and the Michael Smith Foreign Study Supplement award</w:t>
      </w:r>
      <w:r w:rsidRPr="003124BE">
        <w:t>.</w:t>
      </w:r>
      <w:r w:rsidR="002F4AD3" w:rsidRPr="003124BE">
        <w:t xml:space="preserve"> </w:t>
      </w:r>
      <w:r w:rsidR="000D3416" w:rsidRPr="003124BE">
        <w:t xml:space="preserve">KALC </w:t>
      </w:r>
      <w:del w:id="573" w:author="Kim-Anh Lê Cao" w:date="2018-03-01T11:07:00Z">
        <w:r w:rsidR="000D3416" w:rsidRPr="003124BE" w:rsidDel="0085226A">
          <w:delText xml:space="preserve">was </w:delText>
        </w:r>
      </w:del>
      <w:ins w:id="574" w:author="Kim-Anh Lê Cao" w:date="2018-03-01T11:07:00Z">
        <w:r w:rsidR="0085226A">
          <w:t>is</w:t>
        </w:r>
        <w:r w:rsidR="0085226A" w:rsidRPr="003124BE">
          <w:t xml:space="preserve"> </w:t>
        </w:r>
      </w:ins>
      <w:r w:rsidR="000D3416" w:rsidRPr="003124BE">
        <w:t>supported in part by the National Health and Medical Research Council (NHMRC) Career Development fellowship (</w:t>
      </w:r>
      <w:r w:rsidR="00CA6D41" w:rsidRPr="003124BE">
        <w:t>GNT</w:t>
      </w:r>
      <w:r w:rsidR="000D3416" w:rsidRPr="003124BE">
        <w:t>1087415).</w:t>
      </w:r>
    </w:p>
    <w:p w14:paraId="5C906567" w14:textId="77777777" w:rsidR="000D3416" w:rsidRPr="003124BE"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3124BE" w:rsidRDefault="00F94303" w:rsidP="003F44E9">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Authors' contributions</w:t>
      </w:r>
    </w:p>
    <w:p w14:paraId="7D8C2D5B" w14:textId="3D0E90FB" w:rsidR="00AB139F" w:rsidRPr="003124BE" w:rsidRDefault="00AB139F" w:rsidP="009F24A1">
      <w:pPr>
        <w:numPr>
          <w:ilvl w:val="0"/>
          <w:numId w:val="2"/>
        </w:numPr>
        <w:shd w:val="clear" w:color="auto" w:fill="FFFFFF"/>
        <w:spacing w:line="480" w:lineRule="auto"/>
        <w:ind w:left="0"/>
        <w:jc w:val="both"/>
        <w:rPr>
          <w:rFonts w:eastAsia="Times New Roman"/>
          <w:color w:val="333333"/>
        </w:rPr>
      </w:pPr>
      <w:r w:rsidRPr="003124BE">
        <w:rPr>
          <w:rFonts w:eastAsia="Times New Roman"/>
          <w:color w:val="333333"/>
        </w:rPr>
        <w:t>AS performed the data pre-processing, the statistical analyses and developed the DIABLO method. BG implemented the R script</w:t>
      </w:r>
      <w:r w:rsidR="00366CEE" w:rsidRPr="003124BE">
        <w:rPr>
          <w:rFonts w:eastAsia="Times New Roman"/>
          <w:color w:val="333333"/>
        </w:rPr>
        <w:t>s</w:t>
      </w:r>
      <w:r w:rsidRPr="003124BE">
        <w:rPr>
          <w:rFonts w:eastAsia="Times New Roman"/>
          <w:color w:val="333333"/>
        </w:rPr>
        <w:t xml:space="preserve"> for DIABLO and graphical outputs, CPS performed the gene enrichment analyses, MV implemented the circos plots, FR and BG implemented the R scripts in mix</w:t>
      </w:r>
      <w:r w:rsidR="00E06337" w:rsidRPr="003124BE">
        <w:rPr>
          <w:rFonts w:eastAsia="Times New Roman"/>
          <w:color w:val="333333"/>
        </w:rPr>
        <w:t>Omics</w:t>
      </w:r>
      <w:r w:rsidRPr="003124BE">
        <w:rPr>
          <w:rFonts w:eastAsia="Times New Roman"/>
          <w:color w:val="333333"/>
        </w:rPr>
        <w:t xml:space="preserve"> along with the S3 functions, </w:t>
      </w:r>
      <w:r w:rsidR="00C85319" w:rsidRPr="003124BE">
        <w:rPr>
          <w:rFonts w:eastAsia="Times New Roman"/>
          <w:color w:val="333333"/>
        </w:rPr>
        <w:t>SJT supervised AS</w:t>
      </w:r>
      <w:r w:rsidR="00BE785D" w:rsidRPr="003124BE">
        <w:rPr>
          <w:rFonts w:eastAsia="Times New Roman"/>
          <w:color w:val="333333"/>
        </w:rPr>
        <w:t xml:space="preserve"> and participated in the design of the study. </w:t>
      </w:r>
      <w:r w:rsidRPr="003124BE">
        <w:rPr>
          <w:rFonts w:eastAsia="Times New Roman"/>
          <w:color w:val="333333"/>
        </w:rPr>
        <w:t xml:space="preserve">KALC supervised AS, BG, MV and FR, participated in the development of </w:t>
      </w:r>
      <w:r w:rsidRPr="003124BE">
        <w:rPr>
          <w:rFonts w:eastAsia="Times New Roman"/>
          <w:color w:val="333333"/>
        </w:rPr>
        <w:lastRenderedPageBreak/>
        <w:t>the DIABLO method and provided statistical advice. AS and KALC edited the manuscript, with editorial input from SJT and CPS.</w:t>
      </w:r>
    </w:p>
    <w:p w14:paraId="0DF2B851" w14:textId="77777777" w:rsidR="00CA7089" w:rsidRPr="003124BE" w:rsidRDefault="00CA7089" w:rsidP="009F24A1">
      <w:pPr>
        <w:shd w:val="clear" w:color="auto" w:fill="FFFFFF"/>
        <w:spacing w:line="480" w:lineRule="auto"/>
        <w:rPr>
          <w:rFonts w:eastAsia="Times New Roman"/>
          <w:color w:val="333333"/>
        </w:rPr>
      </w:pPr>
    </w:p>
    <w:p w14:paraId="4305B362" w14:textId="77777777" w:rsidR="00E51E58" w:rsidRPr="003124BE" w:rsidRDefault="00E51E58">
      <w:r w:rsidRPr="003124BE">
        <w:br w:type="page"/>
      </w:r>
    </w:p>
    <w:p w14:paraId="7D84F87F" w14:textId="090940C0" w:rsidR="00E33D36" w:rsidRPr="003124BE" w:rsidRDefault="00E33D36" w:rsidP="003F44E9">
      <w:pPr>
        <w:spacing w:line="480" w:lineRule="auto"/>
      </w:pPr>
      <w:r w:rsidRPr="003124BE">
        <w:rPr>
          <w:b/>
          <w:color w:val="333333"/>
        </w:rPr>
        <w:lastRenderedPageBreak/>
        <w:t>Figure captions</w:t>
      </w:r>
    </w:p>
    <w:p w14:paraId="270E61BE" w14:textId="77777777" w:rsidR="00143516" w:rsidRPr="003124BE" w:rsidRDefault="00143516">
      <w:pPr>
        <w:rPr>
          <w:color w:val="333333"/>
        </w:rPr>
      </w:pPr>
    </w:p>
    <w:p w14:paraId="5CE20FDA" w14:textId="18D09851" w:rsidR="00E33D36" w:rsidRPr="003124BE" w:rsidRDefault="00E33D36">
      <w:pPr>
        <w:rPr>
          <w:color w:val="333333"/>
        </w:rPr>
      </w:pPr>
    </w:p>
    <w:p w14:paraId="16AD3657" w14:textId="5E1A1665" w:rsidR="00860DB3" w:rsidRPr="003124BE" w:rsidRDefault="00860DB3">
      <w:pPr>
        <w:rPr>
          <w:color w:val="333333"/>
        </w:rPr>
      </w:pPr>
      <w:r w:rsidRPr="003124BE">
        <w:rPr>
          <w:color w:val="333333"/>
        </w:rPr>
        <w:br w:type="page"/>
      </w:r>
    </w:p>
    <w:p w14:paraId="1158A408" w14:textId="77777777" w:rsidR="00F94303" w:rsidRPr="003124BE" w:rsidRDefault="00F94303" w:rsidP="00F94303">
      <w:pPr>
        <w:pStyle w:val="NormalWeb"/>
        <w:shd w:val="clear" w:color="auto" w:fill="FFFFFF"/>
        <w:spacing w:before="0" w:beforeAutospacing="0" w:after="360" w:afterAutospacing="0" w:line="375" w:lineRule="atLeast"/>
        <w:rPr>
          <w:b/>
          <w:color w:val="333333"/>
        </w:rPr>
      </w:pPr>
      <w:commentRangeStart w:id="575"/>
      <w:r w:rsidRPr="003124BE">
        <w:rPr>
          <w:b/>
          <w:color w:val="333333"/>
        </w:rPr>
        <w:lastRenderedPageBreak/>
        <w:t>References</w:t>
      </w:r>
      <w:commentRangeEnd w:id="575"/>
      <w:r w:rsidR="00860DB3" w:rsidRPr="003124BE">
        <w:rPr>
          <w:rStyle w:val="CommentReference"/>
          <w:rFonts w:eastAsiaTheme="minorEastAsia"/>
          <w:sz w:val="24"/>
          <w:szCs w:val="24"/>
        </w:rPr>
        <w:commentReference w:id="575"/>
      </w:r>
    </w:p>
    <w:p w14:paraId="2A73CA75" w14:textId="77777777" w:rsidR="00E91D52" w:rsidRPr="00E91D52" w:rsidRDefault="00E71DDE" w:rsidP="00E91D52">
      <w:pPr>
        <w:pStyle w:val="Bibliography"/>
        <w:rPr>
          <w:rFonts w:ascii="Times New Roman" w:hAnsi="Times New Roman" w:cs="Times New Roman"/>
        </w:rPr>
      </w:pPr>
      <w:r w:rsidRPr="003124BE">
        <w:rPr>
          <w:color w:val="333333"/>
        </w:rPr>
        <w:fldChar w:fldCharType="begin"/>
      </w:r>
      <w:r w:rsidR="0001647F" w:rsidRPr="003124BE">
        <w:rPr>
          <w:color w:val="333333"/>
        </w:rPr>
        <w:instrText xml:space="preserve"> ADDIN ZOTERO_BIBL {"custom":[]} CSL_BIBLIOGRAPHY </w:instrText>
      </w:r>
      <w:r w:rsidRPr="003124BE">
        <w:rPr>
          <w:color w:val="333333"/>
        </w:rPr>
        <w:fldChar w:fldCharType="separate"/>
      </w:r>
      <w:r w:rsidR="00E91D52" w:rsidRPr="00E91D52">
        <w:rPr>
          <w:rFonts w:ascii="Times New Roman" w:hAnsi="Times New Roman" w:cs="Times New Roman"/>
        </w:rPr>
        <w:t>1. Angione C, Conway M, Lió P. Multiplex methods provide effective integration of multi-omic data in genome-scale models. BMC Bioinformatics [Internet]. 2016 [cited 2016 Mar 11];17. Available from: http://www.biomedcentral.com/1471-2105/17/S4/83</w:t>
      </w:r>
    </w:p>
    <w:p w14:paraId="372AA480"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 Ritchie MD, Holzinger ER, Li R, Pendergrass SA, Kim D. Methods of integrating data to uncover genotype–phenotype interactions. Nat Rev Genet [Internet]. 2015 [cited 2015 Jul 10];16:85–97. Available from: http://www.nature.com/doifinder/10.1038/nrg3868</w:t>
      </w:r>
    </w:p>
    <w:p w14:paraId="79F58C9A"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3. Yugi K, Kubota H, Hatano A, Kuroda S. Trans-Omics: How To Reconstruct Biochemical Networks Across Multiple ‘Omic’ Layers. Trends Biotechnol [Internet]. 2016 [cited 2018 Feb 21];34:276–90. Available from: http://linkinghub.elsevier.com/retrieve/pii/S0167779915002735</w:t>
      </w:r>
    </w:p>
    <w:p w14:paraId="5C1FE26F"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4.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t>
      </w:r>
    </w:p>
    <w:p w14:paraId="4E3EAB25"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 xml:space="preserve">5. Kim D, Li R, Dudek SM, Ritchie MD. ATHENA: Identifying interactions between different levels of genomic data associated with cancer clinical outcomes using grammatical evolution neural network. BioData Min. 2013;6:23. </w:t>
      </w:r>
    </w:p>
    <w:p w14:paraId="553876B8"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6. Wang B, Mezlini AM, Demir F, Fiume M, Tu Z, Brudno M, et al. Similarity network fusion for aggregating data types on a genomic scale. Nat Methods [Internet]. 2014 [cited 2016 Jan 19];11:333–7. Available from: http://www.nature.com/doifinder/10.1038/nmeth.2810</w:t>
      </w:r>
    </w:p>
    <w:p w14:paraId="722F473C"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7. FDA-NIH Biomarker Working Group. BEST (Biomarkers, EndpointsS, and other Tools) Resource [Internet]. Maryland: Food and Drug Administration (US)/National Institutes of Health (US); 2016. Available from: http://www.ncbi.nlm.nih.gov/books/NBK326791/</w:t>
      </w:r>
    </w:p>
    <w:p w14:paraId="1ACCB333"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8. Bersanelli M, Mosca E, Remondini D, Giampieri E, Sala C, Castellani G, et al. Methods for the integration of multi-omics data: mathematical aspects. BMC Bioinformatics [Internet]. 2016 [cited 2016 May 8];17. Available from: http://www.biomedcentral.com/1471-2105/17/S2/15</w:t>
      </w:r>
    </w:p>
    <w:p w14:paraId="3A035C4E"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9. Meng C, Zeleznik OA, Thallinger GG, Kuster B, Gholami AM, Culhane AC. Dimension reduction techniques for the integrative analysis of multi-omics data. Brief Bioinform [Internet]. 2016 [cited 2018 Feb 21];17:628–41. Available from: https://academic.oup.com/bib/article-lookup/doi/10.1093/bib/bbv108</w:t>
      </w:r>
    </w:p>
    <w:p w14:paraId="2DF8FFB1"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10. Huang S, Chaudhary K, Garmire LX. More Is Better: Recent Progress in Multi-Omics Data Integration Methods. Front Genet [Internet]. 2017 [cited 2018 Feb 21];8. Available from: http://journal.frontiersin.org/article/10.3389/fgene.2017.00084/full</w:t>
      </w:r>
    </w:p>
    <w:p w14:paraId="4475FD98"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 xml:space="preserve">11. Rohart F, Gautier B, Singh A, Cao K-AL. mixOmics: An R package for ‘omics feature selection and multiple data integration. PLOS Comput Biol [Internet]. 2017 [cited 2018 Jan </w:t>
      </w:r>
      <w:r w:rsidRPr="00E91D52">
        <w:rPr>
          <w:rFonts w:ascii="Times New Roman" w:hAnsi="Times New Roman" w:cs="Times New Roman"/>
        </w:rPr>
        <w:lastRenderedPageBreak/>
        <w:t>29];13:e1005752. Available from: http://journals.plos.org/ploscompbiol/article?id=10.1371/journal.pcbi.1005752</w:t>
      </w:r>
    </w:p>
    <w:p w14:paraId="7D8E9751"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12. Günther O, Chen V, Freue GC, Balshaw R, Tebbutt S, Hollander Z, et al. A computational pipeline for the development of multi-marker bio-signature panels and ensemble classifiers. 2012 [cited 2016 Jan 19];13:326. Available from: http://summit.sfu.ca/item/13303</w:t>
      </w:r>
    </w:p>
    <w:p w14:paraId="624FFC3B"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13. Aben N, Vis DJ, Michaut M, Wessels LFA. TANDEM: a two-stage approach to maximize interpretability of drug response models based on multiple molecular data types. Bioinformatics [Internet]. 2016 [cited 2017 Aug 2];32:i413–20. Available from: https://academic.oup.com/bioinformatics/article-lookup/doi/10.1093/bioinformatics/btw449</w:t>
      </w:r>
    </w:p>
    <w:p w14:paraId="318C3C60"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14. Ma S, Ren J, Fenyö D. Breast cancer prognostics using multi-omics data. AMIA Summits Transl Sci Proc [Internet]. 2016 [cited 2017 May 30];2016:52. Available from: https://www.ncbi.nlm.nih.gov/pmc/articles/PMC5001766/</w:t>
      </w:r>
    </w:p>
    <w:p w14:paraId="6BF4F9A7"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 xml:space="preserve">15. Wold H. Estimation of Principal Components and Related Models by Iterative Least squares. Multivar Anal. 1966;391–420. </w:t>
      </w:r>
    </w:p>
    <w:p w14:paraId="301A6026"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16. Lê Cao K-A, Boitard S, Besse P. Sparse PLS discriminant analysis: biologically relevant feature selection and graphical displays for multiclass problems. BMC Bioinformatics [Internet]. 2011 [cited 2015 Jul 15];12:253. Available from: http://www.biomedcentral.com/1471-2105/12/253/</w:t>
      </w:r>
    </w:p>
    <w:p w14:paraId="7EE75B9B"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17. Tenenhaus A, Philippe C, Guillemot V, Le Cao K-A, Grill J, Frouin V. Variable selection for generalized canonical correlation analysis. Biostatistics [Internet]. 2014 [cited 2015 Jul 15];15:569–83. Available from: http://biostatistics.oxfordjournals.org/cgi/doi/10.1093/biostatistics/kxu001</w:t>
      </w:r>
    </w:p>
    <w:p w14:paraId="0CB2464B"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18.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t>
      </w:r>
    </w:p>
    <w:p w14:paraId="2E3F5DD3"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19. Lee HK, Hsu AK, Sajdak J, Qin J, Pavlidis P. Coexpression analysis of human genes across many microarray data sets. Genome Res [Internet]. 2004 [cited 2016 Mar 30];14:1085–1094. Available from: http://genome.cshlp.org/content/14/6/1085.short</w:t>
      </w:r>
    </w:p>
    <w:p w14:paraId="4FFF326E"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20. Langfelder P, Horvath S. WGCNA: an R package for weighted correlation network analysis. BMC Bioinformatics [Internet]. 2008 [cited 2016 Apr 4];9:559. Available from: http://www.biomedcentral.com/1471-2105/9/559</w:t>
      </w:r>
    </w:p>
    <w:p w14:paraId="0C3E8A71"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21. The TCGA Research Network. The Cancer Genome Atlas [Internet]. Available from: http://cancergenome.nih.gov/</w:t>
      </w:r>
    </w:p>
    <w:p w14:paraId="5651DAC7"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 xml:space="preserve">22. Singh A, Yamamoto M, Kam SHY, Ruan J, Gauvreau GM, O’Byrne PM, et al. Gene-metabolite expression in blood can discriminate allergen-induced isolated early from dual </w:t>
      </w:r>
      <w:r w:rsidRPr="00E91D52">
        <w:rPr>
          <w:rFonts w:ascii="Times New Roman" w:hAnsi="Times New Roman" w:cs="Times New Roman"/>
        </w:rPr>
        <w:lastRenderedPageBreak/>
        <w:t>asthmatic responses. Hsu Y-H, editor. PLoS ONE [Internet]. 2013 [cited 2015 Jul 18];8:e67907. Available from: http://dx.plos.org/10.1371/journal.pone.0067907</w:t>
      </w:r>
    </w:p>
    <w:p w14:paraId="1D42FA4F"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23.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t>
      </w:r>
    </w:p>
    <w:p w14:paraId="2D895F66"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24. Lock EF, Hoadley KA, Marron JS, Nobel AB. Joint and individual variation explained (JIVE) for integrated analysis of multiple data types. Ann Appl Stat [Internet]. 2013 [cited 2018 Jan 24];7:523–42. Available from: http://projecteuclid.org/euclid.aoas/1365527209</w:t>
      </w:r>
    </w:p>
    <w:p w14:paraId="0A1D9676"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25. Liberzon A, Birger C, Thorvaldsdóttir H, Ghandi M, Mesirov JP, Tamayo P. The Molecular Signatures Database Hallmark Gene Set Collection. Cell Syst [Internet]. 2015 [cited 2018 Jan 30];1:417–25. Available from: http://linkinghub.elsevier.com/retrieve/pii/S2405471215002185</w:t>
      </w:r>
    </w:p>
    <w:p w14:paraId="2C21EE82"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26. Xie B, Ding Q, Han H, Wu D. miRCancer: a microRNA-cancer association database constructed by text mining on literature. Bioinformatics [Internet]. 2013 [cited 2018 Jan 30];29:638–44. Available from: https://academic.oup.com/bioinformatics/article-lookup/doi/10.1093/bioinformatics/btt014</w:t>
      </w:r>
    </w:p>
    <w:p w14:paraId="2CC7A933"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27. Hamosh A. Online Mendelian Inheritance in Man (OMIM), a knowledgebase of human genes and genetic disorders. Nucleic Acids Res [Internet]. 2004 [cited 2018 Jan 30];33:D514–7. Available from: https://academic.oup.com/nar/article-lookup/doi/10.1093/nar/gki033</w:t>
      </w:r>
    </w:p>
    <w:p w14:paraId="02B2D74F"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28. Chung I-F, Chen C-Y, Su S-C, Li C-Y, Wu K-J, Wang H-W, et al. DriverDBv2: a database for human cancer driver gene research. Nucleic Acids Res [Internet]. 2016 [cited 2018 Jan 30];44:D975–9. Available from: https://academic.oup.com/nar/article-lookup/doi/10.1093/nar/gkv1314</w:t>
      </w:r>
    </w:p>
    <w:p w14:paraId="21FA93A5"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29. Liquet B, Lê Cao K-A, Hocini H, Thiébaut R. A novel approach for biomarker selection and the integration of repeated measures experiments from two assays. BMC Bioinformatics [Internet]. 2012 [cited 2015 Jul 18];13:325. Available from: http://www.biomedcentral.com/1471-2105/13/325/</w:t>
      </w:r>
    </w:p>
    <w:p w14:paraId="24FEDF49"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30. Allahyar A, de Ridder J. FERAL: network-based classifier with application to breast cancer outcome prediction. Bioinformatics [Internet]. 2015 [cited 2018 Feb 1];31:i311–9. Available from: https://academic.oup.com/bioinformatics/article-lookup/doi/10.1093/bioinformatics/btv255</w:t>
      </w:r>
    </w:p>
    <w:p w14:paraId="60C8C2CB"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31. Cun Y, Fröhlich H. Network and data integration for biomarker signature discovery via network smoothed t-statistics. Boccaletti S, editor. PLoS ONE [Internet]. 2013 [cited 2017 May 30];8:e73074. Available from: http://dx.plos.org/10.1371/journal.pone.0073074</w:t>
      </w:r>
    </w:p>
    <w:p w14:paraId="10E5C655"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32. Sokolov A, Carlin DE, Paull EO, Baertsch R, Stuart JM. Pathway-based genomics prediction using generalized elastic net. PLoS Comput Biol [Internet]. 2016 [cited 2017 May 30];12:e1004790. Available from: http://journals.plos.org/ploscompbiol/article?id=10.1371/journal.pcbi.1004790</w:t>
      </w:r>
    </w:p>
    <w:p w14:paraId="59F66386"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lastRenderedPageBreak/>
        <w:t>33. Wang TJ. Assessing the Role of Circulating, Genetic, and Imaging Biomarkers in Cardiovascular Risk Prediction. Circulation [Internet]. 2011 [cited 2018 Feb 23];123:551–65. Available from: http://circ.ahajournals.org/cgi/doi/10.1161/CIRCULATIONAHA.109.912568</w:t>
      </w:r>
    </w:p>
    <w:p w14:paraId="5C54F1CE"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34. Johnson WE, Li C, Rabinovic A. Adjusting batch effects in microarray expression data using empirical Bayes methods. Biostatistics [Internet]. 2007 [cited 2016 May 12];8:118–27. Available from: http://biostatistics.oxfordjournals.org/cgi/doi/10.1093/biostatistics/kxj037</w:t>
      </w:r>
    </w:p>
    <w:p w14:paraId="41CD5BC7"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35. Parker HS, Corrada Bravo H, Leek JT. Removing batch effects for prediction problems with frozen surrogate variable analysis. PeerJ [Internet]. 2014 [cited 2016 May 12];2:e561. Available from: https://peerj.com/articles/561</w:t>
      </w:r>
    </w:p>
    <w:p w14:paraId="7E46C95D"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36. R Core Team. R: A Language and Environment for Statistical Computing [Internet]. Vienna, Austria: R Foundation for Statistical Computing; 2015. Available from: https://www.R-project.org/</w:t>
      </w:r>
    </w:p>
    <w:p w14:paraId="7CA80073"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 xml:space="preserve">37. Tibshirani R. Regression shrinkage and selection via the lasso. J R Stat Soc Ser B Methodol. 1996;58:267–88. </w:t>
      </w:r>
    </w:p>
    <w:p w14:paraId="54262BCB"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38. Le Cao K-A, Gonzalez I, Dejean S. integrOmics: an R package to unravel relationships between two omics datasets. Bioinformatics [Internet]. 2009 [cited 2016 Apr 3];25:2855–6. Available from: http://bioinformatics.oxfordjournals.org/cgi/doi/10.1093/bioinformatics/btp515</w:t>
      </w:r>
    </w:p>
    <w:p w14:paraId="576AF9DD"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39. González I, Lê Cao K-A, Davis MJ, Déjean S. Visualising associations between paired ‘omics’ data sets. BioData Min [Internet]. 2012 [cited 2015 Jul 15];5:1–23. Available from: http://link.springer.com/article/10.1186/1756-0381-5-19</w:t>
      </w:r>
    </w:p>
    <w:p w14:paraId="3E007B70"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40. Godard P, van Eyll J. Pathway analysis from lists of microRNAs: common pitfalls and alternative strategy. Nucleic Acids Res [Internet]. 2015 [cited 2016 May 25];43:3490–7. Available from: http://nar.oxfordjournals.org/lookup/doi/10.1093/nar/gkv249</w:t>
      </w:r>
    </w:p>
    <w:p w14:paraId="338C3D99"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41.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t>
      </w:r>
    </w:p>
    <w:p w14:paraId="2623DC1E"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42. Law CW, Chen Y, Shi W, Smyth GK. Voom: precision weights unlock linear model analysis tools for RNA-seq read counts. Genome Biol [Internet]. 2014 [cited 2016 Mar 2];15:R29. Available from: http://www.biomedcentral.com/content/pdf/gb-2014-15-2-r29.pdf</w:t>
      </w:r>
    </w:p>
    <w:p w14:paraId="48C033F4"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43. Singh A, Cohen Freue GV, Oosthuizen JL, Kam SHY, Ruan J, Takhar MK, et al. Plasma proteomics can discriminate isolated early from dual responses in asthmatic individuals undergoing an allergen inhalation challenge. PROTEOMICS - Clin Appl [Internet]. 2012 [cited 2016 Mar 2];6:476–85. Available from: http://doi.wiley.com/10.1002/prca.201200013</w:t>
      </w:r>
    </w:p>
    <w:p w14:paraId="1095F54E" w14:textId="77777777" w:rsidR="00E91D52" w:rsidRPr="00E91D52" w:rsidRDefault="00E91D52" w:rsidP="00E91D52">
      <w:pPr>
        <w:pStyle w:val="Bibliography"/>
        <w:rPr>
          <w:rFonts w:ascii="Times New Roman" w:hAnsi="Times New Roman" w:cs="Times New Roman"/>
        </w:rPr>
      </w:pPr>
      <w:r w:rsidRPr="00E91D52">
        <w:rPr>
          <w:rFonts w:ascii="Times New Roman" w:hAnsi="Times New Roman" w:cs="Times New Roman"/>
        </w:rPr>
        <w:t>44. Westerhuis JA, van Velzen EJJ, Hoefsloot HCJ, Smilde AK. Multivariate paired data analysis: multilevel PLSDA versus OPLSDA. Metabolomics [Internet]. 2010 [cited 2016 Jul 27];6:119–28. Available from: http://link.springer.com/10.1007/s11306-009-0185-z</w:t>
      </w:r>
    </w:p>
    <w:p w14:paraId="6ECA274D" w14:textId="66069FC5" w:rsidR="00F94303" w:rsidRPr="0089171B" w:rsidRDefault="00E71DDE" w:rsidP="00F94303">
      <w:pPr>
        <w:pStyle w:val="NormalWeb"/>
        <w:shd w:val="clear" w:color="auto" w:fill="FFFFFF"/>
        <w:spacing w:before="0" w:beforeAutospacing="0" w:after="360" w:afterAutospacing="0" w:line="375" w:lineRule="atLeast"/>
        <w:rPr>
          <w:color w:val="333333"/>
        </w:rPr>
      </w:pPr>
      <w:r w:rsidRPr="003124BE">
        <w:rPr>
          <w:color w:val="333333"/>
        </w:rPr>
        <w:lastRenderedPageBreak/>
        <w:fldChar w:fldCharType="end"/>
      </w:r>
    </w:p>
    <w:sectPr w:rsidR="00F94303" w:rsidRPr="0089171B" w:rsidSect="005759F3">
      <w:footerReference w:type="even" r:id="rId19"/>
      <w:footerReference w:type="default" r:id="rId20"/>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mrit" w:date="2018-02-22T08:08:00Z" w:initials="AS">
    <w:p w14:paraId="1685296E" w14:textId="62AB6C60" w:rsidR="002D4817" w:rsidRDefault="002D4817">
      <w:pPr>
        <w:pStyle w:val="CommentText"/>
      </w:pPr>
      <w:r>
        <w:rPr>
          <w:rStyle w:val="CommentReference"/>
        </w:rPr>
        <w:annotationRef/>
      </w:r>
      <w:r>
        <w:t>Target Journal: Nature Methods</w:t>
      </w:r>
    </w:p>
  </w:comment>
  <w:comment w:id="1" w:author="Amrit" w:date="2018-01-21T19:48:00Z" w:initials="AS">
    <w:p w14:paraId="1D52D9B4" w14:textId="7C654755" w:rsidR="002D4817" w:rsidRPr="00860DB3" w:rsidRDefault="002D4817"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unreferenced abstract (typically 150 words)</w:t>
      </w:r>
    </w:p>
    <w:p w14:paraId="24AD415F" w14:textId="77777777" w:rsidR="002D4817" w:rsidRDefault="002D4817">
      <w:pPr>
        <w:pStyle w:val="CommentText"/>
      </w:pPr>
    </w:p>
    <w:p w14:paraId="41DAB3D9" w14:textId="68B0A301" w:rsidR="002D4817" w:rsidRDefault="002D4817">
      <w:pPr>
        <w:pStyle w:val="CommentText"/>
      </w:pPr>
      <w:r>
        <w:t>currently: 94 words</w:t>
      </w:r>
    </w:p>
    <w:p w14:paraId="58CF6CC4" w14:textId="77777777" w:rsidR="002D4817" w:rsidRDefault="002D4817">
      <w:pPr>
        <w:pStyle w:val="CommentText"/>
      </w:pPr>
    </w:p>
    <w:p w14:paraId="7F83519B" w14:textId="53848613" w:rsidR="002D4817" w:rsidRDefault="002D4817">
      <w:pPr>
        <w:pStyle w:val="CommentText"/>
      </w:pPr>
      <w:r>
        <w:t>WHAT is the journal you are aiming for? Which guidelines are you mentioning?</w:t>
      </w:r>
    </w:p>
  </w:comment>
  <w:comment w:id="2" w:author="Kim-Anh Lê Cao" w:date="2018-02-16T09:37:00Z" w:initials="KA">
    <w:p w14:paraId="1FE45315" w14:textId="7151AC4F" w:rsidR="002D4817" w:rsidRDefault="002D4817">
      <w:pPr>
        <w:pStyle w:val="CommentText"/>
      </w:pPr>
      <w:r>
        <w:rPr>
          <w:rStyle w:val="CommentReference"/>
        </w:rPr>
        <w:annotationRef/>
      </w:r>
      <w:r>
        <w:t xml:space="preserve">Have another go, but we will have to go through several layers. I can read in between the lines and see where we are weak </w:t>
      </w:r>
      <w:r>
        <w:sym w:font="Wingdings" w:char="F04A"/>
      </w:r>
      <w:r>
        <w:t xml:space="preserve"> One way is not to mention the prediction so upfront. What is our major aim here? a multi-omicss signature of interest to generate novel bio hypotheses about a biological system.</w:t>
      </w:r>
    </w:p>
    <w:p w14:paraId="1B283387" w14:textId="309EC435" w:rsidR="002D4817" w:rsidRDefault="002D4817">
      <w:pPr>
        <w:pStyle w:val="CommentText"/>
      </w:pPr>
      <w:r>
        <w:t>Focus on:</w:t>
      </w:r>
    </w:p>
    <w:p w14:paraId="04FCC488" w14:textId="145CBADD" w:rsidR="002D4817" w:rsidRDefault="002D4817">
      <w:pPr>
        <w:pStyle w:val="CommentText"/>
      </w:pPr>
      <w:r>
        <w:t>-what we aim for and what we achieve</w:t>
      </w:r>
    </w:p>
    <w:p w14:paraId="286DB8F1" w14:textId="4C4D9A0D" w:rsidR="002D4817" w:rsidRDefault="002D4817">
      <w:pPr>
        <w:pStyle w:val="CommentText"/>
      </w:pPr>
      <w:r>
        <w:t>-what are the advantage of DIABLO compared to others</w:t>
      </w:r>
    </w:p>
    <w:p w14:paraId="0169A0E1" w14:textId="0FCC40C8" w:rsidR="002D4817" w:rsidRDefault="002D4817">
      <w:pPr>
        <w:pStyle w:val="CommentText"/>
      </w:pPr>
      <w:r>
        <w:t>-who it benefits (so far ok)</w:t>
      </w:r>
    </w:p>
    <w:p w14:paraId="7CAA5F66" w14:textId="076EAA4A" w:rsidR="002D4817" w:rsidRDefault="002D4817">
      <w:pPr>
        <w:pStyle w:val="CommentText"/>
      </w:pPr>
      <w:r>
        <w:t>-what we provide (ok)</w:t>
      </w:r>
    </w:p>
    <w:p w14:paraId="32EAE96F" w14:textId="77777777" w:rsidR="002D4817" w:rsidRDefault="002D4817">
      <w:pPr>
        <w:pStyle w:val="CommentText"/>
      </w:pPr>
    </w:p>
    <w:p w14:paraId="32C71986" w14:textId="657E2FFB" w:rsidR="002D4817" w:rsidRDefault="002D4817">
      <w:pPr>
        <w:pStyle w:val="CommentText"/>
      </w:pPr>
      <w:r>
        <w:t xml:space="preserve">Amrit, I’ll get back to this abstract last. </w:t>
      </w:r>
    </w:p>
    <w:p w14:paraId="734701EF" w14:textId="20349139" w:rsidR="002D4817" w:rsidRPr="001B4AAA" w:rsidRDefault="002D4817">
      <w:pPr>
        <w:pStyle w:val="CommentText"/>
        <w:rPr>
          <w:b/>
        </w:rPr>
      </w:pPr>
    </w:p>
  </w:comment>
  <w:comment w:id="29" w:author="Amrit" w:date="2018-02-09T14:39:00Z" w:initials="AS">
    <w:p w14:paraId="507CF48B" w14:textId="77777777" w:rsidR="002D4817" w:rsidRDefault="002D4817" w:rsidP="0030261D">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main text (excluding abstract, online Methods, references and figure legends) is 2,500 - 3500 words</w:t>
      </w:r>
    </w:p>
    <w:p w14:paraId="54E83F44" w14:textId="6CD009DD" w:rsidR="002D4817" w:rsidRDefault="002D4817">
      <w:pPr>
        <w:pStyle w:val="CommentText"/>
      </w:pPr>
    </w:p>
  </w:comment>
  <w:comment w:id="30" w:author="Amrit" w:date="2018-02-22T13:05:00Z" w:initials="AS">
    <w:p w14:paraId="0115B480" w14:textId="52ACBF70" w:rsidR="002D4817" w:rsidRDefault="002D4817">
      <w:pPr>
        <w:pStyle w:val="CommentText"/>
      </w:pPr>
      <w:r>
        <w:rPr>
          <w:rStyle w:val="CommentReference"/>
        </w:rPr>
        <w:annotationRef/>
      </w:r>
      <w:r>
        <w:t>Using convention for figures for Nature methods:</w:t>
      </w:r>
    </w:p>
    <w:p w14:paraId="7EFDE7E7" w14:textId="7BCB3436" w:rsidR="002D4817" w:rsidRDefault="002D4817">
      <w:pPr>
        <w:pStyle w:val="CommentText"/>
      </w:pPr>
      <w:r>
        <w:t>Fig. 1</w:t>
      </w:r>
    </w:p>
    <w:p w14:paraId="5E9C628D" w14:textId="366D3DF3" w:rsidR="002D4817" w:rsidRDefault="002D4817">
      <w:pPr>
        <w:pStyle w:val="CommentText"/>
      </w:pPr>
      <w:r>
        <w:t>Supplementary Fig. 1</w:t>
      </w:r>
    </w:p>
  </w:comment>
  <w:comment w:id="31" w:author="Amrit" w:date="2018-02-22T19:20:00Z" w:initials="AS">
    <w:p w14:paraId="593227BB" w14:textId="2D20C718" w:rsidR="002D4817" w:rsidRDefault="002D4817" w:rsidP="00A83904">
      <w:pPr>
        <w:pStyle w:val="CommentText"/>
      </w:pPr>
      <w:r>
        <w:rPr>
          <w:rStyle w:val="CommentReference"/>
        </w:rPr>
        <w:annotationRef/>
      </w:r>
      <w:r>
        <w:t>Kim-Anh</w:t>
      </w:r>
    </w:p>
    <w:p w14:paraId="6FA74924" w14:textId="742B273E" w:rsidR="002D4817" w:rsidRDefault="002D4817" w:rsidP="00A83904">
      <w:pPr>
        <w:pStyle w:val="CommentText"/>
      </w:pPr>
      <w:r>
        <w:t>- Define what a biomarker is (see rk in discussion)</w:t>
      </w:r>
    </w:p>
    <w:p w14:paraId="20485685" w14:textId="5EE4BD8F" w:rsidR="002D4817" w:rsidRPr="00E76DF2" w:rsidRDefault="002D4817" w:rsidP="00A83904">
      <w:pPr>
        <w:pStyle w:val="CommentText"/>
      </w:pPr>
      <w:r>
        <w:t>- Should you add a short sentence about the fact that we deal with a large number of variables, small number of samples and thus our statistical power is limited? and that integrating  different types of data in an optimal manner may circumvent this? (i.e. the discussion from the N-priniciple) … up to you.</w:t>
      </w:r>
    </w:p>
    <w:p w14:paraId="05D3DE0A" w14:textId="77777777" w:rsidR="002D4817" w:rsidRDefault="002D4817" w:rsidP="00A83904">
      <w:pPr>
        <w:pStyle w:val="CommentText"/>
      </w:pPr>
    </w:p>
    <w:p w14:paraId="420F0646" w14:textId="09CB5334" w:rsidR="002D4817" w:rsidRPr="004A7956" w:rsidRDefault="002D4817" w:rsidP="00A83904">
      <w:pPr>
        <w:pStyle w:val="CommentText"/>
        <w:rPr>
          <w:b/>
        </w:rPr>
      </w:pPr>
      <w:r w:rsidRPr="004A7956">
        <w:rPr>
          <w:b/>
        </w:rPr>
        <w:t>Both points added in one sentence at the end of the first paragraph. Keeping it short!</w:t>
      </w:r>
    </w:p>
    <w:p w14:paraId="49CFAA49" w14:textId="77777777" w:rsidR="002D4817" w:rsidRDefault="002D4817" w:rsidP="00A83904">
      <w:pPr>
        <w:pStyle w:val="CommentText"/>
      </w:pPr>
    </w:p>
    <w:p w14:paraId="3ACA314C" w14:textId="4ED65455" w:rsidR="002D4817" w:rsidRDefault="002D4817" w:rsidP="00A83904">
      <w:pPr>
        <w:pStyle w:val="CommentText"/>
      </w:pPr>
      <w:r>
        <w:t>- I d like you to mention at the end that we performed a thorough simulation study plus analysed 6 multi omic studies in cancer and asthma as a ‘wow’ factor. It should also appear in the abstract, put a note</w:t>
      </w:r>
    </w:p>
  </w:comment>
  <w:comment w:id="32" w:author="Kim-Anh Lê Cao" w:date="2018-02-28T08:00:00Z" w:initials="KA">
    <w:p w14:paraId="6C9126A8" w14:textId="52E2C59F" w:rsidR="002D4817" w:rsidRDefault="002D4817">
      <w:pPr>
        <w:pStyle w:val="CommentText"/>
      </w:pPr>
      <w:r>
        <w:rPr>
          <w:rStyle w:val="CommentReference"/>
        </w:rPr>
        <w:annotationRef/>
      </w:r>
      <w:r>
        <w:t>I will shorten this intro later to include the small n big p problem (which, by the way, shouldn’t be mentioned as n &lt;&lt;p if you don’t define what n and p are!</w:t>
      </w:r>
    </w:p>
  </w:comment>
  <w:comment w:id="33" w:author="Kim-Anh Lê Cao" w:date="2018-03-02T08:25:00Z" w:initials="KA">
    <w:p w14:paraId="02D4F2BF" w14:textId="00341DF7" w:rsidR="003D389B" w:rsidRDefault="003D389B">
      <w:pPr>
        <w:pStyle w:val="CommentText"/>
      </w:pPr>
      <w:r>
        <w:rPr>
          <w:rStyle w:val="CommentReference"/>
        </w:rPr>
        <w:annotationRef/>
      </w:r>
      <w:r>
        <w:t>I did not like th first sentence, perhaps it is too long with too much info? pls fix if that is not right.</w:t>
      </w:r>
    </w:p>
  </w:comment>
  <w:comment w:id="37" w:author="Kim-Anh Lê Cao" w:date="2018-03-02T08:26:00Z" w:initials="KA">
    <w:p w14:paraId="09834F41" w14:textId="11A359EF" w:rsidR="003D389B" w:rsidRDefault="003D389B">
      <w:pPr>
        <w:pStyle w:val="CommentText"/>
      </w:pPr>
      <w:r>
        <w:rPr>
          <w:rStyle w:val="CommentReference"/>
        </w:rPr>
        <w:annotationRef/>
      </w:r>
      <w:r>
        <w:t>removed loss of info since you  say interactions are missed already.</w:t>
      </w:r>
    </w:p>
  </w:comment>
  <w:comment w:id="79" w:author="Kim-Anh Lê Cao" w:date="2018-02-28T07:56:00Z" w:initials="KA">
    <w:p w14:paraId="0496A7D6" w14:textId="3243F747" w:rsidR="002D4817" w:rsidRDefault="002D4817">
      <w:pPr>
        <w:pStyle w:val="CommentText"/>
      </w:pPr>
      <w:r>
        <w:rPr>
          <w:rStyle w:val="CommentReference"/>
        </w:rPr>
        <w:annotationRef/>
      </w:r>
      <w:r>
        <w:t>assessed? evaluated? investigated? explore seems a weak task</w:t>
      </w:r>
    </w:p>
  </w:comment>
  <w:comment w:id="134" w:author="Amrit" w:date="2018-02-22T15:36:00Z" w:initials="AS">
    <w:p w14:paraId="13B3E41A" w14:textId="77777777" w:rsidR="009A57BE" w:rsidRDefault="009A57BE" w:rsidP="009A57BE">
      <w:pPr>
        <w:pStyle w:val="CommentText"/>
      </w:pPr>
      <w:r>
        <w:rPr>
          <w:rStyle w:val="CommentReference"/>
        </w:rPr>
        <w:annotationRef/>
      </w:r>
      <w:r>
        <w:t>Both panel and signature were being used: I decided to stick to panel everywhere.</w:t>
      </w:r>
    </w:p>
  </w:comment>
  <w:comment w:id="142" w:author="Amrit" w:date="2018-02-22T15:36:00Z" w:initials="AS">
    <w:p w14:paraId="6CA37317" w14:textId="0550DDA3" w:rsidR="002D4817" w:rsidRDefault="002D4817">
      <w:pPr>
        <w:pStyle w:val="CommentText"/>
      </w:pPr>
      <w:r>
        <w:rPr>
          <w:rStyle w:val="CommentReference"/>
        </w:rPr>
        <w:annotationRef/>
      </w:r>
      <w:r>
        <w:t>Both panel and signature were being used: I decided to stick to panel everywhere.</w:t>
      </w:r>
    </w:p>
  </w:comment>
  <w:comment w:id="148" w:author="Kim-Anh Lê Cao" w:date="2018-02-22T10:52:00Z" w:initials="KA">
    <w:p w14:paraId="1E98D41E" w14:textId="776DA48C" w:rsidR="002D4817" w:rsidRDefault="002D4817">
      <w:pPr>
        <w:pStyle w:val="CommentText"/>
      </w:pPr>
      <w:r>
        <w:rPr>
          <w:rStyle w:val="CommentReference"/>
        </w:rPr>
        <w:annotationRef/>
      </w:r>
      <w:r>
        <w:t xml:space="preserve">this is much better but I may have another go later on </w:t>
      </w:r>
      <w:r>
        <w:sym w:font="Wingdings" w:char="F04A"/>
      </w:r>
    </w:p>
  </w:comment>
  <w:comment w:id="149" w:author="Kim-Anh Lê Cao" w:date="2018-02-27T13:55:00Z" w:initials="KA">
    <w:p w14:paraId="60DC36E7" w14:textId="3A690494" w:rsidR="002D4817" w:rsidRDefault="002D4817">
      <w:pPr>
        <w:pStyle w:val="CommentText"/>
      </w:pPr>
      <w:r>
        <w:rPr>
          <w:rStyle w:val="CommentReference"/>
        </w:rPr>
        <w:annotationRef/>
      </w:r>
      <w:r>
        <w:t>After many unsuccessful trials, I decided that a table would do, especially if you focus only on the variable selection step (I suggest you move RandomForest to variable selection). See a draft in the ppt slide 2. It will make it easier to refer to either a package or paper via a reference. I put some written comments directly on the slides.</w:t>
      </w:r>
    </w:p>
  </w:comment>
  <w:comment w:id="150" w:author="Amrit" w:date="2018-02-11T17:55:00Z" w:initials="AS">
    <w:p w14:paraId="54D9A24B" w14:textId="77777777" w:rsidR="002D4817" w:rsidRDefault="002D4817" w:rsidP="003F60BC">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Results section usually contains a general description of the method followed by its validation</w:t>
      </w:r>
    </w:p>
    <w:p w14:paraId="59BF69A6" w14:textId="1F44FBEB" w:rsidR="002D4817" w:rsidRDefault="002D4817">
      <w:pPr>
        <w:pStyle w:val="CommentText"/>
      </w:pPr>
    </w:p>
  </w:comment>
  <w:comment w:id="154" w:author="Amrit" w:date="2018-02-22T11:17:00Z" w:initials="AS">
    <w:p w14:paraId="7631220A" w14:textId="09D906E6" w:rsidR="002D4817" w:rsidRDefault="002D4817">
      <w:pPr>
        <w:pStyle w:val="CommentText"/>
      </w:pPr>
      <w:r>
        <w:rPr>
          <w:rStyle w:val="CommentReference"/>
        </w:rPr>
        <w:annotationRef/>
      </w:r>
      <w:r>
        <w:t>Might need re-wording</w:t>
      </w:r>
    </w:p>
  </w:comment>
  <w:comment w:id="155" w:author="Kim-Anh Lê Cao" w:date="2018-03-01T10:54:00Z" w:initials="KA">
    <w:p w14:paraId="4B28831A" w14:textId="21F119E9" w:rsidR="002D4817" w:rsidRDefault="002D4817">
      <w:pPr>
        <w:pStyle w:val="CommentText"/>
      </w:pPr>
      <w:r>
        <w:rPr>
          <w:rStyle w:val="CommentReference"/>
        </w:rPr>
        <w:annotationRef/>
      </w:r>
      <w:r>
        <w:t>how’s that? I’ll read it through again.</w:t>
      </w:r>
    </w:p>
  </w:comment>
  <w:comment w:id="158" w:author="Kim-Anh Lê Cao" w:date="2018-02-16T10:34:00Z" w:initials="KA">
    <w:p w14:paraId="6D3208FA" w14:textId="7AC3B2DE" w:rsidR="002D4817" w:rsidRDefault="002D4817">
      <w:pPr>
        <w:pStyle w:val="CommentText"/>
      </w:pPr>
      <w:r>
        <w:rPr>
          <w:rStyle w:val="CommentReference"/>
        </w:rPr>
        <w:annotationRef/>
      </w:r>
      <w:r>
        <w:t>it is not clear why 90 from the caption, even after I started to add the # of variables simulated per category.</w:t>
      </w:r>
    </w:p>
    <w:p w14:paraId="3FE4E191" w14:textId="00BC96D4" w:rsidR="002D4817" w:rsidRPr="00DB12BB" w:rsidRDefault="002D4817">
      <w:pPr>
        <w:pStyle w:val="CommentText"/>
        <w:rPr>
          <w:b/>
        </w:rPr>
      </w:pPr>
      <w:r w:rsidRPr="00DB12BB">
        <w:rPr>
          <w:b/>
        </w:rPr>
        <w:t>modified</w:t>
      </w:r>
    </w:p>
  </w:comment>
  <w:comment w:id="159" w:author="Kim-Anh Lê Cao" w:date="2018-02-22T10:36:00Z" w:initials="KA">
    <w:p w14:paraId="5B49B4AD" w14:textId="77777777" w:rsidR="002D4817" w:rsidRDefault="002D4817" w:rsidP="00DB12BB">
      <w:pPr>
        <w:pStyle w:val="CommentText"/>
      </w:pPr>
      <w:r>
        <w:rPr>
          <w:rStyle w:val="CommentReference"/>
        </w:rPr>
        <w:annotationRef/>
      </w:r>
      <w:r>
        <w:t>put all details about the simulation in the sup. If people simply look at the figure caption they should be able to work it out. The only thing you need to explain is the Full / Null design and ensemble / concatenation.</w:t>
      </w:r>
    </w:p>
    <w:p w14:paraId="35A53268" w14:textId="77777777" w:rsidR="002D4817" w:rsidRDefault="002D4817" w:rsidP="00DB12BB">
      <w:pPr>
        <w:pStyle w:val="CommentText"/>
      </w:pPr>
    </w:p>
  </w:comment>
  <w:comment w:id="160" w:author="Kim-Anh Lê Cao" w:date="2018-02-22T10:36:00Z" w:initials="KA">
    <w:p w14:paraId="7DE0D715" w14:textId="77777777" w:rsidR="002D4817" w:rsidRDefault="002D4817" w:rsidP="00DB12BB">
      <w:pPr>
        <w:pStyle w:val="CommentText"/>
      </w:pPr>
      <w:r>
        <w:rPr>
          <w:rStyle w:val="CommentReference"/>
        </w:rPr>
        <w:annotationRef/>
      </w:r>
      <w:r>
        <w:t>put all details about the simulation in the sup. If people simply look at the figure caption they should be able to work it out. The only thing you need to explain is the Full / Null design and ensemble / concatenation.</w:t>
      </w:r>
    </w:p>
    <w:p w14:paraId="35A8397D" w14:textId="64C9F301" w:rsidR="002D4817" w:rsidRPr="00DB12BB" w:rsidRDefault="002D4817" w:rsidP="00DB12BB">
      <w:pPr>
        <w:pStyle w:val="CommentText"/>
        <w:rPr>
          <w:b/>
        </w:rPr>
      </w:pPr>
      <w:r>
        <w:rPr>
          <w:b/>
        </w:rPr>
        <w:t>Are you sure we shouldnt include number of samples and number of variables simulated for each type? And that we selected 30 from each omics dataset, that’s why were have multi-omics panels consisted of 90 features each? It makes interpreting Fig.2b difficult. All of this is in the Supplementary Note.</w:t>
      </w:r>
    </w:p>
  </w:comment>
  <w:comment w:id="161" w:author="Kim-Anh Lê Cao" w:date="2018-02-28T08:01:00Z" w:initials="KA">
    <w:p w14:paraId="48486894" w14:textId="6E830BCD" w:rsidR="002D4817" w:rsidRDefault="002D4817">
      <w:pPr>
        <w:pStyle w:val="CommentText"/>
      </w:pPr>
      <w:r>
        <w:rPr>
          <w:rStyle w:val="CommentReference"/>
        </w:rPr>
        <w:annotationRef/>
      </w:r>
      <w:r>
        <w:t>as discussed via email, yes re include this info about # samples and # variables but succinctly</w:t>
      </w:r>
    </w:p>
  </w:comment>
  <w:comment w:id="181" w:author="Amrit" w:date="2018-02-22T09:37:00Z" w:initials="AS">
    <w:p w14:paraId="1AB5CD98" w14:textId="239B6808" w:rsidR="002D4817" w:rsidRDefault="002D4817" w:rsidP="00BE2790">
      <w:pPr>
        <w:pStyle w:val="CommentText"/>
      </w:pPr>
      <w:r>
        <w:rPr>
          <w:rStyle w:val="CommentReference"/>
        </w:rPr>
        <w:annotationRef/>
      </w:r>
      <w:r>
        <w:t>[here explain the rationale for comparing unsup / sup methods. Make sure ppl understand unsupervised = clustering]</w:t>
      </w:r>
    </w:p>
    <w:p w14:paraId="223DEDBB" w14:textId="4DDFDC5E" w:rsidR="002D4817" w:rsidRPr="00E7351B" w:rsidRDefault="002D4817" w:rsidP="00BE2790">
      <w:pPr>
        <w:pStyle w:val="CommentText"/>
        <w:rPr>
          <w:b/>
        </w:rPr>
      </w:pPr>
      <w:r w:rsidRPr="00E7351B">
        <w:rPr>
          <w:b/>
        </w:rPr>
        <w:t>added, but I am unsure about unsupervised=clustering</w:t>
      </w:r>
    </w:p>
  </w:comment>
  <w:comment w:id="182" w:author="Kim-Anh Lê Cao" w:date="2018-03-01T10:56:00Z" w:initials="KA">
    <w:p w14:paraId="7F240D43" w14:textId="0718CB55" w:rsidR="002D4817" w:rsidRDefault="002D4817">
      <w:pPr>
        <w:pStyle w:val="CommentText"/>
      </w:pPr>
      <w:r>
        <w:rPr>
          <w:rStyle w:val="CommentReference"/>
        </w:rPr>
        <w:annotationRef/>
      </w:r>
      <w:r>
        <w:t>I guess people use unusueprvised method to do some clustering, will keep it in mind when I read this again.</w:t>
      </w:r>
    </w:p>
  </w:comment>
  <w:comment w:id="183" w:author="Kim-Anh Lê Cao" w:date="2018-02-22T11:59:00Z" w:initials="KA">
    <w:p w14:paraId="0A62DF9A" w14:textId="24535554" w:rsidR="002D4817" w:rsidRDefault="002D4817" w:rsidP="00447651">
      <w:pPr>
        <w:pStyle w:val="CommentText"/>
      </w:pPr>
      <w:r>
        <w:rPr>
          <w:rStyle w:val="CommentReference"/>
        </w:rPr>
        <w:annotationRef/>
      </w:r>
      <w:r>
        <w:t>this is a copy paste from the text above, so remove either here or in the text (maybe in the text focus more on what it means rather than describing)</w:t>
      </w:r>
    </w:p>
    <w:p w14:paraId="151DF14F" w14:textId="49F4CF5D" w:rsidR="002D4817" w:rsidRPr="0068410D" w:rsidRDefault="002D4817" w:rsidP="00447651">
      <w:pPr>
        <w:pStyle w:val="CommentText"/>
        <w:rPr>
          <w:b/>
        </w:rPr>
      </w:pPr>
      <w:r w:rsidRPr="0068410D">
        <w:rPr>
          <w:b/>
        </w:rPr>
        <w:t>isn’t that for the discussion?</w:t>
      </w:r>
      <w:r>
        <w:rPr>
          <w:b/>
        </w:rPr>
        <w:t xml:space="preserve"> I’ve have left it the same for now.</w:t>
      </w:r>
    </w:p>
  </w:comment>
  <w:comment w:id="187" w:author="Amrit" w:date="2018-02-22T10:03:00Z" w:initials="AS">
    <w:p w14:paraId="0AEEC9FB" w14:textId="53381DC7" w:rsidR="002D4817" w:rsidRDefault="002D4817">
      <w:pPr>
        <w:pStyle w:val="CommentText"/>
      </w:pPr>
      <w:r>
        <w:rPr>
          <w:rStyle w:val="CommentReference"/>
        </w:rPr>
        <w:annotationRef/>
      </w:r>
      <w:r>
        <w:t>Although one might argue, that we only considered 2 components, and their maybe others that segregate the groups better</w:t>
      </w:r>
    </w:p>
  </w:comment>
  <w:comment w:id="186" w:author="Kim-Anh Lê Cao" w:date="2018-02-28T08:04:00Z" w:initials="KA">
    <w:p w14:paraId="61931D1D" w14:textId="214F30E0" w:rsidR="002D4817" w:rsidRDefault="002D4817">
      <w:pPr>
        <w:pStyle w:val="CommentText"/>
      </w:pPr>
      <w:r>
        <w:rPr>
          <w:rStyle w:val="CommentReference"/>
        </w:rPr>
        <w:annotationRef/>
      </w:r>
      <w:r>
        <w:t>I don’t think you want to give more details than that at this stage. if the segregation had happened after 2 components then the separation would not explain most of the variation</w:t>
      </w:r>
    </w:p>
  </w:comment>
  <w:comment w:id="204" w:author="Amrit" w:date="2018-02-22T19:31:00Z" w:initials="AS">
    <w:p w14:paraId="20850332" w14:textId="5E516684" w:rsidR="002D4817" w:rsidRDefault="002D4817">
      <w:pPr>
        <w:pStyle w:val="CommentText"/>
      </w:pPr>
      <w:r>
        <w:rPr>
          <w:rStyle w:val="CommentReference"/>
        </w:rPr>
        <w:annotationRef/>
      </w:r>
      <w:r>
        <w:t>[this is a global summary of the context, challenges and methods][Introductive or summary sentence about the study missing here, pls fix]</w:t>
      </w:r>
    </w:p>
    <w:p w14:paraId="3CFC5397" w14:textId="77777777" w:rsidR="002D4817" w:rsidRDefault="002D4817">
      <w:pPr>
        <w:pStyle w:val="CommentText"/>
      </w:pPr>
    </w:p>
    <w:p w14:paraId="4993D469" w14:textId="205766E9" w:rsidR="002D4817" w:rsidRPr="007C023E" w:rsidRDefault="002D4817">
      <w:pPr>
        <w:pStyle w:val="CommentText"/>
      </w:pPr>
      <w:r w:rsidRPr="007C023E">
        <w:t>I start off similar to the Nature methods paper I read on deconvolution of cell-type frequencies CIBERSORT. I kept the first sentence very general as it can also be applied to non-omic data.</w:t>
      </w:r>
    </w:p>
    <w:p w14:paraId="5923913E" w14:textId="77777777" w:rsidR="002D4817" w:rsidRPr="007C023E" w:rsidRDefault="002D4817">
      <w:pPr>
        <w:pStyle w:val="CommentText"/>
      </w:pPr>
    </w:p>
    <w:p w14:paraId="23B8DCC4" w14:textId="05D8508E" w:rsidR="002D4817" w:rsidRPr="004800E0" w:rsidRDefault="002D4817">
      <w:pPr>
        <w:pStyle w:val="CommentText"/>
        <w:rPr>
          <w:b/>
        </w:rPr>
      </w:pPr>
      <w:r w:rsidRPr="007C023E">
        <w:t>I shuffled the discussion around some</w:t>
      </w:r>
      <w:r>
        <w:t xml:space="preserve"> </w:t>
      </w:r>
      <w:r w:rsidRPr="007C023E">
        <w:t>more.</w:t>
      </w:r>
    </w:p>
  </w:comment>
  <w:comment w:id="205" w:author="Kim-Anh Lê Cao" w:date="2018-03-02T08:08:00Z" w:initials="KA">
    <w:p w14:paraId="591FF30F" w14:textId="070261FF" w:rsidR="002D4817" w:rsidRDefault="002D4817">
      <w:pPr>
        <w:pStyle w:val="CommentText"/>
      </w:pPr>
      <w:r>
        <w:rPr>
          <w:rStyle w:val="CommentReference"/>
        </w:rPr>
        <w:annotationRef/>
      </w:r>
      <w:r>
        <w:t xml:space="preserve">I have a problem with this discussion. The first paragraph gives very generic conclusions, </w:t>
      </w:r>
    </w:p>
    <w:p w14:paraId="1A2F1B6C" w14:textId="7CB4503D" w:rsidR="002D4817" w:rsidRDefault="002D4817">
      <w:pPr>
        <w:pStyle w:val="CommentText"/>
      </w:pPr>
      <w:r>
        <w:t xml:space="preserve">But then the second paragraph seems to repeat the first paragraph in more details. so I tried to be even more general in the first paragraph and focus on the key conclusions. </w:t>
      </w:r>
    </w:p>
  </w:comment>
  <w:comment w:id="214" w:author="Kim-Anh Lê Cao" w:date="2018-02-28T08:13:00Z" w:initials="KA">
    <w:p w14:paraId="22E6D50D" w14:textId="4B949DA2" w:rsidR="002D4817" w:rsidRDefault="002D4817">
      <w:pPr>
        <w:pStyle w:val="CommentText"/>
      </w:pPr>
      <w:r>
        <w:rPr>
          <w:rStyle w:val="CommentReference"/>
        </w:rPr>
        <w:annotationRef/>
      </w:r>
      <w:r>
        <w:t>if we say ‘biomarker’ shouldn’t it be sufficient instead of segregating phenotypes? otherwise the sentence is way too long. and maybe that way we are a bit more general regarding supervised / unsupervised, plus you say it at the end of this paragraph anyway</w:t>
      </w:r>
    </w:p>
  </w:comment>
  <w:comment w:id="246" w:author="Kim-Anh Lê Cao" w:date="2018-02-28T08:21:00Z" w:initials="KA">
    <w:p w14:paraId="68A98A4D" w14:textId="77777777" w:rsidR="002D4817" w:rsidRDefault="002D4817" w:rsidP="002D4817">
      <w:pPr>
        <w:pStyle w:val="CommentText"/>
      </w:pPr>
      <w:r>
        <w:rPr>
          <w:rStyle w:val="CommentReference"/>
        </w:rPr>
        <w:annotationRef/>
      </w:r>
      <w:r>
        <w:t>there is only once sentence for the simul study but I feel this is not summarizing the results. It should also be moved higher to follow the order in which the paper was presented.</w:t>
      </w:r>
    </w:p>
  </w:comment>
  <w:comment w:id="247" w:author="Kim-Anh Lê Cao" w:date="2018-03-02T08:07:00Z" w:initials="KA">
    <w:p w14:paraId="4B2B8B82" w14:textId="77777777" w:rsidR="002D4817" w:rsidRDefault="002D4817" w:rsidP="002D4817">
      <w:pPr>
        <w:pStyle w:val="CommentText"/>
      </w:pPr>
      <w:r>
        <w:rPr>
          <w:rStyle w:val="CommentReference"/>
        </w:rPr>
        <w:annotationRef/>
      </w:r>
      <w:r>
        <w:t>I moved it higher but the sentence is complicated to understand.</w:t>
      </w:r>
    </w:p>
  </w:comment>
  <w:comment w:id="277" w:author="Kim-Anh Lê Cao" w:date="2018-02-28T08:21:00Z" w:initials="KA">
    <w:p w14:paraId="51851975" w14:textId="4DB75AFF" w:rsidR="002D4817" w:rsidRDefault="002D4817">
      <w:pPr>
        <w:pStyle w:val="CommentText"/>
      </w:pPr>
      <w:r>
        <w:rPr>
          <w:rStyle w:val="CommentReference"/>
        </w:rPr>
        <w:annotationRef/>
      </w:r>
      <w:r>
        <w:t>there is only once sentence for the simul study but I feel this is not summarizing the results. It should also be moved higher to follow the order in which the paper was presented.</w:t>
      </w:r>
    </w:p>
  </w:comment>
  <w:comment w:id="306" w:author="Amrit" w:date="2018-02-23T18:40:00Z" w:initials="AS">
    <w:p w14:paraId="7353FDAD" w14:textId="2DCBFDF6" w:rsidR="002D4817" w:rsidRPr="00351F5F" w:rsidRDefault="002D4817">
      <w:pPr>
        <w:pStyle w:val="CommentText"/>
        <w:rPr>
          <w:b/>
        </w:rPr>
      </w:pPr>
      <w:r>
        <w:rPr>
          <w:rStyle w:val="CommentReference"/>
        </w:rPr>
        <w:annotationRef/>
      </w:r>
      <w:r w:rsidRPr="00351F5F">
        <w:rPr>
          <w:b/>
        </w:rPr>
        <w:t>how about the paragraph above (about benchmarking and the simulation study?</w:t>
      </w:r>
    </w:p>
  </w:comment>
  <w:comment w:id="308" w:author="Kim-Anh Lê Cao" w:date="2018-02-23T08:07:00Z" w:initials="KA">
    <w:p w14:paraId="20B7368D" w14:textId="77777777" w:rsidR="002D4817" w:rsidRDefault="002D4817" w:rsidP="002662CB">
      <w:pPr>
        <w:pStyle w:val="CommentText"/>
      </w:pPr>
      <w:r>
        <w:rPr>
          <w:rStyle w:val="CommentReference"/>
        </w:rPr>
        <w:annotationRef/>
      </w:r>
      <w:r>
        <w:t>Amrit: is this sthg we demonstrated in the study, or a generic statement here? could you clarify.</w:t>
      </w:r>
    </w:p>
  </w:comment>
  <w:comment w:id="309" w:author="Kim-Anh Lê Cao" w:date="2018-02-23T08:09:00Z" w:initials="KA">
    <w:p w14:paraId="2FB49252" w14:textId="77777777" w:rsidR="002D4817" w:rsidRDefault="002D4817" w:rsidP="002662CB">
      <w:pPr>
        <w:pStyle w:val="CommentText"/>
      </w:pPr>
      <w:r>
        <w:rPr>
          <w:rStyle w:val="CommentReference"/>
        </w:rPr>
        <w:annotationRef/>
      </w:r>
      <w:r>
        <w:t>in the end I did, but check</w:t>
      </w:r>
    </w:p>
  </w:comment>
  <w:comment w:id="310" w:author="Kim-Anh Lê Cao" w:date="2018-02-23T08:16:00Z" w:initials="KA">
    <w:p w14:paraId="3D5E1820" w14:textId="77777777" w:rsidR="002D4817" w:rsidRDefault="002D4817" w:rsidP="002662CB">
      <w:pPr>
        <w:pStyle w:val="CommentText"/>
      </w:pPr>
      <w:r>
        <w:rPr>
          <w:rStyle w:val="CommentReference"/>
        </w:rPr>
        <w:annotationRef/>
      </w:r>
    </w:p>
  </w:comment>
  <w:comment w:id="311" w:author="Kim-Anh Lê Cao" w:date="2018-02-23T08:17:00Z" w:initials="KA">
    <w:p w14:paraId="5DD05046" w14:textId="77777777" w:rsidR="002D4817" w:rsidRDefault="002D4817" w:rsidP="002662CB">
      <w:pPr>
        <w:pStyle w:val="CommentText"/>
      </w:pPr>
      <w:r>
        <w:rPr>
          <w:rStyle w:val="CommentReference"/>
        </w:rPr>
        <w:annotationRef/>
      </w:r>
      <w:r>
        <w:t xml:space="preserve">the definition of what a biomarker is, which I deleted here, should appear in the </w:t>
      </w:r>
      <w:r w:rsidRPr="00EB4ED9">
        <w:rPr>
          <w:highlight w:val="yellow"/>
        </w:rPr>
        <w:t>intro</w:t>
      </w:r>
      <w:r>
        <w:t xml:space="preserve"> because that really explains why we developed DIABLO.</w:t>
      </w:r>
    </w:p>
    <w:p w14:paraId="0761C4C4" w14:textId="1AEAB8DE" w:rsidR="002D4817" w:rsidRPr="00351F5F" w:rsidRDefault="002D4817" w:rsidP="002662CB">
      <w:pPr>
        <w:pStyle w:val="CommentText"/>
        <w:rPr>
          <w:b/>
        </w:rPr>
      </w:pPr>
      <w:r w:rsidRPr="00351F5F">
        <w:rPr>
          <w:b/>
        </w:rPr>
        <w:t>I put this in the intro.</w:t>
      </w:r>
    </w:p>
  </w:comment>
  <w:comment w:id="312" w:author="Kim-Anh Lê Cao" w:date="2018-02-23T08:09:00Z" w:initials="KA">
    <w:p w14:paraId="1BA486AB" w14:textId="77777777" w:rsidR="002D4817" w:rsidRDefault="002D4817" w:rsidP="002662CB">
      <w:pPr>
        <w:pStyle w:val="CommentText"/>
      </w:pPr>
      <w:r>
        <w:rPr>
          <w:rStyle w:val="CommentReference"/>
        </w:rPr>
        <w:annotationRef/>
      </w:r>
      <w:r>
        <w:t>we’ll put the weblink somewhere else, I keep deleting it but eventually it will be back, have faith ;)</w:t>
      </w:r>
    </w:p>
    <w:p w14:paraId="41E28073" w14:textId="2D8071E3" w:rsidR="002D4817" w:rsidRPr="00004D81" w:rsidRDefault="002D4817" w:rsidP="002662CB">
      <w:pPr>
        <w:pStyle w:val="CommentText"/>
        <w:rPr>
          <w:b/>
        </w:rPr>
      </w:pPr>
      <w:r w:rsidRPr="00004D81">
        <w:rPr>
          <w:b/>
        </w:rPr>
        <w:t>lol. I</w:t>
      </w:r>
      <w:r>
        <w:rPr>
          <w:b/>
        </w:rPr>
        <w:t xml:space="preserve"> was using the template from</w:t>
      </w:r>
      <w:r w:rsidRPr="00004D81">
        <w:rPr>
          <w:b/>
        </w:rPr>
        <w:t xml:space="preserve"> a previous Nature Methods paper. They had it in the abstract and intro.</w:t>
      </w:r>
      <w:r>
        <w:rPr>
          <w:b/>
        </w:rPr>
        <w:t xml:space="preserve"> Should we add it there as well?</w:t>
      </w:r>
    </w:p>
  </w:comment>
  <w:comment w:id="316" w:author="Amrit" w:date="2018-02-23T18:39:00Z" w:initials="AS">
    <w:p w14:paraId="4603F29D" w14:textId="6401275D" w:rsidR="002D4817" w:rsidRPr="00351F5F" w:rsidRDefault="002D4817">
      <w:pPr>
        <w:pStyle w:val="CommentText"/>
        <w:rPr>
          <w:b/>
        </w:rPr>
      </w:pPr>
      <w:r>
        <w:rPr>
          <w:rStyle w:val="CommentReference"/>
        </w:rPr>
        <w:annotationRef/>
      </w:r>
      <w:r w:rsidRPr="00351F5F">
        <w:rPr>
          <w:b/>
        </w:rPr>
        <w:t>mentioned in abstract</w:t>
      </w:r>
    </w:p>
  </w:comment>
  <w:comment w:id="327" w:author="Kim-Anh Lê Cao" w:date="2018-02-23T09:04:00Z" w:initials="KA">
    <w:p w14:paraId="3379E0A4" w14:textId="77777777" w:rsidR="002D4817" w:rsidRDefault="002D4817" w:rsidP="002662CB">
      <w:pPr>
        <w:pStyle w:val="CommentText"/>
      </w:pPr>
      <w:r>
        <w:rPr>
          <w:rStyle w:val="CommentReference"/>
        </w:rPr>
        <w:annotationRef/>
      </w:r>
      <w:r>
        <w:t>maybe somewhere above in the ‘user friendly part’ you should state clearly we need the data to be filtered and normalized? and you can refer to the mixOmics paper, there is a specific paragraph for this.</w:t>
      </w:r>
    </w:p>
  </w:comment>
  <w:comment w:id="329" w:author="Kim-Anh Lê Cao" w:date="2018-02-23T09:05:00Z" w:initials="KA">
    <w:p w14:paraId="65ABBDAE" w14:textId="77777777" w:rsidR="002D4817" w:rsidRDefault="002D4817" w:rsidP="002662CB">
      <w:pPr>
        <w:pStyle w:val="CommentText"/>
      </w:pPr>
      <w:r>
        <w:rPr>
          <w:rStyle w:val="CommentReference"/>
        </w:rPr>
        <w:annotationRef/>
      </w:r>
      <w:r>
        <w:t>you can add few details, see Discussion in the mixO paper</w:t>
      </w:r>
    </w:p>
    <w:p w14:paraId="08AF2827" w14:textId="6FD934CF" w:rsidR="002D4817" w:rsidRDefault="002D4817" w:rsidP="002662CB">
      <w:pPr>
        <w:pStyle w:val="CommentText"/>
        <w:rPr>
          <w:b/>
        </w:rPr>
      </w:pPr>
      <w:r w:rsidRPr="00834D0E">
        <w:rPr>
          <w:b/>
        </w:rPr>
        <w:t xml:space="preserve">should we really include this? Have we shown that it performs worse? </w:t>
      </w:r>
    </w:p>
    <w:p w14:paraId="16D5FDEC" w14:textId="77777777" w:rsidR="002D4817" w:rsidRDefault="002D4817" w:rsidP="002662CB">
      <w:pPr>
        <w:pStyle w:val="CommentText"/>
        <w:rPr>
          <w:b/>
        </w:rPr>
      </w:pPr>
    </w:p>
    <w:p w14:paraId="3549B81C" w14:textId="308CAC17" w:rsidR="002D4817" w:rsidRDefault="002D4817" w:rsidP="002662CB">
      <w:pPr>
        <w:pStyle w:val="CommentText"/>
        <w:rPr>
          <w:b/>
        </w:rPr>
      </w:pPr>
      <w:r>
        <w:rPr>
          <w:b/>
        </w:rPr>
        <w:t>How about just saying we have only shown its application to continuous data, but may be suitable for other data-types due to its “distribution-free” properties?</w:t>
      </w:r>
    </w:p>
    <w:p w14:paraId="434B9DA5" w14:textId="77777777" w:rsidR="002D4817" w:rsidRPr="00834D0E" w:rsidRDefault="002D4817" w:rsidP="002662CB">
      <w:pPr>
        <w:pStyle w:val="CommentText"/>
        <w:rPr>
          <w:b/>
        </w:rPr>
      </w:pPr>
    </w:p>
  </w:comment>
  <w:comment w:id="330" w:author="Kim-Anh Lê Cao" w:date="2018-03-02T08:17:00Z" w:initials="KA">
    <w:p w14:paraId="319E47E1" w14:textId="0BD9883A" w:rsidR="00FE3312" w:rsidRDefault="00FE3312">
      <w:pPr>
        <w:pStyle w:val="CommentText"/>
      </w:pPr>
      <w:r>
        <w:rPr>
          <w:rStyle w:val="CommentReference"/>
        </w:rPr>
        <w:annotationRef/>
      </w:r>
      <w:r>
        <w:t>Just add the reference mixOmics. Your discussion lacks references.</w:t>
      </w:r>
    </w:p>
  </w:comment>
  <w:comment w:id="337" w:author="Kim-Anh Lê Cao" w:date="2018-02-23T09:01:00Z" w:initials="KA">
    <w:p w14:paraId="0898AEB4" w14:textId="77777777" w:rsidR="002D4817" w:rsidRDefault="002D4817" w:rsidP="002662CB">
      <w:pPr>
        <w:pStyle w:val="CommentText"/>
      </w:pPr>
      <w:r>
        <w:rPr>
          <w:rStyle w:val="CommentReference"/>
        </w:rPr>
        <w:annotationRef/>
      </w:r>
      <w:r>
        <w:t>or ‘refered to in Table 1’ if this is true?</w:t>
      </w:r>
    </w:p>
  </w:comment>
  <w:comment w:id="347" w:author="Kim-Anh Lê Cao" w:date="2018-02-23T09:02:00Z" w:initials="KA">
    <w:p w14:paraId="6472F7D8" w14:textId="77777777" w:rsidR="002D4817" w:rsidRDefault="002D4817" w:rsidP="002662CB">
      <w:pPr>
        <w:rPr>
          <w:rFonts w:eastAsia="Times New Roman"/>
          <w:lang w:val="en-GB" w:eastAsia="en-GB"/>
        </w:rPr>
      </w:pPr>
      <w:r>
        <w:rPr>
          <w:rStyle w:val="CommentReference"/>
        </w:rPr>
        <w:annotationRef/>
      </w:r>
      <w:r>
        <w:rPr>
          <w:rFonts w:ascii="Times" w:eastAsia="Times New Roman" w:hAnsi="Times"/>
          <w:color w:val="000000"/>
          <w:lang w:val="en-AU"/>
        </w:rPr>
        <w:t>This source of variation, also called batch effect, is systematic and non-biological, and occurs as measurements are affected by laboratory conditions, reagent lots, sequencing runs, differences in sequencing techniques or protocols, and technicians. Popular correction procedures developed for bulk RNA-seq include</w:t>
      </w:r>
      <w:r>
        <w:rPr>
          <w:rStyle w:val="apple-converted-space"/>
          <w:rFonts w:ascii="Times" w:eastAsia="Times New Roman" w:hAnsi="Times"/>
          <w:color w:val="000000"/>
          <w:lang w:val="en-AU"/>
        </w:rPr>
        <w:t> </w:t>
      </w:r>
      <w:r>
        <w:rPr>
          <w:rFonts w:ascii="Times" w:eastAsia="Times New Roman" w:hAnsi="Times"/>
          <w:i/>
          <w:iCs/>
          <w:color w:val="000000"/>
          <w:lang w:val="en-AU"/>
        </w:rPr>
        <w:t>ComBat</w:t>
      </w:r>
      <w:r>
        <w:rPr>
          <w:rStyle w:val="apple-converted-space"/>
          <w:rFonts w:ascii="Times" w:eastAsia="Times New Roman" w:hAnsi="Times"/>
          <w:i/>
          <w:iCs/>
          <w:color w:val="000000"/>
          <w:lang w:val="en-AU"/>
        </w:rPr>
        <w:t> </w:t>
      </w:r>
      <w:r>
        <w:rPr>
          <w:rFonts w:ascii="Times" w:eastAsia="Times New Roman" w:hAnsi="Times"/>
          <w:color w:val="000000"/>
          <w:lang w:val="en-AU"/>
        </w:rPr>
        <w:t>(Johnson et al., 2007),</w:t>
      </w:r>
      <w:r>
        <w:rPr>
          <w:rStyle w:val="apple-converted-space"/>
          <w:rFonts w:ascii="Times" w:eastAsia="Times New Roman" w:hAnsi="Times"/>
          <w:color w:val="000000"/>
          <w:lang w:val="en-AU"/>
        </w:rPr>
        <w:t> </w:t>
      </w:r>
      <w:r>
        <w:rPr>
          <w:rFonts w:ascii="Times" w:eastAsia="Times New Roman" w:hAnsi="Times"/>
          <w:i/>
          <w:iCs/>
          <w:color w:val="000000"/>
          <w:lang w:val="en-AU"/>
        </w:rPr>
        <w:t>limma</w:t>
      </w:r>
      <w:r>
        <w:rPr>
          <w:rStyle w:val="apple-converted-space"/>
          <w:rFonts w:ascii="Times" w:eastAsia="Times New Roman" w:hAnsi="Times"/>
          <w:i/>
          <w:iCs/>
          <w:color w:val="000000"/>
          <w:lang w:val="en-AU"/>
        </w:rPr>
        <w:t> </w:t>
      </w:r>
      <w:r>
        <w:rPr>
          <w:rFonts w:ascii="Times" w:eastAsia="Times New Roman" w:hAnsi="Times"/>
          <w:color w:val="000000"/>
          <w:lang w:val="en-AU"/>
        </w:rPr>
        <w:t>(Ritchie et al., 2015), and</w:t>
      </w:r>
      <w:r>
        <w:rPr>
          <w:rStyle w:val="apple-converted-space"/>
          <w:rFonts w:ascii="Times" w:eastAsia="Times New Roman" w:hAnsi="Times"/>
          <w:color w:val="000000"/>
          <w:lang w:val="en-AU"/>
        </w:rPr>
        <w:t> </w:t>
      </w:r>
      <w:r>
        <w:rPr>
          <w:rFonts w:ascii="Times" w:eastAsia="Times New Roman" w:hAnsi="Times"/>
          <w:i/>
          <w:iCs/>
          <w:color w:val="000000"/>
          <w:lang w:val="en-AU"/>
        </w:rPr>
        <w:t>RUV</w:t>
      </w:r>
      <w:r>
        <w:rPr>
          <w:rStyle w:val="apple-converted-space"/>
          <w:rFonts w:ascii="Times" w:eastAsia="Times New Roman" w:hAnsi="Times"/>
          <w:i/>
          <w:iCs/>
          <w:color w:val="000000"/>
          <w:lang w:val="en-AU"/>
        </w:rPr>
        <w:t> </w:t>
      </w:r>
      <w:r>
        <w:rPr>
          <w:rFonts w:ascii="Times" w:eastAsia="Times New Roman" w:hAnsi="Times"/>
          <w:color w:val="000000"/>
          <w:lang w:val="en-AU"/>
        </w:rPr>
        <w:t>(Gagnon-Bartsch and Speed, 2012).</w:t>
      </w:r>
    </w:p>
    <w:p w14:paraId="299B0C1C" w14:textId="77777777" w:rsidR="002D4817" w:rsidRDefault="002D4817" w:rsidP="002662CB">
      <w:pPr>
        <w:pStyle w:val="CommentText"/>
      </w:pPr>
    </w:p>
  </w:comment>
  <w:comment w:id="376" w:author="Kim-Anh Lê Cao" w:date="2018-03-02T08:23:00Z" w:initials="KA">
    <w:p w14:paraId="6C831886" w14:textId="39D47A75" w:rsidR="00903FA0" w:rsidRDefault="00903FA0">
      <w:pPr>
        <w:pStyle w:val="CommentText"/>
      </w:pPr>
      <w:r>
        <w:rPr>
          <w:rStyle w:val="CommentReference"/>
        </w:rPr>
        <w:annotationRef/>
      </w:r>
      <w:r>
        <w:t>prob need a stronger statement to finish.</w:t>
      </w:r>
    </w:p>
  </w:comment>
  <w:comment w:id="391" w:author="Kim-Anh Lê Cao" w:date="2018-02-28T08:28:00Z" w:initials="KA">
    <w:p w14:paraId="7D5C8917" w14:textId="384945AB" w:rsidR="002D4817" w:rsidRDefault="002D4817">
      <w:pPr>
        <w:pStyle w:val="CommentText"/>
      </w:pPr>
      <w:r>
        <w:rPr>
          <w:rStyle w:val="CommentReference"/>
        </w:rPr>
        <w:annotationRef/>
      </w:r>
      <w:r>
        <w:t>sure?</w:t>
      </w:r>
    </w:p>
  </w:comment>
  <w:comment w:id="420" w:author="Kim-Anh Lê Cao" w:date="2018-02-28T08:37:00Z" w:initials="KA">
    <w:p w14:paraId="2A43102E" w14:textId="671A6E86" w:rsidR="002D4817" w:rsidRDefault="002D4817">
      <w:pPr>
        <w:pStyle w:val="CommentText"/>
      </w:pPr>
      <w:r>
        <w:rPr>
          <w:rStyle w:val="CommentReference"/>
        </w:rPr>
        <w:annotationRef/>
      </w:r>
      <w:r>
        <w:t>what is your l upperscript here?</w:t>
      </w:r>
    </w:p>
  </w:comment>
  <w:comment w:id="431" w:author="Kim-Anh Lê Cao" w:date="2018-02-28T08:37:00Z" w:initials="KA">
    <w:p w14:paraId="356FDCD1" w14:textId="1ED6751B" w:rsidR="002D4817" w:rsidRDefault="002D4817">
      <w:pPr>
        <w:pStyle w:val="CommentText"/>
      </w:pPr>
      <w:r>
        <w:rPr>
          <w:rStyle w:val="CommentReference"/>
        </w:rPr>
        <w:annotationRef/>
      </w:r>
      <w:r>
        <w:t>shold it be X_k^sthg here?</w:t>
      </w:r>
    </w:p>
  </w:comment>
  <w:comment w:id="460" w:author="Kim-Anh Lê Cao" w:date="2018-02-28T08:42:00Z" w:initials="KA">
    <w:p w14:paraId="49D48F6F" w14:textId="02AB3280" w:rsidR="002D4817" w:rsidRDefault="002D4817">
      <w:pPr>
        <w:pStyle w:val="CommentText"/>
      </w:pPr>
      <w:r>
        <w:rPr>
          <w:rStyle w:val="CommentReference"/>
        </w:rPr>
        <w:annotationRef/>
      </w:r>
      <w:r>
        <w:t>say why: because it led to better performance? and also redirect to the mixO paper, where we explain the difference between max dis and centroid dist depending on the complexity of the classification</w:t>
      </w:r>
    </w:p>
  </w:comment>
  <w:comment w:id="461" w:author="Kim-Anh Lê Cao" w:date="2018-02-28T08:44:00Z" w:initials="KA">
    <w:p w14:paraId="709DFEEC" w14:textId="7AE432DD" w:rsidR="002D4817" w:rsidRDefault="002D4817">
      <w:pPr>
        <w:pStyle w:val="CommentText"/>
      </w:pPr>
      <w:r>
        <w:rPr>
          <w:rStyle w:val="CommentReference"/>
        </w:rPr>
        <w:annotationRef/>
      </w:r>
      <w:r>
        <w:t>maths symbols</w:t>
      </w:r>
    </w:p>
  </w:comment>
  <w:comment w:id="464" w:author="Kim-Anh Lê Cao" w:date="2018-02-28T08:44:00Z" w:initials="KA">
    <w:p w14:paraId="22353732" w14:textId="1043FCA5" w:rsidR="002D4817" w:rsidRDefault="002D4817">
      <w:pPr>
        <w:pStyle w:val="CommentText"/>
      </w:pPr>
      <w:r>
        <w:rPr>
          <w:rStyle w:val="CommentReference"/>
        </w:rPr>
        <w:annotationRef/>
      </w:r>
      <w:r>
        <w:t>not really, we allow for continuous values, see sup mixO. just say it ranges from 0 to 1</w:t>
      </w:r>
    </w:p>
  </w:comment>
  <w:comment w:id="481" w:author="Kim-Anh Lê Cao" w:date="2018-02-28T08:48:00Z" w:initials="KA">
    <w:p w14:paraId="441C365A" w14:textId="2470FD41" w:rsidR="002D4817" w:rsidRDefault="002D4817">
      <w:pPr>
        <w:pStyle w:val="CommentText"/>
      </w:pPr>
      <w:r>
        <w:rPr>
          <w:rStyle w:val="CommentReference"/>
        </w:rPr>
        <w:annotationRef/>
      </w:r>
      <w:r>
        <w:t>i think we need to be careful how we phrase this, as the reviewer may ask to test other types of designs…</w:t>
      </w:r>
    </w:p>
  </w:comment>
  <w:comment w:id="486" w:author="Kim-Anh Lê Cao" w:date="2018-02-28T08:49:00Z" w:initials="KA">
    <w:p w14:paraId="7EE43D9A" w14:textId="5550B896" w:rsidR="002D4817" w:rsidRDefault="002D4817">
      <w:pPr>
        <w:pStyle w:val="CommentText"/>
      </w:pPr>
      <w:r>
        <w:rPr>
          <w:rStyle w:val="CommentReference"/>
        </w:rPr>
        <w:annotationRef/>
      </w:r>
      <w:r>
        <w:t>do you recommend connection = 1 or connection = amount of correlation estimated pairwise?</w:t>
      </w:r>
    </w:p>
  </w:comment>
  <w:comment w:id="487" w:author="Kim-Anh Lê Cao" w:date="2018-02-28T08:50:00Z" w:initials="KA">
    <w:p w14:paraId="68AAC35D" w14:textId="4EBB3AA7" w:rsidR="002D4817" w:rsidRDefault="002D4817">
      <w:pPr>
        <w:pStyle w:val="CommentText"/>
      </w:pPr>
      <w:r>
        <w:rPr>
          <w:rStyle w:val="CommentReference"/>
        </w:rPr>
        <w:annotationRef/>
      </w:r>
      <w:r>
        <w:t>add a sentence explaning what balance is for, see mixO paper</w:t>
      </w:r>
    </w:p>
  </w:comment>
  <w:comment w:id="490" w:author="Kim-Anh Lê Cao" w:date="2018-02-28T08:50:00Z" w:initials="KA">
    <w:p w14:paraId="66D5EB2F" w14:textId="22D6B9D5" w:rsidR="002D4817" w:rsidRDefault="002D4817">
      <w:pPr>
        <w:pStyle w:val="CommentText"/>
      </w:pPr>
      <w:r>
        <w:rPr>
          <w:rStyle w:val="CommentReference"/>
        </w:rPr>
        <w:annotationRef/>
      </w:r>
      <w:r>
        <w:t>add a sentence also saying that ultimately what matters if the relevance of the biology here? perhaps by linking with the following sentences</w:t>
      </w:r>
    </w:p>
  </w:comment>
  <w:comment w:id="496" w:author="Kim-Anh Lê Cao" w:date="2018-02-28T08:52:00Z" w:initials="KA">
    <w:p w14:paraId="2A994C59" w14:textId="3DE7B219" w:rsidR="002D4817" w:rsidRDefault="002D4817">
      <w:pPr>
        <w:pStyle w:val="CommentText"/>
      </w:pPr>
      <w:r>
        <w:rPr>
          <w:rStyle w:val="CommentReference"/>
        </w:rPr>
        <w:annotationRef/>
      </w:r>
      <w:r>
        <w:t>mention the consensus plot, it is not implemented yet but we should add it soon</w:t>
      </w:r>
    </w:p>
  </w:comment>
  <w:comment w:id="534" w:author="Kim-Anh Lê Cao" w:date="2018-03-01T10:59:00Z" w:initials="KA">
    <w:p w14:paraId="0C246F5B" w14:textId="78940E87" w:rsidR="002D4817" w:rsidRDefault="002D4817">
      <w:pPr>
        <w:pStyle w:val="CommentText"/>
      </w:pPr>
      <w:r>
        <w:rPr>
          <w:rStyle w:val="CommentReference"/>
        </w:rPr>
        <w:annotationRef/>
      </w:r>
      <w:r>
        <w:t>downloaded from where?</w:t>
      </w:r>
    </w:p>
  </w:comment>
  <w:comment w:id="549" w:author="Kim-Anh Lê Cao" w:date="2018-03-01T11:02:00Z" w:initials="KA">
    <w:p w14:paraId="6AD94EC0" w14:textId="7FB71049" w:rsidR="002D4817" w:rsidRDefault="002D4817">
      <w:pPr>
        <w:pStyle w:val="CommentText"/>
      </w:pPr>
      <w:r>
        <w:rPr>
          <w:rStyle w:val="CommentReference"/>
        </w:rPr>
        <w:annotationRef/>
      </w:r>
      <w:r>
        <w:t>what about the other C’s? shoudn’t they also be listed / described here or it is somewhere else?</w:t>
      </w:r>
    </w:p>
  </w:comment>
  <w:comment w:id="550" w:author="Kim-Anh Lê Cao" w:date="2018-03-01T11:05:00Z" w:initials="KA">
    <w:p w14:paraId="3FBF92EA" w14:textId="698B5D87" w:rsidR="002D4817" w:rsidRDefault="002D4817">
      <w:pPr>
        <w:pStyle w:val="CommentText"/>
      </w:pPr>
      <w:r>
        <w:rPr>
          <w:rStyle w:val="CommentReference"/>
        </w:rPr>
        <w:annotationRef/>
      </w:r>
      <w:r>
        <w:t>We should probably move all of this to the sup, what do you think? that way we mainly focus on the methods.</w:t>
      </w:r>
    </w:p>
  </w:comment>
  <w:comment w:id="554" w:author="Kim-Anh Lê Cao" w:date="2018-03-01T11:03:00Z" w:initials="KA">
    <w:p w14:paraId="0469EF72" w14:textId="0715B19C" w:rsidR="002D4817" w:rsidRDefault="002D4817">
      <w:pPr>
        <w:pStyle w:val="CommentText"/>
      </w:pPr>
      <w:r>
        <w:rPr>
          <w:rStyle w:val="CommentReference"/>
        </w:rPr>
        <w:annotationRef/>
      </w:r>
      <w:r>
        <w:t>what is this 29 value for? the # of unannotated transcripts? and it is not clear with the 20,502 genes include those 29 or if this is after removal.</w:t>
      </w:r>
    </w:p>
  </w:comment>
  <w:comment w:id="560" w:author="Kim-Anh Lê Cao" w:date="2018-03-01T11:05:00Z" w:initials="KA">
    <w:p w14:paraId="28851A36" w14:textId="2CA90C7A" w:rsidR="002D4817" w:rsidRDefault="002D4817">
      <w:pPr>
        <w:pStyle w:val="CommentText"/>
      </w:pPr>
      <w:r>
        <w:rPr>
          <w:rStyle w:val="CommentReference"/>
        </w:rPr>
        <w:annotationRef/>
      </w:r>
      <w:r>
        <w:t>this does not correspond to the value above.</w:t>
      </w:r>
    </w:p>
  </w:comment>
  <w:comment w:id="575" w:author="Amrit" w:date="2018-02-10T13:49:00Z" w:initials="AS">
    <w:p w14:paraId="2B63FA82" w14:textId="77777777" w:rsidR="002D4817" w:rsidRDefault="002D4817"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Articles allow up to 40 references</w:t>
      </w:r>
    </w:p>
    <w:p w14:paraId="6F89E769" w14:textId="187F8DE0" w:rsidR="002D4817" w:rsidRDefault="002D4817">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685296E" w15:done="0"/>
  <w15:commentEx w15:paraId="7F83519B" w15:done="0"/>
  <w15:commentEx w15:paraId="734701EF" w15:paraIdParent="7F83519B" w15:done="0"/>
  <w15:commentEx w15:paraId="54E83F44" w15:done="0"/>
  <w15:commentEx w15:paraId="5E9C628D" w15:done="0"/>
  <w15:commentEx w15:paraId="3ACA314C" w15:done="0"/>
  <w15:commentEx w15:paraId="6C9126A8" w15:paraIdParent="3ACA314C" w15:done="0"/>
  <w15:commentEx w15:paraId="02D4F2BF" w15:done="0"/>
  <w15:commentEx w15:paraId="09834F41" w15:done="0"/>
  <w15:commentEx w15:paraId="0496A7D6" w15:done="0"/>
  <w15:commentEx w15:paraId="13B3E41A" w15:done="0"/>
  <w15:commentEx w15:paraId="6CA37317" w15:done="0"/>
  <w15:commentEx w15:paraId="1E98D41E" w15:done="0"/>
  <w15:commentEx w15:paraId="60DC36E7" w15:paraIdParent="1E98D41E" w15:done="0"/>
  <w15:commentEx w15:paraId="59BF69A6" w15:done="0"/>
  <w15:commentEx w15:paraId="7631220A" w15:done="0"/>
  <w15:commentEx w15:paraId="4B28831A" w15:paraIdParent="7631220A" w15:done="0"/>
  <w15:commentEx w15:paraId="3FE4E191" w15:done="0"/>
  <w15:commentEx w15:paraId="35A53268" w15:done="0"/>
  <w15:commentEx w15:paraId="35A8397D" w15:done="0"/>
  <w15:commentEx w15:paraId="48486894" w15:paraIdParent="35A8397D" w15:done="0"/>
  <w15:commentEx w15:paraId="223DEDBB" w15:done="0"/>
  <w15:commentEx w15:paraId="7F240D43" w15:paraIdParent="223DEDBB" w15:done="0"/>
  <w15:commentEx w15:paraId="151DF14F" w15:done="0"/>
  <w15:commentEx w15:paraId="0AEEC9FB" w15:done="0"/>
  <w15:commentEx w15:paraId="61931D1D" w15:done="0"/>
  <w15:commentEx w15:paraId="23B8DCC4" w15:done="0"/>
  <w15:commentEx w15:paraId="1A2F1B6C" w15:done="0"/>
  <w15:commentEx w15:paraId="22E6D50D" w15:done="0"/>
  <w15:commentEx w15:paraId="68A98A4D" w15:done="0"/>
  <w15:commentEx w15:paraId="4B2B8B82" w15:paraIdParent="68A98A4D" w15:done="0"/>
  <w15:commentEx w15:paraId="51851975" w15:done="0"/>
  <w15:commentEx w15:paraId="7353FDAD" w15:done="0"/>
  <w15:commentEx w15:paraId="20B7368D" w15:done="0"/>
  <w15:commentEx w15:paraId="2FB49252" w15:paraIdParent="20B7368D" w15:done="0"/>
  <w15:commentEx w15:paraId="3D5E1820" w15:done="0"/>
  <w15:commentEx w15:paraId="0761C4C4" w15:done="0"/>
  <w15:commentEx w15:paraId="41E28073" w15:done="0"/>
  <w15:commentEx w15:paraId="4603F29D" w15:done="0"/>
  <w15:commentEx w15:paraId="3379E0A4" w15:done="0"/>
  <w15:commentEx w15:paraId="434B9DA5" w15:done="0"/>
  <w15:commentEx w15:paraId="319E47E1" w15:paraIdParent="434B9DA5" w15:done="0"/>
  <w15:commentEx w15:paraId="0898AEB4" w15:done="0"/>
  <w15:commentEx w15:paraId="299B0C1C" w15:done="0"/>
  <w15:commentEx w15:paraId="6C831886" w15:done="0"/>
  <w15:commentEx w15:paraId="7D5C8917" w15:done="0"/>
  <w15:commentEx w15:paraId="2A43102E" w15:done="0"/>
  <w15:commentEx w15:paraId="356FDCD1" w15:done="0"/>
  <w15:commentEx w15:paraId="49D48F6F" w15:done="0"/>
  <w15:commentEx w15:paraId="709DFEEC" w15:done="0"/>
  <w15:commentEx w15:paraId="22353732" w15:done="0"/>
  <w15:commentEx w15:paraId="441C365A" w15:done="0"/>
  <w15:commentEx w15:paraId="7EE43D9A" w15:done="0"/>
  <w15:commentEx w15:paraId="68AAC35D" w15:done="0"/>
  <w15:commentEx w15:paraId="66D5EB2F" w15:done="0"/>
  <w15:commentEx w15:paraId="2A994C59" w15:done="0"/>
  <w15:commentEx w15:paraId="0C246F5B" w15:done="0"/>
  <w15:commentEx w15:paraId="6AD94EC0" w15:done="0"/>
  <w15:commentEx w15:paraId="3FBF92EA" w15:done="0"/>
  <w15:commentEx w15:paraId="0469EF72" w15:done="0"/>
  <w15:commentEx w15:paraId="28851A36" w15:done="0"/>
  <w15:commentEx w15:paraId="6F89E7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BB4C7F" w14:textId="77777777" w:rsidR="0059610C" w:rsidRDefault="0059610C" w:rsidP="005759F3">
      <w:r>
        <w:separator/>
      </w:r>
    </w:p>
  </w:endnote>
  <w:endnote w:type="continuationSeparator" w:id="0">
    <w:p w14:paraId="46663C5B" w14:textId="77777777" w:rsidR="0059610C" w:rsidRDefault="0059610C"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Yu Mincho">
    <w:panose1 w:val="02020400000000000000"/>
    <w:charset w:val="80"/>
    <w:family w:val="auto"/>
    <w:pitch w:val="variable"/>
    <w:sig w:usb0="800002E7" w:usb1="2AC7FCFF" w:usb2="00000012" w:usb3="00000000" w:csb0="000200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Palatino">
    <w:panose1 w:val="00000000000000000000"/>
    <w:charset w:val="00"/>
    <w:family w:val="auto"/>
    <w:pitch w:val="variable"/>
    <w:sig w:usb0="A00002FF" w:usb1="7800205A" w:usb2="14600000" w:usb3="00000000" w:csb0="00000193" w:csb1="00000000"/>
  </w:font>
  <w:font w:name="Xingkai SC Light">
    <w:charset w:val="86"/>
    <w:family w:val="auto"/>
    <w:pitch w:val="variable"/>
    <w:sig w:usb0="00000001" w:usb1="080F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2D4817" w:rsidRDefault="002D4817"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2D4817" w:rsidRDefault="002D4817" w:rsidP="005759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2D4817" w:rsidRDefault="002D4817"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359E">
      <w:rPr>
        <w:rStyle w:val="PageNumber"/>
        <w:noProof/>
      </w:rPr>
      <w:t>2</w:t>
    </w:r>
    <w:r>
      <w:rPr>
        <w:rStyle w:val="PageNumber"/>
      </w:rPr>
      <w:fldChar w:fldCharType="end"/>
    </w:r>
  </w:p>
  <w:p w14:paraId="3660254F" w14:textId="77777777" w:rsidR="002D4817" w:rsidRDefault="002D4817" w:rsidP="005759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1B478F" w14:textId="77777777" w:rsidR="0059610C" w:rsidRDefault="0059610C" w:rsidP="005759F3">
      <w:r>
        <w:separator/>
      </w:r>
    </w:p>
  </w:footnote>
  <w:footnote w:type="continuationSeparator" w:id="0">
    <w:p w14:paraId="5A7961F1" w14:textId="77777777" w:rsidR="0059610C" w:rsidRDefault="0059610C" w:rsidP="005759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F02231"/>
    <w:multiLevelType w:val="hybridMultilevel"/>
    <w:tmpl w:val="47DC318C"/>
    <w:lvl w:ilvl="0" w:tplc="84E49FF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A737F5D"/>
    <w:multiLevelType w:val="hybridMultilevel"/>
    <w:tmpl w:val="8504618E"/>
    <w:lvl w:ilvl="0" w:tplc="E98A1B1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2"/>
  </w:num>
  <w:num w:numId="4">
    <w:abstractNumId w:val="0"/>
  </w:num>
  <w:num w:numId="5">
    <w:abstractNumId w:val="14"/>
  </w:num>
  <w:num w:numId="6">
    <w:abstractNumId w:val="7"/>
  </w:num>
  <w:num w:numId="7">
    <w:abstractNumId w:val="4"/>
  </w:num>
  <w:num w:numId="8">
    <w:abstractNumId w:val="15"/>
  </w:num>
  <w:num w:numId="9">
    <w:abstractNumId w:val="8"/>
  </w:num>
  <w:num w:numId="10">
    <w:abstractNumId w:val="16"/>
  </w:num>
  <w:num w:numId="11">
    <w:abstractNumId w:val="3"/>
  </w:num>
  <w:num w:numId="12">
    <w:abstractNumId w:val="1"/>
  </w:num>
  <w:num w:numId="13">
    <w:abstractNumId w:val="6"/>
  </w:num>
  <w:num w:numId="14">
    <w:abstractNumId w:val="17"/>
  </w:num>
  <w:num w:numId="15">
    <w:abstractNumId w:val="12"/>
  </w:num>
  <w:num w:numId="16">
    <w:abstractNumId w:val="13"/>
  </w:num>
  <w:num w:numId="17">
    <w:abstractNumId w:val="1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1694"/>
    <w:rsid w:val="00001C28"/>
    <w:rsid w:val="00002BBB"/>
    <w:rsid w:val="00004BFE"/>
    <w:rsid w:val="00004D81"/>
    <w:rsid w:val="000068B5"/>
    <w:rsid w:val="0001069E"/>
    <w:rsid w:val="00011254"/>
    <w:rsid w:val="0001244F"/>
    <w:rsid w:val="00012A61"/>
    <w:rsid w:val="00012F8A"/>
    <w:rsid w:val="00015131"/>
    <w:rsid w:val="0001647F"/>
    <w:rsid w:val="000174CF"/>
    <w:rsid w:val="000200FE"/>
    <w:rsid w:val="00020884"/>
    <w:rsid w:val="00021673"/>
    <w:rsid w:val="000228F5"/>
    <w:rsid w:val="00023477"/>
    <w:rsid w:val="00023BFA"/>
    <w:rsid w:val="0002459E"/>
    <w:rsid w:val="00026C6A"/>
    <w:rsid w:val="00030058"/>
    <w:rsid w:val="0003143B"/>
    <w:rsid w:val="000343AB"/>
    <w:rsid w:val="00034B1D"/>
    <w:rsid w:val="00034DB3"/>
    <w:rsid w:val="00034E74"/>
    <w:rsid w:val="00036706"/>
    <w:rsid w:val="00036ED4"/>
    <w:rsid w:val="0003718B"/>
    <w:rsid w:val="00041009"/>
    <w:rsid w:val="0004145F"/>
    <w:rsid w:val="000428EA"/>
    <w:rsid w:val="00042BEB"/>
    <w:rsid w:val="00043BD9"/>
    <w:rsid w:val="00044733"/>
    <w:rsid w:val="00044F0A"/>
    <w:rsid w:val="00044FDC"/>
    <w:rsid w:val="0004521A"/>
    <w:rsid w:val="0004556E"/>
    <w:rsid w:val="00045AAF"/>
    <w:rsid w:val="00046218"/>
    <w:rsid w:val="000466E9"/>
    <w:rsid w:val="00047737"/>
    <w:rsid w:val="00051365"/>
    <w:rsid w:val="000522B4"/>
    <w:rsid w:val="00052A61"/>
    <w:rsid w:val="00055AB7"/>
    <w:rsid w:val="00055E99"/>
    <w:rsid w:val="00056E1E"/>
    <w:rsid w:val="00057C2F"/>
    <w:rsid w:val="000610A0"/>
    <w:rsid w:val="00061444"/>
    <w:rsid w:val="00062225"/>
    <w:rsid w:val="00062385"/>
    <w:rsid w:val="0006272F"/>
    <w:rsid w:val="00063499"/>
    <w:rsid w:val="00063C14"/>
    <w:rsid w:val="00063EB5"/>
    <w:rsid w:val="00064BE5"/>
    <w:rsid w:val="00065702"/>
    <w:rsid w:val="00065F9D"/>
    <w:rsid w:val="00067D5A"/>
    <w:rsid w:val="000702D0"/>
    <w:rsid w:val="00071463"/>
    <w:rsid w:val="00071EAC"/>
    <w:rsid w:val="00072969"/>
    <w:rsid w:val="00072EAE"/>
    <w:rsid w:val="00073444"/>
    <w:rsid w:val="00074FC2"/>
    <w:rsid w:val="00076512"/>
    <w:rsid w:val="0007668A"/>
    <w:rsid w:val="00076EBD"/>
    <w:rsid w:val="00081B65"/>
    <w:rsid w:val="000843AE"/>
    <w:rsid w:val="00085084"/>
    <w:rsid w:val="00086CA5"/>
    <w:rsid w:val="000874C0"/>
    <w:rsid w:val="000879DF"/>
    <w:rsid w:val="000916B3"/>
    <w:rsid w:val="00093449"/>
    <w:rsid w:val="000936C1"/>
    <w:rsid w:val="00093B0A"/>
    <w:rsid w:val="00093BD2"/>
    <w:rsid w:val="00094359"/>
    <w:rsid w:val="0009454E"/>
    <w:rsid w:val="0009594F"/>
    <w:rsid w:val="00095EE7"/>
    <w:rsid w:val="00097360"/>
    <w:rsid w:val="00097878"/>
    <w:rsid w:val="000A0105"/>
    <w:rsid w:val="000A0712"/>
    <w:rsid w:val="000A0BD6"/>
    <w:rsid w:val="000A17B6"/>
    <w:rsid w:val="000A359E"/>
    <w:rsid w:val="000A4204"/>
    <w:rsid w:val="000A4360"/>
    <w:rsid w:val="000A4B7A"/>
    <w:rsid w:val="000A4EEB"/>
    <w:rsid w:val="000A63F4"/>
    <w:rsid w:val="000A6D1A"/>
    <w:rsid w:val="000A74A0"/>
    <w:rsid w:val="000B3A31"/>
    <w:rsid w:val="000B3E6A"/>
    <w:rsid w:val="000B590D"/>
    <w:rsid w:val="000B751F"/>
    <w:rsid w:val="000C067E"/>
    <w:rsid w:val="000C22A8"/>
    <w:rsid w:val="000C3278"/>
    <w:rsid w:val="000C3DB1"/>
    <w:rsid w:val="000C5F45"/>
    <w:rsid w:val="000C7C56"/>
    <w:rsid w:val="000D1EB9"/>
    <w:rsid w:val="000D2D08"/>
    <w:rsid w:val="000D3416"/>
    <w:rsid w:val="000D4168"/>
    <w:rsid w:val="000D5D31"/>
    <w:rsid w:val="000D61B6"/>
    <w:rsid w:val="000D641B"/>
    <w:rsid w:val="000E0045"/>
    <w:rsid w:val="000E032A"/>
    <w:rsid w:val="000E1A79"/>
    <w:rsid w:val="000E1C5F"/>
    <w:rsid w:val="000E2394"/>
    <w:rsid w:val="000E2C9A"/>
    <w:rsid w:val="000E41BF"/>
    <w:rsid w:val="000E50CB"/>
    <w:rsid w:val="000E618D"/>
    <w:rsid w:val="000E61FD"/>
    <w:rsid w:val="000E62E4"/>
    <w:rsid w:val="000E6968"/>
    <w:rsid w:val="000F0337"/>
    <w:rsid w:val="000F0BD1"/>
    <w:rsid w:val="000F18A6"/>
    <w:rsid w:val="000F356A"/>
    <w:rsid w:val="000F3A96"/>
    <w:rsid w:val="000F3B26"/>
    <w:rsid w:val="000F3D65"/>
    <w:rsid w:val="000F44F8"/>
    <w:rsid w:val="000F497E"/>
    <w:rsid w:val="000F74DB"/>
    <w:rsid w:val="000F7553"/>
    <w:rsid w:val="00101A95"/>
    <w:rsid w:val="00101E38"/>
    <w:rsid w:val="00102F92"/>
    <w:rsid w:val="0010326B"/>
    <w:rsid w:val="001036F9"/>
    <w:rsid w:val="00103B56"/>
    <w:rsid w:val="00104550"/>
    <w:rsid w:val="00105DB3"/>
    <w:rsid w:val="001063AA"/>
    <w:rsid w:val="00110BEA"/>
    <w:rsid w:val="00111339"/>
    <w:rsid w:val="0011271B"/>
    <w:rsid w:val="00113D33"/>
    <w:rsid w:val="00113E49"/>
    <w:rsid w:val="00114982"/>
    <w:rsid w:val="00115732"/>
    <w:rsid w:val="0011761B"/>
    <w:rsid w:val="0012139C"/>
    <w:rsid w:val="00121855"/>
    <w:rsid w:val="0012687F"/>
    <w:rsid w:val="00127FFD"/>
    <w:rsid w:val="001305A8"/>
    <w:rsid w:val="0013082E"/>
    <w:rsid w:val="00130885"/>
    <w:rsid w:val="00132AB9"/>
    <w:rsid w:val="00134E3D"/>
    <w:rsid w:val="001363A0"/>
    <w:rsid w:val="00136F4E"/>
    <w:rsid w:val="0013715E"/>
    <w:rsid w:val="00137988"/>
    <w:rsid w:val="00141E73"/>
    <w:rsid w:val="00142F86"/>
    <w:rsid w:val="0014316E"/>
    <w:rsid w:val="00143516"/>
    <w:rsid w:val="001436A5"/>
    <w:rsid w:val="00143DEC"/>
    <w:rsid w:val="00144BC4"/>
    <w:rsid w:val="00144F6A"/>
    <w:rsid w:val="001456A3"/>
    <w:rsid w:val="00146281"/>
    <w:rsid w:val="001500F9"/>
    <w:rsid w:val="00151C01"/>
    <w:rsid w:val="00152F01"/>
    <w:rsid w:val="001530DA"/>
    <w:rsid w:val="001536E1"/>
    <w:rsid w:val="001538D1"/>
    <w:rsid w:val="0015390B"/>
    <w:rsid w:val="00154425"/>
    <w:rsid w:val="00154E55"/>
    <w:rsid w:val="00160603"/>
    <w:rsid w:val="00160611"/>
    <w:rsid w:val="00160A86"/>
    <w:rsid w:val="0016159E"/>
    <w:rsid w:val="001617AA"/>
    <w:rsid w:val="00161AED"/>
    <w:rsid w:val="00163148"/>
    <w:rsid w:val="0016392A"/>
    <w:rsid w:val="00163D56"/>
    <w:rsid w:val="00165824"/>
    <w:rsid w:val="00166688"/>
    <w:rsid w:val="001668BD"/>
    <w:rsid w:val="00167316"/>
    <w:rsid w:val="0017040E"/>
    <w:rsid w:val="0017220D"/>
    <w:rsid w:val="00172CF8"/>
    <w:rsid w:val="00174F6A"/>
    <w:rsid w:val="00175162"/>
    <w:rsid w:val="00175494"/>
    <w:rsid w:val="00177CC4"/>
    <w:rsid w:val="0018216F"/>
    <w:rsid w:val="001822BD"/>
    <w:rsid w:val="00183293"/>
    <w:rsid w:val="001846FE"/>
    <w:rsid w:val="00185D65"/>
    <w:rsid w:val="00186B70"/>
    <w:rsid w:val="00187406"/>
    <w:rsid w:val="00187707"/>
    <w:rsid w:val="001926CE"/>
    <w:rsid w:val="00192C4E"/>
    <w:rsid w:val="00193636"/>
    <w:rsid w:val="00193E1A"/>
    <w:rsid w:val="00193FA9"/>
    <w:rsid w:val="0019704D"/>
    <w:rsid w:val="00197AE2"/>
    <w:rsid w:val="001A03B2"/>
    <w:rsid w:val="001A09B7"/>
    <w:rsid w:val="001A4497"/>
    <w:rsid w:val="001A651E"/>
    <w:rsid w:val="001B1087"/>
    <w:rsid w:val="001B14EC"/>
    <w:rsid w:val="001B160A"/>
    <w:rsid w:val="001B1E4A"/>
    <w:rsid w:val="001B26D8"/>
    <w:rsid w:val="001B3241"/>
    <w:rsid w:val="001B3276"/>
    <w:rsid w:val="001B46F3"/>
    <w:rsid w:val="001B4AAA"/>
    <w:rsid w:val="001B711A"/>
    <w:rsid w:val="001C0248"/>
    <w:rsid w:val="001C1FC7"/>
    <w:rsid w:val="001C5377"/>
    <w:rsid w:val="001C5883"/>
    <w:rsid w:val="001C59E4"/>
    <w:rsid w:val="001C649E"/>
    <w:rsid w:val="001C7185"/>
    <w:rsid w:val="001D0C29"/>
    <w:rsid w:val="001D2E51"/>
    <w:rsid w:val="001D354A"/>
    <w:rsid w:val="001D5051"/>
    <w:rsid w:val="001E0F81"/>
    <w:rsid w:val="001E1EFC"/>
    <w:rsid w:val="001E240D"/>
    <w:rsid w:val="001E2451"/>
    <w:rsid w:val="001E2EC2"/>
    <w:rsid w:val="001E3F65"/>
    <w:rsid w:val="001E6398"/>
    <w:rsid w:val="001E69AB"/>
    <w:rsid w:val="001E769A"/>
    <w:rsid w:val="001F034A"/>
    <w:rsid w:val="001F1644"/>
    <w:rsid w:val="001F3036"/>
    <w:rsid w:val="001F3579"/>
    <w:rsid w:val="001F42EB"/>
    <w:rsid w:val="001F569F"/>
    <w:rsid w:val="001F5B8F"/>
    <w:rsid w:val="001F6DFD"/>
    <w:rsid w:val="001F715B"/>
    <w:rsid w:val="001F7D27"/>
    <w:rsid w:val="00201483"/>
    <w:rsid w:val="002024D5"/>
    <w:rsid w:val="00203E9E"/>
    <w:rsid w:val="0020587C"/>
    <w:rsid w:val="00207A96"/>
    <w:rsid w:val="00211285"/>
    <w:rsid w:val="002116A5"/>
    <w:rsid w:val="002119AC"/>
    <w:rsid w:val="00213894"/>
    <w:rsid w:val="00213B52"/>
    <w:rsid w:val="00214B3F"/>
    <w:rsid w:val="00214EB8"/>
    <w:rsid w:val="00215F2A"/>
    <w:rsid w:val="00217121"/>
    <w:rsid w:val="00221CA1"/>
    <w:rsid w:val="00223184"/>
    <w:rsid w:val="00224F65"/>
    <w:rsid w:val="002257E6"/>
    <w:rsid w:val="002258AF"/>
    <w:rsid w:val="00226B7D"/>
    <w:rsid w:val="00226FEF"/>
    <w:rsid w:val="002272FC"/>
    <w:rsid w:val="002309D9"/>
    <w:rsid w:val="00231251"/>
    <w:rsid w:val="00235157"/>
    <w:rsid w:val="002367F5"/>
    <w:rsid w:val="00236CDD"/>
    <w:rsid w:val="002376C0"/>
    <w:rsid w:val="00237FDA"/>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C87"/>
    <w:rsid w:val="00263D38"/>
    <w:rsid w:val="00264934"/>
    <w:rsid w:val="0026495A"/>
    <w:rsid w:val="0026507B"/>
    <w:rsid w:val="00265B5B"/>
    <w:rsid w:val="002662CB"/>
    <w:rsid w:val="002671CF"/>
    <w:rsid w:val="00270BC0"/>
    <w:rsid w:val="00272CB5"/>
    <w:rsid w:val="0027312C"/>
    <w:rsid w:val="00280A8B"/>
    <w:rsid w:val="00280B02"/>
    <w:rsid w:val="00282301"/>
    <w:rsid w:val="00282380"/>
    <w:rsid w:val="0028285D"/>
    <w:rsid w:val="00282C1F"/>
    <w:rsid w:val="00283249"/>
    <w:rsid w:val="0028444D"/>
    <w:rsid w:val="0028542A"/>
    <w:rsid w:val="00285FBD"/>
    <w:rsid w:val="00287AB9"/>
    <w:rsid w:val="002936D8"/>
    <w:rsid w:val="00293834"/>
    <w:rsid w:val="00294444"/>
    <w:rsid w:val="0029479D"/>
    <w:rsid w:val="002950FF"/>
    <w:rsid w:val="002968AC"/>
    <w:rsid w:val="002977C4"/>
    <w:rsid w:val="002A1D67"/>
    <w:rsid w:val="002A2D4F"/>
    <w:rsid w:val="002A2F36"/>
    <w:rsid w:val="002A4A26"/>
    <w:rsid w:val="002A647B"/>
    <w:rsid w:val="002A785F"/>
    <w:rsid w:val="002A7F6C"/>
    <w:rsid w:val="002B02EC"/>
    <w:rsid w:val="002B112A"/>
    <w:rsid w:val="002B15A0"/>
    <w:rsid w:val="002B2BF7"/>
    <w:rsid w:val="002B2E22"/>
    <w:rsid w:val="002B3996"/>
    <w:rsid w:val="002B501E"/>
    <w:rsid w:val="002B5C40"/>
    <w:rsid w:val="002B6118"/>
    <w:rsid w:val="002B7560"/>
    <w:rsid w:val="002C049A"/>
    <w:rsid w:val="002C2DF7"/>
    <w:rsid w:val="002C47FF"/>
    <w:rsid w:val="002D1711"/>
    <w:rsid w:val="002D1B91"/>
    <w:rsid w:val="002D1BC9"/>
    <w:rsid w:val="002D3967"/>
    <w:rsid w:val="002D3968"/>
    <w:rsid w:val="002D4817"/>
    <w:rsid w:val="002D4C0C"/>
    <w:rsid w:val="002D50EF"/>
    <w:rsid w:val="002D7401"/>
    <w:rsid w:val="002D79A7"/>
    <w:rsid w:val="002D7AB8"/>
    <w:rsid w:val="002D7C64"/>
    <w:rsid w:val="002E1134"/>
    <w:rsid w:val="002E1FD4"/>
    <w:rsid w:val="002E4FD7"/>
    <w:rsid w:val="002E5838"/>
    <w:rsid w:val="002E6B14"/>
    <w:rsid w:val="002F0299"/>
    <w:rsid w:val="002F1090"/>
    <w:rsid w:val="002F1C00"/>
    <w:rsid w:val="002F1D1F"/>
    <w:rsid w:val="002F1EB8"/>
    <w:rsid w:val="002F285E"/>
    <w:rsid w:val="002F34CD"/>
    <w:rsid w:val="002F3673"/>
    <w:rsid w:val="002F4AD3"/>
    <w:rsid w:val="002F5F23"/>
    <w:rsid w:val="002F69D6"/>
    <w:rsid w:val="002F7858"/>
    <w:rsid w:val="002F7F8B"/>
    <w:rsid w:val="00301CA8"/>
    <w:rsid w:val="0030261D"/>
    <w:rsid w:val="00303ED2"/>
    <w:rsid w:val="0030516A"/>
    <w:rsid w:val="00306472"/>
    <w:rsid w:val="003076E3"/>
    <w:rsid w:val="003105CF"/>
    <w:rsid w:val="0031061B"/>
    <w:rsid w:val="00310D60"/>
    <w:rsid w:val="00310EEA"/>
    <w:rsid w:val="00311CEE"/>
    <w:rsid w:val="0031216E"/>
    <w:rsid w:val="003124BE"/>
    <w:rsid w:val="00312694"/>
    <w:rsid w:val="0031339F"/>
    <w:rsid w:val="003154CF"/>
    <w:rsid w:val="00316453"/>
    <w:rsid w:val="00317024"/>
    <w:rsid w:val="003173C3"/>
    <w:rsid w:val="00317402"/>
    <w:rsid w:val="00322500"/>
    <w:rsid w:val="003233A5"/>
    <w:rsid w:val="003236B6"/>
    <w:rsid w:val="003244B3"/>
    <w:rsid w:val="00326155"/>
    <w:rsid w:val="0032690A"/>
    <w:rsid w:val="003270CA"/>
    <w:rsid w:val="00330F75"/>
    <w:rsid w:val="0033385D"/>
    <w:rsid w:val="00333B79"/>
    <w:rsid w:val="00336B14"/>
    <w:rsid w:val="00336FA1"/>
    <w:rsid w:val="003375A4"/>
    <w:rsid w:val="00341AF0"/>
    <w:rsid w:val="003424DC"/>
    <w:rsid w:val="00342BB3"/>
    <w:rsid w:val="00342F3C"/>
    <w:rsid w:val="003433E2"/>
    <w:rsid w:val="00343442"/>
    <w:rsid w:val="00343E92"/>
    <w:rsid w:val="003449A5"/>
    <w:rsid w:val="00346C2B"/>
    <w:rsid w:val="0034708A"/>
    <w:rsid w:val="00347A81"/>
    <w:rsid w:val="00347CF1"/>
    <w:rsid w:val="00351F5F"/>
    <w:rsid w:val="00353728"/>
    <w:rsid w:val="00353F61"/>
    <w:rsid w:val="00354D55"/>
    <w:rsid w:val="00355384"/>
    <w:rsid w:val="00357457"/>
    <w:rsid w:val="0035753E"/>
    <w:rsid w:val="0036209D"/>
    <w:rsid w:val="003621E5"/>
    <w:rsid w:val="003649B2"/>
    <w:rsid w:val="00365429"/>
    <w:rsid w:val="00365E0F"/>
    <w:rsid w:val="00366CEE"/>
    <w:rsid w:val="003677E0"/>
    <w:rsid w:val="00370BB8"/>
    <w:rsid w:val="00373A78"/>
    <w:rsid w:val="0037512A"/>
    <w:rsid w:val="00375545"/>
    <w:rsid w:val="0037666C"/>
    <w:rsid w:val="0037749F"/>
    <w:rsid w:val="003774F8"/>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91E30"/>
    <w:rsid w:val="00392146"/>
    <w:rsid w:val="003935A8"/>
    <w:rsid w:val="00394A03"/>
    <w:rsid w:val="0039518A"/>
    <w:rsid w:val="0039576A"/>
    <w:rsid w:val="0039582C"/>
    <w:rsid w:val="0039643C"/>
    <w:rsid w:val="0039665B"/>
    <w:rsid w:val="00396797"/>
    <w:rsid w:val="003A0D2D"/>
    <w:rsid w:val="003A2F78"/>
    <w:rsid w:val="003A621C"/>
    <w:rsid w:val="003A7B31"/>
    <w:rsid w:val="003B2806"/>
    <w:rsid w:val="003B3015"/>
    <w:rsid w:val="003B3BB7"/>
    <w:rsid w:val="003B57AF"/>
    <w:rsid w:val="003B6482"/>
    <w:rsid w:val="003B6C24"/>
    <w:rsid w:val="003B70B9"/>
    <w:rsid w:val="003B78C4"/>
    <w:rsid w:val="003C0CA9"/>
    <w:rsid w:val="003C3EDA"/>
    <w:rsid w:val="003C4098"/>
    <w:rsid w:val="003C4F29"/>
    <w:rsid w:val="003C50F7"/>
    <w:rsid w:val="003C55D4"/>
    <w:rsid w:val="003C5660"/>
    <w:rsid w:val="003C5C31"/>
    <w:rsid w:val="003C739B"/>
    <w:rsid w:val="003C7D36"/>
    <w:rsid w:val="003D067C"/>
    <w:rsid w:val="003D2C96"/>
    <w:rsid w:val="003D3237"/>
    <w:rsid w:val="003D389B"/>
    <w:rsid w:val="003D557D"/>
    <w:rsid w:val="003D5C8D"/>
    <w:rsid w:val="003D63A0"/>
    <w:rsid w:val="003E0328"/>
    <w:rsid w:val="003E0779"/>
    <w:rsid w:val="003E166D"/>
    <w:rsid w:val="003E1CCE"/>
    <w:rsid w:val="003E2447"/>
    <w:rsid w:val="003E28DE"/>
    <w:rsid w:val="003E2B9A"/>
    <w:rsid w:val="003E34AA"/>
    <w:rsid w:val="003E3CD6"/>
    <w:rsid w:val="003E41C6"/>
    <w:rsid w:val="003E49EC"/>
    <w:rsid w:val="003E4DCF"/>
    <w:rsid w:val="003E5127"/>
    <w:rsid w:val="003E5BAB"/>
    <w:rsid w:val="003E734C"/>
    <w:rsid w:val="003F01B7"/>
    <w:rsid w:val="003F1E3C"/>
    <w:rsid w:val="003F44E9"/>
    <w:rsid w:val="003F4C75"/>
    <w:rsid w:val="003F5367"/>
    <w:rsid w:val="003F59FC"/>
    <w:rsid w:val="003F5A91"/>
    <w:rsid w:val="003F60BC"/>
    <w:rsid w:val="003F63D1"/>
    <w:rsid w:val="00400B90"/>
    <w:rsid w:val="00401306"/>
    <w:rsid w:val="004013AB"/>
    <w:rsid w:val="00401B9A"/>
    <w:rsid w:val="00402155"/>
    <w:rsid w:val="00406AE8"/>
    <w:rsid w:val="00406C57"/>
    <w:rsid w:val="00411531"/>
    <w:rsid w:val="00411D36"/>
    <w:rsid w:val="00412841"/>
    <w:rsid w:val="00414DB8"/>
    <w:rsid w:val="00415754"/>
    <w:rsid w:val="004201F8"/>
    <w:rsid w:val="00420676"/>
    <w:rsid w:val="00421718"/>
    <w:rsid w:val="00424430"/>
    <w:rsid w:val="004274B2"/>
    <w:rsid w:val="00430A9D"/>
    <w:rsid w:val="00431010"/>
    <w:rsid w:val="00431A7A"/>
    <w:rsid w:val="00431E09"/>
    <w:rsid w:val="00433C8C"/>
    <w:rsid w:val="00433FEC"/>
    <w:rsid w:val="0043446D"/>
    <w:rsid w:val="004366FF"/>
    <w:rsid w:val="0043796B"/>
    <w:rsid w:val="00437E0A"/>
    <w:rsid w:val="0044244E"/>
    <w:rsid w:val="00442485"/>
    <w:rsid w:val="00442FB4"/>
    <w:rsid w:val="00443FAC"/>
    <w:rsid w:val="00444024"/>
    <w:rsid w:val="00445047"/>
    <w:rsid w:val="004467AB"/>
    <w:rsid w:val="00447651"/>
    <w:rsid w:val="00447AB2"/>
    <w:rsid w:val="00447AEE"/>
    <w:rsid w:val="00450316"/>
    <w:rsid w:val="00450415"/>
    <w:rsid w:val="004509B4"/>
    <w:rsid w:val="00451373"/>
    <w:rsid w:val="00451C59"/>
    <w:rsid w:val="00452C89"/>
    <w:rsid w:val="00452E5B"/>
    <w:rsid w:val="00453852"/>
    <w:rsid w:val="00454930"/>
    <w:rsid w:val="004551B0"/>
    <w:rsid w:val="0045647E"/>
    <w:rsid w:val="0046052B"/>
    <w:rsid w:val="004609DE"/>
    <w:rsid w:val="0046113A"/>
    <w:rsid w:val="004617C9"/>
    <w:rsid w:val="00461C80"/>
    <w:rsid w:val="004627EB"/>
    <w:rsid w:val="00462DAF"/>
    <w:rsid w:val="00463498"/>
    <w:rsid w:val="00464251"/>
    <w:rsid w:val="0046443C"/>
    <w:rsid w:val="004644DD"/>
    <w:rsid w:val="0046497F"/>
    <w:rsid w:val="004650E2"/>
    <w:rsid w:val="00466F69"/>
    <w:rsid w:val="0047011C"/>
    <w:rsid w:val="00470384"/>
    <w:rsid w:val="00470C34"/>
    <w:rsid w:val="0047113E"/>
    <w:rsid w:val="004711C8"/>
    <w:rsid w:val="004717B3"/>
    <w:rsid w:val="004723D0"/>
    <w:rsid w:val="00473B3C"/>
    <w:rsid w:val="0047483F"/>
    <w:rsid w:val="00477A46"/>
    <w:rsid w:val="004800E0"/>
    <w:rsid w:val="004808AC"/>
    <w:rsid w:val="0048323F"/>
    <w:rsid w:val="004855E0"/>
    <w:rsid w:val="00485F89"/>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A07F6"/>
    <w:rsid w:val="004A17AC"/>
    <w:rsid w:val="004A198B"/>
    <w:rsid w:val="004A23AA"/>
    <w:rsid w:val="004A3337"/>
    <w:rsid w:val="004A4015"/>
    <w:rsid w:val="004A4121"/>
    <w:rsid w:val="004A5185"/>
    <w:rsid w:val="004A5C1C"/>
    <w:rsid w:val="004A5FE2"/>
    <w:rsid w:val="004A5FF2"/>
    <w:rsid w:val="004A6CC1"/>
    <w:rsid w:val="004A7956"/>
    <w:rsid w:val="004A7D94"/>
    <w:rsid w:val="004B37B4"/>
    <w:rsid w:val="004B3BCB"/>
    <w:rsid w:val="004B46D1"/>
    <w:rsid w:val="004B6A79"/>
    <w:rsid w:val="004C0766"/>
    <w:rsid w:val="004C0DAF"/>
    <w:rsid w:val="004C0EF9"/>
    <w:rsid w:val="004C2A82"/>
    <w:rsid w:val="004C2BF0"/>
    <w:rsid w:val="004C2BF4"/>
    <w:rsid w:val="004C2E43"/>
    <w:rsid w:val="004C36CC"/>
    <w:rsid w:val="004C791F"/>
    <w:rsid w:val="004D048D"/>
    <w:rsid w:val="004D10CC"/>
    <w:rsid w:val="004D1EFE"/>
    <w:rsid w:val="004D2111"/>
    <w:rsid w:val="004D2703"/>
    <w:rsid w:val="004D310E"/>
    <w:rsid w:val="004D318B"/>
    <w:rsid w:val="004D3474"/>
    <w:rsid w:val="004D3CC3"/>
    <w:rsid w:val="004D4364"/>
    <w:rsid w:val="004D78F7"/>
    <w:rsid w:val="004E08FC"/>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50C3"/>
    <w:rsid w:val="004F5676"/>
    <w:rsid w:val="004F57B5"/>
    <w:rsid w:val="004F776E"/>
    <w:rsid w:val="00500F7A"/>
    <w:rsid w:val="00501044"/>
    <w:rsid w:val="00502B5C"/>
    <w:rsid w:val="00502EE9"/>
    <w:rsid w:val="005032B4"/>
    <w:rsid w:val="00504893"/>
    <w:rsid w:val="0050518D"/>
    <w:rsid w:val="0050602B"/>
    <w:rsid w:val="0050623E"/>
    <w:rsid w:val="005075CB"/>
    <w:rsid w:val="00511D54"/>
    <w:rsid w:val="00511F76"/>
    <w:rsid w:val="0051232E"/>
    <w:rsid w:val="005130DD"/>
    <w:rsid w:val="00513321"/>
    <w:rsid w:val="00513478"/>
    <w:rsid w:val="0051414D"/>
    <w:rsid w:val="00514CA2"/>
    <w:rsid w:val="0051643E"/>
    <w:rsid w:val="00517D64"/>
    <w:rsid w:val="00521F37"/>
    <w:rsid w:val="00522582"/>
    <w:rsid w:val="00522D55"/>
    <w:rsid w:val="00523342"/>
    <w:rsid w:val="00523A40"/>
    <w:rsid w:val="00524AB5"/>
    <w:rsid w:val="005253F4"/>
    <w:rsid w:val="00530A43"/>
    <w:rsid w:val="00531519"/>
    <w:rsid w:val="0053228C"/>
    <w:rsid w:val="00532304"/>
    <w:rsid w:val="00532941"/>
    <w:rsid w:val="005352E1"/>
    <w:rsid w:val="00537993"/>
    <w:rsid w:val="00537EEC"/>
    <w:rsid w:val="0054144C"/>
    <w:rsid w:val="00542A60"/>
    <w:rsid w:val="005452E3"/>
    <w:rsid w:val="00545BF0"/>
    <w:rsid w:val="00545CF4"/>
    <w:rsid w:val="00550F9C"/>
    <w:rsid w:val="0055177C"/>
    <w:rsid w:val="00553BCD"/>
    <w:rsid w:val="005566A3"/>
    <w:rsid w:val="00556F55"/>
    <w:rsid w:val="005577E7"/>
    <w:rsid w:val="00557AF9"/>
    <w:rsid w:val="00557D18"/>
    <w:rsid w:val="005600D8"/>
    <w:rsid w:val="00560BC0"/>
    <w:rsid w:val="00560CB5"/>
    <w:rsid w:val="00561354"/>
    <w:rsid w:val="0056163C"/>
    <w:rsid w:val="005629F2"/>
    <w:rsid w:val="00564518"/>
    <w:rsid w:val="00565753"/>
    <w:rsid w:val="00565927"/>
    <w:rsid w:val="00565A7C"/>
    <w:rsid w:val="00566511"/>
    <w:rsid w:val="00566A76"/>
    <w:rsid w:val="00567ECA"/>
    <w:rsid w:val="005702CC"/>
    <w:rsid w:val="00570AD3"/>
    <w:rsid w:val="00572071"/>
    <w:rsid w:val="005725BD"/>
    <w:rsid w:val="005729C2"/>
    <w:rsid w:val="00572FED"/>
    <w:rsid w:val="005734C2"/>
    <w:rsid w:val="00573577"/>
    <w:rsid w:val="00575606"/>
    <w:rsid w:val="005757AC"/>
    <w:rsid w:val="005759F3"/>
    <w:rsid w:val="0057606B"/>
    <w:rsid w:val="005760D4"/>
    <w:rsid w:val="00577171"/>
    <w:rsid w:val="00580B67"/>
    <w:rsid w:val="00580B6F"/>
    <w:rsid w:val="00581FC1"/>
    <w:rsid w:val="00582067"/>
    <w:rsid w:val="00582CFE"/>
    <w:rsid w:val="005856BD"/>
    <w:rsid w:val="0058650A"/>
    <w:rsid w:val="00586A65"/>
    <w:rsid w:val="00587571"/>
    <w:rsid w:val="005877D2"/>
    <w:rsid w:val="00591566"/>
    <w:rsid w:val="00592B03"/>
    <w:rsid w:val="005940F2"/>
    <w:rsid w:val="0059610C"/>
    <w:rsid w:val="00596736"/>
    <w:rsid w:val="00596987"/>
    <w:rsid w:val="00596ED8"/>
    <w:rsid w:val="00597439"/>
    <w:rsid w:val="005A045D"/>
    <w:rsid w:val="005A07EB"/>
    <w:rsid w:val="005A0F7D"/>
    <w:rsid w:val="005A10C8"/>
    <w:rsid w:val="005A1EAD"/>
    <w:rsid w:val="005A3C61"/>
    <w:rsid w:val="005A440A"/>
    <w:rsid w:val="005A660E"/>
    <w:rsid w:val="005A6C1C"/>
    <w:rsid w:val="005A7EAA"/>
    <w:rsid w:val="005B0281"/>
    <w:rsid w:val="005B0D13"/>
    <w:rsid w:val="005B1652"/>
    <w:rsid w:val="005B1C6A"/>
    <w:rsid w:val="005B2B60"/>
    <w:rsid w:val="005B2F02"/>
    <w:rsid w:val="005B3690"/>
    <w:rsid w:val="005B41CF"/>
    <w:rsid w:val="005B4FF3"/>
    <w:rsid w:val="005B55F5"/>
    <w:rsid w:val="005B7155"/>
    <w:rsid w:val="005C04DD"/>
    <w:rsid w:val="005C09F4"/>
    <w:rsid w:val="005C146C"/>
    <w:rsid w:val="005C21B6"/>
    <w:rsid w:val="005C2A98"/>
    <w:rsid w:val="005C34C8"/>
    <w:rsid w:val="005C40F3"/>
    <w:rsid w:val="005C461F"/>
    <w:rsid w:val="005C5014"/>
    <w:rsid w:val="005C54D6"/>
    <w:rsid w:val="005C5EB2"/>
    <w:rsid w:val="005C704B"/>
    <w:rsid w:val="005C784C"/>
    <w:rsid w:val="005C7BC5"/>
    <w:rsid w:val="005C7D33"/>
    <w:rsid w:val="005D0D9A"/>
    <w:rsid w:val="005D1258"/>
    <w:rsid w:val="005D2947"/>
    <w:rsid w:val="005D2BAE"/>
    <w:rsid w:val="005D2BFB"/>
    <w:rsid w:val="005D2EDD"/>
    <w:rsid w:val="005D332D"/>
    <w:rsid w:val="005D34F3"/>
    <w:rsid w:val="005D380B"/>
    <w:rsid w:val="005D58D7"/>
    <w:rsid w:val="005D60F6"/>
    <w:rsid w:val="005D61CE"/>
    <w:rsid w:val="005D63E2"/>
    <w:rsid w:val="005E0CF3"/>
    <w:rsid w:val="005E0F9B"/>
    <w:rsid w:val="005E166F"/>
    <w:rsid w:val="005E3217"/>
    <w:rsid w:val="005E404F"/>
    <w:rsid w:val="005E4AFC"/>
    <w:rsid w:val="005E5056"/>
    <w:rsid w:val="005E7A83"/>
    <w:rsid w:val="005E7A8B"/>
    <w:rsid w:val="005E7CFE"/>
    <w:rsid w:val="005F0261"/>
    <w:rsid w:val="005F06EA"/>
    <w:rsid w:val="005F2030"/>
    <w:rsid w:val="005F2ED8"/>
    <w:rsid w:val="005F35F5"/>
    <w:rsid w:val="005F3823"/>
    <w:rsid w:val="00600D73"/>
    <w:rsid w:val="0060113C"/>
    <w:rsid w:val="00601C7B"/>
    <w:rsid w:val="006027D3"/>
    <w:rsid w:val="006032AA"/>
    <w:rsid w:val="00606A5D"/>
    <w:rsid w:val="0061078F"/>
    <w:rsid w:val="00611F29"/>
    <w:rsid w:val="006122A3"/>
    <w:rsid w:val="00612E1D"/>
    <w:rsid w:val="00612E81"/>
    <w:rsid w:val="00613A61"/>
    <w:rsid w:val="00613F92"/>
    <w:rsid w:val="006143D3"/>
    <w:rsid w:val="00615C14"/>
    <w:rsid w:val="00615F8F"/>
    <w:rsid w:val="0061724F"/>
    <w:rsid w:val="00617ED2"/>
    <w:rsid w:val="00620645"/>
    <w:rsid w:val="00621224"/>
    <w:rsid w:val="00621611"/>
    <w:rsid w:val="00621ED3"/>
    <w:rsid w:val="00621FDA"/>
    <w:rsid w:val="0062324C"/>
    <w:rsid w:val="0062374A"/>
    <w:rsid w:val="0062488E"/>
    <w:rsid w:val="00624CA5"/>
    <w:rsid w:val="00627014"/>
    <w:rsid w:val="006271B8"/>
    <w:rsid w:val="00630A77"/>
    <w:rsid w:val="006320F2"/>
    <w:rsid w:val="00632184"/>
    <w:rsid w:val="00632E8A"/>
    <w:rsid w:val="00633697"/>
    <w:rsid w:val="00633C24"/>
    <w:rsid w:val="006344AB"/>
    <w:rsid w:val="00634C11"/>
    <w:rsid w:val="00635455"/>
    <w:rsid w:val="0063708A"/>
    <w:rsid w:val="0064107F"/>
    <w:rsid w:val="00641E28"/>
    <w:rsid w:val="00642302"/>
    <w:rsid w:val="00642AC5"/>
    <w:rsid w:val="0064424A"/>
    <w:rsid w:val="0064580F"/>
    <w:rsid w:val="00646130"/>
    <w:rsid w:val="00650113"/>
    <w:rsid w:val="00650412"/>
    <w:rsid w:val="006511FE"/>
    <w:rsid w:val="00653076"/>
    <w:rsid w:val="00653468"/>
    <w:rsid w:val="00653FCD"/>
    <w:rsid w:val="006546AB"/>
    <w:rsid w:val="00660354"/>
    <w:rsid w:val="00660962"/>
    <w:rsid w:val="006636C5"/>
    <w:rsid w:val="0066408D"/>
    <w:rsid w:val="006679C3"/>
    <w:rsid w:val="00670A4B"/>
    <w:rsid w:val="00670C54"/>
    <w:rsid w:val="006717E2"/>
    <w:rsid w:val="00672206"/>
    <w:rsid w:val="006743F7"/>
    <w:rsid w:val="006745DF"/>
    <w:rsid w:val="006746A9"/>
    <w:rsid w:val="00674736"/>
    <w:rsid w:val="00675883"/>
    <w:rsid w:val="00675E1F"/>
    <w:rsid w:val="006767CC"/>
    <w:rsid w:val="00677EC1"/>
    <w:rsid w:val="00680A5A"/>
    <w:rsid w:val="00681DEB"/>
    <w:rsid w:val="0068350C"/>
    <w:rsid w:val="0068410D"/>
    <w:rsid w:val="00684412"/>
    <w:rsid w:val="00684605"/>
    <w:rsid w:val="00685F9B"/>
    <w:rsid w:val="00686087"/>
    <w:rsid w:val="006866D7"/>
    <w:rsid w:val="00687657"/>
    <w:rsid w:val="00687A03"/>
    <w:rsid w:val="0069001E"/>
    <w:rsid w:val="00691499"/>
    <w:rsid w:val="00691935"/>
    <w:rsid w:val="006926DC"/>
    <w:rsid w:val="00692C40"/>
    <w:rsid w:val="00694E2E"/>
    <w:rsid w:val="00695E04"/>
    <w:rsid w:val="00696D7F"/>
    <w:rsid w:val="006972AC"/>
    <w:rsid w:val="00697378"/>
    <w:rsid w:val="006A00C4"/>
    <w:rsid w:val="006A049C"/>
    <w:rsid w:val="006A04F0"/>
    <w:rsid w:val="006A076E"/>
    <w:rsid w:val="006A1559"/>
    <w:rsid w:val="006A46AE"/>
    <w:rsid w:val="006A4914"/>
    <w:rsid w:val="006A68FC"/>
    <w:rsid w:val="006A755F"/>
    <w:rsid w:val="006B40A8"/>
    <w:rsid w:val="006B49EA"/>
    <w:rsid w:val="006B4CED"/>
    <w:rsid w:val="006B686E"/>
    <w:rsid w:val="006B6D19"/>
    <w:rsid w:val="006C44A7"/>
    <w:rsid w:val="006C4F29"/>
    <w:rsid w:val="006C4F6A"/>
    <w:rsid w:val="006C5253"/>
    <w:rsid w:val="006C5796"/>
    <w:rsid w:val="006C68A6"/>
    <w:rsid w:val="006C6DE4"/>
    <w:rsid w:val="006C7037"/>
    <w:rsid w:val="006C7678"/>
    <w:rsid w:val="006C77AC"/>
    <w:rsid w:val="006C7B97"/>
    <w:rsid w:val="006D02E3"/>
    <w:rsid w:val="006D2A53"/>
    <w:rsid w:val="006D3433"/>
    <w:rsid w:val="006D4587"/>
    <w:rsid w:val="006D49DC"/>
    <w:rsid w:val="006D6281"/>
    <w:rsid w:val="006D6437"/>
    <w:rsid w:val="006D77CE"/>
    <w:rsid w:val="006E12DE"/>
    <w:rsid w:val="006E14E4"/>
    <w:rsid w:val="006E1FEB"/>
    <w:rsid w:val="006E235C"/>
    <w:rsid w:val="006E3223"/>
    <w:rsid w:val="006E570C"/>
    <w:rsid w:val="006E5ED0"/>
    <w:rsid w:val="006E65F8"/>
    <w:rsid w:val="006E7A40"/>
    <w:rsid w:val="006F0059"/>
    <w:rsid w:val="006F0195"/>
    <w:rsid w:val="006F0407"/>
    <w:rsid w:val="006F06BB"/>
    <w:rsid w:val="006F13B3"/>
    <w:rsid w:val="006F1620"/>
    <w:rsid w:val="006F20B8"/>
    <w:rsid w:val="006F22F0"/>
    <w:rsid w:val="006F3792"/>
    <w:rsid w:val="006F4048"/>
    <w:rsid w:val="006F693C"/>
    <w:rsid w:val="006F69AB"/>
    <w:rsid w:val="006F706C"/>
    <w:rsid w:val="006F7243"/>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47FF"/>
    <w:rsid w:val="007149A9"/>
    <w:rsid w:val="00715061"/>
    <w:rsid w:val="00715693"/>
    <w:rsid w:val="0071623A"/>
    <w:rsid w:val="00716630"/>
    <w:rsid w:val="007175FA"/>
    <w:rsid w:val="007176C5"/>
    <w:rsid w:val="00717FDF"/>
    <w:rsid w:val="0072082E"/>
    <w:rsid w:val="00722233"/>
    <w:rsid w:val="00722F5C"/>
    <w:rsid w:val="007246F7"/>
    <w:rsid w:val="007248E1"/>
    <w:rsid w:val="00725F16"/>
    <w:rsid w:val="00726814"/>
    <w:rsid w:val="00726B04"/>
    <w:rsid w:val="00727E30"/>
    <w:rsid w:val="00730033"/>
    <w:rsid w:val="0073099B"/>
    <w:rsid w:val="00730F75"/>
    <w:rsid w:val="007311D7"/>
    <w:rsid w:val="00731536"/>
    <w:rsid w:val="00731BEC"/>
    <w:rsid w:val="00732138"/>
    <w:rsid w:val="00733326"/>
    <w:rsid w:val="00733DC7"/>
    <w:rsid w:val="0073430F"/>
    <w:rsid w:val="00734366"/>
    <w:rsid w:val="00734757"/>
    <w:rsid w:val="00734807"/>
    <w:rsid w:val="00734C30"/>
    <w:rsid w:val="00737859"/>
    <w:rsid w:val="00740B96"/>
    <w:rsid w:val="007418C3"/>
    <w:rsid w:val="00741B8A"/>
    <w:rsid w:val="00741FFD"/>
    <w:rsid w:val="007428FF"/>
    <w:rsid w:val="0074323F"/>
    <w:rsid w:val="007457D7"/>
    <w:rsid w:val="007465F5"/>
    <w:rsid w:val="00746EF9"/>
    <w:rsid w:val="00750D28"/>
    <w:rsid w:val="00751F20"/>
    <w:rsid w:val="007528F4"/>
    <w:rsid w:val="0075318A"/>
    <w:rsid w:val="0075403B"/>
    <w:rsid w:val="00754C94"/>
    <w:rsid w:val="007557C1"/>
    <w:rsid w:val="00755F6A"/>
    <w:rsid w:val="00760AE6"/>
    <w:rsid w:val="00761065"/>
    <w:rsid w:val="00761FAC"/>
    <w:rsid w:val="0076282D"/>
    <w:rsid w:val="00762BF4"/>
    <w:rsid w:val="007647C8"/>
    <w:rsid w:val="00764E28"/>
    <w:rsid w:val="0076542A"/>
    <w:rsid w:val="00765750"/>
    <w:rsid w:val="007662F1"/>
    <w:rsid w:val="00766919"/>
    <w:rsid w:val="00766D3C"/>
    <w:rsid w:val="00767BF8"/>
    <w:rsid w:val="00770501"/>
    <w:rsid w:val="007728FA"/>
    <w:rsid w:val="007729C6"/>
    <w:rsid w:val="00773FC9"/>
    <w:rsid w:val="00774600"/>
    <w:rsid w:val="00775657"/>
    <w:rsid w:val="00776B07"/>
    <w:rsid w:val="00781FE4"/>
    <w:rsid w:val="007820F1"/>
    <w:rsid w:val="00782E9E"/>
    <w:rsid w:val="00784E97"/>
    <w:rsid w:val="00785AE4"/>
    <w:rsid w:val="00786532"/>
    <w:rsid w:val="00787035"/>
    <w:rsid w:val="00791116"/>
    <w:rsid w:val="007929E3"/>
    <w:rsid w:val="007951C3"/>
    <w:rsid w:val="007966E5"/>
    <w:rsid w:val="0079673D"/>
    <w:rsid w:val="00796F27"/>
    <w:rsid w:val="007A0247"/>
    <w:rsid w:val="007A03D8"/>
    <w:rsid w:val="007A1A27"/>
    <w:rsid w:val="007A34A1"/>
    <w:rsid w:val="007A3517"/>
    <w:rsid w:val="007A35DB"/>
    <w:rsid w:val="007A3D63"/>
    <w:rsid w:val="007A4763"/>
    <w:rsid w:val="007A5539"/>
    <w:rsid w:val="007A570D"/>
    <w:rsid w:val="007A6538"/>
    <w:rsid w:val="007A7768"/>
    <w:rsid w:val="007A7D33"/>
    <w:rsid w:val="007B0DA8"/>
    <w:rsid w:val="007B2730"/>
    <w:rsid w:val="007B2A5A"/>
    <w:rsid w:val="007B3EA4"/>
    <w:rsid w:val="007B53B7"/>
    <w:rsid w:val="007B67B6"/>
    <w:rsid w:val="007C023E"/>
    <w:rsid w:val="007C0F13"/>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569"/>
    <w:rsid w:val="007D7676"/>
    <w:rsid w:val="007E2516"/>
    <w:rsid w:val="007E289D"/>
    <w:rsid w:val="007E347E"/>
    <w:rsid w:val="007E3A1F"/>
    <w:rsid w:val="007E3BCF"/>
    <w:rsid w:val="007E4167"/>
    <w:rsid w:val="007E59C9"/>
    <w:rsid w:val="007E59D1"/>
    <w:rsid w:val="007E6530"/>
    <w:rsid w:val="007E7525"/>
    <w:rsid w:val="007F1A24"/>
    <w:rsid w:val="007F218B"/>
    <w:rsid w:val="007F298F"/>
    <w:rsid w:val="007F355D"/>
    <w:rsid w:val="007F5592"/>
    <w:rsid w:val="007F6DB4"/>
    <w:rsid w:val="007F6E6E"/>
    <w:rsid w:val="007F7760"/>
    <w:rsid w:val="00800994"/>
    <w:rsid w:val="00801AEE"/>
    <w:rsid w:val="008036C6"/>
    <w:rsid w:val="00803EDD"/>
    <w:rsid w:val="008044E5"/>
    <w:rsid w:val="0080460C"/>
    <w:rsid w:val="008048E8"/>
    <w:rsid w:val="00804C70"/>
    <w:rsid w:val="00805E21"/>
    <w:rsid w:val="0080728B"/>
    <w:rsid w:val="00807B69"/>
    <w:rsid w:val="00810D57"/>
    <w:rsid w:val="008111C9"/>
    <w:rsid w:val="00812D4A"/>
    <w:rsid w:val="00814512"/>
    <w:rsid w:val="008146A8"/>
    <w:rsid w:val="00814A60"/>
    <w:rsid w:val="0081753B"/>
    <w:rsid w:val="00817BE3"/>
    <w:rsid w:val="00821C97"/>
    <w:rsid w:val="00822ADE"/>
    <w:rsid w:val="00822D0F"/>
    <w:rsid w:val="008234EC"/>
    <w:rsid w:val="00823D4A"/>
    <w:rsid w:val="00824C25"/>
    <w:rsid w:val="008252E5"/>
    <w:rsid w:val="00831CAB"/>
    <w:rsid w:val="00834123"/>
    <w:rsid w:val="00834D0E"/>
    <w:rsid w:val="00841CFC"/>
    <w:rsid w:val="00843D5D"/>
    <w:rsid w:val="00844075"/>
    <w:rsid w:val="00844E79"/>
    <w:rsid w:val="00845A6D"/>
    <w:rsid w:val="00847D1A"/>
    <w:rsid w:val="00850385"/>
    <w:rsid w:val="0085071C"/>
    <w:rsid w:val="008511FC"/>
    <w:rsid w:val="0085226A"/>
    <w:rsid w:val="0085272A"/>
    <w:rsid w:val="00852FCF"/>
    <w:rsid w:val="0085336A"/>
    <w:rsid w:val="008541DF"/>
    <w:rsid w:val="00855AF4"/>
    <w:rsid w:val="00855B53"/>
    <w:rsid w:val="00855C85"/>
    <w:rsid w:val="00856CAF"/>
    <w:rsid w:val="0085793E"/>
    <w:rsid w:val="00860D5B"/>
    <w:rsid w:val="00860DB3"/>
    <w:rsid w:val="00861DB3"/>
    <w:rsid w:val="0086290B"/>
    <w:rsid w:val="0086311B"/>
    <w:rsid w:val="00863579"/>
    <w:rsid w:val="008647E2"/>
    <w:rsid w:val="00864C6C"/>
    <w:rsid w:val="00864E7A"/>
    <w:rsid w:val="00865054"/>
    <w:rsid w:val="008657D0"/>
    <w:rsid w:val="00865DA6"/>
    <w:rsid w:val="008666DF"/>
    <w:rsid w:val="008671F9"/>
    <w:rsid w:val="00867AA3"/>
    <w:rsid w:val="00867F87"/>
    <w:rsid w:val="00871505"/>
    <w:rsid w:val="00871DCD"/>
    <w:rsid w:val="00872081"/>
    <w:rsid w:val="008729B4"/>
    <w:rsid w:val="00875816"/>
    <w:rsid w:val="00875B6C"/>
    <w:rsid w:val="008763F7"/>
    <w:rsid w:val="00876815"/>
    <w:rsid w:val="0087694F"/>
    <w:rsid w:val="00876F38"/>
    <w:rsid w:val="00877A65"/>
    <w:rsid w:val="00880090"/>
    <w:rsid w:val="00880231"/>
    <w:rsid w:val="00880D2D"/>
    <w:rsid w:val="00882124"/>
    <w:rsid w:val="008826A4"/>
    <w:rsid w:val="00883285"/>
    <w:rsid w:val="00885540"/>
    <w:rsid w:val="00885CD3"/>
    <w:rsid w:val="0088661D"/>
    <w:rsid w:val="008878A0"/>
    <w:rsid w:val="00887AFC"/>
    <w:rsid w:val="00887C7A"/>
    <w:rsid w:val="00890EEC"/>
    <w:rsid w:val="008916CA"/>
    <w:rsid w:val="0089171B"/>
    <w:rsid w:val="00891D83"/>
    <w:rsid w:val="008924D8"/>
    <w:rsid w:val="00892505"/>
    <w:rsid w:val="00892962"/>
    <w:rsid w:val="00893170"/>
    <w:rsid w:val="00893CBA"/>
    <w:rsid w:val="00894146"/>
    <w:rsid w:val="008967CF"/>
    <w:rsid w:val="008A0210"/>
    <w:rsid w:val="008A024A"/>
    <w:rsid w:val="008A0A78"/>
    <w:rsid w:val="008A307F"/>
    <w:rsid w:val="008A4DFA"/>
    <w:rsid w:val="008A57DE"/>
    <w:rsid w:val="008A5926"/>
    <w:rsid w:val="008A6915"/>
    <w:rsid w:val="008A7F56"/>
    <w:rsid w:val="008B05F4"/>
    <w:rsid w:val="008B0708"/>
    <w:rsid w:val="008B0F65"/>
    <w:rsid w:val="008B3DC1"/>
    <w:rsid w:val="008B50B0"/>
    <w:rsid w:val="008B605C"/>
    <w:rsid w:val="008C0970"/>
    <w:rsid w:val="008C173A"/>
    <w:rsid w:val="008C2E6E"/>
    <w:rsid w:val="008C5157"/>
    <w:rsid w:val="008C5A3A"/>
    <w:rsid w:val="008C5D97"/>
    <w:rsid w:val="008C6D0D"/>
    <w:rsid w:val="008D0544"/>
    <w:rsid w:val="008D0EAF"/>
    <w:rsid w:val="008D2682"/>
    <w:rsid w:val="008D3FD6"/>
    <w:rsid w:val="008D4A85"/>
    <w:rsid w:val="008D7E71"/>
    <w:rsid w:val="008E01AD"/>
    <w:rsid w:val="008E0259"/>
    <w:rsid w:val="008E0331"/>
    <w:rsid w:val="008E23B4"/>
    <w:rsid w:val="008E339E"/>
    <w:rsid w:val="008E3DCF"/>
    <w:rsid w:val="008E6CB2"/>
    <w:rsid w:val="008E7E2C"/>
    <w:rsid w:val="008F0131"/>
    <w:rsid w:val="008F0CB1"/>
    <w:rsid w:val="008F11E6"/>
    <w:rsid w:val="008F1870"/>
    <w:rsid w:val="008F3122"/>
    <w:rsid w:val="008F42DA"/>
    <w:rsid w:val="008F47A4"/>
    <w:rsid w:val="008F55FE"/>
    <w:rsid w:val="008F6B56"/>
    <w:rsid w:val="008F6C4E"/>
    <w:rsid w:val="008F7761"/>
    <w:rsid w:val="008F7A90"/>
    <w:rsid w:val="008F7C1E"/>
    <w:rsid w:val="00900316"/>
    <w:rsid w:val="009006C4"/>
    <w:rsid w:val="00900EDF"/>
    <w:rsid w:val="009010D7"/>
    <w:rsid w:val="009013CC"/>
    <w:rsid w:val="009013E9"/>
    <w:rsid w:val="00902E3B"/>
    <w:rsid w:val="009034BD"/>
    <w:rsid w:val="00903FA0"/>
    <w:rsid w:val="009046A9"/>
    <w:rsid w:val="00904DBE"/>
    <w:rsid w:val="0090531A"/>
    <w:rsid w:val="00906CD1"/>
    <w:rsid w:val="00907436"/>
    <w:rsid w:val="00911C42"/>
    <w:rsid w:val="0091214A"/>
    <w:rsid w:val="00913D5A"/>
    <w:rsid w:val="009146AF"/>
    <w:rsid w:val="00914E58"/>
    <w:rsid w:val="00915881"/>
    <w:rsid w:val="00915E32"/>
    <w:rsid w:val="00916C60"/>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DF"/>
    <w:rsid w:val="00935420"/>
    <w:rsid w:val="009365C6"/>
    <w:rsid w:val="0093674D"/>
    <w:rsid w:val="00936C78"/>
    <w:rsid w:val="009377C0"/>
    <w:rsid w:val="00937F22"/>
    <w:rsid w:val="0094027F"/>
    <w:rsid w:val="00940285"/>
    <w:rsid w:val="00941151"/>
    <w:rsid w:val="00941155"/>
    <w:rsid w:val="00944148"/>
    <w:rsid w:val="009445EE"/>
    <w:rsid w:val="00945A47"/>
    <w:rsid w:val="00946927"/>
    <w:rsid w:val="009501BE"/>
    <w:rsid w:val="0095092A"/>
    <w:rsid w:val="00951D5D"/>
    <w:rsid w:val="00954131"/>
    <w:rsid w:val="00954E6B"/>
    <w:rsid w:val="009561CE"/>
    <w:rsid w:val="00956F6C"/>
    <w:rsid w:val="00957C7C"/>
    <w:rsid w:val="0096071C"/>
    <w:rsid w:val="00960D44"/>
    <w:rsid w:val="00961927"/>
    <w:rsid w:val="0096281E"/>
    <w:rsid w:val="00964224"/>
    <w:rsid w:val="009645B6"/>
    <w:rsid w:val="00965D5C"/>
    <w:rsid w:val="00965FE3"/>
    <w:rsid w:val="009678AE"/>
    <w:rsid w:val="009678C1"/>
    <w:rsid w:val="00971279"/>
    <w:rsid w:val="009728D6"/>
    <w:rsid w:val="00972AB1"/>
    <w:rsid w:val="00973904"/>
    <w:rsid w:val="00974227"/>
    <w:rsid w:val="009743F0"/>
    <w:rsid w:val="009757F1"/>
    <w:rsid w:val="0097691D"/>
    <w:rsid w:val="009779FE"/>
    <w:rsid w:val="009814A2"/>
    <w:rsid w:val="00981CFE"/>
    <w:rsid w:val="00984163"/>
    <w:rsid w:val="00984E9C"/>
    <w:rsid w:val="00986EC3"/>
    <w:rsid w:val="009870AE"/>
    <w:rsid w:val="0098754F"/>
    <w:rsid w:val="009904B2"/>
    <w:rsid w:val="009905D4"/>
    <w:rsid w:val="00990761"/>
    <w:rsid w:val="00991E36"/>
    <w:rsid w:val="0099374E"/>
    <w:rsid w:val="009942A1"/>
    <w:rsid w:val="00996EAE"/>
    <w:rsid w:val="009979F4"/>
    <w:rsid w:val="009A0551"/>
    <w:rsid w:val="009A2569"/>
    <w:rsid w:val="009A305A"/>
    <w:rsid w:val="009A49C3"/>
    <w:rsid w:val="009A56EC"/>
    <w:rsid w:val="009A5783"/>
    <w:rsid w:val="009A57BE"/>
    <w:rsid w:val="009A5A7A"/>
    <w:rsid w:val="009A7C7F"/>
    <w:rsid w:val="009B10B2"/>
    <w:rsid w:val="009B1F2D"/>
    <w:rsid w:val="009B20E5"/>
    <w:rsid w:val="009B50D0"/>
    <w:rsid w:val="009B540B"/>
    <w:rsid w:val="009B5B78"/>
    <w:rsid w:val="009B604F"/>
    <w:rsid w:val="009B6D16"/>
    <w:rsid w:val="009B722D"/>
    <w:rsid w:val="009C0720"/>
    <w:rsid w:val="009C0817"/>
    <w:rsid w:val="009C0FEA"/>
    <w:rsid w:val="009C1658"/>
    <w:rsid w:val="009C36DF"/>
    <w:rsid w:val="009C463D"/>
    <w:rsid w:val="009C53CF"/>
    <w:rsid w:val="009C58FD"/>
    <w:rsid w:val="009C5CC5"/>
    <w:rsid w:val="009C708F"/>
    <w:rsid w:val="009D008D"/>
    <w:rsid w:val="009D3AFE"/>
    <w:rsid w:val="009D482A"/>
    <w:rsid w:val="009D52E1"/>
    <w:rsid w:val="009D5CFB"/>
    <w:rsid w:val="009D62CC"/>
    <w:rsid w:val="009D6519"/>
    <w:rsid w:val="009D7582"/>
    <w:rsid w:val="009E04AA"/>
    <w:rsid w:val="009E13F3"/>
    <w:rsid w:val="009E26DF"/>
    <w:rsid w:val="009E7CF8"/>
    <w:rsid w:val="009E7F35"/>
    <w:rsid w:val="009F1326"/>
    <w:rsid w:val="009F24A1"/>
    <w:rsid w:val="009F29DB"/>
    <w:rsid w:val="009F354A"/>
    <w:rsid w:val="009F4F06"/>
    <w:rsid w:val="009F5DC0"/>
    <w:rsid w:val="009F66D5"/>
    <w:rsid w:val="00A01A46"/>
    <w:rsid w:val="00A02356"/>
    <w:rsid w:val="00A02BF9"/>
    <w:rsid w:val="00A02DEF"/>
    <w:rsid w:val="00A032DA"/>
    <w:rsid w:val="00A035F0"/>
    <w:rsid w:val="00A03B8A"/>
    <w:rsid w:val="00A0409D"/>
    <w:rsid w:val="00A04469"/>
    <w:rsid w:val="00A05EC7"/>
    <w:rsid w:val="00A06C4A"/>
    <w:rsid w:val="00A06DE9"/>
    <w:rsid w:val="00A072CF"/>
    <w:rsid w:val="00A07308"/>
    <w:rsid w:val="00A07C86"/>
    <w:rsid w:val="00A07F24"/>
    <w:rsid w:val="00A117C4"/>
    <w:rsid w:val="00A12B83"/>
    <w:rsid w:val="00A12C31"/>
    <w:rsid w:val="00A12C74"/>
    <w:rsid w:val="00A15A8D"/>
    <w:rsid w:val="00A17C32"/>
    <w:rsid w:val="00A17EA2"/>
    <w:rsid w:val="00A20D46"/>
    <w:rsid w:val="00A21176"/>
    <w:rsid w:val="00A21CA7"/>
    <w:rsid w:val="00A22447"/>
    <w:rsid w:val="00A225F3"/>
    <w:rsid w:val="00A2289B"/>
    <w:rsid w:val="00A22A04"/>
    <w:rsid w:val="00A231A2"/>
    <w:rsid w:val="00A23538"/>
    <w:rsid w:val="00A24CAC"/>
    <w:rsid w:val="00A2568E"/>
    <w:rsid w:val="00A257B4"/>
    <w:rsid w:val="00A26807"/>
    <w:rsid w:val="00A26E02"/>
    <w:rsid w:val="00A30A4E"/>
    <w:rsid w:val="00A320D6"/>
    <w:rsid w:val="00A32DB6"/>
    <w:rsid w:val="00A349D3"/>
    <w:rsid w:val="00A36224"/>
    <w:rsid w:val="00A40A9F"/>
    <w:rsid w:val="00A40C54"/>
    <w:rsid w:val="00A40C63"/>
    <w:rsid w:val="00A40DD0"/>
    <w:rsid w:val="00A4125A"/>
    <w:rsid w:val="00A42CCB"/>
    <w:rsid w:val="00A4436E"/>
    <w:rsid w:val="00A44428"/>
    <w:rsid w:val="00A46BAE"/>
    <w:rsid w:val="00A4765F"/>
    <w:rsid w:val="00A500D4"/>
    <w:rsid w:val="00A50910"/>
    <w:rsid w:val="00A50CB5"/>
    <w:rsid w:val="00A51773"/>
    <w:rsid w:val="00A524A5"/>
    <w:rsid w:val="00A52A03"/>
    <w:rsid w:val="00A53269"/>
    <w:rsid w:val="00A5743F"/>
    <w:rsid w:val="00A57BD4"/>
    <w:rsid w:val="00A60054"/>
    <w:rsid w:val="00A61D22"/>
    <w:rsid w:val="00A622D0"/>
    <w:rsid w:val="00A627A1"/>
    <w:rsid w:val="00A6297D"/>
    <w:rsid w:val="00A645DB"/>
    <w:rsid w:val="00A66A74"/>
    <w:rsid w:val="00A67C0B"/>
    <w:rsid w:val="00A67E1E"/>
    <w:rsid w:val="00A71BBE"/>
    <w:rsid w:val="00A72B8C"/>
    <w:rsid w:val="00A72D97"/>
    <w:rsid w:val="00A73BB9"/>
    <w:rsid w:val="00A74FD0"/>
    <w:rsid w:val="00A75B2E"/>
    <w:rsid w:val="00A75F08"/>
    <w:rsid w:val="00A76173"/>
    <w:rsid w:val="00A80C7D"/>
    <w:rsid w:val="00A81827"/>
    <w:rsid w:val="00A81C7A"/>
    <w:rsid w:val="00A8213E"/>
    <w:rsid w:val="00A82D46"/>
    <w:rsid w:val="00A82F66"/>
    <w:rsid w:val="00A837A8"/>
    <w:rsid w:val="00A83904"/>
    <w:rsid w:val="00A83D10"/>
    <w:rsid w:val="00A844B2"/>
    <w:rsid w:val="00A84979"/>
    <w:rsid w:val="00A85EDD"/>
    <w:rsid w:val="00A86832"/>
    <w:rsid w:val="00A9344B"/>
    <w:rsid w:val="00A9393A"/>
    <w:rsid w:val="00A95A48"/>
    <w:rsid w:val="00AA022B"/>
    <w:rsid w:val="00AA0563"/>
    <w:rsid w:val="00AA05E1"/>
    <w:rsid w:val="00AA25CA"/>
    <w:rsid w:val="00AA44E9"/>
    <w:rsid w:val="00AA663B"/>
    <w:rsid w:val="00AA683E"/>
    <w:rsid w:val="00AB10B3"/>
    <w:rsid w:val="00AB139F"/>
    <w:rsid w:val="00AB289C"/>
    <w:rsid w:val="00AB3675"/>
    <w:rsid w:val="00AB3F00"/>
    <w:rsid w:val="00AB4044"/>
    <w:rsid w:val="00AB4DED"/>
    <w:rsid w:val="00AB5CA8"/>
    <w:rsid w:val="00AB7B7D"/>
    <w:rsid w:val="00AC056B"/>
    <w:rsid w:val="00AC0FB0"/>
    <w:rsid w:val="00AC1553"/>
    <w:rsid w:val="00AC1811"/>
    <w:rsid w:val="00AC1B0A"/>
    <w:rsid w:val="00AC2EC2"/>
    <w:rsid w:val="00AC338F"/>
    <w:rsid w:val="00AC404E"/>
    <w:rsid w:val="00AC450E"/>
    <w:rsid w:val="00AC4948"/>
    <w:rsid w:val="00AD08B3"/>
    <w:rsid w:val="00AD130F"/>
    <w:rsid w:val="00AD34A1"/>
    <w:rsid w:val="00AD3687"/>
    <w:rsid w:val="00AD496E"/>
    <w:rsid w:val="00AD589A"/>
    <w:rsid w:val="00AD6182"/>
    <w:rsid w:val="00AD6B16"/>
    <w:rsid w:val="00AD70E7"/>
    <w:rsid w:val="00AD767D"/>
    <w:rsid w:val="00AE0B55"/>
    <w:rsid w:val="00AE0D94"/>
    <w:rsid w:val="00AE1AEC"/>
    <w:rsid w:val="00AE2782"/>
    <w:rsid w:val="00AE32D4"/>
    <w:rsid w:val="00AE5688"/>
    <w:rsid w:val="00AE6053"/>
    <w:rsid w:val="00AF005F"/>
    <w:rsid w:val="00AF33E4"/>
    <w:rsid w:val="00AF3ECD"/>
    <w:rsid w:val="00AF4422"/>
    <w:rsid w:val="00AF501D"/>
    <w:rsid w:val="00AF70E2"/>
    <w:rsid w:val="00AF7FC3"/>
    <w:rsid w:val="00B00F4C"/>
    <w:rsid w:val="00B03DCD"/>
    <w:rsid w:val="00B0449C"/>
    <w:rsid w:val="00B04E1F"/>
    <w:rsid w:val="00B072A9"/>
    <w:rsid w:val="00B110A9"/>
    <w:rsid w:val="00B123B0"/>
    <w:rsid w:val="00B127DB"/>
    <w:rsid w:val="00B12C5F"/>
    <w:rsid w:val="00B13127"/>
    <w:rsid w:val="00B143CA"/>
    <w:rsid w:val="00B1449D"/>
    <w:rsid w:val="00B14F44"/>
    <w:rsid w:val="00B15025"/>
    <w:rsid w:val="00B15B42"/>
    <w:rsid w:val="00B171F4"/>
    <w:rsid w:val="00B175C2"/>
    <w:rsid w:val="00B17C21"/>
    <w:rsid w:val="00B17C62"/>
    <w:rsid w:val="00B17EC2"/>
    <w:rsid w:val="00B205BB"/>
    <w:rsid w:val="00B250B7"/>
    <w:rsid w:val="00B25FFD"/>
    <w:rsid w:val="00B26025"/>
    <w:rsid w:val="00B26114"/>
    <w:rsid w:val="00B273D0"/>
    <w:rsid w:val="00B32071"/>
    <w:rsid w:val="00B3286A"/>
    <w:rsid w:val="00B33696"/>
    <w:rsid w:val="00B3486B"/>
    <w:rsid w:val="00B35279"/>
    <w:rsid w:val="00B35862"/>
    <w:rsid w:val="00B35C48"/>
    <w:rsid w:val="00B35E0C"/>
    <w:rsid w:val="00B407EB"/>
    <w:rsid w:val="00B41485"/>
    <w:rsid w:val="00B423AF"/>
    <w:rsid w:val="00B427E9"/>
    <w:rsid w:val="00B432CD"/>
    <w:rsid w:val="00B44CB5"/>
    <w:rsid w:val="00B44E60"/>
    <w:rsid w:val="00B465AE"/>
    <w:rsid w:val="00B51EE4"/>
    <w:rsid w:val="00B52BC1"/>
    <w:rsid w:val="00B540A5"/>
    <w:rsid w:val="00B56B4A"/>
    <w:rsid w:val="00B56FF5"/>
    <w:rsid w:val="00B57348"/>
    <w:rsid w:val="00B57621"/>
    <w:rsid w:val="00B57D82"/>
    <w:rsid w:val="00B60BE3"/>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A72"/>
    <w:rsid w:val="00B75C0C"/>
    <w:rsid w:val="00B76B6C"/>
    <w:rsid w:val="00B80613"/>
    <w:rsid w:val="00B807DF"/>
    <w:rsid w:val="00B80A61"/>
    <w:rsid w:val="00B8105A"/>
    <w:rsid w:val="00B814DA"/>
    <w:rsid w:val="00B817D6"/>
    <w:rsid w:val="00B8288A"/>
    <w:rsid w:val="00B82918"/>
    <w:rsid w:val="00B83C27"/>
    <w:rsid w:val="00B84A64"/>
    <w:rsid w:val="00B850B0"/>
    <w:rsid w:val="00B85257"/>
    <w:rsid w:val="00B867AD"/>
    <w:rsid w:val="00B87130"/>
    <w:rsid w:val="00B87C59"/>
    <w:rsid w:val="00B87E86"/>
    <w:rsid w:val="00B87FCB"/>
    <w:rsid w:val="00B90642"/>
    <w:rsid w:val="00B9193E"/>
    <w:rsid w:val="00B91BFA"/>
    <w:rsid w:val="00B91D7E"/>
    <w:rsid w:val="00B9400D"/>
    <w:rsid w:val="00B94C7B"/>
    <w:rsid w:val="00B95B3B"/>
    <w:rsid w:val="00B96999"/>
    <w:rsid w:val="00BA15BA"/>
    <w:rsid w:val="00BB228F"/>
    <w:rsid w:val="00BB3C5E"/>
    <w:rsid w:val="00BB5C2B"/>
    <w:rsid w:val="00BB65D4"/>
    <w:rsid w:val="00BB6916"/>
    <w:rsid w:val="00BC1B6E"/>
    <w:rsid w:val="00BC2BC3"/>
    <w:rsid w:val="00BC471A"/>
    <w:rsid w:val="00BC4810"/>
    <w:rsid w:val="00BC6B80"/>
    <w:rsid w:val="00BC7035"/>
    <w:rsid w:val="00BC70E3"/>
    <w:rsid w:val="00BC76F9"/>
    <w:rsid w:val="00BC7759"/>
    <w:rsid w:val="00BD0754"/>
    <w:rsid w:val="00BD0848"/>
    <w:rsid w:val="00BD0870"/>
    <w:rsid w:val="00BD0988"/>
    <w:rsid w:val="00BD0CAA"/>
    <w:rsid w:val="00BD36A4"/>
    <w:rsid w:val="00BD4A9E"/>
    <w:rsid w:val="00BD6801"/>
    <w:rsid w:val="00BD6936"/>
    <w:rsid w:val="00BE0A92"/>
    <w:rsid w:val="00BE16D9"/>
    <w:rsid w:val="00BE219C"/>
    <w:rsid w:val="00BE2790"/>
    <w:rsid w:val="00BE2ECD"/>
    <w:rsid w:val="00BE407A"/>
    <w:rsid w:val="00BE4A4D"/>
    <w:rsid w:val="00BE785D"/>
    <w:rsid w:val="00BF00D5"/>
    <w:rsid w:val="00BF26BA"/>
    <w:rsid w:val="00BF2C91"/>
    <w:rsid w:val="00BF31FD"/>
    <w:rsid w:val="00BF39F8"/>
    <w:rsid w:val="00BF3A28"/>
    <w:rsid w:val="00BF42F0"/>
    <w:rsid w:val="00BF6C42"/>
    <w:rsid w:val="00BF6EBD"/>
    <w:rsid w:val="00C00D07"/>
    <w:rsid w:val="00C019DA"/>
    <w:rsid w:val="00C01EBE"/>
    <w:rsid w:val="00C02B08"/>
    <w:rsid w:val="00C03507"/>
    <w:rsid w:val="00C04C13"/>
    <w:rsid w:val="00C05509"/>
    <w:rsid w:val="00C06FE8"/>
    <w:rsid w:val="00C0765D"/>
    <w:rsid w:val="00C106B7"/>
    <w:rsid w:val="00C107CD"/>
    <w:rsid w:val="00C11F3F"/>
    <w:rsid w:val="00C125A7"/>
    <w:rsid w:val="00C130A2"/>
    <w:rsid w:val="00C132BE"/>
    <w:rsid w:val="00C14577"/>
    <w:rsid w:val="00C14E1A"/>
    <w:rsid w:val="00C15910"/>
    <w:rsid w:val="00C20621"/>
    <w:rsid w:val="00C22932"/>
    <w:rsid w:val="00C22A9A"/>
    <w:rsid w:val="00C22F10"/>
    <w:rsid w:val="00C24411"/>
    <w:rsid w:val="00C25070"/>
    <w:rsid w:val="00C25776"/>
    <w:rsid w:val="00C25A5D"/>
    <w:rsid w:val="00C30D93"/>
    <w:rsid w:val="00C31E57"/>
    <w:rsid w:val="00C31E6A"/>
    <w:rsid w:val="00C322C2"/>
    <w:rsid w:val="00C329DC"/>
    <w:rsid w:val="00C3312E"/>
    <w:rsid w:val="00C34A97"/>
    <w:rsid w:val="00C34B2C"/>
    <w:rsid w:val="00C34E60"/>
    <w:rsid w:val="00C36016"/>
    <w:rsid w:val="00C36369"/>
    <w:rsid w:val="00C36B34"/>
    <w:rsid w:val="00C37B09"/>
    <w:rsid w:val="00C40617"/>
    <w:rsid w:val="00C41215"/>
    <w:rsid w:val="00C41963"/>
    <w:rsid w:val="00C426C2"/>
    <w:rsid w:val="00C431E9"/>
    <w:rsid w:val="00C43B80"/>
    <w:rsid w:val="00C43C8C"/>
    <w:rsid w:val="00C44030"/>
    <w:rsid w:val="00C458A4"/>
    <w:rsid w:val="00C45C56"/>
    <w:rsid w:val="00C461C6"/>
    <w:rsid w:val="00C4642D"/>
    <w:rsid w:val="00C471DC"/>
    <w:rsid w:val="00C50725"/>
    <w:rsid w:val="00C51D7F"/>
    <w:rsid w:val="00C52F84"/>
    <w:rsid w:val="00C53B3A"/>
    <w:rsid w:val="00C559DC"/>
    <w:rsid w:val="00C55FF2"/>
    <w:rsid w:val="00C5646C"/>
    <w:rsid w:val="00C567FF"/>
    <w:rsid w:val="00C56C86"/>
    <w:rsid w:val="00C5735C"/>
    <w:rsid w:val="00C6052E"/>
    <w:rsid w:val="00C615E7"/>
    <w:rsid w:val="00C61885"/>
    <w:rsid w:val="00C629AC"/>
    <w:rsid w:val="00C6310B"/>
    <w:rsid w:val="00C637A5"/>
    <w:rsid w:val="00C647F5"/>
    <w:rsid w:val="00C65987"/>
    <w:rsid w:val="00C6724A"/>
    <w:rsid w:val="00C67845"/>
    <w:rsid w:val="00C67F90"/>
    <w:rsid w:val="00C7138D"/>
    <w:rsid w:val="00C72E1B"/>
    <w:rsid w:val="00C733C6"/>
    <w:rsid w:val="00C77422"/>
    <w:rsid w:val="00C77DAC"/>
    <w:rsid w:val="00C81559"/>
    <w:rsid w:val="00C82B88"/>
    <w:rsid w:val="00C841B2"/>
    <w:rsid w:val="00C847F8"/>
    <w:rsid w:val="00C85319"/>
    <w:rsid w:val="00C8549B"/>
    <w:rsid w:val="00C879E7"/>
    <w:rsid w:val="00C87EA9"/>
    <w:rsid w:val="00C90F78"/>
    <w:rsid w:val="00C928FE"/>
    <w:rsid w:val="00C92ADA"/>
    <w:rsid w:val="00C93F9A"/>
    <w:rsid w:val="00C947D7"/>
    <w:rsid w:val="00C9531F"/>
    <w:rsid w:val="00C97642"/>
    <w:rsid w:val="00CA0793"/>
    <w:rsid w:val="00CA24A7"/>
    <w:rsid w:val="00CA2558"/>
    <w:rsid w:val="00CA39FC"/>
    <w:rsid w:val="00CA4A22"/>
    <w:rsid w:val="00CA5181"/>
    <w:rsid w:val="00CA54D7"/>
    <w:rsid w:val="00CA5E85"/>
    <w:rsid w:val="00CA6089"/>
    <w:rsid w:val="00CA6AB9"/>
    <w:rsid w:val="00CA6BE2"/>
    <w:rsid w:val="00CA6D41"/>
    <w:rsid w:val="00CA7089"/>
    <w:rsid w:val="00CA73FA"/>
    <w:rsid w:val="00CA7CD4"/>
    <w:rsid w:val="00CA7EC5"/>
    <w:rsid w:val="00CB10F6"/>
    <w:rsid w:val="00CB1205"/>
    <w:rsid w:val="00CB12DB"/>
    <w:rsid w:val="00CB26B8"/>
    <w:rsid w:val="00CB290F"/>
    <w:rsid w:val="00CB3B53"/>
    <w:rsid w:val="00CB3D92"/>
    <w:rsid w:val="00CB3EF4"/>
    <w:rsid w:val="00CB7EEC"/>
    <w:rsid w:val="00CC0368"/>
    <w:rsid w:val="00CC049E"/>
    <w:rsid w:val="00CC2A4F"/>
    <w:rsid w:val="00CC3C42"/>
    <w:rsid w:val="00CC3CB8"/>
    <w:rsid w:val="00CC4208"/>
    <w:rsid w:val="00CC4441"/>
    <w:rsid w:val="00CC45A5"/>
    <w:rsid w:val="00CC461C"/>
    <w:rsid w:val="00CC4D8B"/>
    <w:rsid w:val="00CC52B1"/>
    <w:rsid w:val="00CC5A7B"/>
    <w:rsid w:val="00CC64F5"/>
    <w:rsid w:val="00CC6D79"/>
    <w:rsid w:val="00CC70DD"/>
    <w:rsid w:val="00CC735A"/>
    <w:rsid w:val="00CC7CB8"/>
    <w:rsid w:val="00CC7D2A"/>
    <w:rsid w:val="00CD2161"/>
    <w:rsid w:val="00CD3BB6"/>
    <w:rsid w:val="00CD5632"/>
    <w:rsid w:val="00CD60D2"/>
    <w:rsid w:val="00CD638E"/>
    <w:rsid w:val="00CD6475"/>
    <w:rsid w:val="00CD65CE"/>
    <w:rsid w:val="00CD7E11"/>
    <w:rsid w:val="00CE0E30"/>
    <w:rsid w:val="00CE3F9B"/>
    <w:rsid w:val="00CE60E8"/>
    <w:rsid w:val="00CF2009"/>
    <w:rsid w:val="00CF2326"/>
    <w:rsid w:val="00CF24F9"/>
    <w:rsid w:val="00CF385D"/>
    <w:rsid w:val="00CF3AC2"/>
    <w:rsid w:val="00CF3E2D"/>
    <w:rsid w:val="00CF3EFE"/>
    <w:rsid w:val="00CF6812"/>
    <w:rsid w:val="00D015C8"/>
    <w:rsid w:val="00D016C7"/>
    <w:rsid w:val="00D038AB"/>
    <w:rsid w:val="00D0485B"/>
    <w:rsid w:val="00D049BD"/>
    <w:rsid w:val="00D04B4E"/>
    <w:rsid w:val="00D051C6"/>
    <w:rsid w:val="00D05A12"/>
    <w:rsid w:val="00D06533"/>
    <w:rsid w:val="00D0667A"/>
    <w:rsid w:val="00D07E0B"/>
    <w:rsid w:val="00D11310"/>
    <w:rsid w:val="00D13790"/>
    <w:rsid w:val="00D13E3C"/>
    <w:rsid w:val="00D1525F"/>
    <w:rsid w:val="00D1788E"/>
    <w:rsid w:val="00D2204E"/>
    <w:rsid w:val="00D23800"/>
    <w:rsid w:val="00D23FB7"/>
    <w:rsid w:val="00D2479C"/>
    <w:rsid w:val="00D2499A"/>
    <w:rsid w:val="00D250C9"/>
    <w:rsid w:val="00D31D42"/>
    <w:rsid w:val="00D3256D"/>
    <w:rsid w:val="00D32C99"/>
    <w:rsid w:val="00D33729"/>
    <w:rsid w:val="00D3660B"/>
    <w:rsid w:val="00D36F30"/>
    <w:rsid w:val="00D3738F"/>
    <w:rsid w:val="00D376E8"/>
    <w:rsid w:val="00D379F6"/>
    <w:rsid w:val="00D405B9"/>
    <w:rsid w:val="00D406A1"/>
    <w:rsid w:val="00D41BF5"/>
    <w:rsid w:val="00D440BC"/>
    <w:rsid w:val="00D44230"/>
    <w:rsid w:val="00D44A3F"/>
    <w:rsid w:val="00D44B7B"/>
    <w:rsid w:val="00D44DB4"/>
    <w:rsid w:val="00D451CA"/>
    <w:rsid w:val="00D457B6"/>
    <w:rsid w:val="00D46FD9"/>
    <w:rsid w:val="00D509FA"/>
    <w:rsid w:val="00D51A92"/>
    <w:rsid w:val="00D55656"/>
    <w:rsid w:val="00D55CCB"/>
    <w:rsid w:val="00D55E51"/>
    <w:rsid w:val="00D56BBE"/>
    <w:rsid w:val="00D572A1"/>
    <w:rsid w:val="00D629D2"/>
    <w:rsid w:val="00D63457"/>
    <w:rsid w:val="00D639F7"/>
    <w:rsid w:val="00D63F8C"/>
    <w:rsid w:val="00D65123"/>
    <w:rsid w:val="00D652F6"/>
    <w:rsid w:val="00D65BEC"/>
    <w:rsid w:val="00D66191"/>
    <w:rsid w:val="00D663B2"/>
    <w:rsid w:val="00D66935"/>
    <w:rsid w:val="00D67426"/>
    <w:rsid w:val="00D67A8C"/>
    <w:rsid w:val="00D67E89"/>
    <w:rsid w:val="00D7045B"/>
    <w:rsid w:val="00D705DD"/>
    <w:rsid w:val="00D722BA"/>
    <w:rsid w:val="00D743DC"/>
    <w:rsid w:val="00D74E23"/>
    <w:rsid w:val="00D76A34"/>
    <w:rsid w:val="00D76DA5"/>
    <w:rsid w:val="00D8063D"/>
    <w:rsid w:val="00D808E3"/>
    <w:rsid w:val="00D80E3F"/>
    <w:rsid w:val="00D81FDA"/>
    <w:rsid w:val="00D82F1F"/>
    <w:rsid w:val="00D857CA"/>
    <w:rsid w:val="00D85D4B"/>
    <w:rsid w:val="00D870B1"/>
    <w:rsid w:val="00D872C9"/>
    <w:rsid w:val="00D87C8C"/>
    <w:rsid w:val="00D90771"/>
    <w:rsid w:val="00D91265"/>
    <w:rsid w:val="00D93505"/>
    <w:rsid w:val="00D93E47"/>
    <w:rsid w:val="00D94163"/>
    <w:rsid w:val="00D94744"/>
    <w:rsid w:val="00D94777"/>
    <w:rsid w:val="00D95078"/>
    <w:rsid w:val="00D9516A"/>
    <w:rsid w:val="00D95A48"/>
    <w:rsid w:val="00D96F66"/>
    <w:rsid w:val="00D97094"/>
    <w:rsid w:val="00DA0BD7"/>
    <w:rsid w:val="00DA132E"/>
    <w:rsid w:val="00DA134C"/>
    <w:rsid w:val="00DA14B0"/>
    <w:rsid w:val="00DA344B"/>
    <w:rsid w:val="00DA3EBC"/>
    <w:rsid w:val="00DA5125"/>
    <w:rsid w:val="00DA55F9"/>
    <w:rsid w:val="00DA62E3"/>
    <w:rsid w:val="00DA7734"/>
    <w:rsid w:val="00DB000E"/>
    <w:rsid w:val="00DB0449"/>
    <w:rsid w:val="00DB0D61"/>
    <w:rsid w:val="00DB12BB"/>
    <w:rsid w:val="00DB2A67"/>
    <w:rsid w:val="00DB2B42"/>
    <w:rsid w:val="00DB3F11"/>
    <w:rsid w:val="00DB5AE1"/>
    <w:rsid w:val="00DB7297"/>
    <w:rsid w:val="00DB7692"/>
    <w:rsid w:val="00DB7BEA"/>
    <w:rsid w:val="00DC1A64"/>
    <w:rsid w:val="00DC3A4F"/>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2FC7"/>
    <w:rsid w:val="00DF4F5F"/>
    <w:rsid w:val="00DF6B9B"/>
    <w:rsid w:val="00DF7212"/>
    <w:rsid w:val="00DF7BC3"/>
    <w:rsid w:val="00E019F7"/>
    <w:rsid w:val="00E01DDC"/>
    <w:rsid w:val="00E04016"/>
    <w:rsid w:val="00E06337"/>
    <w:rsid w:val="00E06E09"/>
    <w:rsid w:val="00E10B22"/>
    <w:rsid w:val="00E11409"/>
    <w:rsid w:val="00E12A83"/>
    <w:rsid w:val="00E134D5"/>
    <w:rsid w:val="00E13569"/>
    <w:rsid w:val="00E13BDF"/>
    <w:rsid w:val="00E141C3"/>
    <w:rsid w:val="00E14E10"/>
    <w:rsid w:val="00E14EDD"/>
    <w:rsid w:val="00E15BA9"/>
    <w:rsid w:val="00E15DDB"/>
    <w:rsid w:val="00E168E8"/>
    <w:rsid w:val="00E16F08"/>
    <w:rsid w:val="00E17038"/>
    <w:rsid w:val="00E22639"/>
    <w:rsid w:val="00E2343A"/>
    <w:rsid w:val="00E2395C"/>
    <w:rsid w:val="00E23B91"/>
    <w:rsid w:val="00E23E9E"/>
    <w:rsid w:val="00E2505C"/>
    <w:rsid w:val="00E257FB"/>
    <w:rsid w:val="00E259F5"/>
    <w:rsid w:val="00E25CD1"/>
    <w:rsid w:val="00E25DA5"/>
    <w:rsid w:val="00E26AA9"/>
    <w:rsid w:val="00E27B21"/>
    <w:rsid w:val="00E30D6F"/>
    <w:rsid w:val="00E30E21"/>
    <w:rsid w:val="00E311A6"/>
    <w:rsid w:val="00E317EA"/>
    <w:rsid w:val="00E337A0"/>
    <w:rsid w:val="00E33B32"/>
    <w:rsid w:val="00E33D1B"/>
    <w:rsid w:val="00E33D36"/>
    <w:rsid w:val="00E3608B"/>
    <w:rsid w:val="00E37B9E"/>
    <w:rsid w:val="00E40487"/>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58"/>
    <w:rsid w:val="00E51E70"/>
    <w:rsid w:val="00E543B1"/>
    <w:rsid w:val="00E55997"/>
    <w:rsid w:val="00E57116"/>
    <w:rsid w:val="00E57C37"/>
    <w:rsid w:val="00E606B8"/>
    <w:rsid w:val="00E61189"/>
    <w:rsid w:val="00E6154E"/>
    <w:rsid w:val="00E62F6F"/>
    <w:rsid w:val="00E639B7"/>
    <w:rsid w:val="00E65437"/>
    <w:rsid w:val="00E67391"/>
    <w:rsid w:val="00E67A13"/>
    <w:rsid w:val="00E67BC3"/>
    <w:rsid w:val="00E70498"/>
    <w:rsid w:val="00E71DDE"/>
    <w:rsid w:val="00E720A0"/>
    <w:rsid w:val="00E72867"/>
    <w:rsid w:val="00E7351B"/>
    <w:rsid w:val="00E746FB"/>
    <w:rsid w:val="00E75B4C"/>
    <w:rsid w:val="00E768C5"/>
    <w:rsid w:val="00E7698A"/>
    <w:rsid w:val="00E769B1"/>
    <w:rsid w:val="00E76DF2"/>
    <w:rsid w:val="00E771DB"/>
    <w:rsid w:val="00E80881"/>
    <w:rsid w:val="00E81020"/>
    <w:rsid w:val="00E812C9"/>
    <w:rsid w:val="00E839F1"/>
    <w:rsid w:val="00E870A9"/>
    <w:rsid w:val="00E876C8"/>
    <w:rsid w:val="00E9033E"/>
    <w:rsid w:val="00E90C68"/>
    <w:rsid w:val="00E918F6"/>
    <w:rsid w:val="00E91D52"/>
    <w:rsid w:val="00E92F8B"/>
    <w:rsid w:val="00E93923"/>
    <w:rsid w:val="00E939F6"/>
    <w:rsid w:val="00E94A24"/>
    <w:rsid w:val="00E950FB"/>
    <w:rsid w:val="00E95248"/>
    <w:rsid w:val="00E95428"/>
    <w:rsid w:val="00E95795"/>
    <w:rsid w:val="00E96448"/>
    <w:rsid w:val="00E9688E"/>
    <w:rsid w:val="00E97868"/>
    <w:rsid w:val="00E97F37"/>
    <w:rsid w:val="00EA012D"/>
    <w:rsid w:val="00EA1D5E"/>
    <w:rsid w:val="00EA2703"/>
    <w:rsid w:val="00EA3957"/>
    <w:rsid w:val="00EA39A7"/>
    <w:rsid w:val="00EA439F"/>
    <w:rsid w:val="00EA4D44"/>
    <w:rsid w:val="00EA682F"/>
    <w:rsid w:val="00EA7D47"/>
    <w:rsid w:val="00EB00D3"/>
    <w:rsid w:val="00EB0B0F"/>
    <w:rsid w:val="00EB1643"/>
    <w:rsid w:val="00EB2213"/>
    <w:rsid w:val="00EB2FC5"/>
    <w:rsid w:val="00EB4A2C"/>
    <w:rsid w:val="00EB5704"/>
    <w:rsid w:val="00EC1588"/>
    <w:rsid w:val="00EC18AD"/>
    <w:rsid w:val="00EC2F76"/>
    <w:rsid w:val="00EC3760"/>
    <w:rsid w:val="00EC4C57"/>
    <w:rsid w:val="00EC4C85"/>
    <w:rsid w:val="00EC4DAE"/>
    <w:rsid w:val="00EC5270"/>
    <w:rsid w:val="00EC562C"/>
    <w:rsid w:val="00EC756F"/>
    <w:rsid w:val="00EC7680"/>
    <w:rsid w:val="00EC7AE0"/>
    <w:rsid w:val="00EC7CD5"/>
    <w:rsid w:val="00ED1468"/>
    <w:rsid w:val="00ED2966"/>
    <w:rsid w:val="00ED4ED4"/>
    <w:rsid w:val="00ED52B4"/>
    <w:rsid w:val="00ED65A7"/>
    <w:rsid w:val="00ED71F1"/>
    <w:rsid w:val="00ED7B20"/>
    <w:rsid w:val="00ED7B2F"/>
    <w:rsid w:val="00EE0ED2"/>
    <w:rsid w:val="00EE2815"/>
    <w:rsid w:val="00EE2E50"/>
    <w:rsid w:val="00EE30F6"/>
    <w:rsid w:val="00EE3AF4"/>
    <w:rsid w:val="00EE400E"/>
    <w:rsid w:val="00EE40F3"/>
    <w:rsid w:val="00EE5420"/>
    <w:rsid w:val="00EE59C9"/>
    <w:rsid w:val="00EE611A"/>
    <w:rsid w:val="00EE62C3"/>
    <w:rsid w:val="00EE76BE"/>
    <w:rsid w:val="00EF0555"/>
    <w:rsid w:val="00EF1975"/>
    <w:rsid w:val="00EF3385"/>
    <w:rsid w:val="00EF5002"/>
    <w:rsid w:val="00EF7854"/>
    <w:rsid w:val="00F005F5"/>
    <w:rsid w:val="00F02E20"/>
    <w:rsid w:val="00F04BC3"/>
    <w:rsid w:val="00F06955"/>
    <w:rsid w:val="00F115C9"/>
    <w:rsid w:val="00F117B0"/>
    <w:rsid w:val="00F11DEE"/>
    <w:rsid w:val="00F1251A"/>
    <w:rsid w:val="00F12FCF"/>
    <w:rsid w:val="00F13334"/>
    <w:rsid w:val="00F14047"/>
    <w:rsid w:val="00F14AE2"/>
    <w:rsid w:val="00F14C5C"/>
    <w:rsid w:val="00F1503A"/>
    <w:rsid w:val="00F17312"/>
    <w:rsid w:val="00F175B3"/>
    <w:rsid w:val="00F2067D"/>
    <w:rsid w:val="00F21B8F"/>
    <w:rsid w:val="00F21EB9"/>
    <w:rsid w:val="00F22ECA"/>
    <w:rsid w:val="00F23791"/>
    <w:rsid w:val="00F239EC"/>
    <w:rsid w:val="00F23D3E"/>
    <w:rsid w:val="00F245B2"/>
    <w:rsid w:val="00F24ED8"/>
    <w:rsid w:val="00F2593B"/>
    <w:rsid w:val="00F2685F"/>
    <w:rsid w:val="00F3077D"/>
    <w:rsid w:val="00F31004"/>
    <w:rsid w:val="00F31F02"/>
    <w:rsid w:val="00F31FF2"/>
    <w:rsid w:val="00F32265"/>
    <w:rsid w:val="00F32744"/>
    <w:rsid w:val="00F336D7"/>
    <w:rsid w:val="00F33A70"/>
    <w:rsid w:val="00F33FA8"/>
    <w:rsid w:val="00F343E7"/>
    <w:rsid w:val="00F34435"/>
    <w:rsid w:val="00F34B34"/>
    <w:rsid w:val="00F34D67"/>
    <w:rsid w:val="00F364B0"/>
    <w:rsid w:val="00F373EF"/>
    <w:rsid w:val="00F373FD"/>
    <w:rsid w:val="00F375E1"/>
    <w:rsid w:val="00F376F8"/>
    <w:rsid w:val="00F418B6"/>
    <w:rsid w:val="00F44201"/>
    <w:rsid w:val="00F4498E"/>
    <w:rsid w:val="00F44EB2"/>
    <w:rsid w:val="00F45F9D"/>
    <w:rsid w:val="00F47F83"/>
    <w:rsid w:val="00F501C8"/>
    <w:rsid w:val="00F51DF9"/>
    <w:rsid w:val="00F52190"/>
    <w:rsid w:val="00F528F5"/>
    <w:rsid w:val="00F52D0D"/>
    <w:rsid w:val="00F53B4D"/>
    <w:rsid w:val="00F53CB9"/>
    <w:rsid w:val="00F5510C"/>
    <w:rsid w:val="00F56AB3"/>
    <w:rsid w:val="00F6039A"/>
    <w:rsid w:val="00F62520"/>
    <w:rsid w:val="00F62AB7"/>
    <w:rsid w:val="00F6345C"/>
    <w:rsid w:val="00F64AEF"/>
    <w:rsid w:val="00F64E35"/>
    <w:rsid w:val="00F65587"/>
    <w:rsid w:val="00F657E1"/>
    <w:rsid w:val="00F65D93"/>
    <w:rsid w:val="00F662B2"/>
    <w:rsid w:val="00F6650C"/>
    <w:rsid w:val="00F66AB8"/>
    <w:rsid w:val="00F66EDD"/>
    <w:rsid w:val="00F674F9"/>
    <w:rsid w:val="00F70316"/>
    <w:rsid w:val="00F712CF"/>
    <w:rsid w:val="00F727D7"/>
    <w:rsid w:val="00F72F55"/>
    <w:rsid w:val="00F76BA8"/>
    <w:rsid w:val="00F77D6B"/>
    <w:rsid w:val="00F77F9F"/>
    <w:rsid w:val="00F8073B"/>
    <w:rsid w:val="00F82BAD"/>
    <w:rsid w:val="00F83EA5"/>
    <w:rsid w:val="00F87330"/>
    <w:rsid w:val="00F8780D"/>
    <w:rsid w:val="00F87E6D"/>
    <w:rsid w:val="00F87F9F"/>
    <w:rsid w:val="00F9088A"/>
    <w:rsid w:val="00F91AC3"/>
    <w:rsid w:val="00F93C35"/>
    <w:rsid w:val="00F94303"/>
    <w:rsid w:val="00F94917"/>
    <w:rsid w:val="00FA002A"/>
    <w:rsid w:val="00FA0A0F"/>
    <w:rsid w:val="00FA0B92"/>
    <w:rsid w:val="00FA0C2A"/>
    <w:rsid w:val="00FA507D"/>
    <w:rsid w:val="00FA5430"/>
    <w:rsid w:val="00FA6674"/>
    <w:rsid w:val="00FA6B53"/>
    <w:rsid w:val="00FA6DE6"/>
    <w:rsid w:val="00FA6FA2"/>
    <w:rsid w:val="00FA74DE"/>
    <w:rsid w:val="00FA772A"/>
    <w:rsid w:val="00FA7916"/>
    <w:rsid w:val="00FB02A9"/>
    <w:rsid w:val="00FB12B5"/>
    <w:rsid w:val="00FB200F"/>
    <w:rsid w:val="00FB2DAD"/>
    <w:rsid w:val="00FB3706"/>
    <w:rsid w:val="00FB370E"/>
    <w:rsid w:val="00FB383B"/>
    <w:rsid w:val="00FB5DA9"/>
    <w:rsid w:val="00FB6B63"/>
    <w:rsid w:val="00FB79B5"/>
    <w:rsid w:val="00FB7FD0"/>
    <w:rsid w:val="00FC0874"/>
    <w:rsid w:val="00FC1346"/>
    <w:rsid w:val="00FC187A"/>
    <w:rsid w:val="00FC2A82"/>
    <w:rsid w:val="00FC38A6"/>
    <w:rsid w:val="00FC4F68"/>
    <w:rsid w:val="00FC57D2"/>
    <w:rsid w:val="00FC5BF3"/>
    <w:rsid w:val="00FC76D1"/>
    <w:rsid w:val="00FC775C"/>
    <w:rsid w:val="00FC7CFB"/>
    <w:rsid w:val="00FD0E79"/>
    <w:rsid w:val="00FD2D2E"/>
    <w:rsid w:val="00FD322D"/>
    <w:rsid w:val="00FD5856"/>
    <w:rsid w:val="00FD6112"/>
    <w:rsid w:val="00FD70A7"/>
    <w:rsid w:val="00FD72CF"/>
    <w:rsid w:val="00FD7769"/>
    <w:rsid w:val="00FE0FFF"/>
    <w:rsid w:val="00FE1602"/>
    <w:rsid w:val="00FE2759"/>
    <w:rsid w:val="00FE2F55"/>
    <w:rsid w:val="00FE320A"/>
    <w:rsid w:val="00FE3312"/>
    <w:rsid w:val="00FE5589"/>
    <w:rsid w:val="00FE5B94"/>
    <w:rsid w:val="00FE5DCC"/>
    <w:rsid w:val="00FE5FC5"/>
    <w:rsid w:val="00FE61D1"/>
    <w:rsid w:val="00FE6CD2"/>
    <w:rsid w:val="00FE7798"/>
    <w:rsid w:val="00FE795B"/>
    <w:rsid w:val="00FF0A65"/>
    <w:rsid w:val="00FF0ABF"/>
    <w:rsid w:val="00FF0B0D"/>
    <w:rsid w:val="00FF3485"/>
    <w:rsid w:val="00FF365F"/>
    <w:rsid w:val="00FF3C90"/>
    <w:rsid w:val="00FF4CEA"/>
    <w:rsid w:val="00FF4DA4"/>
    <w:rsid w:val="00FF5AC6"/>
    <w:rsid w:val="00FF62B4"/>
    <w:rsid w:val="00FF7BB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semiHidden/>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584073049">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tiff"/><Relationship Id="rId16" Type="http://schemas.openxmlformats.org/officeDocument/2006/relationships/image" Target="media/image7.emf"/><Relationship Id="rId17" Type="http://schemas.openxmlformats.org/officeDocument/2006/relationships/hyperlink" Target="http://compbio.cs.toronto.edu/SNF/SNF/Software.html" TargetMode="External"/><Relationship Id="rId18" Type="http://schemas.openxmlformats.org/officeDocument/2006/relationships/image" Target="media/image8.emf"/><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C159FAE-F0A3-1148-8295-981610444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40</Pages>
  <Words>20100</Words>
  <Characters>114576</Characters>
  <Application>Microsoft Macintosh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134408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Kim-Anh Lê Cao</cp:lastModifiedBy>
  <cp:revision>62</cp:revision>
  <dcterms:created xsi:type="dcterms:W3CDTF">2018-02-22T23:26:00Z</dcterms:created>
  <dcterms:modified xsi:type="dcterms:W3CDTF">2018-03-01T22:10:00Z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id="bAw6afFM"/&gt;&lt;style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