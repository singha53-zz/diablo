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ACE97" w14:textId="77777777" w:rsidR="00A554D4" w:rsidRPr="0099792A" w:rsidRDefault="00A554D4" w:rsidP="00A554D4">
      <w:pPr>
        <w:jc w:val="both"/>
      </w:pPr>
      <w:bookmarkStart w:id="0" w:name="_Toc511298977"/>
      <w:r w:rsidRPr="0099792A">
        <w:t xml:space="preserve">DIABLO: an integrative approach for </w:t>
      </w:r>
      <w:r w:rsidRPr="0099792A">
        <w:rPr>
          <w:color w:val="000000"/>
          <w:shd w:val="clear" w:color="auto" w:fill="FFFFFF"/>
        </w:rPr>
        <w:t>identifying key molecular drivers from multi-</w:t>
      </w:r>
      <w:proofErr w:type="spellStart"/>
      <w:r w:rsidRPr="0099792A">
        <w:rPr>
          <w:color w:val="000000"/>
          <w:shd w:val="clear" w:color="auto" w:fill="FFFFFF"/>
        </w:rPr>
        <w:t>omic</w:t>
      </w:r>
      <w:proofErr w:type="spellEnd"/>
      <w:r w:rsidRPr="0099792A">
        <w:rPr>
          <w:color w:val="000000"/>
          <w:shd w:val="clear" w:color="auto" w:fill="FFFFFF"/>
        </w:rPr>
        <w:t xml:space="preserve"> assays</w:t>
      </w:r>
    </w:p>
    <w:p w14:paraId="7C445E41" w14:textId="77777777" w:rsidR="00A554D4" w:rsidRPr="00EE4FD5" w:rsidRDefault="00A554D4" w:rsidP="00A554D4">
      <w:pPr>
        <w:jc w:val="both"/>
      </w:pPr>
    </w:p>
    <w:p w14:paraId="5ACE8D65" w14:textId="3690D173" w:rsidR="003122F6" w:rsidRPr="00EE4FD5" w:rsidRDefault="003122F6" w:rsidP="003122F6">
      <w:pPr>
        <w:jc w:val="both"/>
        <w:rPr>
          <w:ins w:id="1" w:author="Amrit" w:date="2018-10-24T12:45:00Z"/>
        </w:rPr>
      </w:pPr>
      <w:ins w:id="2" w:author="Amrit" w:date="2018-10-24T12:45:00Z">
        <w:r w:rsidRPr="00EE4FD5">
          <w:t>Amrit Singh</w:t>
        </w:r>
        <w:r w:rsidRPr="00EE4FD5">
          <w:rPr>
            <w:vertAlign w:val="superscript"/>
          </w:rPr>
          <w:t>1</w:t>
        </w:r>
        <w:r w:rsidRPr="00EE4FD5">
          <w:t>, Casey P. Shannon</w:t>
        </w:r>
        <w:r>
          <w:rPr>
            <w:vertAlign w:val="superscript"/>
          </w:rPr>
          <w:t>1</w:t>
        </w:r>
        <w:r w:rsidRPr="00EE4FD5">
          <w:t>, Benoît Gautier</w:t>
        </w:r>
        <w:r>
          <w:rPr>
            <w:vertAlign w:val="superscript"/>
          </w:rPr>
          <w:t>2</w:t>
        </w:r>
        <w:r w:rsidRPr="00EE4FD5">
          <w:t>, Florian Rohart</w:t>
        </w:r>
        <w:r>
          <w:rPr>
            <w:vertAlign w:val="superscript"/>
          </w:rPr>
          <w:t>3</w:t>
        </w:r>
        <w:r w:rsidRPr="00EE4FD5">
          <w:t>, Michaël Vacher</w:t>
        </w:r>
        <w:r>
          <w:rPr>
            <w:vertAlign w:val="superscript"/>
          </w:rPr>
          <w:t>4</w:t>
        </w:r>
        <w:del w:id="3" w:author="Florian Rohart" w:date="2018-11-30T11:58:00Z">
          <w:r w:rsidDel="00936B8A">
            <w:rPr>
              <w:vertAlign w:val="superscript"/>
            </w:rPr>
            <w:delText>,5</w:delText>
          </w:r>
        </w:del>
        <w:r w:rsidRPr="00EE4FD5">
          <w:t>, Scott J. Tebbutt</w:t>
        </w:r>
        <w:r w:rsidRPr="00EE4FD5">
          <w:rPr>
            <w:vertAlign w:val="superscript"/>
          </w:rPr>
          <w:t>1</w:t>
        </w:r>
        <w:r w:rsidRPr="00EE4FD5">
          <w:t>, Kim-Anh Lê Cao</w:t>
        </w:r>
      </w:ins>
      <w:ins w:id="4" w:author="Florian Rohart" w:date="2018-11-30T11:58:00Z">
        <w:r w:rsidR="00936B8A">
          <w:rPr>
            <w:vertAlign w:val="superscript"/>
          </w:rPr>
          <w:t>5</w:t>
        </w:r>
      </w:ins>
      <w:ins w:id="5" w:author="Amrit" w:date="2018-10-24T12:45:00Z">
        <w:del w:id="6" w:author="Florian Rohart" w:date="2018-11-30T11:58:00Z">
          <w:r w:rsidDel="00936B8A">
            <w:rPr>
              <w:vertAlign w:val="superscript"/>
            </w:rPr>
            <w:delText>6</w:delText>
          </w:r>
        </w:del>
      </w:ins>
    </w:p>
    <w:p w14:paraId="411340D8" w14:textId="77777777" w:rsidR="003122F6" w:rsidRPr="00EE4FD5" w:rsidRDefault="003122F6" w:rsidP="003122F6">
      <w:pPr>
        <w:jc w:val="both"/>
        <w:rPr>
          <w:ins w:id="7" w:author="Amrit" w:date="2018-10-24T12:45:00Z"/>
        </w:rPr>
      </w:pPr>
    </w:p>
    <w:p w14:paraId="1AAB808D" w14:textId="77777777" w:rsidR="003122F6" w:rsidRPr="00EE4FD5" w:rsidRDefault="003122F6" w:rsidP="003122F6">
      <w:pPr>
        <w:jc w:val="both"/>
        <w:rPr>
          <w:ins w:id="8" w:author="Amrit" w:date="2018-10-24T12:45:00Z"/>
        </w:rPr>
      </w:pPr>
      <w:ins w:id="9" w:author="Amrit" w:date="2018-10-24T12:45:00Z">
        <w:r w:rsidRPr="00EE4FD5">
          <w:rPr>
            <w:vertAlign w:val="superscript"/>
          </w:rPr>
          <w:t>1</w:t>
        </w:r>
        <w:r w:rsidRPr="00EE4FD5">
          <w:t xml:space="preserve">Prevention of Organ Failure (PROOF) Centre of Excellence, </w:t>
        </w:r>
        <w:r>
          <w:t xml:space="preserve">University of British Columbia, </w:t>
        </w:r>
        <w:r w:rsidRPr="00EE4FD5">
          <w:t>Vancouver, BC, Canada.</w:t>
        </w:r>
      </w:ins>
    </w:p>
    <w:p w14:paraId="406F7225" w14:textId="77777777" w:rsidR="003122F6" w:rsidRPr="00EE4FD5" w:rsidRDefault="003122F6" w:rsidP="003122F6">
      <w:pPr>
        <w:jc w:val="both"/>
        <w:rPr>
          <w:ins w:id="10" w:author="Amrit" w:date="2018-10-24T12:45:00Z"/>
          <w:color w:val="333333"/>
        </w:rPr>
      </w:pPr>
      <w:ins w:id="11" w:author="Amrit" w:date="2018-10-24T12:45:00Z">
        <w:r>
          <w:rPr>
            <w:vertAlign w:val="superscript"/>
          </w:rPr>
          <w:t>2</w:t>
        </w:r>
        <w:r w:rsidRPr="00EE4FD5">
          <w:rPr>
            <w:color w:val="333333"/>
          </w:rPr>
          <w:t xml:space="preserve">The University of Queensland Diamantina Institute, Translational Research Institute, </w:t>
        </w:r>
        <w:proofErr w:type="spellStart"/>
        <w:r w:rsidRPr="00EE4FD5">
          <w:rPr>
            <w:color w:val="333333"/>
          </w:rPr>
          <w:t>Woolloongabba</w:t>
        </w:r>
        <w:proofErr w:type="spellEnd"/>
        <w:r w:rsidRPr="00EE4FD5">
          <w:rPr>
            <w:color w:val="333333"/>
          </w:rPr>
          <w:t>, QLD 4102, Australia</w:t>
        </w:r>
      </w:ins>
    </w:p>
    <w:p w14:paraId="0E7AD5E1" w14:textId="77777777" w:rsidR="003122F6" w:rsidRPr="00EE4FD5" w:rsidRDefault="003122F6" w:rsidP="003122F6">
      <w:pPr>
        <w:jc w:val="both"/>
        <w:rPr>
          <w:ins w:id="12" w:author="Amrit" w:date="2018-10-24T12:45:00Z"/>
          <w:color w:val="333333"/>
          <w:lang w:val="en-GB"/>
        </w:rPr>
      </w:pPr>
      <w:ins w:id="13" w:author="Amrit" w:date="2018-10-24T12:45:00Z">
        <w:r>
          <w:rPr>
            <w:color w:val="333333"/>
            <w:vertAlign w:val="superscript"/>
          </w:rPr>
          <w:t>3</w:t>
        </w:r>
        <w:r w:rsidRPr="00EE4FD5">
          <w:rPr>
            <w:color w:val="333333"/>
            <w:lang w:val="en-GB"/>
          </w:rPr>
          <w:t>Institute for Molecular Bioscience, The University of Queensland, St Lucia, QLD 4072, Australia</w:t>
        </w:r>
      </w:ins>
    </w:p>
    <w:p w14:paraId="196BC373" w14:textId="77777777" w:rsidR="003122F6" w:rsidRPr="00EE4FD5" w:rsidRDefault="003122F6" w:rsidP="003122F6">
      <w:pPr>
        <w:jc w:val="both"/>
        <w:rPr>
          <w:ins w:id="14" w:author="Amrit" w:date="2018-10-24T12:45:00Z"/>
          <w:color w:val="333333"/>
          <w:lang w:val="en-GB"/>
        </w:rPr>
      </w:pPr>
      <w:ins w:id="15" w:author="Amrit" w:date="2018-10-24T12:45:00Z">
        <w:r>
          <w:rPr>
            <w:color w:val="333333"/>
            <w:vertAlign w:val="superscript"/>
          </w:rPr>
          <w:t>4</w:t>
        </w:r>
        <w:r w:rsidRPr="00EE4FD5">
          <w:rPr>
            <w:color w:val="333333"/>
            <w:lang w:val="en-GB"/>
          </w:rPr>
          <w:t>Institute for Molecular Bioscience, The University of Queensland, St Lucia, QLD 4072, Australia</w:t>
        </w:r>
      </w:ins>
    </w:p>
    <w:p w14:paraId="5635DAC8" w14:textId="7F47B84A" w:rsidR="003122F6" w:rsidRPr="00EE4FD5" w:rsidDel="00936B8A" w:rsidRDefault="003122F6" w:rsidP="003122F6">
      <w:pPr>
        <w:jc w:val="both"/>
        <w:rPr>
          <w:ins w:id="16" w:author="Amrit" w:date="2018-10-24T12:45:00Z"/>
          <w:del w:id="17" w:author="Florian Rohart" w:date="2018-11-30T11:58:00Z"/>
        </w:rPr>
      </w:pPr>
      <w:ins w:id="18" w:author="Amrit" w:date="2018-10-24T12:45:00Z">
        <w:del w:id="19" w:author="Florian Rohart" w:date="2018-11-30T11:58:00Z">
          <w:r w:rsidDel="00936B8A">
            <w:rPr>
              <w:vertAlign w:val="superscript"/>
            </w:rPr>
            <w:delText>5</w:delText>
          </w:r>
          <w:r w:rsidRPr="00EE4FD5" w:rsidDel="00936B8A">
            <w:delText>Australian Research Council Centre of Excellence in Plant Energy Biology, The University of Western Australia, Crawley, Western Australia, Australia</w:delText>
          </w:r>
        </w:del>
      </w:ins>
    </w:p>
    <w:p w14:paraId="6B1719D9" w14:textId="3CAC3C44" w:rsidR="003122F6" w:rsidRDefault="00936B8A" w:rsidP="003122F6">
      <w:pPr>
        <w:rPr>
          <w:ins w:id="20" w:author="Amrit" w:date="2018-10-24T12:45:00Z"/>
          <w:color w:val="000000"/>
        </w:rPr>
      </w:pPr>
      <w:ins w:id="21" w:author="Florian Rohart" w:date="2018-11-30T11:58:00Z">
        <w:r>
          <w:rPr>
            <w:vertAlign w:val="superscript"/>
          </w:rPr>
          <w:t>5</w:t>
        </w:r>
      </w:ins>
      <w:ins w:id="22" w:author="Amrit" w:date="2018-10-24T12:45:00Z">
        <w:del w:id="23" w:author="Florian Rohart" w:date="2018-11-30T11:58:00Z">
          <w:r w:rsidR="003122F6" w:rsidDel="00936B8A">
            <w:rPr>
              <w:vertAlign w:val="superscript"/>
            </w:rPr>
            <w:delText>6</w:delText>
          </w:r>
        </w:del>
        <w:r w:rsidR="003122F6" w:rsidRPr="00EE4FD5">
          <w:rPr>
            <w:color w:val="000000"/>
          </w:rPr>
          <w:t>Melbourne Integrative Genomics, School of Mathematics and Statistics, The University of Melbourne, Melbourne, Australia</w:t>
        </w:r>
      </w:ins>
    </w:p>
    <w:p w14:paraId="704788F3" w14:textId="0F974BF2" w:rsidR="003122F6" w:rsidRPr="00AA3163" w:rsidDel="00936B8A" w:rsidRDefault="003122F6" w:rsidP="003122F6">
      <w:pPr>
        <w:rPr>
          <w:ins w:id="24" w:author="Amrit" w:date="2018-10-24T12:45:00Z"/>
          <w:del w:id="25" w:author="Florian Rohart" w:date="2018-11-30T11:59:00Z"/>
          <w:color w:val="000000"/>
          <w:lang w:val="en-GB"/>
        </w:rPr>
      </w:pPr>
      <w:ins w:id="26" w:author="Amrit" w:date="2018-10-24T12:45:00Z">
        <w:del w:id="27" w:author="Florian Rohart" w:date="2018-11-30T11:59:00Z">
          <w:r w:rsidDel="00936B8A">
            <w:rPr>
              <w:color w:val="000000"/>
              <w:vertAlign w:val="superscript"/>
            </w:rPr>
            <w:delText>7</w:delText>
          </w:r>
          <w:r w:rsidDel="00936B8A">
            <w:rPr>
              <w:color w:val="000000"/>
            </w:rPr>
            <w:delText xml:space="preserve">current address: </w:delText>
          </w:r>
          <w:r w:rsidRPr="00AA3163" w:rsidDel="00936B8A">
            <w:rPr>
              <w:color w:val="000000"/>
              <w:lang w:val="en-GB"/>
            </w:rPr>
            <w:delText>Australian eHealth Research Centre, Commonwealth Scientific and Industrial Research Organisation, Brisbane, Queensland, Australia</w:delText>
          </w:r>
        </w:del>
      </w:ins>
    </w:p>
    <w:p w14:paraId="65E0D6ED" w14:textId="6EF0D726" w:rsidR="00A554D4" w:rsidDel="0057573E" w:rsidRDefault="00A554D4" w:rsidP="00A554D4">
      <w:pPr>
        <w:jc w:val="both"/>
        <w:rPr>
          <w:del w:id="28" w:author="Amrit" w:date="2018-10-24T12:45:00Z"/>
        </w:rPr>
      </w:pPr>
      <w:del w:id="29" w:author="Amrit" w:date="2018-10-24T12:45:00Z">
        <w:r w:rsidRPr="00EE4FD5" w:rsidDel="003122F6">
          <w:delText>Amrit Singh</w:delText>
        </w:r>
        <w:r w:rsidRPr="00EE4FD5" w:rsidDel="003122F6">
          <w:rPr>
            <w:vertAlign w:val="superscript"/>
          </w:rPr>
          <w:delText>1,2,3</w:delText>
        </w:r>
        <w:r w:rsidRPr="00EE4FD5" w:rsidDel="003122F6">
          <w:delText>, Casey P. Shannon</w:delText>
        </w:r>
        <w:r w:rsidRPr="00EE4FD5" w:rsidDel="003122F6">
          <w:rPr>
            <w:vertAlign w:val="superscript"/>
          </w:rPr>
          <w:delText>3</w:delText>
        </w:r>
        <w:r w:rsidRPr="00EE4FD5" w:rsidDel="003122F6">
          <w:delText>, Benoît Gautier</w:delText>
        </w:r>
        <w:r w:rsidRPr="00EE4FD5" w:rsidDel="003122F6">
          <w:rPr>
            <w:vertAlign w:val="superscript"/>
          </w:rPr>
          <w:delText>4</w:delText>
        </w:r>
        <w:r w:rsidRPr="00EE4FD5" w:rsidDel="003122F6">
          <w:delText>, Florian Rohart</w:delText>
        </w:r>
        <w:r w:rsidRPr="00EE4FD5" w:rsidDel="003122F6">
          <w:rPr>
            <w:vertAlign w:val="superscript"/>
          </w:rPr>
          <w:delText>5</w:delText>
        </w:r>
        <w:r w:rsidRPr="00EE4FD5" w:rsidDel="003122F6">
          <w:delText>, Michaël Vacher</w:delText>
        </w:r>
        <w:r w:rsidRPr="00EE4FD5" w:rsidDel="003122F6">
          <w:rPr>
            <w:vertAlign w:val="superscript"/>
          </w:rPr>
          <w:delText>6</w:delText>
        </w:r>
        <w:r w:rsidDel="003122F6">
          <w:rPr>
            <w:vertAlign w:val="superscript"/>
          </w:rPr>
          <w:delText>,9</w:delText>
        </w:r>
        <w:r w:rsidRPr="00EE4FD5" w:rsidDel="003122F6">
          <w:delText>, Scott J. Tebbutt</w:delText>
        </w:r>
        <w:r w:rsidRPr="00EE4FD5" w:rsidDel="003122F6">
          <w:rPr>
            <w:vertAlign w:val="superscript"/>
          </w:rPr>
          <w:delText>1,3,7</w:delText>
        </w:r>
        <w:r w:rsidRPr="00EE4FD5" w:rsidDel="003122F6">
          <w:delText>, Kim-Anh Lê Cao</w:delText>
        </w:r>
        <w:r w:rsidRPr="00EE4FD5" w:rsidDel="003122F6">
          <w:rPr>
            <w:vertAlign w:val="superscript"/>
          </w:rPr>
          <w:delText>8</w:delText>
        </w:r>
      </w:del>
    </w:p>
    <w:p w14:paraId="36C709AD" w14:textId="1F15D7E7" w:rsidR="00123523" w:rsidRDefault="0057573E">
      <w:pPr>
        <w:pStyle w:val="TOC1"/>
        <w:tabs>
          <w:tab w:val="right" w:leader="underscore" w:pos="9350"/>
        </w:tabs>
        <w:rPr>
          <w:ins w:id="30" w:author="Amrit" w:date="2018-11-30T11:05:00Z"/>
          <w:rFonts w:eastAsiaTheme="minorEastAsia" w:cstheme="minorBidi"/>
          <w:b w:val="0"/>
          <w:bCs w:val="0"/>
          <w:i w:val="0"/>
          <w:iCs w:val="0"/>
          <w:noProof/>
          <w:lang w:val="en-CA"/>
        </w:rPr>
      </w:pPr>
      <w:r>
        <w:fldChar w:fldCharType="begin"/>
      </w:r>
      <w:r>
        <w:instrText xml:space="preserve"> TOC \o "1-3" \h \z \u </w:instrText>
      </w:r>
      <w:r>
        <w:fldChar w:fldCharType="separate"/>
      </w:r>
      <w:ins w:id="31" w:author="Amrit" w:date="2018-11-30T11:05:00Z">
        <w:r w:rsidR="00123523" w:rsidRPr="00FE698D">
          <w:rPr>
            <w:rStyle w:val="Hyperlink"/>
            <w:noProof/>
          </w:rPr>
          <w:fldChar w:fldCharType="begin"/>
        </w:r>
        <w:r w:rsidR="00123523" w:rsidRPr="00FE698D">
          <w:rPr>
            <w:rStyle w:val="Hyperlink"/>
            <w:noProof/>
          </w:rPr>
          <w:instrText xml:space="preserve"> </w:instrText>
        </w:r>
        <w:r w:rsidR="00123523">
          <w:rPr>
            <w:noProof/>
          </w:rPr>
          <w:instrText>HYPERLINK \l "_Toc531339246"</w:instrText>
        </w:r>
        <w:r w:rsidR="00123523" w:rsidRPr="00FE698D">
          <w:rPr>
            <w:rStyle w:val="Hyperlink"/>
            <w:noProof/>
          </w:rPr>
          <w:instrText xml:space="preserve"> </w:instrText>
        </w:r>
        <w:r w:rsidR="00123523" w:rsidRPr="00FE698D">
          <w:rPr>
            <w:rStyle w:val="Hyperlink"/>
            <w:noProof/>
          </w:rPr>
        </w:r>
        <w:r w:rsidR="00123523" w:rsidRPr="00FE698D">
          <w:rPr>
            <w:rStyle w:val="Hyperlink"/>
            <w:noProof/>
          </w:rPr>
          <w:fldChar w:fldCharType="separate"/>
        </w:r>
        <w:r w:rsidR="00123523" w:rsidRPr="00FE698D">
          <w:rPr>
            <w:rStyle w:val="Hyperlink"/>
            <w:noProof/>
            <w:lang w:val="en-CA"/>
          </w:rPr>
          <w:t xml:space="preserve">Section S1: </w:t>
        </w:r>
        <w:r w:rsidR="00123523" w:rsidRPr="00FE698D">
          <w:rPr>
            <w:rStyle w:val="Hyperlink"/>
            <w:noProof/>
          </w:rPr>
          <w:t>Simulated datasets</w:t>
        </w:r>
        <w:r w:rsidR="00123523">
          <w:rPr>
            <w:noProof/>
            <w:webHidden/>
          </w:rPr>
          <w:tab/>
        </w:r>
        <w:r w:rsidR="00123523">
          <w:rPr>
            <w:noProof/>
            <w:webHidden/>
          </w:rPr>
          <w:fldChar w:fldCharType="begin"/>
        </w:r>
        <w:r w:rsidR="00123523">
          <w:rPr>
            <w:noProof/>
            <w:webHidden/>
          </w:rPr>
          <w:instrText xml:space="preserve"> PAGEREF _Toc531339246 \h </w:instrText>
        </w:r>
        <w:r w:rsidR="00123523">
          <w:rPr>
            <w:noProof/>
            <w:webHidden/>
          </w:rPr>
        </w:r>
      </w:ins>
      <w:r w:rsidR="00123523">
        <w:rPr>
          <w:noProof/>
          <w:webHidden/>
        </w:rPr>
        <w:fldChar w:fldCharType="separate"/>
      </w:r>
      <w:ins w:id="32" w:author="Amrit" w:date="2018-11-30T11:05:00Z">
        <w:r w:rsidR="00123523">
          <w:rPr>
            <w:noProof/>
            <w:webHidden/>
          </w:rPr>
          <w:t>3</w:t>
        </w:r>
        <w:r w:rsidR="00123523">
          <w:rPr>
            <w:noProof/>
            <w:webHidden/>
          </w:rPr>
          <w:fldChar w:fldCharType="end"/>
        </w:r>
        <w:r w:rsidR="00123523" w:rsidRPr="00FE698D">
          <w:rPr>
            <w:rStyle w:val="Hyperlink"/>
            <w:noProof/>
          </w:rPr>
          <w:fldChar w:fldCharType="end"/>
        </w:r>
      </w:ins>
    </w:p>
    <w:p w14:paraId="0CCB0433" w14:textId="150364B7" w:rsidR="00123523" w:rsidRDefault="00123523">
      <w:pPr>
        <w:pStyle w:val="TOC2"/>
        <w:tabs>
          <w:tab w:val="right" w:leader="underscore" w:pos="9350"/>
        </w:tabs>
        <w:rPr>
          <w:ins w:id="33" w:author="Amrit" w:date="2018-11-30T11:05:00Z"/>
          <w:rFonts w:eastAsiaTheme="minorEastAsia" w:cstheme="minorBidi"/>
          <w:b w:val="0"/>
          <w:bCs w:val="0"/>
          <w:noProof/>
          <w:sz w:val="24"/>
          <w:szCs w:val="24"/>
          <w:lang w:val="en-CA"/>
        </w:rPr>
      </w:pPr>
      <w:ins w:id="34"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"_Toc531339247"</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Simulated datasets</w:t>
        </w:r>
        <w:r>
          <w:rPr>
            <w:noProof/>
            <w:webHidden/>
          </w:rPr>
          <w:tab/>
        </w:r>
        <w:r>
          <w:rPr>
            <w:noProof/>
            <w:webHidden/>
          </w:rPr>
          <w:fldChar w:fldCharType="begin"/>
        </w:r>
        <w:r>
          <w:rPr>
            <w:noProof/>
            <w:webHidden/>
          </w:rPr>
          <w:instrText xml:space="preserve"> PAGEREF _Toc531339247 \h </w:instrText>
        </w:r>
        <w:r>
          <w:rPr>
            <w:noProof/>
            <w:webHidden/>
          </w:rPr>
        </w:r>
      </w:ins>
      <w:r>
        <w:rPr>
          <w:noProof/>
          <w:webHidden/>
        </w:rPr>
        <w:fldChar w:fldCharType="separate"/>
      </w:r>
      <w:ins w:id="35" w:author="Amrit" w:date="2018-11-30T11:05:00Z">
        <w:r>
          <w:rPr>
            <w:noProof/>
            <w:webHidden/>
          </w:rPr>
          <w:t>3</w:t>
        </w:r>
        <w:r>
          <w:rPr>
            <w:noProof/>
            <w:webHidden/>
          </w:rPr>
          <w:fldChar w:fldCharType="end"/>
        </w:r>
        <w:r w:rsidRPr="00FE698D">
          <w:rPr>
            <w:rStyle w:val="Hyperlink"/>
            <w:noProof/>
          </w:rPr>
          <w:fldChar w:fldCharType="end"/>
        </w:r>
      </w:ins>
    </w:p>
    <w:p w14:paraId="636CBD8A" w14:textId="5D780ED5" w:rsidR="00123523" w:rsidRDefault="00123523">
      <w:pPr>
        <w:pStyle w:val="TOC3"/>
        <w:tabs>
          <w:tab w:val="right" w:leader="underscore" w:pos="9350"/>
        </w:tabs>
        <w:rPr>
          <w:ins w:id="36" w:author="Amrit" w:date="2018-11-30T11:05:00Z"/>
          <w:rFonts w:eastAsiaTheme="minorEastAsia" w:cstheme="minorBidi"/>
          <w:noProof/>
          <w:sz w:val="24"/>
          <w:szCs w:val="24"/>
          <w:lang w:val="en-CA"/>
        </w:rPr>
      </w:pPr>
      <w:ins w:id="37"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"_Toc531339248"</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Simulation analysis</w:t>
        </w:r>
        <w:r>
          <w:rPr>
            <w:noProof/>
            <w:webHidden/>
          </w:rPr>
          <w:tab/>
        </w:r>
        <w:r>
          <w:rPr>
            <w:noProof/>
            <w:webHidden/>
          </w:rPr>
          <w:fldChar w:fldCharType="begin"/>
        </w:r>
        <w:r>
          <w:rPr>
            <w:noProof/>
            <w:webHidden/>
          </w:rPr>
          <w:instrText xml:space="preserve"> PAGEREF _Toc531339248 \h </w:instrText>
        </w:r>
        <w:r>
          <w:rPr>
            <w:noProof/>
            <w:webHidden/>
          </w:rPr>
        </w:r>
      </w:ins>
      <w:r>
        <w:rPr>
          <w:noProof/>
          <w:webHidden/>
        </w:rPr>
        <w:fldChar w:fldCharType="separate"/>
      </w:r>
      <w:ins w:id="38" w:author="Amrit" w:date="2018-11-30T11:05:00Z">
        <w:r>
          <w:rPr>
            <w:noProof/>
            <w:webHidden/>
          </w:rPr>
          <w:t>4</w:t>
        </w:r>
        <w:r>
          <w:rPr>
            <w:noProof/>
            <w:webHidden/>
          </w:rPr>
          <w:fldChar w:fldCharType="end"/>
        </w:r>
        <w:r w:rsidRPr="00FE698D">
          <w:rPr>
            <w:rStyle w:val="Hyperlink"/>
            <w:noProof/>
          </w:rPr>
          <w:fldChar w:fldCharType="end"/>
        </w:r>
      </w:ins>
    </w:p>
    <w:p w14:paraId="5DB04CFE" w14:textId="7329FDD6" w:rsidR="00123523" w:rsidRDefault="00123523">
      <w:pPr>
        <w:pStyle w:val="TOC1"/>
        <w:tabs>
          <w:tab w:val="right" w:leader="underscore" w:pos="9350"/>
        </w:tabs>
        <w:rPr>
          <w:ins w:id="39" w:author="Amrit" w:date="2018-11-30T11:05:00Z"/>
          <w:rFonts w:eastAsiaTheme="minorEastAsia" w:cstheme="minorBidi"/>
          <w:b w:val="0"/>
          <w:bCs w:val="0"/>
          <w:i w:val="0"/>
          <w:iCs w:val="0"/>
          <w:noProof/>
          <w:lang w:val="en-CA"/>
        </w:rPr>
      </w:pPr>
      <w:ins w:id="40"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"_Toc531339249"</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lang w:val="en-CA"/>
          </w:rPr>
          <w:t xml:space="preserve">Section S2: </w:t>
        </w:r>
        <w:r w:rsidRPr="00FE698D">
          <w:rPr>
            <w:rStyle w:val="Hyperlink"/>
            <w:noProof/>
          </w:rPr>
          <w:t>Real world datasets.</w:t>
        </w:r>
        <w:r>
          <w:rPr>
            <w:noProof/>
            <w:webHidden/>
          </w:rPr>
          <w:tab/>
        </w:r>
        <w:r>
          <w:rPr>
            <w:noProof/>
            <w:webHidden/>
          </w:rPr>
          <w:fldChar w:fldCharType="begin"/>
        </w:r>
        <w:r>
          <w:rPr>
            <w:noProof/>
            <w:webHidden/>
          </w:rPr>
          <w:instrText xml:space="preserve"> PAGEREF _Toc531339249 \h </w:instrText>
        </w:r>
        <w:r>
          <w:rPr>
            <w:noProof/>
            <w:webHidden/>
          </w:rPr>
        </w:r>
      </w:ins>
      <w:r>
        <w:rPr>
          <w:noProof/>
          <w:webHidden/>
        </w:rPr>
        <w:fldChar w:fldCharType="separate"/>
      </w:r>
      <w:ins w:id="41" w:author="Amrit" w:date="2018-11-30T11:05:00Z">
        <w:r>
          <w:rPr>
            <w:noProof/>
            <w:webHidden/>
          </w:rPr>
          <w:t>4</w:t>
        </w:r>
        <w:r>
          <w:rPr>
            <w:noProof/>
            <w:webHidden/>
          </w:rPr>
          <w:fldChar w:fldCharType="end"/>
        </w:r>
        <w:r w:rsidRPr="00FE698D">
          <w:rPr>
            <w:rStyle w:val="Hyperlink"/>
            <w:noProof/>
          </w:rPr>
          <w:fldChar w:fldCharType="end"/>
        </w:r>
      </w:ins>
    </w:p>
    <w:p w14:paraId="4F86A1C3" w14:textId="3FE12613" w:rsidR="00123523" w:rsidRDefault="00123523">
      <w:pPr>
        <w:pStyle w:val="TOC3"/>
        <w:tabs>
          <w:tab w:val="right" w:leader="underscore" w:pos="9350"/>
        </w:tabs>
        <w:rPr>
          <w:ins w:id="42" w:author="Amrit" w:date="2018-11-30T11:05:00Z"/>
          <w:rFonts w:eastAsiaTheme="minorEastAsia" w:cstheme="minorBidi"/>
          <w:noProof/>
          <w:sz w:val="24"/>
          <w:szCs w:val="24"/>
          <w:lang w:val="en-CA"/>
        </w:rPr>
      </w:pPr>
      <w:ins w:id="43"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"_Toc531339250"</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Benchmarking cancer datasets</w:t>
        </w:r>
        <w:r>
          <w:rPr>
            <w:noProof/>
            <w:webHidden/>
          </w:rPr>
          <w:tab/>
        </w:r>
        <w:r>
          <w:rPr>
            <w:noProof/>
            <w:webHidden/>
          </w:rPr>
          <w:fldChar w:fldCharType="begin"/>
        </w:r>
        <w:r>
          <w:rPr>
            <w:noProof/>
            <w:webHidden/>
          </w:rPr>
          <w:instrText xml:space="preserve"> PAGEREF _Toc531339250 \h </w:instrText>
        </w:r>
        <w:r>
          <w:rPr>
            <w:noProof/>
            <w:webHidden/>
          </w:rPr>
        </w:r>
      </w:ins>
      <w:r>
        <w:rPr>
          <w:noProof/>
          <w:webHidden/>
        </w:rPr>
        <w:fldChar w:fldCharType="separate"/>
      </w:r>
      <w:ins w:id="44" w:author="Amrit" w:date="2018-11-30T11:05:00Z">
        <w:r>
          <w:rPr>
            <w:noProof/>
            <w:webHidden/>
          </w:rPr>
          <w:t>4</w:t>
        </w:r>
        <w:r>
          <w:rPr>
            <w:noProof/>
            <w:webHidden/>
          </w:rPr>
          <w:fldChar w:fldCharType="end"/>
        </w:r>
        <w:r w:rsidRPr="00FE698D">
          <w:rPr>
            <w:rStyle w:val="Hyperlink"/>
            <w:noProof/>
          </w:rPr>
          <w:fldChar w:fldCharType="end"/>
        </w:r>
      </w:ins>
    </w:p>
    <w:p w14:paraId="7AF8887C" w14:textId="6BFB9F05" w:rsidR="00123523" w:rsidRDefault="00123523">
      <w:pPr>
        <w:pStyle w:val="TOC3"/>
        <w:tabs>
          <w:tab w:val="right" w:leader="underscore" w:pos="9350"/>
        </w:tabs>
        <w:rPr>
          <w:ins w:id="45" w:author="Amrit" w:date="2018-11-30T11:05:00Z"/>
          <w:rFonts w:eastAsiaTheme="minorEastAsia" w:cstheme="minorBidi"/>
          <w:noProof/>
          <w:sz w:val="24"/>
          <w:szCs w:val="24"/>
          <w:lang w:val="en-CA"/>
        </w:rPr>
      </w:pPr>
      <w:ins w:id="46"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"_Toc531339251"</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Breast cancer multi-omics study</w:t>
        </w:r>
        <w:r>
          <w:rPr>
            <w:noProof/>
            <w:webHidden/>
          </w:rPr>
          <w:tab/>
        </w:r>
        <w:r>
          <w:rPr>
            <w:noProof/>
            <w:webHidden/>
          </w:rPr>
          <w:fldChar w:fldCharType="begin"/>
        </w:r>
        <w:r>
          <w:rPr>
            <w:noProof/>
            <w:webHidden/>
          </w:rPr>
          <w:instrText xml:space="preserve"> PAGEREF _Toc531339251 \h </w:instrText>
        </w:r>
        <w:r>
          <w:rPr>
            <w:noProof/>
            <w:webHidden/>
          </w:rPr>
        </w:r>
      </w:ins>
      <w:r>
        <w:rPr>
          <w:noProof/>
          <w:webHidden/>
        </w:rPr>
        <w:fldChar w:fldCharType="separate"/>
      </w:r>
      <w:ins w:id="47" w:author="Amrit" w:date="2018-11-30T11:05:00Z">
        <w:r>
          <w:rPr>
            <w:noProof/>
            <w:webHidden/>
          </w:rPr>
          <w:t>4</w:t>
        </w:r>
        <w:r>
          <w:rPr>
            <w:noProof/>
            <w:webHidden/>
          </w:rPr>
          <w:fldChar w:fldCharType="end"/>
        </w:r>
        <w:r w:rsidRPr="00FE698D">
          <w:rPr>
            <w:rStyle w:val="Hyperlink"/>
            <w:noProof/>
          </w:rPr>
          <w:fldChar w:fldCharType="end"/>
        </w:r>
      </w:ins>
    </w:p>
    <w:p w14:paraId="2B98E44D" w14:textId="624A572F" w:rsidR="00123523" w:rsidRDefault="00123523">
      <w:pPr>
        <w:pStyle w:val="TOC3"/>
        <w:tabs>
          <w:tab w:val="right" w:leader="underscore" w:pos="9350"/>
        </w:tabs>
        <w:rPr>
          <w:ins w:id="48" w:author="Amrit" w:date="2018-11-30T11:05:00Z"/>
          <w:rFonts w:eastAsiaTheme="minorEastAsia" w:cstheme="minorBidi"/>
          <w:noProof/>
          <w:sz w:val="24"/>
          <w:szCs w:val="24"/>
          <w:lang w:val="en-CA"/>
        </w:rPr>
      </w:pPr>
      <w:ins w:id="49"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"_Toc531339252"</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Asthma multi-omics study</w:t>
        </w:r>
        <w:r>
          <w:rPr>
            <w:noProof/>
            <w:webHidden/>
          </w:rPr>
          <w:tab/>
        </w:r>
        <w:r>
          <w:rPr>
            <w:noProof/>
            <w:webHidden/>
          </w:rPr>
          <w:fldChar w:fldCharType="begin"/>
        </w:r>
        <w:r>
          <w:rPr>
            <w:noProof/>
            <w:webHidden/>
          </w:rPr>
          <w:instrText xml:space="preserve"> PAGEREF _Toc531339252 \h </w:instrText>
        </w:r>
        <w:r>
          <w:rPr>
            <w:noProof/>
            <w:webHidden/>
          </w:rPr>
        </w:r>
      </w:ins>
      <w:r>
        <w:rPr>
          <w:noProof/>
          <w:webHidden/>
        </w:rPr>
        <w:fldChar w:fldCharType="separate"/>
      </w:r>
      <w:ins w:id="50" w:author="Amrit" w:date="2018-11-30T11:05:00Z">
        <w:r>
          <w:rPr>
            <w:noProof/>
            <w:webHidden/>
          </w:rPr>
          <w:t>5</w:t>
        </w:r>
        <w:r>
          <w:rPr>
            <w:noProof/>
            <w:webHidden/>
          </w:rPr>
          <w:fldChar w:fldCharType="end"/>
        </w:r>
        <w:r w:rsidRPr="00FE698D">
          <w:rPr>
            <w:rStyle w:val="Hyperlink"/>
            <w:noProof/>
          </w:rPr>
          <w:fldChar w:fldCharType="end"/>
        </w:r>
      </w:ins>
    </w:p>
    <w:p w14:paraId="237B1D24" w14:textId="0D956CD6" w:rsidR="00123523" w:rsidRDefault="00123523">
      <w:pPr>
        <w:pStyle w:val="TOC1"/>
        <w:tabs>
          <w:tab w:val="right" w:leader="underscore" w:pos="9350"/>
        </w:tabs>
        <w:rPr>
          <w:ins w:id="51" w:author="Amrit" w:date="2018-11-30T11:05:00Z"/>
          <w:rFonts w:eastAsiaTheme="minorEastAsia" w:cstheme="minorBidi"/>
          <w:b w:val="0"/>
          <w:bCs w:val="0"/>
          <w:i w:val="0"/>
          <w:iCs w:val="0"/>
          <w:noProof/>
          <w:lang w:val="en-CA"/>
        </w:rPr>
      </w:pPr>
      <w:ins w:id="52"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"_Toc531339253"</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Section S3: Description of methods used for the benchmarking experiments.</w:t>
        </w:r>
        <w:r>
          <w:rPr>
            <w:noProof/>
            <w:webHidden/>
          </w:rPr>
          <w:tab/>
        </w:r>
        <w:r>
          <w:rPr>
            <w:noProof/>
            <w:webHidden/>
          </w:rPr>
          <w:fldChar w:fldCharType="begin"/>
        </w:r>
        <w:r>
          <w:rPr>
            <w:noProof/>
            <w:webHidden/>
          </w:rPr>
          <w:instrText xml:space="preserve"> PAGEREF _Toc531339253 \h </w:instrText>
        </w:r>
        <w:r>
          <w:rPr>
            <w:noProof/>
            <w:webHidden/>
          </w:rPr>
        </w:r>
      </w:ins>
      <w:r>
        <w:rPr>
          <w:noProof/>
          <w:webHidden/>
        </w:rPr>
        <w:fldChar w:fldCharType="separate"/>
      </w:r>
      <w:ins w:id="53" w:author="Amrit" w:date="2018-11-30T11:05:00Z">
        <w:r>
          <w:rPr>
            <w:noProof/>
            <w:webHidden/>
          </w:rPr>
          <w:t>6</w:t>
        </w:r>
        <w:r>
          <w:rPr>
            <w:noProof/>
            <w:webHidden/>
          </w:rPr>
          <w:fldChar w:fldCharType="end"/>
        </w:r>
        <w:r w:rsidRPr="00FE698D">
          <w:rPr>
            <w:rStyle w:val="Hyperlink"/>
            <w:noProof/>
          </w:rPr>
          <w:fldChar w:fldCharType="end"/>
        </w:r>
      </w:ins>
    </w:p>
    <w:p w14:paraId="4519A646" w14:textId="21A3F254" w:rsidR="00123523" w:rsidRDefault="00123523">
      <w:pPr>
        <w:pStyle w:val="TOC2"/>
        <w:tabs>
          <w:tab w:val="right" w:leader="underscore" w:pos="9350"/>
        </w:tabs>
        <w:rPr>
          <w:ins w:id="54" w:author="Amrit" w:date="2018-11-30T11:05:00Z"/>
          <w:rFonts w:eastAsiaTheme="minorEastAsia" w:cstheme="minorBidi"/>
          <w:b w:val="0"/>
          <w:bCs w:val="0"/>
          <w:noProof/>
          <w:sz w:val="24"/>
          <w:szCs w:val="24"/>
          <w:lang w:val="en-CA"/>
        </w:rPr>
      </w:pPr>
      <w:ins w:id="55"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"_Toc531339254"</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rFonts w:ascii="Times New Roman" w:hAnsi="Times New Roman" w:cs="Times New Roman"/>
            <w:noProof/>
            <w:lang w:val="en-CA"/>
          </w:rPr>
          <w:t>Description of methods used for the benchmarking experiments</w:t>
        </w:r>
        <w:r>
          <w:rPr>
            <w:noProof/>
            <w:webHidden/>
          </w:rPr>
          <w:tab/>
        </w:r>
        <w:r>
          <w:rPr>
            <w:noProof/>
            <w:webHidden/>
          </w:rPr>
          <w:fldChar w:fldCharType="begin"/>
        </w:r>
        <w:r>
          <w:rPr>
            <w:noProof/>
            <w:webHidden/>
          </w:rPr>
          <w:instrText xml:space="preserve"> PAGEREF _Toc531339254 \h </w:instrText>
        </w:r>
        <w:r>
          <w:rPr>
            <w:noProof/>
            <w:webHidden/>
          </w:rPr>
        </w:r>
      </w:ins>
      <w:r>
        <w:rPr>
          <w:noProof/>
          <w:webHidden/>
        </w:rPr>
        <w:fldChar w:fldCharType="separate"/>
      </w:r>
      <w:ins w:id="56" w:author="Amrit" w:date="2018-11-30T11:05:00Z">
        <w:r>
          <w:rPr>
            <w:noProof/>
            <w:webHidden/>
          </w:rPr>
          <w:t>6</w:t>
        </w:r>
        <w:r>
          <w:rPr>
            <w:noProof/>
            <w:webHidden/>
          </w:rPr>
          <w:fldChar w:fldCharType="end"/>
        </w:r>
        <w:r w:rsidRPr="00FE698D">
          <w:rPr>
            <w:rStyle w:val="Hyperlink"/>
            <w:noProof/>
          </w:rPr>
          <w:fldChar w:fldCharType="end"/>
        </w:r>
      </w:ins>
    </w:p>
    <w:p w14:paraId="040CAE1D" w14:textId="16753999" w:rsidR="00123523" w:rsidRDefault="00123523">
      <w:pPr>
        <w:pStyle w:val="TOC1"/>
        <w:tabs>
          <w:tab w:val="right" w:leader="underscore" w:pos="9350"/>
        </w:tabs>
        <w:rPr>
          <w:ins w:id="57" w:author="Amrit" w:date="2018-11-30T11:05:00Z"/>
          <w:rFonts w:eastAsiaTheme="minorEastAsia" w:cstheme="minorBidi"/>
          <w:b w:val="0"/>
          <w:bCs w:val="0"/>
          <w:i w:val="0"/>
          <w:iCs w:val="0"/>
          <w:noProof/>
          <w:lang w:val="en-CA"/>
        </w:rPr>
      </w:pPr>
      <w:ins w:id="58"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"_Toc531339255"</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lang w:val="en-CA"/>
          </w:rPr>
          <w:t>Section S4: Gene-set enrichment analyses</w:t>
        </w:r>
        <w:r>
          <w:rPr>
            <w:noProof/>
            <w:webHidden/>
          </w:rPr>
          <w:tab/>
        </w:r>
        <w:r>
          <w:rPr>
            <w:noProof/>
            <w:webHidden/>
          </w:rPr>
          <w:fldChar w:fldCharType="begin"/>
        </w:r>
        <w:r>
          <w:rPr>
            <w:noProof/>
            <w:webHidden/>
          </w:rPr>
          <w:instrText xml:space="preserve"> PAGEREF _Toc531339255 \h </w:instrText>
        </w:r>
        <w:r>
          <w:rPr>
            <w:noProof/>
            <w:webHidden/>
          </w:rPr>
        </w:r>
      </w:ins>
      <w:r>
        <w:rPr>
          <w:noProof/>
          <w:webHidden/>
        </w:rPr>
        <w:fldChar w:fldCharType="separate"/>
      </w:r>
      <w:ins w:id="59" w:author="Amrit" w:date="2018-11-30T11:05:00Z">
        <w:r>
          <w:rPr>
            <w:noProof/>
            <w:webHidden/>
          </w:rPr>
          <w:t>8</w:t>
        </w:r>
        <w:r>
          <w:rPr>
            <w:noProof/>
            <w:webHidden/>
          </w:rPr>
          <w:fldChar w:fldCharType="end"/>
        </w:r>
        <w:r w:rsidRPr="00FE698D">
          <w:rPr>
            <w:rStyle w:val="Hyperlink"/>
            <w:noProof/>
          </w:rPr>
          <w:fldChar w:fldCharType="end"/>
        </w:r>
      </w:ins>
    </w:p>
    <w:p w14:paraId="75804A7A" w14:textId="1D15C6D8" w:rsidR="00123523" w:rsidRDefault="00123523">
      <w:pPr>
        <w:pStyle w:val="TOC1"/>
        <w:tabs>
          <w:tab w:val="right" w:leader="underscore" w:pos="9350"/>
        </w:tabs>
        <w:rPr>
          <w:ins w:id="60" w:author="Amrit" w:date="2018-11-30T11:05:00Z"/>
          <w:rFonts w:eastAsiaTheme="minorEastAsia" w:cstheme="minorBidi"/>
          <w:b w:val="0"/>
          <w:bCs w:val="0"/>
          <w:i w:val="0"/>
          <w:iCs w:val="0"/>
          <w:noProof/>
          <w:lang w:val="en-CA"/>
        </w:rPr>
      </w:pPr>
      <w:ins w:id="61"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"_Toc531339256"</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Section 5: Classification comparison between DIABLO, Concatenation and Ensemble-based sPLSDA and Elastic net classifiers.</w:t>
        </w:r>
        <w:r>
          <w:rPr>
            <w:noProof/>
            <w:webHidden/>
          </w:rPr>
          <w:tab/>
        </w:r>
        <w:r>
          <w:rPr>
            <w:noProof/>
            <w:webHidden/>
          </w:rPr>
          <w:fldChar w:fldCharType="begin"/>
        </w:r>
        <w:r>
          <w:rPr>
            <w:noProof/>
            <w:webHidden/>
          </w:rPr>
          <w:instrText xml:space="preserve"> PAGEREF _Toc531339256 \h </w:instrText>
        </w:r>
        <w:r>
          <w:rPr>
            <w:noProof/>
            <w:webHidden/>
          </w:rPr>
        </w:r>
      </w:ins>
      <w:r>
        <w:rPr>
          <w:noProof/>
          <w:webHidden/>
        </w:rPr>
        <w:fldChar w:fldCharType="separate"/>
      </w:r>
      <w:ins w:id="62" w:author="Amrit" w:date="2018-11-30T11:05:00Z">
        <w:r>
          <w:rPr>
            <w:noProof/>
            <w:webHidden/>
          </w:rPr>
          <w:t>9</w:t>
        </w:r>
        <w:r>
          <w:rPr>
            <w:noProof/>
            <w:webHidden/>
          </w:rPr>
          <w:fldChar w:fldCharType="end"/>
        </w:r>
        <w:r w:rsidRPr="00FE698D">
          <w:rPr>
            <w:rStyle w:val="Hyperlink"/>
            <w:noProof/>
          </w:rPr>
          <w:fldChar w:fldCharType="end"/>
        </w:r>
      </w:ins>
    </w:p>
    <w:p w14:paraId="55B61026" w14:textId="00CF444A" w:rsidR="00123523" w:rsidRDefault="00123523">
      <w:pPr>
        <w:pStyle w:val="TOC1"/>
        <w:tabs>
          <w:tab w:val="right" w:leader="underscore" w:pos="9350"/>
        </w:tabs>
        <w:rPr>
          <w:ins w:id="63" w:author="Amrit" w:date="2018-11-30T11:05:00Z"/>
          <w:rFonts w:eastAsiaTheme="minorEastAsia" w:cstheme="minorBidi"/>
          <w:b w:val="0"/>
          <w:bCs w:val="0"/>
          <w:i w:val="0"/>
          <w:iCs w:val="0"/>
          <w:noProof/>
          <w:lang w:val="en-CA"/>
        </w:rPr>
      </w:pPr>
      <w:ins w:id="64"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"_Toc531339257"</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Section 6: Modular analysis</w:t>
        </w:r>
        <w:r>
          <w:rPr>
            <w:noProof/>
            <w:webHidden/>
          </w:rPr>
          <w:tab/>
        </w:r>
        <w:r>
          <w:rPr>
            <w:noProof/>
            <w:webHidden/>
          </w:rPr>
          <w:fldChar w:fldCharType="begin"/>
        </w:r>
        <w:r>
          <w:rPr>
            <w:noProof/>
            <w:webHidden/>
          </w:rPr>
          <w:instrText xml:space="preserve"> PAGEREF _Toc531339257 \h </w:instrText>
        </w:r>
        <w:r>
          <w:rPr>
            <w:noProof/>
            <w:webHidden/>
          </w:rPr>
        </w:r>
      </w:ins>
      <w:r>
        <w:rPr>
          <w:noProof/>
          <w:webHidden/>
        </w:rPr>
        <w:fldChar w:fldCharType="separate"/>
      </w:r>
      <w:ins w:id="65" w:author="Amrit" w:date="2018-11-30T11:05:00Z">
        <w:r>
          <w:rPr>
            <w:noProof/>
            <w:webHidden/>
          </w:rPr>
          <w:t>10</w:t>
        </w:r>
        <w:r>
          <w:rPr>
            <w:noProof/>
            <w:webHidden/>
          </w:rPr>
          <w:fldChar w:fldCharType="end"/>
        </w:r>
        <w:r w:rsidRPr="00FE698D">
          <w:rPr>
            <w:rStyle w:val="Hyperlink"/>
            <w:noProof/>
          </w:rPr>
          <w:fldChar w:fldCharType="end"/>
        </w:r>
      </w:ins>
    </w:p>
    <w:p w14:paraId="449655F3" w14:textId="31847E1F" w:rsidR="00123523" w:rsidRDefault="00123523">
      <w:pPr>
        <w:pStyle w:val="TOC1"/>
        <w:tabs>
          <w:tab w:val="right" w:leader="underscore" w:pos="9350"/>
        </w:tabs>
        <w:rPr>
          <w:ins w:id="66" w:author="Amrit" w:date="2018-11-30T11:05:00Z"/>
          <w:rFonts w:eastAsiaTheme="minorEastAsia" w:cstheme="minorBidi"/>
          <w:b w:val="0"/>
          <w:bCs w:val="0"/>
          <w:i w:val="0"/>
          <w:iCs w:val="0"/>
          <w:noProof/>
          <w:lang w:val="en-CA"/>
        </w:rPr>
      </w:pPr>
      <w:ins w:id="67"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"_Toc531339258"</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Section 7: Multilevel transformation</w:t>
        </w:r>
        <w:r>
          <w:rPr>
            <w:noProof/>
            <w:webHidden/>
          </w:rPr>
          <w:tab/>
        </w:r>
        <w:r>
          <w:rPr>
            <w:noProof/>
            <w:webHidden/>
          </w:rPr>
          <w:fldChar w:fldCharType="begin"/>
        </w:r>
        <w:r>
          <w:rPr>
            <w:noProof/>
            <w:webHidden/>
          </w:rPr>
          <w:instrText xml:space="preserve"> PAGEREF _Toc531339258 \h </w:instrText>
        </w:r>
        <w:r>
          <w:rPr>
            <w:noProof/>
            <w:webHidden/>
          </w:rPr>
        </w:r>
      </w:ins>
      <w:r>
        <w:rPr>
          <w:noProof/>
          <w:webHidden/>
        </w:rPr>
        <w:fldChar w:fldCharType="separate"/>
      </w:r>
      <w:ins w:id="68" w:author="Amrit" w:date="2018-11-30T11:05:00Z">
        <w:r>
          <w:rPr>
            <w:noProof/>
            <w:webHidden/>
          </w:rPr>
          <w:t>11</w:t>
        </w:r>
        <w:r>
          <w:rPr>
            <w:noProof/>
            <w:webHidden/>
          </w:rPr>
          <w:fldChar w:fldCharType="end"/>
        </w:r>
        <w:r w:rsidRPr="00FE698D">
          <w:rPr>
            <w:rStyle w:val="Hyperlink"/>
            <w:noProof/>
          </w:rPr>
          <w:fldChar w:fldCharType="end"/>
        </w:r>
      </w:ins>
    </w:p>
    <w:p w14:paraId="566C2471" w14:textId="6EB1FE63" w:rsidR="00123523" w:rsidRDefault="00123523">
      <w:pPr>
        <w:pStyle w:val="TOC1"/>
        <w:tabs>
          <w:tab w:val="right" w:leader="underscore" w:pos="9350"/>
        </w:tabs>
        <w:rPr>
          <w:ins w:id="69" w:author="Amrit" w:date="2018-11-30T11:05:00Z"/>
          <w:rFonts w:eastAsiaTheme="minorEastAsia" w:cstheme="minorBidi"/>
          <w:b w:val="0"/>
          <w:bCs w:val="0"/>
          <w:i w:val="0"/>
          <w:iCs w:val="0"/>
          <w:noProof/>
          <w:lang w:val="en-CA"/>
        </w:rPr>
      </w:pPr>
      <w:ins w:id="70"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"_Toc531339259"</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 Overview of approaches used for the integration of multiple high dimensional omics datasets using either unsupervised or supervised analyses.</w:t>
        </w:r>
        <w:r>
          <w:rPr>
            <w:noProof/>
            <w:webHidden/>
          </w:rPr>
          <w:tab/>
        </w:r>
        <w:r>
          <w:rPr>
            <w:noProof/>
            <w:webHidden/>
          </w:rPr>
          <w:fldChar w:fldCharType="begin"/>
        </w:r>
        <w:r>
          <w:rPr>
            <w:noProof/>
            <w:webHidden/>
          </w:rPr>
          <w:instrText xml:space="preserve"> PAGEREF _Toc531339259 \h </w:instrText>
        </w:r>
        <w:r>
          <w:rPr>
            <w:noProof/>
            <w:webHidden/>
          </w:rPr>
        </w:r>
      </w:ins>
      <w:r>
        <w:rPr>
          <w:noProof/>
          <w:webHidden/>
        </w:rPr>
        <w:fldChar w:fldCharType="separate"/>
      </w:r>
      <w:ins w:id="71" w:author="Amrit" w:date="2018-11-30T11:05:00Z">
        <w:r>
          <w:rPr>
            <w:noProof/>
            <w:webHidden/>
          </w:rPr>
          <w:t>11</w:t>
        </w:r>
        <w:r>
          <w:rPr>
            <w:noProof/>
            <w:webHidden/>
          </w:rPr>
          <w:fldChar w:fldCharType="end"/>
        </w:r>
        <w:r w:rsidRPr="00FE698D">
          <w:rPr>
            <w:rStyle w:val="Hyperlink"/>
            <w:noProof/>
          </w:rPr>
          <w:fldChar w:fldCharType="end"/>
        </w:r>
      </w:ins>
    </w:p>
    <w:p w14:paraId="0DBEE2BD" w14:textId="08801365" w:rsidR="00123523" w:rsidRDefault="00123523">
      <w:pPr>
        <w:pStyle w:val="TOC1"/>
        <w:tabs>
          <w:tab w:val="right" w:leader="underscore" w:pos="9350"/>
        </w:tabs>
        <w:rPr>
          <w:ins w:id="72" w:author="Amrit" w:date="2018-11-30T11:05:00Z"/>
          <w:rFonts w:eastAsiaTheme="minorEastAsia" w:cstheme="minorBidi"/>
          <w:b w:val="0"/>
          <w:bCs w:val="0"/>
          <w:i w:val="0"/>
          <w:iCs w:val="0"/>
          <w:noProof/>
          <w:lang w:val="en-CA"/>
        </w:rPr>
      </w:pPr>
      <w:ins w:id="73"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"_Toc531339260"</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S2. Trade-off between correlation and discrimination in DIABLO models.</w:t>
        </w:r>
        <w:r>
          <w:rPr>
            <w:noProof/>
            <w:webHidden/>
          </w:rPr>
          <w:tab/>
        </w:r>
        <w:r>
          <w:rPr>
            <w:noProof/>
            <w:webHidden/>
          </w:rPr>
          <w:fldChar w:fldCharType="begin"/>
        </w:r>
        <w:r>
          <w:rPr>
            <w:noProof/>
            <w:webHidden/>
          </w:rPr>
          <w:instrText xml:space="preserve"> PAGEREF _Toc531339260 \h </w:instrText>
        </w:r>
        <w:r>
          <w:rPr>
            <w:noProof/>
            <w:webHidden/>
          </w:rPr>
        </w:r>
      </w:ins>
      <w:r>
        <w:rPr>
          <w:noProof/>
          <w:webHidden/>
        </w:rPr>
        <w:fldChar w:fldCharType="separate"/>
      </w:r>
      <w:ins w:id="74" w:author="Amrit" w:date="2018-11-30T11:05:00Z">
        <w:r>
          <w:rPr>
            <w:noProof/>
            <w:webHidden/>
          </w:rPr>
          <w:t>13</w:t>
        </w:r>
        <w:r>
          <w:rPr>
            <w:noProof/>
            <w:webHidden/>
          </w:rPr>
          <w:fldChar w:fldCharType="end"/>
        </w:r>
        <w:r w:rsidRPr="00FE698D">
          <w:rPr>
            <w:rStyle w:val="Hyperlink"/>
            <w:noProof/>
          </w:rPr>
          <w:fldChar w:fldCharType="end"/>
        </w:r>
      </w:ins>
    </w:p>
    <w:p w14:paraId="6F0D1E69" w14:textId="258044FE" w:rsidR="00123523" w:rsidRDefault="00123523">
      <w:pPr>
        <w:pStyle w:val="TOC1"/>
        <w:tabs>
          <w:tab w:val="right" w:leader="underscore" w:pos="9350"/>
        </w:tabs>
        <w:rPr>
          <w:ins w:id="75" w:author="Amrit" w:date="2018-11-30T11:05:00Z"/>
          <w:rFonts w:eastAsiaTheme="minorEastAsia" w:cstheme="minorBidi"/>
          <w:b w:val="0"/>
          <w:bCs w:val="0"/>
          <w:i w:val="0"/>
          <w:iCs w:val="0"/>
          <w:noProof/>
          <w:lang w:val="en-CA"/>
        </w:rPr>
      </w:pPr>
      <w:ins w:id="76"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"_Toc531339261"</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S3. </w:t>
        </w:r>
        <w:r w:rsidRPr="00FE698D">
          <w:rPr>
            <w:rStyle w:val="Hyperlink"/>
            <w:noProof/>
            <w:lang w:val="en-CA"/>
          </w:rPr>
          <w:t>Trade-off between correlation and discrimination.</w:t>
        </w:r>
        <w:r>
          <w:rPr>
            <w:noProof/>
            <w:webHidden/>
          </w:rPr>
          <w:tab/>
        </w:r>
        <w:r>
          <w:rPr>
            <w:noProof/>
            <w:webHidden/>
          </w:rPr>
          <w:fldChar w:fldCharType="begin"/>
        </w:r>
        <w:r>
          <w:rPr>
            <w:noProof/>
            <w:webHidden/>
          </w:rPr>
          <w:instrText xml:space="preserve"> PAGEREF _Toc531339261 \h </w:instrText>
        </w:r>
        <w:r>
          <w:rPr>
            <w:noProof/>
            <w:webHidden/>
          </w:rPr>
        </w:r>
      </w:ins>
      <w:r>
        <w:rPr>
          <w:noProof/>
          <w:webHidden/>
        </w:rPr>
        <w:fldChar w:fldCharType="separate"/>
      </w:r>
      <w:ins w:id="77" w:author="Amrit" w:date="2018-11-30T11:05:00Z">
        <w:r>
          <w:rPr>
            <w:noProof/>
            <w:webHidden/>
          </w:rPr>
          <w:t>15</w:t>
        </w:r>
        <w:r>
          <w:rPr>
            <w:noProof/>
            <w:webHidden/>
          </w:rPr>
          <w:fldChar w:fldCharType="end"/>
        </w:r>
        <w:r w:rsidRPr="00FE698D">
          <w:rPr>
            <w:rStyle w:val="Hyperlink"/>
            <w:noProof/>
          </w:rPr>
          <w:fldChar w:fldCharType="end"/>
        </w:r>
      </w:ins>
    </w:p>
    <w:p w14:paraId="6554935C" w14:textId="5F4D2215" w:rsidR="00123523" w:rsidRDefault="00123523">
      <w:pPr>
        <w:pStyle w:val="TOC1"/>
        <w:tabs>
          <w:tab w:val="right" w:leader="underscore" w:pos="9350"/>
        </w:tabs>
        <w:rPr>
          <w:ins w:id="78" w:author="Amrit" w:date="2018-11-30T11:05:00Z"/>
          <w:rFonts w:eastAsiaTheme="minorEastAsia" w:cstheme="minorBidi"/>
          <w:b w:val="0"/>
          <w:bCs w:val="0"/>
          <w:i w:val="0"/>
          <w:iCs w:val="0"/>
          <w:noProof/>
          <w:lang w:val="en-CA"/>
        </w:rPr>
      </w:pPr>
      <w:ins w:id="79"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"_Toc531339262"</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S4. </w:t>
        </w:r>
        <w:r w:rsidRPr="00FE698D">
          <w:rPr>
            <w:rStyle w:val="Hyperlink"/>
            <w:noProof/>
            <w:lang w:val="en-CA"/>
          </w:rPr>
          <w:t xml:space="preserve">Integrative prediction frameworks including multi-step approaches (concatenation, ensemble) and DIABLO to identify </w:t>
        </w:r>
        <w:r w:rsidRPr="00FE698D">
          <w:rPr>
            <w:rStyle w:val="Hyperlink"/>
            <w:noProof/>
          </w:rPr>
          <w:t>multi-omics molecular signatures.</w:t>
        </w:r>
        <w:r>
          <w:rPr>
            <w:noProof/>
            <w:webHidden/>
          </w:rPr>
          <w:tab/>
        </w:r>
        <w:r>
          <w:rPr>
            <w:noProof/>
            <w:webHidden/>
          </w:rPr>
          <w:fldChar w:fldCharType="begin"/>
        </w:r>
        <w:r>
          <w:rPr>
            <w:noProof/>
            <w:webHidden/>
          </w:rPr>
          <w:instrText xml:space="preserve"> PAGEREF _Toc531339262 \h </w:instrText>
        </w:r>
        <w:r>
          <w:rPr>
            <w:noProof/>
            <w:webHidden/>
          </w:rPr>
        </w:r>
      </w:ins>
      <w:r>
        <w:rPr>
          <w:noProof/>
          <w:webHidden/>
        </w:rPr>
        <w:fldChar w:fldCharType="separate"/>
      </w:r>
      <w:ins w:id="80" w:author="Amrit" w:date="2018-11-30T11:05:00Z">
        <w:r>
          <w:rPr>
            <w:noProof/>
            <w:webHidden/>
          </w:rPr>
          <w:t>16</w:t>
        </w:r>
        <w:r>
          <w:rPr>
            <w:noProof/>
            <w:webHidden/>
          </w:rPr>
          <w:fldChar w:fldCharType="end"/>
        </w:r>
        <w:r w:rsidRPr="00FE698D">
          <w:rPr>
            <w:rStyle w:val="Hyperlink"/>
            <w:noProof/>
          </w:rPr>
          <w:fldChar w:fldCharType="end"/>
        </w:r>
      </w:ins>
    </w:p>
    <w:p w14:paraId="78A61BF1" w14:textId="5F2305A8" w:rsidR="00123523" w:rsidRDefault="00123523">
      <w:pPr>
        <w:pStyle w:val="TOC1"/>
        <w:tabs>
          <w:tab w:val="right" w:leader="underscore" w:pos="9350"/>
        </w:tabs>
        <w:rPr>
          <w:ins w:id="81" w:author="Amrit" w:date="2018-11-30T11:05:00Z"/>
          <w:rFonts w:eastAsiaTheme="minorEastAsia" w:cstheme="minorBidi"/>
          <w:b w:val="0"/>
          <w:bCs w:val="0"/>
          <w:i w:val="0"/>
          <w:iCs w:val="0"/>
          <w:noProof/>
          <w:lang w:val="en-CA"/>
        </w:rPr>
      </w:pPr>
      <w:ins w:id="82"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"_Toc531339263"</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S5. </w:t>
        </w:r>
        <w:r w:rsidRPr="00FE698D">
          <w:rPr>
            <w:rStyle w:val="Hyperlink"/>
            <w:noProof/>
            <w:lang w:val="en-CA"/>
          </w:rPr>
          <w:t>Benchmark analyses: overlap between multi-omics biomarker panels.</w:t>
        </w:r>
        <w:r>
          <w:rPr>
            <w:noProof/>
            <w:webHidden/>
          </w:rPr>
          <w:tab/>
        </w:r>
        <w:r>
          <w:rPr>
            <w:noProof/>
            <w:webHidden/>
          </w:rPr>
          <w:fldChar w:fldCharType="begin"/>
        </w:r>
        <w:r>
          <w:rPr>
            <w:noProof/>
            <w:webHidden/>
          </w:rPr>
          <w:instrText xml:space="preserve"> PAGEREF _Toc531339263 \h </w:instrText>
        </w:r>
        <w:r>
          <w:rPr>
            <w:noProof/>
            <w:webHidden/>
          </w:rPr>
        </w:r>
      </w:ins>
      <w:r>
        <w:rPr>
          <w:noProof/>
          <w:webHidden/>
        </w:rPr>
        <w:fldChar w:fldCharType="separate"/>
      </w:r>
      <w:ins w:id="83" w:author="Amrit" w:date="2018-11-30T11:05:00Z">
        <w:r>
          <w:rPr>
            <w:noProof/>
            <w:webHidden/>
          </w:rPr>
          <w:t>18</w:t>
        </w:r>
        <w:r>
          <w:rPr>
            <w:noProof/>
            <w:webHidden/>
          </w:rPr>
          <w:fldChar w:fldCharType="end"/>
        </w:r>
        <w:r w:rsidRPr="00FE698D">
          <w:rPr>
            <w:rStyle w:val="Hyperlink"/>
            <w:noProof/>
          </w:rPr>
          <w:fldChar w:fldCharType="end"/>
        </w:r>
      </w:ins>
    </w:p>
    <w:p w14:paraId="178ADF7E" w14:textId="5B0BD07B" w:rsidR="00123523" w:rsidRDefault="00123523">
      <w:pPr>
        <w:pStyle w:val="TOC1"/>
        <w:tabs>
          <w:tab w:val="right" w:leader="underscore" w:pos="9350"/>
        </w:tabs>
        <w:rPr>
          <w:ins w:id="84" w:author="Amrit" w:date="2018-11-30T11:05:00Z"/>
          <w:rFonts w:eastAsiaTheme="minorEastAsia" w:cstheme="minorBidi"/>
          <w:b w:val="0"/>
          <w:bCs w:val="0"/>
          <w:i w:val="0"/>
          <w:iCs w:val="0"/>
          <w:noProof/>
          <w:lang w:val="en-CA"/>
        </w:rPr>
      </w:pPr>
      <w:ins w:id="85"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"_Toc531339264"</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S6. </w:t>
        </w:r>
        <w:r w:rsidRPr="00FE698D">
          <w:rPr>
            <w:rStyle w:val="Hyperlink"/>
            <w:noProof/>
            <w:lang w:val="en-CA"/>
          </w:rPr>
          <w:t>Benchmark analyses: Number of correlated variables at various correlation cut-offs.</w:t>
        </w:r>
        <w:r>
          <w:rPr>
            <w:noProof/>
            <w:webHidden/>
          </w:rPr>
          <w:tab/>
        </w:r>
        <w:r>
          <w:rPr>
            <w:noProof/>
            <w:webHidden/>
          </w:rPr>
          <w:fldChar w:fldCharType="begin"/>
        </w:r>
        <w:r>
          <w:rPr>
            <w:noProof/>
            <w:webHidden/>
          </w:rPr>
          <w:instrText xml:space="preserve"> PAGEREF _Toc531339264 \h </w:instrText>
        </w:r>
        <w:r>
          <w:rPr>
            <w:noProof/>
            <w:webHidden/>
          </w:rPr>
        </w:r>
      </w:ins>
      <w:r>
        <w:rPr>
          <w:noProof/>
          <w:webHidden/>
        </w:rPr>
        <w:fldChar w:fldCharType="separate"/>
      </w:r>
      <w:ins w:id="86" w:author="Amrit" w:date="2018-11-30T11:05:00Z">
        <w:r>
          <w:rPr>
            <w:noProof/>
            <w:webHidden/>
          </w:rPr>
          <w:t>19</w:t>
        </w:r>
        <w:r>
          <w:rPr>
            <w:noProof/>
            <w:webHidden/>
          </w:rPr>
          <w:fldChar w:fldCharType="end"/>
        </w:r>
        <w:r w:rsidRPr="00FE698D">
          <w:rPr>
            <w:rStyle w:val="Hyperlink"/>
            <w:noProof/>
          </w:rPr>
          <w:fldChar w:fldCharType="end"/>
        </w:r>
      </w:ins>
    </w:p>
    <w:p w14:paraId="45ACB0D3" w14:textId="0C974F5F" w:rsidR="00123523" w:rsidRDefault="00123523">
      <w:pPr>
        <w:pStyle w:val="TOC1"/>
        <w:tabs>
          <w:tab w:val="right" w:leader="underscore" w:pos="9350"/>
        </w:tabs>
        <w:rPr>
          <w:ins w:id="87" w:author="Amrit" w:date="2018-11-30T11:05:00Z"/>
          <w:rFonts w:eastAsiaTheme="minorEastAsia" w:cstheme="minorBidi"/>
          <w:b w:val="0"/>
          <w:bCs w:val="0"/>
          <w:i w:val="0"/>
          <w:iCs w:val="0"/>
          <w:noProof/>
          <w:lang w:val="en-CA"/>
        </w:rPr>
      </w:pPr>
      <w:ins w:id="88" w:author="Amrit" w:date="2018-11-30T11:05:00Z">
        <w:r w:rsidRPr="00FE698D">
          <w:rPr>
            <w:rStyle w:val="Hyperlink"/>
            <w:noProof/>
          </w:rPr>
          <w:lastRenderedPageBreak/>
          <w:fldChar w:fldCharType="begin"/>
        </w:r>
        <w:r w:rsidRPr="00FE698D">
          <w:rPr>
            <w:rStyle w:val="Hyperlink"/>
            <w:noProof/>
          </w:rPr>
          <w:instrText xml:space="preserve"> </w:instrText>
        </w:r>
        <w:r>
          <w:rPr>
            <w:noProof/>
          </w:rPr>
          <w:instrText>HYPERLINK \l "_Toc531339265"</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S7. </w:t>
        </w:r>
        <w:r w:rsidRPr="00FE698D">
          <w:rPr>
            <w:rStyle w:val="Hyperlink"/>
            <w:noProof/>
            <w:lang w:val="en-CA"/>
          </w:rPr>
          <w:t>Benchmark analyses: network properties of multi-omics signatures.</w:t>
        </w:r>
        <w:r>
          <w:rPr>
            <w:noProof/>
            <w:webHidden/>
          </w:rPr>
          <w:tab/>
        </w:r>
        <w:r>
          <w:rPr>
            <w:noProof/>
            <w:webHidden/>
          </w:rPr>
          <w:fldChar w:fldCharType="begin"/>
        </w:r>
        <w:r>
          <w:rPr>
            <w:noProof/>
            <w:webHidden/>
          </w:rPr>
          <w:instrText xml:space="preserve"> PAGEREF _Toc531339265 \h </w:instrText>
        </w:r>
        <w:r>
          <w:rPr>
            <w:noProof/>
            <w:webHidden/>
          </w:rPr>
        </w:r>
      </w:ins>
      <w:r>
        <w:rPr>
          <w:noProof/>
          <w:webHidden/>
        </w:rPr>
        <w:fldChar w:fldCharType="separate"/>
      </w:r>
      <w:ins w:id="89" w:author="Amrit" w:date="2018-11-30T11:05:00Z">
        <w:r>
          <w:rPr>
            <w:noProof/>
            <w:webHidden/>
          </w:rPr>
          <w:t>20</w:t>
        </w:r>
        <w:r>
          <w:rPr>
            <w:noProof/>
            <w:webHidden/>
          </w:rPr>
          <w:fldChar w:fldCharType="end"/>
        </w:r>
        <w:r w:rsidRPr="00FE698D">
          <w:rPr>
            <w:rStyle w:val="Hyperlink"/>
            <w:noProof/>
          </w:rPr>
          <w:fldChar w:fldCharType="end"/>
        </w:r>
      </w:ins>
    </w:p>
    <w:p w14:paraId="0D087682" w14:textId="468CD585" w:rsidR="00123523" w:rsidRDefault="00123523">
      <w:pPr>
        <w:pStyle w:val="TOC1"/>
        <w:tabs>
          <w:tab w:val="right" w:leader="underscore" w:pos="9350"/>
        </w:tabs>
        <w:rPr>
          <w:ins w:id="90" w:author="Amrit" w:date="2018-11-30T11:05:00Z"/>
          <w:rFonts w:eastAsiaTheme="minorEastAsia" w:cstheme="minorBidi"/>
          <w:b w:val="0"/>
          <w:bCs w:val="0"/>
          <w:i w:val="0"/>
          <w:iCs w:val="0"/>
          <w:noProof/>
          <w:lang w:val="en-CA"/>
        </w:rPr>
      </w:pPr>
      <w:ins w:id="91"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"_Toc531339266"</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S8. </w:t>
        </w:r>
        <w:r w:rsidRPr="00FE698D">
          <w:rPr>
            <w:rStyle w:val="Hyperlink"/>
            <w:noProof/>
            <w:lang w:val="en-CA"/>
          </w:rPr>
          <w:t>Benchmark analyses: network connectivity of multi-omics signatures.</w:t>
        </w:r>
        <w:r>
          <w:rPr>
            <w:noProof/>
            <w:webHidden/>
          </w:rPr>
          <w:tab/>
        </w:r>
        <w:r>
          <w:rPr>
            <w:noProof/>
            <w:webHidden/>
          </w:rPr>
          <w:fldChar w:fldCharType="begin"/>
        </w:r>
        <w:r>
          <w:rPr>
            <w:noProof/>
            <w:webHidden/>
          </w:rPr>
          <w:instrText xml:space="preserve"> PAGEREF _Toc531339266 \h </w:instrText>
        </w:r>
        <w:r>
          <w:rPr>
            <w:noProof/>
            <w:webHidden/>
          </w:rPr>
        </w:r>
      </w:ins>
      <w:r>
        <w:rPr>
          <w:noProof/>
          <w:webHidden/>
        </w:rPr>
        <w:fldChar w:fldCharType="separate"/>
      </w:r>
      <w:ins w:id="92" w:author="Amrit" w:date="2018-11-30T11:05:00Z">
        <w:r>
          <w:rPr>
            <w:noProof/>
            <w:webHidden/>
          </w:rPr>
          <w:t>22</w:t>
        </w:r>
        <w:r>
          <w:rPr>
            <w:noProof/>
            <w:webHidden/>
          </w:rPr>
          <w:fldChar w:fldCharType="end"/>
        </w:r>
        <w:r w:rsidRPr="00FE698D">
          <w:rPr>
            <w:rStyle w:val="Hyperlink"/>
            <w:noProof/>
          </w:rPr>
          <w:fldChar w:fldCharType="end"/>
        </w:r>
      </w:ins>
    </w:p>
    <w:p w14:paraId="18B70344" w14:textId="58503617" w:rsidR="00123523" w:rsidRDefault="00123523">
      <w:pPr>
        <w:pStyle w:val="TOC1"/>
        <w:tabs>
          <w:tab w:val="right" w:leader="underscore" w:pos="9350"/>
        </w:tabs>
        <w:rPr>
          <w:ins w:id="93" w:author="Amrit" w:date="2018-11-30T11:05:00Z"/>
          <w:rFonts w:eastAsiaTheme="minorEastAsia" w:cstheme="minorBidi"/>
          <w:b w:val="0"/>
          <w:bCs w:val="0"/>
          <w:i w:val="0"/>
          <w:iCs w:val="0"/>
          <w:noProof/>
          <w:lang w:val="en-CA"/>
        </w:rPr>
      </w:pPr>
      <w:ins w:id="94"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"_Toc531339267"</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 xml:space="preserve">Supplementary Figure S9. </w:t>
        </w:r>
        <w:r w:rsidRPr="00FE698D">
          <w:rPr>
            <w:rStyle w:val="Hyperlink"/>
            <w:noProof/>
            <w:lang w:val="en-CA"/>
          </w:rPr>
          <w:t>Benchmark analyses:  sample plots for each multi-omics panel.</w:t>
        </w:r>
        <w:r>
          <w:rPr>
            <w:noProof/>
            <w:webHidden/>
          </w:rPr>
          <w:tab/>
        </w:r>
        <w:r>
          <w:rPr>
            <w:noProof/>
            <w:webHidden/>
          </w:rPr>
          <w:fldChar w:fldCharType="begin"/>
        </w:r>
        <w:r>
          <w:rPr>
            <w:noProof/>
            <w:webHidden/>
          </w:rPr>
          <w:instrText xml:space="preserve"> PAGEREF _Toc531339267 \h </w:instrText>
        </w:r>
        <w:r>
          <w:rPr>
            <w:noProof/>
            <w:webHidden/>
          </w:rPr>
        </w:r>
      </w:ins>
      <w:r>
        <w:rPr>
          <w:noProof/>
          <w:webHidden/>
        </w:rPr>
        <w:fldChar w:fldCharType="separate"/>
      </w:r>
      <w:ins w:id="95" w:author="Amrit" w:date="2018-11-30T11:05:00Z">
        <w:r>
          <w:rPr>
            <w:noProof/>
            <w:webHidden/>
          </w:rPr>
          <w:t>23</w:t>
        </w:r>
        <w:r>
          <w:rPr>
            <w:noProof/>
            <w:webHidden/>
          </w:rPr>
          <w:fldChar w:fldCharType="end"/>
        </w:r>
        <w:r w:rsidRPr="00FE698D">
          <w:rPr>
            <w:rStyle w:val="Hyperlink"/>
            <w:noProof/>
          </w:rPr>
          <w:fldChar w:fldCharType="end"/>
        </w:r>
      </w:ins>
    </w:p>
    <w:p w14:paraId="4004F75C" w14:textId="56FFA740" w:rsidR="00123523" w:rsidRDefault="00123523">
      <w:pPr>
        <w:pStyle w:val="TOC1"/>
        <w:tabs>
          <w:tab w:val="right" w:leader="underscore" w:pos="9350"/>
        </w:tabs>
        <w:rPr>
          <w:ins w:id="96" w:author="Amrit" w:date="2018-11-30T11:05:00Z"/>
          <w:rFonts w:eastAsiaTheme="minorEastAsia" w:cstheme="minorBidi"/>
          <w:b w:val="0"/>
          <w:bCs w:val="0"/>
          <w:i w:val="0"/>
          <w:iCs w:val="0"/>
          <w:noProof/>
          <w:lang w:val="en-CA"/>
        </w:rPr>
      </w:pPr>
      <w:ins w:id="97"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"_Toc531339268"</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S10. Internal validation of high and low phenotypic groups for all method in the benchmarking experiments.</w:t>
        </w:r>
        <w:r>
          <w:rPr>
            <w:noProof/>
            <w:webHidden/>
          </w:rPr>
          <w:tab/>
        </w:r>
        <w:r>
          <w:rPr>
            <w:noProof/>
            <w:webHidden/>
          </w:rPr>
          <w:fldChar w:fldCharType="begin"/>
        </w:r>
        <w:r>
          <w:rPr>
            <w:noProof/>
            <w:webHidden/>
          </w:rPr>
          <w:instrText xml:space="preserve"> PAGEREF _Toc531339268 \h </w:instrText>
        </w:r>
        <w:r>
          <w:rPr>
            <w:noProof/>
            <w:webHidden/>
          </w:rPr>
        </w:r>
      </w:ins>
      <w:r>
        <w:rPr>
          <w:noProof/>
          <w:webHidden/>
        </w:rPr>
        <w:fldChar w:fldCharType="separate"/>
      </w:r>
      <w:ins w:id="98" w:author="Amrit" w:date="2018-11-30T11:05:00Z">
        <w:r>
          <w:rPr>
            <w:noProof/>
            <w:webHidden/>
          </w:rPr>
          <w:t>24</w:t>
        </w:r>
        <w:r>
          <w:rPr>
            <w:noProof/>
            <w:webHidden/>
          </w:rPr>
          <w:fldChar w:fldCharType="end"/>
        </w:r>
        <w:r w:rsidRPr="00FE698D">
          <w:rPr>
            <w:rStyle w:val="Hyperlink"/>
            <w:noProof/>
          </w:rPr>
          <w:fldChar w:fldCharType="end"/>
        </w:r>
      </w:ins>
    </w:p>
    <w:p w14:paraId="19924BFB" w14:textId="666A92F1" w:rsidR="00123523" w:rsidRDefault="00123523">
      <w:pPr>
        <w:pStyle w:val="TOC1"/>
        <w:tabs>
          <w:tab w:val="right" w:leader="underscore" w:pos="9350"/>
        </w:tabs>
        <w:rPr>
          <w:ins w:id="99" w:author="Amrit" w:date="2018-11-30T11:05:00Z"/>
          <w:rFonts w:eastAsiaTheme="minorEastAsia" w:cstheme="minorBidi"/>
          <w:b w:val="0"/>
          <w:bCs w:val="0"/>
          <w:i w:val="0"/>
          <w:iCs w:val="0"/>
          <w:noProof/>
          <w:lang w:val="en-CA"/>
        </w:rPr>
      </w:pPr>
      <w:ins w:id="100"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"_Toc531339269"</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S11. A standard DIABLO workflow.</w:t>
        </w:r>
        <w:r>
          <w:rPr>
            <w:noProof/>
            <w:webHidden/>
          </w:rPr>
          <w:tab/>
        </w:r>
        <w:r>
          <w:rPr>
            <w:noProof/>
            <w:webHidden/>
          </w:rPr>
          <w:fldChar w:fldCharType="begin"/>
        </w:r>
        <w:r>
          <w:rPr>
            <w:noProof/>
            <w:webHidden/>
          </w:rPr>
          <w:instrText xml:space="preserve"> PAGEREF _Toc531339269 \h </w:instrText>
        </w:r>
        <w:r>
          <w:rPr>
            <w:noProof/>
            <w:webHidden/>
          </w:rPr>
        </w:r>
      </w:ins>
      <w:r>
        <w:rPr>
          <w:noProof/>
          <w:webHidden/>
        </w:rPr>
        <w:fldChar w:fldCharType="separate"/>
      </w:r>
      <w:ins w:id="101" w:author="Amrit" w:date="2018-11-30T11:05:00Z">
        <w:r>
          <w:rPr>
            <w:noProof/>
            <w:webHidden/>
          </w:rPr>
          <w:t>25</w:t>
        </w:r>
        <w:r>
          <w:rPr>
            <w:noProof/>
            <w:webHidden/>
          </w:rPr>
          <w:fldChar w:fldCharType="end"/>
        </w:r>
        <w:r w:rsidRPr="00FE698D">
          <w:rPr>
            <w:rStyle w:val="Hyperlink"/>
            <w:noProof/>
          </w:rPr>
          <w:fldChar w:fldCharType="end"/>
        </w:r>
      </w:ins>
    </w:p>
    <w:p w14:paraId="1C79A192" w14:textId="651F207C" w:rsidR="00123523" w:rsidRDefault="00123523">
      <w:pPr>
        <w:pStyle w:val="TOC1"/>
        <w:tabs>
          <w:tab w:val="right" w:leader="underscore" w:pos="9350"/>
        </w:tabs>
        <w:rPr>
          <w:ins w:id="102" w:author="Amrit" w:date="2018-11-30T11:05:00Z"/>
          <w:rFonts w:eastAsiaTheme="minorEastAsia" w:cstheme="minorBidi"/>
          <w:b w:val="0"/>
          <w:bCs w:val="0"/>
          <w:i w:val="0"/>
          <w:iCs w:val="0"/>
          <w:noProof/>
          <w:lang w:val="en-CA"/>
        </w:rPr>
      </w:pPr>
      <w:ins w:id="103"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"_Toc531339270"</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S12. Breast cancer multi omics study: optimal multi-omics biomarker panel for PAM50 subtypes.</w:t>
        </w:r>
        <w:r>
          <w:rPr>
            <w:noProof/>
            <w:webHidden/>
          </w:rPr>
          <w:tab/>
        </w:r>
        <w:r>
          <w:rPr>
            <w:noProof/>
            <w:webHidden/>
          </w:rPr>
          <w:fldChar w:fldCharType="begin"/>
        </w:r>
        <w:r>
          <w:rPr>
            <w:noProof/>
            <w:webHidden/>
          </w:rPr>
          <w:instrText xml:space="preserve"> PAGEREF _Toc531339270 \h </w:instrText>
        </w:r>
        <w:r>
          <w:rPr>
            <w:noProof/>
            <w:webHidden/>
          </w:rPr>
        </w:r>
      </w:ins>
      <w:r>
        <w:rPr>
          <w:noProof/>
          <w:webHidden/>
        </w:rPr>
        <w:fldChar w:fldCharType="separate"/>
      </w:r>
      <w:ins w:id="104" w:author="Amrit" w:date="2018-11-30T11:05:00Z">
        <w:r>
          <w:rPr>
            <w:noProof/>
            <w:webHidden/>
          </w:rPr>
          <w:t>26</w:t>
        </w:r>
        <w:r>
          <w:rPr>
            <w:noProof/>
            <w:webHidden/>
          </w:rPr>
          <w:fldChar w:fldCharType="end"/>
        </w:r>
        <w:r w:rsidRPr="00FE698D">
          <w:rPr>
            <w:rStyle w:val="Hyperlink"/>
            <w:noProof/>
          </w:rPr>
          <w:fldChar w:fldCharType="end"/>
        </w:r>
      </w:ins>
    </w:p>
    <w:p w14:paraId="01381929" w14:textId="5FA4C844" w:rsidR="00123523" w:rsidRDefault="00123523">
      <w:pPr>
        <w:pStyle w:val="TOC1"/>
        <w:tabs>
          <w:tab w:val="right" w:leader="underscore" w:pos="9350"/>
        </w:tabs>
        <w:rPr>
          <w:ins w:id="105" w:author="Amrit" w:date="2018-11-30T11:05:00Z"/>
          <w:rFonts w:eastAsiaTheme="minorEastAsia" w:cstheme="minorBidi"/>
          <w:b w:val="0"/>
          <w:bCs w:val="0"/>
          <w:i w:val="0"/>
          <w:iCs w:val="0"/>
          <w:noProof/>
          <w:lang w:val="en-CA"/>
        </w:rPr>
      </w:pPr>
      <w:ins w:id="106"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"_Toc531339271"</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S13. Variable importance plots for the breast cancer multi-omics biomarker panel.</w:t>
        </w:r>
        <w:r>
          <w:rPr>
            <w:noProof/>
            <w:webHidden/>
          </w:rPr>
          <w:tab/>
        </w:r>
        <w:r>
          <w:rPr>
            <w:noProof/>
            <w:webHidden/>
          </w:rPr>
          <w:fldChar w:fldCharType="begin"/>
        </w:r>
        <w:r>
          <w:rPr>
            <w:noProof/>
            <w:webHidden/>
          </w:rPr>
          <w:instrText xml:space="preserve"> PAGEREF _Toc531339271 \h </w:instrText>
        </w:r>
        <w:r>
          <w:rPr>
            <w:noProof/>
            <w:webHidden/>
          </w:rPr>
        </w:r>
      </w:ins>
      <w:r>
        <w:rPr>
          <w:noProof/>
          <w:webHidden/>
        </w:rPr>
        <w:fldChar w:fldCharType="separate"/>
      </w:r>
      <w:ins w:id="107" w:author="Amrit" w:date="2018-11-30T11:05:00Z">
        <w:r>
          <w:rPr>
            <w:noProof/>
            <w:webHidden/>
          </w:rPr>
          <w:t>28</w:t>
        </w:r>
        <w:r>
          <w:rPr>
            <w:noProof/>
            <w:webHidden/>
          </w:rPr>
          <w:fldChar w:fldCharType="end"/>
        </w:r>
        <w:r w:rsidRPr="00FE698D">
          <w:rPr>
            <w:rStyle w:val="Hyperlink"/>
            <w:noProof/>
          </w:rPr>
          <w:fldChar w:fldCharType="end"/>
        </w:r>
      </w:ins>
    </w:p>
    <w:p w14:paraId="6029F96F" w14:textId="5D382860" w:rsidR="00123523" w:rsidRDefault="00123523">
      <w:pPr>
        <w:pStyle w:val="TOC1"/>
        <w:tabs>
          <w:tab w:val="right" w:leader="underscore" w:pos="9350"/>
        </w:tabs>
        <w:rPr>
          <w:ins w:id="108" w:author="Amrit" w:date="2018-11-30T11:05:00Z"/>
          <w:rFonts w:eastAsiaTheme="minorEastAsia" w:cstheme="minorBidi"/>
          <w:b w:val="0"/>
          <w:bCs w:val="0"/>
          <w:i w:val="0"/>
          <w:iCs w:val="0"/>
          <w:noProof/>
          <w:lang w:val="en-CA"/>
        </w:rPr>
      </w:pPr>
      <w:ins w:id="109"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"_Toc531339272"</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S14. Omic-specific component plots.</w:t>
        </w:r>
        <w:r>
          <w:rPr>
            <w:noProof/>
            <w:webHidden/>
          </w:rPr>
          <w:tab/>
        </w:r>
        <w:r>
          <w:rPr>
            <w:noProof/>
            <w:webHidden/>
          </w:rPr>
          <w:fldChar w:fldCharType="begin"/>
        </w:r>
        <w:r>
          <w:rPr>
            <w:noProof/>
            <w:webHidden/>
          </w:rPr>
          <w:instrText xml:space="preserve"> PAGEREF _Toc531339272 \h </w:instrText>
        </w:r>
        <w:r>
          <w:rPr>
            <w:noProof/>
            <w:webHidden/>
          </w:rPr>
        </w:r>
      </w:ins>
      <w:r>
        <w:rPr>
          <w:noProof/>
          <w:webHidden/>
        </w:rPr>
        <w:fldChar w:fldCharType="separate"/>
      </w:r>
      <w:ins w:id="110" w:author="Amrit" w:date="2018-11-30T11:05:00Z">
        <w:r>
          <w:rPr>
            <w:noProof/>
            <w:webHidden/>
          </w:rPr>
          <w:t>29</w:t>
        </w:r>
        <w:r>
          <w:rPr>
            <w:noProof/>
            <w:webHidden/>
          </w:rPr>
          <w:fldChar w:fldCharType="end"/>
        </w:r>
        <w:r w:rsidRPr="00FE698D">
          <w:rPr>
            <w:rStyle w:val="Hyperlink"/>
            <w:noProof/>
          </w:rPr>
          <w:fldChar w:fldCharType="end"/>
        </w:r>
      </w:ins>
    </w:p>
    <w:p w14:paraId="4552F25D" w14:textId="15013062" w:rsidR="00123523" w:rsidRDefault="00123523">
      <w:pPr>
        <w:pStyle w:val="TOC1"/>
        <w:tabs>
          <w:tab w:val="right" w:leader="underscore" w:pos="9350"/>
        </w:tabs>
        <w:rPr>
          <w:ins w:id="111" w:author="Amrit" w:date="2018-11-30T11:05:00Z"/>
          <w:rFonts w:eastAsiaTheme="minorEastAsia" w:cstheme="minorBidi"/>
          <w:b w:val="0"/>
          <w:bCs w:val="0"/>
          <w:i w:val="0"/>
          <w:iCs w:val="0"/>
          <w:noProof/>
          <w:lang w:val="en-CA"/>
        </w:rPr>
      </w:pPr>
      <w:ins w:id="112"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"_Toc531339273"</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S15. Heatmap of scaled expression of the variables identified in the multi-omics biomarker panels.</w:t>
        </w:r>
        <w:r>
          <w:rPr>
            <w:noProof/>
            <w:webHidden/>
          </w:rPr>
          <w:tab/>
        </w:r>
        <w:r>
          <w:rPr>
            <w:noProof/>
            <w:webHidden/>
          </w:rPr>
          <w:fldChar w:fldCharType="begin"/>
        </w:r>
        <w:r>
          <w:rPr>
            <w:noProof/>
            <w:webHidden/>
          </w:rPr>
          <w:instrText xml:space="preserve"> PAGEREF _Toc531339273 \h </w:instrText>
        </w:r>
        <w:r>
          <w:rPr>
            <w:noProof/>
            <w:webHidden/>
          </w:rPr>
        </w:r>
      </w:ins>
      <w:r>
        <w:rPr>
          <w:noProof/>
          <w:webHidden/>
        </w:rPr>
        <w:fldChar w:fldCharType="separate"/>
      </w:r>
      <w:ins w:id="113" w:author="Amrit" w:date="2018-11-30T11:05:00Z">
        <w:r>
          <w:rPr>
            <w:noProof/>
            <w:webHidden/>
          </w:rPr>
          <w:t>30</w:t>
        </w:r>
        <w:r>
          <w:rPr>
            <w:noProof/>
            <w:webHidden/>
          </w:rPr>
          <w:fldChar w:fldCharType="end"/>
        </w:r>
        <w:r w:rsidRPr="00FE698D">
          <w:rPr>
            <w:rStyle w:val="Hyperlink"/>
            <w:noProof/>
          </w:rPr>
          <w:fldChar w:fldCharType="end"/>
        </w:r>
      </w:ins>
    </w:p>
    <w:p w14:paraId="1A28B354" w14:textId="13DC55C7" w:rsidR="00123523" w:rsidRDefault="00123523">
      <w:pPr>
        <w:pStyle w:val="TOC1"/>
        <w:tabs>
          <w:tab w:val="right" w:leader="underscore" w:pos="9350"/>
        </w:tabs>
        <w:rPr>
          <w:ins w:id="114" w:author="Amrit" w:date="2018-11-30T11:05:00Z"/>
          <w:rFonts w:eastAsiaTheme="minorEastAsia" w:cstheme="minorBidi"/>
          <w:b w:val="0"/>
          <w:bCs w:val="0"/>
          <w:i w:val="0"/>
          <w:iCs w:val="0"/>
          <w:noProof/>
          <w:lang w:val="en-CA"/>
        </w:rPr>
      </w:pPr>
      <w:ins w:id="115"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"_Toc531339274"</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S16. Significant pathways enriched in the largest community identified using the features of multi-omics biomarker panel for PAM50 subtypes.</w:t>
        </w:r>
        <w:r>
          <w:rPr>
            <w:noProof/>
            <w:webHidden/>
          </w:rPr>
          <w:tab/>
        </w:r>
        <w:r>
          <w:rPr>
            <w:noProof/>
            <w:webHidden/>
          </w:rPr>
          <w:fldChar w:fldCharType="begin"/>
        </w:r>
        <w:r>
          <w:rPr>
            <w:noProof/>
            <w:webHidden/>
          </w:rPr>
          <w:instrText xml:space="preserve"> PAGEREF _Toc531339274 \h </w:instrText>
        </w:r>
        <w:r>
          <w:rPr>
            <w:noProof/>
            <w:webHidden/>
          </w:rPr>
        </w:r>
      </w:ins>
      <w:r>
        <w:rPr>
          <w:noProof/>
          <w:webHidden/>
        </w:rPr>
        <w:fldChar w:fldCharType="separate"/>
      </w:r>
      <w:ins w:id="116" w:author="Amrit" w:date="2018-11-30T11:05:00Z">
        <w:r>
          <w:rPr>
            <w:noProof/>
            <w:webHidden/>
          </w:rPr>
          <w:t>32</w:t>
        </w:r>
        <w:r>
          <w:rPr>
            <w:noProof/>
            <w:webHidden/>
          </w:rPr>
          <w:fldChar w:fldCharType="end"/>
        </w:r>
        <w:r w:rsidRPr="00FE698D">
          <w:rPr>
            <w:rStyle w:val="Hyperlink"/>
            <w:noProof/>
          </w:rPr>
          <w:fldChar w:fldCharType="end"/>
        </w:r>
      </w:ins>
    </w:p>
    <w:p w14:paraId="26745351" w14:textId="56EF8043" w:rsidR="00123523" w:rsidRDefault="00123523">
      <w:pPr>
        <w:pStyle w:val="TOC1"/>
        <w:tabs>
          <w:tab w:val="right" w:leader="underscore" w:pos="9350"/>
        </w:tabs>
        <w:rPr>
          <w:ins w:id="117" w:author="Amrit" w:date="2018-11-30T11:05:00Z"/>
          <w:rFonts w:eastAsiaTheme="minorEastAsia" w:cstheme="minorBidi"/>
          <w:b w:val="0"/>
          <w:bCs w:val="0"/>
          <w:i w:val="0"/>
          <w:iCs w:val="0"/>
          <w:noProof/>
          <w:lang w:val="en-CA"/>
        </w:rPr>
      </w:pPr>
      <w:ins w:id="118"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"_Toc531339275"</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S17. Overlap between biomarker panels identified using DIABLO and multilevel DIABLO.</w:t>
        </w:r>
        <w:r>
          <w:rPr>
            <w:noProof/>
            <w:webHidden/>
          </w:rPr>
          <w:tab/>
        </w:r>
        <w:r>
          <w:rPr>
            <w:noProof/>
            <w:webHidden/>
          </w:rPr>
          <w:fldChar w:fldCharType="begin"/>
        </w:r>
        <w:r>
          <w:rPr>
            <w:noProof/>
            <w:webHidden/>
          </w:rPr>
          <w:instrText xml:space="preserve"> PAGEREF _Toc531339275 \h </w:instrText>
        </w:r>
        <w:r>
          <w:rPr>
            <w:noProof/>
            <w:webHidden/>
          </w:rPr>
        </w:r>
      </w:ins>
      <w:r>
        <w:rPr>
          <w:noProof/>
          <w:webHidden/>
        </w:rPr>
        <w:fldChar w:fldCharType="separate"/>
      </w:r>
      <w:ins w:id="119" w:author="Amrit" w:date="2018-11-30T11:05:00Z">
        <w:r>
          <w:rPr>
            <w:noProof/>
            <w:webHidden/>
          </w:rPr>
          <w:t>33</w:t>
        </w:r>
        <w:r>
          <w:rPr>
            <w:noProof/>
            <w:webHidden/>
          </w:rPr>
          <w:fldChar w:fldCharType="end"/>
        </w:r>
        <w:r w:rsidRPr="00FE698D">
          <w:rPr>
            <w:rStyle w:val="Hyperlink"/>
            <w:noProof/>
          </w:rPr>
          <w:fldChar w:fldCharType="end"/>
        </w:r>
      </w:ins>
    </w:p>
    <w:p w14:paraId="57AD0DEF" w14:textId="3DDEAECC" w:rsidR="00123523" w:rsidRDefault="00123523">
      <w:pPr>
        <w:pStyle w:val="TOC1"/>
        <w:tabs>
          <w:tab w:val="right" w:leader="underscore" w:pos="9350"/>
        </w:tabs>
        <w:rPr>
          <w:ins w:id="120" w:author="Amrit" w:date="2018-11-30T11:05:00Z"/>
          <w:rFonts w:eastAsiaTheme="minorEastAsia" w:cstheme="minorBidi"/>
          <w:b w:val="0"/>
          <w:bCs w:val="0"/>
          <w:i w:val="0"/>
          <w:iCs w:val="0"/>
          <w:noProof/>
          <w:lang w:val="en-CA"/>
        </w:rPr>
      </w:pPr>
      <w:ins w:id="121"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"_Toc531339276"</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S18. Heatmap depicting the correlation matrix of the variables identified using multilevel DIABLO (mDIABLO).</w:t>
        </w:r>
        <w:r>
          <w:rPr>
            <w:noProof/>
            <w:webHidden/>
          </w:rPr>
          <w:tab/>
        </w:r>
        <w:r>
          <w:rPr>
            <w:noProof/>
            <w:webHidden/>
          </w:rPr>
          <w:fldChar w:fldCharType="begin"/>
        </w:r>
        <w:r>
          <w:rPr>
            <w:noProof/>
            <w:webHidden/>
          </w:rPr>
          <w:instrText xml:space="preserve"> PAGEREF _Toc531339276 \h </w:instrText>
        </w:r>
        <w:r>
          <w:rPr>
            <w:noProof/>
            <w:webHidden/>
          </w:rPr>
        </w:r>
      </w:ins>
      <w:r>
        <w:rPr>
          <w:noProof/>
          <w:webHidden/>
        </w:rPr>
        <w:fldChar w:fldCharType="separate"/>
      </w:r>
      <w:ins w:id="122" w:author="Amrit" w:date="2018-11-30T11:05:00Z">
        <w:r>
          <w:rPr>
            <w:noProof/>
            <w:webHidden/>
          </w:rPr>
          <w:t>34</w:t>
        </w:r>
        <w:r>
          <w:rPr>
            <w:noProof/>
            <w:webHidden/>
          </w:rPr>
          <w:fldChar w:fldCharType="end"/>
        </w:r>
        <w:r w:rsidRPr="00FE698D">
          <w:rPr>
            <w:rStyle w:val="Hyperlink"/>
            <w:noProof/>
          </w:rPr>
          <w:fldChar w:fldCharType="end"/>
        </w:r>
      </w:ins>
    </w:p>
    <w:p w14:paraId="24FC7CEB" w14:textId="50AB3EA0" w:rsidR="00123523" w:rsidRDefault="00123523">
      <w:pPr>
        <w:pStyle w:val="TOC1"/>
        <w:tabs>
          <w:tab w:val="right" w:leader="underscore" w:pos="9350"/>
        </w:tabs>
        <w:rPr>
          <w:ins w:id="123" w:author="Amrit" w:date="2018-11-30T11:05:00Z"/>
          <w:rFonts w:eastAsiaTheme="minorEastAsia" w:cstheme="minorBidi"/>
          <w:b w:val="0"/>
          <w:bCs w:val="0"/>
          <w:i w:val="0"/>
          <w:iCs w:val="0"/>
          <w:noProof/>
          <w:lang w:val="en-CA"/>
        </w:rPr>
      </w:pPr>
      <w:ins w:id="124"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"_Toc531339277"</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S19. Asthma multi-omics study: volcano plot of genes in the Asthma KEGG pathway.</w:t>
        </w:r>
        <w:r>
          <w:rPr>
            <w:noProof/>
            <w:webHidden/>
          </w:rPr>
          <w:tab/>
        </w:r>
        <w:r>
          <w:rPr>
            <w:noProof/>
            <w:webHidden/>
          </w:rPr>
          <w:fldChar w:fldCharType="begin"/>
        </w:r>
        <w:r>
          <w:rPr>
            <w:noProof/>
            <w:webHidden/>
          </w:rPr>
          <w:instrText xml:space="preserve"> PAGEREF _Toc531339277 \h </w:instrText>
        </w:r>
        <w:r>
          <w:rPr>
            <w:noProof/>
            <w:webHidden/>
          </w:rPr>
        </w:r>
      </w:ins>
      <w:r>
        <w:rPr>
          <w:noProof/>
          <w:webHidden/>
        </w:rPr>
        <w:fldChar w:fldCharType="separate"/>
      </w:r>
      <w:ins w:id="125" w:author="Amrit" w:date="2018-11-30T11:05:00Z">
        <w:r>
          <w:rPr>
            <w:noProof/>
            <w:webHidden/>
          </w:rPr>
          <w:t>35</w:t>
        </w:r>
        <w:r>
          <w:rPr>
            <w:noProof/>
            <w:webHidden/>
          </w:rPr>
          <w:fldChar w:fldCharType="end"/>
        </w:r>
        <w:r w:rsidRPr="00FE698D">
          <w:rPr>
            <w:rStyle w:val="Hyperlink"/>
            <w:noProof/>
          </w:rPr>
          <w:fldChar w:fldCharType="end"/>
        </w:r>
      </w:ins>
    </w:p>
    <w:p w14:paraId="0550F6DA" w14:textId="545F7378" w:rsidR="00123523" w:rsidRDefault="00123523">
      <w:pPr>
        <w:pStyle w:val="TOC1"/>
        <w:tabs>
          <w:tab w:val="right" w:leader="underscore" w:pos="9350"/>
        </w:tabs>
        <w:rPr>
          <w:ins w:id="126" w:author="Amrit" w:date="2018-11-30T11:05:00Z"/>
          <w:rFonts w:eastAsiaTheme="minorEastAsia" w:cstheme="minorBidi"/>
          <w:b w:val="0"/>
          <w:bCs w:val="0"/>
          <w:i w:val="0"/>
          <w:iCs w:val="0"/>
          <w:noProof/>
          <w:lang w:val="en-CA"/>
        </w:rPr>
      </w:pPr>
      <w:ins w:id="127" w:author="Amrit" w:date="2018-11-30T11:05:00Z">
        <w:r w:rsidRPr="00FE698D">
          <w:rPr>
            <w:rStyle w:val="Hyperlink"/>
            <w:noProof/>
          </w:rPr>
          <w:fldChar w:fldCharType="begin"/>
        </w:r>
        <w:r w:rsidRPr="00FE698D">
          <w:rPr>
            <w:rStyle w:val="Hyperlink"/>
            <w:noProof/>
          </w:rPr>
          <w:instrText xml:space="preserve"> </w:instrText>
        </w:r>
        <w:r>
          <w:rPr>
            <w:noProof/>
          </w:rPr>
          <w:instrText>HYPERLINK \l "_Toc531339278"</w:instrText>
        </w:r>
        <w:r w:rsidRPr="00FE698D">
          <w:rPr>
            <w:rStyle w:val="Hyperlink"/>
            <w:noProof/>
          </w:rPr>
          <w:instrText xml:space="preserve"> </w:instrText>
        </w:r>
        <w:r w:rsidRPr="00FE698D">
          <w:rPr>
            <w:rStyle w:val="Hyperlink"/>
            <w:noProof/>
          </w:rPr>
        </w:r>
        <w:r w:rsidRPr="00FE698D">
          <w:rPr>
            <w:rStyle w:val="Hyperlink"/>
            <w:noProof/>
          </w:rPr>
          <w:fldChar w:fldCharType="separate"/>
        </w:r>
        <w:r w:rsidRPr="00FE698D">
          <w:rPr>
            <w:rStyle w:val="Hyperlink"/>
            <w:noProof/>
          </w:rPr>
          <w:t>Supplementary Figure S20. Circos plot depicting the strongest correlation biomarkers in the multi-omics biomarker panel.</w:t>
        </w:r>
        <w:r>
          <w:rPr>
            <w:noProof/>
            <w:webHidden/>
          </w:rPr>
          <w:tab/>
        </w:r>
        <w:r>
          <w:rPr>
            <w:noProof/>
            <w:webHidden/>
          </w:rPr>
          <w:fldChar w:fldCharType="begin"/>
        </w:r>
        <w:r>
          <w:rPr>
            <w:noProof/>
            <w:webHidden/>
          </w:rPr>
          <w:instrText xml:space="preserve"> PAGEREF _Toc531339278 \h </w:instrText>
        </w:r>
        <w:r>
          <w:rPr>
            <w:noProof/>
            <w:webHidden/>
          </w:rPr>
        </w:r>
      </w:ins>
      <w:r>
        <w:rPr>
          <w:noProof/>
          <w:webHidden/>
        </w:rPr>
        <w:fldChar w:fldCharType="separate"/>
      </w:r>
      <w:ins w:id="128" w:author="Amrit" w:date="2018-11-30T11:05:00Z">
        <w:r>
          <w:rPr>
            <w:noProof/>
            <w:webHidden/>
          </w:rPr>
          <w:t>37</w:t>
        </w:r>
        <w:r>
          <w:rPr>
            <w:noProof/>
            <w:webHidden/>
          </w:rPr>
          <w:fldChar w:fldCharType="end"/>
        </w:r>
        <w:r w:rsidRPr="00FE698D">
          <w:rPr>
            <w:rStyle w:val="Hyperlink"/>
            <w:noProof/>
          </w:rPr>
          <w:fldChar w:fldCharType="end"/>
        </w:r>
      </w:ins>
    </w:p>
    <w:p w14:paraId="467BAE7B" w14:textId="6E0AFE34" w:rsidR="00A910E8" w:rsidDel="00123523" w:rsidRDefault="00A910E8">
      <w:pPr>
        <w:pStyle w:val="TOC1"/>
        <w:tabs>
          <w:tab w:val="right" w:leader="underscore" w:pos="9350"/>
        </w:tabs>
        <w:rPr>
          <w:del w:id="129" w:author="Amrit" w:date="2018-11-30T11:05:00Z"/>
          <w:rFonts w:eastAsiaTheme="minorEastAsia" w:cstheme="minorBidi"/>
          <w:b w:val="0"/>
          <w:bCs w:val="0"/>
          <w:i w:val="0"/>
          <w:iCs w:val="0"/>
          <w:noProof/>
          <w:lang w:val="en-CA"/>
        </w:rPr>
      </w:pPr>
      <w:del w:id="130" w:author="Amrit" w:date="2018-11-30T11:05:00Z">
        <w:r w:rsidRPr="00123523" w:rsidDel="00123523">
          <w:rPr>
            <w:rStyle w:val="Hyperlink"/>
            <w:noProof/>
            <w:lang w:val="en-CA"/>
          </w:rPr>
          <w:delText xml:space="preserve">Section S1: </w:delText>
        </w:r>
        <w:r w:rsidRPr="00123523" w:rsidDel="00123523">
          <w:rPr>
            <w:rStyle w:val="Hyperlink"/>
            <w:noProof/>
            <w:rPrChange w:id="131" w:author="Amrit" w:date="2018-11-30T11:05:00Z">
              <w:rPr>
                <w:rStyle w:val="Hyperlink"/>
                <w:noProof/>
              </w:rPr>
            </w:rPrChange>
          </w:rPr>
          <w:delText>Simulated datasets</w:delText>
        </w:r>
        <w:r w:rsidDel="00123523">
          <w:rPr>
            <w:noProof/>
            <w:webHidden/>
          </w:rPr>
          <w:tab/>
          <w:delText>3</w:delText>
        </w:r>
      </w:del>
    </w:p>
    <w:p w14:paraId="11E17456" w14:textId="31314885" w:rsidR="00A910E8" w:rsidDel="00123523" w:rsidRDefault="00A910E8">
      <w:pPr>
        <w:pStyle w:val="TOC2"/>
        <w:tabs>
          <w:tab w:val="right" w:leader="underscore" w:pos="9350"/>
        </w:tabs>
        <w:rPr>
          <w:del w:id="132" w:author="Amrit" w:date="2018-11-30T11:05:00Z"/>
          <w:rFonts w:eastAsiaTheme="minorEastAsia" w:cstheme="minorBidi"/>
          <w:b w:val="0"/>
          <w:bCs w:val="0"/>
          <w:noProof/>
          <w:sz w:val="24"/>
          <w:szCs w:val="24"/>
          <w:lang w:val="en-CA"/>
        </w:rPr>
      </w:pPr>
      <w:del w:id="133" w:author="Amrit" w:date="2018-11-30T11:05:00Z">
        <w:r w:rsidRPr="00123523" w:rsidDel="00123523">
          <w:rPr>
            <w:rStyle w:val="Hyperlink"/>
            <w:rFonts w:ascii="Times New Roman" w:hAnsi="Times New Roman" w:cs="Times New Roman"/>
            <w:noProof/>
            <w:lang w:val="en-CA"/>
          </w:rPr>
          <w:delText>Simulated datasets</w:delText>
        </w:r>
        <w:r w:rsidDel="00123523">
          <w:rPr>
            <w:noProof/>
            <w:webHidden/>
          </w:rPr>
          <w:tab/>
          <w:delText>3</w:delText>
        </w:r>
      </w:del>
    </w:p>
    <w:p w14:paraId="1138BDF1" w14:textId="7B059406" w:rsidR="00A910E8" w:rsidDel="00123523" w:rsidRDefault="00A910E8">
      <w:pPr>
        <w:pStyle w:val="TOC3"/>
        <w:tabs>
          <w:tab w:val="right" w:leader="underscore" w:pos="9350"/>
        </w:tabs>
        <w:rPr>
          <w:del w:id="134" w:author="Amrit" w:date="2018-11-30T11:05:00Z"/>
          <w:rFonts w:eastAsiaTheme="minorEastAsia" w:cstheme="minorBidi"/>
          <w:noProof/>
          <w:sz w:val="24"/>
          <w:szCs w:val="24"/>
          <w:lang w:val="en-CA"/>
        </w:rPr>
      </w:pPr>
      <w:del w:id="135" w:author="Amrit" w:date="2018-11-30T11:05:00Z">
        <w:r w:rsidRPr="00123523" w:rsidDel="00123523">
          <w:rPr>
            <w:rStyle w:val="Hyperlink"/>
            <w:rFonts w:ascii="Times New Roman" w:hAnsi="Times New Roman" w:cs="Times New Roman"/>
            <w:noProof/>
            <w:lang w:val="en-CA"/>
          </w:rPr>
          <w:delText>Simulation analysis</w:delText>
        </w:r>
        <w:r w:rsidDel="00123523">
          <w:rPr>
            <w:noProof/>
            <w:webHidden/>
          </w:rPr>
          <w:tab/>
          <w:delText>3</w:delText>
        </w:r>
      </w:del>
    </w:p>
    <w:p w14:paraId="48DB90F4" w14:textId="5F15792B" w:rsidR="00A910E8" w:rsidDel="00123523" w:rsidRDefault="00A910E8">
      <w:pPr>
        <w:pStyle w:val="TOC1"/>
        <w:tabs>
          <w:tab w:val="right" w:leader="underscore" w:pos="9350"/>
        </w:tabs>
        <w:rPr>
          <w:del w:id="136" w:author="Amrit" w:date="2018-11-30T11:05:00Z"/>
          <w:rFonts w:eastAsiaTheme="minorEastAsia" w:cstheme="minorBidi"/>
          <w:b w:val="0"/>
          <w:bCs w:val="0"/>
          <w:i w:val="0"/>
          <w:iCs w:val="0"/>
          <w:noProof/>
          <w:lang w:val="en-CA"/>
        </w:rPr>
      </w:pPr>
      <w:del w:id="137" w:author="Amrit" w:date="2018-11-30T11:05:00Z">
        <w:r w:rsidRPr="00123523" w:rsidDel="00123523">
          <w:rPr>
            <w:rStyle w:val="Hyperlink"/>
            <w:noProof/>
            <w:lang w:val="en-CA"/>
          </w:rPr>
          <w:delText xml:space="preserve">Section S2: </w:delText>
        </w:r>
        <w:r w:rsidRPr="00123523" w:rsidDel="00123523">
          <w:rPr>
            <w:rStyle w:val="Hyperlink"/>
            <w:noProof/>
            <w:rPrChange w:id="138" w:author="Amrit" w:date="2018-11-30T11:05:00Z">
              <w:rPr>
                <w:rStyle w:val="Hyperlink"/>
                <w:noProof/>
              </w:rPr>
            </w:rPrChange>
          </w:rPr>
          <w:delText>Real world datasets.</w:delText>
        </w:r>
        <w:r w:rsidDel="00123523">
          <w:rPr>
            <w:noProof/>
            <w:webHidden/>
          </w:rPr>
          <w:tab/>
          <w:delText>4</w:delText>
        </w:r>
      </w:del>
    </w:p>
    <w:p w14:paraId="2A54C8A5" w14:textId="300E039E" w:rsidR="00A910E8" w:rsidDel="00123523" w:rsidRDefault="00A910E8">
      <w:pPr>
        <w:pStyle w:val="TOC3"/>
        <w:tabs>
          <w:tab w:val="right" w:leader="underscore" w:pos="9350"/>
        </w:tabs>
        <w:rPr>
          <w:del w:id="139" w:author="Amrit" w:date="2018-11-30T11:05:00Z"/>
          <w:rFonts w:eastAsiaTheme="minorEastAsia" w:cstheme="minorBidi"/>
          <w:noProof/>
          <w:sz w:val="24"/>
          <w:szCs w:val="24"/>
          <w:lang w:val="en-CA"/>
        </w:rPr>
      </w:pPr>
      <w:del w:id="140" w:author="Amrit" w:date="2018-11-30T11:05:00Z">
        <w:r w:rsidRPr="00123523" w:rsidDel="00123523">
          <w:rPr>
            <w:rStyle w:val="Hyperlink"/>
            <w:rFonts w:ascii="Times New Roman" w:hAnsi="Times New Roman" w:cs="Times New Roman"/>
            <w:noProof/>
            <w:lang w:val="en-CA"/>
          </w:rPr>
          <w:delText>Benchmarking cancer datasets</w:delText>
        </w:r>
        <w:r w:rsidDel="00123523">
          <w:rPr>
            <w:noProof/>
            <w:webHidden/>
          </w:rPr>
          <w:tab/>
          <w:delText>4</w:delText>
        </w:r>
      </w:del>
    </w:p>
    <w:p w14:paraId="11A219EA" w14:textId="5364A18C" w:rsidR="00A910E8" w:rsidDel="00123523" w:rsidRDefault="00A910E8">
      <w:pPr>
        <w:pStyle w:val="TOC3"/>
        <w:tabs>
          <w:tab w:val="right" w:leader="underscore" w:pos="9350"/>
        </w:tabs>
        <w:rPr>
          <w:del w:id="141" w:author="Amrit" w:date="2018-11-30T11:05:00Z"/>
          <w:rFonts w:eastAsiaTheme="minorEastAsia" w:cstheme="minorBidi"/>
          <w:noProof/>
          <w:sz w:val="24"/>
          <w:szCs w:val="24"/>
          <w:lang w:val="en-CA"/>
        </w:rPr>
      </w:pPr>
      <w:del w:id="142" w:author="Amrit" w:date="2018-11-30T11:05:00Z">
        <w:r w:rsidRPr="00123523" w:rsidDel="00123523">
          <w:rPr>
            <w:rStyle w:val="Hyperlink"/>
            <w:rFonts w:ascii="Times New Roman" w:hAnsi="Times New Roman" w:cs="Times New Roman"/>
            <w:noProof/>
            <w:lang w:val="en-CA"/>
          </w:rPr>
          <w:delText>Breast cancer multi-omics study</w:delText>
        </w:r>
        <w:r w:rsidDel="00123523">
          <w:rPr>
            <w:noProof/>
            <w:webHidden/>
          </w:rPr>
          <w:tab/>
          <w:delText>4</w:delText>
        </w:r>
      </w:del>
    </w:p>
    <w:p w14:paraId="12C8F3C9" w14:textId="6E208AC8" w:rsidR="00A910E8" w:rsidDel="00123523" w:rsidRDefault="00A910E8">
      <w:pPr>
        <w:pStyle w:val="TOC3"/>
        <w:tabs>
          <w:tab w:val="right" w:leader="underscore" w:pos="9350"/>
        </w:tabs>
        <w:rPr>
          <w:del w:id="143" w:author="Amrit" w:date="2018-11-30T11:05:00Z"/>
          <w:rFonts w:eastAsiaTheme="minorEastAsia" w:cstheme="minorBidi"/>
          <w:noProof/>
          <w:sz w:val="24"/>
          <w:szCs w:val="24"/>
          <w:lang w:val="en-CA"/>
        </w:rPr>
      </w:pPr>
      <w:del w:id="144" w:author="Amrit" w:date="2018-11-30T11:05:00Z">
        <w:r w:rsidRPr="00123523" w:rsidDel="00123523">
          <w:rPr>
            <w:rStyle w:val="Hyperlink"/>
            <w:rFonts w:ascii="Times New Roman" w:hAnsi="Times New Roman" w:cs="Times New Roman"/>
            <w:noProof/>
            <w:lang w:val="en-CA"/>
          </w:rPr>
          <w:delText>Asthma multi-omics study</w:delText>
        </w:r>
        <w:r w:rsidDel="00123523">
          <w:rPr>
            <w:noProof/>
            <w:webHidden/>
          </w:rPr>
          <w:tab/>
          <w:delText>5</w:delText>
        </w:r>
      </w:del>
    </w:p>
    <w:p w14:paraId="423D2E53" w14:textId="3543CA02" w:rsidR="00A910E8" w:rsidDel="00123523" w:rsidRDefault="00A910E8">
      <w:pPr>
        <w:pStyle w:val="TOC1"/>
        <w:tabs>
          <w:tab w:val="right" w:leader="underscore" w:pos="9350"/>
        </w:tabs>
        <w:rPr>
          <w:del w:id="145" w:author="Amrit" w:date="2018-11-30T11:05:00Z"/>
          <w:rFonts w:eastAsiaTheme="minorEastAsia" w:cstheme="minorBidi"/>
          <w:b w:val="0"/>
          <w:bCs w:val="0"/>
          <w:i w:val="0"/>
          <w:iCs w:val="0"/>
          <w:noProof/>
          <w:lang w:val="en-CA"/>
        </w:rPr>
      </w:pPr>
      <w:del w:id="146" w:author="Amrit" w:date="2018-11-30T11:05:00Z">
        <w:r w:rsidRPr="00123523" w:rsidDel="00123523">
          <w:rPr>
            <w:rStyle w:val="Hyperlink"/>
            <w:noProof/>
          </w:rPr>
          <w:delText>Section S3: Description of methods used for the benchmarking experiments.</w:delText>
        </w:r>
        <w:r w:rsidDel="00123523">
          <w:rPr>
            <w:noProof/>
            <w:webHidden/>
          </w:rPr>
          <w:tab/>
          <w:delText>5</w:delText>
        </w:r>
      </w:del>
    </w:p>
    <w:p w14:paraId="40270ADB" w14:textId="61FC21FE" w:rsidR="00A910E8" w:rsidDel="00123523" w:rsidRDefault="00A910E8">
      <w:pPr>
        <w:pStyle w:val="TOC2"/>
        <w:tabs>
          <w:tab w:val="right" w:leader="underscore" w:pos="9350"/>
        </w:tabs>
        <w:rPr>
          <w:del w:id="147" w:author="Amrit" w:date="2018-11-30T11:05:00Z"/>
          <w:rFonts w:eastAsiaTheme="minorEastAsia" w:cstheme="minorBidi"/>
          <w:b w:val="0"/>
          <w:bCs w:val="0"/>
          <w:noProof/>
          <w:sz w:val="24"/>
          <w:szCs w:val="24"/>
          <w:lang w:val="en-CA"/>
        </w:rPr>
      </w:pPr>
      <w:del w:id="148" w:author="Amrit" w:date="2018-11-30T11:05:00Z">
        <w:r w:rsidRPr="00123523" w:rsidDel="00123523">
          <w:rPr>
            <w:rStyle w:val="Hyperlink"/>
            <w:rFonts w:ascii="Times New Roman" w:hAnsi="Times New Roman" w:cs="Times New Roman"/>
            <w:noProof/>
            <w:lang w:val="en-CA"/>
          </w:rPr>
          <w:delText>Description of methods used for the benchmarking experiments</w:delText>
        </w:r>
        <w:r w:rsidDel="00123523">
          <w:rPr>
            <w:noProof/>
            <w:webHidden/>
          </w:rPr>
          <w:tab/>
          <w:delText>5</w:delText>
        </w:r>
      </w:del>
    </w:p>
    <w:p w14:paraId="34D85232" w14:textId="47BFF669" w:rsidR="00A910E8" w:rsidDel="00123523" w:rsidRDefault="00A910E8">
      <w:pPr>
        <w:pStyle w:val="TOC1"/>
        <w:tabs>
          <w:tab w:val="right" w:leader="underscore" w:pos="9350"/>
        </w:tabs>
        <w:rPr>
          <w:del w:id="149" w:author="Amrit" w:date="2018-11-30T11:05:00Z"/>
          <w:rFonts w:eastAsiaTheme="minorEastAsia" w:cstheme="minorBidi"/>
          <w:b w:val="0"/>
          <w:bCs w:val="0"/>
          <w:i w:val="0"/>
          <w:iCs w:val="0"/>
          <w:noProof/>
          <w:lang w:val="en-CA"/>
        </w:rPr>
      </w:pPr>
      <w:del w:id="150" w:author="Amrit" w:date="2018-11-30T11:05:00Z">
        <w:r w:rsidRPr="00123523" w:rsidDel="00123523">
          <w:rPr>
            <w:rStyle w:val="Hyperlink"/>
            <w:noProof/>
            <w:lang w:val="en-CA"/>
          </w:rPr>
          <w:delText>Section S4: Gene-set enrichment analyses</w:delText>
        </w:r>
        <w:r w:rsidDel="00123523">
          <w:rPr>
            <w:noProof/>
            <w:webHidden/>
          </w:rPr>
          <w:tab/>
          <w:delText>8</w:delText>
        </w:r>
      </w:del>
    </w:p>
    <w:p w14:paraId="69D60B73" w14:textId="3F017CA1" w:rsidR="00A910E8" w:rsidDel="00123523" w:rsidRDefault="00A910E8">
      <w:pPr>
        <w:pStyle w:val="TOC1"/>
        <w:tabs>
          <w:tab w:val="right" w:leader="underscore" w:pos="9350"/>
        </w:tabs>
        <w:rPr>
          <w:del w:id="151" w:author="Amrit" w:date="2018-11-30T11:05:00Z"/>
          <w:rFonts w:eastAsiaTheme="minorEastAsia" w:cstheme="minorBidi"/>
          <w:b w:val="0"/>
          <w:bCs w:val="0"/>
          <w:i w:val="0"/>
          <w:iCs w:val="0"/>
          <w:noProof/>
          <w:lang w:val="en-CA"/>
        </w:rPr>
      </w:pPr>
      <w:del w:id="152" w:author="Amrit" w:date="2018-11-30T11:05:00Z">
        <w:r w:rsidRPr="00123523" w:rsidDel="00123523">
          <w:rPr>
            <w:rStyle w:val="Hyperlink"/>
            <w:noProof/>
          </w:rPr>
          <w:delText>Section 5: Classification comparison between DIABLO, Concatenation and Ensemble-based sPLSDA and Elastic net classifiers.</w:delText>
        </w:r>
        <w:r w:rsidDel="00123523">
          <w:rPr>
            <w:noProof/>
            <w:webHidden/>
          </w:rPr>
          <w:tab/>
          <w:delText>9</w:delText>
        </w:r>
      </w:del>
    </w:p>
    <w:p w14:paraId="538218F6" w14:textId="5699A9A4" w:rsidR="00A910E8" w:rsidDel="00123523" w:rsidRDefault="00A910E8">
      <w:pPr>
        <w:pStyle w:val="TOC1"/>
        <w:tabs>
          <w:tab w:val="right" w:leader="underscore" w:pos="9350"/>
        </w:tabs>
        <w:rPr>
          <w:del w:id="153" w:author="Amrit" w:date="2018-11-30T11:05:00Z"/>
          <w:rFonts w:eastAsiaTheme="minorEastAsia" w:cstheme="minorBidi"/>
          <w:b w:val="0"/>
          <w:bCs w:val="0"/>
          <w:i w:val="0"/>
          <w:iCs w:val="0"/>
          <w:noProof/>
          <w:lang w:val="en-CA"/>
        </w:rPr>
      </w:pPr>
      <w:del w:id="154" w:author="Amrit" w:date="2018-11-30T11:05:00Z">
        <w:r w:rsidRPr="00123523" w:rsidDel="00123523">
          <w:rPr>
            <w:rStyle w:val="Hyperlink"/>
            <w:noProof/>
          </w:rPr>
          <w:delText>Section 6: Modular analysis</w:delText>
        </w:r>
        <w:r w:rsidDel="00123523">
          <w:rPr>
            <w:noProof/>
            <w:webHidden/>
          </w:rPr>
          <w:tab/>
          <w:delText>9</w:delText>
        </w:r>
      </w:del>
    </w:p>
    <w:p w14:paraId="41047B92" w14:textId="688DC00E" w:rsidR="00A910E8" w:rsidDel="00123523" w:rsidRDefault="00A910E8">
      <w:pPr>
        <w:pStyle w:val="TOC1"/>
        <w:tabs>
          <w:tab w:val="right" w:leader="underscore" w:pos="9350"/>
        </w:tabs>
        <w:rPr>
          <w:del w:id="155" w:author="Amrit" w:date="2018-11-30T11:05:00Z"/>
          <w:rFonts w:eastAsiaTheme="minorEastAsia" w:cstheme="minorBidi"/>
          <w:b w:val="0"/>
          <w:bCs w:val="0"/>
          <w:i w:val="0"/>
          <w:iCs w:val="0"/>
          <w:noProof/>
          <w:lang w:val="en-CA"/>
        </w:rPr>
      </w:pPr>
      <w:del w:id="156" w:author="Amrit" w:date="2018-11-30T11:05:00Z">
        <w:r w:rsidRPr="00123523" w:rsidDel="00123523">
          <w:rPr>
            <w:rStyle w:val="Hyperlink"/>
            <w:noProof/>
          </w:rPr>
          <w:delText>Section 7: Multilevel transformation</w:delText>
        </w:r>
        <w:r w:rsidDel="00123523">
          <w:rPr>
            <w:noProof/>
            <w:webHidden/>
          </w:rPr>
          <w:tab/>
          <w:delText>9</w:delText>
        </w:r>
      </w:del>
    </w:p>
    <w:p w14:paraId="64056096" w14:textId="3FCD7E21" w:rsidR="00A910E8" w:rsidDel="00123523" w:rsidRDefault="00A910E8">
      <w:pPr>
        <w:pStyle w:val="TOC1"/>
        <w:tabs>
          <w:tab w:val="right" w:leader="underscore" w:pos="9350"/>
        </w:tabs>
        <w:rPr>
          <w:del w:id="157" w:author="Amrit" w:date="2018-11-30T11:05:00Z"/>
          <w:rFonts w:eastAsiaTheme="minorEastAsia" w:cstheme="minorBidi"/>
          <w:b w:val="0"/>
          <w:bCs w:val="0"/>
          <w:i w:val="0"/>
          <w:iCs w:val="0"/>
          <w:noProof/>
          <w:lang w:val="en-CA"/>
        </w:rPr>
      </w:pPr>
      <w:del w:id="158" w:author="Amrit" w:date="2018-11-30T11:05:00Z">
        <w:r w:rsidRPr="00123523" w:rsidDel="00123523">
          <w:rPr>
            <w:rStyle w:val="Hyperlink"/>
            <w:noProof/>
          </w:rPr>
          <w:delText xml:space="preserve">Supplementary Figure S1. Overview of approaches used for the integration of multiple high dimensional omics datasets using either unsupervised or supervised </w:delText>
        </w:r>
        <w:r w:rsidRPr="00123523" w:rsidDel="00123523">
          <w:rPr>
            <w:rStyle w:val="Hyperlink"/>
            <w:noProof/>
            <w:rPrChange w:id="159" w:author="Amrit" w:date="2018-11-30T11:05:00Z">
              <w:rPr>
                <w:rStyle w:val="Hyperlink"/>
                <w:noProof/>
              </w:rPr>
            </w:rPrChange>
          </w:rPr>
          <w:delText>analyses.</w:delText>
        </w:r>
        <w:r w:rsidDel="00123523">
          <w:rPr>
            <w:noProof/>
            <w:webHidden/>
          </w:rPr>
          <w:tab/>
          <w:delText>10</w:delText>
        </w:r>
      </w:del>
    </w:p>
    <w:p w14:paraId="3D573E72" w14:textId="0827EBB8" w:rsidR="00A910E8" w:rsidDel="00123523" w:rsidRDefault="00A910E8">
      <w:pPr>
        <w:pStyle w:val="TOC1"/>
        <w:tabs>
          <w:tab w:val="right" w:leader="underscore" w:pos="9350"/>
        </w:tabs>
        <w:rPr>
          <w:del w:id="160" w:author="Amrit" w:date="2018-11-30T11:05:00Z"/>
          <w:rFonts w:eastAsiaTheme="minorEastAsia" w:cstheme="minorBidi"/>
          <w:b w:val="0"/>
          <w:bCs w:val="0"/>
          <w:i w:val="0"/>
          <w:iCs w:val="0"/>
          <w:noProof/>
          <w:lang w:val="en-CA"/>
        </w:rPr>
      </w:pPr>
      <w:del w:id="161" w:author="Amrit" w:date="2018-11-30T11:05:00Z">
        <w:r w:rsidRPr="00123523" w:rsidDel="00123523">
          <w:rPr>
            <w:rStyle w:val="Hyperlink"/>
            <w:noProof/>
          </w:rPr>
          <w:delText xml:space="preserve">Supplementary Figure S2. </w:delText>
        </w:r>
        <w:r w:rsidRPr="00123523" w:rsidDel="00123523">
          <w:rPr>
            <w:rStyle w:val="Hyperlink"/>
            <w:noProof/>
            <w:lang w:val="en-CA"/>
            <w:rPrChange w:id="162" w:author="Amrit" w:date="2018-11-30T11:05:00Z">
              <w:rPr>
                <w:rStyle w:val="Hyperlink"/>
                <w:noProof/>
                <w:lang w:val="en-CA"/>
              </w:rPr>
            </w:rPrChange>
          </w:rPr>
          <w:delText xml:space="preserve">Integrative prediction frameworks including multi-step approaches (concatenation, ensemble) and DIABLO to identify </w:delText>
        </w:r>
        <w:r w:rsidRPr="00123523" w:rsidDel="00123523">
          <w:rPr>
            <w:rStyle w:val="Hyperlink"/>
            <w:noProof/>
            <w:rPrChange w:id="163" w:author="Amrit" w:date="2018-11-30T11:05:00Z">
              <w:rPr>
                <w:rStyle w:val="Hyperlink"/>
                <w:noProof/>
              </w:rPr>
            </w:rPrChange>
          </w:rPr>
          <w:delText>multi-omics molecular signatures.</w:delText>
        </w:r>
        <w:r w:rsidDel="00123523">
          <w:rPr>
            <w:noProof/>
            <w:webHidden/>
          </w:rPr>
          <w:tab/>
          <w:delText>11</w:delText>
        </w:r>
      </w:del>
    </w:p>
    <w:p w14:paraId="57038117" w14:textId="1B54C851" w:rsidR="00A910E8" w:rsidDel="00123523" w:rsidRDefault="00A910E8">
      <w:pPr>
        <w:pStyle w:val="TOC1"/>
        <w:tabs>
          <w:tab w:val="right" w:leader="underscore" w:pos="9350"/>
        </w:tabs>
        <w:rPr>
          <w:del w:id="164" w:author="Amrit" w:date="2018-11-30T11:05:00Z"/>
          <w:rFonts w:eastAsiaTheme="minorEastAsia" w:cstheme="minorBidi"/>
          <w:b w:val="0"/>
          <w:bCs w:val="0"/>
          <w:i w:val="0"/>
          <w:iCs w:val="0"/>
          <w:noProof/>
          <w:lang w:val="en-CA"/>
        </w:rPr>
      </w:pPr>
      <w:del w:id="165" w:author="Amrit" w:date="2018-11-30T11:05:00Z">
        <w:r w:rsidRPr="00123523" w:rsidDel="00123523">
          <w:rPr>
            <w:rStyle w:val="Hyperlink"/>
            <w:noProof/>
          </w:rPr>
          <w:delText xml:space="preserve">Supplementary Figure S3. </w:delText>
        </w:r>
        <w:r w:rsidRPr="00123523" w:rsidDel="00123523">
          <w:rPr>
            <w:rStyle w:val="Hyperlink"/>
            <w:noProof/>
            <w:lang w:val="en-CA"/>
            <w:rPrChange w:id="166" w:author="Amrit" w:date="2018-11-30T11:05:00Z">
              <w:rPr>
                <w:rStyle w:val="Hyperlink"/>
                <w:noProof/>
                <w:lang w:val="en-CA"/>
              </w:rPr>
            </w:rPrChange>
          </w:rPr>
          <w:delText>Trade-off between correlation and discrimination.</w:delText>
        </w:r>
        <w:r w:rsidDel="00123523">
          <w:rPr>
            <w:noProof/>
            <w:webHidden/>
          </w:rPr>
          <w:tab/>
          <w:delText>12</w:delText>
        </w:r>
      </w:del>
    </w:p>
    <w:p w14:paraId="3C7C3BDA" w14:textId="0590990B" w:rsidR="00A910E8" w:rsidDel="00123523" w:rsidRDefault="00A910E8">
      <w:pPr>
        <w:pStyle w:val="TOC1"/>
        <w:tabs>
          <w:tab w:val="right" w:leader="underscore" w:pos="9350"/>
        </w:tabs>
        <w:rPr>
          <w:del w:id="167" w:author="Amrit" w:date="2018-11-30T11:05:00Z"/>
          <w:rFonts w:eastAsiaTheme="minorEastAsia" w:cstheme="minorBidi"/>
          <w:b w:val="0"/>
          <w:bCs w:val="0"/>
          <w:i w:val="0"/>
          <w:iCs w:val="0"/>
          <w:noProof/>
          <w:lang w:val="en-CA"/>
        </w:rPr>
      </w:pPr>
      <w:del w:id="168" w:author="Amrit" w:date="2018-11-30T11:05:00Z">
        <w:r w:rsidRPr="00123523" w:rsidDel="00123523">
          <w:rPr>
            <w:rStyle w:val="Hyperlink"/>
            <w:noProof/>
          </w:rPr>
          <w:delText xml:space="preserve">Supplementary Figure S4. </w:delText>
        </w:r>
        <w:r w:rsidRPr="00123523" w:rsidDel="00123523">
          <w:rPr>
            <w:rStyle w:val="Hyperlink"/>
            <w:noProof/>
            <w:lang w:val="en-CA"/>
            <w:rPrChange w:id="169" w:author="Amrit" w:date="2018-11-30T11:05:00Z">
              <w:rPr>
                <w:rStyle w:val="Hyperlink"/>
                <w:noProof/>
                <w:lang w:val="en-CA"/>
              </w:rPr>
            </w:rPrChange>
          </w:rPr>
          <w:delText>Benchmark analyses: overlap between multi-omics biomarker panels.</w:delText>
        </w:r>
        <w:r w:rsidDel="00123523">
          <w:rPr>
            <w:noProof/>
            <w:webHidden/>
          </w:rPr>
          <w:tab/>
          <w:delText>14</w:delText>
        </w:r>
      </w:del>
    </w:p>
    <w:p w14:paraId="0510F4A3" w14:textId="4EE9CA54" w:rsidR="00A910E8" w:rsidDel="00123523" w:rsidRDefault="00A910E8">
      <w:pPr>
        <w:pStyle w:val="TOC1"/>
        <w:tabs>
          <w:tab w:val="right" w:leader="underscore" w:pos="9350"/>
        </w:tabs>
        <w:rPr>
          <w:del w:id="170" w:author="Amrit" w:date="2018-11-30T11:05:00Z"/>
          <w:rFonts w:eastAsiaTheme="minorEastAsia" w:cstheme="minorBidi"/>
          <w:b w:val="0"/>
          <w:bCs w:val="0"/>
          <w:i w:val="0"/>
          <w:iCs w:val="0"/>
          <w:noProof/>
          <w:lang w:val="en-CA"/>
        </w:rPr>
      </w:pPr>
      <w:del w:id="171" w:author="Amrit" w:date="2018-11-30T11:05:00Z">
        <w:r w:rsidRPr="00123523" w:rsidDel="00123523">
          <w:rPr>
            <w:rStyle w:val="Hyperlink"/>
            <w:noProof/>
          </w:rPr>
          <w:delText xml:space="preserve">Supplementary Figure S5. </w:delText>
        </w:r>
        <w:r w:rsidRPr="00123523" w:rsidDel="00123523">
          <w:rPr>
            <w:rStyle w:val="Hyperlink"/>
            <w:noProof/>
            <w:lang w:val="en-CA"/>
            <w:rPrChange w:id="172" w:author="Amrit" w:date="2018-11-30T11:05:00Z">
              <w:rPr>
                <w:rStyle w:val="Hyperlink"/>
                <w:noProof/>
                <w:lang w:val="en-CA"/>
              </w:rPr>
            </w:rPrChange>
          </w:rPr>
          <w:delText>Benchmark analyses: Number of correlated variables at various correlation cut-offs.</w:delText>
        </w:r>
        <w:r w:rsidDel="00123523">
          <w:rPr>
            <w:noProof/>
            <w:webHidden/>
          </w:rPr>
          <w:tab/>
          <w:delText>15</w:delText>
        </w:r>
      </w:del>
    </w:p>
    <w:p w14:paraId="7685CDE7" w14:textId="7E8BA658" w:rsidR="00A910E8" w:rsidDel="00123523" w:rsidRDefault="00A910E8">
      <w:pPr>
        <w:pStyle w:val="TOC1"/>
        <w:tabs>
          <w:tab w:val="right" w:leader="underscore" w:pos="9350"/>
        </w:tabs>
        <w:rPr>
          <w:del w:id="173" w:author="Amrit" w:date="2018-11-30T11:05:00Z"/>
          <w:rFonts w:eastAsiaTheme="minorEastAsia" w:cstheme="minorBidi"/>
          <w:b w:val="0"/>
          <w:bCs w:val="0"/>
          <w:i w:val="0"/>
          <w:iCs w:val="0"/>
          <w:noProof/>
          <w:lang w:val="en-CA"/>
        </w:rPr>
      </w:pPr>
      <w:del w:id="174" w:author="Amrit" w:date="2018-11-30T11:05:00Z">
        <w:r w:rsidRPr="00123523" w:rsidDel="00123523">
          <w:rPr>
            <w:rStyle w:val="Hyperlink"/>
            <w:noProof/>
          </w:rPr>
          <w:delText xml:space="preserve">Supplementary Figure S6. </w:delText>
        </w:r>
        <w:r w:rsidRPr="00123523" w:rsidDel="00123523">
          <w:rPr>
            <w:rStyle w:val="Hyperlink"/>
            <w:noProof/>
            <w:lang w:val="en-CA"/>
            <w:rPrChange w:id="175" w:author="Amrit" w:date="2018-11-30T11:05:00Z">
              <w:rPr>
                <w:rStyle w:val="Hyperlink"/>
                <w:noProof/>
                <w:lang w:val="en-CA"/>
              </w:rPr>
            </w:rPrChange>
          </w:rPr>
          <w:delText>Benchmark analyses: network properties of multi-omics signatures.</w:delText>
        </w:r>
        <w:r w:rsidDel="00123523">
          <w:rPr>
            <w:noProof/>
            <w:webHidden/>
          </w:rPr>
          <w:tab/>
          <w:delText>16</w:delText>
        </w:r>
      </w:del>
    </w:p>
    <w:p w14:paraId="06391C12" w14:textId="3166BA3D" w:rsidR="00A910E8" w:rsidDel="00123523" w:rsidRDefault="00A910E8">
      <w:pPr>
        <w:pStyle w:val="TOC1"/>
        <w:tabs>
          <w:tab w:val="right" w:leader="underscore" w:pos="9350"/>
        </w:tabs>
        <w:rPr>
          <w:del w:id="176" w:author="Amrit" w:date="2018-11-30T11:05:00Z"/>
          <w:rFonts w:eastAsiaTheme="minorEastAsia" w:cstheme="minorBidi"/>
          <w:b w:val="0"/>
          <w:bCs w:val="0"/>
          <w:i w:val="0"/>
          <w:iCs w:val="0"/>
          <w:noProof/>
          <w:lang w:val="en-CA"/>
        </w:rPr>
      </w:pPr>
      <w:del w:id="177" w:author="Amrit" w:date="2018-11-30T11:05:00Z">
        <w:r w:rsidRPr="00123523" w:rsidDel="00123523">
          <w:rPr>
            <w:rStyle w:val="Hyperlink"/>
            <w:noProof/>
          </w:rPr>
          <w:delText xml:space="preserve">Supplementary Figure S7. </w:delText>
        </w:r>
        <w:r w:rsidRPr="00123523" w:rsidDel="00123523">
          <w:rPr>
            <w:rStyle w:val="Hyperlink"/>
            <w:noProof/>
            <w:lang w:val="en-CA"/>
            <w:rPrChange w:id="178" w:author="Amrit" w:date="2018-11-30T11:05:00Z">
              <w:rPr>
                <w:rStyle w:val="Hyperlink"/>
                <w:noProof/>
                <w:lang w:val="en-CA"/>
              </w:rPr>
            </w:rPrChange>
          </w:rPr>
          <w:delText>Benchmark analyses: network connectivity of multi-omics signatures.</w:delText>
        </w:r>
        <w:r w:rsidDel="00123523">
          <w:rPr>
            <w:noProof/>
            <w:webHidden/>
          </w:rPr>
          <w:tab/>
          <w:delText>18</w:delText>
        </w:r>
      </w:del>
    </w:p>
    <w:p w14:paraId="57F68979" w14:textId="7BD057E5" w:rsidR="00A910E8" w:rsidDel="00123523" w:rsidRDefault="00A910E8">
      <w:pPr>
        <w:pStyle w:val="TOC1"/>
        <w:tabs>
          <w:tab w:val="right" w:leader="underscore" w:pos="9350"/>
        </w:tabs>
        <w:rPr>
          <w:del w:id="179" w:author="Amrit" w:date="2018-11-30T11:05:00Z"/>
          <w:rFonts w:eastAsiaTheme="minorEastAsia" w:cstheme="minorBidi"/>
          <w:b w:val="0"/>
          <w:bCs w:val="0"/>
          <w:i w:val="0"/>
          <w:iCs w:val="0"/>
          <w:noProof/>
          <w:lang w:val="en-CA"/>
        </w:rPr>
      </w:pPr>
      <w:del w:id="180" w:author="Amrit" w:date="2018-11-30T11:05:00Z">
        <w:r w:rsidRPr="00123523" w:rsidDel="00123523">
          <w:rPr>
            <w:rStyle w:val="Hyperlink"/>
            <w:noProof/>
          </w:rPr>
          <w:delText xml:space="preserve">Supplementary Figure S8. </w:delText>
        </w:r>
        <w:r w:rsidRPr="00123523" w:rsidDel="00123523">
          <w:rPr>
            <w:rStyle w:val="Hyperlink"/>
            <w:noProof/>
            <w:lang w:val="en-CA"/>
            <w:rPrChange w:id="181" w:author="Amrit" w:date="2018-11-30T11:05:00Z">
              <w:rPr>
                <w:rStyle w:val="Hyperlink"/>
                <w:noProof/>
                <w:lang w:val="en-CA"/>
              </w:rPr>
            </w:rPrChange>
          </w:rPr>
          <w:delText>Benchmark analyses:  sample plots for each multi-omics panel.</w:delText>
        </w:r>
        <w:r w:rsidDel="00123523">
          <w:rPr>
            <w:noProof/>
            <w:webHidden/>
          </w:rPr>
          <w:tab/>
          <w:delText>19</w:delText>
        </w:r>
      </w:del>
    </w:p>
    <w:p w14:paraId="2804C3DF" w14:textId="1832D09A" w:rsidR="00A910E8" w:rsidDel="00123523" w:rsidRDefault="00A910E8">
      <w:pPr>
        <w:pStyle w:val="TOC1"/>
        <w:tabs>
          <w:tab w:val="right" w:leader="underscore" w:pos="9350"/>
        </w:tabs>
        <w:rPr>
          <w:del w:id="182" w:author="Amrit" w:date="2018-11-30T11:05:00Z"/>
          <w:rFonts w:eastAsiaTheme="minorEastAsia" w:cstheme="minorBidi"/>
          <w:b w:val="0"/>
          <w:bCs w:val="0"/>
          <w:i w:val="0"/>
          <w:iCs w:val="0"/>
          <w:noProof/>
          <w:lang w:val="en-CA"/>
        </w:rPr>
      </w:pPr>
      <w:del w:id="183" w:author="Amrit" w:date="2018-11-30T11:05:00Z">
        <w:r w:rsidRPr="00123523" w:rsidDel="00123523">
          <w:rPr>
            <w:rStyle w:val="Hyperlink"/>
            <w:noProof/>
          </w:rPr>
          <w:delText>Supplementary Figure S9. Internal validation of high and low phenotypic groups for all method in the benchmarking experiments.</w:delText>
        </w:r>
        <w:r w:rsidDel="00123523">
          <w:rPr>
            <w:noProof/>
            <w:webHidden/>
          </w:rPr>
          <w:tab/>
          <w:delText>20</w:delText>
        </w:r>
      </w:del>
    </w:p>
    <w:p w14:paraId="59DAFE7A" w14:textId="79833EA0" w:rsidR="00A910E8" w:rsidDel="00123523" w:rsidRDefault="00A910E8">
      <w:pPr>
        <w:pStyle w:val="TOC1"/>
        <w:tabs>
          <w:tab w:val="right" w:leader="underscore" w:pos="9350"/>
        </w:tabs>
        <w:rPr>
          <w:del w:id="184" w:author="Amrit" w:date="2018-11-30T11:05:00Z"/>
          <w:rFonts w:eastAsiaTheme="minorEastAsia" w:cstheme="minorBidi"/>
          <w:b w:val="0"/>
          <w:bCs w:val="0"/>
          <w:i w:val="0"/>
          <w:iCs w:val="0"/>
          <w:noProof/>
          <w:lang w:val="en-CA"/>
        </w:rPr>
      </w:pPr>
      <w:del w:id="185" w:author="Amrit" w:date="2018-11-30T11:05:00Z">
        <w:r w:rsidRPr="00123523" w:rsidDel="00123523">
          <w:rPr>
            <w:rStyle w:val="Hyperlink"/>
            <w:noProof/>
          </w:rPr>
          <w:delText>Supplementary Figure S10. A standard DIABLO workflow.</w:delText>
        </w:r>
        <w:r w:rsidDel="00123523">
          <w:rPr>
            <w:noProof/>
            <w:webHidden/>
          </w:rPr>
          <w:tab/>
          <w:delText>21</w:delText>
        </w:r>
      </w:del>
    </w:p>
    <w:p w14:paraId="41617E90" w14:textId="3DE4E70C" w:rsidR="00A910E8" w:rsidDel="00123523" w:rsidRDefault="00A910E8">
      <w:pPr>
        <w:pStyle w:val="TOC1"/>
        <w:tabs>
          <w:tab w:val="right" w:leader="underscore" w:pos="9350"/>
        </w:tabs>
        <w:rPr>
          <w:del w:id="186" w:author="Amrit" w:date="2018-11-30T11:05:00Z"/>
          <w:rFonts w:eastAsiaTheme="minorEastAsia" w:cstheme="minorBidi"/>
          <w:b w:val="0"/>
          <w:bCs w:val="0"/>
          <w:i w:val="0"/>
          <w:iCs w:val="0"/>
          <w:noProof/>
          <w:lang w:val="en-CA"/>
        </w:rPr>
      </w:pPr>
      <w:del w:id="187" w:author="Amrit" w:date="2018-11-30T11:05:00Z">
        <w:r w:rsidRPr="00123523" w:rsidDel="00123523">
          <w:rPr>
            <w:rStyle w:val="Hyperlink"/>
            <w:noProof/>
          </w:rPr>
          <w:delText>Supplementary Figure S11. Breast cancer multi omics study: optimal multi-omics biomarker panel for PAM50 subtypes.</w:delText>
        </w:r>
        <w:r w:rsidDel="00123523">
          <w:rPr>
            <w:noProof/>
            <w:webHidden/>
          </w:rPr>
          <w:tab/>
          <w:delText>22</w:delText>
        </w:r>
      </w:del>
    </w:p>
    <w:p w14:paraId="544137E6" w14:textId="1506A849" w:rsidR="00A910E8" w:rsidDel="00123523" w:rsidRDefault="00A910E8">
      <w:pPr>
        <w:pStyle w:val="TOC1"/>
        <w:tabs>
          <w:tab w:val="right" w:leader="underscore" w:pos="9350"/>
        </w:tabs>
        <w:rPr>
          <w:del w:id="188" w:author="Amrit" w:date="2018-11-30T11:05:00Z"/>
          <w:rFonts w:eastAsiaTheme="minorEastAsia" w:cstheme="minorBidi"/>
          <w:b w:val="0"/>
          <w:bCs w:val="0"/>
          <w:i w:val="0"/>
          <w:iCs w:val="0"/>
          <w:noProof/>
          <w:lang w:val="en-CA"/>
        </w:rPr>
      </w:pPr>
      <w:del w:id="189" w:author="Amrit" w:date="2018-11-30T11:05:00Z">
        <w:r w:rsidRPr="00123523" w:rsidDel="00123523">
          <w:rPr>
            <w:rStyle w:val="Hyperlink"/>
            <w:noProof/>
          </w:rPr>
          <w:delText>Supplementary Figure S12. Variable importance plots for the breast cancer multi-omics biomarker panel.</w:delText>
        </w:r>
        <w:r w:rsidDel="00123523">
          <w:rPr>
            <w:noProof/>
            <w:webHidden/>
          </w:rPr>
          <w:tab/>
          <w:delText>24</w:delText>
        </w:r>
      </w:del>
    </w:p>
    <w:p w14:paraId="650A475F" w14:textId="065AB4AC" w:rsidR="00A910E8" w:rsidDel="00123523" w:rsidRDefault="00A910E8">
      <w:pPr>
        <w:pStyle w:val="TOC1"/>
        <w:tabs>
          <w:tab w:val="right" w:leader="underscore" w:pos="9350"/>
        </w:tabs>
        <w:rPr>
          <w:del w:id="190" w:author="Amrit" w:date="2018-11-30T11:05:00Z"/>
          <w:rFonts w:eastAsiaTheme="minorEastAsia" w:cstheme="minorBidi"/>
          <w:b w:val="0"/>
          <w:bCs w:val="0"/>
          <w:i w:val="0"/>
          <w:iCs w:val="0"/>
          <w:noProof/>
          <w:lang w:val="en-CA"/>
        </w:rPr>
      </w:pPr>
      <w:del w:id="191" w:author="Amrit" w:date="2018-11-30T11:05:00Z">
        <w:r w:rsidRPr="00123523" w:rsidDel="00123523">
          <w:rPr>
            <w:rStyle w:val="Hyperlink"/>
            <w:noProof/>
          </w:rPr>
          <w:delText>Supplementary Figure S13. Component plots for individual biomarker panels predictive of PAM50 breast cancer subtypes.</w:delText>
        </w:r>
        <w:r w:rsidDel="00123523">
          <w:rPr>
            <w:noProof/>
            <w:webHidden/>
          </w:rPr>
          <w:tab/>
          <w:delText>25</w:delText>
        </w:r>
      </w:del>
    </w:p>
    <w:p w14:paraId="5660F907" w14:textId="0DABE4AC" w:rsidR="00A910E8" w:rsidDel="00123523" w:rsidRDefault="00A910E8">
      <w:pPr>
        <w:pStyle w:val="TOC1"/>
        <w:tabs>
          <w:tab w:val="right" w:leader="underscore" w:pos="9350"/>
        </w:tabs>
        <w:rPr>
          <w:del w:id="192" w:author="Amrit" w:date="2018-11-30T11:05:00Z"/>
          <w:rFonts w:eastAsiaTheme="minorEastAsia" w:cstheme="minorBidi"/>
          <w:b w:val="0"/>
          <w:bCs w:val="0"/>
          <w:i w:val="0"/>
          <w:iCs w:val="0"/>
          <w:noProof/>
          <w:lang w:val="en-CA"/>
        </w:rPr>
      </w:pPr>
      <w:del w:id="193" w:author="Amrit" w:date="2018-11-30T11:05:00Z">
        <w:r w:rsidRPr="00123523" w:rsidDel="00123523">
          <w:rPr>
            <w:rStyle w:val="Hyperlink"/>
            <w:noProof/>
          </w:rPr>
          <w:delText>Supplementary Figure S14. Heatmap of scaled expression of the variables identified in the multi-omics biomarker panels.</w:delText>
        </w:r>
        <w:r w:rsidDel="00123523">
          <w:rPr>
            <w:noProof/>
            <w:webHidden/>
          </w:rPr>
          <w:tab/>
          <w:delText>26</w:delText>
        </w:r>
      </w:del>
    </w:p>
    <w:p w14:paraId="613E6280" w14:textId="0AACFCE0" w:rsidR="00A910E8" w:rsidDel="00123523" w:rsidRDefault="00A910E8">
      <w:pPr>
        <w:pStyle w:val="TOC1"/>
        <w:tabs>
          <w:tab w:val="right" w:leader="underscore" w:pos="9350"/>
        </w:tabs>
        <w:rPr>
          <w:del w:id="194" w:author="Amrit" w:date="2018-11-30T11:05:00Z"/>
          <w:rFonts w:eastAsiaTheme="minorEastAsia" w:cstheme="minorBidi"/>
          <w:b w:val="0"/>
          <w:bCs w:val="0"/>
          <w:i w:val="0"/>
          <w:iCs w:val="0"/>
          <w:noProof/>
          <w:lang w:val="en-CA"/>
        </w:rPr>
      </w:pPr>
      <w:del w:id="195" w:author="Amrit" w:date="2018-11-30T11:05:00Z">
        <w:r w:rsidRPr="00123523" w:rsidDel="00123523">
          <w:rPr>
            <w:rStyle w:val="Hyperlink"/>
            <w:noProof/>
          </w:rPr>
          <w:delText xml:space="preserve">Supplementary Figure S15. Asthma multi-omics study: decline in lung function after </w:delText>
        </w:r>
        <w:r w:rsidRPr="00123523" w:rsidDel="00123523">
          <w:rPr>
            <w:rStyle w:val="Hyperlink"/>
            <w:noProof/>
            <w:lang w:val="en-CA"/>
            <w:rPrChange w:id="196" w:author="Amrit" w:date="2018-11-30T11:05:00Z">
              <w:rPr>
                <w:rStyle w:val="Hyperlink"/>
                <w:noProof/>
                <w:lang w:val="en-CA"/>
              </w:rPr>
            </w:rPrChange>
          </w:rPr>
          <w:delText>allergen inhalation challenge.</w:delText>
        </w:r>
        <w:r w:rsidDel="00123523">
          <w:rPr>
            <w:noProof/>
            <w:webHidden/>
          </w:rPr>
          <w:tab/>
          <w:delText>27</w:delText>
        </w:r>
      </w:del>
    </w:p>
    <w:p w14:paraId="3155A3FD" w14:textId="03286F32" w:rsidR="00A910E8" w:rsidDel="00123523" w:rsidRDefault="00A910E8">
      <w:pPr>
        <w:pStyle w:val="TOC1"/>
        <w:tabs>
          <w:tab w:val="right" w:leader="underscore" w:pos="9350"/>
        </w:tabs>
        <w:rPr>
          <w:del w:id="197" w:author="Amrit" w:date="2018-11-30T11:05:00Z"/>
          <w:rFonts w:eastAsiaTheme="minorEastAsia" w:cstheme="minorBidi"/>
          <w:b w:val="0"/>
          <w:bCs w:val="0"/>
          <w:i w:val="0"/>
          <w:iCs w:val="0"/>
          <w:noProof/>
          <w:lang w:val="en-CA"/>
        </w:rPr>
      </w:pPr>
      <w:del w:id="198" w:author="Amrit" w:date="2018-11-30T11:05:00Z">
        <w:r w:rsidRPr="00123523" w:rsidDel="00123523">
          <w:rPr>
            <w:rStyle w:val="Hyperlink"/>
            <w:noProof/>
          </w:rPr>
          <w:delText>Supplementary Figure S16. Overlap between biomarker panels identified using DIABLO and multilevel DIABLO.</w:delText>
        </w:r>
        <w:r w:rsidDel="00123523">
          <w:rPr>
            <w:noProof/>
            <w:webHidden/>
          </w:rPr>
          <w:tab/>
          <w:delText>28</w:delText>
        </w:r>
      </w:del>
    </w:p>
    <w:p w14:paraId="3D80F26F" w14:textId="2EC64ECD" w:rsidR="00A910E8" w:rsidDel="00123523" w:rsidRDefault="00A910E8">
      <w:pPr>
        <w:pStyle w:val="TOC1"/>
        <w:tabs>
          <w:tab w:val="right" w:leader="underscore" w:pos="9350"/>
        </w:tabs>
        <w:rPr>
          <w:del w:id="199" w:author="Amrit" w:date="2018-11-30T11:05:00Z"/>
          <w:rFonts w:eastAsiaTheme="minorEastAsia" w:cstheme="minorBidi"/>
          <w:b w:val="0"/>
          <w:bCs w:val="0"/>
          <w:i w:val="0"/>
          <w:iCs w:val="0"/>
          <w:noProof/>
          <w:lang w:val="en-CA"/>
        </w:rPr>
      </w:pPr>
      <w:del w:id="200" w:author="Amrit" w:date="2018-11-30T11:05:00Z">
        <w:r w:rsidRPr="00123523" w:rsidDel="00123523">
          <w:rPr>
            <w:rStyle w:val="Hyperlink"/>
            <w:noProof/>
          </w:rPr>
          <w:delText>Supplementary Figure S17. Heatmap depicting the correlation matrix of the variables identified using multilevel DIABLO.</w:delText>
        </w:r>
        <w:r w:rsidDel="00123523">
          <w:rPr>
            <w:noProof/>
            <w:webHidden/>
          </w:rPr>
          <w:tab/>
          <w:delText>29</w:delText>
        </w:r>
      </w:del>
    </w:p>
    <w:p w14:paraId="16E157C8" w14:textId="4B2E2F42" w:rsidR="00A910E8" w:rsidDel="00123523" w:rsidRDefault="00A910E8">
      <w:pPr>
        <w:pStyle w:val="TOC1"/>
        <w:tabs>
          <w:tab w:val="right" w:leader="underscore" w:pos="9350"/>
        </w:tabs>
        <w:rPr>
          <w:del w:id="201" w:author="Amrit" w:date="2018-11-30T11:05:00Z"/>
          <w:rFonts w:eastAsiaTheme="minorEastAsia" w:cstheme="minorBidi"/>
          <w:b w:val="0"/>
          <w:bCs w:val="0"/>
          <w:i w:val="0"/>
          <w:iCs w:val="0"/>
          <w:noProof/>
          <w:lang w:val="en-CA"/>
        </w:rPr>
      </w:pPr>
      <w:del w:id="202" w:author="Amrit" w:date="2018-11-30T11:05:00Z">
        <w:r w:rsidRPr="00123523" w:rsidDel="00123523">
          <w:rPr>
            <w:rStyle w:val="Hyperlink"/>
            <w:noProof/>
          </w:rPr>
          <w:delText>Supplementary Figure S18. Asthma multi-omics study: volcano plot of genes in the Asthma KEGG pathway.</w:delText>
        </w:r>
        <w:r w:rsidDel="00123523">
          <w:rPr>
            <w:noProof/>
            <w:webHidden/>
          </w:rPr>
          <w:tab/>
          <w:delText>30</w:delText>
        </w:r>
      </w:del>
    </w:p>
    <w:p w14:paraId="5DF143C2" w14:textId="0E85AA4A" w:rsidR="00A910E8" w:rsidDel="00123523" w:rsidRDefault="00A910E8">
      <w:pPr>
        <w:pStyle w:val="TOC1"/>
        <w:tabs>
          <w:tab w:val="right" w:leader="underscore" w:pos="9350"/>
        </w:tabs>
        <w:rPr>
          <w:del w:id="203" w:author="Amrit" w:date="2018-11-30T11:05:00Z"/>
          <w:rFonts w:eastAsiaTheme="minorEastAsia" w:cstheme="minorBidi"/>
          <w:b w:val="0"/>
          <w:bCs w:val="0"/>
          <w:i w:val="0"/>
          <w:iCs w:val="0"/>
          <w:noProof/>
          <w:lang w:val="en-CA"/>
        </w:rPr>
      </w:pPr>
      <w:del w:id="204" w:author="Amrit" w:date="2018-11-30T11:05:00Z">
        <w:r w:rsidRPr="00123523" w:rsidDel="00123523">
          <w:rPr>
            <w:rStyle w:val="Hyperlink"/>
            <w:noProof/>
          </w:rPr>
          <w:delText>Supplementary Figure S19. Circos plot depicting the strongest correlation biomarkers in the multi-omics biomarker panel.</w:delText>
        </w:r>
        <w:r w:rsidDel="00123523">
          <w:rPr>
            <w:noProof/>
            <w:webHidden/>
          </w:rPr>
          <w:tab/>
          <w:delText>32</w:delText>
        </w:r>
      </w:del>
    </w:p>
    <w:p w14:paraId="2BABE9C8" w14:textId="195AABC0" w:rsidR="00A910E8" w:rsidDel="00A910E8" w:rsidRDefault="00A910E8">
      <w:pPr>
        <w:pStyle w:val="TOC1"/>
        <w:tabs>
          <w:tab w:val="right" w:leader="underscore" w:pos="9350"/>
        </w:tabs>
        <w:rPr>
          <w:del w:id="205" w:author="Amrit" w:date="2018-11-15T10:22:00Z"/>
          <w:rFonts w:eastAsiaTheme="minorEastAsia" w:cstheme="minorBidi"/>
          <w:b w:val="0"/>
          <w:bCs w:val="0"/>
          <w:i w:val="0"/>
          <w:iCs w:val="0"/>
          <w:noProof/>
          <w:lang w:val="en-CA"/>
        </w:rPr>
      </w:pPr>
      <w:del w:id="206" w:author="Amrit" w:date="2018-11-15T10:22:00Z">
        <w:r w:rsidRPr="00A910E8" w:rsidDel="00A910E8">
          <w:rPr>
            <w:rStyle w:val="Hyperlink"/>
            <w:noProof/>
            <w:lang w:val="en-CA"/>
          </w:rPr>
          <w:delText xml:space="preserve">Section S1: </w:delText>
        </w:r>
        <w:r w:rsidRPr="00F64064" w:rsidDel="00A910E8">
          <w:rPr>
            <w:rStyle w:val="Hyperlink"/>
            <w:noProof/>
          </w:rPr>
          <w:delText>Simulated datasets</w:delText>
        </w:r>
        <w:r w:rsidDel="00A910E8">
          <w:rPr>
            <w:noProof/>
            <w:webHidden/>
          </w:rPr>
          <w:tab/>
          <w:delText>3</w:delText>
        </w:r>
      </w:del>
    </w:p>
    <w:p w14:paraId="7D347B03" w14:textId="1CD299D9" w:rsidR="00A910E8" w:rsidDel="00A910E8" w:rsidRDefault="00A910E8">
      <w:pPr>
        <w:pStyle w:val="TOC2"/>
        <w:tabs>
          <w:tab w:val="right" w:leader="underscore" w:pos="9350"/>
        </w:tabs>
        <w:rPr>
          <w:del w:id="207" w:author="Amrit" w:date="2018-11-15T10:22:00Z"/>
          <w:rFonts w:eastAsiaTheme="minorEastAsia" w:cstheme="minorBidi"/>
          <w:b w:val="0"/>
          <w:bCs w:val="0"/>
          <w:noProof/>
          <w:sz w:val="24"/>
          <w:szCs w:val="24"/>
          <w:lang w:val="en-CA"/>
        </w:rPr>
      </w:pPr>
      <w:del w:id="208" w:author="Amrit" w:date="2018-11-15T10:22:00Z">
        <w:r w:rsidRPr="00A910E8" w:rsidDel="00A910E8">
          <w:rPr>
            <w:rStyle w:val="Hyperlink"/>
            <w:rFonts w:ascii="Times New Roman" w:hAnsi="Times New Roman" w:cs="Times New Roman"/>
            <w:noProof/>
            <w:lang w:val="en-CA"/>
          </w:rPr>
          <w:delText>Simulated datasets</w:delText>
        </w:r>
        <w:r w:rsidDel="00A910E8">
          <w:rPr>
            <w:noProof/>
            <w:webHidden/>
          </w:rPr>
          <w:tab/>
          <w:delText>3</w:delText>
        </w:r>
      </w:del>
    </w:p>
    <w:p w14:paraId="61602EBB" w14:textId="007DD5E2" w:rsidR="00A910E8" w:rsidDel="00A910E8" w:rsidRDefault="00A910E8">
      <w:pPr>
        <w:pStyle w:val="TOC3"/>
        <w:tabs>
          <w:tab w:val="right" w:leader="underscore" w:pos="9350"/>
        </w:tabs>
        <w:rPr>
          <w:del w:id="209" w:author="Amrit" w:date="2018-11-15T10:22:00Z"/>
          <w:rFonts w:eastAsiaTheme="minorEastAsia" w:cstheme="minorBidi"/>
          <w:noProof/>
          <w:sz w:val="24"/>
          <w:szCs w:val="24"/>
          <w:lang w:val="en-CA"/>
        </w:rPr>
      </w:pPr>
      <w:del w:id="210" w:author="Amrit" w:date="2018-11-15T10:22:00Z">
        <w:r w:rsidRPr="00A910E8" w:rsidDel="00A910E8">
          <w:rPr>
            <w:rStyle w:val="Hyperlink"/>
            <w:rFonts w:ascii="Times New Roman" w:hAnsi="Times New Roman" w:cs="Times New Roman"/>
            <w:noProof/>
            <w:lang w:val="en-CA"/>
          </w:rPr>
          <w:delText>Simulation analysis</w:delText>
        </w:r>
        <w:r w:rsidDel="00A910E8">
          <w:rPr>
            <w:noProof/>
            <w:webHidden/>
          </w:rPr>
          <w:tab/>
          <w:delText>3</w:delText>
        </w:r>
      </w:del>
    </w:p>
    <w:p w14:paraId="41ED9386" w14:textId="3B0DC150" w:rsidR="00A910E8" w:rsidDel="00A910E8" w:rsidRDefault="00A910E8">
      <w:pPr>
        <w:pStyle w:val="TOC1"/>
        <w:tabs>
          <w:tab w:val="right" w:leader="underscore" w:pos="9350"/>
        </w:tabs>
        <w:rPr>
          <w:del w:id="211" w:author="Amrit" w:date="2018-11-15T10:22:00Z"/>
          <w:rFonts w:eastAsiaTheme="minorEastAsia" w:cstheme="minorBidi"/>
          <w:b w:val="0"/>
          <w:bCs w:val="0"/>
          <w:i w:val="0"/>
          <w:iCs w:val="0"/>
          <w:noProof/>
          <w:lang w:val="en-CA"/>
        </w:rPr>
      </w:pPr>
      <w:del w:id="212" w:author="Amrit" w:date="2018-11-15T10:22:00Z">
        <w:r w:rsidRPr="00A910E8" w:rsidDel="00A910E8">
          <w:rPr>
            <w:rStyle w:val="Hyperlink"/>
            <w:noProof/>
            <w:lang w:val="en-CA"/>
          </w:rPr>
          <w:delText xml:space="preserve">Section S2: </w:delText>
        </w:r>
        <w:r w:rsidRPr="00F64064" w:rsidDel="00A910E8">
          <w:rPr>
            <w:rStyle w:val="Hyperlink"/>
            <w:noProof/>
          </w:rPr>
          <w:delText>Real world datasets.</w:delText>
        </w:r>
        <w:r w:rsidDel="00A910E8">
          <w:rPr>
            <w:noProof/>
            <w:webHidden/>
          </w:rPr>
          <w:tab/>
          <w:delText>4</w:delText>
        </w:r>
      </w:del>
    </w:p>
    <w:p w14:paraId="5241627B" w14:textId="0B7A9491" w:rsidR="00A910E8" w:rsidDel="00A910E8" w:rsidRDefault="00A910E8">
      <w:pPr>
        <w:pStyle w:val="TOC3"/>
        <w:tabs>
          <w:tab w:val="right" w:leader="underscore" w:pos="9350"/>
        </w:tabs>
        <w:rPr>
          <w:del w:id="213" w:author="Amrit" w:date="2018-11-15T10:22:00Z"/>
          <w:rFonts w:eastAsiaTheme="minorEastAsia" w:cstheme="minorBidi"/>
          <w:noProof/>
          <w:sz w:val="24"/>
          <w:szCs w:val="24"/>
          <w:lang w:val="en-CA"/>
        </w:rPr>
      </w:pPr>
      <w:del w:id="214" w:author="Amrit" w:date="2018-11-15T10:22:00Z">
        <w:r w:rsidRPr="00A910E8" w:rsidDel="00A910E8">
          <w:rPr>
            <w:rStyle w:val="Hyperlink"/>
            <w:rFonts w:ascii="Times New Roman" w:hAnsi="Times New Roman" w:cs="Times New Roman"/>
            <w:noProof/>
            <w:lang w:val="en-CA"/>
          </w:rPr>
          <w:delText>Benchmarking cancer datasets</w:delText>
        </w:r>
        <w:r w:rsidDel="00A910E8">
          <w:rPr>
            <w:noProof/>
            <w:webHidden/>
          </w:rPr>
          <w:tab/>
          <w:delText>4</w:delText>
        </w:r>
      </w:del>
    </w:p>
    <w:p w14:paraId="316BEA9E" w14:textId="1A1A91F6" w:rsidR="00A910E8" w:rsidDel="00A910E8" w:rsidRDefault="00A910E8">
      <w:pPr>
        <w:pStyle w:val="TOC3"/>
        <w:tabs>
          <w:tab w:val="right" w:leader="underscore" w:pos="9350"/>
        </w:tabs>
        <w:rPr>
          <w:del w:id="215" w:author="Amrit" w:date="2018-11-15T10:22:00Z"/>
          <w:rFonts w:eastAsiaTheme="minorEastAsia" w:cstheme="minorBidi"/>
          <w:noProof/>
          <w:sz w:val="24"/>
          <w:szCs w:val="24"/>
          <w:lang w:val="en-CA"/>
        </w:rPr>
      </w:pPr>
      <w:del w:id="216" w:author="Amrit" w:date="2018-11-15T10:22:00Z">
        <w:r w:rsidRPr="00A910E8" w:rsidDel="00A910E8">
          <w:rPr>
            <w:rStyle w:val="Hyperlink"/>
            <w:rFonts w:ascii="Times New Roman" w:hAnsi="Times New Roman" w:cs="Times New Roman"/>
            <w:noProof/>
            <w:lang w:val="en-CA"/>
          </w:rPr>
          <w:delText>Breast cancer multi-omics study</w:delText>
        </w:r>
        <w:r w:rsidDel="00A910E8">
          <w:rPr>
            <w:noProof/>
            <w:webHidden/>
          </w:rPr>
          <w:tab/>
          <w:delText>4</w:delText>
        </w:r>
      </w:del>
    </w:p>
    <w:p w14:paraId="14147263" w14:textId="0A2FA177" w:rsidR="00A910E8" w:rsidDel="00A910E8" w:rsidRDefault="00A910E8">
      <w:pPr>
        <w:pStyle w:val="TOC3"/>
        <w:tabs>
          <w:tab w:val="right" w:leader="underscore" w:pos="9350"/>
        </w:tabs>
        <w:rPr>
          <w:del w:id="217" w:author="Amrit" w:date="2018-11-15T10:22:00Z"/>
          <w:rFonts w:eastAsiaTheme="minorEastAsia" w:cstheme="minorBidi"/>
          <w:noProof/>
          <w:sz w:val="24"/>
          <w:szCs w:val="24"/>
          <w:lang w:val="en-CA"/>
        </w:rPr>
      </w:pPr>
      <w:del w:id="218" w:author="Amrit" w:date="2018-11-15T10:22:00Z">
        <w:r w:rsidRPr="00A910E8" w:rsidDel="00A910E8">
          <w:rPr>
            <w:rStyle w:val="Hyperlink"/>
            <w:rFonts w:ascii="Times New Roman" w:hAnsi="Times New Roman" w:cs="Times New Roman"/>
            <w:noProof/>
            <w:lang w:val="en-CA"/>
          </w:rPr>
          <w:delText>Asthma multi-omics study</w:delText>
        </w:r>
        <w:r w:rsidDel="00A910E8">
          <w:rPr>
            <w:noProof/>
            <w:webHidden/>
          </w:rPr>
          <w:tab/>
          <w:delText>5</w:delText>
        </w:r>
      </w:del>
    </w:p>
    <w:p w14:paraId="6F750246" w14:textId="1CD5CC17" w:rsidR="00A910E8" w:rsidDel="00A910E8" w:rsidRDefault="00A910E8">
      <w:pPr>
        <w:pStyle w:val="TOC1"/>
        <w:tabs>
          <w:tab w:val="right" w:leader="underscore" w:pos="9350"/>
        </w:tabs>
        <w:rPr>
          <w:del w:id="219" w:author="Amrit" w:date="2018-11-15T10:22:00Z"/>
          <w:rFonts w:eastAsiaTheme="minorEastAsia" w:cstheme="minorBidi"/>
          <w:b w:val="0"/>
          <w:bCs w:val="0"/>
          <w:i w:val="0"/>
          <w:iCs w:val="0"/>
          <w:noProof/>
          <w:lang w:val="en-CA"/>
        </w:rPr>
      </w:pPr>
      <w:del w:id="220" w:author="Amrit" w:date="2018-11-15T10:22:00Z">
        <w:r w:rsidRPr="00A910E8" w:rsidDel="00A910E8">
          <w:rPr>
            <w:rStyle w:val="Hyperlink"/>
            <w:noProof/>
          </w:rPr>
          <w:delText>Section S3: Description of me</w:delText>
        </w:r>
        <w:r w:rsidRPr="00F64064" w:rsidDel="00A910E8">
          <w:rPr>
            <w:rStyle w:val="Hyperlink"/>
            <w:noProof/>
          </w:rPr>
          <w:delText>thods used for the benchmarking experiments.</w:delText>
        </w:r>
        <w:r w:rsidDel="00A910E8">
          <w:rPr>
            <w:noProof/>
            <w:webHidden/>
          </w:rPr>
          <w:tab/>
          <w:delText>5</w:delText>
        </w:r>
      </w:del>
    </w:p>
    <w:p w14:paraId="76E52E1D" w14:textId="4A69911A" w:rsidR="00A910E8" w:rsidDel="00A910E8" w:rsidRDefault="00A910E8">
      <w:pPr>
        <w:pStyle w:val="TOC2"/>
        <w:tabs>
          <w:tab w:val="right" w:leader="underscore" w:pos="9350"/>
        </w:tabs>
        <w:rPr>
          <w:del w:id="221" w:author="Amrit" w:date="2018-11-15T10:22:00Z"/>
          <w:rFonts w:eastAsiaTheme="minorEastAsia" w:cstheme="minorBidi"/>
          <w:b w:val="0"/>
          <w:bCs w:val="0"/>
          <w:noProof/>
          <w:sz w:val="24"/>
          <w:szCs w:val="24"/>
          <w:lang w:val="en-CA"/>
        </w:rPr>
      </w:pPr>
      <w:del w:id="222" w:author="Amrit" w:date="2018-11-15T10:22:00Z">
        <w:r w:rsidRPr="00A910E8" w:rsidDel="00A910E8">
          <w:rPr>
            <w:rStyle w:val="Hyperlink"/>
            <w:rFonts w:ascii="Times New Roman" w:hAnsi="Times New Roman" w:cs="Times New Roman"/>
            <w:noProof/>
            <w:lang w:val="en-CA"/>
          </w:rPr>
          <w:delText>Description of methods used for the benchmarking experiments</w:delText>
        </w:r>
        <w:r w:rsidDel="00A910E8">
          <w:rPr>
            <w:noProof/>
            <w:webHidden/>
          </w:rPr>
          <w:tab/>
          <w:delText>5</w:delText>
        </w:r>
      </w:del>
    </w:p>
    <w:p w14:paraId="512703F2" w14:textId="2FCA40EE" w:rsidR="00A910E8" w:rsidDel="00A910E8" w:rsidRDefault="00A910E8">
      <w:pPr>
        <w:pStyle w:val="TOC1"/>
        <w:tabs>
          <w:tab w:val="right" w:leader="underscore" w:pos="9350"/>
        </w:tabs>
        <w:rPr>
          <w:del w:id="223" w:author="Amrit" w:date="2018-11-15T10:22:00Z"/>
          <w:rFonts w:eastAsiaTheme="minorEastAsia" w:cstheme="minorBidi"/>
          <w:b w:val="0"/>
          <w:bCs w:val="0"/>
          <w:i w:val="0"/>
          <w:iCs w:val="0"/>
          <w:noProof/>
          <w:lang w:val="en-CA"/>
        </w:rPr>
      </w:pPr>
      <w:del w:id="224" w:author="Amrit" w:date="2018-11-15T10:22:00Z">
        <w:r w:rsidRPr="00A910E8" w:rsidDel="00A910E8">
          <w:rPr>
            <w:rStyle w:val="Hyperlink"/>
            <w:noProof/>
            <w:lang w:val="en-CA"/>
          </w:rPr>
          <w:delText>Section S4: Gene-set enrichment analyses</w:delText>
        </w:r>
        <w:r w:rsidDel="00A910E8">
          <w:rPr>
            <w:noProof/>
            <w:webHidden/>
          </w:rPr>
          <w:tab/>
          <w:delText>8</w:delText>
        </w:r>
      </w:del>
    </w:p>
    <w:p w14:paraId="60CF4D07" w14:textId="2F63760D" w:rsidR="00A910E8" w:rsidDel="00A910E8" w:rsidRDefault="00A910E8">
      <w:pPr>
        <w:pStyle w:val="TOC1"/>
        <w:tabs>
          <w:tab w:val="right" w:leader="underscore" w:pos="9350"/>
        </w:tabs>
        <w:rPr>
          <w:del w:id="225" w:author="Amrit" w:date="2018-11-15T10:22:00Z"/>
          <w:rFonts w:eastAsiaTheme="minorEastAsia" w:cstheme="minorBidi"/>
          <w:b w:val="0"/>
          <w:bCs w:val="0"/>
          <w:i w:val="0"/>
          <w:iCs w:val="0"/>
          <w:noProof/>
          <w:lang w:val="en-CA"/>
        </w:rPr>
      </w:pPr>
      <w:del w:id="226" w:author="Amrit" w:date="2018-11-15T10:22:00Z">
        <w:r w:rsidRPr="00A910E8" w:rsidDel="00A910E8">
          <w:rPr>
            <w:rStyle w:val="Hyperlink"/>
            <w:noProof/>
            <w:highlight w:val="yellow"/>
          </w:rPr>
          <w:delText>Section 5: Classification comparison between DIABLO, Concatenation and Ensemble-based sPLSDA and Elastic net classifiers.</w:delText>
        </w:r>
        <w:r w:rsidDel="00A910E8">
          <w:rPr>
            <w:noProof/>
            <w:webHidden/>
          </w:rPr>
          <w:tab/>
          <w:delText>9</w:delText>
        </w:r>
      </w:del>
    </w:p>
    <w:p w14:paraId="0BCAF7E3" w14:textId="417F2AE7" w:rsidR="00A910E8" w:rsidDel="00A910E8" w:rsidRDefault="00A910E8">
      <w:pPr>
        <w:pStyle w:val="TOC1"/>
        <w:tabs>
          <w:tab w:val="right" w:leader="underscore" w:pos="9350"/>
        </w:tabs>
        <w:rPr>
          <w:del w:id="227" w:author="Amrit" w:date="2018-11-15T10:22:00Z"/>
          <w:rFonts w:eastAsiaTheme="minorEastAsia" w:cstheme="minorBidi"/>
          <w:b w:val="0"/>
          <w:bCs w:val="0"/>
          <w:i w:val="0"/>
          <w:iCs w:val="0"/>
          <w:noProof/>
          <w:lang w:val="en-CA"/>
        </w:rPr>
      </w:pPr>
      <w:del w:id="228" w:author="Amrit" w:date="2018-11-15T10:22:00Z">
        <w:r w:rsidRPr="00A910E8" w:rsidDel="00A910E8">
          <w:rPr>
            <w:rStyle w:val="Hyperlink"/>
            <w:noProof/>
          </w:rPr>
          <w:delText>Section 6: Modular analysis</w:delText>
        </w:r>
        <w:r w:rsidDel="00A910E8">
          <w:rPr>
            <w:noProof/>
            <w:webHidden/>
          </w:rPr>
          <w:tab/>
          <w:delText>9</w:delText>
        </w:r>
      </w:del>
    </w:p>
    <w:p w14:paraId="049479FD" w14:textId="17520EA2" w:rsidR="00A910E8" w:rsidDel="00A910E8" w:rsidRDefault="00A910E8">
      <w:pPr>
        <w:pStyle w:val="TOC1"/>
        <w:tabs>
          <w:tab w:val="right" w:leader="underscore" w:pos="9350"/>
        </w:tabs>
        <w:rPr>
          <w:del w:id="229" w:author="Amrit" w:date="2018-11-15T10:22:00Z"/>
          <w:rFonts w:eastAsiaTheme="minorEastAsia" w:cstheme="minorBidi"/>
          <w:b w:val="0"/>
          <w:bCs w:val="0"/>
          <w:i w:val="0"/>
          <w:iCs w:val="0"/>
          <w:noProof/>
          <w:lang w:val="en-CA"/>
        </w:rPr>
      </w:pPr>
      <w:del w:id="230" w:author="Amrit" w:date="2018-11-15T10:22:00Z">
        <w:r w:rsidRPr="00A910E8" w:rsidDel="00A910E8">
          <w:rPr>
            <w:rStyle w:val="Hyperlink"/>
            <w:noProof/>
          </w:rPr>
          <w:delText>Section 7: Multilevel transfo</w:delText>
        </w:r>
        <w:r w:rsidRPr="00F64064" w:rsidDel="00A910E8">
          <w:rPr>
            <w:rStyle w:val="Hyperlink"/>
            <w:noProof/>
          </w:rPr>
          <w:delText>rmation</w:delText>
        </w:r>
        <w:r w:rsidDel="00A910E8">
          <w:rPr>
            <w:noProof/>
            <w:webHidden/>
          </w:rPr>
          <w:tab/>
          <w:delText>9</w:delText>
        </w:r>
      </w:del>
    </w:p>
    <w:p w14:paraId="4F188D11" w14:textId="4C807CD1" w:rsidR="00A910E8" w:rsidDel="00A910E8" w:rsidRDefault="00A910E8">
      <w:pPr>
        <w:pStyle w:val="TOC1"/>
        <w:tabs>
          <w:tab w:val="right" w:leader="underscore" w:pos="9350"/>
        </w:tabs>
        <w:rPr>
          <w:del w:id="231" w:author="Amrit" w:date="2018-11-15T10:22:00Z"/>
          <w:rFonts w:eastAsiaTheme="minorEastAsia" w:cstheme="minorBidi"/>
          <w:b w:val="0"/>
          <w:bCs w:val="0"/>
          <w:i w:val="0"/>
          <w:iCs w:val="0"/>
          <w:noProof/>
          <w:lang w:val="en-CA"/>
        </w:rPr>
      </w:pPr>
      <w:del w:id="232" w:author="Amrit" w:date="2018-11-15T10:22:00Z">
        <w:r w:rsidRPr="00A910E8" w:rsidDel="00A910E8">
          <w:rPr>
            <w:rStyle w:val="Hyperlink"/>
            <w:noProof/>
          </w:rPr>
          <w:delText>Supplementary Figure S1. Overview of approaches used</w:delText>
        </w:r>
        <w:r w:rsidRPr="00F64064" w:rsidDel="00A910E8">
          <w:rPr>
            <w:rStyle w:val="Hyperlink"/>
            <w:noProof/>
          </w:rPr>
          <w:delText xml:space="preserve"> for the integration of multiple high </w:delText>
        </w:r>
        <w:r w:rsidRPr="00A910E8" w:rsidDel="00A910E8">
          <w:rPr>
            <w:rStyle w:val="Hyperlink"/>
            <w:b w:val="0"/>
            <w:bCs w:val="0"/>
            <w:i w:val="0"/>
            <w:iCs w:val="0"/>
            <w:noProof/>
          </w:rPr>
          <w:delText>dimensional omics datasets using either unsupervised or supervised analyses.</w:delText>
        </w:r>
        <w:r w:rsidDel="00A910E8">
          <w:rPr>
            <w:noProof/>
            <w:webHidden/>
          </w:rPr>
          <w:tab/>
          <w:delText>10</w:delText>
        </w:r>
      </w:del>
    </w:p>
    <w:p w14:paraId="7BE89AD1" w14:textId="568AECC7" w:rsidR="00A910E8" w:rsidDel="00A910E8" w:rsidRDefault="00A910E8">
      <w:pPr>
        <w:pStyle w:val="TOC1"/>
        <w:tabs>
          <w:tab w:val="right" w:leader="underscore" w:pos="9350"/>
        </w:tabs>
        <w:rPr>
          <w:del w:id="233" w:author="Amrit" w:date="2018-11-15T10:22:00Z"/>
          <w:rFonts w:eastAsiaTheme="minorEastAsia" w:cstheme="minorBidi"/>
          <w:b w:val="0"/>
          <w:bCs w:val="0"/>
          <w:i w:val="0"/>
          <w:iCs w:val="0"/>
          <w:noProof/>
          <w:lang w:val="en-CA"/>
        </w:rPr>
      </w:pPr>
      <w:del w:id="234" w:author="Amrit" w:date="2018-11-15T10:22:00Z">
        <w:r w:rsidRPr="00A910E8" w:rsidDel="00A910E8">
          <w:rPr>
            <w:rStyle w:val="Hyperlink"/>
            <w:noProof/>
          </w:rPr>
          <w:delText>Supplementa</w:delText>
        </w:r>
        <w:r w:rsidRPr="00F64064" w:rsidDel="00A910E8">
          <w:rPr>
            <w:rStyle w:val="Hyperlink"/>
            <w:noProof/>
          </w:rPr>
          <w:delText xml:space="preserve">ry Figure S2. </w:delText>
        </w:r>
        <w:r w:rsidRPr="00A910E8" w:rsidDel="00A910E8">
          <w:rPr>
            <w:rStyle w:val="Hyperlink"/>
            <w:b w:val="0"/>
            <w:bCs w:val="0"/>
            <w:i w:val="0"/>
            <w:iCs w:val="0"/>
            <w:noProof/>
          </w:rPr>
          <w:delText>Integrative prediction frameworks including multi-step approaches (concatenation, ensemble) and DIABLO to identify multi-omics molecular signatures.</w:delText>
        </w:r>
        <w:r w:rsidDel="00A910E8">
          <w:rPr>
            <w:noProof/>
            <w:webHidden/>
          </w:rPr>
          <w:tab/>
          <w:delText>11</w:delText>
        </w:r>
      </w:del>
    </w:p>
    <w:p w14:paraId="2588355F" w14:textId="43F79461" w:rsidR="00A910E8" w:rsidDel="00A910E8" w:rsidRDefault="00A910E8">
      <w:pPr>
        <w:pStyle w:val="TOC1"/>
        <w:tabs>
          <w:tab w:val="right" w:leader="underscore" w:pos="9350"/>
        </w:tabs>
        <w:rPr>
          <w:del w:id="235" w:author="Amrit" w:date="2018-11-15T10:22:00Z"/>
          <w:rFonts w:eastAsiaTheme="minorEastAsia" w:cstheme="minorBidi"/>
          <w:b w:val="0"/>
          <w:bCs w:val="0"/>
          <w:i w:val="0"/>
          <w:iCs w:val="0"/>
          <w:noProof/>
          <w:lang w:val="en-CA"/>
        </w:rPr>
      </w:pPr>
      <w:del w:id="236" w:author="Amrit" w:date="2018-11-15T10:22:00Z">
        <w:r w:rsidRPr="00A910E8" w:rsidDel="00A910E8">
          <w:rPr>
            <w:rStyle w:val="Hyperlink"/>
            <w:noProof/>
          </w:rPr>
          <w:delText xml:space="preserve">Supplementary Figure S3. </w:delText>
        </w:r>
        <w:r w:rsidRPr="00F64064" w:rsidDel="00A910E8">
          <w:rPr>
            <w:rStyle w:val="Hyperlink"/>
            <w:noProof/>
            <w:lang w:val="en-CA"/>
          </w:rPr>
          <w:delText>Trade-off between correlation and discrimination.</w:delText>
        </w:r>
        <w:r w:rsidDel="00A910E8">
          <w:rPr>
            <w:noProof/>
            <w:webHidden/>
          </w:rPr>
          <w:tab/>
          <w:delText>12</w:delText>
        </w:r>
      </w:del>
    </w:p>
    <w:p w14:paraId="75743149" w14:textId="355687ED" w:rsidR="00A910E8" w:rsidDel="00A910E8" w:rsidRDefault="00A910E8">
      <w:pPr>
        <w:pStyle w:val="TOC1"/>
        <w:tabs>
          <w:tab w:val="right" w:leader="underscore" w:pos="9350"/>
        </w:tabs>
        <w:rPr>
          <w:del w:id="237" w:author="Amrit" w:date="2018-11-15T10:22:00Z"/>
          <w:rFonts w:eastAsiaTheme="minorEastAsia" w:cstheme="minorBidi"/>
          <w:b w:val="0"/>
          <w:bCs w:val="0"/>
          <w:i w:val="0"/>
          <w:iCs w:val="0"/>
          <w:noProof/>
          <w:lang w:val="en-CA"/>
        </w:rPr>
      </w:pPr>
      <w:del w:id="238" w:author="Amrit" w:date="2018-11-15T10:22:00Z">
        <w:r w:rsidRPr="00A910E8" w:rsidDel="00A910E8">
          <w:rPr>
            <w:rStyle w:val="Hyperlink"/>
            <w:noProof/>
          </w:rPr>
          <w:delText>Supplementary F</w:delText>
        </w:r>
        <w:r w:rsidRPr="00F64064" w:rsidDel="00A910E8">
          <w:rPr>
            <w:rStyle w:val="Hyperlink"/>
            <w:noProof/>
          </w:rPr>
          <w:delText xml:space="preserve">igure S4. </w:delText>
        </w:r>
        <w:r w:rsidRPr="00A910E8" w:rsidDel="00A910E8">
          <w:rPr>
            <w:rStyle w:val="Hyperlink"/>
            <w:b w:val="0"/>
            <w:bCs w:val="0"/>
            <w:i w:val="0"/>
            <w:iCs w:val="0"/>
            <w:noProof/>
          </w:rPr>
          <w:delText>Benchmark analyses: overlap between multi-omics biomarker panels.</w:delText>
        </w:r>
        <w:r w:rsidDel="00A910E8">
          <w:rPr>
            <w:noProof/>
            <w:webHidden/>
          </w:rPr>
          <w:tab/>
          <w:delText>14</w:delText>
        </w:r>
      </w:del>
    </w:p>
    <w:p w14:paraId="0593AB12" w14:textId="7303D6A0" w:rsidR="00A910E8" w:rsidDel="00A910E8" w:rsidRDefault="00A910E8">
      <w:pPr>
        <w:pStyle w:val="TOC1"/>
        <w:tabs>
          <w:tab w:val="right" w:leader="underscore" w:pos="9350"/>
        </w:tabs>
        <w:rPr>
          <w:del w:id="239" w:author="Amrit" w:date="2018-11-15T10:22:00Z"/>
          <w:rFonts w:eastAsiaTheme="minorEastAsia" w:cstheme="minorBidi"/>
          <w:b w:val="0"/>
          <w:bCs w:val="0"/>
          <w:i w:val="0"/>
          <w:iCs w:val="0"/>
          <w:noProof/>
          <w:lang w:val="en-CA"/>
        </w:rPr>
      </w:pPr>
      <w:del w:id="240" w:author="Amrit" w:date="2018-11-15T10:22:00Z">
        <w:r w:rsidRPr="00A910E8" w:rsidDel="00A910E8">
          <w:rPr>
            <w:rStyle w:val="Hyperlink"/>
            <w:noProof/>
          </w:rPr>
          <w:delText xml:space="preserve">Supplementary Figure S5. </w:delText>
        </w:r>
        <w:r w:rsidRPr="00F64064" w:rsidDel="00A910E8">
          <w:rPr>
            <w:rStyle w:val="Hyperlink"/>
            <w:noProof/>
            <w:lang w:val="en-CA"/>
          </w:rPr>
          <w:delText>Benchmark analyses: Number of correlated variables at vari</w:delText>
        </w:r>
        <w:r w:rsidRPr="00A910E8" w:rsidDel="00A910E8">
          <w:rPr>
            <w:rStyle w:val="Hyperlink"/>
            <w:b w:val="0"/>
            <w:bCs w:val="0"/>
            <w:i w:val="0"/>
            <w:iCs w:val="0"/>
            <w:noProof/>
          </w:rPr>
          <w:delText>ous correlation cut-offs.</w:delText>
        </w:r>
        <w:r w:rsidDel="00A910E8">
          <w:rPr>
            <w:noProof/>
            <w:webHidden/>
          </w:rPr>
          <w:tab/>
          <w:delText>15</w:delText>
        </w:r>
      </w:del>
    </w:p>
    <w:p w14:paraId="0D16743C" w14:textId="05D8CCB7" w:rsidR="00A910E8" w:rsidDel="00A910E8" w:rsidRDefault="00A910E8">
      <w:pPr>
        <w:pStyle w:val="TOC1"/>
        <w:tabs>
          <w:tab w:val="right" w:leader="underscore" w:pos="9350"/>
        </w:tabs>
        <w:rPr>
          <w:del w:id="241" w:author="Amrit" w:date="2018-11-15T10:22:00Z"/>
          <w:rFonts w:eastAsiaTheme="minorEastAsia" w:cstheme="minorBidi"/>
          <w:b w:val="0"/>
          <w:bCs w:val="0"/>
          <w:i w:val="0"/>
          <w:iCs w:val="0"/>
          <w:noProof/>
          <w:lang w:val="en-CA"/>
        </w:rPr>
      </w:pPr>
      <w:del w:id="242" w:author="Amrit" w:date="2018-11-15T10:22:00Z">
        <w:r w:rsidRPr="00A910E8" w:rsidDel="00A910E8">
          <w:rPr>
            <w:rStyle w:val="Hyperlink"/>
            <w:noProof/>
          </w:rPr>
          <w:delText xml:space="preserve">Supplementary Figure S6. </w:delText>
        </w:r>
        <w:r w:rsidRPr="00F64064" w:rsidDel="00A910E8">
          <w:rPr>
            <w:rStyle w:val="Hyperlink"/>
            <w:noProof/>
            <w:lang w:val="en-CA"/>
          </w:rPr>
          <w:delText>Benchmark analyses</w:delText>
        </w:r>
        <w:r w:rsidRPr="00A910E8" w:rsidDel="00A910E8">
          <w:rPr>
            <w:rStyle w:val="Hyperlink"/>
            <w:b w:val="0"/>
            <w:bCs w:val="0"/>
            <w:i w:val="0"/>
            <w:iCs w:val="0"/>
            <w:noProof/>
          </w:rPr>
          <w:delText>: network properties of multi-omics signatures.</w:delText>
        </w:r>
        <w:r w:rsidDel="00A910E8">
          <w:rPr>
            <w:noProof/>
            <w:webHidden/>
          </w:rPr>
          <w:tab/>
          <w:delText>16</w:delText>
        </w:r>
      </w:del>
    </w:p>
    <w:p w14:paraId="3175D918" w14:textId="6C12061A" w:rsidR="00A910E8" w:rsidDel="00A910E8" w:rsidRDefault="00A910E8">
      <w:pPr>
        <w:pStyle w:val="TOC1"/>
        <w:tabs>
          <w:tab w:val="right" w:leader="underscore" w:pos="9350"/>
        </w:tabs>
        <w:rPr>
          <w:del w:id="243" w:author="Amrit" w:date="2018-11-15T10:22:00Z"/>
          <w:rFonts w:eastAsiaTheme="minorEastAsia" w:cstheme="minorBidi"/>
          <w:b w:val="0"/>
          <w:bCs w:val="0"/>
          <w:i w:val="0"/>
          <w:iCs w:val="0"/>
          <w:noProof/>
          <w:lang w:val="en-CA"/>
        </w:rPr>
      </w:pPr>
      <w:del w:id="244" w:author="Amrit" w:date="2018-11-15T10:22:00Z">
        <w:r w:rsidRPr="00A910E8" w:rsidDel="00A910E8">
          <w:rPr>
            <w:rStyle w:val="Hyperlink"/>
            <w:noProof/>
          </w:rPr>
          <w:delText xml:space="preserve">Supplementary Figure S7. </w:delText>
        </w:r>
        <w:r w:rsidRPr="00F64064" w:rsidDel="00A910E8">
          <w:rPr>
            <w:rStyle w:val="Hyperlink"/>
            <w:noProof/>
            <w:lang w:val="en-CA"/>
          </w:rPr>
          <w:delText>Benchmark analyses: network connectivity of multi-omics signatures.</w:delText>
        </w:r>
        <w:r w:rsidDel="00A910E8">
          <w:rPr>
            <w:noProof/>
            <w:webHidden/>
          </w:rPr>
          <w:tab/>
          <w:delText>18</w:delText>
        </w:r>
      </w:del>
    </w:p>
    <w:p w14:paraId="11164982" w14:textId="2BB25012" w:rsidR="00A910E8" w:rsidDel="00A910E8" w:rsidRDefault="00A910E8">
      <w:pPr>
        <w:pStyle w:val="TOC1"/>
        <w:tabs>
          <w:tab w:val="right" w:leader="underscore" w:pos="9350"/>
        </w:tabs>
        <w:rPr>
          <w:del w:id="245" w:author="Amrit" w:date="2018-11-15T10:22:00Z"/>
          <w:rFonts w:eastAsiaTheme="minorEastAsia" w:cstheme="minorBidi"/>
          <w:b w:val="0"/>
          <w:bCs w:val="0"/>
          <w:i w:val="0"/>
          <w:iCs w:val="0"/>
          <w:noProof/>
          <w:lang w:val="en-CA"/>
        </w:rPr>
      </w:pPr>
      <w:del w:id="246" w:author="Amrit" w:date="2018-11-15T10:22:00Z">
        <w:r w:rsidRPr="00A910E8" w:rsidDel="00A910E8">
          <w:rPr>
            <w:rStyle w:val="Hyperlink"/>
            <w:noProof/>
          </w:rPr>
          <w:delText xml:space="preserve">Supplementary Figure S8. </w:delText>
        </w:r>
        <w:r w:rsidRPr="00F64064" w:rsidDel="00A910E8">
          <w:rPr>
            <w:rStyle w:val="Hyperlink"/>
            <w:noProof/>
            <w:lang w:val="en-CA"/>
          </w:rPr>
          <w:delText>Benchmark an</w:delText>
        </w:r>
        <w:r w:rsidRPr="00A910E8" w:rsidDel="00A910E8">
          <w:rPr>
            <w:rStyle w:val="Hyperlink"/>
            <w:b w:val="0"/>
            <w:bCs w:val="0"/>
            <w:i w:val="0"/>
            <w:iCs w:val="0"/>
            <w:noProof/>
          </w:rPr>
          <w:delText>alyses:  sample plots for each multi-omics panel.</w:delText>
        </w:r>
        <w:r w:rsidDel="00A910E8">
          <w:rPr>
            <w:noProof/>
            <w:webHidden/>
          </w:rPr>
          <w:tab/>
          <w:delText>19</w:delText>
        </w:r>
      </w:del>
    </w:p>
    <w:p w14:paraId="1F0EC743" w14:textId="03FBA217" w:rsidR="00A910E8" w:rsidDel="00A910E8" w:rsidRDefault="00A910E8">
      <w:pPr>
        <w:pStyle w:val="TOC1"/>
        <w:tabs>
          <w:tab w:val="right" w:leader="underscore" w:pos="9350"/>
        </w:tabs>
        <w:rPr>
          <w:del w:id="247" w:author="Amrit" w:date="2018-11-15T10:22:00Z"/>
          <w:rFonts w:eastAsiaTheme="minorEastAsia" w:cstheme="minorBidi"/>
          <w:b w:val="0"/>
          <w:bCs w:val="0"/>
          <w:i w:val="0"/>
          <w:iCs w:val="0"/>
          <w:noProof/>
          <w:lang w:val="en-CA"/>
        </w:rPr>
      </w:pPr>
      <w:del w:id="248" w:author="Amrit" w:date="2018-11-15T10:22:00Z">
        <w:r w:rsidRPr="00A910E8" w:rsidDel="00A910E8">
          <w:rPr>
            <w:rStyle w:val="Hyperlink"/>
            <w:noProof/>
          </w:rPr>
          <w:delText>Supplementary Figure S9. Internal validation of high and low phenotypic groups for all method in th</w:delText>
        </w:r>
        <w:r w:rsidRPr="00F64064" w:rsidDel="00A910E8">
          <w:rPr>
            <w:rStyle w:val="Hyperlink"/>
            <w:noProof/>
          </w:rPr>
          <w:delText>e benchmarking experiments.</w:delText>
        </w:r>
        <w:r w:rsidDel="00A910E8">
          <w:rPr>
            <w:noProof/>
            <w:webHidden/>
          </w:rPr>
          <w:tab/>
          <w:delText>20</w:delText>
        </w:r>
      </w:del>
    </w:p>
    <w:p w14:paraId="14FF1050" w14:textId="6870DB7B" w:rsidR="00A910E8" w:rsidDel="00A910E8" w:rsidRDefault="00A910E8">
      <w:pPr>
        <w:pStyle w:val="TOC1"/>
        <w:tabs>
          <w:tab w:val="right" w:leader="underscore" w:pos="9350"/>
        </w:tabs>
        <w:rPr>
          <w:del w:id="249" w:author="Amrit" w:date="2018-11-15T10:22:00Z"/>
          <w:rFonts w:eastAsiaTheme="minorEastAsia" w:cstheme="minorBidi"/>
          <w:b w:val="0"/>
          <w:bCs w:val="0"/>
          <w:i w:val="0"/>
          <w:iCs w:val="0"/>
          <w:noProof/>
          <w:lang w:val="en-CA"/>
        </w:rPr>
      </w:pPr>
      <w:del w:id="250" w:author="Amrit" w:date="2018-11-15T10:22:00Z">
        <w:r w:rsidRPr="00A910E8" w:rsidDel="00A910E8">
          <w:rPr>
            <w:rStyle w:val="Hyperlink"/>
            <w:noProof/>
          </w:rPr>
          <w:delText>Supplementary Figure S10. A standard DIABLO workflow.</w:delText>
        </w:r>
        <w:r w:rsidDel="00A910E8">
          <w:rPr>
            <w:noProof/>
            <w:webHidden/>
          </w:rPr>
          <w:tab/>
          <w:delText>21</w:delText>
        </w:r>
      </w:del>
    </w:p>
    <w:p w14:paraId="18217EAB" w14:textId="5231FCD5" w:rsidR="00A910E8" w:rsidDel="00A910E8" w:rsidRDefault="00A910E8">
      <w:pPr>
        <w:pStyle w:val="TOC1"/>
        <w:tabs>
          <w:tab w:val="right" w:leader="underscore" w:pos="9350"/>
        </w:tabs>
        <w:rPr>
          <w:del w:id="251" w:author="Amrit" w:date="2018-11-15T10:22:00Z"/>
          <w:rFonts w:eastAsiaTheme="minorEastAsia" w:cstheme="minorBidi"/>
          <w:b w:val="0"/>
          <w:bCs w:val="0"/>
          <w:i w:val="0"/>
          <w:iCs w:val="0"/>
          <w:noProof/>
          <w:lang w:val="en-CA"/>
        </w:rPr>
      </w:pPr>
      <w:del w:id="252" w:author="Amrit" w:date="2018-11-15T10:22:00Z">
        <w:r w:rsidRPr="00A910E8" w:rsidDel="00A910E8">
          <w:rPr>
            <w:rStyle w:val="Hyperlink"/>
            <w:noProof/>
          </w:rPr>
          <w:delText>Supplementary Figure S11. Breast cancer multi omics study: optimal multi-omics biomarker panel for PAM50 subtypes.</w:delText>
        </w:r>
        <w:r w:rsidDel="00A910E8">
          <w:rPr>
            <w:noProof/>
            <w:webHidden/>
          </w:rPr>
          <w:tab/>
          <w:delText>22</w:delText>
        </w:r>
      </w:del>
    </w:p>
    <w:p w14:paraId="58052309" w14:textId="6CB1311A" w:rsidR="00A910E8" w:rsidDel="00A910E8" w:rsidRDefault="00A910E8">
      <w:pPr>
        <w:pStyle w:val="TOC1"/>
        <w:tabs>
          <w:tab w:val="right" w:leader="underscore" w:pos="9350"/>
        </w:tabs>
        <w:rPr>
          <w:del w:id="253" w:author="Amrit" w:date="2018-11-15T10:22:00Z"/>
          <w:rFonts w:eastAsiaTheme="minorEastAsia" w:cstheme="minorBidi"/>
          <w:b w:val="0"/>
          <w:bCs w:val="0"/>
          <w:i w:val="0"/>
          <w:iCs w:val="0"/>
          <w:noProof/>
          <w:lang w:val="en-CA"/>
        </w:rPr>
      </w:pPr>
      <w:del w:id="254" w:author="Amrit" w:date="2018-11-15T10:22:00Z">
        <w:r w:rsidRPr="00A910E8" w:rsidDel="00A910E8">
          <w:rPr>
            <w:rStyle w:val="Hyperlink"/>
            <w:noProof/>
          </w:rPr>
          <w:delText>Supplementary Figure S12. Variable importance plots for the breast cancer multi-omics biomarker panel.</w:delText>
        </w:r>
        <w:r w:rsidDel="00A910E8">
          <w:rPr>
            <w:noProof/>
            <w:webHidden/>
          </w:rPr>
          <w:tab/>
          <w:delText>24</w:delText>
        </w:r>
      </w:del>
    </w:p>
    <w:p w14:paraId="581E03F5" w14:textId="3377F3B8" w:rsidR="00A910E8" w:rsidDel="00A910E8" w:rsidRDefault="00A910E8">
      <w:pPr>
        <w:pStyle w:val="TOC1"/>
        <w:tabs>
          <w:tab w:val="right" w:leader="underscore" w:pos="9350"/>
        </w:tabs>
        <w:rPr>
          <w:del w:id="255" w:author="Amrit" w:date="2018-11-15T10:22:00Z"/>
          <w:rFonts w:eastAsiaTheme="minorEastAsia" w:cstheme="minorBidi"/>
          <w:b w:val="0"/>
          <w:bCs w:val="0"/>
          <w:i w:val="0"/>
          <w:iCs w:val="0"/>
          <w:noProof/>
          <w:lang w:val="en-CA"/>
        </w:rPr>
      </w:pPr>
      <w:del w:id="256" w:author="Amrit" w:date="2018-11-15T10:22:00Z">
        <w:r w:rsidRPr="00A910E8" w:rsidDel="00A910E8">
          <w:rPr>
            <w:rStyle w:val="Hyperlink"/>
            <w:noProof/>
          </w:rPr>
          <w:delText>Supplementary Figure S13. Component plots for individual biomarker panels predictive of PAM50 breast cancer subtypes.</w:delText>
        </w:r>
        <w:r w:rsidDel="00A910E8">
          <w:rPr>
            <w:noProof/>
            <w:webHidden/>
          </w:rPr>
          <w:tab/>
          <w:delText>25</w:delText>
        </w:r>
      </w:del>
    </w:p>
    <w:p w14:paraId="128AB93B" w14:textId="05BE52AB" w:rsidR="00A910E8" w:rsidDel="00A910E8" w:rsidRDefault="00A910E8">
      <w:pPr>
        <w:pStyle w:val="TOC1"/>
        <w:tabs>
          <w:tab w:val="right" w:leader="underscore" w:pos="9350"/>
        </w:tabs>
        <w:rPr>
          <w:del w:id="257" w:author="Amrit" w:date="2018-11-15T10:22:00Z"/>
          <w:rFonts w:eastAsiaTheme="minorEastAsia" w:cstheme="minorBidi"/>
          <w:b w:val="0"/>
          <w:bCs w:val="0"/>
          <w:i w:val="0"/>
          <w:iCs w:val="0"/>
          <w:noProof/>
          <w:lang w:val="en-CA"/>
        </w:rPr>
      </w:pPr>
      <w:del w:id="258" w:author="Amrit" w:date="2018-11-15T10:22:00Z">
        <w:r w:rsidRPr="00A910E8" w:rsidDel="00A910E8">
          <w:rPr>
            <w:rStyle w:val="Hyperlink"/>
            <w:noProof/>
          </w:rPr>
          <w:delText>Supplementary Figure S14. Heatmap of scaled expression of the variables identified in the multi-omics biomarker panels.</w:delText>
        </w:r>
        <w:r w:rsidDel="00A910E8">
          <w:rPr>
            <w:noProof/>
            <w:webHidden/>
          </w:rPr>
          <w:tab/>
          <w:delText>26</w:delText>
        </w:r>
      </w:del>
    </w:p>
    <w:p w14:paraId="6EF0BD22" w14:textId="4A1502A8" w:rsidR="00A910E8" w:rsidDel="00A910E8" w:rsidRDefault="00A910E8">
      <w:pPr>
        <w:pStyle w:val="TOC1"/>
        <w:tabs>
          <w:tab w:val="right" w:leader="underscore" w:pos="9350"/>
        </w:tabs>
        <w:rPr>
          <w:del w:id="259" w:author="Amrit" w:date="2018-11-15T10:22:00Z"/>
          <w:rFonts w:eastAsiaTheme="minorEastAsia" w:cstheme="minorBidi"/>
          <w:b w:val="0"/>
          <w:bCs w:val="0"/>
          <w:i w:val="0"/>
          <w:iCs w:val="0"/>
          <w:noProof/>
          <w:lang w:val="en-CA"/>
        </w:rPr>
      </w:pPr>
      <w:del w:id="260" w:author="Amrit" w:date="2018-11-15T10:22:00Z">
        <w:r w:rsidRPr="00A910E8" w:rsidDel="00A910E8">
          <w:rPr>
            <w:rStyle w:val="Hyperlink"/>
            <w:noProof/>
          </w:rPr>
          <w:delText xml:space="preserve">Supplementary Figure S15. Asthma multi-omics study: decline in lung function after </w:delText>
        </w:r>
        <w:r w:rsidRPr="00F64064" w:rsidDel="00A910E8">
          <w:rPr>
            <w:rStyle w:val="Hyperlink"/>
            <w:noProof/>
            <w:lang w:val="en-CA"/>
          </w:rPr>
          <w:delText>allergen inhalation challenge.</w:delText>
        </w:r>
        <w:r w:rsidDel="00A910E8">
          <w:rPr>
            <w:noProof/>
            <w:webHidden/>
          </w:rPr>
          <w:tab/>
          <w:delText>27</w:delText>
        </w:r>
      </w:del>
    </w:p>
    <w:p w14:paraId="2494C41A" w14:textId="448E8CFE" w:rsidR="00A910E8" w:rsidDel="00A910E8" w:rsidRDefault="00A910E8">
      <w:pPr>
        <w:pStyle w:val="TOC1"/>
        <w:tabs>
          <w:tab w:val="right" w:leader="underscore" w:pos="9350"/>
        </w:tabs>
        <w:rPr>
          <w:del w:id="261" w:author="Amrit" w:date="2018-11-15T10:22:00Z"/>
          <w:rFonts w:eastAsiaTheme="minorEastAsia" w:cstheme="minorBidi"/>
          <w:b w:val="0"/>
          <w:bCs w:val="0"/>
          <w:i w:val="0"/>
          <w:iCs w:val="0"/>
          <w:noProof/>
          <w:lang w:val="en-CA"/>
        </w:rPr>
      </w:pPr>
      <w:del w:id="262" w:author="Amrit" w:date="2018-11-15T10:22:00Z">
        <w:r w:rsidRPr="00A910E8" w:rsidDel="00A910E8">
          <w:rPr>
            <w:rStyle w:val="Hyperlink"/>
            <w:noProof/>
          </w:rPr>
          <w:delText>Supplementary Figure S16. Overlap between biomarker panels identified using DIABLO and multilevel DIABLO.</w:delText>
        </w:r>
        <w:r w:rsidDel="00A910E8">
          <w:rPr>
            <w:noProof/>
            <w:webHidden/>
          </w:rPr>
          <w:tab/>
          <w:delText>28</w:delText>
        </w:r>
      </w:del>
    </w:p>
    <w:p w14:paraId="7A33F1EF" w14:textId="45A47B5D" w:rsidR="00A910E8" w:rsidDel="00A910E8" w:rsidRDefault="00A910E8">
      <w:pPr>
        <w:pStyle w:val="TOC1"/>
        <w:tabs>
          <w:tab w:val="right" w:leader="underscore" w:pos="9350"/>
        </w:tabs>
        <w:rPr>
          <w:del w:id="263" w:author="Amrit" w:date="2018-11-15T10:22:00Z"/>
          <w:rFonts w:eastAsiaTheme="minorEastAsia" w:cstheme="minorBidi"/>
          <w:b w:val="0"/>
          <w:bCs w:val="0"/>
          <w:i w:val="0"/>
          <w:iCs w:val="0"/>
          <w:noProof/>
          <w:lang w:val="en-CA"/>
        </w:rPr>
      </w:pPr>
      <w:del w:id="264" w:author="Amrit" w:date="2018-11-15T10:22:00Z">
        <w:r w:rsidRPr="00A910E8" w:rsidDel="00A910E8">
          <w:rPr>
            <w:rStyle w:val="Hyperlink"/>
            <w:noProof/>
          </w:rPr>
          <w:delText>Supplementary Figure S17. Heatmap depicting the correlation matrix of the variables identified using multilevel DIABLO.</w:delText>
        </w:r>
        <w:r w:rsidDel="00A910E8">
          <w:rPr>
            <w:noProof/>
            <w:webHidden/>
          </w:rPr>
          <w:tab/>
          <w:delText>29</w:delText>
        </w:r>
      </w:del>
    </w:p>
    <w:p w14:paraId="35D54B85" w14:textId="433DB9C3" w:rsidR="00A910E8" w:rsidDel="00A910E8" w:rsidRDefault="00A910E8">
      <w:pPr>
        <w:pStyle w:val="TOC1"/>
        <w:tabs>
          <w:tab w:val="right" w:leader="underscore" w:pos="9350"/>
        </w:tabs>
        <w:rPr>
          <w:del w:id="265" w:author="Amrit" w:date="2018-11-15T10:22:00Z"/>
          <w:rFonts w:eastAsiaTheme="minorEastAsia" w:cstheme="minorBidi"/>
          <w:b w:val="0"/>
          <w:bCs w:val="0"/>
          <w:i w:val="0"/>
          <w:iCs w:val="0"/>
          <w:noProof/>
          <w:lang w:val="en-CA"/>
        </w:rPr>
      </w:pPr>
      <w:del w:id="266" w:author="Amrit" w:date="2018-11-15T10:22:00Z">
        <w:r w:rsidRPr="00A910E8" w:rsidDel="00A910E8">
          <w:rPr>
            <w:rStyle w:val="Hyperlink"/>
            <w:noProof/>
          </w:rPr>
          <w:delText>Supplementary Figure S18. Asthma multi-omics study: volcano plot of genes in the Asthma KEGG pathway.</w:delText>
        </w:r>
        <w:r w:rsidDel="00A910E8">
          <w:rPr>
            <w:noProof/>
            <w:webHidden/>
          </w:rPr>
          <w:tab/>
          <w:delText>30</w:delText>
        </w:r>
      </w:del>
    </w:p>
    <w:p w14:paraId="52BF0428" w14:textId="219F05CA" w:rsidR="00A910E8" w:rsidDel="00A910E8" w:rsidRDefault="00A910E8">
      <w:pPr>
        <w:pStyle w:val="TOC1"/>
        <w:tabs>
          <w:tab w:val="right" w:leader="underscore" w:pos="9350"/>
        </w:tabs>
        <w:rPr>
          <w:del w:id="267" w:author="Amrit" w:date="2018-11-15T10:22:00Z"/>
          <w:rFonts w:eastAsiaTheme="minorEastAsia" w:cstheme="minorBidi"/>
          <w:b w:val="0"/>
          <w:bCs w:val="0"/>
          <w:i w:val="0"/>
          <w:iCs w:val="0"/>
          <w:noProof/>
          <w:lang w:val="en-CA"/>
        </w:rPr>
      </w:pPr>
      <w:del w:id="268" w:author="Amrit" w:date="2018-11-15T10:22:00Z">
        <w:r w:rsidRPr="00A910E8" w:rsidDel="00A910E8">
          <w:rPr>
            <w:rStyle w:val="Hyperlink"/>
            <w:noProof/>
          </w:rPr>
          <w:delText>Supplementary Figure S19. Circos plot depicting the strongest correlation biomarkers in the multi-omics biomarker panel.</w:delText>
        </w:r>
        <w:r w:rsidDel="00A910E8">
          <w:rPr>
            <w:noProof/>
            <w:webHidden/>
          </w:rPr>
          <w:tab/>
          <w:delText>32</w:delText>
        </w:r>
      </w:del>
    </w:p>
    <w:p w14:paraId="4DA82211" w14:textId="4C5D2046" w:rsidR="00A910E8" w:rsidDel="00A910E8" w:rsidRDefault="00A910E8">
      <w:pPr>
        <w:pStyle w:val="TOC1"/>
        <w:tabs>
          <w:tab w:val="right" w:leader="underscore" w:pos="9350"/>
        </w:tabs>
        <w:rPr>
          <w:del w:id="269" w:author="Amrit" w:date="2018-11-15T10:21:00Z"/>
          <w:rFonts w:eastAsiaTheme="minorEastAsia" w:cstheme="minorBidi"/>
          <w:b w:val="0"/>
          <w:bCs w:val="0"/>
          <w:i w:val="0"/>
          <w:iCs w:val="0"/>
          <w:noProof/>
          <w:lang w:val="en-CA"/>
        </w:rPr>
      </w:pPr>
      <w:del w:id="270" w:author="Amrit" w:date="2018-11-15T10:21:00Z">
        <w:r w:rsidRPr="00A910E8" w:rsidDel="00A910E8">
          <w:rPr>
            <w:rStyle w:val="Hyperlink"/>
            <w:noProof/>
            <w:lang w:val="en-CA"/>
          </w:rPr>
          <w:delText xml:space="preserve">Section S1: </w:delText>
        </w:r>
        <w:r w:rsidRPr="00A910E8" w:rsidDel="00A910E8">
          <w:rPr>
            <w:rStyle w:val="Hyperlink"/>
            <w:noProof/>
          </w:rPr>
          <w:delText>Simulated datasets</w:delText>
        </w:r>
        <w:r w:rsidDel="00A910E8">
          <w:rPr>
            <w:noProof/>
            <w:webHidden/>
          </w:rPr>
          <w:tab/>
          <w:delText>4</w:delText>
        </w:r>
      </w:del>
    </w:p>
    <w:p w14:paraId="462FC76F" w14:textId="45D79AF8" w:rsidR="00A910E8" w:rsidDel="00A910E8" w:rsidRDefault="00A910E8">
      <w:pPr>
        <w:pStyle w:val="TOC2"/>
        <w:tabs>
          <w:tab w:val="right" w:leader="underscore" w:pos="9350"/>
        </w:tabs>
        <w:rPr>
          <w:del w:id="271" w:author="Amrit" w:date="2018-11-15T10:21:00Z"/>
          <w:rFonts w:eastAsiaTheme="minorEastAsia" w:cstheme="minorBidi"/>
          <w:b w:val="0"/>
          <w:bCs w:val="0"/>
          <w:noProof/>
          <w:sz w:val="24"/>
          <w:szCs w:val="24"/>
          <w:lang w:val="en-CA"/>
        </w:rPr>
      </w:pPr>
      <w:del w:id="272" w:author="Amrit" w:date="2018-11-15T10:21:00Z">
        <w:r w:rsidRPr="00A910E8" w:rsidDel="00A910E8">
          <w:rPr>
            <w:rStyle w:val="Hyperlink"/>
            <w:rFonts w:ascii="Times New Roman" w:hAnsi="Times New Roman" w:cs="Times New Roman"/>
            <w:noProof/>
            <w:lang w:val="en-CA"/>
          </w:rPr>
          <w:delText>Simulated datasets</w:delText>
        </w:r>
        <w:r w:rsidDel="00A910E8">
          <w:rPr>
            <w:noProof/>
            <w:webHidden/>
          </w:rPr>
          <w:tab/>
          <w:delText>4</w:delText>
        </w:r>
      </w:del>
    </w:p>
    <w:p w14:paraId="3202BE53" w14:textId="26F61154" w:rsidR="00A910E8" w:rsidDel="00A910E8" w:rsidRDefault="00A910E8">
      <w:pPr>
        <w:pStyle w:val="TOC3"/>
        <w:tabs>
          <w:tab w:val="right" w:leader="underscore" w:pos="9350"/>
        </w:tabs>
        <w:rPr>
          <w:del w:id="273" w:author="Amrit" w:date="2018-11-15T10:21:00Z"/>
          <w:rFonts w:eastAsiaTheme="minorEastAsia" w:cstheme="minorBidi"/>
          <w:noProof/>
          <w:sz w:val="24"/>
          <w:szCs w:val="24"/>
          <w:lang w:val="en-CA"/>
        </w:rPr>
      </w:pPr>
      <w:del w:id="274" w:author="Amrit" w:date="2018-11-15T10:21:00Z">
        <w:r w:rsidRPr="00A910E8" w:rsidDel="00A910E8">
          <w:rPr>
            <w:rStyle w:val="Hyperlink"/>
            <w:rFonts w:ascii="Times New Roman" w:hAnsi="Times New Roman" w:cs="Times New Roman"/>
            <w:noProof/>
            <w:lang w:val="en-CA"/>
          </w:rPr>
          <w:delText>Simulation analysis</w:delText>
        </w:r>
        <w:r w:rsidDel="00A910E8">
          <w:rPr>
            <w:noProof/>
            <w:webHidden/>
          </w:rPr>
          <w:tab/>
          <w:delText>4</w:delText>
        </w:r>
      </w:del>
    </w:p>
    <w:p w14:paraId="2E4C3731" w14:textId="16377EB1" w:rsidR="00A910E8" w:rsidDel="00A910E8" w:rsidRDefault="00A910E8">
      <w:pPr>
        <w:pStyle w:val="TOC1"/>
        <w:tabs>
          <w:tab w:val="right" w:leader="underscore" w:pos="9350"/>
        </w:tabs>
        <w:rPr>
          <w:del w:id="275" w:author="Amrit" w:date="2018-11-15T10:21:00Z"/>
          <w:rFonts w:eastAsiaTheme="minorEastAsia" w:cstheme="minorBidi"/>
          <w:b w:val="0"/>
          <w:bCs w:val="0"/>
          <w:i w:val="0"/>
          <w:iCs w:val="0"/>
          <w:noProof/>
          <w:lang w:val="en-CA"/>
        </w:rPr>
      </w:pPr>
      <w:del w:id="276" w:author="Amrit" w:date="2018-11-15T10:21:00Z">
        <w:r w:rsidRPr="00A910E8" w:rsidDel="00A910E8">
          <w:rPr>
            <w:rStyle w:val="Hyperlink"/>
            <w:noProof/>
            <w:lang w:val="en-CA"/>
          </w:rPr>
          <w:delText xml:space="preserve">Section S2: </w:delText>
        </w:r>
        <w:r w:rsidRPr="00A910E8" w:rsidDel="00A910E8">
          <w:rPr>
            <w:rStyle w:val="Hyperlink"/>
            <w:noProof/>
          </w:rPr>
          <w:delText>Real world datasets.</w:delText>
        </w:r>
        <w:r w:rsidDel="00A910E8">
          <w:rPr>
            <w:noProof/>
            <w:webHidden/>
          </w:rPr>
          <w:tab/>
          <w:delText>5</w:delText>
        </w:r>
      </w:del>
    </w:p>
    <w:p w14:paraId="3CEE1FC1" w14:textId="5074EE64" w:rsidR="00A910E8" w:rsidDel="00A910E8" w:rsidRDefault="00A910E8">
      <w:pPr>
        <w:pStyle w:val="TOC3"/>
        <w:tabs>
          <w:tab w:val="right" w:leader="underscore" w:pos="9350"/>
        </w:tabs>
        <w:rPr>
          <w:del w:id="277" w:author="Amrit" w:date="2018-11-15T10:21:00Z"/>
          <w:rFonts w:eastAsiaTheme="minorEastAsia" w:cstheme="minorBidi"/>
          <w:noProof/>
          <w:sz w:val="24"/>
          <w:szCs w:val="24"/>
          <w:lang w:val="en-CA"/>
        </w:rPr>
      </w:pPr>
      <w:del w:id="278" w:author="Amrit" w:date="2018-11-15T10:21:00Z">
        <w:r w:rsidRPr="00A910E8" w:rsidDel="00A910E8">
          <w:rPr>
            <w:rStyle w:val="Hyperlink"/>
            <w:rFonts w:ascii="Times New Roman" w:hAnsi="Times New Roman" w:cs="Times New Roman"/>
            <w:noProof/>
            <w:lang w:val="en-CA"/>
          </w:rPr>
          <w:delText>Benchmarking cancer datasets</w:delText>
        </w:r>
        <w:r w:rsidDel="00A910E8">
          <w:rPr>
            <w:noProof/>
            <w:webHidden/>
          </w:rPr>
          <w:tab/>
          <w:delText>5</w:delText>
        </w:r>
      </w:del>
    </w:p>
    <w:p w14:paraId="1644F77F" w14:textId="7CA7D0F6" w:rsidR="00A910E8" w:rsidDel="00A910E8" w:rsidRDefault="00A910E8">
      <w:pPr>
        <w:pStyle w:val="TOC3"/>
        <w:tabs>
          <w:tab w:val="right" w:leader="underscore" w:pos="9350"/>
        </w:tabs>
        <w:rPr>
          <w:del w:id="279" w:author="Amrit" w:date="2018-11-15T10:21:00Z"/>
          <w:rFonts w:eastAsiaTheme="minorEastAsia" w:cstheme="minorBidi"/>
          <w:noProof/>
          <w:sz w:val="24"/>
          <w:szCs w:val="24"/>
          <w:lang w:val="en-CA"/>
        </w:rPr>
      </w:pPr>
      <w:del w:id="280" w:author="Amrit" w:date="2018-11-15T10:21:00Z">
        <w:r w:rsidRPr="00A910E8" w:rsidDel="00A910E8">
          <w:rPr>
            <w:rStyle w:val="Hyperlink"/>
            <w:rFonts w:ascii="Times New Roman" w:hAnsi="Times New Roman" w:cs="Times New Roman"/>
            <w:noProof/>
            <w:lang w:val="en-CA"/>
          </w:rPr>
          <w:delText>Breast cancer multi-omics study</w:delText>
        </w:r>
        <w:r w:rsidDel="00A910E8">
          <w:rPr>
            <w:noProof/>
            <w:webHidden/>
          </w:rPr>
          <w:tab/>
          <w:delText>5</w:delText>
        </w:r>
      </w:del>
    </w:p>
    <w:p w14:paraId="6ED78871" w14:textId="68C1CC49" w:rsidR="00A910E8" w:rsidDel="00A910E8" w:rsidRDefault="00A910E8">
      <w:pPr>
        <w:pStyle w:val="TOC3"/>
        <w:tabs>
          <w:tab w:val="right" w:leader="underscore" w:pos="9350"/>
        </w:tabs>
        <w:rPr>
          <w:del w:id="281" w:author="Amrit" w:date="2018-11-15T10:21:00Z"/>
          <w:rFonts w:eastAsiaTheme="minorEastAsia" w:cstheme="minorBidi"/>
          <w:noProof/>
          <w:sz w:val="24"/>
          <w:szCs w:val="24"/>
          <w:lang w:val="en-CA"/>
        </w:rPr>
      </w:pPr>
      <w:del w:id="282" w:author="Amrit" w:date="2018-11-15T10:21:00Z">
        <w:r w:rsidRPr="00A910E8" w:rsidDel="00A910E8">
          <w:rPr>
            <w:rStyle w:val="Hyperlink"/>
            <w:rFonts w:ascii="Times New Roman" w:hAnsi="Times New Roman" w:cs="Times New Roman"/>
            <w:noProof/>
            <w:lang w:val="en-CA"/>
          </w:rPr>
          <w:delText>Asthma multi-omics study</w:delText>
        </w:r>
        <w:r w:rsidDel="00A910E8">
          <w:rPr>
            <w:noProof/>
            <w:webHidden/>
          </w:rPr>
          <w:tab/>
          <w:delText>6</w:delText>
        </w:r>
      </w:del>
    </w:p>
    <w:p w14:paraId="5D9A57ED" w14:textId="6AB84BEC" w:rsidR="00A910E8" w:rsidDel="00A910E8" w:rsidRDefault="00A910E8">
      <w:pPr>
        <w:pStyle w:val="TOC1"/>
        <w:tabs>
          <w:tab w:val="right" w:leader="underscore" w:pos="9350"/>
        </w:tabs>
        <w:rPr>
          <w:del w:id="283" w:author="Amrit" w:date="2018-11-15T10:21:00Z"/>
          <w:rFonts w:eastAsiaTheme="minorEastAsia" w:cstheme="minorBidi"/>
          <w:b w:val="0"/>
          <w:bCs w:val="0"/>
          <w:i w:val="0"/>
          <w:iCs w:val="0"/>
          <w:noProof/>
          <w:lang w:val="en-CA"/>
        </w:rPr>
      </w:pPr>
      <w:del w:id="284" w:author="Amrit" w:date="2018-11-15T10:21:00Z">
        <w:r w:rsidRPr="00A910E8" w:rsidDel="00A910E8">
          <w:rPr>
            <w:rStyle w:val="Hyperlink"/>
            <w:noProof/>
          </w:rPr>
          <w:delText>Section S3: Description of methods used for the benchmarking experiments.</w:delText>
        </w:r>
        <w:r w:rsidDel="00A910E8">
          <w:rPr>
            <w:noProof/>
            <w:webHidden/>
          </w:rPr>
          <w:tab/>
          <w:delText>6</w:delText>
        </w:r>
      </w:del>
    </w:p>
    <w:p w14:paraId="052C0920" w14:textId="332D7583" w:rsidR="00A910E8" w:rsidDel="00A910E8" w:rsidRDefault="00A910E8">
      <w:pPr>
        <w:pStyle w:val="TOC2"/>
        <w:tabs>
          <w:tab w:val="right" w:leader="underscore" w:pos="9350"/>
        </w:tabs>
        <w:rPr>
          <w:del w:id="285" w:author="Amrit" w:date="2018-11-15T10:21:00Z"/>
          <w:rFonts w:eastAsiaTheme="minorEastAsia" w:cstheme="minorBidi"/>
          <w:b w:val="0"/>
          <w:bCs w:val="0"/>
          <w:noProof/>
          <w:sz w:val="24"/>
          <w:szCs w:val="24"/>
          <w:lang w:val="en-CA"/>
        </w:rPr>
      </w:pPr>
      <w:del w:id="286" w:author="Amrit" w:date="2018-11-15T10:21:00Z">
        <w:r w:rsidRPr="00A910E8" w:rsidDel="00A910E8">
          <w:rPr>
            <w:rStyle w:val="Hyperlink"/>
            <w:rFonts w:ascii="Times New Roman" w:hAnsi="Times New Roman" w:cs="Times New Roman"/>
            <w:noProof/>
            <w:lang w:val="en-CA"/>
          </w:rPr>
          <w:delText>Description of methods used for the benchmarking experiments</w:delText>
        </w:r>
        <w:r w:rsidDel="00A910E8">
          <w:rPr>
            <w:noProof/>
            <w:webHidden/>
          </w:rPr>
          <w:tab/>
          <w:delText>6</w:delText>
        </w:r>
      </w:del>
    </w:p>
    <w:p w14:paraId="0566C4EE" w14:textId="1E0492F6" w:rsidR="00A910E8" w:rsidDel="00A910E8" w:rsidRDefault="00A910E8">
      <w:pPr>
        <w:pStyle w:val="TOC1"/>
        <w:tabs>
          <w:tab w:val="right" w:leader="underscore" w:pos="9350"/>
        </w:tabs>
        <w:rPr>
          <w:del w:id="287" w:author="Amrit" w:date="2018-11-15T10:21:00Z"/>
          <w:rFonts w:eastAsiaTheme="minorEastAsia" w:cstheme="minorBidi"/>
          <w:b w:val="0"/>
          <w:bCs w:val="0"/>
          <w:i w:val="0"/>
          <w:iCs w:val="0"/>
          <w:noProof/>
          <w:lang w:val="en-CA"/>
        </w:rPr>
      </w:pPr>
      <w:del w:id="288" w:author="Amrit" w:date="2018-11-15T10:21:00Z">
        <w:r w:rsidRPr="00A910E8" w:rsidDel="00A910E8">
          <w:rPr>
            <w:rStyle w:val="Hyperlink"/>
            <w:noProof/>
            <w:lang w:val="en-CA"/>
          </w:rPr>
          <w:delText>Section S4: Gene-set enrichment analyses</w:delText>
        </w:r>
        <w:r w:rsidDel="00A910E8">
          <w:rPr>
            <w:noProof/>
            <w:webHidden/>
          </w:rPr>
          <w:tab/>
          <w:delText>9</w:delText>
        </w:r>
      </w:del>
    </w:p>
    <w:p w14:paraId="529D89B2" w14:textId="6E837670" w:rsidR="00A910E8" w:rsidDel="00A910E8" w:rsidRDefault="00A910E8">
      <w:pPr>
        <w:pStyle w:val="TOC1"/>
        <w:tabs>
          <w:tab w:val="right" w:leader="underscore" w:pos="9350"/>
        </w:tabs>
        <w:rPr>
          <w:del w:id="289" w:author="Amrit" w:date="2018-11-15T10:21:00Z"/>
          <w:rFonts w:eastAsiaTheme="minorEastAsia" w:cstheme="minorBidi"/>
          <w:b w:val="0"/>
          <w:bCs w:val="0"/>
          <w:i w:val="0"/>
          <w:iCs w:val="0"/>
          <w:noProof/>
          <w:lang w:val="en-CA"/>
        </w:rPr>
      </w:pPr>
      <w:del w:id="290" w:author="Amrit" w:date="2018-11-15T10:21:00Z">
        <w:r w:rsidRPr="00A910E8" w:rsidDel="00A910E8">
          <w:rPr>
            <w:rStyle w:val="Hyperlink"/>
            <w:noProof/>
            <w:highlight w:val="yellow"/>
          </w:rPr>
          <w:delText>Section 5: Classification comparison between DIABLO, Concatenation and Ensemble-based sPLSDA and Elastic net classifiers.</w:delText>
        </w:r>
        <w:r w:rsidDel="00A910E8">
          <w:rPr>
            <w:noProof/>
            <w:webHidden/>
          </w:rPr>
          <w:tab/>
          <w:delText>10</w:delText>
        </w:r>
      </w:del>
    </w:p>
    <w:p w14:paraId="00B84417" w14:textId="216C6705" w:rsidR="00A910E8" w:rsidDel="00A910E8" w:rsidRDefault="00A910E8">
      <w:pPr>
        <w:pStyle w:val="TOC1"/>
        <w:tabs>
          <w:tab w:val="right" w:leader="underscore" w:pos="9350"/>
        </w:tabs>
        <w:rPr>
          <w:del w:id="291" w:author="Amrit" w:date="2018-11-15T10:21:00Z"/>
          <w:rFonts w:eastAsiaTheme="minorEastAsia" w:cstheme="minorBidi"/>
          <w:b w:val="0"/>
          <w:bCs w:val="0"/>
          <w:i w:val="0"/>
          <w:iCs w:val="0"/>
          <w:noProof/>
          <w:lang w:val="en-CA"/>
        </w:rPr>
      </w:pPr>
      <w:del w:id="292" w:author="Amrit" w:date="2018-11-15T10:21:00Z">
        <w:r w:rsidRPr="00A910E8" w:rsidDel="00A910E8">
          <w:rPr>
            <w:rStyle w:val="Hyperlink"/>
            <w:noProof/>
          </w:rPr>
          <w:delText>Section 6: Modular analysis</w:delText>
        </w:r>
        <w:r w:rsidDel="00A910E8">
          <w:rPr>
            <w:noProof/>
            <w:webHidden/>
          </w:rPr>
          <w:tab/>
          <w:delText>10</w:delText>
        </w:r>
      </w:del>
    </w:p>
    <w:p w14:paraId="3818D257" w14:textId="6CB96A50" w:rsidR="00A910E8" w:rsidDel="00A910E8" w:rsidRDefault="00A910E8">
      <w:pPr>
        <w:pStyle w:val="TOC1"/>
        <w:tabs>
          <w:tab w:val="right" w:leader="underscore" w:pos="9350"/>
        </w:tabs>
        <w:rPr>
          <w:del w:id="293" w:author="Amrit" w:date="2018-11-15T10:21:00Z"/>
          <w:rFonts w:eastAsiaTheme="minorEastAsia" w:cstheme="minorBidi"/>
          <w:b w:val="0"/>
          <w:bCs w:val="0"/>
          <w:i w:val="0"/>
          <w:iCs w:val="0"/>
          <w:noProof/>
          <w:lang w:val="en-CA"/>
        </w:rPr>
      </w:pPr>
      <w:del w:id="294" w:author="Amrit" w:date="2018-11-15T10:21:00Z">
        <w:r w:rsidRPr="00A910E8" w:rsidDel="00A910E8">
          <w:rPr>
            <w:rStyle w:val="Hyperlink"/>
            <w:noProof/>
          </w:rPr>
          <w:delText>Section 7: Multilevel transformation</w:delText>
        </w:r>
        <w:r w:rsidDel="00A910E8">
          <w:rPr>
            <w:noProof/>
            <w:webHidden/>
          </w:rPr>
          <w:tab/>
          <w:delText>10</w:delText>
        </w:r>
      </w:del>
    </w:p>
    <w:p w14:paraId="2B4A1EFC" w14:textId="0D3C1918" w:rsidR="00A910E8" w:rsidDel="00A910E8" w:rsidRDefault="00A910E8">
      <w:pPr>
        <w:pStyle w:val="TOC1"/>
        <w:tabs>
          <w:tab w:val="right" w:leader="underscore" w:pos="9350"/>
        </w:tabs>
        <w:rPr>
          <w:del w:id="295" w:author="Amrit" w:date="2018-11-15T10:21:00Z"/>
          <w:rFonts w:eastAsiaTheme="minorEastAsia" w:cstheme="minorBidi"/>
          <w:b w:val="0"/>
          <w:bCs w:val="0"/>
          <w:i w:val="0"/>
          <w:iCs w:val="0"/>
          <w:noProof/>
          <w:lang w:val="en-CA"/>
        </w:rPr>
      </w:pPr>
      <w:del w:id="296" w:author="Amrit" w:date="2018-11-15T10:21:00Z">
        <w:r w:rsidRPr="00A910E8" w:rsidDel="00A910E8">
          <w:rPr>
            <w:rStyle w:val="Hyperlink"/>
            <w:noProof/>
          </w:rPr>
          <w:delText>Supplementary Figure S1. Overview of approaches used for the integration of multiple high dimensional omics datasets using either unsupervised or supervised analyses.</w:delText>
        </w:r>
        <w:r w:rsidDel="00A910E8">
          <w:rPr>
            <w:noProof/>
            <w:webHidden/>
          </w:rPr>
          <w:tab/>
          <w:delText>11</w:delText>
        </w:r>
      </w:del>
    </w:p>
    <w:p w14:paraId="55938482" w14:textId="10AEDE53" w:rsidR="00A910E8" w:rsidDel="00A910E8" w:rsidRDefault="00A910E8">
      <w:pPr>
        <w:pStyle w:val="TOC1"/>
        <w:tabs>
          <w:tab w:val="right" w:leader="underscore" w:pos="9350"/>
        </w:tabs>
        <w:rPr>
          <w:del w:id="297" w:author="Amrit" w:date="2018-11-15T10:21:00Z"/>
          <w:rFonts w:eastAsiaTheme="minorEastAsia" w:cstheme="minorBidi"/>
          <w:b w:val="0"/>
          <w:bCs w:val="0"/>
          <w:i w:val="0"/>
          <w:iCs w:val="0"/>
          <w:noProof/>
          <w:lang w:val="en-CA"/>
        </w:rPr>
      </w:pPr>
      <w:del w:id="298" w:author="Amrit" w:date="2018-11-15T10:21:00Z">
        <w:r w:rsidRPr="00A910E8" w:rsidDel="00A910E8">
          <w:rPr>
            <w:rStyle w:val="Hyperlink"/>
            <w:noProof/>
          </w:rPr>
          <w:delText xml:space="preserve">Supplementary Figure S2. </w:delText>
        </w:r>
        <w:r w:rsidRPr="00A910E8" w:rsidDel="00A910E8">
          <w:rPr>
            <w:rStyle w:val="Hyperlink"/>
            <w:noProof/>
            <w:lang w:val="en-CA"/>
          </w:rPr>
          <w:delText xml:space="preserve">Integrative prediction frameworks including multi-step approaches (concatenation, ensemble) and DIABLO to identify </w:delText>
        </w:r>
        <w:r w:rsidRPr="00A910E8" w:rsidDel="00A910E8">
          <w:rPr>
            <w:rStyle w:val="Hyperlink"/>
            <w:noProof/>
          </w:rPr>
          <w:delText>multi-omics molecular signatures.</w:delText>
        </w:r>
        <w:r w:rsidDel="00A910E8">
          <w:rPr>
            <w:noProof/>
            <w:webHidden/>
          </w:rPr>
          <w:tab/>
          <w:delText>12</w:delText>
        </w:r>
      </w:del>
    </w:p>
    <w:p w14:paraId="174F5CB3" w14:textId="4E9D4700" w:rsidR="00A910E8" w:rsidDel="00A910E8" w:rsidRDefault="00A910E8">
      <w:pPr>
        <w:pStyle w:val="TOC1"/>
        <w:tabs>
          <w:tab w:val="right" w:leader="underscore" w:pos="9350"/>
        </w:tabs>
        <w:rPr>
          <w:del w:id="299" w:author="Amrit" w:date="2018-11-15T10:21:00Z"/>
          <w:rFonts w:eastAsiaTheme="minorEastAsia" w:cstheme="minorBidi"/>
          <w:b w:val="0"/>
          <w:bCs w:val="0"/>
          <w:i w:val="0"/>
          <w:iCs w:val="0"/>
          <w:noProof/>
          <w:lang w:val="en-CA"/>
        </w:rPr>
      </w:pPr>
      <w:del w:id="300" w:author="Amrit" w:date="2018-11-15T10:21:00Z">
        <w:r w:rsidRPr="00A910E8" w:rsidDel="00A910E8">
          <w:rPr>
            <w:rStyle w:val="Hyperlink"/>
            <w:noProof/>
          </w:rPr>
          <w:delText xml:space="preserve">Supplementary Figure S3. </w:delText>
        </w:r>
        <w:r w:rsidRPr="00A910E8" w:rsidDel="00A910E8">
          <w:rPr>
            <w:rStyle w:val="Hyperlink"/>
            <w:noProof/>
            <w:lang w:val="en-CA"/>
          </w:rPr>
          <w:delText>Trade-off between correlation and discrimination.</w:delText>
        </w:r>
        <w:r w:rsidDel="00A910E8">
          <w:rPr>
            <w:noProof/>
            <w:webHidden/>
          </w:rPr>
          <w:tab/>
          <w:delText>13</w:delText>
        </w:r>
      </w:del>
    </w:p>
    <w:p w14:paraId="5AA400F7" w14:textId="44AB4E2C" w:rsidR="00A910E8" w:rsidDel="00A910E8" w:rsidRDefault="00A910E8">
      <w:pPr>
        <w:pStyle w:val="TOC1"/>
        <w:tabs>
          <w:tab w:val="right" w:leader="underscore" w:pos="9350"/>
        </w:tabs>
        <w:rPr>
          <w:del w:id="301" w:author="Amrit" w:date="2018-11-15T10:21:00Z"/>
          <w:rFonts w:eastAsiaTheme="minorEastAsia" w:cstheme="minorBidi"/>
          <w:b w:val="0"/>
          <w:bCs w:val="0"/>
          <w:i w:val="0"/>
          <w:iCs w:val="0"/>
          <w:noProof/>
          <w:lang w:val="en-CA"/>
        </w:rPr>
      </w:pPr>
      <w:bookmarkStart w:id="302" w:name="_Toc530040587"/>
      <w:del w:id="303" w:author="Amrit" w:date="2018-11-15T10:21:00Z">
        <w:r w:rsidRPr="00A910E8" w:rsidDel="00A910E8">
          <w:rPr>
            <w:rStyle w:val="Hyperlink"/>
            <w:noProof/>
          </w:rPr>
          <w:drawing>
            <wp:inline distT="0" distB="0" distL="0" distR="0" wp14:anchorId="67D59907" wp14:editId="085C8B32">
              <wp:extent cx="59436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dney_overlap-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bookmarkEnd w:id="302"/>
        <w:r w:rsidDel="00A910E8">
          <w:rPr>
            <w:noProof/>
            <w:webHidden/>
          </w:rPr>
          <w:tab/>
          <w:delText>15</w:delText>
        </w:r>
      </w:del>
    </w:p>
    <w:p w14:paraId="60C5D793" w14:textId="41334B91" w:rsidR="00A910E8" w:rsidDel="00A910E8" w:rsidRDefault="00A910E8">
      <w:pPr>
        <w:pStyle w:val="TOC1"/>
        <w:tabs>
          <w:tab w:val="right" w:leader="underscore" w:pos="9350"/>
        </w:tabs>
        <w:rPr>
          <w:del w:id="304" w:author="Amrit" w:date="2018-11-15T10:21:00Z"/>
          <w:rFonts w:eastAsiaTheme="minorEastAsia" w:cstheme="minorBidi"/>
          <w:b w:val="0"/>
          <w:bCs w:val="0"/>
          <w:i w:val="0"/>
          <w:iCs w:val="0"/>
          <w:noProof/>
          <w:lang w:val="en-CA"/>
        </w:rPr>
      </w:pPr>
      <w:del w:id="305" w:author="Amrit" w:date="2018-11-15T10:21:00Z">
        <w:r w:rsidRPr="00A910E8" w:rsidDel="00A910E8">
          <w:rPr>
            <w:rStyle w:val="Hyperlink"/>
            <w:noProof/>
          </w:rPr>
          <w:delText xml:space="preserve">Supplementary Figure S4. </w:delText>
        </w:r>
        <w:r w:rsidRPr="00A910E8" w:rsidDel="00A910E8">
          <w:rPr>
            <w:rStyle w:val="Hyperlink"/>
            <w:noProof/>
            <w:lang w:val="en-CA"/>
          </w:rPr>
          <w:delText>Benchmark analyses: overlap between multi-omics biomarker panels.</w:delText>
        </w:r>
        <w:r w:rsidDel="00A910E8">
          <w:rPr>
            <w:noProof/>
            <w:webHidden/>
          </w:rPr>
          <w:tab/>
          <w:delText>15</w:delText>
        </w:r>
      </w:del>
    </w:p>
    <w:p w14:paraId="20EC060F" w14:textId="3902DC98" w:rsidR="00A910E8" w:rsidDel="00A910E8" w:rsidRDefault="00A910E8">
      <w:pPr>
        <w:pStyle w:val="TOC1"/>
        <w:tabs>
          <w:tab w:val="right" w:leader="underscore" w:pos="9350"/>
        </w:tabs>
        <w:rPr>
          <w:del w:id="306" w:author="Amrit" w:date="2018-11-15T10:21:00Z"/>
          <w:rFonts w:eastAsiaTheme="minorEastAsia" w:cstheme="minorBidi"/>
          <w:b w:val="0"/>
          <w:bCs w:val="0"/>
          <w:i w:val="0"/>
          <w:iCs w:val="0"/>
          <w:noProof/>
          <w:lang w:val="en-CA"/>
        </w:rPr>
      </w:pPr>
      <w:del w:id="307" w:author="Amrit" w:date="2018-11-15T10:21:00Z">
        <w:r w:rsidRPr="00A910E8" w:rsidDel="00A910E8">
          <w:rPr>
            <w:rStyle w:val="Hyperlink"/>
            <w:noProof/>
          </w:rPr>
          <w:delText xml:space="preserve">Supplementary Figure S5. </w:delText>
        </w:r>
        <w:r w:rsidRPr="00A910E8" w:rsidDel="00A910E8">
          <w:rPr>
            <w:rStyle w:val="Hyperlink"/>
            <w:noProof/>
            <w:lang w:val="en-CA"/>
          </w:rPr>
          <w:delText>Benchmark analyses: Number of correlated variables at various correlation cut-offs.</w:delText>
        </w:r>
        <w:r w:rsidDel="00A910E8">
          <w:rPr>
            <w:noProof/>
            <w:webHidden/>
          </w:rPr>
          <w:tab/>
          <w:delText>16</w:delText>
        </w:r>
      </w:del>
    </w:p>
    <w:p w14:paraId="19B13742" w14:textId="417815C9" w:rsidR="00A910E8" w:rsidDel="00A910E8" w:rsidRDefault="00A910E8">
      <w:pPr>
        <w:pStyle w:val="TOC1"/>
        <w:tabs>
          <w:tab w:val="right" w:leader="underscore" w:pos="9350"/>
        </w:tabs>
        <w:rPr>
          <w:del w:id="308" w:author="Amrit" w:date="2018-11-15T10:21:00Z"/>
          <w:rFonts w:eastAsiaTheme="minorEastAsia" w:cstheme="minorBidi"/>
          <w:b w:val="0"/>
          <w:bCs w:val="0"/>
          <w:i w:val="0"/>
          <w:iCs w:val="0"/>
          <w:noProof/>
          <w:lang w:val="en-CA"/>
        </w:rPr>
      </w:pPr>
      <w:del w:id="309" w:author="Amrit" w:date="2018-11-15T10:21:00Z">
        <w:r w:rsidRPr="00A910E8" w:rsidDel="00A910E8">
          <w:rPr>
            <w:rStyle w:val="Hyperlink"/>
            <w:noProof/>
          </w:rPr>
          <w:delText xml:space="preserve">Supplementary Figure S6. </w:delText>
        </w:r>
        <w:r w:rsidRPr="00A910E8" w:rsidDel="00A910E8">
          <w:rPr>
            <w:rStyle w:val="Hyperlink"/>
            <w:noProof/>
            <w:lang w:val="en-CA"/>
          </w:rPr>
          <w:delText>Benchmark analyses: network properties of multi-omics signatures.</w:delText>
        </w:r>
        <w:r w:rsidDel="00A910E8">
          <w:rPr>
            <w:noProof/>
            <w:webHidden/>
          </w:rPr>
          <w:tab/>
          <w:delText>17</w:delText>
        </w:r>
      </w:del>
    </w:p>
    <w:p w14:paraId="3EA18F3B" w14:textId="02443CD3" w:rsidR="00A910E8" w:rsidDel="00A910E8" w:rsidRDefault="00A910E8">
      <w:pPr>
        <w:pStyle w:val="TOC1"/>
        <w:tabs>
          <w:tab w:val="right" w:leader="underscore" w:pos="9350"/>
        </w:tabs>
        <w:rPr>
          <w:del w:id="310" w:author="Amrit" w:date="2018-11-15T10:21:00Z"/>
          <w:rFonts w:eastAsiaTheme="minorEastAsia" w:cstheme="minorBidi"/>
          <w:b w:val="0"/>
          <w:bCs w:val="0"/>
          <w:i w:val="0"/>
          <w:iCs w:val="0"/>
          <w:noProof/>
          <w:lang w:val="en-CA"/>
        </w:rPr>
      </w:pPr>
      <w:del w:id="311" w:author="Amrit" w:date="2018-11-15T10:21:00Z">
        <w:r w:rsidRPr="00A910E8" w:rsidDel="00A910E8">
          <w:rPr>
            <w:rStyle w:val="Hyperlink"/>
            <w:noProof/>
          </w:rPr>
          <w:delText xml:space="preserve">Supplementary Figure S7. </w:delText>
        </w:r>
        <w:r w:rsidRPr="00A910E8" w:rsidDel="00A910E8">
          <w:rPr>
            <w:rStyle w:val="Hyperlink"/>
            <w:noProof/>
            <w:lang w:val="en-CA"/>
          </w:rPr>
          <w:delText>Benchmark analyses: network connectivity of multi-omics signatures.</w:delText>
        </w:r>
        <w:r w:rsidDel="00A910E8">
          <w:rPr>
            <w:noProof/>
            <w:webHidden/>
          </w:rPr>
          <w:tab/>
          <w:delText>19</w:delText>
        </w:r>
      </w:del>
    </w:p>
    <w:p w14:paraId="5700A35F" w14:textId="4387304F" w:rsidR="00A910E8" w:rsidDel="00A910E8" w:rsidRDefault="00A910E8">
      <w:pPr>
        <w:pStyle w:val="TOC1"/>
        <w:tabs>
          <w:tab w:val="right" w:leader="underscore" w:pos="9350"/>
        </w:tabs>
        <w:rPr>
          <w:del w:id="312" w:author="Amrit" w:date="2018-11-15T10:21:00Z"/>
          <w:rFonts w:eastAsiaTheme="minorEastAsia" w:cstheme="minorBidi"/>
          <w:b w:val="0"/>
          <w:bCs w:val="0"/>
          <w:i w:val="0"/>
          <w:iCs w:val="0"/>
          <w:noProof/>
          <w:lang w:val="en-CA"/>
        </w:rPr>
      </w:pPr>
      <w:del w:id="313" w:author="Amrit" w:date="2018-11-15T10:21:00Z">
        <w:r w:rsidRPr="00A910E8" w:rsidDel="00A910E8">
          <w:rPr>
            <w:rStyle w:val="Hyperlink"/>
            <w:noProof/>
          </w:rPr>
          <w:delText xml:space="preserve">Supplementary Figure S8. </w:delText>
        </w:r>
        <w:r w:rsidRPr="00A910E8" w:rsidDel="00A910E8">
          <w:rPr>
            <w:rStyle w:val="Hyperlink"/>
            <w:noProof/>
            <w:lang w:val="en-CA"/>
          </w:rPr>
          <w:delText>Benchmark analyses:  sample plots for each multi-omics panel.</w:delText>
        </w:r>
        <w:r w:rsidDel="00A910E8">
          <w:rPr>
            <w:noProof/>
            <w:webHidden/>
          </w:rPr>
          <w:tab/>
          <w:delText>20</w:delText>
        </w:r>
      </w:del>
    </w:p>
    <w:p w14:paraId="4E8864A7" w14:textId="3C54A5B0" w:rsidR="00A910E8" w:rsidDel="00A910E8" w:rsidRDefault="00A910E8">
      <w:pPr>
        <w:pStyle w:val="TOC1"/>
        <w:tabs>
          <w:tab w:val="right" w:leader="underscore" w:pos="9350"/>
        </w:tabs>
        <w:rPr>
          <w:del w:id="314" w:author="Amrit" w:date="2018-11-15T10:21:00Z"/>
          <w:rFonts w:eastAsiaTheme="minorEastAsia" w:cstheme="minorBidi"/>
          <w:b w:val="0"/>
          <w:bCs w:val="0"/>
          <w:i w:val="0"/>
          <w:iCs w:val="0"/>
          <w:noProof/>
          <w:lang w:val="en-CA"/>
        </w:rPr>
      </w:pPr>
      <w:del w:id="315" w:author="Amrit" w:date="2018-11-15T10:21:00Z">
        <w:r w:rsidRPr="00A910E8" w:rsidDel="00A910E8">
          <w:rPr>
            <w:rStyle w:val="Hyperlink"/>
            <w:noProof/>
          </w:rPr>
          <w:delText>Supplementary Figure S9. Internal validation of high and low phenotypic groups for all method in the benchmarking experiments.</w:delText>
        </w:r>
        <w:r w:rsidDel="00A910E8">
          <w:rPr>
            <w:noProof/>
            <w:webHidden/>
          </w:rPr>
          <w:tab/>
          <w:delText>21</w:delText>
        </w:r>
      </w:del>
    </w:p>
    <w:p w14:paraId="618A3F25" w14:textId="705C10E2" w:rsidR="00A910E8" w:rsidDel="00A910E8" w:rsidRDefault="00A910E8">
      <w:pPr>
        <w:pStyle w:val="TOC1"/>
        <w:tabs>
          <w:tab w:val="right" w:leader="underscore" w:pos="9350"/>
        </w:tabs>
        <w:rPr>
          <w:del w:id="316" w:author="Amrit" w:date="2018-11-15T10:21:00Z"/>
          <w:rFonts w:eastAsiaTheme="minorEastAsia" w:cstheme="minorBidi"/>
          <w:b w:val="0"/>
          <w:bCs w:val="0"/>
          <w:i w:val="0"/>
          <w:iCs w:val="0"/>
          <w:noProof/>
          <w:lang w:val="en-CA"/>
        </w:rPr>
      </w:pPr>
      <w:del w:id="317" w:author="Amrit" w:date="2018-11-15T10:21:00Z">
        <w:r w:rsidRPr="00A910E8" w:rsidDel="00A910E8">
          <w:rPr>
            <w:rStyle w:val="Hyperlink"/>
            <w:noProof/>
          </w:rPr>
          <w:delText>Supplementary Figure S10. A standard DIABLO workflow.</w:delText>
        </w:r>
        <w:r w:rsidDel="00A910E8">
          <w:rPr>
            <w:noProof/>
            <w:webHidden/>
          </w:rPr>
          <w:tab/>
          <w:delText>22</w:delText>
        </w:r>
      </w:del>
    </w:p>
    <w:p w14:paraId="0FA55E8A" w14:textId="3B537697" w:rsidR="00A910E8" w:rsidDel="00A910E8" w:rsidRDefault="00A910E8">
      <w:pPr>
        <w:pStyle w:val="TOC1"/>
        <w:tabs>
          <w:tab w:val="right" w:leader="underscore" w:pos="9350"/>
        </w:tabs>
        <w:rPr>
          <w:del w:id="318" w:author="Amrit" w:date="2018-11-15T10:21:00Z"/>
          <w:rFonts w:eastAsiaTheme="minorEastAsia" w:cstheme="minorBidi"/>
          <w:b w:val="0"/>
          <w:bCs w:val="0"/>
          <w:i w:val="0"/>
          <w:iCs w:val="0"/>
          <w:noProof/>
          <w:lang w:val="en-CA"/>
        </w:rPr>
      </w:pPr>
      <w:del w:id="319" w:author="Amrit" w:date="2018-11-15T10:21:00Z">
        <w:r w:rsidRPr="00A910E8" w:rsidDel="00A910E8">
          <w:rPr>
            <w:rStyle w:val="Hyperlink"/>
            <w:noProof/>
          </w:rPr>
          <w:delText>Supplementary Figure S11. Breast cancer multi omics study: optimal multi-omics biomarker panel for PAM50 subtypes.</w:delText>
        </w:r>
        <w:r w:rsidDel="00A910E8">
          <w:rPr>
            <w:noProof/>
            <w:webHidden/>
          </w:rPr>
          <w:tab/>
          <w:delText>23</w:delText>
        </w:r>
      </w:del>
    </w:p>
    <w:p w14:paraId="56287D6B" w14:textId="7E865995" w:rsidR="00A910E8" w:rsidDel="00A910E8" w:rsidRDefault="00A910E8">
      <w:pPr>
        <w:pStyle w:val="TOC1"/>
        <w:tabs>
          <w:tab w:val="right" w:leader="underscore" w:pos="9350"/>
        </w:tabs>
        <w:rPr>
          <w:del w:id="320" w:author="Amrit" w:date="2018-11-15T10:21:00Z"/>
          <w:rFonts w:eastAsiaTheme="minorEastAsia" w:cstheme="minorBidi"/>
          <w:b w:val="0"/>
          <w:bCs w:val="0"/>
          <w:i w:val="0"/>
          <w:iCs w:val="0"/>
          <w:noProof/>
          <w:lang w:val="en-CA"/>
        </w:rPr>
      </w:pPr>
      <w:del w:id="321" w:author="Amrit" w:date="2018-11-15T10:21:00Z">
        <w:r w:rsidRPr="00A910E8" w:rsidDel="00A910E8">
          <w:rPr>
            <w:rStyle w:val="Hyperlink"/>
            <w:noProof/>
          </w:rPr>
          <w:delText>Supplementary Figure S12. Variable importance plots for the breast cancer multi-omics biomarker panel.</w:delText>
        </w:r>
        <w:r w:rsidDel="00A910E8">
          <w:rPr>
            <w:noProof/>
            <w:webHidden/>
          </w:rPr>
          <w:tab/>
          <w:delText>25</w:delText>
        </w:r>
      </w:del>
    </w:p>
    <w:p w14:paraId="6A604EEE" w14:textId="4FB5FFAB" w:rsidR="00A910E8" w:rsidDel="00A910E8" w:rsidRDefault="00A910E8">
      <w:pPr>
        <w:pStyle w:val="TOC1"/>
        <w:tabs>
          <w:tab w:val="right" w:leader="underscore" w:pos="9350"/>
        </w:tabs>
        <w:rPr>
          <w:del w:id="322" w:author="Amrit" w:date="2018-11-15T10:21:00Z"/>
          <w:rFonts w:eastAsiaTheme="minorEastAsia" w:cstheme="minorBidi"/>
          <w:b w:val="0"/>
          <w:bCs w:val="0"/>
          <w:i w:val="0"/>
          <w:iCs w:val="0"/>
          <w:noProof/>
          <w:lang w:val="en-CA"/>
        </w:rPr>
      </w:pPr>
      <w:del w:id="323" w:author="Amrit" w:date="2018-11-15T10:21:00Z">
        <w:r w:rsidRPr="00A910E8" w:rsidDel="00A910E8">
          <w:rPr>
            <w:rStyle w:val="Hyperlink"/>
            <w:noProof/>
          </w:rPr>
          <w:delText>Supplementary Figure S13. Component plots for individual biomarker panels predictive of PAM50 breast cancer subtypes.</w:delText>
        </w:r>
        <w:r w:rsidDel="00A910E8">
          <w:rPr>
            <w:noProof/>
            <w:webHidden/>
          </w:rPr>
          <w:tab/>
          <w:delText>26</w:delText>
        </w:r>
      </w:del>
    </w:p>
    <w:p w14:paraId="0BC0F13B" w14:textId="7B17F61C" w:rsidR="00A910E8" w:rsidDel="00A910E8" w:rsidRDefault="00A910E8">
      <w:pPr>
        <w:pStyle w:val="TOC1"/>
        <w:tabs>
          <w:tab w:val="right" w:leader="underscore" w:pos="9350"/>
        </w:tabs>
        <w:rPr>
          <w:del w:id="324" w:author="Amrit" w:date="2018-11-15T10:21:00Z"/>
          <w:rFonts w:eastAsiaTheme="minorEastAsia" w:cstheme="minorBidi"/>
          <w:b w:val="0"/>
          <w:bCs w:val="0"/>
          <w:i w:val="0"/>
          <w:iCs w:val="0"/>
          <w:noProof/>
          <w:lang w:val="en-CA"/>
        </w:rPr>
      </w:pPr>
      <w:del w:id="325" w:author="Amrit" w:date="2018-11-15T10:21:00Z">
        <w:r w:rsidRPr="00A910E8" w:rsidDel="00A910E8">
          <w:rPr>
            <w:rStyle w:val="Hyperlink"/>
            <w:noProof/>
          </w:rPr>
          <w:delText>Supplementary Figure S14. Heatmap of scaled expression of the variables identified in the multi-omics biomarker panels.</w:delText>
        </w:r>
        <w:r w:rsidDel="00A910E8">
          <w:rPr>
            <w:noProof/>
            <w:webHidden/>
          </w:rPr>
          <w:tab/>
          <w:delText>27</w:delText>
        </w:r>
      </w:del>
    </w:p>
    <w:p w14:paraId="03F32613" w14:textId="44CEB36E" w:rsidR="00A910E8" w:rsidDel="00A910E8" w:rsidRDefault="00A910E8">
      <w:pPr>
        <w:pStyle w:val="TOC1"/>
        <w:tabs>
          <w:tab w:val="right" w:leader="underscore" w:pos="9350"/>
        </w:tabs>
        <w:rPr>
          <w:del w:id="326" w:author="Amrit" w:date="2018-11-15T10:21:00Z"/>
          <w:rFonts w:eastAsiaTheme="minorEastAsia" w:cstheme="minorBidi"/>
          <w:b w:val="0"/>
          <w:bCs w:val="0"/>
          <w:i w:val="0"/>
          <w:iCs w:val="0"/>
          <w:noProof/>
          <w:lang w:val="en-CA"/>
        </w:rPr>
      </w:pPr>
      <w:del w:id="327" w:author="Amrit" w:date="2018-11-15T10:21:00Z">
        <w:r w:rsidRPr="00A910E8" w:rsidDel="00A910E8">
          <w:rPr>
            <w:rStyle w:val="Hyperlink"/>
            <w:noProof/>
          </w:rPr>
          <w:delText xml:space="preserve">Supplementary Figure S15. Asthma multi-omics study: decline in lung function after </w:delText>
        </w:r>
        <w:r w:rsidRPr="00A910E8" w:rsidDel="00A910E8">
          <w:rPr>
            <w:rStyle w:val="Hyperlink"/>
            <w:noProof/>
            <w:lang w:val="en-CA"/>
          </w:rPr>
          <w:delText>allergen inhalation challenge.</w:delText>
        </w:r>
        <w:r w:rsidDel="00A910E8">
          <w:rPr>
            <w:noProof/>
            <w:webHidden/>
          </w:rPr>
          <w:tab/>
          <w:delText>28</w:delText>
        </w:r>
      </w:del>
    </w:p>
    <w:p w14:paraId="22085EE0" w14:textId="1D613989" w:rsidR="00A910E8" w:rsidDel="00A910E8" w:rsidRDefault="00A910E8">
      <w:pPr>
        <w:pStyle w:val="TOC1"/>
        <w:tabs>
          <w:tab w:val="right" w:leader="underscore" w:pos="9350"/>
        </w:tabs>
        <w:rPr>
          <w:del w:id="328" w:author="Amrit" w:date="2018-11-15T10:21:00Z"/>
          <w:rFonts w:eastAsiaTheme="minorEastAsia" w:cstheme="minorBidi"/>
          <w:b w:val="0"/>
          <w:bCs w:val="0"/>
          <w:i w:val="0"/>
          <w:iCs w:val="0"/>
          <w:noProof/>
          <w:lang w:val="en-CA"/>
        </w:rPr>
      </w:pPr>
      <w:del w:id="329" w:author="Amrit" w:date="2018-11-15T10:21:00Z">
        <w:r w:rsidRPr="00A910E8" w:rsidDel="00A910E8">
          <w:rPr>
            <w:rStyle w:val="Hyperlink"/>
            <w:noProof/>
          </w:rPr>
          <w:delText>Supplementary Figure S16. Overlap between biomarker panels identified using DIABLO and multilevel DIABLO.</w:delText>
        </w:r>
        <w:r w:rsidDel="00A910E8">
          <w:rPr>
            <w:noProof/>
            <w:webHidden/>
          </w:rPr>
          <w:tab/>
          <w:delText>29</w:delText>
        </w:r>
      </w:del>
    </w:p>
    <w:p w14:paraId="362C8527" w14:textId="08478207" w:rsidR="00A910E8" w:rsidDel="00A910E8" w:rsidRDefault="00A910E8">
      <w:pPr>
        <w:pStyle w:val="TOC1"/>
        <w:tabs>
          <w:tab w:val="right" w:leader="underscore" w:pos="9350"/>
        </w:tabs>
        <w:rPr>
          <w:del w:id="330" w:author="Amrit" w:date="2018-11-15T10:21:00Z"/>
          <w:rFonts w:eastAsiaTheme="minorEastAsia" w:cstheme="minorBidi"/>
          <w:b w:val="0"/>
          <w:bCs w:val="0"/>
          <w:i w:val="0"/>
          <w:iCs w:val="0"/>
          <w:noProof/>
          <w:lang w:val="en-CA"/>
        </w:rPr>
      </w:pPr>
      <w:del w:id="331" w:author="Amrit" w:date="2018-11-15T10:21:00Z">
        <w:r w:rsidRPr="00A910E8" w:rsidDel="00A910E8">
          <w:rPr>
            <w:rStyle w:val="Hyperlink"/>
            <w:noProof/>
          </w:rPr>
          <w:delText>Supplementary Figure S17. Heatmap depicting the correlation matrix of the variables identified using multilevel DIABLO.</w:delText>
        </w:r>
        <w:r w:rsidDel="00A910E8">
          <w:rPr>
            <w:noProof/>
            <w:webHidden/>
          </w:rPr>
          <w:tab/>
          <w:delText>30</w:delText>
        </w:r>
      </w:del>
    </w:p>
    <w:p w14:paraId="64FCF179" w14:textId="40826535" w:rsidR="00A910E8" w:rsidDel="00A910E8" w:rsidRDefault="00A910E8">
      <w:pPr>
        <w:pStyle w:val="TOC1"/>
        <w:tabs>
          <w:tab w:val="right" w:leader="underscore" w:pos="9350"/>
        </w:tabs>
        <w:rPr>
          <w:del w:id="332" w:author="Amrit" w:date="2018-11-15T10:21:00Z"/>
          <w:rFonts w:eastAsiaTheme="minorEastAsia" w:cstheme="minorBidi"/>
          <w:b w:val="0"/>
          <w:bCs w:val="0"/>
          <w:i w:val="0"/>
          <w:iCs w:val="0"/>
          <w:noProof/>
          <w:lang w:val="en-CA"/>
        </w:rPr>
      </w:pPr>
      <w:del w:id="333" w:author="Amrit" w:date="2018-11-15T10:21:00Z">
        <w:r w:rsidRPr="00A910E8" w:rsidDel="00A910E8">
          <w:rPr>
            <w:rStyle w:val="Hyperlink"/>
            <w:noProof/>
          </w:rPr>
          <w:delText>Supplementary Figure S18. Asthma multi-omics study: volcano plot of genes in the Asthma KEGG pathway.</w:delText>
        </w:r>
        <w:r w:rsidDel="00A910E8">
          <w:rPr>
            <w:noProof/>
            <w:webHidden/>
          </w:rPr>
          <w:tab/>
          <w:delText>31</w:delText>
        </w:r>
      </w:del>
    </w:p>
    <w:p w14:paraId="56C893A9" w14:textId="7108799E" w:rsidR="00A910E8" w:rsidDel="00A910E8" w:rsidRDefault="00A910E8">
      <w:pPr>
        <w:pStyle w:val="TOC1"/>
        <w:tabs>
          <w:tab w:val="right" w:leader="underscore" w:pos="9350"/>
        </w:tabs>
        <w:rPr>
          <w:del w:id="334" w:author="Amrit" w:date="2018-11-15T10:21:00Z"/>
          <w:rFonts w:eastAsiaTheme="minorEastAsia" w:cstheme="minorBidi"/>
          <w:b w:val="0"/>
          <w:bCs w:val="0"/>
          <w:i w:val="0"/>
          <w:iCs w:val="0"/>
          <w:noProof/>
          <w:lang w:val="en-CA"/>
        </w:rPr>
      </w:pPr>
      <w:del w:id="335" w:author="Amrit" w:date="2018-11-15T10:21:00Z">
        <w:r w:rsidRPr="00A910E8" w:rsidDel="00A910E8">
          <w:rPr>
            <w:rStyle w:val="Hyperlink"/>
            <w:noProof/>
          </w:rPr>
          <w:delText>Supplementary Figure S19. Circos plot depicting the strongest correlation biomarkers in the multi-omics biomarker panel.</w:delText>
        </w:r>
        <w:r w:rsidDel="00A910E8">
          <w:rPr>
            <w:noProof/>
            <w:webHidden/>
          </w:rPr>
          <w:tab/>
          <w:delText>33</w:delText>
        </w:r>
      </w:del>
    </w:p>
    <w:p w14:paraId="0E2F8243" w14:textId="5703F3AD" w:rsidR="00A910E8" w:rsidDel="00A910E8" w:rsidRDefault="00A910E8">
      <w:pPr>
        <w:pStyle w:val="TOC1"/>
        <w:tabs>
          <w:tab w:val="right" w:leader="underscore" w:pos="9350"/>
        </w:tabs>
        <w:rPr>
          <w:del w:id="336" w:author="Amrit" w:date="2018-11-15T10:21:00Z"/>
          <w:rFonts w:eastAsiaTheme="minorEastAsia" w:cstheme="minorBidi"/>
          <w:b w:val="0"/>
          <w:bCs w:val="0"/>
          <w:i w:val="0"/>
          <w:iCs w:val="0"/>
          <w:noProof/>
          <w:lang w:val="en-CA"/>
        </w:rPr>
      </w:pPr>
      <w:del w:id="337" w:author="Amrit" w:date="2018-11-15T10:21:00Z">
        <w:r w:rsidRPr="00A910E8" w:rsidDel="00A910E8">
          <w:rPr>
            <w:rStyle w:val="Hyperlink"/>
            <w:noProof/>
            <w:lang w:val="en-CA"/>
          </w:rPr>
          <w:delText xml:space="preserve">Section S1: </w:delText>
        </w:r>
        <w:r w:rsidRPr="00A910E8" w:rsidDel="00A910E8">
          <w:rPr>
            <w:rStyle w:val="Hyperlink"/>
            <w:noProof/>
          </w:rPr>
          <w:delText>Simulated datasets</w:delText>
        </w:r>
        <w:r w:rsidDel="00A910E8">
          <w:rPr>
            <w:noProof/>
            <w:webHidden/>
          </w:rPr>
          <w:tab/>
          <w:delText>4</w:delText>
        </w:r>
      </w:del>
    </w:p>
    <w:p w14:paraId="4FA50108" w14:textId="00424781" w:rsidR="00A910E8" w:rsidDel="00A910E8" w:rsidRDefault="00A910E8">
      <w:pPr>
        <w:pStyle w:val="TOC2"/>
        <w:tabs>
          <w:tab w:val="right" w:leader="underscore" w:pos="9350"/>
        </w:tabs>
        <w:rPr>
          <w:del w:id="338" w:author="Amrit" w:date="2018-11-15T10:21:00Z"/>
          <w:rFonts w:eastAsiaTheme="minorEastAsia" w:cstheme="minorBidi"/>
          <w:b w:val="0"/>
          <w:bCs w:val="0"/>
          <w:noProof/>
          <w:sz w:val="24"/>
          <w:szCs w:val="24"/>
          <w:lang w:val="en-CA"/>
        </w:rPr>
      </w:pPr>
      <w:del w:id="339" w:author="Amrit" w:date="2018-11-15T10:21:00Z">
        <w:r w:rsidRPr="00A910E8" w:rsidDel="00A910E8">
          <w:rPr>
            <w:rStyle w:val="Hyperlink"/>
            <w:rFonts w:ascii="Times New Roman" w:hAnsi="Times New Roman" w:cs="Times New Roman"/>
            <w:noProof/>
            <w:lang w:val="en-CA"/>
          </w:rPr>
          <w:delText>Simulated datasets</w:delText>
        </w:r>
        <w:r w:rsidDel="00A910E8">
          <w:rPr>
            <w:noProof/>
            <w:webHidden/>
          </w:rPr>
          <w:tab/>
          <w:delText>4</w:delText>
        </w:r>
      </w:del>
    </w:p>
    <w:p w14:paraId="08256EB2" w14:textId="37C4CBDA" w:rsidR="00A910E8" w:rsidDel="00A910E8" w:rsidRDefault="00A910E8">
      <w:pPr>
        <w:pStyle w:val="TOC3"/>
        <w:tabs>
          <w:tab w:val="right" w:leader="underscore" w:pos="9350"/>
        </w:tabs>
        <w:rPr>
          <w:del w:id="340" w:author="Amrit" w:date="2018-11-15T10:21:00Z"/>
          <w:rFonts w:eastAsiaTheme="minorEastAsia" w:cstheme="minorBidi"/>
          <w:noProof/>
          <w:sz w:val="24"/>
          <w:szCs w:val="24"/>
          <w:lang w:val="en-CA"/>
        </w:rPr>
      </w:pPr>
      <w:del w:id="341" w:author="Amrit" w:date="2018-11-15T10:21:00Z">
        <w:r w:rsidRPr="00A910E8" w:rsidDel="00A910E8">
          <w:rPr>
            <w:rStyle w:val="Hyperlink"/>
            <w:rFonts w:ascii="Times New Roman" w:hAnsi="Times New Roman" w:cs="Times New Roman"/>
            <w:noProof/>
            <w:lang w:val="en-CA"/>
          </w:rPr>
          <w:delText>Simulation analysis</w:delText>
        </w:r>
        <w:r w:rsidDel="00A910E8">
          <w:rPr>
            <w:noProof/>
            <w:webHidden/>
          </w:rPr>
          <w:tab/>
          <w:delText>4</w:delText>
        </w:r>
      </w:del>
    </w:p>
    <w:p w14:paraId="1F144D86" w14:textId="119E34BA" w:rsidR="00A910E8" w:rsidDel="00A910E8" w:rsidRDefault="00A910E8">
      <w:pPr>
        <w:pStyle w:val="TOC1"/>
        <w:tabs>
          <w:tab w:val="right" w:leader="underscore" w:pos="9350"/>
        </w:tabs>
        <w:rPr>
          <w:del w:id="342" w:author="Amrit" w:date="2018-11-15T10:21:00Z"/>
          <w:rFonts w:eastAsiaTheme="minorEastAsia" w:cstheme="minorBidi"/>
          <w:b w:val="0"/>
          <w:bCs w:val="0"/>
          <w:i w:val="0"/>
          <w:iCs w:val="0"/>
          <w:noProof/>
          <w:lang w:val="en-CA"/>
        </w:rPr>
      </w:pPr>
      <w:del w:id="343" w:author="Amrit" w:date="2018-11-15T10:21:00Z">
        <w:r w:rsidRPr="00A910E8" w:rsidDel="00A910E8">
          <w:rPr>
            <w:rStyle w:val="Hyperlink"/>
            <w:noProof/>
            <w:lang w:val="en-CA"/>
          </w:rPr>
          <w:delText xml:space="preserve">Section S2: </w:delText>
        </w:r>
        <w:r w:rsidRPr="00A910E8" w:rsidDel="00A910E8">
          <w:rPr>
            <w:rStyle w:val="Hyperlink"/>
            <w:noProof/>
          </w:rPr>
          <w:delText>Real world datasets.</w:delText>
        </w:r>
        <w:r w:rsidDel="00A910E8">
          <w:rPr>
            <w:noProof/>
            <w:webHidden/>
          </w:rPr>
          <w:tab/>
          <w:delText>5</w:delText>
        </w:r>
      </w:del>
    </w:p>
    <w:p w14:paraId="68EEE39F" w14:textId="3A258ED2" w:rsidR="00A910E8" w:rsidDel="00A910E8" w:rsidRDefault="00A910E8">
      <w:pPr>
        <w:pStyle w:val="TOC3"/>
        <w:tabs>
          <w:tab w:val="right" w:leader="underscore" w:pos="9350"/>
        </w:tabs>
        <w:rPr>
          <w:del w:id="344" w:author="Amrit" w:date="2018-11-15T10:21:00Z"/>
          <w:rFonts w:eastAsiaTheme="minorEastAsia" w:cstheme="minorBidi"/>
          <w:noProof/>
          <w:sz w:val="24"/>
          <w:szCs w:val="24"/>
          <w:lang w:val="en-CA"/>
        </w:rPr>
      </w:pPr>
      <w:del w:id="345" w:author="Amrit" w:date="2018-11-15T10:21:00Z">
        <w:r w:rsidRPr="00A910E8" w:rsidDel="00A910E8">
          <w:rPr>
            <w:rStyle w:val="Hyperlink"/>
            <w:rFonts w:ascii="Times New Roman" w:hAnsi="Times New Roman" w:cs="Times New Roman"/>
            <w:noProof/>
            <w:lang w:val="en-CA"/>
          </w:rPr>
          <w:delText>Benchmarking cancer datasets</w:delText>
        </w:r>
        <w:r w:rsidDel="00A910E8">
          <w:rPr>
            <w:noProof/>
            <w:webHidden/>
          </w:rPr>
          <w:tab/>
          <w:delText>5</w:delText>
        </w:r>
      </w:del>
    </w:p>
    <w:p w14:paraId="2F9F31B7" w14:textId="44570760" w:rsidR="00A910E8" w:rsidDel="00A910E8" w:rsidRDefault="00A910E8">
      <w:pPr>
        <w:pStyle w:val="TOC3"/>
        <w:tabs>
          <w:tab w:val="right" w:leader="underscore" w:pos="9350"/>
        </w:tabs>
        <w:rPr>
          <w:del w:id="346" w:author="Amrit" w:date="2018-11-15T10:21:00Z"/>
          <w:rFonts w:eastAsiaTheme="minorEastAsia" w:cstheme="minorBidi"/>
          <w:noProof/>
          <w:sz w:val="24"/>
          <w:szCs w:val="24"/>
          <w:lang w:val="en-CA"/>
        </w:rPr>
      </w:pPr>
      <w:del w:id="347" w:author="Amrit" w:date="2018-11-15T10:21:00Z">
        <w:r w:rsidRPr="00A910E8" w:rsidDel="00A910E8">
          <w:rPr>
            <w:rStyle w:val="Hyperlink"/>
            <w:rFonts w:ascii="Times New Roman" w:hAnsi="Times New Roman" w:cs="Times New Roman"/>
            <w:noProof/>
            <w:lang w:val="en-CA"/>
          </w:rPr>
          <w:delText>Breast cancer multi-omics study</w:delText>
        </w:r>
        <w:r w:rsidDel="00A910E8">
          <w:rPr>
            <w:noProof/>
            <w:webHidden/>
          </w:rPr>
          <w:tab/>
          <w:delText>5</w:delText>
        </w:r>
      </w:del>
    </w:p>
    <w:p w14:paraId="094302FD" w14:textId="44BC6C12" w:rsidR="00A910E8" w:rsidDel="00A910E8" w:rsidRDefault="00A910E8">
      <w:pPr>
        <w:pStyle w:val="TOC3"/>
        <w:tabs>
          <w:tab w:val="right" w:leader="underscore" w:pos="9350"/>
        </w:tabs>
        <w:rPr>
          <w:del w:id="348" w:author="Amrit" w:date="2018-11-15T10:21:00Z"/>
          <w:rFonts w:eastAsiaTheme="minorEastAsia" w:cstheme="minorBidi"/>
          <w:noProof/>
          <w:sz w:val="24"/>
          <w:szCs w:val="24"/>
          <w:lang w:val="en-CA"/>
        </w:rPr>
      </w:pPr>
      <w:del w:id="349" w:author="Amrit" w:date="2018-11-15T10:21:00Z">
        <w:r w:rsidRPr="00A910E8" w:rsidDel="00A910E8">
          <w:rPr>
            <w:rStyle w:val="Hyperlink"/>
            <w:rFonts w:ascii="Times New Roman" w:hAnsi="Times New Roman" w:cs="Times New Roman"/>
            <w:noProof/>
            <w:lang w:val="en-CA"/>
          </w:rPr>
          <w:delText>Asthma multi-omics study</w:delText>
        </w:r>
        <w:r w:rsidDel="00A910E8">
          <w:rPr>
            <w:noProof/>
            <w:webHidden/>
          </w:rPr>
          <w:tab/>
          <w:delText>6</w:delText>
        </w:r>
      </w:del>
    </w:p>
    <w:p w14:paraId="6AD65EA7" w14:textId="696F986D" w:rsidR="00A910E8" w:rsidDel="00A910E8" w:rsidRDefault="00A910E8">
      <w:pPr>
        <w:pStyle w:val="TOC1"/>
        <w:tabs>
          <w:tab w:val="right" w:leader="underscore" w:pos="9350"/>
        </w:tabs>
        <w:rPr>
          <w:del w:id="350" w:author="Amrit" w:date="2018-11-15T10:21:00Z"/>
          <w:rFonts w:eastAsiaTheme="minorEastAsia" w:cstheme="minorBidi"/>
          <w:b w:val="0"/>
          <w:bCs w:val="0"/>
          <w:i w:val="0"/>
          <w:iCs w:val="0"/>
          <w:noProof/>
          <w:lang w:val="en-CA"/>
        </w:rPr>
      </w:pPr>
      <w:del w:id="351" w:author="Amrit" w:date="2018-11-15T10:21:00Z">
        <w:r w:rsidRPr="00A910E8" w:rsidDel="00A910E8">
          <w:rPr>
            <w:rStyle w:val="Hyperlink"/>
            <w:noProof/>
          </w:rPr>
          <w:delText>Section S3: Description of methods used for the benchmarking experiments.</w:delText>
        </w:r>
        <w:r w:rsidDel="00A910E8">
          <w:rPr>
            <w:noProof/>
            <w:webHidden/>
          </w:rPr>
          <w:tab/>
          <w:delText>6</w:delText>
        </w:r>
      </w:del>
    </w:p>
    <w:p w14:paraId="3CFA1618" w14:textId="4FAD0F66" w:rsidR="00A910E8" w:rsidDel="00A910E8" w:rsidRDefault="00A910E8">
      <w:pPr>
        <w:pStyle w:val="TOC2"/>
        <w:tabs>
          <w:tab w:val="right" w:leader="underscore" w:pos="9350"/>
        </w:tabs>
        <w:rPr>
          <w:del w:id="352" w:author="Amrit" w:date="2018-11-15T10:21:00Z"/>
          <w:rFonts w:eastAsiaTheme="minorEastAsia" w:cstheme="minorBidi"/>
          <w:b w:val="0"/>
          <w:bCs w:val="0"/>
          <w:noProof/>
          <w:sz w:val="24"/>
          <w:szCs w:val="24"/>
          <w:lang w:val="en-CA"/>
        </w:rPr>
      </w:pPr>
      <w:del w:id="353" w:author="Amrit" w:date="2018-11-15T10:21:00Z">
        <w:r w:rsidRPr="00A910E8" w:rsidDel="00A910E8">
          <w:rPr>
            <w:rStyle w:val="Hyperlink"/>
            <w:rFonts w:ascii="Times New Roman" w:hAnsi="Times New Roman" w:cs="Times New Roman"/>
            <w:noProof/>
            <w:lang w:val="en-CA"/>
          </w:rPr>
          <w:delText>Description of methods used for the benchmarking experiments</w:delText>
        </w:r>
        <w:r w:rsidDel="00A910E8">
          <w:rPr>
            <w:noProof/>
            <w:webHidden/>
          </w:rPr>
          <w:tab/>
          <w:delText>6</w:delText>
        </w:r>
      </w:del>
    </w:p>
    <w:p w14:paraId="612E6012" w14:textId="71A29B05" w:rsidR="00A910E8" w:rsidDel="00A910E8" w:rsidRDefault="00A910E8">
      <w:pPr>
        <w:pStyle w:val="TOC1"/>
        <w:tabs>
          <w:tab w:val="right" w:leader="underscore" w:pos="9350"/>
        </w:tabs>
        <w:rPr>
          <w:del w:id="354" w:author="Amrit" w:date="2018-11-15T10:21:00Z"/>
          <w:rFonts w:eastAsiaTheme="minorEastAsia" w:cstheme="minorBidi"/>
          <w:b w:val="0"/>
          <w:bCs w:val="0"/>
          <w:i w:val="0"/>
          <w:iCs w:val="0"/>
          <w:noProof/>
          <w:lang w:val="en-CA"/>
        </w:rPr>
      </w:pPr>
      <w:del w:id="355" w:author="Amrit" w:date="2018-11-15T10:21:00Z">
        <w:r w:rsidRPr="00A910E8" w:rsidDel="00A910E8">
          <w:rPr>
            <w:rStyle w:val="Hyperlink"/>
            <w:noProof/>
            <w:lang w:val="en-CA"/>
          </w:rPr>
          <w:delText>Section S4: Gene-set enrichment analyses</w:delText>
        </w:r>
        <w:r w:rsidDel="00A910E8">
          <w:rPr>
            <w:noProof/>
            <w:webHidden/>
          </w:rPr>
          <w:tab/>
          <w:delText>9</w:delText>
        </w:r>
      </w:del>
    </w:p>
    <w:p w14:paraId="4B288C13" w14:textId="2421F2CA" w:rsidR="00A910E8" w:rsidDel="00A910E8" w:rsidRDefault="00A910E8">
      <w:pPr>
        <w:pStyle w:val="TOC1"/>
        <w:tabs>
          <w:tab w:val="right" w:leader="underscore" w:pos="9350"/>
        </w:tabs>
        <w:rPr>
          <w:del w:id="356" w:author="Amrit" w:date="2018-11-15T10:21:00Z"/>
          <w:rFonts w:eastAsiaTheme="minorEastAsia" w:cstheme="minorBidi"/>
          <w:b w:val="0"/>
          <w:bCs w:val="0"/>
          <w:i w:val="0"/>
          <w:iCs w:val="0"/>
          <w:noProof/>
          <w:lang w:val="en-CA"/>
        </w:rPr>
      </w:pPr>
      <w:del w:id="357" w:author="Amrit" w:date="2018-11-15T10:21:00Z">
        <w:r w:rsidRPr="00A910E8" w:rsidDel="00A910E8">
          <w:rPr>
            <w:rStyle w:val="Hyperlink"/>
            <w:noProof/>
            <w:highlight w:val="yellow"/>
          </w:rPr>
          <w:delText>Section 5: Classification comparison between DIABLO, Concatenation and Ensemble-based sPLSDA and Elastic net classifiers.</w:delText>
        </w:r>
        <w:r w:rsidDel="00A910E8">
          <w:rPr>
            <w:noProof/>
            <w:webHidden/>
          </w:rPr>
          <w:tab/>
          <w:delText>10</w:delText>
        </w:r>
      </w:del>
    </w:p>
    <w:p w14:paraId="6D928034" w14:textId="3AD9AB82" w:rsidR="00A910E8" w:rsidDel="00A910E8" w:rsidRDefault="00A910E8">
      <w:pPr>
        <w:pStyle w:val="TOC1"/>
        <w:tabs>
          <w:tab w:val="right" w:leader="underscore" w:pos="9350"/>
        </w:tabs>
        <w:rPr>
          <w:del w:id="358" w:author="Amrit" w:date="2018-11-15T10:21:00Z"/>
          <w:rFonts w:eastAsiaTheme="minorEastAsia" w:cstheme="minorBidi"/>
          <w:b w:val="0"/>
          <w:bCs w:val="0"/>
          <w:i w:val="0"/>
          <w:iCs w:val="0"/>
          <w:noProof/>
          <w:lang w:val="en-CA"/>
        </w:rPr>
      </w:pPr>
      <w:del w:id="359" w:author="Amrit" w:date="2018-11-15T10:21:00Z">
        <w:r w:rsidRPr="00A910E8" w:rsidDel="00A910E8">
          <w:rPr>
            <w:rStyle w:val="Hyperlink"/>
            <w:noProof/>
          </w:rPr>
          <w:delText>Section 6: Modular analysis</w:delText>
        </w:r>
        <w:r w:rsidDel="00A910E8">
          <w:rPr>
            <w:noProof/>
            <w:webHidden/>
          </w:rPr>
          <w:tab/>
          <w:delText>10</w:delText>
        </w:r>
      </w:del>
    </w:p>
    <w:p w14:paraId="284D39C9" w14:textId="0D023FE3" w:rsidR="00A910E8" w:rsidDel="00A910E8" w:rsidRDefault="00A910E8">
      <w:pPr>
        <w:pStyle w:val="TOC1"/>
        <w:tabs>
          <w:tab w:val="right" w:leader="underscore" w:pos="9350"/>
        </w:tabs>
        <w:rPr>
          <w:del w:id="360" w:author="Amrit" w:date="2018-11-15T10:21:00Z"/>
          <w:rFonts w:eastAsiaTheme="minorEastAsia" w:cstheme="minorBidi"/>
          <w:b w:val="0"/>
          <w:bCs w:val="0"/>
          <w:i w:val="0"/>
          <w:iCs w:val="0"/>
          <w:noProof/>
          <w:lang w:val="en-CA"/>
        </w:rPr>
      </w:pPr>
      <w:del w:id="361" w:author="Amrit" w:date="2018-11-15T10:21:00Z">
        <w:r w:rsidRPr="00A910E8" w:rsidDel="00A910E8">
          <w:rPr>
            <w:rStyle w:val="Hyperlink"/>
            <w:noProof/>
          </w:rPr>
          <w:delText>Section 7: Multilevel transformation</w:delText>
        </w:r>
        <w:r w:rsidDel="00A910E8">
          <w:rPr>
            <w:noProof/>
            <w:webHidden/>
          </w:rPr>
          <w:tab/>
          <w:delText>10</w:delText>
        </w:r>
      </w:del>
    </w:p>
    <w:p w14:paraId="35AEA744" w14:textId="558480FC" w:rsidR="00A910E8" w:rsidDel="00A910E8" w:rsidRDefault="00A910E8">
      <w:pPr>
        <w:pStyle w:val="TOC1"/>
        <w:tabs>
          <w:tab w:val="right" w:leader="underscore" w:pos="9350"/>
        </w:tabs>
        <w:rPr>
          <w:del w:id="362" w:author="Amrit" w:date="2018-11-15T10:21:00Z"/>
          <w:rFonts w:eastAsiaTheme="minorEastAsia" w:cstheme="minorBidi"/>
          <w:b w:val="0"/>
          <w:bCs w:val="0"/>
          <w:i w:val="0"/>
          <w:iCs w:val="0"/>
          <w:noProof/>
          <w:lang w:val="en-CA"/>
        </w:rPr>
      </w:pPr>
      <w:del w:id="363" w:author="Amrit" w:date="2018-11-15T10:21:00Z">
        <w:r w:rsidRPr="00A910E8" w:rsidDel="00A910E8">
          <w:rPr>
            <w:rStyle w:val="Hyperlink"/>
            <w:noProof/>
          </w:rPr>
          <w:delText>Supplementary Figure S1. Overview of approaches used for the integration of multiple high dimensional omics datasets using either unsupervised or supervised analyses.</w:delText>
        </w:r>
        <w:r w:rsidDel="00A910E8">
          <w:rPr>
            <w:noProof/>
            <w:webHidden/>
          </w:rPr>
          <w:tab/>
          <w:delText>11</w:delText>
        </w:r>
      </w:del>
    </w:p>
    <w:p w14:paraId="0853ADFA" w14:textId="01D27CC6" w:rsidR="00A910E8" w:rsidDel="00A910E8" w:rsidRDefault="00A910E8">
      <w:pPr>
        <w:pStyle w:val="TOC1"/>
        <w:tabs>
          <w:tab w:val="right" w:leader="underscore" w:pos="9350"/>
        </w:tabs>
        <w:rPr>
          <w:del w:id="364" w:author="Amrit" w:date="2018-11-15T10:21:00Z"/>
          <w:rFonts w:eastAsiaTheme="minorEastAsia" w:cstheme="minorBidi"/>
          <w:b w:val="0"/>
          <w:bCs w:val="0"/>
          <w:i w:val="0"/>
          <w:iCs w:val="0"/>
          <w:noProof/>
          <w:lang w:val="en-CA"/>
        </w:rPr>
      </w:pPr>
      <w:del w:id="365" w:author="Amrit" w:date="2018-11-15T10:21:00Z">
        <w:r w:rsidRPr="00A910E8" w:rsidDel="00A910E8">
          <w:rPr>
            <w:rStyle w:val="Hyperlink"/>
            <w:noProof/>
          </w:rPr>
          <w:delText xml:space="preserve">Supplementary Figure S2. </w:delText>
        </w:r>
        <w:r w:rsidRPr="00A910E8" w:rsidDel="00A910E8">
          <w:rPr>
            <w:rStyle w:val="Hyperlink"/>
            <w:noProof/>
            <w:lang w:val="en-CA"/>
          </w:rPr>
          <w:delText xml:space="preserve">Integrative prediction frameworks including multi-step approaches (concatenation, ensemble) and DIABLO to identify </w:delText>
        </w:r>
        <w:r w:rsidRPr="00A910E8" w:rsidDel="00A910E8">
          <w:rPr>
            <w:rStyle w:val="Hyperlink"/>
            <w:noProof/>
          </w:rPr>
          <w:delText>multi-omics molecular signatures.</w:delText>
        </w:r>
        <w:r w:rsidDel="00A910E8">
          <w:rPr>
            <w:noProof/>
            <w:webHidden/>
          </w:rPr>
          <w:tab/>
          <w:delText>12</w:delText>
        </w:r>
      </w:del>
    </w:p>
    <w:p w14:paraId="0D46143C" w14:textId="36BFBF76" w:rsidR="00A910E8" w:rsidDel="00A910E8" w:rsidRDefault="00A910E8">
      <w:pPr>
        <w:pStyle w:val="TOC1"/>
        <w:tabs>
          <w:tab w:val="right" w:leader="underscore" w:pos="9350"/>
        </w:tabs>
        <w:rPr>
          <w:del w:id="366" w:author="Amrit" w:date="2018-11-15T10:21:00Z"/>
          <w:rFonts w:eastAsiaTheme="minorEastAsia" w:cstheme="minorBidi"/>
          <w:b w:val="0"/>
          <w:bCs w:val="0"/>
          <w:i w:val="0"/>
          <w:iCs w:val="0"/>
          <w:noProof/>
          <w:lang w:val="en-CA"/>
        </w:rPr>
      </w:pPr>
      <w:del w:id="367" w:author="Amrit" w:date="2018-11-15T10:21:00Z">
        <w:r w:rsidRPr="00A910E8" w:rsidDel="00A910E8">
          <w:rPr>
            <w:rStyle w:val="Hyperlink"/>
            <w:noProof/>
          </w:rPr>
          <w:delText xml:space="preserve">Supplementary Figure S3. </w:delText>
        </w:r>
        <w:r w:rsidRPr="00A910E8" w:rsidDel="00A910E8">
          <w:rPr>
            <w:rStyle w:val="Hyperlink"/>
            <w:noProof/>
            <w:lang w:val="en-CA"/>
          </w:rPr>
          <w:delText>Trade-off between correlation and discrimination.</w:delText>
        </w:r>
        <w:r w:rsidDel="00A910E8">
          <w:rPr>
            <w:noProof/>
            <w:webHidden/>
          </w:rPr>
          <w:tab/>
          <w:delText>13</w:delText>
        </w:r>
      </w:del>
    </w:p>
    <w:p w14:paraId="5482EF0D" w14:textId="40B9EE2E" w:rsidR="00A910E8" w:rsidDel="00A910E8" w:rsidRDefault="00A910E8">
      <w:pPr>
        <w:pStyle w:val="TOC1"/>
        <w:tabs>
          <w:tab w:val="right" w:leader="underscore" w:pos="9350"/>
        </w:tabs>
        <w:rPr>
          <w:del w:id="368" w:author="Amrit" w:date="2018-11-15T10:21:00Z"/>
          <w:rFonts w:eastAsiaTheme="minorEastAsia" w:cstheme="minorBidi"/>
          <w:b w:val="0"/>
          <w:bCs w:val="0"/>
          <w:i w:val="0"/>
          <w:iCs w:val="0"/>
          <w:noProof/>
          <w:lang w:val="en-CA"/>
        </w:rPr>
      </w:pPr>
      <w:del w:id="369" w:author="Amrit" w:date="2018-11-15T10:21:00Z">
        <w:r w:rsidRPr="00A910E8" w:rsidDel="00A910E8">
          <w:rPr>
            <w:rStyle w:val="Hyperlink"/>
            <w:noProof/>
          </w:rPr>
          <w:drawing>
            <wp:inline distT="0" distB="0" distL="0" distR="0" wp14:anchorId="7B6642E8" wp14:editId="1D21C322">
              <wp:extent cx="594360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dney_overlap-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Del="00A910E8">
          <w:rPr>
            <w:noProof/>
            <w:webHidden/>
          </w:rPr>
          <w:tab/>
          <w:delText>15</w:delText>
        </w:r>
      </w:del>
    </w:p>
    <w:p w14:paraId="3E19BAD6" w14:textId="6AE4B043" w:rsidR="00A910E8" w:rsidDel="00A910E8" w:rsidRDefault="00A910E8">
      <w:pPr>
        <w:pStyle w:val="TOC1"/>
        <w:tabs>
          <w:tab w:val="right" w:leader="underscore" w:pos="9350"/>
        </w:tabs>
        <w:rPr>
          <w:del w:id="370" w:author="Amrit" w:date="2018-11-15T10:21:00Z"/>
          <w:rFonts w:eastAsiaTheme="minorEastAsia" w:cstheme="minorBidi"/>
          <w:b w:val="0"/>
          <w:bCs w:val="0"/>
          <w:i w:val="0"/>
          <w:iCs w:val="0"/>
          <w:noProof/>
          <w:lang w:val="en-CA"/>
        </w:rPr>
      </w:pPr>
      <w:del w:id="371" w:author="Amrit" w:date="2018-11-15T10:21:00Z">
        <w:r w:rsidRPr="00A910E8" w:rsidDel="00A910E8">
          <w:rPr>
            <w:rStyle w:val="Hyperlink"/>
            <w:noProof/>
          </w:rPr>
          <w:delText xml:space="preserve">Supplementary Figure S4. </w:delText>
        </w:r>
        <w:r w:rsidRPr="00A910E8" w:rsidDel="00A910E8">
          <w:rPr>
            <w:rStyle w:val="Hyperlink"/>
            <w:noProof/>
            <w:lang w:val="en-CA"/>
          </w:rPr>
          <w:delText>Benchmark analyses: overlap between multi-omics biomarker panels.</w:delText>
        </w:r>
        <w:r w:rsidDel="00A910E8">
          <w:rPr>
            <w:noProof/>
            <w:webHidden/>
          </w:rPr>
          <w:tab/>
          <w:delText>15</w:delText>
        </w:r>
      </w:del>
    </w:p>
    <w:p w14:paraId="7C2179E8" w14:textId="69F30044" w:rsidR="00A910E8" w:rsidDel="00A910E8" w:rsidRDefault="00A910E8">
      <w:pPr>
        <w:pStyle w:val="TOC1"/>
        <w:tabs>
          <w:tab w:val="right" w:leader="underscore" w:pos="9350"/>
        </w:tabs>
        <w:rPr>
          <w:del w:id="372" w:author="Amrit" w:date="2018-11-15T10:21:00Z"/>
          <w:rFonts w:eastAsiaTheme="minorEastAsia" w:cstheme="minorBidi"/>
          <w:b w:val="0"/>
          <w:bCs w:val="0"/>
          <w:i w:val="0"/>
          <w:iCs w:val="0"/>
          <w:noProof/>
          <w:lang w:val="en-CA"/>
        </w:rPr>
      </w:pPr>
      <w:del w:id="373" w:author="Amrit" w:date="2018-11-15T10:21:00Z">
        <w:r w:rsidRPr="00A910E8" w:rsidDel="00A910E8">
          <w:rPr>
            <w:rStyle w:val="Hyperlink"/>
            <w:noProof/>
          </w:rPr>
          <w:delText xml:space="preserve">Supplementary Figure S5. </w:delText>
        </w:r>
        <w:r w:rsidRPr="00A910E8" w:rsidDel="00A910E8">
          <w:rPr>
            <w:rStyle w:val="Hyperlink"/>
            <w:noProof/>
            <w:lang w:val="en-CA"/>
          </w:rPr>
          <w:delText>Benchmark analyses: Number of correlated variables at various correlation cut-offs.</w:delText>
        </w:r>
        <w:r w:rsidDel="00A910E8">
          <w:rPr>
            <w:noProof/>
            <w:webHidden/>
          </w:rPr>
          <w:tab/>
          <w:delText>16</w:delText>
        </w:r>
      </w:del>
    </w:p>
    <w:p w14:paraId="2B4EB524" w14:textId="5CE96F40" w:rsidR="00A910E8" w:rsidDel="00A910E8" w:rsidRDefault="00A910E8">
      <w:pPr>
        <w:pStyle w:val="TOC1"/>
        <w:tabs>
          <w:tab w:val="right" w:leader="underscore" w:pos="9350"/>
        </w:tabs>
        <w:rPr>
          <w:del w:id="374" w:author="Amrit" w:date="2018-11-15T10:21:00Z"/>
          <w:rFonts w:eastAsiaTheme="minorEastAsia" w:cstheme="minorBidi"/>
          <w:b w:val="0"/>
          <w:bCs w:val="0"/>
          <w:i w:val="0"/>
          <w:iCs w:val="0"/>
          <w:noProof/>
          <w:lang w:val="en-CA"/>
        </w:rPr>
      </w:pPr>
      <w:del w:id="375" w:author="Amrit" w:date="2018-11-15T10:21:00Z">
        <w:r w:rsidRPr="00A910E8" w:rsidDel="00A910E8">
          <w:rPr>
            <w:rStyle w:val="Hyperlink"/>
            <w:noProof/>
          </w:rPr>
          <w:delText xml:space="preserve">Supplementary Figure S6. </w:delText>
        </w:r>
        <w:r w:rsidRPr="00A910E8" w:rsidDel="00A910E8">
          <w:rPr>
            <w:rStyle w:val="Hyperlink"/>
            <w:noProof/>
            <w:lang w:val="en-CA"/>
          </w:rPr>
          <w:delText>Benchmark analyses: network properties of multi-omics signatures.</w:delText>
        </w:r>
        <w:r w:rsidDel="00A910E8">
          <w:rPr>
            <w:noProof/>
            <w:webHidden/>
          </w:rPr>
          <w:tab/>
          <w:delText>17</w:delText>
        </w:r>
      </w:del>
    </w:p>
    <w:p w14:paraId="0587E34C" w14:textId="2A5F94C7" w:rsidR="00A910E8" w:rsidDel="00A910E8" w:rsidRDefault="00A910E8">
      <w:pPr>
        <w:pStyle w:val="TOC1"/>
        <w:tabs>
          <w:tab w:val="right" w:leader="underscore" w:pos="9350"/>
        </w:tabs>
        <w:rPr>
          <w:del w:id="376" w:author="Amrit" w:date="2018-11-15T10:21:00Z"/>
          <w:rFonts w:eastAsiaTheme="minorEastAsia" w:cstheme="minorBidi"/>
          <w:b w:val="0"/>
          <w:bCs w:val="0"/>
          <w:i w:val="0"/>
          <w:iCs w:val="0"/>
          <w:noProof/>
          <w:lang w:val="en-CA"/>
        </w:rPr>
      </w:pPr>
      <w:del w:id="377" w:author="Amrit" w:date="2018-11-15T10:21:00Z">
        <w:r w:rsidRPr="00A910E8" w:rsidDel="00A910E8">
          <w:rPr>
            <w:rStyle w:val="Hyperlink"/>
            <w:noProof/>
          </w:rPr>
          <w:delText xml:space="preserve">Supplementary Figure S7. </w:delText>
        </w:r>
        <w:r w:rsidRPr="00A910E8" w:rsidDel="00A910E8">
          <w:rPr>
            <w:rStyle w:val="Hyperlink"/>
            <w:noProof/>
            <w:lang w:val="en-CA"/>
          </w:rPr>
          <w:delText>Benchmark analyses: network connectivity of multi-omics signatures.</w:delText>
        </w:r>
        <w:r w:rsidDel="00A910E8">
          <w:rPr>
            <w:noProof/>
            <w:webHidden/>
          </w:rPr>
          <w:tab/>
          <w:delText>19</w:delText>
        </w:r>
      </w:del>
    </w:p>
    <w:p w14:paraId="49279D72" w14:textId="34FE0076" w:rsidR="00A910E8" w:rsidDel="00A910E8" w:rsidRDefault="00A910E8">
      <w:pPr>
        <w:pStyle w:val="TOC1"/>
        <w:tabs>
          <w:tab w:val="right" w:leader="underscore" w:pos="9350"/>
        </w:tabs>
        <w:rPr>
          <w:del w:id="378" w:author="Amrit" w:date="2018-11-15T10:21:00Z"/>
          <w:rFonts w:eastAsiaTheme="minorEastAsia" w:cstheme="minorBidi"/>
          <w:b w:val="0"/>
          <w:bCs w:val="0"/>
          <w:i w:val="0"/>
          <w:iCs w:val="0"/>
          <w:noProof/>
          <w:lang w:val="en-CA"/>
        </w:rPr>
      </w:pPr>
      <w:del w:id="379" w:author="Amrit" w:date="2018-11-15T10:21:00Z">
        <w:r w:rsidRPr="00A910E8" w:rsidDel="00A910E8">
          <w:rPr>
            <w:rStyle w:val="Hyperlink"/>
            <w:noProof/>
          </w:rPr>
          <w:delText xml:space="preserve">Supplementary Figure S8. </w:delText>
        </w:r>
        <w:r w:rsidRPr="00A910E8" w:rsidDel="00A910E8">
          <w:rPr>
            <w:rStyle w:val="Hyperlink"/>
            <w:noProof/>
            <w:lang w:val="en-CA"/>
          </w:rPr>
          <w:delText>Benchmark analyses:  sample plots for each multi-omics panel.</w:delText>
        </w:r>
        <w:r w:rsidDel="00A910E8">
          <w:rPr>
            <w:noProof/>
            <w:webHidden/>
          </w:rPr>
          <w:tab/>
          <w:delText>20</w:delText>
        </w:r>
      </w:del>
    </w:p>
    <w:p w14:paraId="0FCFF928" w14:textId="611E12E3" w:rsidR="00A910E8" w:rsidDel="00A910E8" w:rsidRDefault="00A910E8">
      <w:pPr>
        <w:pStyle w:val="TOC1"/>
        <w:tabs>
          <w:tab w:val="right" w:leader="underscore" w:pos="9350"/>
        </w:tabs>
        <w:rPr>
          <w:del w:id="380" w:author="Amrit" w:date="2018-11-15T10:21:00Z"/>
          <w:rFonts w:eastAsiaTheme="minorEastAsia" w:cstheme="minorBidi"/>
          <w:b w:val="0"/>
          <w:bCs w:val="0"/>
          <w:i w:val="0"/>
          <w:iCs w:val="0"/>
          <w:noProof/>
          <w:lang w:val="en-CA"/>
        </w:rPr>
      </w:pPr>
      <w:del w:id="381" w:author="Amrit" w:date="2018-11-15T10:21:00Z">
        <w:r w:rsidRPr="00A910E8" w:rsidDel="00A910E8">
          <w:rPr>
            <w:rStyle w:val="Hyperlink"/>
            <w:noProof/>
          </w:rPr>
          <w:delText>Supplementary Figure S9. Internal validation of high and low phenotypic groups for all method in the benchmarking experiments.</w:delText>
        </w:r>
        <w:r w:rsidDel="00A910E8">
          <w:rPr>
            <w:noProof/>
            <w:webHidden/>
          </w:rPr>
          <w:tab/>
          <w:delText>21</w:delText>
        </w:r>
      </w:del>
    </w:p>
    <w:p w14:paraId="389625BC" w14:textId="65A5A8FD" w:rsidR="00A910E8" w:rsidDel="00A910E8" w:rsidRDefault="00A910E8">
      <w:pPr>
        <w:pStyle w:val="TOC1"/>
        <w:tabs>
          <w:tab w:val="right" w:leader="underscore" w:pos="9350"/>
        </w:tabs>
        <w:rPr>
          <w:del w:id="382" w:author="Amrit" w:date="2018-11-15T10:21:00Z"/>
          <w:rFonts w:eastAsiaTheme="minorEastAsia" w:cstheme="minorBidi"/>
          <w:b w:val="0"/>
          <w:bCs w:val="0"/>
          <w:i w:val="0"/>
          <w:iCs w:val="0"/>
          <w:noProof/>
          <w:lang w:val="en-CA"/>
        </w:rPr>
      </w:pPr>
      <w:del w:id="383" w:author="Amrit" w:date="2018-11-15T10:21:00Z">
        <w:r w:rsidRPr="00A910E8" w:rsidDel="00A910E8">
          <w:rPr>
            <w:rStyle w:val="Hyperlink"/>
            <w:noProof/>
          </w:rPr>
          <w:delText>Supplementary Figure S10. A standard DIABLO workflow.</w:delText>
        </w:r>
        <w:r w:rsidDel="00A910E8">
          <w:rPr>
            <w:noProof/>
            <w:webHidden/>
          </w:rPr>
          <w:tab/>
          <w:delText>22</w:delText>
        </w:r>
      </w:del>
    </w:p>
    <w:p w14:paraId="73326B98" w14:textId="08C65951" w:rsidR="00A910E8" w:rsidDel="00A910E8" w:rsidRDefault="00A910E8">
      <w:pPr>
        <w:pStyle w:val="TOC1"/>
        <w:tabs>
          <w:tab w:val="right" w:leader="underscore" w:pos="9350"/>
        </w:tabs>
        <w:rPr>
          <w:del w:id="384" w:author="Amrit" w:date="2018-11-15T10:21:00Z"/>
          <w:rFonts w:eastAsiaTheme="minorEastAsia" w:cstheme="minorBidi"/>
          <w:b w:val="0"/>
          <w:bCs w:val="0"/>
          <w:i w:val="0"/>
          <w:iCs w:val="0"/>
          <w:noProof/>
          <w:lang w:val="en-CA"/>
        </w:rPr>
      </w:pPr>
      <w:del w:id="385" w:author="Amrit" w:date="2018-11-15T10:21:00Z">
        <w:r w:rsidRPr="00A910E8" w:rsidDel="00A910E8">
          <w:rPr>
            <w:rStyle w:val="Hyperlink"/>
            <w:noProof/>
          </w:rPr>
          <w:delText>Supplementary Figure S11. Breast cancer multi omics study: optimal multi-omics biomarker panel for PAM50 subtypes.</w:delText>
        </w:r>
        <w:r w:rsidDel="00A910E8">
          <w:rPr>
            <w:noProof/>
            <w:webHidden/>
          </w:rPr>
          <w:tab/>
          <w:delText>23</w:delText>
        </w:r>
      </w:del>
    </w:p>
    <w:p w14:paraId="70569F4D" w14:textId="7ADABD7B" w:rsidR="00A910E8" w:rsidDel="00A910E8" w:rsidRDefault="00A910E8">
      <w:pPr>
        <w:pStyle w:val="TOC1"/>
        <w:tabs>
          <w:tab w:val="right" w:leader="underscore" w:pos="9350"/>
        </w:tabs>
        <w:rPr>
          <w:del w:id="386" w:author="Amrit" w:date="2018-11-15T10:21:00Z"/>
          <w:rFonts w:eastAsiaTheme="minorEastAsia" w:cstheme="minorBidi"/>
          <w:b w:val="0"/>
          <w:bCs w:val="0"/>
          <w:i w:val="0"/>
          <w:iCs w:val="0"/>
          <w:noProof/>
          <w:lang w:val="en-CA"/>
        </w:rPr>
      </w:pPr>
      <w:del w:id="387" w:author="Amrit" w:date="2018-11-15T10:21:00Z">
        <w:r w:rsidRPr="00A910E8" w:rsidDel="00A910E8">
          <w:rPr>
            <w:rStyle w:val="Hyperlink"/>
            <w:noProof/>
          </w:rPr>
          <w:delText>Supplementary Figure S12. Variable importance plots for the breast cancer multi-omics biomarker panel.</w:delText>
        </w:r>
        <w:r w:rsidDel="00A910E8">
          <w:rPr>
            <w:noProof/>
            <w:webHidden/>
          </w:rPr>
          <w:tab/>
          <w:delText>25</w:delText>
        </w:r>
      </w:del>
    </w:p>
    <w:p w14:paraId="462A3B31" w14:textId="54FDF625" w:rsidR="00A910E8" w:rsidDel="00A910E8" w:rsidRDefault="00A910E8">
      <w:pPr>
        <w:pStyle w:val="TOC1"/>
        <w:tabs>
          <w:tab w:val="right" w:leader="underscore" w:pos="9350"/>
        </w:tabs>
        <w:rPr>
          <w:del w:id="388" w:author="Amrit" w:date="2018-11-15T10:21:00Z"/>
          <w:rFonts w:eastAsiaTheme="minorEastAsia" w:cstheme="minorBidi"/>
          <w:b w:val="0"/>
          <w:bCs w:val="0"/>
          <w:i w:val="0"/>
          <w:iCs w:val="0"/>
          <w:noProof/>
          <w:lang w:val="en-CA"/>
        </w:rPr>
      </w:pPr>
      <w:del w:id="389" w:author="Amrit" w:date="2018-11-15T10:21:00Z">
        <w:r w:rsidRPr="00A910E8" w:rsidDel="00A910E8">
          <w:rPr>
            <w:rStyle w:val="Hyperlink"/>
            <w:noProof/>
          </w:rPr>
          <w:drawing>
            <wp:inline distT="0" distB="0" distL="0" distR="0" wp14:anchorId="3347A4C7" wp14:editId="5E892D53">
              <wp:extent cx="5943600" cy="386938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ePlots_trainEllipses_testPoints-1.png"/>
                      <pic:cNvPicPr/>
                    </pic:nvPicPr>
                    <pic:blipFill rotWithShape="1">
                      <a:blip r:embed="rId6" cstate="print">
                        <a:extLst>
                          <a:ext uri="{28A0092B-C50C-407E-A947-70E740481C1C}">
                            <a14:useLocalDpi xmlns:a14="http://schemas.microsoft.com/office/drawing/2010/main" val="0"/>
                          </a:ext>
                        </a:extLst>
                      </a:blip>
                      <a:srcRect t="49922"/>
                      <a:stretch/>
                    </pic:blipFill>
                    <pic:spPr bwMode="auto">
                      <a:xfrm>
                        <a:off x="0" y="0"/>
                        <a:ext cx="5943600" cy="3869383"/>
                      </a:xfrm>
                      <a:prstGeom prst="rect">
                        <a:avLst/>
                      </a:prstGeom>
                      <a:ln>
                        <a:noFill/>
                      </a:ln>
                      <a:extLst>
                        <a:ext uri="{53640926-AAD7-44D8-BBD7-CCE9431645EC}">
                          <a14:shadowObscured xmlns:a14="http://schemas.microsoft.com/office/drawing/2010/main"/>
                        </a:ext>
                      </a:extLst>
                    </pic:spPr>
                  </pic:pic>
                </a:graphicData>
              </a:graphic>
            </wp:inline>
          </w:drawing>
        </w:r>
        <w:r w:rsidDel="00A910E8">
          <w:rPr>
            <w:noProof/>
            <w:webHidden/>
          </w:rPr>
          <w:tab/>
          <w:delText>26</w:delText>
        </w:r>
      </w:del>
    </w:p>
    <w:p w14:paraId="5D2DA822" w14:textId="0F835A3E" w:rsidR="00A910E8" w:rsidDel="00A910E8" w:rsidRDefault="00A910E8">
      <w:pPr>
        <w:pStyle w:val="TOC1"/>
        <w:tabs>
          <w:tab w:val="right" w:leader="underscore" w:pos="9350"/>
        </w:tabs>
        <w:rPr>
          <w:del w:id="390" w:author="Amrit" w:date="2018-11-15T10:21:00Z"/>
          <w:rFonts w:eastAsiaTheme="minorEastAsia" w:cstheme="minorBidi"/>
          <w:b w:val="0"/>
          <w:bCs w:val="0"/>
          <w:i w:val="0"/>
          <w:iCs w:val="0"/>
          <w:noProof/>
          <w:lang w:val="en-CA"/>
        </w:rPr>
      </w:pPr>
      <w:del w:id="391" w:author="Amrit" w:date="2018-11-15T10:21:00Z">
        <w:r w:rsidRPr="00A910E8" w:rsidDel="00A910E8">
          <w:rPr>
            <w:rStyle w:val="Hyperlink"/>
            <w:noProof/>
          </w:rPr>
          <w:delText>Supplementary Figure S13. Component plots for individual biomarker panels predictive of PAM50 breast cancer subtypes.</w:delText>
        </w:r>
        <w:r w:rsidDel="00A910E8">
          <w:rPr>
            <w:noProof/>
            <w:webHidden/>
          </w:rPr>
          <w:tab/>
          <w:delText>26</w:delText>
        </w:r>
      </w:del>
    </w:p>
    <w:p w14:paraId="3B97F851" w14:textId="4A3DE87F" w:rsidR="00A910E8" w:rsidDel="00A910E8" w:rsidRDefault="00A910E8">
      <w:pPr>
        <w:pStyle w:val="TOC1"/>
        <w:tabs>
          <w:tab w:val="right" w:leader="underscore" w:pos="9350"/>
        </w:tabs>
        <w:rPr>
          <w:del w:id="392" w:author="Amrit" w:date="2018-11-15T10:21:00Z"/>
          <w:rFonts w:eastAsiaTheme="minorEastAsia" w:cstheme="minorBidi"/>
          <w:b w:val="0"/>
          <w:bCs w:val="0"/>
          <w:i w:val="0"/>
          <w:iCs w:val="0"/>
          <w:noProof/>
          <w:lang w:val="en-CA"/>
        </w:rPr>
      </w:pPr>
      <w:del w:id="393" w:author="Amrit" w:date="2018-11-15T10:21:00Z">
        <w:r w:rsidRPr="00A910E8" w:rsidDel="00A910E8">
          <w:rPr>
            <w:rStyle w:val="Hyperlink"/>
            <w:noProof/>
          </w:rPr>
          <w:delText>Supplementary Figure S14. Heatmap of scaled expression of the variables identified in the multi-omics biomarker panels.</w:delText>
        </w:r>
        <w:r w:rsidDel="00A910E8">
          <w:rPr>
            <w:noProof/>
            <w:webHidden/>
          </w:rPr>
          <w:tab/>
          <w:delText>27</w:delText>
        </w:r>
      </w:del>
    </w:p>
    <w:p w14:paraId="501E1EB5" w14:textId="29999459" w:rsidR="00A910E8" w:rsidDel="00A910E8" w:rsidRDefault="00A910E8">
      <w:pPr>
        <w:pStyle w:val="TOC1"/>
        <w:tabs>
          <w:tab w:val="right" w:leader="underscore" w:pos="9350"/>
        </w:tabs>
        <w:rPr>
          <w:del w:id="394" w:author="Amrit" w:date="2018-11-15T10:21:00Z"/>
          <w:rFonts w:eastAsiaTheme="minorEastAsia" w:cstheme="minorBidi"/>
          <w:b w:val="0"/>
          <w:bCs w:val="0"/>
          <w:i w:val="0"/>
          <w:iCs w:val="0"/>
          <w:noProof/>
          <w:lang w:val="en-CA"/>
        </w:rPr>
      </w:pPr>
      <w:del w:id="395" w:author="Amrit" w:date="2018-11-15T10:21:00Z">
        <w:r w:rsidRPr="00A910E8" w:rsidDel="00A910E8">
          <w:rPr>
            <w:rStyle w:val="Hyperlink"/>
            <w:noProof/>
          </w:rPr>
          <w:delText xml:space="preserve">Supplementary Figure S15. Asthma multi-omics study: decline in lung function after </w:delText>
        </w:r>
        <w:r w:rsidRPr="00A910E8" w:rsidDel="00A910E8">
          <w:rPr>
            <w:rStyle w:val="Hyperlink"/>
            <w:noProof/>
            <w:lang w:val="en-CA"/>
          </w:rPr>
          <w:delText>allergen inhalation challenge.</w:delText>
        </w:r>
        <w:r w:rsidDel="00A910E8">
          <w:rPr>
            <w:noProof/>
            <w:webHidden/>
          </w:rPr>
          <w:tab/>
          <w:delText>28</w:delText>
        </w:r>
      </w:del>
    </w:p>
    <w:p w14:paraId="2E8CD315" w14:textId="168FC3D8" w:rsidR="00A910E8" w:rsidDel="00A910E8" w:rsidRDefault="00A910E8">
      <w:pPr>
        <w:pStyle w:val="TOC1"/>
        <w:tabs>
          <w:tab w:val="right" w:leader="underscore" w:pos="9350"/>
        </w:tabs>
        <w:rPr>
          <w:del w:id="396" w:author="Amrit" w:date="2018-11-15T10:21:00Z"/>
          <w:rFonts w:eastAsiaTheme="minorEastAsia" w:cstheme="minorBidi"/>
          <w:b w:val="0"/>
          <w:bCs w:val="0"/>
          <w:i w:val="0"/>
          <w:iCs w:val="0"/>
          <w:noProof/>
          <w:lang w:val="en-CA"/>
        </w:rPr>
      </w:pPr>
      <w:del w:id="397" w:author="Amrit" w:date="2018-11-15T10:21:00Z">
        <w:r w:rsidRPr="00A910E8" w:rsidDel="00A910E8">
          <w:rPr>
            <w:rStyle w:val="Hyperlink"/>
            <w:noProof/>
          </w:rPr>
          <w:delText>Supplementary Figure S16. Overlap between biomarker panels identified using DIABLO and multilevel DIABLO.</w:delText>
        </w:r>
        <w:r w:rsidDel="00A910E8">
          <w:rPr>
            <w:noProof/>
            <w:webHidden/>
          </w:rPr>
          <w:tab/>
          <w:delText>29</w:delText>
        </w:r>
      </w:del>
    </w:p>
    <w:p w14:paraId="6B8A917C" w14:textId="52516DAA" w:rsidR="00A910E8" w:rsidDel="00A910E8" w:rsidRDefault="00A910E8">
      <w:pPr>
        <w:pStyle w:val="TOC1"/>
        <w:tabs>
          <w:tab w:val="right" w:leader="underscore" w:pos="9350"/>
        </w:tabs>
        <w:rPr>
          <w:del w:id="398" w:author="Amrit" w:date="2018-11-15T10:21:00Z"/>
          <w:rFonts w:eastAsiaTheme="minorEastAsia" w:cstheme="minorBidi"/>
          <w:b w:val="0"/>
          <w:bCs w:val="0"/>
          <w:i w:val="0"/>
          <w:iCs w:val="0"/>
          <w:noProof/>
          <w:lang w:val="en-CA"/>
        </w:rPr>
      </w:pPr>
      <w:del w:id="399" w:author="Amrit" w:date="2018-11-15T10:21:00Z">
        <w:r w:rsidRPr="00A910E8" w:rsidDel="00A910E8">
          <w:rPr>
            <w:rStyle w:val="Hyperlink"/>
            <w:noProof/>
          </w:rPr>
          <w:delText>Supplementary Figure S17. Heatmap depicting the correlation matrix of the variables identified using multilevel DIABLO.</w:delText>
        </w:r>
        <w:r w:rsidDel="00A910E8">
          <w:rPr>
            <w:noProof/>
            <w:webHidden/>
          </w:rPr>
          <w:tab/>
          <w:delText>30</w:delText>
        </w:r>
      </w:del>
    </w:p>
    <w:p w14:paraId="3DFC3F7A" w14:textId="6754D71E" w:rsidR="00A910E8" w:rsidDel="00A910E8" w:rsidRDefault="00A910E8">
      <w:pPr>
        <w:pStyle w:val="TOC1"/>
        <w:tabs>
          <w:tab w:val="right" w:leader="underscore" w:pos="9350"/>
        </w:tabs>
        <w:rPr>
          <w:del w:id="400" w:author="Amrit" w:date="2018-11-15T10:21:00Z"/>
          <w:rFonts w:eastAsiaTheme="minorEastAsia" w:cstheme="minorBidi"/>
          <w:b w:val="0"/>
          <w:bCs w:val="0"/>
          <w:i w:val="0"/>
          <w:iCs w:val="0"/>
          <w:noProof/>
          <w:lang w:val="en-CA"/>
        </w:rPr>
      </w:pPr>
      <w:del w:id="401" w:author="Amrit" w:date="2018-11-15T10:21:00Z">
        <w:r w:rsidRPr="00A910E8" w:rsidDel="00A910E8">
          <w:rPr>
            <w:rStyle w:val="Hyperlink"/>
            <w:noProof/>
          </w:rPr>
          <w:delText>Supplementary Figure S18. Asthma multi-omics study: volcano plot of genes in the Asthma KEGG pathway.</w:delText>
        </w:r>
        <w:r w:rsidDel="00A910E8">
          <w:rPr>
            <w:noProof/>
            <w:webHidden/>
          </w:rPr>
          <w:tab/>
          <w:delText>31</w:delText>
        </w:r>
      </w:del>
    </w:p>
    <w:p w14:paraId="111C07DC" w14:textId="6014F222" w:rsidR="00A910E8" w:rsidDel="00A910E8" w:rsidRDefault="00A910E8">
      <w:pPr>
        <w:pStyle w:val="TOC1"/>
        <w:tabs>
          <w:tab w:val="right" w:leader="underscore" w:pos="9350"/>
        </w:tabs>
        <w:rPr>
          <w:del w:id="402" w:author="Amrit" w:date="2018-11-15T10:21:00Z"/>
          <w:rFonts w:eastAsiaTheme="minorEastAsia" w:cstheme="minorBidi"/>
          <w:b w:val="0"/>
          <w:bCs w:val="0"/>
          <w:i w:val="0"/>
          <w:iCs w:val="0"/>
          <w:noProof/>
          <w:lang w:val="en-CA"/>
        </w:rPr>
      </w:pPr>
      <w:del w:id="403" w:author="Amrit" w:date="2018-11-15T10:21:00Z">
        <w:r w:rsidRPr="00A910E8" w:rsidDel="00A910E8">
          <w:rPr>
            <w:rStyle w:val="Hyperlink"/>
            <w:noProof/>
          </w:rPr>
          <w:delText>Supplementary Figure S19. Circos plot depicting the strongest correlation biomarkers in the multi-omics biomarker panel.</w:delText>
        </w:r>
        <w:r w:rsidDel="00A910E8">
          <w:rPr>
            <w:noProof/>
            <w:webHidden/>
          </w:rPr>
          <w:tab/>
          <w:delText>33</w:delText>
        </w:r>
      </w:del>
    </w:p>
    <w:p w14:paraId="41E8185A" w14:textId="309CE5FA" w:rsidR="006E6988" w:rsidDel="00A910E8" w:rsidRDefault="006E6988">
      <w:pPr>
        <w:pStyle w:val="TOC1"/>
        <w:tabs>
          <w:tab w:val="right" w:leader="underscore" w:pos="9350"/>
        </w:tabs>
        <w:rPr>
          <w:del w:id="404" w:author="Amrit" w:date="2018-11-15T10:20:00Z"/>
          <w:rFonts w:eastAsiaTheme="minorEastAsia" w:cstheme="minorBidi"/>
          <w:b w:val="0"/>
          <w:bCs w:val="0"/>
          <w:i w:val="0"/>
          <w:iCs w:val="0"/>
          <w:noProof/>
          <w:lang w:val="en-CA"/>
        </w:rPr>
      </w:pPr>
      <w:del w:id="405" w:author="Amrit" w:date="2018-11-15T10:20:00Z">
        <w:r w:rsidRPr="00A910E8" w:rsidDel="00A910E8">
          <w:rPr>
            <w:rStyle w:val="Hyperlink"/>
            <w:noProof/>
            <w:lang w:val="en-CA"/>
          </w:rPr>
          <w:delText xml:space="preserve">Section 1: </w:delText>
        </w:r>
        <w:r w:rsidRPr="00A910E8" w:rsidDel="00A910E8">
          <w:rPr>
            <w:rStyle w:val="Hyperlink"/>
            <w:noProof/>
          </w:rPr>
          <w:delText>Simulated datasets</w:delText>
        </w:r>
        <w:r w:rsidDel="00A910E8">
          <w:rPr>
            <w:noProof/>
            <w:webHidden/>
          </w:rPr>
          <w:tab/>
          <w:delText>3</w:delText>
        </w:r>
      </w:del>
    </w:p>
    <w:p w14:paraId="7FFB06D0" w14:textId="57159E3B" w:rsidR="006E6988" w:rsidDel="00A910E8" w:rsidRDefault="006E6988">
      <w:pPr>
        <w:pStyle w:val="TOC2"/>
        <w:tabs>
          <w:tab w:val="right" w:leader="underscore" w:pos="9350"/>
        </w:tabs>
        <w:rPr>
          <w:del w:id="406" w:author="Amrit" w:date="2018-11-15T10:20:00Z"/>
          <w:rFonts w:eastAsiaTheme="minorEastAsia" w:cstheme="minorBidi"/>
          <w:b w:val="0"/>
          <w:bCs w:val="0"/>
          <w:noProof/>
          <w:sz w:val="24"/>
          <w:szCs w:val="24"/>
          <w:lang w:val="en-CA"/>
        </w:rPr>
      </w:pPr>
      <w:del w:id="407" w:author="Amrit" w:date="2018-11-15T10:20:00Z">
        <w:r w:rsidRPr="00A910E8" w:rsidDel="00A910E8">
          <w:rPr>
            <w:rStyle w:val="Hyperlink"/>
            <w:rFonts w:ascii="Times New Roman" w:hAnsi="Times New Roman" w:cs="Times New Roman"/>
            <w:noProof/>
            <w:lang w:val="en-CA"/>
          </w:rPr>
          <w:delText>Simulated datasets</w:delText>
        </w:r>
        <w:r w:rsidDel="00A910E8">
          <w:rPr>
            <w:noProof/>
            <w:webHidden/>
          </w:rPr>
          <w:tab/>
          <w:delText>3</w:delText>
        </w:r>
      </w:del>
    </w:p>
    <w:p w14:paraId="5C415CC3" w14:textId="2EA72EB5" w:rsidR="006E6988" w:rsidDel="00A910E8" w:rsidRDefault="006E6988">
      <w:pPr>
        <w:pStyle w:val="TOC3"/>
        <w:tabs>
          <w:tab w:val="right" w:leader="underscore" w:pos="9350"/>
        </w:tabs>
        <w:rPr>
          <w:del w:id="408" w:author="Amrit" w:date="2018-11-15T10:20:00Z"/>
          <w:rFonts w:eastAsiaTheme="minorEastAsia" w:cstheme="minorBidi"/>
          <w:noProof/>
          <w:sz w:val="24"/>
          <w:szCs w:val="24"/>
          <w:lang w:val="en-CA"/>
        </w:rPr>
      </w:pPr>
      <w:del w:id="409" w:author="Amrit" w:date="2018-11-15T10:20:00Z">
        <w:r w:rsidRPr="00A910E8" w:rsidDel="00A910E8">
          <w:rPr>
            <w:rStyle w:val="Hyperlink"/>
            <w:rFonts w:ascii="Times New Roman" w:hAnsi="Times New Roman" w:cs="Times New Roman"/>
            <w:noProof/>
            <w:lang w:val="en-CA"/>
          </w:rPr>
          <w:delText>Simulation analysis</w:delText>
        </w:r>
        <w:r w:rsidDel="00A910E8">
          <w:rPr>
            <w:noProof/>
            <w:webHidden/>
          </w:rPr>
          <w:tab/>
          <w:delText>3</w:delText>
        </w:r>
      </w:del>
    </w:p>
    <w:p w14:paraId="529080C7" w14:textId="433EBA7B" w:rsidR="006E6988" w:rsidDel="00A910E8" w:rsidRDefault="006E6988">
      <w:pPr>
        <w:pStyle w:val="TOC1"/>
        <w:tabs>
          <w:tab w:val="right" w:leader="underscore" w:pos="9350"/>
        </w:tabs>
        <w:rPr>
          <w:del w:id="410" w:author="Amrit" w:date="2018-11-15T10:20:00Z"/>
          <w:rFonts w:eastAsiaTheme="minorEastAsia" w:cstheme="minorBidi"/>
          <w:b w:val="0"/>
          <w:bCs w:val="0"/>
          <w:i w:val="0"/>
          <w:iCs w:val="0"/>
          <w:noProof/>
          <w:lang w:val="en-CA"/>
        </w:rPr>
      </w:pPr>
      <w:del w:id="411" w:author="Amrit" w:date="2018-11-15T10:20:00Z">
        <w:r w:rsidRPr="00A910E8" w:rsidDel="00A910E8">
          <w:rPr>
            <w:rStyle w:val="Hyperlink"/>
            <w:noProof/>
            <w:lang w:val="en-CA"/>
          </w:rPr>
          <w:delText xml:space="preserve">Section 2: </w:delText>
        </w:r>
        <w:r w:rsidRPr="00A910E8" w:rsidDel="00A910E8">
          <w:rPr>
            <w:rStyle w:val="Hyperlink"/>
            <w:noProof/>
          </w:rPr>
          <w:delText>Real world datasets.</w:delText>
        </w:r>
        <w:r w:rsidDel="00A910E8">
          <w:rPr>
            <w:noProof/>
            <w:webHidden/>
          </w:rPr>
          <w:tab/>
          <w:delText>4</w:delText>
        </w:r>
      </w:del>
    </w:p>
    <w:p w14:paraId="0CA92744" w14:textId="627A94E7" w:rsidR="006E6988" w:rsidDel="00A910E8" w:rsidRDefault="006E6988">
      <w:pPr>
        <w:pStyle w:val="TOC3"/>
        <w:tabs>
          <w:tab w:val="right" w:leader="underscore" w:pos="9350"/>
        </w:tabs>
        <w:rPr>
          <w:del w:id="412" w:author="Amrit" w:date="2018-11-15T10:20:00Z"/>
          <w:rFonts w:eastAsiaTheme="minorEastAsia" w:cstheme="minorBidi"/>
          <w:noProof/>
          <w:sz w:val="24"/>
          <w:szCs w:val="24"/>
          <w:lang w:val="en-CA"/>
        </w:rPr>
      </w:pPr>
      <w:del w:id="413" w:author="Amrit" w:date="2018-11-15T10:20:00Z">
        <w:r w:rsidRPr="00A910E8" w:rsidDel="00A910E8">
          <w:rPr>
            <w:rStyle w:val="Hyperlink"/>
            <w:rFonts w:ascii="Times New Roman" w:hAnsi="Times New Roman" w:cs="Times New Roman"/>
            <w:noProof/>
            <w:lang w:val="en-CA"/>
          </w:rPr>
          <w:delText>Benchmarking cancer datasets</w:delText>
        </w:r>
        <w:r w:rsidDel="00A910E8">
          <w:rPr>
            <w:noProof/>
            <w:webHidden/>
          </w:rPr>
          <w:tab/>
          <w:delText>4</w:delText>
        </w:r>
      </w:del>
    </w:p>
    <w:p w14:paraId="50540E6E" w14:textId="265DBE05" w:rsidR="006E6988" w:rsidDel="00A910E8" w:rsidRDefault="006E6988">
      <w:pPr>
        <w:pStyle w:val="TOC3"/>
        <w:tabs>
          <w:tab w:val="right" w:leader="underscore" w:pos="9350"/>
        </w:tabs>
        <w:rPr>
          <w:del w:id="414" w:author="Amrit" w:date="2018-11-15T10:20:00Z"/>
          <w:rFonts w:eastAsiaTheme="minorEastAsia" w:cstheme="minorBidi"/>
          <w:noProof/>
          <w:sz w:val="24"/>
          <w:szCs w:val="24"/>
          <w:lang w:val="en-CA"/>
        </w:rPr>
      </w:pPr>
      <w:del w:id="415" w:author="Amrit" w:date="2018-11-15T10:20:00Z">
        <w:r w:rsidRPr="00A910E8" w:rsidDel="00A910E8">
          <w:rPr>
            <w:rStyle w:val="Hyperlink"/>
            <w:rFonts w:ascii="Times New Roman" w:hAnsi="Times New Roman" w:cs="Times New Roman"/>
            <w:noProof/>
            <w:lang w:val="en-CA"/>
          </w:rPr>
          <w:delText>Breast cancer multi-omics study</w:delText>
        </w:r>
        <w:r w:rsidDel="00A910E8">
          <w:rPr>
            <w:noProof/>
            <w:webHidden/>
          </w:rPr>
          <w:tab/>
          <w:delText>4</w:delText>
        </w:r>
      </w:del>
    </w:p>
    <w:p w14:paraId="43BA6AAD" w14:textId="1ADEB990" w:rsidR="006E6988" w:rsidDel="00A910E8" w:rsidRDefault="006E6988">
      <w:pPr>
        <w:pStyle w:val="TOC3"/>
        <w:tabs>
          <w:tab w:val="right" w:leader="underscore" w:pos="9350"/>
        </w:tabs>
        <w:rPr>
          <w:del w:id="416" w:author="Amrit" w:date="2018-11-15T10:20:00Z"/>
          <w:rFonts w:eastAsiaTheme="minorEastAsia" w:cstheme="minorBidi"/>
          <w:noProof/>
          <w:sz w:val="24"/>
          <w:szCs w:val="24"/>
          <w:lang w:val="en-CA"/>
        </w:rPr>
      </w:pPr>
      <w:del w:id="417" w:author="Amrit" w:date="2018-11-15T10:20:00Z">
        <w:r w:rsidRPr="00A910E8" w:rsidDel="00A910E8">
          <w:rPr>
            <w:rStyle w:val="Hyperlink"/>
            <w:rFonts w:ascii="Times New Roman" w:hAnsi="Times New Roman" w:cs="Times New Roman"/>
            <w:noProof/>
            <w:lang w:val="en-CA"/>
          </w:rPr>
          <w:delText>Asthma multi-omics study</w:delText>
        </w:r>
        <w:r w:rsidDel="00A910E8">
          <w:rPr>
            <w:noProof/>
            <w:webHidden/>
          </w:rPr>
          <w:tab/>
          <w:delText>5</w:delText>
        </w:r>
      </w:del>
    </w:p>
    <w:p w14:paraId="619B4B15" w14:textId="5315DCE7" w:rsidR="006E6988" w:rsidDel="00A910E8" w:rsidRDefault="006E6988">
      <w:pPr>
        <w:pStyle w:val="TOC1"/>
        <w:tabs>
          <w:tab w:val="right" w:leader="underscore" w:pos="9350"/>
        </w:tabs>
        <w:rPr>
          <w:del w:id="418" w:author="Amrit" w:date="2018-11-15T10:20:00Z"/>
          <w:rFonts w:eastAsiaTheme="minorEastAsia" w:cstheme="minorBidi"/>
          <w:b w:val="0"/>
          <w:bCs w:val="0"/>
          <w:i w:val="0"/>
          <w:iCs w:val="0"/>
          <w:noProof/>
          <w:lang w:val="en-CA"/>
        </w:rPr>
      </w:pPr>
      <w:del w:id="419" w:author="Amrit" w:date="2018-11-15T10:20:00Z">
        <w:r w:rsidRPr="00A910E8" w:rsidDel="00A910E8">
          <w:rPr>
            <w:rStyle w:val="Hyperlink"/>
            <w:noProof/>
          </w:rPr>
          <w:delText>Section 3: Description of methods used for the benchmarking experiments.</w:delText>
        </w:r>
        <w:r w:rsidDel="00A910E8">
          <w:rPr>
            <w:noProof/>
            <w:webHidden/>
          </w:rPr>
          <w:tab/>
          <w:delText>5</w:delText>
        </w:r>
      </w:del>
    </w:p>
    <w:p w14:paraId="1D9C5579" w14:textId="07C83D0B" w:rsidR="006E6988" w:rsidDel="00A910E8" w:rsidRDefault="006E6988">
      <w:pPr>
        <w:pStyle w:val="TOC2"/>
        <w:tabs>
          <w:tab w:val="right" w:leader="underscore" w:pos="9350"/>
        </w:tabs>
        <w:rPr>
          <w:del w:id="420" w:author="Amrit" w:date="2018-11-15T10:20:00Z"/>
          <w:rFonts w:eastAsiaTheme="minorEastAsia" w:cstheme="minorBidi"/>
          <w:b w:val="0"/>
          <w:bCs w:val="0"/>
          <w:noProof/>
          <w:sz w:val="24"/>
          <w:szCs w:val="24"/>
          <w:lang w:val="en-CA"/>
        </w:rPr>
      </w:pPr>
      <w:del w:id="421" w:author="Amrit" w:date="2018-11-15T10:20:00Z">
        <w:r w:rsidRPr="00A910E8" w:rsidDel="00A910E8">
          <w:rPr>
            <w:rStyle w:val="Hyperlink"/>
            <w:rFonts w:ascii="Times New Roman" w:hAnsi="Times New Roman" w:cs="Times New Roman"/>
            <w:noProof/>
            <w:lang w:val="en-CA"/>
          </w:rPr>
          <w:delText>Description of methods used for the benchmarking experiments</w:delText>
        </w:r>
        <w:r w:rsidDel="00A910E8">
          <w:rPr>
            <w:noProof/>
            <w:webHidden/>
          </w:rPr>
          <w:tab/>
          <w:delText>6</w:delText>
        </w:r>
      </w:del>
    </w:p>
    <w:p w14:paraId="1187CB91" w14:textId="7C78D90E" w:rsidR="006E6988" w:rsidDel="00A910E8" w:rsidRDefault="006E6988">
      <w:pPr>
        <w:pStyle w:val="TOC1"/>
        <w:tabs>
          <w:tab w:val="right" w:leader="underscore" w:pos="9350"/>
        </w:tabs>
        <w:rPr>
          <w:del w:id="422" w:author="Amrit" w:date="2018-11-15T10:20:00Z"/>
          <w:rFonts w:eastAsiaTheme="minorEastAsia" w:cstheme="minorBidi"/>
          <w:b w:val="0"/>
          <w:bCs w:val="0"/>
          <w:i w:val="0"/>
          <w:iCs w:val="0"/>
          <w:noProof/>
          <w:lang w:val="en-CA"/>
        </w:rPr>
      </w:pPr>
      <w:del w:id="423" w:author="Amrit" w:date="2018-11-15T10:20:00Z">
        <w:r w:rsidRPr="00A910E8" w:rsidDel="00A910E8">
          <w:rPr>
            <w:rStyle w:val="Hyperlink"/>
            <w:noProof/>
            <w:lang w:val="en-CA"/>
          </w:rPr>
          <w:delText>Section 4: Gene-set enrichment analyses</w:delText>
        </w:r>
        <w:r w:rsidDel="00A910E8">
          <w:rPr>
            <w:noProof/>
            <w:webHidden/>
          </w:rPr>
          <w:tab/>
          <w:delText>8</w:delText>
        </w:r>
      </w:del>
    </w:p>
    <w:p w14:paraId="21992D87" w14:textId="4BA6F1C0" w:rsidR="006E6988" w:rsidDel="00A910E8" w:rsidRDefault="006E6988">
      <w:pPr>
        <w:pStyle w:val="TOC1"/>
        <w:tabs>
          <w:tab w:val="right" w:leader="underscore" w:pos="9350"/>
        </w:tabs>
        <w:rPr>
          <w:del w:id="424" w:author="Amrit" w:date="2018-11-15T10:20:00Z"/>
          <w:rFonts w:eastAsiaTheme="minorEastAsia" w:cstheme="minorBidi"/>
          <w:b w:val="0"/>
          <w:bCs w:val="0"/>
          <w:i w:val="0"/>
          <w:iCs w:val="0"/>
          <w:noProof/>
          <w:lang w:val="en-CA"/>
        </w:rPr>
      </w:pPr>
      <w:del w:id="425" w:author="Amrit" w:date="2018-11-15T10:20:00Z">
        <w:r w:rsidRPr="00A910E8" w:rsidDel="00A910E8">
          <w:rPr>
            <w:rStyle w:val="Hyperlink"/>
            <w:noProof/>
          </w:rPr>
          <w:delText>Section 5: Modular analysis</w:delText>
        </w:r>
        <w:r w:rsidDel="00A910E8">
          <w:rPr>
            <w:noProof/>
            <w:webHidden/>
          </w:rPr>
          <w:tab/>
          <w:delText>9</w:delText>
        </w:r>
      </w:del>
    </w:p>
    <w:p w14:paraId="0C746232" w14:textId="5B253D6D" w:rsidR="006E6988" w:rsidDel="00A910E8" w:rsidRDefault="006E6988">
      <w:pPr>
        <w:pStyle w:val="TOC1"/>
        <w:tabs>
          <w:tab w:val="right" w:leader="underscore" w:pos="9350"/>
        </w:tabs>
        <w:rPr>
          <w:del w:id="426" w:author="Amrit" w:date="2018-11-15T10:20:00Z"/>
          <w:rFonts w:eastAsiaTheme="minorEastAsia" w:cstheme="minorBidi"/>
          <w:b w:val="0"/>
          <w:bCs w:val="0"/>
          <w:i w:val="0"/>
          <w:iCs w:val="0"/>
          <w:noProof/>
          <w:lang w:val="en-CA"/>
        </w:rPr>
      </w:pPr>
      <w:del w:id="427" w:author="Amrit" w:date="2018-11-15T10:20:00Z">
        <w:r w:rsidRPr="00A910E8" w:rsidDel="00A910E8">
          <w:rPr>
            <w:rStyle w:val="Hyperlink"/>
            <w:noProof/>
          </w:rPr>
          <w:delText>Section 6: Multilevel transformation</w:delText>
        </w:r>
        <w:r w:rsidDel="00A910E8">
          <w:rPr>
            <w:noProof/>
            <w:webHidden/>
          </w:rPr>
          <w:tab/>
          <w:delText>9</w:delText>
        </w:r>
      </w:del>
    </w:p>
    <w:p w14:paraId="67E7DCF2" w14:textId="4E30204B" w:rsidR="006E6988" w:rsidDel="00A910E8" w:rsidRDefault="006E6988">
      <w:pPr>
        <w:pStyle w:val="TOC1"/>
        <w:tabs>
          <w:tab w:val="right" w:leader="underscore" w:pos="9350"/>
        </w:tabs>
        <w:rPr>
          <w:del w:id="428" w:author="Amrit" w:date="2018-11-15T10:20:00Z"/>
          <w:rFonts w:eastAsiaTheme="minorEastAsia" w:cstheme="minorBidi"/>
          <w:b w:val="0"/>
          <w:bCs w:val="0"/>
          <w:i w:val="0"/>
          <w:iCs w:val="0"/>
          <w:noProof/>
          <w:lang w:val="en-CA"/>
        </w:rPr>
      </w:pPr>
      <w:del w:id="429" w:author="Amrit" w:date="2018-11-15T10:20:00Z">
        <w:r w:rsidRPr="00A910E8" w:rsidDel="00A910E8">
          <w:rPr>
            <w:rStyle w:val="Hyperlink"/>
            <w:noProof/>
          </w:rPr>
          <w:delText>Supplementary Figure S1. Overview of approaches used for the integration of multiple high dimensional omics datasets using either unsupervised or supervised analyses.</w:delText>
        </w:r>
        <w:r w:rsidDel="00A910E8">
          <w:rPr>
            <w:noProof/>
            <w:webHidden/>
          </w:rPr>
          <w:tab/>
          <w:delText>10</w:delText>
        </w:r>
      </w:del>
    </w:p>
    <w:p w14:paraId="45142660" w14:textId="61ADDEB0" w:rsidR="006E6988" w:rsidDel="00A910E8" w:rsidRDefault="006E6988">
      <w:pPr>
        <w:pStyle w:val="TOC1"/>
        <w:tabs>
          <w:tab w:val="right" w:leader="underscore" w:pos="9350"/>
        </w:tabs>
        <w:rPr>
          <w:del w:id="430" w:author="Amrit" w:date="2018-11-15T10:20:00Z"/>
          <w:rFonts w:eastAsiaTheme="minorEastAsia" w:cstheme="minorBidi"/>
          <w:b w:val="0"/>
          <w:bCs w:val="0"/>
          <w:i w:val="0"/>
          <w:iCs w:val="0"/>
          <w:noProof/>
          <w:lang w:val="en-CA"/>
        </w:rPr>
      </w:pPr>
      <w:del w:id="431" w:author="Amrit" w:date="2018-11-15T10:20:00Z">
        <w:r w:rsidRPr="00A910E8" w:rsidDel="00A910E8">
          <w:rPr>
            <w:rStyle w:val="Hyperlink"/>
            <w:noProof/>
          </w:rPr>
          <w:delText xml:space="preserve">Supplementary Figure S2. </w:delText>
        </w:r>
        <w:r w:rsidRPr="00A910E8" w:rsidDel="00A910E8">
          <w:rPr>
            <w:rStyle w:val="Hyperlink"/>
            <w:noProof/>
            <w:lang w:val="en-CA"/>
          </w:rPr>
          <w:delText xml:space="preserve">Integrative prediction frameworks including multi-step approaches (concatenation, ensemble) and DIABLO to identify </w:delText>
        </w:r>
        <w:r w:rsidRPr="00A910E8" w:rsidDel="00A910E8">
          <w:rPr>
            <w:rStyle w:val="Hyperlink"/>
            <w:noProof/>
          </w:rPr>
          <w:delText>multi-omics molecular signatures.</w:delText>
        </w:r>
        <w:r w:rsidDel="00A910E8">
          <w:rPr>
            <w:noProof/>
            <w:webHidden/>
          </w:rPr>
          <w:tab/>
          <w:delText>11</w:delText>
        </w:r>
      </w:del>
    </w:p>
    <w:p w14:paraId="31111162" w14:textId="7A229F6F" w:rsidR="006E6988" w:rsidDel="00A910E8" w:rsidRDefault="006E6988">
      <w:pPr>
        <w:pStyle w:val="TOC1"/>
        <w:tabs>
          <w:tab w:val="right" w:leader="underscore" w:pos="9350"/>
        </w:tabs>
        <w:rPr>
          <w:del w:id="432" w:author="Amrit" w:date="2018-11-15T10:20:00Z"/>
          <w:rFonts w:eastAsiaTheme="minorEastAsia" w:cstheme="minorBidi"/>
          <w:b w:val="0"/>
          <w:bCs w:val="0"/>
          <w:i w:val="0"/>
          <w:iCs w:val="0"/>
          <w:noProof/>
          <w:lang w:val="en-CA"/>
        </w:rPr>
      </w:pPr>
      <w:del w:id="433" w:author="Amrit" w:date="2018-11-15T10:20:00Z">
        <w:r w:rsidRPr="00A910E8" w:rsidDel="00A910E8">
          <w:rPr>
            <w:rStyle w:val="Hyperlink"/>
            <w:noProof/>
          </w:rPr>
          <w:delText xml:space="preserve">Supplementary Figure S3. </w:delText>
        </w:r>
        <w:r w:rsidRPr="00A910E8" w:rsidDel="00A910E8">
          <w:rPr>
            <w:rStyle w:val="Hyperlink"/>
            <w:noProof/>
            <w:lang w:val="en-CA"/>
          </w:rPr>
          <w:delText>Simulation study.</w:delText>
        </w:r>
        <w:r w:rsidDel="00A910E8">
          <w:rPr>
            <w:noProof/>
            <w:webHidden/>
          </w:rPr>
          <w:tab/>
          <w:delText>12</w:delText>
        </w:r>
      </w:del>
    </w:p>
    <w:p w14:paraId="76D4B4A4" w14:textId="2B191E27" w:rsidR="006E6988" w:rsidDel="00A910E8" w:rsidRDefault="006E6988">
      <w:pPr>
        <w:pStyle w:val="TOC1"/>
        <w:tabs>
          <w:tab w:val="right" w:leader="underscore" w:pos="9350"/>
        </w:tabs>
        <w:rPr>
          <w:del w:id="434" w:author="Amrit" w:date="2018-11-15T10:20:00Z"/>
          <w:rFonts w:eastAsiaTheme="minorEastAsia" w:cstheme="minorBidi"/>
          <w:b w:val="0"/>
          <w:bCs w:val="0"/>
          <w:i w:val="0"/>
          <w:iCs w:val="0"/>
          <w:noProof/>
          <w:lang w:val="en-CA"/>
        </w:rPr>
      </w:pPr>
      <w:del w:id="435" w:author="Amrit" w:date="2018-11-15T10:20:00Z">
        <w:r w:rsidRPr="00A910E8" w:rsidDel="00A910E8">
          <w:rPr>
            <w:rStyle w:val="Hyperlink"/>
            <w:noProof/>
          </w:rPr>
          <w:delText xml:space="preserve">Supplementary Figure S4. </w:delText>
        </w:r>
        <w:r w:rsidRPr="00A910E8" w:rsidDel="00A910E8">
          <w:rPr>
            <w:rStyle w:val="Hyperlink"/>
            <w:noProof/>
            <w:lang w:val="en-CA"/>
          </w:rPr>
          <w:delText>Benchmark analyses: network properties of multi-omics signatures.</w:delText>
        </w:r>
        <w:r w:rsidDel="00A910E8">
          <w:rPr>
            <w:noProof/>
            <w:webHidden/>
          </w:rPr>
          <w:tab/>
          <w:delText>13</w:delText>
        </w:r>
      </w:del>
    </w:p>
    <w:p w14:paraId="5922E1D3" w14:textId="3C36EBBB" w:rsidR="006E6988" w:rsidDel="00A910E8" w:rsidRDefault="006E6988">
      <w:pPr>
        <w:pStyle w:val="TOC1"/>
        <w:tabs>
          <w:tab w:val="right" w:leader="underscore" w:pos="9350"/>
        </w:tabs>
        <w:rPr>
          <w:del w:id="436" w:author="Amrit" w:date="2018-11-15T10:20:00Z"/>
          <w:rFonts w:eastAsiaTheme="minorEastAsia" w:cstheme="minorBidi"/>
          <w:b w:val="0"/>
          <w:bCs w:val="0"/>
          <w:i w:val="0"/>
          <w:iCs w:val="0"/>
          <w:noProof/>
          <w:lang w:val="en-CA"/>
        </w:rPr>
      </w:pPr>
      <w:del w:id="437" w:author="Amrit" w:date="2018-11-15T10:20:00Z">
        <w:r w:rsidRPr="00A910E8" w:rsidDel="00A910E8">
          <w:rPr>
            <w:rStyle w:val="Hyperlink"/>
            <w:noProof/>
          </w:rPr>
          <w:delText xml:space="preserve">Supplementary Figure S5. </w:delText>
        </w:r>
        <w:r w:rsidRPr="00A910E8" w:rsidDel="00A910E8">
          <w:rPr>
            <w:rStyle w:val="Hyperlink"/>
            <w:noProof/>
            <w:lang w:val="en-CA"/>
          </w:rPr>
          <w:delText>Benchmark analyses: network connectivity of multi-omics signatures.</w:delText>
        </w:r>
        <w:r w:rsidDel="00A910E8">
          <w:rPr>
            <w:noProof/>
            <w:webHidden/>
          </w:rPr>
          <w:tab/>
          <w:delText>14</w:delText>
        </w:r>
      </w:del>
    </w:p>
    <w:p w14:paraId="2A3E4B5F" w14:textId="712119B2" w:rsidR="006E6988" w:rsidDel="00A910E8" w:rsidRDefault="006E6988">
      <w:pPr>
        <w:pStyle w:val="TOC1"/>
        <w:tabs>
          <w:tab w:val="right" w:leader="underscore" w:pos="9350"/>
        </w:tabs>
        <w:rPr>
          <w:del w:id="438" w:author="Amrit" w:date="2018-11-15T10:20:00Z"/>
          <w:rFonts w:eastAsiaTheme="minorEastAsia" w:cstheme="minorBidi"/>
          <w:b w:val="0"/>
          <w:bCs w:val="0"/>
          <w:i w:val="0"/>
          <w:iCs w:val="0"/>
          <w:noProof/>
          <w:lang w:val="en-CA"/>
        </w:rPr>
      </w:pPr>
      <w:del w:id="439" w:author="Amrit" w:date="2018-11-15T10:20:00Z">
        <w:r w:rsidRPr="00A910E8" w:rsidDel="00A910E8">
          <w:rPr>
            <w:rStyle w:val="Hyperlink"/>
            <w:noProof/>
          </w:rPr>
          <w:delText xml:space="preserve">Supplementary Figure S6. </w:delText>
        </w:r>
        <w:r w:rsidRPr="00A910E8" w:rsidDel="00A910E8">
          <w:rPr>
            <w:rStyle w:val="Hyperlink"/>
            <w:noProof/>
            <w:lang w:val="en-CA"/>
          </w:rPr>
          <w:delText>Benchmark analyses:  sample plots for each multi-omics panel.</w:delText>
        </w:r>
        <w:r w:rsidDel="00A910E8">
          <w:rPr>
            <w:noProof/>
            <w:webHidden/>
          </w:rPr>
          <w:tab/>
          <w:delText>15</w:delText>
        </w:r>
      </w:del>
    </w:p>
    <w:p w14:paraId="32DE4EAF" w14:textId="3ECBEBE0" w:rsidR="006E6988" w:rsidDel="00A910E8" w:rsidRDefault="006E6988">
      <w:pPr>
        <w:pStyle w:val="TOC1"/>
        <w:tabs>
          <w:tab w:val="right" w:leader="underscore" w:pos="9350"/>
        </w:tabs>
        <w:rPr>
          <w:del w:id="440" w:author="Amrit" w:date="2018-11-15T10:20:00Z"/>
          <w:rFonts w:eastAsiaTheme="minorEastAsia" w:cstheme="minorBidi"/>
          <w:b w:val="0"/>
          <w:bCs w:val="0"/>
          <w:i w:val="0"/>
          <w:iCs w:val="0"/>
          <w:noProof/>
          <w:lang w:val="en-CA"/>
        </w:rPr>
      </w:pPr>
      <w:del w:id="441" w:author="Amrit" w:date="2018-11-15T10:20:00Z">
        <w:r w:rsidRPr="00A910E8" w:rsidDel="00A910E8">
          <w:rPr>
            <w:rStyle w:val="Hyperlink"/>
            <w:noProof/>
          </w:rPr>
          <w:delText>Supplementary Figure S7. A standard DIABLO workflow.</w:delText>
        </w:r>
        <w:r w:rsidDel="00A910E8">
          <w:rPr>
            <w:noProof/>
            <w:webHidden/>
          </w:rPr>
          <w:tab/>
          <w:delText>16</w:delText>
        </w:r>
      </w:del>
    </w:p>
    <w:p w14:paraId="157D5AE1" w14:textId="0E6419A5" w:rsidR="006E6988" w:rsidDel="00A910E8" w:rsidRDefault="006E6988">
      <w:pPr>
        <w:pStyle w:val="TOC1"/>
        <w:tabs>
          <w:tab w:val="right" w:leader="underscore" w:pos="9350"/>
        </w:tabs>
        <w:rPr>
          <w:del w:id="442" w:author="Amrit" w:date="2018-11-15T10:20:00Z"/>
          <w:rFonts w:eastAsiaTheme="minorEastAsia" w:cstheme="minorBidi"/>
          <w:b w:val="0"/>
          <w:bCs w:val="0"/>
          <w:i w:val="0"/>
          <w:iCs w:val="0"/>
          <w:noProof/>
          <w:lang w:val="en-CA"/>
        </w:rPr>
      </w:pPr>
      <w:del w:id="443" w:author="Amrit" w:date="2018-11-15T10:20:00Z">
        <w:r w:rsidRPr="00A910E8" w:rsidDel="00A910E8">
          <w:rPr>
            <w:rStyle w:val="Hyperlink"/>
            <w:noProof/>
          </w:rPr>
          <w:delText>Supplementary Figure S8. Breast cancer multi omics study: optimal multi-omics biomarker panel for PAM50 subtypes.</w:delText>
        </w:r>
        <w:r w:rsidDel="00A910E8">
          <w:rPr>
            <w:noProof/>
            <w:webHidden/>
          </w:rPr>
          <w:tab/>
          <w:delText>17</w:delText>
        </w:r>
      </w:del>
    </w:p>
    <w:p w14:paraId="05143246" w14:textId="38D6F0BD" w:rsidR="006E6988" w:rsidDel="00A910E8" w:rsidRDefault="006E6988">
      <w:pPr>
        <w:pStyle w:val="TOC1"/>
        <w:tabs>
          <w:tab w:val="right" w:leader="underscore" w:pos="9350"/>
        </w:tabs>
        <w:rPr>
          <w:del w:id="444" w:author="Amrit" w:date="2018-11-15T10:20:00Z"/>
          <w:rFonts w:eastAsiaTheme="minorEastAsia" w:cstheme="minorBidi"/>
          <w:b w:val="0"/>
          <w:bCs w:val="0"/>
          <w:i w:val="0"/>
          <w:iCs w:val="0"/>
          <w:noProof/>
          <w:lang w:val="en-CA"/>
        </w:rPr>
      </w:pPr>
      <w:del w:id="445" w:author="Amrit" w:date="2018-11-15T10:20:00Z">
        <w:r w:rsidRPr="00A910E8" w:rsidDel="00A910E8">
          <w:rPr>
            <w:rStyle w:val="Hyperlink"/>
            <w:noProof/>
          </w:rPr>
          <w:delText xml:space="preserve">Supplementary Figure S9. Asthma multi-omics study: decline in lung function after </w:delText>
        </w:r>
        <w:r w:rsidRPr="00A910E8" w:rsidDel="00A910E8">
          <w:rPr>
            <w:rStyle w:val="Hyperlink"/>
            <w:noProof/>
            <w:lang w:val="en-CA"/>
          </w:rPr>
          <w:delText>allergen inhalation challenge.</w:delText>
        </w:r>
        <w:r w:rsidDel="00A910E8">
          <w:rPr>
            <w:noProof/>
            <w:webHidden/>
          </w:rPr>
          <w:tab/>
          <w:delText>18</w:delText>
        </w:r>
      </w:del>
    </w:p>
    <w:p w14:paraId="72D9544F" w14:textId="76966AD6" w:rsidR="006E6988" w:rsidDel="00A910E8" w:rsidRDefault="006E6988">
      <w:pPr>
        <w:pStyle w:val="TOC1"/>
        <w:tabs>
          <w:tab w:val="right" w:leader="underscore" w:pos="9350"/>
        </w:tabs>
        <w:rPr>
          <w:del w:id="446" w:author="Amrit" w:date="2018-11-15T10:20:00Z"/>
          <w:rFonts w:eastAsiaTheme="minorEastAsia" w:cstheme="minorBidi"/>
          <w:b w:val="0"/>
          <w:bCs w:val="0"/>
          <w:i w:val="0"/>
          <w:iCs w:val="0"/>
          <w:noProof/>
          <w:lang w:val="en-CA"/>
        </w:rPr>
      </w:pPr>
      <w:del w:id="447" w:author="Amrit" w:date="2018-11-15T10:20:00Z">
        <w:r w:rsidRPr="00A910E8" w:rsidDel="00A910E8">
          <w:rPr>
            <w:rStyle w:val="Hyperlink"/>
            <w:noProof/>
          </w:rPr>
          <w:delText>Supplementary Figure S10. Asthma multi-omics study: volcano plot of genes in the Asthma KEGG pathway.</w:delText>
        </w:r>
        <w:r w:rsidDel="00A910E8">
          <w:rPr>
            <w:noProof/>
            <w:webHidden/>
          </w:rPr>
          <w:tab/>
          <w:delText>19</w:delText>
        </w:r>
      </w:del>
    </w:p>
    <w:p w14:paraId="13F851AE" w14:textId="31E88FF9" w:rsidR="0057573E" w:rsidDel="006E6988" w:rsidRDefault="0057573E">
      <w:pPr>
        <w:pStyle w:val="TOC1"/>
        <w:tabs>
          <w:tab w:val="right" w:leader="underscore" w:pos="9350"/>
        </w:tabs>
        <w:rPr>
          <w:del w:id="448" w:author="Amrit" w:date="2018-11-13T15:18:00Z"/>
          <w:rFonts w:eastAsiaTheme="minorEastAsia" w:cstheme="minorBidi"/>
          <w:b w:val="0"/>
          <w:bCs w:val="0"/>
          <w:i w:val="0"/>
          <w:iCs w:val="0"/>
          <w:noProof/>
          <w:lang w:val="en-CA"/>
        </w:rPr>
      </w:pPr>
      <w:del w:id="449" w:author="Amrit" w:date="2018-11-13T15:18:00Z">
        <w:r w:rsidRPr="006E6988" w:rsidDel="006E6988">
          <w:rPr>
            <w:rStyle w:val="Hyperlink"/>
            <w:noProof/>
            <w:lang w:val="en-CA"/>
          </w:rPr>
          <w:delText xml:space="preserve">Section 1: </w:delText>
        </w:r>
        <w:r w:rsidRPr="00BA369D" w:rsidDel="006E6988">
          <w:rPr>
            <w:rStyle w:val="Hyperlink"/>
            <w:noProof/>
          </w:rPr>
          <w:delText>Simulated datasets</w:delText>
        </w:r>
        <w:r w:rsidDel="006E6988">
          <w:rPr>
            <w:noProof/>
            <w:webHidden/>
          </w:rPr>
          <w:tab/>
          <w:delText>3</w:delText>
        </w:r>
      </w:del>
    </w:p>
    <w:p w14:paraId="38623B41" w14:textId="3F95E9C5" w:rsidR="0057573E" w:rsidDel="006E6988" w:rsidRDefault="0057573E">
      <w:pPr>
        <w:pStyle w:val="TOC2"/>
        <w:tabs>
          <w:tab w:val="right" w:leader="underscore" w:pos="9350"/>
        </w:tabs>
        <w:rPr>
          <w:del w:id="450" w:author="Amrit" w:date="2018-11-13T15:18:00Z"/>
          <w:rFonts w:eastAsiaTheme="minorEastAsia" w:cstheme="minorBidi"/>
          <w:b w:val="0"/>
          <w:bCs w:val="0"/>
          <w:noProof/>
          <w:sz w:val="24"/>
          <w:szCs w:val="24"/>
          <w:lang w:val="en-CA"/>
        </w:rPr>
      </w:pPr>
      <w:del w:id="451" w:author="Amrit" w:date="2018-11-13T15:18:00Z">
        <w:r w:rsidRPr="006E6988" w:rsidDel="006E6988">
          <w:rPr>
            <w:rStyle w:val="Hyperlink"/>
            <w:rFonts w:ascii="Times New Roman" w:hAnsi="Times New Roman" w:cs="Times New Roman"/>
            <w:noProof/>
            <w:lang w:val="en-CA"/>
          </w:rPr>
          <w:delText>Simulated datasets</w:delText>
        </w:r>
        <w:r w:rsidDel="006E6988">
          <w:rPr>
            <w:noProof/>
            <w:webHidden/>
          </w:rPr>
          <w:tab/>
          <w:delText>3</w:delText>
        </w:r>
      </w:del>
    </w:p>
    <w:p w14:paraId="2B880B8D" w14:textId="7B8A9C6E" w:rsidR="0057573E" w:rsidDel="006E6988" w:rsidRDefault="0057573E">
      <w:pPr>
        <w:pStyle w:val="TOC3"/>
        <w:tabs>
          <w:tab w:val="right" w:leader="underscore" w:pos="9350"/>
        </w:tabs>
        <w:rPr>
          <w:del w:id="452" w:author="Amrit" w:date="2018-11-13T15:18:00Z"/>
          <w:rFonts w:eastAsiaTheme="minorEastAsia" w:cstheme="minorBidi"/>
          <w:noProof/>
          <w:sz w:val="24"/>
          <w:szCs w:val="24"/>
          <w:lang w:val="en-CA"/>
        </w:rPr>
      </w:pPr>
      <w:del w:id="453" w:author="Amrit" w:date="2018-11-13T15:18:00Z">
        <w:r w:rsidRPr="006E6988" w:rsidDel="006E6988">
          <w:rPr>
            <w:rStyle w:val="Hyperlink"/>
            <w:rFonts w:ascii="Times New Roman" w:hAnsi="Times New Roman" w:cs="Times New Roman"/>
            <w:noProof/>
            <w:lang w:val="en-CA"/>
          </w:rPr>
          <w:delText>Simulation analysis</w:delText>
        </w:r>
        <w:r w:rsidDel="006E6988">
          <w:rPr>
            <w:noProof/>
            <w:webHidden/>
          </w:rPr>
          <w:tab/>
          <w:delText>4</w:delText>
        </w:r>
      </w:del>
    </w:p>
    <w:p w14:paraId="1D2FD905" w14:textId="7FF12312" w:rsidR="0057573E" w:rsidDel="006E6988" w:rsidRDefault="0057573E">
      <w:pPr>
        <w:pStyle w:val="TOC1"/>
        <w:tabs>
          <w:tab w:val="right" w:leader="underscore" w:pos="9350"/>
        </w:tabs>
        <w:rPr>
          <w:del w:id="454" w:author="Amrit" w:date="2018-11-13T15:18:00Z"/>
          <w:rFonts w:eastAsiaTheme="minorEastAsia" w:cstheme="minorBidi"/>
          <w:b w:val="0"/>
          <w:bCs w:val="0"/>
          <w:i w:val="0"/>
          <w:iCs w:val="0"/>
          <w:noProof/>
          <w:lang w:val="en-CA"/>
        </w:rPr>
      </w:pPr>
      <w:del w:id="455" w:author="Amrit" w:date="2018-11-13T15:18:00Z">
        <w:r w:rsidRPr="006E6988" w:rsidDel="006E6988">
          <w:rPr>
            <w:rStyle w:val="Hyperlink"/>
            <w:noProof/>
            <w:lang w:val="en-CA"/>
          </w:rPr>
          <w:delText>Secti</w:delText>
        </w:r>
        <w:r w:rsidRPr="00BA369D" w:rsidDel="006E6988">
          <w:rPr>
            <w:rStyle w:val="Hyperlink"/>
            <w:noProof/>
            <w:lang w:val="en-CA"/>
          </w:rPr>
          <w:delText xml:space="preserve">on 2: </w:delText>
        </w:r>
        <w:r w:rsidRPr="00250EBE" w:rsidDel="006E6988">
          <w:rPr>
            <w:rStyle w:val="Hyperlink"/>
            <w:noProof/>
          </w:rPr>
          <w:delText>Real wo</w:delText>
        </w:r>
        <w:r w:rsidRPr="00C125AD" w:rsidDel="006E6988">
          <w:rPr>
            <w:rStyle w:val="Hyperlink"/>
            <w:noProof/>
          </w:rPr>
          <w:delText>rld datasets.</w:delText>
        </w:r>
        <w:r w:rsidDel="006E6988">
          <w:rPr>
            <w:noProof/>
            <w:webHidden/>
          </w:rPr>
          <w:tab/>
          <w:delText>4</w:delText>
        </w:r>
      </w:del>
    </w:p>
    <w:p w14:paraId="4FA56284" w14:textId="764BE1E2" w:rsidR="0057573E" w:rsidDel="006E6988" w:rsidRDefault="0057573E">
      <w:pPr>
        <w:pStyle w:val="TOC3"/>
        <w:tabs>
          <w:tab w:val="right" w:leader="underscore" w:pos="9350"/>
        </w:tabs>
        <w:rPr>
          <w:del w:id="456" w:author="Amrit" w:date="2018-11-13T15:18:00Z"/>
          <w:rFonts w:eastAsiaTheme="minorEastAsia" w:cstheme="minorBidi"/>
          <w:noProof/>
          <w:sz w:val="24"/>
          <w:szCs w:val="24"/>
          <w:lang w:val="en-CA"/>
        </w:rPr>
      </w:pPr>
      <w:del w:id="457" w:author="Amrit" w:date="2018-11-13T15:18:00Z">
        <w:r w:rsidRPr="006E6988" w:rsidDel="006E6988">
          <w:rPr>
            <w:rStyle w:val="Hyperlink"/>
            <w:rFonts w:ascii="Times New Roman" w:hAnsi="Times New Roman" w:cs="Times New Roman"/>
            <w:noProof/>
            <w:lang w:val="en-CA"/>
          </w:rPr>
          <w:delText>Benchmarking cancer datasets</w:delText>
        </w:r>
        <w:r w:rsidDel="006E6988">
          <w:rPr>
            <w:noProof/>
            <w:webHidden/>
          </w:rPr>
          <w:tab/>
          <w:delText>4</w:delText>
        </w:r>
      </w:del>
    </w:p>
    <w:p w14:paraId="16C149A8" w14:textId="08A25FCB" w:rsidR="0057573E" w:rsidDel="006E6988" w:rsidRDefault="0057573E">
      <w:pPr>
        <w:pStyle w:val="TOC3"/>
        <w:tabs>
          <w:tab w:val="right" w:leader="underscore" w:pos="9350"/>
        </w:tabs>
        <w:rPr>
          <w:del w:id="458" w:author="Amrit" w:date="2018-11-13T15:18:00Z"/>
          <w:rFonts w:eastAsiaTheme="minorEastAsia" w:cstheme="minorBidi"/>
          <w:noProof/>
          <w:sz w:val="24"/>
          <w:szCs w:val="24"/>
          <w:lang w:val="en-CA"/>
        </w:rPr>
      </w:pPr>
      <w:del w:id="459" w:author="Amrit" w:date="2018-11-13T15:18:00Z">
        <w:r w:rsidRPr="006E6988" w:rsidDel="006E6988">
          <w:rPr>
            <w:rStyle w:val="Hyperlink"/>
            <w:rFonts w:ascii="Times New Roman" w:hAnsi="Times New Roman" w:cs="Times New Roman"/>
            <w:noProof/>
            <w:lang w:val="en-CA"/>
          </w:rPr>
          <w:delText>Breast cancer multi-omics study</w:delText>
        </w:r>
        <w:r w:rsidDel="006E6988">
          <w:rPr>
            <w:noProof/>
            <w:webHidden/>
          </w:rPr>
          <w:tab/>
          <w:delText>4</w:delText>
        </w:r>
      </w:del>
    </w:p>
    <w:p w14:paraId="1033747F" w14:textId="439F1DC6" w:rsidR="0057573E" w:rsidDel="006E6988" w:rsidRDefault="0057573E">
      <w:pPr>
        <w:pStyle w:val="TOC3"/>
        <w:tabs>
          <w:tab w:val="right" w:leader="underscore" w:pos="9350"/>
        </w:tabs>
        <w:rPr>
          <w:del w:id="460" w:author="Amrit" w:date="2018-11-13T15:18:00Z"/>
          <w:rFonts w:eastAsiaTheme="minorEastAsia" w:cstheme="minorBidi"/>
          <w:noProof/>
          <w:sz w:val="24"/>
          <w:szCs w:val="24"/>
          <w:lang w:val="en-CA"/>
        </w:rPr>
      </w:pPr>
      <w:del w:id="461" w:author="Amrit" w:date="2018-11-13T15:18:00Z">
        <w:r w:rsidRPr="006E6988" w:rsidDel="006E6988">
          <w:rPr>
            <w:rStyle w:val="Hyperlink"/>
            <w:rFonts w:ascii="Times New Roman" w:hAnsi="Times New Roman" w:cs="Times New Roman"/>
            <w:noProof/>
            <w:lang w:val="en-CA"/>
          </w:rPr>
          <w:delText>Asthma multi-omics study</w:delText>
        </w:r>
        <w:r w:rsidDel="006E6988">
          <w:rPr>
            <w:noProof/>
            <w:webHidden/>
          </w:rPr>
          <w:tab/>
          <w:delText>5</w:delText>
        </w:r>
      </w:del>
    </w:p>
    <w:p w14:paraId="2108E409" w14:textId="0822E4AA" w:rsidR="0057573E" w:rsidDel="006E6988" w:rsidRDefault="0057573E">
      <w:pPr>
        <w:pStyle w:val="TOC1"/>
        <w:tabs>
          <w:tab w:val="right" w:leader="underscore" w:pos="9350"/>
        </w:tabs>
        <w:rPr>
          <w:del w:id="462" w:author="Amrit" w:date="2018-11-13T15:18:00Z"/>
          <w:rFonts w:eastAsiaTheme="minorEastAsia" w:cstheme="minorBidi"/>
          <w:b w:val="0"/>
          <w:bCs w:val="0"/>
          <w:i w:val="0"/>
          <w:iCs w:val="0"/>
          <w:noProof/>
          <w:lang w:val="en-CA"/>
        </w:rPr>
      </w:pPr>
      <w:del w:id="463" w:author="Amrit" w:date="2018-11-13T15:18:00Z">
        <w:r w:rsidRPr="006E6988" w:rsidDel="006E6988">
          <w:rPr>
            <w:rStyle w:val="Hyperlink"/>
            <w:noProof/>
          </w:rPr>
          <w:delText>Section 3: Description of methods used for the benchmarking experiments.</w:delText>
        </w:r>
        <w:r w:rsidDel="006E6988">
          <w:rPr>
            <w:noProof/>
            <w:webHidden/>
          </w:rPr>
          <w:tab/>
          <w:delText>5</w:delText>
        </w:r>
      </w:del>
    </w:p>
    <w:p w14:paraId="6D20F413" w14:textId="55AB24D5" w:rsidR="0057573E" w:rsidDel="006E6988" w:rsidRDefault="0057573E">
      <w:pPr>
        <w:pStyle w:val="TOC2"/>
        <w:tabs>
          <w:tab w:val="right" w:leader="underscore" w:pos="9350"/>
        </w:tabs>
        <w:rPr>
          <w:del w:id="464" w:author="Amrit" w:date="2018-11-13T15:18:00Z"/>
          <w:rFonts w:eastAsiaTheme="minorEastAsia" w:cstheme="minorBidi"/>
          <w:b w:val="0"/>
          <w:bCs w:val="0"/>
          <w:noProof/>
          <w:sz w:val="24"/>
          <w:szCs w:val="24"/>
          <w:lang w:val="en-CA"/>
        </w:rPr>
      </w:pPr>
      <w:del w:id="465" w:author="Amrit" w:date="2018-11-13T15:18:00Z">
        <w:r w:rsidRPr="006E6988" w:rsidDel="006E6988">
          <w:rPr>
            <w:rStyle w:val="Hyperlink"/>
            <w:rFonts w:ascii="Times New Roman" w:hAnsi="Times New Roman" w:cs="Times New Roman"/>
            <w:noProof/>
            <w:lang w:val="en-CA"/>
          </w:rPr>
          <w:delText>Descripti</w:delText>
        </w:r>
        <w:r w:rsidRPr="00BA369D" w:rsidDel="006E6988">
          <w:rPr>
            <w:rStyle w:val="Hyperlink"/>
            <w:rFonts w:ascii="Times New Roman" w:hAnsi="Times New Roman" w:cs="Times New Roman"/>
            <w:noProof/>
            <w:lang w:val="en-CA"/>
          </w:rPr>
          <w:delText>on of methods used for the benchmarking experiments</w:delText>
        </w:r>
        <w:r w:rsidDel="006E6988">
          <w:rPr>
            <w:noProof/>
            <w:webHidden/>
          </w:rPr>
          <w:tab/>
          <w:delText>5</w:delText>
        </w:r>
      </w:del>
    </w:p>
    <w:p w14:paraId="24406FB2" w14:textId="1D78AD0D" w:rsidR="0057573E" w:rsidDel="006E6988" w:rsidRDefault="0057573E">
      <w:pPr>
        <w:pStyle w:val="TOC1"/>
        <w:tabs>
          <w:tab w:val="right" w:leader="underscore" w:pos="9350"/>
        </w:tabs>
        <w:rPr>
          <w:del w:id="466" w:author="Amrit" w:date="2018-11-13T15:18:00Z"/>
          <w:rFonts w:eastAsiaTheme="minorEastAsia" w:cstheme="minorBidi"/>
          <w:b w:val="0"/>
          <w:bCs w:val="0"/>
          <w:i w:val="0"/>
          <w:iCs w:val="0"/>
          <w:noProof/>
          <w:lang w:val="en-CA"/>
        </w:rPr>
      </w:pPr>
      <w:del w:id="467" w:author="Amrit" w:date="2018-11-13T15:18:00Z">
        <w:r w:rsidRPr="006E6988" w:rsidDel="006E6988">
          <w:rPr>
            <w:rStyle w:val="Hyperlink"/>
            <w:noProof/>
            <w:lang w:val="en-CA"/>
          </w:rPr>
          <w:delText>Section 4: Gene-set enrichment analyses</w:delText>
        </w:r>
        <w:r w:rsidDel="006E6988">
          <w:rPr>
            <w:noProof/>
            <w:webHidden/>
          </w:rPr>
          <w:tab/>
          <w:delText>8</w:delText>
        </w:r>
      </w:del>
    </w:p>
    <w:p w14:paraId="5709BDA1" w14:textId="558DA379" w:rsidR="0057573E" w:rsidDel="006E6988" w:rsidRDefault="0057573E">
      <w:pPr>
        <w:pStyle w:val="TOC1"/>
        <w:tabs>
          <w:tab w:val="right" w:leader="underscore" w:pos="9350"/>
        </w:tabs>
        <w:rPr>
          <w:del w:id="468" w:author="Amrit" w:date="2018-11-13T15:18:00Z"/>
          <w:rFonts w:eastAsiaTheme="minorEastAsia" w:cstheme="minorBidi"/>
          <w:b w:val="0"/>
          <w:bCs w:val="0"/>
          <w:i w:val="0"/>
          <w:iCs w:val="0"/>
          <w:noProof/>
          <w:lang w:val="en-CA"/>
        </w:rPr>
      </w:pPr>
      <w:del w:id="469" w:author="Amrit" w:date="2018-11-13T15:18:00Z">
        <w:r w:rsidRPr="006E6988" w:rsidDel="006E6988">
          <w:rPr>
            <w:rStyle w:val="Hyperlink"/>
            <w:noProof/>
          </w:rPr>
          <w:delText>Section 5: Modular analysis</w:delText>
        </w:r>
        <w:r w:rsidDel="006E6988">
          <w:rPr>
            <w:noProof/>
            <w:webHidden/>
          </w:rPr>
          <w:tab/>
          <w:delText>9</w:delText>
        </w:r>
      </w:del>
    </w:p>
    <w:p w14:paraId="2BBCABA5" w14:textId="312C31F5" w:rsidR="0057573E" w:rsidDel="006E6988" w:rsidRDefault="0057573E">
      <w:pPr>
        <w:pStyle w:val="TOC1"/>
        <w:tabs>
          <w:tab w:val="right" w:leader="underscore" w:pos="9350"/>
        </w:tabs>
        <w:rPr>
          <w:del w:id="470" w:author="Amrit" w:date="2018-11-13T15:18:00Z"/>
          <w:rFonts w:eastAsiaTheme="minorEastAsia" w:cstheme="minorBidi"/>
          <w:b w:val="0"/>
          <w:bCs w:val="0"/>
          <w:i w:val="0"/>
          <w:iCs w:val="0"/>
          <w:noProof/>
          <w:lang w:val="en-CA"/>
        </w:rPr>
      </w:pPr>
      <w:del w:id="471" w:author="Amrit" w:date="2018-11-13T15:18:00Z">
        <w:r w:rsidRPr="006E6988" w:rsidDel="006E6988">
          <w:rPr>
            <w:rStyle w:val="Hyperlink"/>
            <w:noProof/>
          </w:rPr>
          <w:delText>Section 6: Multilevel transformation</w:delText>
        </w:r>
        <w:r w:rsidDel="006E6988">
          <w:rPr>
            <w:noProof/>
            <w:webHidden/>
          </w:rPr>
          <w:tab/>
          <w:delText>9</w:delText>
        </w:r>
      </w:del>
    </w:p>
    <w:p w14:paraId="0011B0D6" w14:textId="42A91F99" w:rsidR="0057573E" w:rsidDel="006E6988" w:rsidRDefault="0057573E">
      <w:pPr>
        <w:pStyle w:val="TOC1"/>
        <w:tabs>
          <w:tab w:val="right" w:leader="underscore" w:pos="9350"/>
        </w:tabs>
        <w:rPr>
          <w:del w:id="472" w:author="Amrit" w:date="2018-11-13T15:18:00Z"/>
          <w:rFonts w:eastAsiaTheme="minorEastAsia" w:cstheme="minorBidi"/>
          <w:b w:val="0"/>
          <w:bCs w:val="0"/>
          <w:i w:val="0"/>
          <w:iCs w:val="0"/>
          <w:noProof/>
          <w:lang w:val="en-CA"/>
        </w:rPr>
      </w:pPr>
      <w:del w:id="473" w:author="Amrit" w:date="2018-11-13T15:18:00Z">
        <w:r w:rsidRPr="006E6988" w:rsidDel="006E6988">
          <w:rPr>
            <w:rStyle w:val="Hyperlink"/>
            <w:noProof/>
          </w:rPr>
          <w:delText>Supplementary Figure S1. Overview of approaches used for the integration of multiple high d</w:delText>
        </w:r>
        <w:r w:rsidRPr="00BA369D" w:rsidDel="006E6988">
          <w:rPr>
            <w:rStyle w:val="Hyperlink"/>
            <w:noProof/>
          </w:rPr>
          <w:delText>imensional omics datasets using either unsupervised or supervised analyses.</w:delText>
        </w:r>
        <w:r w:rsidDel="006E6988">
          <w:rPr>
            <w:noProof/>
            <w:webHidden/>
          </w:rPr>
          <w:tab/>
          <w:delText>10</w:delText>
        </w:r>
      </w:del>
    </w:p>
    <w:p w14:paraId="41B9B7B1" w14:textId="4CF27FAE" w:rsidR="0057573E" w:rsidDel="006E6988" w:rsidRDefault="0057573E">
      <w:pPr>
        <w:pStyle w:val="TOC1"/>
        <w:tabs>
          <w:tab w:val="right" w:leader="underscore" w:pos="9350"/>
        </w:tabs>
        <w:rPr>
          <w:del w:id="474" w:author="Amrit" w:date="2018-11-13T15:18:00Z"/>
          <w:rFonts w:eastAsiaTheme="minorEastAsia" w:cstheme="minorBidi"/>
          <w:b w:val="0"/>
          <w:bCs w:val="0"/>
          <w:i w:val="0"/>
          <w:iCs w:val="0"/>
          <w:noProof/>
          <w:lang w:val="en-CA"/>
        </w:rPr>
      </w:pPr>
      <w:del w:id="475" w:author="Amrit" w:date="2018-11-13T15:18:00Z">
        <w:r w:rsidRPr="006E6988" w:rsidDel="006E6988">
          <w:rPr>
            <w:rStyle w:val="Hyperlink"/>
            <w:noProof/>
          </w:rPr>
          <w:delText xml:space="preserve">Supplementary Figure S2. </w:delText>
        </w:r>
        <w:r w:rsidRPr="00BA369D" w:rsidDel="006E6988">
          <w:rPr>
            <w:rStyle w:val="Hyperlink"/>
            <w:noProof/>
            <w:lang w:val="en-CA"/>
          </w:rPr>
          <w:delText>Simulation study.</w:delText>
        </w:r>
        <w:r w:rsidDel="006E6988">
          <w:rPr>
            <w:noProof/>
            <w:webHidden/>
          </w:rPr>
          <w:tab/>
          <w:delText>11</w:delText>
        </w:r>
      </w:del>
    </w:p>
    <w:p w14:paraId="0CC8D2C1" w14:textId="280ADB0D" w:rsidR="0057573E" w:rsidDel="006E6988" w:rsidRDefault="0057573E">
      <w:pPr>
        <w:pStyle w:val="TOC1"/>
        <w:tabs>
          <w:tab w:val="right" w:leader="underscore" w:pos="9350"/>
        </w:tabs>
        <w:rPr>
          <w:del w:id="476" w:author="Amrit" w:date="2018-11-13T15:18:00Z"/>
          <w:rFonts w:eastAsiaTheme="minorEastAsia" w:cstheme="minorBidi"/>
          <w:b w:val="0"/>
          <w:bCs w:val="0"/>
          <w:i w:val="0"/>
          <w:iCs w:val="0"/>
          <w:noProof/>
          <w:lang w:val="en-CA"/>
        </w:rPr>
      </w:pPr>
      <w:del w:id="477" w:author="Amrit" w:date="2018-11-13T15:18:00Z">
        <w:r w:rsidRPr="006E6988" w:rsidDel="006E6988">
          <w:rPr>
            <w:rStyle w:val="Hyperlink"/>
            <w:noProof/>
          </w:rPr>
          <w:delText>Sup</w:delText>
        </w:r>
        <w:r w:rsidRPr="00BA369D" w:rsidDel="006E6988">
          <w:rPr>
            <w:rStyle w:val="Hyperlink"/>
            <w:noProof/>
          </w:rPr>
          <w:delText xml:space="preserve">plementary Figure S3. </w:delText>
        </w:r>
        <w:r w:rsidRPr="00250EBE" w:rsidDel="006E6988">
          <w:rPr>
            <w:rStyle w:val="Hyperlink"/>
            <w:noProof/>
            <w:lang w:val="en-CA"/>
          </w:rPr>
          <w:delText>Integrative prediction framewo</w:delText>
        </w:r>
        <w:r w:rsidRPr="00C125AD" w:rsidDel="006E6988">
          <w:rPr>
            <w:rStyle w:val="Hyperlink"/>
            <w:noProof/>
            <w:lang w:val="en-CA"/>
          </w:rPr>
          <w:delText xml:space="preserve">rks including multi-step approaches (concatenation, ensemble) and DIABLO to identify </w:delText>
        </w:r>
        <w:r w:rsidRPr="00C125AD" w:rsidDel="006E6988">
          <w:rPr>
            <w:rStyle w:val="Hyperlink"/>
            <w:noProof/>
          </w:rPr>
          <w:delText>multi-omics molecular signatures.</w:delText>
        </w:r>
        <w:r w:rsidDel="006E6988">
          <w:rPr>
            <w:noProof/>
            <w:webHidden/>
          </w:rPr>
          <w:tab/>
          <w:delText>12</w:delText>
        </w:r>
      </w:del>
    </w:p>
    <w:p w14:paraId="0F49E1E0" w14:textId="533ED28A" w:rsidR="0057573E" w:rsidDel="006E6988" w:rsidRDefault="0057573E">
      <w:pPr>
        <w:pStyle w:val="TOC1"/>
        <w:tabs>
          <w:tab w:val="right" w:leader="underscore" w:pos="9350"/>
        </w:tabs>
        <w:rPr>
          <w:del w:id="478" w:author="Amrit" w:date="2018-11-13T15:18:00Z"/>
          <w:rFonts w:eastAsiaTheme="minorEastAsia" w:cstheme="minorBidi"/>
          <w:b w:val="0"/>
          <w:bCs w:val="0"/>
          <w:i w:val="0"/>
          <w:iCs w:val="0"/>
          <w:noProof/>
          <w:lang w:val="en-CA"/>
        </w:rPr>
      </w:pPr>
      <w:del w:id="479" w:author="Amrit" w:date="2018-11-13T15:18:00Z">
        <w:r w:rsidRPr="006E6988" w:rsidDel="006E6988">
          <w:rPr>
            <w:rStyle w:val="Hyperlink"/>
            <w:noProof/>
          </w:rPr>
          <w:delText>Supplementary Figu</w:delText>
        </w:r>
        <w:r w:rsidRPr="00BA369D" w:rsidDel="006E6988">
          <w:rPr>
            <w:rStyle w:val="Hyperlink"/>
            <w:noProof/>
          </w:rPr>
          <w:delText xml:space="preserve">re S4. </w:delText>
        </w:r>
        <w:r w:rsidRPr="00250EBE" w:rsidDel="006E6988">
          <w:rPr>
            <w:rStyle w:val="Hyperlink"/>
            <w:noProof/>
            <w:lang w:val="en-CA"/>
          </w:rPr>
          <w:delText>Benchmark analyses: network properties of multi-omics signatures.</w:delText>
        </w:r>
        <w:r w:rsidDel="006E6988">
          <w:rPr>
            <w:noProof/>
            <w:webHidden/>
          </w:rPr>
          <w:tab/>
          <w:delText>13</w:delText>
        </w:r>
      </w:del>
    </w:p>
    <w:p w14:paraId="206B04DA" w14:textId="239EE51D" w:rsidR="0057573E" w:rsidDel="006E6988" w:rsidRDefault="0057573E">
      <w:pPr>
        <w:pStyle w:val="TOC1"/>
        <w:tabs>
          <w:tab w:val="right" w:leader="underscore" w:pos="9350"/>
        </w:tabs>
        <w:rPr>
          <w:del w:id="480" w:author="Amrit" w:date="2018-11-13T15:18:00Z"/>
          <w:rFonts w:eastAsiaTheme="minorEastAsia" w:cstheme="minorBidi"/>
          <w:b w:val="0"/>
          <w:bCs w:val="0"/>
          <w:i w:val="0"/>
          <w:iCs w:val="0"/>
          <w:noProof/>
          <w:lang w:val="en-CA"/>
        </w:rPr>
      </w:pPr>
      <w:del w:id="481" w:author="Amrit" w:date="2018-11-13T15:18:00Z">
        <w:r w:rsidRPr="006E6988" w:rsidDel="006E6988">
          <w:rPr>
            <w:rStyle w:val="Hyperlink"/>
            <w:noProof/>
          </w:rPr>
          <w:delText xml:space="preserve">Supplementary Figure S5. </w:delText>
        </w:r>
        <w:r w:rsidRPr="00BA369D" w:rsidDel="006E6988">
          <w:rPr>
            <w:rStyle w:val="Hyperlink"/>
            <w:noProof/>
            <w:lang w:val="en-CA"/>
          </w:rPr>
          <w:delText>Benchmark analy</w:delText>
        </w:r>
        <w:r w:rsidRPr="00250EBE" w:rsidDel="006E6988">
          <w:rPr>
            <w:rStyle w:val="Hyperlink"/>
            <w:noProof/>
            <w:lang w:val="en-CA"/>
          </w:rPr>
          <w:delText>ses: network connectivity of multi-omics signatures.</w:delText>
        </w:r>
        <w:r w:rsidDel="006E6988">
          <w:rPr>
            <w:noProof/>
            <w:webHidden/>
          </w:rPr>
          <w:tab/>
          <w:delText>14</w:delText>
        </w:r>
      </w:del>
    </w:p>
    <w:p w14:paraId="44A5D4B2" w14:textId="7ACC3D62" w:rsidR="0057573E" w:rsidDel="006E6988" w:rsidRDefault="0057573E">
      <w:pPr>
        <w:pStyle w:val="TOC1"/>
        <w:tabs>
          <w:tab w:val="right" w:leader="underscore" w:pos="9350"/>
        </w:tabs>
        <w:rPr>
          <w:del w:id="482" w:author="Amrit" w:date="2018-11-13T15:18:00Z"/>
          <w:rFonts w:eastAsiaTheme="minorEastAsia" w:cstheme="minorBidi"/>
          <w:b w:val="0"/>
          <w:bCs w:val="0"/>
          <w:i w:val="0"/>
          <w:iCs w:val="0"/>
          <w:noProof/>
          <w:lang w:val="en-CA"/>
        </w:rPr>
      </w:pPr>
      <w:del w:id="483" w:author="Amrit" w:date="2018-11-13T15:18:00Z">
        <w:r w:rsidRPr="006E6988" w:rsidDel="006E6988">
          <w:rPr>
            <w:rStyle w:val="Hyperlink"/>
            <w:noProof/>
          </w:rPr>
          <w:delText xml:space="preserve">Supplementary Figure S6. </w:delText>
        </w:r>
        <w:r w:rsidRPr="00BA369D" w:rsidDel="006E6988">
          <w:rPr>
            <w:rStyle w:val="Hyperlink"/>
            <w:noProof/>
            <w:lang w:val="en-CA"/>
          </w:rPr>
          <w:delText>Benchmark analyses:  sample plots for each multi-omics panel.</w:delText>
        </w:r>
        <w:r w:rsidDel="006E6988">
          <w:rPr>
            <w:noProof/>
            <w:webHidden/>
          </w:rPr>
          <w:tab/>
          <w:delText>15</w:delText>
        </w:r>
      </w:del>
    </w:p>
    <w:p w14:paraId="28DD7EAB" w14:textId="1FEB9E23" w:rsidR="0057573E" w:rsidDel="006E6988" w:rsidRDefault="0057573E">
      <w:pPr>
        <w:pStyle w:val="TOC1"/>
        <w:tabs>
          <w:tab w:val="right" w:leader="underscore" w:pos="9350"/>
        </w:tabs>
        <w:rPr>
          <w:del w:id="484" w:author="Amrit" w:date="2018-11-13T15:18:00Z"/>
          <w:rFonts w:eastAsiaTheme="minorEastAsia" w:cstheme="minorBidi"/>
          <w:b w:val="0"/>
          <w:bCs w:val="0"/>
          <w:i w:val="0"/>
          <w:iCs w:val="0"/>
          <w:noProof/>
          <w:lang w:val="en-CA"/>
        </w:rPr>
      </w:pPr>
      <w:del w:id="485" w:author="Amrit" w:date="2018-11-13T15:18:00Z">
        <w:r w:rsidRPr="006E6988" w:rsidDel="006E6988">
          <w:rPr>
            <w:rStyle w:val="Hyperlink"/>
            <w:noProof/>
          </w:rPr>
          <w:delText>Supplementary Figure S7. A standard DIABLO workflow.</w:delText>
        </w:r>
        <w:r w:rsidDel="006E6988">
          <w:rPr>
            <w:noProof/>
            <w:webHidden/>
          </w:rPr>
          <w:tab/>
          <w:delText>16</w:delText>
        </w:r>
      </w:del>
    </w:p>
    <w:p w14:paraId="54511CF8" w14:textId="3FED0FBF" w:rsidR="0057573E" w:rsidDel="006E6988" w:rsidRDefault="0057573E">
      <w:pPr>
        <w:pStyle w:val="TOC1"/>
        <w:tabs>
          <w:tab w:val="right" w:leader="underscore" w:pos="9350"/>
        </w:tabs>
        <w:rPr>
          <w:del w:id="486" w:author="Amrit" w:date="2018-11-13T15:18:00Z"/>
          <w:rFonts w:eastAsiaTheme="minorEastAsia" w:cstheme="minorBidi"/>
          <w:b w:val="0"/>
          <w:bCs w:val="0"/>
          <w:i w:val="0"/>
          <w:iCs w:val="0"/>
          <w:noProof/>
          <w:lang w:val="en-CA"/>
        </w:rPr>
      </w:pPr>
      <w:del w:id="487" w:author="Amrit" w:date="2018-11-13T15:18:00Z">
        <w:r w:rsidRPr="006E6988" w:rsidDel="006E6988">
          <w:rPr>
            <w:rStyle w:val="Hyperlink"/>
            <w:noProof/>
          </w:rPr>
          <w:delText>S</w:delText>
        </w:r>
        <w:r w:rsidRPr="00BA369D" w:rsidDel="006E6988">
          <w:rPr>
            <w:rStyle w:val="Hyperlink"/>
            <w:noProof/>
          </w:rPr>
          <w:delText>upplementary Figure S8. Breast cancer multi omics stu</w:delText>
        </w:r>
        <w:r w:rsidRPr="00250EBE" w:rsidDel="006E6988">
          <w:rPr>
            <w:rStyle w:val="Hyperlink"/>
            <w:noProof/>
          </w:rPr>
          <w:delText>dy: optimal multi-omics biomarker panel for PAM50 subtypes.</w:delText>
        </w:r>
        <w:r w:rsidDel="006E6988">
          <w:rPr>
            <w:noProof/>
            <w:webHidden/>
          </w:rPr>
          <w:tab/>
          <w:delText>17</w:delText>
        </w:r>
      </w:del>
    </w:p>
    <w:p w14:paraId="46D12E6F" w14:textId="1C4112CE" w:rsidR="0057573E" w:rsidDel="006E6988" w:rsidRDefault="0057573E">
      <w:pPr>
        <w:pStyle w:val="TOC1"/>
        <w:tabs>
          <w:tab w:val="right" w:leader="underscore" w:pos="9350"/>
        </w:tabs>
        <w:rPr>
          <w:del w:id="488" w:author="Amrit" w:date="2018-11-13T15:18:00Z"/>
          <w:rFonts w:eastAsiaTheme="minorEastAsia" w:cstheme="minorBidi"/>
          <w:b w:val="0"/>
          <w:bCs w:val="0"/>
          <w:i w:val="0"/>
          <w:iCs w:val="0"/>
          <w:noProof/>
          <w:lang w:val="en-CA"/>
        </w:rPr>
      </w:pPr>
      <w:del w:id="489" w:author="Amrit" w:date="2018-11-13T15:18:00Z">
        <w:r w:rsidRPr="006E6988" w:rsidDel="006E6988">
          <w:rPr>
            <w:rStyle w:val="Hyperlink"/>
            <w:noProof/>
          </w:rPr>
          <w:delText>Supplementary</w:delText>
        </w:r>
        <w:r w:rsidRPr="00BA369D" w:rsidDel="006E6988">
          <w:rPr>
            <w:rStyle w:val="Hyperlink"/>
            <w:noProof/>
          </w:rPr>
          <w:delText xml:space="preserve"> Figure S9. Asthma multi-omics study: decline in lung function after </w:delText>
        </w:r>
        <w:r w:rsidRPr="00250EBE" w:rsidDel="006E6988">
          <w:rPr>
            <w:rStyle w:val="Hyperlink"/>
            <w:noProof/>
            <w:lang w:val="en-CA"/>
          </w:rPr>
          <w:delText>allergen inhalation challenge.</w:delText>
        </w:r>
        <w:r w:rsidDel="006E6988">
          <w:rPr>
            <w:noProof/>
            <w:webHidden/>
          </w:rPr>
          <w:tab/>
          <w:delText>18</w:delText>
        </w:r>
      </w:del>
    </w:p>
    <w:p w14:paraId="61EF3815" w14:textId="3D2C7E38" w:rsidR="0057573E" w:rsidDel="006E6988" w:rsidRDefault="0057573E">
      <w:pPr>
        <w:pStyle w:val="TOC1"/>
        <w:tabs>
          <w:tab w:val="right" w:leader="underscore" w:pos="9350"/>
        </w:tabs>
        <w:rPr>
          <w:del w:id="490" w:author="Amrit" w:date="2018-11-13T15:18:00Z"/>
          <w:rFonts w:eastAsiaTheme="minorEastAsia" w:cstheme="minorBidi"/>
          <w:b w:val="0"/>
          <w:bCs w:val="0"/>
          <w:i w:val="0"/>
          <w:iCs w:val="0"/>
          <w:noProof/>
          <w:lang w:val="en-CA"/>
        </w:rPr>
      </w:pPr>
      <w:del w:id="491" w:author="Amrit" w:date="2018-11-13T15:18:00Z">
        <w:r w:rsidRPr="006E6988" w:rsidDel="006E6988">
          <w:rPr>
            <w:rStyle w:val="Hyperlink"/>
            <w:noProof/>
          </w:rPr>
          <w:delText>Supplementary Figure S10. A</w:delText>
        </w:r>
        <w:r w:rsidRPr="00BA369D" w:rsidDel="006E6988">
          <w:rPr>
            <w:rStyle w:val="Hyperlink"/>
            <w:noProof/>
          </w:rPr>
          <w:delText xml:space="preserve">sthma multi-omics study: volcano plot of genes in </w:delText>
        </w:r>
        <w:r w:rsidRPr="00250EBE" w:rsidDel="006E6988">
          <w:rPr>
            <w:rStyle w:val="Hyperlink"/>
            <w:noProof/>
          </w:rPr>
          <w:delText>the Asthma K</w:delText>
        </w:r>
        <w:r w:rsidRPr="00C125AD" w:rsidDel="006E6988">
          <w:rPr>
            <w:rStyle w:val="Hyperlink"/>
            <w:noProof/>
          </w:rPr>
          <w:delText>EGG pathway.</w:delText>
        </w:r>
        <w:r w:rsidDel="006E6988">
          <w:rPr>
            <w:noProof/>
            <w:webHidden/>
          </w:rPr>
          <w:tab/>
          <w:delText>19</w:delText>
        </w:r>
      </w:del>
    </w:p>
    <w:p w14:paraId="69DDEC17" w14:textId="0D4B11D8" w:rsidR="0057573E" w:rsidDel="0057573E" w:rsidRDefault="0057573E">
      <w:pPr>
        <w:pStyle w:val="TOC1"/>
        <w:tabs>
          <w:tab w:val="right" w:leader="underscore" w:pos="9350"/>
        </w:tabs>
        <w:rPr>
          <w:del w:id="492" w:author="Amrit" w:date="2018-11-13T11:39:00Z"/>
          <w:rFonts w:eastAsiaTheme="minorEastAsia" w:cstheme="minorBidi"/>
          <w:b w:val="0"/>
          <w:bCs w:val="0"/>
          <w:i w:val="0"/>
          <w:iCs w:val="0"/>
          <w:noProof/>
          <w:lang w:val="en-CA"/>
        </w:rPr>
      </w:pPr>
      <w:del w:id="493" w:author="Amrit" w:date="2018-11-13T11:39:00Z">
        <w:r w:rsidRPr="0057573E" w:rsidDel="0057573E">
          <w:rPr>
            <w:rStyle w:val="Hyperlink"/>
            <w:noProof/>
            <w:lang w:val="en-CA"/>
          </w:rPr>
          <w:delText xml:space="preserve">Section 1: </w:delText>
        </w:r>
        <w:r w:rsidRPr="00C2706B" w:rsidDel="0057573E">
          <w:rPr>
            <w:rStyle w:val="Hyperlink"/>
            <w:noProof/>
          </w:rPr>
          <w:delText>Simulated datasets</w:delText>
        </w:r>
        <w:r w:rsidDel="0057573E">
          <w:rPr>
            <w:noProof/>
            <w:webHidden/>
          </w:rPr>
          <w:tab/>
          <w:delText>3</w:delText>
        </w:r>
      </w:del>
    </w:p>
    <w:p w14:paraId="01B71C81" w14:textId="3AC20F5F" w:rsidR="0057573E" w:rsidDel="0057573E" w:rsidRDefault="0057573E">
      <w:pPr>
        <w:pStyle w:val="TOC2"/>
        <w:tabs>
          <w:tab w:val="right" w:leader="underscore" w:pos="9350"/>
        </w:tabs>
        <w:rPr>
          <w:del w:id="494" w:author="Amrit" w:date="2018-11-13T11:39:00Z"/>
          <w:rFonts w:eastAsiaTheme="minorEastAsia" w:cstheme="minorBidi"/>
          <w:b w:val="0"/>
          <w:bCs w:val="0"/>
          <w:noProof/>
          <w:sz w:val="24"/>
          <w:szCs w:val="24"/>
          <w:lang w:val="en-CA"/>
        </w:rPr>
      </w:pPr>
      <w:del w:id="495" w:author="Amrit" w:date="2018-11-13T11:39:00Z">
        <w:r w:rsidRPr="0057573E" w:rsidDel="0057573E">
          <w:rPr>
            <w:rStyle w:val="Hyperlink"/>
            <w:rFonts w:ascii="Times New Roman" w:hAnsi="Times New Roman" w:cs="Times New Roman"/>
            <w:noProof/>
            <w:lang w:val="en-CA"/>
          </w:rPr>
          <w:delText>Simulated datasets</w:delText>
        </w:r>
        <w:r w:rsidDel="0057573E">
          <w:rPr>
            <w:noProof/>
            <w:webHidden/>
          </w:rPr>
          <w:tab/>
          <w:delText>3</w:delText>
        </w:r>
      </w:del>
    </w:p>
    <w:p w14:paraId="68CD34C9" w14:textId="52C4BA19" w:rsidR="0057573E" w:rsidDel="0057573E" w:rsidRDefault="0057573E">
      <w:pPr>
        <w:pStyle w:val="TOC3"/>
        <w:tabs>
          <w:tab w:val="right" w:leader="underscore" w:pos="9350"/>
        </w:tabs>
        <w:rPr>
          <w:del w:id="496" w:author="Amrit" w:date="2018-11-13T11:39:00Z"/>
          <w:rFonts w:eastAsiaTheme="minorEastAsia" w:cstheme="minorBidi"/>
          <w:noProof/>
          <w:sz w:val="24"/>
          <w:szCs w:val="24"/>
          <w:lang w:val="en-CA"/>
        </w:rPr>
      </w:pPr>
      <w:del w:id="497" w:author="Amrit" w:date="2018-11-13T11:39:00Z">
        <w:r w:rsidRPr="0057573E" w:rsidDel="0057573E">
          <w:rPr>
            <w:rStyle w:val="Hyperlink"/>
            <w:rFonts w:ascii="Times New Roman" w:hAnsi="Times New Roman" w:cs="Times New Roman"/>
            <w:noProof/>
            <w:lang w:val="en-CA"/>
          </w:rPr>
          <w:delText>Simulation analysis</w:delText>
        </w:r>
        <w:r w:rsidDel="0057573E">
          <w:rPr>
            <w:noProof/>
            <w:webHidden/>
          </w:rPr>
          <w:tab/>
          <w:delText>4</w:delText>
        </w:r>
      </w:del>
    </w:p>
    <w:p w14:paraId="236EFE81" w14:textId="6F07EE7A" w:rsidR="0057573E" w:rsidDel="0057573E" w:rsidRDefault="0057573E">
      <w:pPr>
        <w:pStyle w:val="TOC1"/>
        <w:tabs>
          <w:tab w:val="right" w:leader="underscore" w:pos="9350"/>
        </w:tabs>
        <w:rPr>
          <w:del w:id="498" w:author="Amrit" w:date="2018-11-13T11:39:00Z"/>
          <w:rFonts w:eastAsiaTheme="minorEastAsia" w:cstheme="minorBidi"/>
          <w:b w:val="0"/>
          <w:bCs w:val="0"/>
          <w:i w:val="0"/>
          <w:iCs w:val="0"/>
          <w:noProof/>
          <w:lang w:val="en-CA"/>
        </w:rPr>
      </w:pPr>
      <w:del w:id="499" w:author="Amrit" w:date="2018-11-13T11:39:00Z">
        <w:r w:rsidRPr="0057573E" w:rsidDel="0057573E">
          <w:rPr>
            <w:rStyle w:val="Hyperlink"/>
            <w:noProof/>
            <w:lang w:val="en-CA"/>
          </w:rPr>
          <w:delText xml:space="preserve">Section 2: </w:delText>
        </w:r>
        <w:r w:rsidRPr="00C2706B" w:rsidDel="0057573E">
          <w:rPr>
            <w:rStyle w:val="Hyperlink"/>
            <w:noProof/>
          </w:rPr>
          <w:delText>Real world datasets.</w:delText>
        </w:r>
        <w:r w:rsidDel="0057573E">
          <w:rPr>
            <w:noProof/>
            <w:webHidden/>
          </w:rPr>
          <w:tab/>
          <w:delText>4</w:delText>
        </w:r>
      </w:del>
    </w:p>
    <w:p w14:paraId="74267287" w14:textId="7A605E58" w:rsidR="0057573E" w:rsidDel="0057573E" w:rsidRDefault="0057573E">
      <w:pPr>
        <w:pStyle w:val="TOC3"/>
        <w:tabs>
          <w:tab w:val="right" w:leader="underscore" w:pos="9350"/>
        </w:tabs>
        <w:rPr>
          <w:del w:id="500" w:author="Amrit" w:date="2018-11-13T11:39:00Z"/>
          <w:rFonts w:eastAsiaTheme="minorEastAsia" w:cstheme="minorBidi"/>
          <w:noProof/>
          <w:sz w:val="24"/>
          <w:szCs w:val="24"/>
          <w:lang w:val="en-CA"/>
        </w:rPr>
      </w:pPr>
      <w:del w:id="501" w:author="Amrit" w:date="2018-11-13T11:39:00Z">
        <w:r w:rsidRPr="0057573E" w:rsidDel="0057573E">
          <w:rPr>
            <w:rStyle w:val="Hyperlink"/>
            <w:rFonts w:ascii="Times New Roman" w:hAnsi="Times New Roman" w:cs="Times New Roman"/>
            <w:noProof/>
            <w:lang w:val="en-CA"/>
          </w:rPr>
          <w:delText>Benchmarking cancer datasets</w:delText>
        </w:r>
        <w:r w:rsidDel="0057573E">
          <w:rPr>
            <w:noProof/>
            <w:webHidden/>
          </w:rPr>
          <w:tab/>
          <w:delText>4</w:delText>
        </w:r>
      </w:del>
    </w:p>
    <w:p w14:paraId="020492D1" w14:textId="2EE2BF53" w:rsidR="0057573E" w:rsidDel="0057573E" w:rsidRDefault="0057573E">
      <w:pPr>
        <w:pStyle w:val="TOC3"/>
        <w:tabs>
          <w:tab w:val="right" w:leader="underscore" w:pos="9350"/>
        </w:tabs>
        <w:rPr>
          <w:del w:id="502" w:author="Amrit" w:date="2018-11-13T11:39:00Z"/>
          <w:rFonts w:eastAsiaTheme="minorEastAsia" w:cstheme="minorBidi"/>
          <w:noProof/>
          <w:sz w:val="24"/>
          <w:szCs w:val="24"/>
          <w:lang w:val="en-CA"/>
        </w:rPr>
      </w:pPr>
      <w:del w:id="503" w:author="Amrit" w:date="2018-11-13T11:39:00Z">
        <w:r w:rsidRPr="0057573E" w:rsidDel="0057573E">
          <w:rPr>
            <w:rStyle w:val="Hyperlink"/>
            <w:rFonts w:ascii="Times New Roman" w:hAnsi="Times New Roman" w:cs="Times New Roman"/>
            <w:noProof/>
            <w:lang w:val="en-CA"/>
          </w:rPr>
          <w:delText>Breast cancer multi-omics study</w:delText>
        </w:r>
        <w:r w:rsidDel="0057573E">
          <w:rPr>
            <w:noProof/>
            <w:webHidden/>
          </w:rPr>
          <w:tab/>
          <w:delText>4</w:delText>
        </w:r>
      </w:del>
    </w:p>
    <w:p w14:paraId="04811374" w14:textId="6BAE7966" w:rsidR="0057573E" w:rsidDel="0057573E" w:rsidRDefault="0057573E">
      <w:pPr>
        <w:pStyle w:val="TOC1"/>
        <w:tabs>
          <w:tab w:val="left" w:pos="8745"/>
          <w:tab w:val="right" w:leader="underscore" w:pos="9350"/>
        </w:tabs>
        <w:rPr>
          <w:del w:id="504" w:author="Amrit" w:date="2018-11-13T11:39:00Z"/>
          <w:rFonts w:eastAsiaTheme="minorEastAsia" w:cstheme="minorBidi"/>
          <w:b w:val="0"/>
          <w:bCs w:val="0"/>
          <w:i w:val="0"/>
          <w:iCs w:val="0"/>
          <w:noProof/>
          <w:lang w:val="en-CA"/>
        </w:rPr>
      </w:pPr>
      <w:del w:id="505" w:author="Amrit" w:date="2018-11-13T11:39:00Z">
        <w:r w:rsidRPr="00C2706B" w:rsidDel="0057573E">
          <w:rPr>
            <w:rStyle w:val="Hyperlink"/>
            <w:rFonts w:ascii="Times New Roman" w:hAnsi="Times New Roman" w:cs="Times New Roman"/>
            <w:noProof/>
            <w:lang w:val="en-CA"/>
          </w:rPr>
          <w:delText xml:space="preserve">Datasets accession: </w:delText>
        </w:r>
        <w:r w:rsidRPr="0057573E" w:rsidDel="0057573E">
          <w:rPr>
            <w:rStyle w:val="Hyperlink"/>
            <w:rFonts w:ascii="Times New Roman" w:hAnsi="Times New Roman" w:cs="Times New Roman"/>
            <w:noProof/>
            <w:lang w:val="en-CA"/>
          </w:rPr>
          <w:delText>T</w:delText>
        </w:r>
        <w:r w:rsidRPr="00C2706B" w:rsidDel="0057573E">
          <w:rPr>
            <w:rStyle w:val="Hyperlink"/>
            <w:rFonts w:ascii="Times New Roman" w:hAnsi="Times New Roman" w:cs="Times New Roman"/>
            <w:noProof/>
            <w:lang w:val="en-CA"/>
          </w:rPr>
          <w:delText>he level 3 TCGA data (version 2015_11_01) were retrieved from firebrowse.org hosted by the Broad Institute. The clinical data file (Merge_Clinical) was downloaded from the Primary tab of the BRCA Clinical Archives. The mRNA RSEM normalized dataset (illumin</w:delText>
        </w:r>
        <w:r w:rsidRPr="007F4D6C" w:rsidDel="0057573E">
          <w:rPr>
            <w:rStyle w:val="Hyperlink"/>
            <w:rFonts w:ascii="Times New Roman" w:hAnsi="Times New Roman" w:cs="Times New Roman"/>
            <w:noProof/>
            <w:lang w:val="en-CA"/>
          </w:rPr>
          <w:delText>ahiseq_rnaseqv2-RSEM_genes_normalized) was downloaded from the Primary tab of the BRCA mRNASeq Archives. The miRNA datasets (illuminahiseq_mirnaseq-miR_gene_expression and illuminaga_mirnaseq-miR_gene_expression) were downloaded from the Primary tab of the BRCA miRSeq A</w:delText>
        </w:r>
        <w:r w:rsidRPr="00777584" w:rsidDel="0057573E">
          <w:rPr>
            <w:rStyle w:val="Hyperlink"/>
            <w:rFonts w:ascii="Times New Roman" w:hAnsi="Times New Roman" w:cs="Times New Roman"/>
            <w:noProof/>
            <w:lang w:val="en-CA"/>
          </w:rPr>
          <w:delText xml:space="preserve">rchives. The reverse phase protein array dataset (mda_rppa_core-protein_normalization) was downloaded from the Primary tab of the BRCA RPPA Archives. The beta values for the </w:delText>
        </w:r>
        <w:r w:rsidDel="0057573E">
          <w:rPr>
            <w:rFonts w:eastAsiaTheme="minorEastAsia" w:cstheme="minorBidi"/>
            <w:b w:val="0"/>
            <w:bCs w:val="0"/>
            <w:i w:val="0"/>
            <w:iCs w:val="0"/>
            <w:noProof/>
            <w:lang w:val="en-CA"/>
          </w:rPr>
          <w:tab/>
        </w:r>
        <w:r w:rsidRPr="0057573E" w:rsidDel="0057573E">
          <w:rPr>
            <w:rStyle w:val="Hyperlink"/>
            <w:rFonts w:ascii="Times New Roman" w:hAnsi="Times New Roman" w:cs="Times New Roman"/>
            <w:noProof/>
            <w:lang w:val="en-CA"/>
          </w:rPr>
          <w:delText>methylation datasets (humanmethylation27-within_bioassay_data_set_fu</w:delText>
        </w:r>
        <w:r w:rsidRPr="00C2706B" w:rsidDel="0057573E">
          <w:rPr>
            <w:rStyle w:val="Hyperlink"/>
            <w:rFonts w:ascii="Times New Roman" w:hAnsi="Times New Roman" w:cs="Times New Roman"/>
            <w:noProof/>
            <w:lang w:val="en-CA"/>
          </w:rPr>
          <w:delText>nction and humanmethylation450-within_bioassay_data_set_function MD5) were downloaded from the Primary tab of the BRCA Methylation Archives.</w:delText>
        </w:r>
        <w:r w:rsidDel="0057573E">
          <w:rPr>
            <w:noProof/>
            <w:webHidden/>
          </w:rPr>
          <w:tab/>
          <w:delText>4</w:delText>
        </w:r>
      </w:del>
    </w:p>
    <w:p w14:paraId="66D3ED1B" w14:textId="1099CC41" w:rsidR="0057573E" w:rsidDel="0057573E" w:rsidRDefault="0057573E">
      <w:pPr>
        <w:pStyle w:val="TOC1"/>
        <w:tabs>
          <w:tab w:val="right" w:leader="underscore" w:pos="9350"/>
        </w:tabs>
        <w:rPr>
          <w:del w:id="506" w:author="Amrit" w:date="2018-11-13T11:39:00Z"/>
          <w:rFonts w:eastAsiaTheme="minorEastAsia" w:cstheme="minorBidi"/>
          <w:b w:val="0"/>
          <w:bCs w:val="0"/>
          <w:i w:val="0"/>
          <w:iCs w:val="0"/>
          <w:noProof/>
          <w:lang w:val="en-CA"/>
        </w:rPr>
      </w:pPr>
      <w:del w:id="507" w:author="Amrit" w:date="2018-11-13T11:39:00Z">
        <w:r w:rsidRPr="00C2706B" w:rsidDel="0057573E">
          <w:rPr>
            <w:rStyle w:val="Hyperlink"/>
            <w:rFonts w:ascii="Times New Roman" w:hAnsi="Times New Roman" w:cs="Times New Roman"/>
            <w:noProof/>
            <w:lang w:val="en-CA"/>
          </w:rPr>
          <w:delText xml:space="preserve">Data processing: </w:delText>
        </w:r>
        <w:r w:rsidRPr="0057573E" w:rsidDel="0057573E">
          <w:rPr>
            <w:rStyle w:val="Hyperlink"/>
            <w:rFonts w:ascii="Times New Roman" w:hAnsi="Times New Roman" w:cs="Times New Roman"/>
            <w:noProof/>
            <w:lang w:val="en-CA"/>
          </w:rPr>
          <w:delText>Clinical data were present for 1,098 subjects for 3,703 variables. 29 u</w:delText>
        </w:r>
        <w:r w:rsidRPr="00C2706B" w:rsidDel="0057573E">
          <w:rPr>
            <w:rStyle w:val="Hyperlink"/>
            <w:rFonts w:ascii="Times New Roman" w:hAnsi="Times New Roman" w:cs="Times New Roman"/>
            <w:noProof/>
          </w:rPr>
          <w:delText xml:space="preserve">nannotated transcripts were removed from the mRNA dataset composed resulting in 20,502 genes x 1212 samples. Two transcripts corresponded to </w:delText>
        </w:r>
        <w:r w:rsidRPr="007F4D6C" w:rsidDel="0057573E">
          <w:rPr>
            <w:rStyle w:val="Hyperlink"/>
            <w:rFonts w:ascii="Times New Roman" w:hAnsi="Times New Roman" w:cs="Times New Roman"/>
            <w:noProof/>
          </w:rPr>
          <w:delText>SLC35E2</w:delText>
        </w:r>
        <w:r w:rsidRPr="0057573E" w:rsidDel="0057573E">
          <w:rPr>
            <w:rStyle w:val="Hyperlink"/>
            <w:rFonts w:ascii="Times New Roman" w:hAnsi="Times New Roman" w:cs="Times New Roman"/>
            <w:noProof/>
          </w:rPr>
          <w:delText>, t</w:delText>
        </w:r>
        <w:r w:rsidRPr="00C2706B" w:rsidDel="0057573E">
          <w:rPr>
            <w:rStyle w:val="Hyperlink"/>
            <w:rFonts w:ascii="Times New Roman" w:hAnsi="Times New Roman" w:cs="Times New Roman"/>
            <w:noProof/>
          </w:rPr>
          <w:delText>herefore one of the transcripts was re-labelled SLC35E2.rep</w:delText>
        </w:r>
        <w:r w:rsidRPr="0057573E" w:rsidDel="0057573E">
          <w:rPr>
            <w:rStyle w:val="Hyperlink"/>
            <w:rFonts w:ascii="Times New Roman" w:hAnsi="Times New Roman" w:cs="Times New Roman"/>
            <w:noProof/>
          </w:rPr>
          <w:delText>. The miRNA datasets (1,046 miRNA x 1190 samples) was derived using two different Illumina technologies, the Illumina Genome Analyzer (341 samples) and the Illumina HiSeq (849 samples). The read co</w:delText>
        </w:r>
        <w:r w:rsidRPr="00C2706B" w:rsidDel="0057573E">
          <w:rPr>
            <w:rStyle w:val="Hyperlink"/>
            <w:rFonts w:ascii="Times New Roman" w:hAnsi="Times New Roman" w:cs="Times New Roman"/>
            <w:noProof/>
          </w:rPr>
          <w:delText>unts instead of the reads_per_million_miRNA_mapped were used. The proteomics dataset obtained using a reverse phase protein array consisted of 142 proteins for 410 samples. The methylation data was derived from two different platforms, the Illumina Methyla</w:delText>
        </w:r>
        <w:r w:rsidRPr="007F4D6C" w:rsidDel="0057573E">
          <w:rPr>
            <w:rStyle w:val="Hyperlink"/>
            <w:rFonts w:ascii="Times New Roman" w:hAnsi="Times New Roman" w:cs="Times New Roman"/>
            <w:noProof/>
          </w:rPr>
          <w:delText>tion 27 (27,578 CpG probes x 343 subjects) and the Illumina 450K (485,577 CpG probes x 885 subjects). There were 25,978 CpG probes in common between the platforms. The PAM50 labels for 1,182 samples were obtained from the TCGA staff.</w:delText>
        </w:r>
        <w:r w:rsidRPr="007F4D6C" w:rsidDel="0057573E">
          <w:rPr>
            <w:rStyle w:val="Hyperlink"/>
            <w:rFonts w:ascii="Times New Roman" w:hAnsi="Times New Roman" w:cs="Times New Roman"/>
            <w:noProof/>
            <w:lang w:val="en-CA"/>
          </w:rPr>
          <w:delText xml:space="preserve"> </w:delText>
        </w:r>
        <w:r w:rsidRPr="0057573E" w:rsidDel="0057573E">
          <w:rPr>
            <w:rStyle w:val="Hyperlink"/>
            <w:rFonts w:ascii="Times New Roman" w:hAnsi="Times New Roman" w:cs="Times New Roman"/>
            <w:noProof/>
          </w:rPr>
          <w:delText>All datasets were rest</w:delText>
        </w:r>
        <w:r w:rsidRPr="00C2706B" w:rsidDel="0057573E">
          <w:rPr>
            <w:rStyle w:val="Hyperlink"/>
            <w:rFonts w:ascii="Times New Roman" w:hAnsi="Times New Roman" w:cs="Times New Roman"/>
            <w:noProof/>
          </w:rPr>
          <w:delText>ricted to samples coming from the primary solid tumor (sample type code 01) and to the first vial (vial code A).</w:delText>
        </w:r>
        <w:r w:rsidDel="0057573E">
          <w:rPr>
            <w:noProof/>
            <w:webHidden/>
          </w:rPr>
          <w:tab/>
          <w:delText>4</w:delText>
        </w:r>
      </w:del>
    </w:p>
    <w:p w14:paraId="6B3C1CD5" w14:textId="39505E75" w:rsidR="0057573E" w:rsidDel="0057573E" w:rsidRDefault="0057573E">
      <w:pPr>
        <w:pStyle w:val="TOC1"/>
        <w:tabs>
          <w:tab w:val="right" w:leader="underscore" w:pos="9350"/>
        </w:tabs>
        <w:rPr>
          <w:del w:id="508" w:author="Amrit" w:date="2018-11-13T11:39:00Z"/>
          <w:rFonts w:eastAsiaTheme="minorEastAsia" w:cstheme="minorBidi"/>
          <w:b w:val="0"/>
          <w:bCs w:val="0"/>
          <w:i w:val="0"/>
          <w:iCs w:val="0"/>
          <w:noProof/>
          <w:lang w:val="en-CA"/>
        </w:rPr>
      </w:pPr>
      <w:del w:id="509" w:author="Amrit" w:date="2018-11-13T11:39:00Z">
        <w:r w:rsidRPr="00C2706B" w:rsidDel="0057573E">
          <w:rPr>
            <w:rStyle w:val="Hyperlink"/>
            <w:rFonts w:ascii="Times New Roman" w:hAnsi="Times New Roman" w:cs="Times New Roman"/>
            <w:noProof/>
          </w:rPr>
          <w:delText>Normalization and pre-filtering:</w:delText>
        </w:r>
        <w:r w:rsidRPr="007F4D6C" w:rsidDel="0057573E">
          <w:rPr>
            <w:rStyle w:val="Hyperlink"/>
            <w:rFonts w:ascii="Times New Roman" w:hAnsi="Times New Roman" w:cs="Times New Roman"/>
            <w:noProof/>
          </w:rPr>
          <w:delText xml:space="preserve"> </w:delText>
        </w:r>
        <w:r w:rsidRPr="0057573E" w:rsidDel="0057573E">
          <w:rPr>
            <w:rStyle w:val="Hyperlink"/>
            <w:rFonts w:ascii="Times New Roman" w:hAnsi="Times New Roman" w:cs="Times New Roman"/>
            <w:noProof/>
          </w:rPr>
          <w:delText>The count data for the mRNA dataset, X</w:delText>
        </w:r>
        <w:r w:rsidRPr="00C2706B" w:rsidDel="0057573E">
          <w:rPr>
            <w:rStyle w:val="Hyperlink"/>
            <w:rFonts w:ascii="Times New Roman" w:hAnsi="Times New Roman" w:cs="Times New Roman"/>
            <w:noProof/>
            <w:vertAlign w:val="subscript"/>
          </w:rPr>
          <w:delText>counts</w:delText>
        </w:r>
        <w:r w:rsidRPr="00C2706B" w:rsidDel="0057573E">
          <w:rPr>
            <w:rStyle w:val="Hyperlink"/>
            <w:rFonts w:ascii="Times New Roman" w:hAnsi="Times New Roman" w:cs="Times New Roman"/>
            <w:noProof/>
          </w:rPr>
          <w:delText xml:space="preserve"> was normalized to log2-counts per million (logCPM), X</w:delText>
        </w:r>
        <w:r w:rsidRPr="007F4D6C" w:rsidDel="0057573E">
          <w:rPr>
            <w:rStyle w:val="Hyperlink"/>
            <w:rFonts w:ascii="Times New Roman" w:hAnsi="Times New Roman" w:cs="Times New Roman"/>
            <w:noProof/>
            <w:vertAlign w:val="subscript"/>
          </w:rPr>
          <w:delText>norm</w:delText>
        </w:r>
        <w:r w:rsidRPr="007F4D6C" w:rsidDel="0057573E">
          <w:rPr>
            <w:rStyle w:val="Hyperlink"/>
            <w:rFonts w:ascii="Times New Roman" w:hAnsi="Times New Roman" w:cs="Times New Roman"/>
            <w:noProof/>
          </w:rPr>
          <w:delText xml:space="preserve">, similar to limma voom </w:delText>
        </w:r>
        <w:r w:rsidRPr="007F4D6C" w:rsidDel="0057573E">
          <w:rPr>
            <w:rStyle w:val="Hyperlink"/>
            <w:rFonts w:ascii="Times New Roman" w:eastAsia="Times New Roman" w:hAnsi="Times New Roman" w:cs="Times New Roman"/>
            <w:noProof/>
          </w:rPr>
          <w:delText xml:space="preserve">(Law </w:delText>
        </w:r>
        <w:r w:rsidRPr="00777584" w:rsidDel="0057573E">
          <w:rPr>
            <w:rStyle w:val="Hyperlink"/>
            <w:rFonts w:ascii="Times New Roman" w:eastAsia="Times New Roman" w:hAnsi="Times New Roman" w:cs="Times New Roman"/>
            <w:noProof/>
          </w:rPr>
          <w:delText>et al.</w:delText>
        </w:r>
        <w:r w:rsidRPr="0057573E" w:rsidDel="0057573E">
          <w:rPr>
            <w:rStyle w:val="Hyperlink"/>
            <w:rFonts w:ascii="Times New Roman" w:eastAsia="Times New Roman" w:hAnsi="Times New Roman" w:cs="Times New Roman"/>
            <w:noProof/>
          </w:rPr>
          <w:delText>, 2014)</w:delText>
        </w:r>
        <w:r w:rsidRPr="00C2706B" w:rsidDel="0057573E">
          <w:rPr>
            <w:rStyle w:val="Hyperlink"/>
            <w:rFonts w:ascii="Times New Roman" w:hAnsi="Times New Roman" w:cs="Times New Roman"/>
            <w:noProof/>
          </w:rPr>
          <w:delText>:</w:delText>
        </w:r>
        <w:r w:rsidDel="0057573E">
          <w:rPr>
            <w:noProof/>
            <w:webHidden/>
          </w:rPr>
          <w:tab/>
          <w:delText>5</w:delText>
        </w:r>
      </w:del>
    </w:p>
    <w:p w14:paraId="7C2B07D8" w14:textId="55204B4E" w:rsidR="0057573E" w:rsidDel="0057573E" w:rsidRDefault="0057573E">
      <w:pPr>
        <w:pStyle w:val="TOC3"/>
        <w:tabs>
          <w:tab w:val="right" w:leader="underscore" w:pos="9350"/>
        </w:tabs>
        <w:rPr>
          <w:del w:id="510" w:author="Amrit" w:date="2018-11-13T11:39:00Z"/>
          <w:rFonts w:eastAsiaTheme="minorEastAsia" w:cstheme="minorBidi"/>
          <w:noProof/>
          <w:sz w:val="24"/>
          <w:szCs w:val="24"/>
          <w:lang w:val="en-CA"/>
        </w:rPr>
      </w:pPr>
      <w:del w:id="511" w:author="Amrit" w:date="2018-11-13T11:39:00Z">
        <w:r w:rsidRPr="0057573E" w:rsidDel="0057573E">
          <w:rPr>
            <w:rStyle w:val="Hyperlink"/>
            <w:rFonts w:ascii="Times New Roman" w:hAnsi="Times New Roman" w:cs="Times New Roman"/>
            <w:noProof/>
            <w:lang w:val="en-CA"/>
          </w:rPr>
          <w:delText>Asthma multi-omics study</w:delText>
        </w:r>
        <w:r w:rsidDel="0057573E">
          <w:rPr>
            <w:noProof/>
            <w:webHidden/>
          </w:rPr>
          <w:tab/>
          <w:delText>5</w:delText>
        </w:r>
      </w:del>
    </w:p>
    <w:p w14:paraId="19D8DC09" w14:textId="3FC781A7" w:rsidR="0057573E" w:rsidDel="0057573E" w:rsidRDefault="0057573E">
      <w:pPr>
        <w:pStyle w:val="TOC1"/>
        <w:tabs>
          <w:tab w:val="right" w:leader="underscore" w:pos="9350"/>
        </w:tabs>
        <w:rPr>
          <w:del w:id="512" w:author="Amrit" w:date="2018-11-13T11:39:00Z"/>
          <w:rFonts w:eastAsiaTheme="minorEastAsia" w:cstheme="minorBidi"/>
          <w:b w:val="0"/>
          <w:bCs w:val="0"/>
          <w:i w:val="0"/>
          <w:iCs w:val="0"/>
          <w:noProof/>
          <w:lang w:val="en-CA"/>
        </w:rPr>
      </w:pPr>
      <w:del w:id="513" w:author="Amrit" w:date="2018-11-13T11:39:00Z">
        <w:r w:rsidRPr="0057573E" w:rsidDel="0057573E">
          <w:rPr>
            <w:rStyle w:val="Hyperlink"/>
            <w:noProof/>
          </w:rPr>
          <w:delText>Section 3: Description of methods used for the be</w:delText>
        </w:r>
        <w:r w:rsidRPr="00C2706B" w:rsidDel="0057573E">
          <w:rPr>
            <w:rStyle w:val="Hyperlink"/>
            <w:noProof/>
          </w:rPr>
          <w:delText>nchmarking experiments.</w:delText>
        </w:r>
        <w:r w:rsidDel="0057573E">
          <w:rPr>
            <w:noProof/>
            <w:webHidden/>
          </w:rPr>
          <w:tab/>
          <w:delText>5</w:delText>
        </w:r>
      </w:del>
    </w:p>
    <w:p w14:paraId="2F7E14C5" w14:textId="5C040B0D" w:rsidR="0057573E" w:rsidDel="0057573E" w:rsidRDefault="0057573E">
      <w:pPr>
        <w:pStyle w:val="TOC2"/>
        <w:tabs>
          <w:tab w:val="right" w:leader="underscore" w:pos="9350"/>
        </w:tabs>
        <w:rPr>
          <w:del w:id="514" w:author="Amrit" w:date="2018-11-13T11:39:00Z"/>
          <w:rFonts w:eastAsiaTheme="minorEastAsia" w:cstheme="minorBidi"/>
          <w:b w:val="0"/>
          <w:bCs w:val="0"/>
          <w:noProof/>
          <w:sz w:val="24"/>
          <w:szCs w:val="24"/>
          <w:lang w:val="en-CA"/>
        </w:rPr>
      </w:pPr>
      <w:del w:id="515" w:author="Amrit" w:date="2018-11-13T11:39:00Z">
        <w:r w:rsidRPr="0057573E" w:rsidDel="0057573E">
          <w:rPr>
            <w:rStyle w:val="Hyperlink"/>
            <w:rFonts w:ascii="Times New Roman" w:hAnsi="Times New Roman" w:cs="Times New Roman"/>
            <w:noProof/>
            <w:lang w:val="en-CA"/>
          </w:rPr>
          <w:delText>Description of methods used for the benchmarking experiments</w:delText>
        </w:r>
        <w:r w:rsidDel="0057573E">
          <w:rPr>
            <w:noProof/>
            <w:webHidden/>
          </w:rPr>
          <w:tab/>
          <w:delText>5</w:delText>
        </w:r>
      </w:del>
    </w:p>
    <w:p w14:paraId="12EF98B2" w14:textId="5BE5A9B0" w:rsidR="0057573E" w:rsidDel="0057573E" w:rsidRDefault="0057573E">
      <w:pPr>
        <w:pStyle w:val="TOC1"/>
        <w:tabs>
          <w:tab w:val="right" w:leader="underscore" w:pos="9350"/>
        </w:tabs>
        <w:rPr>
          <w:del w:id="516" w:author="Amrit" w:date="2018-11-13T11:39:00Z"/>
          <w:rFonts w:eastAsiaTheme="minorEastAsia" w:cstheme="minorBidi"/>
          <w:b w:val="0"/>
          <w:bCs w:val="0"/>
          <w:i w:val="0"/>
          <w:iCs w:val="0"/>
          <w:noProof/>
          <w:lang w:val="en-CA"/>
        </w:rPr>
      </w:pPr>
      <w:del w:id="517" w:author="Amrit" w:date="2018-11-13T11:39:00Z">
        <w:r w:rsidRPr="0057573E" w:rsidDel="0057573E">
          <w:rPr>
            <w:rStyle w:val="Hyperlink"/>
            <w:noProof/>
            <w:lang w:val="en-CA"/>
          </w:rPr>
          <w:delText>Section 4: Gene-set enrichment analyses</w:delText>
        </w:r>
        <w:r w:rsidDel="0057573E">
          <w:rPr>
            <w:noProof/>
            <w:webHidden/>
          </w:rPr>
          <w:tab/>
          <w:delText>8</w:delText>
        </w:r>
      </w:del>
    </w:p>
    <w:p w14:paraId="0CC190F3" w14:textId="456B165C" w:rsidR="0057573E" w:rsidDel="0057573E" w:rsidRDefault="0057573E">
      <w:pPr>
        <w:pStyle w:val="TOC1"/>
        <w:tabs>
          <w:tab w:val="right" w:leader="underscore" w:pos="9350"/>
        </w:tabs>
        <w:rPr>
          <w:del w:id="518" w:author="Amrit" w:date="2018-11-13T11:39:00Z"/>
          <w:rFonts w:eastAsiaTheme="minorEastAsia" w:cstheme="minorBidi"/>
          <w:b w:val="0"/>
          <w:bCs w:val="0"/>
          <w:i w:val="0"/>
          <w:iCs w:val="0"/>
          <w:noProof/>
          <w:lang w:val="en-CA"/>
        </w:rPr>
      </w:pPr>
      <w:del w:id="519" w:author="Amrit" w:date="2018-11-13T11:39:00Z">
        <w:r w:rsidRPr="0057573E" w:rsidDel="0057573E">
          <w:rPr>
            <w:rStyle w:val="Hyperlink"/>
            <w:noProof/>
          </w:rPr>
          <w:delText>Section 5: Modular analysis</w:delText>
        </w:r>
        <w:r w:rsidDel="0057573E">
          <w:rPr>
            <w:noProof/>
            <w:webHidden/>
          </w:rPr>
          <w:tab/>
          <w:delText>9</w:delText>
        </w:r>
      </w:del>
    </w:p>
    <w:p w14:paraId="78E27B29" w14:textId="4F38DE7F" w:rsidR="0057573E" w:rsidDel="0057573E" w:rsidRDefault="0057573E">
      <w:pPr>
        <w:pStyle w:val="TOC1"/>
        <w:tabs>
          <w:tab w:val="right" w:leader="underscore" w:pos="9350"/>
        </w:tabs>
        <w:rPr>
          <w:del w:id="520" w:author="Amrit" w:date="2018-11-13T11:39:00Z"/>
          <w:rFonts w:eastAsiaTheme="minorEastAsia" w:cstheme="minorBidi"/>
          <w:b w:val="0"/>
          <w:bCs w:val="0"/>
          <w:i w:val="0"/>
          <w:iCs w:val="0"/>
          <w:noProof/>
          <w:lang w:val="en-CA"/>
        </w:rPr>
      </w:pPr>
      <w:del w:id="521" w:author="Amrit" w:date="2018-11-13T11:39:00Z">
        <w:r w:rsidRPr="0057573E" w:rsidDel="0057573E">
          <w:rPr>
            <w:rStyle w:val="Hyperlink"/>
            <w:noProof/>
          </w:rPr>
          <w:delText>Section 6: Multilevel tra</w:delText>
        </w:r>
        <w:r w:rsidRPr="00C2706B" w:rsidDel="0057573E">
          <w:rPr>
            <w:rStyle w:val="Hyperlink"/>
            <w:noProof/>
          </w:rPr>
          <w:delText>nsformation</w:delText>
        </w:r>
        <w:r w:rsidDel="0057573E">
          <w:rPr>
            <w:noProof/>
            <w:webHidden/>
          </w:rPr>
          <w:tab/>
          <w:delText>9</w:delText>
        </w:r>
      </w:del>
    </w:p>
    <w:p w14:paraId="239BDFA3" w14:textId="15D7E229" w:rsidR="0057573E" w:rsidDel="0057573E" w:rsidRDefault="0057573E">
      <w:pPr>
        <w:pStyle w:val="TOC1"/>
        <w:tabs>
          <w:tab w:val="right" w:leader="underscore" w:pos="9350"/>
        </w:tabs>
        <w:rPr>
          <w:del w:id="522" w:author="Amrit" w:date="2018-11-13T11:39:00Z"/>
          <w:rFonts w:eastAsiaTheme="minorEastAsia" w:cstheme="minorBidi"/>
          <w:b w:val="0"/>
          <w:bCs w:val="0"/>
          <w:i w:val="0"/>
          <w:iCs w:val="0"/>
          <w:noProof/>
          <w:lang w:val="en-CA"/>
        </w:rPr>
      </w:pPr>
      <w:del w:id="523" w:author="Amrit" w:date="2018-11-13T11:39:00Z">
        <w:r w:rsidRPr="0057573E" w:rsidDel="0057573E">
          <w:rPr>
            <w:rStyle w:val="Hyperlink"/>
            <w:noProof/>
          </w:rPr>
          <w:delText>Supplementary Figure S1. Overview of approaches used for the integration of multiple high dimensional omics dataset</w:delText>
        </w:r>
        <w:r w:rsidRPr="00C2706B" w:rsidDel="0057573E">
          <w:rPr>
            <w:rStyle w:val="Hyperlink"/>
            <w:noProof/>
          </w:rPr>
          <w:delText>s using either unsupervised or supervised analyses.</w:delText>
        </w:r>
        <w:r w:rsidDel="0057573E">
          <w:rPr>
            <w:noProof/>
            <w:webHidden/>
          </w:rPr>
          <w:tab/>
          <w:delText>10</w:delText>
        </w:r>
      </w:del>
    </w:p>
    <w:p w14:paraId="2DDF40EA" w14:textId="1B24E13E" w:rsidR="0057573E" w:rsidDel="0057573E" w:rsidRDefault="0057573E">
      <w:pPr>
        <w:pStyle w:val="TOC1"/>
        <w:tabs>
          <w:tab w:val="right" w:leader="underscore" w:pos="9350"/>
        </w:tabs>
        <w:rPr>
          <w:del w:id="524" w:author="Amrit" w:date="2018-11-13T11:39:00Z"/>
          <w:rFonts w:eastAsiaTheme="minorEastAsia" w:cstheme="minorBidi"/>
          <w:b w:val="0"/>
          <w:bCs w:val="0"/>
          <w:i w:val="0"/>
          <w:iCs w:val="0"/>
          <w:noProof/>
          <w:lang w:val="en-CA"/>
        </w:rPr>
      </w:pPr>
      <w:del w:id="525" w:author="Amrit" w:date="2018-11-13T11:39:00Z">
        <w:r w:rsidRPr="0057573E" w:rsidDel="0057573E">
          <w:rPr>
            <w:rStyle w:val="Hyperlink"/>
            <w:noProof/>
          </w:rPr>
          <w:delText xml:space="preserve">Supplementary Figure S2. </w:delText>
        </w:r>
        <w:r w:rsidRPr="00C2706B" w:rsidDel="0057573E">
          <w:rPr>
            <w:rStyle w:val="Hyperlink"/>
            <w:noProof/>
            <w:lang w:val="en-CA"/>
          </w:rPr>
          <w:delText>Simulation study.</w:delText>
        </w:r>
        <w:r w:rsidDel="0057573E">
          <w:rPr>
            <w:noProof/>
            <w:webHidden/>
          </w:rPr>
          <w:tab/>
          <w:delText>11</w:delText>
        </w:r>
      </w:del>
    </w:p>
    <w:p w14:paraId="68CA1C89" w14:textId="3C0C7512" w:rsidR="0057573E" w:rsidDel="0057573E" w:rsidRDefault="0057573E">
      <w:pPr>
        <w:pStyle w:val="TOC1"/>
        <w:tabs>
          <w:tab w:val="right" w:leader="underscore" w:pos="9350"/>
        </w:tabs>
        <w:rPr>
          <w:del w:id="526" w:author="Amrit" w:date="2018-11-13T11:39:00Z"/>
          <w:rFonts w:eastAsiaTheme="minorEastAsia" w:cstheme="minorBidi"/>
          <w:b w:val="0"/>
          <w:bCs w:val="0"/>
          <w:i w:val="0"/>
          <w:iCs w:val="0"/>
          <w:noProof/>
          <w:lang w:val="en-CA"/>
        </w:rPr>
      </w:pPr>
      <w:del w:id="527" w:author="Amrit" w:date="2018-11-13T11:39:00Z">
        <w:r w:rsidRPr="0057573E" w:rsidDel="0057573E">
          <w:rPr>
            <w:rStyle w:val="Hyperlink"/>
            <w:noProof/>
          </w:rPr>
          <w:delText xml:space="preserve">Supplementary Figure S3. </w:delText>
        </w:r>
        <w:r w:rsidRPr="00C2706B" w:rsidDel="0057573E">
          <w:rPr>
            <w:rStyle w:val="Hyperlink"/>
            <w:noProof/>
            <w:lang w:val="en-CA"/>
          </w:rPr>
          <w:delText xml:space="preserve">Integrative prediction frameworks including multi-step approaches (concatenation, ensemble) and DIABLO to </w:delText>
        </w:r>
        <w:r w:rsidRPr="007F4D6C" w:rsidDel="0057573E">
          <w:rPr>
            <w:rStyle w:val="Hyperlink"/>
            <w:noProof/>
            <w:lang w:val="en-CA"/>
          </w:rPr>
          <w:delText xml:space="preserve">identify </w:delText>
        </w:r>
        <w:r w:rsidRPr="007F4D6C" w:rsidDel="0057573E">
          <w:rPr>
            <w:rStyle w:val="Hyperlink"/>
            <w:noProof/>
          </w:rPr>
          <w:delText>multi-omics molecular signatures.</w:delText>
        </w:r>
        <w:r w:rsidDel="0057573E">
          <w:rPr>
            <w:noProof/>
            <w:webHidden/>
          </w:rPr>
          <w:tab/>
          <w:delText>12</w:delText>
        </w:r>
      </w:del>
    </w:p>
    <w:p w14:paraId="2CB59135" w14:textId="460AD10A" w:rsidR="0057573E" w:rsidDel="0057573E" w:rsidRDefault="0057573E">
      <w:pPr>
        <w:pStyle w:val="TOC1"/>
        <w:tabs>
          <w:tab w:val="right" w:leader="underscore" w:pos="9350"/>
        </w:tabs>
        <w:rPr>
          <w:del w:id="528" w:author="Amrit" w:date="2018-11-13T11:39:00Z"/>
          <w:rFonts w:eastAsiaTheme="minorEastAsia" w:cstheme="minorBidi"/>
          <w:b w:val="0"/>
          <w:bCs w:val="0"/>
          <w:i w:val="0"/>
          <w:iCs w:val="0"/>
          <w:noProof/>
          <w:lang w:val="en-CA"/>
        </w:rPr>
      </w:pPr>
      <w:del w:id="529" w:author="Amrit" w:date="2018-11-13T11:39:00Z">
        <w:r w:rsidRPr="0057573E" w:rsidDel="0057573E">
          <w:rPr>
            <w:rStyle w:val="Hyperlink"/>
            <w:noProof/>
          </w:rPr>
          <w:delText xml:space="preserve">Supplementary Figure S4. </w:delText>
        </w:r>
        <w:r w:rsidRPr="00C2706B" w:rsidDel="0057573E">
          <w:rPr>
            <w:rStyle w:val="Hyperlink"/>
            <w:noProof/>
            <w:lang w:val="en-CA"/>
          </w:rPr>
          <w:delText>Benchmark analyses: network properties of multi-omics signatures.</w:delText>
        </w:r>
        <w:r w:rsidDel="0057573E">
          <w:rPr>
            <w:noProof/>
            <w:webHidden/>
          </w:rPr>
          <w:tab/>
          <w:delText>13</w:delText>
        </w:r>
      </w:del>
    </w:p>
    <w:p w14:paraId="4C906523" w14:textId="4E719991" w:rsidR="0057573E" w:rsidDel="0057573E" w:rsidRDefault="0057573E">
      <w:pPr>
        <w:pStyle w:val="TOC1"/>
        <w:tabs>
          <w:tab w:val="right" w:leader="underscore" w:pos="9350"/>
        </w:tabs>
        <w:rPr>
          <w:del w:id="530" w:author="Amrit" w:date="2018-11-13T11:39:00Z"/>
          <w:rFonts w:eastAsiaTheme="minorEastAsia" w:cstheme="minorBidi"/>
          <w:b w:val="0"/>
          <w:bCs w:val="0"/>
          <w:i w:val="0"/>
          <w:iCs w:val="0"/>
          <w:noProof/>
          <w:lang w:val="en-CA"/>
        </w:rPr>
      </w:pPr>
      <w:del w:id="531" w:author="Amrit" w:date="2018-11-13T11:39:00Z">
        <w:r w:rsidRPr="0057573E" w:rsidDel="0057573E">
          <w:rPr>
            <w:rStyle w:val="Hyperlink"/>
            <w:noProof/>
          </w:rPr>
          <w:delText xml:space="preserve">Supplementary Figure S5. </w:delText>
        </w:r>
        <w:r w:rsidRPr="00C2706B" w:rsidDel="0057573E">
          <w:rPr>
            <w:rStyle w:val="Hyperlink"/>
            <w:noProof/>
            <w:lang w:val="en-CA"/>
          </w:rPr>
          <w:delText>Benchmark analyses: network connectivity of multi-omics signatures.</w:delText>
        </w:r>
        <w:r w:rsidDel="0057573E">
          <w:rPr>
            <w:noProof/>
            <w:webHidden/>
          </w:rPr>
          <w:tab/>
          <w:delText>14</w:delText>
        </w:r>
      </w:del>
    </w:p>
    <w:p w14:paraId="5A84C31C" w14:textId="01A1EE2A" w:rsidR="0057573E" w:rsidDel="0057573E" w:rsidRDefault="0057573E">
      <w:pPr>
        <w:pStyle w:val="TOC1"/>
        <w:tabs>
          <w:tab w:val="right" w:leader="underscore" w:pos="9350"/>
        </w:tabs>
        <w:rPr>
          <w:del w:id="532" w:author="Amrit" w:date="2018-11-13T11:39:00Z"/>
          <w:rFonts w:eastAsiaTheme="minorEastAsia" w:cstheme="minorBidi"/>
          <w:b w:val="0"/>
          <w:bCs w:val="0"/>
          <w:i w:val="0"/>
          <w:iCs w:val="0"/>
          <w:noProof/>
          <w:lang w:val="en-CA"/>
        </w:rPr>
      </w:pPr>
      <w:del w:id="533" w:author="Amrit" w:date="2018-11-13T11:39:00Z">
        <w:r w:rsidRPr="0057573E" w:rsidDel="0057573E">
          <w:rPr>
            <w:rStyle w:val="Hyperlink"/>
            <w:noProof/>
          </w:rPr>
          <w:delText xml:space="preserve">Supplementary Figure S6. </w:delText>
        </w:r>
        <w:r w:rsidRPr="00C2706B" w:rsidDel="0057573E">
          <w:rPr>
            <w:rStyle w:val="Hyperlink"/>
            <w:noProof/>
            <w:lang w:val="en-CA"/>
          </w:rPr>
          <w:delText>Benchmark analyses:  sample plots for each multi-omics panel.</w:delText>
        </w:r>
        <w:r w:rsidDel="0057573E">
          <w:rPr>
            <w:noProof/>
            <w:webHidden/>
          </w:rPr>
          <w:tab/>
          <w:delText>15</w:delText>
        </w:r>
      </w:del>
    </w:p>
    <w:p w14:paraId="323DE962" w14:textId="2CC2B763" w:rsidR="0057573E" w:rsidDel="0057573E" w:rsidRDefault="0057573E">
      <w:pPr>
        <w:pStyle w:val="TOC1"/>
        <w:tabs>
          <w:tab w:val="right" w:leader="underscore" w:pos="9350"/>
        </w:tabs>
        <w:rPr>
          <w:del w:id="534" w:author="Amrit" w:date="2018-11-13T11:39:00Z"/>
          <w:rFonts w:eastAsiaTheme="minorEastAsia" w:cstheme="minorBidi"/>
          <w:b w:val="0"/>
          <w:bCs w:val="0"/>
          <w:i w:val="0"/>
          <w:iCs w:val="0"/>
          <w:noProof/>
          <w:lang w:val="en-CA"/>
        </w:rPr>
      </w:pPr>
      <w:del w:id="535" w:author="Amrit" w:date="2018-11-13T11:39:00Z">
        <w:r w:rsidRPr="0057573E" w:rsidDel="0057573E">
          <w:rPr>
            <w:rStyle w:val="Hyperlink"/>
            <w:noProof/>
          </w:rPr>
          <w:delText>Supplementary Figure S7. A standard DIABLO workflow.</w:delText>
        </w:r>
        <w:r w:rsidDel="0057573E">
          <w:rPr>
            <w:noProof/>
            <w:webHidden/>
          </w:rPr>
          <w:tab/>
          <w:delText>16</w:delText>
        </w:r>
      </w:del>
    </w:p>
    <w:p w14:paraId="0C2F10C6" w14:textId="7FCD51AF" w:rsidR="0057573E" w:rsidDel="0057573E" w:rsidRDefault="0057573E">
      <w:pPr>
        <w:pStyle w:val="TOC1"/>
        <w:tabs>
          <w:tab w:val="right" w:leader="underscore" w:pos="9350"/>
        </w:tabs>
        <w:rPr>
          <w:del w:id="536" w:author="Amrit" w:date="2018-11-13T11:39:00Z"/>
          <w:rFonts w:eastAsiaTheme="minorEastAsia" w:cstheme="minorBidi"/>
          <w:b w:val="0"/>
          <w:bCs w:val="0"/>
          <w:i w:val="0"/>
          <w:iCs w:val="0"/>
          <w:noProof/>
          <w:lang w:val="en-CA"/>
        </w:rPr>
      </w:pPr>
      <w:del w:id="537" w:author="Amrit" w:date="2018-11-13T11:39:00Z">
        <w:r w:rsidRPr="0057573E" w:rsidDel="0057573E">
          <w:rPr>
            <w:rStyle w:val="Hyperlink"/>
            <w:noProof/>
          </w:rPr>
          <w:delText>Supplementary Figure S8. Breast cancer multi omics study: optimal multi-omics biomarker panel for PAM50 subtypes.</w:delText>
        </w:r>
        <w:r w:rsidDel="0057573E">
          <w:rPr>
            <w:noProof/>
            <w:webHidden/>
          </w:rPr>
          <w:tab/>
          <w:delText>17</w:delText>
        </w:r>
      </w:del>
    </w:p>
    <w:p w14:paraId="04A329F1" w14:textId="6F13A2BD" w:rsidR="0057573E" w:rsidDel="0057573E" w:rsidRDefault="0057573E">
      <w:pPr>
        <w:pStyle w:val="TOC1"/>
        <w:tabs>
          <w:tab w:val="right" w:leader="underscore" w:pos="9350"/>
        </w:tabs>
        <w:rPr>
          <w:del w:id="538" w:author="Amrit" w:date="2018-11-13T11:39:00Z"/>
          <w:rFonts w:eastAsiaTheme="minorEastAsia" w:cstheme="minorBidi"/>
          <w:b w:val="0"/>
          <w:bCs w:val="0"/>
          <w:i w:val="0"/>
          <w:iCs w:val="0"/>
          <w:noProof/>
          <w:lang w:val="en-CA"/>
        </w:rPr>
      </w:pPr>
      <w:del w:id="539" w:author="Amrit" w:date="2018-11-13T11:39:00Z">
        <w:r w:rsidRPr="0057573E" w:rsidDel="0057573E">
          <w:rPr>
            <w:rStyle w:val="Hyperlink"/>
            <w:noProof/>
          </w:rPr>
          <w:delText xml:space="preserve">Supplementary Figure S9. Asthma multi-omics study: decline in lung function after </w:delText>
        </w:r>
        <w:r w:rsidRPr="00C2706B" w:rsidDel="0057573E">
          <w:rPr>
            <w:rStyle w:val="Hyperlink"/>
            <w:noProof/>
            <w:lang w:val="en-CA"/>
          </w:rPr>
          <w:delText>allergen inhalation challenge.</w:delText>
        </w:r>
        <w:r w:rsidDel="0057573E">
          <w:rPr>
            <w:noProof/>
            <w:webHidden/>
          </w:rPr>
          <w:tab/>
          <w:delText>18</w:delText>
        </w:r>
      </w:del>
    </w:p>
    <w:p w14:paraId="028CA3E6" w14:textId="62AFB1B2" w:rsidR="0057573E" w:rsidDel="0057573E" w:rsidRDefault="0057573E">
      <w:pPr>
        <w:pStyle w:val="TOC1"/>
        <w:tabs>
          <w:tab w:val="right" w:leader="underscore" w:pos="9350"/>
        </w:tabs>
        <w:rPr>
          <w:del w:id="540" w:author="Amrit" w:date="2018-11-13T11:39:00Z"/>
          <w:rFonts w:eastAsiaTheme="minorEastAsia" w:cstheme="minorBidi"/>
          <w:b w:val="0"/>
          <w:bCs w:val="0"/>
          <w:i w:val="0"/>
          <w:iCs w:val="0"/>
          <w:noProof/>
          <w:lang w:val="en-CA"/>
        </w:rPr>
      </w:pPr>
      <w:del w:id="541" w:author="Amrit" w:date="2018-11-13T11:39:00Z">
        <w:r w:rsidRPr="0057573E" w:rsidDel="0057573E">
          <w:rPr>
            <w:rStyle w:val="Hyperlink"/>
            <w:noProof/>
          </w:rPr>
          <w:delText>Supplementary Figure S10. Asthma multi-omics study: volcano plot of genes in the Asthma KEGG pathway.</w:delText>
        </w:r>
        <w:r w:rsidDel="0057573E">
          <w:rPr>
            <w:noProof/>
            <w:webHidden/>
          </w:rPr>
          <w:tab/>
          <w:delText>19</w:delText>
        </w:r>
      </w:del>
    </w:p>
    <w:p w14:paraId="287ABE3F" w14:textId="4BFE6166" w:rsidR="0057573E" w:rsidRDefault="0057573E">
      <w:r>
        <w:fldChar w:fldCharType="end"/>
      </w:r>
    </w:p>
    <w:p w14:paraId="55295BF3" w14:textId="2EB95A29" w:rsidR="0057573E" w:rsidRDefault="0057573E" w:rsidP="00A554D4">
      <w:pPr>
        <w:jc w:val="both"/>
      </w:pPr>
    </w:p>
    <w:p w14:paraId="17C4AB6B" w14:textId="77777777" w:rsidR="0057573E" w:rsidRPr="00EE4FD5" w:rsidRDefault="0057573E" w:rsidP="00A554D4">
      <w:pPr>
        <w:jc w:val="both"/>
      </w:pPr>
    </w:p>
    <w:p w14:paraId="7DA230EA" w14:textId="5ADE9FA7" w:rsidR="00A554D4" w:rsidRPr="00EE4FD5" w:rsidDel="003122F6" w:rsidRDefault="00A554D4" w:rsidP="00A554D4">
      <w:pPr>
        <w:jc w:val="both"/>
        <w:rPr>
          <w:del w:id="542" w:author="Amrit" w:date="2018-10-24T12:45:00Z"/>
        </w:rPr>
      </w:pPr>
    </w:p>
    <w:p w14:paraId="523B73A6" w14:textId="26AEE2A8" w:rsidR="00A554D4" w:rsidRPr="00EE4FD5" w:rsidDel="003122F6" w:rsidRDefault="00A554D4" w:rsidP="00A554D4">
      <w:pPr>
        <w:jc w:val="both"/>
        <w:rPr>
          <w:del w:id="543" w:author="Amrit" w:date="2018-10-24T12:45:00Z"/>
        </w:rPr>
      </w:pPr>
      <w:del w:id="544" w:author="Amrit" w:date="2018-10-24T12:45:00Z">
        <w:r w:rsidRPr="00EE4FD5" w:rsidDel="003122F6">
          <w:rPr>
            <w:vertAlign w:val="superscript"/>
          </w:rPr>
          <w:delText>1</w:delText>
        </w:r>
        <w:r w:rsidRPr="00EE4FD5" w:rsidDel="003122F6">
          <w:delText>Centre for Heart Lung Innovation, St. Paul’s Hospital, University of British Columbia, Vancouver, BC, Canada;</w:delText>
        </w:r>
      </w:del>
    </w:p>
    <w:p w14:paraId="4DD07DD9" w14:textId="6B86415F" w:rsidR="00A554D4" w:rsidRPr="00EE4FD5" w:rsidDel="003122F6" w:rsidRDefault="00A554D4" w:rsidP="00A554D4">
      <w:pPr>
        <w:jc w:val="both"/>
        <w:rPr>
          <w:del w:id="545" w:author="Amrit" w:date="2018-10-24T12:45:00Z"/>
        </w:rPr>
      </w:pPr>
      <w:del w:id="546" w:author="Amrit" w:date="2018-10-24T12:45:00Z">
        <w:r w:rsidRPr="00EE4FD5" w:rsidDel="003122F6">
          <w:rPr>
            <w:vertAlign w:val="superscript"/>
          </w:rPr>
          <w:delText>2</w:delText>
        </w:r>
        <w:r w:rsidRPr="00EE4FD5" w:rsidDel="003122F6">
          <w:delText>Department of Pathology and Laboratory Medicine, University of British Columbia, Vancouver, BC, Canada;</w:delText>
        </w:r>
      </w:del>
    </w:p>
    <w:p w14:paraId="5278BFCE" w14:textId="7658E47A" w:rsidR="00A554D4" w:rsidRPr="00EE4FD5" w:rsidDel="003122F6" w:rsidRDefault="00A554D4" w:rsidP="00A554D4">
      <w:pPr>
        <w:jc w:val="both"/>
        <w:rPr>
          <w:del w:id="547" w:author="Amrit" w:date="2018-10-24T12:45:00Z"/>
        </w:rPr>
      </w:pPr>
      <w:del w:id="548" w:author="Amrit" w:date="2018-10-24T12:45:00Z">
        <w:r w:rsidRPr="00EE4FD5" w:rsidDel="003122F6">
          <w:rPr>
            <w:vertAlign w:val="superscript"/>
          </w:rPr>
          <w:delText>3</w:delText>
        </w:r>
        <w:r w:rsidRPr="00EE4FD5" w:rsidDel="003122F6">
          <w:delText>Prevention of Organ Failure (PROOF) Centre of Excellence, Vancouver, BC, Canada.</w:delText>
        </w:r>
      </w:del>
    </w:p>
    <w:p w14:paraId="7D6310BB" w14:textId="4F571228" w:rsidR="00A554D4" w:rsidRPr="00EE4FD5" w:rsidDel="003122F6" w:rsidRDefault="00A554D4" w:rsidP="00A554D4">
      <w:pPr>
        <w:jc w:val="both"/>
        <w:rPr>
          <w:del w:id="549" w:author="Amrit" w:date="2018-10-24T12:45:00Z"/>
          <w:color w:val="333333"/>
        </w:rPr>
      </w:pPr>
      <w:del w:id="550" w:author="Amrit" w:date="2018-10-24T12:45:00Z">
        <w:r w:rsidRPr="00EE4FD5" w:rsidDel="003122F6">
          <w:rPr>
            <w:vertAlign w:val="superscript"/>
          </w:rPr>
          <w:delText>4</w:delText>
        </w:r>
        <w:r w:rsidRPr="00EE4FD5" w:rsidDel="003122F6">
          <w:rPr>
            <w:color w:val="333333"/>
          </w:rPr>
          <w:delText>The University of Queensland Diamantina Institute, Translational Research Institute, Woolloongabba, QLD 4102, Australia</w:delText>
        </w:r>
      </w:del>
    </w:p>
    <w:p w14:paraId="5C85E066" w14:textId="6CDE59CF" w:rsidR="00A554D4" w:rsidRPr="00EE4FD5" w:rsidDel="003122F6" w:rsidRDefault="00A554D4" w:rsidP="00A554D4">
      <w:pPr>
        <w:jc w:val="both"/>
        <w:rPr>
          <w:del w:id="551" w:author="Amrit" w:date="2018-10-24T12:45:00Z"/>
          <w:color w:val="333333"/>
          <w:lang w:val="en-GB"/>
        </w:rPr>
      </w:pPr>
      <w:del w:id="552" w:author="Amrit" w:date="2018-10-24T12:45:00Z">
        <w:r w:rsidRPr="00EE4FD5" w:rsidDel="003122F6">
          <w:rPr>
            <w:color w:val="333333"/>
            <w:vertAlign w:val="superscript"/>
          </w:rPr>
          <w:delText>5</w:delText>
        </w:r>
        <w:r w:rsidRPr="00EE4FD5" w:rsidDel="003122F6">
          <w:rPr>
            <w:color w:val="333333"/>
            <w:lang w:val="en-GB"/>
          </w:rPr>
          <w:delText>Institute for Molecular Bioscience, The University of Queensland, St Lucia, QLD 4072, Australia</w:delText>
        </w:r>
      </w:del>
    </w:p>
    <w:p w14:paraId="16FE9CAC" w14:textId="67EE3C00" w:rsidR="00A554D4" w:rsidRPr="00EE4FD5" w:rsidDel="003122F6" w:rsidRDefault="00A554D4" w:rsidP="00A554D4">
      <w:pPr>
        <w:jc w:val="both"/>
        <w:rPr>
          <w:del w:id="553" w:author="Amrit" w:date="2018-10-24T12:45:00Z"/>
        </w:rPr>
      </w:pPr>
      <w:del w:id="554" w:author="Amrit" w:date="2018-10-24T12:45:00Z">
        <w:r w:rsidRPr="00EE4FD5" w:rsidDel="003122F6">
          <w:rPr>
            <w:vertAlign w:val="superscript"/>
          </w:rPr>
          <w:delText>6</w:delText>
        </w:r>
        <w:r w:rsidRPr="00EE4FD5" w:rsidDel="003122F6">
          <w:delText>Australian Research Council Centre of Excellence in Plant Energy Biology, The University of Western Australia, Crawley, Western Australia, Australia</w:delText>
        </w:r>
      </w:del>
    </w:p>
    <w:p w14:paraId="40CD3060" w14:textId="07C55296" w:rsidR="00A554D4" w:rsidRPr="00EE4FD5" w:rsidDel="003122F6" w:rsidRDefault="00A554D4" w:rsidP="00A554D4">
      <w:pPr>
        <w:jc w:val="both"/>
        <w:rPr>
          <w:del w:id="555" w:author="Amrit" w:date="2018-10-24T12:45:00Z"/>
        </w:rPr>
      </w:pPr>
      <w:del w:id="556" w:author="Amrit" w:date="2018-10-24T12:45:00Z">
        <w:r w:rsidRPr="00EE4FD5" w:rsidDel="003122F6">
          <w:rPr>
            <w:vertAlign w:val="superscript"/>
          </w:rPr>
          <w:delText>7</w:delText>
        </w:r>
        <w:r w:rsidRPr="00EE4FD5" w:rsidDel="003122F6">
          <w:delText>Department of Medicine (Respiratory Division), University of British Columbia, Vancouver, BC, Canada.</w:delText>
        </w:r>
      </w:del>
    </w:p>
    <w:p w14:paraId="1AC5AE11" w14:textId="1779C80E" w:rsidR="00A554D4" w:rsidDel="003122F6" w:rsidRDefault="00A554D4" w:rsidP="00A554D4">
      <w:pPr>
        <w:rPr>
          <w:del w:id="557" w:author="Amrit" w:date="2018-10-24T12:45:00Z"/>
          <w:color w:val="000000"/>
        </w:rPr>
      </w:pPr>
      <w:del w:id="558" w:author="Amrit" w:date="2018-10-24T12:45:00Z">
        <w:r w:rsidRPr="00EE4FD5" w:rsidDel="003122F6">
          <w:rPr>
            <w:vertAlign w:val="superscript"/>
          </w:rPr>
          <w:delText>8</w:delText>
        </w:r>
        <w:r w:rsidRPr="00EE4FD5" w:rsidDel="003122F6">
          <w:rPr>
            <w:color w:val="000000"/>
          </w:rPr>
          <w:delText>Melbourne Integrative Genomics, School of Mathematics and Statistics, The University of Melbourne, Melbourne, Australia</w:delText>
        </w:r>
      </w:del>
    </w:p>
    <w:p w14:paraId="2CB377D3" w14:textId="4CC91F9C" w:rsidR="00A554D4" w:rsidRPr="00AA3163" w:rsidDel="003122F6" w:rsidRDefault="00A554D4" w:rsidP="00A554D4">
      <w:pPr>
        <w:rPr>
          <w:del w:id="559" w:author="Amrit" w:date="2018-10-24T12:45:00Z"/>
          <w:color w:val="000000"/>
          <w:lang w:val="en-GB"/>
        </w:rPr>
      </w:pPr>
      <w:del w:id="560" w:author="Amrit" w:date="2018-10-24T12:45:00Z">
        <w:r w:rsidDel="003122F6">
          <w:rPr>
            <w:color w:val="000000"/>
            <w:vertAlign w:val="superscript"/>
          </w:rPr>
          <w:delText>9</w:delText>
        </w:r>
        <w:r w:rsidDel="003122F6">
          <w:rPr>
            <w:color w:val="000000"/>
          </w:rPr>
          <w:delText xml:space="preserve">current address: </w:delText>
        </w:r>
        <w:r w:rsidRPr="00AA3163" w:rsidDel="003122F6">
          <w:rPr>
            <w:color w:val="000000"/>
            <w:lang w:val="en-GB"/>
          </w:rPr>
          <w:delText>Australian eHealth Research Centre, Commonwealth Scientific and Industrial Research Organisation, Brisbane, Queensland, Australia</w:delText>
        </w:r>
      </w:del>
    </w:p>
    <w:p w14:paraId="5F477307" w14:textId="7C08B596" w:rsidR="00A554D4" w:rsidRDefault="00A554D4">
      <w:r>
        <w:br w:type="page"/>
      </w:r>
    </w:p>
    <w:p w14:paraId="7FAD2613" w14:textId="45CFDBC9" w:rsidR="00A554D4" w:rsidRDefault="00A554D4" w:rsidP="005E1B3D">
      <w:pPr>
        <w:pStyle w:val="Heading1"/>
      </w:pPr>
      <w:bookmarkStart w:id="561" w:name="_Toc531339246"/>
      <w:r>
        <w:rPr>
          <w:lang w:val="en-CA"/>
        </w:rPr>
        <w:lastRenderedPageBreak/>
        <w:t xml:space="preserve">Section </w:t>
      </w:r>
      <w:ins w:id="562" w:author="Amrit" w:date="2018-11-14T10:23:00Z">
        <w:r w:rsidR="00250EBE">
          <w:rPr>
            <w:lang w:val="en-CA"/>
          </w:rPr>
          <w:t>S</w:t>
        </w:r>
      </w:ins>
      <w:r>
        <w:rPr>
          <w:lang w:val="en-CA"/>
        </w:rPr>
        <w:t xml:space="preserve">1: </w:t>
      </w:r>
      <w:r w:rsidR="005E1B3D" w:rsidRPr="0059196F">
        <w:t>Simulated datasets</w:t>
      </w:r>
      <w:bookmarkEnd w:id="561"/>
    </w:p>
    <w:p w14:paraId="18710505" w14:textId="65E5DE75" w:rsidR="005E1B3D" w:rsidRDefault="005E1B3D" w:rsidP="005E1B3D">
      <w:pPr>
        <w:rPr>
          <w:color w:val="333333"/>
        </w:rPr>
      </w:pPr>
      <w:r>
        <w:rPr>
          <w:color w:val="333333"/>
        </w:rPr>
        <w:t>Description of simulation analysis, from generating synthetic multi-omics data to applying various integrative classification approaches.</w:t>
      </w:r>
    </w:p>
    <w:p w14:paraId="55778B6F" w14:textId="77777777" w:rsidR="005E1B3D" w:rsidRPr="005E1B3D" w:rsidRDefault="005E1B3D" w:rsidP="005E1B3D"/>
    <w:p w14:paraId="6336970A" w14:textId="3E19E544" w:rsidR="00CD1ECB" w:rsidRDefault="00CD1ECB" w:rsidP="00CD1ECB">
      <w:pPr>
        <w:pStyle w:val="Heading2"/>
        <w:rPr>
          <w:ins w:id="563" w:author="Amrit" w:date="2018-10-24T12:50:00Z"/>
          <w:rFonts w:ascii="Times New Roman" w:hAnsi="Times New Roman" w:cs="Times New Roman"/>
          <w:lang w:val="en-CA"/>
        </w:rPr>
      </w:pPr>
      <w:bookmarkStart w:id="564" w:name="_Toc531339247"/>
      <w:r w:rsidRPr="00247777">
        <w:rPr>
          <w:rFonts w:ascii="Times New Roman" w:hAnsi="Times New Roman" w:cs="Times New Roman"/>
          <w:lang w:val="en-CA"/>
        </w:rPr>
        <w:t>Simulated datasets</w:t>
      </w:r>
      <w:bookmarkEnd w:id="0"/>
      <w:bookmarkEnd w:id="564"/>
    </w:p>
    <w:p w14:paraId="0B72CE28" w14:textId="489DE6A3" w:rsidR="007F4D6C" w:rsidRPr="00BE74E7" w:rsidRDefault="00991C79" w:rsidP="007F4D6C">
      <w:pPr>
        <w:rPr>
          <w:ins w:id="565" w:author="Amrit" w:date="2018-11-13T12:35:00Z"/>
          <w:rFonts w:ascii="Helvetica" w:hAnsi="Helvetica"/>
          <w:color w:val="000000"/>
          <w:sz w:val="20"/>
          <w:szCs w:val="20"/>
        </w:rPr>
      </w:pPr>
      <w:ins w:id="566" w:author="Amrit" w:date="2018-11-21T21:46:00Z">
        <w:r w:rsidRPr="00991C79">
          <w:rPr>
            <w:rFonts w:ascii="Helvetica" w:hAnsi="Helvetica"/>
            <w:noProof/>
            <w:sz w:val="20"/>
            <w:szCs w:val="20"/>
          </w:rPr>
          <w:drawing>
            <wp:anchor distT="0" distB="0" distL="114300" distR="114300" simplePos="0" relativeHeight="251669504" behindDoc="0" locked="0" layoutInCell="1" allowOverlap="1" wp14:anchorId="3882ED16" wp14:editId="76F7E560">
              <wp:simplePos x="0" y="0"/>
              <wp:positionH relativeFrom="column">
                <wp:posOffset>-635</wp:posOffset>
              </wp:positionH>
              <wp:positionV relativeFrom="paragraph">
                <wp:posOffset>146050</wp:posOffset>
              </wp:positionV>
              <wp:extent cx="2602230" cy="2843530"/>
              <wp:effectExtent l="0" t="0" r="127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A.png"/>
                      <pic:cNvPicPr/>
                    </pic:nvPicPr>
                    <pic:blipFill rotWithShape="1">
                      <a:blip r:embed="rId7" cstate="print">
                        <a:extLst>
                          <a:ext uri="{28A0092B-C50C-407E-A947-70E740481C1C}">
                            <a14:useLocalDpi xmlns:a14="http://schemas.microsoft.com/office/drawing/2010/main" val="0"/>
                          </a:ext>
                        </a:extLst>
                      </a:blip>
                      <a:srcRect l="17839" t="8027" r="21945" b="26187"/>
                      <a:stretch/>
                    </pic:blipFill>
                    <pic:spPr bwMode="auto">
                      <a:xfrm>
                        <a:off x="0" y="0"/>
                        <a:ext cx="2602230" cy="284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1C79">
          <w:rPr>
            <w:rFonts w:ascii="Helvetica" w:hAnsi="Helvetica"/>
            <w:noProof/>
            <w:sz w:val="20"/>
            <w:szCs w:val="20"/>
          </w:rPr>
          <mc:AlternateContent>
            <mc:Choice Requires="wps">
              <w:drawing>
                <wp:anchor distT="0" distB="0" distL="114300" distR="114300" simplePos="0" relativeHeight="251668480" behindDoc="0" locked="0" layoutInCell="1" allowOverlap="1" wp14:anchorId="11C420A8" wp14:editId="0B6A7B1A">
                  <wp:simplePos x="0" y="0"/>
                  <wp:positionH relativeFrom="column">
                    <wp:posOffset>12700</wp:posOffset>
                  </wp:positionH>
                  <wp:positionV relativeFrom="paragraph">
                    <wp:posOffset>3007360</wp:posOffset>
                  </wp:positionV>
                  <wp:extent cx="2296160" cy="635"/>
                  <wp:effectExtent l="0" t="0" r="2540" b="12065"/>
                  <wp:wrapSquare wrapText="bothSides"/>
                  <wp:docPr id="45" name="Text Box 4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11341F3B" w14:textId="77777777" w:rsidR="00B77D09" w:rsidRPr="003D0F2E" w:rsidRDefault="00B77D0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w:t>
                              </w:r>
                              <w:proofErr w:type="spellStart"/>
                              <w:r>
                                <w:t>corDis</w:t>
                              </w:r>
                              <w:proofErr w:type="spellEnd"/>
                              <w:r>
                                <w:t>) variables, 30 uncorrelated-discriminatory (</w:t>
                              </w:r>
                              <w:proofErr w:type="spellStart"/>
                              <w:r>
                                <w:t>unCorDis</w:t>
                              </w:r>
                              <w:proofErr w:type="spellEnd"/>
                              <w:r>
                                <w:t>) variables, 100 correlated-</w:t>
                              </w:r>
                              <w:proofErr w:type="spellStart"/>
                              <w:r>
                                <w:t>nondiscriminatory</w:t>
                              </w:r>
                              <w:proofErr w:type="spellEnd"/>
                              <w:r>
                                <w:t xml:space="preserve"> (</w:t>
                              </w:r>
                              <w:proofErr w:type="spellStart"/>
                              <w:r>
                                <w:t>corNonDis</w:t>
                              </w:r>
                              <w:proofErr w:type="spellEnd"/>
                              <w:r>
                                <w:t>) variables and 100 uncorrelated-</w:t>
                              </w:r>
                              <w:proofErr w:type="spellStart"/>
                              <w:r>
                                <w:t>nondiscriminatory</w:t>
                              </w:r>
                              <w:proofErr w:type="spellEnd"/>
                              <w:r>
                                <w:t xml:space="preserve"> (</w:t>
                              </w:r>
                              <w:proofErr w:type="spellStart"/>
                              <w:r>
                                <w:t>unCorNonDis</w:t>
                              </w:r>
                              <w:proofErr w:type="spellEnd"/>
                              <w:r>
                                <w: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1C420A8" id="_x0000_t202" coordsize="21600,21600" o:spt="202" path="m,l,21600r21600,l21600,xe">
                  <v:stroke joinstyle="miter"/>
                  <v:path gradientshapeok="t" o:connecttype="rect"/>
                </v:shapetype>
                <v:shape id="Text Box 45" o:spid="_x0000_s1026" type="#_x0000_t202" style="position:absolute;margin-left:1pt;margin-top:236.8pt;width:180.8pt;height:.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" stroked="f">
                  <v:textbox style="mso-fit-shape-to-text:t" inset="0,0,0,0">
                    <w:txbxContent>
                      <w:p w14:paraId="11341F3B" w14:textId="77777777" w:rsidR="00B77D09" w:rsidRPr="003D0F2E" w:rsidRDefault="00B77D0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w:t>
                        </w:r>
                        <w:proofErr w:type="spellStart"/>
                        <w:r>
                          <w:t>corDis</w:t>
                        </w:r>
                        <w:proofErr w:type="spellEnd"/>
                        <w:r>
                          <w:t>) variables, 30 uncorrelated-discriminatory (</w:t>
                        </w:r>
                        <w:proofErr w:type="spellStart"/>
                        <w:r>
                          <w:t>unCorDis</w:t>
                        </w:r>
                        <w:proofErr w:type="spellEnd"/>
                        <w:r>
                          <w:t>) variables, 100 correlated-</w:t>
                        </w:r>
                        <w:proofErr w:type="spellStart"/>
                        <w:r>
                          <w:t>nondiscriminatory</w:t>
                        </w:r>
                        <w:proofErr w:type="spellEnd"/>
                        <w:r>
                          <w:t xml:space="preserve"> (</w:t>
                        </w:r>
                        <w:proofErr w:type="spellStart"/>
                        <w:r>
                          <w:t>corNonDis</w:t>
                        </w:r>
                        <w:proofErr w:type="spellEnd"/>
                        <w:r>
                          <w:t>) variables and 100 uncorrelated-</w:t>
                        </w:r>
                        <w:proofErr w:type="spellStart"/>
                        <w:r>
                          <w:t>nondiscriminatory</w:t>
                        </w:r>
                        <w:proofErr w:type="spellEnd"/>
                        <w:r>
                          <w:t xml:space="preserve"> (</w:t>
                        </w:r>
                        <w:proofErr w:type="spellStart"/>
                        <w:r>
                          <w:t>unCorNonDis</w:t>
                        </w:r>
                        <w:proofErr w:type="spellEnd"/>
                        <w:r>
                          <w:t>) variables</w:t>
                        </w:r>
                      </w:p>
                    </w:txbxContent>
                  </v:textbox>
                  <w10:wrap type="square"/>
                </v:shape>
              </w:pict>
            </mc:Fallback>
          </mc:AlternateContent>
        </w:r>
      </w:ins>
      <w:ins w:id="567" w:author="Amrit" w:date="2018-11-13T12:35:00Z">
        <w:r w:rsidR="007F4D6C" w:rsidRPr="00BE74E7">
          <w:rPr>
            <w:rFonts w:ascii="Helvetica" w:hAnsi="Helvetica"/>
            <w:sz w:val="20"/>
            <w:szCs w:val="20"/>
          </w:rPr>
          <w:t xml:space="preserve">Three datasets were simulated each with 200 observations (n) and 260 variables (p). The 200 observations were split equally over two groups (G1 and G2), whereas the 260 variables were generated by varying the </w:t>
        </w:r>
        <w:r w:rsidR="007F4D6C">
          <w:rPr>
            <w:rFonts w:ascii="Helvetica" w:hAnsi="Helvetica"/>
            <w:sz w:val="20"/>
            <w:szCs w:val="20"/>
          </w:rPr>
          <w:t>covariance</w:t>
        </w:r>
        <w:r w:rsidR="007F4D6C" w:rsidRPr="00BE74E7">
          <w:rPr>
            <w:rFonts w:ascii="Helvetica" w:hAnsi="Helvetica"/>
            <w:sz w:val="20"/>
            <w:szCs w:val="20"/>
          </w:rPr>
          <w:t xml:space="preserve">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XY</m:t>
              </m:r>
            </m:sub>
            <m:sup>
              <m:r>
                <w:rPr>
                  <w:rFonts w:ascii="Cambria Math" w:hAnsi="Cambria Math"/>
                  <w:sz w:val="20"/>
                  <w:szCs w:val="20"/>
                </w:rPr>
                <m:t>2</m:t>
              </m:r>
            </m:sup>
          </m:sSubSup>
          <m:r>
            <w:rPr>
              <w:rFonts w:ascii="Cambria Math" w:hAnsi="Cambria Math"/>
              <w:sz w:val="20"/>
              <w:szCs w:val="20"/>
            </w:rPr>
            <m:t>=[0,5,10,15]</m:t>
          </m:r>
        </m:oMath>
        <w:r w:rsidR="007F4D6C" w:rsidRPr="00BE74E7">
          <w:rPr>
            <w:rFonts w:ascii="Helvetica" w:hAnsi="Helvetica"/>
            <w:sz w:val="20"/>
            <w:szCs w:val="20"/>
          </w:rPr>
          <w:t xml:space="preserve">) between datasets and </w:t>
        </w:r>
        <w:r w:rsidR="007F4D6C" w:rsidRPr="00BE74E7">
          <w:rPr>
            <w:rFonts w:ascii="Helvetica" w:hAnsi="Helvetica"/>
            <w:color w:val="000000"/>
            <w:sz w:val="20"/>
            <w:szCs w:val="20"/>
          </w:rPr>
          <w:t>fold-change (δ</w:t>
        </w:r>
        <w:r w:rsidR="007F4D6C">
          <w:rPr>
            <w:rFonts w:ascii="Helvetica" w:hAnsi="Helvetica"/>
            <w:color w:val="000000"/>
            <w:sz w:val="20"/>
            <w:szCs w:val="20"/>
          </w:rPr>
          <w:t>=[0,1,2]</w:t>
        </w:r>
        <w:r w:rsidR="007F4D6C" w:rsidRPr="00BE74E7">
          <w:rPr>
            <w:rFonts w:ascii="Helvetica" w:hAnsi="Helvetica"/>
            <w:color w:val="000000"/>
            <w:sz w:val="20"/>
            <w:szCs w:val="20"/>
          </w:rPr>
          <w:t xml:space="preserve">) between G1 </w:t>
        </w:r>
        <w:r w:rsidR="007F4D6C" w:rsidRPr="00BE74E7">
          <w:rPr>
            <w:rFonts w:ascii="Helvetica" w:hAnsi="Helvetica"/>
            <w:sz w:val="20"/>
            <w:szCs w:val="20"/>
          </w:rPr>
          <w:t>and G2: 30 correlated-discriminatory (</w:t>
        </w:r>
        <w:proofErr w:type="spellStart"/>
        <w:r w:rsidR="007F4D6C" w:rsidRPr="00BE74E7">
          <w:rPr>
            <w:rFonts w:ascii="Helvetica" w:hAnsi="Helvetica"/>
            <w:sz w:val="20"/>
            <w:szCs w:val="20"/>
          </w:rPr>
          <w:t>corDis</w:t>
        </w:r>
        <w:proofErr w:type="spellEnd"/>
        <w:r w:rsidR="007F4D6C" w:rsidRPr="00BE74E7">
          <w:rPr>
            <w:rFonts w:ascii="Helvetica" w:hAnsi="Helvetica"/>
            <w:sz w:val="20"/>
            <w:szCs w:val="20"/>
          </w:rPr>
          <w:t>) variables, 30 uncorrelated-discriminatory (</w:t>
        </w:r>
        <w:proofErr w:type="spellStart"/>
        <w:r w:rsidR="007F4D6C" w:rsidRPr="00BE74E7">
          <w:rPr>
            <w:rFonts w:ascii="Helvetica" w:hAnsi="Helvetica"/>
            <w:sz w:val="20"/>
            <w:szCs w:val="20"/>
          </w:rPr>
          <w:t>unCorDis</w:t>
        </w:r>
        <w:proofErr w:type="spellEnd"/>
        <w:r w:rsidR="007F4D6C" w:rsidRPr="00BE74E7">
          <w:rPr>
            <w:rFonts w:ascii="Helvetica" w:hAnsi="Helvetica"/>
            <w:sz w:val="20"/>
            <w:szCs w:val="20"/>
          </w:rPr>
          <w:t>) variables, 100 correlated-</w:t>
        </w:r>
        <w:proofErr w:type="spellStart"/>
        <w:r w:rsidR="007F4D6C" w:rsidRPr="00BE74E7">
          <w:rPr>
            <w:rFonts w:ascii="Helvetica" w:hAnsi="Helvetica"/>
            <w:sz w:val="20"/>
            <w:szCs w:val="20"/>
          </w:rPr>
          <w:t>nondiscriminatory</w:t>
        </w:r>
        <w:proofErr w:type="spellEnd"/>
        <w:r w:rsidR="007F4D6C" w:rsidRPr="00BE74E7">
          <w:rPr>
            <w:rFonts w:ascii="Helvetica" w:hAnsi="Helvetica"/>
            <w:sz w:val="20"/>
            <w:szCs w:val="20"/>
          </w:rPr>
          <w:t xml:space="preserve"> (</w:t>
        </w:r>
        <w:proofErr w:type="spellStart"/>
        <w:r w:rsidR="007F4D6C" w:rsidRPr="00BE74E7">
          <w:rPr>
            <w:rFonts w:ascii="Helvetica" w:hAnsi="Helvetica"/>
            <w:sz w:val="20"/>
            <w:szCs w:val="20"/>
          </w:rPr>
          <w:t>corNonDis</w:t>
        </w:r>
        <w:proofErr w:type="spellEnd"/>
        <w:r w:rsidR="007F4D6C" w:rsidRPr="00BE74E7">
          <w:rPr>
            <w:rFonts w:ascii="Helvetica" w:hAnsi="Helvetica"/>
            <w:sz w:val="20"/>
            <w:szCs w:val="20"/>
          </w:rPr>
          <w:t>) variables, and 100 uncorrelated-</w:t>
        </w:r>
        <w:proofErr w:type="spellStart"/>
        <w:r w:rsidR="007F4D6C" w:rsidRPr="00BE74E7">
          <w:rPr>
            <w:rFonts w:ascii="Helvetica" w:hAnsi="Helvetica"/>
            <w:sz w:val="20"/>
            <w:szCs w:val="20"/>
          </w:rPr>
          <w:t>nondiscriminatory</w:t>
        </w:r>
        <w:proofErr w:type="spellEnd"/>
        <w:r w:rsidR="007F4D6C" w:rsidRPr="00BE74E7">
          <w:rPr>
            <w:rFonts w:ascii="Helvetica" w:hAnsi="Helvetica"/>
            <w:sz w:val="20"/>
            <w:szCs w:val="20"/>
          </w:rPr>
          <w:t xml:space="preserve"> (</w:t>
        </w:r>
        <w:proofErr w:type="spellStart"/>
        <w:r w:rsidR="007F4D6C" w:rsidRPr="00BE74E7">
          <w:rPr>
            <w:rFonts w:ascii="Helvetica" w:hAnsi="Helvetica"/>
            <w:sz w:val="20"/>
            <w:szCs w:val="20"/>
          </w:rPr>
          <w:t>unCorNonDis</w:t>
        </w:r>
        <w:proofErr w:type="spellEnd"/>
        <w:r w:rsidR="007F4D6C" w:rsidRPr="00BE74E7">
          <w:rPr>
            <w:rFonts w:ascii="Helvetica" w:hAnsi="Helvetica"/>
            <w:sz w:val="20"/>
            <w:szCs w:val="20"/>
          </w:rPr>
          <w:t xml:space="preserve">) variables </w:t>
        </w:r>
        <w:r w:rsidR="007F4D6C">
          <w:rPr>
            <w:rFonts w:ascii="Helvetica" w:hAnsi="Helvetica"/>
            <w:sz w:val="20"/>
            <w:szCs w:val="20"/>
          </w:rPr>
          <w:t xml:space="preserve">were simulated </w:t>
        </w:r>
        <w:r w:rsidR="007F4D6C" w:rsidRPr="00BE74E7">
          <w:rPr>
            <w:rFonts w:ascii="Helvetica" w:hAnsi="Helvetica"/>
            <w:sz w:val="20"/>
            <w:szCs w:val="20"/>
          </w:rPr>
          <w:t>(</w:t>
        </w:r>
        <w:r w:rsidR="007F4D6C" w:rsidRPr="00365860">
          <w:rPr>
            <w:rFonts w:ascii="Helvetica" w:hAnsi="Helvetica"/>
            <w:sz w:val="20"/>
            <w:szCs w:val="20"/>
          </w:rPr>
          <w:t>Figure 1A</w:t>
        </w:r>
        <w:r w:rsidR="007F4D6C" w:rsidRPr="00BE74E7">
          <w:rPr>
            <w:rFonts w:ascii="Helvetica" w:hAnsi="Helvetica"/>
            <w:sz w:val="20"/>
            <w:szCs w:val="20"/>
          </w:rPr>
          <w:t>). The resulting dataset was of the form:</w:t>
        </w:r>
      </w:ins>
    </w:p>
    <w:p w14:paraId="4E5B9B90" w14:textId="77777777" w:rsidR="007F4D6C" w:rsidRPr="00BE74E7" w:rsidRDefault="007F4D6C" w:rsidP="007F4D6C">
      <w:pPr>
        <w:rPr>
          <w:ins w:id="568" w:author="Amrit" w:date="2018-11-13T12:35:00Z"/>
          <w:rFonts w:ascii="Helvetica" w:hAnsi="Helvetica"/>
          <w:color w:val="000000"/>
          <w:sz w:val="20"/>
          <w:szCs w:val="20"/>
        </w:rPr>
      </w:pPr>
    </w:p>
    <w:p w14:paraId="2B6BC4A5" w14:textId="77777777" w:rsidR="007F4D6C" w:rsidRPr="00BE74E7" w:rsidRDefault="00D30DDE" w:rsidP="007F4D6C">
      <w:pPr>
        <w:jc w:val="center"/>
        <w:rPr>
          <w:ins w:id="569" w:author="Amrit" w:date="2018-11-13T12:35:00Z"/>
          <w:rFonts w:ascii="Helvetica" w:hAnsi="Helvetica"/>
          <w:color w:val="000000"/>
          <w:sz w:val="20"/>
          <w:szCs w:val="20"/>
        </w:rPr>
      </w:pPr>
      <m:oMath>
        <m:sSub>
          <m:sSubPr>
            <m:ctrlPr>
              <w:ins w:id="570" w:author="Amrit" w:date="2018-11-13T12:35:00Z">
                <w:rPr>
                  <w:rFonts w:ascii="Cambria Math" w:hAnsi="Cambria Math"/>
                  <w:i/>
                  <w:color w:val="000000"/>
                  <w:sz w:val="20"/>
                  <w:szCs w:val="20"/>
                </w:rPr>
              </w:ins>
            </m:ctrlPr>
          </m:sSubPr>
          <m:e>
            <m:r>
              <w:ins w:id="571" w:author="Amrit" w:date="2018-11-13T12:35:00Z">
                <w:rPr>
                  <w:rFonts w:ascii="Cambria Math" w:hAnsi="Cambria Math"/>
                  <w:color w:val="000000"/>
                  <w:sz w:val="20"/>
                  <w:szCs w:val="20"/>
                </w:rPr>
                <m:t>X</m:t>
              </w:ins>
            </m:r>
          </m:e>
          <m:sub>
            <m:r>
              <w:ins w:id="572" w:author="Amrit" w:date="2018-11-13T12:35:00Z">
                <w:rPr>
                  <w:rFonts w:ascii="Cambria Math" w:hAnsi="Cambria Math"/>
                  <w:color w:val="000000"/>
                  <w:sz w:val="20"/>
                  <w:szCs w:val="20"/>
                </w:rPr>
                <m:t>j</m:t>
              </w:ins>
            </m:r>
          </m:sub>
        </m:sSub>
        <m:r>
          <w:ins w:id="573" w:author="Amrit" w:date="2018-11-13T12:35:00Z">
            <w:rPr>
              <w:rFonts w:ascii="Cambria Math" w:hAnsi="Cambria Math"/>
              <w:color w:val="000000"/>
              <w:sz w:val="20"/>
              <w:szCs w:val="20"/>
            </w:rPr>
            <m:t>=</m:t>
          </w:ins>
        </m:r>
        <m:d>
          <m:dPr>
            <m:begChr m:val="["/>
            <m:endChr m:val="|"/>
            <m:ctrlPr>
              <w:ins w:id="574" w:author="Amrit" w:date="2018-11-13T12:35:00Z">
                <w:rPr>
                  <w:rFonts w:ascii="Cambria Math" w:hAnsi="Cambria Math"/>
                  <w:i/>
                  <w:color w:val="000000"/>
                  <w:sz w:val="20"/>
                  <w:szCs w:val="20"/>
                </w:rPr>
              </w:ins>
            </m:ctrlPr>
          </m:dPr>
          <m:e>
            <m:r>
              <w:ins w:id="575" w:author="Amrit" w:date="2018-11-13T12:35:00Z">
                <w:rPr>
                  <w:rFonts w:ascii="Cambria Math" w:hAnsi="Cambria Math"/>
                  <w:color w:val="000000"/>
                  <w:sz w:val="20"/>
                  <w:szCs w:val="20"/>
                </w:rPr>
                <m:t xml:space="preserve"> </m:t>
              </w:ins>
            </m:r>
            <m:sSubSup>
              <m:sSubSupPr>
                <m:ctrlPr>
                  <w:ins w:id="576" w:author="Amrit" w:date="2018-11-13T12:35:00Z">
                    <w:rPr>
                      <w:rFonts w:ascii="Cambria Math" w:hAnsi="Cambria Math"/>
                      <w:i/>
                      <w:color w:val="000000"/>
                      <w:sz w:val="20"/>
                      <w:szCs w:val="20"/>
                    </w:rPr>
                  </w:ins>
                </m:ctrlPr>
              </m:sSubSupPr>
              <m:e>
                <m:r>
                  <w:ins w:id="577" w:author="Amrit" w:date="2018-11-13T12:35:00Z">
                    <w:rPr>
                      <w:rFonts w:ascii="Cambria Math" w:hAnsi="Cambria Math"/>
                      <w:color w:val="000000"/>
                      <w:sz w:val="20"/>
                      <w:szCs w:val="20"/>
                    </w:rPr>
                    <m:t>X</m:t>
                  </w:ins>
                </m:r>
              </m:e>
              <m:sub>
                <m:r>
                  <w:ins w:id="578" w:author="Amrit" w:date="2018-11-13T12:35:00Z">
                    <w:rPr>
                      <w:rFonts w:ascii="Cambria Math" w:hAnsi="Cambria Math"/>
                      <w:color w:val="000000"/>
                      <w:sz w:val="20"/>
                      <w:szCs w:val="20"/>
                    </w:rPr>
                    <m:t>j</m:t>
                  </w:ins>
                </m:r>
              </m:sub>
              <m:sup>
                <m:r>
                  <w:ins w:id="579" w:author="Amrit" w:date="2018-11-13T12:35:00Z">
                    <w:rPr>
                      <w:rFonts w:ascii="Cambria Math" w:hAnsi="Cambria Math"/>
                      <w:color w:val="000000"/>
                      <w:sz w:val="20"/>
                      <w:szCs w:val="20"/>
                    </w:rPr>
                    <m:t>corDis</m:t>
                  </w:ins>
                </m:r>
              </m:sup>
            </m:sSubSup>
            <m:r>
              <w:ins w:id="580" w:author="Amrit" w:date="2018-11-13T12:35:00Z">
                <w:rPr>
                  <w:rFonts w:ascii="Cambria Math" w:hAnsi="Cambria Math"/>
                  <w:color w:val="000000"/>
                  <w:sz w:val="20"/>
                  <w:szCs w:val="20"/>
                </w:rPr>
                <m:t xml:space="preserve"> </m:t>
              </w:ins>
            </m:r>
          </m:e>
        </m:d>
        <m:r>
          <w:ins w:id="581" w:author="Amrit" w:date="2018-11-13T12:35:00Z">
            <w:rPr>
              <w:rFonts w:ascii="Cambria Math" w:hAnsi="Cambria Math"/>
              <w:color w:val="000000"/>
              <w:sz w:val="20"/>
              <w:szCs w:val="20"/>
            </w:rPr>
            <m:t xml:space="preserve"> </m:t>
          </w:ins>
        </m:r>
        <m:sSubSup>
          <m:sSubSupPr>
            <m:ctrlPr>
              <w:ins w:id="582" w:author="Amrit" w:date="2018-11-13T12:35:00Z">
                <w:rPr>
                  <w:rFonts w:ascii="Cambria Math" w:hAnsi="Cambria Math"/>
                  <w:i/>
                  <w:color w:val="000000"/>
                  <w:sz w:val="20"/>
                  <w:szCs w:val="20"/>
                </w:rPr>
              </w:ins>
            </m:ctrlPr>
          </m:sSubSupPr>
          <m:e>
            <m:r>
              <w:ins w:id="583" w:author="Amrit" w:date="2018-11-13T12:35:00Z">
                <w:rPr>
                  <w:rFonts w:ascii="Cambria Math" w:hAnsi="Cambria Math"/>
                  <w:color w:val="000000"/>
                  <w:sz w:val="20"/>
                  <w:szCs w:val="20"/>
                </w:rPr>
                <m:t>X</m:t>
              </w:ins>
            </m:r>
          </m:e>
          <m:sub>
            <m:r>
              <w:ins w:id="584" w:author="Amrit" w:date="2018-11-13T12:35:00Z">
                <w:rPr>
                  <w:rFonts w:ascii="Cambria Math" w:hAnsi="Cambria Math"/>
                  <w:color w:val="000000"/>
                  <w:sz w:val="20"/>
                  <w:szCs w:val="20"/>
                </w:rPr>
                <m:t>j</m:t>
              </w:ins>
            </m:r>
          </m:sub>
          <m:sup>
            <m:r>
              <w:ins w:id="585" w:author="Amrit" w:date="2018-11-13T12:35:00Z">
                <w:rPr>
                  <w:rFonts w:ascii="Cambria Math" w:hAnsi="Cambria Math"/>
                  <w:color w:val="000000"/>
                  <w:sz w:val="20"/>
                  <w:szCs w:val="20"/>
                </w:rPr>
                <m:t>unCorDis</m:t>
              </w:ins>
            </m:r>
          </m:sup>
        </m:sSubSup>
        <m:r>
          <w:ins w:id="586" w:author="Amrit" w:date="2018-11-13T12:35:00Z">
            <w:rPr>
              <w:rFonts w:ascii="Cambria Math" w:hAnsi="Cambria Math"/>
              <w:color w:val="000000"/>
              <w:sz w:val="20"/>
              <w:szCs w:val="20"/>
            </w:rPr>
            <m:t xml:space="preserve"> </m:t>
          </w:ins>
        </m:r>
        <m:d>
          <m:dPr>
            <m:begChr m:val="|"/>
            <m:endChr m:val="|"/>
            <m:ctrlPr>
              <w:ins w:id="587" w:author="Amrit" w:date="2018-11-13T12:35:00Z">
                <w:rPr>
                  <w:rFonts w:ascii="Cambria Math" w:hAnsi="Cambria Math"/>
                  <w:i/>
                  <w:color w:val="000000"/>
                  <w:sz w:val="20"/>
                  <w:szCs w:val="20"/>
                </w:rPr>
              </w:ins>
            </m:ctrlPr>
          </m:dPr>
          <m:e>
            <m:r>
              <w:ins w:id="588" w:author="Amrit" w:date="2018-11-13T12:35:00Z">
                <w:rPr>
                  <w:rFonts w:ascii="Cambria Math" w:hAnsi="Cambria Math"/>
                  <w:color w:val="000000"/>
                  <w:sz w:val="20"/>
                  <w:szCs w:val="20"/>
                </w:rPr>
                <m:t xml:space="preserve"> </m:t>
              </w:ins>
            </m:r>
            <m:sSubSup>
              <m:sSubSupPr>
                <m:ctrlPr>
                  <w:ins w:id="589" w:author="Amrit" w:date="2018-11-13T12:35:00Z">
                    <w:rPr>
                      <w:rFonts w:ascii="Cambria Math" w:hAnsi="Cambria Math"/>
                      <w:i/>
                      <w:color w:val="000000"/>
                      <w:sz w:val="20"/>
                      <w:szCs w:val="20"/>
                    </w:rPr>
                  </w:ins>
                </m:ctrlPr>
              </m:sSubSupPr>
              <m:e>
                <m:r>
                  <w:ins w:id="590" w:author="Amrit" w:date="2018-11-13T12:35:00Z">
                    <w:rPr>
                      <w:rFonts w:ascii="Cambria Math" w:hAnsi="Cambria Math"/>
                      <w:color w:val="000000"/>
                      <w:sz w:val="20"/>
                      <w:szCs w:val="20"/>
                    </w:rPr>
                    <m:t>X</m:t>
                  </w:ins>
                </m:r>
              </m:e>
              <m:sub>
                <m:r>
                  <w:ins w:id="591" w:author="Amrit" w:date="2018-11-13T12:35:00Z">
                    <w:rPr>
                      <w:rFonts w:ascii="Cambria Math" w:hAnsi="Cambria Math"/>
                      <w:color w:val="000000"/>
                      <w:sz w:val="20"/>
                      <w:szCs w:val="20"/>
                    </w:rPr>
                    <m:t>j</m:t>
                  </w:ins>
                </m:r>
              </m:sub>
              <m:sup>
                <m:r>
                  <w:ins w:id="592" w:author="Amrit" w:date="2018-11-13T12:35:00Z">
                    <w:rPr>
                      <w:rFonts w:ascii="Cambria Math" w:hAnsi="Cambria Math"/>
                      <w:color w:val="000000"/>
                      <w:sz w:val="20"/>
                      <w:szCs w:val="20"/>
                    </w:rPr>
                    <m:t>corNonDis</m:t>
                  </w:ins>
                </m:r>
              </m:sup>
            </m:sSubSup>
            <m:r>
              <w:ins w:id="593" w:author="Amrit" w:date="2018-11-13T12:35:00Z">
                <w:rPr>
                  <w:rFonts w:ascii="Cambria Math" w:hAnsi="Cambria Math"/>
                  <w:color w:val="000000"/>
                  <w:sz w:val="20"/>
                  <w:szCs w:val="20"/>
                </w:rPr>
                <m:t xml:space="preserve"> </m:t>
              </w:ins>
            </m:r>
          </m:e>
        </m:d>
        <m:r>
          <w:ins w:id="594" w:author="Amrit" w:date="2018-11-13T12:35:00Z">
            <w:rPr>
              <w:rFonts w:ascii="Cambria Math" w:hAnsi="Cambria Math"/>
              <w:color w:val="000000"/>
              <w:sz w:val="20"/>
              <w:szCs w:val="20"/>
            </w:rPr>
            <m:t xml:space="preserve"> </m:t>
          </w:ins>
        </m:r>
        <m:sSubSup>
          <m:sSubSupPr>
            <m:ctrlPr>
              <w:ins w:id="595" w:author="Amrit" w:date="2018-11-13T12:35:00Z">
                <w:rPr>
                  <w:rFonts w:ascii="Cambria Math" w:hAnsi="Cambria Math"/>
                  <w:i/>
                  <w:color w:val="000000"/>
                  <w:sz w:val="20"/>
                  <w:szCs w:val="20"/>
                </w:rPr>
              </w:ins>
            </m:ctrlPr>
          </m:sSubSupPr>
          <m:e>
            <m:r>
              <w:ins w:id="596" w:author="Amrit" w:date="2018-11-13T12:35:00Z">
                <w:rPr>
                  <w:rFonts w:ascii="Cambria Math" w:hAnsi="Cambria Math"/>
                  <w:color w:val="000000"/>
                  <w:sz w:val="20"/>
                  <w:szCs w:val="20"/>
                </w:rPr>
                <m:t>X</m:t>
              </w:ins>
            </m:r>
          </m:e>
          <m:sub>
            <m:r>
              <w:ins w:id="597" w:author="Amrit" w:date="2018-11-13T12:35:00Z">
                <w:rPr>
                  <w:rFonts w:ascii="Cambria Math" w:hAnsi="Cambria Math"/>
                  <w:color w:val="000000"/>
                  <w:sz w:val="20"/>
                  <w:szCs w:val="20"/>
                </w:rPr>
                <m:t>j</m:t>
              </w:ins>
            </m:r>
          </m:sub>
          <m:sup>
            <m:r>
              <w:ins w:id="598" w:author="Amrit" w:date="2018-11-13T12:35:00Z">
                <w:rPr>
                  <w:rFonts w:ascii="Cambria Math" w:hAnsi="Cambria Math"/>
                  <w:color w:val="000000"/>
                  <w:sz w:val="20"/>
                  <w:szCs w:val="20"/>
                </w:rPr>
                <m:t>unCorNonDis</m:t>
              </w:ins>
            </m:r>
          </m:sup>
        </m:sSubSup>
        <m:r>
          <w:ins w:id="599" w:author="Amrit" w:date="2018-11-13T12:35:00Z">
            <w:rPr>
              <w:rFonts w:ascii="Cambria Math" w:hAnsi="Cambria Math"/>
              <w:color w:val="000000"/>
              <w:sz w:val="20"/>
              <w:szCs w:val="20"/>
            </w:rPr>
            <m:t xml:space="preserve"> ]</m:t>
          </w:ins>
        </m:r>
      </m:oMath>
      <w:ins w:id="600" w:author="Amrit" w:date="2018-11-13T12:35:00Z">
        <w:r w:rsidR="007F4D6C" w:rsidRPr="00BE74E7">
          <w:rPr>
            <w:rFonts w:ascii="Helvetica" w:hAnsi="Helvetica"/>
            <w:color w:val="000000"/>
            <w:sz w:val="20"/>
            <w:szCs w:val="20"/>
          </w:rPr>
          <w:t xml:space="preserve"> + </w:t>
        </w:r>
        <m:oMath>
          <m:sSub>
            <m:sSubPr>
              <m:ctrlPr>
                <w:rPr>
                  <w:rFonts w:ascii="Cambria Math" w:hAnsi="Cambria Math"/>
                  <w:i/>
                  <w:color w:val="000000"/>
                  <w:sz w:val="20"/>
                  <w:szCs w:val="20"/>
                </w:rPr>
              </m:ctrlPr>
            </m:sSubPr>
            <m:e>
              <m:r>
                <w:rPr>
                  <w:rFonts w:ascii="Cambria Math" w:hAnsi="Cambria Math"/>
                  <w:color w:val="000000"/>
                  <w:sz w:val="20"/>
                  <w:szCs w:val="20"/>
                </w:rPr>
                <m:t>E</m:t>
              </m:r>
            </m:e>
            <m:sub>
              <m:r>
                <w:rPr>
                  <w:rFonts w:ascii="Cambria Math" w:hAnsi="Cambria Math"/>
                  <w:color w:val="000000"/>
                  <w:sz w:val="20"/>
                  <w:szCs w:val="20"/>
                </w:rPr>
                <m:t>j</m:t>
              </m:r>
            </m:sub>
          </m:sSub>
        </m:oMath>
        <w:r w:rsidR="007F4D6C" w:rsidRPr="00BE74E7">
          <w:rPr>
            <w:rFonts w:ascii="Helvetica" w:hAnsi="Helvetica"/>
            <w:color w:val="000000"/>
            <w:sz w:val="20"/>
            <w:szCs w:val="20"/>
          </w:rPr>
          <w:t>, where j = 1, 2, 3</w:t>
        </w:r>
      </w:ins>
    </w:p>
    <w:p w14:paraId="6063C5E8" w14:textId="77777777" w:rsidR="007F4D6C" w:rsidRPr="00BE74E7" w:rsidRDefault="007F4D6C" w:rsidP="007F4D6C">
      <w:pPr>
        <w:rPr>
          <w:ins w:id="601" w:author="Amrit" w:date="2018-11-13T12:35:00Z"/>
          <w:rFonts w:ascii="Helvetica" w:hAnsi="Helvetica"/>
          <w:color w:val="000000"/>
          <w:sz w:val="20"/>
          <w:szCs w:val="20"/>
        </w:rPr>
      </w:pPr>
    </w:p>
    <w:p w14:paraId="6EAC388F" w14:textId="11931436" w:rsidR="007F4D6C" w:rsidRPr="00BE74E7" w:rsidRDefault="007F4D6C" w:rsidP="007F4D6C">
      <w:pPr>
        <w:rPr>
          <w:ins w:id="602" w:author="Amrit" w:date="2018-11-13T12:35:00Z"/>
          <w:rFonts w:ascii="Helvetica" w:hAnsi="Helvetica"/>
          <w:sz w:val="20"/>
          <w:szCs w:val="20"/>
        </w:rPr>
      </w:pPr>
      <w:ins w:id="603" w:author="Amrit" w:date="2018-11-13T12:35:00Z">
        <w:r w:rsidRPr="00BE74E7">
          <w:rPr>
            <w:rFonts w:ascii="Helvetica" w:hAnsi="Helvetica"/>
            <w:sz w:val="20"/>
            <w:szCs w:val="20"/>
          </w:rPr>
          <w:t xml:space="preserve">The matrix containing correlated and discriminatory variables, </w:t>
        </w:r>
        <m:oMath>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corDis</m:t>
              </m:r>
            </m:sup>
          </m:sSubSup>
        </m:oMath>
        <w:r w:rsidRPr="00BE74E7">
          <w:rPr>
            <w:rFonts w:ascii="Helvetica" w:hAnsi="Helvetica"/>
            <w:sz w:val="20"/>
            <w:szCs w:val="20"/>
          </w:rPr>
          <w:t xml:space="preserve"> was generated using the following model:</w:t>
        </w:r>
      </w:ins>
    </w:p>
    <w:p w14:paraId="6002B9A3" w14:textId="77777777" w:rsidR="007F4D6C" w:rsidRPr="00BE74E7" w:rsidRDefault="00D30DDE" w:rsidP="007F4D6C">
      <w:pPr>
        <w:jc w:val="center"/>
        <w:rPr>
          <w:ins w:id="604" w:author="Amrit" w:date="2018-11-13T12:35:00Z"/>
          <w:rFonts w:ascii="Helvetica" w:hAnsi="Helvetica"/>
          <w:sz w:val="20"/>
          <w:szCs w:val="20"/>
        </w:rPr>
      </w:pPr>
      <m:oMath>
        <m:sSubSup>
          <m:sSubSupPr>
            <m:ctrlPr>
              <w:ins w:id="605" w:author="Amrit" w:date="2018-11-13T12:35:00Z">
                <w:rPr>
                  <w:rFonts w:ascii="Cambria Math" w:hAnsi="Cambria Math"/>
                  <w:i/>
                  <w:sz w:val="20"/>
                  <w:szCs w:val="20"/>
                </w:rPr>
              </w:ins>
            </m:ctrlPr>
          </m:sSubSupPr>
          <m:e>
            <m:r>
              <w:ins w:id="606" w:author="Amrit" w:date="2018-11-13T12:35:00Z">
                <w:rPr>
                  <w:rFonts w:ascii="Cambria Math" w:hAnsi="Cambria Math"/>
                  <w:sz w:val="20"/>
                  <w:szCs w:val="20"/>
                </w:rPr>
                <m:t>X</m:t>
              </w:ins>
            </m:r>
          </m:e>
          <m:sub>
            <m:r>
              <w:ins w:id="607" w:author="Amrit" w:date="2018-11-13T12:35:00Z">
                <w:rPr>
                  <w:rFonts w:ascii="Cambria Math" w:hAnsi="Cambria Math"/>
                  <w:sz w:val="20"/>
                  <w:szCs w:val="20"/>
                </w:rPr>
                <m:t>j</m:t>
              </w:ins>
            </m:r>
          </m:sub>
          <m:sup>
            <m:r>
              <w:ins w:id="608" w:author="Amrit" w:date="2018-11-13T12:35:00Z">
                <w:rPr>
                  <w:rFonts w:ascii="Cambria Math" w:hAnsi="Cambria Math"/>
                  <w:sz w:val="20"/>
                  <w:szCs w:val="20"/>
                </w:rPr>
                <m:t>corDis</m:t>
              </w:ins>
            </m:r>
          </m:sup>
        </m:sSubSup>
        <m:r>
          <w:ins w:id="609" w:author="Amrit" w:date="2018-11-13T12:35:00Z">
            <w:rPr>
              <w:rFonts w:ascii="Cambria Math" w:hAnsi="Cambria Math"/>
              <w:sz w:val="20"/>
              <w:szCs w:val="20"/>
            </w:rPr>
            <m:t>=</m:t>
          </w:ins>
        </m:r>
        <m:sSubSup>
          <m:sSubSupPr>
            <m:ctrlPr>
              <w:ins w:id="610" w:author="Amrit" w:date="2018-11-13T12:35:00Z">
                <w:rPr>
                  <w:rFonts w:ascii="Cambria Math" w:hAnsi="Cambria Math"/>
                  <w:i/>
                  <w:sz w:val="20"/>
                  <w:szCs w:val="20"/>
                </w:rPr>
              </w:ins>
            </m:ctrlPr>
          </m:sSubSupPr>
          <m:e>
            <m:r>
              <w:ins w:id="611" w:author="Amrit" w:date="2018-11-13T12:35:00Z">
                <m:rPr>
                  <m:sty m:val="bi"/>
                </m:rPr>
                <w:rPr>
                  <w:rFonts w:ascii="Cambria Math" w:hAnsi="Cambria Math"/>
                  <w:sz w:val="20"/>
                  <w:szCs w:val="20"/>
                </w:rPr>
                <m:t>u</m:t>
              </w:ins>
            </m:r>
          </m:e>
          <m:sub>
            <m:r>
              <w:ins w:id="612" w:author="Amrit" w:date="2018-11-13T12:35:00Z">
                <w:rPr>
                  <w:rFonts w:ascii="Cambria Math" w:hAnsi="Cambria Math"/>
                  <w:sz w:val="20"/>
                  <w:szCs w:val="20"/>
                </w:rPr>
                <m:t>j</m:t>
              </w:ins>
            </m:r>
          </m:sub>
          <m:sup>
            <m:r>
              <w:ins w:id="613" w:author="Amrit" w:date="2018-11-13T12:35:00Z">
                <w:rPr>
                  <w:rFonts w:ascii="Cambria Math" w:hAnsi="Cambria Math"/>
                  <w:sz w:val="20"/>
                  <w:szCs w:val="20"/>
                </w:rPr>
                <m:t>corDis</m:t>
              </w:ins>
            </m:r>
          </m:sup>
        </m:sSubSup>
        <m:sSubSup>
          <m:sSubSupPr>
            <m:ctrlPr>
              <w:ins w:id="614" w:author="Amrit" w:date="2018-11-13T12:35:00Z">
                <w:rPr>
                  <w:rFonts w:ascii="Cambria Math" w:hAnsi="Cambria Math"/>
                  <w:i/>
                  <w:sz w:val="20"/>
                  <w:szCs w:val="20"/>
                </w:rPr>
              </w:ins>
            </m:ctrlPr>
          </m:sSubSupPr>
          <m:e>
            <m:r>
              <w:ins w:id="615" w:author="Amrit" w:date="2018-11-13T12:35:00Z">
                <m:rPr>
                  <m:sty m:val="bi"/>
                </m:rPr>
                <w:rPr>
                  <w:rFonts w:ascii="Cambria Math" w:hAnsi="Cambria Math"/>
                  <w:sz w:val="20"/>
                  <w:szCs w:val="20"/>
                </w:rPr>
                <m:t>w</m:t>
              </w:ins>
            </m:r>
          </m:e>
          <m:sub>
            <m:r>
              <w:ins w:id="616" w:author="Amrit" w:date="2018-11-13T12:35:00Z">
                <w:rPr>
                  <w:rFonts w:ascii="Cambria Math" w:hAnsi="Cambria Math"/>
                  <w:sz w:val="20"/>
                  <w:szCs w:val="20"/>
                </w:rPr>
                <m:t>j</m:t>
              </w:ins>
            </m:r>
          </m:sub>
          <m:sup>
            <m:r>
              <w:ins w:id="617" w:author="Amrit" w:date="2018-11-13T12:35:00Z">
                <w:rPr>
                  <w:rFonts w:ascii="Cambria Math" w:hAnsi="Cambria Math"/>
                  <w:sz w:val="20"/>
                  <w:szCs w:val="20"/>
                </w:rPr>
                <m:t>t</m:t>
              </w:ins>
            </m:r>
          </m:sup>
        </m:sSubSup>
      </m:oMath>
      <w:ins w:id="618" w:author="Amrit" w:date="2018-11-13T12:35:00Z">
        <w:r w:rsidR="007F4D6C" w:rsidRPr="00BE74E7">
          <w:rPr>
            <w:rFonts w:ascii="Helvetica" w:hAnsi="Helvetica"/>
            <w:sz w:val="20"/>
            <w:szCs w:val="20"/>
          </w:rPr>
          <w:t xml:space="preserve">, where </w:t>
        </w:r>
        <m:oMath>
          <m:d>
            <m:dPr>
              <m:begChr m:val="‖"/>
              <m:endChr m:val="‖"/>
              <m:ctrlPr>
                <w:rPr>
                  <w:rFonts w:ascii="Cambria Math" w:hAnsi="Cambria Math"/>
                  <w:i/>
                  <w:sz w:val="20"/>
                  <w:szCs w:val="20"/>
                </w:rPr>
              </m:ctrlPr>
            </m:dPr>
            <m:e>
              <m:r>
                <m:rPr>
                  <m:sty m:val="bi"/>
                </m:rPr>
                <w:rPr>
                  <w:rFonts w:ascii="Cambria Math" w:hAnsi="Cambria Math"/>
                  <w:sz w:val="20"/>
                  <w:szCs w:val="20"/>
                </w:rPr>
                <m:t>w</m:t>
              </m:r>
            </m:e>
          </m:d>
          <m:r>
            <w:rPr>
              <w:rFonts w:ascii="Cambria Math" w:hAnsi="Cambria Math"/>
              <w:sz w:val="20"/>
              <w:szCs w:val="20"/>
            </w:rPr>
            <m:t>=1, j=1,2,3</m:t>
          </m:r>
        </m:oMath>
      </w:ins>
    </w:p>
    <w:p w14:paraId="63988D6F" w14:textId="77777777" w:rsidR="007F4D6C" w:rsidRDefault="007F4D6C" w:rsidP="007F4D6C">
      <w:pPr>
        <w:rPr>
          <w:ins w:id="619" w:author="Amrit" w:date="2018-11-13T12:35:00Z"/>
          <w:rFonts w:ascii="Helvetica" w:hAnsi="Helvetica"/>
          <w:sz w:val="20"/>
          <w:szCs w:val="20"/>
        </w:rPr>
      </w:pPr>
      <w:ins w:id="620" w:author="Amrit" w:date="2018-11-13T12:35:00Z">
        <w:r w:rsidRPr="00BE74E7">
          <w:rPr>
            <w:rFonts w:ascii="Helvetica" w:hAnsi="Helvetica"/>
            <w:sz w:val="20"/>
            <w:szCs w:val="20"/>
          </w:rPr>
          <w:t xml:space="preserve">where the loadings, </w:t>
        </w:r>
        <w:r w:rsidRPr="00BE74E7">
          <w:rPr>
            <w:rFonts w:ascii="Helvetica" w:hAnsi="Helvetica"/>
            <w:b/>
            <w:sz w:val="20"/>
            <w:szCs w:val="20"/>
          </w:rPr>
          <w:t>w</w:t>
        </w:r>
        <w:r w:rsidRPr="00BE74E7">
          <w:rPr>
            <w:rFonts w:ascii="Helvetica" w:hAnsi="Helvetica"/>
            <w:sz w:val="20"/>
            <w:szCs w:val="20"/>
            <w:vertAlign w:val="subscript"/>
          </w:rPr>
          <w:t>1</w:t>
        </w:r>
        <w:r w:rsidRPr="00BE74E7">
          <w:rPr>
            <w:rFonts w:ascii="Helvetica" w:hAnsi="Helvetica"/>
            <w:sz w:val="20"/>
            <w:szCs w:val="20"/>
          </w:rPr>
          <w:t xml:space="preserve">, </w:t>
        </w:r>
        <w:r w:rsidRPr="00BE74E7">
          <w:rPr>
            <w:rFonts w:ascii="Helvetica" w:hAnsi="Helvetica"/>
            <w:b/>
            <w:sz w:val="20"/>
            <w:szCs w:val="20"/>
          </w:rPr>
          <w:t>w</w:t>
        </w:r>
        <w:r w:rsidRPr="00BE74E7">
          <w:rPr>
            <w:rFonts w:ascii="Helvetica" w:hAnsi="Helvetica"/>
            <w:sz w:val="20"/>
            <w:szCs w:val="20"/>
            <w:vertAlign w:val="subscript"/>
          </w:rPr>
          <w:t>2</w:t>
        </w:r>
        <w:r w:rsidRPr="00BE74E7">
          <w:rPr>
            <w:rFonts w:ascii="Helvetica" w:hAnsi="Helvetica"/>
            <w:sz w:val="20"/>
            <w:szCs w:val="20"/>
          </w:rPr>
          <w:t xml:space="preserve">, and </w:t>
        </w:r>
        <w:r w:rsidRPr="00BE74E7">
          <w:rPr>
            <w:rFonts w:ascii="Helvetica" w:hAnsi="Helvetica"/>
            <w:b/>
            <w:sz w:val="20"/>
            <w:szCs w:val="20"/>
          </w:rPr>
          <w:t>w</w:t>
        </w:r>
        <w:r w:rsidRPr="00BE74E7">
          <w:rPr>
            <w:rFonts w:ascii="Helvetica" w:hAnsi="Helvetica"/>
            <w:sz w:val="20"/>
            <w:szCs w:val="20"/>
            <w:vertAlign w:val="subscript"/>
          </w:rPr>
          <w:t>3</w:t>
        </w:r>
        <w:r w:rsidRPr="00BE74E7">
          <w:rPr>
            <w:rFonts w:ascii="Helvetica" w:hAnsi="Helvetica"/>
            <w:sz w:val="20"/>
            <w:szCs w:val="20"/>
          </w:rPr>
          <w:t xml:space="preserve"> were 30-vectors, and the elements were drawn from a uniform distribution in the interval of [-0.3, 0.2] U [0.2, 0.3]. For G1, the outer components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1</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2</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3</m:t>
              </m:r>
            </m:sub>
            <m:sup>
              <m:r>
                <w:rPr>
                  <w:rFonts w:ascii="Cambria Math" w:hAnsi="Cambria Math"/>
                  <w:sz w:val="20"/>
                  <w:szCs w:val="20"/>
                </w:rPr>
                <m:t>corDis</m:t>
              </m:r>
            </m:sup>
          </m:sSubSup>
        </m:oMath>
        <w:r w:rsidRPr="00BE74E7">
          <w:rPr>
            <w:rFonts w:ascii="Helvetica" w:hAnsi="Helvetica"/>
            <w:sz w:val="20"/>
            <w:szCs w:val="20"/>
          </w:rPr>
          <w:t xml:space="preserve"> were 3-vectors drawn from a multivariate normal distribution with a mean value of 0 and a mean value of </w:t>
        </w:r>
        <w:r w:rsidRPr="00BE74E7">
          <w:rPr>
            <w:rFonts w:ascii="Helvetica" w:hAnsi="Helvetica"/>
            <w:color w:val="000000"/>
            <w:sz w:val="20"/>
            <w:szCs w:val="20"/>
          </w:rPr>
          <w:t>δ</w:t>
        </w:r>
        <w:r>
          <w:rPr>
            <w:rFonts w:ascii="Helvetica" w:hAnsi="Helvetica"/>
            <w:color w:val="000000"/>
            <w:sz w:val="20"/>
            <w:szCs w:val="20"/>
          </w:rPr>
          <w:t>=[0,1,2]</w:t>
        </w:r>
        <w:r w:rsidRPr="00BE74E7">
          <w:rPr>
            <w:rFonts w:ascii="Helvetica" w:hAnsi="Helvetica"/>
            <w:sz w:val="20"/>
            <w:szCs w:val="20"/>
          </w:rPr>
          <w:t xml:space="preserve"> for G2. The covariance between pairs of components was set to </w:t>
        </w:r>
        <w:proofErr w:type="spellStart"/>
        <w:r w:rsidRPr="00BE74E7">
          <w:rPr>
            <w:rFonts w:ascii="Helvetica" w:hAnsi="Helvetica"/>
            <w:sz w:val="20"/>
            <w:szCs w:val="20"/>
          </w:rPr>
          <w:t>cov</w:t>
        </w:r>
        <w:proofErr w:type="spellEnd"/>
        <w:r w:rsidRPr="00BE74E7">
          <w:rPr>
            <w:rFonts w:ascii="Helvetica" w:hAnsi="Helvetica"/>
            <w:sz w:val="20"/>
            <w:szCs w:val="20"/>
          </w:rPr>
          <w:t>(</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 xml:space="preserve"> (for </w:t>
        </w:r>
        <m:oMath>
          <m:r>
            <w:rPr>
              <w:rFonts w:ascii="Cambria Math" w:hAnsi="Cambria Math"/>
              <w:sz w:val="20"/>
              <w:szCs w:val="20"/>
            </w:rPr>
            <m:t>i≠j</m:t>
          </m:r>
        </m:oMath>
        <w:r w:rsidRPr="00BE74E7">
          <w:rPr>
            <w:rFonts w:ascii="Helvetica" w:hAnsi="Helvetica"/>
            <w:sz w:val="20"/>
            <w:szCs w:val="20"/>
          </w:rPr>
          <w:t>) where</w:t>
        </w:r>
        <w:r>
          <w:rPr>
            <w:rFonts w:ascii="Helvetica" w:hAnsi="Helvetica"/>
            <w:sz w:val="20"/>
            <w:szCs w:val="20"/>
          </w:rPr>
          <w:t xml:space="preserve">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=[0,5,10,15] and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=0 (for </w:t>
        </w:r>
        <w:proofErr w:type="spellStart"/>
        <w:r w:rsidRPr="00BE74E7">
          <w:rPr>
            <w:rFonts w:ascii="Helvetica" w:hAnsi="Helvetica"/>
            <w:i/>
            <w:sz w:val="20"/>
            <w:szCs w:val="20"/>
          </w:rPr>
          <w:t>i</w:t>
        </w:r>
        <w:proofErr w:type="spellEnd"/>
        <w:r w:rsidRPr="00BE74E7">
          <w:rPr>
            <w:rFonts w:ascii="Helvetica" w:hAnsi="Helvetica"/>
            <w:sz w:val="20"/>
            <w:szCs w:val="20"/>
          </w:rPr>
          <w:t>=</w:t>
        </w:r>
        <w:r w:rsidRPr="00BE74E7">
          <w:rPr>
            <w:rFonts w:ascii="Helvetica" w:hAnsi="Helvetica"/>
            <w:i/>
            <w:sz w:val="20"/>
            <w:szCs w:val="20"/>
          </w:rPr>
          <w:t>j</w:t>
        </w:r>
        <w:r w:rsidRPr="00BE74E7">
          <w:rPr>
            <w:rFonts w:ascii="Helvetica" w:hAnsi="Helvetica"/>
            <w:sz w:val="20"/>
            <w:szCs w:val="20"/>
          </w:rPr>
          <w:t xml:space="preserve">). </w:t>
        </w:r>
      </w:ins>
    </w:p>
    <w:p w14:paraId="6E76D8C0" w14:textId="77777777" w:rsidR="007F4D6C" w:rsidRPr="00BE74E7" w:rsidRDefault="007F4D6C" w:rsidP="007F4D6C">
      <w:pPr>
        <w:rPr>
          <w:ins w:id="621" w:author="Amrit" w:date="2018-11-13T12:35:00Z"/>
          <w:rFonts w:ascii="Helvetica" w:hAnsi="Helvetica"/>
          <w:sz w:val="20"/>
          <w:szCs w:val="20"/>
        </w:rPr>
      </w:pPr>
      <w:ins w:id="622" w:author="Amrit" w:date="2018-11-13T12:35:00Z">
        <w:r w:rsidRPr="00BE74E7">
          <w:rPr>
            <w:rFonts w:ascii="Helvetica" w:hAnsi="Helvetica"/>
            <w:sz w:val="20"/>
            <w:szCs w:val="20"/>
          </w:rPr>
          <w:t xml:space="preserve">The matrix containing uncorrelated and discriminatory variables, </w:t>
        </w:r>
        <m:oMath>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unCorDis</m:t>
              </m:r>
            </m:sup>
          </m:sSubSup>
        </m:oMath>
        <w:r w:rsidRPr="00BE74E7">
          <w:rPr>
            <w:rFonts w:ascii="Helvetica" w:hAnsi="Helvetica"/>
            <w:sz w:val="20"/>
            <w:szCs w:val="20"/>
          </w:rPr>
          <w:t xml:space="preserve"> was generated using the following model:</w:t>
        </w:r>
      </w:ins>
    </w:p>
    <w:p w14:paraId="60664080" w14:textId="77777777" w:rsidR="007F4D6C" w:rsidRPr="00BE74E7" w:rsidRDefault="00D30DDE" w:rsidP="007F4D6C">
      <w:pPr>
        <w:jc w:val="center"/>
        <w:rPr>
          <w:ins w:id="623" w:author="Amrit" w:date="2018-11-13T12:35:00Z"/>
          <w:rFonts w:ascii="Helvetica" w:hAnsi="Helvetica"/>
          <w:sz w:val="20"/>
          <w:szCs w:val="20"/>
        </w:rPr>
      </w:pPr>
      <m:oMath>
        <m:sSubSup>
          <m:sSubSupPr>
            <m:ctrlPr>
              <w:ins w:id="624" w:author="Amrit" w:date="2018-11-13T12:35:00Z">
                <w:rPr>
                  <w:rFonts w:ascii="Cambria Math" w:hAnsi="Cambria Math"/>
                  <w:i/>
                  <w:sz w:val="20"/>
                  <w:szCs w:val="20"/>
                </w:rPr>
              </w:ins>
            </m:ctrlPr>
          </m:sSubSupPr>
          <m:e>
            <m:r>
              <w:ins w:id="625" w:author="Amrit" w:date="2018-11-13T12:35:00Z">
                <w:rPr>
                  <w:rFonts w:ascii="Cambria Math" w:hAnsi="Cambria Math"/>
                  <w:sz w:val="20"/>
                  <w:szCs w:val="20"/>
                </w:rPr>
                <m:t>X</m:t>
              </w:ins>
            </m:r>
          </m:e>
          <m:sub>
            <m:r>
              <w:ins w:id="626" w:author="Amrit" w:date="2018-11-13T12:35:00Z">
                <w:rPr>
                  <w:rFonts w:ascii="Cambria Math" w:hAnsi="Cambria Math"/>
                  <w:sz w:val="20"/>
                  <w:szCs w:val="20"/>
                </w:rPr>
                <m:t>j</m:t>
              </w:ins>
            </m:r>
          </m:sub>
          <m:sup>
            <m:r>
              <w:ins w:id="627" w:author="Amrit" w:date="2018-11-13T12:35:00Z">
                <w:rPr>
                  <w:rFonts w:ascii="Cambria Math" w:hAnsi="Cambria Math"/>
                  <w:sz w:val="20"/>
                  <w:szCs w:val="20"/>
                </w:rPr>
                <m:t>unCorDis</m:t>
              </w:ins>
            </m:r>
          </m:sup>
        </m:sSubSup>
        <m:r>
          <w:ins w:id="628" w:author="Amrit" w:date="2018-11-13T12:35:00Z">
            <w:rPr>
              <w:rFonts w:ascii="Cambria Math" w:hAnsi="Cambria Math"/>
              <w:sz w:val="20"/>
              <w:szCs w:val="20"/>
            </w:rPr>
            <m:t>=</m:t>
          </w:ins>
        </m:r>
        <m:sSubSup>
          <m:sSubSupPr>
            <m:ctrlPr>
              <w:ins w:id="629" w:author="Amrit" w:date="2018-11-13T12:35:00Z">
                <w:rPr>
                  <w:rFonts w:ascii="Cambria Math" w:hAnsi="Cambria Math"/>
                  <w:i/>
                  <w:sz w:val="20"/>
                  <w:szCs w:val="20"/>
                </w:rPr>
              </w:ins>
            </m:ctrlPr>
          </m:sSubSupPr>
          <m:e>
            <m:r>
              <w:ins w:id="630" w:author="Amrit" w:date="2018-11-13T12:35:00Z">
                <m:rPr>
                  <m:sty m:val="bi"/>
                </m:rPr>
                <w:rPr>
                  <w:rFonts w:ascii="Cambria Math" w:hAnsi="Cambria Math"/>
                  <w:sz w:val="20"/>
                  <w:szCs w:val="20"/>
                </w:rPr>
                <m:t>u</m:t>
              </w:ins>
            </m:r>
          </m:e>
          <m:sub>
            <m:r>
              <w:ins w:id="631" w:author="Amrit" w:date="2018-11-13T12:35:00Z">
                <w:rPr>
                  <w:rFonts w:ascii="Cambria Math" w:hAnsi="Cambria Math"/>
                  <w:sz w:val="20"/>
                  <w:szCs w:val="20"/>
                </w:rPr>
                <m:t>j</m:t>
              </w:ins>
            </m:r>
          </m:sub>
          <m:sup>
            <m:r>
              <w:ins w:id="632" w:author="Amrit" w:date="2018-11-13T12:35:00Z">
                <w:rPr>
                  <w:rFonts w:ascii="Cambria Math" w:hAnsi="Cambria Math"/>
                  <w:sz w:val="20"/>
                  <w:szCs w:val="20"/>
                </w:rPr>
                <m:t>unCorDis</m:t>
              </w:ins>
            </m:r>
          </m:sup>
        </m:sSubSup>
        <m:sSubSup>
          <m:sSubSupPr>
            <m:ctrlPr>
              <w:ins w:id="633" w:author="Amrit" w:date="2018-11-13T12:35:00Z">
                <w:rPr>
                  <w:rFonts w:ascii="Cambria Math" w:hAnsi="Cambria Math"/>
                  <w:i/>
                  <w:sz w:val="20"/>
                  <w:szCs w:val="20"/>
                </w:rPr>
              </w:ins>
            </m:ctrlPr>
          </m:sSubSupPr>
          <m:e>
            <m:r>
              <w:ins w:id="634" w:author="Amrit" w:date="2018-11-13T12:35:00Z">
                <m:rPr>
                  <m:sty m:val="bi"/>
                </m:rPr>
                <w:rPr>
                  <w:rFonts w:ascii="Cambria Math" w:hAnsi="Cambria Math"/>
                  <w:sz w:val="20"/>
                  <w:szCs w:val="20"/>
                </w:rPr>
                <m:t>w</m:t>
              </w:ins>
            </m:r>
          </m:e>
          <m:sub>
            <m:r>
              <w:ins w:id="635" w:author="Amrit" w:date="2018-11-13T12:35:00Z">
                <w:rPr>
                  <w:rFonts w:ascii="Cambria Math" w:hAnsi="Cambria Math"/>
                  <w:sz w:val="20"/>
                  <w:szCs w:val="20"/>
                </w:rPr>
                <m:t>j</m:t>
              </w:ins>
            </m:r>
          </m:sub>
          <m:sup>
            <m:r>
              <w:ins w:id="636" w:author="Amrit" w:date="2018-11-13T12:35:00Z">
                <w:rPr>
                  <w:rFonts w:ascii="Cambria Math" w:hAnsi="Cambria Math"/>
                  <w:sz w:val="20"/>
                  <w:szCs w:val="20"/>
                </w:rPr>
                <m:t>t</m:t>
              </w:ins>
            </m:r>
          </m:sup>
        </m:sSubSup>
      </m:oMath>
      <w:ins w:id="637" w:author="Amrit" w:date="2018-11-13T12:35:00Z">
        <w:r w:rsidR="007F4D6C" w:rsidRPr="00BE74E7">
          <w:rPr>
            <w:rFonts w:ascii="Helvetica" w:hAnsi="Helvetica"/>
            <w:sz w:val="20"/>
            <w:szCs w:val="20"/>
          </w:rPr>
          <w:t xml:space="preserve">, where </w:t>
        </w:r>
        <m:oMath>
          <m:d>
            <m:dPr>
              <m:begChr m:val="‖"/>
              <m:endChr m:val="‖"/>
              <m:ctrlPr>
                <w:rPr>
                  <w:rFonts w:ascii="Cambria Math" w:hAnsi="Cambria Math"/>
                  <w:i/>
                  <w:sz w:val="20"/>
                  <w:szCs w:val="20"/>
                </w:rPr>
              </m:ctrlPr>
            </m:dPr>
            <m:e>
              <m:r>
                <m:rPr>
                  <m:sty m:val="bi"/>
                </m:rPr>
                <w:rPr>
                  <w:rFonts w:ascii="Cambria Math" w:hAnsi="Cambria Math"/>
                  <w:sz w:val="20"/>
                  <w:szCs w:val="20"/>
                </w:rPr>
                <m:t>w</m:t>
              </m:r>
            </m:e>
          </m:d>
          <m:r>
            <w:rPr>
              <w:rFonts w:ascii="Cambria Math" w:hAnsi="Cambria Math"/>
              <w:sz w:val="20"/>
              <w:szCs w:val="20"/>
            </w:rPr>
            <m:t>=1, j=1,2,3</m:t>
          </m:r>
        </m:oMath>
      </w:ins>
    </w:p>
    <w:p w14:paraId="4DC546FD" w14:textId="77777777" w:rsidR="007F4D6C" w:rsidRDefault="007F4D6C" w:rsidP="007F4D6C">
      <w:pPr>
        <w:rPr>
          <w:ins w:id="638" w:author="Amrit" w:date="2018-11-13T12:35:00Z"/>
          <w:rFonts w:ascii="Helvetica" w:hAnsi="Helvetica"/>
          <w:sz w:val="20"/>
          <w:szCs w:val="20"/>
        </w:rPr>
      </w:pPr>
      <w:ins w:id="639" w:author="Amrit" w:date="2018-11-13T12:35:00Z">
        <w:r w:rsidRPr="00BE74E7">
          <w:rPr>
            <w:rFonts w:ascii="Helvetica" w:hAnsi="Helvetica"/>
            <w:sz w:val="20"/>
            <w:szCs w:val="20"/>
          </w:rPr>
          <w:t xml:space="preserve">where the loadings, </w:t>
        </w:r>
        <w:r w:rsidRPr="00BE74E7">
          <w:rPr>
            <w:rFonts w:ascii="Helvetica" w:hAnsi="Helvetica"/>
            <w:b/>
            <w:sz w:val="20"/>
            <w:szCs w:val="20"/>
          </w:rPr>
          <w:t>w</w:t>
        </w:r>
        <w:r w:rsidRPr="00BE74E7">
          <w:rPr>
            <w:rFonts w:ascii="Helvetica" w:hAnsi="Helvetica"/>
            <w:sz w:val="20"/>
            <w:szCs w:val="20"/>
            <w:vertAlign w:val="subscript"/>
          </w:rPr>
          <w:t>1</w:t>
        </w:r>
        <w:r w:rsidRPr="00BE74E7">
          <w:rPr>
            <w:rFonts w:ascii="Helvetica" w:hAnsi="Helvetica"/>
            <w:sz w:val="20"/>
            <w:szCs w:val="20"/>
          </w:rPr>
          <w:t xml:space="preserve">, </w:t>
        </w:r>
        <w:r w:rsidRPr="00BE74E7">
          <w:rPr>
            <w:rFonts w:ascii="Helvetica" w:hAnsi="Helvetica"/>
            <w:b/>
            <w:sz w:val="20"/>
            <w:szCs w:val="20"/>
          </w:rPr>
          <w:t>w</w:t>
        </w:r>
        <w:r w:rsidRPr="00BE74E7">
          <w:rPr>
            <w:rFonts w:ascii="Helvetica" w:hAnsi="Helvetica"/>
            <w:sz w:val="20"/>
            <w:szCs w:val="20"/>
            <w:vertAlign w:val="subscript"/>
          </w:rPr>
          <w:t>2</w:t>
        </w:r>
        <w:r w:rsidRPr="00BE74E7">
          <w:rPr>
            <w:rFonts w:ascii="Helvetica" w:hAnsi="Helvetica"/>
            <w:sz w:val="20"/>
            <w:szCs w:val="20"/>
          </w:rPr>
          <w:t xml:space="preserve">, and </w:t>
        </w:r>
        <w:r w:rsidRPr="00BE74E7">
          <w:rPr>
            <w:rFonts w:ascii="Helvetica" w:hAnsi="Helvetica"/>
            <w:b/>
            <w:sz w:val="20"/>
            <w:szCs w:val="20"/>
          </w:rPr>
          <w:t>w</w:t>
        </w:r>
        <w:r w:rsidRPr="00BE74E7">
          <w:rPr>
            <w:rFonts w:ascii="Helvetica" w:hAnsi="Helvetica"/>
            <w:sz w:val="20"/>
            <w:szCs w:val="20"/>
            <w:vertAlign w:val="subscript"/>
          </w:rPr>
          <w:t>3</w:t>
        </w:r>
        <w:r w:rsidRPr="00BE74E7">
          <w:rPr>
            <w:rFonts w:ascii="Helvetica" w:hAnsi="Helvetica"/>
            <w:sz w:val="20"/>
            <w:szCs w:val="20"/>
          </w:rPr>
          <w:t xml:space="preserve"> were 30-vectors, and the elements were drawn from a uniform distribution in the interval of [-0.3, 0.2] U [0.2, 0.3]. For G1, the outer components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1</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2</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3</m:t>
              </m:r>
            </m:sub>
            <m:sup>
              <m:r>
                <w:rPr>
                  <w:rFonts w:ascii="Cambria Math" w:hAnsi="Cambria Math"/>
                  <w:sz w:val="20"/>
                  <w:szCs w:val="20"/>
                </w:rPr>
                <m:t>unCorDis</m:t>
              </m:r>
            </m:sup>
          </m:sSubSup>
        </m:oMath>
        <w:r w:rsidRPr="00BE74E7">
          <w:rPr>
            <w:rFonts w:ascii="Helvetica" w:hAnsi="Helvetica"/>
            <w:sz w:val="20"/>
            <w:szCs w:val="20"/>
          </w:rPr>
          <w:t xml:space="preserve"> were 3-vecto</w:t>
        </w:r>
        <w:proofErr w:type="spellStart"/>
        <w:r w:rsidRPr="00BE74E7">
          <w:rPr>
            <w:rFonts w:ascii="Helvetica" w:hAnsi="Helvetica"/>
            <w:sz w:val="20"/>
            <w:szCs w:val="20"/>
          </w:rPr>
          <w:t>rs</w:t>
        </w:r>
        <w:proofErr w:type="spellEnd"/>
        <w:r w:rsidRPr="00BE74E7">
          <w:rPr>
            <w:rFonts w:ascii="Helvetica" w:hAnsi="Helvetica"/>
            <w:sz w:val="20"/>
            <w:szCs w:val="20"/>
          </w:rPr>
          <w:t xml:space="preserve"> drawn from a multivariate normal distribution with a mean value of 0 and a mean value of </w:t>
        </w:r>
        <w:r w:rsidRPr="00BE74E7">
          <w:rPr>
            <w:rFonts w:ascii="Helvetica" w:hAnsi="Helvetica"/>
            <w:color w:val="000000"/>
            <w:sz w:val="20"/>
            <w:szCs w:val="20"/>
          </w:rPr>
          <w:t>δ</w:t>
        </w:r>
        <w:r>
          <w:rPr>
            <w:rFonts w:ascii="Helvetica" w:hAnsi="Helvetica"/>
            <w:color w:val="000000"/>
            <w:sz w:val="20"/>
            <w:szCs w:val="20"/>
          </w:rPr>
          <w:t>=[0,1,2]</w:t>
        </w:r>
        <w:r w:rsidRPr="00BE74E7">
          <w:rPr>
            <w:rFonts w:ascii="Helvetica" w:hAnsi="Helvetica"/>
            <w:sz w:val="20"/>
            <w:szCs w:val="20"/>
          </w:rPr>
          <w:t xml:space="preserve"> for G2. The covariance between pairs of components was set to </w:t>
        </w:r>
        <w:proofErr w:type="spellStart"/>
        <w:r w:rsidRPr="00BE74E7">
          <w:rPr>
            <w:rFonts w:ascii="Helvetica" w:hAnsi="Helvetica"/>
            <w:sz w:val="20"/>
            <w:szCs w:val="20"/>
          </w:rPr>
          <w:t>cov</w:t>
        </w:r>
        <w:proofErr w:type="spellEnd"/>
        <w:r w:rsidRPr="00BE74E7">
          <w:rPr>
            <w:rFonts w:ascii="Helvetica" w:hAnsi="Helvetica"/>
            <w:sz w:val="20"/>
            <w:szCs w:val="20"/>
          </w:rPr>
          <w:t>(</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 =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r>
            <w:rPr>
              <w:rFonts w:ascii="Cambria Math" w:hAnsi="Cambria Math"/>
              <w:sz w:val="20"/>
              <w:szCs w:val="20"/>
            </w:rPr>
            <m:t>i≠j</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0 for all </w:t>
        </w:r>
        <w:proofErr w:type="spellStart"/>
        <w:r w:rsidRPr="00BE74E7">
          <w:rPr>
            <w:rFonts w:ascii="Helvetica" w:hAnsi="Helvetica"/>
            <w:i/>
            <w:sz w:val="20"/>
            <w:szCs w:val="20"/>
          </w:rPr>
          <w:t>i</w:t>
        </w:r>
        <w:proofErr w:type="spellEnd"/>
        <w:r w:rsidRPr="00BE74E7">
          <w:rPr>
            <w:rFonts w:ascii="Helvetica" w:hAnsi="Helvetica"/>
            <w:sz w:val="20"/>
            <w:szCs w:val="20"/>
          </w:rPr>
          <w:t xml:space="preserve"> and </w:t>
        </w:r>
        <w:r w:rsidRPr="00BE74E7">
          <w:rPr>
            <w:rFonts w:ascii="Helvetica" w:hAnsi="Helvetica"/>
            <w:i/>
            <w:sz w:val="20"/>
            <w:szCs w:val="20"/>
          </w:rPr>
          <w:t>j</w:t>
        </w:r>
        <w:r w:rsidRPr="00BE74E7">
          <w:rPr>
            <w:rFonts w:ascii="Helvetica" w:hAnsi="Helvetica"/>
            <w:sz w:val="20"/>
            <w:szCs w:val="20"/>
          </w:rPr>
          <w:t xml:space="preserve">. </w:t>
        </w:r>
      </w:ins>
    </w:p>
    <w:p w14:paraId="027D291D" w14:textId="3FDBDA0B" w:rsidR="003122F6" w:rsidRPr="007F4D6C" w:rsidDel="007F4D6C" w:rsidRDefault="007F4D6C">
      <w:pPr>
        <w:rPr>
          <w:del w:id="640" w:author="Amrit" w:date="2018-11-13T12:38:00Z"/>
          <w:rFonts w:ascii="Helvetica" w:eastAsiaTheme="minorHAnsi" w:hAnsi="Helvetica" w:cstheme="minorBidi"/>
          <w:sz w:val="20"/>
          <w:szCs w:val="20"/>
          <w:rPrChange w:id="641" w:author="Amrit" w:date="2018-11-13T12:38:00Z">
            <w:rPr>
              <w:del w:id="642" w:author="Amrit" w:date="2018-11-13T12:38:00Z"/>
              <w:rFonts w:ascii="Times New Roman" w:hAnsi="Times New Roman" w:cs="Times New Roman"/>
              <w:lang w:val="en-CA"/>
            </w:rPr>
          </w:rPrChange>
        </w:rPr>
        <w:pPrChange w:id="643" w:author="Amrit" w:date="2018-10-24T12:50:00Z">
          <w:pPr>
            <w:pStyle w:val="Heading2"/>
          </w:pPr>
        </w:pPrChange>
      </w:pPr>
      <w:ins w:id="644" w:author="Amrit" w:date="2018-11-13T12:35:00Z">
        <w:r w:rsidRPr="00BE74E7">
          <w:rPr>
            <w:rFonts w:ascii="Helvetica" w:hAnsi="Helvetica"/>
            <w:sz w:val="20"/>
            <w:szCs w:val="20"/>
          </w:rPr>
          <w:t xml:space="preserve">The </w:t>
        </w:r>
        <w:proofErr w:type="spellStart"/>
        <w:r w:rsidRPr="00BE74E7">
          <w:rPr>
            <w:rFonts w:ascii="Helvetica" w:hAnsi="Helvetica"/>
            <w:sz w:val="20"/>
            <w:szCs w:val="20"/>
          </w:rPr>
          <w:t>nondiscriminatory</w:t>
        </w:r>
        <w:proofErr w:type="spellEnd"/>
        <w:r w:rsidRPr="00BE74E7">
          <w:rPr>
            <w:rFonts w:ascii="Helvetica" w:hAnsi="Helvetica"/>
            <w:sz w:val="20"/>
            <w:szCs w:val="20"/>
          </w:rPr>
          <w:t xml:space="preserve"> variables (</w:t>
        </w:r>
        <w:proofErr w:type="spellStart"/>
        <w:r w:rsidRPr="00BE74E7">
          <w:rPr>
            <w:rFonts w:ascii="Helvetica" w:hAnsi="Helvetica"/>
            <w:sz w:val="20"/>
            <w:szCs w:val="20"/>
          </w:rPr>
          <w:t>corNonDis</w:t>
        </w:r>
        <w:proofErr w:type="spellEnd"/>
        <w:r w:rsidRPr="00BE74E7">
          <w:rPr>
            <w:rFonts w:ascii="Helvetica" w:hAnsi="Helvetica"/>
            <w:sz w:val="20"/>
            <w:szCs w:val="20"/>
          </w:rPr>
          <w:t xml:space="preserve"> and </w:t>
        </w:r>
        <w:proofErr w:type="spellStart"/>
        <w:r w:rsidRPr="00BE74E7">
          <w:rPr>
            <w:rFonts w:ascii="Helvetica" w:hAnsi="Helvetica"/>
            <w:sz w:val="20"/>
            <w:szCs w:val="20"/>
          </w:rPr>
          <w:t>unCorNonDis</w:t>
        </w:r>
        <w:proofErr w:type="spellEnd"/>
        <w:r w:rsidRPr="00BE74E7">
          <w:rPr>
            <w:rFonts w:ascii="Helvetica" w:hAnsi="Helvetica"/>
            <w:sz w:val="20"/>
            <w:szCs w:val="20"/>
          </w:rPr>
          <w:t xml:space="preserve">) were generated by drawing 100-vectors each with 200 elements, from a multivariate normal distribution with a mean of 0. For correlated variables, the covariance between pairs of components was set to </w:t>
        </w:r>
        <w:proofErr w:type="spellStart"/>
        <w:r w:rsidRPr="00BE74E7">
          <w:rPr>
            <w:rFonts w:ascii="Helvetica" w:hAnsi="Helvetica"/>
            <w:sz w:val="20"/>
            <w:szCs w:val="20"/>
          </w:rPr>
          <w:t>cov</w:t>
        </w:r>
        <w:proofErr w:type="spellEnd"/>
        <w:r w:rsidRPr="00BE74E7">
          <w:rPr>
            <w:rFonts w:ascii="Helvetica" w:hAnsi="Helvetica"/>
            <w:sz w:val="20"/>
            <w:szCs w:val="20"/>
          </w:rPr>
          <w:t>(</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 xml:space="preserve"> (for </w:t>
        </w:r>
        <m:oMath>
          <m:r>
            <w:rPr>
              <w:rFonts w:ascii="Cambria Math" w:hAnsi="Cambria Math"/>
              <w:sz w:val="20"/>
              <w:szCs w:val="20"/>
            </w:rPr>
            <m:t>i≠j</m:t>
          </m:r>
        </m:oMath>
        <w:r w:rsidRPr="00BE74E7">
          <w:rPr>
            <w:rFonts w:ascii="Helvetica" w:hAnsi="Helvetica"/>
            <w:sz w:val="20"/>
            <w:szCs w:val="20"/>
          </w:rPr>
          <w:t xml:space="preserve">) where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oMath>
        <w:r w:rsidRPr="00BE74E7">
          <w:rPr>
            <w:rFonts w:ascii="Helvetica" w:hAnsi="Helvetica"/>
            <w:sz w:val="20"/>
            <w:szCs w:val="20"/>
          </w:rPr>
          <w:t>=[0,5,10,15] and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=0 (for </w:t>
        </w:r>
        <w:proofErr w:type="spellStart"/>
        <w:r w:rsidRPr="00BE74E7">
          <w:rPr>
            <w:rFonts w:ascii="Helvetica" w:hAnsi="Helvetica"/>
            <w:i/>
            <w:sz w:val="20"/>
            <w:szCs w:val="20"/>
          </w:rPr>
          <w:t>i</w:t>
        </w:r>
        <w:proofErr w:type="spellEnd"/>
        <w:r w:rsidRPr="00BE74E7">
          <w:rPr>
            <w:rFonts w:ascii="Helvetica" w:hAnsi="Helvetica"/>
            <w:sz w:val="20"/>
            <w:szCs w:val="20"/>
          </w:rPr>
          <w:t>=</w:t>
        </w:r>
        <w:r w:rsidRPr="00BE74E7">
          <w:rPr>
            <w:rFonts w:ascii="Helvetica" w:hAnsi="Helvetica"/>
            <w:i/>
            <w:sz w:val="20"/>
            <w:szCs w:val="20"/>
          </w:rPr>
          <w:t>j</w:t>
        </w:r>
        <w:r w:rsidRPr="00BE74E7">
          <w:rPr>
            <w:rFonts w:ascii="Helvetica" w:hAnsi="Helvetica"/>
            <w:sz w:val="20"/>
            <w:szCs w:val="20"/>
          </w:rPr>
          <w:t xml:space="preserve">). For uncorrelated variables the covariance between pairs of components was set to </w:t>
        </w:r>
        <w:proofErr w:type="spellStart"/>
        <w:r w:rsidRPr="00BE74E7">
          <w:rPr>
            <w:rFonts w:ascii="Helvetica" w:hAnsi="Helvetica"/>
            <w:sz w:val="20"/>
            <w:szCs w:val="20"/>
          </w:rPr>
          <w:t>cov</w:t>
        </w:r>
        <w:proofErr w:type="spellEnd"/>
        <w:r w:rsidRPr="00BE74E7">
          <w:rPr>
            <w:rFonts w:ascii="Helvetica" w:hAnsi="Helvetica"/>
            <w:sz w:val="20"/>
            <w:szCs w:val="20"/>
          </w:rPr>
          <w:t>(</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 = 0 for all </w:t>
        </w:r>
        <w:proofErr w:type="spellStart"/>
        <w:r w:rsidRPr="00BE74E7">
          <w:rPr>
            <w:rFonts w:ascii="Helvetica" w:hAnsi="Helvetica"/>
            <w:i/>
            <w:sz w:val="20"/>
            <w:szCs w:val="20"/>
          </w:rPr>
          <w:t>i</w:t>
        </w:r>
        <w:proofErr w:type="spellEnd"/>
        <w:r w:rsidRPr="00BE74E7">
          <w:rPr>
            <w:rFonts w:ascii="Helvetica" w:hAnsi="Helvetica"/>
            <w:sz w:val="20"/>
            <w:szCs w:val="20"/>
          </w:rPr>
          <w:t xml:space="preserve"> and </w:t>
        </w:r>
        <w:r w:rsidRPr="00BE74E7">
          <w:rPr>
            <w:rFonts w:ascii="Helvetica" w:hAnsi="Helvetica"/>
            <w:i/>
            <w:sz w:val="20"/>
            <w:szCs w:val="20"/>
          </w:rPr>
          <w:t>j</w:t>
        </w:r>
        <w:r w:rsidRPr="00BE74E7">
          <w:rPr>
            <w:rFonts w:ascii="Helvetica" w:hAnsi="Helvetica"/>
            <w:sz w:val="20"/>
            <w:szCs w:val="20"/>
          </w:rPr>
          <w:t xml:space="preserve">. </w:t>
        </w:r>
        <w:proofErr w:type="spellStart"/>
        <w:r w:rsidRPr="00BE74E7">
          <w:rPr>
            <w:rFonts w:ascii="Helvetica" w:hAnsi="Helvetica"/>
            <w:b/>
            <w:i/>
            <w:sz w:val="20"/>
            <w:szCs w:val="20"/>
          </w:rPr>
          <w:t>E</w:t>
        </w:r>
        <w:r w:rsidRPr="00BE74E7">
          <w:rPr>
            <w:rFonts w:ascii="Helvetica" w:hAnsi="Helvetica"/>
            <w:i/>
            <w:sz w:val="20"/>
            <w:szCs w:val="20"/>
            <w:vertAlign w:val="subscript"/>
          </w:rPr>
          <w:t>j</w:t>
        </w:r>
        <w:proofErr w:type="spellEnd"/>
        <w:r w:rsidRPr="00BE74E7">
          <w:rPr>
            <w:rFonts w:ascii="Helvetica" w:hAnsi="Helvetica"/>
            <w:sz w:val="20"/>
            <w:szCs w:val="20"/>
          </w:rPr>
          <w:t xml:space="preserve"> is a 200 x 260 residual matrix where each element is drawn from a normal distribution with zero mean and variance equal to 0</w:t>
        </w:r>
      </w:ins>
      <w:ins w:id="645" w:author="Amrit" w:date="2018-11-13T12:36:00Z">
        <w:r>
          <w:rPr>
            <w:rFonts w:ascii="Helvetica" w:hAnsi="Helvetica"/>
            <w:sz w:val="20"/>
            <w:szCs w:val="20"/>
          </w:rPr>
          <w:t>.2, 0.5, or 1.</w:t>
        </w:r>
      </w:ins>
    </w:p>
    <w:p w14:paraId="68470B7F" w14:textId="77777777" w:rsidR="003122F6" w:rsidRDefault="003122F6" w:rsidP="00CD1ECB">
      <w:pPr>
        <w:rPr>
          <w:ins w:id="646" w:author="Amrit" w:date="2018-10-24T12:51:00Z"/>
        </w:rPr>
      </w:pPr>
      <w:bookmarkStart w:id="647" w:name="_Toc511298978"/>
    </w:p>
    <w:p w14:paraId="404D4209" w14:textId="45B9CA9A" w:rsidR="00CD1ECB" w:rsidRPr="00247777" w:rsidDel="003122F6" w:rsidRDefault="00CD1ECB" w:rsidP="00CD1ECB">
      <w:pPr>
        <w:pStyle w:val="Heading3"/>
        <w:rPr>
          <w:del w:id="648" w:author="Amrit" w:date="2018-10-24T12:50:00Z"/>
          <w:rFonts w:ascii="Times New Roman" w:hAnsi="Times New Roman" w:cs="Times New Roman"/>
          <w:lang w:val="en-CA"/>
        </w:rPr>
      </w:pPr>
      <w:del w:id="649" w:author="Amrit" w:date="2018-10-24T12:50:00Z">
        <w:r w:rsidRPr="00247777" w:rsidDel="003122F6">
          <w:rPr>
            <w:rFonts w:ascii="Times New Roman" w:hAnsi="Times New Roman" w:cs="Times New Roman"/>
            <w:lang w:val="en-CA"/>
          </w:rPr>
          <w:delText>Generating multi-omics data</w:delText>
        </w:r>
        <w:bookmarkEnd w:id="647"/>
      </w:del>
    </w:p>
    <w:p w14:paraId="6EEB2038" w14:textId="758A8DA2" w:rsidR="00CD1ECB" w:rsidRPr="00247777" w:rsidDel="003122F6" w:rsidRDefault="00CD1ECB" w:rsidP="00CD1ECB">
      <w:pPr>
        <w:widowControl w:val="0"/>
        <w:autoSpaceDE w:val="0"/>
        <w:autoSpaceDN w:val="0"/>
        <w:adjustRightInd w:val="0"/>
        <w:rPr>
          <w:del w:id="650" w:author="Amrit" w:date="2018-10-24T12:50:00Z"/>
          <w:color w:val="000000"/>
        </w:rPr>
      </w:pPr>
      <w:del w:id="651" w:author="Amrit" w:date="2018-10-24T12:50:00Z">
        <w:r w:rsidRPr="00247777" w:rsidDel="003122F6">
          <w:delText>Three datasets were simulated each with 200 observations (n) and 260 variables (p). The 200 observations were split equally ov</w:delText>
        </w:r>
      </w:del>
      <w:del w:id="652" w:author="Amrit" w:date="2018-10-24T12:54:00Z">
        <w:r w:rsidRPr="00247777" w:rsidDel="003122F6">
          <w:delText>e</w:delText>
        </w:r>
      </w:del>
      <w:del w:id="653" w:author="Amrit" w:date="2018-10-24T12:50:00Z">
        <w:r w:rsidRPr="00247777" w:rsidDel="003122F6">
          <w:delText xml:space="preserve"> two groups (G1 and G2), whereas the 260 variables were generated by varying the degree of correlation and </w:delText>
        </w:r>
        <w:r w:rsidRPr="00247777" w:rsidDel="003122F6">
          <w:rPr>
            <w:color w:val="000000" w:themeColor="text1"/>
          </w:rPr>
          <w:delText xml:space="preserve">fold-change (δ) between G1 </w:delText>
        </w:r>
        <w:r w:rsidRPr="00247777" w:rsidDel="003122F6">
          <w:delText>and G2: 30 correlated-discriminatory (corDis) variables, 30 uncorrelated-discriminatory (unCorDis) variables, 100 correlated-nondiscriminatory (corNonDis) variables, and 100 uncorrelated-nondiscriminatory (unCorNonDis) variables. The resulting dataset was of the form:</w:delText>
        </w:r>
      </w:del>
    </w:p>
    <w:p w14:paraId="4D3FF316" w14:textId="122495E2" w:rsidR="00CD1ECB" w:rsidRPr="00247777" w:rsidDel="003122F6" w:rsidRDefault="00CD1ECB" w:rsidP="00CD1ECB">
      <w:pPr>
        <w:jc w:val="center"/>
        <w:rPr>
          <w:del w:id="654" w:author="Amrit" w:date="2018-10-24T12:50:00Z"/>
        </w:rPr>
      </w:pPr>
      <w:del w:id="655" w:author="Amrit" w:date="2018-10-24T12:50:00Z">
        <w:r w:rsidRPr="00247777" w:rsidDel="003122F6">
          <w:rPr>
            <w:noProof/>
          </w:rPr>
          <w:drawing>
            <wp:inline distT="0" distB="0" distL="0" distR="0" wp14:anchorId="14FBB783" wp14:editId="17BBCF78">
              <wp:extent cx="4900637" cy="3403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8120" cy="347786"/>
                      </a:xfrm>
                      <a:prstGeom prst="rect">
                        <a:avLst/>
                      </a:prstGeom>
                    </pic:spPr>
                  </pic:pic>
                </a:graphicData>
              </a:graphic>
            </wp:inline>
          </w:drawing>
        </w:r>
      </w:del>
    </w:p>
    <w:p w14:paraId="295D7ED1" w14:textId="2096AAB6" w:rsidR="00CD1ECB" w:rsidRPr="00247777" w:rsidDel="003122F6" w:rsidRDefault="00CD1ECB" w:rsidP="00CD1ECB">
      <w:pPr>
        <w:rPr>
          <w:del w:id="656" w:author="Amrit" w:date="2018-10-24T12:50:00Z"/>
        </w:rPr>
      </w:pPr>
    </w:p>
    <w:p w14:paraId="02D6DA04" w14:textId="7A517332" w:rsidR="00CD1ECB" w:rsidRPr="00247777" w:rsidDel="003122F6" w:rsidRDefault="00CD1ECB" w:rsidP="00CD1ECB">
      <w:pPr>
        <w:rPr>
          <w:del w:id="657" w:author="Amrit" w:date="2018-10-24T12:50:00Z"/>
        </w:rPr>
      </w:pPr>
      <w:del w:id="658" w:author="Amrit" w:date="2018-10-24T12:50:00Z">
        <w:r w:rsidRPr="00247777" w:rsidDel="003122F6">
          <w:delText>The discriminatory variables (corDis and unCorDis) were generated using the following model:</w:delText>
        </w:r>
      </w:del>
    </w:p>
    <w:p w14:paraId="077686E0" w14:textId="76AA86FE" w:rsidR="00CD1ECB" w:rsidRPr="00247777" w:rsidDel="003122F6" w:rsidRDefault="00CD1ECB" w:rsidP="00CD1ECB">
      <w:pPr>
        <w:jc w:val="center"/>
        <w:rPr>
          <w:del w:id="659" w:author="Amrit" w:date="2018-10-24T12:50:00Z"/>
        </w:rPr>
      </w:pPr>
      <w:del w:id="660" w:author="Amrit" w:date="2018-10-24T12:50:00Z">
        <w:r w:rsidRPr="00247777" w:rsidDel="003122F6">
          <w:rPr>
            <w:noProof/>
          </w:rPr>
          <w:drawing>
            <wp:inline distT="0" distB="0" distL="0" distR="0" wp14:anchorId="1B12EEE3" wp14:editId="40632819">
              <wp:extent cx="2895417" cy="31643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8324" cy="320035"/>
                      </a:xfrm>
                      <a:prstGeom prst="rect">
                        <a:avLst/>
                      </a:prstGeom>
                    </pic:spPr>
                  </pic:pic>
                </a:graphicData>
              </a:graphic>
            </wp:inline>
          </w:drawing>
        </w:r>
      </w:del>
    </w:p>
    <w:p w14:paraId="6920F46D" w14:textId="441FAA9F" w:rsidR="00CD1ECB" w:rsidRPr="00247777" w:rsidDel="003122F6" w:rsidRDefault="00CD1ECB" w:rsidP="00CD1ECB">
      <w:pPr>
        <w:rPr>
          <w:del w:id="661" w:author="Amrit" w:date="2018-10-24T12:50:00Z"/>
        </w:rPr>
      </w:pPr>
      <w:del w:id="662" w:author="Amrit" w:date="2018-10-24T12:50:00Z">
        <w:r w:rsidRPr="00247777" w:rsidDel="003122F6">
          <w:delText xml:space="preserve">where the loadings, </w:delText>
        </w:r>
        <w:r w:rsidRPr="00247777" w:rsidDel="003122F6">
          <w:rPr>
            <w:b/>
          </w:rPr>
          <w:delText>w</w:delText>
        </w:r>
        <w:r w:rsidRPr="00247777" w:rsidDel="003122F6">
          <w:rPr>
            <w:vertAlign w:val="subscript"/>
          </w:rPr>
          <w:delText>1</w:delText>
        </w:r>
        <w:r w:rsidRPr="00247777" w:rsidDel="003122F6">
          <w:delText xml:space="preserve">, </w:delText>
        </w:r>
        <w:r w:rsidRPr="00247777" w:rsidDel="003122F6">
          <w:rPr>
            <w:b/>
          </w:rPr>
          <w:delText>w</w:delText>
        </w:r>
        <w:r w:rsidRPr="00247777" w:rsidDel="003122F6">
          <w:rPr>
            <w:vertAlign w:val="subscript"/>
          </w:rPr>
          <w:delText>2</w:delText>
        </w:r>
        <w:r w:rsidRPr="00247777" w:rsidDel="003122F6">
          <w:delText xml:space="preserve">, and </w:delText>
        </w:r>
        <w:r w:rsidRPr="00247777" w:rsidDel="003122F6">
          <w:rPr>
            <w:b/>
          </w:rPr>
          <w:delText>w</w:delText>
        </w:r>
        <w:r w:rsidRPr="00247777" w:rsidDel="003122F6">
          <w:rPr>
            <w:vertAlign w:val="subscript"/>
          </w:rPr>
          <w:delText>3</w:delText>
        </w:r>
        <w:r w:rsidRPr="00247777" w:rsidDel="003122F6">
          <w:delText xml:space="preserve"> were 30-vectors, and the elements were drawn from a uniform distribution in the interval of [-0.3, 0.2] U [0.2, 0.3]. For G1, the outer components </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2</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xml:space="preserve"> were 3-vectors drawn from a multivariate normal distribution with a mean value of </w:delText>
        </w:r>
      </w:del>
      <w:del w:id="663" w:author="Amrit" w:date="2018-10-24T12:45:00Z">
        <w:r w:rsidRPr="00247777" w:rsidDel="003122F6">
          <w:delText>-</w:delText>
        </w:r>
        <w:r w:rsidRPr="00247777" w:rsidDel="003122F6">
          <w:rPr>
            <w:color w:val="000000" w:themeColor="text1"/>
          </w:rPr>
          <w:delText>δ</w:delText>
        </w:r>
        <w:r w:rsidRPr="00247777" w:rsidDel="003122F6">
          <w:delText>/2</w:delText>
        </w:r>
      </w:del>
      <w:del w:id="664" w:author="Amrit" w:date="2018-10-24T12:50:00Z">
        <w:r w:rsidRPr="00247777" w:rsidDel="003122F6">
          <w:delText xml:space="preserve"> and a mean value of </w:delText>
        </w:r>
        <w:r w:rsidRPr="00247777" w:rsidDel="003122F6">
          <w:rPr>
            <w:color w:val="000000" w:themeColor="text1"/>
          </w:rPr>
          <w:delText>δ</w:delText>
        </w:r>
      </w:del>
      <w:del w:id="665" w:author="Amrit" w:date="2018-10-24T12:45:00Z">
        <w:r w:rsidRPr="00247777" w:rsidDel="003122F6">
          <w:delText>/2</w:delText>
        </w:r>
      </w:del>
      <w:del w:id="666" w:author="Amrit" w:date="2018-10-24T12:50:00Z">
        <w:r w:rsidRPr="00247777" w:rsidDel="003122F6">
          <w:delText xml:space="preserve"> for G2. For corDis variables,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2</w:delText>
        </w:r>
        <w:r w:rsidRPr="00247777" w:rsidDel="003122F6">
          <w:delText>) = 1,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1, cor(</w:delText>
        </w:r>
        <w:r w:rsidRPr="00247777" w:rsidDel="003122F6">
          <w:rPr>
            <w:b/>
          </w:rPr>
          <w:delText>u</w:delText>
        </w:r>
        <w:r w:rsidRPr="00247777" w:rsidDel="003122F6">
          <w:rPr>
            <w:vertAlign w:val="subscript"/>
          </w:rPr>
          <w:delText>2</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1, whereas for unCorDis variables,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2</w:delText>
        </w:r>
        <w:r w:rsidRPr="00247777" w:rsidDel="003122F6">
          <w:delText>) = 0,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0, cor(</w:delText>
        </w:r>
        <w:r w:rsidRPr="00247777" w:rsidDel="003122F6">
          <w:rPr>
            <w:b/>
          </w:rPr>
          <w:delText>u</w:delText>
        </w:r>
        <w:r w:rsidRPr="00247777" w:rsidDel="003122F6">
          <w:rPr>
            <w:vertAlign w:val="subscript"/>
          </w:rPr>
          <w:delText>2</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0.</w:delText>
        </w:r>
      </w:del>
    </w:p>
    <w:p w14:paraId="304DDB25" w14:textId="0DE15CDF" w:rsidR="00CD1ECB" w:rsidRPr="00247777" w:rsidDel="003122F6" w:rsidRDefault="00CD1ECB" w:rsidP="00CD1ECB">
      <w:pPr>
        <w:rPr>
          <w:del w:id="667" w:author="Amrit" w:date="2018-10-24T12:50:00Z"/>
        </w:rPr>
      </w:pPr>
    </w:p>
    <w:p w14:paraId="35DCF807" w14:textId="1DD64C1F" w:rsidR="00CD1ECB" w:rsidRPr="00247777" w:rsidDel="003122F6" w:rsidRDefault="00CD1ECB" w:rsidP="00CD1ECB">
      <w:pPr>
        <w:rPr>
          <w:del w:id="668" w:author="Amrit" w:date="2018-10-24T12:50:00Z"/>
        </w:rPr>
      </w:pPr>
      <w:del w:id="669" w:author="Amrit" w:date="2018-10-24T12:50:00Z">
        <w:r w:rsidRPr="00247777" w:rsidDel="003122F6">
          <w:delText>The nondiscriminatory variables (corNonDis and unCorNonDis) were generated by drawing 100-vectors each with 200 elements, from a multivariate normal distribution with a mean of 0. For corNonDis variables,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2</w:delText>
        </w:r>
        <w:r w:rsidRPr="00247777" w:rsidDel="003122F6">
          <w:delText>) = 1,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1, cor(</w:delText>
        </w:r>
        <w:r w:rsidRPr="00247777" w:rsidDel="003122F6">
          <w:rPr>
            <w:b/>
          </w:rPr>
          <w:delText>u</w:delText>
        </w:r>
        <w:r w:rsidRPr="00247777" w:rsidDel="003122F6">
          <w:rPr>
            <w:vertAlign w:val="subscript"/>
          </w:rPr>
          <w:delText>2</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1, whereas for unCorNonDis variables,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2</w:delText>
        </w:r>
        <w:r w:rsidRPr="00247777" w:rsidDel="003122F6">
          <w:delText>) = 0, cor(</w:delText>
        </w:r>
        <w:r w:rsidRPr="00247777" w:rsidDel="003122F6">
          <w:rPr>
            <w:b/>
          </w:rPr>
          <w:delText>u</w:delText>
        </w:r>
        <w:r w:rsidRPr="00247777" w:rsidDel="003122F6">
          <w:rPr>
            <w:vertAlign w:val="subscript"/>
          </w:rPr>
          <w:delText>1</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0, cor(</w:delText>
        </w:r>
        <w:r w:rsidRPr="00247777" w:rsidDel="003122F6">
          <w:rPr>
            <w:b/>
          </w:rPr>
          <w:delText>u</w:delText>
        </w:r>
        <w:r w:rsidRPr="00247777" w:rsidDel="003122F6">
          <w:rPr>
            <w:vertAlign w:val="subscript"/>
          </w:rPr>
          <w:delText>2</w:delText>
        </w:r>
        <w:r w:rsidRPr="00247777" w:rsidDel="003122F6">
          <w:delText xml:space="preserve">, </w:delText>
        </w:r>
        <w:r w:rsidRPr="00247777" w:rsidDel="003122F6">
          <w:rPr>
            <w:b/>
          </w:rPr>
          <w:delText>u</w:delText>
        </w:r>
        <w:r w:rsidRPr="00247777" w:rsidDel="003122F6">
          <w:rPr>
            <w:vertAlign w:val="subscript"/>
          </w:rPr>
          <w:delText>3</w:delText>
        </w:r>
        <w:r w:rsidRPr="00247777" w:rsidDel="003122F6">
          <w:delText>) = 0.</w:delText>
        </w:r>
      </w:del>
    </w:p>
    <w:p w14:paraId="7923F95C" w14:textId="413313D6" w:rsidR="00CD1ECB" w:rsidRPr="00247777" w:rsidDel="003122F6" w:rsidRDefault="00CD1ECB" w:rsidP="00CD1ECB">
      <w:pPr>
        <w:rPr>
          <w:del w:id="670" w:author="Amrit" w:date="2018-10-24T12:50:00Z"/>
        </w:rPr>
      </w:pPr>
    </w:p>
    <w:p w14:paraId="74222FEF" w14:textId="0BE2B939" w:rsidR="00CD1ECB" w:rsidRPr="00247777" w:rsidDel="003122F6" w:rsidRDefault="00CD1ECB" w:rsidP="00CD1ECB">
      <w:pPr>
        <w:rPr>
          <w:del w:id="671" w:author="Amrit" w:date="2018-10-24T12:50:00Z"/>
        </w:rPr>
      </w:pPr>
      <w:del w:id="672" w:author="Amrit" w:date="2018-10-24T12:50:00Z">
        <w:r w:rsidRPr="00247777" w:rsidDel="003122F6">
          <w:rPr>
            <w:b/>
            <w:i/>
          </w:rPr>
          <w:delText>E</w:delText>
        </w:r>
        <w:r w:rsidRPr="00247777" w:rsidDel="003122F6">
          <w:rPr>
            <w:i/>
            <w:vertAlign w:val="subscript"/>
          </w:rPr>
          <w:delText>j</w:delText>
        </w:r>
        <w:r w:rsidRPr="00247777" w:rsidDel="003122F6">
          <w:delText xml:space="preserve"> is a 200 x 260 residual matrix where each element is drawn from a normal distribution with zero mean and variance according to the grid [0.1, 0.</w:delText>
        </w:r>
      </w:del>
      <w:del w:id="673" w:author="Amrit" w:date="2018-10-24T12:47:00Z">
        <w:r w:rsidRPr="00247777" w:rsidDel="003122F6">
          <w:delText>2, 0.6</w:delText>
        </w:r>
      </w:del>
      <w:del w:id="674" w:author="Amrit" w:date="2018-10-24T12:50:00Z">
        <w:r w:rsidRPr="00247777" w:rsidDel="003122F6">
          <w:delText>, 1]. The following grid of values were used for the fold-change: [0</w:delText>
        </w:r>
      </w:del>
      <w:del w:id="675" w:author="Amrit" w:date="2018-10-24T12:47:00Z">
        <w:r w:rsidRPr="00247777" w:rsidDel="003122F6">
          <w:delText>.1</w:delText>
        </w:r>
      </w:del>
      <w:del w:id="676" w:author="Amrit" w:date="2018-10-24T12:50:00Z">
        <w:r w:rsidRPr="00247777" w:rsidDel="003122F6">
          <w:delText xml:space="preserve">, </w:delText>
        </w:r>
      </w:del>
      <w:del w:id="677" w:author="Amrit" w:date="2018-10-24T12:48:00Z">
        <w:r w:rsidRPr="00247777" w:rsidDel="003122F6">
          <w:delText>0.5</w:delText>
        </w:r>
      </w:del>
      <w:del w:id="678" w:author="Amrit" w:date="2018-10-24T12:50:00Z">
        <w:r w:rsidRPr="00247777" w:rsidDel="003122F6">
          <w:delText xml:space="preserve">, </w:delText>
        </w:r>
      </w:del>
      <w:del w:id="679" w:author="Amrit" w:date="2018-10-24T12:48:00Z">
        <w:r w:rsidRPr="00247777" w:rsidDel="003122F6">
          <w:delText>1</w:delText>
        </w:r>
      </w:del>
      <w:del w:id="680" w:author="Amrit" w:date="2018-10-24T12:47:00Z">
        <w:r w:rsidRPr="00247777" w:rsidDel="003122F6">
          <w:delText>, 2</w:delText>
        </w:r>
      </w:del>
      <w:del w:id="681" w:author="Amrit" w:date="2018-10-24T12:50:00Z">
        <w:r w:rsidRPr="00247777" w:rsidDel="003122F6">
          <w:delText>].</w:delText>
        </w:r>
      </w:del>
    </w:p>
    <w:p w14:paraId="5E95EB38" w14:textId="77777777" w:rsidR="00CD1ECB" w:rsidRPr="00247777" w:rsidRDefault="00CD1ECB" w:rsidP="00CD1ECB"/>
    <w:p w14:paraId="386DA5E0" w14:textId="77777777" w:rsidR="00CD1ECB" w:rsidRPr="00247777" w:rsidRDefault="00CD1ECB" w:rsidP="00CD1ECB">
      <w:pPr>
        <w:pStyle w:val="Heading3"/>
        <w:rPr>
          <w:rFonts w:ascii="Times New Roman" w:hAnsi="Times New Roman" w:cs="Times New Roman"/>
          <w:lang w:val="en-CA"/>
        </w:rPr>
      </w:pPr>
      <w:bookmarkStart w:id="682" w:name="_Toc511298979"/>
      <w:bookmarkStart w:id="683" w:name="_Toc531339248"/>
      <w:r w:rsidRPr="00247777">
        <w:rPr>
          <w:rFonts w:ascii="Times New Roman" w:hAnsi="Times New Roman" w:cs="Times New Roman"/>
          <w:lang w:val="en-CA"/>
        </w:rPr>
        <w:lastRenderedPageBreak/>
        <w:t>Simulation analysis</w:t>
      </w:r>
      <w:bookmarkEnd w:id="682"/>
      <w:bookmarkEnd w:id="683"/>
    </w:p>
    <w:p w14:paraId="61ECE7DC" w14:textId="310CE3C7" w:rsidR="00777584" w:rsidRDefault="00777584" w:rsidP="00CD1ECB">
      <w:pPr>
        <w:rPr>
          <w:ins w:id="684" w:author="Amrit" w:date="2018-11-13T12:39:00Z"/>
        </w:rPr>
      </w:pPr>
      <w:ins w:id="685" w:author="Amrit" w:date="2018-11-13T12:39:00Z">
        <w:r>
          <w:t>Figure 1: Holding covariance constant at 1</w:t>
        </w:r>
      </w:ins>
    </w:p>
    <w:p w14:paraId="618156BE" w14:textId="0D3A97BC" w:rsidR="00CD1ECB" w:rsidRPr="007F4BFA" w:rsidRDefault="00777584" w:rsidP="00CD1ECB">
      <w:ins w:id="686" w:author="Amrit" w:date="2018-11-13T12:41:00Z">
        <w:r>
          <w:t xml:space="preserve">Using a fold-change grid </w:t>
        </w:r>
        <w:r w:rsidRPr="00247777">
          <w:t>of [0, 1, 2] and noise</w:t>
        </w:r>
        <w:r>
          <w:t xml:space="preserve"> grid</w:t>
        </w:r>
        <w:r w:rsidRPr="00247777">
          <w:t xml:space="preserve"> of [0.2, 0.5, 1]</w:t>
        </w:r>
      </w:ins>
      <w:ins w:id="687" w:author="Amrit" w:date="2018-11-13T12:46:00Z">
        <w:r>
          <w:t xml:space="preserve">, sets of three datasets were simulated for each fold-change and noise combination. Then </w:t>
        </w:r>
      </w:ins>
      <w:ins w:id="688" w:author="Amrit" w:date="2018-11-13T12:47:00Z">
        <w:r>
          <w:t xml:space="preserve">a </w:t>
        </w:r>
      </w:ins>
      <w:del w:id="689" w:author="Amrit" w:date="2018-11-13T12:46:00Z">
        <w:r w:rsidR="00CD1ECB" w:rsidRPr="00247777" w:rsidDel="00777584">
          <w:delText>Using fold-change values of [0</w:delText>
        </w:r>
      </w:del>
      <w:del w:id="690" w:author="Amrit" w:date="2018-10-24T12:47:00Z">
        <w:r w:rsidR="00CD1ECB" w:rsidRPr="00247777" w:rsidDel="003122F6">
          <w:delText>.5</w:delText>
        </w:r>
      </w:del>
      <w:del w:id="691" w:author="Amrit" w:date="2018-11-13T12:46:00Z">
        <w:r w:rsidR="00CD1ECB" w:rsidRPr="00247777" w:rsidDel="00777584">
          <w:delText>, 1, 2] and noise values of [0.2, 0.5, 1</w:delText>
        </w:r>
      </w:del>
      <w:del w:id="692" w:author="Amrit" w:date="2018-10-24T12:46:00Z">
        <w:r w:rsidR="00CD1ECB" w:rsidRPr="00247777" w:rsidDel="003122F6">
          <w:delText>, 2</w:delText>
        </w:r>
      </w:del>
      <w:del w:id="693" w:author="Amrit" w:date="2018-11-13T12:46:00Z">
        <w:r w:rsidR="00CD1ECB" w:rsidRPr="00247777" w:rsidDel="00777584">
          <w:delText xml:space="preserve">], </w:delText>
        </w:r>
      </w:del>
      <w:del w:id="694" w:author="Amrit" w:date="2018-11-13T12:40:00Z">
        <w:r w:rsidR="00CD1ECB" w:rsidRPr="00247777" w:rsidDel="00777584">
          <w:delText xml:space="preserve">16 (4x4) sets of </w:delText>
        </w:r>
      </w:del>
      <w:del w:id="695" w:author="Amrit" w:date="2018-11-13T12:46:00Z">
        <w:r w:rsidR="00CD1ECB" w:rsidRPr="00247777" w:rsidDel="00777584">
          <w:delText xml:space="preserve">three datasets were generated, and </w:delText>
        </w:r>
      </w:del>
      <w:r w:rsidR="00CD1ECB" w:rsidRPr="00247777">
        <w:t xml:space="preserve">DIABLO </w:t>
      </w:r>
      <w:del w:id="696" w:author="Amrit" w:date="2018-11-13T12:47:00Z">
        <w:r w:rsidR="00CD1ECB" w:rsidRPr="00247777" w:rsidDel="00777584">
          <w:delText>was applied</w:delText>
        </w:r>
      </w:del>
      <w:ins w:id="697" w:author="Amrit" w:date="2018-11-13T12:47:00Z">
        <w:r>
          <w:t>model was generated</w:t>
        </w:r>
      </w:ins>
      <w:del w:id="698" w:author="Amrit" w:date="2018-11-13T12:47:00Z">
        <w:r w:rsidR="00CD1ECB" w:rsidRPr="00247777" w:rsidDel="00777584">
          <w:delText>,</w:delText>
        </w:r>
      </w:del>
      <w:ins w:id="699" w:author="Amrit" w:date="2018-11-13T12:47:00Z">
        <w:r>
          <w:t xml:space="preserve"> using</w:t>
        </w:r>
      </w:ins>
      <w:r w:rsidR="00CD1ECB" w:rsidRPr="00247777">
        <w:t xml:space="preserve"> either </w:t>
      </w:r>
      <w:del w:id="700" w:author="Amrit" w:date="2018-11-13T12:47:00Z">
        <w:r w:rsidR="00CD1ECB" w:rsidRPr="00247777" w:rsidDel="00777584">
          <w:delText xml:space="preserve">with </w:delText>
        </w:r>
      </w:del>
      <w:r w:rsidR="00CD1ECB" w:rsidRPr="00247777">
        <w:t>the full or null design (</w:t>
      </w:r>
      <w:proofErr w:type="spellStart"/>
      <w:r w:rsidR="00CD1ECB" w:rsidRPr="00247777">
        <w:t>DIABLO_full</w:t>
      </w:r>
      <w:proofErr w:type="spellEnd"/>
      <w:r w:rsidR="00CD1ECB" w:rsidRPr="00247777">
        <w:t xml:space="preserve"> and DIABLO_null). The full design, connects all blocks in the design matrix (C), such that </w:t>
      </w:r>
      <w:proofErr w:type="spellStart"/>
      <w:r w:rsidR="00CD1ECB" w:rsidRPr="00247777">
        <w:t>c</w:t>
      </w:r>
      <w:r w:rsidR="00CD1ECB" w:rsidRPr="00247777">
        <w:rPr>
          <w:vertAlign w:val="subscript"/>
        </w:rPr>
        <w:t>ij</w:t>
      </w:r>
      <w:proofErr w:type="spellEnd"/>
      <w:r w:rsidR="00CD1ECB" w:rsidRPr="00247777">
        <w:t xml:space="preserve">=1, </w:t>
      </w:r>
      <w:proofErr w:type="spellStart"/>
      <w:r w:rsidR="00CD1ECB" w:rsidRPr="00247777">
        <w:t>i</w:t>
      </w:r>
      <w:proofErr w:type="spellEnd"/>
      <w:r w:rsidR="00CD1ECB" w:rsidRPr="00247777">
        <w:t xml:space="preserve">=1,2,3 and j=1,2,3, whereas the null design does not connect any datasets in the design matrix (C), such that </w:t>
      </w:r>
      <w:proofErr w:type="spellStart"/>
      <w:r w:rsidR="00CD1ECB" w:rsidRPr="00247777">
        <w:t>cij</w:t>
      </w:r>
      <w:proofErr w:type="spellEnd"/>
      <w:r w:rsidR="00CD1ECB" w:rsidRPr="00247777">
        <w:t xml:space="preserve">=0, </w:t>
      </w:r>
      <w:proofErr w:type="spellStart"/>
      <w:r w:rsidR="00CD1ECB" w:rsidRPr="00247777">
        <w:t>i</w:t>
      </w:r>
      <w:proofErr w:type="spellEnd"/>
      <w:r w:rsidR="00CD1ECB" w:rsidRPr="00247777">
        <w:t xml:space="preserve">=1,2,3 and j=1,2,3. One component was retained in the DIABLO model, selecting 30 variables from each dataset for a total of 90 variables (across all datasets). In addition, other integrative schemes such as concatenation and ensemble-based classifiers were also tested using the </w:t>
      </w:r>
      <w:proofErr w:type="spellStart"/>
      <w:r w:rsidR="00CD1ECB" w:rsidRPr="00247777">
        <w:t>sPLSDA</w:t>
      </w:r>
      <w:proofErr w:type="spellEnd"/>
      <w:r w:rsidR="00CD1ECB" w:rsidRPr="00247777">
        <w:t xml:space="preserve"> classifier. For the concatenation-based scheme, all datasets were concatenated into one matrix containing 3x260=880 variables and </w:t>
      </w:r>
      <w:proofErr w:type="spellStart"/>
      <w:r w:rsidR="00CD1ECB" w:rsidRPr="00247777">
        <w:t>sPLSDA</w:t>
      </w:r>
      <w:proofErr w:type="spellEnd"/>
      <w:r w:rsidR="00CD1ECB" w:rsidRPr="00247777">
        <w:t xml:space="preserve"> was applied, retaining 1 component and 90 variables. For the ensemble-based scheme, a </w:t>
      </w:r>
      <w:proofErr w:type="spellStart"/>
      <w:r w:rsidR="00CD1ECB" w:rsidRPr="00247777">
        <w:t>sPLSDA</w:t>
      </w:r>
      <w:proofErr w:type="spellEnd"/>
      <w:r w:rsidR="00CD1ECB" w:rsidRPr="00247777">
        <w:t xml:space="preserve"> classifier was applied to each dataset separately retaining one component and 30 variables per dataset. The consensus predictions were determined using a majority vote scheme. A 10-fold cross-validation averaged over </w:t>
      </w:r>
      <w:ins w:id="701" w:author="Amrit" w:date="2018-11-13T12:48:00Z">
        <w:r w:rsidR="001643BB">
          <w:t>2</w:t>
        </w:r>
      </w:ins>
      <w:del w:id="702" w:author="Amrit" w:date="2018-11-13T12:48:00Z">
        <w:r w:rsidR="00CD1ECB" w:rsidRPr="00247777" w:rsidDel="001643BB">
          <w:delText>5</w:delText>
        </w:r>
      </w:del>
      <w:r w:rsidR="00CD1ECB" w:rsidRPr="00247777">
        <w:t xml:space="preserve">0 simulations was used to evaluate the performance of each method/scheme and the number of each type of variable </w:t>
      </w:r>
      <w:r w:rsidR="00CD1ECB" w:rsidRPr="007F4BFA">
        <w:t>selected in each model was recorded.</w:t>
      </w:r>
    </w:p>
    <w:p w14:paraId="39E9A518" w14:textId="568B17D1" w:rsidR="00FF4DA4" w:rsidRPr="00D62B52" w:rsidRDefault="00FF4DA4">
      <w:pPr>
        <w:rPr>
          <w:ins w:id="703" w:author="Amrit" w:date="2018-11-13T12:39:00Z"/>
        </w:rPr>
      </w:pPr>
    </w:p>
    <w:p w14:paraId="311D948E" w14:textId="7A072941" w:rsidR="00777584" w:rsidRPr="007F4BFA" w:rsidRDefault="00777584">
      <w:pPr>
        <w:rPr>
          <w:ins w:id="704" w:author="Amrit" w:date="2018-11-13T12:39:00Z"/>
        </w:rPr>
      </w:pPr>
      <w:ins w:id="705" w:author="Amrit" w:date="2018-11-13T12:47:00Z">
        <w:r w:rsidRPr="007F4BFA">
          <w:t>Supplementary</w:t>
        </w:r>
      </w:ins>
      <w:ins w:id="706" w:author="Amrit" w:date="2018-11-13T12:40:00Z">
        <w:r w:rsidRPr="007F4BFA">
          <w:t xml:space="preserve"> Figure S2: Holding noise constant at 0.5.</w:t>
        </w:r>
      </w:ins>
    </w:p>
    <w:p w14:paraId="11217F96" w14:textId="233A6D88" w:rsidR="0083602E" w:rsidRPr="00D62B52" w:rsidRDefault="001643BB">
      <w:ins w:id="707" w:author="Amrit" w:date="2018-11-13T12:49:00Z">
        <w:r w:rsidRPr="007F4BFA">
          <w:t>Using a fold-change grid of [0.5, 1, 2, 4] and a covariance grid of [0, 5, 10, 15], sets of three datasets were simulated for each fold-cha</w:t>
        </w:r>
        <w:r w:rsidRPr="00BA369D">
          <w:t xml:space="preserve">nge and </w:t>
        </w:r>
      </w:ins>
      <w:ins w:id="708" w:author="Amrit" w:date="2018-11-13T12:50:00Z">
        <w:r w:rsidRPr="00B34036">
          <w:t>covariance</w:t>
        </w:r>
      </w:ins>
      <w:ins w:id="709" w:author="Amrit" w:date="2018-11-13T12:49:00Z">
        <w:r w:rsidRPr="00250EBE">
          <w:t xml:space="preserve"> combination.</w:t>
        </w:r>
      </w:ins>
      <w:ins w:id="710" w:author="Amrit" w:date="2018-11-13T12:52:00Z">
        <w:r w:rsidR="0083602E" w:rsidRPr="00250EBE">
          <w:t xml:space="preserve"> For each </w:t>
        </w:r>
        <w:r w:rsidR="0083602E" w:rsidRPr="007F4BFA">
          <w:t>combination, a</w:t>
        </w:r>
      </w:ins>
      <w:ins w:id="711" w:author="Amrit" w:date="2018-11-13T12:51:00Z">
        <w:r w:rsidR="0083602E" w:rsidRPr="007F4BFA">
          <w:t xml:space="preserve"> DIABLO model with either the full or null design were generated, and the error rate was evaluated using a 10-fold cross-</w:t>
        </w:r>
      </w:ins>
      <w:ins w:id="712" w:author="Amrit" w:date="2018-11-13T12:52:00Z">
        <w:r w:rsidR="0083602E" w:rsidRPr="007F4BFA">
          <w:t>validation</w:t>
        </w:r>
      </w:ins>
      <w:ins w:id="713" w:author="Amrit" w:date="2018-11-13T12:51:00Z">
        <w:r w:rsidR="0083602E" w:rsidRPr="007F4BFA">
          <w:t>. This procedure was repeated 20 times and an average error r</w:t>
        </w:r>
      </w:ins>
      <w:ins w:id="714" w:author="Amrit" w:date="2018-11-13T12:52:00Z">
        <w:r w:rsidR="0083602E" w:rsidRPr="007F4BFA">
          <w:t>ate for determined.</w:t>
        </w:r>
      </w:ins>
      <w:ins w:id="715" w:author="Amrit" w:date="2018-11-13T12:58:00Z">
        <w:r w:rsidR="0083602E" w:rsidRPr="007F4BFA">
          <w:t xml:space="preserve"> For </w:t>
        </w:r>
      </w:ins>
      <w:ins w:id="716" w:author="Amrit" w:date="2018-11-13T12:52:00Z">
        <w:r w:rsidR="0083602E" w:rsidRPr="00D62B52">
          <w:t>Supplementary Figure</w:t>
        </w:r>
      </w:ins>
      <w:ins w:id="717" w:author="Amrit" w:date="2018-11-13T12:58:00Z">
        <w:r w:rsidR="0083602E" w:rsidRPr="007F4BFA">
          <w:t>s</w:t>
        </w:r>
      </w:ins>
      <w:ins w:id="718" w:author="Amrit" w:date="2018-11-13T12:52:00Z">
        <w:r w:rsidR="0083602E" w:rsidRPr="007F4BFA">
          <w:t xml:space="preserve"> S2 A-B</w:t>
        </w:r>
      </w:ins>
      <w:ins w:id="719" w:author="Amrit" w:date="2018-11-13T12:58:00Z">
        <w:r w:rsidR="0083602E" w:rsidRPr="007F4BFA">
          <w:t>, t</w:t>
        </w:r>
      </w:ins>
      <w:ins w:id="720" w:author="Amrit" w:date="2018-11-13T12:53:00Z">
        <w:r w:rsidR="0083602E" w:rsidRPr="007F4BFA">
          <w:t>he DIABLO model</w:t>
        </w:r>
      </w:ins>
      <w:ins w:id="721" w:author="Amrit" w:date="2018-11-13T12:59:00Z">
        <w:r w:rsidR="0083602E" w:rsidRPr="007F4BFA">
          <w:t>s</w:t>
        </w:r>
      </w:ins>
      <w:ins w:id="722" w:author="Amrit" w:date="2018-11-13T12:53:00Z">
        <w:r w:rsidR="0083602E" w:rsidRPr="007F4BFA">
          <w:t xml:space="preserve"> consisted of 1 component, retaining 60 variables per component</w:t>
        </w:r>
      </w:ins>
      <w:ins w:id="723" w:author="Amrit" w:date="2018-11-13T13:01:00Z">
        <w:r w:rsidR="007F4BFA">
          <w:t xml:space="preserve"> per dataset (180 variables in tot</w:t>
        </w:r>
      </w:ins>
      <w:ins w:id="724" w:author="Amrit" w:date="2018-11-13T13:02:00Z">
        <w:r w:rsidR="007F4BFA">
          <w:t>al)</w:t>
        </w:r>
      </w:ins>
      <w:ins w:id="725" w:author="Amrit" w:date="2018-11-13T12:59:00Z">
        <w:r w:rsidR="0083602E" w:rsidRPr="00D62B52">
          <w:t xml:space="preserve"> whereas for Supplementary Figures S2 C-D</w:t>
        </w:r>
      </w:ins>
      <w:ins w:id="726" w:author="Amrit" w:date="2018-11-13T13:01:00Z">
        <w:r w:rsidR="007F4BFA">
          <w:t>, the DIABLO models consisted of 2 components, retaining 30 variables per component</w:t>
        </w:r>
      </w:ins>
      <w:ins w:id="727" w:author="Amrit" w:date="2018-11-13T13:02:00Z">
        <w:r w:rsidR="007F4BFA">
          <w:t xml:space="preserve"> per dataset (180 variables in total)</w:t>
        </w:r>
      </w:ins>
      <w:ins w:id="728" w:author="Amrit" w:date="2018-11-13T13:01:00Z">
        <w:r w:rsidR="007F4BFA">
          <w:t>.</w:t>
        </w:r>
      </w:ins>
    </w:p>
    <w:p w14:paraId="0F007AE3" w14:textId="6AABA3E3" w:rsidR="00BE0E7B" w:rsidRPr="00BE0E7B" w:rsidRDefault="00C04538" w:rsidP="00BE0E7B">
      <w:pPr>
        <w:pStyle w:val="Heading1"/>
      </w:pPr>
      <w:bookmarkStart w:id="729" w:name="_Toc511298973"/>
      <w:bookmarkStart w:id="730" w:name="_Toc531339249"/>
      <w:r w:rsidRPr="00BE0E7B">
        <w:rPr>
          <w:lang w:val="en-CA"/>
        </w:rPr>
        <w:t xml:space="preserve">Section </w:t>
      </w:r>
      <w:ins w:id="731" w:author="Amrit" w:date="2018-11-14T10:23:00Z">
        <w:r w:rsidR="00250EBE">
          <w:rPr>
            <w:lang w:val="en-CA"/>
          </w:rPr>
          <w:t>S</w:t>
        </w:r>
      </w:ins>
      <w:r w:rsidRPr="00BE0E7B">
        <w:rPr>
          <w:lang w:val="en-CA"/>
        </w:rPr>
        <w:t xml:space="preserve">2: </w:t>
      </w:r>
      <w:bookmarkEnd w:id="729"/>
      <w:r w:rsidR="00BE0E7B" w:rsidRPr="00BE0E7B">
        <w:t>Real world datasets.</w:t>
      </w:r>
      <w:bookmarkEnd w:id="730"/>
      <w:r w:rsidR="00BE0E7B" w:rsidRPr="00BE0E7B">
        <w:t xml:space="preserve"> </w:t>
      </w:r>
    </w:p>
    <w:p w14:paraId="4EDE6D10" w14:textId="207719AE" w:rsidR="00C04538" w:rsidRDefault="00BE0E7B" w:rsidP="00BE0E7B">
      <w:pPr>
        <w:rPr>
          <w:color w:val="333333"/>
        </w:rPr>
      </w:pPr>
      <w:r>
        <w:rPr>
          <w:color w:val="333333"/>
        </w:rPr>
        <w:t>Details regarding the multi-omics data used for the benchmarking experiments and case studies (breast cancer and asthma).</w:t>
      </w:r>
    </w:p>
    <w:p w14:paraId="1420D911" w14:textId="77777777" w:rsidR="00BE0E7B" w:rsidRPr="00247777" w:rsidRDefault="00BE0E7B" w:rsidP="00BE0E7B"/>
    <w:p w14:paraId="460AD80D" w14:textId="77777777" w:rsidR="00C04538" w:rsidRPr="00247777" w:rsidRDefault="00C04538" w:rsidP="00C04538">
      <w:pPr>
        <w:pStyle w:val="Heading3"/>
        <w:rPr>
          <w:rFonts w:ascii="Times New Roman" w:hAnsi="Times New Roman" w:cs="Times New Roman"/>
          <w:lang w:val="en-CA"/>
        </w:rPr>
      </w:pPr>
      <w:bookmarkStart w:id="732" w:name="_Toc511298974"/>
      <w:bookmarkStart w:id="733" w:name="_Toc531339250"/>
      <w:r w:rsidRPr="00247777">
        <w:rPr>
          <w:rFonts w:ascii="Times New Roman" w:hAnsi="Times New Roman" w:cs="Times New Roman"/>
          <w:lang w:val="en-CA"/>
        </w:rPr>
        <w:t>Benchmarking cancer datasets</w:t>
      </w:r>
      <w:bookmarkEnd w:id="732"/>
      <w:bookmarkEnd w:id="733"/>
    </w:p>
    <w:p w14:paraId="290F5160" w14:textId="1D3FDEA6" w:rsidR="00C04538" w:rsidRPr="00247777" w:rsidRDefault="00C04538" w:rsidP="00C04538">
      <w:pPr>
        <w:jc w:val="both"/>
      </w:pPr>
      <w:r w:rsidRPr="00247777">
        <w:t xml:space="preserve">All cancer (colon, glioblastoma, kidney and lung) datasets used for the benchmarking analyses were obtained from </w:t>
      </w:r>
      <w:hyperlink r:id="rId10" w:history="1">
        <w:r w:rsidRPr="00247777">
          <w:rPr>
            <w:rStyle w:val="Hyperlink"/>
          </w:rPr>
          <w:t>http://compbio.cs.toronto.edu/SNF/SNF/Software.html</w:t>
        </w:r>
      </w:hyperlink>
      <w:r w:rsidRPr="00247777">
        <w:t xml:space="preserve"> </w:t>
      </w:r>
      <w:del w:id="734" w:author="Amrit" w:date="2018-11-13T13:48:00Z">
        <w:r w:rsidRPr="00247777" w:rsidDel="00EA35E1">
          <w:delText xml:space="preserve">(Wang </w:delText>
        </w:r>
        <w:r w:rsidRPr="00247777" w:rsidDel="00EA35E1">
          <w:rPr>
            <w:i/>
          </w:rPr>
          <w:delText>et al.</w:delText>
        </w:r>
      </w:del>
      <w:r w:rsidRPr="00247777">
        <w:rPr>
          <w:i/>
        </w:rPr>
        <w:fldChar w:fldCharType="begin"/>
      </w:r>
      <w:r>
        <w:rPr>
          <w:i/>
        </w:rPr>
        <w:instrText xml:space="preserve"> ADDIN ZOTERO_ITEM CSL_CITATION {"citationID":"a10tjkh0khg","properties":{"formattedCitation":"(Wang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i/>
        </w:rPr>
        <w:fldChar w:fldCharType="separate"/>
      </w:r>
      <w:r w:rsidRPr="00C04538">
        <w:t xml:space="preserve">(Wang </w:t>
      </w:r>
      <w:r w:rsidRPr="00C04538">
        <w:rPr>
          <w:i/>
          <w:iCs/>
        </w:rPr>
        <w:t>et al.</w:t>
      </w:r>
      <w:r w:rsidRPr="00C04538">
        <w:t>, 2014)</w:t>
      </w:r>
      <w:r w:rsidRPr="00247777">
        <w:rPr>
          <w:i/>
        </w:rPr>
        <w:fldChar w:fldCharType="end"/>
      </w:r>
      <w:del w:id="735" w:author="Amrit" w:date="2018-11-13T13:48:00Z">
        <w:r w:rsidRPr="00247777" w:rsidDel="00EA35E1">
          <w:delText>)</w:delText>
        </w:r>
      </w:del>
      <w:r w:rsidRPr="00247777">
        <w:t>. For the mRNA datasets, all transcripts with the same gene symbol were averaged.</w:t>
      </w:r>
    </w:p>
    <w:p w14:paraId="4BB1A3DF" w14:textId="77777777" w:rsidR="00C04538" w:rsidRPr="00247777" w:rsidRDefault="00C04538" w:rsidP="00C04538">
      <w:pPr>
        <w:jc w:val="both"/>
      </w:pPr>
    </w:p>
    <w:p w14:paraId="78E86D3D" w14:textId="77777777" w:rsidR="00C04538" w:rsidRPr="00247777" w:rsidRDefault="00C04538" w:rsidP="00C04538">
      <w:pPr>
        <w:pStyle w:val="Heading3"/>
        <w:rPr>
          <w:rFonts w:ascii="Times New Roman" w:hAnsi="Times New Roman" w:cs="Times New Roman"/>
          <w:lang w:val="en-CA"/>
        </w:rPr>
      </w:pPr>
      <w:bookmarkStart w:id="736" w:name="_Toc511298975"/>
      <w:bookmarkStart w:id="737" w:name="_Toc531339251"/>
      <w:r w:rsidRPr="00247777">
        <w:rPr>
          <w:rFonts w:ascii="Times New Roman" w:hAnsi="Times New Roman" w:cs="Times New Roman"/>
          <w:lang w:val="en-CA"/>
        </w:rPr>
        <w:t>Breast cancer multi-omics study</w:t>
      </w:r>
      <w:bookmarkEnd w:id="736"/>
      <w:bookmarkEnd w:id="737"/>
    </w:p>
    <w:p w14:paraId="07B3A517" w14:textId="77777777" w:rsidR="00C04538" w:rsidRPr="00247777" w:rsidRDefault="00C04538">
      <w:pPr>
        <w:pPrChange w:id="738" w:author="Amrit" w:date="2018-11-13T11:39:00Z">
          <w:pPr>
            <w:jc w:val="both"/>
            <w:outlineLvl w:val="0"/>
          </w:pPr>
        </w:pPrChange>
      </w:pPr>
      <w:r w:rsidRPr="00247777">
        <w:rPr>
          <w:i/>
        </w:rPr>
        <w:t xml:space="preserve">Datasets accession: </w:t>
      </w:r>
      <w:r w:rsidRPr="00247777">
        <w:t>The level 3 TCGA data (version 2015_11_01) were retrieved from firebrowse.org hosted by the Broad Institute. The clinical data file (</w:t>
      </w:r>
      <w:proofErr w:type="spellStart"/>
      <w:r w:rsidRPr="00247777">
        <w:t>Merge_Clinical</w:t>
      </w:r>
      <w:proofErr w:type="spellEnd"/>
      <w:r w:rsidRPr="00247777">
        <w:t xml:space="preserve">) was downloaded from the Primary tab of the BRCA Clinical Archives. The mRNA RSEM normalized dataset (illuminahiseq_rnaseqv2-RSEM_genes_normalized) was downloaded from the Primary tab of the BRCA </w:t>
      </w:r>
      <w:proofErr w:type="spellStart"/>
      <w:r w:rsidRPr="00247777">
        <w:t>mRNASeq</w:t>
      </w:r>
      <w:proofErr w:type="spellEnd"/>
      <w:r w:rsidRPr="00247777">
        <w:t xml:space="preserve"> Archives. The miRNA datasets (</w:t>
      </w:r>
      <w:proofErr w:type="spellStart"/>
      <w:r w:rsidRPr="00247777">
        <w:t>illuminahiseq_mirnaseq-miR_gene_expression</w:t>
      </w:r>
      <w:proofErr w:type="spellEnd"/>
      <w:r w:rsidRPr="00247777">
        <w:t xml:space="preserve"> and </w:t>
      </w:r>
      <w:proofErr w:type="spellStart"/>
      <w:r w:rsidRPr="00247777">
        <w:t>illuminaga_mirnaseq-miR_gene_expression</w:t>
      </w:r>
      <w:proofErr w:type="spellEnd"/>
      <w:r w:rsidRPr="00247777">
        <w:t xml:space="preserve">) were downloaded from the Primary tab of the BRCA </w:t>
      </w:r>
      <w:proofErr w:type="spellStart"/>
      <w:r w:rsidRPr="00247777">
        <w:t>miRSeq</w:t>
      </w:r>
      <w:proofErr w:type="spellEnd"/>
      <w:r w:rsidRPr="00247777">
        <w:t xml:space="preserve"> Archives. The reverse phase protein array dataset (</w:t>
      </w:r>
      <w:proofErr w:type="spellStart"/>
      <w:r w:rsidRPr="00247777">
        <w:t>mda_rppa_core-protein_normalization</w:t>
      </w:r>
      <w:proofErr w:type="spellEnd"/>
      <w:r w:rsidRPr="00247777">
        <w:t xml:space="preserve">) was downloaded </w:t>
      </w:r>
      <w:r w:rsidRPr="00247777">
        <w:lastRenderedPageBreak/>
        <w:t xml:space="preserve">from the Primary tab of the BRCA RPPA Archives. The beta values for the </w:t>
      </w:r>
      <w:r w:rsidRPr="00247777">
        <w:tab/>
        <w:t>methylation datasets (humanmethylation27-within_bioassay_data_set_function and humanmethylation450-within_bioassay_data_set_function MD5) were downloaded from the Primary tab of the BRCA Methylation Archives.</w:t>
      </w:r>
    </w:p>
    <w:p w14:paraId="11D11470" w14:textId="77777777" w:rsidR="00C04538" w:rsidRPr="00247777" w:rsidRDefault="00C04538">
      <w:pPr>
        <w:pPrChange w:id="739" w:author="Amrit" w:date="2018-11-13T11:39:00Z">
          <w:pPr>
            <w:jc w:val="both"/>
            <w:outlineLvl w:val="0"/>
          </w:pPr>
        </w:pPrChange>
      </w:pPr>
    </w:p>
    <w:p w14:paraId="1D09BF31" w14:textId="77777777" w:rsidR="00C04538" w:rsidRPr="00247777" w:rsidRDefault="00C04538">
      <w:pPr>
        <w:rPr>
          <w:color w:val="000000"/>
        </w:rPr>
        <w:pPrChange w:id="740" w:author="Amrit" w:date="2018-11-13T11:39:00Z">
          <w:pPr>
            <w:jc w:val="both"/>
            <w:outlineLvl w:val="0"/>
          </w:pPr>
        </w:pPrChange>
      </w:pPr>
      <w:r w:rsidRPr="00247777">
        <w:rPr>
          <w:i/>
        </w:rPr>
        <w:t>Data processing:</w:t>
      </w:r>
      <w:r w:rsidRPr="00247777">
        <w:rPr>
          <w:b/>
        </w:rPr>
        <w:t xml:space="preserve"> </w:t>
      </w:r>
      <w:r w:rsidRPr="00247777">
        <w:t>Clinical data were present for 1,098 subjects for 3,703 variables. 29 u</w:t>
      </w:r>
      <w:r w:rsidRPr="00247777">
        <w:rPr>
          <w:color w:val="000000"/>
        </w:rPr>
        <w:t xml:space="preserve">nannotated transcripts were removed from the mRNA dataset composed resulting in 20,502 genes x 1212 samples. Two transcripts corresponded to </w:t>
      </w:r>
      <w:r w:rsidRPr="00247777">
        <w:rPr>
          <w:i/>
          <w:color w:val="000000"/>
        </w:rPr>
        <w:t>SLC35E2</w:t>
      </w:r>
      <w:r w:rsidRPr="00247777">
        <w:rPr>
          <w:color w:val="000000"/>
        </w:rPr>
        <w:t xml:space="preserve">, therefore one of the transcripts was re-labelled </w:t>
      </w:r>
      <w:r w:rsidRPr="00247777">
        <w:rPr>
          <w:i/>
          <w:color w:val="000000"/>
        </w:rPr>
        <w:t>SLC35E2.rep</w:t>
      </w:r>
      <w:r w:rsidRPr="00247777">
        <w:rPr>
          <w:color w:val="000000"/>
        </w:rPr>
        <w:t xml:space="preserve">. The miRNA datasets (1,046 miRNA x 1190 samples) was derived using two different Illumina technologies, the Illumina Genome Analyzer (341 samples) and the Illumina </w:t>
      </w:r>
      <w:proofErr w:type="spellStart"/>
      <w:r w:rsidRPr="00247777">
        <w:rPr>
          <w:color w:val="000000"/>
        </w:rPr>
        <w:t>HiSeq</w:t>
      </w:r>
      <w:proofErr w:type="spellEnd"/>
      <w:r w:rsidRPr="00247777">
        <w:rPr>
          <w:color w:val="000000"/>
        </w:rPr>
        <w:t xml:space="preserve"> (849 samples). The read counts instead of the </w:t>
      </w:r>
      <w:proofErr w:type="spellStart"/>
      <w:r w:rsidRPr="00247777">
        <w:rPr>
          <w:color w:val="000000"/>
        </w:rPr>
        <w:t>reads_per_million_miRNA_mapped</w:t>
      </w:r>
      <w:proofErr w:type="spellEnd"/>
      <w:r w:rsidRPr="00247777">
        <w:rPr>
          <w:color w:val="000000"/>
        </w:rPr>
        <w:t xml:space="preserve"> were used. The proteomics dataset obtained using a reverse phase protein array consisted of 142 proteins 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b/>
        </w:rPr>
        <w:t xml:space="preserve"> </w:t>
      </w:r>
      <w:r w:rsidRPr="00247777">
        <w:rPr>
          <w:color w:val="000000"/>
        </w:rPr>
        <w:t>All datasets were restricted to samples coming from the primary solid tumor (sample type code 01) and to the first vial (vial code A).</w:t>
      </w:r>
    </w:p>
    <w:p w14:paraId="19F87E9D" w14:textId="77777777" w:rsidR="00C04538" w:rsidRPr="00247777" w:rsidRDefault="00C04538">
      <w:pPr>
        <w:rPr>
          <w:b/>
        </w:rPr>
        <w:pPrChange w:id="741" w:author="Amrit" w:date="2018-11-13T11:39:00Z">
          <w:pPr>
            <w:jc w:val="both"/>
            <w:outlineLvl w:val="0"/>
          </w:pPr>
        </w:pPrChange>
      </w:pPr>
    </w:p>
    <w:p w14:paraId="6D1E0F45" w14:textId="00C66702" w:rsidR="00C04538" w:rsidRPr="00247777" w:rsidRDefault="00C04538">
      <w:pPr>
        <w:rPr>
          <w:b/>
          <w:color w:val="000000"/>
        </w:rPr>
        <w:pPrChange w:id="742" w:author="Amrit" w:date="2018-11-13T11:39:00Z">
          <w:pPr>
            <w:jc w:val="both"/>
            <w:outlineLvl w:val="0"/>
          </w:pPr>
        </w:pPrChange>
      </w:pPr>
      <w:r w:rsidRPr="00247777">
        <w:rPr>
          <w:i/>
          <w:color w:val="000000"/>
        </w:rPr>
        <w:t>Normalization and pre-filtering:</w:t>
      </w:r>
      <w:r w:rsidRPr="00247777">
        <w:rPr>
          <w:b/>
          <w:color w:val="000000"/>
        </w:rPr>
        <w:t xml:space="preserve"> </w:t>
      </w:r>
      <w:r w:rsidRPr="00247777">
        <w:rPr>
          <w:color w:val="000000"/>
        </w:rPr>
        <w:t xml:space="preserve">The count data for the mRNA dataset, </w:t>
      </w:r>
      <w:proofErr w:type="spellStart"/>
      <w:r w:rsidRPr="00247777">
        <w:rPr>
          <w:color w:val="000000"/>
        </w:rPr>
        <w:t>X</w:t>
      </w:r>
      <w:r w:rsidRPr="00247777">
        <w:rPr>
          <w:color w:val="000000"/>
          <w:vertAlign w:val="subscript"/>
        </w:rPr>
        <w:t>counts</w:t>
      </w:r>
      <w:proofErr w:type="spellEnd"/>
      <w:r w:rsidRPr="00247777">
        <w:rPr>
          <w:color w:val="000000"/>
        </w:rPr>
        <w:t xml:space="preserve"> was normalized to log2-counts per million (</w:t>
      </w:r>
      <w:proofErr w:type="spellStart"/>
      <w:r w:rsidRPr="00247777">
        <w:rPr>
          <w:color w:val="000000"/>
        </w:rPr>
        <w:t>logCPM</w:t>
      </w:r>
      <w:proofErr w:type="spellEnd"/>
      <w:r w:rsidRPr="00247777">
        <w:rPr>
          <w:color w:val="000000"/>
        </w:rPr>
        <w:t xml:space="preserve">), </w:t>
      </w:r>
      <w:proofErr w:type="spellStart"/>
      <w:r w:rsidRPr="00247777">
        <w:rPr>
          <w:color w:val="000000"/>
        </w:rPr>
        <w:t>X</w:t>
      </w:r>
      <w:r w:rsidRPr="00247777">
        <w:rPr>
          <w:color w:val="000000"/>
          <w:vertAlign w:val="subscript"/>
        </w:rPr>
        <w:t>norm</w:t>
      </w:r>
      <w:proofErr w:type="spellEnd"/>
      <w:r w:rsidRPr="00247777">
        <w:rPr>
          <w:color w:val="000000"/>
        </w:rPr>
        <w:t xml:space="preserve">, similar to </w:t>
      </w:r>
      <w:proofErr w:type="spellStart"/>
      <w:r w:rsidRPr="00247777">
        <w:rPr>
          <w:color w:val="000000"/>
        </w:rPr>
        <w:t>limma</w:t>
      </w:r>
      <w:proofErr w:type="spellEnd"/>
      <w:r w:rsidRPr="00247777">
        <w:rPr>
          <w:color w:val="000000"/>
        </w:rPr>
        <w:t xml:space="preserve"> </w:t>
      </w:r>
      <w:proofErr w:type="spellStart"/>
      <w:r w:rsidRPr="00247777">
        <w:rPr>
          <w:color w:val="000000"/>
        </w:rPr>
        <w:t>voom</w:t>
      </w:r>
      <w:proofErr w:type="spellEnd"/>
      <w:r w:rsidRPr="00247777">
        <w:rPr>
          <w:color w:val="000000"/>
        </w:rPr>
        <w:t xml:space="preserve"> </w:t>
      </w:r>
      <w:r w:rsidRPr="00247777">
        <w:rPr>
          <w:color w:val="000000"/>
        </w:rPr>
        <w:fldChar w:fldCharType="begin"/>
      </w:r>
      <w:r>
        <w:rPr>
          <w:color w:val="000000"/>
        </w:rPr>
        <w:instrText xml:space="preserve"> ADDIN ZOTERO_ITEM CSL_CITATION {"citationID":"11ktf7misl","properties":{"formattedCitation":"(Law {\\i{}et al.}, 2014)","plainCitation":"(Law et al., 2014)","noteIndex":0},"citationItems":[{"id":260,"uris":["http://zotero.org/users/2545847/items/PVHT9WX4"],"uri":["http://zotero.org/users/2545847/items/PVHT9WX4"],"itemData":{"id":260,"type":"article-journal","title":"Voom: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color w:val="000000"/>
        </w:rPr>
        <w:fldChar w:fldCharType="separate"/>
      </w:r>
      <w:r w:rsidRPr="00C04538">
        <w:rPr>
          <w:color w:val="000000"/>
        </w:rPr>
        <w:t xml:space="preserve">(Law </w:t>
      </w:r>
      <w:r w:rsidRPr="00C04538">
        <w:rPr>
          <w:i/>
          <w:iCs/>
          <w:color w:val="000000"/>
        </w:rPr>
        <w:t>et al.</w:t>
      </w:r>
      <w:r w:rsidRPr="00C04538">
        <w:rPr>
          <w:color w:val="000000"/>
        </w:rPr>
        <w:t>, 2014)</w:t>
      </w:r>
      <w:r w:rsidRPr="00247777">
        <w:rPr>
          <w:color w:val="000000"/>
        </w:rPr>
        <w:fldChar w:fldCharType="end"/>
      </w:r>
      <w:r w:rsidRPr="00247777">
        <w:rPr>
          <w:color w:val="000000"/>
        </w:rPr>
        <w:t>:</w:t>
      </w:r>
    </w:p>
    <w:p w14:paraId="353CB9C9" w14:textId="77777777" w:rsidR="00C04538" w:rsidRPr="00247777" w:rsidRDefault="00C04538">
      <w:pPr>
        <w:rPr>
          <w:color w:val="000000"/>
        </w:rPr>
        <w:pPrChange w:id="743" w:author="Amrit" w:date="2018-11-13T11:39:00Z">
          <w:pPr>
            <w:jc w:val="center"/>
          </w:pPr>
        </w:pPrChange>
      </w:pPr>
      <w:r w:rsidRPr="00247777">
        <w:rPr>
          <w:i/>
          <w:noProof/>
          <w:color w:val="000000"/>
        </w:rPr>
        <w:drawing>
          <wp:inline distT="0" distB="0" distL="0" distR="0" wp14:anchorId="6F26E062" wp14:editId="417AF727">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3900" cy="546100"/>
                    </a:xfrm>
                    <a:prstGeom prst="rect">
                      <a:avLst/>
                    </a:prstGeom>
                  </pic:spPr>
                </pic:pic>
              </a:graphicData>
            </a:graphic>
          </wp:inline>
        </w:drawing>
      </w:r>
    </w:p>
    <w:p w14:paraId="75B02743" w14:textId="77777777" w:rsidR="00C04538" w:rsidRPr="00247777" w:rsidRDefault="00C04538">
      <w:pPr>
        <w:rPr>
          <w:color w:val="000000"/>
        </w:rPr>
        <w:pPrChange w:id="744" w:author="Amrit" w:date="2018-11-13T11:39:00Z">
          <w:pPr>
            <w:jc w:val="both"/>
          </w:pPr>
        </w:pPrChange>
      </w:pPr>
      <w:r w:rsidRPr="00247777">
        <w:rPr>
          <w:color w:val="000000"/>
        </w:rPr>
        <w:t>After library size (</w:t>
      </w:r>
      <w:proofErr w:type="spellStart"/>
      <w:proofErr w:type="gramStart"/>
      <w:r w:rsidRPr="00247777">
        <w:rPr>
          <w:color w:val="000000"/>
        </w:rPr>
        <w:t>lib.size</w:t>
      </w:r>
      <w:proofErr w:type="spellEnd"/>
      <w:proofErr w:type="gramEnd"/>
      <w:r w:rsidRPr="00247777">
        <w:rPr>
          <w:color w:val="000000"/>
        </w:rPr>
        <w:t xml:space="preserve"> = total number of reads per sample) normalization, genes with counts less than 0 in more than 70% of samples were removed. The PAM50 genes were also removed from the mRNA dataset prior to analyses. Similarly, the miRNA count data was normalized to </w:t>
      </w:r>
      <w:proofErr w:type="spellStart"/>
      <w:r w:rsidRPr="00247777">
        <w:rPr>
          <w:color w:val="000000"/>
        </w:rPr>
        <w:t>logCPM</w:t>
      </w:r>
      <w:proofErr w:type="spellEnd"/>
      <w:r w:rsidRPr="00247777">
        <w:rPr>
          <w:color w:val="000000"/>
        </w:rPr>
        <w:t xml:space="preserve"> and miRNA transcripts with counts less than 0 in more than 70% of the samples were also removed.</w:t>
      </w:r>
    </w:p>
    <w:p w14:paraId="01DF2DFB" w14:textId="77777777" w:rsidR="00C04538" w:rsidRPr="00247777" w:rsidRDefault="00C04538">
      <w:pPr>
        <w:rPr>
          <w:b/>
        </w:rPr>
        <w:pPrChange w:id="745" w:author="Amrit" w:date="2018-11-13T11:39:00Z">
          <w:pPr>
            <w:jc w:val="both"/>
            <w:outlineLvl w:val="0"/>
          </w:pPr>
        </w:pPrChange>
      </w:pPr>
    </w:p>
    <w:p w14:paraId="69F39461" w14:textId="77777777" w:rsidR="00C04538" w:rsidRPr="00247777" w:rsidRDefault="00C04538" w:rsidP="00C04538">
      <w:pPr>
        <w:pStyle w:val="Heading3"/>
        <w:rPr>
          <w:rFonts w:ascii="Times New Roman" w:hAnsi="Times New Roman" w:cs="Times New Roman"/>
          <w:lang w:val="en-CA"/>
        </w:rPr>
      </w:pPr>
      <w:bookmarkStart w:id="746" w:name="_Toc511298976"/>
      <w:bookmarkStart w:id="747" w:name="_Toc531339252"/>
      <w:r w:rsidRPr="00247777">
        <w:rPr>
          <w:rFonts w:ascii="Times New Roman" w:hAnsi="Times New Roman" w:cs="Times New Roman"/>
          <w:lang w:val="en-CA"/>
        </w:rPr>
        <w:t>Asthma multi-omics study</w:t>
      </w:r>
      <w:bookmarkEnd w:id="746"/>
      <w:bookmarkEnd w:id="747"/>
    </w:p>
    <w:p w14:paraId="40902ECC" w14:textId="5CE134D3" w:rsidR="00C04538" w:rsidRPr="00247777" w:rsidRDefault="00C04538" w:rsidP="00C04538">
      <w:pPr>
        <w:jc w:val="both"/>
      </w:pPr>
      <w:r w:rsidRPr="00247777">
        <w:rPr>
          <w:i/>
        </w:rPr>
        <w:t>Datasets accession:</w:t>
      </w:r>
      <w:r w:rsidRPr="00247777">
        <w:t xml:space="preserve"> Paired blood samples were obtained from 14 asthmatic individuals undergoing allergen inhalation challenge as previously described </w:t>
      </w:r>
      <w:r w:rsidRPr="00247777">
        <w:fldChar w:fldCharType="begin"/>
      </w:r>
      <w:r>
        <w:instrText xml:space="preserve"> ADDIN ZOTERO_ITEM CSL_CITATION {"citationID":"m5qa74ud","properties":{"formattedCitation":"(Singh {\\i{}et al.}, 2012)","plainCitation":"(Singh et al., 2012)","noteIndex":0},"citationItems":[{"id":251,"uris":["http://zotero.org/users/2545847/items/NH6KXUIG"],"uri":["http://zotero.org/users/2545847/items/NH6KXUIG"],"itemData":{"id":251,"type":"article-journal","title":"Plasma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2012)</w:t>
      </w:r>
      <w:r w:rsidRPr="00247777">
        <w:fldChar w:fldCharType="end"/>
      </w:r>
      <w:r w:rsidRPr="00247777">
        <w:t xml:space="preserve">. Cell counts were obtained from a </w:t>
      </w:r>
      <w:proofErr w:type="spellStart"/>
      <w:r w:rsidRPr="00247777">
        <w:t>hematolyzer</w:t>
      </w:r>
      <w:proofErr w:type="spellEnd"/>
      <w:r w:rsidRPr="00247777">
        <w:t xml:space="preserve">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fldChar w:fldCharType="begin"/>
      </w:r>
      <w:r>
        <w:instrText xml:space="preserve"> ADDIN ZOTERO_ITEM CSL_CITATION {"citationID":"2o18ods032","properties":{"formattedCitation":"(Singh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2013, 2014)</w:t>
      </w:r>
      <w:r w:rsidRPr="00247777">
        <w:fldChar w:fldCharType="end"/>
      </w:r>
      <w:r w:rsidRPr="00247777">
        <w:t xml:space="preserve">. </w:t>
      </w:r>
    </w:p>
    <w:p w14:paraId="7660259E" w14:textId="77777777" w:rsidR="00C04538" w:rsidRPr="00247777" w:rsidRDefault="00C04538" w:rsidP="00C04538">
      <w:pPr>
        <w:jc w:val="both"/>
        <w:rPr>
          <w:i/>
          <w:color w:val="000000"/>
        </w:rPr>
      </w:pPr>
    </w:p>
    <w:p w14:paraId="6190129C" w14:textId="77777777" w:rsidR="00C04538" w:rsidRPr="00247777" w:rsidRDefault="00C04538" w:rsidP="00C04538">
      <w:pPr>
        <w:rPr>
          <w:color w:val="000000"/>
        </w:rPr>
      </w:pPr>
      <w:r w:rsidRPr="00247777">
        <w:rPr>
          <w:i/>
          <w:color w:val="000000"/>
        </w:rPr>
        <w:t>Normalization:</w:t>
      </w:r>
      <w:r w:rsidRPr="00247777">
        <w:rPr>
          <w:color w:val="000000"/>
        </w:rPr>
        <w:t xml:space="preserve"> </w:t>
      </w:r>
      <w:r w:rsidRPr="00247777">
        <w:t xml:space="preserve">Microarray data was normalized using Robust </w:t>
      </w:r>
      <w:proofErr w:type="spellStart"/>
      <w:r w:rsidRPr="00247777">
        <w:t>MultiArray</w:t>
      </w:r>
      <w:proofErr w:type="spellEnd"/>
      <w:r w:rsidRPr="00247777">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4F28D6" w14:textId="77777777" w:rsidR="00C04538" w:rsidRDefault="00C04538"/>
    <w:p w14:paraId="2B8E0330" w14:textId="2D3879F6" w:rsidR="00BE0E7B" w:rsidRPr="00BE0E7B" w:rsidRDefault="00BE0E7B" w:rsidP="00BE0E7B">
      <w:pPr>
        <w:pStyle w:val="Heading1"/>
      </w:pPr>
      <w:bookmarkStart w:id="748" w:name="_Toc531339253"/>
      <w:r w:rsidRPr="00BE0E7B">
        <w:lastRenderedPageBreak/>
        <w:t xml:space="preserve">Section </w:t>
      </w:r>
      <w:ins w:id="749" w:author="Amrit" w:date="2018-11-14T10:23:00Z">
        <w:r w:rsidR="00250EBE">
          <w:t>S</w:t>
        </w:r>
      </w:ins>
      <w:r w:rsidRPr="00BE0E7B">
        <w:t>3: Description of methods used for the benchmarking experiments.</w:t>
      </w:r>
      <w:bookmarkEnd w:id="748"/>
      <w:r w:rsidRPr="00BE0E7B">
        <w:t xml:space="preserve"> </w:t>
      </w:r>
    </w:p>
    <w:p w14:paraId="4B342523" w14:textId="021D24FA" w:rsidR="00BE0E7B" w:rsidRDefault="00BE0E7B">
      <w:pPr>
        <w:rPr>
          <w:color w:val="333333"/>
        </w:rPr>
      </w:pPr>
      <w:r>
        <w:rPr>
          <w:color w:val="333333"/>
        </w:rPr>
        <w:t>Parameters settings used for the various integrative approaches applied to the benchmarking cancer datasets.</w:t>
      </w:r>
    </w:p>
    <w:p w14:paraId="78E2C5AF" w14:textId="77777777" w:rsidR="00BE0E7B" w:rsidRDefault="00BE0E7B"/>
    <w:p w14:paraId="57BAAE1C" w14:textId="77777777" w:rsidR="00C04538" w:rsidRPr="00247777" w:rsidRDefault="00C04538" w:rsidP="00C04538">
      <w:pPr>
        <w:pStyle w:val="Heading2"/>
        <w:rPr>
          <w:rFonts w:ascii="Times New Roman" w:hAnsi="Times New Roman" w:cs="Times New Roman"/>
          <w:lang w:val="en-CA"/>
        </w:rPr>
      </w:pPr>
      <w:bookmarkStart w:id="750" w:name="_Toc511298980"/>
      <w:bookmarkStart w:id="751" w:name="_Toc531339254"/>
      <w:r w:rsidRPr="00247777">
        <w:rPr>
          <w:rFonts w:ascii="Times New Roman" w:hAnsi="Times New Roman" w:cs="Times New Roman"/>
          <w:lang w:val="en-CA"/>
        </w:rPr>
        <w:t>Description of methods used for the benchmarking experiments</w:t>
      </w:r>
      <w:bookmarkEnd w:id="750"/>
      <w:bookmarkEnd w:id="751"/>
    </w:p>
    <w:p w14:paraId="2FB63DAB" w14:textId="77777777" w:rsidR="00C04538" w:rsidRPr="00247777" w:rsidRDefault="00C04538" w:rsidP="00C04538">
      <w:pPr>
        <w:rPr>
          <w:color w:val="000000" w:themeColor="text1"/>
        </w:rPr>
      </w:pPr>
      <w:r w:rsidRPr="00247777">
        <w:t xml:space="preserve">For the purposes of this study, only component-based methods that integrated multiple datasets and perform variable selection were considered. Since tuning the number of variables to retain in each model would result in biomarker panels with different numbers of variables, for the purposes of this study all variables were retained in each model. The features were instead ranked based on their absolute value of their loadings (importance) and 60 variables were selected from each </w:t>
      </w:r>
      <w:proofErr w:type="spellStart"/>
      <w:r w:rsidRPr="00247777">
        <w:t>omic</w:t>
      </w:r>
      <w:proofErr w:type="spellEnd"/>
      <w:r w:rsidRPr="00247777">
        <w:t xml:space="preserve"> type, resulting in multi-</w:t>
      </w:r>
      <w:proofErr w:type="spellStart"/>
      <w:r w:rsidRPr="00247777">
        <w:t>omic</w:t>
      </w:r>
      <w:proofErr w:type="spellEnd"/>
      <w:r w:rsidRPr="00247777">
        <w:t xml:space="preserve"> biomarker panels with 180 variables (60 mRNAs, 60 miRNAs and 60 CpGs). Equal numbers of variables allowed for a fair comparison </w:t>
      </w:r>
      <w:r w:rsidRPr="00247777">
        <w:rPr>
          <w:color w:val="000000" w:themeColor="text1"/>
        </w:rPr>
        <w:t>in the gene set enrichment analysis.</w:t>
      </w:r>
    </w:p>
    <w:tbl>
      <w:tblPr>
        <w:tblStyle w:val="TableGrid"/>
        <w:tblW w:w="0" w:type="auto"/>
        <w:tblLook w:val="04A0" w:firstRow="1" w:lastRow="0" w:firstColumn="1" w:lastColumn="0" w:noHBand="0" w:noVBand="1"/>
      </w:tblPr>
      <w:tblGrid>
        <w:gridCol w:w="2589"/>
        <w:gridCol w:w="6761"/>
      </w:tblGrid>
      <w:tr w:rsidR="00C04538" w:rsidRPr="00247777" w14:paraId="757DB1F8" w14:textId="77777777" w:rsidTr="00A43871">
        <w:tc>
          <w:tcPr>
            <w:tcW w:w="2589" w:type="dxa"/>
            <w:tcBorders>
              <w:bottom w:val="single" w:sz="4" w:space="0" w:color="auto"/>
            </w:tcBorders>
          </w:tcPr>
          <w:p w14:paraId="7D688642" w14:textId="77777777" w:rsidR="00C04538" w:rsidRPr="00247777" w:rsidRDefault="00C04538" w:rsidP="00A43871">
            <w:pPr>
              <w:rPr>
                <w:b/>
                <w:color w:val="000000" w:themeColor="text1"/>
              </w:rPr>
            </w:pPr>
          </w:p>
        </w:tc>
        <w:tc>
          <w:tcPr>
            <w:tcW w:w="6761" w:type="dxa"/>
            <w:tcBorders>
              <w:bottom w:val="single" w:sz="4" w:space="0" w:color="auto"/>
            </w:tcBorders>
          </w:tcPr>
          <w:p w14:paraId="2DF39A93" w14:textId="77777777" w:rsidR="00C04538" w:rsidRPr="00247777" w:rsidRDefault="00C04538" w:rsidP="00A43871">
            <w:pPr>
              <w:rPr>
                <w:b/>
                <w:color w:val="000000" w:themeColor="text1"/>
              </w:rPr>
            </w:pPr>
            <w:r w:rsidRPr="00247777">
              <w:rPr>
                <w:b/>
                <w:color w:val="000000" w:themeColor="text1"/>
              </w:rPr>
              <w:t>Parameter settings</w:t>
            </w:r>
          </w:p>
        </w:tc>
      </w:tr>
      <w:tr w:rsidR="00C04538" w:rsidRPr="00247777" w14:paraId="09B68741" w14:textId="77777777" w:rsidTr="00A43871">
        <w:tc>
          <w:tcPr>
            <w:tcW w:w="9350" w:type="dxa"/>
            <w:gridSpan w:val="2"/>
            <w:shd w:val="clear" w:color="auto" w:fill="E7E6E6" w:themeFill="background2"/>
          </w:tcPr>
          <w:p w14:paraId="72217C9D" w14:textId="77777777" w:rsidR="00C04538" w:rsidRPr="00247777" w:rsidRDefault="00C04538" w:rsidP="00A43871">
            <w:pPr>
              <w:rPr>
                <w:b/>
                <w:color w:val="000000" w:themeColor="text1"/>
              </w:rPr>
            </w:pPr>
            <w:r w:rsidRPr="00247777">
              <w:rPr>
                <w:b/>
                <w:color w:val="000000" w:themeColor="text1"/>
              </w:rPr>
              <w:t>Supervised</w:t>
            </w:r>
          </w:p>
        </w:tc>
      </w:tr>
      <w:tr w:rsidR="00C04538" w:rsidRPr="00247777" w14:paraId="6C911F02" w14:textId="77777777" w:rsidTr="00A43871">
        <w:tc>
          <w:tcPr>
            <w:tcW w:w="2589" w:type="dxa"/>
          </w:tcPr>
          <w:p w14:paraId="3A6F719A" w14:textId="77777777" w:rsidR="00C04538" w:rsidRPr="00247777" w:rsidRDefault="00C04538" w:rsidP="00A43871">
            <w:pPr>
              <w:rPr>
                <w:color w:val="000000" w:themeColor="text1"/>
              </w:rPr>
            </w:pPr>
            <w:r w:rsidRPr="00247777">
              <w:rPr>
                <w:color w:val="000000" w:themeColor="text1"/>
              </w:rPr>
              <w:t>DIABLO_null</w:t>
            </w:r>
          </w:p>
        </w:tc>
        <w:tc>
          <w:tcPr>
            <w:tcW w:w="6761" w:type="dxa"/>
          </w:tcPr>
          <w:p w14:paraId="6065E222"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3FA10D3D" w14:textId="77777777" w:rsidR="00C04538" w:rsidRPr="00247777" w:rsidRDefault="00C04538" w:rsidP="00A43871">
            <w:pPr>
              <w:rPr>
                <w:color w:val="000000" w:themeColor="text1"/>
              </w:rPr>
            </w:pPr>
            <w:proofErr w:type="spellStart"/>
            <w:r w:rsidRPr="00247777">
              <w:rPr>
                <w:color w:val="000000" w:themeColor="text1"/>
                <w:sz w:val="20"/>
                <w:szCs w:val="20"/>
              </w:rPr>
              <w:t>keepX</w:t>
            </w:r>
            <w:proofErr w:type="spellEnd"/>
            <w:r w:rsidRPr="00247777">
              <w:rPr>
                <w:color w:val="000000" w:themeColor="text1"/>
                <w:sz w:val="20"/>
                <w:szCs w:val="20"/>
              </w:rPr>
              <w:t xml:space="preserve"> =</w:t>
            </w:r>
            <w:r w:rsidRPr="00247777">
              <w:rPr>
                <w:color w:val="000000" w:themeColor="text1"/>
              </w:rPr>
              <w:t xml:space="preserve"> all variables were retained from each omics dataset</w:t>
            </w:r>
          </w:p>
          <w:p w14:paraId="2085C3AA" w14:textId="77777777" w:rsidR="00C04538" w:rsidRPr="00247777" w:rsidRDefault="00C04538" w:rsidP="00A43871">
            <w:pPr>
              <w:rPr>
                <w:color w:val="000000" w:themeColor="text1"/>
              </w:rPr>
            </w:pPr>
            <w:r w:rsidRPr="00247777">
              <w:rPr>
                <w:noProof/>
                <w:color w:val="000000" w:themeColor="text1"/>
              </w:rPr>
              <w:drawing>
                <wp:inline distT="0" distB="0" distL="0" distR="0" wp14:anchorId="0EED2133" wp14:editId="3A1F511C">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2400" cy="698500"/>
                          </a:xfrm>
                          <a:prstGeom prst="rect">
                            <a:avLst/>
                          </a:prstGeom>
                        </pic:spPr>
                      </pic:pic>
                    </a:graphicData>
                  </a:graphic>
                </wp:inline>
              </w:drawing>
            </w:r>
          </w:p>
          <w:p w14:paraId="46B016D1" w14:textId="77777777" w:rsidR="00C04538" w:rsidRPr="00247777" w:rsidRDefault="00C04538" w:rsidP="00A43871">
            <w:pPr>
              <w:rPr>
                <w:color w:val="000000" w:themeColor="text1"/>
              </w:rPr>
            </w:pPr>
          </w:p>
          <w:p w14:paraId="6C682365"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222C0DD"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scheme="horst",</w:t>
            </w:r>
          </w:p>
          <w:p w14:paraId="3A4DE32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mode="regression",</w:t>
            </w:r>
          </w:p>
          <w:p w14:paraId="590F6B23"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3F8E0B1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init</w:t>
            </w:r>
            <w:proofErr w:type="spellEnd"/>
            <w:r w:rsidRPr="00247777">
              <w:rPr>
                <w:color w:val="000000"/>
                <w:sz w:val="20"/>
                <w:szCs w:val="20"/>
              </w:rPr>
              <w:t xml:space="preserve"> = "</w:t>
            </w:r>
            <w:proofErr w:type="spellStart"/>
            <w:r w:rsidRPr="00247777">
              <w:rPr>
                <w:color w:val="000000"/>
                <w:sz w:val="20"/>
                <w:szCs w:val="20"/>
              </w:rPr>
              <w:t>svd</w:t>
            </w:r>
            <w:proofErr w:type="spellEnd"/>
            <w:r w:rsidRPr="00247777">
              <w:rPr>
                <w:color w:val="000000"/>
                <w:sz w:val="20"/>
                <w:szCs w:val="20"/>
              </w:rPr>
              <w:t>",</w:t>
            </w:r>
          </w:p>
          <w:p w14:paraId="474D1281"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 1e-06,</w:t>
            </w:r>
          </w:p>
          <w:p w14:paraId="72CBB6D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 xml:space="preserve"> = 100</w:t>
            </w:r>
          </w:p>
          <w:p w14:paraId="0C31C64D" w14:textId="77777777" w:rsidR="00C04538" w:rsidRPr="00247777" w:rsidRDefault="00C04538" w:rsidP="00A43871">
            <w:pPr>
              <w:rPr>
                <w:color w:val="000000" w:themeColor="text1"/>
              </w:rPr>
            </w:pPr>
          </w:p>
        </w:tc>
      </w:tr>
      <w:tr w:rsidR="00C04538" w:rsidRPr="00247777" w14:paraId="520C7E35" w14:textId="77777777" w:rsidTr="00A43871">
        <w:tc>
          <w:tcPr>
            <w:tcW w:w="2589" w:type="dxa"/>
          </w:tcPr>
          <w:p w14:paraId="165F81EC" w14:textId="77777777" w:rsidR="00C04538" w:rsidRPr="00247777" w:rsidRDefault="00C04538" w:rsidP="00A43871">
            <w:pPr>
              <w:rPr>
                <w:color w:val="000000" w:themeColor="text1"/>
              </w:rPr>
            </w:pPr>
            <w:proofErr w:type="spellStart"/>
            <w:r w:rsidRPr="00247777">
              <w:rPr>
                <w:color w:val="000000" w:themeColor="text1"/>
              </w:rPr>
              <w:t>DIABLO_full</w:t>
            </w:r>
            <w:proofErr w:type="spellEnd"/>
          </w:p>
        </w:tc>
        <w:tc>
          <w:tcPr>
            <w:tcW w:w="6761" w:type="dxa"/>
          </w:tcPr>
          <w:p w14:paraId="6907E751"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6F41EB2F" w14:textId="77777777" w:rsidR="00C04538" w:rsidRPr="00247777" w:rsidRDefault="00C04538" w:rsidP="00A43871">
            <w:pPr>
              <w:rPr>
                <w:color w:val="000000" w:themeColor="text1"/>
              </w:rPr>
            </w:pPr>
            <w:proofErr w:type="spellStart"/>
            <w:r w:rsidRPr="00247777">
              <w:rPr>
                <w:color w:val="000000" w:themeColor="text1"/>
                <w:sz w:val="20"/>
                <w:szCs w:val="20"/>
              </w:rPr>
              <w:t>keepX</w:t>
            </w:r>
            <w:proofErr w:type="spellEnd"/>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EE86555" w14:textId="77777777" w:rsidR="00C04538" w:rsidRPr="00247777" w:rsidRDefault="00C04538" w:rsidP="00A43871">
            <w:pPr>
              <w:rPr>
                <w:color w:val="000000" w:themeColor="text1"/>
              </w:rPr>
            </w:pPr>
            <w:r w:rsidRPr="00247777">
              <w:rPr>
                <w:noProof/>
                <w:color w:val="000000" w:themeColor="text1"/>
              </w:rPr>
              <w:drawing>
                <wp:inline distT="0" distB="0" distL="0" distR="0" wp14:anchorId="5E775FC2" wp14:editId="24A18559">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44844013" w14:textId="77777777" w:rsidR="00C04538" w:rsidRPr="00247777" w:rsidRDefault="00C04538" w:rsidP="00A43871">
            <w:pPr>
              <w:rPr>
                <w:color w:val="000000" w:themeColor="text1"/>
              </w:rPr>
            </w:pPr>
          </w:p>
          <w:p w14:paraId="209AFCB6"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4DD837E"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scheme="horst",</w:t>
            </w:r>
          </w:p>
          <w:p w14:paraId="710A6D8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mode="regression",</w:t>
            </w:r>
          </w:p>
          <w:p w14:paraId="3818146E"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0ED491B6"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init</w:t>
            </w:r>
            <w:proofErr w:type="spellEnd"/>
            <w:r w:rsidRPr="00247777">
              <w:rPr>
                <w:color w:val="000000"/>
                <w:sz w:val="20"/>
                <w:szCs w:val="20"/>
              </w:rPr>
              <w:t xml:space="preserve"> = "</w:t>
            </w:r>
            <w:proofErr w:type="spellStart"/>
            <w:r w:rsidRPr="00247777">
              <w:rPr>
                <w:color w:val="000000"/>
                <w:sz w:val="20"/>
                <w:szCs w:val="20"/>
              </w:rPr>
              <w:t>svd</w:t>
            </w:r>
            <w:proofErr w:type="spellEnd"/>
            <w:r w:rsidRPr="00247777">
              <w:rPr>
                <w:color w:val="000000"/>
                <w:sz w:val="20"/>
                <w:szCs w:val="20"/>
              </w:rPr>
              <w:t>",</w:t>
            </w:r>
          </w:p>
          <w:p w14:paraId="0BE6AD1D"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 1e-06,</w:t>
            </w:r>
          </w:p>
          <w:p w14:paraId="2B8BFBA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 xml:space="preserve"> = 100</w:t>
            </w:r>
          </w:p>
          <w:p w14:paraId="34418EB5" w14:textId="77777777" w:rsidR="00C04538" w:rsidRPr="00247777" w:rsidRDefault="00C04538" w:rsidP="00A43871">
            <w:pPr>
              <w:rPr>
                <w:color w:val="000000" w:themeColor="text1"/>
              </w:rPr>
            </w:pPr>
          </w:p>
        </w:tc>
      </w:tr>
      <w:tr w:rsidR="00C04538" w:rsidRPr="00247777" w14:paraId="3FDEAAB7" w14:textId="77777777" w:rsidTr="00A43871">
        <w:tc>
          <w:tcPr>
            <w:tcW w:w="2589" w:type="dxa"/>
          </w:tcPr>
          <w:p w14:paraId="4452A9E5" w14:textId="77777777" w:rsidR="00C04538" w:rsidRPr="00247777" w:rsidRDefault="00C04538" w:rsidP="00A43871">
            <w:pPr>
              <w:rPr>
                <w:color w:val="000000" w:themeColor="text1"/>
              </w:rPr>
            </w:pPr>
            <w:r w:rsidRPr="00247777">
              <w:rPr>
                <w:color w:val="000000" w:themeColor="text1"/>
              </w:rPr>
              <w:t>Concatenation-</w:t>
            </w:r>
            <w:proofErr w:type="spellStart"/>
            <w:r w:rsidRPr="00247777">
              <w:rPr>
                <w:color w:val="000000" w:themeColor="text1"/>
              </w:rPr>
              <w:t>sPLSDA</w:t>
            </w:r>
            <w:proofErr w:type="spellEnd"/>
          </w:p>
        </w:tc>
        <w:tc>
          <w:tcPr>
            <w:tcW w:w="6761" w:type="dxa"/>
          </w:tcPr>
          <w:p w14:paraId="324C8C96"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3DBA1A87" w14:textId="77777777" w:rsidR="00C04538" w:rsidRPr="00247777" w:rsidRDefault="00C04538" w:rsidP="00A43871">
            <w:pPr>
              <w:rPr>
                <w:color w:val="000000" w:themeColor="text1"/>
              </w:rPr>
            </w:pPr>
            <w:proofErr w:type="spellStart"/>
            <w:r w:rsidRPr="00247777">
              <w:rPr>
                <w:color w:val="000000" w:themeColor="text1"/>
                <w:sz w:val="20"/>
                <w:szCs w:val="20"/>
              </w:rPr>
              <w:lastRenderedPageBreak/>
              <w:t>keepX</w:t>
            </w:r>
            <w:proofErr w:type="spellEnd"/>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27988430" w14:textId="77777777" w:rsidR="00C04538" w:rsidRPr="00247777" w:rsidRDefault="00C04538" w:rsidP="00A43871">
            <w:pPr>
              <w:rPr>
                <w:color w:val="000000" w:themeColor="text1"/>
              </w:rPr>
            </w:pPr>
          </w:p>
          <w:p w14:paraId="2113E26E"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12E26A4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 = "regression"</w:t>
            </w:r>
          </w:p>
          <w:p w14:paraId="131326B8"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60C111E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 1e-06,</w:t>
            </w:r>
          </w:p>
          <w:p w14:paraId="69D9639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 xml:space="preserve"> = 100</w:t>
            </w:r>
          </w:p>
          <w:p w14:paraId="53CECEC1" w14:textId="77777777" w:rsidR="00C04538" w:rsidRPr="00247777" w:rsidRDefault="00C04538" w:rsidP="00A43871">
            <w:pPr>
              <w:rPr>
                <w:color w:val="000000" w:themeColor="text1"/>
              </w:rPr>
            </w:pPr>
          </w:p>
        </w:tc>
      </w:tr>
      <w:tr w:rsidR="00C04538" w:rsidRPr="00247777" w14:paraId="47464965" w14:textId="77777777" w:rsidTr="00A43871">
        <w:tc>
          <w:tcPr>
            <w:tcW w:w="2589" w:type="dxa"/>
            <w:tcBorders>
              <w:bottom w:val="single" w:sz="4" w:space="0" w:color="auto"/>
            </w:tcBorders>
          </w:tcPr>
          <w:p w14:paraId="5C47F7D5" w14:textId="77777777" w:rsidR="00C04538" w:rsidRPr="00247777" w:rsidRDefault="00C04538" w:rsidP="00A43871">
            <w:pPr>
              <w:rPr>
                <w:color w:val="000000" w:themeColor="text1"/>
              </w:rPr>
            </w:pPr>
            <w:proofErr w:type="spellStart"/>
            <w:r w:rsidRPr="00247777">
              <w:rPr>
                <w:color w:val="000000" w:themeColor="text1"/>
              </w:rPr>
              <w:lastRenderedPageBreak/>
              <w:t>Ensemble_sPLSDA</w:t>
            </w:r>
            <w:proofErr w:type="spellEnd"/>
          </w:p>
        </w:tc>
        <w:tc>
          <w:tcPr>
            <w:tcW w:w="6761" w:type="dxa"/>
            <w:tcBorders>
              <w:bottom w:val="single" w:sz="4" w:space="0" w:color="auto"/>
            </w:tcBorders>
          </w:tcPr>
          <w:p w14:paraId="4FFB9FE9"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03329F51" w14:textId="77777777" w:rsidR="00C04538" w:rsidRPr="00247777" w:rsidRDefault="00C04538" w:rsidP="00A43871">
            <w:pPr>
              <w:rPr>
                <w:color w:val="000000" w:themeColor="text1"/>
              </w:rPr>
            </w:pPr>
            <w:proofErr w:type="spellStart"/>
            <w:r w:rsidRPr="00247777">
              <w:rPr>
                <w:color w:val="000000" w:themeColor="text1"/>
                <w:sz w:val="20"/>
                <w:szCs w:val="20"/>
              </w:rPr>
              <w:t>keepX</w:t>
            </w:r>
            <w:proofErr w:type="spellEnd"/>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8168898" w14:textId="77777777" w:rsidR="00C04538" w:rsidRPr="00247777" w:rsidRDefault="00C04538" w:rsidP="00A43871">
            <w:pPr>
              <w:rPr>
                <w:color w:val="000000" w:themeColor="text1"/>
              </w:rPr>
            </w:pPr>
          </w:p>
          <w:p w14:paraId="23830278"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4027880"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 = "regression"</w:t>
            </w:r>
          </w:p>
          <w:p w14:paraId="1DD5CE9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2E628B7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 1e-06,</w:t>
            </w:r>
          </w:p>
          <w:p w14:paraId="158DE2B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 xml:space="preserve"> = 100</w:t>
            </w:r>
          </w:p>
          <w:p w14:paraId="7F3FA267" w14:textId="77777777" w:rsidR="00C04538" w:rsidRPr="00247777" w:rsidRDefault="00C04538" w:rsidP="00A43871">
            <w:pPr>
              <w:rPr>
                <w:color w:val="000000" w:themeColor="text1"/>
              </w:rPr>
            </w:pPr>
          </w:p>
        </w:tc>
      </w:tr>
      <w:tr w:rsidR="00C04538" w:rsidRPr="00247777" w14:paraId="6E2C800A" w14:textId="77777777" w:rsidTr="00A43871">
        <w:tc>
          <w:tcPr>
            <w:tcW w:w="9350" w:type="dxa"/>
            <w:gridSpan w:val="2"/>
            <w:shd w:val="clear" w:color="auto" w:fill="E7E6E6" w:themeFill="background2"/>
          </w:tcPr>
          <w:p w14:paraId="6E7A8AD2" w14:textId="77777777" w:rsidR="00C04538" w:rsidRPr="00247777" w:rsidRDefault="00C04538" w:rsidP="00A43871">
            <w:pPr>
              <w:rPr>
                <w:b/>
                <w:color w:val="000000" w:themeColor="text1"/>
              </w:rPr>
            </w:pPr>
            <w:r w:rsidRPr="00247777">
              <w:rPr>
                <w:b/>
                <w:color w:val="000000" w:themeColor="text1"/>
              </w:rPr>
              <w:t>Unsupervised</w:t>
            </w:r>
          </w:p>
        </w:tc>
      </w:tr>
      <w:tr w:rsidR="00C04538" w:rsidRPr="00247777" w14:paraId="20A04B15" w14:textId="77777777" w:rsidTr="00A43871">
        <w:tc>
          <w:tcPr>
            <w:tcW w:w="2589" w:type="dxa"/>
          </w:tcPr>
          <w:p w14:paraId="3C38F33F" w14:textId="2427F024" w:rsidR="00C04538" w:rsidRPr="00247777" w:rsidRDefault="00C04538" w:rsidP="005D581C">
            <w:pPr>
              <w:rPr>
                <w:color w:val="000000" w:themeColor="text1"/>
              </w:rPr>
            </w:pPr>
            <w:r w:rsidRPr="00247777">
              <w:rPr>
                <w:color w:val="000000" w:themeColor="text1"/>
              </w:rPr>
              <w:t>sGCCA</w:t>
            </w:r>
            <w:r w:rsidR="005D581C">
              <w:rPr>
                <w:color w:val="000000" w:themeColor="text1"/>
              </w:rPr>
              <w:t xml:space="preserve"> </w:t>
            </w:r>
            <w:r w:rsidR="006D03B3">
              <w:rPr>
                <w:color w:val="000000" w:themeColor="text1"/>
              </w:rPr>
              <w:fldChar w:fldCharType="begin"/>
            </w:r>
            <w:r w:rsidR="006D03B3">
              <w:rPr>
                <w:color w:val="000000" w:themeColor="text1"/>
              </w:rPr>
              <w:instrText xml:space="preserve"> ADDIN ZOTERO_ITEM CSL_CITATION {"citationID":"Sob0t4Gp","properties":{"formattedCitation":"(Tenenhaus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6D03B3">
              <w:rPr>
                <w:color w:val="000000" w:themeColor="text1"/>
              </w:rPr>
              <w:fldChar w:fldCharType="separate"/>
            </w:r>
            <w:r w:rsidR="006D03B3" w:rsidRPr="006D03B3">
              <w:rPr>
                <w:color w:val="000000"/>
              </w:rPr>
              <w:t>(</w:t>
            </w:r>
            <w:proofErr w:type="spellStart"/>
            <w:r w:rsidR="006D03B3" w:rsidRPr="006D03B3">
              <w:rPr>
                <w:color w:val="000000"/>
              </w:rPr>
              <w:t>Tenenhaus</w:t>
            </w:r>
            <w:proofErr w:type="spellEnd"/>
            <w:r w:rsidR="006D03B3" w:rsidRPr="006D03B3">
              <w:rPr>
                <w:color w:val="000000"/>
              </w:rPr>
              <w:t xml:space="preserve"> </w:t>
            </w:r>
            <w:r w:rsidR="006D03B3" w:rsidRPr="006D03B3">
              <w:rPr>
                <w:i/>
                <w:iCs/>
                <w:color w:val="000000"/>
              </w:rPr>
              <w:t>et al.</w:t>
            </w:r>
            <w:r w:rsidR="006D03B3" w:rsidRPr="006D03B3">
              <w:rPr>
                <w:color w:val="000000"/>
              </w:rPr>
              <w:t>, 2014)</w:t>
            </w:r>
            <w:r w:rsidR="006D03B3">
              <w:rPr>
                <w:color w:val="000000" w:themeColor="text1"/>
              </w:rPr>
              <w:fldChar w:fldCharType="end"/>
            </w:r>
          </w:p>
        </w:tc>
        <w:tc>
          <w:tcPr>
            <w:tcW w:w="6761" w:type="dxa"/>
          </w:tcPr>
          <w:p w14:paraId="6FD89C37"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63EDCC22" w14:textId="77777777" w:rsidR="00C04538" w:rsidRPr="00247777" w:rsidRDefault="00C04538" w:rsidP="00A43871">
            <w:pPr>
              <w:rPr>
                <w:color w:val="000000" w:themeColor="text1"/>
              </w:rPr>
            </w:pPr>
            <w:proofErr w:type="spellStart"/>
            <w:r w:rsidRPr="00247777">
              <w:rPr>
                <w:color w:val="000000" w:themeColor="text1"/>
                <w:sz w:val="20"/>
                <w:szCs w:val="20"/>
              </w:rPr>
              <w:t>keepX</w:t>
            </w:r>
            <w:proofErr w:type="spellEnd"/>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34BD32C2" w14:textId="77777777" w:rsidR="00C04538" w:rsidRPr="00247777" w:rsidRDefault="00C04538" w:rsidP="00A43871">
            <w:pPr>
              <w:rPr>
                <w:color w:val="000000" w:themeColor="text1"/>
              </w:rPr>
            </w:pPr>
            <w:r w:rsidRPr="00247777">
              <w:rPr>
                <w:noProof/>
                <w:color w:val="000000" w:themeColor="text1"/>
              </w:rPr>
              <w:drawing>
                <wp:inline distT="0" distB="0" distL="0" distR="0" wp14:anchorId="63856213" wp14:editId="0F105C54">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5951005C" w14:textId="77777777" w:rsidR="00C04538" w:rsidRPr="00247777" w:rsidRDefault="00C04538" w:rsidP="00A43871">
            <w:pPr>
              <w:rPr>
                <w:color w:val="000000" w:themeColor="text1"/>
              </w:rPr>
            </w:pPr>
          </w:p>
          <w:p w14:paraId="1387B8FE"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58D0AD8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 = "horst",</w:t>
            </w:r>
          </w:p>
          <w:p w14:paraId="589D27C5"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mode="canonical",</w:t>
            </w:r>
          </w:p>
          <w:p w14:paraId="200B9EB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78D4866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init</w:t>
            </w:r>
            <w:proofErr w:type="spellEnd"/>
            <w:r w:rsidRPr="00247777">
              <w:rPr>
                <w:color w:val="000000"/>
                <w:sz w:val="20"/>
                <w:szCs w:val="20"/>
              </w:rPr>
              <w:t xml:space="preserve"> = "</w:t>
            </w:r>
            <w:proofErr w:type="spellStart"/>
            <w:proofErr w:type="gramStart"/>
            <w:r w:rsidRPr="00247777">
              <w:rPr>
                <w:color w:val="000000"/>
                <w:sz w:val="20"/>
                <w:szCs w:val="20"/>
              </w:rPr>
              <w:t>svd.single</w:t>
            </w:r>
            <w:proofErr w:type="spellEnd"/>
            <w:proofErr w:type="gramEnd"/>
            <w:r w:rsidRPr="00247777">
              <w:rPr>
                <w:color w:val="000000"/>
                <w:sz w:val="20"/>
                <w:szCs w:val="20"/>
              </w:rPr>
              <w:t>",</w:t>
            </w:r>
          </w:p>
          <w:p w14:paraId="0C3518E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w:t>
            </w:r>
            <w:proofErr w:type="gramStart"/>
            <w:r w:rsidRPr="00247777">
              <w:rPr>
                <w:color w:val="000000"/>
                <w:sz w:val="20"/>
                <w:szCs w:val="20"/>
              </w:rPr>
              <w:t>= .</w:t>
            </w:r>
            <w:proofErr w:type="spellStart"/>
            <w:r w:rsidRPr="00247777">
              <w:rPr>
                <w:color w:val="000000"/>
                <w:sz w:val="20"/>
                <w:szCs w:val="20"/>
              </w:rPr>
              <w:t>Machine</w:t>
            </w:r>
            <w:proofErr w:type="gramEnd"/>
            <w:r w:rsidRPr="00247777">
              <w:rPr>
                <w:color w:val="000000"/>
                <w:sz w:val="20"/>
                <w:szCs w:val="20"/>
              </w:rPr>
              <w:t>$double.eps</w:t>
            </w:r>
            <w:proofErr w:type="spellEnd"/>
            <w:r w:rsidRPr="00247777">
              <w:rPr>
                <w:color w:val="000000"/>
                <w:sz w:val="20"/>
                <w:szCs w:val="20"/>
              </w:rPr>
              <w:t>,</w:t>
            </w:r>
          </w:p>
          <w:p w14:paraId="6C09169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=1000,</w:t>
            </w:r>
          </w:p>
          <w:p w14:paraId="33B4229A" w14:textId="77777777" w:rsidR="00C04538" w:rsidRPr="00247777" w:rsidRDefault="00C04538" w:rsidP="00A43871">
            <w:pPr>
              <w:rPr>
                <w:color w:val="000000" w:themeColor="text1"/>
              </w:rPr>
            </w:pPr>
          </w:p>
        </w:tc>
      </w:tr>
      <w:tr w:rsidR="00C04538" w:rsidRPr="00247777" w14:paraId="29A5ED68" w14:textId="77777777" w:rsidTr="00A43871">
        <w:tc>
          <w:tcPr>
            <w:tcW w:w="2589" w:type="dxa"/>
          </w:tcPr>
          <w:p w14:paraId="406D3600" w14:textId="65E6B35E" w:rsidR="00C04538" w:rsidRPr="00247777" w:rsidRDefault="00C04538" w:rsidP="00A43871">
            <w:pPr>
              <w:rPr>
                <w:color w:val="000000" w:themeColor="text1"/>
              </w:rPr>
            </w:pPr>
            <w:r w:rsidRPr="00247777">
              <w:rPr>
                <w:color w:val="000000" w:themeColor="text1"/>
              </w:rPr>
              <w:t>JIVE*</w:t>
            </w:r>
            <w:r w:rsidRPr="00247777">
              <w:rPr>
                <w:color w:val="000000" w:themeColor="text1"/>
              </w:rPr>
              <w:fldChar w:fldCharType="begin"/>
            </w:r>
            <w:r>
              <w:rPr>
                <w:color w:val="000000" w:themeColor="text1"/>
              </w:rPr>
              <w:instrText xml:space="preserve"> ADDIN ZOTERO_ITEM CSL_CITATION {"citationID":"a1jod0i7f3p","properties":{"formattedCitation":"(Lock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color w:val="000000" w:themeColor="text1"/>
              </w:rPr>
              <w:fldChar w:fldCharType="separate"/>
            </w:r>
            <w:r w:rsidRPr="00C04538">
              <w:rPr>
                <w:color w:val="000000"/>
              </w:rPr>
              <w:t xml:space="preserve">(Lock </w:t>
            </w:r>
            <w:r w:rsidRPr="00C04538">
              <w:rPr>
                <w:i/>
                <w:iCs/>
                <w:color w:val="000000"/>
              </w:rPr>
              <w:t>et al.</w:t>
            </w:r>
            <w:r w:rsidRPr="00C04538">
              <w:rPr>
                <w:color w:val="000000"/>
              </w:rPr>
              <w:t>, 2013)</w:t>
            </w:r>
            <w:r w:rsidRPr="00247777">
              <w:rPr>
                <w:color w:val="000000" w:themeColor="text1"/>
              </w:rPr>
              <w:fldChar w:fldCharType="end"/>
            </w:r>
          </w:p>
        </w:tc>
        <w:tc>
          <w:tcPr>
            <w:tcW w:w="6761" w:type="dxa"/>
          </w:tcPr>
          <w:p w14:paraId="38BD81E1" w14:textId="77777777" w:rsidR="00C04538" w:rsidRPr="00247777" w:rsidRDefault="00C04538" w:rsidP="00A43871">
            <w:pPr>
              <w:rPr>
                <w:color w:val="000000" w:themeColor="text1"/>
              </w:rPr>
            </w:pPr>
            <w:r w:rsidRPr="00247777">
              <w:rPr>
                <w:color w:val="000000" w:themeColor="text1"/>
              </w:rPr>
              <w:t xml:space="preserve">default parameter settings from the </w:t>
            </w:r>
            <w:proofErr w:type="gramStart"/>
            <w:r w:rsidRPr="00247777">
              <w:rPr>
                <w:color w:val="000000" w:themeColor="text1"/>
              </w:rPr>
              <w:t>jive(</w:t>
            </w:r>
            <w:proofErr w:type="gramEnd"/>
            <w:r w:rsidRPr="00247777">
              <w:rPr>
                <w:color w:val="000000" w:themeColor="text1"/>
              </w:rPr>
              <w:t xml:space="preserve">) from the </w:t>
            </w:r>
            <w:proofErr w:type="spellStart"/>
            <w:r w:rsidRPr="00247777">
              <w:rPr>
                <w:color w:val="000000" w:themeColor="text1"/>
              </w:rPr>
              <w:t>r.jive</w:t>
            </w:r>
            <w:proofErr w:type="spellEnd"/>
            <w:r w:rsidRPr="00247777">
              <w:rPr>
                <w:color w:val="000000" w:themeColor="text1"/>
              </w:rPr>
              <w:t xml:space="preserve"> R-package were used:</w:t>
            </w:r>
          </w:p>
          <w:p w14:paraId="592C7372" w14:textId="77777777" w:rsidR="00C04538" w:rsidRPr="00247777" w:rsidRDefault="00C04538" w:rsidP="00A43871">
            <w:pPr>
              <w:pStyle w:val="ListParagraph"/>
              <w:numPr>
                <w:ilvl w:val="0"/>
                <w:numId w:val="2"/>
              </w:numPr>
              <w:rPr>
                <w:rFonts w:ascii="Times New Roman" w:hAnsi="Times New Roman" w:cs="Times New Roman"/>
                <w:color w:val="000000" w:themeColor="text1"/>
                <w:sz w:val="20"/>
                <w:szCs w:val="20"/>
              </w:rPr>
            </w:pPr>
            <w:r w:rsidRPr="00247777">
              <w:rPr>
                <w:rFonts w:ascii="Times New Roman" w:hAnsi="Times New Roman" w:cs="Times New Roman"/>
                <w:color w:val="000000" w:themeColor="text1"/>
                <w:sz w:val="20"/>
                <w:szCs w:val="20"/>
              </w:rPr>
              <w:t>scale = TRUE, center = TRUE</w:t>
            </w:r>
          </w:p>
          <w:p w14:paraId="1955CD09" w14:textId="77777777" w:rsidR="00C04538" w:rsidRPr="00247777" w:rsidRDefault="00C04538" w:rsidP="00A43871">
            <w:pPr>
              <w:pStyle w:val="ListParagraph"/>
              <w:numPr>
                <w:ilvl w:val="0"/>
                <w:numId w:val="2"/>
              </w:num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method = “perm”</w:t>
            </w:r>
          </w:p>
          <w:p w14:paraId="0BA785F9" w14:textId="77777777" w:rsidR="00C04538" w:rsidRPr="00247777" w:rsidRDefault="00C04538" w:rsidP="00A43871">
            <w:pPr>
              <w:rPr>
                <w:color w:val="000000" w:themeColor="text1"/>
              </w:rPr>
            </w:pPr>
          </w:p>
          <w:p w14:paraId="34CB61AC" w14:textId="77777777" w:rsidR="00C04538" w:rsidRPr="00247777" w:rsidRDefault="00C04538" w:rsidP="00A43871">
            <w:pPr>
              <w:rPr>
                <w:color w:val="000000" w:themeColor="text1"/>
              </w:rPr>
            </w:pPr>
            <w:proofErr w:type="spellStart"/>
            <w:r w:rsidRPr="00247777">
              <w:rPr>
                <w:color w:val="000000" w:themeColor="text1"/>
              </w:rPr>
              <w:t>sPCA</w:t>
            </w:r>
            <w:proofErr w:type="spellEnd"/>
            <w:r w:rsidRPr="00247777">
              <w:rPr>
                <w:color w:val="000000" w:themeColor="text1"/>
              </w:rPr>
              <w:t xml:space="preserve"> parameters:</w:t>
            </w:r>
          </w:p>
          <w:p w14:paraId="796ED082" w14:textId="77777777" w:rsidR="00C04538" w:rsidRPr="00247777" w:rsidRDefault="00C04538" w:rsidP="00A43871">
            <w:pPr>
              <w:rPr>
                <w:color w:val="000000" w:themeColor="text1"/>
              </w:rPr>
            </w:pPr>
            <w:proofErr w:type="spellStart"/>
            <w:r w:rsidRPr="00247777">
              <w:rPr>
                <w:color w:val="000000" w:themeColor="text1"/>
                <w:sz w:val="20"/>
                <w:szCs w:val="20"/>
              </w:rPr>
              <w:t>ncomp</w:t>
            </w:r>
            <w:proofErr w:type="spellEnd"/>
            <w:r w:rsidRPr="00247777">
              <w:rPr>
                <w:color w:val="000000" w:themeColor="text1"/>
                <w:sz w:val="20"/>
                <w:szCs w:val="20"/>
              </w:rPr>
              <w:t xml:space="preserve"> = 2</w:t>
            </w:r>
            <w:r w:rsidRPr="00247777">
              <w:rPr>
                <w:color w:val="000000" w:themeColor="text1"/>
              </w:rPr>
              <w:t xml:space="preserve"> (# of components)</w:t>
            </w:r>
          </w:p>
          <w:p w14:paraId="2B4200F1" w14:textId="77777777" w:rsidR="00C04538" w:rsidRPr="00247777" w:rsidRDefault="00C04538" w:rsidP="00A43871">
            <w:pPr>
              <w:rPr>
                <w:color w:val="000000" w:themeColor="text1"/>
              </w:rPr>
            </w:pPr>
            <w:proofErr w:type="spellStart"/>
            <w:r w:rsidRPr="00247777">
              <w:rPr>
                <w:color w:val="000000" w:themeColor="text1"/>
                <w:sz w:val="20"/>
                <w:szCs w:val="20"/>
              </w:rPr>
              <w:t>keepX</w:t>
            </w:r>
            <w:proofErr w:type="spellEnd"/>
            <w:r w:rsidRPr="00247777">
              <w:rPr>
                <w:color w:val="000000" w:themeColor="text1"/>
              </w:rPr>
              <w:t xml:space="preserve"> </w:t>
            </w:r>
            <w:proofErr w:type="gramStart"/>
            <w:r w:rsidRPr="00247777">
              <w:rPr>
                <w:color w:val="000000" w:themeColor="text1"/>
              </w:rPr>
              <w:t xml:space="preserve">=  </w:t>
            </w:r>
            <w:r w:rsidRPr="00247777">
              <w:rPr>
                <w:color w:val="000000"/>
                <w:sz w:val="20"/>
                <w:szCs w:val="20"/>
              </w:rPr>
              <w:t>rep</w:t>
            </w:r>
            <w:proofErr w:type="gramEnd"/>
            <w:r w:rsidRPr="00247777">
              <w:rPr>
                <w:color w:val="000000"/>
                <w:sz w:val="20"/>
                <w:szCs w:val="20"/>
              </w:rPr>
              <w:t>(</w:t>
            </w:r>
            <w:proofErr w:type="spellStart"/>
            <w:r w:rsidRPr="00247777">
              <w:rPr>
                <w:color w:val="000000"/>
                <w:sz w:val="20"/>
                <w:szCs w:val="20"/>
              </w:rPr>
              <w:t>ncol</w:t>
            </w:r>
            <w:proofErr w:type="spellEnd"/>
            <w:r w:rsidRPr="00247777">
              <w:rPr>
                <w:color w:val="000000"/>
                <w:sz w:val="20"/>
                <w:szCs w:val="20"/>
              </w:rPr>
              <w:t>(X),</w:t>
            </w:r>
            <w:proofErr w:type="spellStart"/>
            <w:r w:rsidRPr="00247777">
              <w:rPr>
                <w:color w:val="000000"/>
                <w:sz w:val="20"/>
                <w:szCs w:val="20"/>
              </w:rPr>
              <w:t>ncomp</w:t>
            </w:r>
            <w:proofErr w:type="spellEnd"/>
            <w:r w:rsidRPr="00247777">
              <w:rPr>
                <w:color w:val="000000"/>
                <w:sz w:val="20"/>
                <w:szCs w:val="20"/>
              </w:rPr>
              <w:t>)</w:t>
            </w:r>
            <w:r w:rsidRPr="00247777">
              <w:rPr>
                <w:color w:val="000000"/>
              </w:rPr>
              <w:t>(all</w:t>
            </w:r>
            <w:r w:rsidRPr="00247777">
              <w:rPr>
                <w:color w:val="000000" w:themeColor="text1"/>
              </w:rPr>
              <w:t xml:space="preserve"> variables were retained from each omics dataset</w:t>
            </w:r>
          </w:p>
          <w:p w14:paraId="1E2ADED1" w14:textId="77777777" w:rsidR="00C04538" w:rsidRPr="00247777" w:rsidRDefault="00C04538" w:rsidP="00A43871">
            <w:pPr>
              <w:rPr>
                <w:color w:val="000000" w:themeColor="text1"/>
              </w:rPr>
            </w:pPr>
          </w:p>
          <w:p w14:paraId="6DB2B36B"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B99F240"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center = TRUE</w:t>
            </w:r>
          </w:p>
          <w:p w14:paraId="5BEF6E1F"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0B60724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proofErr w:type="gramStart"/>
            <w:r w:rsidRPr="00247777">
              <w:rPr>
                <w:color w:val="000000"/>
                <w:sz w:val="20"/>
                <w:szCs w:val="20"/>
              </w:rPr>
              <w:t>max.iter</w:t>
            </w:r>
            <w:proofErr w:type="spellEnd"/>
            <w:proofErr w:type="gramEnd"/>
            <w:r w:rsidRPr="00247777">
              <w:rPr>
                <w:color w:val="000000"/>
                <w:sz w:val="20"/>
                <w:szCs w:val="20"/>
              </w:rPr>
              <w:t xml:space="preserve"> = 500,</w:t>
            </w:r>
          </w:p>
          <w:p w14:paraId="0E0BFD0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spellStart"/>
            <w:r w:rsidRPr="00247777">
              <w:rPr>
                <w:color w:val="000000"/>
                <w:sz w:val="20"/>
                <w:szCs w:val="20"/>
              </w:rPr>
              <w:t>tol</w:t>
            </w:r>
            <w:proofErr w:type="spellEnd"/>
            <w:r w:rsidRPr="00247777">
              <w:rPr>
                <w:color w:val="000000"/>
                <w:sz w:val="20"/>
                <w:szCs w:val="20"/>
              </w:rPr>
              <w:t xml:space="preserve"> = 1e-06</w:t>
            </w:r>
          </w:p>
          <w:p w14:paraId="7CF6F870" w14:textId="77777777" w:rsidR="00C04538" w:rsidRPr="00247777" w:rsidRDefault="00C04538" w:rsidP="00A43871">
            <w:pPr>
              <w:rPr>
                <w:color w:val="000000" w:themeColor="text1"/>
              </w:rPr>
            </w:pPr>
          </w:p>
        </w:tc>
      </w:tr>
      <w:tr w:rsidR="00C04538" w:rsidRPr="00247777" w14:paraId="43BB9D54" w14:textId="77777777" w:rsidTr="00A43871">
        <w:trPr>
          <w:trHeight w:val="241"/>
        </w:trPr>
        <w:tc>
          <w:tcPr>
            <w:tcW w:w="2589" w:type="dxa"/>
          </w:tcPr>
          <w:p w14:paraId="5D91670D" w14:textId="32929FB2" w:rsidR="00C04538" w:rsidRPr="00247777" w:rsidRDefault="00C04538" w:rsidP="00A43871">
            <w:pPr>
              <w:rPr>
                <w:color w:val="000000" w:themeColor="text1"/>
              </w:rPr>
            </w:pPr>
            <w:r w:rsidRPr="00247777">
              <w:rPr>
                <w:color w:val="000000" w:themeColor="text1"/>
              </w:rPr>
              <w:lastRenderedPageBreak/>
              <w:t>MOFA</w:t>
            </w:r>
            <w:ins w:id="752" w:author="Amrit" w:date="2018-10-31T13:01:00Z">
              <w:r w:rsidR="00A43871">
                <w:rPr>
                  <w:color w:val="000000" w:themeColor="text1"/>
                </w:rPr>
                <w:t xml:space="preserve"> </w:t>
              </w:r>
              <w:r w:rsidR="00A43871">
                <w:rPr>
                  <w:color w:val="000000" w:themeColor="text1"/>
                </w:rPr>
                <w:fldChar w:fldCharType="begin"/>
              </w:r>
            </w:ins>
            <w:ins w:id="753" w:author="Amrit" w:date="2018-10-31T13:02:00Z">
              <w:r w:rsidR="00A43871">
                <w:rPr>
                  <w:color w:val="000000" w:themeColor="text1"/>
                </w:rPr>
                <w:instrText xml:space="preserve"> ADDIN ZOTERO_ITEM CSL_CITATION {"citationID":"IK1BtZKj","properties":{"formattedCitation":"(Argelaguet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ins>
            <w:r w:rsidR="00A43871">
              <w:rPr>
                <w:color w:val="000000" w:themeColor="text1"/>
              </w:rPr>
              <w:fldChar w:fldCharType="separate"/>
            </w:r>
            <w:ins w:id="754" w:author="Amrit" w:date="2018-10-31T13:02:00Z">
              <w:r w:rsidR="00A43871" w:rsidRPr="00A43871">
                <w:rPr>
                  <w:color w:val="000000"/>
                  <w:rPrChange w:id="755" w:author="Amrit" w:date="2018-10-31T13:02:00Z">
                    <w:rPr/>
                  </w:rPrChange>
                </w:rPr>
                <w:t>(</w:t>
              </w:r>
              <w:proofErr w:type="spellStart"/>
              <w:r w:rsidR="00A43871" w:rsidRPr="00A43871">
                <w:rPr>
                  <w:color w:val="000000"/>
                  <w:rPrChange w:id="756" w:author="Amrit" w:date="2018-10-31T13:02:00Z">
                    <w:rPr/>
                  </w:rPrChange>
                </w:rPr>
                <w:t>Argelaguet</w:t>
              </w:r>
              <w:proofErr w:type="spellEnd"/>
              <w:r w:rsidR="00A43871" w:rsidRPr="00A43871">
                <w:rPr>
                  <w:color w:val="000000"/>
                  <w:rPrChange w:id="757" w:author="Amrit" w:date="2018-10-31T13:02:00Z">
                    <w:rPr/>
                  </w:rPrChange>
                </w:rPr>
                <w:t xml:space="preserve"> </w:t>
              </w:r>
              <w:r w:rsidR="00A43871" w:rsidRPr="00A43871">
                <w:rPr>
                  <w:i/>
                  <w:iCs/>
                  <w:color w:val="000000"/>
                  <w:rPrChange w:id="758" w:author="Amrit" w:date="2018-10-31T13:02:00Z">
                    <w:rPr>
                      <w:i/>
                      <w:iCs/>
                    </w:rPr>
                  </w:rPrChange>
                </w:rPr>
                <w:t>et al.</w:t>
              </w:r>
              <w:r w:rsidR="00A43871" w:rsidRPr="00A43871">
                <w:rPr>
                  <w:color w:val="000000"/>
                  <w:rPrChange w:id="759" w:author="Amrit" w:date="2018-10-31T13:02:00Z">
                    <w:rPr/>
                  </w:rPrChange>
                </w:rPr>
                <w:t>, 2018)</w:t>
              </w:r>
            </w:ins>
            <w:ins w:id="760" w:author="Amrit" w:date="2018-10-31T13:01:00Z">
              <w:r w:rsidR="00A43871">
                <w:rPr>
                  <w:color w:val="000000" w:themeColor="text1"/>
                </w:rPr>
                <w:fldChar w:fldCharType="end"/>
              </w:r>
            </w:ins>
            <w:del w:id="761" w:author="Amrit" w:date="2018-10-31T13:01:00Z">
              <w:r w:rsidRPr="00247777" w:rsidDel="00A43871">
                <w:rPr>
                  <w:color w:val="000000" w:themeColor="text1"/>
                </w:rPr>
                <w:fldChar w:fldCharType="begin"/>
              </w:r>
              <w:r w:rsidDel="00A43871">
                <w:rPr>
                  <w:color w:val="000000" w:themeColor="text1"/>
                </w:rPr>
                <w:delInstrText xml:space="preserve"> ADDIN ZOTERO_ITEM CSL_CITATION {"citationID":"ae9clb5cj8","properties":{"formattedCitation":"(Argelaguet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delInstrText>
              </w:r>
              <w:r w:rsidRPr="00247777" w:rsidDel="00A43871">
                <w:rPr>
                  <w:color w:val="000000" w:themeColor="text1"/>
                </w:rPr>
                <w:fldChar w:fldCharType="separate"/>
              </w:r>
              <w:r w:rsidRPr="00C04538" w:rsidDel="00A43871">
                <w:rPr>
                  <w:color w:val="000000"/>
                </w:rPr>
                <w:delText xml:space="preserve">(Argelaguet </w:delText>
              </w:r>
              <w:r w:rsidRPr="00C04538" w:rsidDel="00A43871">
                <w:rPr>
                  <w:i/>
                  <w:iCs/>
                  <w:color w:val="000000"/>
                </w:rPr>
                <w:delText>et al.</w:delText>
              </w:r>
              <w:r w:rsidRPr="00C04538" w:rsidDel="00A43871">
                <w:rPr>
                  <w:color w:val="000000"/>
                </w:rPr>
                <w:delText>, 2017)</w:delText>
              </w:r>
              <w:r w:rsidRPr="00247777" w:rsidDel="00A43871">
                <w:rPr>
                  <w:color w:val="000000" w:themeColor="text1"/>
                </w:rPr>
                <w:fldChar w:fldCharType="end"/>
              </w:r>
            </w:del>
          </w:p>
        </w:tc>
        <w:tc>
          <w:tcPr>
            <w:tcW w:w="6761" w:type="dxa"/>
          </w:tcPr>
          <w:p w14:paraId="2E2B475F" w14:textId="77777777" w:rsidR="00C04538" w:rsidRPr="00247777" w:rsidRDefault="00C04538" w:rsidP="00A43871">
            <w:pPr>
              <w:rPr>
                <w:color w:val="000000" w:themeColor="text1"/>
              </w:rPr>
            </w:pPr>
            <w:r w:rsidRPr="00247777">
              <w:rPr>
                <w:color w:val="000000" w:themeColor="text1"/>
                <w:sz w:val="20"/>
                <w:szCs w:val="20"/>
              </w:rPr>
              <w:t>factors=2</w:t>
            </w:r>
            <w:r w:rsidRPr="00247777">
              <w:rPr>
                <w:color w:val="000000" w:themeColor="text1"/>
              </w:rPr>
              <w:t xml:space="preserve"> (# of components)</w:t>
            </w:r>
          </w:p>
          <w:p w14:paraId="4D5DE5B2" w14:textId="77777777" w:rsidR="00C04538" w:rsidRPr="00247777" w:rsidRDefault="00C04538" w:rsidP="00A43871">
            <w:pPr>
              <w:rPr>
                <w:color w:val="000000"/>
                <w:sz w:val="17"/>
                <w:szCs w:val="17"/>
              </w:rPr>
            </w:pPr>
          </w:p>
          <w:p w14:paraId="2641C3DE" w14:textId="77777777" w:rsidR="00C04538" w:rsidRPr="00247777" w:rsidRDefault="00C04538" w:rsidP="00A43871">
            <w:pPr>
              <w:rPr>
                <w:color w:val="000000" w:themeColor="text1"/>
              </w:rPr>
            </w:pPr>
            <w:r w:rsidRPr="00247777">
              <w:rPr>
                <w:color w:val="000000" w:themeColor="text1"/>
              </w:rPr>
              <w:t>default parameter settings recommended by MOFA were used:</w:t>
            </w:r>
          </w:p>
          <w:p w14:paraId="4403EC32" w14:textId="77777777" w:rsidR="00C04538" w:rsidRPr="00247777" w:rsidRDefault="00C04538" w:rsidP="00A43871">
            <w:pPr>
              <w:pStyle w:val="ListParagraph"/>
              <w:numPr>
                <w:ilvl w:val="0"/>
                <w:numId w:val="1"/>
              </w:numPr>
              <w:rPr>
                <w:rFonts w:ascii="Times New Roman" w:hAnsi="Times New Roman" w:cs="Times New Roman"/>
                <w:color w:val="000000" w:themeColor="text1"/>
                <w:sz w:val="20"/>
                <w:szCs w:val="20"/>
                <w:lang w:val="en-CA"/>
              </w:rPr>
            </w:pPr>
            <w:r w:rsidRPr="00247777">
              <w:rPr>
                <w:rFonts w:ascii="Times New Roman" w:hAnsi="Times New Roman" w:cs="Times New Roman"/>
                <w:color w:val="000000"/>
                <w:sz w:val="20"/>
                <w:szCs w:val="20"/>
              </w:rPr>
              <w:t>likelihoods</w:t>
            </w:r>
            <w:proofErr w:type="gramStart"/>
            <w:r w:rsidRPr="00247777">
              <w:rPr>
                <w:rFonts w:ascii="Times New Roman" w:hAnsi="Times New Roman" w:cs="Times New Roman"/>
                <w:color w:val="000000"/>
                <w:sz w:val="20"/>
                <w:szCs w:val="20"/>
              </w:rPr>
              <w:t>=( gaussian</w:t>
            </w:r>
            <w:proofErr w:type="gramEnd"/>
            <w:r w:rsidRPr="00247777">
              <w:rPr>
                <w:rFonts w:ascii="Times New Roman" w:hAnsi="Times New Roman" w:cs="Times New Roman"/>
                <w:color w:val="000000"/>
                <w:sz w:val="20"/>
                <w:szCs w:val="20"/>
              </w:rPr>
              <w:t xml:space="preserve"> </w:t>
            </w:r>
            <w:proofErr w:type="spellStart"/>
            <w:r w:rsidRPr="00247777">
              <w:rPr>
                <w:rFonts w:ascii="Times New Roman" w:hAnsi="Times New Roman" w:cs="Times New Roman"/>
                <w:color w:val="000000"/>
                <w:sz w:val="20"/>
                <w:szCs w:val="20"/>
              </w:rPr>
              <w:t>gaussian</w:t>
            </w:r>
            <w:proofErr w:type="spellEnd"/>
            <w:r w:rsidRPr="00247777">
              <w:rPr>
                <w:rFonts w:ascii="Times New Roman" w:hAnsi="Times New Roman" w:cs="Times New Roman"/>
                <w:color w:val="000000"/>
                <w:sz w:val="20"/>
                <w:szCs w:val="20"/>
              </w:rPr>
              <w:t xml:space="preserve"> </w:t>
            </w:r>
            <w:proofErr w:type="spellStart"/>
            <w:r w:rsidRPr="00247777">
              <w:rPr>
                <w:rFonts w:ascii="Times New Roman" w:hAnsi="Times New Roman" w:cs="Times New Roman"/>
                <w:color w:val="000000"/>
                <w:sz w:val="20"/>
                <w:szCs w:val="20"/>
              </w:rPr>
              <w:t>gaussian</w:t>
            </w:r>
            <w:proofErr w:type="spellEnd"/>
            <w:r w:rsidRPr="00247777">
              <w:rPr>
                <w:rFonts w:ascii="Times New Roman" w:hAnsi="Times New Roman" w:cs="Times New Roman"/>
                <w:color w:val="000000"/>
                <w:sz w:val="20"/>
                <w:szCs w:val="20"/>
              </w:rPr>
              <w:t xml:space="preserve"> )</w:t>
            </w:r>
          </w:p>
          <w:p w14:paraId="65891E1E" w14:textId="77777777" w:rsidR="00C04538" w:rsidRPr="00247777" w:rsidRDefault="00C04538" w:rsidP="00A43871">
            <w:pPr>
              <w:pStyle w:val="ListParagraph"/>
              <w:numPr>
                <w:ilvl w:val="0"/>
                <w:numId w:val="1"/>
              </w:num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 xml:space="preserve">tolerance=0.01, </w:t>
            </w:r>
            <w:proofErr w:type="spellStart"/>
            <w:r w:rsidRPr="00247777">
              <w:rPr>
                <w:rFonts w:ascii="Times New Roman" w:hAnsi="Times New Roman" w:cs="Times New Roman"/>
                <w:color w:val="000000" w:themeColor="text1"/>
                <w:sz w:val="20"/>
                <w:szCs w:val="20"/>
                <w:lang w:val="en-CA"/>
              </w:rPr>
              <w:t>nostop</w:t>
            </w:r>
            <w:proofErr w:type="spellEnd"/>
            <w:r w:rsidRPr="00247777">
              <w:rPr>
                <w:rFonts w:ascii="Times New Roman" w:hAnsi="Times New Roman" w:cs="Times New Roman"/>
                <w:color w:val="000000" w:themeColor="text1"/>
                <w:sz w:val="20"/>
                <w:szCs w:val="20"/>
                <w:lang w:val="en-CA"/>
              </w:rPr>
              <w:t>=0</w:t>
            </w:r>
            <w:r w:rsidRPr="00247777">
              <w:rPr>
                <w:rFonts w:ascii="Times New Roman" w:hAnsi="Times New Roman" w:cs="Times New Roman"/>
                <w:color w:val="000000" w:themeColor="text1"/>
                <w:lang w:val="en-CA"/>
              </w:rPr>
              <w:t>)</w:t>
            </w:r>
          </w:p>
          <w:p w14:paraId="58554A93" w14:textId="77777777" w:rsidR="00C04538" w:rsidRPr="00247777" w:rsidRDefault="00C04538" w:rsidP="00A43871">
            <w:pPr>
              <w:pStyle w:val="ListParagraph"/>
              <w:numPr>
                <w:ilvl w:val="0"/>
                <w:numId w:val="1"/>
              </w:numPr>
              <w:rPr>
                <w:rStyle w:val="s3"/>
                <w:rFonts w:ascii="Times New Roman" w:hAnsi="Times New Roman" w:cs="Times New Roman"/>
                <w:color w:val="000000" w:themeColor="text1"/>
              </w:rPr>
            </w:pPr>
            <w:r w:rsidRPr="00247777">
              <w:rPr>
                <w:rFonts w:ascii="Times New Roman" w:hAnsi="Times New Roman" w:cs="Times New Roman"/>
                <w:color w:val="000000" w:themeColor="text1"/>
                <w:lang w:val="en-CA"/>
              </w:rPr>
              <w:t>Training components (</w:t>
            </w:r>
            <w:proofErr w:type="spellStart"/>
            <w:r w:rsidRPr="00247777">
              <w:rPr>
                <w:rStyle w:val="s1"/>
                <w:rFonts w:ascii="Times New Roman" w:hAnsi="Times New Roman" w:cs="Times New Roman"/>
                <w:color w:val="000000" w:themeColor="text1"/>
                <w:sz w:val="20"/>
                <w:szCs w:val="20"/>
              </w:rPr>
              <w:t>startDrop</w:t>
            </w:r>
            <w:proofErr w:type="spellEnd"/>
            <w:r w:rsidRPr="00247777">
              <w:rPr>
                <w:rStyle w:val="s1"/>
                <w:rFonts w:ascii="Times New Roman" w:hAnsi="Times New Roman" w:cs="Times New Roman"/>
                <w:color w:val="000000" w:themeColor="text1"/>
                <w:sz w:val="20"/>
                <w:szCs w:val="20"/>
              </w:rPr>
              <w:t>=</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proofErr w:type="spellStart"/>
            <w:r w:rsidRPr="00247777">
              <w:rPr>
                <w:rStyle w:val="s1"/>
                <w:rFonts w:ascii="Times New Roman" w:hAnsi="Times New Roman" w:cs="Times New Roman"/>
                <w:color w:val="000000" w:themeColor="text1"/>
                <w:sz w:val="20"/>
                <w:szCs w:val="20"/>
              </w:rPr>
              <w:t>freqDrop</w:t>
            </w:r>
            <w:proofErr w:type="spellEnd"/>
            <w:r w:rsidRPr="00247777">
              <w:rPr>
                <w:rStyle w:val="s1"/>
                <w:rFonts w:ascii="Times New Roman" w:hAnsi="Times New Roman" w:cs="Times New Roman"/>
                <w:color w:val="000000" w:themeColor="text1"/>
                <w:sz w:val="20"/>
                <w:szCs w:val="20"/>
              </w:rPr>
              <w:t>=</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5B1AD5E6" w14:textId="77777777" w:rsidR="00C04538" w:rsidRPr="00247777" w:rsidRDefault="00C04538" w:rsidP="00A43871">
            <w:pPr>
              <w:pStyle w:val="ListParagraph"/>
              <w:numPr>
                <w:ilvl w:val="0"/>
                <w:numId w:val="1"/>
              </w:numPr>
              <w:rPr>
                <w:rFonts w:ascii="Times New Roman" w:hAnsi="Times New Roman" w:cs="Times New Roman"/>
                <w:color w:val="000000" w:themeColor="text1"/>
              </w:rPr>
            </w:pPr>
            <w:r w:rsidRPr="00247777">
              <w:rPr>
                <w:rFonts w:ascii="Times New Roman" w:hAnsi="Times New Roman" w:cs="Times New Roman"/>
                <w:color w:val="000000" w:themeColor="text1"/>
              </w:rPr>
              <w:t>hyperparameters for the feature-wise spike-and-slab sparsity prior [</w:t>
            </w:r>
            <w:proofErr w:type="spellStart"/>
            <w:r w:rsidRPr="00247777">
              <w:rPr>
                <w:rFonts w:ascii="Times New Roman" w:hAnsi="Times New Roman" w:cs="Times New Roman"/>
                <w:color w:val="000000" w:themeColor="text1"/>
                <w:sz w:val="20"/>
                <w:szCs w:val="20"/>
              </w:rPr>
              <w:t>learnTheta</w:t>
            </w:r>
            <w:proofErr w:type="spellEnd"/>
            <w:r w:rsidRPr="00247777">
              <w:rPr>
                <w:rFonts w:ascii="Times New Roman" w:hAnsi="Times New Roman" w:cs="Times New Roman"/>
                <w:color w:val="000000" w:themeColor="text1"/>
                <w:sz w:val="20"/>
                <w:szCs w:val="20"/>
              </w:rPr>
              <w:t>=( 1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proofErr w:type="spellStart"/>
            <w:r w:rsidRPr="00247777">
              <w:rPr>
                <w:rFonts w:ascii="Times New Roman" w:hAnsi="Times New Roman" w:cs="Times New Roman"/>
                <w:color w:val="000000" w:themeColor="text1"/>
                <w:sz w:val="20"/>
                <w:szCs w:val="20"/>
              </w:rPr>
              <w:t>initTheta</w:t>
            </w:r>
            <w:proofErr w:type="spellEnd"/>
            <w:r w:rsidRPr="00247777">
              <w:rPr>
                <w:rFonts w:ascii="Times New Roman" w:hAnsi="Times New Roman" w:cs="Times New Roman"/>
                <w:color w:val="000000" w:themeColor="text1"/>
                <w:sz w:val="20"/>
                <w:szCs w:val="20"/>
              </w:rPr>
              <w:t>=( 1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proofErr w:type="spellStart"/>
            <w:r w:rsidRPr="00247777">
              <w:rPr>
                <w:rFonts w:ascii="Times New Roman" w:hAnsi="Times New Roman" w:cs="Times New Roman"/>
                <w:color w:val="000000" w:themeColor="text1"/>
                <w:sz w:val="20"/>
                <w:szCs w:val="20"/>
              </w:rPr>
              <w:t>startSparsity</w:t>
            </w:r>
            <w:proofErr w:type="spellEnd"/>
            <w:r w:rsidRPr="00247777">
              <w:rPr>
                <w:rFonts w:ascii="Times New Roman" w:hAnsi="Times New Roman" w:cs="Times New Roman"/>
                <w:color w:val="000000" w:themeColor="text1"/>
                <w:sz w:val="20"/>
                <w:szCs w:val="20"/>
              </w:rPr>
              <w:t>=250</w:t>
            </w:r>
            <w:r w:rsidRPr="00247777">
              <w:rPr>
                <w:rFonts w:ascii="Times New Roman" w:hAnsi="Times New Roman" w:cs="Times New Roman"/>
                <w:color w:val="000000" w:themeColor="text1"/>
              </w:rPr>
              <w:t xml:space="preserve"> # initial iteration to activate the spike and slab, we recommend this to be significantly larger than 1]</w:t>
            </w:r>
          </w:p>
          <w:p w14:paraId="2F8CB2FF" w14:textId="77777777" w:rsidR="00C04538" w:rsidRPr="00247777" w:rsidRDefault="00C04538" w:rsidP="00A43871">
            <w:pPr>
              <w:rPr>
                <w:color w:val="000000" w:themeColor="text1"/>
              </w:rPr>
            </w:pPr>
            <w:r w:rsidRPr="00247777">
              <w:rPr>
                <w:color w:val="000000" w:themeColor="text1"/>
              </w:rPr>
              <w:t>Intercept was set to TRUE (</w:t>
            </w:r>
            <w:proofErr w:type="spellStart"/>
            <w:r w:rsidRPr="00247777">
              <w:rPr>
                <w:color w:val="000000" w:themeColor="text1"/>
                <w:sz w:val="20"/>
                <w:szCs w:val="20"/>
              </w:rPr>
              <w:t>learnIntercept</w:t>
            </w:r>
            <w:proofErr w:type="spellEnd"/>
            <w:r w:rsidRPr="00247777">
              <w:rPr>
                <w:color w:val="000000" w:themeColor="text1"/>
                <w:sz w:val="20"/>
                <w:szCs w:val="20"/>
              </w:rPr>
              <w:t>=1</w:t>
            </w:r>
            <w:r w:rsidRPr="00247777">
              <w:rPr>
                <w:color w:val="000000" w:themeColor="text1"/>
              </w:rPr>
              <w:t>)</w:t>
            </w:r>
          </w:p>
        </w:tc>
      </w:tr>
    </w:tbl>
    <w:p w14:paraId="0F8F7E4E" w14:textId="77777777" w:rsidR="00C04538" w:rsidRDefault="00C04538" w:rsidP="00C04538">
      <w:pPr>
        <w:rPr>
          <w:color w:val="000000" w:themeColor="text1"/>
        </w:rPr>
      </w:pPr>
      <w:r w:rsidRPr="00247777">
        <w:rPr>
          <w:color w:val="000000" w:themeColor="text1"/>
        </w:rPr>
        <w:t>*since the variable selection functionality has not been added to JIVE R-function, sparse Principal Component Analysis (</w:t>
      </w:r>
      <w:proofErr w:type="spellStart"/>
      <w:r w:rsidRPr="00247777">
        <w:rPr>
          <w:color w:val="000000" w:themeColor="text1"/>
        </w:rPr>
        <w:t>sPCA</w:t>
      </w:r>
      <w:proofErr w:type="spellEnd"/>
      <w:r w:rsidRPr="00247777">
        <w:rPr>
          <w:color w:val="000000" w:themeColor="text1"/>
        </w:rPr>
        <w:t xml:space="preserve">) from the </w:t>
      </w:r>
      <w:proofErr w:type="spellStart"/>
      <w:r w:rsidRPr="00247777">
        <w:rPr>
          <w:color w:val="000000" w:themeColor="text1"/>
        </w:rPr>
        <w:t>mixOmics</w:t>
      </w:r>
      <w:proofErr w:type="spellEnd"/>
      <w:r w:rsidRPr="00247777">
        <w:rPr>
          <w:color w:val="000000" w:themeColor="text1"/>
        </w:rPr>
        <w:t xml:space="preserve"> R-package was applied to the joint variation matrix obtained after applied JIVE to the multi-omics cancer datasets.</w:t>
      </w:r>
    </w:p>
    <w:p w14:paraId="032FF192" w14:textId="77777777" w:rsidR="007F63DE" w:rsidRDefault="007F63DE" w:rsidP="00C04538">
      <w:pPr>
        <w:rPr>
          <w:color w:val="000000" w:themeColor="text1"/>
        </w:rPr>
      </w:pPr>
    </w:p>
    <w:p w14:paraId="62EA80F0" w14:textId="0EE61ECE" w:rsidR="000C5E96" w:rsidRPr="00EE4FD5" w:rsidRDefault="00453C00" w:rsidP="00453C00">
      <w:pPr>
        <w:pStyle w:val="Heading1"/>
        <w:rPr>
          <w:lang w:val="en-CA"/>
        </w:rPr>
      </w:pPr>
      <w:bookmarkStart w:id="762" w:name="_Toc531339255"/>
      <w:r>
        <w:rPr>
          <w:lang w:val="en-CA"/>
        </w:rPr>
        <w:t xml:space="preserve">Section </w:t>
      </w:r>
      <w:ins w:id="763" w:author="Amrit" w:date="2018-11-14T10:23:00Z">
        <w:r w:rsidR="00250EBE">
          <w:rPr>
            <w:lang w:val="en-CA"/>
          </w:rPr>
          <w:t>S</w:t>
        </w:r>
      </w:ins>
      <w:r>
        <w:rPr>
          <w:lang w:val="en-CA"/>
        </w:rPr>
        <w:t xml:space="preserve">4: </w:t>
      </w:r>
      <w:r w:rsidR="000C5E96" w:rsidRPr="00EE4FD5">
        <w:rPr>
          <w:lang w:val="en-CA"/>
        </w:rPr>
        <w:t>Gene-set enrichment analyses</w:t>
      </w:r>
      <w:bookmarkEnd w:id="762"/>
    </w:p>
    <w:p w14:paraId="59614FD4" w14:textId="77777777" w:rsidR="000C5E96" w:rsidRPr="00EE4FD5" w:rsidRDefault="000C5E96" w:rsidP="000C5E96">
      <w:pPr>
        <w:spacing w:line="480" w:lineRule="auto"/>
        <w:jc w:val="both"/>
        <w:rPr>
          <w:color w:val="333333"/>
        </w:rPr>
      </w:pPr>
      <w:r w:rsidRPr="00EE4FD5">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mRNA, CpGs and proteins. The following collections were used as gene-sets for the enrichment analysis </w:t>
      </w:r>
      <w:r w:rsidRPr="00EE4FD5">
        <w:fldChar w:fldCharType="begin"/>
      </w:r>
      <w:r>
        <w:instrText xml:space="preserve"> ADDIN ZOTERO_ITEM CSL_CITATION {"citationID":"1qc5561c4f","properties":{"formattedCitation":"(Subramanian {\\i{}et al.}, 2005)","plainCitation":"(Subramanian et al., 2005)","noteIndex":0},"citationItems":[{"id":955,"uris":["http://zotero.org/users/2545847/items/Q9D6XGWC"],"uri":["http://zotero.org/users/2545847/items/Q9D6XGWC"],"itemData":{"id":955,"type":"article-journal","title":"Gene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Pr="00EE4FD5">
        <w:fldChar w:fldCharType="separate"/>
      </w:r>
      <w:r w:rsidRPr="009027F5">
        <w:t xml:space="preserve">(Subramanian </w:t>
      </w:r>
      <w:r w:rsidRPr="009027F5">
        <w:rPr>
          <w:i/>
          <w:iCs/>
        </w:rPr>
        <w:t>et al.</w:t>
      </w:r>
      <w:r w:rsidRPr="009027F5">
        <w:t>, 2005)</w:t>
      </w:r>
      <w:r w:rsidRPr="00EE4FD5">
        <w:fldChar w:fldCharType="end"/>
      </w:r>
      <w:r w:rsidRPr="00EE4FD5">
        <w:t xml:space="preserve">: </w:t>
      </w:r>
      <w:r w:rsidRPr="00EE4FD5">
        <w:rPr>
          <w:color w:val="333333"/>
        </w:rPr>
        <w:t xml:space="preserve">C1 - positional gene sets for each human chromosome and cytogenetic band. C2 – curated gene sets (Pathway Interaction DB [PID], </w:t>
      </w:r>
      <w:proofErr w:type="spellStart"/>
      <w:r w:rsidRPr="00EE4FD5">
        <w:rPr>
          <w:color w:val="333333"/>
        </w:rPr>
        <w:t>Biocarta</w:t>
      </w:r>
      <w:proofErr w:type="spellEnd"/>
      <w:r w:rsidRPr="00EE4FD5">
        <w:rPr>
          <w:color w:val="333333"/>
        </w:rPr>
        <w:t xml:space="preserve"> [BIOCARTA], Kyoto Encyclopedia of Genes and Genomes [KEGG], </w:t>
      </w:r>
      <w:proofErr w:type="spellStart"/>
      <w:r w:rsidRPr="00EE4FD5">
        <w:rPr>
          <w:color w:val="333333"/>
        </w:rPr>
        <w:t>Reactome</w:t>
      </w:r>
      <w:proofErr w:type="spellEnd"/>
      <w:r w:rsidRPr="00EE4FD5">
        <w:rPr>
          <w:color w:val="333333"/>
        </w:rPr>
        <w:t xml:space="preserve"> [REACTOME], and others), C3 - motif gene sets based on conserved cis-regulatory motifs from a comparative analysis of the human, mouse, rat, and dog genomes. C4 – computational gene sets (from the Cancer Gene Neighbourhoods [CGN] and Cancer Modules [CM] – citation available via </w:t>
      </w:r>
      <w:r w:rsidRPr="00EE4FD5">
        <w:rPr>
          <w:color w:val="333333"/>
        </w:rPr>
        <w:lastRenderedPageBreak/>
        <w:t xml:space="preserve">the </w:t>
      </w:r>
      <w:proofErr w:type="spellStart"/>
      <w:r w:rsidRPr="00EE4FD5">
        <w:rPr>
          <w:color w:val="333333"/>
        </w:rPr>
        <w:t>MolSigDB</w:t>
      </w:r>
      <w:proofErr w:type="spellEnd"/>
      <w:r w:rsidRPr="00EE4FD5">
        <w:rPr>
          <w:color w:val="333333"/>
        </w:rPr>
        <w:t xml:space="preserve"> </w:t>
      </w:r>
      <w:r w:rsidRPr="00EE4FD5">
        <w:rPr>
          <w:color w:val="333333"/>
        </w:rPr>
        <w:fldChar w:fldCharType="begin"/>
      </w:r>
      <w:r>
        <w:rPr>
          <w:color w:val="333333"/>
        </w:rPr>
        <w:instrText xml:space="preserve"> ADDIN ZOTERO_ITEM CSL_CITATION {"citationID":"af1kf3q2h0","properties":{"formattedCitation":"(Liberzon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Pr="00EE4FD5">
        <w:rPr>
          <w:color w:val="333333"/>
        </w:rPr>
        <w:fldChar w:fldCharType="separate"/>
      </w:r>
      <w:r w:rsidRPr="009027F5">
        <w:rPr>
          <w:color w:val="000000"/>
        </w:rPr>
        <w:t>(</w:t>
      </w:r>
      <w:proofErr w:type="spellStart"/>
      <w:r w:rsidRPr="009027F5">
        <w:rPr>
          <w:color w:val="000000"/>
        </w:rPr>
        <w:t>Liberzon</w:t>
      </w:r>
      <w:proofErr w:type="spellEnd"/>
      <w:r w:rsidRPr="009027F5">
        <w:rPr>
          <w:color w:val="000000"/>
        </w:rPr>
        <w:t xml:space="preserve"> </w:t>
      </w:r>
      <w:r w:rsidRPr="009027F5">
        <w:rPr>
          <w:i/>
          <w:iCs/>
          <w:color w:val="000000"/>
        </w:rPr>
        <w:t>et al.</w:t>
      </w:r>
      <w:r w:rsidRPr="009027F5">
        <w:rPr>
          <w:color w:val="000000"/>
        </w:rPr>
        <w:t>, 2015)</w:t>
      </w:r>
      <w:r w:rsidRPr="00EE4FD5">
        <w:rPr>
          <w:color w:val="333333"/>
        </w:rPr>
        <w:fldChar w:fldCharType="end"/>
      </w:r>
      <w:r w:rsidRPr="00EE4FD5">
        <w:rPr>
          <w:color w:val="333333"/>
        </w:rPr>
        <w:t xml:space="preserve">. C5 - GO gene sets consist of genes annotated by the same GO terms. C6 – </w:t>
      </w:r>
      <w:proofErr w:type="spellStart"/>
      <w:r w:rsidRPr="00EE4FD5">
        <w:rPr>
          <w:color w:val="333333"/>
        </w:rPr>
        <w:t>ontologic</w:t>
      </w:r>
      <w:proofErr w:type="spellEnd"/>
      <w:r w:rsidRPr="00EE4FD5">
        <w:rPr>
          <w:color w:val="333333"/>
        </w:rPr>
        <w:t xml:space="preserve">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w:t>
      </w:r>
      <w:proofErr w:type="spellStart"/>
      <w:r w:rsidRPr="00EE4FD5">
        <w:rPr>
          <w:color w:val="333333"/>
        </w:rPr>
        <w:t>MSigDB</w:t>
      </w:r>
      <w:proofErr w:type="spellEnd"/>
      <w:r w:rsidRPr="00EE4FD5">
        <w:rPr>
          <w:color w:val="333333"/>
        </w:rPr>
        <w:t xml:space="preserve"> gene sets to represent well-defined biological states or processes. &amp; A. BTM - Blood Transcriptional Modules </w:t>
      </w:r>
      <w:r w:rsidRPr="00EE4FD5">
        <w:rPr>
          <w:color w:val="333333"/>
        </w:rPr>
        <w:fldChar w:fldCharType="begin"/>
      </w:r>
      <w:r>
        <w:rPr>
          <w:color w:val="333333"/>
        </w:rPr>
        <w:instrText xml:space="preserve"> ADDIN ZOTERO_ITEM CSL_CITATION {"citationID":"ajpjm18pdc","properties":{"formattedCitation":"(Chaussabel {\\i{}et al.}, 2008)","plainCitation":"(Chaussabel et al., 2008)","noteIndex":0},"citationItems":[{"id":935,"uris":["http://zotero.org/users/2545847/items/CII9763U"],"uri":["http://zotero.org/users/2545847/items/CII9763U"],"itemData":{"id":935,"type":"article-journal","title":"A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Pr="00EE4FD5">
        <w:rPr>
          <w:color w:val="333333"/>
        </w:rPr>
        <w:fldChar w:fldCharType="separate"/>
      </w:r>
      <w:r w:rsidRPr="009027F5">
        <w:rPr>
          <w:color w:val="000000"/>
        </w:rPr>
        <w:t>(</w:t>
      </w:r>
      <w:proofErr w:type="spellStart"/>
      <w:r w:rsidRPr="009027F5">
        <w:rPr>
          <w:color w:val="000000"/>
        </w:rPr>
        <w:t>Chaussabel</w:t>
      </w:r>
      <w:proofErr w:type="spellEnd"/>
      <w:r w:rsidRPr="009027F5">
        <w:rPr>
          <w:color w:val="000000"/>
        </w:rPr>
        <w:t xml:space="preserve"> </w:t>
      </w:r>
      <w:r w:rsidRPr="009027F5">
        <w:rPr>
          <w:i/>
          <w:iCs/>
          <w:color w:val="000000"/>
        </w:rPr>
        <w:t>et al.</w:t>
      </w:r>
      <w:r w:rsidRPr="009027F5">
        <w:rPr>
          <w:color w:val="000000"/>
        </w:rPr>
        <w:t>, 2008)</w:t>
      </w:r>
      <w:r w:rsidRPr="00EE4FD5">
        <w:rPr>
          <w:color w:val="333333"/>
        </w:rPr>
        <w:fldChar w:fldCharType="end"/>
      </w:r>
      <w:r w:rsidRPr="00EE4FD5">
        <w:rPr>
          <w:color w:val="333333"/>
        </w:rPr>
        <w:t xml:space="preserve">. B. TISSUES - cell-specific expression from Benita </w:t>
      </w:r>
      <w:r w:rsidRPr="00EE4FD5">
        <w:rPr>
          <w:i/>
          <w:color w:val="333333"/>
        </w:rPr>
        <w:t>et al.</w:t>
      </w:r>
      <w:r w:rsidRPr="00EE4FD5">
        <w:rPr>
          <w:color w:val="333333"/>
        </w:rPr>
        <w:t xml:space="preserve"> </w:t>
      </w:r>
      <w:r w:rsidRPr="00EE4FD5">
        <w:rPr>
          <w:color w:val="333333"/>
        </w:rPr>
        <w:fldChar w:fldCharType="begin"/>
      </w:r>
      <w:r>
        <w:rPr>
          <w:color w:val="333333"/>
        </w:rPr>
        <w:instrText xml:space="preserve"> ADDIN ZOTERO_ITEM CSL_CITATION {"citationID":"a2bvusp3026","properties":{"formattedCitation":"(Benita {\\i{}et al.}, 2010)","plainCitation":"(Benita et al., 2010)","noteIndex":0},"citationItems":[{"id":1771,"uris":["http://zotero.org/users/2545847/items/U6HVKIMG"],"uri":["http://zotero.org/users/2545847/items/U6HVKIMG"],"itemData":{"id":1771,"type":"article-journal","title":"Gene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Pr="00EE4FD5">
        <w:rPr>
          <w:color w:val="333333"/>
        </w:rPr>
        <w:fldChar w:fldCharType="separate"/>
      </w:r>
      <w:r w:rsidRPr="009027F5">
        <w:rPr>
          <w:color w:val="000000"/>
        </w:rPr>
        <w:t xml:space="preserve">(Benita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w:t>
      </w:r>
    </w:p>
    <w:p w14:paraId="05404D4A" w14:textId="21121E3A" w:rsidR="000C5E96" w:rsidRDefault="000C5E96" w:rsidP="000C5E96">
      <w:pPr>
        <w:spacing w:line="480" w:lineRule="auto"/>
        <w:jc w:val="both"/>
        <w:rPr>
          <w:ins w:id="764" w:author="Amrit" w:date="2018-11-14T14:39:00Z"/>
          <w:b/>
        </w:rPr>
      </w:pPr>
      <w:del w:id="765" w:author="Amrit" w:date="2018-11-14T14:39:00Z">
        <w:r w:rsidRPr="00EE4FD5" w:rsidDel="003A47EF">
          <w:rPr>
            <w:b/>
          </w:rPr>
          <w:delText xml:space="preserve"> </w:delText>
        </w:r>
      </w:del>
    </w:p>
    <w:p w14:paraId="57C5928A" w14:textId="1F988911" w:rsidR="003A47EF" w:rsidRDefault="003A47EF" w:rsidP="003A47EF">
      <w:pPr>
        <w:pStyle w:val="Heading1"/>
        <w:rPr>
          <w:ins w:id="766" w:author="Amrit" w:date="2018-11-14T14:39:00Z"/>
        </w:rPr>
      </w:pPr>
      <w:bookmarkStart w:id="767" w:name="_Toc531339256"/>
      <w:ins w:id="768" w:author="Amrit" w:date="2018-11-14T14:39:00Z">
        <w:r w:rsidRPr="00A910E8">
          <w:t xml:space="preserve">Section 5: Classification comparison between DIABLO, Concatenation and Ensemble-based </w:t>
        </w:r>
        <w:proofErr w:type="spellStart"/>
        <w:r w:rsidRPr="00A910E8">
          <w:t>s</w:t>
        </w:r>
      </w:ins>
      <w:ins w:id="769" w:author="Amrit" w:date="2018-11-14T14:40:00Z">
        <w:r w:rsidRPr="00A910E8">
          <w:t>PLSDA</w:t>
        </w:r>
        <w:proofErr w:type="spellEnd"/>
        <w:r w:rsidRPr="00A910E8">
          <w:t xml:space="preserve"> and Elastic net classifiers.</w:t>
        </w:r>
      </w:ins>
      <w:bookmarkEnd w:id="767"/>
    </w:p>
    <w:p w14:paraId="4F1E4839" w14:textId="28FBBF21" w:rsidR="003A47EF" w:rsidDel="003A47EF" w:rsidRDefault="003A47EF" w:rsidP="00453C00">
      <w:pPr>
        <w:pStyle w:val="Heading1"/>
        <w:rPr>
          <w:del w:id="770" w:author="Amrit" w:date="2018-11-14T14:39:00Z"/>
          <w:b/>
        </w:rPr>
      </w:pPr>
    </w:p>
    <w:p w14:paraId="5CE024EF" w14:textId="1DF5DDC3" w:rsidR="003A47EF" w:rsidRDefault="003A47EF" w:rsidP="003A47EF">
      <w:pPr>
        <w:rPr>
          <w:ins w:id="771" w:author="Amrit" w:date="2018-11-14T14:39:00Z"/>
        </w:rPr>
      </w:pPr>
    </w:p>
    <w:p w14:paraId="7C493BC2" w14:textId="2C1DD486" w:rsidR="003A47EF" w:rsidRDefault="00D23781">
      <w:pPr>
        <w:rPr>
          <w:ins w:id="772" w:author="Amrit" w:date="2018-11-15T10:56:00Z"/>
        </w:rPr>
      </w:pPr>
      <w:ins w:id="773" w:author="Amrit" w:date="2018-11-15T10:56:00Z">
        <w:r>
          <w:t xml:space="preserve">Each integrative </w:t>
        </w:r>
        <w:r w:rsidR="00F64064">
          <w:t>classifier was tuned to determine the optimal multi-omics biomarker panel:</w:t>
        </w:r>
      </w:ins>
    </w:p>
    <w:p w14:paraId="0F6EF106" w14:textId="7CD02408" w:rsidR="00F64064" w:rsidRDefault="00F64064" w:rsidP="00F64064">
      <w:pPr>
        <w:pStyle w:val="ListParagraph"/>
        <w:numPr>
          <w:ilvl w:val="0"/>
          <w:numId w:val="4"/>
        </w:numPr>
        <w:rPr>
          <w:ins w:id="774" w:author="Amrit" w:date="2018-11-15T11:05:00Z"/>
        </w:rPr>
      </w:pPr>
      <w:ins w:id="775" w:author="Amrit" w:date="2018-11-15T10:57:00Z">
        <w:r>
          <w:t>DIABLO</w:t>
        </w:r>
      </w:ins>
      <w:ins w:id="776" w:author="Amrit" w:date="2018-11-15T10:59:00Z">
        <w:r>
          <w:t xml:space="preserve"> models</w:t>
        </w:r>
      </w:ins>
      <w:ins w:id="777" w:author="Amrit" w:date="2018-11-15T10:57:00Z">
        <w:r>
          <w:t xml:space="preserve">: The tune function in the </w:t>
        </w:r>
        <w:proofErr w:type="spellStart"/>
        <w:r>
          <w:t>mixOmics</w:t>
        </w:r>
        <w:proofErr w:type="spellEnd"/>
        <w:r>
          <w:t xml:space="preserve"> R-library (v</w:t>
        </w:r>
      </w:ins>
      <w:ins w:id="778" w:author="Amrit" w:date="2018-11-15T10:58:00Z">
        <w:r>
          <w:t>6.3.0</w:t>
        </w:r>
      </w:ins>
      <w:ins w:id="779" w:author="Amrit" w:date="2018-11-15T10:57:00Z">
        <w:r>
          <w:t>) was used</w:t>
        </w:r>
      </w:ins>
      <w:ins w:id="780" w:author="Amrit" w:date="2018-11-15T10:59:00Z">
        <w:r>
          <w:t xml:space="preserve"> with a grid of </w:t>
        </w:r>
        <w:proofErr w:type="spellStart"/>
        <w:r>
          <w:t>keepX</w:t>
        </w:r>
        <w:proofErr w:type="spellEnd"/>
        <w:r>
          <w:t xml:space="preserve"> (variables to select on each components</w:t>
        </w:r>
      </w:ins>
      <w:ins w:id="781" w:author="Amrit" w:date="2018-11-15T11:00:00Z">
        <w:r>
          <w:t>) = [2, 5, 10, 15, 20] over 3 components</w:t>
        </w:r>
      </w:ins>
      <w:ins w:id="782" w:author="Amrit" w:date="2018-11-15T11:06:00Z">
        <w:r w:rsidR="00FF59DF">
          <w:t xml:space="preserve"> (</w:t>
        </w:r>
        <w:proofErr w:type="spellStart"/>
        <w:r w:rsidR="00FF59DF">
          <w:t>ncomp</w:t>
        </w:r>
        <w:proofErr w:type="spellEnd"/>
        <w:r w:rsidR="00FF59DF">
          <w:t>=3)</w:t>
        </w:r>
      </w:ins>
      <w:ins w:id="783" w:author="Amrit" w:date="2018-11-15T11:00:00Z">
        <w:r>
          <w:t xml:space="preserve"> either with the null design or full design. </w:t>
        </w:r>
      </w:ins>
      <w:ins w:id="784" w:author="Amrit" w:date="2018-11-15T11:02:00Z">
        <w:r>
          <w:t>A 5x5</w:t>
        </w:r>
      </w:ins>
      <w:ins w:id="785" w:author="Amrit" w:date="2018-11-15T11:18:00Z">
        <w:r w:rsidR="00995D21">
          <w:t>-fold</w:t>
        </w:r>
      </w:ins>
      <w:ins w:id="786" w:author="Amrit" w:date="2018-11-15T11:02:00Z">
        <w:r>
          <w:t xml:space="preserve"> cross-validation was applied to determine the error rate for various grid value combinations. </w:t>
        </w:r>
      </w:ins>
      <w:ins w:id="787" w:author="Amrit" w:date="2018-11-15T11:01:00Z">
        <w:r>
          <w:t>When the null design was used (DIABLO_null), the model with the lowest error rate</w:t>
        </w:r>
      </w:ins>
      <w:ins w:id="788" w:author="Amrit" w:date="2018-11-15T11:03:00Z">
        <w:r>
          <w:t xml:space="preserve"> (21%)</w:t>
        </w:r>
      </w:ins>
      <w:ins w:id="789" w:author="Amrit" w:date="2018-11-15T11:01:00Z">
        <w:r>
          <w:t xml:space="preserve"> consisted of 60 mRNA, 42 miRNA and 22 CpGs</w:t>
        </w:r>
      </w:ins>
      <w:ins w:id="790" w:author="Amrit" w:date="2018-11-15T11:03:00Z">
        <w:r>
          <w:t xml:space="preserve"> over 3 components</w:t>
        </w:r>
      </w:ins>
      <w:ins w:id="791" w:author="Amrit" w:date="2018-11-15T11:02:00Z">
        <w:r>
          <w:t>, whereas when the full design was used (</w:t>
        </w:r>
        <w:proofErr w:type="spellStart"/>
        <w:r>
          <w:t>DIABLO</w:t>
        </w:r>
      </w:ins>
      <w:ins w:id="792" w:author="Amrit" w:date="2018-11-15T11:03:00Z">
        <w:r>
          <w:t>_full</w:t>
        </w:r>
        <w:proofErr w:type="spellEnd"/>
        <w:r>
          <w:t>), the model with the lowest error rate (22%)</w:t>
        </w:r>
      </w:ins>
      <w:ins w:id="793" w:author="Amrit" w:date="2018-11-15T11:04:00Z">
        <w:r>
          <w:t xml:space="preserve"> consisted of 55 mRNA, 17 miRNA and 17 CpGs over 3 components. Applying DIABLO_null and </w:t>
        </w:r>
        <w:proofErr w:type="spellStart"/>
        <w:r>
          <w:t>DIABLO_full</w:t>
        </w:r>
        <w:proofErr w:type="spellEnd"/>
        <w:r>
          <w:t xml:space="preserve"> to the test data result</w:t>
        </w:r>
      </w:ins>
      <w:ins w:id="794" w:author="Amrit" w:date="2018-11-15T11:14:00Z">
        <w:r w:rsidR="00FF59DF">
          <w:t>ed</w:t>
        </w:r>
      </w:ins>
      <w:ins w:id="795" w:author="Amrit" w:date="2018-11-15T11:04:00Z">
        <w:r>
          <w:t xml:space="preserve"> in an error rate of 19</w:t>
        </w:r>
      </w:ins>
      <w:ins w:id="796" w:author="Amrit" w:date="2018-11-15T11:05:00Z">
        <w:r>
          <w:t>% and 21% respectively.</w:t>
        </w:r>
      </w:ins>
    </w:p>
    <w:p w14:paraId="0593DD9A" w14:textId="16099B9B" w:rsidR="00FF59DF" w:rsidRDefault="00F64064" w:rsidP="00F93418">
      <w:pPr>
        <w:pStyle w:val="ListParagraph"/>
        <w:numPr>
          <w:ilvl w:val="0"/>
          <w:numId w:val="4"/>
        </w:numPr>
        <w:rPr>
          <w:ins w:id="797" w:author="Amrit" w:date="2018-11-15T11:15:00Z"/>
        </w:rPr>
      </w:pPr>
      <w:proofErr w:type="spellStart"/>
      <w:ins w:id="798" w:author="Amrit" w:date="2018-11-15T11:05:00Z">
        <w:r>
          <w:t>Conca</w:t>
        </w:r>
      </w:ins>
      <w:ins w:id="799" w:author="Amrit" w:date="2018-11-15T11:06:00Z">
        <w:r>
          <w:t>tenation_sPLSDA</w:t>
        </w:r>
        <w:proofErr w:type="spellEnd"/>
        <w:r>
          <w:t xml:space="preserve">: </w:t>
        </w:r>
      </w:ins>
      <w:ins w:id="800" w:author="Amrit" w:date="2018-11-15T11:07:00Z">
        <w:r w:rsidR="00FF59DF">
          <w:t xml:space="preserve">All multi-omics data (mRNA, miRNA and CpGs) were concatenated into one matrix. The tune function in the </w:t>
        </w:r>
        <w:proofErr w:type="spellStart"/>
        <w:r w:rsidR="00FF59DF">
          <w:t>mixOmics</w:t>
        </w:r>
        <w:proofErr w:type="spellEnd"/>
        <w:r w:rsidR="00FF59DF">
          <w:t xml:space="preserve"> R-library (v6.3.0) was used with a grid of </w:t>
        </w:r>
        <w:proofErr w:type="spellStart"/>
        <w:r w:rsidR="00FF59DF">
          <w:t>keepX</w:t>
        </w:r>
        <w:proofErr w:type="spellEnd"/>
        <w:r w:rsidR="00FF59DF">
          <w:t xml:space="preserve"> (variables to select on each components) = [2, 5, 10, 15, 20] over 3 components (</w:t>
        </w:r>
        <w:proofErr w:type="spellStart"/>
        <w:r w:rsidR="00FF59DF">
          <w:t>ncomp</w:t>
        </w:r>
        <w:proofErr w:type="spellEnd"/>
        <w:r w:rsidR="00FF59DF">
          <w:t>=3)</w:t>
        </w:r>
      </w:ins>
      <w:ins w:id="801" w:author="Amrit" w:date="2018-11-15T11:08:00Z">
        <w:r w:rsidR="00FF59DF">
          <w:t>. A 5x5</w:t>
        </w:r>
      </w:ins>
      <w:ins w:id="802" w:author="Amrit" w:date="2018-11-15T11:18:00Z">
        <w:r w:rsidR="00995D21">
          <w:t>-fold</w:t>
        </w:r>
      </w:ins>
      <w:ins w:id="803" w:author="Amrit" w:date="2018-11-15T11:08:00Z">
        <w:r w:rsidR="00FF59DF">
          <w:t xml:space="preserve"> cross-validation was applied to determine the error rate for various grid value combinations. The model with the lowest error rate (15%) consisting of 60</w:t>
        </w:r>
      </w:ins>
      <w:ins w:id="804" w:author="Amrit" w:date="2018-11-15T11:09:00Z">
        <w:r w:rsidR="00FF59DF">
          <w:t xml:space="preserve"> mRNA but no miRNA or CpGs.</w:t>
        </w:r>
      </w:ins>
      <w:ins w:id="805" w:author="Amrit" w:date="2018-11-15T11:14:00Z">
        <w:r w:rsidR="00FF59DF">
          <w:t xml:space="preserve"> Applying </w:t>
        </w:r>
        <w:proofErr w:type="spellStart"/>
        <w:r w:rsidR="00FF59DF">
          <w:t>Concatenation_sPLSDA</w:t>
        </w:r>
        <w:proofErr w:type="spellEnd"/>
        <w:r w:rsidR="00FF59DF">
          <w:t xml:space="preserve"> to the test data resulted in an error rate of </w:t>
        </w:r>
      </w:ins>
      <w:ins w:id="806" w:author="Amrit" w:date="2018-11-15T11:15:00Z">
        <w:r w:rsidR="00FF59DF">
          <w:t>18%.</w:t>
        </w:r>
      </w:ins>
    </w:p>
    <w:p w14:paraId="52401006" w14:textId="144B6E47" w:rsidR="00FF59DF" w:rsidRDefault="00FF59DF" w:rsidP="00F93418">
      <w:pPr>
        <w:pStyle w:val="ListParagraph"/>
        <w:numPr>
          <w:ilvl w:val="0"/>
          <w:numId w:val="4"/>
        </w:numPr>
        <w:rPr>
          <w:ins w:id="807" w:author="Amrit" w:date="2018-11-15T11:16:00Z"/>
        </w:rPr>
      </w:pPr>
      <w:proofErr w:type="spellStart"/>
      <w:ins w:id="808" w:author="Amrit" w:date="2018-11-15T11:11:00Z">
        <w:r>
          <w:t>Concaten</w:t>
        </w:r>
      </w:ins>
      <w:ins w:id="809" w:author="Kim-Anh Le Cao" w:date="2018-11-29T10:19:00Z">
        <w:r w:rsidR="00FE2D1B">
          <w:t>a</w:t>
        </w:r>
      </w:ins>
      <w:ins w:id="810" w:author="Amrit" w:date="2018-11-15T11:11:00Z">
        <w:r>
          <w:t>tion_enet</w:t>
        </w:r>
        <w:proofErr w:type="spellEnd"/>
        <w:r>
          <w:t>: All multi-omics data (mRNA, miRNA and CpGs) were concatenated into one matrix. A grid of lambda values (0.0</w:t>
        </w:r>
      </w:ins>
      <w:ins w:id="811" w:author="Amrit" w:date="2018-11-15T11:12:00Z">
        <w:r>
          <w:t>1, 0.02, 0.03, 0.04, 0.05, 0.06, 0.07, 0.08, 0.09, 0.1) was used to determine the optimal shrinkage value</w:t>
        </w:r>
      </w:ins>
      <w:ins w:id="812" w:author="Amrit" w:date="2018-11-15T11:26:00Z">
        <w:r w:rsidR="00995D21">
          <w:t xml:space="preserve"> by applying a 5x5-fold cross-validation using the </w:t>
        </w:r>
        <w:proofErr w:type="spellStart"/>
        <w:r w:rsidR="00995D21">
          <w:t>glmnet</w:t>
        </w:r>
        <w:proofErr w:type="spellEnd"/>
        <w:r w:rsidR="00995D21">
          <w:t xml:space="preserve"> R package (</w:t>
        </w:r>
      </w:ins>
      <w:ins w:id="813" w:author="Amrit" w:date="2018-11-15T11:27:00Z">
        <w:r w:rsidR="00995D21">
          <w:t>v2.0</w:t>
        </w:r>
        <w:r w:rsidR="00AA5161">
          <w:t>-13</w:t>
        </w:r>
      </w:ins>
      <w:ins w:id="814" w:author="Amrit" w:date="2018-11-15T11:26:00Z">
        <w:r w:rsidR="00995D21">
          <w:t xml:space="preserve">). </w:t>
        </w:r>
      </w:ins>
      <w:ins w:id="815" w:author="Amrit" w:date="2018-11-15T11:12:00Z">
        <w:r>
          <w:t xml:space="preserve">An alpha value of 1 (LASSO penalty) was used to determine </w:t>
        </w:r>
      </w:ins>
      <w:ins w:id="816" w:author="Amrit" w:date="2018-11-15T11:13:00Z">
        <w:r>
          <w:t xml:space="preserve">a model with the </w:t>
        </w:r>
        <w:r>
          <w:lastRenderedPageBreak/>
          <w:t>least number of variables</w:t>
        </w:r>
      </w:ins>
      <w:ins w:id="817" w:author="Amrit" w:date="2018-11-15T11:15:00Z">
        <w:r w:rsidR="00473E0C">
          <w:t>. The model with the lowest error rate (1</w:t>
        </w:r>
      </w:ins>
      <w:ins w:id="818" w:author="Amrit" w:date="2018-11-15T11:16:00Z">
        <w:r w:rsidR="00473E0C">
          <w:t>4</w:t>
        </w:r>
      </w:ins>
      <w:ins w:id="819" w:author="Amrit" w:date="2018-11-15T11:15:00Z">
        <w:r w:rsidR="00473E0C">
          <w:t xml:space="preserve">%) consisting of </w:t>
        </w:r>
      </w:ins>
      <w:ins w:id="820" w:author="Amrit" w:date="2018-11-15T11:16:00Z">
        <w:r w:rsidR="00473E0C">
          <w:t>38</w:t>
        </w:r>
      </w:ins>
      <w:ins w:id="821" w:author="Amrit" w:date="2018-11-15T11:15:00Z">
        <w:r w:rsidR="00473E0C">
          <w:t xml:space="preserve"> mRNA</w:t>
        </w:r>
      </w:ins>
      <w:ins w:id="822" w:author="Amrit" w:date="2018-11-15T11:16:00Z">
        <w:r w:rsidR="00473E0C">
          <w:t>, 2 miRNA and 118 CpGs</w:t>
        </w:r>
      </w:ins>
      <w:ins w:id="823" w:author="Amrit" w:date="2018-11-15T11:15:00Z">
        <w:r w:rsidR="00473E0C">
          <w:t xml:space="preserve">. Applying </w:t>
        </w:r>
        <w:proofErr w:type="spellStart"/>
        <w:r w:rsidR="00473E0C">
          <w:t>Concatenation_</w:t>
        </w:r>
      </w:ins>
      <w:ins w:id="824" w:author="Amrit" w:date="2018-11-15T11:16:00Z">
        <w:r w:rsidR="00473E0C">
          <w:t>enet</w:t>
        </w:r>
      </w:ins>
      <w:proofErr w:type="spellEnd"/>
      <w:ins w:id="825" w:author="Amrit" w:date="2018-11-15T11:15:00Z">
        <w:r w:rsidR="00473E0C">
          <w:t xml:space="preserve"> to the test data resulted in an error rate of </w:t>
        </w:r>
      </w:ins>
      <w:ins w:id="826" w:author="Amrit" w:date="2018-11-15T11:16:00Z">
        <w:r w:rsidR="00473E0C">
          <w:t>20</w:t>
        </w:r>
      </w:ins>
      <w:ins w:id="827" w:author="Amrit" w:date="2018-11-15T11:15:00Z">
        <w:r w:rsidR="00473E0C">
          <w:t>%.</w:t>
        </w:r>
      </w:ins>
    </w:p>
    <w:p w14:paraId="1D477D06" w14:textId="4C32B621" w:rsidR="00473E0C" w:rsidRDefault="00755209" w:rsidP="00F93418">
      <w:pPr>
        <w:pStyle w:val="ListParagraph"/>
        <w:numPr>
          <w:ilvl w:val="0"/>
          <w:numId w:val="4"/>
        </w:numPr>
        <w:rPr>
          <w:ins w:id="828" w:author="Amrit" w:date="2018-11-15T11:22:00Z"/>
        </w:rPr>
      </w:pPr>
      <w:proofErr w:type="spellStart"/>
      <w:ins w:id="829" w:author="Amrit" w:date="2018-11-15T11:16:00Z">
        <w:r>
          <w:t>Ensemb</w:t>
        </w:r>
      </w:ins>
      <w:ins w:id="830" w:author="Amrit" w:date="2018-11-15T11:17:00Z">
        <w:r>
          <w:t>le_sPLSDA</w:t>
        </w:r>
        <w:proofErr w:type="spellEnd"/>
        <w:r>
          <w:t xml:space="preserve">: </w:t>
        </w:r>
        <w:r w:rsidR="00995D21">
          <w:t xml:space="preserve">The tune function in the </w:t>
        </w:r>
        <w:proofErr w:type="spellStart"/>
        <w:r w:rsidR="00995D21">
          <w:t>mixOmics</w:t>
        </w:r>
        <w:proofErr w:type="spellEnd"/>
        <w:r w:rsidR="00995D21">
          <w:t xml:space="preserve"> R-library (v6.3.0) was used with a grid of </w:t>
        </w:r>
        <w:proofErr w:type="spellStart"/>
        <w:r w:rsidR="00995D21">
          <w:t>keepX</w:t>
        </w:r>
        <w:proofErr w:type="spellEnd"/>
        <w:r w:rsidR="00995D21">
          <w:t xml:space="preserve"> (variables to select on each components) = [2, 5, 10, 15, 20] over 3 components (</w:t>
        </w:r>
        <w:proofErr w:type="spellStart"/>
        <w:r w:rsidR="00995D21">
          <w:t>ncomp</w:t>
        </w:r>
        <w:proofErr w:type="spellEnd"/>
        <w:r w:rsidR="00995D21">
          <w:t>=3) and applied to each omics dataset (mRNA, miRNA and CpGs) separately</w:t>
        </w:r>
      </w:ins>
      <w:ins w:id="831" w:author="Amrit" w:date="2018-11-15T11:18:00Z">
        <w:r w:rsidR="00995D21">
          <w:t>. A 5x5-fold cross-</w:t>
        </w:r>
        <w:proofErr w:type="spellStart"/>
        <w:r w:rsidR="00995D21">
          <w:t>valdiation</w:t>
        </w:r>
      </w:ins>
      <w:proofErr w:type="spellEnd"/>
      <w:ins w:id="832" w:author="Amrit" w:date="2018-11-15T11:19:00Z">
        <w:r w:rsidR="00995D21">
          <w:t xml:space="preserve"> was used to determine the error rate for each grid value combination for each dataset separately. The model with the lowes</w:t>
        </w:r>
      </w:ins>
      <w:ins w:id="833" w:author="Amrit" w:date="2018-11-15T11:20:00Z">
        <w:r w:rsidR="00995D21">
          <w:t>t error rates for the mRNA, miRNA and CpGs biomarker panels consisted of 60 mRNA, 55 miRNA and 40 CpGs</w:t>
        </w:r>
      </w:ins>
      <w:ins w:id="834" w:author="Amrit" w:date="2018-11-15T11:21:00Z">
        <w:r w:rsidR="00995D21">
          <w:t>. The cross-</w:t>
        </w:r>
      </w:ins>
      <w:ins w:id="835" w:author="Amrit" w:date="2018-11-15T11:28:00Z">
        <w:r w:rsidR="00AA5161">
          <w:t>validation</w:t>
        </w:r>
      </w:ins>
      <w:ins w:id="836" w:author="Amrit" w:date="2018-11-15T11:21:00Z">
        <w:r w:rsidR="00995D21">
          <w:t xml:space="preserve"> predictions for these models was combined using an average vote scheme and the resulting error rate for the </w:t>
        </w:r>
      </w:ins>
      <w:ins w:id="837" w:author="Amrit" w:date="2018-11-15T11:23:00Z">
        <w:r w:rsidR="00995D21">
          <w:t>training</w:t>
        </w:r>
      </w:ins>
      <w:ins w:id="838" w:author="Amrit" w:date="2018-11-15T11:21:00Z">
        <w:r w:rsidR="00995D21">
          <w:t xml:space="preserve"> data was computed (</w:t>
        </w:r>
      </w:ins>
      <w:ins w:id="839" w:author="Amrit" w:date="2018-11-15T11:22:00Z">
        <w:r w:rsidR="00995D21">
          <w:t>25%</w:t>
        </w:r>
      </w:ins>
      <w:ins w:id="840" w:author="Amrit" w:date="2018-11-15T11:21:00Z">
        <w:r w:rsidR="00995D21">
          <w:t>).</w:t>
        </w:r>
      </w:ins>
      <w:ins w:id="841" w:author="Amrit" w:date="2018-11-15T11:22:00Z">
        <w:r w:rsidR="00995D21">
          <w:t xml:space="preserve"> Appling each model separately to its corresponding data-type and averaging the predictions, resulting in </w:t>
        </w:r>
        <w:proofErr w:type="gramStart"/>
        <w:r w:rsidR="00995D21">
          <w:t>an</w:t>
        </w:r>
        <w:proofErr w:type="gramEnd"/>
        <w:r w:rsidR="00995D21">
          <w:t xml:space="preserve"> test error rate of 28%.</w:t>
        </w:r>
      </w:ins>
    </w:p>
    <w:p w14:paraId="6392F94D" w14:textId="1C9A07A0" w:rsidR="00995D21" w:rsidRDefault="00995D21" w:rsidP="00995D21">
      <w:pPr>
        <w:pStyle w:val="ListParagraph"/>
        <w:numPr>
          <w:ilvl w:val="0"/>
          <w:numId w:val="4"/>
        </w:numPr>
        <w:rPr>
          <w:ins w:id="842" w:author="Amrit" w:date="2018-11-15T11:23:00Z"/>
        </w:rPr>
      </w:pPr>
      <w:proofErr w:type="spellStart"/>
      <w:ins w:id="843" w:author="Amrit" w:date="2018-11-15T11:23:00Z">
        <w:r>
          <w:t>Ensemble_enet</w:t>
        </w:r>
        <w:proofErr w:type="spellEnd"/>
        <w:r>
          <w:t xml:space="preserve">: </w:t>
        </w:r>
      </w:ins>
      <w:ins w:id="844" w:author="Amrit" w:date="2018-11-15T11:27:00Z">
        <w:r w:rsidR="00AA5161">
          <w:t xml:space="preserve">A grid of lambda values (0.01, 0.02, 0.03, 0.04, 0.05, 0.06, 0.07, 0.08, 0.09, 0.1) was used to determine the optimal shrinkage value by applying a 5x5-fold cross-validation using the </w:t>
        </w:r>
        <w:proofErr w:type="spellStart"/>
        <w:r w:rsidR="00AA5161">
          <w:t>glmnet</w:t>
        </w:r>
        <w:proofErr w:type="spellEnd"/>
        <w:r w:rsidR="00AA5161">
          <w:t xml:space="preserve"> R package (v2.0-13). </w:t>
        </w:r>
      </w:ins>
      <w:ins w:id="845" w:author="Amrit" w:date="2018-11-15T11:23:00Z">
        <w:r>
          <w:t xml:space="preserve">The model with the lowest error rates for the mRNA, miRNA and CpGs biomarker panels consisted of </w:t>
        </w:r>
      </w:ins>
      <w:ins w:id="846" w:author="Amrit" w:date="2018-11-15T11:27:00Z">
        <w:r w:rsidR="00AA5161">
          <w:t>96</w:t>
        </w:r>
      </w:ins>
      <w:ins w:id="847" w:author="Amrit" w:date="2018-11-15T11:23:00Z">
        <w:r>
          <w:t xml:space="preserve"> mRNA, </w:t>
        </w:r>
      </w:ins>
      <w:ins w:id="848" w:author="Amrit" w:date="2018-11-15T11:27:00Z">
        <w:r w:rsidR="00AA5161">
          <w:t>4</w:t>
        </w:r>
      </w:ins>
      <w:ins w:id="849" w:author="Amrit" w:date="2018-11-15T11:23:00Z">
        <w:r>
          <w:t xml:space="preserve">5 miRNA and </w:t>
        </w:r>
      </w:ins>
      <w:ins w:id="850" w:author="Amrit" w:date="2018-11-15T11:27:00Z">
        <w:r w:rsidR="00AA5161">
          <w:t>127</w:t>
        </w:r>
      </w:ins>
      <w:ins w:id="851" w:author="Amrit" w:date="2018-11-15T11:23:00Z">
        <w:r>
          <w:t xml:space="preserve"> CpGs. The cross-</w:t>
        </w:r>
      </w:ins>
      <w:ins w:id="852" w:author="Amrit" w:date="2018-11-15T11:27:00Z">
        <w:r w:rsidR="00AA5161">
          <w:t>validation</w:t>
        </w:r>
      </w:ins>
      <w:ins w:id="853" w:author="Amrit" w:date="2018-11-15T11:23:00Z">
        <w:r>
          <w:t xml:space="preserve"> predictions for these models was combined using an average vote scheme and the resulting error rate for the training data was computed (</w:t>
        </w:r>
      </w:ins>
      <w:ins w:id="854" w:author="Amrit" w:date="2018-11-15T11:28:00Z">
        <w:r w:rsidR="00AA5161">
          <w:t>11</w:t>
        </w:r>
      </w:ins>
      <w:ins w:id="855" w:author="Amrit" w:date="2018-11-15T11:23:00Z">
        <w:r>
          <w:t xml:space="preserve">%). Appling each model separately to its corresponding data-type and averaging the predictions, resulting in </w:t>
        </w:r>
        <w:proofErr w:type="gramStart"/>
        <w:r>
          <w:t>an</w:t>
        </w:r>
        <w:proofErr w:type="gramEnd"/>
        <w:r>
          <w:t xml:space="preserve"> test error rate of 2</w:t>
        </w:r>
      </w:ins>
      <w:ins w:id="856" w:author="Amrit" w:date="2018-11-15T11:28:00Z">
        <w:r w:rsidR="00AA5161">
          <w:t>3</w:t>
        </w:r>
      </w:ins>
      <w:ins w:id="857" w:author="Amrit" w:date="2018-11-15T11:23:00Z">
        <w:r>
          <w:t>%.</w:t>
        </w:r>
      </w:ins>
    </w:p>
    <w:p w14:paraId="2D67C897" w14:textId="77777777" w:rsidR="00995D21" w:rsidRPr="003A47EF" w:rsidRDefault="00995D21">
      <w:pPr>
        <w:pStyle w:val="ListParagraph"/>
        <w:numPr>
          <w:ilvl w:val="0"/>
          <w:numId w:val="4"/>
        </w:numPr>
        <w:rPr>
          <w:ins w:id="858" w:author="Amrit" w:date="2018-11-14T14:39:00Z"/>
          <w:rPrChange w:id="859" w:author="Amrit" w:date="2018-11-14T14:39:00Z">
            <w:rPr>
              <w:ins w:id="860" w:author="Amrit" w:date="2018-11-14T14:39:00Z"/>
              <w:b/>
            </w:rPr>
          </w:rPrChange>
        </w:rPr>
        <w:pPrChange w:id="861" w:author="Amrit" w:date="2018-11-15T10:57:00Z">
          <w:pPr>
            <w:spacing w:line="480" w:lineRule="auto"/>
            <w:jc w:val="both"/>
          </w:pPr>
        </w:pPrChange>
      </w:pPr>
    </w:p>
    <w:p w14:paraId="067B1FCF" w14:textId="1410A04F" w:rsidR="00453C00" w:rsidRDefault="00453C00" w:rsidP="00453C00">
      <w:pPr>
        <w:pStyle w:val="Heading1"/>
      </w:pPr>
      <w:bookmarkStart w:id="862" w:name="_Toc531339257"/>
      <w:r>
        <w:t xml:space="preserve">Section </w:t>
      </w:r>
      <w:ins w:id="863" w:author="Amrit" w:date="2018-11-14T14:39:00Z">
        <w:r w:rsidR="003A47EF">
          <w:t>6</w:t>
        </w:r>
      </w:ins>
      <w:del w:id="864" w:author="Amrit" w:date="2018-11-14T14:39:00Z">
        <w:r w:rsidDel="003A47EF">
          <w:delText>5</w:delText>
        </w:r>
      </w:del>
      <w:r>
        <w:t xml:space="preserve">: </w:t>
      </w:r>
      <w:r w:rsidR="000C5E96" w:rsidRPr="00EE4FD5">
        <w:t>Modular analysis</w:t>
      </w:r>
      <w:bookmarkEnd w:id="862"/>
    </w:p>
    <w:p w14:paraId="0EE1B81F" w14:textId="3C7FF169" w:rsidR="000C5E96" w:rsidRPr="00EE4FD5" w:rsidRDefault="000C5E96" w:rsidP="000C5E96">
      <w:pPr>
        <w:spacing w:line="480" w:lineRule="auto"/>
        <w:jc w:val="both"/>
        <w:rPr>
          <w:color w:val="333333"/>
        </w:rPr>
      </w:pPr>
      <w:r w:rsidRPr="00EE4FD5">
        <w:rPr>
          <w:color w:val="333333"/>
        </w:rPr>
        <w:t xml:space="preserve">Eigengene summarization is a common approach to decompose a </w:t>
      </w:r>
      <w:r w:rsidRPr="00EE4FD5">
        <w:rPr>
          <w:i/>
          <w:color w:val="333333"/>
        </w:rPr>
        <w:t xml:space="preserve">n </w:t>
      </w:r>
      <w:r w:rsidRPr="00EE4FD5">
        <w:rPr>
          <w:color w:val="333333"/>
        </w:rPr>
        <w:t xml:space="preserve">x </w:t>
      </w:r>
      <w:r w:rsidRPr="00EE4FD5">
        <w:rPr>
          <w:i/>
          <w:color w:val="333333"/>
        </w:rPr>
        <w:t>p</w:t>
      </w:r>
      <w:r w:rsidRPr="00EE4FD5">
        <w:rPr>
          <w:color w:val="333333"/>
        </w:rPr>
        <w:t xml:space="preserve"> dataset (where </w:t>
      </w:r>
      <w:r w:rsidRPr="00EE4FD5">
        <w:rPr>
          <w:i/>
          <w:color w:val="333333"/>
        </w:rPr>
        <w:t>n</w:t>
      </w:r>
      <w:r w:rsidRPr="00EE4FD5">
        <w:rPr>
          <w:color w:val="333333"/>
        </w:rPr>
        <w:t xml:space="preserve"> is the number of samples and </w:t>
      </w:r>
      <w:r w:rsidRPr="00EE4FD5">
        <w:rPr>
          <w:i/>
          <w:color w:val="333333"/>
        </w:rPr>
        <w:t>p</w:t>
      </w:r>
      <w:r w:rsidRPr="00EE4FD5">
        <w:rPr>
          <w:color w:val="333333"/>
        </w:rPr>
        <w:t xml:space="preserve"> is the number of variables in a module), to a component (linear combination of all </w:t>
      </w:r>
      <w:r w:rsidRPr="00EE4FD5">
        <w:rPr>
          <w:i/>
          <w:color w:val="333333"/>
        </w:rPr>
        <w:t>p</w:t>
      </w:r>
      <w:r w:rsidRPr="00EE4FD5">
        <w:rPr>
          <w:color w:val="333333"/>
        </w:rPr>
        <w:t xml:space="preserve"> variables) that represents the summarized expression of genes in the module </w:t>
      </w:r>
      <w:r w:rsidRPr="00EE4FD5">
        <w:rPr>
          <w:color w:val="333333"/>
        </w:rPr>
        <w:fldChar w:fldCharType="begin"/>
      </w:r>
      <w:r>
        <w:rPr>
          <w:color w:val="333333"/>
        </w:rPr>
        <w:instrText xml:space="preserve"> ADDIN ZOTERO_ITEM CSL_CITATION {"citationID":"2g9c19rmcm","properties":{"formattedCitation":"(Langfelder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EE4FD5">
        <w:rPr>
          <w:color w:val="333333"/>
        </w:rPr>
        <w:fldChar w:fldCharType="separate"/>
      </w:r>
      <w:r>
        <w:rPr>
          <w:noProof/>
          <w:color w:val="333333"/>
        </w:rPr>
        <w:t>(Langfelder and Horvath, 2008)</w:t>
      </w:r>
      <w:r w:rsidRPr="00EE4FD5">
        <w:rPr>
          <w:color w:val="333333"/>
        </w:rPr>
        <w:fldChar w:fldCharType="end"/>
      </w:r>
      <w:r w:rsidRPr="00EE4FD5">
        <w:rPr>
          <w:color w:val="333333"/>
        </w:rPr>
        <w:t>. For the asthma study, 15,683 genes were reduced to 229 KEGG pathways and 292 metabolites were reduced to 60 metabolic pathways using eigengene summarization.</w:t>
      </w:r>
    </w:p>
    <w:p w14:paraId="0461457F" w14:textId="77777777" w:rsidR="000C5E96" w:rsidRPr="00EE4FD5" w:rsidRDefault="000C5E96" w:rsidP="000C5E96">
      <w:pPr>
        <w:spacing w:line="480" w:lineRule="auto"/>
        <w:jc w:val="both"/>
        <w:rPr>
          <w:color w:val="333333"/>
        </w:rPr>
      </w:pPr>
    </w:p>
    <w:p w14:paraId="1A8A11DB" w14:textId="7B80B79B" w:rsidR="00453C00" w:rsidRDefault="00453C00" w:rsidP="00453C00">
      <w:pPr>
        <w:pStyle w:val="Heading1"/>
      </w:pPr>
      <w:bookmarkStart w:id="865" w:name="_Toc531339258"/>
      <w:r>
        <w:lastRenderedPageBreak/>
        <w:t xml:space="preserve">Section </w:t>
      </w:r>
      <w:ins w:id="866" w:author="Amrit" w:date="2018-11-14T14:39:00Z">
        <w:r w:rsidR="003A47EF">
          <w:t>7</w:t>
        </w:r>
      </w:ins>
      <w:del w:id="867" w:author="Amrit" w:date="2018-11-14T14:39:00Z">
        <w:r w:rsidDel="003A47EF">
          <w:delText>6</w:delText>
        </w:r>
      </w:del>
      <w:r>
        <w:t xml:space="preserve">: </w:t>
      </w:r>
      <w:r w:rsidR="000C5E96" w:rsidRPr="00EE4FD5">
        <w:t>Multilevel transformation</w:t>
      </w:r>
      <w:bookmarkEnd w:id="865"/>
    </w:p>
    <w:p w14:paraId="22B3D083" w14:textId="3DDBC105" w:rsidR="000C5E96" w:rsidRPr="00EE4FD5" w:rsidRDefault="000C5E96" w:rsidP="000C5E96">
      <w:pPr>
        <w:spacing w:line="480" w:lineRule="auto"/>
        <w:jc w:val="both"/>
        <w:rPr>
          <w:color w:val="333333"/>
        </w:rPr>
      </w:pPr>
      <w:r w:rsidRPr="00EE4FD5">
        <w:rPr>
          <w:color w:val="333333"/>
        </w:rPr>
        <w:t>For multivariate analyses, A multilevel approach separates the within subject variation matrix (</w:t>
      </w:r>
      <w:proofErr w:type="spellStart"/>
      <w:r w:rsidRPr="00EE4FD5">
        <w:rPr>
          <w:i/>
          <w:color w:val="333333"/>
        </w:rPr>
        <w:t>X</w:t>
      </w:r>
      <w:r w:rsidRPr="00EE4FD5">
        <w:rPr>
          <w:i/>
          <w:color w:val="333333"/>
          <w:vertAlign w:val="subscript"/>
        </w:rPr>
        <w:t>w</w:t>
      </w:r>
      <w:proofErr w:type="spellEnd"/>
      <w:r w:rsidRPr="00EE4FD5">
        <w:rPr>
          <w:color w:val="333333"/>
        </w:rPr>
        <w:t>) and the between subject variation (</w:t>
      </w:r>
      <w:proofErr w:type="spellStart"/>
      <w:r w:rsidRPr="00EE4FD5">
        <w:rPr>
          <w:i/>
          <w:color w:val="333333"/>
        </w:rPr>
        <w:t>X</w:t>
      </w:r>
      <w:r w:rsidRPr="00EE4FD5">
        <w:rPr>
          <w:i/>
          <w:color w:val="333333"/>
          <w:vertAlign w:val="subscript"/>
        </w:rPr>
        <w:t>b</w:t>
      </w:r>
      <w:proofErr w:type="spellEnd"/>
      <w:r w:rsidRPr="00EE4FD5">
        <w:rPr>
          <w:color w:val="333333"/>
        </w:rPr>
        <w:t>) for a given dataset (</w:t>
      </w:r>
      <w:r w:rsidRPr="00EE4FD5">
        <w:rPr>
          <w:i/>
          <w:color w:val="333333"/>
        </w:rPr>
        <w:t>X</w:t>
      </w:r>
      <w:r w:rsidRPr="00EE4FD5">
        <w:rPr>
          <w:color w:val="333333"/>
        </w:rPr>
        <w:t xml:space="preserve">) </w:t>
      </w:r>
      <w:r w:rsidRPr="00EE4FD5">
        <w:rPr>
          <w:color w:val="333333"/>
        </w:rPr>
        <w:fldChar w:fldCharType="begin"/>
      </w:r>
      <w:r>
        <w:rPr>
          <w:color w:val="333333"/>
        </w:rPr>
        <w:instrText xml:space="preserve"> ADDIN ZOTERO_ITEM CSL_CITATION {"citationID":"2b5om98h4d","properties":{"formattedCitation":"(Westerhuis {\\i{}et al.}, 2010)","plainCitation":"(Westerhuis et al., 2010)","noteIndex":0},"citationItems":[{"id":962,"uris":["http://zotero.org/users/2545847/items/QKXAN7RH"],"uri":["http://zotero.org/users/2545847/items/QKXAN7RH"],"itemData":{"id":962,"type":"article-journal","title":"Multivariate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Pr="00EE4FD5">
        <w:rPr>
          <w:color w:val="333333"/>
        </w:rPr>
        <w:fldChar w:fldCharType="separate"/>
      </w:r>
      <w:r w:rsidRPr="009027F5">
        <w:rPr>
          <w:color w:val="000000"/>
        </w:rPr>
        <w:t>(</w:t>
      </w:r>
      <w:proofErr w:type="spellStart"/>
      <w:r w:rsidRPr="009027F5">
        <w:rPr>
          <w:color w:val="000000"/>
        </w:rPr>
        <w:t>Westerhuis</w:t>
      </w:r>
      <w:proofErr w:type="spellEnd"/>
      <w:r w:rsidRPr="009027F5">
        <w:rPr>
          <w:color w:val="000000"/>
        </w:rPr>
        <w:t xml:space="preserve">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w:t>
      </w:r>
      <w:proofErr w:type="spellStart"/>
      <w:r w:rsidRPr="00EE4FD5">
        <w:rPr>
          <w:color w:val="333333"/>
        </w:rPr>
        <w:t>ie</w:t>
      </w:r>
      <w:proofErr w:type="spellEnd"/>
      <w:r w:rsidRPr="00EE4FD5">
        <w:rPr>
          <w:color w:val="333333"/>
        </w:rPr>
        <w:t xml:space="preserve">. </w:t>
      </w:r>
      <w:r w:rsidRPr="00EE4FD5">
        <w:rPr>
          <w:i/>
          <w:color w:val="333333"/>
        </w:rPr>
        <w:t xml:space="preserve">X = </w:t>
      </w:r>
      <w:proofErr w:type="spellStart"/>
      <w:r w:rsidRPr="00EE4FD5">
        <w:rPr>
          <w:i/>
          <w:color w:val="333333"/>
        </w:rPr>
        <w:t>X</w:t>
      </w:r>
      <w:r w:rsidRPr="00EE4FD5">
        <w:rPr>
          <w:i/>
          <w:color w:val="333333"/>
          <w:vertAlign w:val="subscript"/>
        </w:rPr>
        <w:t>w</w:t>
      </w:r>
      <w:proofErr w:type="spellEnd"/>
      <w:r w:rsidRPr="00EE4FD5">
        <w:rPr>
          <w:i/>
          <w:color w:val="333333"/>
        </w:rPr>
        <w:t xml:space="preserve"> + </w:t>
      </w:r>
      <w:proofErr w:type="spellStart"/>
      <w:r w:rsidRPr="00EE4FD5">
        <w:rPr>
          <w:i/>
          <w:color w:val="333333"/>
        </w:rPr>
        <w:t>X</w:t>
      </w:r>
      <w:r w:rsidRPr="00EE4FD5">
        <w:rPr>
          <w:i/>
          <w:color w:val="333333"/>
          <w:vertAlign w:val="subscript"/>
        </w:rPr>
        <w:t>b</w:t>
      </w:r>
      <w:proofErr w:type="spellEnd"/>
      <w:r w:rsidRPr="00EE4FD5">
        <w:rPr>
          <w:color w:val="333333"/>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 was extracted prior to applying DIABLO. In the asthma study, the multilevel approach (called variance decomposition step) was applied to the cell-type, gene and metabolite module datasets.</w:t>
      </w:r>
    </w:p>
    <w:p w14:paraId="4C060477" w14:textId="77777777" w:rsidR="007F63DE" w:rsidRDefault="007F63DE" w:rsidP="00C04538">
      <w:pPr>
        <w:rPr>
          <w:color w:val="000000" w:themeColor="text1"/>
        </w:rPr>
      </w:pPr>
    </w:p>
    <w:p w14:paraId="1DE62638" w14:textId="77777777" w:rsidR="007F63DE" w:rsidRPr="00247777" w:rsidRDefault="007F63DE" w:rsidP="00C04538">
      <w:pPr>
        <w:rPr>
          <w:color w:val="000000" w:themeColor="text1"/>
        </w:rPr>
      </w:pPr>
    </w:p>
    <w:p w14:paraId="49F0CC2F" w14:textId="77777777" w:rsidR="00C04538" w:rsidRDefault="00C04538"/>
    <w:p w14:paraId="3EC1A2EC" w14:textId="0D2A2B77" w:rsidR="00B61123" w:rsidRDefault="005E1B3D">
      <w:r>
        <w:rPr>
          <w:noProof/>
        </w:rPr>
        <w:drawing>
          <wp:inline distT="0" distB="0" distL="0" distR="0" wp14:anchorId="2F323C56" wp14:editId="2BD45E16">
            <wp:extent cx="5938520" cy="3279140"/>
            <wp:effectExtent l="0" t="0" r="5080" b="0"/>
            <wp:docPr id="3" name="Picture 3" descr="Supplementary%20Information/S1%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20Information/S1%20Fi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279140"/>
                    </a:xfrm>
                    <a:prstGeom prst="rect">
                      <a:avLst/>
                    </a:prstGeom>
                    <a:noFill/>
                    <a:ln>
                      <a:noFill/>
                    </a:ln>
                  </pic:spPr>
                </pic:pic>
              </a:graphicData>
            </a:graphic>
          </wp:inline>
        </w:drawing>
      </w:r>
    </w:p>
    <w:p w14:paraId="19589D52" w14:textId="77777777" w:rsidR="00BE0E7B" w:rsidRDefault="005E1B3D" w:rsidP="00BE0E7B">
      <w:pPr>
        <w:pStyle w:val="Heading1"/>
      </w:pPr>
      <w:bookmarkStart w:id="868" w:name="_Toc531339259"/>
      <w:r>
        <w:rPr>
          <w:color w:val="333333"/>
        </w:rPr>
        <w:t>Supplementary Figure S1</w:t>
      </w:r>
      <w:r w:rsidR="00B61123" w:rsidRPr="00626914">
        <w:rPr>
          <w:color w:val="333333"/>
        </w:rPr>
        <w:t xml:space="preserve">. </w:t>
      </w:r>
      <w:r w:rsidR="00B61123" w:rsidRPr="00626914">
        <w:t>Overview of approaches used for the integration of multiple high dimensional omics datasets using either unsupervised or supervised analyses.</w:t>
      </w:r>
      <w:bookmarkEnd w:id="868"/>
    </w:p>
    <w:p w14:paraId="08ED308F" w14:textId="754FE16C" w:rsidR="00B61123" w:rsidRPr="00247777" w:rsidRDefault="00B61123" w:rsidP="00B61123">
      <w:pPr>
        <w:widowControl w:val="0"/>
        <w:autoSpaceDE w:val="0"/>
        <w:autoSpaceDN w:val="0"/>
        <w:adjustRightInd w:val="0"/>
        <w:jc w:val="both"/>
      </w:pPr>
      <w:r w:rsidRPr="00247777">
        <w:t xml:space="preserve">Most integrative methods were developed for unsupervised analyses. Variable selection is an important feature of the methods to improve interpretation of these complex models. Various types </w:t>
      </w:r>
      <w:r w:rsidRPr="00247777">
        <w:lastRenderedPageBreak/>
        <w:t>of integrative methods are listed, ranging from Component-based that reduce the dimensionality of high-throughput omics datasets, Bayesian methods, Network-based and multi-step approaches which  include concatenation and ensemble approaches</w:t>
      </w:r>
      <w:r w:rsidRPr="00247777">
        <w:fldChar w:fldCharType="begin"/>
      </w:r>
      <w:r w:rsidR="006D03B3">
        <w:instrText xml:space="preserve"> ADDIN ZOTERO_ITEM CSL_CITATION {"citationID":"aomjkcojvg","properties":{"formattedCitation":"(Huang {\\i{}et al.}, 2017)","plainCitation":"(Huang et al., 2017)","noteIndex":0},"citationItems":[{"id":1763,"uris":["http://zotero.org/users/2545847/items/CFD7PA3V"],"uri":["http://zotero.org/users/2545847/items/CFD7PA3V"],"itemData":{"id":1763,"type":"article-journal","title":"More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247777">
        <w:fldChar w:fldCharType="separate"/>
      </w:r>
      <w:r w:rsidR="006D03B3" w:rsidRPr="006D03B3">
        <w:rPr>
          <w:rFonts w:ascii="Calibri"/>
        </w:rPr>
        <w:t xml:space="preserve">(Huang </w:t>
      </w:r>
      <w:r w:rsidR="006D03B3" w:rsidRPr="006D03B3">
        <w:rPr>
          <w:rFonts w:ascii="Calibri"/>
          <w:i/>
          <w:iCs/>
        </w:rPr>
        <w:t>et al.</w:t>
      </w:r>
      <w:r w:rsidR="006D03B3" w:rsidRPr="006D03B3">
        <w:rPr>
          <w:rFonts w:ascii="Calibri"/>
        </w:rPr>
        <w:t>, 2017)</w:t>
      </w:r>
      <w:r w:rsidRPr="00247777">
        <w:fldChar w:fldCharType="end"/>
      </w:r>
      <w:r w:rsidRPr="00247777">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247777">
        <w:rPr>
          <w:vertAlign w:val="superscript"/>
        </w:rPr>
        <w:t>*</w:t>
      </w:r>
      <w:r w:rsidRPr="001B45BA">
        <w:t>M</w:t>
      </w:r>
      <w:r w:rsidRPr="00247777">
        <w:t xml:space="preserve">ethods are coded in other languages are indicated below.  </w:t>
      </w:r>
    </w:p>
    <w:p w14:paraId="0E6CA655" w14:textId="6634ADFB" w:rsidR="00B61123" w:rsidRPr="00247777" w:rsidRDefault="00B61123" w:rsidP="00B61123">
      <w:pPr>
        <w:widowControl w:val="0"/>
        <w:autoSpaceDE w:val="0"/>
        <w:autoSpaceDN w:val="0"/>
        <w:adjustRightInd w:val="0"/>
        <w:jc w:val="both"/>
        <w:rPr>
          <w:sz w:val="20"/>
          <w:szCs w:val="20"/>
        </w:rPr>
      </w:pPr>
      <w:r w:rsidRPr="00247777">
        <w:rPr>
          <w:sz w:val="20"/>
          <w:szCs w:val="20"/>
        </w:rPr>
        <w:t>Abbreviations: JIVE: Joint and Individual Variation Explained</w:t>
      </w:r>
      <w:r w:rsidRPr="00247777">
        <w:rPr>
          <w:sz w:val="20"/>
          <w:szCs w:val="20"/>
        </w:rPr>
        <w:fldChar w:fldCharType="begin"/>
      </w:r>
      <w:r w:rsidR="006D03B3">
        <w:rPr>
          <w:sz w:val="20"/>
          <w:szCs w:val="20"/>
        </w:rPr>
        <w:instrText xml:space="preserve"> ADDIN ZOTERO_ITEM CSL_CITATION {"citationID":"a2g9dh3dr9g","properties":{"formattedCitation":"(Lock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sz w:val="20"/>
          <w:szCs w:val="20"/>
        </w:rPr>
        <w:fldChar w:fldCharType="separate"/>
      </w:r>
      <w:r w:rsidR="006D03B3" w:rsidRPr="006D03B3">
        <w:rPr>
          <w:rFonts w:ascii="Calibri"/>
          <w:sz w:val="20"/>
        </w:rPr>
        <w:t xml:space="preserve">(Lock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xml:space="preserve">, </w:t>
      </w:r>
      <w:r w:rsidRPr="00247777">
        <w:rPr>
          <w:sz w:val="20"/>
          <w:szCs w:val="20"/>
          <w:vertAlign w:val="superscript"/>
        </w:rPr>
        <w:t>*</w:t>
      </w:r>
      <w:proofErr w:type="spellStart"/>
      <w:r w:rsidRPr="00247777">
        <w:rPr>
          <w:sz w:val="20"/>
          <w:szCs w:val="20"/>
        </w:rPr>
        <w:t>sMBPLS</w:t>
      </w:r>
      <w:proofErr w:type="spellEnd"/>
      <w:r w:rsidRPr="00247777">
        <w:rPr>
          <w:sz w:val="20"/>
          <w:szCs w:val="20"/>
        </w:rPr>
        <w:t>: sparse Multiblock Partial Least Squares (</w:t>
      </w:r>
      <w:proofErr w:type="spellStart"/>
      <w:r w:rsidRPr="00247777">
        <w:rPr>
          <w:sz w:val="20"/>
          <w:szCs w:val="20"/>
        </w:rPr>
        <w:t>Matlab</w:t>
      </w:r>
      <w:proofErr w:type="spellEnd"/>
      <w:r w:rsidRPr="00247777">
        <w:rPr>
          <w:sz w:val="20"/>
          <w:szCs w:val="20"/>
        </w:rPr>
        <w:t>)</w:t>
      </w:r>
      <w:r w:rsidRPr="00247777">
        <w:rPr>
          <w:sz w:val="20"/>
          <w:szCs w:val="20"/>
        </w:rPr>
        <w:fldChar w:fldCharType="begin"/>
      </w:r>
      <w:r w:rsidR="006D03B3">
        <w:rPr>
          <w:sz w:val="20"/>
          <w:szCs w:val="20"/>
        </w:rPr>
        <w:instrText xml:space="preserve"> ADDIN ZOTERO_ITEM CSL_CITATION {"citationID":"a24t3b479jc","properties":{"formattedCitation":"(Zhang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247777">
        <w:rPr>
          <w:sz w:val="20"/>
          <w:szCs w:val="20"/>
        </w:rPr>
        <w:fldChar w:fldCharType="separate"/>
      </w:r>
      <w:r w:rsidR="006D03B3" w:rsidRPr="006D03B3">
        <w:rPr>
          <w:sz w:val="20"/>
        </w:rPr>
        <w:t xml:space="preserve">(Zhang </w:t>
      </w:r>
      <w:r w:rsidR="006D03B3" w:rsidRPr="006D03B3">
        <w:rPr>
          <w:i/>
          <w:iCs/>
          <w:sz w:val="20"/>
        </w:rPr>
        <w:t>et al.</w:t>
      </w:r>
      <w:r w:rsidR="006D03B3" w:rsidRPr="006D03B3">
        <w:rPr>
          <w:sz w:val="20"/>
        </w:rPr>
        <w:t>, 2012)</w:t>
      </w:r>
      <w:r w:rsidRPr="00247777">
        <w:rPr>
          <w:sz w:val="20"/>
          <w:szCs w:val="20"/>
        </w:rPr>
        <w:fldChar w:fldCharType="end"/>
      </w:r>
      <w:r w:rsidRPr="00247777">
        <w:rPr>
          <w:sz w:val="20"/>
          <w:szCs w:val="20"/>
        </w:rPr>
        <w:t>, SNMNMF: Sparse Network-regularized Multiple Non-negative Matrix Factorization (</w:t>
      </w:r>
      <w:proofErr w:type="spellStart"/>
      <w:r w:rsidRPr="00247777">
        <w:rPr>
          <w:sz w:val="20"/>
          <w:szCs w:val="20"/>
        </w:rPr>
        <w:t>Matlab</w:t>
      </w:r>
      <w:proofErr w:type="spellEnd"/>
      <w:r w:rsidRPr="00247777">
        <w:rPr>
          <w:sz w:val="20"/>
          <w:szCs w:val="20"/>
        </w:rPr>
        <w:t>)</w:t>
      </w:r>
      <w:r w:rsidRPr="00247777">
        <w:rPr>
          <w:sz w:val="20"/>
          <w:szCs w:val="20"/>
        </w:rPr>
        <w:fldChar w:fldCharType="begin"/>
      </w:r>
      <w:r w:rsidR="006D03B3">
        <w:rPr>
          <w:sz w:val="20"/>
          <w:szCs w:val="20"/>
        </w:rPr>
        <w:instrText xml:space="preserve"> ADDIN ZOTERO_ITEM CSL_CITATION {"citationID":"a287dce056p","properties":{"formattedCitation":"(Zhang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247777">
        <w:rPr>
          <w:sz w:val="20"/>
          <w:szCs w:val="20"/>
        </w:rPr>
        <w:fldChar w:fldCharType="separate"/>
      </w:r>
      <w:r w:rsidR="006D03B3" w:rsidRPr="006D03B3">
        <w:rPr>
          <w:rFonts w:ascii="Calibri"/>
          <w:sz w:val="20"/>
        </w:rPr>
        <w:t xml:space="preserve">(Zhang </w:t>
      </w:r>
      <w:r w:rsidR="006D03B3" w:rsidRPr="006D03B3">
        <w:rPr>
          <w:rFonts w:ascii="Calibri"/>
          <w:i/>
          <w:iCs/>
          <w:sz w:val="20"/>
        </w:rPr>
        <w:t>et al.</w:t>
      </w:r>
      <w:r w:rsidR="006D03B3" w:rsidRPr="006D03B3">
        <w:rPr>
          <w:rFonts w:ascii="Calibri"/>
          <w:sz w:val="20"/>
        </w:rPr>
        <w:t>, 2011)</w:t>
      </w:r>
      <w:r w:rsidRPr="00247777">
        <w:rPr>
          <w:sz w:val="20"/>
          <w:szCs w:val="20"/>
        </w:rPr>
        <w:fldChar w:fldCharType="end"/>
      </w:r>
      <w:r w:rsidRPr="00247777">
        <w:rPr>
          <w:sz w:val="20"/>
          <w:szCs w:val="20"/>
        </w:rPr>
        <w:t>, MOFA: Multi-Omics Factor Analysis</w:t>
      </w:r>
      <w:r w:rsidRPr="00247777">
        <w:rPr>
          <w:sz w:val="20"/>
          <w:szCs w:val="20"/>
        </w:rPr>
        <w:fldChar w:fldCharType="begin"/>
      </w:r>
      <w:r w:rsidR="006D03B3">
        <w:rPr>
          <w:sz w:val="20"/>
          <w:szCs w:val="20"/>
        </w:rPr>
        <w:instrText xml:space="preserve"> ADDIN ZOTERO_ITEM CSL_CITATION {"citationID":"aprqh12gl2","properties":{"formattedCitation":"(Argelaguet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247777">
        <w:rPr>
          <w:sz w:val="20"/>
          <w:szCs w:val="20"/>
        </w:rPr>
        <w:fldChar w:fldCharType="separate"/>
      </w:r>
      <w:r w:rsidR="006D03B3" w:rsidRPr="006D03B3">
        <w:rPr>
          <w:rFonts w:ascii="Calibri"/>
          <w:sz w:val="20"/>
        </w:rPr>
        <w:t>(</w:t>
      </w:r>
      <w:proofErr w:type="spellStart"/>
      <w:r w:rsidR="006D03B3" w:rsidRPr="006D03B3">
        <w:rPr>
          <w:rFonts w:ascii="Calibri"/>
          <w:sz w:val="20"/>
        </w:rPr>
        <w:t>Argelaguet</w:t>
      </w:r>
      <w:proofErr w:type="spellEnd"/>
      <w:r w:rsidR="006D03B3" w:rsidRPr="006D03B3">
        <w:rPr>
          <w:rFonts w:ascii="Calibri"/>
          <w:sz w:val="20"/>
        </w:rPr>
        <w:t xml:space="preserve"> </w:t>
      </w:r>
      <w:r w:rsidR="006D03B3" w:rsidRPr="006D03B3">
        <w:rPr>
          <w:rFonts w:ascii="Calibri"/>
          <w:i/>
          <w:iCs/>
          <w:sz w:val="20"/>
        </w:rPr>
        <w:t>et al.</w:t>
      </w:r>
      <w:r w:rsidR="006D03B3" w:rsidRPr="006D03B3">
        <w:rPr>
          <w:rFonts w:ascii="Calibri"/>
          <w:sz w:val="20"/>
        </w:rPr>
        <w:t>, 2017)</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CONEXIC: Copy Number and Expression In Cancer (Java)</w:t>
      </w:r>
      <w:r w:rsidRPr="00247777">
        <w:rPr>
          <w:sz w:val="20"/>
          <w:szCs w:val="20"/>
        </w:rPr>
        <w:fldChar w:fldCharType="begin"/>
      </w:r>
      <w:r w:rsidR="006D03B3">
        <w:rPr>
          <w:sz w:val="20"/>
          <w:szCs w:val="20"/>
        </w:rPr>
        <w:instrText xml:space="preserve"> ADDIN ZOTERO_ITEM CSL_CITATION {"citationID":"a1n570kfugs","properties":{"formattedCitation":"(An Integrated Approach to Uncover Drivers of Cancer: Cell)","plainCitation":"(An Integrated Approach to Uncover Drivers of Cancer: Cell)","noteIndex":0},"citationItems":[{"id":"LKPqaDl6/R07SCV3q","uris":["http://zotero.org/users/2545847/items/JL2HGMAV"],"uri":["http://zotero.org/users/2545847/items/JL2HGMAV"],"itemData":{"id":1757,"type":"webpage","title":"An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247777">
        <w:rPr>
          <w:sz w:val="20"/>
          <w:szCs w:val="20"/>
        </w:rPr>
        <w:fldChar w:fldCharType="separate"/>
      </w:r>
      <w:r w:rsidR="006D03B3">
        <w:rPr>
          <w:sz w:val="20"/>
        </w:rPr>
        <w:t>(An Integrated Approach to Uncover Drivers of Cancer: Cell)</w:t>
      </w:r>
      <w:r w:rsidRPr="00247777">
        <w:rPr>
          <w:sz w:val="20"/>
          <w:szCs w:val="20"/>
        </w:rPr>
        <w:fldChar w:fldCharType="end"/>
      </w:r>
      <w:r w:rsidRPr="00247777">
        <w:rPr>
          <w:sz w:val="20"/>
          <w:szCs w:val="20"/>
        </w:rPr>
        <w:t>, WGCNA: Weighted Gene Co-expression Network Analysis</w:t>
      </w:r>
      <w:r w:rsidRPr="00247777">
        <w:rPr>
          <w:sz w:val="20"/>
          <w:szCs w:val="20"/>
        </w:rPr>
        <w:fldChar w:fldCharType="begin"/>
      </w:r>
      <w:r w:rsidR="006D03B3">
        <w:rPr>
          <w:sz w:val="20"/>
          <w:szCs w:val="20"/>
        </w:rPr>
        <w:instrText xml:space="preserve"> ADDIN ZOTERO_ITEM CSL_CITATION {"citationID":"a1taeqiubph","properties":{"formattedCitation":"(Langfelder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247777">
        <w:rPr>
          <w:sz w:val="20"/>
          <w:szCs w:val="20"/>
        </w:rPr>
        <w:fldChar w:fldCharType="separate"/>
      </w:r>
      <w:r w:rsidR="006D03B3">
        <w:rPr>
          <w:sz w:val="20"/>
        </w:rPr>
        <w:t>(Langfelder and Horvath, 2008)</w:t>
      </w:r>
      <w:r w:rsidRPr="00247777">
        <w:rPr>
          <w:sz w:val="20"/>
          <w:szCs w:val="20"/>
        </w:rPr>
        <w:fldChar w:fldCharType="end"/>
      </w:r>
      <w:r w:rsidRPr="00247777">
        <w:rPr>
          <w:sz w:val="20"/>
          <w:szCs w:val="20"/>
        </w:rPr>
        <w:t>, SNF: Similarity Network Fusion</w:t>
      </w:r>
      <w:r w:rsidRPr="00247777">
        <w:rPr>
          <w:sz w:val="20"/>
          <w:szCs w:val="20"/>
        </w:rPr>
        <w:fldChar w:fldCharType="begin"/>
      </w:r>
      <w:r w:rsidR="006D03B3">
        <w:rPr>
          <w:sz w:val="20"/>
          <w:szCs w:val="20"/>
        </w:rPr>
        <w:instrText xml:space="preserve"> ADDIN ZOTERO_ITEM CSL_CITATION {"citationID":"cxQADNyU","properties":{"formattedCitation":"(Wang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sz w:val="20"/>
          <w:szCs w:val="20"/>
        </w:rPr>
        <w:fldChar w:fldCharType="separate"/>
      </w:r>
      <w:r w:rsidR="006D03B3" w:rsidRPr="006D03B3">
        <w:rPr>
          <w:rFonts w:ascii="Calibri"/>
          <w:sz w:val="20"/>
        </w:rPr>
        <w:t xml:space="preserve">(Wang </w:t>
      </w:r>
      <w:r w:rsidR="006D03B3" w:rsidRPr="006D03B3">
        <w:rPr>
          <w:rFonts w:ascii="Calibri"/>
          <w:i/>
          <w:iCs/>
          <w:sz w:val="20"/>
        </w:rPr>
        <w:t>et al.</w:t>
      </w:r>
      <w:r w:rsidR="006D03B3" w:rsidRPr="006D03B3">
        <w:rPr>
          <w:rFonts w:ascii="Calibri"/>
          <w:sz w:val="20"/>
        </w:rPr>
        <w:t>, 2014)</w:t>
      </w:r>
      <w:r w:rsidRPr="00247777">
        <w:rPr>
          <w:sz w:val="20"/>
          <w:szCs w:val="20"/>
        </w:rPr>
        <w:fldChar w:fldCharType="end"/>
      </w:r>
      <w:r w:rsidRPr="00247777">
        <w:rPr>
          <w:sz w:val="20"/>
          <w:szCs w:val="20"/>
        </w:rPr>
        <w:t>, PANDA: Passing Attributes between Networks for Data Assimilation</w:t>
      </w:r>
      <w:r w:rsidRPr="00247777">
        <w:rPr>
          <w:sz w:val="20"/>
          <w:szCs w:val="20"/>
        </w:rPr>
        <w:fldChar w:fldCharType="begin"/>
      </w:r>
      <w:r w:rsidR="006D03B3">
        <w:rPr>
          <w:sz w:val="20"/>
          <w:szCs w:val="20"/>
        </w:rPr>
        <w:instrText xml:space="preserve"> ADDIN ZOTERO_ITEM CSL_CITATION {"citationID":"a2bvchlnmm3","properties":{"formattedCitation":"(Glass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247777">
        <w:rPr>
          <w:sz w:val="20"/>
          <w:szCs w:val="20"/>
        </w:rPr>
        <w:fldChar w:fldCharType="separate"/>
      </w:r>
      <w:r w:rsidR="006D03B3" w:rsidRPr="006D03B3">
        <w:rPr>
          <w:rFonts w:ascii="Calibri"/>
          <w:sz w:val="20"/>
        </w:rPr>
        <w:t xml:space="preserve">(Glass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BCC: Bayesian Consensus Clustering</w:t>
      </w:r>
      <w:r w:rsidRPr="00247777">
        <w:rPr>
          <w:sz w:val="20"/>
          <w:szCs w:val="20"/>
        </w:rPr>
        <w:fldChar w:fldCharType="begin"/>
      </w:r>
      <w:r w:rsidR="006D03B3">
        <w:rPr>
          <w:sz w:val="20"/>
          <w:szCs w:val="20"/>
        </w:rPr>
        <w:instrText xml:space="preserve"> ADDIN ZOTERO_ITEM CSL_CITATION {"citationID":"a16oin1adqi","properties":{"formattedCitation":"(Lock and Dunson, 2013)","plainCitation":"(Lock and Dunson, 2013)","noteIndex":0},"citationItems":[{"id":1483,"uris":["http://zotero.org/users/2545847/items/ZICPNQZ5"],"uri":["http://zotero.org/users/2545847/items/ZICPNQZ5"],"itemData":{"id":1483,"type":"article-journal","title":"Bayesian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247777">
        <w:rPr>
          <w:sz w:val="20"/>
          <w:szCs w:val="20"/>
        </w:rPr>
        <w:fldChar w:fldCharType="separate"/>
      </w:r>
      <w:r w:rsidR="006D03B3">
        <w:rPr>
          <w:sz w:val="20"/>
        </w:rPr>
        <w:t>(Lock and Dunson, 2013)</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RIMBANET: Reconstructing Integrative Molecular Bayesian Networks (Perl)</w:t>
      </w:r>
      <w:r w:rsidRPr="00247777">
        <w:rPr>
          <w:sz w:val="20"/>
          <w:szCs w:val="20"/>
        </w:rPr>
        <w:fldChar w:fldCharType="begin"/>
      </w:r>
      <w:r w:rsidR="006D03B3">
        <w:rPr>
          <w:sz w:val="20"/>
          <w:szCs w:val="20"/>
        </w:rPr>
        <w:instrText xml:space="preserve"> ADDIN ZOTERO_ITEM CSL_CITATION {"citationID":"a10ab6v4njj","properties":{"formattedCitation":"(Zhu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247777">
        <w:rPr>
          <w:sz w:val="20"/>
          <w:szCs w:val="20"/>
        </w:rPr>
        <w:fldChar w:fldCharType="separate"/>
      </w:r>
      <w:r w:rsidR="006D03B3" w:rsidRPr="006D03B3">
        <w:rPr>
          <w:rFonts w:ascii="Calibri"/>
          <w:sz w:val="20"/>
        </w:rPr>
        <w:t xml:space="preserve">(Zhu </w:t>
      </w:r>
      <w:r w:rsidR="006D03B3" w:rsidRPr="006D03B3">
        <w:rPr>
          <w:rFonts w:ascii="Calibri"/>
          <w:i/>
          <w:iCs/>
          <w:sz w:val="20"/>
        </w:rPr>
        <w:t>et al.</w:t>
      </w:r>
      <w:r w:rsidR="006D03B3" w:rsidRPr="006D03B3">
        <w:rPr>
          <w:rFonts w:ascii="Calibri"/>
          <w:sz w:val="20"/>
        </w:rPr>
        <w:t>, 2012)</w:t>
      </w:r>
      <w:r w:rsidRPr="00247777">
        <w:rPr>
          <w:sz w:val="20"/>
          <w:szCs w:val="20"/>
        </w:rPr>
        <w:fldChar w:fldCharType="end"/>
      </w:r>
      <w:r w:rsidRPr="00247777">
        <w:rPr>
          <w:sz w:val="20"/>
          <w:szCs w:val="20"/>
        </w:rPr>
        <w:t xml:space="preserve">; </w:t>
      </w:r>
      <w:proofErr w:type="spellStart"/>
      <w:r w:rsidRPr="00247777">
        <w:rPr>
          <w:sz w:val="20"/>
          <w:szCs w:val="20"/>
        </w:rPr>
        <w:t>sPCA</w:t>
      </w:r>
      <w:proofErr w:type="spellEnd"/>
      <w:r w:rsidRPr="00247777">
        <w:rPr>
          <w:sz w:val="20"/>
          <w:szCs w:val="20"/>
        </w:rPr>
        <w:t xml:space="preserve"> : sparse Principal Component Analysis</w:t>
      </w:r>
      <w:r w:rsidRPr="00247777">
        <w:rPr>
          <w:sz w:val="20"/>
          <w:szCs w:val="20"/>
        </w:rPr>
        <w:fldChar w:fldCharType="begin"/>
      </w:r>
      <w:r w:rsidR="006D03B3">
        <w:rPr>
          <w:sz w:val="20"/>
          <w:szCs w:val="20"/>
        </w:rPr>
        <w:instrText xml:space="preserve"> ADDIN ZOTERO_ITEM CSL_CITATION {"citationID":"aeh0e9v23b","properties":{"formattedCitation":"(Shen and Huang, 2007)","plainCitation":"(Shen and Huang, 2007)","noteIndex":0},"citationItems":[{"id":960,"uris":["http://zotero.org/users/2545847/items/BB33J4M4"],"uri":["http://zotero.org/users/2545847/items/BB33J4M4"],"itemData":{"id":960,"type":"article-journal","title":"Sparse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247777">
        <w:rPr>
          <w:sz w:val="20"/>
          <w:szCs w:val="20"/>
        </w:rPr>
        <w:fldChar w:fldCharType="separate"/>
      </w:r>
      <w:r w:rsidR="006D03B3">
        <w:rPr>
          <w:sz w:val="20"/>
        </w:rPr>
        <w:t>(Shen and Huang, 2007)</w:t>
      </w:r>
      <w:r w:rsidRPr="00247777">
        <w:rPr>
          <w:sz w:val="20"/>
          <w:szCs w:val="20"/>
        </w:rPr>
        <w:fldChar w:fldCharType="end"/>
      </w:r>
      <w:r w:rsidRPr="00247777">
        <w:rPr>
          <w:sz w:val="20"/>
          <w:szCs w:val="20"/>
        </w:rPr>
        <w:t>; sGCCA: sparse generalized canonical correlation analysis</w:t>
      </w:r>
      <w:r>
        <w:rPr>
          <w:sz w:val="20"/>
          <w:szCs w:val="20"/>
        </w:rPr>
        <w:fldChar w:fldCharType="begin"/>
      </w:r>
      <w:r w:rsidR="006D03B3">
        <w:rPr>
          <w:sz w:val="20"/>
          <w:szCs w:val="20"/>
        </w:rPr>
        <w:instrText xml:space="preserve"> ADDIN ZOTERO_ITEM CSL_CITATION {"citationID":"4eXs2gIi","properties":{"formattedCitation":"(Tenenhaus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Pr>
          <w:sz w:val="20"/>
          <w:szCs w:val="20"/>
        </w:rPr>
        <w:fldChar w:fldCharType="separate"/>
      </w:r>
      <w:r w:rsidR="006D03B3" w:rsidRPr="006D03B3">
        <w:rPr>
          <w:rFonts w:ascii="Calibri"/>
          <w:sz w:val="20"/>
        </w:rPr>
        <w:t>(</w:t>
      </w:r>
      <w:proofErr w:type="spellStart"/>
      <w:r w:rsidR="006D03B3" w:rsidRPr="006D03B3">
        <w:rPr>
          <w:rFonts w:ascii="Calibri"/>
          <w:sz w:val="20"/>
        </w:rPr>
        <w:t>Tenenhaus</w:t>
      </w:r>
      <w:proofErr w:type="spellEnd"/>
      <w:r w:rsidR="006D03B3" w:rsidRPr="006D03B3">
        <w:rPr>
          <w:rFonts w:ascii="Calibri"/>
          <w:sz w:val="20"/>
        </w:rPr>
        <w:t xml:space="preserve"> </w:t>
      </w:r>
      <w:r w:rsidR="006D03B3" w:rsidRPr="006D03B3">
        <w:rPr>
          <w:rFonts w:ascii="Calibri"/>
          <w:i/>
          <w:iCs/>
          <w:sz w:val="20"/>
        </w:rPr>
        <w:t>et al.</w:t>
      </w:r>
      <w:r w:rsidR="006D03B3" w:rsidRPr="006D03B3">
        <w:rPr>
          <w:rFonts w:ascii="Calibri"/>
          <w:sz w:val="20"/>
        </w:rPr>
        <w:t>, 2014)</w:t>
      </w:r>
      <w:r>
        <w:rPr>
          <w:sz w:val="20"/>
          <w:szCs w:val="20"/>
        </w:rPr>
        <w:fldChar w:fldCharType="end"/>
      </w:r>
      <w:r>
        <w:rPr>
          <w:sz w:val="20"/>
          <w:szCs w:val="20"/>
        </w:rPr>
        <w:t xml:space="preserve">; </w:t>
      </w:r>
      <w:proofErr w:type="spellStart"/>
      <w:r>
        <w:rPr>
          <w:sz w:val="20"/>
          <w:szCs w:val="20"/>
        </w:rPr>
        <w:t>rGCCA</w:t>
      </w:r>
      <w:proofErr w:type="spellEnd"/>
      <w:r w:rsidRPr="00247777">
        <w:rPr>
          <w:sz w:val="20"/>
          <w:szCs w:val="20"/>
        </w:rPr>
        <w:t>: regularized generalized canonical correlation analysis</w:t>
      </w:r>
      <w:r w:rsidRPr="00247777">
        <w:rPr>
          <w:sz w:val="20"/>
          <w:szCs w:val="20"/>
        </w:rPr>
        <w:fldChar w:fldCharType="begin"/>
      </w:r>
      <w:r w:rsidR="006D03B3">
        <w:rPr>
          <w:sz w:val="20"/>
          <w:szCs w:val="20"/>
        </w:rPr>
        <w:instrText xml:space="preserve"> ADDIN ZOTERO_ITEM CSL_CITATION {"citationID":"a1t847m9pe5","properties":{"formattedCitation":"(Gonz\\uc0\\u225{}lez {\\i{}et al.}, 2009)","plainCitation":"(González et al., 2009)","noteIndex":0},"citationItems":[{"id":335,"uris":["http://zotero.org/users/2545847/items/9PUV68ZC"],"uri":["http://zotero.org/users/2545847/items/9PUV68ZC"],"itemData":{"id":335,"type":"article-journal","title":"Highlighting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247777">
        <w:rPr>
          <w:sz w:val="20"/>
          <w:szCs w:val="20"/>
        </w:rPr>
        <w:fldChar w:fldCharType="separate"/>
      </w:r>
      <w:r w:rsidR="006D03B3" w:rsidRPr="006D03B3">
        <w:rPr>
          <w:rFonts w:ascii="Calibri"/>
          <w:sz w:val="20"/>
        </w:rPr>
        <w:t>(Gonz</w:t>
      </w:r>
      <w:r w:rsidR="006D03B3" w:rsidRPr="006D03B3">
        <w:rPr>
          <w:rFonts w:ascii="Calibri"/>
          <w:sz w:val="20"/>
        </w:rPr>
        <w:t>á</w:t>
      </w:r>
      <w:r w:rsidR="006D03B3" w:rsidRPr="006D03B3">
        <w:rPr>
          <w:rFonts w:ascii="Calibri"/>
          <w:sz w:val="20"/>
        </w:rPr>
        <w:t xml:space="preserve">lez </w:t>
      </w:r>
      <w:r w:rsidR="006D03B3" w:rsidRPr="006D03B3">
        <w:rPr>
          <w:rFonts w:ascii="Calibri"/>
          <w:i/>
          <w:iCs/>
          <w:sz w:val="20"/>
        </w:rPr>
        <w:t>et al.</w:t>
      </w:r>
      <w:r w:rsidR="006D03B3" w:rsidRPr="006D03B3">
        <w:rPr>
          <w:rFonts w:ascii="Calibri"/>
          <w:sz w:val="20"/>
        </w:rPr>
        <w:t>, 2009)</w:t>
      </w:r>
      <w:r w:rsidRPr="00247777">
        <w:rPr>
          <w:sz w:val="20"/>
          <w:szCs w:val="20"/>
        </w:rPr>
        <w:fldChar w:fldCharType="end"/>
      </w:r>
      <w:r w:rsidRPr="00247777">
        <w:rPr>
          <w:sz w:val="20"/>
          <w:szCs w:val="20"/>
        </w:rPr>
        <w:t>; NMF: Non-Negative Factorization (</w:t>
      </w:r>
      <w:proofErr w:type="spellStart"/>
      <w:r w:rsidRPr="00247777">
        <w:rPr>
          <w:sz w:val="20"/>
          <w:szCs w:val="20"/>
        </w:rPr>
        <w:t>Matlab</w:t>
      </w:r>
      <w:proofErr w:type="spellEnd"/>
      <w:r w:rsidRPr="00247777">
        <w:rPr>
          <w:sz w:val="20"/>
          <w:szCs w:val="20"/>
        </w:rPr>
        <w:t>); MFA: Multiple Co-inertia Analysis (MCIA); Multiple Factor Analysis</w:t>
      </w:r>
      <w:r w:rsidRPr="00247777">
        <w:rPr>
          <w:sz w:val="20"/>
          <w:szCs w:val="20"/>
        </w:rPr>
        <w:fldChar w:fldCharType="begin"/>
      </w:r>
      <w:r w:rsidR="006D03B3">
        <w:rPr>
          <w:sz w:val="20"/>
          <w:szCs w:val="20"/>
        </w:rPr>
        <w:instrText xml:space="preserve"> ADDIN ZOTERO_ITEM CSL_CITATION {"citationID":"a3jspe0mil","properties":{"formattedCitation":"(Abdi {\\i{}et al.}, 2013)","plainCitation":"(Abdi et al., 2013)","noteIndex":0},"citationItems":[{"id":1359,"uris":["http://zotero.org/users/2545847/items/WNZZX7MI"],"uri":["http://zotero.org/users/2545847/items/WNZZX7MI"],"itemData":{"id":1359,"type":"article-journal","title":"Multiple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247777">
        <w:rPr>
          <w:sz w:val="20"/>
          <w:szCs w:val="20"/>
        </w:rPr>
        <w:fldChar w:fldCharType="separate"/>
      </w:r>
      <w:r w:rsidR="006D03B3" w:rsidRPr="006D03B3">
        <w:rPr>
          <w:rFonts w:ascii="Calibri"/>
          <w:sz w:val="20"/>
        </w:rPr>
        <w:t xml:space="preserve">(Abdi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xml:space="preserve">; </w:t>
      </w:r>
      <w:proofErr w:type="spellStart"/>
      <w:r w:rsidRPr="00247777">
        <w:rPr>
          <w:sz w:val="20"/>
          <w:szCs w:val="20"/>
        </w:rPr>
        <w:t>glmnet</w:t>
      </w:r>
      <w:proofErr w:type="spellEnd"/>
      <w:r w:rsidRPr="00247777">
        <w:rPr>
          <w:sz w:val="20"/>
          <w:szCs w:val="20"/>
        </w:rPr>
        <w:t>: Lasso and Elastic-Net Regularized Generalized Linear Models</w:t>
      </w:r>
      <w:r w:rsidRPr="00247777">
        <w:rPr>
          <w:sz w:val="20"/>
          <w:szCs w:val="20"/>
        </w:rPr>
        <w:fldChar w:fldCharType="begin"/>
      </w:r>
      <w:r w:rsidR="006D03B3">
        <w:rPr>
          <w:sz w:val="20"/>
          <w:szCs w:val="20"/>
        </w:rPr>
        <w:instrText xml:space="preserve"> ADDIN ZOTERO_ITEM CSL_CITATION {"citationID":"a2q2aofkjb9","properties":{"formattedCitation":"(Zou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247777">
        <w:rPr>
          <w:sz w:val="20"/>
          <w:szCs w:val="20"/>
        </w:rPr>
        <w:fldChar w:fldCharType="separate"/>
      </w:r>
      <w:r w:rsidR="006D03B3">
        <w:rPr>
          <w:sz w:val="20"/>
        </w:rPr>
        <w:t>(Zou and Hastie, 2005)</w:t>
      </w:r>
      <w:r w:rsidRPr="00247777">
        <w:rPr>
          <w:sz w:val="20"/>
          <w:szCs w:val="20"/>
        </w:rPr>
        <w:fldChar w:fldCharType="end"/>
      </w:r>
      <w:r w:rsidRPr="00247777">
        <w:rPr>
          <w:sz w:val="20"/>
          <w:szCs w:val="20"/>
        </w:rPr>
        <w:t xml:space="preserve">; </w:t>
      </w:r>
      <w:proofErr w:type="spellStart"/>
      <w:r w:rsidRPr="00247777">
        <w:rPr>
          <w:sz w:val="20"/>
          <w:szCs w:val="20"/>
        </w:rPr>
        <w:t>sPLSDA</w:t>
      </w:r>
      <w:proofErr w:type="spellEnd"/>
      <w:r w:rsidRPr="00247777">
        <w:rPr>
          <w:sz w:val="20"/>
          <w:szCs w:val="20"/>
        </w:rPr>
        <w:t>: sparse Partial Least Squares Discriminant Analysis</w:t>
      </w:r>
      <w:r w:rsidRPr="00247777">
        <w:rPr>
          <w:sz w:val="20"/>
          <w:szCs w:val="20"/>
        </w:rPr>
        <w:fldChar w:fldCharType="begin"/>
      </w:r>
      <w:r w:rsidR="006D03B3">
        <w:rPr>
          <w:sz w:val="20"/>
          <w:szCs w:val="20"/>
        </w:rPr>
        <w:instrText xml:space="preserve"> ADDIN ZOTERO_ITEM CSL_CITATION {"citationID":"abl1i4gb23","properties":{"formattedCitation":"(L\\uc0\\u234{}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247777">
        <w:rPr>
          <w:sz w:val="20"/>
          <w:szCs w:val="20"/>
        </w:rPr>
        <w:fldChar w:fldCharType="separate"/>
      </w:r>
      <w:r w:rsidR="006D03B3" w:rsidRPr="006D03B3">
        <w:rPr>
          <w:rFonts w:ascii="Calibri"/>
          <w:sz w:val="20"/>
        </w:rPr>
        <w:t>(L</w:t>
      </w:r>
      <w:r w:rsidR="006D03B3" w:rsidRPr="006D03B3">
        <w:rPr>
          <w:rFonts w:ascii="Calibri"/>
          <w:sz w:val="20"/>
        </w:rPr>
        <w:t>ê</w:t>
      </w:r>
      <w:r w:rsidR="006D03B3" w:rsidRPr="006D03B3">
        <w:rPr>
          <w:rFonts w:ascii="Calibri"/>
          <w:sz w:val="20"/>
        </w:rPr>
        <w:t xml:space="preserve"> Cao </w:t>
      </w:r>
      <w:r w:rsidR="006D03B3" w:rsidRPr="006D03B3">
        <w:rPr>
          <w:rFonts w:ascii="Calibri"/>
          <w:i/>
          <w:iCs/>
          <w:sz w:val="20"/>
        </w:rPr>
        <w:t>et al.</w:t>
      </w:r>
      <w:r w:rsidR="006D03B3" w:rsidRPr="006D03B3">
        <w:rPr>
          <w:rFonts w:ascii="Calibri"/>
          <w:sz w:val="20"/>
        </w:rPr>
        <w:t>, 2011)</w:t>
      </w:r>
      <w:r w:rsidRPr="00247777">
        <w:rPr>
          <w:sz w:val="20"/>
          <w:szCs w:val="20"/>
        </w:rPr>
        <w:fldChar w:fldCharType="end"/>
      </w:r>
      <w:r w:rsidRPr="00247777">
        <w:rPr>
          <w:sz w:val="20"/>
          <w:szCs w:val="20"/>
        </w:rPr>
        <w:t xml:space="preserve">; </w:t>
      </w:r>
      <w:proofErr w:type="spellStart"/>
      <w:r w:rsidRPr="00247777">
        <w:rPr>
          <w:sz w:val="20"/>
          <w:szCs w:val="20"/>
        </w:rPr>
        <w:t>stSVM</w:t>
      </w:r>
      <w:proofErr w:type="spellEnd"/>
      <w:r w:rsidRPr="00247777">
        <w:rPr>
          <w:sz w:val="20"/>
          <w:szCs w:val="20"/>
        </w:rPr>
        <w:t xml:space="preserve"> Smoothed t-statistics Support Vector Machine</w:t>
      </w:r>
      <w:r w:rsidRPr="00247777">
        <w:rPr>
          <w:sz w:val="20"/>
          <w:szCs w:val="20"/>
        </w:rPr>
        <w:fldChar w:fldCharType="begin"/>
      </w:r>
      <w:r w:rsidR="006D03B3">
        <w:rPr>
          <w:sz w:val="20"/>
          <w:szCs w:val="20"/>
        </w:rPr>
        <w:instrText xml:space="preserve"> ADDIN ZOTERO_ITEM CSL_CITATION {"citationID":"a17gsn6gvdl","properties":{"formattedCitation":"(Cun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247777">
        <w:rPr>
          <w:sz w:val="20"/>
          <w:szCs w:val="20"/>
        </w:rPr>
        <w:fldChar w:fldCharType="separate"/>
      </w:r>
      <w:r w:rsidR="006D03B3" w:rsidRPr="006D03B3">
        <w:rPr>
          <w:rFonts w:ascii="Calibri"/>
          <w:sz w:val="20"/>
        </w:rPr>
        <w:t>(</w:t>
      </w:r>
      <w:proofErr w:type="spellStart"/>
      <w:r w:rsidR="006D03B3" w:rsidRPr="006D03B3">
        <w:rPr>
          <w:rFonts w:ascii="Calibri"/>
          <w:sz w:val="20"/>
        </w:rPr>
        <w:t>Cun</w:t>
      </w:r>
      <w:proofErr w:type="spellEnd"/>
      <w:r w:rsidR="006D03B3" w:rsidRPr="006D03B3">
        <w:rPr>
          <w:rFonts w:ascii="Calibri"/>
          <w:sz w:val="20"/>
        </w:rPr>
        <w:t xml:space="preserve"> and Fr</w:t>
      </w:r>
      <w:r w:rsidR="006D03B3" w:rsidRPr="006D03B3">
        <w:rPr>
          <w:rFonts w:ascii="Calibri"/>
          <w:sz w:val="20"/>
        </w:rPr>
        <w:t>ö</w:t>
      </w:r>
      <w:r w:rsidR="006D03B3" w:rsidRPr="006D03B3">
        <w:rPr>
          <w:rFonts w:ascii="Calibri"/>
          <w:sz w:val="20"/>
        </w:rPr>
        <w:t>hlich, 2013)</w:t>
      </w:r>
      <w:r w:rsidRPr="00247777">
        <w:rPr>
          <w:sz w:val="20"/>
          <w:szCs w:val="20"/>
        </w:rPr>
        <w:fldChar w:fldCharType="end"/>
      </w:r>
      <w:r w:rsidRPr="00247777">
        <w:rPr>
          <w:sz w:val="20"/>
          <w:szCs w:val="20"/>
        </w:rPr>
        <w:t xml:space="preserve">; </w:t>
      </w:r>
      <w:proofErr w:type="spellStart"/>
      <w:r w:rsidRPr="00247777">
        <w:rPr>
          <w:sz w:val="20"/>
          <w:szCs w:val="20"/>
        </w:rPr>
        <w:t>GELnet</w:t>
      </w:r>
      <w:proofErr w:type="spellEnd"/>
      <w:r w:rsidRPr="00247777">
        <w:rPr>
          <w:sz w:val="20"/>
          <w:szCs w:val="20"/>
        </w:rPr>
        <w:t>: Generalized Elastic Net</w:t>
      </w:r>
      <w:r w:rsidRPr="00247777">
        <w:rPr>
          <w:sz w:val="20"/>
          <w:szCs w:val="20"/>
        </w:rPr>
        <w:fldChar w:fldCharType="begin"/>
      </w:r>
      <w:r w:rsidR="006D03B3">
        <w:rPr>
          <w:sz w:val="20"/>
          <w:szCs w:val="20"/>
        </w:rPr>
        <w:instrText xml:space="preserve"> ADDIN ZOTERO_ITEM CSL_CITATION {"citationID":"a2cs6uqugjo","properties":{"formattedCitation":"(Sokolov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247777">
        <w:rPr>
          <w:sz w:val="20"/>
          <w:szCs w:val="20"/>
        </w:rPr>
        <w:fldChar w:fldCharType="separate"/>
      </w:r>
      <w:r w:rsidR="006D03B3" w:rsidRPr="006D03B3">
        <w:rPr>
          <w:rFonts w:ascii="Calibri"/>
          <w:sz w:val="20"/>
        </w:rPr>
        <w:t>(</w:t>
      </w:r>
      <w:proofErr w:type="spellStart"/>
      <w:r w:rsidR="006D03B3" w:rsidRPr="006D03B3">
        <w:rPr>
          <w:rFonts w:ascii="Calibri"/>
          <w:sz w:val="20"/>
        </w:rPr>
        <w:t>Sokolov</w:t>
      </w:r>
      <w:proofErr w:type="spellEnd"/>
      <w:r w:rsidR="006D03B3" w:rsidRPr="006D03B3">
        <w:rPr>
          <w:rFonts w:ascii="Calibri"/>
          <w:sz w:val="20"/>
        </w:rPr>
        <w:t xml:space="preserve"> </w:t>
      </w:r>
      <w:r w:rsidR="006D03B3" w:rsidRPr="006D03B3">
        <w:rPr>
          <w:rFonts w:ascii="Calibri"/>
          <w:i/>
          <w:iCs/>
          <w:sz w:val="20"/>
        </w:rPr>
        <w:t>et al.</w:t>
      </w:r>
      <w:r w:rsidR="006D03B3" w:rsidRPr="006D03B3">
        <w:rPr>
          <w:rFonts w:ascii="Calibri"/>
          <w:sz w:val="20"/>
        </w:rPr>
        <w:t>, 2016)</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ATHENA: Analysis Tool for Heritable and Environmental Network Associations (Perl)</w:t>
      </w:r>
      <w:r w:rsidRPr="00247777">
        <w:rPr>
          <w:sz w:val="20"/>
          <w:szCs w:val="20"/>
        </w:rPr>
        <w:fldChar w:fldCharType="begin"/>
      </w:r>
      <w:r w:rsidR="006D03B3">
        <w:rPr>
          <w:sz w:val="20"/>
          <w:szCs w:val="20"/>
        </w:rPr>
        <w:instrText xml:space="preserve"> ADDIN ZOTERO_ITEM CSL_CITATION {"citationID":"a1v7a7o9065","properties":{"formattedCitation":"(Kim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247777">
        <w:rPr>
          <w:sz w:val="20"/>
          <w:szCs w:val="20"/>
        </w:rPr>
        <w:fldChar w:fldCharType="separate"/>
      </w:r>
      <w:r w:rsidR="006D03B3" w:rsidRPr="006D03B3">
        <w:rPr>
          <w:rFonts w:ascii="Calibri"/>
          <w:sz w:val="20"/>
        </w:rPr>
        <w:t xml:space="preserve">(Kim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SVM: Support Vector Machine; RF: Random Forest</w:t>
      </w:r>
      <w:r w:rsidRPr="00247777">
        <w:rPr>
          <w:sz w:val="20"/>
          <w:szCs w:val="20"/>
        </w:rPr>
        <w:fldChar w:fldCharType="begin"/>
      </w:r>
      <w:r w:rsidR="006D03B3">
        <w:rPr>
          <w:sz w:val="20"/>
          <w:szCs w:val="20"/>
        </w:rPr>
        <w:instrText xml:space="preserve"> ADDIN ZOTERO_ITEM CSL_CITATION {"citationID":"a1f26q2guul","properties":{"formattedCitation":"(Breiman, 2001)","plainCitation":"(Breiman, 2001)","noteIndex":0},"citationItems":[{"id":278,"uris":["http://zotero.org/users/2545847/items/7IRBQ834"],"uri":["http://zotero.org/users/2545847/items/7IRBQ834"],"itemData":{"id":278,"type":"article-journal","title":"Random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247777">
        <w:rPr>
          <w:sz w:val="20"/>
          <w:szCs w:val="20"/>
        </w:rPr>
        <w:fldChar w:fldCharType="separate"/>
      </w:r>
      <w:r w:rsidR="006D03B3">
        <w:rPr>
          <w:sz w:val="20"/>
        </w:rPr>
        <w:t>(</w:t>
      </w:r>
      <w:proofErr w:type="spellStart"/>
      <w:r w:rsidR="006D03B3">
        <w:rPr>
          <w:sz w:val="20"/>
        </w:rPr>
        <w:t>Breiman</w:t>
      </w:r>
      <w:proofErr w:type="spellEnd"/>
      <w:r w:rsidR="006D03B3">
        <w:rPr>
          <w:sz w:val="20"/>
        </w:rPr>
        <w:t>, 2001)</w:t>
      </w:r>
      <w:r w:rsidRPr="00247777">
        <w:rPr>
          <w:sz w:val="20"/>
          <w:szCs w:val="20"/>
        </w:rPr>
        <w:fldChar w:fldCharType="end"/>
      </w:r>
      <w:r w:rsidRPr="00247777">
        <w:rPr>
          <w:sz w:val="20"/>
          <w:szCs w:val="20"/>
        </w:rPr>
        <w:t xml:space="preserve">; </w:t>
      </w:r>
      <w:proofErr w:type="spellStart"/>
      <w:r w:rsidRPr="00247777">
        <w:rPr>
          <w:sz w:val="20"/>
          <w:szCs w:val="20"/>
        </w:rPr>
        <w:t>GRridge</w:t>
      </w:r>
      <w:proofErr w:type="spellEnd"/>
      <w:r w:rsidRPr="00247777">
        <w:rPr>
          <w:sz w:val="20"/>
          <w:szCs w:val="20"/>
        </w:rPr>
        <w:t>: Adaptive group-regularized ridge regression</w:t>
      </w:r>
      <w:r w:rsidRPr="00247777">
        <w:rPr>
          <w:sz w:val="20"/>
          <w:szCs w:val="20"/>
        </w:rPr>
        <w:fldChar w:fldCharType="begin"/>
      </w:r>
      <w:r w:rsidR="006D03B3">
        <w:rPr>
          <w:sz w:val="20"/>
          <w:szCs w:val="20"/>
        </w:rPr>
        <w:instrText xml:space="preserve"> ADDIN ZOTERO_ITEM CSL_CITATION {"citationID":"ad2h9ap05c","properties":{"formattedCitation":"(van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247777">
        <w:rPr>
          <w:sz w:val="20"/>
          <w:szCs w:val="20"/>
        </w:rPr>
        <w:fldChar w:fldCharType="separate"/>
      </w:r>
      <w:r w:rsidR="006D03B3" w:rsidRPr="006D03B3">
        <w:rPr>
          <w:rFonts w:ascii="Calibri"/>
          <w:sz w:val="20"/>
        </w:rPr>
        <w:t xml:space="preserve">(van de </w:t>
      </w:r>
      <w:proofErr w:type="spellStart"/>
      <w:r w:rsidR="006D03B3" w:rsidRPr="006D03B3">
        <w:rPr>
          <w:rFonts w:ascii="Calibri"/>
          <w:sz w:val="20"/>
        </w:rPr>
        <w:t>Wiel</w:t>
      </w:r>
      <w:proofErr w:type="spellEnd"/>
      <w:r w:rsidR="006D03B3" w:rsidRPr="006D03B3">
        <w:rPr>
          <w:rFonts w:ascii="Calibri"/>
          <w:sz w:val="20"/>
        </w:rPr>
        <w:t xml:space="preserve"> </w:t>
      </w:r>
      <w:r w:rsidR="006D03B3" w:rsidRPr="006D03B3">
        <w:rPr>
          <w:rFonts w:ascii="Calibri"/>
          <w:i/>
          <w:iCs/>
          <w:sz w:val="20"/>
        </w:rPr>
        <w:t>et al.</w:t>
      </w:r>
      <w:r w:rsidR="006D03B3" w:rsidRPr="006D03B3">
        <w:rPr>
          <w:rFonts w:ascii="Calibri"/>
          <w:sz w:val="20"/>
        </w:rPr>
        <w:t>, 2016)</w:t>
      </w:r>
      <w:r w:rsidRPr="00247777">
        <w:rPr>
          <w:sz w:val="20"/>
          <w:szCs w:val="20"/>
        </w:rPr>
        <w:fldChar w:fldCharType="end"/>
      </w:r>
      <w:r w:rsidRPr="00247777">
        <w:rPr>
          <w:sz w:val="20"/>
          <w:szCs w:val="20"/>
        </w:rPr>
        <w:t xml:space="preserve">; </w:t>
      </w:r>
      <w:r w:rsidRPr="00247777">
        <w:rPr>
          <w:sz w:val="20"/>
          <w:szCs w:val="20"/>
          <w:vertAlign w:val="superscript"/>
        </w:rPr>
        <w:t>*</w:t>
      </w:r>
      <w:proofErr w:type="spellStart"/>
      <w:r w:rsidRPr="00247777">
        <w:rPr>
          <w:sz w:val="20"/>
          <w:szCs w:val="20"/>
        </w:rPr>
        <w:t>iBAG</w:t>
      </w:r>
      <w:proofErr w:type="spellEnd"/>
      <w:r w:rsidRPr="00247777">
        <w:rPr>
          <w:sz w:val="20"/>
          <w:szCs w:val="20"/>
        </w:rPr>
        <w:t>: integrative Bayesian Analysis of Genomics (R and Shiny)</w:t>
      </w:r>
      <w:r w:rsidRPr="00247777">
        <w:rPr>
          <w:sz w:val="20"/>
          <w:szCs w:val="20"/>
        </w:rPr>
        <w:fldChar w:fldCharType="begin"/>
      </w:r>
      <w:r w:rsidR="006D03B3">
        <w:rPr>
          <w:sz w:val="20"/>
          <w:szCs w:val="20"/>
        </w:rPr>
        <w:instrText xml:space="preserve"> ADDIN ZOTERO_ITEM CSL_CITATION {"citationID":"a1cfv42khea","properties":{"formattedCitation":"(Wang {\\i{}et al.}, 2013)","plainCitation":"(Wang et al., 2013)","noteIndex":0},"citationItems":[{"id":1317,"uris":["http://zotero.org/users/2545847/items/NZSFG9NW"],"uri":["http://zotero.org/users/2545847/items/NZSFG9NW"],"itemData":{"id":1317,"type":"article-journal","title":"iBAG: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247777">
        <w:rPr>
          <w:sz w:val="20"/>
          <w:szCs w:val="20"/>
        </w:rPr>
        <w:fldChar w:fldCharType="separate"/>
      </w:r>
      <w:r w:rsidR="006D03B3" w:rsidRPr="006D03B3">
        <w:rPr>
          <w:rFonts w:ascii="Calibri"/>
          <w:sz w:val="20"/>
        </w:rPr>
        <w:t xml:space="preserve">(Wang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p>
    <w:p w14:paraId="7935D02F" w14:textId="32605DB6" w:rsidR="00264701" w:rsidRDefault="00264701">
      <w:pPr>
        <w:rPr>
          <w:ins w:id="869" w:author="Amrit" w:date="2018-11-21T22:28:00Z"/>
          <w:color w:val="333333"/>
        </w:rPr>
      </w:pPr>
      <w:ins w:id="870" w:author="Amrit" w:date="2018-11-21T22:28:00Z">
        <w:r>
          <w:rPr>
            <w:color w:val="333333"/>
          </w:rPr>
          <w:br w:type="page"/>
        </w:r>
      </w:ins>
    </w:p>
    <w:p w14:paraId="7F4CB7BB" w14:textId="66D7C346" w:rsidR="00264701" w:rsidRDefault="00123523" w:rsidP="00264701">
      <w:pPr>
        <w:rPr>
          <w:ins w:id="871" w:author="Amrit" w:date="2018-11-21T22:28:00Z"/>
          <w:color w:val="333333"/>
        </w:rPr>
      </w:pPr>
      <w:ins w:id="872" w:author="Amrit" w:date="2018-11-30T11:06:00Z">
        <w:r>
          <w:rPr>
            <w:noProof/>
            <w:color w:val="333333"/>
          </w:rPr>
          <w:lastRenderedPageBreak/>
          <w:drawing>
            <wp:inline distT="0" distB="0" distL="0" distR="0" wp14:anchorId="7E6B4D5C" wp14:editId="059943EE">
              <wp:extent cx="5943600" cy="2521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mulationResults_supplemen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ins>
    </w:p>
    <w:p w14:paraId="3D316B42" w14:textId="79CCBD18" w:rsidR="00264701" w:rsidRDefault="00264701" w:rsidP="00264701">
      <w:pPr>
        <w:pStyle w:val="Heading1"/>
        <w:rPr>
          <w:ins w:id="873" w:author="Amrit" w:date="2018-11-21T22:28:00Z"/>
        </w:rPr>
      </w:pPr>
      <w:bookmarkStart w:id="874" w:name="_Toc531339260"/>
      <w:ins w:id="875" w:author="Amrit" w:date="2018-11-21T22:28:00Z">
        <w:r>
          <w:t xml:space="preserve">Supplementary </w:t>
        </w:r>
        <w:r w:rsidRPr="00AD6C37">
          <w:t xml:space="preserve">Figure </w:t>
        </w:r>
        <w:r>
          <w:t>S2</w:t>
        </w:r>
        <w:r w:rsidRPr="00AD6C37">
          <w:t>. Trade-off between correlation and discrimination in DIABLO models.</w:t>
        </w:r>
        <w:bookmarkEnd w:id="874"/>
      </w:ins>
    </w:p>
    <w:p w14:paraId="2BEC933A" w14:textId="77777777" w:rsidR="00264701" w:rsidRPr="00AD6C37" w:rsidRDefault="00264701" w:rsidP="00264701">
      <w:pPr>
        <w:rPr>
          <w:ins w:id="876" w:author="Amrit" w:date="2018-11-21T22:28:00Z"/>
          <w:rFonts w:ascii="Helvetica" w:hAnsi="Helvetica"/>
          <w:sz w:val="20"/>
          <w:szCs w:val="20"/>
        </w:rPr>
      </w:pPr>
      <w:ins w:id="877" w:author="Amrit" w:date="2018-11-21T22:28:00Z">
        <w:r>
          <w:rPr>
            <w:rFonts w:ascii="Helvetica" w:hAnsi="Helvetica"/>
            <w:sz w:val="20"/>
            <w:szCs w:val="20"/>
          </w:rPr>
          <w:t>A</w:t>
        </w:r>
        <w:r w:rsidRPr="00AD6C37">
          <w:rPr>
            <w:rFonts w:ascii="Helvetica" w:hAnsi="Helvetica"/>
            <w:sz w:val="20"/>
            <w:szCs w:val="20"/>
          </w:rPr>
          <w:t xml:space="preserve">) Classification error rates (10-fold cross-validation averaged over 20 simulations). Dashed line indicates a random performance (error rate = 50%). All methods perform similarly when the fold-change (FC) was zero (first row). All methods performed similarly when the FC=2, that is, the fold-change was greater than the noise and covariance levels. When FC=1, </w:t>
        </w:r>
        <w:proofErr w:type="spellStart"/>
        <w:r w:rsidRPr="00AD6C37">
          <w:rPr>
            <w:rFonts w:ascii="Helvetica" w:hAnsi="Helvetica"/>
            <w:sz w:val="20"/>
            <w:szCs w:val="20"/>
          </w:rPr>
          <w:t>DIABLO_Full</w:t>
        </w:r>
        <w:proofErr w:type="spellEnd"/>
        <w:r w:rsidRPr="00AD6C37">
          <w:rPr>
            <w:rFonts w:ascii="Helvetica" w:hAnsi="Helvetica"/>
            <w:sz w:val="20"/>
            <w:szCs w:val="20"/>
          </w:rPr>
          <w:t xml:space="preserve"> had a higher error rate compared to the other methods for noise levels less than 1. </w:t>
        </w:r>
        <w:r>
          <w:rPr>
            <w:rFonts w:ascii="Helvetica" w:hAnsi="Helvetica"/>
            <w:sz w:val="20"/>
            <w:szCs w:val="20"/>
          </w:rPr>
          <w:t>B)</w:t>
        </w:r>
        <w:r w:rsidRPr="00AD6C37">
          <w:rPr>
            <w:rFonts w:ascii="Helvetica" w:hAnsi="Helvetica"/>
            <w:sz w:val="20"/>
            <w:szCs w:val="20"/>
          </w:rPr>
          <w:t xml:space="preserve"> At lower fold-change levels, </w:t>
        </w:r>
        <w:proofErr w:type="spellStart"/>
        <w:r w:rsidRPr="00AD6C37">
          <w:rPr>
            <w:rFonts w:ascii="Helvetica" w:hAnsi="Helvetica"/>
            <w:sz w:val="20"/>
            <w:szCs w:val="20"/>
          </w:rPr>
          <w:t>DIABLO_Full</w:t>
        </w:r>
        <w:proofErr w:type="spellEnd"/>
        <w:r w:rsidRPr="00AD6C37">
          <w:rPr>
            <w:rFonts w:ascii="Helvetica" w:hAnsi="Helvetica"/>
            <w:sz w:val="20"/>
            <w:szCs w:val="20"/>
          </w:rPr>
          <w:t xml:space="preserve"> selected correlated variables (red and green), however, when the fold-change was greater than the noise and covariance levels (FC=2), all methods selected all predictive variables (red, blue).</w:t>
        </w:r>
      </w:ins>
    </w:p>
    <w:p w14:paraId="35F7D254" w14:textId="77777777" w:rsidR="00264701" w:rsidRDefault="00264701">
      <w:pPr>
        <w:rPr>
          <w:ins w:id="878" w:author="Amrit" w:date="2018-11-21T22:28:00Z"/>
          <w:color w:val="333333"/>
        </w:rPr>
      </w:pPr>
    </w:p>
    <w:p w14:paraId="2232FAB8" w14:textId="5DDB4731" w:rsidR="00264701" w:rsidRDefault="00264701">
      <w:pPr>
        <w:rPr>
          <w:ins w:id="879" w:author="Amrit" w:date="2018-11-21T22:32:00Z"/>
          <w:color w:val="333333"/>
        </w:rPr>
      </w:pPr>
      <w:ins w:id="880" w:author="Amrit" w:date="2018-11-21T22:28:00Z">
        <w:r>
          <w:rPr>
            <w:color w:val="333333"/>
          </w:rPr>
          <w:br w:type="page"/>
        </w:r>
      </w:ins>
      <w:ins w:id="881" w:author="Amrit" w:date="2018-11-21T22:32:00Z">
        <w:r>
          <w:rPr>
            <w:color w:val="333333"/>
          </w:rPr>
          <w:lastRenderedPageBreak/>
          <w:br w:type="page"/>
        </w:r>
      </w:ins>
    </w:p>
    <w:p w14:paraId="0139B004" w14:textId="77777777" w:rsidR="00264701" w:rsidRDefault="00264701" w:rsidP="00264701">
      <w:pPr>
        <w:rPr>
          <w:ins w:id="882" w:author="Amrit" w:date="2018-11-21T22:32:00Z"/>
          <w:color w:val="333333"/>
        </w:rPr>
      </w:pPr>
      <w:ins w:id="883" w:author="Amrit" w:date="2018-11-21T22:32:00Z">
        <w:r>
          <w:rPr>
            <w:noProof/>
            <w:color w:val="333333"/>
          </w:rPr>
          <w:lastRenderedPageBreak/>
          <w:drawing>
            <wp:inline distT="0" distB="0" distL="0" distR="0" wp14:anchorId="0C76AFE7" wp14:editId="4046EA3D">
              <wp:extent cx="5943600" cy="4213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tionship_cov_fold-chang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ins>
    </w:p>
    <w:p w14:paraId="1D224B8B" w14:textId="1DEBB4A6" w:rsidR="00264701" w:rsidRDefault="00264701" w:rsidP="00264701">
      <w:pPr>
        <w:pStyle w:val="Heading1"/>
        <w:rPr>
          <w:ins w:id="884" w:author="Amrit" w:date="2018-11-21T22:32:00Z"/>
          <w:lang w:val="en-CA"/>
        </w:rPr>
      </w:pPr>
      <w:bookmarkStart w:id="885" w:name="_Toc531339261"/>
      <w:ins w:id="886" w:author="Amrit" w:date="2018-11-21T22:32:00Z">
        <w:r>
          <w:t>Supplementary Figure S3</w:t>
        </w:r>
        <w:r w:rsidRPr="00626914">
          <w:t xml:space="preserve">. </w:t>
        </w:r>
        <w:r>
          <w:rPr>
            <w:lang w:val="en-CA"/>
          </w:rPr>
          <w:t>Trade-off between correlation and discrimination.</w:t>
        </w:r>
        <w:bookmarkEnd w:id="885"/>
      </w:ins>
    </w:p>
    <w:p w14:paraId="47B8CEEA" w14:textId="77777777" w:rsidR="00264701" w:rsidRPr="00BA03ED" w:rsidRDefault="00264701" w:rsidP="00264701">
      <w:pPr>
        <w:rPr>
          <w:ins w:id="887" w:author="Amrit" w:date="2018-11-21T22:32:00Z"/>
        </w:rPr>
      </w:pPr>
      <w:ins w:id="888" w:author="Amrit" w:date="2018-11-21T22:32:00Z">
        <w:r>
          <w:t xml:space="preserve">Contour plots depicting the error rate estimated using 10-fold cross-validation averaged over 20 simulations when the full or null design and retaining either 1 or 2 components. When 1 component is retained, 60 variables were selected per component per dataset whereas when 2 components were selected 30 variables were selected per component per dataset. </w:t>
        </w:r>
        <w:proofErr w:type="gramStart"/>
        <w:r>
          <w:t>Therefore</w:t>
        </w:r>
        <w:proofErr w:type="gramEnd"/>
        <w:r>
          <w:t xml:space="preserve"> all DIABLO models consisted of 180 variables (60 variables per dataset). I</w:t>
        </w:r>
        <w:r w:rsidRPr="00872BB0">
          <w:rPr>
            <w:rFonts w:ascii="Helvetica" w:hAnsi="Helvetica"/>
            <w:color w:val="000000"/>
            <w:sz w:val="20"/>
            <w:szCs w:val="20"/>
          </w:rPr>
          <w:t>ncreasing the covariance between datasets significantly increase</w:t>
        </w:r>
        <w:r>
          <w:rPr>
            <w:rFonts w:ascii="Helvetica" w:hAnsi="Helvetica"/>
            <w:color w:val="000000"/>
            <w:sz w:val="20"/>
            <w:szCs w:val="20"/>
          </w:rPr>
          <w:t>d</w:t>
        </w:r>
        <w:r w:rsidRPr="00872BB0">
          <w:rPr>
            <w:rFonts w:ascii="Helvetica" w:hAnsi="Helvetica"/>
            <w:color w:val="000000"/>
            <w:sz w:val="20"/>
            <w:szCs w:val="20"/>
          </w:rPr>
          <w:t xml:space="preserve"> the error rate</w:t>
        </w:r>
        <w:r>
          <w:rPr>
            <w:rFonts w:ascii="Helvetica" w:hAnsi="Helvetica"/>
            <w:color w:val="000000"/>
            <w:sz w:val="20"/>
            <w:szCs w:val="20"/>
          </w:rPr>
          <w:t xml:space="preserve"> </w:t>
        </w:r>
        <w:r w:rsidRPr="00872BB0">
          <w:rPr>
            <w:rFonts w:ascii="Helvetica" w:hAnsi="Helvetica"/>
            <w:color w:val="000000"/>
            <w:sz w:val="20"/>
            <w:szCs w:val="20"/>
          </w:rPr>
          <w:t xml:space="preserve">for a given </w:t>
        </w:r>
        <w:r>
          <w:rPr>
            <w:rFonts w:ascii="Helvetica" w:hAnsi="Helvetica"/>
            <w:color w:val="000000"/>
            <w:sz w:val="20"/>
            <w:szCs w:val="20"/>
          </w:rPr>
          <w:t xml:space="preserve">fold-change </w:t>
        </w:r>
        <w:r w:rsidRPr="00872BB0">
          <w:rPr>
            <w:rFonts w:ascii="Helvetica" w:hAnsi="Helvetica"/>
            <w:color w:val="000000"/>
            <w:sz w:val="20"/>
            <w:szCs w:val="20"/>
          </w:rPr>
          <w:t xml:space="preserve">(blue to red) </w:t>
        </w:r>
        <w:r>
          <w:t xml:space="preserve">for the </w:t>
        </w:r>
        <w:proofErr w:type="spellStart"/>
        <w:r>
          <w:t>DIABLO_Full</w:t>
        </w:r>
        <w:proofErr w:type="spellEnd"/>
        <w:r>
          <w:t xml:space="preserve"> model (A) as compared to the </w:t>
        </w:r>
        <w:proofErr w:type="spellStart"/>
        <w:r>
          <w:t>DIABLO_Null</w:t>
        </w:r>
        <w:proofErr w:type="spellEnd"/>
        <w:r>
          <w:t xml:space="preserve"> model (B). The error rates between the </w:t>
        </w:r>
        <w:proofErr w:type="spellStart"/>
        <w:r>
          <w:t>DIABLO_Full</w:t>
        </w:r>
        <w:proofErr w:type="spellEnd"/>
        <w:r>
          <w:t xml:space="preserve"> and </w:t>
        </w:r>
        <w:proofErr w:type="spellStart"/>
        <w:r>
          <w:t>DIABLO_Null</w:t>
        </w:r>
        <w:proofErr w:type="spellEnd"/>
        <w:r>
          <w:t xml:space="preserve"> models are more comparable when 2 components are retained (C-D).</w:t>
        </w:r>
      </w:ins>
    </w:p>
    <w:p w14:paraId="17E6CDED" w14:textId="77777777" w:rsidR="00264701" w:rsidRDefault="00264701" w:rsidP="00264701">
      <w:pPr>
        <w:rPr>
          <w:ins w:id="889" w:author="Amrit" w:date="2018-11-21T22:32:00Z"/>
          <w:color w:val="333333"/>
        </w:rPr>
      </w:pPr>
      <w:ins w:id="890" w:author="Amrit" w:date="2018-11-21T22:32:00Z">
        <w:r>
          <w:rPr>
            <w:color w:val="333333"/>
          </w:rPr>
          <w:br w:type="page"/>
        </w:r>
      </w:ins>
    </w:p>
    <w:p w14:paraId="40470FE6" w14:textId="77777777" w:rsidR="00264701" w:rsidRDefault="00264701">
      <w:pPr>
        <w:rPr>
          <w:ins w:id="891" w:author="Amrit" w:date="2018-11-21T22:28:00Z"/>
          <w:color w:val="333333"/>
        </w:rPr>
      </w:pPr>
    </w:p>
    <w:p w14:paraId="79FB2250" w14:textId="77777777" w:rsidR="00B61123" w:rsidRDefault="00B61123" w:rsidP="00B61123">
      <w:pPr>
        <w:rPr>
          <w:ins w:id="892" w:author="Amrit" w:date="2018-11-13T15:18:00Z"/>
          <w:color w:val="333333"/>
        </w:rPr>
      </w:pPr>
    </w:p>
    <w:p w14:paraId="61352D81" w14:textId="77777777" w:rsidR="006E6988" w:rsidRPr="00B849D2" w:rsidRDefault="006E6988" w:rsidP="006E6988">
      <w:pPr>
        <w:rPr>
          <w:ins w:id="893" w:author="Amrit" w:date="2018-11-13T15:18:00Z"/>
          <w:color w:val="333333"/>
        </w:rPr>
      </w:pPr>
      <w:ins w:id="894" w:author="Amrit" w:date="2018-11-13T15:18:00Z">
        <w:r>
          <w:rPr>
            <w:noProof/>
            <w:color w:val="333333"/>
          </w:rPr>
          <w:drawing>
            <wp:inline distT="0" distB="0" distL="0" distR="0" wp14:anchorId="6228E95A" wp14:editId="568D0978">
              <wp:extent cx="5938520" cy="3142593"/>
              <wp:effectExtent l="0" t="0" r="5080" b="7620"/>
              <wp:docPr id="19" name="Picture 19"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8">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ins>
    </w:p>
    <w:p w14:paraId="501F9C28" w14:textId="5C3DE6CE" w:rsidR="006E6988" w:rsidRDefault="006E6988" w:rsidP="006E6988">
      <w:pPr>
        <w:pStyle w:val="Heading1"/>
        <w:rPr>
          <w:ins w:id="895" w:author="Amrit" w:date="2018-11-13T15:18:00Z"/>
        </w:rPr>
      </w:pPr>
      <w:bookmarkStart w:id="896" w:name="_Toc531339262"/>
      <w:ins w:id="897" w:author="Amrit" w:date="2018-11-13T15:18:00Z">
        <w:r>
          <w:rPr>
            <w:color w:val="333333"/>
          </w:rPr>
          <w:t>Supplementary Figure S</w:t>
        </w:r>
      </w:ins>
      <w:ins w:id="898" w:author="Amrit" w:date="2018-11-21T22:32:00Z">
        <w:r w:rsidR="00264701">
          <w:rPr>
            <w:color w:val="333333"/>
          </w:rPr>
          <w:t>4</w:t>
        </w:r>
      </w:ins>
      <w:ins w:id="899" w:author="Amrit" w:date="2018-11-13T15:18:00Z">
        <w:r w:rsidRPr="00626914">
          <w:rPr>
            <w:color w:val="333333"/>
          </w:rPr>
          <w:t xml:space="preserve">. </w:t>
        </w:r>
        <w:r w:rsidRPr="00626914">
          <w:rPr>
            <w:lang w:val="en-CA"/>
          </w:rPr>
          <w:t xml:space="preserve">Integrative prediction frameworks including multi-step approaches (concatenation, ensemble) and DIABLO to identify </w:t>
        </w:r>
        <w:r w:rsidRPr="00626914">
          <w:t>multi-omics molecular signatures.</w:t>
        </w:r>
        <w:bookmarkEnd w:id="896"/>
      </w:ins>
    </w:p>
    <w:p w14:paraId="67B692C1" w14:textId="77777777" w:rsidR="006E6988" w:rsidRPr="00247777" w:rsidRDefault="006E6988" w:rsidP="006E6988">
      <w:pPr>
        <w:widowControl w:val="0"/>
        <w:autoSpaceDE w:val="0"/>
        <w:autoSpaceDN w:val="0"/>
        <w:adjustRightInd w:val="0"/>
        <w:jc w:val="both"/>
        <w:rPr>
          <w:ins w:id="900" w:author="Amrit" w:date="2018-11-13T15:18:00Z"/>
        </w:rPr>
      </w:pPr>
      <w:ins w:id="901" w:author="Amrit" w:date="2018-11-13T15:18:00Z">
        <w:r w:rsidRPr="00247777">
          <w: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w:t>
        </w:r>
        <w:proofErr w:type="spellStart"/>
        <w:r w:rsidRPr="00247777">
          <w:t>eg.</w:t>
        </w:r>
        <w:proofErr w:type="spellEnd"/>
        <w:r w:rsidRPr="00247777">
          <w:t xml:space="preserve"> protein-protein interactions).</w:t>
        </w:r>
      </w:ins>
    </w:p>
    <w:p w14:paraId="2009C9AE" w14:textId="328AD9C6" w:rsidR="006E6988" w:rsidRDefault="006E6988" w:rsidP="00B61123">
      <w:pPr>
        <w:rPr>
          <w:ins w:id="902" w:author="Amrit" w:date="2018-11-13T15:18:00Z"/>
          <w:color w:val="333333"/>
        </w:rPr>
      </w:pPr>
    </w:p>
    <w:p w14:paraId="3E9ABD02" w14:textId="46B47CC5" w:rsidR="006E6988" w:rsidRDefault="00F93418" w:rsidP="00B61123">
      <w:pPr>
        <w:rPr>
          <w:color w:val="333333"/>
        </w:rPr>
      </w:pPr>
      <w:ins w:id="903" w:author="Amrit" w:date="2018-11-21T19:17:00Z">
        <w:r>
          <w:rPr>
            <w:color w:val="333333"/>
          </w:rPr>
          <w:br w:type="page"/>
        </w:r>
      </w:ins>
    </w:p>
    <w:p w14:paraId="25D233EC" w14:textId="1B43827E" w:rsidR="005E1B3D" w:rsidDel="00264701" w:rsidRDefault="005E1B3D" w:rsidP="00B61123">
      <w:pPr>
        <w:rPr>
          <w:del w:id="904" w:author="Amrit" w:date="2018-11-21T22:31:00Z"/>
          <w:color w:val="333333"/>
        </w:rPr>
      </w:pPr>
      <w:del w:id="905" w:author="Amrit" w:date="2018-10-31T13:04:00Z">
        <w:r w:rsidDel="00A43871">
          <w:rPr>
            <w:noProof/>
            <w:color w:val="333333"/>
          </w:rPr>
          <w:lastRenderedPageBreak/>
          <w:drawing>
            <wp:inline distT="0" distB="0" distL="0" distR="0" wp14:anchorId="0F06C72B" wp14:editId="7502F3E4">
              <wp:extent cx="5938520" cy="4403835"/>
              <wp:effectExtent l="0" t="0" r="0" b="0"/>
              <wp:docPr id="6" name="Picture 6" descr="Supplementary%20Information/S2%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lementary%20Information/S2%20Fig.pdf"/>
                      <pic:cNvPicPr>
                        <a:picLocks noChangeAspect="1" noChangeArrowheads="1"/>
                      </pic:cNvPicPr>
                    </pic:nvPicPr>
                    <pic:blipFill rotWithShape="1">
                      <a:blip r:embed="rId19">
                        <a:extLst>
                          <a:ext uri="{28A0092B-C50C-407E-A947-70E740481C1C}">
                            <a14:useLocalDpi xmlns:a14="http://schemas.microsoft.com/office/drawing/2010/main" val="0"/>
                          </a:ext>
                        </a:extLst>
                      </a:blip>
                      <a:srcRect b="11979"/>
                      <a:stretch/>
                    </pic:blipFill>
                    <pic:spPr bwMode="auto">
                      <a:xfrm>
                        <a:off x="0" y="0"/>
                        <a:ext cx="5938520" cy="4403835"/>
                      </a:xfrm>
                      <a:prstGeom prst="rect">
                        <a:avLst/>
                      </a:prstGeom>
                      <a:noFill/>
                      <a:ln>
                        <a:noFill/>
                      </a:ln>
                      <a:extLst>
                        <a:ext uri="{53640926-AAD7-44D8-BBD7-CCE9431645EC}">
                          <a14:shadowObscured xmlns:a14="http://schemas.microsoft.com/office/drawing/2010/main"/>
                        </a:ext>
                      </a:extLst>
                    </pic:spPr>
                  </pic:pic>
                </a:graphicData>
              </a:graphic>
            </wp:inline>
          </w:drawing>
        </w:r>
      </w:del>
    </w:p>
    <w:p w14:paraId="0ACACE06" w14:textId="47827299" w:rsidR="00BE0E7B" w:rsidDel="00264701" w:rsidRDefault="005E1B3D" w:rsidP="00BE0E7B">
      <w:pPr>
        <w:pStyle w:val="Heading1"/>
        <w:rPr>
          <w:del w:id="906" w:author="Amrit" w:date="2018-11-21T22:31:00Z"/>
          <w:lang w:val="en-CA"/>
        </w:rPr>
      </w:pPr>
      <w:del w:id="907" w:author="Amrit" w:date="2018-11-21T22:31:00Z">
        <w:r w:rsidDel="00264701">
          <w:delText>Supplementary Figure S</w:delText>
        </w:r>
      </w:del>
      <w:del w:id="908" w:author="Amrit" w:date="2018-11-13T15:18:00Z">
        <w:r w:rsidDel="006E6988">
          <w:delText>2</w:delText>
        </w:r>
      </w:del>
      <w:del w:id="909" w:author="Amrit" w:date="2018-11-21T22:31:00Z">
        <w:r w:rsidR="00B61123" w:rsidRPr="00626914" w:rsidDel="00264701">
          <w:delText xml:space="preserve">. </w:delText>
        </w:r>
      </w:del>
      <w:del w:id="910" w:author="Amrit" w:date="2018-11-13T15:18:00Z">
        <w:r w:rsidR="00B61123" w:rsidRPr="00626914" w:rsidDel="006E6988">
          <w:rPr>
            <w:lang w:val="en-CA"/>
          </w:rPr>
          <w:delText>Simulation study.</w:delText>
        </w:r>
      </w:del>
    </w:p>
    <w:p w14:paraId="20809BF4" w14:textId="22626693" w:rsidR="00B61123" w:rsidRPr="00BA03ED" w:rsidDel="00264701" w:rsidRDefault="00B61123" w:rsidP="00E3072E">
      <w:pPr>
        <w:rPr>
          <w:del w:id="911" w:author="Amrit" w:date="2018-11-21T22:31:00Z"/>
        </w:rPr>
      </w:pPr>
      <w:del w:id="912" w:author="Amrit" w:date="2018-10-31T16:02:00Z">
        <w:r w:rsidRPr="00E3072E" w:rsidDel="00E3072E">
          <w:delText>Scatterplot matrices depicting the Pearon’s correlation between the first components generated different types of omics variables. Different simulation scenarios where considered. Top left: strong correlation across multi-omics datasets and strong d</w:delText>
        </w:r>
        <w:r w:rsidRPr="00BA03ED" w:rsidDel="00E3072E">
          <w:delText>iscrimination between phenotypic groups, as indicated by the high correlation coefficients. Top right:  weak correlation across multi-omics datasets but strong discrimination between phenotypic groups as indicated by the clusters of samples belonging to either group 1 or group 2. Bottom left: strong correlation across multi- omics datasets but poor discrimination between phenotypic groups. Bottom right: weak correlation across multi-omics datasets and poor discrimination between phenotypic groups.</w:delText>
        </w:r>
      </w:del>
    </w:p>
    <w:p w14:paraId="6CD692A1" w14:textId="77777777" w:rsidR="00B61123" w:rsidDel="0048601C" w:rsidRDefault="00B61123" w:rsidP="00B61123">
      <w:pPr>
        <w:rPr>
          <w:del w:id="913" w:author="Amrit" w:date="2018-11-13T15:18:00Z"/>
          <w:color w:val="333333"/>
        </w:rPr>
      </w:pPr>
    </w:p>
    <w:p w14:paraId="7703EAC0" w14:textId="77777777" w:rsidR="0048601C" w:rsidRDefault="0048601C" w:rsidP="00B61123">
      <w:pPr>
        <w:rPr>
          <w:ins w:id="914" w:author="Amrit" w:date="2018-11-13T22:59:00Z"/>
          <w:color w:val="333333"/>
        </w:rPr>
      </w:pPr>
    </w:p>
    <w:p w14:paraId="42A8BFA6" w14:textId="08965FBF" w:rsidR="005E1B3D" w:rsidDel="0049161A" w:rsidRDefault="0049161A" w:rsidP="00B61123">
      <w:pPr>
        <w:rPr>
          <w:del w:id="915" w:author="Amrit" w:date="2018-11-13T15:18:00Z"/>
          <w:color w:val="333333"/>
        </w:rPr>
      </w:pPr>
      <w:ins w:id="916" w:author="Amrit" w:date="2018-11-13T23:58:00Z">
        <w:r>
          <w:rPr>
            <w:noProof/>
            <w:color w:val="333333"/>
          </w:rPr>
          <w:drawing>
            <wp:inline distT="0" distB="0" distL="0" distR="0" wp14:anchorId="79047182" wp14:editId="0E87BE26">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bm_overlap-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917" w:author="Amrit" w:date="2018-11-13T15:18:00Z">
        <w:r w:rsidR="005E1B3D" w:rsidDel="006E6988">
          <w:rPr>
            <w:noProof/>
            <w:color w:val="333333"/>
          </w:rPr>
          <w:drawing>
            <wp:inline distT="0" distB="0" distL="0" distR="0" wp14:anchorId="7EE0DABB" wp14:editId="139A98B3">
              <wp:extent cx="5938520" cy="3142593"/>
              <wp:effectExtent l="0" t="0" r="5080" b="7620"/>
              <wp:docPr id="7" name="Picture 7"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8">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del>
    </w:p>
    <w:p w14:paraId="0BE3CEBF" w14:textId="77777777" w:rsidR="0049161A" w:rsidRPr="00B849D2" w:rsidRDefault="0049161A" w:rsidP="00B61123">
      <w:pPr>
        <w:rPr>
          <w:ins w:id="918" w:author="Amrit" w:date="2018-11-13T23:58:00Z"/>
          <w:color w:val="333333"/>
        </w:rPr>
      </w:pPr>
    </w:p>
    <w:p w14:paraId="02ADB2EF" w14:textId="4359285E" w:rsidR="00BE0E7B" w:rsidDel="0049161A" w:rsidRDefault="0049161A">
      <w:pPr>
        <w:rPr>
          <w:del w:id="919" w:author="Amrit" w:date="2018-11-13T15:18:00Z"/>
        </w:rPr>
      </w:pPr>
      <w:ins w:id="920" w:author="Amrit" w:date="2018-11-13T23:58:00Z">
        <w:r>
          <w:rPr>
            <w:noProof/>
          </w:rPr>
          <w:drawing>
            <wp:inline distT="0" distB="0" distL="0" distR="0" wp14:anchorId="4B9A6A7D" wp14:editId="2568DFA9">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dney_overlap-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921" w:author="Amrit" w:date="2018-11-13T15:18:00Z">
        <w:r w:rsidR="005E1B3D" w:rsidDel="006E6988">
          <w:delText>Supplementary Figure S3</w:delText>
        </w:r>
        <w:r w:rsidR="00B61123" w:rsidRPr="00626914" w:rsidDel="006E6988">
          <w:delText>. Integrative prediction frameworks including multi-step approaches (concatenation, ensemble) and DIABLO to identify multi-omics molecular signatures.</w:delText>
        </w:r>
      </w:del>
    </w:p>
    <w:p w14:paraId="4E6E6D0C" w14:textId="77777777" w:rsidR="0049161A" w:rsidRDefault="0049161A">
      <w:pPr>
        <w:rPr>
          <w:ins w:id="922" w:author="Amrit" w:date="2018-11-13T23:58:00Z"/>
        </w:rPr>
        <w:pPrChange w:id="923" w:author="Amrit" w:date="2018-11-15T10:21:00Z">
          <w:pPr>
            <w:pStyle w:val="Heading1"/>
          </w:pPr>
        </w:pPrChange>
      </w:pPr>
    </w:p>
    <w:p w14:paraId="6AE49BA2" w14:textId="09331B40" w:rsidR="00B61123" w:rsidRPr="00247777" w:rsidDel="006E6988" w:rsidRDefault="0049161A" w:rsidP="00B61123">
      <w:pPr>
        <w:widowControl w:val="0"/>
        <w:autoSpaceDE w:val="0"/>
        <w:autoSpaceDN w:val="0"/>
        <w:adjustRightInd w:val="0"/>
        <w:jc w:val="both"/>
        <w:rPr>
          <w:del w:id="924" w:author="Amrit" w:date="2018-11-13T15:18:00Z"/>
        </w:rPr>
      </w:pPr>
      <w:ins w:id="925" w:author="Amrit" w:date="2018-11-13T23:58:00Z">
        <w:r>
          <w:rPr>
            <w:noProof/>
          </w:rPr>
          <w:lastRenderedPageBreak/>
          <w:drawing>
            <wp:inline distT="0" distB="0" distL="0" distR="0" wp14:anchorId="08A917C8" wp14:editId="3421E6F6">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ng_overlap-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del w:id="926" w:author="Amrit" w:date="2018-11-13T15:18:00Z">
        <w:r w:rsidR="00B61123" w:rsidRPr="00247777" w:rsidDel="006E6988">
          <w:delTex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(eg. protein-protein interactions).</w:delText>
        </w:r>
      </w:del>
    </w:p>
    <w:p w14:paraId="5F338DD0" w14:textId="77777777" w:rsidR="00B61123" w:rsidRDefault="00B61123" w:rsidP="00B61123">
      <w:pPr>
        <w:rPr>
          <w:color w:val="333333"/>
        </w:rPr>
      </w:pPr>
    </w:p>
    <w:p w14:paraId="0096963D" w14:textId="24D17C1C" w:rsidR="0048601C" w:rsidRDefault="0048601C" w:rsidP="0048601C">
      <w:pPr>
        <w:pStyle w:val="Heading1"/>
        <w:rPr>
          <w:ins w:id="927" w:author="Amrit" w:date="2018-11-13T22:57:00Z"/>
          <w:lang w:val="en-CA"/>
        </w:rPr>
      </w:pPr>
      <w:bookmarkStart w:id="928" w:name="_Toc531339263"/>
      <w:ins w:id="929" w:author="Amrit" w:date="2018-11-13T22:57:00Z">
        <w:r>
          <w:rPr>
            <w:color w:val="333333"/>
          </w:rPr>
          <w:t>Supplementary Figure S</w:t>
        </w:r>
      </w:ins>
      <w:ins w:id="930" w:author="Amrit" w:date="2018-11-21T21:50:00Z">
        <w:r w:rsidR="00C305E1">
          <w:rPr>
            <w:color w:val="333333"/>
          </w:rPr>
          <w:t>5</w:t>
        </w:r>
      </w:ins>
      <w:ins w:id="931" w:author="Amrit" w:date="2018-11-13T22:57:00Z">
        <w:r w:rsidRPr="00626914">
          <w:rPr>
            <w:color w:val="333333"/>
          </w:rPr>
          <w:t xml:space="preserve">. </w:t>
        </w:r>
        <w:r w:rsidRPr="00626914">
          <w:rPr>
            <w:lang w:val="en-CA"/>
          </w:rPr>
          <w:t xml:space="preserve">Benchmark analyses: </w:t>
        </w:r>
      </w:ins>
      <w:ins w:id="932" w:author="Amrit" w:date="2018-11-13T22:58:00Z">
        <w:r>
          <w:rPr>
            <w:lang w:val="en-CA"/>
          </w:rPr>
          <w:t>overlap between</w:t>
        </w:r>
      </w:ins>
      <w:ins w:id="933" w:author="Amrit" w:date="2018-11-13T22:57:00Z">
        <w:r w:rsidRPr="00626914">
          <w:rPr>
            <w:lang w:val="en-CA"/>
          </w:rPr>
          <w:t xml:space="preserve"> multi-omics </w:t>
        </w:r>
      </w:ins>
      <w:ins w:id="934" w:author="Amrit" w:date="2018-11-13T22:58:00Z">
        <w:r>
          <w:rPr>
            <w:lang w:val="en-CA"/>
          </w:rPr>
          <w:t>biomarker panel</w:t>
        </w:r>
      </w:ins>
      <w:ins w:id="935" w:author="Amrit" w:date="2018-11-14T09:55:00Z">
        <w:r w:rsidR="00EA6DCB">
          <w:rPr>
            <w:lang w:val="en-CA"/>
          </w:rPr>
          <w:t>s.</w:t>
        </w:r>
      </w:ins>
      <w:bookmarkEnd w:id="928"/>
    </w:p>
    <w:p w14:paraId="35DAB152" w14:textId="6DD1A765" w:rsidR="00C125AD" w:rsidRPr="00AD6C37" w:rsidRDefault="0048601C" w:rsidP="00C125AD">
      <w:pPr>
        <w:rPr>
          <w:ins w:id="936" w:author="Amrit" w:date="2018-11-14T13:15:00Z"/>
          <w:rFonts w:ascii="Helvetica" w:hAnsi="Helvetica"/>
          <w:color w:val="000000"/>
          <w:sz w:val="20"/>
          <w:szCs w:val="20"/>
        </w:rPr>
      </w:pPr>
      <w:ins w:id="937" w:author="Amrit" w:date="2018-11-13T22:59:00Z">
        <w:r>
          <w:t>Intersection plots of</w:t>
        </w:r>
      </w:ins>
      <w:ins w:id="938" w:author="Amrit" w:date="2018-11-15T11:29:00Z">
        <w:r w:rsidR="00425B93">
          <w:t xml:space="preserve"> multi-omics biomarker panels iden</w:t>
        </w:r>
      </w:ins>
      <w:ins w:id="939" w:author="Amrit" w:date="2018-11-15T11:30:00Z">
        <w:r w:rsidR="00425B93">
          <w:t xml:space="preserve">tified using both supervised (gray) and unsupervised (yellow) methods for the </w:t>
        </w:r>
        <w:proofErr w:type="spellStart"/>
        <w:r w:rsidR="00425B93">
          <w:t>gbm</w:t>
        </w:r>
        <w:proofErr w:type="spellEnd"/>
        <w:r w:rsidR="00425B93">
          <w:t xml:space="preserve">, kidney and lung cancer datasets. </w:t>
        </w:r>
      </w:ins>
      <w:ins w:id="940" w:author="Amrit" w:date="2018-11-14T13:15:00Z">
        <w:r w:rsidR="00C125AD">
          <w:rPr>
            <w:rFonts w:ascii="Helvetica" w:hAnsi="Helvetica"/>
            <w:color w:val="000000"/>
            <w:sz w:val="20"/>
            <w:szCs w:val="20"/>
          </w:rPr>
          <w:t xml:space="preserve">For each method 2 components were </w:t>
        </w:r>
      </w:ins>
      <w:ins w:id="941" w:author="Amrit" w:date="2018-11-15T11:32:00Z">
        <w:r w:rsidR="00425B93">
          <w:rPr>
            <w:rFonts w:ascii="Helvetica" w:hAnsi="Helvetica"/>
            <w:color w:val="000000"/>
            <w:sz w:val="20"/>
            <w:szCs w:val="20"/>
          </w:rPr>
          <w:t>retained,</w:t>
        </w:r>
      </w:ins>
      <w:ins w:id="942" w:author="Amrit" w:date="2018-11-14T13:15:00Z">
        <w:r w:rsidR="00C125AD">
          <w:rPr>
            <w:rFonts w:ascii="Helvetica" w:hAnsi="Helvetica"/>
            <w:color w:val="000000"/>
            <w:sz w:val="20"/>
            <w:szCs w:val="20"/>
          </w:rPr>
          <w:t xml:space="preserve"> and 30 variables were selected for each dataset, resulting in 30 variables x 2 components x 3 datasets = 180 variables per method. Although the first and second components are orthogonal to each other, some variables were selected on both components. The set size depicts the number of unique features and thus leads </w:t>
        </w:r>
      </w:ins>
      <w:ins w:id="943" w:author="Amrit" w:date="2018-11-15T11:32:00Z">
        <w:r w:rsidR="00425B93">
          <w:rPr>
            <w:rFonts w:ascii="Helvetica" w:hAnsi="Helvetica"/>
            <w:color w:val="000000"/>
            <w:sz w:val="20"/>
            <w:szCs w:val="20"/>
          </w:rPr>
          <w:t xml:space="preserve">to the unequal set size depicted above. The largest overlap is often observed between the supervised methods, </w:t>
        </w:r>
      </w:ins>
      <w:ins w:id="944" w:author="Amrit" w:date="2018-11-15T11:33:00Z">
        <w:r w:rsidR="00425B93">
          <w:rPr>
            <w:rFonts w:ascii="Helvetica" w:hAnsi="Helvetica"/>
            <w:color w:val="000000"/>
            <w:sz w:val="20"/>
            <w:szCs w:val="20"/>
          </w:rPr>
          <w:t xml:space="preserve">with the exception of </w:t>
        </w:r>
        <w:proofErr w:type="spellStart"/>
        <w:r w:rsidR="00425B93">
          <w:rPr>
            <w:rFonts w:ascii="Helvetica" w:hAnsi="Helvetica"/>
            <w:color w:val="000000"/>
            <w:sz w:val="20"/>
            <w:szCs w:val="20"/>
          </w:rPr>
          <w:t>DIABLO_full</w:t>
        </w:r>
        <w:proofErr w:type="spellEnd"/>
        <w:r w:rsidR="00425B93">
          <w:rPr>
            <w:rFonts w:ascii="Helvetica" w:hAnsi="Helvetica"/>
            <w:color w:val="000000"/>
            <w:sz w:val="20"/>
            <w:szCs w:val="20"/>
          </w:rPr>
          <w:t xml:space="preserve"> (blue bar), which was more similar to unsupervised methods (orange bar).</w:t>
        </w:r>
      </w:ins>
    </w:p>
    <w:p w14:paraId="0EC1A4C4" w14:textId="77777777" w:rsidR="00C125AD" w:rsidRPr="00247777" w:rsidRDefault="00C125AD" w:rsidP="0048601C">
      <w:pPr>
        <w:rPr>
          <w:ins w:id="945" w:author="Amrit" w:date="2018-11-13T22:57:00Z"/>
        </w:rPr>
      </w:pPr>
    </w:p>
    <w:p w14:paraId="046E7797" w14:textId="77777777" w:rsidR="00EA6DCB" w:rsidRDefault="0049161A">
      <w:pPr>
        <w:rPr>
          <w:ins w:id="946" w:author="Amrit" w:date="2018-11-14T09:53:00Z"/>
          <w:color w:val="333333"/>
        </w:rPr>
      </w:pPr>
      <w:ins w:id="947" w:author="Amrit" w:date="2018-11-13T23:59:00Z">
        <w:r>
          <w:rPr>
            <w:color w:val="333333"/>
          </w:rPr>
          <w:br w:type="page"/>
        </w:r>
      </w:ins>
    </w:p>
    <w:p w14:paraId="06C9C3E2" w14:textId="153823A8" w:rsidR="00EA6DCB" w:rsidRDefault="00EA6DCB">
      <w:pPr>
        <w:rPr>
          <w:ins w:id="948" w:author="Amrit" w:date="2018-11-14T09:53:00Z"/>
          <w:color w:val="333333"/>
        </w:rPr>
      </w:pPr>
      <w:ins w:id="949" w:author="Amrit" w:date="2018-11-14T09:55:00Z">
        <w:r>
          <w:rPr>
            <w:noProof/>
            <w:color w:val="333333"/>
          </w:rPr>
          <w:lastRenderedPageBreak/>
          <w:drawing>
            <wp:inline distT="0" distB="0" distL="0" distR="0" wp14:anchorId="25BCAAEA" wp14:editId="3794E5A8">
              <wp:extent cx="594360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ltiOmicsPanels_nConnection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ins>
    </w:p>
    <w:p w14:paraId="52077885" w14:textId="0ADC75FC" w:rsidR="00EA6DCB" w:rsidRDefault="00EA6DCB" w:rsidP="00EA6DCB">
      <w:pPr>
        <w:pStyle w:val="Heading1"/>
        <w:rPr>
          <w:ins w:id="950" w:author="Amrit" w:date="2018-11-14T09:53:00Z"/>
          <w:lang w:val="en-CA"/>
        </w:rPr>
      </w:pPr>
      <w:bookmarkStart w:id="951" w:name="_Toc531339264"/>
      <w:ins w:id="952" w:author="Amrit" w:date="2018-11-14T09:53:00Z">
        <w:r>
          <w:rPr>
            <w:color w:val="333333"/>
          </w:rPr>
          <w:t>Supplementary Figure S</w:t>
        </w:r>
      </w:ins>
      <w:ins w:id="953" w:author="Amrit" w:date="2018-11-21T21:50:00Z">
        <w:r w:rsidR="00C305E1">
          <w:rPr>
            <w:color w:val="333333"/>
          </w:rPr>
          <w:t>6</w:t>
        </w:r>
      </w:ins>
      <w:ins w:id="954" w:author="Amrit" w:date="2018-11-14T09:53:00Z">
        <w:r w:rsidRPr="00626914">
          <w:rPr>
            <w:color w:val="333333"/>
          </w:rPr>
          <w:t xml:space="preserve">. </w:t>
        </w:r>
        <w:r w:rsidRPr="00626914">
          <w:rPr>
            <w:lang w:val="en-CA"/>
          </w:rPr>
          <w:t xml:space="preserve">Benchmark analyses: </w:t>
        </w:r>
        <w:r>
          <w:rPr>
            <w:lang w:val="en-CA"/>
          </w:rPr>
          <w:t xml:space="preserve">Number of </w:t>
        </w:r>
      </w:ins>
      <w:ins w:id="955" w:author="Amrit" w:date="2018-11-14T09:54:00Z">
        <w:r>
          <w:rPr>
            <w:lang w:val="en-CA"/>
          </w:rPr>
          <w:t>correlated variables at various correlation cut-offs</w:t>
        </w:r>
      </w:ins>
      <w:ins w:id="956" w:author="Amrit" w:date="2018-11-14T09:55:00Z">
        <w:r>
          <w:rPr>
            <w:lang w:val="en-CA"/>
          </w:rPr>
          <w:t>.</w:t>
        </w:r>
      </w:ins>
      <w:bookmarkEnd w:id="951"/>
    </w:p>
    <w:p w14:paraId="2A81CC9D" w14:textId="51C7F6E2" w:rsidR="00EA6DCB" w:rsidRDefault="00193B31">
      <w:pPr>
        <w:rPr>
          <w:ins w:id="957" w:author="Amrit" w:date="2018-11-14T09:53:00Z"/>
          <w:color w:val="333333"/>
        </w:rPr>
      </w:pPr>
      <w:ins w:id="958" w:author="Amrit" w:date="2018-11-15T11:34:00Z">
        <w:r>
          <w:rPr>
            <w:color w:val="333333"/>
          </w:rPr>
          <w:t>A correlation matrix was computed using the variables select in the multi-omics biomarker panel identified for each multi-omics cancer datasets. At various correlation coefficient cut-offs, the number of</w:t>
        </w:r>
      </w:ins>
      <w:ins w:id="959" w:author="Amrit" w:date="2018-11-15T11:35:00Z">
        <w:r>
          <w:rPr>
            <w:color w:val="333333"/>
          </w:rPr>
          <w:t xml:space="preserve"> features that were correlated with other features is depicted for panels identified using both supervised and unsupervised methods. The unsupervised methods lead t</w:t>
        </w:r>
      </w:ins>
      <w:ins w:id="960" w:author="Amrit" w:date="2018-11-15T11:36:00Z">
        <w:r>
          <w:rPr>
            <w:color w:val="333333"/>
          </w:rPr>
          <w:t xml:space="preserve">o </w:t>
        </w:r>
        <w:proofErr w:type="gramStart"/>
        <w:r>
          <w:rPr>
            <w:color w:val="333333"/>
          </w:rPr>
          <w:t>more</w:t>
        </w:r>
        <w:proofErr w:type="gramEnd"/>
        <w:r>
          <w:rPr>
            <w:color w:val="333333"/>
          </w:rPr>
          <w:t xml:space="preserve"> number of connections (edges) irrespective of the correlation cut-off, as compared to the supervised methods, with the exception of </w:t>
        </w:r>
        <w:proofErr w:type="spellStart"/>
        <w:r>
          <w:rPr>
            <w:color w:val="333333"/>
          </w:rPr>
          <w:t>DIABLO_full</w:t>
        </w:r>
        <w:proofErr w:type="spellEnd"/>
        <w:r>
          <w:rPr>
            <w:color w:val="333333"/>
          </w:rPr>
          <w:t>.</w:t>
        </w:r>
      </w:ins>
    </w:p>
    <w:p w14:paraId="410E5E61" w14:textId="77777777" w:rsidR="00EA6DCB" w:rsidRDefault="00EA6DCB">
      <w:pPr>
        <w:rPr>
          <w:ins w:id="961" w:author="Amrit" w:date="2018-11-14T09:53:00Z"/>
          <w:color w:val="333333"/>
        </w:rPr>
      </w:pPr>
    </w:p>
    <w:p w14:paraId="582301C3" w14:textId="77777777" w:rsidR="00EA6DCB" w:rsidRDefault="00EA6DCB">
      <w:pPr>
        <w:rPr>
          <w:ins w:id="962" w:author="Amrit" w:date="2018-11-14T09:53:00Z"/>
          <w:color w:val="333333"/>
        </w:rPr>
      </w:pPr>
    </w:p>
    <w:p w14:paraId="34499B57" w14:textId="7C838C2C" w:rsidR="00EB5C79" w:rsidRDefault="00EA6DCB">
      <w:pPr>
        <w:rPr>
          <w:ins w:id="963" w:author="Amrit" w:date="2018-11-14T10:36:00Z"/>
          <w:color w:val="333333"/>
        </w:rPr>
      </w:pPr>
      <w:ins w:id="964" w:author="Amrit" w:date="2018-11-14T09:53:00Z">
        <w:r>
          <w:rPr>
            <w:color w:val="333333"/>
          </w:rPr>
          <w:br w:type="page"/>
        </w:r>
      </w:ins>
    </w:p>
    <w:p w14:paraId="5DA5802C" w14:textId="6EB68ADE" w:rsidR="00D13589" w:rsidRDefault="00D13589">
      <w:pPr>
        <w:rPr>
          <w:ins w:id="965" w:author="Amrit" w:date="2018-11-14T10:36:00Z"/>
          <w:color w:val="333333"/>
        </w:rPr>
      </w:pPr>
    </w:p>
    <w:p w14:paraId="6BFA6520" w14:textId="15371ABD" w:rsidR="00D13589" w:rsidRDefault="00D13589">
      <w:pPr>
        <w:rPr>
          <w:ins w:id="966" w:author="Amrit" w:date="2018-11-14T10:13:00Z"/>
          <w:color w:val="333333"/>
        </w:rPr>
      </w:pPr>
      <w:ins w:id="967" w:author="Amrit" w:date="2018-11-14T10:37:00Z">
        <w:r>
          <w:rPr>
            <w:noProof/>
            <w:color w:val="333333"/>
          </w:rPr>
          <w:drawing>
            <wp:inline distT="0" distB="0" distL="0" distR="0" wp14:anchorId="7E097296" wp14:editId="6701BD47">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OmicsPanels_networkAttributes-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D7EBFD7" w14:textId="0E26F41F" w:rsidR="00EB5C79" w:rsidRDefault="00EB5C79" w:rsidP="00EB5C79">
      <w:pPr>
        <w:pStyle w:val="Heading1"/>
        <w:rPr>
          <w:ins w:id="968" w:author="Amrit" w:date="2018-11-14T10:13:00Z"/>
          <w:lang w:val="en-CA"/>
        </w:rPr>
      </w:pPr>
      <w:bookmarkStart w:id="969" w:name="_Toc531339265"/>
      <w:ins w:id="970" w:author="Amrit" w:date="2018-11-14T10:13:00Z">
        <w:r>
          <w:rPr>
            <w:color w:val="333333"/>
          </w:rPr>
          <w:t>Supplementary Figure S</w:t>
        </w:r>
      </w:ins>
      <w:ins w:id="971" w:author="Amrit" w:date="2018-11-21T21:50:00Z">
        <w:r w:rsidR="00C305E1">
          <w:rPr>
            <w:color w:val="333333"/>
          </w:rPr>
          <w:t>7</w:t>
        </w:r>
      </w:ins>
      <w:ins w:id="972" w:author="Amrit" w:date="2018-11-14T10:13:00Z">
        <w:r w:rsidRPr="00626914">
          <w:rPr>
            <w:color w:val="333333"/>
          </w:rPr>
          <w:t xml:space="preserve">. </w:t>
        </w:r>
        <w:r w:rsidRPr="00626914">
          <w:rPr>
            <w:lang w:val="en-CA"/>
          </w:rPr>
          <w:t>Benchmark analyses: network properties of multi-omics signatures.</w:t>
        </w:r>
        <w:bookmarkEnd w:id="969"/>
      </w:ins>
    </w:p>
    <w:p w14:paraId="229269C8" w14:textId="3D672CE8" w:rsidR="00EB5C79" w:rsidRPr="00247777" w:rsidRDefault="00EB5C79" w:rsidP="00EB5C79">
      <w:pPr>
        <w:rPr>
          <w:ins w:id="973" w:author="Amrit" w:date="2018-11-14T10:13:00Z"/>
        </w:rPr>
      </w:pPr>
      <w:ins w:id="974" w:author="Amrit" w:date="2018-11-14T10:13:00Z">
        <w:r w:rsidRPr="00247777">
          <w:t>We analysed each of the four mu</w:t>
        </w:r>
        <w:r>
          <w:t xml:space="preserve">lti-omics cancer datasets with </w:t>
        </w:r>
        <w:r w:rsidRPr="00247777">
          <w:t>component-based integrative methods with variable selection. The network attributes, density, number of communities and triads resulting from each molecular signature are represented. The unsupervised methods (</w:t>
        </w:r>
      </w:ins>
      <w:ins w:id="975" w:author="Amrit" w:date="2018-11-15T11:36:00Z">
        <w:r w:rsidR="00193B31">
          <w:t>yellow</w:t>
        </w:r>
      </w:ins>
      <w:ins w:id="976" w:author="Amrit" w:date="2018-11-14T10:13:00Z">
        <w:r w:rsidRPr="00247777">
          <w:t xml:space="preserve">) led </w:t>
        </w:r>
      </w:ins>
      <w:ins w:id="977" w:author="Amrit" w:date="2018-11-15T11:36:00Z">
        <w:r w:rsidR="00193B31">
          <w:t xml:space="preserve">to </w:t>
        </w:r>
      </w:ins>
      <w:ins w:id="978" w:author="Amrit" w:date="2018-11-14T10:13:00Z">
        <w:r w:rsidRPr="00247777">
          <w:t>multi-omics signatures with a higher graph density, a greater number of triads and a lower number of communities as compared to supervised methods (</w:t>
        </w:r>
      </w:ins>
      <w:ins w:id="979" w:author="Amrit" w:date="2018-11-15T11:37:00Z">
        <w:r w:rsidR="00193B31">
          <w:t>gray</w:t>
        </w:r>
      </w:ins>
      <w:ins w:id="980" w:author="Amrit" w:date="2018-11-14T10:13:00Z">
        <w:r w:rsidRPr="00247777">
          <w:t xml:space="preserve">), with the exception of </w:t>
        </w:r>
        <w:proofErr w:type="spellStart"/>
        <w:r w:rsidRPr="00247777">
          <w:t>DIABLO_full</w:t>
        </w:r>
        <w:proofErr w:type="spellEnd"/>
        <w:r w:rsidRPr="00247777">
          <w:t xml:space="preserve"> which simultaneously explain</w:t>
        </w:r>
      </w:ins>
      <w:ins w:id="981" w:author="Amrit" w:date="2018-11-15T11:37:00Z">
        <w:r w:rsidR="00193B31">
          <w:t>ed</w:t>
        </w:r>
      </w:ins>
      <w:ins w:id="982" w:author="Amrit" w:date="2018-11-14T10:13:00Z">
        <w:r w:rsidRPr="00247777">
          <w:t xml:space="preserve"> the correlation structure between multiple </w:t>
        </w:r>
        <w:proofErr w:type="spellStart"/>
        <w:r w:rsidRPr="00247777">
          <w:t>omic</w:t>
        </w:r>
        <w:proofErr w:type="spellEnd"/>
        <w:r w:rsidRPr="00247777">
          <w:t xml:space="preserve"> datasets and a phenotypic response variable.</w:t>
        </w:r>
      </w:ins>
    </w:p>
    <w:p w14:paraId="520178A9" w14:textId="77777777" w:rsidR="00EB5C79" w:rsidRDefault="00EB5C79">
      <w:pPr>
        <w:rPr>
          <w:ins w:id="983" w:author="Amrit" w:date="2018-11-14T10:13:00Z"/>
          <w:color w:val="333333"/>
        </w:rPr>
      </w:pPr>
    </w:p>
    <w:p w14:paraId="46281FBD" w14:textId="06D91B85" w:rsidR="00EB5C79" w:rsidRDefault="00EB5C79">
      <w:pPr>
        <w:rPr>
          <w:ins w:id="984" w:author="Amrit" w:date="2018-11-14T10:13:00Z"/>
          <w:color w:val="333333"/>
        </w:rPr>
      </w:pPr>
      <w:ins w:id="985" w:author="Amrit" w:date="2018-11-14T10:13:00Z">
        <w:r>
          <w:rPr>
            <w:color w:val="333333"/>
          </w:rPr>
          <w:lastRenderedPageBreak/>
          <w:br w:type="page"/>
        </w:r>
      </w:ins>
    </w:p>
    <w:p w14:paraId="0CA38C0C" w14:textId="77777777" w:rsidR="00EA6DCB" w:rsidRDefault="00EA6DCB">
      <w:pPr>
        <w:rPr>
          <w:ins w:id="986" w:author="Amrit" w:date="2018-11-14T09:53:00Z"/>
          <w:color w:val="333333"/>
        </w:rPr>
      </w:pPr>
    </w:p>
    <w:p w14:paraId="48E26C4C" w14:textId="77777777" w:rsidR="0049161A" w:rsidRDefault="0049161A">
      <w:pPr>
        <w:rPr>
          <w:ins w:id="987" w:author="Amrit" w:date="2018-11-13T23:59:00Z"/>
          <w:color w:val="333333"/>
        </w:rPr>
      </w:pPr>
    </w:p>
    <w:p w14:paraId="2CE0D37C" w14:textId="0C4EDBBE" w:rsidR="005E1B3D" w:rsidRPr="00B849D2" w:rsidDel="00987175" w:rsidRDefault="005E1B3D" w:rsidP="00B61123">
      <w:pPr>
        <w:rPr>
          <w:del w:id="988" w:author="Amrit" w:date="2018-11-14T10:07:00Z"/>
          <w:color w:val="333333"/>
        </w:rPr>
      </w:pPr>
      <w:del w:id="989" w:author="Amrit" w:date="2018-11-13T22:57:00Z">
        <w:r w:rsidDel="00BA369D">
          <w:rPr>
            <w:noProof/>
            <w:color w:val="333333"/>
          </w:rPr>
          <w:drawing>
            <wp:inline distT="0" distB="0" distL="0" distR="0" wp14:anchorId="43322E8B" wp14:editId="5ADFDE8F">
              <wp:extent cx="5948680" cy="5948680"/>
              <wp:effectExtent l="0" t="0" r="0" b="0"/>
              <wp:docPr id="8" name="Picture 8" descr="Supplementary%20Information/S4%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lementary%20Information/S4%20Fi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8680" cy="5948680"/>
                      </a:xfrm>
                      <a:prstGeom prst="rect">
                        <a:avLst/>
                      </a:prstGeom>
                      <a:noFill/>
                      <a:ln>
                        <a:noFill/>
                      </a:ln>
                    </pic:spPr>
                  </pic:pic>
                </a:graphicData>
              </a:graphic>
            </wp:inline>
          </w:drawing>
        </w:r>
      </w:del>
    </w:p>
    <w:p w14:paraId="0C1157A1" w14:textId="5018D9F9" w:rsidR="00BE0E7B" w:rsidDel="00987175" w:rsidRDefault="005E1B3D" w:rsidP="00BE0E7B">
      <w:pPr>
        <w:pStyle w:val="Heading1"/>
        <w:rPr>
          <w:del w:id="990" w:author="Amrit" w:date="2018-11-14T10:07:00Z"/>
          <w:lang w:val="en-CA"/>
        </w:rPr>
      </w:pPr>
      <w:del w:id="991" w:author="Amrit" w:date="2018-11-14T10:07:00Z">
        <w:r w:rsidDel="00987175">
          <w:rPr>
            <w:color w:val="333333"/>
          </w:rPr>
          <w:delText xml:space="preserve">Supplementary Figure </w:delText>
        </w:r>
      </w:del>
      <w:del w:id="992" w:author="Amrit" w:date="2018-11-13T22:57:00Z">
        <w:r w:rsidDel="0048601C">
          <w:rPr>
            <w:color w:val="333333"/>
          </w:rPr>
          <w:delText>S4</w:delText>
        </w:r>
      </w:del>
      <w:del w:id="993" w:author="Amrit" w:date="2018-11-14T10:07:00Z">
        <w:r w:rsidR="00B61123" w:rsidRPr="00626914" w:rsidDel="00987175">
          <w:rPr>
            <w:color w:val="333333"/>
          </w:rPr>
          <w:delText xml:space="preserve">. </w:delText>
        </w:r>
        <w:r w:rsidR="00B61123" w:rsidRPr="00626914" w:rsidDel="00987175">
          <w:rPr>
            <w:lang w:val="en-CA"/>
          </w:rPr>
          <w:delText>Benchmark analyses: network properties of multi-omics signatures.</w:delText>
        </w:r>
      </w:del>
    </w:p>
    <w:p w14:paraId="57D44299" w14:textId="7ECF5CA0" w:rsidR="00B61123" w:rsidRPr="00247777" w:rsidDel="00987175" w:rsidRDefault="00B61123" w:rsidP="00B61123">
      <w:pPr>
        <w:rPr>
          <w:del w:id="994" w:author="Amrit" w:date="2018-11-14T10:07:00Z"/>
        </w:rPr>
      </w:pPr>
      <w:del w:id="995" w:author="Amrit" w:date="2018-11-14T10:07:00Z">
        <w:r w:rsidRPr="00247777" w:rsidDel="00987175">
          <w:delText>We analysed each of the four mu</w:delText>
        </w:r>
        <w:r w:rsidR="00BE0E7B" w:rsidDel="00987175">
          <w:delText xml:space="preserve">lti-omics cancer datasets with </w:delText>
        </w:r>
        <w:r w:rsidRPr="00247777" w:rsidDel="00987175">
          <w:delText>component-based integrative methods with variable selection. The network attributes, density, number of communities and triads resulting from each molecular signature are represented. The unsupervised methods (dashed lines) led multi-omics signatures with a higher graph density, a greater number of triads and a lower number of communities as compared to supervised methods (solid lines), with the exception of DIABLO_full which simultaneously explains the correlation structure between multiple omic datasets and a phenotypic response variable.</w:delText>
        </w:r>
      </w:del>
    </w:p>
    <w:p w14:paraId="050BBFDA" w14:textId="614FB00D" w:rsidR="00B61123" w:rsidRDefault="00B61123" w:rsidP="00B61123">
      <w:pPr>
        <w:rPr>
          <w:color w:val="333333"/>
        </w:rPr>
      </w:pPr>
    </w:p>
    <w:p w14:paraId="5A7AD9F4" w14:textId="7356C620" w:rsidR="00987175" w:rsidRPr="00B849D2" w:rsidRDefault="00FB108F" w:rsidP="00B61123">
      <w:pPr>
        <w:rPr>
          <w:color w:val="333333"/>
        </w:rPr>
      </w:pPr>
      <w:ins w:id="996" w:author="Amrit" w:date="2018-11-14T09:58:00Z">
        <w:r>
          <w:rPr>
            <w:noProof/>
            <w:color w:val="333333"/>
          </w:rPr>
          <mc:AlternateContent>
            <mc:Choice Requires="wps">
              <w:drawing>
                <wp:anchor distT="0" distB="0" distL="114300" distR="114300" simplePos="0" relativeHeight="251659264" behindDoc="0" locked="0" layoutInCell="1" allowOverlap="1" wp14:anchorId="16368293" wp14:editId="566C57B6">
                  <wp:simplePos x="0" y="0"/>
                  <wp:positionH relativeFrom="column">
                    <wp:posOffset>3267075</wp:posOffset>
                  </wp:positionH>
                  <wp:positionV relativeFrom="paragraph">
                    <wp:posOffset>254150</wp:posOffset>
                  </wp:positionV>
                  <wp:extent cx="2232175" cy="4545106"/>
                  <wp:effectExtent l="12700" t="12700" r="28575" b="27305"/>
                  <wp:wrapNone/>
                  <wp:docPr id="33" name="Rectangle 33"/>
                  <wp:cNvGraphicFramePr/>
                  <a:graphic xmlns:a="http://schemas.openxmlformats.org/drawingml/2006/main">
                    <a:graphicData uri="http://schemas.microsoft.com/office/word/2010/wordprocessingShape">
                      <wps:wsp>
                        <wps:cNvSpPr/>
                        <wps:spPr>
                          <a:xfrm>
                            <a:off x="0" y="0"/>
                            <a:ext cx="2232175" cy="4545106"/>
                          </a:xfrm>
                          <a:prstGeom prst="rect">
                            <a:avLst/>
                          </a:prstGeom>
                          <a:noFill/>
                          <a:ln w="38100">
                            <a:solidFill>
                              <a:srgbClr val="F0E44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CA828F" id="Rectangle 33" o:spid="_x0000_s1026" style="position:absolute;margin-left:257.25pt;margin-top:20pt;width:175.75pt;height:357.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" filled="f" strokecolor="#f0e442" strokeweight="3pt"/>
              </w:pict>
            </mc:Fallback>
          </mc:AlternateContent>
        </w:r>
      </w:ins>
      <w:ins w:id="997" w:author="Amrit" w:date="2018-11-14T13:33:00Z">
        <w:r>
          <w:rPr>
            <w:noProof/>
            <w:color w:val="333333"/>
          </w:rPr>
          <w:drawing>
            <wp:inline distT="0" distB="0" distL="0" distR="0" wp14:anchorId="3C22073D" wp14:editId="5552C5FF">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OmicsPanels_networks-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ins w:id="998" w:author="Amrit" w:date="2018-11-14T10:04:00Z">
        <w:r w:rsidR="00C87AA8">
          <w:rPr>
            <w:noProof/>
            <w:color w:val="333333"/>
          </w:rPr>
          <mc:AlternateContent>
            <mc:Choice Requires="wps">
              <w:drawing>
                <wp:anchor distT="0" distB="0" distL="114300" distR="114300" simplePos="0" relativeHeight="251666432" behindDoc="0" locked="0" layoutInCell="1" allowOverlap="1" wp14:anchorId="12F6679A" wp14:editId="6364CD36">
                  <wp:simplePos x="0" y="0"/>
                  <wp:positionH relativeFrom="column">
                    <wp:posOffset>5557520</wp:posOffset>
                  </wp:positionH>
                  <wp:positionV relativeFrom="paragraph">
                    <wp:posOffset>3411818</wp:posOffset>
                  </wp:positionV>
                  <wp:extent cx="914400" cy="376517"/>
                  <wp:effectExtent l="0" t="0" r="12700" b="17780"/>
                  <wp:wrapNone/>
                  <wp:docPr id="39" name="Rounded Rectangle 39"/>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226FC5" w14:textId="069908CB" w:rsidR="00B77D09" w:rsidRPr="00123523" w:rsidRDefault="00B77D09">
                              <w:pPr>
                                <w:jc w:val="center"/>
                                <w:rPr>
                                  <w:sz w:val="28"/>
                                  <w:szCs w:val="28"/>
                                  <w:rPrChange w:id="999" w:author="Amrit" w:date="2018-11-30T11:06:00Z">
                                    <w:rPr/>
                                  </w:rPrChange>
                                </w:rPr>
                                <w:pPrChange w:id="1000" w:author="Amrit" w:date="2018-11-14T10:03:00Z">
                                  <w:pPr/>
                                </w:pPrChange>
                              </w:pPr>
                              <w:ins w:id="1001" w:author="Amrit" w:date="2018-11-14T10:05:00Z">
                                <w:r w:rsidRPr="00123523">
                                  <w:rPr>
                                    <w:sz w:val="28"/>
                                    <w:szCs w:val="28"/>
                                    <w:rPrChange w:id="1002" w:author="Amrit" w:date="2018-11-30T11:06:00Z">
                                      <w:rPr>
                                        <w:sz w:val="36"/>
                                        <w:szCs w:val="36"/>
                                      </w:rPr>
                                    </w:rPrChange>
                                  </w:rPr>
                                  <w:t>Lung</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6679A" id="Rounded Rectangle 39" o:spid="_x0000_s1027" style="position:absolute;margin-left:437.6pt;margin-top:268.65pt;width:1in;height:2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" fillcolor="white [3201]" strokecolor="#70ad47 [3209]" strokeweight="1pt">
                  <v:stroke joinstyle="miter"/>
                  <v:textbox>
                    <w:txbxContent>
                      <w:p w14:paraId="11226FC5" w14:textId="069908CB" w:rsidR="00B77D09" w:rsidRPr="00123523" w:rsidRDefault="00B77D09">
                        <w:pPr>
                          <w:jc w:val="center"/>
                          <w:rPr>
                            <w:sz w:val="28"/>
                            <w:szCs w:val="28"/>
                            <w:rPrChange w:id="1003" w:author="Amrit" w:date="2018-11-30T11:06:00Z">
                              <w:rPr/>
                            </w:rPrChange>
                          </w:rPr>
                          <w:pPrChange w:id="1004" w:author="Amrit" w:date="2018-11-14T10:03:00Z">
                            <w:pPr/>
                          </w:pPrChange>
                        </w:pPr>
                        <w:ins w:id="1005" w:author="Amrit" w:date="2018-11-14T10:05:00Z">
                          <w:r w:rsidRPr="00123523">
                            <w:rPr>
                              <w:sz w:val="28"/>
                              <w:szCs w:val="28"/>
                              <w:rPrChange w:id="1006" w:author="Amrit" w:date="2018-11-30T11:06:00Z">
                                <w:rPr>
                                  <w:sz w:val="36"/>
                                  <w:szCs w:val="36"/>
                                </w:rPr>
                              </w:rPrChange>
                            </w:rPr>
                            <w:t>Lung</w:t>
                          </w:r>
                        </w:ins>
                      </w:p>
                    </w:txbxContent>
                  </v:textbox>
                </v:roundrect>
              </w:pict>
            </mc:Fallback>
          </mc:AlternateContent>
        </w:r>
        <w:r w:rsidR="00C87AA8">
          <w:rPr>
            <w:noProof/>
            <w:color w:val="333333"/>
          </w:rPr>
          <mc:AlternateContent>
            <mc:Choice Requires="wps">
              <w:drawing>
                <wp:anchor distT="0" distB="0" distL="114300" distR="114300" simplePos="0" relativeHeight="251664384" behindDoc="0" locked="0" layoutInCell="1" allowOverlap="1" wp14:anchorId="58109C82" wp14:editId="1939E97C">
                  <wp:simplePos x="0" y="0"/>
                  <wp:positionH relativeFrom="column">
                    <wp:posOffset>5539740</wp:posOffset>
                  </wp:positionH>
                  <wp:positionV relativeFrom="paragraph">
                    <wp:posOffset>1748117</wp:posOffset>
                  </wp:positionV>
                  <wp:extent cx="914400" cy="376517"/>
                  <wp:effectExtent l="0" t="0" r="12700" b="17780"/>
                  <wp:wrapNone/>
                  <wp:docPr id="38" name="Rounded Rectangle 38"/>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22EC07" w14:textId="54DE3233" w:rsidR="00B77D09" w:rsidRPr="00123523" w:rsidRDefault="00B77D09">
                              <w:pPr>
                                <w:jc w:val="center"/>
                                <w:rPr>
                                  <w:sz w:val="28"/>
                                  <w:szCs w:val="28"/>
                                  <w:rPrChange w:id="1007" w:author="Amrit" w:date="2018-11-30T11:06:00Z">
                                    <w:rPr/>
                                  </w:rPrChange>
                                </w:rPr>
                                <w:pPrChange w:id="1008" w:author="Amrit" w:date="2018-11-14T10:03:00Z">
                                  <w:pPr/>
                                </w:pPrChange>
                              </w:pPr>
                              <w:ins w:id="1009" w:author="Amrit" w:date="2018-11-14T10:04:00Z">
                                <w:r w:rsidRPr="00123523">
                                  <w:rPr>
                                    <w:sz w:val="28"/>
                                    <w:szCs w:val="28"/>
                                    <w:rPrChange w:id="1010" w:author="Amrit" w:date="2018-11-30T11:06:00Z">
                                      <w:rPr>
                                        <w:sz w:val="36"/>
                                        <w:szCs w:val="36"/>
                                      </w:rPr>
                                    </w:rPrChange>
                                  </w:rPr>
                                  <w:t>Kidney</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9C82" id="Rounded Rectangle 38" o:spid="_x0000_s1028" style="position:absolute;margin-left:436.2pt;margin-top:137.65pt;width:1in;height:2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" fillcolor="white [3201]" strokecolor="#70ad47 [3209]" strokeweight="1pt">
                  <v:stroke joinstyle="miter"/>
                  <v:textbox>
                    <w:txbxContent>
                      <w:p w14:paraId="4422EC07" w14:textId="54DE3233" w:rsidR="00B77D09" w:rsidRPr="00123523" w:rsidRDefault="00B77D09">
                        <w:pPr>
                          <w:jc w:val="center"/>
                          <w:rPr>
                            <w:sz w:val="28"/>
                            <w:szCs w:val="28"/>
                            <w:rPrChange w:id="1011" w:author="Amrit" w:date="2018-11-30T11:06:00Z">
                              <w:rPr/>
                            </w:rPrChange>
                          </w:rPr>
                          <w:pPrChange w:id="1012" w:author="Amrit" w:date="2018-11-14T10:03:00Z">
                            <w:pPr/>
                          </w:pPrChange>
                        </w:pPr>
                        <w:ins w:id="1013" w:author="Amrit" w:date="2018-11-14T10:04:00Z">
                          <w:r w:rsidRPr="00123523">
                            <w:rPr>
                              <w:sz w:val="28"/>
                              <w:szCs w:val="28"/>
                              <w:rPrChange w:id="1014" w:author="Amrit" w:date="2018-11-30T11:06:00Z">
                                <w:rPr>
                                  <w:sz w:val="36"/>
                                  <w:szCs w:val="36"/>
                                </w:rPr>
                              </w:rPrChange>
                            </w:rPr>
                            <w:t>Kidney</w:t>
                          </w:r>
                        </w:ins>
                      </w:p>
                    </w:txbxContent>
                  </v:textbox>
                </v:roundrect>
              </w:pict>
            </mc:Fallback>
          </mc:AlternateContent>
        </w:r>
      </w:ins>
      <w:ins w:id="1015" w:author="Amrit" w:date="2018-11-14T10:03:00Z">
        <w:r w:rsidR="00C87AA8">
          <w:rPr>
            <w:noProof/>
            <w:color w:val="333333"/>
          </w:rPr>
          <mc:AlternateContent>
            <mc:Choice Requires="wps">
              <w:drawing>
                <wp:anchor distT="0" distB="0" distL="114300" distR="114300" simplePos="0" relativeHeight="251662336" behindDoc="0" locked="0" layoutInCell="1" allowOverlap="1" wp14:anchorId="53CA1C5E" wp14:editId="47C36840">
                  <wp:simplePos x="0" y="0"/>
                  <wp:positionH relativeFrom="column">
                    <wp:posOffset>5607424</wp:posOffset>
                  </wp:positionH>
                  <wp:positionV relativeFrom="paragraph">
                    <wp:posOffset>175073</wp:posOffset>
                  </wp:positionV>
                  <wp:extent cx="712694" cy="376517"/>
                  <wp:effectExtent l="0" t="0" r="11430" b="17780"/>
                  <wp:wrapNone/>
                  <wp:docPr id="36" name="Rounded Rectangle 36"/>
                  <wp:cNvGraphicFramePr/>
                  <a:graphic xmlns:a="http://schemas.openxmlformats.org/drawingml/2006/main">
                    <a:graphicData uri="http://schemas.microsoft.com/office/word/2010/wordprocessingShape">
                      <wps:wsp>
                        <wps:cNvSpPr/>
                        <wps:spPr>
                          <a:xfrm>
                            <a:off x="0" y="0"/>
                            <a:ext cx="712694"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2955F3" w14:textId="719B21E2" w:rsidR="00B77D09" w:rsidRPr="00123523" w:rsidRDefault="00B77D09">
                              <w:pPr>
                                <w:jc w:val="center"/>
                                <w:rPr>
                                  <w:sz w:val="28"/>
                                  <w:szCs w:val="28"/>
                                  <w:rPrChange w:id="1016" w:author="Amrit" w:date="2018-11-30T11:06:00Z">
                                    <w:rPr/>
                                  </w:rPrChange>
                                </w:rPr>
                                <w:pPrChange w:id="1017" w:author="Amrit" w:date="2018-11-14T10:03:00Z">
                                  <w:pPr/>
                                </w:pPrChange>
                              </w:pPr>
                              <w:ins w:id="1018" w:author="Amrit" w:date="2018-11-14T10:03:00Z">
                                <w:r w:rsidRPr="00123523">
                                  <w:rPr>
                                    <w:sz w:val="28"/>
                                    <w:szCs w:val="28"/>
                                    <w:rPrChange w:id="1019" w:author="Amrit" w:date="2018-11-30T11:06:00Z">
                                      <w:rPr/>
                                    </w:rPrChange>
                                  </w:rPr>
                                  <w:t>GBM</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A1C5E" id="Rounded Rectangle 36" o:spid="_x0000_s1029" style="position:absolute;margin-left:441.55pt;margin-top:13.8pt;width:56.1pt;height:2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" fillcolor="white [3201]" strokecolor="#70ad47 [3209]" strokeweight="1pt">
                  <v:stroke joinstyle="miter"/>
                  <v:textbox>
                    <w:txbxContent>
                      <w:p w14:paraId="192955F3" w14:textId="719B21E2" w:rsidR="00B77D09" w:rsidRPr="00123523" w:rsidRDefault="00B77D09">
                        <w:pPr>
                          <w:jc w:val="center"/>
                          <w:rPr>
                            <w:sz w:val="28"/>
                            <w:szCs w:val="28"/>
                            <w:rPrChange w:id="1020" w:author="Amrit" w:date="2018-11-30T11:06:00Z">
                              <w:rPr/>
                            </w:rPrChange>
                          </w:rPr>
                          <w:pPrChange w:id="1021" w:author="Amrit" w:date="2018-11-14T10:03:00Z">
                            <w:pPr/>
                          </w:pPrChange>
                        </w:pPr>
                        <w:ins w:id="1022" w:author="Amrit" w:date="2018-11-14T10:03:00Z">
                          <w:r w:rsidRPr="00123523">
                            <w:rPr>
                              <w:sz w:val="28"/>
                              <w:szCs w:val="28"/>
                              <w:rPrChange w:id="1023" w:author="Amrit" w:date="2018-11-30T11:06:00Z">
                                <w:rPr/>
                              </w:rPrChange>
                            </w:rPr>
                            <w:t>GBM</w:t>
                          </w:r>
                        </w:ins>
                      </w:p>
                    </w:txbxContent>
                  </v:textbox>
                </v:roundrect>
              </w:pict>
            </mc:Fallback>
          </mc:AlternateContent>
        </w:r>
      </w:ins>
      <w:ins w:id="1024" w:author="Amrit" w:date="2018-11-14T10:01:00Z">
        <w:r w:rsidR="00C87AA8">
          <w:rPr>
            <w:noProof/>
            <w:color w:val="333333"/>
          </w:rPr>
          <mc:AlternateContent>
            <mc:Choice Requires="wps">
              <w:drawing>
                <wp:anchor distT="0" distB="0" distL="114300" distR="114300" simplePos="0" relativeHeight="251658239" behindDoc="0" locked="0" layoutInCell="1" allowOverlap="1" wp14:anchorId="66FA02D3" wp14:editId="482BE122">
                  <wp:simplePos x="0" y="0"/>
                  <wp:positionH relativeFrom="column">
                    <wp:posOffset>26894</wp:posOffset>
                  </wp:positionH>
                  <wp:positionV relativeFrom="paragraph">
                    <wp:posOffset>242383</wp:posOffset>
                  </wp:positionV>
                  <wp:extent cx="3213847" cy="4545106"/>
                  <wp:effectExtent l="12700" t="12700" r="24765" b="27305"/>
                  <wp:wrapNone/>
                  <wp:docPr id="34" name="Rectangle 34"/>
                  <wp:cNvGraphicFramePr/>
                  <a:graphic xmlns:a="http://schemas.openxmlformats.org/drawingml/2006/main">
                    <a:graphicData uri="http://schemas.microsoft.com/office/word/2010/wordprocessingShape">
                      <wps:wsp>
                        <wps:cNvSpPr/>
                        <wps:spPr>
                          <a:xfrm>
                            <a:off x="0" y="0"/>
                            <a:ext cx="3213847" cy="4545106"/>
                          </a:xfrm>
                          <a:prstGeom prst="rect">
                            <a:avLst/>
                          </a:prstGeom>
                          <a:noFill/>
                          <a:ln w="38100">
                            <a:solidFill>
                              <a:srgbClr val="99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F4D64" id="Rectangle 34" o:spid="_x0000_s1026" style="position:absolute;margin-left:2.1pt;margin-top:19.1pt;width:253.05pt;height:357.9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" filled="f" strokecolor="#999" strokeweight="3pt"/>
              </w:pict>
            </mc:Fallback>
          </mc:AlternateContent>
        </w:r>
      </w:ins>
      <w:del w:id="1025" w:author="Amrit" w:date="2018-11-13T22:57:00Z">
        <w:r w:rsidR="005E1B3D" w:rsidDel="00BA369D">
          <w:rPr>
            <w:noProof/>
            <w:color w:val="333333"/>
          </w:rPr>
          <w:drawing>
            <wp:inline distT="0" distB="0" distL="0" distR="0" wp14:anchorId="125394A9" wp14:editId="32C791CC">
              <wp:extent cx="5948680" cy="4950460"/>
              <wp:effectExtent l="0" t="0" r="0" b="2540"/>
              <wp:docPr id="9" name="Picture 9" descr="Supplementary%20Information/S5%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lementary%20Information/S5%20Fi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8680" cy="4950460"/>
                      </a:xfrm>
                      <a:prstGeom prst="rect">
                        <a:avLst/>
                      </a:prstGeom>
                      <a:noFill/>
                      <a:ln>
                        <a:noFill/>
                      </a:ln>
                    </pic:spPr>
                  </pic:pic>
                </a:graphicData>
              </a:graphic>
            </wp:inline>
          </w:drawing>
        </w:r>
      </w:del>
    </w:p>
    <w:p w14:paraId="3465C582" w14:textId="71506D06" w:rsidR="00BE0E7B" w:rsidRDefault="005E1B3D" w:rsidP="00BE0E7B">
      <w:pPr>
        <w:pStyle w:val="Heading1"/>
        <w:rPr>
          <w:lang w:val="en-CA"/>
        </w:rPr>
      </w:pPr>
      <w:bookmarkStart w:id="1026" w:name="_Toc531339266"/>
      <w:r>
        <w:rPr>
          <w:color w:val="333333"/>
        </w:rPr>
        <w:t xml:space="preserve">Supplementary Figure </w:t>
      </w:r>
      <w:del w:id="1027" w:author="Amrit" w:date="2018-11-13T22:58:00Z">
        <w:r w:rsidDel="0048601C">
          <w:rPr>
            <w:color w:val="333333"/>
          </w:rPr>
          <w:delText>S5</w:delText>
        </w:r>
      </w:del>
      <w:ins w:id="1028" w:author="Amrit" w:date="2018-11-13T22:58:00Z">
        <w:r w:rsidR="0048601C">
          <w:rPr>
            <w:color w:val="333333"/>
          </w:rPr>
          <w:t>S</w:t>
        </w:r>
      </w:ins>
      <w:ins w:id="1029" w:author="Amrit" w:date="2018-11-21T21:50:00Z">
        <w:r w:rsidR="00C305E1">
          <w:rPr>
            <w:color w:val="333333"/>
          </w:rPr>
          <w:t>8</w:t>
        </w:r>
      </w:ins>
      <w:r w:rsidR="00B61123" w:rsidRPr="00626914">
        <w:rPr>
          <w:color w:val="333333"/>
        </w:rPr>
        <w:t xml:space="preserve">. </w:t>
      </w:r>
      <w:r w:rsidR="00B61123" w:rsidRPr="00626914">
        <w:rPr>
          <w:lang w:val="en-CA"/>
        </w:rPr>
        <w:t>Benchmark analyses: network connectivity of multi-omics signatures.</w:t>
      </w:r>
      <w:bookmarkEnd w:id="1026"/>
    </w:p>
    <w:p w14:paraId="2ECBC0A0" w14:textId="770C6797" w:rsidR="00B61123" w:rsidRPr="00247777" w:rsidRDefault="00B61123" w:rsidP="00B61123">
      <w:r w:rsidRPr="00247777">
        <w:t>Networks of the multi-omics biomarker panels identified from each method</w:t>
      </w:r>
      <w:del w:id="1030" w:author="Amrit" w:date="2018-11-14T01:13:00Z">
        <w:r w:rsidRPr="00247777" w:rsidDel="00705368">
          <w:delText xml:space="preserve"> </w:delText>
        </w:r>
      </w:del>
      <w:r w:rsidRPr="00247777">
        <w:t xml:space="preserve"> are represented for a Pearson’s correlation cut-off of |0.4|.</w:t>
      </w:r>
      <w:ins w:id="1031" w:author="Amrit" w:date="2018-11-15T11:37:00Z">
        <w:r w:rsidR="00C85725">
          <w:t xml:space="preserve"> The edge betweenness as </w:t>
        </w:r>
      </w:ins>
      <w:ins w:id="1032" w:author="Amrit" w:date="2018-11-15T11:38:00Z">
        <w:r w:rsidR="00C85725">
          <w:t xml:space="preserve">computed to estimate the number of modules (depicted by the gray circles). </w:t>
        </w:r>
      </w:ins>
    </w:p>
    <w:p w14:paraId="59A976F7" w14:textId="66BB672C" w:rsidR="00EB5C79" w:rsidRDefault="00EB5C79">
      <w:pPr>
        <w:rPr>
          <w:ins w:id="1033" w:author="Amrit" w:date="2018-11-14T10:13:00Z"/>
          <w:color w:val="333333"/>
        </w:rPr>
      </w:pPr>
      <w:ins w:id="1034" w:author="Amrit" w:date="2018-11-14T10:13:00Z">
        <w:r>
          <w:rPr>
            <w:color w:val="333333"/>
          </w:rPr>
          <w:br w:type="page"/>
        </w:r>
      </w:ins>
    </w:p>
    <w:p w14:paraId="3E71E61D" w14:textId="77777777" w:rsidR="00B61123" w:rsidRDefault="00B61123" w:rsidP="00B61123">
      <w:pPr>
        <w:rPr>
          <w:color w:val="333333"/>
        </w:rPr>
      </w:pPr>
    </w:p>
    <w:p w14:paraId="1286452A" w14:textId="6CEACDB6" w:rsidR="005E1B3D" w:rsidRPr="00B849D2" w:rsidRDefault="00EB5C79" w:rsidP="00B61123">
      <w:pPr>
        <w:rPr>
          <w:color w:val="333333"/>
        </w:rPr>
      </w:pPr>
      <w:ins w:id="1035" w:author="Amrit" w:date="2018-11-14T10:13:00Z">
        <w:r>
          <w:rPr>
            <w:noProof/>
            <w:color w:val="333333"/>
          </w:rPr>
          <w:drawing>
            <wp:inline distT="0" distB="0" distL="0" distR="0" wp14:anchorId="06E2C0C0" wp14:editId="120A6262">
              <wp:extent cx="59436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OmicPanels_allcomponentplots-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ins>
      <w:del w:id="1036" w:author="Amrit" w:date="2018-11-13T22:57:00Z">
        <w:r w:rsidR="005E1B3D" w:rsidDel="00BA369D">
          <w:rPr>
            <w:noProof/>
            <w:color w:val="333333"/>
          </w:rPr>
          <w:drawing>
            <wp:inline distT="0" distB="0" distL="0" distR="0" wp14:anchorId="6D2E4DCA" wp14:editId="63B85D85">
              <wp:extent cx="5948680" cy="5486400"/>
              <wp:effectExtent l="0" t="0" r="0" b="0"/>
              <wp:docPr id="10" name="Picture 10" descr="Supplementary%20Information/S6%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plementary%20Information/S6%20Fi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8680" cy="5486400"/>
                      </a:xfrm>
                      <a:prstGeom prst="rect">
                        <a:avLst/>
                      </a:prstGeom>
                      <a:noFill/>
                      <a:ln>
                        <a:noFill/>
                      </a:ln>
                    </pic:spPr>
                  </pic:pic>
                </a:graphicData>
              </a:graphic>
            </wp:inline>
          </w:drawing>
        </w:r>
      </w:del>
    </w:p>
    <w:p w14:paraId="07A31CB0" w14:textId="28F95ACC" w:rsidR="00BE0E7B" w:rsidRDefault="005E1B3D" w:rsidP="00BE0E7B">
      <w:pPr>
        <w:pStyle w:val="Heading1"/>
        <w:rPr>
          <w:lang w:val="en-CA"/>
        </w:rPr>
      </w:pPr>
      <w:bookmarkStart w:id="1037" w:name="_Toc531339267"/>
      <w:r>
        <w:rPr>
          <w:color w:val="333333"/>
        </w:rPr>
        <w:t xml:space="preserve">Supplementary Figure </w:t>
      </w:r>
      <w:del w:id="1038" w:author="Amrit" w:date="2018-11-13T22:58:00Z">
        <w:r w:rsidDel="0048601C">
          <w:rPr>
            <w:color w:val="333333"/>
          </w:rPr>
          <w:delText>S6</w:delText>
        </w:r>
      </w:del>
      <w:ins w:id="1039" w:author="Amrit" w:date="2018-11-13T22:58:00Z">
        <w:r w:rsidR="0048601C">
          <w:rPr>
            <w:color w:val="333333"/>
          </w:rPr>
          <w:t>S</w:t>
        </w:r>
      </w:ins>
      <w:ins w:id="1040" w:author="Amrit" w:date="2018-11-21T21:50:00Z">
        <w:r w:rsidR="00C305E1">
          <w:rPr>
            <w:color w:val="333333"/>
          </w:rPr>
          <w:t>9</w:t>
        </w:r>
      </w:ins>
      <w:r w:rsidR="00B61123" w:rsidRPr="00626914">
        <w:rPr>
          <w:color w:val="333333"/>
        </w:rPr>
        <w:t xml:space="preserve">. </w:t>
      </w:r>
      <w:r w:rsidR="00B61123" w:rsidRPr="00626914">
        <w:rPr>
          <w:lang w:val="en-CA"/>
        </w:rPr>
        <w:t>Benchmark analyses:  sample plots for each multi-omics panel.</w:t>
      </w:r>
      <w:bookmarkEnd w:id="1037"/>
    </w:p>
    <w:p w14:paraId="5545CE73" w14:textId="660838A6" w:rsidR="00B61123" w:rsidRPr="00247777" w:rsidRDefault="00B61123" w:rsidP="00B61123">
      <w:r w:rsidRPr="00247777">
        <w:t xml:space="preserve">As expected, a strong separation between high and low survival groups can be observed for supervised methods but not for unsupervised methods. The level of discrimination decreases when using </w:t>
      </w:r>
      <w:proofErr w:type="spellStart"/>
      <w:r w:rsidRPr="00247777">
        <w:t>DIABLO_full</w:t>
      </w:r>
      <w:proofErr w:type="spellEnd"/>
      <w:r w:rsidRPr="00247777">
        <w:t xml:space="preserve"> </w:t>
      </w:r>
      <w:ins w:id="1041" w:author="Amrit" w:date="2018-11-15T11:39:00Z">
        <w:r w:rsidR="00C85725">
          <w:t xml:space="preserve">as </w:t>
        </w:r>
      </w:ins>
      <w:r w:rsidRPr="00247777">
        <w:t>compared to DIABLO_null.</w:t>
      </w:r>
    </w:p>
    <w:p w14:paraId="720E011E" w14:textId="078578FA" w:rsidR="00D62B52" w:rsidRDefault="00D62B52">
      <w:pPr>
        <w:rPr>
          <w:ins w:id="1042" w:author="Amrit" w:date="2018-11-14T22:22:00Z"/>
          <w:color w:val="333333"/>
        </w:rPr>
      </w:pPr>
      <w:ins w:id="1043" w:author="Amrit" w:date="2018-11-14T22:21:00Z">
        <w:r>
          <w:rPr>
            <w:color w:val="333333"/>
          </w:rPr>
          <w:br w:type="page"/>
        </w:r>
      </w:ins>
    </w:p>
    <w:p w14:paraId="267ECD63" w14:textId="6FB413F3" w:rsidR="00D62B52" w:rsidRPr="00D62B52" w:rsidRDefault="00D62B52">
      <w:pPr>
        <w:rPr>
          <w:ins w:id="1044" w:author="Amrit" w:date="2018-11-14T22:22:00Z"/>
          <w:rPrChange w:id="1045" w:author="Amrit" w:date="2018-11-14T22:23:00Z">
            <w:rPr>
              <w:ins w:id="1046" w:author="Amrit" w:date="2018-11-14T22:22:00Z"/>
              <w:color w:val="333333"/>
            </w:rPr>
          </w:rPrChange>
        </w:rPr>
      </w:pPr>
      <w:ins w:id="1047" w:author="Amrit" w:date="2018-11-14T22:23:00Z">
        <w:r>
          <w:rPr>
            <w:rFonts w:asciiTheme="minorHAnsi" w:eastAsiaTheme="minorHAnsi" w:hAnsiTheme="minorHAnsi" w:cstheme="minorBidi"/>
            <w:noProof/>
            <w:color w:val="333333"/>
            <w:lang w:val="en-US"/>
          </w:rPr>
          <w:lastRenderedPageBreak/>
          <w:drawing>
            <wp:inline distT="0" distB="0" distL="0" distR="0" wp14:anchorId="57614A00" wp14:editId="2C6094B0">
              <wp:extent cx="5943600" cy="3713480"/>
              <wp:effectExtent l="0" t="0" r="0" b="0"/>
              <wp:docPr id="17" name="Picture 17" descr="/var/folders/ds/2cwqds5164j74_ldw09m2r4r0000gn/T/com.microsoft.Word/Content.MSO/2E883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s/2cwqds5164j74_ldw09m2r4r0000gn/T/com.microsoft.Word/Content.MSO/2E8834D4.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ins>
    </w:p>
    <w:p w14:paraId="104A7BDE" w14:textId="6B088F88" w:rsidR="00D62B52" w:rsidRDefault="00D62B52" w:rsidP="00D62B52">
      <w:pPr>
        <w:pStyle w:val="Heading1"/>
        <w:rPr>
          <w:ins w:id="1048" w:author="Amrit" w:date="2018-11-14T22:22:00Z"/>
        </w:rPr>
      </w:pPr>
      <w:bookmarkStart w:id="1049" w:name="_Toc531339268"/>
      <w:ins w:id="1050" w:author="Amrit" w:date="2018-11-14T22:22:00Z">
        <w:r>
          <w:rPr>
            <w:color w:val="333333"/>
          </w:rPr>
          <w:t>Supplementary Figure S</w:t>
        </w:r>
      </w:ins>
      <w:ins w:id="1051" w:author="Amrit" w:date="2018-11-21T21:50:00Z">
        <w:r w:rsidR="00C305E1">
          <w:rPr>
            <w:color w:val="333333"/>
          </w:rPr>
          <w:t>10</w:t>
        </w:r>
      </w:ins>
      <w:ins w:id="1052" w:author="Amrit" w:date="2018-11-14T22:22:00Z">
        <w:r w:rsidRPr="00626914">
          <w:rPr>
            <w:color w:val="333333"/>
          </w:rPr>
          <w:t xml:space="preserve">. </w:t>
        </w:r>
        <w:r>
          <w:t xml:space="preserve">Internal validation of high and low phenotypic groups for all method in the benchmarking </w:t>
        </w:r>
      </w:ins>
      <w:ins w:id="1053" w:author="Amrit" w:date="2018-11-14T22:25:00Z">
        <w:r>
          <w:t>experiments</w:t>
        </w:r>
      </w:ins>
      <w:ins w:id="1054" w:author="Amrit" w:date="2018-11-14T22:22:00Z">
        <w:r>
          <w:t>.</w:t>
        </w:r>
        <w:bookmarkEnd w:id="1049"/>
      </w:ins>
    </w:p>
    <w:p w14:paraId="0B06A675" w14:textId="00E1E258" w:rsidR="00C85725" w:rsidRPr="00AD6C37" w:rsidRDefault="00C85725" w:rsidP="00C85725">
      <w:pPr>
        <w:rPr>
          <w:ins w:id="1055" w:author="Amrit" w:date="2018-11-15T11:39:00Z"/>
          <w:rFonts w:ascii="Helvetica" w:hAnsi="Helvetica"/>
          <w:sz w:val="20"/>
          <w:szCs w:val="20"/>
        </w:rPr>
      </w:pPr>
      <w:ins w:id="1056" w:author="Amrit" w:date="2018-11-15T11:39:00Z">
        <w:r>
          <w:rPr>
            <w:rFonts w:ascii="Helvetica" w:hAnsi="Helvetica"/>
            <w:color w:val="000000"/>
            <w:sz w:val="20"/>
            <w:szCs w:val="20"/>
          </w:rPr>
          <w:t>Th</w:t>
        </w:r>
        <w:r w:rsidRPr="00AD6C37">
          <w:rPr>
            <w:rFonts w:ascii="Helvetica" w:hAnsi="Helvetica"/>
            <w:color w:val="000000"/>
            <w:sz w:val="20"/>
            <w:szCs w:val="20"/>
          </w:rPr>
          <w:t>e silhouette for each dat</w:t>
        </w:r>
      </w:ins>
      <w:ins w:id="1057" w:author="Kim-Anh Le Cao" w:date="2018-11-30T16:32:00Z">
        <w:r w:rsidR="00935F66">
          <w:rPr>
            <w:rFonts w:ascii="Helvetica" w:hAnsi="Helvetica"/>
            <w:color w:val="000000"/>
            <w:sz w:val="20"/>
            <w:szCs w:val="20"/>
          </w:rPr>
          <w:t>a</w:t>
        </w:r>
      </w:ins>
      <w:ins w:id="1058" w:author="Amrit" w:date="2018-11-15T11:39:00Z">
        <w:del w:id="1059" w:author="Kim-Anh Le Cao" w:date="2018-11-30T16:32:00Z">
          <w:r w:rsidRPr="00AD6C37" w:rsidDel="00935F66">
            <w:rPr>
              <w:rFonts w:ascii="Helvetica" w:hAnsi="Helvetica"/>
              <w:color w:val="000000"/>
              <w:sz w:val="20"/>
              <w:szCs w:val="20"/>
            </w:rPr>
            <w:delText>um</w:delText>
          </w:r>
        </w:del>
        <w:r w:rsidRPr="00AD6C37">
          <w:rPr>
            <w:rFonts w:ascii="Helvetica" w:hAnsi="Helvetica"/>
            <w:color w:val="000000"/>
            <w:sz w:val="20"/>
            <w:szCs w:val="20"/>
          </w:rPr>
          <w:t xml:space="preserve"> </w:t>
        </w:r>
        <w:proofErr w:type="spellStart"/>
        <w:r w:rsidRPr="00AD6C37">
          <w:rPr>
            <w:rFonts w:ascii="Helvetica" w:hAnsi="Helvetica"/>
            <w:i/>
            <w:color w:val="000000"/>
            <w:sz w:val="20"/>
            <w:szCs w:val="20"/>
          </w:rPr>
          <w:t>i</w:t>
        </w:r>
        <w:proofErr w:type="spellEnd"/>
        <w:r w:rsidRPr="00AD6C37">
          <w:rPr>
            <w:rFonts w:ascii="Helvetica" w:hAnsi="Helvetica"/>
            <w:color w:val="000000"/>
            <w:sz w:val="20"/>
            <w:szCs w:val="20"/>
          </w:rPr>
          <w:t xml:space="preserve">, </w:t>
        </w:r>
      </w:ins>
      <w:ins w:id="1060" w:author="Amrit" w:date="2018-11-15T11:40:00Z">
        <w:r>
          <w:rPr>
            <w:rFonts w:ascii="Helvetica" w:hAnsi="Helvetica"/>
            <w:color w:val="000000"/>
            <w:sz w:val="20"/>
            <w:szCs w:val="20"/>
          </w:rPr>
          <w:t>was</w:t>
        </w:r>
      </w:ins>
      <w:ins w:id="1061" w:author="Amrit" w:date="2018-11-15T11:39:00Z">
        <w:r w:rsidRPr="00AD6C37">
          <w:rPr>
            <w:rFonts w:ascii="Helvetica" w:hAnsi="Helvetica"/>
            <w:color w:val="000000"/>
            <w:sz w:val="20"/>
            <w:szCs w:val="20"/>
          </w:rPr>
          <w:t xml:space="preserve"> computed as the normalized difference between two average distances (</w:t>
        </w:r>
        <w:proofErr w:type="spellStart"/>
        <w:r w:rsidRPr="00AD6C37">
          <w:rPr>
            <w:rFonts w:ascii="Helvetica" w:hAnsi="Helvetica"/>
            <w:i/>
            <w:color w:val="000000"/>
            <w:sz w:val="20"/>
            <w:szCs w:val="20"/>
          </w:rPr>
          <w:t>a</w:t>
        </w:r>
        <w:r w:rsidRPr="00AD6C37">
          <w:rPr>
            <w:rFonts w:ascii="Helvetica" w:hAnsi="Helvetica"/>
            <w:i/>
            <w:color w:val="000000"/>
            <w:sz w:val="20"/>
            <w:szCs w:val="20"/>
            <w:vertAlign w:val="subscript"/>
          </w:rPr>
          <w:t>i</w:t>
        </w:r>
        <w:proofErr w:type="spellEnd"/>
        <w:r w:rsidRPr="00AD6C37">
          <w:rPr>
            <w:rFonts w:ascii="Helvetica" w:hAnsi="Helvetica"/>
            <w:color w:val="000000"/>
            <w:sz w:val="20"/>
            <w:szCs w:val="20"/>
            <w:vertAlign w:val="subscript"/>
          </w:rPr>
          <w:t xml:space="preserve"> </w:t>
        </w:r>
        <w:r w:rsidRPr="00AD6C37">
          <w:rPr>
            <w:rFonts w:ascii="Helvetica" w:hAnsi="Helvetica"/>
            <w:color w:val="000000"/>
            <w:sz w:val="20"/>
            <w:szCs w:val="20"/>
          </w:rPr>
          <w:t xml:space="preserve">and </w:t>
        </w:r>
        <w:r w:rsidRPr="00AD6C37">
          <w:rPr>
            <w:rFonts w:ascii="Helvetica" w:hAnsi="Helvetica"/>
            <w:i/>
            <w:color w:val="000000"/>
            <w:sz w:val="20"/>
            <w:szCs w:val="20"/>
          </w:rPr>
          <w:t>b</w:t>
        </w:r>
        <w:r w:rsidRPr="00AD6C37">
          <w:rPr>
            <w:rFonts w:ascii="Helvetica" w:hAnsi="Helvetica"/>
            <w:i/>
            <w:color w:val="000000"/>
            <w:sz w:val="20"/>
            <w:szCs w:val="20"/>
            <w:vertAlign w:val="subscript"/>
          </w:rPr>
          <w:t>i</w:t>
        </w:r>
        <w:r w:rsidRPr="00AD6C37">
          <w:rPr>
            <w:rFonts w:ascii="Helvetica" w:hAnsi="Helvetica"/>
            <w:color w:val="000000"/>
            <w:sz w:val="20"/>
            <w:szCs w:val="20"/>
          </w:rPr>
          <w:t xml:space="preserve">), where </w:t>
        </w:r>
        <w:proofErr w:type="spellStart"/>
        <w:r w:rsidRPr="00AD6C37">
          <w:rPr>
            <w:rFonts w:ascii="Helvetica" w:hAnsi="Helvetica"/>
            <w:i/>
            <w:color w:val="000000"/>
            <w:sz w:val="20"/>
            <w:szCs w:val="20"/>
          </w:rPr>
          <w:t>a</w:t>
        </w:r>
        <w:r w:rsidRPr="00AD6C37">
          <w:rPr>
            <w:rFonts w:ascii="Helvetica" w:hAnsi="Helvetica"/>
            <w:i/>
            <w:color w:val="000000"/>
            <w:sz w:val="20"/>
            <w:szCs w:val="20"/>
            <w:vertAlign w:val="subscript"/>
          </w:rPr>
          <w:t>i</w:t>
        </w:r>
        <w:proofErr w:type="spellEnd"/>
        <w:r w:rsidRPr="00AD6C37">
          <w:rPr>
            <w:rFonts w:ascii="Helvetica" w:hAnsi="Helvetica"/>
            <w:color w:val="000000"/>
            <w:sz w:val="20"/>
            <w:szCs w:val="20"/>
          </w:rPr>
          <w:t xml:space="preserve"> is the average distance between </w:t>
        </w:r>
        <w:proofErr w:type="spellStart"/>
        <w:r w:rsidRPr="00AD6C37">
          <w:rPr>
            <w:rFonts w:ascii="Helvetica" w:hAnsi="Helvetica"/>
            <w:i/>
            <w:color w:val="000000"/>
            <w:sz w:val="20"/>
            <w:szCs w:val="20"/>
          </w:rPr>
          <w:t>i</w:t>
        </w:r>
        <w:proofErr w:type="spellEnd"/>
        <w:r w:rsidRPr="00AD6C37">
          <w:rPr>
            <w:rFonts w:ascii="Helvetica" w:hAnsi="Helvetica"/>
            <w:color w:val="000000"/>
            <w:sz w:val="20"/>
            <w:szCs w:val="20"/>
          </w:rPr>
          <w:t xml:space="preserve"> and all points within its own cluster and </w:t>
        </w:r>
        <w:r w:rsidRPr="00AD6C37">
          <w:rPr>
            <w:rFonts w:ascii="Helvetica" w:hAnsi="Helvetica"/>
            <w:i/>
            <w:color w:val="000000"/>
            <w:sz w:val="20"/>
            <w:szCs w:val="20"/>
          </w:rPr>
          <w:t>bi</w:t>
        </w:r>
        <w:r w:rsidRPr="00AD6C37">
          <w:rPr>
            <w:rFonts w:ascii="Helvetica" w:hAnsi="Helvetica"/>
            <w:color w:val="000000"/>
            <w:sz w:val="20"/>
            <w:szCs w:val="20"/>
          </w:rPr>
          <w:t xml:space="preserve"> is the average distance between </w:t>
        </w:r>
        <w:proofErr w:type="spellStart"/>
        <w:r w:rsidRPr="00AD6C37">
          <w:rPr>
            <w:rFonts w:ascii="Helvetica" w:hAnsi="Helvetica"/>
            <w:i/>
            <w:color w:val="000000"/>
            <w:sz w:val="20"/>
            <w:szCs w:val="20"/>
          </w:rPr>
          <w:t>i</w:t>
        </w:r>
        <w:proofErr w:type="spellEnd"/>
        <w:r w:rsidRPr="00AD6C37">
          <w:rPr>
            <w:rFonts w:ascii="Helvetica" w:hAnsi="Helvetica"/>
            <w:color w:val="000000"/>
            <w:sz w:val="20"/>
            <w:szCs w:val="20"/>
          </w:rPr>
          <w:t xml:space="preserve"> and all points that are not in its cluster (</w:t>
        </w:r>
        <m:oMath>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b</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-a(i)</m:t>
              </m:r>
            </m:num>
            <m:den>
              <m:r>
                <m:rPr>
                  <m:sty m:val="p"/>
                </m:rPr>
                <w:rPr>
                  <w:rFonts w:ascii="Cambria Math" w:hAnsi="Cambria Math"/>
                  <w:sz w:val="20"/>
                  <w:szCs w:val="20"/>
                </w:rPr>
                <m:t>max⁡</m:t>
              </m:r>
              <m:r>
                <w:rPr>
                  <w:rFonts w:ascii="Cambria Math" w:hAnsi="Cambria Math"/>
                  <w:sz w:val="20"/>
                  <w:szCs w:val="20"/>
                </w:rPr>
                <m:t>{a</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 b(i)}</m:t>
              </m:r>
            </m:den>
          </m:f>
        </m:oMath>
        <w:r w:rsidRPr="00AD6C37">
          <w:rPr>
            <w:rFonts w:ascii="Helvetica" w:hAnsi="Helvetica"/>
            <w:color w:val="000000"/>
            <w:sz w:val="20"/>
            <w:szCs w:val="20"/>
          </w:rPr>
          <w:t>). The silhouette ranges from -1 to 1, 1 being a strong indicator of cluster membership and -1 being a weak indicator of cluster membership. As can be observed, the supervised m</w:t>
        </w:r>
        <w:proofErr w:type="spellStart"/>
        <w:r w:rsidRPr="00AD6C37">
          <w:rPr>
            <w:rFonts w:ascii="Helvetica" w:hAnsi="Helvetica"/>
            <w:color w:val="000000"/>
            <w:sz w:val="20"/>
            <w:szCs w:val="20"/>
          </w:rPr>
          <w:t>ethods</w:t>
        </w:r>
        <w:proofErr w:type="spellEnd"/>
        <w:r w:rsidRPr="00AD6C37">
          <w:rPr>
            <w:rFonts w:ascii="Helvetica" w:hAnsi="Helvetica"/>
            <w:color w:val="000000"/>
            <w:sz w:val="20"/>
            <w:szCs w:val="20"/>
          </w:rPr>
          <w:t xml:space="preserve"> show stronger silhouette coefficients </w:t>
        </w:r>
      </w:ins>
      <w:ins w:id="1062" w:author="Amrit" w:date="2018-11-15T11:40:00Z">
        <w:r>
          <w:rPr>
            <w:rFonts w:ascii="Helvetica" w:hAnsi="Helvetica"/>
            <w:color w:val="000000"/>
            <w:sz w:val="20"/>
            <w:szCs w:val="20"/>
          </w:rPr>
          <w:t>as compared to</w:t>
        </w:r>
      </w:ins>
      <w:ins w:id="1063" w:author="Amrit" w:date="2018-11-15T11:39:00Z">
        <w:r w:rsidRPr="00AD6C37">
          <w:rPr>
            <w:rFonts w:ascii="Helvetica" w:hAnsi="Helvetica"/>
            <w:color w:val="000000"/>
            <w:sz w:val="20"/>
            <w:szCs w:val="20"/>
          </w:rPr>
          <w:t xml:space="preserve"> unsupervised methods. This is because the principal components are associated with the phenotype of interest. </w:t>
        </w:r>
        <w:proofErr w:type="spellStart"/>
        <w:r w:rsidRPr="00AD6C37">
          <w:rPr>
            <w:rFonts w:ascii="Helvetica" w:hAnsi="Helvetica"/>
            <w:color w:val="000000"/>
            <w:sz w:val="20"/>
            <w:szCs w:val="20"/>
          </w:rPr>
          <w:t>DIABLO_Null</w:t>
        </w:r>
        <w:proofErr w:type="spellEnd"/>
        <w:r w:rsidRPr="00AD6C37">
          <w:rPr>
            <w:rFonts w:ascii="Helvetica" w:hAnsi="Helvetica"/>
            <w:color w:val="000000"/>
            <w:sz w:val="20"/>
            <w:szCs w:val="20"/>
          </w:rPr>
          <w:t xml:space="preserve"> consistently out-performed the methods with a higher average silhouette coefficient with respect to both phenotypic groups (high and low survival). The silhouette coefficients for the other methods </w:t>
        </w:r>
      </w:ins>
      <w:ins w:id="1064" w:author="Amrit" w:date="2018-11-15T11:40:00Z">
        <w:r>
          <w:rPr>
            <w:rFonts w:ascii="Helvetica" w:hAnsi="Helvetica"/>
            <w:color w:val="000000"/>
            <w:sz w:val="20"/>
            <w:szCs w:val="20"/>
          </w:rPr>
          <w:t>were</w:t>
        </w:r>
      </w:ins>
      <w:ins w:id="1065" w:author="Amrit" w:date="2018-11-15T11:39:00Z">
        <w:r w:rsidRPr="00AD6C37">
          <w:rPr>
            <w:rFonts w:ascii="Helvetica" w:hAnsi="Helvetica"/>
            <w:color w:val="000000"/>
            <w:sz w:val="20"/>
            <w:szCs w:val="20"/>
          </w:rPr>
          <w:t xml:space="preserve"> variable, however, whether this translates to a lower predictive performance in independent test data remains to be observed.</w:t>
        </w:r>
      </w:ins>
    </w:p>
    <w:p w14:paraId="0C75EA55" w14:textId="22AB858A" w:rsidR="00C85725" w:rsidRDefault="00C85725">
      <w:pPr>
        <w:rPr>
          <w:ins w:id="1066" w:author="Amrit" w:date="2018-11-15T11:39:00Z"/>
          <w:color w:val="333333"/>
        </w:rPr>
      </w:pPr>
    </w:p>
    <w:p w14:paraId="292EBDA0" w14:textId="77777777" w:rsidR="00C85725" w:rsidRDefault="00C85725">
      <w:pPr>
        <w:rPr>
          <w:ins w:id="1067" w:author="Amrit" w:date="2018-11-14T22:21:00Z"/>
          <w:color w:val="333333"/>
        </w:rPr>
      </w:pPr>
    </w:p>
    <w:p w14:paraId="6D171CA2" w14:textId="2AB2662B" w:rsidR="00D62B52" w:rsidRDefault="00D62B52">
      <w:pPr>
        <w:rPr>
          <w:ins w:id="1068" w:author="Amrit" w:date="2018-11-14T22:22:00Z"/>
          <w:color w:val="333333"/>
        </w:rPr>
      </w:pPr>
      <w:ins w:id="1069" w:author="Amrit" w:date="2018-11-14T22:22:00Z">
        <w:r>
          <w:rPr>
            <w:color w:val="333333"/>
          </w:rPr>
          <w:br w:type="page"/>
        </w:r>
      </w:ins>
    </w:p>
    <w:p w14:paraId="19064814" w14:textId="77777777" w:rsidR="00B61123" w:rsidRDefault="00B61123" w:rsidP="00B61123">
      <w:pPr>
        <w:rPr>
          <w:color w:val="333333"/>
        </w:rPr>
      </w:pPr>
    </w:p>
    <w:p w14:paraId="21E7A4F1" w14:textId="5CFFE3BB" w:rsidR="005E1B3D" w:rsidRPr="00B849D2" w:rsidRDefault="005E1B3D" w:rsidP="00B61123">
      <w:pPr>
        <w:rPr>
          <w:color w:val="333333"/>
        </w:rPr>
      </w:pPr>
      <w:r>
        <w:rPr>
          <w:noProof/>
          <w:color w:val="333333"/>
        </w:rPr>
        <w:drawing>
          <wp:inline distT="0" distB="0" distL="0" distR="0" wp14:anchorId="3BA6797D" wp14:editId="534A1B23">
            <wp:extent cx="5938520" cy="5707380"/>
            <wp:effectExtent l="0" t="0" r="5080" b="7620"/>
            <wp:docPr id="11" name="Picture 11" descr="Supplementary%20Information/S7%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lementary%20Information/S7%20Fig.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8520" cy="5707380"/>
                    </a:xfrm>
                    <a:prstGeom prst="rect">
                      <a:avLst/>
                    </a:prstGeom>
                    <a:noFill/>
                    <a:ln>
                      <a:noFill/>
                    </a:ln>
                  </pic:spPr>
                </pic:pic>
              </a:graphicData>
            </a:graphic>
          </wp:inline>
        </w:drawing>
      </w:r>
    </w:p>
    <w:p w14:paraId="2EA905B8" w14:textId="093D4023" w:rsidR="00BE0E7B" w:rsidRDefault="005E1B3D" w:rsidP="00BE0E7B">
      <w:pPr>
        <w:pStyle w:val="Heading1"/>
      </w:pPr>
      <w:bookmarkStart w:id="1070" w:name="_Toc531339269"/>
      <w:r>
        <w:rPr>
          <w:color w:val="333333"/>
        </w:rPr>
        <w:t>Supplementary Figure S</w:t>
      </w:r>
      <w:ins w:id="1071" w:author="Amrit" w:date="2018-11-15T09:01:00Z">
        <w:r w:rsidR="0045000A">
          <w:rPr>
            <w:color w:val="333333"/>
          </w:rPr>
          <w:t>1</w:t>
        </w:r>
      </w:ins>
      <w:ins w:id="1072" w:author="Amrit" w:date="2018-11-21T21:50:00Z">
        <w:r w:rsidR="00C305E1">
          <w:rPr>
            <w:color w:val="333333"/>
          </w:rPr>
          <w:t>1</w:t>
        </w:r>
      </w:ins>
      <w:del w:id="1073" w:author="Amrit" w:date="2018-11-14T22:25:00Z">
        <w:r w:rsidDel="00D62B52">
          <w:rPr>
            <w:color w:val="333333"/>
          </w:rPr>
          <w:delText>7</w:delText>
        </w:r>
      </w:del>
      <w:r w:rsidR="00B61123" w:rsidRPr="00626914">
        <w:rPr>
          <w:color w:val="333333"/>
        </w:rPr>
        <w:t xml:space="preserve">. </w:t>
      </w:r>
      <w:r w:rsidR="00B61123" w:rsidRPr="00626914">
        <w:t>A standard DIABLO workflow.</w:t>
      </w:r>
      <w:bookmarkEnd w:id="1070"/>
    </w:p>
    <w:p w14:paraId="1E4DD8F5" w14:textId="254D3F98" w:rsidR="00B61123" w:rsidRPr="00247777" w:rsidRDefault="00B61123" w:rsidP="00B61123">
      <w:pPr>
        <w:rPr>
          <w:b/>
        </w:rPr>
      </w:pPr>
      <w:r w:rsidRPr="00247777">
        <w:t>The first step inputs multiple omics datasets measured on the same individuals, that were previously normalized and filtered</w:t>
      </w:r>
      <w:proofErr w:type="gramStart"/>
      <w:r w:rsidRPr="00247777">
        <w:t>, ,</w:t>
      </w:r>
      <w:proofErr w:type="gramEnd"/>
      <w:r w:rsidRPr="00247777">
        <w:t xml:space="preserve"> 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eastAsia="Xingkai SC Light"/>
        </w:rPr>
        <w:t>l</w:t>
      </w:r>
      <w:r w:rsidRPr="00247777">
        <w:rPr>
          <w:rFonts w:eastAsia="Xingkai SC Light"/>
          <w:vertAlign w:val="subscript"/>
        </w:rPr>
        <w:t xml:space="preserve">1 </w:t>
      </w:r>
      <w:r w:rsidRPr="00247777">
        <w:rPr>
          <w:rFonts w:eastAsia="Xingkai SC Light"/>
        </w:rPr>
        <w:t xml:space="preserve">penalties in the model that shrink the variable coefficients defining the components to zero. </w:t>
      </w:r>
      <w:r w:rsidRPr="00247777">
        <w:t xml:space="preserve">Numerous visualizations are proposed to provide insights into the multi-omics panel and guide the interpretation of the selected omics variables, including sample and variable plots. Downstream analysis </w:t>
      </w:r>
      <w:proofErr w:type="gramStart"/>
      <w:r w:rsidRPr="00247777">
        <w:t>include</w:t>
      </w:r>
      <w:proofErr w:type="gramEnd"/>
      <w:r w:rsidRPr="00247777">
        <w:t xml:space="preserve"> gene set enrichment analysis. </w:t>
      </w:r>
    </w:p>
    <w:p w14:paraId="2B88E8A0" w14:textId="77777777" w:rsidR="00B61123" w:rsidRDefault="00B61123" w:rsidP="00B61123">
      <w:pPr>
        <w:rPr>
          <w:color w:val="333333"/>
        </w:rPr>
      </w:pPr>
    </w:p>
    <w:p w14:paraId="5FD06ADA" w14:textId="197A52C5" w:rsidR="005E1B3D" w:rsidRPr="00B849D2" w:rsidRDefault="005E1B3D" w:rsidP="00B61123">
      <w:pPr>
        <w:rPr>
          <w:color w:val="333333"/>
        </w:rPr>
      </w:pPr>
      <w:r>
        <w:rPr>
          <w:noProof/>
          <w:color w:val="333333"/>
        </w:rPr>
        <w:drawing>
          <wp:inline distT="0" distB="0" distL="0" distR="0" wp14:anchorId="6DE9B708" wp14:editId="1F5EF8C5">
            <wp:extent cx="5938520" cy="2964180"/>
            <wp:effectExtent l="0" t="0" r="5080" b="7620"/>
            <wp:docPr id="13" name="Picture 13" descr="Supplementary%20Information/S8%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lementary%20Information/S8%20Fi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8520" cy="2964180"/>
                    </a:xfrm>
                    <a:prstGeom prst="rect">
                      <a:avLst/>
                    </a:prstGeom>
                    <a:noFill/>
                    <a:ln>
                      <a:noFill/>
                    </a:ln>
                  </pic:spPr>
                </pic:pic>
              </a:graphicData>
            </a:graphic>
          </wp:inline>
        </w:drawing>
      </w:r>
    </w:p>
    <w:p w14:paraId="1298BA7E" w14:textId="5291C258" w:rsidR="00BE0E7B" w:rsidRDefault="005E1B3D" w:rsidP="00BE0E7B">
      <w:pPr>
        <w:pStyle w:val="Heading1"/>
      </w:pPr>
      <w:bookmarkStart w:id="1074" w:name="_Toc531339270"/>
      <w:r>
        <w:rPr>
          <w:color w:val="333333"/>
        </w:rPr>
        <w:t>Supplementary Figure S</w:t>
      </w:r>
      <w:ins w:id="1075" w:author="Amrit" w:date="2018-11-15T09:03:00Z">
        <w:r w:rsidR="0045000A">
          <w:rPr>
            <w:color w:val="333333"/>
          </w:rPr>
          <w:t>1</w:t>
        </w:r>
      </w:ins>
      <w:ins w:id="1076" w:author="Amrit" w:date="2018-11-21T21:50:00Z">
        <w:r w:rsidR="00C305E1">
          <w:rPr>
            <w:color w:val="333333"/>
          </w:rPr>
          <w:t>2</w:t>
        </w:r>
      </w:ins>
      <w:del w:id="1077" w:author="Amrit" w:date="2018-11-14T22:25:00Z">
        <w:r w:rsidDel="00D62B52">
          <w:rPr>
            <w:color w:val="333333"/>
          </w:rPr>
          <w:delText>8</w:delText>
        </w:r>
      </w:del>
      <w:r w:rsidR="00B61123" w:rsidRPr="00626914">
        <w:rPr>
          <w:color w:val="333333"/>
        </w:rPr>
        <w:t xml:space="preserve">. </w:t>
      </w:r>
      <w:r w:rsidR="00B61123" w:rsidRPr="00626914">
        <w:t>Breast cancer multi omics study: optimal multi-omics biomarker panel for PAM50 subtypes.</w:t>
      </w:r>
      <w:bookmarkEnd w:id="1074"/>
    </w:p>
    <w:p w14:paraId="3E510FC0" w14:textId="39E7ED32" w:rsidR="0045000A" w:rsidRDefault="00B61123" w:rsidP="00B61123">
      <w:pPr>
        <w:rPr>
          <w:ins w:id="1078" w:author="Amrit" w:date="2018-11-15T09:06:00Z"/>
        </w:rPr>
      </w:pPr>
      <w:r w:rsidRPr="00247777">
        <w:t>A grid was used to identify the optimal combination of variables select from each omics datasets. The following grid values was used for each omics dataset: mRNA = [5, 10, 15, 20], miRNA = [5, 10, 15, 20], CpGs = [5, 10, 15, 20], Proteins = [5, 10, 15, 20], across 3 components. The centroids distance measure was used to compute the error rate</w:t>
      </w:r>
      <w:r w:rsidRPr="00247777">
        <w:fldChar w:fldCharType="begin"/>
      </w:r>
      <w:r w:rsidR="006D03B3">
        <w:instrText xml:space="preserve"> ADDIN ZOTERO_ITEM CSL_CITATION {"citationID":"a13uab1kha8","properties":{"formattedCitation":"(Rohart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247777">
        <w:fldChar w:fldCharType="separate"/>
      </w:r>
      <w:r w:rsidR="006D03B3" w:rsidRPr="006D03B3">
        <w:rPr>
          <w:rFonts w:ascii="Calibri"/>
        </w:rPr>
        <w:t>(</w:t>
      </w:r>
      <w:proofErr w:type="spellStart"/>
      <w:r w:rsidR="006D03B3" w:rsidRPr="006D03B3">
        <w:rPr>
          <w:rFonts w:ascii="Calibri"/>
        </w:rPr>
        <w:t>Rohart</w:t>
      </w:r>
      <w:proofErr w:type="spellEnd"/>
      <w:r w:rsidR="006D03B3" w:rsidRPr="006D03B3">
        <w:rPr>
          <w:rFonts w:ascii="Calibri"/>
        </w:rPr>
        <w:t xml:space="preserve"> </w:t>
      </w:r>
      <w:r w:rsidR="006D03B3" w:rsidRPr="006D03B3">
        <w:rPr>
          <w:rFonts w:ascii="Calibri"/>
          <w:i/>
          <w:iCs/>
        </w:rPr>
        <w:t>et al.</w:t>
      </w:r>
      <w:r w:rsidR="006D03B3" w:rsidRPr="006D03B3">
        <w:rPr>
          <w:rFonts w:ascii="Calibri"/>
        </w:rPr>
        <w:t>, 2017)</w:t>
      </w:r>
      <w:r w:rsidRPr="00247777">
        <w:fldChar w:fldCharType="end"/>
      </w:r>
      <w:r w:rsidRPr="00247777">
        <w:t>. The optimal multi-omics panel consisted of 20 mRNAs, 20 miRNAs, 15 CpGs and 15 proteins on component 1, 5 mRNAs, 5 miRNAs, 5 CpGs and 20 proteins on component 2, and 20 mRNAs, 20 miRNAs, 5 CpGs and 20 proteins on component 3.</w:t>
      </w:r>
    </w:p>
    <w:p w14:paraId="1183617F" w14:textId="03A0A47D" w:rsidR="0045000A" w:rsidRDefault="0045000A">
      <w:pPr>
        <w:rPr>
          <w:ins w:id="1079" w:author="Amrit" w:date="2018-11-15T09:07:00Z"/>
        </w:rPr>
      </w:pPr>
      <w:ins w:id="1080" w:author="Amrit" w:date="2018-11-15T09:06:00Z">
        <w:r>
          <w:br w:type="page"/>
        </w:r>
      </w:ins>
    </w:p>
    <w:p w14:paraId="44D306A2" w14:textId="180FEF58" w:rsidR="00F5132E" w:rsidRDefault="00F5132E">
      <w:pPr>
        <w:rPr>
          <w:ins w:id="1081" w:author="Amrit" w:date="2018-11-15T09:06:00Z"/>
        </w:rPr>
      </w:pPr>
      <w:ins w:id="1082" w:author="Amrit" w:date="2018-11-15T09:07:00Z">
        <w:r>
          <w:rPr>
            <w:noProof/>
          </w:rPr>
          <w:lastRenderedPageBreak/>
          <w:drawing>
            <wp:inline distT="0" distB="0" distL="0" distR="0" wp14:anchorId="365DD05F" wp14:editId="49A541FC">
              <wp:extent cx="5943600" cy="7726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caPanel_feature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ins>
    </w:p>
    <w:p w14:paraId="1F1563B8" w14:textId="0199773E" w:rsidR="00F5132E" w:rsidRDefault="0045000A" w:rsidP="0045000A">
      <w:pPr>
        <w:pStyle w:val="Heading1"/>
        <w:rPr>
          <w:ins w:id="1083" w:author="Amrit" w:date="2018-11-15T09:09:00Z"/>
        </w:rPr>
      </w:pPr>
      <w:bookmarkStart w:id="1084" w:name="_Toc531339271"/>
      <w:ins w:id="1085" w:author="Amrit" w:date="2018-11-15T09:06:00Z">
        <w:r>
          <w:rPr>
            <w:color w:val="333333"/>
          </w:rPr>
          <w:lastRenderedPageBreak/>
          <w:t>Supplementary Figure S1</w:t>
        </w:r>
      </w:ins>
      <w:ins w:id="1086" w:author="Amrit" w:date="2018-11-21T21:50:00Z">
        <w:r w:rsidR="00C305E1">
          <w:rPr>
            <w:color w:val="333333"/>
          </w:rPr>
          <w:t>3</w:t>
        </w:r>
      </w:ins>
      <w:ins w:id="1087" w:author="Amrit" w:date="2018-11-15T09:06:00Z">
        <w:r w:rsidRPr="00626914">
          <w:rPr>
            <w:color w:val="333333"/>
          </w:rPr>
          <w:t xml:space="preserve">. </w:t>
        </w:r>
        <w:r>
          <w:t xml:space="preserve">Variable importance plots for the </w:t>
        </w:r>
        <w:r w:rsidR="00F5132E">
          <w:t>breast cancer multi-omics biomarker panel.</w:t>
        </w:r>
      </w:ins>
      <w:bookmarkEnd w:id="1084"/>
    </w:p>
    <w:p w14:paraId="6F9CBE7F" w14:textId="400560FC" w:rsidR="000B0F0B" w:rsidRDefault="000B0F0B">
      <w:pPr>
        <w:rPr>
          <w:ins w:id="1088" w:author="Amrit" w:date="2018-11-15T11:41:00Z"/>
        </w:rPr>
      </w:pPr>
      <w:ins w:id="1089" w:author="Amrit" w:date="2018-11-15T11:41:00Z">
        <w:r>
          <w:t>The variable importance based on the absolute value of the weights on t</w:t>
        </w:r>
      </w:ins>
      <w:ins w:id="1090" w:author="Amrit" w:date="2018-11-15T11:46:00Z">
        <w:r w:rsidR="000448DE">
          <w:t xml:space="preserve">he </w:t>
        </w:r>
      </w:ins>
      <w:ins w:id="1091" w:author="Amrit" w:date="2018-11-15T11:41:00Z">
        <w:r>
          <w:t>l</w:t>
        </w:r>
      </w:ins>
      <w:ins w:id="1092" w:author="Amrit" w:date="2018-11-15T11:42:00Z">
        <w:r>
          <w:t xml:space="preserve">oading vectors were plotted for each </w:t>
        </w:r>
        <w:proofErr w:type="spellStart"/>
        <w:r>
          <w:t>omic</w:t>
        </w:r>
        <w:proofErr w:type="spellEnd"/>
        <w:r>
          <w:t xml:space="preserve">-type as part of the multi-omics biomarker panel predictive of PAM50 breast cancer subtypes identified using </w:t>
        </w:r>
        <w:proofErr w:type="spellStart"/>
        <w:r>
          <w:t>DIABLO_full</w:t>
        </w:r>
        <w:proofErr w:type="spellEnd"/>
        <w:r>
          <w:t>.</w:t>
        </w:r>
      </w:ins>
      <w:ins w:id="1093" w:author="Amrit" w:date="2018-11-15T11:43:00Z">
        <w:r w:rsidR="000448DE">
          <w:t xml:space="preserve"> Each </w:t>
        </w:r>
      </w:ins>
      <w:ins w:id="1094" w:author="Amrit" w:date="2018-11-15T11:44:00Z">
        <w:r w:rsidR="000448DE">
          <w:t>variable</w:t>
        </w:r>
      </w:ins>
      <w:ins w:id="1095" w:author="Amrit" w:date="2018-11-15T11:43:00Z">
        <w:r w:rsidR="000448DE">
          <w:t xml:space="preserve"> is color-code based on its existence in databases that associate variables with breast ca</w:t>
        </w:r>
      </w:ins>
      <w:ins w:id="1096" w:author="Amrit" w:date="2018-11-15T11:44:00Z">
        <w:r w:rsidR="000448DE">
          <w:t>ncer. Variables in black have no known associations in curated biological datasets with respect to breast cancer.</w:t>
        </w:r>
      </w:ins>
    </w:p>
    <w:p w14:paraId="527D9A5A" w14:textId="77777777" w:rsidR="000B0F0B" w:rsidRDefault="000B0F0B">
      <w:pPr>
        <w:rPr>
          <w:ins w:id="1097" w:author="Amrit" w:date="2018-11-15T11:41:00Z"/>
        </w:rPr>
      </w:pPr>
    </w:p>
    <w:p w14:paraId="69AF85DE" w14:textId="77777777" w:rsidR="00885197" w:rsidRDefault="00F5132E">
      <w:pPr>
        <w:rPr>
          <w:ins w:id="1098" w:author="Amrit" w:date="2018-11-29T15:14:00Z"/>
        </w:rPr>
      </w:pPr>
      <w:ins w:id="1099" w:author="Amrit" w:date="2018-11-15T09:09:00Z">
        <w:r>
          <w:br w:type="page"/>
        </w:r>
      </w:ins>
    </w:p>
    <w:p w14:paraId="21687CA6" w14:textId="77777777" w:rsidR="00885197" w:rsidRDefault="00885197">
      <w:pPr>
        <w:rPr>
          <w:ins w:id="1100" w:author="Amrit" w:date="2018-11-29T15:14:00Z"/>
        </w:rPr>
      </w:pPr>
    </w:p>
    <w:p w14:paraId="7168E899" w14:textId="2549647C" w:rsidR="00885197" w:rsidRDefault="00885197">
      <w:pPr>
        <w:rPr>
          <w:ins w:id="1101" w:author="Amrit" w:date="2018-11-29T15:14:00Z"/>
        </w:rPr>
      </w:pPr>
      <w:ins w:id="1102" w:author="Amrit" w:date="2018-11-29T15:14:00Z">
        <w:r>
          <w:rPr>
            <w:noProof/>
          </w:rPr>
          <w:drawing>
            <wp:inline distT="0" distB="0" distL="0" distR="0" wp14:anchorId="0BA09ED9" wp14:editId="4ED07632">
              <wp:extent cx="5943600" cy="38460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ePlots_trainEllipses_testPoints-1.png"/>
                      <pic:cNvPicPr/>
                    </pic:nvPicPr>
                    <pic:blipFill rotWithShape="1">
                      <a:blip r:embed="rId6" cstate="print">
                        <a:extLst>
                          <a:ext uri="{28A0092B-C50C-407E-A947-70E740481C1C}">
                            <a14:useLocalDpi xmlns:a14="http://schemas.microsoft.com/office/drawing/2010/main" val="0"/>
                          </a:ext>
                        </a:extLst>
                      </a:blip>
                      <a:srcRect t="50223"/>
                      <a:stretch/>
                    </pic:blipFill>
                    <pic:spPr bwMode="auto">
                      <a:xfrm>
                        <a:off x="0" y="0"/>
                        <a:ext cx="5943600" cy="3846055"/>
                      </a:xfrm>
                      <a:prstGeom prst="rect">
                        <a:avLst/>
                      </a:prstGeom>
                      <a:ln>
                        <a:noFill/>
                      </a:ln>
                      <a:extLst>
                        <a:ext uri="{53640926-AAD7-44D8-BBD7-CCE9431645EC}">
                          <a14:shadowObscured xmlns:a14="http://schemas.microsoft.com/office/drawing/2010/main"/>
                        </a:ext>
                      </a:extLst>
                    </pic:spPr>
                  </pic:pic>
                </a:graphicData>
              </a:graphic>
            </wp:inline>
          </w:drawing>
        </w:r>
      </w:ins>
    </w:p>
    <w:p w14:paraId="097066F7" w14:textId="5D64E4DF" w:rsidR="00885197" w:rsidRDefault="00885197" w:rsidP="00885197">
      <w:pPr>
        <w:pStyle w:val="Heading1"/>
        <w:rPr>
          <w:ins w:id="1103" w:author="Amrit" w:date="2018-11-29T15:14:00Z"/>
        </w:rPr>
      </w:pPr>
      <w:bookmarkStart w:id="1104" w:name="_Toc531339272"/>
      <w:ins w:id="1105" w:author="Amrit" w:date="2018-11-29T15:14:00Z">
        <w:r>
          <w:rPr>
            <w:color w:val="333333"/>
          </w:rPr>
          <w:t>Supplementary Figure S14</w:t>
        </w:r>
        <w:r w:rsidRPr="00626914">
          <w:rPr>
            <w:color w:val="333333"/>
          </w:rPr>
          <w:t xml:space="preserve">. </w:t>
        </w:r>
        <w:proofErr w:type="spellStart"/>
        <w:r>
          <w:t>Omic</w:t>
        </w:r>
        <w:proofErr w:type="spellEnd"/>
        <w:r>
          <w:t>-specific com</w:t>
        </w:r>
      </w:ins>
      <w:ins w:id="1106" w:author="Amrit" w:date="2018-11-29T15:15:00Z">
        <w:r>
          <w:t>ponent plots</w:t>
        </w:r>
      </w:ins>
      <w:ins w:id="1107" w:author="Amrit" w:date="2018-11-29T15:14:00Z">
        <w:r>
          <w:t>.</w:t>
        </w:r>
        <w:bookmarkEnd w:id="1104"/>
      </w:ins>
    </w:p>
    <w:p w14:paraId="73C8DBD1" w14:textId="47972B94" w:rsidR="00885197" w:rsidRDefault="00B77D09">
      <w:pPr>
        <w:rPr>
          <w:ins w:id="1108" w:author="Amrit" w:date="2018-11-29T15:14:00Z"/>
        </w:rPr>
      </w:pPr>
      <w:ins w:id="1109" w:author="Amrit" w:date="2018-11-29T15:21:00Z">
        <w:r>
          <w:t xml:space="preserve">Component plots for each </w:t>
        </w:r>
        <w:proofErr w:type="spellStart"/>
        <w:r>
          <w:t>omic</w:t>
        </w:r>
        <w:proofErr w:type="spellEnd"/>
        <w:r>
          <w:t xml:space="preserve"> dataset depicting the clustering of subjects </w:t>
        </w:r>
      </w:ins>
      <w:ins w:id="1110" w:author="Amrit" w:date="2018-11-29T15:22:00Z">
        <w:r w:rsidR="0063261D">
          <w:t>with respect to the PAM50 subtypes.</w:t>
        </w:r>
      </w:ins>
      <w:ins w:id="1111" w:author="Amrit" w:date="2018-11-30T11:07:00Z">
        <w:r w:rsidR="00123523">
          <w:t xml:space="preserve"> </w:t>
        </w:r>
      </w:ins>
      <w:ins w:id="1112" w:author="Amrit" w:date="2018-11-30T11:08:00Z">
        <w:r w:rsidR="00123523">
          <w:t>The 95% confidence ellipses are based on the training model</w:t>
        </w:r>
      </w:ins>
      <w:ins w:id="1113" w:author="Amrit" w:date="2018-11-30T11:09:00Z">
        <w:r w:rsidR="00123523">
          <w:t xml:space="preserve"> and superimposed with test data</w:t>
        </w:r>
      </w:ins>
      <w:ins w:id="1114" w:author="Amrit" w:date="2018-11-30T11:10:00Z">
        <w:r w:rsidR="00123523">
          <w:t>.</w:t>
        </w:r>
      </w:ins>
    </w:p>
    <w:p w14:paraId="231CBEF2" w14:textId="77777777" w:rsidR="00885197" w:rsidRDefault="00885197">
      <w:pPr>
        <w:rPr>
          <w:ins w:id="1115" w:author="Amrit" w:date="2018-11-29T15:14:00Z"/>
        </w:rPr>
      </w:pPr>
    </w:p>
    <w:p w14:paraId="2C20B68D" w14:textId="7BA5CFAB" w:rsidR="00885197" w:rsidRDefault="00885197">
      <w:pPr>
        <w:rPr>
          <w:ins w:id="1116" w:author="Amrit" w:date="2018-11-29T15:14:00Z"/>
        </w:rPr>
      </w:pPr>
      <w:ins w:id="1117" w:author="Amrit" w:date="2018-11-29T15:14:00Z">
        <w:r>
          <w:br w:type="page"/>
        </w:r>
      </w:ins>
    </w:p>
    <w:p w14:paraId="483A8252" w14:textId="07A6650D" w:rsidR="00885197" w:rsidRDefault="00885197">
      <w:pPr>
        <w:rPr>
          <w:ins w:id="1118" w:author="Amrit" w:date="2018-11-29T15:14:00Z"/>
        </w:rPr>
      </w:pPr>
    </w:p>
    <w:p w14:paraId="157F4E5C" w14:textId="77777777" w:rsidR="00885197" w:rsidRDefault="00885197">
      <w:pPr>
        <w:rPr>
          <w:ins w:id="1119" w:author="Amrit" w:date="2018-11-29T15:14:00Z"/>
        </w:rPr>
      </w:pPr>
    </w:p>
    <w:p w14:paraId="02E3B4F1" w14:textId="77777777" w:rsidR="00F5132E" w:rsidRDefault="00F5132E">
      <w:pPr>
        <w:rPr>
          <w:ins w:id="1120" w:author="Amrit" w:date="2018-11-15T09:09:00Z"/>
          <w:rFonts w:asciiTheme="majorHAnsi" w:eastAsiaTheme="majorEastAsia" w:hAnsiTheme="majorHAnsi" w:cstheme="majorBidi"/>
          <w:color w:val="2F5496" w:themeColor="accent1" w:themeShade="BF"/>
          <w:sz w:val="32"/>
          <w:szCs w:val="32"/>
          <w:lang w:val="en-US"/>
        </w:rPr>
      </w:pPr>
    </w:p>
    <w:p w14:paraId="0DB046A8" w14:textId="7821F48B" w:rsidR="00F5132E" w:rsidRDefault="00F5132E">
      <w:pPr>
        <w:rPr>
          <w:ins w:id="1121" w:author="Amrit" w:date="2018-11-15T09:11:00Z"/>
        </w:rPr>
      </w:pPr>
      <w:ins w:id="1122" w:author="Amrit" w:date="2018-11-15T09:12:00Z">
        <w:r>
          <w:rPr>
            <w:noProof/>
          </w:rPr>
          <w:drawing>
            <wp:inline distT="0" distB="0" distL="0" distR="0" wp14:anchorId="49AF6392" wp14:editId="7EF7F2BB">
              <wp:extent cx="5053374" cy="6316718"/>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brc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54205" cy="6317757"/>
                      </a:xfrm>
                      <a:prstGeom prst="rect">
                        <a:avLst/>
                      </a:prstGeom>
                    </pic:spPr>
                  </pic:pic>
                </a:graphicData>
              </a:graphic>
            </wp:inline>
          </w:drawing>
        </w:r>
      </w:ins>
    </w:p>
    <w:p w14:paraId="5D8D8007" w14:textId="4CFC0EDF" w:rsidR="00F5132E" w:rsidRDefault="00F5132E" w:rsidP="00F5132E">
      <w:pPr>
        <w:pStyle w:val="Heading1"/>
        <w:rPr>
          <w:ins w:id="1123" w:author="Amrit" w:date="2018-11-15T09:11:00Z"/>
        </w:rPr>
      </w:pPr>
      <w:bookmarkStart w:id="1124" w:name="_Toc531339273"/>
      <w:ins w:id="1125" w:author="Amrit" w:date="2018-11-15T09:11:00Z">
        <w:r>
          <w:rPr>
            <w:color w:val="333333"/>
          </w:rPr>
          <w:t>Supplementary Figure S1</w:t>
        </w:r>
      </w:ins>
      <w:ins w:id="1126" w:author="Amrit" w:date="2018-11-29T15:15:00Z">
        <w:r w:rsidR="00885197">
          <w:rPr>
            <w:color w:val="333333"/>
          </w:rPr>
          <w:t>5</w:t>
        </w:r>
      </w:ins>
      <w:ins w:id="1127" w:author="Amrit" w:date="2018-11-15T09:11:00Z">
        <w:r w:rsidRPr="00626914">
          <w:rPr>
            <w:color w:val="333333"/>
          </w:rPr>
          <w:t xml:space="preserve">. </w:t>
        </w:r>
        <w:r>
          <w:t xml:space="preserve">Heatmap of scaled </w:t>
        </w:r>
      </w:ins>
      <w:ins w:id="1128" w:author="Amrit" w:date="2018-11-15T09:12:00Z">
        <w:r>
          <w:t>expression of the variables identified in the multi-omics biomarker panels</w:t>
        </w:r>
      </w:ins>
      <w:ins w:id="1129" w:author="Amrit" w:date="2018-11-15T09:11:00Z">
        <w:r>
          <w:t>.</w:t>
        </w:r>
        <w:bookmarkEnd w:id="1124"/>
      </w:ins>
    </w:p>
    <w:p w14:paraId="5011FFC1" w14:textId="60901CC4" w:rsidR="00F5132E" w:rsidRDefault="00251364">
      <w:pPr>
        <w:rPr>
          <w:ins w:id="1130" w:author="Amrit" w:date="2018-11-15T09:11:00Z"/>
        </w:rPr>
      </w:pPr>
      <w:ins w:id="1131" w:author="Amrit" w:date="2018-11-15T11:52:00Z">
        <w:r>
          <w:t xml:space="preserve">The expression values of all variables that were part of the multi-omics biomarker panel identified to be predictive of PAM50 breast cancer subtypes were scaled and underwent </w:t>
        </w:r>
        <w:r>
          <w:lastRenderedPageBreak/>
          <w:t xml:space="preserve">hierarchical clustering. </w:t>
        </w:r>
      </w:ins>
      <w:ins w:id="1132" w:author="Amrit" w:date="2018-11-15T11:53:00Z">
        <w:r>
          <w:t xml:space="preserve">As can be observed samples with the Her2 and Basal subtypes </w:t>
        </w:r>
        <w:proofErr w:type="spellStart"/>
        <w:r>
          <w:t>cluser</w:t>
        </w:r>
        <w:proofErr w:type="spellEnd"/>
        <w:r>
          <w:t xml:space="preserve"> strongly whereas LumA and LumB are much harder to separate from each other.</w:t>
        </w:r>
      </w:ins>
    </w:p>
    <w:p w14:paraId="4E060459" w14:textId="77777777" w:rsidR="004F514D" w:rsidRDefault="00F5132E">
      <w:pPr>
        <w:rPr>
          <w:ins w:id="1133" w:author="Amrit" w:date="2018-11-21T19:19:00Z"/>
        </w:rPr>
      </w:pPr>
      <w:ins w:id="1134" w:author="Amrit" w:date="2018-11-15T09:11:00Z">
        <w:r>
          <w:br w:type="page"/>
        </w:r>
      </w:ins>
    </w:p>
    <w:p w14:paraId="07F66B8E" w14:textId="258D8233" w:rsidR="004F514D" w:rsidRDefault="00BF36BD">
      <w:pPr>
        <w:rPr>
          <w:ins w:id="1135" w:author="Amrit" w:date="2018-11-21T21:50:00Z"/>
        </w:rPr>
      </w:pPr>
      <w:ins w:id="1136" w:author="Amrit" w:date="2018-11-21T22:53:00Z">
        <w:r>
          <w:rPr>
            <w:noProof/>
          </w:rPr>
          <w:lastRenderedPageBreak/>
          <w:drawing>
            <wp:inline distT="0" distB="0" distL="0" distR="0" wp14:anchorId="40C8A69C" wp14:editId="39F60562">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setEnrichment_brca-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578A07C1" w14:textId="56B267F0" w:rsidR="00C305E1" w:rsidRDefault="00C305E1" w:rsidP="00C305E1">
      <w:pPr>
        <w:pStyle w:val="Heading1"/>
        <w:rPr>
          <w:ins w:id="1137" w:author="Amrit" w:date="2018-11-21T21:51:00Z"/>
        </w:rPr>
      </w:pPr>
      <w:bookmarkStart w:id="1138" w:name="_Toc531339274"/>
      <w:ins w:id="1139" w:author="Amrit" w:date="2018-11-21T21:51:00Z">
        <w:r>
          <w:rPr>
            <w:color w:val="333333"/>
          </w:rPr>
          <w:t>Supplementary Figure S1</w:t>
        </w:r>
      </w:ins>
      <w:ins w:id="1140" w:author="Amrit" w:date="2018-11-29T15:15:00Z">
        <w:r w:rsidR="00885197">
          <w:rPr>
            <w:color w:val="333333"/>
          </w:rPr>
          <w:t>6</w:t>
        </w:r>
      </w:ins>
      <w:ins w:id="1141" w:author="Amrit" w:date="2018-11-21T21:51:00Z">
        <w:r w:rsidRPr="00626914">
          <w:rPr>
            <w:color w:val="333333"/>
          </w:rPr>
          <w:t xml:space="preserve">. </w:t>
        </w:r>
      </w:ins>
      <w:ins w:id="1142" w:author="Amrit" w:date="2018-11-21T21:53:00Z">
        <w:r>
          <w:t>Significant pathway</w:t>
        </w:r>
      </w:ins>
      <w:ins w:id="1143" w:author="Amrit" w:date="2018-11-21T21:58:00Z">
        <w:r w:rsidR="00196D5B">
          <w:t>s</w:t>
        </w:r>
      </w:ins>
      <w:ins w:id="1144" w:author="Amrit" w:date="2018-11-21T21:53:00Z">
        <w:r>
          <w:t xml:space="preserve"> enriched in the largest community identified using the features of multi-omics biomarker panel f</w:t>
        </w:r>
      </w:ins>
      <w:ins w:id="1145" w:author="Amrit" w:date="2018-11-21T21:54:00Z">
        <w:r>
          <w:t>or PAM50 subtypes</w:t>
        </w:r>
      </w:ins>
      <w:ins w:id="1146" w:author="Amrit" w:date="2018-11-21T21:51:00Z">
        <w:r>
          <w:t>.</w:t>
        </w:r>
        <w:bookmarkEnd w:id="1138"/>
      </w:ins>
    </w:p>
    <w:p w14:paraId="54E0A35B" w14:textId="0E7CCCF5" w:rsidR="00C305E1" w:rsidRDefault="00C305E1">
      <w:pPr>
        <w:rPr>
          <w:ins w:id="1147" w:author="Amrit" w:date="2018-11-21T21:54:00Z"/>
        </w:rPr>
      </w:pPr>
      <w:ins w:id="1148" w:author="Amrit" w:date="2018-11-21T21:55:00Z">
        <w:r w:rsidRPr="00AA6BBC">
          <w:t>The largest cluster</w:t>
        </w:r>
        <w:r>
          <w:t xml:space="preserve"> (in Figure 3B)</w:t>
        </w:r>
        <w:r w:rsidRPr="00AA6BBC">
          <w:t xml:space="preserve"> consisted of 72 variables; 20 mRNAs, 21 miRNAs, 15 CpGs and 16 proteins (red bubble) and was further investigated using gene set enrichment analysis. </w:t>
        </w:r>
        <w:r>
          <w:t xml:space="preserve">The </w:t>
        </w:r>
        <w:proofErr w:type="spellStart"/>
        <w:r>
          <w:t>barchart</w:t>
        </w:r>
        <w:proofErr w:type="spellEnd"/>
        <w:r>
          <w:t xml:space="preserve"> depicts </w:t>
        </w:r>
      </w:ins>
      <w:ins w:id="1149" w:author="Amrit" w:date="2018-11-30T11:14:00Z">
        <w:r w:rsidR="00D30DDE">
          <w:t xml:space="preserve">the enriched </w:t>
        </w:r>
        <w:proofErr w:type="spellStart"/>
        <w:r w:rsidR="00D30DDE">
          <w:t>genesets</w:t>
        </w:r>
        <w:proofErr w:type="spellEnd"/>
        <w:r w:rsidR="00D30DDE">
          <w:t xml:space="preserve"> at </w:t>
        </w:r>
      </w:ins>
      <w:ins w:id="1150" w:author="Amrit" w:date="2018-11-30T11:15:00Z">
        <w:r w:rsidR="00D30DDE">
          <w:t xml:space="preserve">an FDR cut-off of 5%. </w:t>
        </w:r>
      </w:ins>
    </w:p>
    <w:p w14:paraId="4CA00782" w14:textId="77777777" w:rsidR="00C305E1" w:rsidRDefault="00C305E1">
      <w:pPr>
        <w:rPr>
          <w:ins w:id="1151" w:author="Amrit" w:date="2018-11-21T19:19:00Z"/>
        </w:rPr>
      </w:pPr>
    </w:p>
    <w:p w14:paraId="354BD99B" w14:textId="57E1AEA9" w:rsidR="004F514D" w:rsidRDefault="004F514D">
      <w:pPr>
        <w:rPr>
          <w:ins w:id="1152" w:author="Amrit" w:date="2018-11-21T19:19:00Z"/>
        </w:rPr>
      </w:pPr>
      <w:ins w:id="1153" w:author="Amrit" w:date="2018-11-21T19:19:00Z">
        <w:r>
          <w:br w:type="page"/>
        </w:r>
      </w:ins>
    </w:p>
    <w:p w14:paraId="4A45644B" w14:textId="77777777" w:rsidR="00B61123" w:rsidRPr="00247777" w:rsidDel="00C87482" w:rsidRDefault="00B61123" w:rsidP="00B61123">
      <w:pPr>
        <w:rPr>
          <w:del w:id="1154" w:author="Amrit" w:date="2018-11-21T23:02:00Z"/>
        </w:rPr>
      </w:pPr>
    </w:p>
    <w:p w14:paraId="46D6197B" w14:textId="77777777" w:rsidR="00B61123" w:rsidDel="00C87482" w:rsidRDefault="00B61123" w:rsidP="00B61123">
      <w:pPr>
        <w:rPr>
          <w:del w:id="1155" w:author="Amrit" w:date="2018-11-21T23:02:00Z"/>
          <w:color w:val="333333"/>
        </w:rPr>
      </w:pPr>
    </w:p>
    <w:p w14:paraId="04C601B3" w14:textId="593FFAD5" w:rsidR="005E1B3D" w:rsidRPr="00B849D2" w:rsidDel="00C87482" w:rsidRDefault="005E1B3D" w:rsidP="00B61123">
      <w:pPr>
        <w:rPr>
          <w:del w:id="1156" w:author="Amrit" w:date="2018-11-21T23:02:00Z"/>
          <w:color w:val="333333"/>
        </w:rPr>
      </w:pPr>
      <w:del w:id="1157" w:author="Amrit" w:date="2018-11-21T23:02:00Z">
        <w:r w:rsidDel="00C87482">
          <w:rPr>
            <w:noProof/>
            <w:color w:val="333333"/>
          </w:rPr>
          <w:drawing>
            <wp:inline distT="0" distB="0" distL="0" distR="0" wp14:anchorId="00CD9D7C" wp14:editId="2DA91D27">
              <wp:extent cx="5938520" cy="4246245"/>
              <wp:effectExtent l="0" t="0" r="5080" b="0"/>
              <wp:docPr id="14" name="Picture 14" descr="Supplementary%20Information/S9%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lementary%20Information/S9%20Fi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8520" cy="4246245"/>
                      </a:xfrm>
                      <a:prstGeom prst="rect">
                        <a:avLst/>
                      </a:prstGeom>
                      <a:noFill/>
                      <a:ln>
                        <a:noFill/>
                      </a:ln>
                    </pic:spPr>
                  </pic:pic>
                </a:graphicData>
              </a:graphic>
            </wp:inline>
          </w:drawing>
        </w:r>
      </w:del>
    </w:p>
    <w:p w14:paraId="314C3E22" w14:textId="1DFCAFE5" w:rsidR="00BE0E7B" w:rsidDel="00C87482" w:rsidRDefault="005E1B3D" w:rsidP="00BE0E7B">
      <w:pPr>
        <w:pStyle w:val="Heading1"/>
        <w:rPr>
          <w:del w:id="1158" w:author="Amrit" w:date="2018-11-21T23:02:00Z"/>
          <w:lang w:val="en-CA"/>
        </w:rPr>
      </w:pPr>
      <w:del w:id="1159" w:author="Amrit" w:date="2018-11-21T23:02:00Z">
        <w:r w:rsidDel="00C87482">
          <w:rPr>
            <w:color w:val="333333"/>
          </w:rPr>
          <w:delText xml:space="preserve">Supplementary Figure </w:delText>
        </w:r>
        <w:r w:rsidDel="00C87482">
          <w:delText>S</w:delText>
        </w:r>
      </w:del>
      <w:del w:id="1160" w:author="Amrit" w:date="2018-11-14T22:25:00Z">
        <w:r w:rsidDel="00D62B52">
          <w:delText>9</w:delText>
        </w:r>
      </w:del>
      <w:del w:id="1161" w:author="Amrit" w:date="2018-11-21T23:02:00Z">
        <w:r w:rsidR="00B61123" w:rsidDel="00C87482">
          <w:delText xml:space="preserve">. </w:delText>
        </w:r>
        <w:r w:rsidR="00B61123" w:rsidRPr="00247777" w:rsidDel="00C87482">
          <w:delText xml:space="preserve">Asthma multi-omics study: decline in lung function after </w:delText>
        </w:r>
        <w:r w:rsidR="00B61123" w:rsidRPr="00247777" w:rsidDel="00C87482">
          <w:rPr>
            <w:lang w:val="en-CA"/>
          </w:rPr>
          <w:delText>allergen inhalation challenge.</w:delText>
        </w:r>
      </w:del>
    </w:p>
    <w:p w14:paraId="1E9C70A2" w14:textId="715FF435" w:rsidR="00B61123" w:rsidRPr="00247777" w:rsidDel="00C87482" w:rsidRDefault="00B61123" w:rsidP="00B61123">
      <w:pPr>
        <w:rPr>
          <w:del w:id="1162" w:author="Amrit" w:date="2018-11-21T23:02:00Z"/>
        </w:rPr>
      </w:pPr>
      <w:del w:id="1163" w:author="Amrit" w:date="2018-11-21T23:02:00Z">
        <w:r w:rsidRPr="00247777" w:rsidDel="00C87482">
          <w:delText>Spirometry was used to measure the forced expiratory volume in one second of an exhale (FEV</w:delText>
        </w:r>
        <w:r w:rsidRPr="00247777" w:rsidDel="00C87482">
          <w:rPr>
            <w:vertAlign w:val="subscript"/>
          </w:rPr>
          <w:delText>1</w:delText>
        </w:r>
        <w:r w:rsidRPr="00247777" w:rsidDel="00C87482">
          <w:delText>) prior to and at regularly interval after the allergen inhalation challenge.</w:delText>
        </w:r>
      </w:del>
    </w:p>
    <w:p w14:paraId="1515EE67" w14:textId="50870A7F" w:rsidR="005D0520" w:rsidRDefault="005D0520">
      <w:pPr>
        <w:rPr>
          <w:ins w:id="1164" w:author="Amrit" w:date="2018-11-15T09:30:00Z"/>
          <w:color w:val="333333"/>
        </w:rPr>
      </w:pPr>
      <w:ins w:id="1165" w:author="Amrit" w:date="2018-11-15T09:31:00Z">
        <w:r>
          <w:rPr>
            <w:noProof/>
            <w:color w:val="333333"/>
          </w:rPr>
          <w:drawing>
            <wp:inline distT="0" distB="0" distL="0" distR="0" wp14:anchorId="67AA8360" wp14:editId="78489DDC">
              <wp:extent cx="5943600" cy="339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lap-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ins>
    </w:p>
    <w:p w14:paraId="0F664B55" w14:textId="5FB37EC2" w:rsidR="005D0520" w:rsidRDefault="005D0520" w:rsidP="005D0520">
      <w:pPr>
        <w:pStyle w:val="Heading1"/>
        <w:rPr>
          <w:ins w:id="1166" w:author="Amrit" w:date="2018-11-15T09:30:00Z"/>
          <w:lang w:val="en-CA"/>
        </w:rPr>
      </w:pPr>
      <w:bookmarkStart w:id="1167" w:name="_Toc531339275"/>
      <w:ins w:id="1168" w:author="Amrit" w:date="2018-11-15T09:30:00Z">
        <w:r>
          <w:rPr>
            <w:color w:val="333333"/>
          </w:rPr>
          <w:t xml:space="preserve">Supplementary Figure </w:t>
        </w:r>
        <w:r>
          <w:t>S1</w:t>
        </w:r>
      </w:ins>
      <w:ins w:id="1169" w:author="Amrit" w:date="2018-11-29T15:15:00Z">
        <w:r w:rsidR="00885197">
          <w:t>7</w:t>
        </w:r>
      </w:ins>
      <w:ins w:id="1170" w:author="Amrit" w:date="2018-11-15T09:30:00Z">
        <w:r>
          <w:t>. Overlap between biomar</w:t>
        </w:r>
      </w:ins>
      <w:ins w:id="1171" w:author="Amrit" w:date="2018-11-15T09:31:00Z">
        <w:r>
          <w:t>ker panels identified using DIABLO and multilevel DIABLO.</w:t>
        </w:r>
      </w:ins>
      <w:bookmarkEnd w:id="1167"/>
    </w:p>
    <w:p w14:paraId="76860B24" w14:textId="1BAF5BFE" w:rsidR="005D0520" w:rsidRDefault="00974A5C">
      <w:pPr>
        <w:rPr>
          <w:ins w:id="1172" w:author="Amrit" w:date="2018-11-15T09:30:00Z"/>
          <w:color w:val="333333"/>
        </w:rPr>
      </w:pPr>
      <w:ins w:id="1173" w:author="Amrit" w:date="2018-11-15T11:54:00Z">
        <w:r>
          <w:rPr>
            <w:color w:val="333333"/>
          </w:rPr>
          <w:t xml:space="preserve">The intersection (overlap) between variables selected by applying </w:t>
        </w:r>
        <w:proofErr w:type="spellStart"/>
        <w:r>
          <w:rPr>
            <w:color w:val="333333"/>
          </w:rPr>
          <w:t>mDIABLO</w:t>
        </w:r>
        <w:proofErr w:type="spellEnd"/>
        <w:r>
          <w:rPr>
            <w:color w:val="333333"/>
          </w:rPr>
          <w:t xml:space="preserve"> and the standard DIABLO model. </w:t>
        </w:r>
      </w:ins>
      <w:ins w:id="1174" w:author="Amrit" w:date="2018-11-15T11:55:00Z">
        <w:r>
          <w:rPr>
            <w:color w:val="333333"/>
          </w:rPr>
          <w:t xml:space="preserve">Only </w:t>
        </w:r>
        <w:proofErr w:type="spellStart"/>
        <w:r>
          <w:rPr>
            <w:color w:val="333333"/>
          </w:rPr>
          <w:t>mDIABLO</w:t>
        </w:r>
        <w:proofErr w:type="spellEnd"/>
        <w:r>
          <w:rPr>
            <w:color w:val="333333"/>
          </w:rPr>
          <w:t xml:space="preserve"> identified variables that spanned different biological domains (red).</w:t>
        </w:r>
      </w:ins>
    </w:p>
    <w:p w14:paraId="03F1A5B1" w14:textId="7722BA2A" w:rsidR="005D0520" w:rsidRDefault="005D0520">
      <w:pPr>
        <w:rPr>
          <w:ins w:id="1175" w:author="Amrit" w:date="2018-11-15T09:32:00Z"/>
          <w:color w:val="333333"/>
        </w:rPr>
      </w:pPr>
      <w:ins w:id="1176" w:author="Amrit" w:date="2018-11-15T09:30:00Z">
        <w:r>
          <w:rPr>
            <w:color w:val="333333"/>
          </w:rPr>
          <w:br w:type="page"/>
        </w:r>
      </w:ins>
    </w:p>
    <w:p w14:paraId="0A4CC483" w14:textId="57501090" w:rsidR="005D0520" w:rsidRDefault="005D0520">
      <w:pPr>
        <w:rPr>
          <w:ins w:id="1177" w:author="Amrit" w:date="2018-11-15T09:31:00Z"/>
          <w:color w:val="333333"/>
        </w:rPr>
      </w:pPr>
      <w:ins w:id="1178" w:author="Amrit" w:date="2018-11-15T09:32:00Z">
        <w:r>
          <w:rPr>
            <w:noProof/>
            <w:color w:val="333333"/>
          </w:rPr>
          <w:lastRenderedPageBreak/>
          <w:drawing>
            <wp:inline distT="0" distB="0" distL="0" distR="0" wp14:anchorId="35984A24" wp14:editId="708C0ACD">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rCor-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6702992" w14:textId="617423DD" w:rsidR="005D0520" w:rsidRDefault="005D0520" w:rsidP="005D0520">
      <w:pPr>
        <w:pStyle w:val="Heading1"/>
        <w:rPr>
          <w:ins w:id="1179" w:author="Amrit" w:date="2018-11-15T09:31:00Z"/>
          <w:lang w:val="en-CA"/>
        </w:rPr>
      </w:pPr>
      <w:bookmarkStart w:id="1180" w:name="_Toc531339276"/>
      <w:ins w:id="1181" w:author="Amrit" w:date="2018-11-15T09:31:00Z">
        <w:r>
          <w:rPr>
            <w:color w:val="333333"/>
          </w:rPr>
          <w:t xml:space="preserve">Supplementary Figure </w:t>
        </w:r>
        <w:r>
          <w:t>S1</w:t>
        </w:r>
      </w:ins>
      <w:ins w:id="1182" w:author="Amrit" w:date="2018-11-29T15:15:00Z">
        <w:r w:rsidR="00885197">
          <w:t>8</w:t>
        </w:r>
      </w:ins>
      <w:ins w:id="1183" w:author="Amrit" w:date="2018-11-15T09:31:00Z">
        <w:r>
          <w:t xml:space="preserve">. </w:t>
        </w:r>
      </w:ins>
      <w:ins w:id="1184" w:author="Amrit" w:date="2018-11-15T09:32:00Z">
        <w:r>
          <w:t>Heatmap depicting the correlation matrix of the variables identified using multilevel DIABLO</w:t>
        </w:r>
      </w:ins>
      <w:ins w:id="1185" w:author="Amrit" w:date="2018-11-15T11:56:00Z">
        <w:r w:rsidR="00A01E8A">
          <w:t xml:space="preserve"> (</w:t>
        </w:r>
        <w:proofErr w:type="spellStart"/>
        <w:r w:rsidR="00A01E8A">
          <w:t>mDIABLO</w:t>
        </w:r>
        <w:proofErr w:type="spellEnd"/>
        <w:r w:rsidR="00A01E8A">
          <w:t>)</w:t>
        </w:r>
      </w:ins>
      <w:ins w:id="1186" w:author="Amrit" w:date="2018-11-15T09:31:00Z">
        <w:r>
          <w:t>.</w:t>
        </w:r>
        <w:bookmarkEnd w:id="1180"/>
      </w:ins>
    </w:p>
    <w:p w14:paraId="46F3EA4B" w14:textId="59D345D3" w:rsidR="005D0520" w:rsidRDefault="00A01E8A">
      <w:pPr>
        <w:rPr>
          <w:ins w:id="1187" w:author="Amrit" w:date="2018-11-15T09:30:00Z"/>
          <w:color w:val="333333"/>
        </w:rPr>
      </w:pPr>
      <w:ins w:id="1188" w:author="Amrit" w:date="2018-11-15T11:56:00Z">
        <w:r>
          <w:rPr>
            <w:color w:val="333333"/>
          </w:rPr>
          <w:t xml:space="preserve">The correlation matrix computed based on the features selected by </w:t>
        </w:r>
        <w:proofErr w:type="spellStart"/>
        <w:r>
          <w:rPr>
            <w:color w:val="333333"/>
          </w:rPr>
          <w:t>mDIABLO</w:t>
        </w:r>
        <w:proofErr w:type="spellEnd"/>
        <w:r>
          <w:rPr>
            <w:color w:val="333333"/>
          </w:rPr>
          <w:t xml:space="preserve"> depicts strong</w:t>
        </w:r>
      </w:ins>
      <w:ins w:id="1189" w:author="Amrit" w:date="2018-11-15T11:57:00Z">
        <w:r>
          <w:rPr>
            <w:color w:val="333333"/>
          </w:rPr>
          <w:t xml:space="preserve"> groups of highly correlated features.</w:t>
        </w:r>
      </w:ins>
    </w:p>
    <w:p w14:paraId="637D7C35" w14:textId="4DE3D6E7" w:rsidR="005D0520" w:rsidRDefault="005D0520">
      <w:pPr>
        <w:rPr>
          <w:ins w:id="1190" w:author="Amrit" w:date="2018-11-15T09:32:00Z"/>
          <w:color w:val="333333"/>
        </w:rPr>
      </w:pPr>
      <w:ins w:id="1191" w:author="Amrit" w:date="2018-11-15T09:30:00Z">
        <w:r>
          <w:rPr>
            <w:color w:val="333333"/>
          </w:rPr>
          <w:br w:type="page"/>
        </w:r>
      </w:ins>
    </w:p>
    <w:p w14:paraId="507EA69C" w14:textId="7F5E22EB" w:rsidR="005D0520" w:rsidRDefault="005D0520">
      <w:pPr>
        <w:rPr>
          <w:ins w:id="1192" w:author="Amrit" w:date="2018-11-15T09:30:00Z"/>
          <w:color w:val="333333"/>
        </w:rPr>
      </w:pPr>
    </w:p>
    <w:p w14:paraId="6850BF53" w14:textId="77777777" w:rsidR="00B61123" w:rsidRDefault="00B61123" w:rsidP="00B61123">
      <w:pPr>
        <w:rPr>
          <w:color w:val="333333"/>
        </w:rPr>
      </w:pPr>
    </w:p>
    <w:p w14:paraId="0D2CDC25" w14:textId="1F60C1F6" w:rsidR="005E1B3D" w:rsidRDefault="005E1B3D" w:rsidP="00B61123">
      <w:pPr>
        <w:rPr>
          <w:color w:val="333333"/>
        </w:rPr>
      </w:pPr>
      <w:r>
        <w:rPr>
          <w:noProof/>
          <w:color w:val="333333"/>
        </w:rPr>
        <w:drawing>
          <wp:inline distT="0" distB="0" distL="0" distR="0" wp14:anchorId="42023B86" wp14:editId="1A894675">
            <wp:extent cx="5938520" cy="5938520"/>
            <wp:effectExtent l="0" t="0" r="5080" b="5080"/>
            <wp:docPr id="15" name="Picture 15" descr="Supplementary%20Information/S10%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20Information/S10%20Fi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89EE661" w14:textId="31247C0D" w:rsidR="00BE0E7B" w:rsidRDefault="005E1B3D" w:rsidP="00BE0E7B">
      <w:pPr>
        <w:pStyle w:val="Heading1"/>
      </w:pPr>
      <w:bookmarkStart w:id="1193" w:name="_Toc531339277"/>
      <w:r>
        <w:rPr>
          <w:color w:val="333333"/>
        </w:rPr>
        <w:t xml:space="preserve">Supplementary Figure </w:t>
      </w:r>
      <w:r>
        <w:t>S1</w:t>
      </w:r>
      <w:ins w:id="1194" w:author="Amrit" w:date="2018-11-29T15:15:00Z">
        <w:r w:rsidR="00885197">
          <w:t>9</w:t>
        </w:r>
      </w:ins>
      <w:del w:id="1195" w:author="Amrit" w:date="2018-11-14T22:25:00Z">
        <w:r w:rsidDel="00D62B52">
          <w:delText>0</w:delText>
        </w:r>
      </w:del>
      <w:r w:rsidR="00B61123">
        <w:t xml:space="preserve">. </w:t>
      </w:r>
      <w:r w:rsidR="00B61123" w:rsidRPr="00247777">
        <w:t>Asthma multi-omics study: volcano plot of genes in the Asthma KEGG pathway.</w:t>
      </w:r>
      <w:bookmarkEnd w:id="1193"/>
    </w:p>
    <w:p w14:paraId="0CC36335" w14:textId="32F91126" w:rsidR="00B61123" w:rsidRPr="00247777" w:rsidRDefault="00B61123" w:rsidP="00B61123">
      <w:r w:rsidRPr="00247777">
        <w:t xml:space="preserve">The volcano plot depicts the significance of each gene in the asthma pathways against its respective fold-change (change in expression from pre to-post challenge). The significance is based on a paired </w:t>
      </w:r>
      <w:r w:rsidRPr="00247777">
        <w:rPr>
          <w:i/>
        </w:rPr>
        <w:t>t</w:t>
      </w:r>
      <w:r w:rsidRPr="00247777">
        <w:t xml:space="preserve">-test.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w:t>
      </w:r>
      <w:r w:rsidRPr="00247777">
        <w:lastRenderedPageBreak/>
        <w:t>sizes which together contribute to a pathway that significantly changes in response to allergen inhalation challenge.</w:t>
      </w:r>
    </w:p>
    <w:p w14:paraId="345E21B9" w14:textId="77777777" w:rsidR="00E53404" w:rsidRDefault="00B34036">
      <w:pPr>
        <w:rPr>
          <w:ins w:id="1196" w:author="Amrit" w:date="2018-11-15T09:37:00Z"/>
        </w:rPr>
      </w:pPr>
      <w:r>
        <w:br w:type="page"/>
      </w:r>
    </w:p>
    <w:p w14:paraId="171030E3" w14:textId="77777777" w:rsidR="00E53404" w:rsidRDefault="00E53404" w:rsidP="00E53404">
      <w:pPr>
        <w:rPr>
          <w:ins w:id="1197" w:author="Amrit" w:date="2018-11-15T09:37:00Z"/>
          <w:color w:val="333333"/>
        </w:rPr>
      </w:pPr>
      <w:ins w:id="1198" w:author="Amrit" w:date="2018-11-15T09:37:00Z">
        <w:r>
          <w:rPr>
            <w:noProof/>
            <w:color w:val="333333"/>
          </w:rPr>
          <w:lastRenderedPageBreak/>
          <w:drawing>
            <wp:inline distT="0" distB="0" distL="0" distR="0" wp14:anchorId="49AFB7C4" wp14:editId="7529B204">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ircosPlot-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6330295D" w14:textId="600B2BD4" w:rsidR="00E53404" w:rsidRDefault="00E53404" w:rsidP="00E53404">
      <w:pPr>
        <w:pStyle w:val="Heading1"/>
        <w:rPr>
          <w:ins w:id="1199" w:author="Amrit" w:date="2018-11-15T09:37:00Z"/>
          <w:lang w:val="en-CA"/>
        </w:rPr>
      </w:pPr>
      <w:bookmarkStart w:id="1200" w:name="_Toc531339278"/>
      <w:ins w:id="1201" w:author="Amrit" w:date="2018-11-15T09:37:00Z">
        <w:r>
          <w:rPr>
            <w:color w:val="333333"/>
          </w:rPr>
          <w:t xml:space="preserve">Supplementary Figure </w:t>
        </w:r>
        <w:r>
          <w:t>S</w:t>
        </w:r>
      </w:ins>
      <w:ins w:id="1202" w:author="Amrit" w:date="2018-11-29T15:15:00Z">
        <w:r w:rsidR="00885197">
          <w:t>20</w:t>
        </w:r>
      </w:ins>
      <w:ins w:id="1203" w:author="Amrit" w:date="2018-11-15T09:37:00Z">
        <w:r>
          <w:t xml:space="preserve">. </w:t>
        </w:r>
        <w:proofErr w:type="spellStart"/>
        <w:r>
          <w:t>Circos</w:t>
        </w:r>
        <w:proofErr w:type="spellEnd"/>
        <w:r>
          <w:t xml:space="preserve"> plot depicting the strongest correlation biomarkers in the multi-omics biomarker panel.</w:t>
        </w:r>
        <w:bookmarkEnd w:id="1200"/>
      </w:ins>
    </w:p>
    <w:p w14:paraId="37FA4404" w14:textId="08CE38E4" w:rsidR="00E53404" w:rsidRDefault="00A01E8A">
      <w:pPr>
        <w:rPr>
          <w:ins w:id="1204" w:author="Amrit" w:date="2018-11-15T11:57:00Z"/>
        </w:rPr>
      </w:pPr>
      <w:ins w:id="1205" w:author="Amrit" w:date="2018-11-15T11:57:00Z">
        <w:r>
          <w:t xml:space="preserve">The variables selected by applying </w:t>
        </w:r>
        <w:proofErr w:type="spellStart"/>
        <w:r>
          <w:t>mDIABLO</w:t>
        </w:r>
        <w:proofErr w:type="spellEnd"/>
        <w:r>
          <w:t xml:space="preserve"> </w:t>
        </w:r>
      </w:ins>
      <w:ins w:id="1206" w:author="Amrit" w:date="2018-11-15T11:58:00Z">
        <w:r>
          <w:t xml:space="preserve">to cellular frequencies, gene and metabolite module datasets are depicted using a </w:t>
        </w:r>
        <w:proofErr w:type="spellStart"/>
        <w:r>
          <w:t>circos</w:t>
        </w:r>
        <w:proofErr w:type="spellEnd"/>
        <w:r>
          <w:t xml:space="preserve"> plot. The variables are indicated in the ideogram and connected with either red or blue </w:t>
        </w:r>
      </w:ins>
      <w:ins w:id="1207" w:author="Amrit" w:date="2018-11-15T11:59:00Z">
        <w:r w:rsidR="0086769E">
          <w:t xml:space="preserve">to other variables if the correlation is either positive or negative. Only correlation above a certain threshold are depicted (r=0.8). The </w:t>
        </w:r>
      </w:ins>
      <w:ins w:id="1208" w:author="Amrit" w:date="2018-11-15T12:00:00Z">
        <w:r w:rsidR="0086769E">
          <w:t xml:space="preserve">lines around the ideogram </w:t>
        </w:r>
      </w:ins>
      <w:ins w:id="1209" w:author="Amrit" w:date="2018-11-15T12:01:00Z">
        <w:r w:rsidR="0086769E">
          <w:t>are drawn by connect</w:t>
        </w:r>
      </w:ins>
      <w:ins w:id="1210" w:author="Amrit" w:date="2018-11-30T11:16:00Z">
        <w:r w:rsidR="00D30DDE">
          <w:t>ing</w:t>
        </w:r>
      </w:ins>
      <w:bookmarkStart w:id="1211" w:name="_GoBack"/>
      <w:bookmarkEnd w:id="1211"/>
      <w:ins w:id="1212" w:author="Amrit" w:date="2018-11-15T12:01:00Z">
        <w:r w:rsidR="0086769E">
          <w:t xml:space="preserve"> the average expression value of a given variable for a certain phenotypic group.</w:t>
        </w:r>
      </w:ins>
    </w:p>
    <w:p w14:paraId="13AF4CFF" w14:textId="77777777" w:rsidR="00A01E8A" w:rsidRDefault="00A01E8A">
      <w:pPr>
        <w:rPr>
          <w:ins w:id="1213" w:author="Amrit" w:date="2018-11-15T09:37:00Z"/>
        </w:rPr>
      </w:pPr>
    </w:p>
    <w:p w14:paraId="4ECA1DBE" w14:textId="1A408350" w:rsidR="00E53404" w:rsidRDefault="00E53404">
      <w:pPr>
        <w:rPr>
          <w:ins w:id="1214" w:author="Amrit" w:date="2018-11-15T09:37:00Z"/>
        </w:rPr>
      </w:pPr>
      <w:ins w:id="1215" w:author="Amrit" w:date="2018-11-15T09:37:00Z">
        <w:r>
          <w:br w:type="page"/>
        </w:r>
      </w:ins>
    </w:p>
    <w:p w14:paraId="00667681" w14:textId="77777777" w:rsidR="00B34036" w:rsidRDefault="00B34036"/>
    <w:p w14:paraId="681FC27D" w14:textId="5B9B896E" w:rsidR="00B34036" w:rsidRPr="00AA6BBC" w:rsidRDefault="00B7449B" w:rsidP="00B34036">
      <w:ins w:id="1216" w:author="Amrit" w:date="2018-11-13T23:47:00Z">
        <w:r>
          <w:rPr>
            <w:b/>
          </w:rPr>
          <w:t xml:space="preserve">Supplementary </w:t>
        </w:r>
      </w:ins>
      <w:r w:rsidR="00B34036" w:rsidRPr="00AA6BBC">
        <w:rPr>
          <w:b/>
        </w:rPr>
        <w:t xml:space="preserve">Table </w:t>
      </w:r>
      <w:ins w:id="1217" w:author="Amrit" w:date="2018-11-13T23:47:00Z">
        <w:r>
          <w:rPr>
            <w:b/>
          </w:rPr>
          <w:t>S1</w:t>
        </w:r>
      </w:ins>
      <w:del w:id="1218" w:author="Amrit" w:date="2018-11-13T23:47:00Z">
        <w:r w:rsidR="00B34036" w:rsidRPr="00AA6BBC" w:rsidDel="00B7449B">
          <w:rPr>
            <w:b/>
          </w:rPr>
          <w:delText>2</w:delText>
        </w:r>
      </w:del>
      <w:r w:rsidR="00B34036" w:rsidRPr="00AA6BBC">
        <w:rPr>
          <w:b/>
        </w:rPr>
        <w:t xml:space="preserve">. Number of significant gene sets for each integrative method and benchmarking cancer dataset. </w:t>
      </w:r>
      <w:r w:rsidR="00B34036" w:rsidRPr="00AA6BBC">
        <w:t>Best performing method is indicated in the shaded cell. Each row represents a gene set collection (</w:t>
      </w:r>
      <w:r w:rsidR="00B34036" w:rsidRPr="00AA6BBC">
        <w:rPr>
          <w:b/>
        </w:rPr>
        <w:t>Methods</w:t>
      </w:r>
      <w:r w:rsidR="00B34036" w:rsidRPr="00AA6BBC">
        <w:t xml:space="preserve"> for details, FDR = 5%).</w:t>
      </w:r>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Change w:id="1219">
          <w:tblGrid>
            <w:gridCol w:w="959"/>
            <w:gridCol w:w="1134"/>
            <w:gridCol w:w="709"/>
            <w:gridCol w:w="708"/>
            <w:gridCol w:w="851"/>
            <w:gridCol w:w="1559"/>
            <w:gridCol w:w="1134"/>
            <w:gridCol w:w="1276"/>
            <w:gridCol w:w="1246"/>
          </w:tblGrid>
        </w:tblGridChange>
      </w:tblGrid>
      <w:tr w:rsidR="00B34036" w:rsidRPr="00AA6BBC" w14:paraId="71574CE4" w14:textId="77777777" w:rsidTr="00D8672D">
        <w:trPr>
          <w:trHeight w:val="320"/>
        </w:trPr>
        <w:tc>
          <w:tcPr>
            <w:tcW w:w="959" w:type="dxa"/>
            <w:tcBorders>
              <w:top w:val="single" w:sz="36" w:space="0" w:color="auto"/>
              <w:bottom w:val="single" w:sz="36" w:space="0" w:color="auto"/>
            </w:tcBorders>
            <w:noWrap/>
          </w:tcPr>
          <w:p w14:paraId="25751D1D" w14:textId="77777777" w:rsidR="00B34036" w:rsidRPr="00AA6BBC" w:rsidRDefault="00B34036" w:rsidP="00D8672D">
            <w:pPr>
              <w:rPr>
                <w:b/>
                <w:color w:val="000000"/>
              </w:rPr>
            </w:pPr>
          </w:p>
        </w:tc>
        <w:tc>
          <w:tcPr>
            <w:tcW w:w="1134" w:type="dxa"/>
            <w:tcBorders>
              <w:top w:val="single" w:sz="36" w:space="0" w:color="auto"/>
              <w:bottom w:val="single" w:sz="36" w:space="0" w:color="auto"/>
            </w:tcBorders>
            <w:noWrap/>
          </w:tcPr>
          <w:p w14:paraId="18EAA400" w14:textId="77777777" w:rsidR="00B34036" w:rsidRPr="00AA6BBC" w:rsidRDefault="00B34036" w:rsidP="00D8672D">
            <w:pPr>
              <w:rPr>
                <w:b/>
                <w:color w:val="000000"/>
              </w:rPr>
            </w:pPr>
          </w:p>
        </w:tc>
        <w:tc>
          <w:tcPr>
            <w:tcW w:w="2268" w:type="dxa"/>
            <w:gridSpan w:val="3"/>
            <w:tcBorders>
              <w:top w:val="single" w:sz="36" w:space="0" w:color="auto"/>
              <w:bottom w:val="single" w:sz="36" w:space="0" w:color="auto"/>
            </w:tcBorders>
            <w:noWrap/>
          </w:tcPr>
          <w:p w14:paraId="7CA24BE5" w14:textId="77777777" w:rsidR="00B34036" w:rsidRPr="00AA6BBC" w:rsidRDefault="00B34036" w:rsidP="00D8672D">
            <w:pPr>
              <w:jc w:val="center"/>
              <w:rPr>
                <w:b/>
                <w:color w:val="000000"/>
              </w:rPr>
            </w:pPr>
            <w:r w:rsidRPr="00AA6BBC">
              <w:rPr>
                <w:b/>
                <w:color w:val="000000"/>
              </w:rPr>
              <w:t>Unsupervised, integrative</w:t>
            </w:r>
          </w:p>
        </w:tc>
        <w:tc>
          <w:tcPr>
            <w:tcW w:w="3969" w:type="dxa"/>
            <w:gridSpan w:val="3"/>
            <w:tcBorders>
              <w:top w:val="single" w:sz="36" w:space="0" w:color="auto"/>
              <w:bottom w:val="single" w:sz="36" w:space="0" w:color="auto"/>
            </w:tcBorders>
            <w:noWrap/>
          </w:tcPr>
          <w:p w14:paraId="79467D5C" w14:textId="77777777" w:rsidR="00B34036" w:rsidRPr="00AA6BBC" w:rsidRDefault="00B34036" w:rsidP="00D8672D">
            <w:pPr>
              <w:jc w:val="center"/>
              <w:rPr>
                <w:b/>
                <w:color w:val="000000"/>
              </w:rPr>
            </w:pPr>
            <w:r w:rsidRPr="00AA6BBC">
              <w:rPr>
                <w:b/>
                <w:color w:val="000000"/>
              </w:rPr>
              <w:t>Supervised, non-integrative</w:t>
            </w:r>
          </w:p>
        </w:tc>
        <w:tc>
          <w:tcPr>
            <w:tcW w:w="1246" w:type="dxa"/>
            <w:tcBorders>
              <w:top w:val="single" w:sz="36" w:space="0" w:color="auto"/>
              <w:bottom w:val="single" w:sz="36" w:space="0" w:color="auto"/>
            </w:tcBorders>
            <w:noWrap/>
          </w:tcPr>
          <w:p w14:paraId="2044254A" w14:textId="77777777" w:rsidR="00B34036" w:rsidRPr="00AA6BBC" w:rsidRDefault="00B34036" w:rsidP="00D8672D">
            <w:pPr>
              <w:jc w:val="center"/>
              <w:rPr>
                <w:b/>
                <w:color w:val="000000"/>
              </w:rPr>
            </w:pPr>
            <w:r w:rsidRPr="00AA6BBC">
              <w:rPr>
                <w:b/>
                <w:color w:val="000000"/>
              </w:rPr>
              <w:t>Supervised, integrative</w:t>
            </w:r>
          </w:p>
        </w:tc>
      </w:tr>
      <w:tr w:rsidR="00B34036" w:rsidRPr="00AA6BBC" w14:paraId="46B895EA" w14:textId="77777777" w:rsidTr="00D8672D">
        <w:trPr>
          <w:trHeight w:val="320"/>
        </w:trPr>
        <w:tc>
          <w:tcPr>
            <w:tcW w:w="959" w:type="dxa"/>
            <w:tcBorders>
              <w:top w:val="single" w:sz="36" w:space="0" w:color="auto"/>
              <w:bottom w:val="single" w:sz="36" w:space="0" w:color="auto"/>
            </w:tcBorders>
            <w:noWrap/>
            <w:hideMark/>
          </w:tcPr>
          <w:p w14:paraId="3D2DABD5" w14:textId="77777777" w:rsidR="00B34036" w:rsidRPr="00B34036" w:rsidRDefault="00B34036" w:rsidP="00D8672D">
            <w:pPr>
              <w:jc w:val="center"/>
              <w:rPr>
                <w:b/>
                <w:color w:val="000000"/>
                <w:sz w:val="16"/>
                <w:szCs w:val="16"/>
                <w:rPrChange w:id="1220" w:author="Amrit" w:date="2018-11-13T23:47:00Z">
                  <w:rPr>
                    <w:b/>
                    <w:color w:val="000000"/>
                  </w:rPr>
                </w:rPrChange>
              </w:rPr>
            </w:pPr>
            <w:r w:rsidRPr="00B34036">
              <w:rPr>
                <w:b/>
                <w:color w:val="000000"/>
                <w:sz w:val="16"/>
                <w:szCs w:val="16"/>
                <w:rPrChange w:id="1221" w:author="Amrit" w:date="2018-11-13T23:47:00Z">
                  <w:rPr>
                    <w:b/>
                    <w:color w:val="000000"/>
                  </w:rPr>
                </w:rPrChange>
              </w:rPr>
              <w:t>disease</w:t>
            </w:r>
          </w:p>
        </w:tc>
        <w:tc>
          <w:tcPr>
            <w:tcW w:w="1134" w:type="dxa"/>
            <w:tcBorders>
              <w:top w:val="single" w:sz="36" w:space="0" w:color="auto"/>
              <w:bottom w:val="single" w:sz="36" w:space="0" w:color="auto"/>
            </w:tcBorders>
            <w:noWrap/>
            <w:hideMark/>
          </w:tcPr>
          <w:p w14:paraId="1C25DE87" w14:textId="77777777" w:rsidR="00B34036" w:rsidRPr="00B34036" w:rsidRDefault="00B34036" w:rsidP="00D8672D">
            <w:pPr>
              <w:jc w:val="center"/>
              <w:rPr>
                <w:b/>
                <w:color w:val="000000"/>
                <w:sz w:val="16"/>
                <w:szCs w:val="16"/>
                <w:rPrChange w:id="1222" w:author="Amrit" w:date="2018-11-13T23:47:00Z">
                  <w:rPr>
                    <w:b/>
                    <w:color w:val="000000"/>
                  </w:rPr>
                </w:rPrChange>
              </w:rPr>
            </w:pPr>
            <w:r w:rsidRPr="00B34036">
              <w:rPr>
                <w:b/>
                <w:color w:val="000000"/>
                <w:sz w:val="16"/>
                <w:szCs w:val="16"/>
                <w:rPrChange w:id="1223" w:author="Amrit" w:date="2018-11-13T23:47:00Z">
                  <w:rPr>
                    <w:b/>
                    <w:color w:val="000000"/>
                  </w:rPr>
                </w:rPrChange>
              </w:rPr>
              <w:t>collection</w:t>
            </w:r>
          </w:p>
        </w:tc>
        <w:tc>
          <w:tcPr>
            <w:tcW w:w="709" w:type="dxa"/>
            <w:tcBorders>
              <w:top w:val="single" w:sz="36" w:space="0" w:color="auto"/>
              <w:bottom w:val="single" w:sz="36" w:space="0" w:color="auto"/>
            </w:tcBorders>
            <w:noWrap/>
            <w:hideMark/>
          </w:tcPr>
          <w:p w14:paraId="73D693D7" w14:textId="77777777" w:rsidR="00B34036" w:rsidRPr="00B34036" w:rsidRDefault="00B34036" w:rsidP="00D8672D">
            <w:pPr>
              <w:jc w:val="center"/>
              <w:rPr>
                <w:b/>
                <w:color w:val="000000"/>
                <w:sz w:val="16"/>
                <w:szCs w:val="16"/>
                <w:rPrChange w:id="1224" w:author="Amrit" w:date="2018-11-13T23:47:00Z">
                  <w:rPr>
                    <w:b/>
                    <w:color w:val="000000"/>
                  </w:rPr>
                </w:rPrChange>
              </w:rPr>
            </w:pPr>
            <w:r w:rsidRPr="00B34036">
              <w:rPr>
                <w:b/>
                <w:color w:val="000000"/>
                <w:sz w:val="16"/>
                <w:szCs w:val="16"/>
                <w:rPrChange w:id="1225" w:author="Amrit" w:date="2018-11-13T23:47:00Z">
                  <w:rPr>
                    <w:b/>
                    <w:color w:val="000000"/>
                  </w:rPr>
                </w:rPrChange>
              </w:rPr>
              <w:t>JIVE</w:t>
            </w:r>
          </w:p>
        </w:tc>
        <w:tc>
          <w:tcPr>
            <w:tcW w:w="708" w:type="dxa"/>
            <w:tcBorders>
              <w:top w:val="single" w:sz="36" w:space="0" w:color="auto"/>
              <w:bottom w:val="single" w:sz="36" w:space="0" w:color="auto"/>
            </w:tcBorders>
            <w:noWrap/>
            <w:hideMark/>
          </w:tcPr>
          <w:p w14:paraId="09F2A528" w14:textId="77777777" w:rsidR="00B34036" w:rsidRPr="00B34036" w:rsidRDefault="00B34036" w:rsidP="00D8672D">
            <w:pPr>
              <w:jc w:val="center"/>
              <w:rPr>
                <w:b/>
                <w:color w:val="000000"/>
                <w:sz w:val="16"/>
                <w:szCs w:val="16"/>
                <w:rPrChange w:id="1226" w:author="Amrit" w:date="2018-11-13T23:47:00Z">
                  <w:rPr>
                    <w:b/>
                    <w:color w:val="000000"/>
                  </w:rPr>
                </w:rPrChange>
              </w:rPr>
            </w:pPr>
            <w:r w:rsidRPr="00B34036">
              <w:rPr>
                <w:b/>
                <w:color w:val="000000"/>
                <w:sz w:val="16"/>
                <w:szCs w:val="16"/>
                <w:rPrChange w:id="1227" w:author="Amrit" w:date="2018-11-13T23:47:00Z">
                  <w:rPr>
                    <w:b/>
                    <w:color w:val="000000"/>
                  </w:rPr>
                </w:rPrChange>
              </w:rPr>
              <w:t>MOFA</w:t>
            </w:r>
          </w:p>
        </w:tc>
        <w:tc>
          <w:tcPr>
            <w:tcW w:w="851" w:type="dxa"/>
            <w:tcBorders>
              <w:top w:val="single" w:sz="36" w:space="0" w:color="auto"/>
              <w:bottom w:val="single" w:sz="36" w:space="0" w:color="auto"/>
            </w:tcBorders>
            <w:noWrap/>
            <w:hideMark/>
          </w:tcPr>
          <w:p w14:paraId="3CB6A15C" w14:textId="77777777" w:rsidR="00B34036" w:rsidRPr="00B34036" w:rsidRDefault="00B34036" w:rsidP="00D8672D">
            <w:pPr>
              <w:jc w:val="center"/>
              <w:rPr>
                <w:b/>
                <w:color w:val="000000"/>
                <w:sz w:val="16"/>
                <w:szCs w:val="16"/>
                <w:rPrChange w:id="1228" w:author="Amrit" w:date="2018-11-13T23:47:00Z">
                  <w:rPr>
                    <w:b/>
                    <w:color w:val="000000"/>
                  </w:rPr>
                </w:rPrChange>
              </w:rPr>
            </w:pPr>
            <w:r w:rsidRPr="00B34036">
              <w:rPr>
                <w:b/>
                <w:color w:val="000000"/>
                <w:sz w:val="16"/>
                <w:szCs w:val="16"/>
                <w:rPrChange w:id="1229" w:author="Amrit" w:date="2018-11-13T23:47:00Z">
                  <w:rPr>
                    <w:b/>
                    <w:color w:val="000000"/>
                  </w:rPr>
                </w:rPrChange>
              </w:rPr>
              <w:t>sGCCA</w:t>
            </w:r>
          </w:p>
        </w:tc>
        <w:tc>
          <w:tcPr>
            <w:tcW w:w="1559" w:type="dxa"/>
            <w:tcBorders>
              <w:top w:val="single" w:sz="36" w:space="0" w:color="auto"/>
              <w:bottom w:val="single" w:sz="36" w:space="0" w:color="auto"/>
            </w:tcBorders>
            <w:noWrap/>
            <w:hideMark/>
          </w:tcPr>
          <w:p w14:paraId="4559183E" w14:textId="77777777" w:rsidR="00B34036" w:rsidRPr="00B34036" w:rsidRDefault="00B34036" w:rsidP="00D8672D">
            <w:pPr>
              <w:jc w:val="center"/>
              <w:rPr>
                <w:b/>
                <w:color w:val="000000"/>
                <w:sz w:val="16"/>
                <w:szCs w:val="16"/>
                <w:rPrChange w:id="1230" w:author="Amrit" w:date="2018-11-13T23:47:00Z">
                  <w:rPr>
                    <w:b/>
                    <w:color w:val="000000"/>
                  </w:rPr>
                </w:rPrChange>
              </w:rPr>
            </w:pPr>
            <w:r w:rsidRPr="00B34036">
              <w:rPr>
                <w:b/>
                <w:color w:val="000000"/>
                <w:sz w:val="16"/>
                <w:szCs w:val="16"/>
                <w:rPrChange w:id="1231" w:author="Amrit" w:date="2018-11-13T23:47:00Z">
                  <w:rPr>
                    <w:b/>
                    <w:color w:val="000000"/>
                  </w:rPr>
                </w:rPrChange>
              </w:rPr>
              <w:t>Concatenation</w:t>
            </w:r>
          </w:p>
        </w:tc>
        <w:tc>
          <w:tcPr>
            <w:tcW w:w="1134" w:type="dxa"/>
            <w:tcBorders>
              <w:top w:val="single" w:sz="36" w:space="0" w:color="auto"/>
              <w:bottom w:val="single" w:sz="36" w:space="0" w:color="auto"/>
            </w:tcBorders>
            <w:noWrap/>
            <w:hideMark/>
          </w:tcPr>
          <w:p w14:paraId="0603E9DA" w14:textId="77777777" w:rsidR="00B34036" w:rsidRPr="00B34036" w:rsidRDefault="00B34036" w:rsidP="00D8672D">
            <w:pPr>
              <w:jc w:val="center"/>
              <w:rPr>
                <w:b/>
                <w:color w:val="000000"/>
                <w:sz w:val="16"/>
                <w:szCs w:val="16"/>
                <w:rPrChange w:id="1232" w:author="Amrit" w:date="2018-11-13T23:47:00Z">
                  <w:rPr>
                    <w:b/>
                    <w:color w:val="000000"/>
                  </w:rPr>
                </w:rPrChange>
              </w:rPr>
            </w:pPr>
            <w:r w:rsidRPr="00B34036">
              <w:rPr>
                <w:b/>
                <w:color w:val="000000"/>
                <w:sz w:val="16"/>
                <w:szCs w:val="16"/>
                <w:rPrChange w:id="1233" w:author="Amrit" w:date="2018-11-13T23:47:00Z">
                  <w:rPr>
                    <w:b/>
                    <w:color w:val="000000"/>
                  </w:rPr>
                </w:rPrChange>
              </w:rPr>
              <w:t>Ensemble</w:t>
            </w:r>
          </w:p>
        </w:tc>
        <w:tc>
          <w:tcPr>
            <w:tcW w:w="1276" w:type="dxa"/>
            <w:tcBorders>
              <w:top w:val="single" w:sz="36" w:space="0" w:color="auto"/>
              <w:bottom w:val="single" w:sz="36" w:space="0" w:color="auto"/>
            </w:tcBorders>
            <w:noWrap/>
            <w:hideMark/>
          </w:tcPr>
          <w:p w14:paraId="5F2F162D" w14:textId="77777777" w:rsidR="00B34036" w:rsidRPr="00B34036" w:rsidRDefault="00B34036" w:rsidP="00D8672D">
            <w:pPr>
              <w:jc w:val="center"/>
              <w:rPr>
                <w:b/>
                <w:color w:val="000000"/>
                <w:sz w:val="16"/>
                <w:szCs w:val="16"/>
                <w:rPrChange w:id="1234" w:author="Amrit" w:date="2018-11-13T23:47:00Z">
                  <w:rPr>
                    <w:b/>
                    <w:color w:val="000000"/>
                  </w:rPr>
                </w:rPrChange>
              </w:rPr>
            </w:pPr>
            <w:r w:rsidRPr="00B34036">
              <w:rPr>
                <w:b/>
                <w:color w:val="000000"/>
                <w:sz w:val="16"/>
                <w:szCs w:val="16"/>
                <w:rPrChange w:id="1235" w:author="Amrit" w:date="2018-11-13T23:47:00Z">
                  <w:rPr>
                    <w:b/>
                    <w:color w:val="000000"/>
                  </w:rPr>
                </w:rPrChange>
              </w:rPr>
              <w:t>DIABLO_null</w:t>
            </w:r>
          </w:p>
        </w:tc>
        <w:tc>
          <w:tcPr>
            <w:tcW w:w="1246" w:type="dxa"/>
            <w:tcBorders>
              <w:top w:val="single" w:sz="36" w:space="0" w:color="auto"/>
              <w:bottom w:val="single" w:sz="36" w:space="0" w:color="auto"/>
            </w:tcBorders>
            <w:noWrap/>
            <w:hideMark/>
          </w:tcPr>
          <w:p w14:paraId="2C72AF37" w14:textId="77777777" w:rsidR="00B34036" w:rsidRPr="00B34036" w:rsidRDefault="00B34036" w:rsidP="00D8672D">
            <w:pPr>
              <w:jc w:val="center"/>
              <w:rPr>
                <w:b/>
                <w:color w:val="000000"/>
                <w:sz w:val="16"/>
                <w:szCs w:val="16"/>
                <w:rPrChange w:id="1236" w:author="Amrit" w:date="2018-11-13T23:47:00Z">
                  <w:rPr>
                    <w:b/>
                    <w:color w:val="000000"/>
                  </w:rPr>
                </w:rPrChange>
              </w:rPr>
            </w:pPr>
            <w:proofErr w:type="spellStart"/>
            <w:r w:rsidRPr="00B34036">
              <w:rPr>
                <w:b/>
                <w:color w:val="000000"/>
                <w:sz w:val="16"/>
                <w:szCs w:val="16"/>
                <w:rPrChange w:id="1237" w:author="Amrit" w:date="2018-11-13T23:47:00Z">
                  <w:rPr>
                    <w:b/>
                    <w:color w:val="000000"/>
                  </w:rPr>
                </w:rPrChange>
              </w:rPr>
              <w:t>DIABLO_full</w:t>
            </w:r>
            <w:proofErr w:type="spellEnd"/>
          </w:p>
        </w:tc>
      </w:tr>
      <w:tr w:rsidR="00B34036" w:rsidRPr="00AA6BBC" w14:paraId="3DC1FF6F" w14:textId="77777777" w:rsidTr="00D8672D">
        <w:trPr>
          <w:trHeight w:val="190"/>
        </w:trPr>
        <w:tc>
          <w:tcPr>
            <w:tcW w:w="959" w:type="dxa"/>
            <w:vMerge w:val="restart"/>
            <w:tcBorders>
              <w:top w:val="single" w:sz="36" w:space="0" w:color="auto"/>
            </w:tcBorders>
            <w:noWrap/>
            <w:hideMark/>
          </w:tcPr>
          <w:p w14:paraId="325C100B" w14:textId="77777777" w:rsidR="00B34036" w:rsidRPr="00AA6BBC" w:rsidRDefault="00B34036" w:rsidP="00D8672D">
            <w:pPr>
              <w:rPr>
                <w:b/>
                <w:color w:val="000000"/>
              </w:rPr>
            </w:pPr>
          </w:p>
          <w:p w14:paraId="10E04E44" w14:textId="77777777" w:rsidR="00B34036" w:rsidRPr="00AA6BBC" w:rsidRDefault="00B34036" w:rsidP="00D8672D">
            <w:pPr>
              <w:rPr>
                <w:b/>
                <w:color w:val="000000"/>
              </w:rPr>
            </w:pPr>
          </w:p>
          <w:p w14:paraId="08273922" w14:textId="77777777" w:rsidR="00B34036" w:rsidRPr="00AA6BBC" w:rsidRDefault="00B34036" w:rsidP="00D8672D">
            <w:pPr>
              <w:rPr>
                <w:b/>
                <w:color w:val="000000"/>
              </w:rPr>
            </w:pPr>
          </w:p>
          <w:p w14:paraId="63C78A31" w14:textId="77777777" w:rsidR="00B34036" w:rsidRPr="00AA6BBC" w:rsidRDefault="00B34036" w:rsidP="00D8672D">
            <w:pPr>
              <w:rPr>
                <w:b/>
                <w:color w:val="000000"/>
              </w:rPr>
            </w:pPr>
          </w:p>
          <w:p w14:paraId="790D6685" w14:textId="77777777" w:rsidR="00B34036" w:rsidRPr="00AA6BBC" w:rsidRDefault="00B34036" w:rsidP="00D8672D">
            <w:pPr>
              <w:rPr>
                <w:b/>
                <w:color w:val="000000"/>
              </w:rPr>
            </w:pPr>
            <w:r w:rsidRPr="00AA6BBC">
              <w:rPr>
                <w:b/>
                <w:color w:val="000000"/>
              </w:rPr>
              <w:t>Colon</w:t>
            </w:r>
          </w:p>
          <w:p w14:paraId="1222EBAA" w14:textId="77777777" w:rsidR="00B34036" w:rsidRPr="00AA6BBC" w:rsidRDefault="00B34036" w:rsidP="00D8672D">
            <w:pPr>
              <w:rPr>
                <w:b/>
                <w:color w:val="000000"/>
              </w:rPr>
            </w:pPr>
          </w:p>
        </w:tc>
        <w:tc>
          <w:tcPr>
            <w:tcW w:w="1134" w:type="dxa"/>
            <w:tcBorders>
              <w:top w:val="single" w:sz="36" w:space="0" w:color="auto"/>
            </w:tcBorders>
            <w:noWrap/>
            <w:hideMark/>
          </w:tcPr>
          <w:p w14:paraId="60B7893C"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7C18B0A3"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5A3D685B" w14:textId="77777777" w:rsidR="00B34036" w:rsidRPr="00AA6BBC" w:rsidRDefault="00B34036" w:rsidP="00D8672D">
            <w:pPr>
              <w:jc w:val="center"/>
              <w:rPr>
                <w:color w:val="000000"/>
              </w:rPr>
            </w:pPr>
            <w:r w:rsidRPr="00AA6BBC">
              <w:rPr>
                <w:color w:val="000000"/>
              </w:rPr>
              <w:t>4</w:t>
            </w:r>
          </w:p>
        </w:tc>
        <w:tc>
          <w:tcPr>
            <w:tcW w:w="851" w:type="dxa"/>
            <w:tcBorders>
              <w:top w:val="single" w:sz="36" w:space="0" w:color="auto"/>
            </w:tcBorders>
            <w:noWrap/>
            <w:hideMark/>
          </w:tcPr>
          <w:p w14:paraId="00D950BE"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2BFB28CB"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5D58CE2F"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noWrap/>
            <w:hideMark/>
          </w:tcPr>
          <w:p w14:paraId="32EACFA2" w14:textId="77777777" w:rsidR="00B34036" w:rsidRPr="00AA6BBC" w:rsidRDefault="00B34036" w:rsidP="00D8672D">
            <w:pPr>
              <w:jc w:val="center"/>
              <w:rPr>
                <w:color w:val="000000"/>
              </w:rPr>
            </w:pPr>
            <w:r w:rsidRPr="00AA6BBC">
              <w:rPr>
                <w:color w:val="000000"/>
              </w:rPr>
              <w:t>0</w:t>
            </w:r>
          </w:p>
        </w:tc>
        <w:tc>
          <w:tcPr>
            <w:tcW w:w="1246" w:type="dxa"/>
            <w:tcBorders>
              <w:top w:val="single" w:sz="36" w:space="0" w:color="auto"/>
            </w:tcBorders>
            <w:shd w:val="clear" w:color="auto" w:fill="C5E0B3" w:themeFill="accent6" w:themeFillTint="66"/>
            <w:noWrap/>
            <w:hideMark/>
          </w:tcPr>
          <w:p w14:paraId="752C40E1" w14:textId="77777777" w:rsidR="00B34036" w:rsidRPr="00AA6BBC" w:rsidRDefault="00B34036" w:rsidP="00D8672D">
            <w:pPr>
              <w:jc w:val="center"/>
              <w:rPr>
                <w:color w:val="000000"/>
              </w:rPr>
            </w:pPr>
            <w:r w:rsidRPr="00AA6BBC">
              <w:rPr>
                <w:color w:val="000000"/>
              </w:rPr>
              <w:t>23</w:t>
            </w:r>
          </w:p>
        </w:tc>
      </w:tr>
      <w:tr w:rsidR="00B34036" w:rsidRPr="00AA6BBC" w14:paraId="59E1DE65" w14:textId="77777777" w:rsidTr="00D8672D">
        <w:trPr>
          <w:trHeight w:val="171"/>
        </w:trPr>
        <w:tc>
          <w:tcPr>
            <w:tcW w:w="959" w:type="dxa"/>
            <w:vMerge/>
            <w:noWrap/>
            <w:hideMark/>
          </w:tcPr>
          <w:p w14:paraId="56711D5D" w14:textId="77777777" w:rsidR="00B34036" w:rsidRPr="00AA6BBC" w:rsidRDefault="00B34036" w:rsidP="00D8672D">
            <w:pPr>
              <w:rPr>
                <w:b/>
                <w:color w:val="000000"/>
              </w:rPr>
            </w:pPr>
          </w:p>
        </w:tc>
        <w:tc>
          <w:tcPr>
            <w:tcW w:w="1134" w:type="dxa"/>
            <w:noWrap/>
            <w:hideMark/>
          </w:tcPr>
          <w:p w14:paraId="4C806308" w14:textId="77777777" w:rsidR="00B34036" w:rsidRPr="00AA6BBC" w:rsidRDefault="00B34036" w:rsidP="00D8672D">
            <w:pPr>
              <w:rPr>
                <w:b/>
                <w:color w:val="000000"/>
              </w:rPr>
            </w:pPr>
            <w:r w:rsidRPr="00AA6BBC">
              <w:rPr>
                <w:b/>
                <w:color w:val="000000"/>
              </w:rPr>
              <w:t>C1</w:t>
            </w:r>
          </w:p>
        </w:tc>
        <w:tc>
          <w:tcPr>
            <w:tcW w:w="709" w:type="dxa"/>
            <w:noWrap/>
            <w:hideMark/>
          </w:tcPr>
          <w:p w14:paraId="74641979" w14:textId="77777777" w:rsidR="00B34036" w:rsidRPr="00AA6BBC" w:rsidRDefault="00B34036" w:rsidP="00D8672D">
            <w:pPr>
              <w:jc w:val="center"/>
              <w:rPr>
                <w:color w:val="000000"/>
              </w:rPr>
            </w:pPr>
            <w:r w:rsidRPr="00AA6BBC">
              <w:rPr>
                <w:color w:val="000000"/>
              </w:rPr>
              <w:t>0</w:t>
            </w:r>
          </w:p>
        </w:tc>
        <w:tc>
          <w:tcPr>
            <w:tcW w:w="708" w:type="dxa"/>
            <w:noWrap/>
            <w:hideMark/>
          </w:tcPr>
          <w:p w14:paraId="3F32228E" w14:textId="77777777" w:rsidR="00B34036" w:rsidRPr="00AA6BBC" w:rsidRDefault="00B34036" w:rsidP="00D8672D">
            <w:pPr>
              <w:jc w:val="center"/>
              <w:rPr>
                <w:color w:val="000000"/>
              </w:rPr>
            </w:pPr>
            <w:r w:rsidRPr="00AA6BBC">
              <w:rPr>
                <w:color w:val="000000"/>
              </w:rPr>
              <w:t>0</w:t>
            </w:r>
          </w:p>
        </w:tc>
        <w:tc>
          <w:tcPr>
            <w:tcW w:w="851" w:type="dxa"/>
            <w:noWrap/>
            <w:hideMark/>
          </w:tcPr>
          <w:p w14:paraId="01647523" w14:textId="77777777" w:rsidR="00B34036" w:rsidRPr="00AA6BBC" w:rsidRDefault="00B34036" w:rsidP="00D8672D">
            <w:pPr>
              <w:jc w:val="center"/>
              <w:rPr>
                <w:color w:val="000000"/>
              </w:rPr>
            </w:pPr>
            <w:r w:rsidRPr="00AA6BBC">
              <w:rPr>
                <w:color w:val="000000"/>
              </w:rPr>
              <w:t>0</w:t>
            </w:r>
          </w:p>
        </w:tc>
        <w:tc>
          <w:tcPr>
            <w:tcW w:w="1559" w:type="dxa"/>
            <w:noWrap/>
            <w:hideMark/>
          </w:tcPr>
          <w:p w14:paraId="05EE6123" w14:textId="77777777" w:rsidR="00B34036" w:rsidRPr="00AA6BBC" w:rsidRDefault="00B34036" w:rsidP="00D8672D">
            <w:pPr>
              <w:jc w:val="center"/>
              <w:rPr>
                <w:color w:val="000000"/>
              </w:rPr>
            </w:pPr>
            <w:r w:rsidRPr="00AA6BBC">
              <w:rPr>
                <w:color w:val="000000"/>
              </w:rPr>
              <w:t>0</w:t>
            </w:r>
          </w:p>
        </w:tc>
        <w:tc>
          <w:tcPr>
            <w:tcW w:w="1134" w:type="dxa"/>
            <w:noWrap/>
            <w:hideMark/>
          </w:tcPr>
          <w:p w14:paraId="25112FA5" w14:textId="77777777" w:rsidR="00B34036" w:rsidRPr="00AA6BBC" w:rsidRDefault="00B34036" w:rsidP="00D8672D">
            <w:pPr>
              <w:jc w:val="center"/>
              <w:rPr>
                <w:color w:val="000000"/>
              </w:rPr>
            </w:pPr>
            <w:r w:rsidRPr="00AA6BBC">
              <w:rPr>
                <w:color w:val="000000"/>
              </w:rPr>
              <w:t>0</w:t>
            </w:r>
          </w:p>
        </w:tc>
        <w:tc>
          <w:tcPr>
            <w:tcW w:w="1276" w:type="dxa"/>
            <w:noWrap/>
            <w:hideMark/>
          </w:tcPr>
          <w:p w14:paraId="1F5D8732" w14:textId="77777777" w:rsidR="00B34036" w:rsidRPr="00AA6BBC" w:rsidRDefault="00B34036" w:rsidP="00D8672D">
            <w:pPr>
              <w:jc w:val="center"/>
              <w:rPr>
                <w:color w:val="000000"/>
              </w:rPr>
            </w:pPr>
            <w:r w:rsidRPr="00AA6BBC">
              <w:rPr>
                <w:color w:val="000000"/>
              </w:rPr>
              <w:t>0</w:t>
            </w:r>
          </w:p>
        </w:tc>
        <w:tc>
          <w:tcPr>
            <w:tcW w:w="1246" w:type="dxa"/>
            <w:noWrap/>
            <w:hideMark/>
          </w:tcPr>
          <w:p w14:paraId="621850D5" w14:textId="77777777" w:rsidR="00B34036" w:rsidRPr="00AA6BBC" w:rsidRDefault="00B34036" w:rsidP="00D8672D">
            <w:pPr>
              <w:jc w:val="center"/>
              <w:rPr>
                <w:color w:val="000000"/>
              </w:rPr>
            </w:pPr>
            <w:r w:rsidRPr="00AA6BBC">
              <w:rPr>
                <w:color w:val="000000"/>
              </w:rPr>
              <w:t>0</w:t>
            </w:r>
          </w:p>
        </w:tc>
      </w:tr>
      <w:tr w:rsidR="00B34036" w:rsidRPr="00AA6BBC" w14:paraId="21B07E8A" w14:textId="77777777" w:rsidTr="00D8672D">
        <w:trPr>
          <w:trHeight w:val="186"/>
        </w:trPr>
        <w:tc>
          <w:tcPr>
            <w:tcW w:w="959" w:type="dxa"/>
            <w:vMerge/>
            <w:noWrap/>
            <w:hideMark/>
          </w:tcPr>
          <w:p w14:paraId="491DB723" w14:textId="77777777" w:rsidR="00B34036" w:rsidRPr="00AA6BBC" w:rsidRDefault="00B34036" w:rsidP="00D8672D">
            <w:pPr>
              <w:rPr>
                <w:b/>
                <w:color w:val="000000"/>
              </w:rPr>
            </w:pPr>
          </w:p>
        </w:tc>
        <w:tc>
          <w:tcPr>
            <w:tcW w:w="1134" w:type="dxa"/>
            <w:noWrap/>
            <w:hideMark/>
          </w:tcPr>
          <w:p w14:paraId="14078984" w14:textId="77777777" w:rsidR="00B34036" w:rsidRPr="00AA6BBC" w:rsidRDefault="00B34036" w:rsidP="00D8672D">
            <w:pPr>
              <w:rPr>
                <w:b/>
                <w:color w:val="000000"/>
              </w:rPr>
            </w:pPr>
            <w:r w:rsidRPr="00AA6BBC">
              <w:rPr>
                <w:b/>
                <w:color w:val="000000"/>
              </w:rPr>
              <w:t>C2</w:t>
            </w:r>
          </w:p>
        </w:tc>
        <w:tc>
          <w:tcPr>
            <w:tcW w:w="709" w:type="dxa"/>
            <w:noWrap/>
            <w:hideMark/>
          </w:tcPr>
          <w:p w14:paraId="00335197" w14:textId="77777777" w:rsidR="00B34036" w:rsidRPr="00AA6BBC" w:rsidRDefault="00B34036" w:rsidP="00D8672D">
            <w:pPr>
              <w:jc w:val="center"/>
              <w:rPr>
                <w:color w:val="000000"/>
              </w:rPr>
            </w:pPr>
            <w:r w:rsidRPr="00AA6BBC">
              <w:rPr>
                <w:color w:val="000000"/>
              </w:rPr>
              <w:t>15</w:t>
            </w:r>
          </w:p>
        </w:tc>
        <w:tc>
          <w:tcPr>
            <w:tcW w:w="708" w:type="dxa"/>
            <w:noWrap/>
            <w:hideMark/>
          </w:tcPr>
          <w:p w14:paraId="4BCDD004" w14:textId="77777777" w:rsidR="00B34036" w:rsidRPr="00AA6BBC" w:rsidRDefault="00B34036" w:rsidP="00D8672D">
            <w:pPr>
              <w:jc w:val="center"/>
              <w:rPr>
                <w:color w:val="000000"/>
              </w:rPr>
            </w:pPr>
            <w:r w:rsidRPr="00AA6BBC">
              <w:rPr>
                <w:color w:val="000000"/>
              </w:rPr>
              <w:t>14</w:t>
            </w:r>
          </w:p>
        </w:tc>
        <w:tc>
          <w:tcPr>
            <w:tcW w:w="851" w:type="dxa"/>
            <w:noWrap/>
            <w:hideMark/>
          </w:tcPr>
          <w:p w14:paraId="31B21235" w14:textId="77777777" w:rsidR="00B34036" w:rsidRPr="00AA6BBC" w:rsidRDefault="00B34036" w:rsidP="00D8672D">
            <w:pPr>
              <w:jc w:val="center"/>
              <w:rPr>
                <w:color w:val="000000"/>
              </w:rPr>
            </w:pPr>
            <w:r w:rsidRPr="00AA6BBC">
              <w:rPr>
                <w:color w:val="000000"/>
              </w:rPr>
              <w:t>5</w:t>
            </w:r>
          </w:p>
        </w:tc>
        <w:tc>
          <w:tcPr>
            <w:tcW w:w="1559" w:type="dxa"/>
            <w:noWrap/>
            <w:hideMark/>
          </w:tcPr>
          <w:p w14:paraId="17713A92" w14:textId="77777777" w:rsidR="00B34036" w:rsidRPr="00AA6BBC" w:rsidRDefault="00B34036" w:rsidP="00D8672D">
            <w:pPr>
              <w:jc w:val="center"/>
              <w:rPr>
                <w:color w:val="000000"/>
              </w:rPr>
            </w:pPr>
            <w:r w:rsidRPr="00AA6BBC">
              <w:rPr>
                <w:color w:val="000000"/>
              </w:rPr>
              <w:t>12</w:t>
            </w:r>
          </w:p>
        </w:tc>
        <w:tc>
          <w:tcPr>
            <w:tcW w:w="1134" w:type="dxa"/>
            <w:noWrap/>
            <w:hideMark/>
          </w:tcPr>
          <w:p w14:paraId="6DE0B92B" w14:textId="77777777" w:rsidR="00B34036" w:rsidRPr="00AA6BBC" w:rsidRDefault="00B34036" w:rsidP="00D8672D">
            <w:pPr>
              <w:jc w:val="center"/>
              <w:rPr>
                <w:color w:val="000000"/>
              </w:rPr>
            </w:pPr>
            <w:r w:rsidRPr="00AA6BBC">
              <w:rPr>
                <w:color w:val="000000"/>
              </w:rPr>
              <w:t>3</w:t>
            </w:r>
          </w:p>
        </w:tc>
        <w:tc>
          <w:tcPr>
            <w:tcW w:w="1276" w:type="dxa"/>
            <w:noWrap/>
            <w:hideMark/>
          </w:tcPr>
          <w:p w14:paraId="612CA76C" w14:textId="77777777" w:rsidR="00B34036" w:rsidRPr="00AA6BBC" w:rsidRDefault="00B34036" w:rsidP="00D8672D">
            <w:pPr>
              <w:jc w:val="center"/>
              <w:rPr>
                <w:color w:val="000000"/>
              </w:rPr>
            </w:pPr>
            <w:r w:rsidRPr="00AA6BBC">
              <w:rPr>
                <w:color w:val="000000"/>
              </w:rPr>
              <w:t>21</w:t>
            </w:r>
          </w:p>
        </w:tc>
        <w:tc>
          <w:tcPr>
            <w:tcW w:w="1246" w:type="dxa"/>
            <w:shd w:val="clear" w:color="auto" w:fill="C5E0B3" w:themeFill="accent6" w:themeFillTint="66"/>
            <w:noWrap/>
            <w:hideMark/>
          </w:tcPr>
          <w:p w14:paraId="091FBD5E" w14:textId="77777777" w:rsidR="00B34036" w:rsidRPr="00AA6BBC" w:rsidRDefault="00B34036" w:rsidP="00D8672D">
            <w:pPr>
              <w:jc w:val="center"/>
              <w:rPr>
                <w:color w:val="000000"/>
              </w:rPr>
            </w:pPr>
            <w:r w:rsidRPr="00AA6BBC">
              <w:rPr>
                <w:color w:val="000000"/>
              </w:rPr>
              <w:t>113</w:t>
            </w:r>
          </w:p>
        </w:tc>
      </w:tr>
      <w:tr w:rsidR="00B34036" w:rsidRPr="00AA6BBC" w14:paraId="72B4766F" w14:textId="77777777" w:rsidTr="00D8672D">
        <w:trPr>
          <w:trHeight w:val="158"/>
        </w:trPr>
        <w:tc>
          <w:tcPr>
            <w:tcW w:w="959" w:type="dxa"/>
            <w:vMerge/>
            <w:noWrap/>
            <w:hideMark/>
          </w:tcPr>
          <w:p w14:paraId="0AF3413D" w14:textId="77777777" w:rsidR="00B34036" w:rsidRPr="00AA6BBC" w:rsidRDefault="00B34036" w:rsidP="00D8672D">
            <w:pPr>
              <w:rPr>
                <w:b/>
                <w:color w:val="000000"/>
              </w:rPr>
            </w:pPr>
          </w:p>
        </w:tc>
        <w:tc>
          <w:tcPr>
            <w:tcW w:w="1134" w:type="dxa"/>
            <w:noWrap/>
            <w:hideMark/>
          </w:tcPr>
          <w:p w14:paraId="311A711E" w14:textId="77777777" w:rsidR="00B34036" w:rsidRPr="00AA6BBC" w:rsidRDefault="00B34036" w:rsidP="00D8672D">
            <w:pPr>
              <w:rPr>
                <w:b/>
                <w:color w:val="000000"/>
              </w:rPr>
            </w:pPr>
            <w:r w:rsidRPr="00AA6BBC">
              <w:rPr>
                <w:b/>
                <w:color w:val="000000"/>
              </w:rPr>
              <w:t>C3</w:t>
            </w:r>
          </w:p>
        </w:tc>
        <w:tc>
          <w:tcPr>
            <w:tcW w:w="709" w:type="dxa"/>
            <w:noWrap/>
            <w:hideMark/>
          </w:tcPr>
          <w:p w14:paraId="5E7248F7" w14:textId="77777777" w:rsidR="00B34036" w:rsidRPr="00AA6BBC" w:rsidRDefault="00B34036" w:rsidP="00D8672D">
            <w:pPr>
              <w:jc w:val="center"/>
              <w:rPr>
                <w:color w:val="000000"/>
              </w:rPr>
            </w:pPr>
            <w:r w:rsidRPr="00AA6BBC">
              <w:rPr>
                <w:color w:val="000000"/>
              </w:rPr>
              <w:t>8</w:t>
            </w:r>
          </w:p>
        </w:tc>
        <w:tc>
          <w:tcPr>
            <w:tcW w:w="708" w:type="dxa"/>
            <w:noWrap/>
            <w:hideMark/>
          </w:tcPr>
          <w:p w14:paraId="616606FE" w14:textId="77777777" w:rsidR="00B34036" w:rsidRPr="00AA6BBC" w:rsidRDefault="00B34036" w:rsidP="00D8672D">
            <w:pPr>
              <w:jc w:val="center"/>
              <w:rPr>
                <w:color w:val="000000"/>
              </w:rPr>
            </w:pPr>
            <w:r w:rsidRPr="00AA6BBC">
              <w:rPr>
                <w:color w:val="000000"/>
              </w:rPr>
              <w:t>5</w:t>
            </w:r>
          </w:p>
        </w:tc>
        <w:tc>
          <w:tcPr>
            <w:tcW w:w="851" w:type="dxa"/>
            <w:shd w:val="clear" w:color="auto" w:fill="C5E0B3" w:themeFill="accent6" w:themeFillTint="66"/>
            <w:noWrap/>
            <w:hideMark/>
          </w:tcPr>
          <w:p w14:paraId="22272141" w14:textId="77777777" w:rsidR="00B34036" w:rsidRPr="00AA6BBC" w:rsidRDefault="00B34036" w:rsidP="00D8672D">
            <w:pPr>
              <w:jc w:val="center"/>
              <w:rPr>
                <w:color w:val="000000"/>
              </w:rPr>
            </w:pPr>
            <w:r w:rsidRPr="00AA6BBC">
              <w:rPr>
                <w:color w:val="000000"/>
              </w:rPr>
              <w:t>14</w:t>
            </w:r>
          </w:p>
        </w:tc>
        <w:tc>
          <w:tcPr>
            <w:tcW w:w="1559" w:type="dxa"/>
            <w:noWrap/>
            <w:hideMark/>
          </w:tcPr>
          <w:p w14:paraId="5233926E" w14:textId="77777777" w:rsidR="00B34036" w:rsidRPr="00AA6BBC" w:rsidRDefault="00B34036" w:rsidP="00D8672D">
            <w:pPr>
              <w:jc w:val="center"/>
              <w:rPr>
                <w:color w:val="000000"/>
              </w:rPr>
            </w:pPr>
            <w:r w:rsidRPr="00AA6BBC">
              <w:rPr>
                <w:color w:val="000000"/>
              </w:rPr>
              <w:t>11</w:t>
            </w:r>
          </w:p>
        </w:tc>
        <w:tc>
          <w:tcPr>
            <w:tcW w:w="1134" w:type="dxa"/>
            <w:noWrap/>
            <w:hideMark/>
          </w:tcPr>
          <w:p w14:paraId="1F855B4E" w14:textId="77777777" w:rsidR="00B34036" w:rsidRPr="00AA6BBC" w:rsidRDefault="00B34036" w:rsidP="00D8672D">
            <w:pPr>
              <w:jc w:val="center"/>
              <w:rPr>
                <w:color w:val="000000"/>
              </w:rPr>
            </w:pPr>
            <w:r w:rsidRPr="00AA6BBC">
              <w:rPr>
                <w:color w:val="000000"/>
              </w:rPr>
              <w:t>2</w:t>
            </w:r>
          </w:p>
        </w:tc>
        <w:tc>
          <w:tcPr>
            <w:tcW w:w="1276" w:type="dxa"/>
            <w:noWrap/>
            <w:hideMark/>
          </w:tcPr>
          <w:p w14:paraId="5A0C94E7" w14:textId="77777777" w:rsidR="00B34036" w:rsidRPr="00AA6BBC" w:rsidRDefault="00B34036" w:rsidP="00D8672D">
            <w:pPr>
              <w:jc w:val="center"/>
              <w:rPr>
                <w:color w:val="000000"/>
              </w:rPr>
            </w:pPr>
            <w:r w:rsidRPr="00AA6BBC">
              <w:rPr>
                <w:color w:val="000000"/>
              </w:rPr>
              <w:t>6</w:t>
            </w:r>
          </w:p>
        </w:tc>
        <w:tc>
          <w:tcPr>
            <w:tcW w:w="1246" w:type="dxa"/>
            <w:noWrap/>
            <w:hideMark/>
          </w:tcPr>
          <w:p w14:paraId="2FB94C64" w14:textId="77777777" w:rsidR="00B34036" w:rsidRPr="00AA6BBC" w:rsidRDefault="00B34036" w:rsidP="00D8672D">
            <w:pPr>
              <w:jc w:val="center"/>
              <w:rPr>
                <w:color w:val="000000"/>
              </w:rPr>
            </w:pPr>
            <w:r w:rsidRPr="00AA6BBC">
              <w:rPr>
                <w:color w:val="000000"/>
              </w:rPr>
              <w:t>0</w:t>
            </w:r>
          </w:p>
        </w:tc>
      </w:tr>
      <w:tr w:rsidR="00B34036" w:rsidRPr="00AA6BBC" w14:paraId="66E57A67" w14:textId="77777777" w:rsidTr="00D8672D">
        <w:trPr>
          <w:trHeight w:val="158"/>
        </w:trPr>
        <w:tc>
          <w:tcPr>
            <w:tcW w:w="959" w:type="dxa"/>
            <w:vMerge/>
            <w:noWrap/>
            <w:hideMark/>
          </w:tcPr>
          <w:p w14:paraId="103085ED" w14:textId="77777777" w:rsidR="00B34036" w:rsidRPr="00AA6BBC" w:rsidRDefault="00B34036" w:rsidP="00D8672D">
            <w:pPr>
              <w:rPr>
                <w:b/>
                <w:color w:val="000000"/>
              </w:rPr>
            </w:pPr>
          </w:p>
        </w:tc>
        <w:tc>
          <w:tcPr>
            <w:tcW w:w="1134" w:type="dxa"/>
            <w:noWrap/>
            <w:hideMark/>
          </w:tcPr>
          <w:p w14:paraId="308E837B" w14:textId="77777777" w:rsidR="00B34036" w:rsidRPr="00AA6BBC" w:rsidRDefault="00B34036" w:rsidP="00D8672D">
            <w:pPr>
              <w:rPr>
                <w:b/>
                <w:color w:val="000000"/>
              </w:rPr>
            </w:pPr>
            <w:r w:rsidRPr="00AA6BBC">
              <w:rPr>
                <w:b/>
                <w:color w:val="000000"/>
              </w:rPr>
              <w:t>C4</w:t>
            </w:r>
          </w:p>
        </w:tc>
        <w:tc>
          <w:tcPr>
            <w:tcW w:w="709" w:type="dxa"/>
            <w:noWrap/>
            <w:hideMark/>
          </w:tcPr>
          <w:p w14:paraId="6656C9DE" w14:textId="77777777" w:rsidR="00B34036" w:rsidRPr="00AA6BBC" w:rsidRDefault="00B34036" w:rsidP="00D8672D">
            <w:pPr>
              <w:jc w:val="center"/>
              <w:rPr>
                <w:color w:val="000000"/>
              </w:rPr>
            </w:pPr>
            <w:r w:rsidRPr="00AA6BBC">
              <w:rPr>
                <w:color w:val="000000"/>
              </w:rPr>
              <w:t>0</w:t>
            </w:r>
          </w:p>
        </w:tc>
        <w:tc>
          <w:tcPr>
            <w:tcW w:w="708" w:type="dxa"/>
            <w:noWrap/>
            <w:hideMark/>
          </w:tcPr>
          <w:p w14:paraId="2A8B2EBA" w14:textId="77777777" w:rsidR="00B34036" w:rsidRPr="00AA6BBC" w:rsidRDefault="00B34036" w:rsidP="00D8672D">
            <w:pPr>
              <w:jc w:val="center"/>
              <w:rPr>
                <w:color w:val="000000"/>
              </w:rPr>
            </w:pPr>
            <w:r w:rsidRPr="00AA6BBC">
              <w:rPr>
                <w:color w:val="000000"/>
              </w:rPr>
              <w:t>1</w:t>
            </w:r>
          </w:p>
        </w:tc>
        <w:tc>
          <w:tcPr>
            <w:tcW w:w="851" w:type="dxa"/>
            <w:noWrap/>
            <w:hideMark/>
          </w:tcPr>
          <w:p w14:paraId="388C70AF" w14:textId="77777777" w:rsidR="00B34036" w:rsidRPr="00AA6BBC" w:rsidRDefault="00B34036" w:rsidP="00D8672D">
            <w:pPr>
              <w:jc w:val="center"/>
              <w:rPr>
                <w:color w:val="000000"/>
              </w:rPr>
            </w:pPr>
            <w:r w:rsidRPr="00AA6BBC">
              <w:rPr>
                <w:color w:val="000000"/>
              </w:rPr>
              <w:t>0</w:t>
            </w:r>
          </w:p>
        </w:tc>
        <w:tc>
          <w:tcPr>
            <w:tcW w:w="1559" w:type="dxa"/>
            <w:noWrap/>
            <w:hideMark/>
          </w:tcPr>
          <w:p w14:paraId="7ECBBE9D" w14:textId="77777777" w:rsidR="00B34036" w:rsidRPr="00AA6BBC" w:rsidRDefault="00B34036" w:rsidP="00D8672D">
            <w:pPr>
              <w:jc w:val="center"/>
              <w:rPr>
                <w:color w:val="000000"/>
              </w:rPr>
            </w:pPr>
            <w:r w:rsidRPr="00AA6BBC">
              <w:rPr>
                <w:color w:val="000000"/>
              </w:rPr>
              <w:t>1</w:t>
            </w:r>
          </w:p>
        </w:tc>
        <w:tc>
          <w:tcPr>
            <w:tcW w:w="1134" w:type="dxa"/>
            <w:noWrap/>
            <w:hideMark/>
          </w:tcPr>
          <w:p w14:paraId="695C9374" w14:textId="77777777" w:rsidR="00B34036" w:rsidRPr="00AA6BBC" w:rsidRDefault="00B34036" w:rsidP="00D8672D">
            <w:pPr>
              <w:jc w:val="center"/>
              <w:rPr>
                <w:color w:val="000000"/>
              </w:rPr>
            </w:pPr>
            <w:r w:rsidRPr="00AA6BBC">
              <w:rPr>
                <w:color w:val="000000"/>
              </w:rPr>
              <w:t>2</w:t>
            </w:r>
          </w:p>
        </w:tc>
        <w:tc>
          <w:tcPr>
            <w:tcW w:w="1276" w:type="dxa"/>
            <w:noWrap/>
            <w:hideMark/>
          </w:tcPr>
          <w:p w14:paraId="1F91C440" w14:textId="77777777" w:rsidR="00B34036" w:rsidRPr="00AA6BBC" w:rsidRDefault="00B34036" w:rsidP="00D8672D">
            <w:pPr>
              <w:jc w:val="center"/>
              <w:rPr>
                <w:color w:val="000000"/>
              </w:rPr>
            </w:pPr>
            <w:r w:rsidRPr="00AA6BBC">
              <w:rPr>
                <w:color w:val="000000"/>
              </w:rPr>
              <w:t>1</w:t>
            </w:r>
          </w:p>
        </w:tc>
        <w:tc>
          <w:tcPr>
            <w:tcW w:w="1246" w:type="dxa"/>
            <w:shd w:val="clear" w:color="auto" w:fill="C5E0B3" w:themeFill="accent6" w:themeFillTint="66"/>
            <w:noWrap/>
            <w:hideMark/>
          </w:tcPr>
          <w:p w14:paraId="36228F70" w14:textId="77777777" w:rsidR="00B34036" w:rsidRPr="00AA6BBC" w:rsidRDefault="00B34036" w:rsidP="00D8672D">
            <w:pPr>
              <w:jc w:val="center"/>
              <w:rPr>
                <w:color w:val="000000"/>
              </w:rPr>
            </w:pPr>
            <w:r w:rsidRPr="00AA6BBC">
              <w:rPr>
                <w:color w:val="000000"/>
              </w:rPr>
              <w:t>46</w:t>
            </w:r>
          </w:p>
        </w:tc>
      </w:tr>
      <w:tr w:rsidR="00B34036" w:rsidRPr="00AA6BBC" w14:paraId="34D5BBC4" w14:textId="77777777" w:rsidTr="00D8672D">
        <w:trPr>
          <w:trHeight w:val="116"/>
        </w:trPr>
        <w:tc>
          <w:tcPr>
            <w:tcW w:w="959" w:type="dxa"/>
            <w:vMerge/>
            <w:noWrap/>
            <w:hideMark/>
          </w:tcPr>
          <w:p w14:paraId="0C959C89" w14:textId="77777777" w:rsidR="00B34036" w:rsidRPr="00AA6BBC" w:rsidRDefault="00B34036" w:rsidP="00D8672D">
            <w:pPr>
              <w:rPr>
                <w:b/>
                <w:color w:val="000000"/>
              </w:rPr>
            </w:pPr>
          </w:p>
        </w:tc>
        <w:tc>
          <w:tcPr>
            <w:tcW w:w="1134" w:type="dxa"/>
            <w:noWrap/>
            <w:hideMark/>
          </w:tcPr>
          <w:p w14:paraId="62A2E273" w14:textId="77777777" w:rsidR="00B34036" w:rsidRPr="00AA6BBC" w:rsidRDefault="00B34036" w:rsidP="00D8672D">
            <w:pPr>
              <w:rPr>
                <w:b/>
                <w:color w:val="000000"/>
              </w:rPr>
            </w:pPr>
            <w:r w:rsidRPr="00AA6BBC">
              <w:rPr>
                <w:b/>
                <w:color w:val="000000"/>
              </w:rPr>
              <w:t>C5</w:t>
            </w:r>
          </w:p>
        </w:tc>
        <w:tc>
          <w:tcPr>
            <w:tcW w:w="709" w:type="dxa"/>
            <w:noWrap/>
            <w:hideMark/>
          </w:tcPr>
          <w:p w14:paraId="1DD635D6" w14:textId="77777777" w:rsidR="00B34036" w:rsidRPr="00AA6BBC" w:rsidRDefault="00B34036" w:rsidP="00D8672D">
            <w:pPr>
              <w:jc w:val="center"/>
              <w:rPr>
                <w:color w:val="000000"/>
              </w:rPr>
            </w:pPr>
            <w:r w:rsidRPr="00AA6BBC">
              <w:rPr>
                <w:color w:val="000000"/>
              </w:rPr>
              <w:t>19</w:t>
            </w:r>
          </w:p>
        </w:tc>
        <w:tc>
          <w:tcPr>
            <w:tcW w:w="708" w:type="dxa"/>
            <w:noWrap/>
            <w:hideMark/>
          </w:tcPr>
          <w:p w14:paraId="3DDC2756" w14:textId="77777777" w:rsidR="00B34036" w:rsidRPr="00AA6BBC" w:rsidRDefault="00B34036" w:rsidP="00D8672D">
            <w:pPr>
              <w:jc w:val="center"/>
              <w:rPr>
                <w:color w:val="000000"/>
              </w:rPr>
            </w:pPr>
            <w:r w:rsidRPr="00AA6BBC">
              <w:rPr>
                <w:color w:val="000000"/>
              </w:rPr>
              <w:t>36</w:t>
            </w:r>
          </w:p>
        </w:tc>
        <w:tc>
          <w:tcPr>
            <w:tcW w:w="851" w:type="dxa"/>
            <w:noWrap/>
            <w:hideMark/>
          </w:tcPr>
          <w:p w14:paraId="41DDEADB" w14:textId="77777777" w:rsidR="00B34036" w:rsidRPr="00AA6BBC" w:rsidRDefault="00B34036" w:rsidP="00D8672D">
            <w:pPr>
              <w:jc w:val="center"/>
              <w:rPr>
                <w:color w:val="000000"/>
              </w:rPr>
            </w:pPr>
            <w:r w:rsidRPr="00AA6BBC">
              <w:rPr>
                <w:color w:val="000000"/>
              </w:rPr>
              <w:t>147</w:t>
            </w:r>
          </w:p>
        </w:tc>
        <w:tc>
          <w:tcPr>
            <w:tcW w:w="1559" w:type="dxa"/>
            <w:noWrap/>
            <w:hideMark/>
          </w:tcPr>
          <w:p w14:paraId="79879A83" w14:textId="77777777" w:rsidR="00B34036" w:rsidRPr="00AA6BBC" w:rsidRDefault="00B34036" w:rsidP="00D8672D">
            <w:pPr>
              <w:jc w:val="center"/>
              <w:rPr>
                <w:color w:val="000000"/>
              </w:rPr>
            </w:pPr>
            <w:r w:rsidRPr="00AA6BBC">
              <w:rPr>
                <w:color w:val="000000"/>
              </w:rPr>
              <w:t>7</w:t>
            </w:r>
          </w:p>
        </w:tc>
        <w:tc>
          <w:tcPr>
            <w:tcW w:w="1134" w:type="dxa"/>
            <w:noWrap/>
            <w:hideMark/>
          </w:tcPr>
          <w:p w14:paraId="623F9451" w14:textId="77777777" w:rsidR="00B34036" w:rsidRPr="00AA6BBC" w:rsidRDefault="00B34036" w:rsidP="00D8672D">
            <w:pPr>
              <w:jc w:val="center"/>
              <w:rPr>
                <w:color w:val="000000"/>
              </w:rPr>
            </w:pPr>
            <w:r w:rsidRPr="00AA6BBC">
              <w:rPr>
                <w:color w:val="000000"/>
              </w:rPr>
              <w:t>0</w:t>
            </w:r>
          </w:p>
        </w:tc>
        <w:tc>
          <w:tcPr>
            <w:tcW w:w="1276" w:type="dxa"/>
            <w:noWrap/>
            <w:hideMark/>
          </w:tcPr>
          <w:p w14:paraId="3C29C3AA" w14:textId="77777777" w:rsidR="00B34036" w:rsidRPr="00AA6BBC" w:rsidRDefault="00B34036" w:rsidP="00D8672D">
            <w:pPr>
              <w:jc w:val="center"/>
              <w:rPr>
                <w:color w:val="000000"/>
              </w:rPr>
            </w:pPr>
            <w:r w:rsidRPr="00AA6BBC">
              <w:rPr>
                <w:color w:val="000000"/>
              </w:rPr>
              <w:t>0</w:t>
            </w:r>
          </w:p>
        </w:tc>
        <w:tc>
          <w:tcPr>
            <w:tcW w:w="1246" w:type="dxa"/>
            <w:shd w:val="clear" w:color="auto" w:fill="C5E0B3" w:themeFill="accent6" w:themeFillTint="66"/>
            <w:noWrap/>
            <w:hideMark/>
          </w:tcPr>
          <w:p w14:paraId="29441B3D" w14:textId="77777777" w:rsidR="00B34036" w:rsidRPr="00AA6BBC" w:rsidRDefault="00B34036" w:rsidP="00D8672D">
            <w:pPr>
              <w:jc w:val="center"/>
              <w:rPr>
                <w:color w:val="000000"/>
              </w:rPr>
            </w:pPr>
            <w:r w:rsidRPr="00AA6BBC">
              <w:rPr>
                <w:color w:val="000000"/>
              </w:rPr>
              <w:t>216</w:t>
            </w:r>
          </w:p>
        </w:tc>
      </w:tr>
      <w:tr w:rsidR="00B34036" w:rsidRPr="00AA6BBC" w14:paraId="56563C5B" w14:textId="77777777" w:rsidTr="00D8672D">
        <w:trPr>
          <w:trHeight w:val="213"/>
        </w:trPr>
        <w:tc>
          <w:tcPr>
            <w:tcW w:w="959" w:type="dxa"/>
            <w:vMerge/>
            <w:noWrap/>
            <w:hideMark/>
          </w:tcPr>
          <w:p w14:paraId="0691286C" w14:textId="77777777" w:rsidR="00B34036" w:rsidRPr="00AA6BBC" w:rsidRDefault="00B34036" w:rsidP="00D8672D">
            <w:pPr>
              <w:rPr>
                <w:b/>
                <w:color w:val="000000"/>
              </w:rPr>
            </w:pPr>
          </w:p>
        </w:tc>
        <w:tc>
          <w:tcPr>
            <w:tcW w:w="1134" w:type="dxa"/>
            <w:noWrap/>
            <w:hideMark/>
          </w:tcPr>
          <w:p w14:paraId="09C85F06" w14:textId="77777777" w:rsidR="00B34036" w:rsidRPr="00AA6BBC" w:rsidRDefault="00B34036" w:rsidP="00D8672D">
            <w:pPr>
              <w:rPr>
                <w:b/>
                <w:color w:val="000000"/>
              </w:rPr>
            </w:pPr>
            <w:r w:rsidRPr="00AA6BBC">
              <w:rPr>
                <w:b/>
                <w:color w:val="000000"/>
              </w:rPr>
              <w:t>C6</w:t>
            </w:r>
          </w:p>
        </w:tc>
        <w:tc>
          <w:tcPr>
            <w:tcW w:w="709" w:type="dxa"/>
            <w:noWrap/>
            <w:hideMark/>
          </w:tcPr>
          <w:p w14:paraId="66F22DF6" w14:textId="77777777" w:rsidR="00B34036" w:rsidRPr="00AA6BBC" w:rsidRDefault="00B34036" w:rsidP="00D8672D">
            <w:pPr>
              <w:jc w:val="center"/>
              <w:rPr>
                <w:color w:val="000000"/>
              </w:rPr>
            </w:pPr>
            <w:r w:rsidRPr="00AA6BBC">
              <w:rPr>
                <w:color w:val="000000"/>
              </w:rPr>
              <w:t>0</w:t>
            </w:r>
          </w:p>
        </w:tc>
        <w:tc>
          <w:tcPr>
            <w:tcW w:w="708" w:type="dxa"/>
            <w:noWrap/>
            <w:hideMark/>
          </w:tcPr>
          <w:p w14:paraId="73DA2CD3" w14:textId="77777777" w:rsidR="00B34036" w:rsidRPr="00AA6BBC" w:rsidRDefault="00B34036" w:rsidP="00D8672D">
            <w:pPr>
              <w:jc w:val="center"/>
              <w:rPr>
                <w:color w:val="000000"/>
              </w:rPr>
            </w:pPr>
            <w:r w:rsidRPr="00AA6BBC">
              <w:rPr>
                <w:color w:val="000000"/>
              </w:rPr>
              <w:t>0</w:t>
            </w:r>
          </w:p>
        </w:tc>
        <w:tc>
          <w:tcPr>
            <w:tcW w:w="851" w:type="dxa"/>
            <w:noWrap/>
            <w:hideMark/>
          </w:tcPr>
          <w:p w14:paraId="13F6A187" w14:textId="77777777" w:rsidR="00B34036" w:rsidRPr="00AA6BBC" w:rsidRDefault="00B34036" w:rsidP="00D8672D">
            <w:pPr>
              <w:jc w:val="center"/>
              <w:rPr>
                <w:color w:val="000000"/>
              </w:rPr>
            </w:pPr>
            <w:r w:rsidRPr="00AA6BBC">
              <w:rPr>
                <w:color w:val="000000"/>
              </w:rPr>
              <w:t>0</w:t>
            </w:r>
          </w:p>
        </w:tc>
        <w:tc>
          <w:tcPr>
            <w:tcW w:w="1559" w:type="dxa"/>
            <w:noWrap/>
            <w:hideMark/>
          </w:tcPr>
          <w:p w14:paraId="779F69B8" w14:textId="77777777" w:rsidR="00B34036" w:rsidRPr="00AA6BBC" w:rsidRDefault="00B34036" w:rsidP="00D8672D">
            <w:pPr>
              <w:jc w:val="center"/>
              <w:rPr>
                <w:color w:val="000000"/>
              </w:rPr>
            </w:pPr>
            <w:r w:rsidRPr="00AA6BBC">
              <w:rPr>
                <w:color w:val="000000"/>
              </w:rPr>
              <w:t>0</w:t>
            </w:r>
          </w:p>
        </w:tc>
        <w:tc>
          <w:tcPr>
            <w:tcW w:w="1134" w:type="dxa"/>
            <w:noWrap/>
            <w:hideMark/>
          </w:tcPr>
          <w:p w14:paraId="39A7A218" w14:textId="77777777" w:rsidR="00B34036" w:rsidRPr="00AA6BBC" w:rsidRDefault="00B34036" w:rsidP="00D8672D">
            <w:pPr>
              <w:jc w:val="center"/>
              <w:rPr>
                <w:color w:val="000000"/>
              </w:rPr>
            </w:pPr>
            <w:r w:rsidRPr="00AA6BBC">
              <w:rPr>
                <w:color w:val="000000"/>
              </w:rPr>
              <w:t>0</w:t>
            </w:r>
          </w:p>
        </w:tc>
        <w:tc>
          <w:tcPr>
            <w:tcW w:w="1276" w:type="dxa"/>
            <w:noWrap/>
            <w:hideMark/>
          </w:tcPr>
          <w:p w14:paraId="6F023C12" w14:textId="77777777" w:rsidR="00B34036" w:rsidRPr="00AA6BBC" w:rsidRDefault="00B34036" w:rsidP="00D8672D">
            <w:pPr>
              <w:jc w:val="center"/>
              <w:rPr>
                <w:color w:val="000000"/>
              </w:rPr>
            </w:pPr>
            <w:r w:rsidRPr="00AA6BBC">
              <w:rPr>
                <w:color w:val="000000"/>
              </w:rPr>
              <w:t>0</w:t>
            </w:r>
          </w:p>
        </w:tc>
        <w:tc>
          <w:tcPr>
            <w:tcW w:w="1246" w:type="dxa"/>
            <w:noWrap/>
            <w:hideMark/>
          </w:tcPr>
          <w:p w14:paraId="43C77813" w14:textId="77777777" w:rsidR="00B34036" w:rsidRPr="00AA6BBC" w:rsidRDefault="00B34036" w:rsidP="00D8672D">
            <w:pPr>
              <w:jc w:val="center"/>
              <w:rPr>
                <w:color w:val="000000"/>
              </w:rPr>
            </w:pPr>
            <w:r w:rsidRPr="00AA6BBC">
              <w:rPr>
                <w:color w:val="000000"/>
              </w:rPr>
              <w:t>0</w:t>
            </w:r>
          </w:p>
        </w:tc>
      </w:tr>
      <w:tr w:rsidR="00B34036" w:rsidRPr="00AA6BBC" w14:paraId="43ADCE7E" w14:textId="77777777" w:rsidTr="00D8672D">
        <w:trPr>
          <w:trHeight w:val="200"/>
        </w:trPr>
        <w:tc>
          <w:tcPr>
            <w:tcW w:w="959" w:type="dxa"/>
            <w:vMerge/>
            <w:noWrap/>
            <w:hideMark/>
          </w:tcPr>
          <w:p w14:paraId="45564587" w14:textId="77777777" w:rsidR="00B34036" w:rsidRPr="00AA6BBC" w:rsidRDefault="00B34036" w:rsidP="00D8672D">
            <w:pPr>
              <w:rPr>
                <w:b/>
                <w:color w:val="000000"/>
              </w:rPr>
            </w:pPr>
          </w:p>
        </w:tc>
        <w:tc>
          <w:tcPr>
            <w:tcW w:w="1134" w:type="dxa"/>
            <w:noWrap/>
            <w:hideMark/>
          </w:tcPr>
          <w:p w14:paraId="19B6170D" w14:textId="77777777" w:rsidR="00B34036" w:rsidRPr="00AA6BBC" w:rsidRDefault="00B34036" w:rsidP="00D8672D">
            <w:pPr>
              <w:rPr>
                <w:b/>
                <w:color w:val="000000"/>
              </w:rPr>
            </w:pPr>
            <w:r w:rsidRPr="00AA6BBC">
              <w:rPr>
                <w:b/>
                <w:color w:val="000000"/>
              </w:rPr>
              <w:t>C7</w:t>
            </w:r>
          </w:p>
        </w:tc>
        <w:tc>
          <w:tcPr>
            <w:tcW w:w="709" w:type="dxa"/>
            <w:noWrap/>
            <w:hideMark/>
          </w:tcPr>
          <w:p w14:paraId="799EFA60" w14:textId="77777777" w:rsidR="00B34036" w:rsidRPr="00AA6BBC" w:rsidRDefault="00B34036" w:rsidP="00D8672D">
            <w:pPr>
              <w:jc w:val="center"/>
              <w:rPr>
                <w:color w:val="000000"/>
              </w:rPr>
            </w:pPr>
            <w:r w:rsidRPr="00AA6BBC">
              <w:rPr>
                <w:color w:val="000000"/>
              </w:rPr>
              <w:t>1</w:t>
            </w:r>
          </w:p>
        </w:tc>
        <w:tc>
          <w:tcPr>
            <w:tcW w:w="708" w:type="dxa"/>
            <w:noWrap/>
            <w:hideMark/>
          </w:tcPr>
          <w:p w14:paraId="62F83EF7" w14:textId="77777777" w:rsidR="00B34036" w:rsidRPr="00AA6BBC" w:rsidRDefault="00B34036" w:rsidP="00D8672D">
            <w:pPr>
              <w:jc w:val="center"/>
              <w:rPr>
                <w:color w:val="000000"/>
              </w:rPr>
            </w:pPr>
            <w:r w:rsidRPr="00AA6BBC">
              <w:rPr>
                <w:color w:val="000000"/>
              </w:rPr>
              <w:t>87</w:t>
            </w:r>
          </w:p>
        </w:tc>
        <w:tc>
          <w:tcPr>
            <w:tcW w:w="851" w:type="dxa"/>
            <w:noWrap/>
            <w:hideMark/>
          </w:tcPr>
          <w:p w14:paraId="689480F0" w14:textId="77777777" w:rsidR="00B34036" w:rsidRPr="00AA6BBC" w:rsidRDefault="00B34036" w:rsidP="00D8672D">
            <w:pPr>
              <w:jc w:val="center"/>
              <w:rPr>
                <w:color w:val="000000"/>
              </w:rPr>
            </w:pPr>
            <w:r w:rsidRPr="00AA6BBC">
              <w:rPr>
                <w:color w:val="000000"/>
              </w:rPr>
              <w:t>11</w:t>
            </w:r>
          </w:p>
        </w:tc>
        <w:tc>
          <w:tcPr>
            <w:tcW w:w="1559" w:type="dxa"/>
            <w:noWrap/>
            <w:hideMark/>
          </w:tcPr>
          <w:p w14:paraId="24237704" w14:textId="77777777" w:rsidR="00B34036" w:rsidRPr="00AA6BBC" w:rsidRDefault="00B34036" w:rsidP="00D8672D">
            <w:pPr>
              <w:jc w:val="center"/>
              <w:rPr>
                <w:color w:val="000000"/>
              </w:rPr>
            </w:pPr>
            <w:r w:rsidRPr="00AA6BBC">
              <w:rPr>
                <w:color w:val="000000"/>
              </w:rPr>
              <w:t>61</w:t>
            </w:r>
          </w:p>
        </w:tc>
        <w:tc>
          <w:tcPr>
            <w:tcW w:w="1134" w:type="dxa"/>
            <w:noWrap/>
            <w:hideMark/>
          </w:tcPr>
          <w:p w14:paraId="7F99A9A5" w14:textId="77777777" w:rsidR="00B34036" w:rsidRPr="00AA6BBC" w:rsidRDefault="00B34036" w:rsidP="00D8672D">
            <w:pPr>
              <w:jc w:val="center"/>
              <w:rPr>
                <w:color w:val="000000"/>
              </w:rPr>
            </w:pPr>
            <w:r w:rsidRPr="00AA6BBC">
              <w:rPr>
                <w:color w:val="000000"/>
              </w:rPr>
              <w:t>10</w:t>
            </w:r>
          </w:p>
        </w:tc>
        <w:tc>
          <w:tcPr>
            <w:tcW w:w="1276" w:type="dxa"/>
            <w:noWrap/>
            <w:hideMark/>
          </w:tcPr>
          <w:p w14:paraId="450E0CF0" w14:textId="77777777" w:rsidR="00B34036" w:rsidRPr="00AA6BBC" w:rsidRDefault="00B34036" w:rsidP="00D8672D">
            <w:pPr>
              <w:jc w:val="center"/>
              <w:rPr>
                <w:color w:val="000000"/>
              </w:rPr>
            </w:pPr>
            <w:r w:rsidRPr="00AA6BBC">
              <w:rPr>
                <w:color w:val="000000"/>
              </w:rPr>
              <w:t>62</w:t>
            </w:r>
          </w:p>
        </w:tc>
        <w:tc>
          <w:tcPr>
            <w:tcW w:w="1246" w:type="dxa"/>
            <w:shd w:val="clear" w:color="auto" w:fill="C5E0B3" w:themeFill="accent6" w:themeFillTint="66"/>
            <w:noWrap/>
            <w:hideMark/>
          </w:tcPr>
          <w:p w14:paraId="47131F8A" w14:textId="77777777" w:rsidR="00B34036" w:rsidRPr="00AA6BBC" w:rsidRDefault="00B34036" w:rsidP="00D8672D">
            <w:pPr>
              <w:jc w:val="center"/>
              <w:rPr>
                <w:color w:val="000000"/>
              </w:rPr>
            </w:pPr>
            <w:r w:rsidRPr="00AA6BBC">
              <w:rPr>
                <w:color w:val="000000"/>
              </w:rPr>
              <w:t>218</w:t>
            </w:r>
          </w:p>
        </w:tc>
      </w:tr>
      <w:tr w:rsidR="00B34036" w:rsidRPr="00AA6BBC" w14:paraId="41FBF4B6" w14:textId="77777777" w:rsidTr="00D8672D">
        <w:trPr>
          <w:trHeight w:val="185"/>
        </w:trPr>
        <w:tc>
          <w:tcPr>
            <w:tcW w:w="959" w:type="dxa"/>
            <w:vMerge/>
            <w:noWrap/>
            <w:hideMark/>
          </w:tcPr>
          <w:p w14:paraId="7DD79E0C" w14:textId="77777777" w:rsidR="00B34036" w:rsidRPr="00AA6BBC" w:rsidRDefault="00B34036" w:rsidP="00D8672D">
            <w:pPr>
              <w:rPr>
                <w:b/>
                <w:color w:val="000000"/>
              </w:rPr>
            </w:pPr>
          </w:p>
        </w:tc>
        <w:tc>
          <w:tcPr>
            <w:tcW w:w="1134" w:type="dxa"/>
            <w:noWrap/>
            <w:hideMark/>
          </w:tcPr>
          <w:p w14:paraId="53D7303D" w14:textId="77777777" w:rsidR="00B34036" w:rsidRPr="00AA6BBC" w:rsidRDefault="00B34036" w:rsidP="00D8672D">
            <w:pPr>
              <w:rPr>
                <w:b/>
                <w:color w:val="000000"/>
              </w:rPr>
            </w:pPr>
            <w:r w:rsidRPr="00AA6BBC">
              <w:rPr>
                <w:b/>
                <w:color w:val="000000"/>
              </w:rPr>
              <w:t>H</w:t>
            </w:r>
          </w:p>
        </w:tc>
        <w:tc>
          <w:tcPr>
            <w:tcW w:w="709" w:type="dxa"/>
            <w:noWrap/>
            <w:hideMark/>
          </w:tcPr>
          <w:p w14:paraId="016273FF" w14:textId="77777777" w:rsidR="00B34036" w:rsidRPr="00AA6BBC" w:rsidRDefault="00B34036" w:rsidP="00D8672D">
            <w:pPr>
              <w:jc w:val="center"/>
              <w:rPr>
                <w:color w:val="000000"/>
              </w:rPr>
            </w:pPr>
            <w:r w:rsidRPr="00AA6BBC">
              <w:rPr>
                <w:color w:val="000000"/>
              </w:rPr>
              <w:t>0</w:t>
            </w:r>
          </w:p>
        </w:tc>
        <w:tc>
          <w:tcPr>
            <w:tcW w:w="708" w:type="dxa"/>
            <w:noWrap/>
            <w:hideMark/>
          </w:tcPr>
          <w:p w14:paraId="3908BD54" w14:textId="77777777" w:rsidR="00B34036" w:rsidRPr="00AA6BBC" w:rsidRDefault="00B34036" w:rsidP="00D8672D">
            <w:pPr>
              <w:jc w:val="center"/>
              <w:rPr>
                <w:color w:val="000000"/>
              </w:rPr>
            </w:pPr>
            <w:r w:rsidRPr="00AA6BBC">
              <w:rPr>
                <w:color w:val="000000"/>
              </w:rPr>
              <w:t>0</w:t>
            </w:r>
          </w:p>
        </w:tc>
        <w:tc>
          <w:tcPr>
            <w:tcW w:w="851" w:type="dxa"/>
            <w:noWrap/>
            <w:hideMark/>
          </w:tcPr>
          <w:p w14:paraId="1F540221" w14:textId="77777777" w:rsidR="00B34036" w:rsidRPr="00AA6BBC" w:rsidRDefault="00B34036" w:rsidP="00D8672D">
            <w:pPr>
              <w:jc w:val="center"/>
              <w:rPr>
                <w:color w:val="000000"/>
              </w:rPr>
            </w:pPr>
            <w:r w:rsidRPr="00AA6BBC">
              <w:rPr>
                <w:color w:val="000000"/>
              </w:rPr>
              <w:t>0</w:t>
            </w:r>
          </w:p>
        </w:tc>
        <w:tc>
          <w:tcPr>
            <w:tcW w:w="1559" w:type="dxa"/>
            <w:noWrap/>
            <w:hideMark/>
          </w:tcPr>
          <w:p w14:paraId="74E27D48" w14:textId="77777777" w:rsidR="00B34036" w:rsidRPr="00AA6BBC" w:rsidRDefault="00B34036" w:rsidP="00D8672D">
            <w:pPr>
              <w:jc w:val="center"/>
              <w:rPr>
                <w:color w:val="000000"/>
              </w:rPr>
            </w:pPr>
            <w:r w:rsidRPr="00AA6BBC">
              <w:rPr>
                <w:color w:val="000000"/>
              </w:rPr>
              <w:t>0</w:t>
            </w:r>
          </w:p>
        </w:tc>
        <w:tc>
          <w:tcPr>
            <w:tcW w:w="1134" w:type="dxa"/>
            <w:noWrap/>
            <w:hideMark/>
          </w:tcPr>
          <w:p w14:paraId="2FED366F" w14:textId="77777777" w:rsidR="00B34036" w:rsidRPr="00AA6BBC" w:rsidRDefault="00B34036" w:rsidP="00D8672D">
            <w:pPr>
              <w:jc w:val="center"/>
              <w:rPr>
                <w:color w:val="000000"/>
              </w:rPr>
            </w:pPr>
            <w:r w:rsidRPr="00AA6BBC">
              <w:rPr>
                <w:color w:val="000000"/>
              </w:rPr>
              <w:t>0</w:t>
            </w:r>
          </w:p>
        </w:tc>
        <w:tc>
          <w:tcPr>
            <w:tcW w:w="1276" w:type="dxa"/>
            <w:noWrap/>
            <w:hideMark/>
          </w:tcPr>
          <w:p w14:paraId="3A4DFCCB" w14:textId="77777777" w:rsidR="00B34036" w:rsidRPr="00AA6BBC" w:rsidRDefault="00B34036" w:rsidP="00D8672D">
            <w:pPr>
              <w:jc w:val="center"/>
              <w:rPr>
                <w:color w:val="000000"/>
              </w:rPr>
            </w:pPr>
            <w:r w:rsidRPr="00AA6BBC">
              <w:rPr>
                <w:color w:val="000000"/>
              </w:rPr>
              <w:t>2</w:t>
            </w:r>
          </w:p>
        </w:tc>
        <w:tc>
          <w:tcPr>
            <w:tcW w:w="1246" w:type="dxa"/>
            <w:shd w:val="clear" w:color="auto" w:fill="C5E0B3" w:themeFill="accent6" w:themeFillTint="66"/>
            <w:noWrap/>
            <w:hideMark/>
          </w:tcPr>
          <w:p w14:paraId="5CE7C1A0" w14:textId="77777777" w:rsidR="00B34036" w:rsidRPr="00AA6BBC" w:rsidRDefault="00B34036" w:rsidP="00D8672D">
            <w:pPr>
              <w:jc w:val="center"/>
              <w:rPr>
                <w:color w:val="000000"/>
              </w:rPr>
            </w:pPr>
            <w:r w:rsidRPr="00AA6BBC">
              <w:rPr>
                <w:color w:val="000000"/>
              </w:rPr>
              <w:t>7</w:t>
            </w:r>
          </w:p>
        </w:tc>
      </w:tr>
      <w:tr w:rsidR="00B34036" w:rsidRPr="00AA6BBC" w14:paraId="30137BBF" w14:textId="77777777" w:rsidTr="00D8672D">
        <w:trPr>
          <w:trHeight w:val="172"/>
        </w:trPr>
        <w:tc>
          <w:tcPr>
            <w:tcW w:w="959" w:type="dxa"/>
            <w:vMerge/>
            <w:noWrap/>
            <w:hideMark/>
          </w:tcPr>
          <w:p w14:paraId="79E7BEEF" w14:textId="77777777" w:rsidR="00B34036" w:rsidRPr="00AA6BBC" w:rsidRDefault="00B34036" w:rsidP="00D8672D">
            <w:pPr>
              <w:rPr>
                <w:b/>
                <w:color w:val="000000"/>
              </w:rPr>
            </w:pPr>
          </w:p>
        </w:tc>
        <w:tc>
          <w:tcPr>
            <w:tcW w:w="1134" w:type="dxa"/>
            <w:noWrap/>
            <w:hideMark/>
          </w:tcPr>
          <w:p w14:paraId="4A94C857" w14:textId="77777777" w:rsidR="00B34036" w:rsidRPr="00AA6BBC" w:rsidRDefault="00B34036" w:rsidP="00D8672D">
            <w:pPr>
              <w:rPr>
                <w:b/>
                <w:color w:val="000000"/>
              </w:rPr>
            </w:pPr>
            <w:r w:rsidRPr="00AA6BBC">
              <w:rPr>
                <w:b/>
                <w:color w:val="000000"/>
              </w:rPr>
              <w:t>TISSUES</w:t>
            </w:r>
          </w:p>
        </w:tc>
        <w:tc>
          <w:tcPr>
            <w:tcW w:w="709" w:type="dxa"/>
            <w:noWrap/>
            <w:hideMark/>
          </w:tcPr>
          <w:p w14:paraId="48D692A3" w14:textId="77777777" w:rsidR="00B34036" w:rsidRPr="00AA6BBC" w:rsidRDefault="00B34036" w:rsidP="00D8672D">
            <w:pPr>
              <w:jc w:val="center"/>
              <w:rPr>
                <w:color w:val="000000"/>
              </w:rPr>
            </w:pPr>
            <w:r w:rsidRPr="00AA6BBC">
              <w:rPr>
                <w:color w:val="000000"/>
              </w:rPr>
              <w:t>2</w:t>
            </w:r>
          </w:p>
        </w:tc>
        <w:tc>
          <w:tcPr>
            <w:tcW w:w="708" w:type="dxa"/>
            <w:noWrap/>
            <w:hideMark/>
          </w:tcPr>
          <w:p w14:paraId="6AC459AB" w14:textId="77777777" w:rsidR="00B34036" w:rsidRPr="00AA6BBC" w:rsidRDefault="00B34036" w:rsidP="00D8672D">
            <w:pPr>
              <w:jc w:val="center"/>
              <w:rPr>
                <w:color w:val="000000"/>
              </w:rPr>
            </w:pPr>
            <w:r w:rsidRPr="00AA6BBC">
              <w:rPr>
                <w:color w:val="000000"/>
              </w:rPr>
              <w:t>12</w:t>
            </w:r>
          </w:p>
        </w:tc>
        <w:tc>
          <w:tcPr>
            <w:tcW w:w="851" w:type="dxa"/>
            <w:noWrap/>
            <w:hideMark/>
          </w:tcPr>
          <w:p w14:paraId="09B0E8E4" w14:textId="77777777" w:rsidR="00B34036" w:rsidRPr="00AA6BBC" w:rsidRDefault="00B34036" w:rsidP="00D8672D">
            <w:pPr>
              <w:jc w:val="center"/>
              <w:rPr>
                <w:color w:val="000000"/>
              </w:rPr>
            </w:pPr>
            <w:r w:rsidRPr="00AA6BBC">
              <w:rPr>
                <w:color w:val="000000"/>
              </w:rPr>
              <w:t>0</w:t>
            </w:r>
          </w:p>
        </w:tc>
        <w:tc>
          <w:tcPr>
            <w:tcW w:w="1559" w:type="dxa"/>
            <w:noWrap/>
            <w:hideMark/>
          </w:tcPr>
          <w:p w14:paraId="62E3185E" w14:textId="77777777" w:rsidR="00B34036" w:rsidRPr="00AA6BBC" w:rsidRDefault="00B34036" w:rsidP="00D8672D">
            <w:pPr>
              <w:jc w:val="center"/>
              <w:rPr>
                <w:color w:val="000000"/>
              </w:rPr>
            </w:pPr>
            <w:r w:rsidRPr="00AA6BBC">
              <w:rPr>
                <w:color w:val="000000"/>
              </w:rPr>
              <w:t>0</w:t>
            </w:r>
          </w:p>
        </w:tc>
        <w:tc>
          <w:tcPr>
            <w:tcW w:w="1134" w:type="dxa"/>
            <w:noWrap/>
            <w:hideMark/>
          </w:tcPr>
          <w:p w14:paraId="3D2AA810" w14:textId="77777777" w:rsidR="00B34036" w:rsidRPr="00AA6BBC" w:rsidRDefault="00B34036" w:rsidP="00D8672D">
            <w:pPr>
              <w:jc w:val="center"/>
              <w:rPr>
                <w:color w:val="000000"/>
              </w:rPr>
            </w:pPr>
            <w:r w:rsidRPr="00AA6BBC">
              <w:rPr>
                <w:color w:val="000000"/>
              </w:rPr>
              <w:t>0</w:t>
            </w:r>
          </w:p>
        </w:tc>
        <w:tc>
          <w:tcPr>
            <w:tcW w:w="1276" w:type="dxa"/>
            <w:noWrap/>
            <w:hideMark/>
          </w:tcPr>
          <w:p w14:paraId="287E4674" w14:textId="77777777" w:rsidR="00B34036" w:rsidRPr="00AA6BBC" w:rsidRDefault="00B34036" w:rsidP="00D8672D">
            <w:pPr>
              <w:jc w:val="center"/>
              <w:rPr>
                <w:color w:val="000000"/>
              </w:rPr>
            </w:pPr>
            <w:r w:rsidRPr="00AA6BBC">
              <w:rPr>
                <w:color w:val="000000"/>
              </w:rPr>
              <w:t>0</w:t>
            </w:r>
          </w:p>
        </w:tc>
        <w:tc>
          <w:tcPr>
            <w:tcW w:w="1246" w:type="dxa"/>
            <w:shd w:val="clear" w:color="auto" w:fill="C5E0B3" w:themeFill="accent6" w:themeFillTint="66"/>
            <w:noWrap/>
            <w:hideMark/>
          </w:tcPr>
          <w:p w14:paraId="0F61A56A" w14:textId="77777777" w:rsidR="00B34036" w:rsidRPr="00AA6BBC" w:rsidRDefault="00B34036" w:rsidP="00D8672D">
            <w:pPr>
              <w:jc w:val="center"/>
              <w:rPr>
                <w:color w:val="000000"/>
              </w:rPr>
            </w:pPr>
            <w:r w:rsidRPr="00AA6BBC">
              <w:rPr>
                <w:color w:val="000000"/>
              </w:rPr>
              <w:t>16</w:t>
            </w:r>
          </w:p>
        </w:tc>
      </w:tr>
      <w:tr w:rsidR="00B34036" w:rsidRPr="00AA6BBC" w14:paraId="3A606233" w14:textId="77777777" w:rsidTr="00D8672D">
        <w:trPr>
          <w:trHeight w:val="144"/>
        </w:trPr>
        <w:tc>
          <w:tcPr>
            <w:tcW w:w="959" w:type="dxa"/>
            <w:vMerge/>
            <w:tcBorders>
              <w:bottom w:val="single" w:sz="36" w:space="0" w:color="auto"/>
            </w:tcBorders>
            <w:noWrap/>
            <w:hideMark/>
          </w:tcPr>
          <w:p w14:paraId="767F169D" w14:textId="77777777" w:rsidR="00B34036" w:rsidRPr="00AA6BBC" w:rsidRDefault="00B34036" w:rsidP="00D8672D">
            <w:pPr>
              <w:rPr>
                <w:b/>
                <w:color w:val="000000"/>
              </w:rPr>
            </w:pPr>
          </w:p>
        </w:tc>
        <w:tc>
          <w:tcPr>
            <w:tcW w:w="1134" w:type="dxa"/>
            <w:tcBorders>
              <w:bottom w:val="single" w:sz="36" w:space="0" w:color="auto"/>
            </w:tcBorders>
            <w:noWrap/>
            <w:hideMark/>
          </w:tcPr>
          <w:p w14:paraId="04938923"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2B00C02F" w14:textId="77777777" w:rsidR="00B34036" w:rsidRPr="00AA6BBC" w:rsidRDefault="00B34036" w:rsidP="00D8672D">
            <w:pPr>
              <w:jc w:val="center"/>
              <w:rPr>
                <w:color w:val="000000"/>
              </w:rPr>
            </w:pPr>
            <w:r w:rsidRPr="00AA6BBC">
              <w:rPr>
                <w:color w:val="000000"/>
              </w:rPr>
              <w:t>45</w:t>
            </w:r>
          </w:p>
        </w:tc>
        <w:tc>
          <w:tcPr>
            <w:tcW w:w="708" w:type="dxa"/>
            <w:tcBorders>
              <w:bottom w:val="single" w:sz="36" w:space="0" w:color="auto"/>
            </w:tcBorders>
            <w:noWrap/>
            <w:hideMark/>
          </w:tcPr>
          <w:p w14:paraId="56D994F4" w14:textId="77777777" w:rsidR="00B34036" w:rsidRPr="00AA6BBC" w:rsidRDefault="00B34036" w:rsidP="00D8672D">
            <w:pPr>
              <w:jc w:val="center"/>
              <w:rPr>
                <w:color w:val="000000"/>
              </w:rPr>
            </w:pPr>
            <w:r w:rsidRPr="00AA6BBC">
              <w:rPr>
                <w:color w:val="000000"/>
              </w:rPr>
              <w:t>159</w:t>
            </w:r>
          </w:p>
        </w:tc>
        <w:tc>
          <w:tcPr>
            <w:tcW w:w="851" w:type="dxa"/>
            <w:tcBorders>
              <w:bottom w:val="single" w:sz="36" w:space="0" w:color="auto"/>
            </w:tcBorders>
            <w:noWrap/>
            <w:hideMark/>
          </w:tcPr>
          <w:p w14:paraId="74343239" w14:textId="77777777" w:rsidR="00B34036" w:rsidRPr="00AA6BBC" w:rsidRDefault="00B34036" w:rsidP="00D8672D">
            <w:pPr>
              <w:jc w:val="center"/>
              <w:rPr>
                <w:color w:val="000000"/>
              </w:rPr>
            </w:pPr>
            <w:r w:rsidRPr="00AA6BBC">
              <w:rPr>
                <w:color w:val="000000"/>
              </w:rPr>
              <w:t>177</w:t>
            </w:r>
          </w:p>
        </w:tc>
        <w:tc>
          <w:tcPr>
            <w:tcW w:w="1559" w:type="dxa"/>
            <w:tcBorders>
              <w:bottom w:val="single" w:sz="36" w:space="0" w:color="auto"/>
            </w:tcBorders>
            <w:noWrap/>
            <w:hideMark/>
          </w:tcPr>
          <w:p w14:paraId="1177AFE4" w14:textId="77777777" w:rsidR="00B34036" w:rsidRPr="00AA6BBC" w:rsidRDefault="00B34036" w:rsidP="00D8672D">
            <w:pPr>
              <w:jc w:val="center"/>
              <w:rPr>
                <w:color w:val="000000"/>
              </w:rPr>
            </w:pPr>
            <w:r w:rsidRPr="00AA6BBC">
              <w:rPr>
                <w:color w:val="000000"/>
              </w:rPr>
              <w:t>92</w:t>
            </w:r>
          </w:p>
        </w:tc>
        <w:tc>
          <w:tcPr>
            <w:tcW w:w="1134" w:type="dxa"/>
            <w:tcBorders>
              <w:bottom w:val="single" w:sz="36" w:space="0" w:color="auto"/>
            </w:tcBorders>
            <w:noWrap/>
            <w:hideMark/>
          </w:tcPr>
          <w:p w14:paraId="37A388FB" w14:textId="77777777" w:rsidR="00B34036" w:rsidRPr="00AA6BBC" w:rsidRDefault="00B34036" w:rsidP="00D8672D">
            <w:pPr>
              <w:jc w:val="center"/>
              <w:rPr>
                <w:color w:val="000000"/>
              </w:rPr>
            </w:pPr>
            <w:r w:rsidRPr="00AA6BBC">
              <w:rPr>
                <w:color w:val="000000"/>
              </w:rPr>
              <w:t>17</w:t>
            </w:r>
          </w:p>
        </w:tc>
        <w:tc>
          <w:tcPr>
            <w:tcW w:w="1276" w:type="dxa"/>
            <w:tcBorders>
              <w:bottom w:val="single" w:sz="36" w:space="0" w:color="auto"/>
            </w:tcBorders>
            <w:noWrap/>
            <w:hideMark/>
          </w:tcPr>
          <w:p w14:paraId="17CAE625" w14:textId="77777777" w:rsidR="00B34036" w:rsidRPr="00AA6BBC" w:rsidRDefault="00B34036" w:rsidP="00D8672D">
            <w:pPr>
              <w:jc w:val="center"/>
              <w:rPr>
                <w:color w:val="000000"/>
              </w:rPr>
            </w:pPr>
            <w:r w:rsidRPr="00AA6BBC">
              <w:rPr>
                <w:color w:val="000000"/>
              </w:rPr>
              <w:t>92</w:t>
            </w:r>
          </w:p>
        </w:tc>
        <w:tc>
          <w:tcPr>
            <w:tcW w:w="1246" w:type="dxa"/>
            <w:tcBorders>
              <w:bottom w:val="single" w:sz="36" w:space="0" w:color="auto"/>
            </w:tcBorders>
            <w:shd w:val="clear" w:color="auto" w:fill="C5E0B3" w:themeFill="accent6" w:themeFillTint="66"/>
            <w:noWrap/>
            <w:hideMark/>
          </w:tcPr>
          <w:p w14:paraId="5DEBCE90" w14:textId="77777777" w:rsidR="00B34036" w:rsidRPr="00AA6BBC" w:rsidRDefault="00B34036" w:rsidP="00D8672D">
            <w:pPr>
              <w:jc w:val="center"/>
              <w:rPr>
                <w:color w:val="000000"/>
              </w:rPr>
            </w:pPr>
            <w:r w:rsidRPr="00AA6BBC">
              <w:rPr>
                <w:color w:val="000000"/>
              </w:rPr>
              <w:t>639</w:t>
            </w:r>
          </w:p>
        </w:tc>
      </w:tr>
      <w:tr w:rsidR="00B34036" w:rsidRPr="00AA6BBC" w14:paraId="113136AE" w14:textId="77777777" w:rsidTr="00D8672D">
        <w:trPr>
          <w:trHeight w:val="190"/>
        </w:trPr>
        <w:tc>
          <w:tcPr>
            <w:tcW w:w="959" w:type="dxa"/>
            <w:vMerge w:val="restart"/>
            <w:tcBorders>
              <w:top w:val="single" w:sz="36" w:space="0" w:color="auto"/>
            </w:tcBorders>
            <w:noWrap/>
            <w:hideMark/>
          </w:tcPr>
          <w:p w14:paraId="1EA409FC" w14:textId="77777777" w:rsidR="00B34036" w:rsidRPr="00AA6BBC" w:rsidRDefault="00B34036" w:rsidP="00D8672D">
            <w:pPr>
              <w:rPr>
                <w:b/>
                <w:color w:val="000000"/>
              </w:rPr>
            </w:pPr>
          </w:p>
          <w:p w14:paraId="161FB8A7" w14:textId="77777777" w:rsidR="00B34036" w:rsidRPr="00AA6BBC" w:rsidRDefault="00B34036" w:rsidP="00D8672D">
            <w:pPr>
              <w:rPr>
                <w:b/>
                <w:color w:val="000000"/>
              </w:rPr>
            </w:pPr>
          </w:p>
          <w:p w14:paraId="59FBA9AC" w14:textId="77777777" w:rsidR="00B34036" w:rsidRPr="00AA6BBC" w:rsidRDefault="00B34036" w:rsidP="00D8672D">
            <w:pPr>
              <w:rPr>
                <w:b/>
                <w:color w:val="000000"/>
              </w:rPr>
            </w:pPr>
          </w:p>
          <w:p w14:paraId="26A8FE82" w14:textId="77777777" w:rsidR="00B34036" w:rsidRPr="00AA6BBC" w:rsidRDefault="00B34036" w:rsidP="00D8672D">
            <w:pPr>
              <w:rPr>
                <w:b/>
                <w:color w:val="000000"/>
              </w:rPr>
            </w:pPr>
          </w:p>
          <w:p w14:paraId="3C387E98" w14:textId="77777777" w:rsidR="00B34036" w:rsidRPr="00AA6BBC" w:rsidRDefault="00B34036" w:rsidP="00D8672D">
            <w:pPr>
              <w:rPr>
                <w:b/>
                <w:color w:val="000000"/>
              </w:rPr>
            </w:pPr>
            <w:proofErr w:type="spellStart"/>
            <w:r w:rsidRPr="00AA6BBC">
              <w:rPr>
                <w:b/>
                <w:color w:val="000000"/>
              </w:rPr>
              <w:t>Gbm</w:t>
            </w:r>
            <w:proofErr w:type="spellEnd"/>
          </w:p>
          <w:p w14:paraId="5E5D5DFD" w14:textId="77777777" w:rsidR="00B34036" w:rsidRPr="00AA6BBC" w:rsidRDefault="00B34036" w:rsidP="00D8672D">
            <w:pPr>
              <w:rPr>
                <w:b/>
                <w:color w:val="000000"/>
              </w:rPr>
            </w:pPr>
          </w:p>
        </w:tc>
        <w:tc>
          <w:tcPr>
            <w:tcW w:w="1134" w:type="dxa"/>
            <w:tcBorders>
              <w:top w:val="single" w:sz="36" w:space="0" w:color="auto"/>
            </w:tcBorders>
            <w:noWrap/>
            <w:hideMark/>
          </w:tcPr>
          <w:p w14:paraId="3EEBABC5"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72297DE1"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3CCF0E5C"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6E66AF5E" w14:textId="77777777" w:rsidR="00B34036" w:rsidRPr="00AA6BBC" w:rsidRDefault="00B34036" w:rsidP="00D8672D">
            <w:pPr>
              <w:jc w:val="center"/>
              <w:rPr>
                <w:color w:val="000000"/>
              </w:rPr>
            </w:pPr>
            <w:r w:rsidRPr="00AA6BBC">
              <w:rPr>
                <w:color w:val="000000"/>
              </w:rPr>
              <w:t>19</w:t>
            </w:r>
          </w:p>
        </w:tc>
        <w:tc>
          <w:tcPr>
            <w:tcW w:w="1559" w:type="dxa"/>
            <w:tcBorders>
              <w:top w:val="single" w:sz="36" w:space="0" w:color="auto"/>
            </w:tcBorders>
            <w:noWrap/>
            <w:hideMark/>
          </w:tcPr>
          <w:p w14:paraId="7462A214" w14:textId="77777777" w:rsidR="00B34036" w:rsidRPr="00AA6BBC" w:rsidRDefault="00B34036" w:rsidP="00D8672D">
            <w:pPr>
              <w:jc w:val="center"/>
              <w:rPr>
                <w:color w:val="000000"/>
              </w:rPr>
            </w:pPr>
            <w:r w:rsidRPr="00AA6BBC">
              <w:rPr>
                <w:color w:val="000000"/>
              </w:rPr>
              <w:t>10</w:t>
            </w:r>
          </w:p>
        </w:tc>
        <w:tc>
          <w:tcPr>
            <w:tcW w:w="1134" w:type="dxa"/>
            <w:tcBorders>
              <w:top w:val="single" w:sz="36" w:space="0" w:color="auto"/>
            </w:tcBorders>
            <w:noWrap/>
            <w:hideMark/>
          </w:tcPr>
          <w:p w14:paraId="06F0E011" w14:textId="77777777" w:rsidR="00B34036" w:rsidRPr="00AA6BBC" w:rsidRDefault="00B34036" w:rsidP="00D8672D">
            <w:pPr>
              <w:jc w:val="center"/>
              <w:rPr>
                <w:color w:val="000000"/>
              </w:rPr>
            </w:pPr>
            <w:r w:rsidRPr="00AA6BBC">
              <w:rPr>
                <w:color w:val="000000"/>
              </w:rPr>
              <w:t>9</w:t>
            </w:r>
          </w:p>
        </w:tc>
        <w:tc>
          <w:tcPr>
            <w:tcW w:w="1276" w:type="dxa"/>
            <w:tcBorders>
              <w:top w:val="single" w:sz="36" w:space="0" w:color="auto"/>
            </w:tcBorders>
            <w:noWrap/>
            <w:hideMark/>
          </w:tcPr>
          <w:p w14:paraId="61D096F5" w14:textId="77777777" w:rsidR="00B34036" w:rsidRPr="00AA6BBC" w:rsidRDefault="00B34036" w:rsidP="00D8672D">
            <w:pPr>
              <w:jc w:val="center"/>
              <w:rPr>
                <w:color w:val="000000"/>
              </w:rPr>
            </w:pPr>
            <w:r w:rsidRPr="00AA6BBC">
              <w:rPr>
                <w:color w:val="000000"/>
              </w:rPr>
              <w:t>10</w:t>
            </w:r>
          </w:p>
        </w:tc>
        <w:tc>
          <w:tcPr>
            <w:tcW w:w="1246" w:type="dxa"/>
            <w:tcBorders>
              <w:top w:val="single" w:sz="36" w:space="0" w:color="auto"/>
            </w:tcBorders>
            <w:shd w:val="clear" w:color="auto" w:fill="C5E0B3" w:themeFill="accent6" w:themeFillTint="66"/>
            <w:noWrap/>
            <w:hideMark/>
          </w:tcPr>
          <w:p w14:paraId="1A3C2A58" w14:textId="77777777" w:rsidR="00B34036" w:rsidRPr="00AA6BBC" w:rsidRDefault="00B34036" w:rsidP="00D8672D">
            <w:pPr>
              <w:jc w:val="center"/>
              <w:rPr>
                <w:color w:val="000000"/>
              </w:rPr>
            </w:pPr>
            <w:r w:rsidRPr="00AA6BBC">
              <w:rPr>
                <w:color w:val="000000"/>
              </w:rPr>
              <w:t>30</w:t>
            </w:r>
          </w:p>
        </w:tc>
      </w:tr>
      <w:tr w:rsidR="00B34036" w:rsidRPr="00AA6BBC" w14:paraId="0228D403" w14:textId="77777777" w:rsidTr="00D8672D">
        <w:trPr>
          <w:trHeight w:val="157"/>
        </w:trPr>
        <w:tc>
          <w:tcPr>
            <w:tcW w:w="959" w:type="dxa"/>
            <w:vMerge/>
            <w:noWrap/>
            <w:hideMark/>
          </w:tcPr>
          <w:p w14:paraId="280B7A58" w14:textId="77777777" w:rsidR="00B34036" w:rsidRPr="00AA6BBC" w:rsidRDefault="00B34036" w:rsidP="00D8672D">
            <w:pPr>
              <w:rPr>
                <w:b/>
                <w:color w:val="000000"/>
              </w:rPr>
            </w:pPr>
          </w:p>
        </w:tc>
        <w:tc>
          <w:tcPr>
            <w:tcW w:w="1134" w:type="dxa"/>
            <w:noWrap/>
            <w:hideMark/>
          </w:tcPr>
          <w:p w14:paraId="5B61403C" w14:textId="77777777" w:rsidR="00B34036" w:rsidRPr="00AA6BBC" w:rsidRDefault="00B34036" w:rsidP="00D8672D">
            <w:pPr>
              <w:rPr>
                <w:b/>
                <w:color w:val="000000"/>
              </w:rPr>
            </w:pPr>
            <w:r w:rsidRPr="00AA6BBC">
              <w:rPr>
                <w:b/>
                <w:color w:val="000000"/>
              </w:rPr>
              <w:t>C1</w:t>
            </w:r>
          </w:p>
        </w:tc>
        <w:tc>
          <w:tcPr>
            <w:tcW w:w="709" w:type="dxa"/>
            <w:noWrap/>
            <w:hideMark/>
          </w:tcPr>
          <w:p w14:paraId="3CEA1577" w14:textId="77777777" w:rsidR="00B34036" w:rsidRPr="00AA6BBC" w:rsidRDefault="00B34036" w:rsidP="00D8672D">
            <w:pPr>
              <w:jc w:val="center"/>
              <w:rPr>
                <w:color w:val="000000"/>
              </w:rPr>
            </w:pPr>
            <w:r w:rsidRPr="00AA6BBC">
              <w:rPr>
                <w:color w:val="000000"/>
              </w:rPr>
              <w:t>0</w:t>
            </w:r>
          </w:p>
        </w:tc>
        <w:tc>
          <w:tcPr>
            <w:tcW w:w="708" w:type="dxa"/>
            <w:noWrap/>
            <w:hideMark/>
          </w:tcPr>
          <w:p w14:paraId="7B463DA2" w14:textId="77777777" w:rsidR="00B34036" w:rsidRPr="00AA6BBC" w:rsidRDefault="00B34036" w:rsidP="00D8672D">
            <w:pPr>
              <w:jc w:val="center"/>
              <w:rPr>
                <w:color w:val="000000"/>
              </w:rPr>
            </w:pPr>
            <w:r w:rsidRPr="00AA6BBC">
              <w:rPr>
                <w:color w:val="000000"/>
              </w:rPr>
              <w:t>0</w:t>
            </w:r>
          </w:p>
        </w:tc>
        <w:tc>
          <w:tcPr>
            <w:tcW w:w="851" w:type="dxa"/>
            <w:noWrap/>
            <w:hideMark/>
          </w:tcPr>
          <w:p w14:paraId="50B77406" w14:textId="77777777" w:rsidR="00B34036" w:rsidRPr="00AA6BBC" w:rsidRDefault="00B34036" w:rsidP="00D8672D">
            <w:pPr>
              <w:jc w:val="center"/>
              <w:rPr>
                <w:color w:val="000000"/>
              </w:rPr>
            </w:pPr>
            <w:r w:rsidRPr="00AA6BBC">
              <w:rPr>
                <w:color w:val="000000"/>
              </w:rPr>
              <w:t>0</w:t>
            </w:r>
          </w:p>
        </w:tc>
        <w:tc>
          <w:tcPr>
            <w:tcW w:w="1559" w:type="dxa"/>
            <w:noWrap/>
            <w:hideMark/>
          </w:tcPr>
          <w:p w14:paraId="28EAF3E8" w14:textId="77777777" w:rsidR="00B34036" w:rsidRPr="00AA6BBC" w:rsidRDefault="00B34036" w:rsidP="00D8672D">
            <w:pPr>
              <w:jc w:val="center"/>
              <w:rPr>
                <w:color w:val="000000"/>
              </w:rPr>
            </w:pPr>
            <w:r w:rsidRPr="00AA6BBC">
              <w:rPr>
                <w:color w:val="000000"/>
              </w:rPr>
              <w:t>0</w:t>
            </w:r>
          </w:p>
        </w:tc>
        <w:tc>
          <w:tcPr>
            <w:tcW w:w="1134" w:type="dxa"/>
            <w:noWrap/>
            <w:hideMark/>
          </w:tcPr>
          <w:p w14:paraId="589BCA12" w14:textId="77777777" w:rsidR="00B34036" w:rsidRPr="00AA6BBC" w:rsidRDefault="00B34036" w:rsidP="00D8672D">
            <w:pPr>
              <w:jc w:val="center"/>
              <w:rPr>
                <w:color w:val="000000"/>
              </w:rPr>
            </w:pPr>
            <w:r w:rsidRPr="00AA6BBC">
              <w:rPr>
                <w:color w:val="000000"/>
              </w:rPr>
              <w:t>0</w:t>
            </w:r>
          </w:p>
        </w:tc>
        <w:tc>
          <w:tcPr>
            <w:tcW w:w="1276" w:type="dxa"/>
            <w:noWrap/>
            <w:hideMark/>
          </w:tcPr>
          <w:p w14:paraId="6BA3F69E" w14:textId="77777777" w:rsidR="00B34036" w:rsidRPr="00AA6BBC" w:rsidRDefault="00B34036" w:rsidP="00D8672D">
            <w:pPr>
              <w:jc w:val="center"/>
              <w:rPr>
                <w:color w:val="000000"/>
              </w:rPr>
            </w:pPr>
            <w:r w:rsidRPr="00AA6BBC">
              <w:rPr>
                <w:color w:val="000000"/>
              </w:rPr>
              <w:t>0</w:t>
            </w:r>
          </w:p>
        </w:tc>
        <w:tc>
          <w:tcPr>
            <w:tcW w:w="1246" w:type="dxa"/>
            <w:noWrap/>
            <w:hideMark/>
          </w:tcPr>
          <w:p w14:paraId="0C3902B0" w14:textId="77777777" w:rsidR="00B34036" w:rsidRPr="00AA6BBC" w:rsidRDefault="00B34036" w:rsidP="00D8672D">
            <w:pPr>
              <w:jc w:val="center"/>
              <w:rPr>
                <w:color w:val="000000"/>
              </w:rPr>
            </w:pPr>
            <w:r w:rsidRPr="00AA6BBC">
              <w:rPr>
                <w:color w:val="000000"/>
              </w:rPr>
              <w:t>0</w:t>
            </w:r>
          </w:p>
        </w:tc>
      </w:tr>
      <w:tr w:rsidR="00B34036" w:rsidRPr="00AA6BBC" w14:paraId="2CF1B2B6" w14:textId="77777777" w:rsidTr="00D8672D">
        <w:trPr>
          <w:trHeight w:val="172"/>
        </w:trPr>
        <w:tc>
          <w:tcPr>
            <w:tcW w:w="959" w:type="dxa"/>
            <w:vMerge/>
            <w:noWrap/>
            <w:hideMark/>
          </w:tcPr>
          <w:p w14:paraId="735A21CC" w14:textId="77777777" w:rsidR="00B34036" w:rsidRPr="00AA6BBC" w:rsidRDefault="00B34036" w:rsidP="00D8672D">
            <w:pPr>
              <w:rPr>
                <w:b/>
                <w:color w:val="000000"/>
              </w:rPr>
            </w:pPr>
          </w:p>
        </w:tc>
        <w:tc>
          <w:tcPr>
            <w:tcW w:w="1134" w:type="dxa"/>
            <w:noWrap/>
            <w:hideMark/>
          </w:tcPr>
          <w:p w14:paraId="63CF7D7B" w14:textId="77777777" w:rsidR="00B34036" w:rsidRPr="00AA6BBC" w:rsidRDefault="00B34036" w:rsidP="00D8672D">
            <w:pPr>
              <w:rPr>
                <w:b/>
                <w:color w:val="000000"/>
              </w:rPr>
            </w:pPr>
            <w:r w:rsidRPr="00AA6BBC">
              <w:rPr>
                <w:b/>
                <w:color w:val="000000"/>
              </w:rPr>
              <w:t>C2</w:t>
            </w:r>
          </w:p>
        </w:tc>
        <w:tc>
          <w:tcPr>
            <w:tcW w:w="709" w:type="dxa"/>
            <w:noWrap/>
            <w:hideMark/>
          </w:tcPr>
          <w:p w14:paraId="2A0DB785" w14:textId="77777777" w:rsidR="00B34036" w:rsidRPr="00AA6BBC" w:rsidRDefault="00B34036" w:rsidP="00D8672D">
            <w:pPr>
              <w:jc w:val="center"/>
              <w:rPr>
                <w:color w:val="000000"/>
              </w:rPr>
            </w:pPr>
            <w:r w:rsidRPr="00AA6BBC">
              <w:rPr>
                <w:color w:val="000000"/>
              </w:rPr>
              <w:t>275</w:t>
            </w:r>
          </w:p>
        </w:tc>
        <w:tc>
          <w:tcPr>
            <w:tcW w:w="708" w:type="dxa"/>
            <w:noWrap/>
            <w:hideMark/>
          </w:tcPr>
          <w:p w14:paraId="6B462901" w14:textId="77777777" w:rsidR="00B34036" w:rsidRPr="00AA6BBC" w:rsidRDefault="00B34036" w:rsidP="00D8672D">
            <w:pPr>
              <w:jc w:val="center"/>
              <w:rPr>
                <w:color w:val="000000"/>
              </w:rPr>
            </w:pPr>
            <w:r w:rsidRPr="00AA6BBC">
              <w:rPr>
                <w:color w:val="000000"/>
              </w:rPr>
              <w:t>337</w:t>
            </w:r>
          </w:p>
        </w:tc>
        <w:tc>
          <w:tcPr>
            <w:tcW w:w="851" w:type="dxa"/>
            <w:noWrap/>
            <w:hideMark/>
          </w:tcPr>
          <w:p w14:paraId="7D9FF456" w14:textId="77777777" w:rsidR="00B34036" w:rsidRPr="00AA6BBC" w:rsidRDefault="00B34036" w:rsidP="00D8672D">
            <w:pPr>
              <w:jc w:val="center"/>
              <w:rPr>
                <w:color w:val="000000"/>
              </w:rPr>
            </w:pPr>
            <w:r w:rsidRPr="00AA6BBC">
              <w:rPr>
                <w:color w:val="000000"/>
              </w:rPr>
              <w:t>193</w:t>
            </w:r>
          </w:p>
        </w:tc>
        <w:tc>
          <w:tcPr>
            <w:tcW w:w="1559" w:type="dxa"/>
            <w:noWrap/>
            <w:hideMark/>
          </w:tcPr>
          <w:p w14:paraId="7C6D7383" w14:textId="77777777" w:rsidR="00B34036" w:rsidRPr="00AA6BBC" w:rsidRDefault="00B34036" w:rsidP="00D8672D">
            <w:pPr>
              <w:jc w:val="center"/>
              <w:rPr>
                <w:color w:val="000000"/>
              </w:rPr>
            </w:pPr>
            <w:r w:rsidRPr="00AA6BBC">
              <w:rPr>
                <w:color w:val="000000"/>
              </w:rPr>
              <w:t>258</w:t>
            </w:r>
          </w:p>
        </w:tc>
        <w:tc>
          <w:tcPr>
            <w:tcW w:w="1134" w:type="dxa"/>
            <w:noWrap/>
            <w:hideMark/>
          </w:tcPr>
          <w:p w14:paraId="0DF55491" w14:textId="77777777" w:rsidR="00B34036" w:rsidRPr="00AA6BBC" w:rsidRDefault="00B34036" w:rsidP="00D8672D">
            <w:pPr>
              <w:jc w:val="center"/>
              <w:rPr>
                <w:color w:val="000000"/>
              </w:rPr>
            </w:pPr>
            <w:r w:rsidRPr="00AA6BBC">
              <w:rPr>
                <w:color w:val="000000"/>
              </w:rPr>
              <w:t>358</w:t>
            </w:r>
          </w:p>
        </w:tc>
        <w:tc>
          <w:tcPr>
            <w:tcW w:w="1276" w:type="dxa"/>
            <w:noWrap/>
            <w:hideMark/>
          </w:tcPr>
          <w:p w14:paraId="17B9E86A" w14:textId="77777777" w:rsidR="00B34036" w:rsidRPr="00AA6BBC" w:rsidRDefault="00B34036" w:rsidP="00D8672D">
            <w:pPr>
              <w:jc w:val="center"/>
              <w:rPr>
                <w:color w:val="000000"/>
              </w:rPr>
            </w:pPr>
            <w:r w:rsidRPr="00AA6BBC">
              <w:rPr>
                <w:color w:val="000000"/>
              </w:rPr>
              <w:t>312</w:t>
            </w:r>
          </w:p>
        </w:tc>
        <w:tc>
          <w:tcPr>
            <w:tcW w:w="1246" w:type="dxa"/>
            <w:shd w:val="clear" w:color="auto" w:fill="C5E0B3" w:themeFill="accent6" w:themeFillTint="66"/>
            <w:noWrap/>
            <w:hideMark/>
          </w:tcPr>
          <w:p w14:paraId="5215E4A7" w14:textId="77777777" w:rsidR="00B34036" w:rsidRPr="00AA6BBC" w:rsidRDefault="00B34036" w:rsidP="00D8672D">
            <w:pPr>
              <w:jc w:val="center"/>
              <w:rPr>
                <w:color w:val="000000"/>
              </w:rPr>
            </w:pPr>
            <w:r w:rsidRPr="00AA6BBC">
              <w:rPr>
                <w:color w:val="000000"/>
              </w:rPr>
              <w:t>426</w:t>
            </w:r>
          </w:p>
        </w:tc>
      </w:tr>
      <w:tr w:rsidR="00B34036" w:rsidRPr="00AA6BBC" w14:paraId="35BF10C0" w14:textId="77777777" w:rsidTr="00D8672D">
        <w:trPr>
          <w:trHeight w:val="172"/>
        </w:trPr>
        <w:tc>
          <w:tcPr>
            <w:tcW w:w="959" w:type="dxa"/>
            <w:vMerge/>
            <w:noWrap/>
            <w:hideMark/>
          </w:tcPr>
          <w:p w14:paraId="4F61B400" w14:textId="77777777" w:rsidR="00B34036" w:rsidRPr="00AA6BBC" w:rsidRDefault="00B34036" w:rsidP="00D8672D">
            <w:pPr>
              <w:rPr>
                <w:b/>
                <w:color w:val="000000"/>
              </w:rPr>
            </w:pPr>
          </w:p>
        </w:tc>
        <w:tc>
          <w:tcPr>
            <w:tcW w:w="1134" w:type="dxa"/>
            <w:noWrap/>
            <w:hideMark/>
          </w:tcPr>
          <w:p w14:paraId="72435391" w14:textId="77777777" w:rsidR="00B34036" w:rsidRPr="00AA6BBC" w:rsidRDefault="00B34036" w:rsidP="00D8672D">
            <w:pPr>
              <w:rPr>
                <w:b/>
                <w:color w:val="000000"/>
              </w:rPr>
            </w:pPr>
            <w:r w:rsidRPr="00AA6BBC">
              <w:rPr>
                <w:b/>
                <w:color w:val="000000"/>
              </w:rPr>
              <w:t>C3</w:t>
            </w:r>
          </w:p>
        </w:tc>
        <w:tc>
          <w:tcPr>
            <w:tcW w:w="709" w:type="dxa"/>
            <w:shd w:val="clear" w:color="auto" w:fill="C5E0B3" w:themeFill="accent6" w:themeFillTint="66"/>
            <w:noWrap/>
            <w:hideMark/>
          </w:tcPr>
          <w:p w14:paraId="1BE9CD46" w14:textId="77777777" w:rsidR="00B34036" w:rsidRPr="00AA6BBC" w:rsidRDefault="00B34036" w:rsidP="00D8672D">
            <w:pPr>
              <w:jc w:val="center"/>
              <w:rPr>
                <w:color w:val="000000"/>
              </w:rPr>
            </w:pPr>
            <w:r w:rsidRPr="00AA6BBC">
              <w:rPr>
                <w:color w:val="000000"/>
              </w:rPr>
              <w:t>94</w:t>
            </w:r>
          </w:p>
        </w:tc>
        <w:tc>
          <w:tcPr>
            <w:tcW w:w="708" w:type="dxa"/>
            <w:noWrap/>
            <w:hideMark/>
          </w:tcPr>
          <w:p w14:paraId="7374C9F9" w14:textId="77777777" w:rsidR="00B34036" w:rsidRPr="00AA6BBC" w:rsidRDefault="00B34036" w:rsidP="00D8672D">
            <w:pPr>
              <w:jc w:val="center"/>
              <w:rPr>
                <w:color w:val="000000"/>
              </w:rPr>
            </w:pPr>
            <w:r w:rsidRPr="00AA6BBC">
              <w:rPr>
                <w:color w:val="000000"/>
              </w:rPr>
              <w:t>64</w:t>
            </w:r>
          </w:p>
        </w:tc>
        <w:tc>
          <w:tcPr>
            <w:tcW w:w="851" w:type="dxa"/>
            <w:noWrap/>
            <w:hideMark/>
          </w:tcPr>
          <w:p w14:paraId="6275439A" w14:textId="77777777" w:rsidR="00B34036" w:rsidRPr="00AA6BBC" w:rsidRDefault="00B34036" w:rsidP="00D8672D">
            <w:pPr>
              <w:jc w:val="center"/>
              <w:rPr>
                <w:color w:val="000000"/>
              </w:rPr>
            </w:pPr>
            <w:r w:rsidRPr="00AA6BBC">
              <w:rPr>
                <w:color w:val="000000"/>
              </w:rPr>
              <w:t>37</w:t>
            </w:r>
          </w:p>
        </w:tc>
        <w:tc>
          <w:tcPr>
            <w:tcW w:w="1559" w:type="dxa"/>
            <w:noWrap/>
            <w:hideMark/>
          </w:tcPr>
          <w:p w14:paraId="47AF4562" w14:textId="77777777" w:rsidR="00B34036" w:rsidRPr="00AA6BBC" w:rsidRDefault="00B34036" w:rsidP="00D8672D">
            <w:pPr>
              <w:jc w:val="center"/>
              <w:rPr>
                <w:color w:val="000000"/>
              </w:rPr>
            </w:pPr>
            <w:r w:rsidRPr="00AA6BBC">
              <w:rPr>
                <w:color w:val="000000"/>
              </w:rPr>
              <w:t>14</w:t>
            </w:r>
          </w:p>
        </w:tc>
        <w:tc>
          <w:tcPr>
            <w:tcW w:w="1134" w:type="dxa"/>
            <w:noWrap/>
            <w:hideMark/>
          </w:tcPr>
          <w:p w14:paraId="2A05A3A9" w14:textId="77777777" w:rsidR="00B34036" w:rsidRPr="00AA6BBC" w:rsidRDefault="00B34036" w:rsidP="00D8672D">
            <w:pPr>
              <w:jc w:val="center"/>
              <w:rPr>
                <w:color w:val="000000"/>
              </w:rPr>
            </w:pPr>
            <w:r w:rsidRPr="00AA6BBC">
              <w:rPr>
                <w:color w:val="000000"/>
              </w:rPr>
              <w:t>15</w:t>
            </w:r>
          </w:p>
        </w:tc>
        <w:tc>
          <w:tcPr>
            <w:tcW w:w="1276" w:type="dxa"/>
            <w:noWrap/>
            <w:hideMark/>
          </w:tcPr>
          <w:p w14:paraId="356442D1" w14:textId="77777777" w:rsidR="00B34036" w:rsidRPr="00AA6BBC" w:rsidRDefault="00B34036" w:rsidP="00D8672D">
            <w:pPr>
              <w:jc w:val="center"/>
              <w:rPr>
                <w:color w:val="000000"/>
              </w:rPr>
            </w:pPr>
            <w:r w:rsidRPr="00AA6BBC">
              <w:rPr>
                <w:color w:val="000000"/>
              </w:rPr>
              <w:t>15</w:t>
            </w:r>
          </w:p>
        </w:tc>
        <w:tc>
          <w:tcPr>
            <w:tcW w:w="1246" w:type="dxa"/>
            <w:noWrap/>
            <w:hideMark/>
          </w:tcPr>
          <w:p w14:paraId="62641D25" w14:textId="77777777" w:rsidR="00B34036" w:rsidRPr="00AA6BBC" w:rsidRDefault="00B34036" w:rsidP="00D8672D">
            <w:pPr>
              <w:jc w:val="center"/>
              <w:rPr>
                <w:color w:val="000000"/>
              </w:rPr>
            </w:pPr>
            <w:r w:rsidRPr="00AA6BBC">
              <w:rPr>
                <w:color w:val="000000"/>
              </w:rPr>
              <w:t>34</w:t>
            </w:r>
          </w:p>
        </w:tc>
      </w:tr>
      <w:tr w:rsidR="00B34036" w:rsidRPr="00AA6BBC" w14:paraId="5234FA31" w14:textId="77777777" w:rsidTr="00D8672D">
        <w:trPr>
          <w:trHeight w:val="186"/>
        </w:trPr>
        <w:tc>
          <w:tcPr>
            <w:tcW w:w="959" w:type="dxa"/>
            <w:vMerge/>
            <w:noWrap/>
            <w:hideMark/>
          </w:tcPr>
          <w:p w14:paraId="7DF25656" w14:textId="77777777" w:rsidR="00B34036" w:rsidRPr="00AA6BBC" w:rsidRDefault="00B34036" w:rsidP="00D8672D">
            <w:pPr>
              <w:rPr>
                <w:b/>
                <w:color w:val="000000"/>
              </w:rPr>
            </w:pPr>
          </w:p>
        </w:tc>
        <w:tc>
          <w:tcPr>
            <w:tcW w:w="1134" w:type="dxa"/>
            <w:noWrap/>
            <w:hideMark/>
          </w:tcPr>
          <w:p w14:paraId="54E7111C" w14:textId="77777777" w:rsidR="00B34036" w:rsidRPr="00AA6BBC" w:rsidRDefault="00B34036" w:rsidP="00D8672D">
            <w:pPr>
              <w:rPr>
                <w:b/>
                <w:color w:val="000000"/>
              </w:rPr>
            </w:pPr>
            <w:r w:rsidRPr="00AA6BBC">
              <w:rPr>
                <w:b/>
                <w:color w:val="000000"/>
              </w:rPr>
              <w:t>C4</w:t>
            </w:r>
          </w:p>
        </w:tc>
        <w:tc>
          <w:tcPr>
            <w:tcW w:w="709" w:type="dxa"/>
            <w:noWrap/>
            <w:hideMark/>
          </w:tcPr>
          <w:p w14:paraId="3F88405B" w14:textId="77777777" w:rsidR="00B34036" w:rsidRPr="00AA6BBC" w:rsidRDefault="00B34036" w:rsidP="00D8672D">
            <w:pPr>
              <w:jc w:val="center"/>
              <w:rPr>
                <w:color w:val="000000"/>
              </w:rPr>
            </w:pPr>
            <w:r w:rsidRPr="00AA6BBC">
              <w:rPr>
                <w:color w:val="000000"/>
              </w:rPr>
              <w:t>49</w:t>
            </w:r>
          </w:p>
        </w:tc>
        <w:tc>
          <w:tcPr>
            <w:tcW w:w="708" w:type="dxa"/>
            <w:noWrap/>
            <w:hideMark/>
          </w:tcPr>
          <w:p w14:paraId="6919AD16" w14:textId="77777777" w:rsidR="00B34036" w:rsidRPr="00AA6BBC" w:rsidRDefault="00B34036" w:rsidP="00D8672D">
            <w:pPr>
              <w:jc w:val="center"/>
              <w:rPr>
                <w:color w:val="000000"/>
              </w:rPr>
            </w:pPr>
            <w:r w:rsidRPr="00AA6BBC">
              <w:rPr>
                <w:color w:val="000000"/>
              </w:rPr>
              <w:t>43</w:t>
            </w:r>
          </w:p>
        </w:tc>
        <w:tc>
          <w:tcPr>
            <w:tcW w:w="851" w:type="dxa"/>
            <w:noWrap/>
            <w:hideMark/>
          </w:tcPr>
          <w:p w14:paraId="19121084" w14:textId="77777777" w:rsidR="00B34036" w:rsidRPr="00AA6BBC" w:rsidRDefault="00B34036" w:rsidP="00D8672D">
            <w:pPr>
              <w:jc w:val="center"/>
              <w:rPr>
                <w:color w:val="000000"/>
              </w:rPr>
            </w:pPr>
            <w:r w:rsidRPr="00AA6BBC">
              <w:rPr>
                <w:color w:val="000000"/>
              </w:rPr>
              <w:t>68</w:t>
            </w:r>
          </w:p>
        </w:tc>
        <w:tc>
          <w:tcPr>
            <w:tcW w:w="1559" w:type="dxa"/>
            <w:noWrap/>
            <w:hideMark/>
          </w:tcPr>
          <w:p w14:paraId="65106487" w14:textId="77777777" w:rsidR="00B34036" w:rsidRPr="00AA6BBC" w:rsidRDefault="00B34036" w:rsidP="00D8672D">
            <w:pPr>
              <w:jc w:val="center"/>
              <w:rPr>
                <w:color w:val="000000"/>
              </w:rPr>
            </w:pPr>
            <w:r w:rsidRPr="00AA6BBC">
              <w:rPr>
                <w:color w:val="000000"/>
              </w:rPr>
              <w:t>47</w:t>
            </w:r>
          </w:p>
        </w:tc>
        <w:tc>
          <w:tcPr>
            <w:tcW w:w="1134" w:type="dxa"/>
            <w:noWrap/>
            <w:hideMark/>
          </w:tcPr>
          <w:p w14:paraId="40ED814F" w14:textId="77777777" w:rsidR="00B34036" w:rsidRPr="00AA6BBC" w:rsidRDefault="00B34036" w:rsidP="00D8672D">
            <w:pPr>
              <w:jc w:val="center"/>
              <w:rPr>
                <w:color w:val="000000"/>
              </w:rPr>
            </w:pPr>
            <w:r w:rsidRPr="00AA6BBC">
              <w:rPr>
                <w:color w:val="000000"/>
              </w:rPr>
              <w:t>50</w:t>
            </w:r>
          </w:p>
        </w:tc>
        <w:tc>
          <w:tcPr>
            <w:tcW w:w="1276" w:type="dxa"/>
            <w:noWrap/>
            <w:hideMark/>
          </w:tcPr>
          <w:p w14:paraId="72868D9C" w14:textId="77777777" w:rsidR="00B34036" w:rsidRPr="00AA6BBC" w:rsidRDefault="00B34036" w:rsidP="00D8672D">
            <w:pPr>
              <w:jc w:val="center"/>
              <w:rPr>
                <w:color w:val="000000"/>
              </w:rPr>
            </w:pPr>
            <w:r w:rsidRPr="00AA6BBC">
              <w:rPr>
                <w:color w:val="000000"/>
              </w:rPr>
              <w:t>62</w:t>
            </w:r>
          </w:p>
        </w:tc>
        <w:tc>
          <w:tcPr>
            <w:tcW w:w="1246" w:type="dxa"/>
            <w:shd w:val="clear" w:color="auto" w:fill="C5E0B3" w:themeFill="accent6" w:themeFillTint="66"/>
            <w:noWrap/>
            <w:hideMark/>
          </w:tcPr>
          <w:p w14:paraId="2EF398AD" w14:textId="77777777" w:rsidR="00B34036" w:rsidRPr="00AA6BBC" w:rsidRDefault="00B34036" w:rsidP="00D8672D">
            <w:pPr>
              <w:jc w:val="center"/>
              <w:rPr>
                <w:color w:val="000000"/>
              </w:rPr>
            </w:pPr>
            <w:r w:rsidRPr="00AA6BBC">
              <w:rPr>
                <w:color w:val="000000"/>
              </w:rPr>
              <w:t>125</w:t>
            </w:r>
          </w:p>
        </w:tc>
      </w:tr>
      <w:tr w:rsidR="00B34036" w:rsidRPr="00AA6BBC" w14:paraId="3A97F4CE" w14:textId="77777777" w:rsidTr="00D8672D">
        <w:trPr>
          <w:trHeight w:val="228"/>
        </w:trPr>
        <w:tc>
          <w:tcPr>
            <w:tcW w:w="959" w:type="dxa"/>
            <w:vMerge/>
            <w:noWrap/>
            <w:hideMark/>
          </w:tcPr>
          <w:p w14:paraId="556EFF5E" w14:textId="77777777" w:rsidR="00B34036" w:rsidRPr="00AA6BBC" w:rsidRDefault="00B34036" w:rsidP="00D8672D">
            <w:pPr>
              <w:rPr>
                <w:b/>
                <w:color w:val="000000"/>
              </w:rPr>
            </w:pPr>
          </w:p>
        </w:tc>
        <w:tc>
          <w:tcPr>
            <w:tcW w:w="1134" w:type="dxa"/>
            <w:noWrap/>
            <w:hideMark/>
          </w:tcPr>
          <w:p w14:paraId="1E47A3A0" w14:textId="77777777" w:rsidR="00B34036" w:rsidRPr="00AA6BBC" w:rsidRDefault="00B34036" w:rsidP="00D8672D">
            <w:pPr>
              <w:rPr>
                <w:b/>
                <w:color w:val="000000"/>
              </w:rPr>
            </w:pPr>
            <w:r w:rsidRPr="00AA6BBC">
              <w:rPr>
                <w:b/>
                <w:color w:val="000000"/>
              </w:rPr>
              <w:t>C5</w:t>
            </w:r>
          </w:p>
        </w:tc>
        <w:tc>
          <w:tcPr>
            <w:tcW w:w="709" w:type="dxa"/>
            <w:shd w:val="clear" w:color="auto" w:fill="C5E0B3" w:themeFill="accent6" w:themeFillTint="66"/>
            <w:noWrap/>
            <w:hideMark/>
          </w:tcPr>
          <w:p w14:paraId="3D5CE8DF" w14:textId="77777777" w:rsidR="00B34036" w:rsidRPr="00AA6BBC" w:rsidRDefault="00B34036" w:rsidP="00D8672D">
            <w:pPr>
              <w:jc w:val="center"/>
              <w:rPr>
                <w:color w:val="000000"/>
              </w:rPr>
            </w:pPr>
            <w:r w:rsidRPr="00AA6BBC">
              <w:rPr>
                <w:color w:val="000000"/>
              </w:rPr>
              <w:t>825</w:t>
            </w:r>
          </w:p>
        </w:tc>
        <w:tc>
          <w:tcPr>
            <w:tcW w:w="708" w:type="dxa"/>
            <w:noWrap/>
            <w:hideMark/>
          </w:tcPr>
          <w:p w14:paraId="305E923F" w14:textId="77777777" w:rsidR="00B34036" w:rsidRPr="00AA6BBC" w:rsidRDefault="00B34036" w:rsidP="00D8672D">
            <w:pPr>
              <w:jc w:val="center"/>
              <w:rPr>
                <w:color w:val="000000"/>
              </w:rPr>
            </w:pPr>
            <w:r w:rsidRPr="00AA6BBC">
              <w:rPr>
                <w:color w:val="000000"/>
              </w:rPr>
              <w:t>708</w:t>
            </w:r>
          </w:p>
        </w:tc>
        <w:tc>
          <w:tcPr>
            <w:tcW w:w="851" w:type="dxa"/>
            <w:noWrap/>
            <w:hideMark/>
          </w:tcPr>
          <w:p w14:paraId="371D4F8E" w14:textId="77777777" w:rsidR="00B34036" w:rsidRPr="00AA6BBC" w:rsidRDefault="00B34036" w:rsidP="00D8672D">
            <w:pPr>
              <w:jc w:val="center"/>
              <w:rPr>
                <w:color w:val="000000"/>
              </w:rPr>
            </w:pPr>
            <w:r w:rsidRPr="00AA6BBC">
              <w:rPr>
                <w:color w:val="000000"/>
              </w:rPr>
              <w:t>706</w:t>
            </w:r>
          </w:p>
        </w:tc>
        <w:tc>
          <w:tcPr>
            <w:tcW w:w="1559" w:type="dxa"/>
            <w:noWrap/>
            <w:hideMark/>
          </w:tcPr>
          <w:p w14:paraId="7A81DE2A" w14:textId="77777777" w:rsidR="00B34036" w:rsidRPr="00AA6BBC" w:rsidRDefault="00B34036" w:rsidP="00D8672D">
            <w:pPr>
              <w:jc w:val="center"/>
              <w:rPr>
                <w:color w:val="000000"/>
              </w:rPr>
            </w:pPr>
            <w:r w:rsidRPr="00AA6BBC">
              <w:rPr>
                <w:color w:val="000000"/>
              </w:rPr>
              <w:t>526</w:t>
            </w:r>
          </w:p>
        </w:tc>
        <w:tc>
          <w:tcPr>
            <w:tcW w:w="1134" w:type="dxa"/>
            <w:noWrap/>
            <w:hideMark/>
          </w:tcPr>
          <w:p w14:paraId="6334DA75" w14:textId="77777777" w:rsidR="00B34036" w:rsidRPr="00AA6BBC" w:rsidRDefault="00B34036" w:rsidP="00D8672D">
            <w:pPr>
              <w:jc w:val="center"/>
              <w:rPr>
                <w:color w:val="000000"/>
              </w:rPr>
            </w:pPr>
            <w:r w:rsidRPr="00AA6BBC">
              <w:rPr>
                <w:color w:val="000000"/>
              </w:rPr>
              <w:t>669</w:t>
            </w:r>
          </w:p>
        </w:tc>
        <w:tc>
          <w:tcPr>
            <w:tcW w:w="1276" w:type="dxa"/>
            <w:noWrap/>
            <w:hideMark/>
          </w:tcPr>
          <w:p w14:paraId="7DAD953D" w14:textId="77777777" w:rsidR="00B34036" w:rsidRPr="00AA6BBC" w:rsidRDefault="00B34036" w:rsidP="00D8672D">
            <w:pPr>
              <w:jc w:val="center"/>
              <w:rPr>
                <w:color w:val="000000"/>
              </w:rPr>
            </w:pPr>
            <w:r w:rsidRPr="00AA6BBC">
              <w:rPr>
                <w:color w:val="000000"/>
              </w:rPr>
              <w:t>776</w:t>
            </w:r>
          </w:p>
        </w:tc>
        <w:tc>
          <w:tcPr>
            <w:tcW w:w="1246" w:type="dxa"/>
            <w:noWrap/>
            <w:hideMark/>
          </w:tcPr>
          <w:p w14:paraId="07434418" w14:textId="77777777" w:rsidR="00B34036" w:rsidRPr="00AA6BBC" w:rsidRDefault="00B34036" w:rsidP="00D8672D">
            <w:pPr>
              <w:jc w:val="center"/>
              <w:rPr>
                <w:color w:val="000000"/>
              </w:rPr>
            </w:pPr>
            <w:r w:rsidRPr="00AA6BBC">
              <w:rPr>
                <w:color w:val="000000"/>
              </w:rPr>
              <w:t>693</w:t>
            </w:r>
          </w:p>
        </w:tc>
      </w:tr>
      <w:tr w:rsidR="00B34036" w:rsidRPr="00AA6BBC" w14:paraId="527F7D23" w14:textId="77777777" w:rsidTr="00D8672D">
        <w:trPr>
          <w:trHeight w:val="185"/>
        </w:trPr>
        <w:tc>
          <w:tcPr>
            <w:tcW w:w="959" w:type="dxa"/>
            <w:vMerge/>
            <w:noWrap/>
            <w:hideMark/>
          </w:tcPr>
          <w:p w14:paraId="7297637E" w14:textId="77777777" w:rsidR="00B34036" w:rsidRPr="00AA6BBC" w:rsidRDefault="00B34036" w:rsidP="00D8672D">
            <w:pPr>
              <w:rPr>
                <w:b/>
                <w:color w:val="000000"/>
              </w:rPr>
            </w:pPr>
          </w:p>
        </w:tc>
        <w:tc>
          <w:tcPr>
            <w:tcW w:w="1134" w:type="dxa"/>
            <w:noWrap/>
            <w:hideMark/>
          </w:tcPr>
          <w:p w14:paraId="34D0BEC0" w14:textId="77777777" w:rsidR="00B34036" w:rsidRPr="00AA6BBC" w:rsidRDefault="00B34036" w:rsidP="00D8672D">
            <w:pPr>
              <w:rPr>
                <w:b/>
                <w:color w:val="000000"/>
              </w:rPr>
            </w:pPr>
            <w:r w:rsidRPr="00AA6BBC">
              <w:rPr>
                <w:b/>
                <w:color w:val="000000"/>
              </w:rPr>
              <w:t>C6</w:t>
            </w:r>
          </w:p>
        </w:tc>
        <w:tc>
          <w:tcPr>
            <w:tcW w:w="709" w:type="dxa"/>
            <w:noWrap/>
            <w:hideMark/>
          </w:tcPr>
          <w:p w14:paraId="4732ADD5" w14:textId="77777777" w:rsidR="00B34036" w:rsidRPr="00AA6BBC" w:rsidRDefault="00B34036" w:rsidP="00D8672D">
            <w:pPr>
              <w:jc w:val="center"/>
              <w:rPr>
                <w:color w:val="000000"/>
              </w:rPr>
            </w:pPr>
            <w:r w:rsidRPr="00AA6BBC">
              <w:rPr>
                <w:color w:val="000000"/>
              </w:rPr>
              <w:t>22</w:t>
            </w:r>
          </w:p>
        </w:tc>
        <w:tc>
          <w:tcPr>
            <w:tcW w:w="708" w:type="dxa"/>
            <w:noWrap/>
            <w:hideMark/>
          </w:tcPr>
          <w:p w14:paraId="7E43954C" w14:textId="77777777" w:rsidR="00B34036" w:rsidRPr="00AA6BBC" w:rsidRDefault="00B34036" w:rsidP="00D8672D">
            <w:pPr>
              <w:jc w:val="center"/>
              <w:rPr>
                <w:color w:val="000000"/>
              </w:rPr>
            </w:pPr>
            <w:r w:rsidRPr="00AA6BBC">
              <w:rPr>
                <w:color w:val="000000"/>
              </w:rPr>
              <w:t>25</w:t>
            </w:r>
          </w:p>
        </w:tc>
        <w:tc>
          <w:tcPr>
            <w:tcW w:w="851" w:type="dxa"/>
            <w:noWrap/>
            <w:hideMark/>
          </w:tcPr>
          <w:p w14:paraId="01C38B69" w14:textId="77777777" w:rsidR="00B34036" w:rsidRPr="00AA6BBC" w:rsidRDefault="00B34036" w:rsidP="00D8672D">
            <w:pPr>
              <w:jc w:val="center"/>
              <w:rPr>
                <w:color w:val="000000"/>
              </w:rPr>
            </w:pPr>
            <w:r w:rsidRPr="00AA6BBC">
              <w:rPr>
                <w:color w:val="000000"/>
              </w:rPr>
              <w:t>18</w:t>
            </w:r>
          </w:p>
        </w:tc>
        <w:tc>
          <w:tcPr>
            <w:tcW w:w="1559" w:type="dxa"/>
            <w:shd w:val="clear" w:color="auto" w:fill="C5E0B3" w:themeFill="accent6" w:themeFillTint="66"/>
            <w:noWrap/>
            <w:hideMark/>
          </w:tcPr>
          <w:p w14:paraId="45C7E5EE" w14:textId="77777777" w:rsidR="00B34036" w:rsidRPr="00AA6BBC" w:rsidRDefault="00B34036" w:rsidP="00D8672D">
            <w:pPr>
              <w:jc w:val="center"/>
              <w:rPr>
                <w:color w:val="000000"/>
              </w:rPr>
            </w:pPr>
            <w:r w:rsidRPr="00AA6BBC">
              <w:rPr>
                <w:color w:val="000000"/>
              </w:rPr>
              <w:t>30</w:t>
            </w:r>
          </w:p>
        </w:tc>
        <w:tc>
          <w:tcPr>
            <w:tcW w:w="1134" w:type="dxa"/>
            <w:noWrap/>
            <w:hideMark/>
          </w:tcPr>
          <w:p w14:paraId="20CCAA71" w14:textId="77777777" w:rsidR="00B34036" w:rsidRPr="00AA6BBC" w:rsidRDefault="00B34036" w:rsidP="00D8672D">
            <w:pPr>
              <w:jc w:val="center"/>
              <w:rPr>
                <w:color w:val="000000"/>
              </w:rPr>
            </w:pPr>
            <w:r w:rsidRPr="00AA6BBC">
              <w:rPr>
                <w:color w:val="000000"/>
              </w:rPr>
              <w:t>24</w:t>
            </w:r>
          </w:p>
        </w:tc>
        <w:tc>
          <w:tcPr>
            <w:tcW w:w="1276" w:type="dxa"/>
            <w:noWrap/>
            <w:hideMark/>
          </w:tcPr>
          <w:p w14:paraId="66B36666" w14:textId="77777777" w:rsidR="00B34036" w:rsidRPr="00AA6BBC" w:rsidRDefault="00B34036" w:rsidP="00D8672D">
            <w:pPr>
              <w:jc w:val="center"/>
              <w:rPr>
                <w:color w:val="000000"/>
              </w:rPr>
            </w:pPr>
            <w:r w:rsidRPr="00AA6BBC">
              <w:rPr>
                <w:color w:val="000000"/>
              </w:rPr>
              <w:t>24</w:t>
            </w:r>
          </w:p>
        </w:tc>
        <w:tc>
          <w:tcPr>
            <w:tcW w:w="1246" w:type="dxa"/>
            <w:noWrap/>
            <w:hideMark/>
          </w:tcPr>
          <w:p w14:paraId="0B6C3D7C" w14:textId="77777777" w:rsidR="00B34036" w:rsidRPr="00AA6BBC" w:rsidRDefault="00B34036" w:rsidP="00D8672D">
            <w:pPr>
              <w:jc w:val="center"/>
              <w:rPr>
                <w:color w:val="000000"/>
              </w:rPr>
            </w:pPr>
            <w:r w:rsidRPr="00AA6BBC">
              <w:rPr>
                <w:color w:val="000000"/>
              </w:rPr>
              <w:t>21</w:t>
            </w:r>
          </w:p>
        </w:tc>
      </w:tr>
      <w:tr w:rsidR="00B34036" w:rsidRPr="00AA6BBC" w14:paraId="1951F0C1" w14:textId="77777777" w:rsidTr="00D8672D">
        <w:trPr>
          <w:trHeight w:val="172"/>
        </w:trPr>
        <w:tc>
          <w:tcPr>
            <w:tcW w:w="959" w:type="dxa"/>
            <w:vMerge/>
            <w:noWrap/>
            <w:hideMark/>
          </w:tcPr>
          <w:p w14:paraId="7FF07F4D" w14:textId="77777777" w:rsidR="00B34036" w:rsidRPr="00AA6BBC" w:rsidRDefault="00B34036" w:rsidP="00D8672D">
            <w:pPr>
              <w:rPr>
                <w:b/>
                <w:color w:val="000000"/>
              </w:rPr>
            </w:pPr>
          </w:p>
        </w:tc>
        <w:tc>
          <w:tcPr>
            <w:tcW w:w="1134" w:type="dxa"/>
            <w:noWrap/>
            <w:hideMark/>
          </w:tcPr>
          <w:p w14:paraId="4850BA23" w14:textId="77777777" w:rsidR="00B34036" w:rsidRPr="00AA6BBC" w:rsidRDefault="00B34036" w:rsidP="00D8672D">
            <w:pPr>
              <w:rPr>
                <w:b/>
                <w:color w:val="000000"/>
              </w:rPr>
            </w:pPr>
            <w:r w:rsidRPr="00AA6BBC">
              <w:rPr>
                <w:b/>
                <w:color w:val="000000"/>
              </w:rPr>
              <w:t>C7</w:t>
            </w:r>
          </w:p>
        </w:tc>
        <w:tc>
          <w:tcPr>
            <w:tcW w:w="709" w:type="dxa"/>
            <w:noWrap/>
            <w:hideMark/>
          </w:tcPr>
          <w:p w14:paraId="5C01B2A5" w14:textId="77777777" w:rsidR="00B34036" w:rsidRPr="00AA6BBC" w:rsidRDefault="00B34036" w:rsidP="00D8672D">
            <w:pPr>
              <w:jc w:val="center"/>
              <w:rPr>
                <w:color w:val="000000"/>
              </w:rPr>
            </w:pPr>
            <w:r w:rsidRPr="00AA6BBC">
              <w:rPr>
                <w:color w:val="000000"/>
              </w:rPr>
              <w:t>460</w:t>
            </w:r>
          </w:p>
        </w:tc>
        <w:tc>
          <w:tcPr>
            <w:tcW w:w="708" w:type="dxa"/>
            <w:noWrap/>
            <w:hideMark/>
          </w:tcPr>
          <w:p w14:paraId="482F4D4A" w14:textId="77777777" w:rsidR="00B34036" w:rsidRPr="00AA6BBC" w:rsidRDefault="00B34036" w:rsidP="00D8672D">
            <w:pPr>
              <w:jc w:val="center"/>
              <w:rPr>
                <w:color w:val="000000"/>
              </w:rPr>
            </w:pPr>
            <w:r w:rsidRPr="00AA6BBC">
              <w:rPr>
                <w:color w:val="000000"/>
              </w:rPr>
              <w:t>82</w:t>
            </w:r>
          </w:p>
        </w:tc>
        <w:tc>
          <w:tcPr>
            <w:tcW w:w="851" w:type="dxa"/>
            <w:noWrap/>
            <w:hideMark/>
          </w:tcPr>
          <w:p w14:paraId="59B4F88E" w14:textId="77777777" w:rsidR="00B34036" w:rsidRPr="00AA6BBC" w:rsidRDefault="00B34036" w:rsidP="00D8672D">
            <w:pPr>
              <w:jc w:val="center"/>
              <w:rPr>
                <w:color w:val="000000"/>
              </w:rPr>
            </w:pPr>
            <w:r w:rsidRPr="00AA6BBC">
              <w:rPr>
                <w:color w:val="000000"/>
              </w:rPr>
              <w:t>526</w:t>
            </w:r>
          </w:p>
        </w:tc>
        <w:tc>
          <w:tcPr>
            <w:tcW w:w="1559" w:type="dxa"/>
            <w:noWrap/>
            <w:hideMark/>
          </w:tcPr>
          <w:p w14:paraId="0EB05647" w14:textId="77777777" w:rsidR="00B34036" w:rsidRPr="00AA6BBC" w:rsidRDefault="00B34036" w:rsidP="00D8672D">
            <w:pPr>
              <w:jc w:val="center"/>
              <w:rPr>
                <w:color w:val="000000"/>
              </w:rPr>
            </w:pPr>
            <w:r w:rsidRPr="00AA6BBC">
              <w:rPr>
                <w:color w:val="000000"/>
              </w:rPr>
              <w:t>432</w:t>
            </w:r>
          </w:p>
        </w:tc>
        <w:tc>
          <w:tcPr>
            <w:tcW w:w="1134" w:type="dxa"/>
            <w:noWrap/>
            <w:hideMark/>
          </w:tcPr>
          <w:p w14:paraId="1DEA8A7B" w14:textId="77777777" w:rsidR="00B34036" w:rsidRPr="00AA6BBC" w:rsidRDefault="00B34036" w:rsidP="00D8672D">
            <w:pPr>
              <w:jc w:val="center"/>
              <w:rPr>
                <w:color w:val="000000"/>
              </w:rPr>
            </w:pPr>
            <w:r w:rsidRPr="00AA6BBC">
              <w:rPr>
                <w:color w:val="000000"/>
              </w:rPr>
              <w:t>173</w:t>
            </w:r>
          </w:p>
        </w:tc>
        <w:tc>
          <w:tcPr>
            <w:tcW w:w="1276" w:type="dxa"/>
            <w:noWrap/>
            <w:hideMark/>
          </w:tcPr>
          <w:p w14:paraId="49CF5C5C" w14:textId="77777777" w:rsidR="00B34036" w:rsidRPr="00AA6BBC" w:rsidRDefault="00B34036" w:rsidP="00D8672D">
            <w:pPr>
              <w:jc w:val="center"/>
              <w:rPr>
                <w:color w:val="000000"/>
              </w:rPr>
            </w:pPr>
            <w:r w:rsidRPr="00AA6BBC">
              <w:rPr>
                <w:color w:val="000000"/>
              </w:rPr>
              <w:t>147</w:t>
            </w:r>
          </w:p>
        </w:tc>
        <w:tc>
          <w:tcPr>
            <w:tcW w:w="1246" w:type="dxa"/>
            <w:shd w:val="clear" w:color="auto" w:fill="C5E0B3" w:themeFill="accent6" w:themeFillTint="66"/>
            <w:noWrap/>
            <w:hideMark/>
          </w:tcPr>
          <w:p w14:paraId="331720CC" w14:textId="77777777" w:rsidR="00B34036" w:rsidRPr="00AA6BBC" w:rsidRDefault="00B34036" w:rsidP="00D8672D">
            <w:pPr>
              <w:jc w:val="center"/>
              <w:rPr>
                <w:color w:val="000000"/>
              </w:rPr>
            </w:pPr>
            <w:r w:rsidRPr="00AA6BBC">
              <w:rPr>
                <w:color w:val="000000"/>
              </w:rPr>
              <w:t>869</w:t>
            </w:r>
          </w:p>
        </w:tc>
      </w:tr>
      <w:tr w:rsidR="00B34036" w:rsidRPr="00AA6BBC" w14:paraId="7F0684EE" w14:textId="77777777" w:rsidTr="00D8672D">
        <w:trPr>
          <w:trHeight w:val="185"/>
        </w:trPr>
        <w:tc>
          <w:tcPr>
            <w:tcW w:w="959" w:type="dxa"/>
            <w:vMerge/>
            <w:noWrap/>
            <w:hideMark/>
          </w:tcPr>
          <w:p w14:paraId="778DC9E4" w14:textId="77777777" w:rsidR="00B34036" w:rsidRPr="00AA6BBC" w:rsidRDefault="00B34036" w:rsidP="00D8672D">
            <w:pPr>
              <w:rPr>
                <w:b/>
                <w:color w:val="000000"/>
              </w:rPr>
            </w:pPr>
          </w:p>
        </w:tc>
        <w:tc>
          <w:tcPr>
            <w:tcW w:w="1134" w:type="dxa"/>
            <w:noWrap/>
            <w:hideMark/>
          </w:tcPr>
          <w:p w14:paraId="15872F5C" w14:textId="77777777" w:rsidR="00B34036" w:rsidRPr="00AA6BBC" w:rsidRDefault="00B34036" w:rsidP="00D8672D">
            <w:pPr>
              <w:rPr>
                <w:b/>
                <w:color w:val="000000"/>
              </w:rPr>
            </w:pPr>
            <w:r w:rsidRPr="00AA6BBC">
              <w:rPr>
                <w:b/>
                <w:color w:val="000000"/>
              </w:rPr>
              <w:t>H</w:t>
            </w:r>
          </w:p>
        </w:tc>
        <w:tc>
          <w:tcPr>
            <w:tcW w:w="709" w:type="dxa"/>
            <w:noWrap/>
            <w:hideMark/>
          </w:tcPr>
          <w:p w14:paraId="7E3095E3" w14:textId="77777777" w:rsidR="00B34036" w:rsidRPr="00AA6BBC" w:rsidRDefault="00B34036" w:rsidP="00D8672D">
            <w:pPr>
              <w:jc w:val="center"/>
              <w:rPr>
                <w:color w:val="000000"/>
              </w:rPr>
            </w:pPr>
            <w:r w:rsidRPr="00AA6BBC">
              <w:rPr>
                <w:color w:val="000000"/>
              </w:rPr>
              <w:t>12</w:t>
            </w:r>
          </w:p>
        </w:tc>
        <w:tc>
          <w:tcPr>
            <w:tcW w:w="708" w:type="dxa"/>
            <w:noWrap/>
            <w:hideMark/>
          </w:tcPr>
          <w:p w14:paraId="28F331E2" w14:textId="77777777" w:rsidR="00B34036" w:rsidRPr="00AA6BBC" w:rsidRDefault="00B34036" w:rsidP="00D8672D">
            <w:pPr>
              <w:jc w:val="center"/>
              <w:rPr>
                <w:color w:val="000000"/>
              </w:rPr>
            </w:pPr>
            <w:r w:rsidRPr="00AA6BBC">
              <w:rPr>
                <w:color w:val="000000"/>
              </w:rPr>
              <w:t>8</w:t>
            </w:r>
          </w:p>
        </w:tc>
        <w:tc>
          <w:tcPr>
            <w:tcW w:w="851" w:type="dxa"/>
            <w:noWrap/>
            <w:hideMark/>
          </w:tcPr>
          <w:p w14:paraId="14CD6DDE" w14:textId="77777777" w:rsidR="00B34036" w:rsidRPr="00AA6BBC" w:rsidRDefault="00B34036" w:rsidP="00D8672D">
            <w:pPr>
              <w:jc w:val="center"/>
              <w:rPr>
                <w:color w:val="000000"/>
              </w:rPr>
            </w:pPr>
            <w:r w:rsidRPr="00AA6BBC">
              <w:rPr>
                <w:color w:val="000000"/>
              </w:rPr>
              <w:t>8</w:t>
            </w:r>
          </w:p>
        </w:tc>
        <w:tc>
          <w:tcPr>
            <w:tcW w:w="1559" w:type="dxa"/>
            <w:noWrap/>
            <w:hideMark/>
          </w:tcPr>
          <w:p w14:paraId="27FC8B0F" w14:textId="77777777" w:rsidR="00B34036" w:rsidRPr="00AA6BBC" w:rsidRDefault="00B34036" w:rsidP="00D8672D">
            <w:pPr>
              <w:jc w:val="center"/>
              <w:rPr>
                <w:color w:val="000000"/>
              </w:rPr>
            </w:pPr>
            <w:r w:rsidRPr="00AA6BBC">
              <w:rPr>
                <w:color w:val="000000"/>
              </w:rPr>
              <w:t>19</w:t>
            </w:r>
          </w:p>
        </w:tc>
        <w:tc>
          <w:tcPr>
            <w:tcW w:w="1134" w:type="dxa"/>
            <w:shd w:val="clear" w:color="auto" w:fill="C5E0B3" w:themeFill="accent6" w:themeFillTint="66"/>
            <w:noWrap/>
            <w:hideMark/>
          </w:tcPr>
          <w:p w14:paraId="1E6F74C6" w14:textId="77777777" w:rsidR="00B34036" w:rsidRPr="00AA6BBC" w:rsidRDefault="00B34036" w:rsidP="00D8672D">
            <w:pPr>
              <w:jc w:val="center"/>
              <w:rPr>
                <w:color w:val="000000"/>
              </w:rPr>
            </w:pPr>
            <w:r w:rsidRPr="00AA6BBC">
              <w:rPr>
                <w:color w:val="000000"/>
              </w:rPr>
              <w:t>23</w:t>
            </w:r>
          </w:p>
        </w:tc>
        <w:tc>
          <w:tcPr>
            <w:tcW w:w="1276" w:type="dxa"/>
            <w:noWrap/>
            <w:hideMark/>
          </w:tcPr>
          <w:p w14:paraId="34DF9DDB" w14:textId="77777777" w:rsidR="00B34036" w:rsidRPr="00AA6BBC" w:rsidRDefault="00B34036" w:rsidP="00D8672D">
            <w:pPr>
              <w:jc w:val="center"/>
              <w:rPr>
                <w:color w:val="000000"/>
              </w:rPr>
            </w:pPr>
            <w:r w:rsidRPr="00AA6BBC">
              <w:rPr>
                <w:color w:val="000000"/>
              </w:rPr>
              <w:t>20</w:t>
            </w:r>
          </w:p>
        </w:tc>
        <w:tc>
          <w:tcPr>
            <w:tcW w:w="1246" w:type="dxa"/>
            <w:noWrap/>
            <w:hideMark/>
          </w:tcPr>
          <w:p w14:paraId="01B7B0CE" w14:textId="77777777" w:rsidR="00B34036" w:rsidRPr="00AA6BBC" w:rsidRDefault="00B34036" w:rsidP="00D8672D">
            <w:pPr>
              <w:jc w:val="center"/>
              <w:rPr>
                <w:color w:val="000000"/>
              </w:rPr>
            </w:pPr>
            <w:r w:rsidRPr="00AA6BBC">
              <w:rPr>
                <w:color w:val="000000"/>
              </w:rPr>
              <w:t>19</w:t>
            </w:r>
          </w:p>
        </w:tc>
      </w:tr>
      <w:tr w:rsidR="00B34036" w:rsidRPr="00AA6BBC" w14:paraId="4A39BD00" w14:textId="77777777" w:rsidTr="00D8672D">
        <w:trPr>
          <w:trHeight w:val="312"/>
        </w:trPr>
        <w:tc>
          <w:tcPr>
            <w:tcW w:w="959" w:type="dxa"/>
            <w:vMerge/>
            <w:noWrap/>
            <w:hideMark/>
          </w:tcPr>
          <w:p w14:paraId="3826A436" w14:textId="77777777" w:rsidR="00B34036" w:rsidRPr="00AA6BBC" w:rsidRDefault="00B34036" w:rsidP="00D8672D">
            <w:pPr>
              <w:rPr>
                <w:b/>
                <w:color w:val="000000"/>
              </w:rPr>
            </w:pPr>
          </w:p>
        </w:tc>
        <w:tc>
          <w:tcPr>
            <w:tcW w:w="1134" w:type="dxa"/>
            <w:noWrap/>
            <w:hideMark/>
          </w:tcPr>
          <w:p w14:paraId="3D767EDD" w14:textId="77777777" w:rsidR="00B34036" w:rsidRPr="00AA6BBC" w:rsidRDefault="00B34036" w:rsidP="00D8672D">
            <w:pPr>
              <w:rPr>
                <w:b/>
                <w:color w:val="000000"/>
              </w:rPr>
            </w:pPr>
            <w:r w:rsidRPr="00AA6BBC">
              <w:rPr>
                <w:b/>
                <w:color w:val="000000"/>
              </w:rPr>
              <w:t>TISSUES</w:t>
            </w:r>
          </w:p>
        </w:tc>
        <w:tc>
          <w:tcPr>
            <w:tcW w:w="709" w:type="dxa"/>
            <w:noWrap/>
            <w:hideMark/>
          </w:tcPr>
          <w:p w14:paraId="05EDB68F" w14:textId="77777777" w:rsidR="00B34036" w:rsidRPr="00AA6BBC" w:rsidRDefault="00B34036" w:rsidP="00D8672D">
            <w:pPr>
              <w:jc w:val="center"/>
              <w:rPr>
                <w:color w:val="000000"/>
              </w:rPr>
            </w:pPr>
            <w:r w:rsidRPr="00AA6BBC">
              <w:rPr>
                <w:color w:val="000000"/>
              </w:rPr>
              <w:t>18</w:t>
            </w:r>
          </w:p>
        </w:tc>
        <w:tc>
          <w:tcPr>
            <w:tcW w:w="708" w:type="dxa"/>
            <w:noWrap/>
            <w:hideMark/>
          </w:tcPr>
          <w:p w14:paraId="0B81505D" w14:textId="77777777" w:rsidR="00B34036" w:rsidRPr="00AA6BBC" w:rsidRDefault="00B34036" w:rsidP="00D8672D">
            <w:pPr>
              <w:jc w:val="center"/>
              <w:rPr>
                <w:color w:val="000000"/>
              </w:rPr>
            </w:pPr>
            <w:r w:rsidRPr="00AA6BBC">
              <w:rPr>
                <w:color w:val="000000"/>
              </w:rPr>
              <w:t>29</w:t>
            </w:r>
          </w:p>
        </w:tc>
        <w:tc>
          <w:tcPr>
            <w:tcW w:w="851" w:type="dxa"/>
            <w:noWrap/>
            <w:hideMark/>
          </w:tcPr>
          <w:p w14:paraId="7AF4AD0A" w14:textId="77777777" w:rsidR="00B34036" w:rsidRPr="00AA6BBC" w:rsidRDefault="00B34036" w:rsidP="00D8672D">
            <w:pPr>
              <w:jc w:val="center"/>
              <w:rPr>
                <w:color w:val="000000"/>
              </w:rPr>
            </w:pPr>
            <w:r w:rsidRPr="00AA6BBC">
              <w:rPr>
                <w:color w:val="000000"/>
              </w:rPr>
              <w:t>21</w:t>
            </w:r>
          </w:p>
        </w:tc>
        <w:tc>
          <w:tcPr>
            <w:tcW w:w="1559" w:type="dxa"/>
            <w:noWrap/>
            <w:hideMark/>
          </w:tcPr>
          <w:p w14:paraId="179F4DC0" w14:textId="77777777" w:rsidR="00B34036" w:rsidRPr="00AA6BBC" w:rsidRDefault="00B34036" w:rsidP="00D8672D">
            <w:pPr>
              <w:jc w:val="center"/>
              <w:rPr>
                <w:color w:val="000000"/>
              </w:rPr>
            </w:pPr>
            <w:r w:rsidRPr="00AA6BBC">
              <w:rPr>
                <w:color w:val="000000"/>
              </w:rPr>
              <w:t>10</w:t>
            </w:r>
          </w:p>
        </w:tc>
        <w:tc>
          <w:tcPr>
            <w:tcW w:w="1134" w:type="dxa"/>
            <w:noWrap/>
            <w:hideMark/>
          </w:tcPr>
          <w:p w14:paraId="55766EA1" w14:textId="77777777" w:rsidR="00B34036" w:rsidRPr="00AA6BBC" w:rsidRDefault="00B34036" w:rsidP="00D8672D">
            <w:pPr>
              <w:jc w:val="center"/>
              <w:rPr>
                <w:color w:val="000000"/>
              </w:rPr>
            </w:pPr>
            <w:r w:rsidRPr="00AA6BBC">
              <w:rPr>
                <w:color w:val="000000"/>
              </w:rPr>
              <w:t>12</w:t>
            </w:r>
          </w:p>
        </w:tc>
        <w:tc>
          <w:tcPr>
            <w:tcW w:w="1276" w:type="dxa"/>
            <w:noWrap/>
            <w:hideMark/>
          </w:tcPr>
          <w:p w14:paraId="3B7EF2F3" w14:textId="77777777" w:rsidR="00B34036" w:rsidRPr="00AA6BBC" w:rsidRDefault="00B34036" w:rsidP="00D8672D">
            <w:pPr>
              <w:jc w:val="center"/>
              <w:rPr>
                <w:color w:val="000000"/>
              </w:rPr>
            </w:pPr>
            <w:r w:rsidRPr="00AA6BBC">
              <w:rPr>
                <w:color w:val="000000"/>
              </w:rPr>
              <w:t>14</w:t>
            </w:r>
          </w:p>
        </w:tc>
        <w:tc>
          <w:tcPr>
            <w:tcW w:w="1246" w:type="dxa"/>
            <w:shd w:val="clear" w:color="auto" w:fill="C5E0B3" w:themeFill="accent6" w:themeFillTint="66"/>
            <w:noWrap/>
            <w:hideMark/>
          </w:tcPr>
          <w:p w14:paraId="103B33AA" w14:textId="77777777" w:rsidR="00B34036" w:rsidRPr="00AA6BBC" w:rsidRDefault="00B34036" w:rsidP="00D8672D">
            <w:pPr>
              <w:jc w:val="center"/>
              <w:rPr>
                <w:color w:val="000000"/>
              </w:rPr>
            </w:pPr>
            <w:r w:rsidRPr="00AA6BBC">
              <w:rPr>
                <w:color w:val="000000"/>
              </w:rPr>
              <w:t>44</w:t>
            </w:r>
          </w:p>
        </w:tc>
      </w:tr>
      <w:tr w:rsidR="00B34036" w:rsidRPr="00AA6BBC" w14:paraId="6832A560" w14:textId="77777777" w:rsidTr="00D8672D">
        <w:trPr>
          <w:trHeight w:val="158"/>
        </w:trPr>
        <w:tc>
          <w:tcPr>
            <w:tcW w:w="959" w:type="dxa"/>
            <w:vMerge/>
            <w:tcBorders>
              <w:bottom w:val="single" w:sz="36" w:space="0" w:color="auto"/>
            </w:tcBorders>
            <w:noWrap/>
            <w:hideMark/>
          </w:tcPr>
          <w:p w14:paraId="24148457" w14:textId="77777777" w:rsidR="00B34036" w:rsidRPr="00AA6BBC" w:rsidRDefault="00B34036" w:rsidP="00D8672D">
            <w:pPr>
              <w:rPr>
                <w:b/>
                <w:color w:val="000000"/>
              </w:rPr>
            </w:pPr>
          </w:p>
        </w:tc>
        <w:tc>
          <w:tcPr>
            <w:tcW w:w="1134" w:type="dxa"/>
            <w:tcBorders>
              <w:bottom w:val="single" w:sz="36" w:space="0" w:color="auto"/>
            </w:tcBorders>
            <w:noWrap/>
            <w:hideMark/>
          </w:tcPr>
          <w:p w14:paraId="4225C131"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3D71487F" w14:textId="77777777" w:rsidR="00B34036" w:rsidRPr="00AA6BBC" w:rsidRDefault="00B34036" w:rsidP="00D8672D">
            <w:pPr>
              <w:jc w:val="center"/>
              <w:rPr>
                <w:color w:val="000000"/>
              </w:rPr>
            </w:pPr>
            <w:r w:rsidRPr="00AA6BBC">
              <w:rPr>
                <w:color w:val="000000"/>
              </w:rPr>
              <w:t>1755</w:t>
            </w:r>
          </w:p>
        </w:tc>
        <w:tc>
          <w:tcPr>
            <w:tcW w:w="708" w:type="dxa"/>
            <w:tcBorders>
              <w:bottom w:val="single" w:sz="36" w:space="0" w:color="auto"/>
            </w:tcBorders>
            <w:noWrap/>
            <w:hideMark/>
          </w:tcPr>
          <w:p w14:paraId="3DF705DB" w14:textId="77777777" w:rsidR="00B34036" w:rsidRPr="00AA6BBC" w:rsidRDefault="00B34036" w:rsidP="00D8672D">
            <w:pPr>
              <w:jc w:val="center"/>
              <w:rPr>
                <w:color w:val="000000"/>
              </w:rPr>
            </w:pPr>
            <w:r w:rsidRPr="00AA6BBC">
              <w:rPr>
                <w:color w:val="000000"/>
              </w:rPr>
              <w:t>1296</w:t>
            </w:r>
          </w:p>
        </w:tc>
        <w:tc>
          <w:tcPr>
            <w:tcW w:w="851" w:type="dxa"/>
            <w:tcBorders>
              <w:bottom w:val="single" w:sz="36" w:space="0" w:color="auto"/>
            </w:tcBorders>
            <w:noWrap/>
            <w:hideMark/>
          </w:tcPr>
          <w:p w14:paraId="48A8749B" w14:textId="77777777" w:rsidR="00B34036" w:rsidRPr="00AA6BBC" w:rsidRDefault="00B34036" w:rsidP="00D8672D">
            <w:pPr>
              <w:jc w:val="center"/>
              <w:rPr>
                <w:color w:val="000000"/>
              </w:rPr>
            </w:pPr>
            <w:r w:rsidRPr="00AA6BBC">
              <w:rPr>
                <w:color w:val="000000"/>
              </w:rPr>
              <w:t>1596</w:t>
            </w:r>
          </w:p>
        </w:tc>
        <w:tc>
          <w:tcPr>
            <w:tcW w:w="1559" w:type="dxa"/>
            <w:tcBorders>
              <w:bottom w:val="single" w:sz="36" w:space="0" w:color="auto"/>
            </w:tcBorders>
            <w:noWrap/>
            <w:hideMark/>
          </w:tcPr>
          <w:p w14:paraId="018E342E" w14:textId="77777777" w:rsidR="00B34036" w:rsidRPr="00AA6BBC" w:rsidRDefault="00B34036" w:rsidP="00D8672D">
            <w:pPr>
              <w:jc w:val="center"/>
              <w:rPr>
                <w:color w:val="000000"/>
              </w:rPr>
            </w:pPr>
            <w:r w:rsidRPr="00AA6BBC">
              <w:rPr>
                <w:color w:val="000000"/>
              </w:rPr>
              <w:t>1346</w:t>
            </w:r>
          </w:p>
        </w:tc>
        <w:tc>
          <w:tcPr>
            <w:tcW w:w="1134" w:type="dxa"/>
            <w:tcBorders>
              <w:bottom w:val="single" w:sz="36" w:space="0" w:color="auto"/>
            </w:tcBorders>
            <w:noWrap/>
            <w:hideMark/>
          </w:tcPr>
          <w:p w14:paraId="47748255" w14:textId="77777777" w:rsidR="00B34036" w:rsidRPr="00AA6BBC" w:rsidRDefault="00B34036" w:rsidP="00D8672D">
            <w:pPr>
              <w:jc w:val="center"/>
              <w:rPr>
                <w:color w:val="000000"/>
              </w:rPr>
            </w:pPr>
            <w:r w:rsidRPr="00AA6BBC">
              <w:rPr>
                <w:color w:val="000000"/>
              </w:rPr>
              <w:t>1333</w:t>
            </w:r>
          </w:p>
        </w:tc>
        <w:tc>
          <w:tcPr>
            <w:tcW w:w="1276" w:type="dxa"/>
            <w:tcBorders>
              <w:bottom w:val="single" w:sz="36" w:space="0" w:color="auto"/>
            </w:tcBorders>
            <w:noWrap/>
            <w:hideMark/>
          </w:tcPr>
          <w:p w14:paraId="5BB8C481" w14:textId="77777777" w:rsidR="00B34036" w:rsidRPr="00AA6BBC" w:rsidRDefault="00B34036" w:rsidP="00D8672D">
            <w:pPr>
              <w:jc w:val="center"/>
              <w:rPr>
                <w:color w:val="000000"/>
              </w:rPr>
            </w:pPr>
            <w:r w:rsidRPr="00AA6BBC">
              <w:rPr>
                <w:color w:val="000000"/>
              </w:rPr>
              <w:t>1380</w:t>
            </w:r>
          </w:p>
        </w:tc>
        <w:tc>
          <w:tcPr>
            <w:tcW w:w="1246" w:type="dxa"/>
            <w:tcBorders>
              <w:bottom w:val="single" w:sz="36" w:space="0" w:color="auto"/>
            </w:tcBorders>
            <w:shd w:val="clear" w:color="auto" w:fill="C5E0B3" w:themeFill="accent6" w:themeFillTint="66"/>
            <w:noWrap/>
            <w:hideMark/>
          </w:tcPr>
          <w:p w14:paraId="5A57750F" w14:textId="77777777" w:rsidR="00B34036" w:rsidRPr="00AA6BBC" w:rsidRDefault="00B34036" w:rsidP="00D8672D">
            <w:pPr>
              <w:jc w:val="center"/>
              <w:rPr>
                <w:color w:val="000000"/>
              </w:rPr>
            </w:pPr>
            <w:r w:rsidRPr="00AA6BBC">
              <w:rPr>
                <w:color w:val="000000"/>
              </w:rPr>
              <w:t>2261</w:t>
            </w:r>
          </w:p>
        </w:tc>
      </w:tr>
      <w:tr w:rsidR="00B34036" w:rsidRPr="00AA6BBC" w14:paraId="023E26A1" w14:textId="77777777" w:rsidTr="00D8672D">
        <w:trPr>
          <w:trHeight w:val="190"/>
        </w:trPr>
        <w:tc>
          <w:tcPr>
            <w:tcW w:w="959" w:type="dxa"/>
            <w:vMerge w:val="restart"/>
            <w:tcBorders>
              <w:top w:val="single" w:sz="36" w:space="0" w:color="auto"/>
            </w:tcBorders>
            <w:noWrap/>
            <w:hideMark/>
          </w:tcPr>
          <w:p w14:paraId="79FF4769" w14:textId="77777777" w:rsidR="00B34036" w:rsidRPr="00AA6BBC" w:rsidRDefault="00B34036" w:rsidP="00D8672D">
            <w:pPr>
              <w:rPr>
                <w:b/>
                <w:color w:val="000000"/>
              </w:rPr>
            </w:pPr>
          </w:p>
          <w:p w14:paraId="51638ACB" w14:textId="77777777" w:rsidR="00B34036" w:rsidRPr="00AA6BBC" w:rsidRDefault="00B34036" w:rsidP="00D8672D">
            <w:pPr>
              <w:rPr>
                <w:b/>
                <w:color w:val="000000"/>
              </w:rPr>
            </w:pPr>
          </w:p>
          <w:p w14:paraId="72D06D21" w14:textId="77777777" w:rsidR="00B34036" w:rsidRPr="00AA6BBC" w:rsidRDefault="00B34036" w:rsidP="00D8672D">
            <w:pPr>
              <w:rPr>
                <w:b/>
                <w:color w:val="000000"/>
              </w:rPr>
            </w:pPr>
          </w:p>
          <w:p w14:paraId="40F76D98" w14:textId="77777777" w:rsidR="00B34036" w:rsidRPr="00AA6BBC" w:rsidRDefault="00B34036" w:rsidP="00D8672D">
            <w:pPr>
              <w:rPr>
                <w:b/>
                <w:color w:val="000000"/>
              </w:rPr>
            </w:pPr>
          </w:p>
          <w:p w14:paraId="6F343B8E" w14:textId="77777777" w:rsidR="00B34036" w:rsidRPr="00AA6BBC" w:rsidRDefault="00B34036" w:rsidP="00D8672D">
            <w:pPr>
              <w:rPr>
                <w:b/>
                <w:color w:val="000000"/>
              </w:rPr>
            </w:pPr>
            <w:r w:rsidRPr="00AA6BBC">
              <w:rPr>
                <w:b/>
                <w:color w:val="000000"/>
              </w:rPr>
              <w:t>Kidney</w:t>
            </w:r>
          </w:p>
          <w:p w14:paraId="41DDA089" w14:textId="77777777" w:rsidR="00B34036" w:rsidRPr="00AA6BBC" w:rsidRDefault="00B34036" w:rsidP="00D8672D">
            <w:pPr>
              <w:rPr>
                <w:b/>
                <w:color w:val="000000"/>
              </w:rPr>
            </w:pPr>
          </w:p>
        </w:tc>
        <w:tc>
          <w:tcPr>
            <w:tcW w:w="1134" w:type="dxa"/>
            <w:tcBorders>
              <w:top w:val="single" w:sz="36" w:space="0" w:color="auto"/>
            </w:tcBorders>
            <w:noWrap/>
            <w:hideMark/>
          </w:tcPr>
          <w:p w14:paraId="6E647B9D"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shd w:val="clear" w:color="auto" w:fill="C5E0B3" w:themeFill="accent6" w:themeFillTint="66"/>
            <w:noWrap/>
            <w:hideMark/>
          </w:tcPr>
          <w:p w14:paraId="1FE719B1" w14:textId="77777777" w:rsidR="00B34036" w:rsidRPr="00AA6BBC" w:rsidRDefault="00B34036" w:rsidP="00D8672D">
            <w:pPr>
              <w:jc w:val="center"/>
              <w:rPr>
                <w:color w:val="000000"/>
              </w:rPr>
            </w:pPr>
            <w:r w:rsidRPr="00AA6BBC">
              <w:rPr>
                <w:color w:val="000000"/>
              </w:rPr>
              <w:t>1</w:t>
            </w:r>
          </w:p>
        </w:tc>
        <w:tc>
          <w:tcPr>
            <w:tcW w:w="708" w:type="dxa"/>
            <w:tcBorders>
              <w:top w:val="single" w:sz="36" w:space="0" w:color="auto"/>
            </w:tcBorders>
            <w:noWrap/>
            <w:hideMark/>
          </w:tcPr>
          <w:p w14:paraId="7FD16540"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1F26532B"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1C516979"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7A47FA0E"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noWrap/>
            <w:hideMark/>
          </w:tcPr>
          <w:p w14:paraId="3650E6A5" w14:textId="77777777" w:rsidR="00B34036" w:rsidRPr="00AA6BBC" w:rsidRDefault="00B34036" w:rsidP="00D8672D">
            <w:pPr>
              <w:jc w:val="center"/>
              <w:rPr>
                <w:color w:val="000000"/>
              </w:rPr>
            </w:pPr>
            <w:r w:rsidRPr="00AA6BBC">
              <w:rPr>
                <w:color w:val="000000"/>
              </w:rPr>
              <w:t>0</w:t>
            </w:r>
          </w:p>
        </w:tc>
        <w:tc>
          <w:tcPr>
            <w:tcW w:w="1246" w:type="dxa"/>
            <w:tcBorders>
              <w:top w:val="single" w:sz="36" w:space="0" w:color="auto"/>
            </w:tcBorders>
            <w:noWrap/>
            <w:hideMark/>
          </w:tcPr>
          <w:p w14:paraId="58AD0FA6" w14:textId="77777777" w:rsidR="00B34036" w:rsidRPr="00AA6BBC" w:rsidRDefault="00B34036" w:rsidP="00D8672D">
            <w:pPr>
              <w:jc w:val="center"/>
              <w:rPr>
                <w:color w:val="000000"/>
              </w:rPr>
            </w:pPr>
            <w:r w:rsidRPr="00AA6BBC">
              <w:rPr>
                <w:color w:val="000000"/>
              </w:rPr>
              <w:t>0</w:t>
            </w:r>
          </w:p>
        </w:tc>
      </w:tr>
      <w:tr w:rsidR="00B34036" w:rsidRPr="00AA6BBC" w14:paraId="291D9064" w14:textId="77777777" w:rsidTr="00D8672D">
        <w:trPr>
          <w:trHeight w:val="158"/>
        </w:trPr>
        <w:tc>
          <w:tcPr>
            <w:tcW w:w="959" w:type="dxa"/>
            <w:vMerge/>
            <w:noWrap/>
            <w:hideMark/>
          </w:tcPr>
          <w:p w14:paraId="255CA15E" w14:textId="77777777" w:rsidR="00B34036" w:rsidRPr="00AA6BBC" w:rsidRDefault="00B34036" w:rsidP="00D8672D">
            <w:pPr>
              <w:rPr>
                <w:b/>
                <w:color w:val="000000"/>
              </w:rPr>
            </w:pPr>
          </w:p>
        </w:tc>
        <w:tc>
          <w:tcPr>
            <w:tcW w:w="1134" w:type="dxa"/>
            <w:noWrap/>
            <w:hideMark/>
          </w:tcPr>
          <w:p w14:paraId="6DA75370" w14:textId="77777777" w:rsidR="00B34036" w:rsidRPr="00AA6BBC" w:rsidRDefault="00B34036" w:rsidP="00D8672D">
            <w:pPr>
              <w:rPr>
                <w:b/>
                <w:color w:val="000000"/>
              </w:rPr>
            </w:pPr>
            <w:r w:rsidRPr="00AA6BBC">
              <w:rPr>
                <w:b/>
                <w:color w:val="000000"/>
              </w:rPr>
              <w:t>C1</w:t>
            </w:r>
          </w:p>
        </w:tc>
        <w:tc>
          <w:tcPr>
            <w:tcW w:w="709" w:type="dxa"/>
            <w:noWrap/>
            <w:hideMark/>
          </w:tcPr>
          <w:p w14:paraId="4738DAAF" w14:textId="77777777" w:rsidR="00B34036" w:rsidRPr="00AA6BBC" w:rsidRDefault="00B34036" w:rsidP="00D8672D">
            <w:pPr>
              <w:jc w:val="center"/>
              <w:rPr>
                <w:color w:val="000000"/>
              </w:rPr>
            </w:pPr>
            <w:r w:rsidRPr="00AA6BBC">
              <w:rPr>
                <w:color w:val="000000"/>
              </w:rPr>
              <w:t>0</w:t>
            </w:r>
          </w:p>
        </w:tc>
        <w:tc>
          <w:tcPr>
            <w:tcW w:w="708" w:type="dxa"/>
            <w:noWrap/>
            <w:hideMark/>
          </w:tcPr>
          <w:p w14:paraId="6B2A5419" w14:textId="77777777" w:rsidR="00B34036" w:rsidRPr="00AA6BBC" w:rsidRDefault="00B34036" w:rsidP="00D8672D">
            <w:pPr>
              <w:jc w:val="center"/>
              <w:rPr>
                <w:color w:val="000000"/>
              </w:rPr>
            </w:pPr>
            <w:r w:rsidRPr="00AA6BBC">
              <w:rPr>
                <w:color w:val="000000"/>
              </w:rPr>
              <w:t>0</w:t>
            </w:r>
          </w:p>
        </w:tc>
        <w:tc>
          <w:tcPr>
            <w:tcW w:w="851" w:type="dxa"/>
            <w:noWrap/>
            <w:hideMark/>
          </w:tcPr>
          <w:p w14:paraId="51E92BD5" w14:textId="77777777" w:rsidR="00B34036" w:rsidRPr="00AA6BBC" w:rsidRDefault="00B34036" w:rsidP="00D8672D">
            <w:pPr>
              <w:jc w:val="center"/>
              <w:rPr>
                <w:color w:val="000000"/>
              </w:rPr>
            </w:pPr>
            <w:r w:rsidRPr="00AA6BBC">
              <w:rPr>
                <w:color w:val="000000"/>
              </w:rPr>
              <w:t>1</w:t>
            </w:r>
          </w:p>
        </w:tc>
        <w:tc>
          <w:tcPr>
            <w:tcW w:w="1559" w:type="dxa"/>
            <w:noWrap/>
            <w:hideMark/>
          </w:tcPr>
          <w:p w14:paraId="794361D1" w14:textId="77777777" w:rsidR="00B34036" w:rsidRPr="00AA6BBC" w:rsidRDefault="00B34036" w:rsidP="00D8672D">
            <w:pPr>
              <w:jc w:val="center"/>
              <w:rPr>
                <w:color w:val="000000"/>
              </w:rPr>
            </w:pPr>
            <w:r w:rsidRPr="00AA6BBC">
              <w:rPr>
                <w:color w:val="000000"/>
              </w:rPr>
              <w:t>0</w:t>
            </w:r>
          </w:p>
        </w:tc>
        <w:tc>
          <w:tcPr>
            <w:tcW w:w="1134" w:type="dxa"/>
            <w:noWrap/>
            <w:hideMark/>
          </w:tcPr>
          <w:p w14:paraId="290C8E28" w14:textId="77777777" w:rsidR="00B34036" w:rsidRPr="00AA6BBC" w:rsidRDefault="00B34036" w:rsidP="00D8672D">
            <w:pPr>
              <w:jc w:val="center"/>
              <w:rPr>
                <w:color w:val="000000"/>
              </w:rPr>
            </w:pPr>
            <w:r w:rsidRPr="00AA6BBC">
              <w:rPr>
                <w:color w:val="000000"/>
              </w:rPr>
              <w:t>0</w:t>
            </w:r>
          </w:p>
        </w:tc>
        <w:tc>
          <w:tcPr>
            <w:tcW w:w="1276" w:type="dxa"/>
            <w:noWrap/>
            <w:hideMark/>
          </w:tcPr>
          <w:p w14:paraId="61B6587D" w14:textId="77777777" w:rsidR="00B34036" w:rsidRPr="00AA6BBC" w:rsidRDefault="00B34036" w:rsidP="00D8672D">
            <w:pPr>
              <w:jc w:val="center"/>
              <w:rPr>
                <w:color w:val="000000"/>
              </w:rPr>
            </w:pPr>
            <w:r w:rsidRPr="00AA6BBC">
              <w:rPr>
                <w:color w:val="000000"/>
              </w:rPr>
              <w:t>0</w:t>
            </w:r>
          </w:p>
        </w:tc>
        <w:tc>
          <w:tcPr>
            <w:tcW w:w="1246" w:type="dxa"/>
            <w:noWrap/>
            <w:hideMark/>
          </w:tcPr>
          <w:p w14:paraId="2B6DA9F3" w14:textId="77777777" w:rsidR="00B34036" w:rsidRPr="00AA6BBC" w:rsidRDefault="00B34036" w:rsidP="00D8672D">
            <w:pPr>
              <w:jc w:val="center"/>
              <w:rPr>
                <w:color w:val="000000"/>
              </w:rPr>
            </w:pPr>
            <w:r w:rsidRPr="00AA6BBC">
              <w:rPr>
                <w:color w:val="000000"/>
              </w:rPr>
              <w:t>1</w:t>
            </w:r>
          </w:p>
        </w:tc>
      </w:tr>
      <w:tr w:rsidR="00B34036" w:rsidRPr="00AA6BBC" w14:paraId="00042A0B" w14:textId="77777777" w:rsidTr="00D8672D">
        <w:trPr>
          <w:trHeight w:val="144"/>
        </w:trPr>
        <w:tc>
          <w:tcPr>
            <w:tcW w:w="959" w:type="dxa"/>
            <w:vMerge/>
            <w:noWrap/>
            <w:hideMark/>
          </w:tcPr>
          <w:p w14:paraId="6E39203F" w14:textId="77777777" w:rsidR="00B34036" w:rsidRPr="00AA6BBC" w:rsidRDefault="00B34036" w:rsidP="00D8672D">
            <w:pPr>
              <w:rPr>
                <w:b/>
                <w:color w:val="000000"/>
              </w:rPr>
            </w:pPr>
          </w:p>
        </w:tc>
        <w:tc>
          <w:tcPr>
            <w:tcW w:w="1134" w:type="dxa"/>
            <w:noWrap/>
            <w:hideMark/>
          </w:tcPr>
          <w:p w14:paraId="2096FB83" w14:textId="77777777" w:rsidR="00B34036" w:rsidRPr="00AA6BBC" w:rsidRDefault="00B34036" w:rsidP="00D8672D">
            <w:pPr>
              <w:rPr>
                <w:b/>
                <w:color w:val="000000"/>
              </w:rPr>
            </w:pPr>
            <w:r w:rsidRPr="00AA6BBC">
              <w:rPr>
                <w:b/>
                <w:color w:val="000000"/>
              </w:rPr>
              <w:t>C2</w:t>
            </w:r>
          </w:p>
        </w:tc>
        <w:tc>
          <w:tcPr>
            <w:tcW w:w="709" w:type="dxa"/>
            <w:shd w:val="clear" w:color="auto" w:fill="C5E0B3" w:themeFill="accent6" w:themeFillTint="66"/>
            <w:noWrap/>
            <w:hideMark/>
          </w:tcPr>
          <w:p w14:paraId="5B3B9659" w14:textId="77777777" w:rsidR="00B34036" w:rsidRPr="00AA6BBC" w:rsidRDefault="00B34036" w:rsidP="00D8672D">
            <w:pPr>
              <w:jc w:val="center"/>
              <w:rPr>
                <w:color w:val="000000"/>
              </w:rPr>
            </w:pPr>
            <w:r w:rsidRPr="00AA6BBC">
              <w:rPr>
                <w:color w:val="000000"/>
              </w:rPr>
              <w:t>42</w:t>
            </w:r>
          </w:p>
        </w:tc>
        <w:tc>
          <w:tcPr>
            <w:tcW w:w="708" w:type="dxa"/>
            <w:noWrap/>
            <w:hideMark/>
          </w:tcPr>
          <w:p w14:paraId="1803B24B" w14:textId="77777777" w:rsidR="00B34036" w:rsidRPr="00AA6BBC" w:rsidRDefault="00B34036" w:rsidP="00D8672D">
            <w:pPr>
              <w:jc w:val="center"/>
              <w:rPr>
                <w:color w:val="000000"/>
              </w:rPr>
            </w:pPr>
            <w:r w:rsidRPr="00AA6BBC">
              <w:rPr>
                <w:color w:val="000000"/>
              </w:rPr>
              <w:t>33</w:t>
            </w:r>
          </w:p>
        </w:tc>
        <w:tc>
          <w:tcPr>
            <w:tcW w:w="851" w:type="dxa"/>
            <w:noWrap/>
            <w:hideMark/>
          </w:tcPr>
          <w:p w14:paraId="60DBB88B" w14:textId="77777777" w:rsidR="00B34036" w:rsidRPr="00AA6BBC" w:rsidRDefault="00B34036" w:rsidP="00D8672D">
            <w:pPr>
              <w:jc w:val="center"/>
              <w:rPr>
                <w:color w:val="000000"/>
              </w:rPr>
            </w:pPr>
            <w:r w:rsidRPr="00AA6BBC">
              <w:rPr>
                <w:color w:val="000000"/>
              </w:rPr>
              <w:t>7</w:t>
            </w:r>
          </w:p>
        </w:tc>
        <w:tc>
          <w:tcPr>
            <w:tcW w:w="1559" w:type="dxa"/>
            <w:noWrap/>
            <w:hideMark/>
          </w:tcPr>
          <w:p w14:paraId="68438968" w14:textId="77777777" w:rsidR="00B34036" w:rsidRPr="00AA6BBC" w:rsidRDefault="00B34036" w:rsidP="00D8672D">
            <w:pPr>
              <w:jc w:val="center"/>
              <w:rPr>
                <w:color w:val="000000"/>
              </w:rPr>
            </w:pPr>
            <w:r w:rsidRPr="00AA6BBC">
              <w:rPr>
                <w:color w:val="000000"/>
              </w:rPr>
              <w:t>10</w:t>
            </w:r>
          </w:p>
        </w:tc>
        <w:tc>
          <w:tcPr>
            <w:tcW w:w="1134" w:type="dxa"/>
            <w:noWrap/>
            <w:hideMark/>
          </w:tcPr>
          <w:p w14:paraId="01FB3D9E" w14:textId="77777777" w:rsidR="00B34036" w:rsidRPr="00AA6BBC" w:rsidRDefault="00B34036" w:rsidP="00D8672D">
            <w:pPr>
              <w:jc w:val="center"/>
              <w:rPr>
                <w:color w:val="000000"/>
              </w:rPr>
            </w:pPr>
            <w:r w:rsidRPr="00AA6BBC">
              <w:rPr>
                <w:color w:val="000000"/>
              </w:rPr>
              <w:t>5</w:t>
            </w:r>
          </w:p>
        </w:tc>
        <w:tc>
          <w:tcPr>
            <w:tcW w:w="1276" w:type="dxa"/>
            <w:noWrap/>
            <w:hideMark/>
          </w:tcPr>
          <w:p w14:paraId="1E7779EB" w14:textId="77777777" w:rsidR="00B34036" w:rsidRPr="00AA6BBC" w:rsidRDefault="00B34036" w:rsidP="00D8672D">
            <w:pPr>
              <w:jc w:val="center"/>
              <w:rPr>
                <w:color w:val="000000"/>
              </w:rPr>
            </w:pPr>
            <w:r w:rsidRPr="00AA6BBC">
              <w:rPr>
                <w:color w:val="000000"/>
              </w:rPr>
              <w:t>15</w:t>
            </w:r>
          </w:p>
        </w:tc>
        <w:tc>
          <w:tcPr>
            <w:tcW w:w="1246" w:type="dxa"/>
            <w:noWrap/>
            <w:hideMark/>
          </w:tcPr>
          <w:p w14:paraId="688CE398" w14:textId="77777777" w:rsidR="00B34036" w:rsidRPr="00AA6BBC" w:rsidRDefault="00B34036" w:rsidP="00D8672D">
            <w:pPr>
              <w:jc w:val="center"/>
              <w:rPr>
                <w:color w:val="000000"/>
              </w:rPr>
            </w:pPr>
            <w:r w:rsidRPr="00AA6BBC">
              <w:rPr>
                <w:color w:val="000000"/>
              </w:rPr>
              <w:t>4</w:t>
            </w:r>
          </w:p>
        </w:tc>
      </w:tr>
      <w:tr w:rsidR="00B34036" w:rsidRPr="00AA6BBC" w14:paraId="3C9B8E64" w14:textId="77777777" w:rsidTr="00D8672D">
        <w:trPr>
          <w:trHeight w:val="158"/>
        </w:trPr>
        <w:tc>
          <w:tcPr>
            <w:tcW w:w="959" w:type="dxa"/>
            <w:vMerge/>
            <w:noWrap/>
            <w:hideMark/>
          </w:tcPr>
          <w:p w14:paraId="3ACDAA15" w14:textId="77777777" w:rsidR="00B34036" w:rsidRPr="00AA6BBC" w:rsidRDefault="00B34036" w:rsidP="00D8672D">
            <w:pPr>
              <w:rPr>
                <w:b/>
                <w:color w:val="000000"/>
              </w:rPr>
            </w:pPr>
          </w:p>
        </w:tc>
        <w:tc>
          <w:tcPr>
            <w:tcW w:w="1134" w:type="dxa"/>
            <w:noWrap/>
            <w:hideMark/>
          </w:tcPr>
          <w:p w14:paraId="7F02C969" w14:textId="77777777" w:rsidR="00B34036" w:rsidRPr="00AA6BBC" w:rsidRDefault="00B34036" w:rsidP="00D8672D">
            <w:pPr>
              <w:rPr>
                <w:b/>
                <w:color w:val="000000"/>
              </w:rPr>
            </w:pPr>
            <w:r w:rsidRPr="00AA6BBC">
              <w:rPr>
                <w:b/>
                <w:color w:val="000000"/>
              </w:rPr>
              <w:t>C3</w:t>
            </w:r>
          </w:p>
        </w:tc>
        <w:tc>
          <w:tcPr>
            <w:tcW w:w="709" w:type="dxa"/>
            <w:noWrap/>
            <w:hideMark/>
          </w:tcPr>
          <w:p w14:paraId="28F5AA6C" w14:textId="77777777" w:rsidR="00B34036" w:rsidRPr="00AA6BBC" w:rsidRDefault="00B34036" w:rsidP="00D8672D">
            <w:pPr>
              <w:jc w:val="center"/>
              <w:rPr>
                <w:color w:val="000000"/>
              </w:rPr>
            </w:pPr>
            <w:r w:rsidRPr="00AA6BBC">
              <w:rPr>
                <w:color w:val="000000"/>
              </w:rPr>
              <w:t>8</w:t>
            </w:r>
          </w:p>
        </w:tc>
        <w:tc>
          <w:tcPr>
            <w:tcW w:w="708" w:type="dxa"/>
            <w:shd w:val="clear" w:color="auto" w:fill="C5E0B3" w:themeFill="accent6" w:themeFillTint="66"/>
            <w:noWrap/>
            <w:hideMark/>
          </w:tcPr>
          <w:p w14:paraId="7397ACA6" w14:textId="77777777" w:rsidR="00B34036" w:rsidRPr="00AA6BBC" w:rsidRDefault="00B34036" w:rsidP="00D8672D">
            <w:pPr>
              <w:jc w:val="center"/>
              <w:rPr>
                <w:color w:val="000000"/>
              </w:rPr>
            </w:pPr>
            <w:r w:rsidRPr="00AA6BBC">
              <w:rPr>
                <w:color w:val="000000"/>
              </w:rPr>
              <w:t>80</w:t>
            </w:r>
          </w:p>
        </w:tc>
        <w:tc>
          <w:tcPr>
            <w:tcW w:w="851" w:type="dxa"/>
            <w:noWrap/>
            <w:hideMark/>
          </w:tcPr>
          <w:p w14:paraId="1CC75E15" w14:textId="77777777" w:rsidR="00B34036" w:rsidRPr="00AA6BBC" w:rsidRDefault="00B34036" w:rsidP="00D8672D">
            <w:pPr>
              <w:jc w:val="center"/>
              <w:rPr>
                <w:color w:val="000000"/>
              </w:rPr>
            </w:pPr>
            <w:r w:rsidRPr="00AA6BBC">
              <w:rPr>
                <w:color w:val="000000"/>
              </w:rPr>
              <w:t>1</w:t>
            </w:r>
          </w:p>
        </w:tc>
        <w:tc>
          <w:tcPr>
            <w:tcW w:w="1559" w:type="dxa"/>
            <w:noWrap/>
            <w:hideMark/>
          </w:tcPr>
          <w:p w14:paraId="2771162F" w14:textId="77777777" w:rsidR="00B34036" w:rsidRPr="00AA6BBC" w:rsidRDefault="00B34036" w:rsidP="00D8672D">
            <w:pPr>
              <w:jc w:val="center"/>
              <w:rPr>
                <w:color w:val="000000"/>
              </w:rPr>
            </w:pPr>
            <w:r w:rsidRPr="00AA6BBC">
              <w:rPr>
                <w:color w:val="000000"/>
              </w:rPr>
              <w:t>4</w:t>
            </w:r>
          </w:p>
        </w:tc>
        <w:tc>
          <w:tcPr>
            <w:tcW w:w="1134" w:type="dxa"/>
            <w:noWrap/>
            <w:hideMark/>
          </w:tcPr>
          <w:p w14:paraId="386CD8A6" w14:textId="77777777" w:rsidR="00B34036" w:rsidRPr="00AA6BBC" w:rsidRDefault="00B34036" w:rsidP="00D8672D">
            <w:pPr>
              <w:jc w:val="center"/>
              <w:rPr>
                <w:color w:val="000000"/>
              </w:rPr>
            </w:pPr>
            <w:r w:rsidRPr="00AA6BBC">
              <w:rPr>
                <w:color w:val="000000"/>
              </w:rPr>
              <w:t>35</w:t>
            </w:r>
          </w:p>
        </w:tc>
        <w:tc>
          <w:tcPr>
            <w:tcW w:w="1276" w:type="dxa"/>
            <w:noWrap/>
            <w:hideMark/>
          </w:tcPr>
          <w:p w14:paraId="42C02E66" w14:textId="77777777" w:rsidR="00B34036" w:rsidRPr="00AA6BBC" w:rsidRDefault="00B34036" w:rsidP="00D8672D">
            <w:pPr>
              <w:jc w:val="center"/>
              <w:rPr>
                <w:color w:val="000000"/>
              </w:rPr>
            </w:pPr>
            <w:r w:rsidRPr="00AA6BBC">
              <w:rPr>
                <w:color w:val="000000"/>
              </w:rPr>
              <w:t>23</w:t>
            </w:r>
          </w:p>
        </w:tc>
        <w:tc>
          <w:tcPr>
            <w:tcW w:w="1246" w:type="dxa"/>
            <w:noWrap/>
            <w:hideMark/>
          </w:tcPr>
          <w:p w14:paraId="61C0CD94" w14:textId="77777777" w:rsidR="00B34036" w:rsidRPr="00AA6BBC" w:rsidRDefault="00B34036" w:rsidP="00D8672D">
            <w:pPr>
              <w:jc w:val="center"/>
              <w:rPr>
                <w:color w:val="000000"/>
              </w:rPr>
            </w:pPr>
            <w:r w:rsidRPr="00AA6BBC">
              <w:rPr>
                <w:color w:val="000000"/>
              </w:rPr>
              <w:t>1</w:t>
            </w:r>
          </w:p>
        </w:tc>
      </w:tr>
      <w:tr w:rsidR="00B34036" w:rsidRPr="00AA6BBC" w14:paraId="2CBA74BF" w14:textId="77777777" w:rsidTr="00D8672D">
        <w:trPr>
          <w:trHeight w:val="129"/>
        </w:trPr>
        <w:tc>
          <w:tcPr>
            <w:tcW w:w="959" w:type="dxa"/>
            <w:vMerge/>
            <w:noWrap/>
            <w:hideMark/>
          </w:tcPr>
          <w:p w14:paraId="36B2742F" w14:textId="77777777" w:rsidR="00B34036" w:rsidRPr="00AA6BBC" w:rsidRDefault="00B34036" w:rsidP="00D8672D">
            <w:pPr>
              <w:rPr>
                <w:b/>
                <w:color w:val="000000"/>
              </w:rPr>
            </w:pPr>
          </w:p>
        </w:tc>
        <w:tc>
          <w:tcPr>
            <w:tcW w:w="1134" w:type="dxa"/>
            <w:noWrap/>
            <w:hideMark/>
          </w:tcPr>
          <w:p w14:paraId="77201174" w14:textId="77777777" w:rsidR="00B34036" w:rsidRPr="00AA6BBC" w:rsidRDefault="00B34036" w:rsidP="00D8672D">
            <w:pPr>
              <w:rPr>
                <w:b/>
                <w:color w:val="000000"/>
              </w:rPr>
            </w:pPr>
            <w:r w:rsidRPr="00AA6BBC">
              <w:rPr>
                <w:b/>
                <w:color w:val="000000"/>
              </w:rPr>
              <w:t>C4</w:t>
            </w:r>
          </w:p>
        </w:tc>
        <w:tc>
          <w:tcPr>
            <w:tcW w:w="709" w:type="dxa"/>
            <w:shd w:val="clear" w:color="auto" w:fill="C5E0B3" w:themeFill="accent6" w:themeFillTint="66"/>
            <w:noWrap/>
            <w:hideMark/>
          </w:tcPr>
          <w:p w14:paraId="244A7BF0" w14:textId="77777777" w:rsidR="00B34036" w:rsidRPr="00AA6BBC" w:rsidRDefault="00B34036" w:rsidP="00D8672D">
            <w:pPr>
              <w:jc w:val="center"/>
              <w:rPr>
                <w:color w:val="000000"/>
              </w:rPr>
            </w:pPr>
            <w:r w:rsidRPr="00AA6BBC">
              <w:rPr>
                <w:color w:val="000000"/>
              </w:rPr>
              <w:t>17</w:t>
            </w:r>
          </w:p>
        </w:tc>
        <w:tc>
          <w:tcPr>
            <w:tcW w:w="708" w:type="dxa"/>
            <w:noWrap/>
            <w:hideMark/>
          </w:tcPr>
          <w:p w14:paraId="58817623" w14:textId="77777777" w:rsidR="00B34036" w:rsidRPr="00AA6BBC" w:rsidRDefault="00B34036" w:rsidP="00D8672D">
            <w:pPr>
              <w:jc w:val="center"/>
              <w:rPr>
                <w:color w:val="000000"/>
              </w:rPr>
            </w:pPr>
            <w:r w:rsidRPr="00AA6BBC">
              <w:rPr>
                <w:color w:val="000000"/>
              </w:rPr>
              <w:t>6</w:t>
            </w:r>
          </w:p>
        </w:tc>
        <w:tc>
          <w:tcPr>
            <w:tcW w:w="851" w:type="dxa"/>
            <w:noWrap/>
            <w:hideMark/>
          </w:tcPr>
          <w:p w14:paraId="799DEF48" w14:textId="77777777" w:rsidR="00B34036" w:rsidRPr="00AA6BBC" w:rsidRDefault="00B34036" w:rsidP="00D8672D">
            <w:pPr>
              <w:jc w:val="center"/>
              <w:rPr>
                <w:color w:val="000000"/>
              </w:rPr>
            </w:pPr>
            <w:r w:rsidRPr="00AA6BBC">
              <w:rPr>
                <w:color w:val="000000"/>
              </w:rPr>
              <w:t>0</w:t>
            </w:r>
          </w:p>
        </w:tc>
        <w:tc>
          <w:tcPr>
            <w:tcW w:w="1559" w:type="dxa"/>
            <w:noWrap/>
            <w:hideMark/>
          </w:tcPr>
          <w:p w14:paraId="3AF1A3CE" w14:textId="77777777" w:rsidR="00B34036" w:rsidRPr="00AA6BBC" w:rsidRDefault="00B34036" w:rsidP="00D8672D">
            <w:pPr>
              <w:jc w:val="center"/>
              <w:rPr>
                <w:color w:val="000000"/>
              </w:rPr>
            </w:pPr>
            <w:r w:rsidRPr="00AA6BBC">
              <w:rPr>
                <w:color w:val="000000"/>
              </w:rPr>
              <w:t>7</w:t>
            </w:r>
          </w:p>
        </w:tc>
        <w:tc>
          <w:tcPr>
            <w:tcW w:w="1134" w:type="dxa"/>
            <w:noWrap/>
            <w:hideMark/>
          </w:tcPr>
          <w:p w14:paraId="6325D90B" w14:textId="77777777" w:rsidR="00B34036" w:rsidRPr="00AA6BBC" w:rsidRDefault="00B34036" w:rsidP="00D8672D">
            <w:pPr>
              <w:jc w:val="center"/>
              <w:rPr>
                <w:color w:val="000000"/>
              </w:rPr>
            </w:pPr>
            <w:r w:rsidRPr="00AA6BBC">
              <w:rPr>
                <w:color w:val="000000"/>
              </w:rPr>
              <w:t>1</w:t>
            </w:r>
          </w:p>
        </w:tc>
        <w:tc>
          <w:tcPr>
            <w:tcW w:w="1276" w:type="dxa"/>
            <w:noWrap/>
            <w:hideMark/>
          </w:tcPr>
          <w:p w14:paraId="3E047894" w14:textId="77777777" w:rsidR="00B34036" w:rsidRPr="00AA6BBC" w:rsidRDefault="00B34036" w:rsidP="00D8672D">
            <w:pPr>
              <w:jc w:val="center"/>
              <w:rPr>
                <w:color w:val="000000"/>
              </w:rPr>
            </w:pPr>
            <w:r w:rsidRPr="00AA6BBC">
              <w:rPr>
                <w:color w:val="000000"/>
              </w:rPr>
              <w:t>3</w:t>
            </w:r>
          </w:p>
        </w:tc>
        <w:tc>
          <w:tcPr>
            <w:tcW w:w="1246" w:type="dxa"/>
            <w:noWrap/>
            <w:hideMark/>
          </w:tcPr>
          <w:p w14:paraId="4C9289BA" w14:textId="77777777" w:rsidR="00B34036" w:rsidRPr="00AA6BBC" w:rsidRDefault="00B34036" w:rsidP="00D8672D">
            <w:pPr>
              <w:jc w:val="center"/>
              <w:rPr>
                <w:color w:val="000000"/>
              </w:rPr>
            </w:pPr>
            <w:r w:rsidRPr="00AA6BBC">
              <w:rPr>
                <w:color w:val="000000"/>
              </w:rPr>
              <w:t>0</w:t>
            </w:r>
          </w:p>
        </w:tc>
      </w:tr>
      <w:tr w:rsidR="00B34036" w:rsidRPr="00AA6BBC" w14:paraId="12ABB545" w14:textId="77777777" w:rsidTr="00D8672D">
        <w:trPr>
          <w:trHeight w:val="102"/>
        </w:trPr>
        <w:tc>
          <w:tcPr>
            <w:tcW w:w="959" w:type="dxa"/>
            <w:vMerge/>
            <w:noWrap/>
            <w:hideMark/>
          </w:tcPr>
          <w:p w14:paraId="081D8481" w14:textId="77777777" w:rsidR="00B34036" w:rsidRPr="00AA6BBC" w:rsidRDefault="00B34036" w:rsidP="00D8672D">
            <w:pPr>
              <w:rPr>
                <w:b/>
                <w:color w:val="000000"/>
              </w:rPr>
            </w:pPr>
          </w:p>
        </w:tc>
        <w:tc>
          <w:tcPr>
            <w:tcW w:w="1134" w:type="dxa"/>
            <w:noWrap/>
            <w:hideMark/>
          </w:tcPr>
          <w:p w14:paraId="6F70F66B" w14:textId="77777777" w:rsidR="00B34036" w:rsidRPr="00AA6BBC" w:rsidRDefault="00B34036" w:rsidP="00D8672D">
            <w:pPr>
              <w:rPr>
                <w:b/>
                <w:color w:val="000000"/>
              </w:rPr>
            </w:pPr>
            <w:r w:rsidRPr="00AA6BBC">
              <w:rPr>
                <w:b/>
                <w:color w:val="000000"/>
              </w:rPr>
              <w:t>C5</w:t>
            </w:r>
          </w:p>
        </w:tc>
        <w:tc>
          <w:tcPr>
            <w:tcW w:w="709" w:type="dxa"/>
            <w:shd w:val="clear" w:color="auto" w:fill="C5E0B3" w:themeFill="accent6" w:themeFillTint="66"/>
            <w:noWrap/>
            <w:hideMark/>
          </w:tcPr>
          <w:p w14:paraId="5BAA517E" w14:textId="77777777" w:rsidR="00B34036" w:rsidRPr="00AA6BBC" w:rsidRDefault="00B34036" w:rsidP="00D8672D">
            <w:pPr>
              <w:jc w:val="center"/>
              <w:rPr>
                <w:color w:val="000000"/>
              </w:rPr>
            </w:pPr>
            <w:r w:rsidRPr="00AA6BBC">
              <w:rPr>
                <w:color w:val="000000"/>
              </w:rPr>
              <w:t>157</w:t>
            </w:r>
          </w:p>
        </w:tc>
        <w:tc>
          <w:tcPr>
            <w:tcW w:w="708" w:type="dxa"/>
            <w:noWrap/>
            <w:hideMark/>
          </w:tcPr>
          <w:p w14:paraId="30053AE5" w14:textId="77777777" w:rsidR="00B34036" w:rsidRPr="00AA6BBC" w:rsidRDefault="00B34036" w:rsidP="00D8672D">
            <w:pPr>
              <w:jc w:val="center"/>
              <w:rPr>
                <w:color w:val="000000"/>
              </w:rPr>
            </w:pPr>
            <w:r w:rsidRPr="00AA6BBC">
              <w:rPr>
                <w:color w:val="000000"/>
              </w:rPr>
              <w:t>110</w:t>
            </w:r>
          </w:p>
        </w:tc>
        <w:tc>
          <w:tcPr>
            <w:tcW w:w="851" w:type="dxa"/>
            <w:noWrap/>
            <w:hideMark/>
          </w:tcPr>
          <w:p w14:paraId="53B14127" w14:textId="77777777" w:rsidR="00B34036" w:rsidRPr="00AA6BBC" w:rsidRDefault="00B34036" w:rsidP="00D8672D">
            <w:pPr>
              <w:jc w:val="center"/>
              <w:rPr>
                <w:color w:val="000000"/>
              </w:rPr>
            </w:pPr>
            <w:r w:rsidRPr="00AA6BBC">
              <w:rPr>
                <w:color w:val="000000"/>
              </w:rPr>
              <w:t>1</w:t>
            </w:r>
          </w:p>
        </w:tc>
        <w:tc>
          <w:tcPr>
            <w:tcW w:w="1559" w:type="dxa"/>
            <w:noWrap/>
            <w:hideMark/>
          </w:tcPr>
          <w:p w14:paraId="521D4677" w14:textId="77777777" w:rsidR="00B34036" w:rsidRPr="00AA6BBC" w:rsidRDefault="00B34036" w:rsidP="00D8672D">
            <w:pPr>
              <w:jc w:val="center"/>
              <w:rPr>
                <w:color w:val="000000"/>
              </w:rPr>
            </w:pPr>
            <w:r w:rsidRPr="00AA6BBC">
              <w:rPr>
                <w:color w:val="000000"/>
              </w:rPr>
              <w:t>55</w:t>
            </w:r>
          </w:p>
        </w:tc>
        <w:tc>
          <w:tcPr>
            <w:tcW w:w="1134" w:type="dxa"/>
            <w:noWrap/>
            <w:hideMark/>
          </w:tcPr>
          <w:p w14:paraId="48252024" w14:textId="77777777" w:rsidR="00B34036" w:rsidRPr="00AA6BBC" w:rsidRDefault="00B34036" w:rsidP="00D8672D">
            <w:pPr>
              <w:jc w:val="center"/>
              <w:rPr>
                <w:color w:val="000000"/>
              </w:rPr>
            </w:pPr>
            <w:r w:rsidRPr="00AA6BBC">
              <w:rPr>
                <w:color w:val="000000"/>
              </w:rPr>
              <w:t>27</w:t>
            </w:r>
          </w:p>
        </w:tc>
        <w:tc>
          <w:tcPr>
            <w:tcW w:w="1276" w:type="dxa"/>
            <w:noWrap/>
            <w:hideMark/>
          </w:tcPr>
          <w:p w14:paraId="534EE7E8" w14:textId="77777777" w:rsidR="00B34036" w:rsidRPr="00AA6BBC" w:rsidRDefault="00B34036" w:rsidP="00D8672D">
            <w:pPr>
              <w:jc w:val="center"/>
              <w:rPr>
                <w:color w:val="000000"/>
              </w:rPr>
            </w:pPr>
            <w:r w:rsidRPr="00AA6BBC">
              <w:rPr>
                <w:color w:val="000000"/>
              </w:rPr>
              <w:t>46</w:t>
            </w:r>
          </w:p>
        </w:tc>
        <w:tc>
          <w:tcPr>
            <w:tcW w:w="1246" w:type="dxa"/>
            <w:noWrap/>
            <w:hideMark/>
          </w:tcPr>
          <w:p w14:paraId="15239F87" w14:textId="77777777" w:rsidR="00B34036" w:rsidRPr="00AA6BBC" w:rsidRDefault="00B34036" w:rsidP="00D8672D">
            <w:pPr>
              <w:jc w:val="center"/>
              <w:rPr>
                <w:color w:val="000000"/>
              </w:rPr>
            </w:pPr>
            <w:r w:rsidRPr="00AA6BBC">
              <w:rPr>
                <w:color w:val="000000"/>
              </w:rPr>
              <w:t>0</w:t>
            </w:r>
          </w:p>
        </w:tc>
      </w:tr>
      <w:tr w:rsidR="00B34036" w:rsidRPr="00AA6BBC" w14:paraId="208FBBB2" w14:textId="77777777" w:rsidTr="00D8672D">
        <w:trPr>
          <w:trHeight w:val="185"/>
        </w:trPr>
        <w:tc>
          <w:tcPr>
            <w:tcW w:w="959" w:type="dxa"/>
            <w:vMerge/>
            <w:noWrap/>
            <w:hideMark/>
          </w:tcPr>
          <w:p w14:paraId="6055C685" w14:textId="77777777" w:rsidR="00B34036" w:rsidRPr="00AA6BBC" w:rsidRDefault="00B34036" w:rsidP="00D8672D">
            <w:pPr>
              <w:rPr>
                <w:b/>
                <w:color w:val="000000"/>
              </w:rPr>
            </w:pPr>
          </w:p>
        </w:tc>
        <w:tc>
          <w:tcPr>
            <w:tcW w:w="1134" w:type="dxa"/>
            <w:noWrap/>
            <w:hideMark/>
          </w:tcPr>
          <w:p w14:paraId="55ADCDD5" w14:textId="77777777" w:rsidR="00B34036" w:rsidRPr="00AA6BBC" w:rsidRDefault="00B34036" w:rsidP="00D8672D">
            <w:pPr>
              <w:rPr>
                <w:b/>
                <w:color w:val="000000"/>
              </w:rPr>
            </w:pPr>
            <w:r w:rsidRPr="00AA6BBC">
              <w:rPr>
                <w:b/>
                <w:color w:val="000000"/>
              </w:rPr>
              <w:t>C6</w:t>
            </w:r>
          </w:p>
        </w:tc>
        <w:tc>
          <w:tcPr>
            <w:tcW w:w="709" w:type="dxa"/>
            <w:noWrap/>
            <w:hideMark/>
          </w:tcPr>
          <w:p w14:paraId="07BE4557" w14:textId="77777777" w:rsidR="00B34036" w:rsidRPr="00AA6BBC" w:rsidRDefault="00B34036" w:rsidP="00D8672D">
            <w:pPr>
              <w:jc w:val="center"/>
              <w:rPr>
                <w:color w:val="000000"/>
              </w:rPr>
            </w:pPr>
            <w:r w:rsidRPr="00AA6BBC">
              <w:rPr>
                <w:color w:val="000000"/>
              </w:rPr>
              <w:t>0</w:t>
            </w:r>
          </w:p>
        </w:tc>
        <w:tc>
          <w:tcPr>
            <w:tcW w:w="708" w:type="dxa"/>
            <w:noWrap/>
            <w:hideMark/>
          </w:tcPr>
          <w:p w14:paraId="2976CFBB" w14:textId="77777777" w:rsidR="00B34036" w:rsidRPr="00AA6BBC" w:rsidRDefault="00B34036" w:rsidP="00D8672D">
            <w:pPr>
              <w:jc w:val="center"/>
              <w:rPr>
                <w:color w:val="000000"/>
              </w:rPr>
            </w:pPr>
            <w:r w:rsidRPr="00AA6BBC">
              <w:rPr>
                <w:color w:val="000000"/>
              </w:rPr>
              <w:t>0</w:t>
            </w:r>
          </w:p>
        </w:tc>
        <w:tc>
          <w:tcPr>
            <w:tcW w:w="851" w:type="dxa"/>
            <w:noWrap/>
            <w:hideMark/>
          </w:tcPr>
          <w:p w14:paraId="4E0C0A74" w14:textId="77777777" w:rsidR="00B34036" w:rsidRPr="00AA6BBC" w:rsidRDefault="00B34036" w:rsidP="00D8672D">
            <w:pPr>
              <w:jc w:val="center"/>
              <w:rPr>
                <w:color w:val="000000"/>
              </w:rPr>
            </w:pPr>
            <w:r w:rsidRPr="00AA6BBC">
              <w:rPr>
                <w:color w:val="000000"/>
              </w:rPr>
              <w:t>0</w:t>
            </w:r>
          </w:p>
        </w:tc>
        <w:tc>
          <w:tcPr>
            <w:tcW w:w="1559" w:type="dxa"/>
            <w:noWrap/>
            <w:hideMark/>
          </w:tcPr>
          <w:p w14:paraId="3EF9F5F5" w14:textId="77777777" w:rsidR="00B34036" w:rsidRPr="00AA6BBC" w:rsidRDefault="00B34036" w:rsidP="00D8672D">
            <w:pPr>
              <w:jc w:val="center"/>
              <w:rPr>
                <w:color w:val="000000"/>
              </w:rPr>
            </w:pPr>
            <w:r w:rsidRPr="00AA6BBC">
              <w:rPr>
                <w:color w:val="000000"/>
              </w:rPr>
              <w:t>0</w:t>
            </w:r>
          </w:p>
        </w:tc>
        <w:tc>
          <w:tcPr>
            <w:tcW w:w="1134" w:type="dxa"/>
            <w:noWrap/>
            <w:hideMark/>
          </w:tcPr>
          <w:p w14:paraId="165D8E79" w14:textId="77777777" w:rsidR="00B34036" w:rsidRPr="00AA6BBC" w:rsidRDefault="00B34036" w:rsidP="00D8672D">
            <w:pPr>
              <w:jc w:val="center"/>
              <w:rPr>
                <w:color w:val="000000"/>
              </w:rPr>
            </w:pPr>
            <w:r w:rsidRPr="00AA6BBC">
              <w:rPr>
                <w:color w:val="000000"/>
              </w:rPr>
              <w:t>0</w:t>
            </w:r>
          </w:p>
        </w:tc>
        <w:tc>
          <w:tcPr>
            <w:tcW w:w="1276" w:type="dxa"/>
            <w:noWrap/>
            <w:hideMark/>
          </w:tcPr>
          <w:p w14:paraId="1E2F82F6" w14:textId="77777777" w:rsidR="00B34036" w:rsidRPr="00AA6BBC" w:rsidRDefault="00B34036" w:rsidP="00D8672D">
            <w:pPr>
              <w:jc w:val="center"/>
              <w:rPr>
                <w:color w:val="000000"/>
              </w:rPr>
            </w:pPr>
            <w:r w:rsidRPr="00AA6BBC">
              <w:rPr>
                <w:color w:val="000000"/>
              </w:rPr>
              <w:t>0</w:t>
            </w:r>
          </w:p>
        </w:tc>
        <w:tc>
          <w:tcPr>
            <w:tcW w:w="1246" w:type="dxa"/>
            <w:noWrap/>
            <w:hideMark/>
          </w:tcPr>
          <w:p w14:paraId="1FBFEA64" w14:textId="77777777" w:rsidR="00B34036" w:rsidRPr="00AA6BBC" w:rsidRDefault="00B34036" w:rsidP="00D8672D">
            <w:pPr>
              <w:jc w:val="center"/>
              <w:rPr>
                <w:color w:val="000000"/>
              </w:rPr>
            </w:pPr>
            <w:r w:rsidRPr="00AA6BBC">
              <w:rPr>
                <w:color w:val="000000"/>
              </w:rPr>
              <w:t>0</w:t>
            </w:r>
          </w:p>
        </w:tc>
      </w:tr>
      <w:tr w:rsidR="00B34036" w:rsidRPr="00AA6BBC" w14:paraId="28268716" w14:textId="77777777" w:rsidTr="00D8672D">
        <w:trPr>
          <w:trHeight w:val="130"/>
        </w:trPr>
        <w:tc>
          <w:tcPr>
            <w:tcW w:w="959" w:type="dxa"/>
            <w:vMerge/>
            <w:noWrap/>
            <w:hideMark/>
          </w:tcPr>
          <w:p w14:paraId="45206C70" w14:textId="77777777" w:rsidR="00B34036" w:rsidRPr="00AA6BBC" w:rsidRDefault="00B34036" w:rsidP="00D8672D">
            <w:pPr>
              <w:rPr>
                <w:b/>
                <w:color w:val="000000"/>
              </w:rPr>
            </w:pPr>
          </w:p>
        </w:tc>
        <w:tc>
          <w:tcPr>
            <w:tcW w:w="1134" w:type="dxa"/>
            <w:noWrap/>
            <w:hideMark/>
          </w:tcPr>
          <w:p w14:paraId="07ECD730" w14:textId="77777777" w:rsidR="00B34036" w:rsidRPr="00AA6BBC" w:rsidRDefault="00B34036" w:rsidP="00D8672D">
            <w:pPr>
              <w:rPr>
                <w:b/>
                <w:color w:val="000000"/>
              </w:rPr>
            </w:pPr>
            <w:r w:rsidRPr="00AA6BBC">
              <w:rPr>
                <w:b/>
                <w:color w:val="000000"/>
              </w:rPr>
              <w:t>C7</w:t>
            </w:r>
          </w:p>
        </w:tc>
        <w:tc>
          <w:tcPr>
            <w:tcW w:w="709" w:type="dxa"/>
            <w:noWrap/>
            <w:hideMark/>
          </w:tcPr>
          <w:p w14:paraId="2407FF64" w14:textId="77777777" w:rsidR="00B34036" w:rsidRPr="00AA6BBC" w:rsidRDefault="00B34036" w:rsidP="00D8672D">
            <w:pPr>
              <w:jc w:val="center"/>
              <w:rPr>
                <w:color w:val="000000"/>
              </w:rPr>
            </w:pPr>
            <w:r w:rsidRPr="00AA6BBC">
              <w:rPr>
                <w:color w:val="000000"/>
              </w:rPr>
              <w:t>0</w:t>
            </w:r>
          </w:p>
        </w:tc>
        <w:tc>
          <w:tcPr>
            <w:tcW w:w="708" w:type="dxa"/>
            <w:noWrap/>
            <w:hideMark/>
          </w:tcPr>
          <w:p w14:paraId="61DD6695" w14:textId="77777777" w:rsidR="00B34036" w:rsidRPr="00AA6BBC" w:rsidRDefault="00B34036" w:rsidP="00D8672D">
            <w:pPr>
              <w:jc w:val="center"/>
              <w:rPr>
                <w:color w:val="000000"/>
              </w:rPr>
            </w:pPr>
            <w:r w:rsidRPr="00AA6BBC">
              <w:rPr>
                <w:color w:val="000000"/>
              </w:rPr>
              <w:t>74</w:t>
            </w:r>
          </w:p>
        </w:tc>
        <w:tc>
          <w:tcPr>
            <w:tcW w:w="851" w:type="dxa"/>
            <w:noWrap/>
            <w:hideMark/>
          </w:tcPr>
          <w:p w14:paraId="05B5585F" w14:textId="77777777" w:rsidR="00B34036" w:rsidRPr="00AA6BBC" w:rsidRDefault="00B34036" w:rsidP="00D8672D">
            <w:pPr>
              <w:jc w:val="center"/>
              <w:rPr>
                <w:color w:val="000000"/>
              </w:rPr>
            </w:pPr>
            <w:r w:rsidRPr="00AA6BBC">
              <w:rPr>
                <w:color w:val="000000"/>
              </w:rPr>
              <w:t>15</w:t>
            </w:r>
          </w:p>
        </w:tc>
        <w:tc>
          <w:tcPr>
            <w:tcW w:w="1559" w:type="dxa"/>
            <w:shd w:val="clear" w:color="auto" w:fill="C5E0B3" w:themeFill="accent6" w:themeFillTint="66"/>
            <w:noWrap/>
            <w:hideMark/>
          </w:tcPr>
          <w:p w14:paraId="190BD9C1" w14:textId="77777777" w:rsidR="00B34036" w:rsidRPr="00AA6BBC" w:rsidRDefault="00B34036" w:rsidP="00D8672D">
            <w:pPr>
              <w:jc w:val="center"/>
              <w:rPr>
                <w:color w:val="000000"/>
              </w:rPr>
            </w:pPr>
            <w:r w:rsidRPr="00AA6BBC">
              <w:rPr>
                <w:color w:val="000000"/>
              </w:rPr>
              <w:t>93</w:t>
            </w:r>
          </w:p>
        </w:tc>
        <w:tc>
          <w:tcPr>
            <w:tcW w:w="1134" w:type="dxa"/>
            <w:noWrap/>
            <w:hideMark/>
          </w:tcPr>
          <w:p w14:paraId="76AD7F27" w14:textId="77777777" w:rsidR="00B34036" w:rsidRPr="00AA6BBC" w:rsidRDefault="00B34036" w:rsidP="00D8672D">
            <w:pPr>
              <w:jc w:val="center"/>
              <w:rPr>
                <w:color w:val="000000"/>
              </w:rPr>
            </w:pPr>
            <w:r w:rsidRPr="00AA6BBC">
              <w:rPr>
                <w:color w:val="000000"/>
              </w:rPr>
              <w:t>13</w:t>
            </w:r>
          </w:p>
        </w:tc>
        <w:tc>
          <w:tcPr>
            <w:tcW w:w="1276" w:type="dxa"/>
            <w:noWrap/>
            <w:hideMark/>
          </w:tcPr>
          <w:p w14:paraId="78F3E44A" w14:textId="77777777" w:rsidR="00B34036" w:rsidRPr="00AA6BBC" w:rsidRDefault="00B34036" w:rsidP="00D8672D">
            <w:pPr>
              <w:jc w:val="center"/>
              <w:rPr>
                <w:color w:val="000000"/>
              </w:rPr>
            </w:pPr>
            <w:r w:rsidRPr="00AA6BBC">
              <w:rPr>
                <w:color w:val="000000"/>
              </w:rPr>
              <w:t>10</w:t>
            </w:r>
          </w:p>
        </w:tc>
        <w:tc>
          <w:tcPr>
            <w:tcW w:w="1246" w:type="dxa"/>
            <w:noWrap/>
            <w:hideMark/>
          </w:tcPr>
          <w:p w14:paraId="3F89E517" w14:textId="77777777" w:rsidR="00B34036" w:rsidRPr="00AA6BBC" w:rsidRDefault="00B34036" w:rsidP="00D8672D">
            <w:pPr>
              <w:jc w:val="center"/>
              <w:rPr>
                <w:color w:val="000000"/>
              </w:rPr>
            </w:pPr>
            <w:r w:rsidRPr="00AA6BBC">
              <w:rPr>
                <w:color w:val="000000"/>
              </w:rPr>
              <w:t>18</w:t>
            </w:r>
          </w:p>
        </w:tc>
      </w:tr>
      <w:tr w:rsidR="00B34036" w:rsidRPr="00AA6BBC" w14:paraId="766BE277" w14:textId="77777777" w:rsidTr="00D8672D">
        <w:trPr>
          <w:trHeight w:val="200"/>
        </w:trPr>
        <w:tc>
          <w:tcPr>
            <w:tcW w:w="959" w:type="dxa"/>
            <w:vMerge/>
            <w:noWrap/>
            <w:hideMark/>
          </w:tcPr>
          <w:p w14:paraId="691927C3" w14:textId="77777777" w:rsidR="00B34036" w:rsidRPr="00AA6BBC" w:rsidRDefault="00B34036" w:rsidP="00D8672D">
            <w:pPr>
              <w:rPr>
                <w:b/>
                <w:color w:val="000000"/>
              </w:rPr>
            </w:pPr>
          </w:p>
        </w:tc>
        <w:tc>
          <w:tcPr>
            <w:tcW w:w="1134" w:type="dxa"/>
            <w:noWrap/>
            <w:hideMark/>
          </w:tcPr>
          <w:p w14:paraId="05175CB4" w14:textId="77777777" w:rsidR="00B34036" w:rsidRPr="00AA6BBC" w:rsidRDefault="00B34036" w:rsidP="00D8672D">
            <w:pPr>
              <w:rPr>
                <w:b/>
                <w:color w:val="000000"/>
              </w:rPr>
            </w:pPr>
            <w:r w:rsidRPr="00AA6BBC">
              <w:rPr>
                <w:b/>
                <w:color w:val="000000"/>
              </w:rPr>
              <w:t>H</w:t>
            </w:r>
          </w:p>
        </w:tc>
        <w:tc>
          <w:tcPr>
            <w:tcW w:w="709" w:type="dxa"/>
            <w:shd w:val="clear" w:color="auto" w:fill="C5E0B3" w:themeFill="accent6" w:themeFillTint="66"/>
            <w:noWrap/>
            <w:hideMark/>
          </w:tcPr>
          <w:p w14:paraId="6C4C1857" w14:textId="77777777" w:rsidR="00B34036" w:rsidRPr="00AA6BBC" w:rsidRDefault="00B34036" w:rsidP="00D8672D">
            <w:pPr>
              <w:jc w:val="center"/>
              <w:rPr>
                <w:color w:val="000000"/>
              </w:rPr>
            </w:pPr>
            <w:r w:rsidRPr="00AA6BBC">
              <w:rPr>
                <w:color w:val="000000"/>
              </w:rPr>
              <w:t>6</w:t>
            </w:r>
          </w:p>
        </w:tc>
        <w:tc>
          <w:tcPr>
            <w:tcW w:w="708" w:type="dxa"/>
            <w:noWrap/>
            <w:hideMark/>
          </w:tcPr>
          <w:p w14:paraId="3E4EAF3A" w14:textId="77777777" w:rsidR="00B34036" w:rsidRPr="00AA6BBC" w:rsidRDefault="00B34036" w:rsidP="00D8672D">
            <w:pPr>
              <w:jc w:val="center"/>
              <w:rPr>
                <w:color w:val="000000"/>
              </w:rPr>
            </w:pPr>
            <w:r w:rsidRPr="00AA6BBC">
              <w:rPr>
                <w:color w:val="000000"/>
              </w:rPr>
              <w:t>3</w:t>
            </w:r>
          </w:p>
        </w:tc>
        <w:tc>
          <w:tcPr>
            <w:tcW w:w="851" w:type="dxa"/>
            <w:noWrap/>
            <w:hideMark/>
          </w:tcPr>
          <w:p w14:paraId="6BA51404" w14:textId="77777777" w:rsidR="00B34036" w:rsidRPr="00AA6BBC" w:rsidRDefault="00B34036" w:rsidP="00D8672D">
            <w:pPr>
              <w:jc w:val="center"/>
              <w:rPr>
                <w:color w:val="000000"/>
              </w:rPr>
            </w:pPr>
            <w:r w:rsidRPr="00AA6BBC">
              <w:rPr>
                <w:color w:val="000000"/>
              </w:rPr>
              <w:t>0</w:t>
            </w:r>
          </w:p>
        </w:tc>
        <w:tc>
          <w:tcPr>
            <w:tcW w:w="1559" w:type="dxa"/>
            <w:noWrap/>
            <w:hideMark/>
          </w:tcPr>
          <w:p w14:paraId="36FDD663" w14:textId="77777777" w:rsidR="00B34036" w:rsidRPr="00AA6BBC" w:rsidRDefault="00B34036" w:rsidP="00D8672D">
            <w:pPr>
              <w:jc w:val="center"/>
              <w:rPr>
                <w:color w:val="000000"/>
              </w:rPr>
            </w:pPr>
            <w:r w:rsidRPr="00AA6BBC">
              <w:rPr>
                <w:color w:val="000000"/>
              </w:rPr>
              <w:t>1</w:t>
            </w:r>
          </w:p>
        </w:tc>
        <w:tc>
          <w:tcPr>
            <w:tcW w:w="1134" w:type="dxa"/>
            <w:noWrap/>
            <w:hideMark/>
          </w:tcPr>
          <w:p w14:paraId="43167466" w14:textId="77777777" w:rsidR="00B34036" w:rsidRPr="00AA6BBC" w:rsidRDefault="00B34036" w:rsidP="00D8672D">
            <w:pPr>
              <w:jc w:val="center"/>
              <w:rPr>
                <w:color w:val="000000"/>
              </w:rPr>
            </w:pPr>
            <w:r w:rsidRPr="00AA6BBC">
              <w:rPr>
                <w:color w:val="000000"/>
              </w:rPr>
              <w:t>0</w:t>
            </w:r>
          </w:p>
        </w:tc>
        <w:tc>
          <w:tcPr>
            <w:tcW w:w="1276" w:type="dxa"/>
            <w:noWrap/>
            <w:hideMark/>
          </w:tcPr>
          <w:p w14:paraId="4F7C3E20" w14:textId="77777777" w:rsidR="00B34036" w:rsidRPr="00AA6BBC" w:rsidRDefault="00B34036" w:rsidP="00D8672D">
            <w:pPr>
              <w:jc w:val="center"/>
              <w:rPr>
                <w:color w:val="000000"/>
              </w:rPr>
            </w:pPr>
            <w:r w:rsidRPr="00AA6BBC">
              <w:rPr>
                <w:color w:val="000000"/>
              </w:rPr>
              <w:t>1</w:t>
            </w:r>
          </w:p>
        </w:tc>
        <w:tc>
          <w:tcPr>
            <w:tcW w:w="1246" w:type="dxa"/>
            <w:noWrap/>
            <w:hideMark/>
          </w:tcPr>
          <w:p w14:paraId="6C683FFE" w14:textId="77777777" w:rsidR="00B34036" w:rsidRPr="00AA6BBC" w:rsidRDefault="00B34036" w:rsidP="00D8672D">
            <w:pPr>
              <w:jc w:val="center"/>
              <w:rPr>
                <w:color w:val="000000"/>
              </w:rPr>
            </w:pPr>
            <w:r w:rsidRPr="00AA6BBC">
              <w:rPr>
                <w:color w:val="000000"/>
              </w:rPr>
              <w:t>0</w:t>
            </w:r>
          </w:p>
        </w:tc>
      </w:tr>
      <w:tr w:rsidR="00B34036" w:rsidRPr="00AA6BBC" w14:paraId="4BB2322F" w14:textId="77777777" w:rsidTr="00D8672D">
        <w:trPr>
          <w:trHeight w:val="185"/>
        </w:trPr>
        <w:tc>
          <w:tcPr>
            <w:tcW w:w="959" w:type="dxa"/>
            <w:vMerge/>
            <w:noWrap/>
            <w:hideMark/>
          </w:tcPr>
          <w:p w14:paraId="23DBDE5A" w14:textId="77777777" w:rsidR="00B34036" w:rsidRPr="00AA6BBC" w:rsidRDefault="00B34036" w:rsidP="00D8672D">
            <w:pPr>
              <w:rPr>
                <w:b/>
                <w:color w:val="000000"/>
              </w:rPr>
            </w:pPr>
          </w:p>
        </w:tc>
        <w:tc>
          <w:tcPr>
            <w:tcW w:w="1134" w:type="dxa"/>
            <w:noWrap/>
            <w:hideMark/>
          </w:tcPr>
          <w:p w14:paraId="44EDE48F" w14:textId="77777777" w:rsidR="00B34036" w:rsidRPr="00AA6BBC" w:rsidRDefault="00B34036" w:rsidP="00D8672D">
            <w:pPr>
              <w:rPr>
                <w:b/>
                <w:color w:val="000000"/>
              </w:rPr>
            </w:pPr>
            <w:r w:rsidRPr="00AA6BBC">
              <w:rPr>
                <w:b/>
                <w:color w:val="000000"/>
              </w:rPr>
              <w:t>TISSUES</w:t>
            </w:r>
          </w:p>
        </w:tc>
        <w:tc>
          <w:tcPr>
            <w:tcW w:w="709" w:type="dxa"/>
            <w:shd w:val="clear" w:color="auto" w:fill="C5E0B3" w:themeFill="accent6" w:themeFillTint="66"/>
            <w:noWrap/>
            <w:hideMark/>
          </w:tcPr>
          <w:p w14:paraId="75660ED3" w14:textId="77777777" w:rsidR="00B34036" w:rsidRPr="00AA6BBC" w:rsidRDefault="00B34036" w:rsidP="00D8672D">
            <w:pPr>
              <w:jc w:val="center"/>
              <w:rPr>
                <w:color w:val="000000"/>
              </w:rPr>
            </w:pPr>
            <w:r w:rsidRPr="00AA6BBC">
              <w:rPr>
                <w:color w:val="000000"/>
              </w:rPr>
              <w:t>2</w:t>
            </w:r>
          </w:p>
        </w:tc>
        <w:tc>
          <w:tcPr>
            <w:tcW w:w="708" w:type="dxa"/>
            <w:noWrap/>
            <w:hideMark/>
          </w:tcPr>
          <w:p w14:paraId="67539C6D" w14:textId="77777777" w:rsidR="00B34036" w:rsidRPr="00AA6BBC" w:rsidRDefault="00B34036" w:rsidP="00D8672D">
            <w:pPr>
              <w:jc w:val="center"/>
              <w:rPr>
                <w:color w:val="000000"/>
              </w:rPr>
            </w:pPr>
            <w:r w:rsidRPr="00AA6BBC">
              <w:rPr>
                <w:color w:val="000000"/>
              </w:rPr>
              <w:t>0</w:t>
            </w:r>
          </w:p>
        </w:tc>
        <w:tc>
          <w:tcPr>
            <w:tcW w:w="851" w:type="dxa"/>
            <w:noWrap/>
            <w:hideMark/>
          </w:tcPr>
          <w:p w14:paraId="0DA4F178" w14:textId="77777777" w:rsidR="00B34036" w:rsidRPr="00AA6BBC" w:rsidRDefault="00B34036" w:rsidP="00D8672D">
            <w:pPr>
              <w:jc w:val="center"/>
              <w:rPr>
                <w:color w:val="000000"/>
              </w:rPr>
            </w:pPr>
            <w:r w:rsidRPr="00AA6BBC">
              <w:rPr>
                <w:color w:val="000000"/>
              </w:rPr>
              <w:t>0</w:t>
            </w:r>
          </w:p>
        </w:tc>
        <w:tc>
          <w:tcPr>
            <w:tcW w:w="1559" w:type="dxa"/>
            <w:noWrap/>
            <w:hideMark/>
          </w:tcPr>
          <w:p w14:paraId="0BD04357" w14:textId="77777777" w:rsidR="00B34036" w:rsidRPr="00AA6BBC" w:rsidRDefault="00B34036" w:rsidP="00D8672D">
            <w:pPr>
              <w:jc w:val="center"/>
              <w:rPr>
                <w:color w:val="000000"/>
              </w:rPr>
            </w:pPr>
            <w:r w:rsidRPr="00AA6BBC">
              <w:rPr>
                <w:color w:val="000000"/>
              </w:rPr>
              <w:t>0</w:t>
            </w:r>
          </w:p>
        </w:tc>
        <w:tc>
          <w:tcPr>
            <w:tcW w:w="1134" w:type="dxa"/>
            <w:noWrap/>
            <w:hideMark/>
          </w:tcPr>
          <w:p w14:paraId="4FB423AA" w14:textId="77777777" w:rsidR="00B34036" w:rsidRPr="00AA6BBC" w:rsidRDefault="00B34036" w:rsidP="00D8672D">
            <w:pPr>
              <w:jc w:val="center"/>
              <w:rPr>
                <w:color w:val="000000"/>
              </w:rPr>
            </w:pPr>
            <w:r w:rsidRPr="00AA6BBC">
              <w:rPr>
                <w:color w:val="000000"/>
              </w:rPr>
              <w:t>0</w:t>
            </w:r>
          </w:p>
        </w:tc>
        <w:tc>
          <w:tcPr>
            <w:tcW w:w="1276" w:type="dxa"/>
            <w:noWrap/>
            <w:hideMark/>
          </w:tcPr>
          <w:p w14:paraId="4CC92067" w14:textId="77777777" w:rsidR="00B34036" w:rsidRPr="00AA6BBC" w:rsidRDefault="00B34036" w:rsidP="00D8672D">
            <w:pPr>
              <w:jc w:val="center"/>
              <w:rPr>
                <w:color w:val="000000"/>
              </w:rPr>
            </w:pPr>
            <w:r w:rsidRPr="00AA6BBC">
              <w:rPr>
                <w:color w:val="000000"/>
              </w:rPr>
              <w:t>0</w:t>
            </w:r>
          </w:p>
        </w:tc>
        <w:tc>
          <w:tcPr>
            <w:tcW w:w="1246" w:type="dxa"/>
            <w:noWrap/>
            <w:hideMark/>
          </w:tcPr>
          <w:p w14:paraId="5AECDB9E" w14:textId="77777777" w:rsidR="00B34036" w:rsidRPr="00AA6BBC" w:rsidRDefault="00B34036" w:rsidP="00D8672D">
            <w:pPr>
              <w:jc w:val="center"/>
              <w:rPr>
                <w:color w:val="000000"/>
              </w:rPr>
            </w:pPr>
            <w:r w:rsidRPr="00AA6BBC">
              <w:rPr>
                <w:color w:val="000000"/>
              </w:rPr>
              <w:t>0</w:t>
            </w:r>
          </w:p>
        </w:tc>
      </w:tr>
      <w:tr w:rsidR="00B34036" w:rsidRPr="00AA6BBC" w14:paraId="60D30025" w14:textId="77777777" w:rsidTr="00391ADE">
        <w:tblPrEx>
          <w:tblW w:w="9576" w:type="dxa"/>
          <w:tblLayout w:type="fixed"/>
          <w:tblPrExChange w:id="1238" w:author="Amrit" w:date="2018-11-13T23:55:00Z">
            <w:tblPrEx>
              <w:tblW w:w="9576" w:type="dxa"/>
              <w:tblLayout w:type="fixed"/>
            </w:tblPrEx>
          </w:tblPrExChange>
        </w:tblPrEx>
        <w:trPr>
          <w:trHeight w:val="172"/>
          <w:trPrChange w:id="1239" w:author="Amrit" w:date="2018-11-13T23:55:00Z">
            <w:trPr>
              <w:trHeight w:val="172"/>
            </w:trPr>
          </w:trPrChange>
        </w:trPr>
        <w:tc>
          <w:tcPr>
            <w:tcW w:w="959" w:type="dxa"/>
            <w:vMerge/>
            <w:tcBorders>
              <w:bottom w:val="single" w:sz="36" w:space="0" w:color="auto"/>
            </w:tcBorders>
            <w:noWrap/>
            <w:hideMark/>
            <w:tcPrChange w:id="1240" w:author="Amrit" w:date="2018-11-13T23:55:00Z">
              <w:tcPr>
                <w:tcW w:w="959" w:type="dxa"/>
                <w:vMerge/>
                <w:tcBorders>
                  <w:bottom w:val="single" w:sz="36" w:space="0" w:color="auto"/>
                </w:tcBorders>
                <w:noWrap/>
                <w:hideMark/>
              </w:tcPr>
            </w:tcPrChange>
          </w:tcPr>
          <w:p w14:paraId="0E3C2399" w14:textId="77777777" w:rsidR="00B34036" w:rsidRPr="00AA6BBC" w:rsidRDefault="00B34036" w:rsidP="00D8672D">
            <w:pPr>
              <w:rPr>
                <w:b/>
                <w:color w:val="000000"/>
              </w:rPr>
            </w:pPr>
          </w:p>
        </w:tc>
        <w:tc>
          <w:tcPr>
            <w:tcW w:w="1134" w:type="dxa"/>
            <w:tcBorders>
              <w:bottom w:val="single" w:sz="36" w:space="0" w:color="auto"/>
            </w:tcBorders>
            <w:noWrap/>
            <w:hideMark/>
            <w:tcPrChange w:id="1241" w:author="Amrit" w:date="2018-11-13T23:55:00Z">
              <w:tcPr>
                <w:tcW w:w="1134" w:type="dxa"/>
                <w:tcBorders>
                  <w:bottom w:val="single" w:sz="36" w:space="0" w:color="auto"/>
                </w:tcBorders>
                <w:noWrap/>
                <w:hideMark/>
              </w:tcPr>
            </w:tcPrChange>
          </w:tcPr>
          <w:p w14:paraId="342E54FD"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shd w:val="clear" w:color="auto" w:fill="C5E0B3" w:themeFill="accent6" w:themeFillTint="66"/>
            <w:noWrap/>
            <w:hideMark/>
            <w:tcPrChange w:id="1242" w:author="Amrit" w:date="2018-11-13T23:55:00Z">
              <w:tcPr>
                <w:tcW w:w="709" w:type="dxa"/>
                <w:tcBorders>
                  <w:bottom w:val="single" w:sz="36" w:space="0" w:color="auto"/>
                </w:tcBorders>
                <w:shd w:val="clear" w:color="auto" w:fill="C5E0B3" w:themeFill="accent6" w:themeFillTint="66"/>
                <w:noWrap/>
                <w:hideMark/>
              </w:tcPr>
            </w:tcPrChange>
          </w:tcPr>
          <w:p w14:paraId="707F2E6C" w14:textId="77777777" w:rsidR="00B34036" w:rsidRPr="00AA6BBC" w:rsidRDefault="00B34036" w:rsidP="00D8672D">
            <w:pPr>
              <w:jc w:val="center"/>
              <w:rPr>
                <w:color w:val="000000"/>
              </w:rPr>
            </w:pPr>
            <w:r w:rsidRPr="00AA6BBC">
              <w:rPr>
                <w:color w:val="000000"/>
              </w:rPr>
              <w:t>233</w:t>
            </w:r>
          </w:p>
        </w:tc>
        <w:tc>
          <w:tcPr>
            <w:tcW w:w="708" w:type="dxa"/>
            <w:tcBorders>
              <w:bottom w:val="single" w:sz="36" w:space="0" w:color="auto"/>
            </w:tcBorders>
            <w:shd w:val="clear" w:color="auto" w:fill="FFFFFF" w:themeFill="background1"/>
            <w:noWrap/>
            <w:hideMark/>
            <w:tcPrChange w:id="1243" w:author="Amrit" w:date="2018-11-13T23:55:00Z">
              <w:tcPr>
                <w:tcW w:w="708" w:type="dxa"/>
                <w:tcBorders>
                  <w:bottom w:val="single" w:sz="36" w:space="0" w:color="auto"/>
                </w:tcBorders>
                <w:noWrap/>
                <w:hideMark/>
              </w:tcPr>
            </w:tcPrChange>
          </w:tcPr>
          <w:p w14:paraId="5A24CE22" w14:textId="77777777" w:rsidR="00B34036" w:rsidRPr="00AA6BBC" w:rsidRDefault="00B34036" w:rsidP="00D8672D">
            <w:pPr>
              <w:jc w:val="center"/>
              <w:rPr>
                <w:color w:val="000000"/>
              </w:rPr>
            </w:pPr>
            <w:r w:rsidRPr="00AA6BBC">
              <w:rPr>
                <w:color w:val="000000"/>
              </w:rPr>
              <w:t>306</w:t>
            </w:r>
          </w:p>
        </w:tc>
        <w:tc>
          <w:tcPr>
            <w:tcW w:w="851" w:type="dxa"/>
            <w:tcBorders>
              <w:bottom w:val="single" w:sz="36" w:space="0" w:color="auto"/>
            </w:tcBorders>
            <w:noWrap/>
            <w:hideMark/>
            <w:tcPrChange w:id="1244" w:author="Amrit" w:date="2018-11-13T23:55:00Z">
              <w:tcPr>
                <w:tcW w:w="851" w:type="dxa"/>
                <w:tcBorders>
                  <w:bottom w:val="single" w:sz="36" w:space="0" w:color="auto"/>
                </w:tcBorders>
                <w:noWrap/>
                <w:hideMark/>
              </w:tcPr>
            </w:tcPrChange>
          </w:tcPr>
          <w:p w14:paraId="5104D394" w14:textId="77777777" w:rsidR="00B34036" w:rsidRPr="00AA6BBC" w:rsidRDefault="00B34036" w:rsidP="00D8672D">
            <w:pPr>
              <w:jc w:val="center"/>
              <w:rPr>
                <w:color w:val="000000"/>
              </w:rPr>
            </w:pPr>
            <w:r w:rsidRPr="00AA6BBC">
              <w:rPr>
                <w:color w:val="000000"/>
              </w:rPr>
              <w:t>25</w:t>
            </w:r>
          </w:p>
        </w:tc>
        <w:tc>
          <w:tcPr>
            <w:tcW w:w="1559" w:type="dxa"/>
            <w:tcBorders>
              <w:bottom w:val="single" w:sz="36" w:space="0" w:color="auto"/>
            </w:tcBorders>
            <w:noWrap/>
            <w:hideMark/>
            <w:tcPrChange w:id="1245" w:author="Amrit" w:date="2018-11-13T23:55:00Z">
              <w:tcPr>
                <w:tcW w:w="1559" w:type="dxa"/>
                <w:tcBorders>
                  <w:bottom w:val="single" w:sz="36" w:space="0" w:color="auto"/>
                </w:tcBorders>
                <w:noWrap/>
                <w:hideMark/>
              </w:tcPr>
            </w:tcPrChange>
          </w:tcPr>
          <w:p w14:paraId="4135BDD1" w14:textId="77777777" w:rsidR="00B34036" w:rsidRPr="00AA6BBC" w:rsidRDefault="00B34036" w:rsidP="00D8672D">
            <w:pPr>
              <w:jc w:val="center"/>
              <w:rPr>
                <w:color w:val="000000"/>
              </w:rPr>
            </w:pPr>
            <w:r w:rsidRPr="00AA6BBC">
              <w:rPr>
                <w:color w:val="000000"/>
              </w:rPr>
              <w:t>170</w:t>
            </w:r>
          </w:p>
        </w:tc>
        <w:tc>
          <w:tcPr>
            <w:tcW w:w="1134" w:type="dxa"/>
            <w:tcBorders>
              <w:bottom w:val="single" w:sz="36" w:space="0" w:color="auto"/>
            </w:tcBorders>
            <w:noWrap/>
            <w:hideMark/>
            <w:tcPrChange w:id="1246" w:author="Amrit" w:date="2018-11-13T23:55:00Z">
              <w:tcPr>
                <w:tcW w:w="1134" w:type="dxa"/>
                <w:tcBorders>
                  <w:bottom w:val="single" w:sz="36" w:space="0" w:color="auto"/>
                </w:tcBorders>
                <w:noWrap/>
                <w:hideMark/>
              </w:tcPr>
            </w:tcPrChange>
          </w:tcPr>
          <w:p w14:paraId="45BFC7BA" w14:textId="77777777" w:rsidR="00B34036" w:rsidRPr="00AA6BBC" w:rsidRDefault="00B34036" w:rsidP="00D8672D">
            <w:pPr>
              <w:jc w:val="center"/>
              <w:rPr>
                <w:color w:val="000000"/>
              </w:rPr>
            </w:pPr>
            <w:r w:rsidRPr="00AA6BBC">
              <w:rPr>
                <w:color w:val="000000"/>
              </w:rPr>
              <w:t>81</w:t>
            </w:r>
          </w:p>
        </w:tc>
        <w:tc>
          <w:tcPr>
            <w:tcW w:w="1276" w:type="dxa"/>
            <w:tcBorders>
              <w:bottom w:val="single" w:sz="36" w:space="0" w:color="auto"/>
            </w:tcBorders>
            <w:noWrap/>
            <w:hideMark/>
            <w:tcPrChange w:id="1247" w:author="Amrit" w:date="2018-11-13T23:55:00Z">
              <w:tcPr>
                <w:tcW w:w="1276" w:type="dxa"/>
                <w:tcBorders>
                  <w:bottom w:val="single" w:sz="36" w:space="0" w:color="auto"/>
                </w:tcBorders>
                <w:noWrap/>
                <w:hideMark/>
              </w:tcPr>
            </w:tcPrChange>
          </w:tcPr>
          <w:p w14:paraId="695E0B60" w14:textId="77777777" w:rsidR="00B34036" w:rsidRPr="00AA6BBC" w:rsidRDefault="00B34036" w:rsidP="00D8672D">
            <w:pPr>
              <w:jc w:val="center"/>
              <w:rPr>
                <w:color w:val="000000"/>
              </w:rPr>
            </w:pPr>
            <w:r w:rsidRPr="00AA6BBC">
              <w:rPr>
                <w:color w:val="000000"/>
              </w:rPr>
              <w:t>98</w:t>
            </w:r>
          </w:p>
        </w:tc>
        <w:tc>
          <w:tcPr>
            <w:tcW w:w="1246" w:type="dxa"/>
            <w:tcBorders>
              <w:bottom w:val="single" w:sz="36" w:space="0" w:color="auto"/>
            </w:tcBorders>
            <w:noWrap/>
            <w:hideMark/>
            <w:tcPrChange w:id="1248" w:author="Amrit" w:date="2018-11-13T23:55:00Z">
              <w:tcPr>
                <w:tcW w:w="1246" w:type="dxa"/>
                <w:tcBorders>
                  <w:bottom w:val="single" w:sz="36" w:space="0" w:color="auto"/>
                </w:tcBorders>
                <w:noWrap/>
                <w:hideMark/>
              </w:tcPr>
            </w:tcPrChange>
          </w:tcPr>
          <w:p w14:paraId="57E755CA" w14:textId="77777777" w:rsidR="00B34036" w:rsidRPr="00AA6BBC" w:rsidRDefault="00B34036" w:rsidP="00D8672D">
            <w:pPr>
              <w:jc w:val="center"/>
              <w:rPr>
                <w:color w:val="000000"/>
              </w:rPr>
            </w:pPr>
            <w:r w:rsidRPr="00AA6BBC">
              <w:rPr>
                <w:color w:val="000000"/>
              </w:rPr>
              <w:t>24</w:t>
            </w:r>
          </w:p>
        </w:tc>
      </w:tr>
      <w:tr w:rsidR="00B34036" w:rsidRPr="00AA6BBC" w14:paraId="64C1AFD4" w14:textId="77777777" w:rsidTr="00D8672D">
        <w:trPr>
          <w:trHeight w:val="161"/>
        </w:trPr>
        <w:tc>
          <w:tcPr>
            <w:tcW w:w="959" w:type="dxa"/>
            <w:vMerge w:val="restart"/>
            <w:tcBorders>
              <w:top w:val="single" w:sz="36" w:space="0" w:color="auto"/>
            </w:tcBorders>
            <w:noWrap/>
            <w:hideMark/>
          </w:tcPr>
          <w:p w14:paraId="19B97C83" w14:textId="77777777" w:rsidR="00B34036" w:rsidRPr="00AA6BBC" w:rsidRDefault="00B34036" w:rsidP="00D8672D">
            <w:pPr>
              <w:rPr>
                <w:b/>
                <w:color w:val="000000"/>
              </w:rPr>
            </w:pPr>
          </w:p>
          <w:p w14:paraId="7BEA64BC" w14:textId="77777777" w:rsidR="00B34036" w:rsidRPr="00AA6BBC" w:rsidRDefault="00B34036" w:rsidP="00D8672D">
            <w:pPr>
              <w:rPr>
                <w:b/>
                <w:color w:val="000000"/>
              </w:rPr>
            </w:pPr>
          </w:p>
          <w:p w14:paraId="6A277482" w14:textId="77777777" w:rsidR="00B34036" w:rsidRPr="00AA6BBC" w:rsidRDefault="00B34036" w:rsidP="00D8672D">
            <w:pPr>
              <w:rPr>
                <w:b/>
                <w:color w:val="000000"/>
              </w:rPr>
            </w:pPr>
          </w:p>
          <w:p w14:paraId="06AD94F1" w14:textId="77777777" w:rsidR="00B34036" w:rsidRPr="00AA6BBC" w:rsidRDefault="00B34036" w:rsidP="00D8672D">
            <w:pPr>
              <w:rPr>
                <w:b/>
                <w:color w:val="000000"/>
              </w:rPr>
            </w:pPr>
          </w:p>
          <w:p w14:paraId="4C37A2BD" w14:textId="77777777" w:rsidR="00B34036" w:rsidRPr="00AA6BBC" w:rsidRDefault="00B34036" w:rsidP="00D8672D">
            <w:pPr>
              <w:rPr>
                <w:b/>
                <w:color w:val="000000"/>
              </w:rPr>
            </w:pPr>
            <w:r w:rsidRPr="00AA6BBC">
              <w:rPr>
                <w:b/>
                <w:color w:val="000000"/>
              </w:rPr>
              <w:t>Lung</w:t>
            </w:r>
          </w:p>
          <w:p w14:paraId="0D6B078D" w14:textId="77777777" w:rsidR="00B34036" w:rsidRPr="00AA6BBC" w:rsidRDefault="00B34036" w:rsidP="00D8672D">
            <w:pPr>
              <w:rPr>
                <w:b/>
                <w:color w:val="000000"/>
              </w:rPr>
            </w:pPr>
          </w:p>
        </w:tc>
        <w:tc>
          <w:tcPr>
            <w:tcW w:w="1134" w:type="dxa"/>
            <w:tcBorders>
              <w:top w:val="single" w:sz="36" w:space="0" w:color="auto"/>
            </w:tcBorders>
            <w:noWrap/>
            <w:hideMark/>
          </w:tcPr>
          <w:p w14:paraId="5E0D6C5C"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4402F1D8"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4004BEF0"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111DE45E"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42CEA232"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0C312CE9"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shd w:val="clear" w:color="auto" w:fill="C5E0B3" w:themeFill="accent6" w:themeFillTint="66"/>
            <w:noWrap/>
            <w:hideMark/>
          </w:tcPr>
          <w:p w14:paraId="5594AAD4" w14:textId="77777777" w:rsidR="00B34036" w:rsidRPr="00AA6BBC" w:rsidRDefault="00B34036" w:rsidP="00D8672D">
            <w:pPr>
              <w:jc w:val="center"/>
              <w:rPr>
                <w:color w:val="000000"/>
              </w:rPr>
            </w:pPr>
            <w:r w:rsidRPr="00AA6BBC">
              <w:rPr>
                <w:color w:val="000000"/>
              </w:rPr>
              <w:t>2</w:t>
            </w:r>
          </w:p>
        </w:tc>
        <w:tc>
          <w:tcPr>
            <w:tcW w:w="1246" w:type="dxa"/>
            <w:tcBorders>
              <w:top w:val="single" w:sz="36" w:space="0" w:color="auto"/>
            </w:tcBorders>
            <w:noWrap/>
            <w:hideMark/>
          </w:tcPr>
          <w:p w14:paraId="436A6C18" w14:textId="77777777" w:rsidR="00B34036" w:rsidRPr="00AA6BBC" w:rsidRDefault="00B34036" w:rsidP="00D8672D">
            <w:pPr>
              <w:jc w:val="center"/>
              <w:rPr>
                <w:color w:val="000000"/>
              </w:rPr>
            </w:pPr>
            <w:r w:rsidRPr="00AA6BBC">
              <w:rPr>
                <w:color w:val="000000"/>
              </w:rPr>
              <w:t>0</w:t>
            </w:r>
          </w:p>
        </w:tc>
      </w:tr>
      <w:tr w:rsidR="00B34036" w:rsidRPr="00AA6BBC" w14:paraId="4C054E72" w14:textId="77777777" w:rsidTr="00D8672D">
        <w:trPr>
          <w:trHeight w:val="144"/>
        </w:trPr>
        <w:tc>
          <w:tcPr>
            <w:tcW w:w="959" w:type="dxa"/>
            <w:vMerge/>
            <w:noWrap/>
            <w:hideMark/>
          </w:tcPr>
          <w:p w14:paraId="7583536B" w14:textId="77777777" w:rsidR="00B34036" w:rsidRPr="00AA6BBC" w:rsidRDefault="00B34036" w:rsidP="00D8672D">
            <w:pPr>
              <w:rPr>
                <w:b/>
                <w:color w:val="000000"/>
              </w:rPr>
            </w:pPr>
          </w:p>
        </w:tc>
        <w:tc>
          <w:tcPr>
            <w:tcW w:w="1134" w:type="dxa"/>
            <w:noWrap/>
            <w:hideMark/>
          </w:tcPr>
          <w:p w14:paraId="4A24364B" w14:textId="77777777" w:rsidR="00B34036" w:rsidRPr="00AA6BBC" w:rsidRDefault="00B34036" w:rsidP="00D8672D">
            <w:pPr>
              <w:rPr>
                <w:b/>
                <w:color w:val="000000"/>
              </w:rPr>
            </w:pPr>
            <w:r w:rsidRPr="00AA6BBC">
              <w:rPr>
                <w:b/>
                <w:color w:val="000000"/>
              </w:rPr>
              <w:t>C1</w:t>
            </w:r>
          </w:p>
        </w:tc>
        <w:tc>
          <w:tcPr>
            <w:tcW w:w="709" w:type="dxa"/>
            <w:noWrap/>
            <w:hideMark/>
          </w:tcPr>
          <w:p w14:paraId="6A43AFFD" w14:textId="77777777" w:rsidR="00B34036" w:rsidRPr="00AA6BBC" w:rsidRDefault="00B34036" w:rsidP="00D8672D">
            <w:pPr>
              <w:jc w:val="center"/>
              <w:rPr>
                <w:color w:val="000000"/>
              </w:rPr>
            </w:pPr>
            <w:r w:rsidRPr="00AA6BBC">
              <w:rPr>
                <w:color w:val="000000"/>
              </w:rPr>
              <w:t>0</w:t>
            </w:r>
          </w:p>
        </w:tc>
        <w:tc>
          <w:tcPr>
            <w:tcW w:w="708" w:type="dxa"/>
            <w:noWrap/>
            <w:hideMark/>
          </w:tcPr>
          <w:p w14:paraId="41C36775" w14:textId="77777777" w:rsidR="00B34036" w:rsidRPr="00AA6BBC" w:rsidRDefault="00B34036" w:rsidP="00D8672D">
            <w:pPr>
              <w:jc w:val="center"/>
              <w:rPr>
                <w:color w:val="000000"/>
              </w:rPr>
            </w:pPr>
            <w:r w:rsidRPr="00AA6BBC">
              <w:rPr>
                <w:color w:val="000000"/>
              </w:rPr>
              <w:t>0</w:t>
            </w:r>
          </w:p>
        </w:tc>
        <w:tc>
          <w:tcPr>
            <w:tcW w:w="851" w:type="dxa"/>
            <w:noWrap/>
            <w:hideMark/>
          </w:tcPr>
          <w:p w14:paraId="0064D896" w14:textId="77777777" w:rsidR="00B34036" w:rsidRPr="00AA6BBC" w:rsidRDefault="00B34036" w:rsidP="00D8672D">
            <w:pPr>
              <w:jc w:val="center"/>
              <w:rPr>
                <w:color w:val="000000"/>
              </w:rPr>
            </w:pPr>
            <w:r w:rsidRPr="00AA6BBC">
              <w:rPr>
                <w:color w:val="000000"/>
              </w:rPr>
              <w:t>0</w:t>
            </w:r>
          </w:p>
        </w:tc>
        <w:tc>
          <w:tcPr>
            <w:tcW w:w="1559" w:type="dxa"/>
            <w:noWrap/>
            <w:hideMark/>
          </w:tcPr>
          <w:p w14:paraId="37D5A73E" w14:textId="77777777" w:rsidR="00B34036" w:rsidRPr="00AA6BBC" w:rsidRDefault="00B34036" w:rsidP="00D8672D">
            <w:pPr>
              <w:jc w:val="center"/>
              <w:rPr>
                <w:color w:val="000000"/>
              </w:rPr>
            </w:pPr>
            <w:r w:rsidRPr="00AA6BBC">
              <w:rPr>
                <w:color w:val="000000"/>
              </w:rPr>
              <w:t>1</w:t>
            </w:r>
          </w:p>
        </w:tc>
        <w:tc>
          <w:tcPr>
            <w:tcW w:w="1134" w:type="dxa"/>
            <w:noWrap/>
            <w:hideMark/>
          </w:tcPr>
          <w:p w14:paraId="1A7DCA92" w14:textId="77777777" w:rsidR="00B34036" w:rsidRPr="00AA6BBC" w:rsidRDefault="00B34036" w:rsidP="00D8672D">
            <w:pPr>
              <w:jc w:val="center"/>
              <w:rPr>
                <w:color w:val="000000"/>
              </w:rPr>
            </w:pPr>
            <w:r w:rsidRPr="00AA6BBC">
              <w:rPr>
                <w:color w:val="000000"/>
              </w:rPr>
              <w:t>0</w:t>
            </w:r>
          </w:p>
        </w:tc>
        <w:tc>
          <w:tcPr>
            <w:tcW w:w="1276" w:type="dxa"/>
            <w:noWrap/>
            <w:hideMark/>
          </w:tcPr>
          <w:p w14:paraId="66D10B1E" w14:textId="77777777" w:rsidR="00B34036" w:rsidRPr="00AA6BBC" w:rsidRDefault="00B34036" w:rsidP="00D8672D">
            <w:pPr>
              <w:jc w:val="center"/>
              <w:rPr>
                <w:color w:val="000000"/>
              </w:rPr>
            </w:pPr>
            <w:r w:rsidRPr="00AA6BBC">
              <w:rPr>
                <w:color w:val="000000"/>
              </w:rPr>
              <w:t>0</w:t>
            </w:r>
          </w:p>
        </w:tc>
        <w:tc>
          <w:tcPr>
            <w:tcW w:w="1246" w:type="dxa"/>
            <w:noWrap/>
            <w:hideMark/>
          </w:tcPr>
          <w:p w14:paraId="7CA4740F" w14:textId="77777777" w:rsidR="00B34036" w:rsidRPr="00AA6BBC" w:rsidRDefault="00B34036" w:rsidP="00D8672D">
            <w:pPr>
              <w:jc w:val="center"/>
              <w:rPr>
                <w:color w:val="000000"/>
              </w:rPr>
            </w:pPr>
            <w:r w:rsidRPr="00AA6BBC">
              <w:rPr>
                <w:color w:val="000000"/>
              </w:rPr>
              <w:t>1</w:t>
            </w:r>
          </w:p>
        </w:tc>
      </w:tr>
      <w:tr w:rsidR="00B34036" w:rsidRPr="00AA6BBC" w14:paraId="07B134F8" w14:textId="77777777" w:rsidTr="00D8672D">
        <w:trPr>
          <w:trHeight w:val="157"/>
        </w:trPr>
        <w:tc>
          <w:tcPr>
            <w:tcW w:w="959" w:type="dxa"/>
            <w:vMerge/>
            <w:noWrap/>
            <w:hideMark/>
          </w:tcPr>
          <w:p w14:paraId="029F53F1" w14:textId="77777777" w:rsidR="00B34036" w:rsidRPr="00AA6BBC" w:rsidRDefault="00B34036" w:rsidP="00D8672D">
            <w:pPr>
              <w:rPr>
                <w:b/>
                <w:color w:val="000000"/>
              </w:rPr>
            </w:pPr>
          </w:p>
        </w:tc>
        <w:tc>
          <w:tcPr>
            <w:tcW w:w="1134" w:type="dxa"/>
            <w:noWrap/>
            <w:hideMark/>
          </w:tcPr>
          <w:p w14:paraId="356406F0" w14:textId="77777777" w:rsidR="00B34036" w:rsidRPr="00AA6BBC" w:rsidRDefault="00B34036" w:rsidP="00D8672D">
            <w:pPr>
              <w:rPr>
                <w:b/>
                <w:color w:val="000000"/>
              </w:rPr>
            </w:pPr>
            <w:r w:rsidRPr="00AA6BBC">
              <w:rPr>
                <w:b/>
                <w:color w:val="000000"/>
              </w:rPr>
              <w:t>C2</w:t>
            </w:r>
          </w:p>
        </w:tc>
        <w:tc>
          <w:tcPr>
            <w:tcW w:w="709" w:type="dxa"/>
            <w:noWrap/>
            <w:hideMark/>
          </w:tcPr>
          <w:p w14:paraId="596AFC7B" w14:textId="77777777" w:rsidR="00B34036" w:rsidRPr="00AA6BBC" w:rsidRDefault="00B34036" w:rsidP="00D8672D">
            <w:pPr>
              <w:jc w:val="center"/>
              <w:rPr>
                <w:color w:val="000000"/>
              </w:rPr>
            </w:pPr>
            <w:r w:rsidRPr="00AA6BBC">
              <w:rPr>
                <w:color w:val="000000"/>
              </w:rPr>
              <w:t>4</w:t>
            </w:r>
          </w:p>
        </w:tc>
        <w:tc>
          <w:tcPr>
            <w:tcW w:w="708" w:type="dxa"/>
            <w:noWrap/>
            <w:hideMark/>
          </w:tcPr>
          <w:p w14:paraId="7864DC9D" w14:textId="77777777" w:rsidR="00B34036" w:rsidRPr="00AA6BBC" w:rsidRDefault="00B34036" w:rsidP="00D8672D">
            <w:pPr>
              <w:jc w:val="center"/>
              <w:rPr>
                <w:color w:val="000000"/>
              </w:rPr>
            </w:pPr>
            <w:r w:rsidRPr="00AA6BBC">
              <w:rPr>
                <w:color w:val="000000"/>
              </w:rPr>
              <w:t>17</w:t>
            </w:r>
          </w:p>
        </w:tc>
        <w:tc>
          <w:tcPr>
            <w:tcW w:w="851" w:type="dxa"/>
            <w:noWrap/>
            <w:hideMark/>
          </w:tcPr>
          <w:p w14:paraId="50705C62" w14:textId="77777777" w:rsidR="00B34036" w:rsidRPr="00AA6BBC" w:rsidRDefault="00B34036" w:rsidP="00D8672D">
            <w:pPr>
              <w:jc w:val="center"/>
              <w:rPr>
                <w:color w:val="000000"/>
              </w:rPr>
            </w:pPr>
            <w:r w:rsidRPr="00AA6BBC">
              <w:rPr>
                <w:color w:val="000000"/>
              </w:rPr>
              <w:t>2</w:t>
            </w:r>
          </w:p>
        </w:tc>
        <w:tc>
          <w:tcPr>
            <w:tcW w:w="1559" w:type="dxa"/>
            <w:noWrap/>
            <w:hideMark/>
          </w:tcPr>
          <w:p w14:paraId="0195046E" w14:textId="77777777" w:rsidR="00B34036" w:rsidRPr="00AA6BBC" w:rsidRDefault="00B34036" w:rsidP="00D8672D">
            <w:pPr>
              <w:jc w:val="center"/>
              <w:rPr>
                <w:color w:val="000000"/>
              </w:rPr>
            </w:pPr>
            <w:r w:rsidRPr="00AA6BBC">
              <w:rPr>
                <w:color w:val="000000"/>
              </w:rPr>
              <w:t>0</w:t>
            </w:r>
          </w:p>
        </w:tc>
        <w:tc>
          <w:tcPr>
            <w:tcW w:w="1134" w:type="dxa"/>
            <w:noWrap/>
            <w:hideMark/>
          </w:tcPr>
          <w:p w14:paraId="4CD7A7DB" w14:textId="77777777" w:rsidR="00B34036" w:rsidRPr="00AA6BBC" w:rsidRDefault="00B34036" w:rsidP="00D8672D">
            <w:pPr>
              <w:jc w:val="center"/>
              <w:rPr>
                <w:color w:val="000000"/>
              </w:rPr>
            </w:pPr>
            <w:r w:rsidRPr="00AA6BBC">
              <w:rPr>
                <w:color w:val="000000"/>
              </w:rPr>
              <w:t>0</w:t>
            </w:r>
          </w:p>
        </w:tc>
        <w:tc>
          <w:tcPr>
            <w:tcW w:w="1276" w:type="dxa"/>
            <w:noWrap/>
            <w:hideMark/>
          </w:tcPr>
          <w:p w14:paraId="084F69BC" w14:textId="77777777" w:rsidR="00B34036" w:rsidRPr="00AA6BBC" w:rsidRDefault="00B34036" w:rsidP="00D8672D">
            <w:pPr>
              <w:jc w:val="center"/>
              <w:rPr>
                <w:color w:val="000000"/>
              </w:rPr>
            </w:pPr>
            <w:r w:rsidRPr="00AA6BBC">
              <w:rPr>
                <w:color w:val="000000"/>
              </w:rPr>
              <w:t>1</w:t>
            </w:r>
          </w:p>
        </w:tc>
        <w:tc>
          <w:tcPr>
            <w:tcW w:w="1246" w:type="dxa"/>
            <w:shd w:val="clear" w:color="auto" w:fill="C5E0B3" w:themeFill="accent6" w:themeFillTint="66"/>
            <w:noWrap/>
            <w:hideMark/>
          </w:tcPr>
          <w:p w14:paraId="699802D3" w14:textId="77777777" w:rsidR="00B34036" w:rsidRPr="00AA6BBC" w:rsidRDefault="00B34036" w:rsidP="00D8672D">
            <w:pPr>
              <w:jc w:val="center"/>
              <w:rPr>
                <w:color w:val="000000"/>
              </w:rPr>
            </w:pPr>
            <w:r w:rsidRPr="00AA6BBC">
              <w:rPr>
                <w:color w:val="000000"/>
              </w:rPr>
              <w:t>33</w:t>
            </w:r>
          </w:p>
        </w:tc>
      </w:tr>
      <w:tr w:rsidR="00B34036" w:rsidRPr="00AA6BBC" w14:paraId="584DEB16" w14:textId="77777777" w:rsidTr="00D8672D">
        <w:trPr>
          <w:trHeight w:val="214"/>
        </w:trPr>
        <w:tc>
          <w:tcPr>
            <w:tcW w:w="959" w:type="dxa"/>
            <w:vMerge/>
            <w:noWrap/>
            <w:hideMark/>
          </w:tcPr>
          <w:p w14:paraId="3449B92E" w14:textId="77777777" w:rsidR="00B34036" w:rsidRPr="00AA6BBC" w:rsidRDefault="00B34036" w:rsidP="00D8672D">
            <w:pPr>
              <w:rPr>
                <w:b/>
                <w:color w:val="000000"/>
              </w:rPr>
            </w:pPr>
          </w:p>
        </w:tc>
        <w:tc>
          <w:tcPr>
            <w:tcW w:w="1134" w:type="dxa"/>
            <w:noWrap/>
            <w:hideMark/>
          </w:tcPr>
          <w:p w14:paraId="0B51DE33" w14:textId="77777777" w:rsidR="00B34036" w:rsidRPr="00AA6BBC" w:rsidRDefault="00B34036" w:rsidP="00D8672D">
            <w:pPr>
              <w:rPr>
                <w:b/>
                <w:color w:val="000000"/>
              </w:rPr>
            </w:pPr>
            <w:r w:rsidRPr="00AA6BBC">
              <w:rPr>
                <w:b/>
                <w:color w:val="000000"/>
              </w:rPr>
              <w:t>C3</w:t>
            </w:r>
          </w:p>
        </w:tc>
        <w:tc>
          <w:tcPr>
            <w:tcW w:w="709" w:type="dxa"/>
            <w:noWrap/>
            <w:hideMark/>
          </w:tcPr>
          <w:p w14:paraId="5EC5FEC0" w14:textId="77777777" w:rsidR="00B34036" w:rsidRPr="00AA6BBC" w:rsidRDefault="00B34036" w:rsidP="00D8672D">
            <w:pPr>
              <w:jc w:val="center"/>
              <w:rPr>
                <w:color w:val="000000"/>
              </w:rPr>
            </w:pPr>
            <w:r w:rsidRPr="00AA6BBC">
              <w:rPr>
                <w:color w:val="000000"/>
              </w:rPr>
              <w:t>48</w:t>
            </w:r>
          </w:p>
        </w:tc>
        <w:tc>
          <w:tcPr>
            <w:tcW w:w="708" w:type="dxa"/>
            <w:noWrap/>
            <w:hideMark/>
          </w:tcPr>
          <w:p w14:paraId="6CCAFCBD" w14:textId="77777777" w:rsidR="00B34036" w:rsidRPr="00AA6BBC" w:rsidRDefault="00B34036" w:rsidP="00D8672D">
            <w:pPr>
              <w:jc w:val="center"/>
              <w:rPr>
                <w:color w:val="000000"/>
              </w:rPr>
            </w:pPr>
            <w:r w:rsidRPr="00AA6BBC">
              <w:rPr>
                <w:color w:val="000000"/>
              </w:rPr>
              <w:t>20</w:t>
            </w:r>
          </w:p>
        </w:tc>
        <w:tc>
          <w:tcPr>
            <w:tcW w:w="851" w:type="dxa"/>
            <w:shd w:val="clear" w:color="auto" w:fill="C5E0B3" w:themeFill="accent6" w:themeFillTint="66"/>
            <w:noWrap/>
            <w:hideMark/>
          </w:tcPr>
          <w:p w14:paraId="424EDB91" w14:textId="77777777" w:rsidR="00B34036" w:rsidRPr="00AA6BBC" w:rsidRDefault="00B34036" w:rsidP="00D8672D">
            <w:pPr>
              <w:jc w:val="center"/>
              <w:rPr>
                <w:color w:val="000000"/>
              </w:rPr>
            </w:pPr>
            <w:r w:rsidRPr="00AA6BBC">
              <w:rPr>
                <w:color w:val="000000"/>
              </w:rPr>
              <w:t>57</w:t>
            </w:r>
          </w:p>
        </w:tc>
        <w:tc>
          <w:tcPr>
            <w:tcW w:w="1559" w:type="dxa"/>
            <w:noWrap/>
            <w:hideMark/>
          </w:tcPr>
          <w:p w14:paraId="664A1BB8" w14:textId="77777777" w:rsidR="00B34036" w:rsidRPr="00AA6BBC" w:rsidRDefault="00B34036" w:rsidP="00D8672D">
            <w:pPr>
              <w:jc w:val="center"/>
              <w:rPr>
                <w:color w:val="000000"/>
              </w:rPr>
            </w:pPr>
            <w:r w:rsidRPr="00AA6BBC">
              <w:rPr>
                <w:color w:val="000000"/>
              </w:rPr>
              <w:t>50</w:t>
            </w:r>
          </w:p>
        </w:tc>
        <w:tc>
          <w:tcPr>
            <w:tcW w:w="1134" w:type="dxa"/>
            <w:noWrap/>
            <w:hideMark/>
          </w:tcPr>
          <w:p w14:paraId="44165E13" w14:textId="77777777" w:rsidR="00B34036" w:rsidRPr="00AA6BBC" w:rsidRDefault="00B34036" w:rsidP="00D8672D">
            <w:pPr>
              <w:jc w:val="center"/>
              <w:rPr>
                <w:color w:val="000000"/>
              </w:rPr>
            </w:pPr>
            <w:r w:rsidRPr="00AA6BBC">
              <w:rPr>
                <w:color w:val="000000"/>
              </w:rPr>
              <w:t>26</w:t>
            </w:r>
          </w:p>
        </w:tc>
        <w:tc>
          <w:tcPr>
            <w:tcW w:w="1276" w:type="dxa"/>
            <w:noWrap/>
            <w:hideMark/>
          </w:tcPr>
          <w:p w14:paraId="2923DEE3" w14:textId="77777777" w:rsidR="00B34036" w:rsidRPr="00AA6BBC" w:rsidRDefault="00B34036" w:rsidP="00D8672D">
            <w:pPr>
              <w:jc w:val="center"/>
              <w:rPr>
                <w:color w:val="000000"/>
              </w:rPr>
            </w:pPr>
            <w:r w:rsidRPr="00AA6BBC">
              <w:rPr>
                <w:color w:val="000000"/>
              </w:rPr>
              <w:t>21</w:t>
            </w:r>
          </w:p>
        </w:tc>
        <w:tc>
          <w:tcPr>
            <w:tcW w:w="1246" w:type="dxa"/>
            <w:noWrap/>
            <w:hideMark/>
          </w:tcPr>
          <w:p w14:paraId="602A7817" w14:textId="77777777" w:rsidR="00B34036" w:rsidRPr="00AA6BBC" w:rsidRDefault="00B34036" w:rsidP="00D8672D">
            <w:pPr>
              <w:jc w:val="center"/>
              <w:rPr>
                <w:color w:val="000000"/>
              </w:rPr>
            </w:pPr>
            <w:r w:rsidRPr="00AA6BBC">
              <w:rPr>
                <w:color w:val="000000"/>
              </w:rPr>
              <w:t>19</w:t>
            </w:r>
          </w:p>
        </w:tc>
      </w:tr>
      <w:tr w:rsidR="00B34036" w:rsidRPr="00AA6BBC" w14:paraId="565555E9" w14:textId="77777777" w:rsidTr="00D8672D">
        <w:trPr>
          <w:trHeight w:val="172"/>
        </w:trPr>
        <w:tc>
          <w:tcPr>
            <w:tcW w:w="959" w:type="dxa"/>
            <w:vMerge/>
            <w:noWrap/>
            <w:hideMark/>
          </w:tcPr>
          <w:p w14:paraId="404097F0" w14:textId="77777777" w:rsidR="00B34036" w:rsidRPr="00AA6BBC" w:rsidRDefault="00B34036" w:rsidP="00D8672D">
            <w:pPr>
              <w:rPr>
                <w:b/>
                <w:color w:val="000000"/>
              </w:rPr>
            </w:pPr>
          </w:p>
        </w:tc>
        <w:tc>
          <w:tcPr>
            <w:tcW w:w="1134" w:type="dxa"/>
            <w:noWrap/>
            <w:hideMark/>
          </w:tcPr>
          <w:p w14:paraId="0911B014" w14:textId="77777777" w:rsidR="00B34036" w:rsidRPr="00AA6BBC" w:rsidRDefault="00B34036" w:rsidP="00D8672D">
            <w:pPr>
              <w:rPr>
                <w:b/>
                <w:color w:val="000000"/>
              </w:rPr>
            </w:pPr>
            <w:r w:rsidRPr="00AA6BBC">
              <w:rPr>
                <w:b/>
                <w:color w:val="000000"/>
              </w:rPr>
              <w:t>C4</w:t>
            </w:r>
          </w:p>
        </w:tc>
        <w:tc>
          <w:tcPr>
            <w:tcW w:w="709" w:type="dxa"/>
            <w:noWrap/>
            <w:hideMark/>
          </w:tcPr>
          <w:p w14:paraId="069C933C" w14:textId="77777777" w:rsidR="00B34036" w:rsidRPr="00AA6BBC" w:rsidRDefault="00B34036" w:rsidP="00D8672D">
            <w:pPr>
              <w:jc w:val="center"/>
              <w:rPr>
                <w:color w:val="000000"/>
              </w:rPr>
            </w:pPr>
            <w:r w:rsidRPr="00AA6BBC">
              <w:rPr>
                <w:color w:val="000000"/>
              </w:rPr>
              <w:t>17</w:t>
            </w:r>
          </w:p>
        </w:tc>
        <w:tc>
          <w:tcPr>
            <w:tcW w:w="708" w:type="dxa"/>
            <w:noWrap/>
            <w:hideMark/>
          </w:tcPr>
          <w:p w14:paraId="3FC91F77" w14:textId="77777777" w:rsidR="00B34036" w:rsidRPr="00AA6BBC" w:rsidRDefault="00B34036" w:rsidP="00D8672D">
            <w:pPr>
              <w:jc w:val="center"/>
              <w:rPr>
                <w:color w:val="000000"/>
              </w:rPr>
            </w:pPr>
            <w:r w:rsidRPr="00AA6BBC">
              <w:rPr>
                <w:color w:val="000000"/>
              </w:rPr>
              <w:t>0</w:t>
            </w:r>
          </w:p>
        </w:tc>
        <w:tc>
          <w:tcPr>
            <w:tcW w:w="851" w:type="dxa"/>
            <w:shd w:val="clear" w:color="auto" w:fill="C5E0B3" w:themeFill="accent6" w:themeFillTint="66"/>
            <w:noWrap/>
            <w:hideMark/>
          </w:tcPr>
          <w:p w14:paraId="21C8FAB0" w14:textId="77777777" w:rsidR="00B34036" w:rsidRPr="00AA6BBC" w:rsidRDefault="00B34036" w:rsidP="00D8672D">
            <w:pPr>
              <w:jc w:val="center"/>
              <w:rPr>
                <w:color w:val="000000"/>
              </w:rPr>
            </w:pPr>
            <w:r w:rsidRPr="00AA6BBC">
              <w:rPr>
                <w:color w:val="000000"/>
              </w:rPr>
              <w:t>47</w:t>
            </w:r>
          </w:p>
        </w:tc>
        <w:tc>
          <w:tcPr>
            <w:tcW w:w="1559" w:type="dxa"/>
            <w:noWrap/>
            <w:hideMark/>
          </w:tcPr>
          <w:p w14:paraId="3645FF57" w14:textId="77777777" w:rsidR="00B34036" w:rsidRPr="00AA6BBC" w:rsidRDefault="00B34036" w:rsidP="00D8672D">
            <w:pPr>
              <w:jc w:val="center"/>
              <w:rPr>
                <w:color w:val="000000"/>
              </w:rPr>
            </w:pPr>
            <w:r w:rsidRPr="00AA6BBC">
              <w:rPr>
                <w:color w:val="000000"/>
              </w:rPr>
              <w:t>0</w:t>
            </w:r>
          </w:p>
        </w:tc>
        <w:tc>
          <w:tcPr>
            <w:tcW w:w="1134" w:type="dxa"/>
            <w:noWrap/>
            <w:hideMark/>
          </w:tcPr>
          <w:p w14:paraId="3661786F" w14:textId="77777777" w:rsidR="00B34036" w:rsidRPr="00AA6BBC" w:rsidRDefault="00B34036" w:rsidP="00D8672D">
            <w:pPr>
              <w:jc w:val="center"/>
              <w:rPr>
                <w:color w:val="000000"/>
              </w:rPr>
            </w:pPr>
            <w:r w:rsidRPr="00AA6BBC">
              <w:rPr>
                <w:color w:val="000000"/>
              </w:rPr>
              <w:t>0</w:t>
            </w:r>
          </w:p>
        </w:tc>
        <w:tc>
          <w:tcPr>
            <w:tcW w:w="1276" w:type="dxa"/>
            <w:noWrap/>
            <w:hideMark/>
          </w:tcPr>
          <w:p w14:paraId="54560D45" w14:textId="77777777" w:rsidR="00B34036" w:rsidRPr="00AA6BBC" w:rsidRDefault="00B34036" w:rsidP="00D8672D">
            <w:pPr>
              <w:jc w:val="center"/>
              <w:rPr>
                <w:color w:val="000000"/>
              </w:rPr>
            </w:pPr>
            <w:r w:rsidRPr="00AA6BBC">
              <w:rPr>
                <w:color w:val="000000"/>
              </w:rPr>
              <w:t>18</w:t>
            </w:r>
          </w:p>
        </w:tc>
        <w:tc>
          <w:tcPr>
            <w:tcW w:w="1246" w:type="dxa"/>
            <w:noWrap/>
            <w:hideMark/>
          </w:tcPr>
          <w:p w14:paraId="0447ECD5" w14:textId="77777777" w:rsidR="00B34036" w:rsidRPr="00AA6BBC" w:rsidRDefault="00B34036" w:rsidP="00D8672D">
            <w:pPr>
              <w:jc w:val="center"/>
              <w:rPr>
                <w:color w:val="000000"/>
              </w:rPr>
            </w:pPr>
            <w:r w:rsidRPr="00AA6BBC">
              <w:rPr>
                <w:color w:val="000000"/>
              </w:rPr>
              <w:t>13</w:t>
            </w:r>
          </w:p>
        </w:tc>
      </w:tr>
      <w:tr w:rsidR="00B34036" w:rsidRPr="00AA6BBC" w14:paraId="5F45B536" w14:textId="77777777" w:rsidTr="00D8672D">
        <w:trPr>
          <w:trHeight w:val="214"/>
        </w:trPr>
        <w:tc>
          <w:tcPr>
            <w:tcW w:w="959" w:type="dxa"/>
            <w:vMerge/>
            <w:noWrap/>
            <w:hideMark/>
          </w:tcPr>
          <w:p w14:paraId="22CD9DC5" w14:textId="77777777" w:rsidR="00B34036" w:rsidRPr="00AA6BBC" w:rsidRDefault="00B34036" w:rsidP="00D8672D">
            <w:pPr>
              <w:rPr>
                <w:b/>
                <w:color w:val="000000"/>
              </w:rPr>
            </w:pPr>
          </w:p>
        </w:tc>
        <w:tc>
          <w:tcPr>
            <w:tcW w:w="1134" w:type="dxa"/>
            <w:noWrap/>
            <w:hideMark/>
          </w:tcPr>
          <w:p w14:paraId="452A450A" w14:textId="77777777" w:rsidR="00B34036" w:rsidRPr="00AA6BBC" w:rsidRDefault="00B34036" w:rsidP="00D8672D">
            <w:pPr>
              <w:rPr>
                <w:b/>
                <w:color w:val="000000"/>
              </w:rPr>
            </w:pPr>
            <w:r w:rsidRPr="00AA6BBC">
              <w:rPr>
                <w:b/>
                <w:color w:val="000000"/>
              </w:rPr>
              <w:t>C5</w:t>
            </w:r>
          </w:p>
        </w:tc>
        <w:tc>
          <w:tcPr>
            <w:tcW w:w="709" w:type="dxa"/>
            <w:noWrap/>
            <w:hideMark/>
          </w:tcPr>
          <w:p w14:paraId="01A76C80" w14:textId="77777777" w:rsidR="00B34036" w:rsidRPr="00AA6BBC" w:rsidRDefault="00B34036" w:rsidP="00D8672D">
            <w:pPr>
              <w:jc w:val="center"/>
              <w:rPr>
                <w:color w:val="000000"/>
              </w:rPr>
            </w:pPr>
            <w:r w:rsidRPr="00AA6BBC">
              <w:rPr>
                <w:color w:val="000000"/>
              </w:rPr>
              <w:t>35</w:t>
            </w:r>
          </w:p>
        </w:tc>
        <w:tc>
          <w:tcPr>
            <w:tcW w:w="708" w:type="dxa"/>
            <w:noWrap/>
            <w:hideMark/>
          </w:tcPr>
          <w:p w14:paraId="0EFA1224" w14:textId="77777777" w:rsidR="00B34036" w:rsidRPr="00AA6BBC" w:rsidRDefault="00B34036" w:rsidP="00D8672D">
            <w:pPr>
              <w:jc w:val="center"/>
              <w:rPr>
                <w:color w:val="000000"/>
              </w:rPr>
            </w:pPr>
            <w:r w:rsidRPr="00AA6BBC">
              <w:rPr>
                <w:color w:val="000000"/>
              </w:rPr>
              <w:t>127</w:t>
            </w:r>
          </w:p>
        </w:tc>
        <w:tc>
          <w:tcPr>
            <w:tcW w:w="851" w:type="dxa"/>
            <w:noWrap/>
            <w:hideMark/>
          </w:tcPr>
          <w:p w14:paraId="2A96A5EE" w14:textId="77777777" w:rsidR="00B34036" w:rsidRPr="00AA6BBC" w:rsidRDefault="00B34036" w:rsidP="00D8672D">
            <w:pPr>
              <w:jc w:val="center"/>
              <w:rPr>
                <w:color w:val="000000"/>
              </w:rPr>
            </w:pPr>
            <w:r w:rsidRPr="00AA6BBC">
              <w:rPr>
                <w:color w:val="000000"/>
              </w:rPr>
              <w:t>42</w:t>
            </w:r>
          </w:p>
        </w:tc>
        <w:tc>
          <w:tcPr>
            <w:tcW w:w="1559" w:type="dxa"/>
            <w:noWrap/>
            <w:hideMark/>
          </w:tcPr>
          <w:p w14:paraId="706858F0" w14:textId="77777777" w:rsidR="00B34036" w:rsidRPr="00AA6BBC" w:rsidRDefault="00B34036" w:rsidP="00D8672D">
            <w:pPr>
              <w:jc w:val="center"/>
              <w:rPr>
                <w:color w:val="000000"/>
              </w:rPr>
            </w:pPr>
            <w:r w:rsidRPr="00AA6BBC">
              <w:rPr>
                <w:color w:val="000000"/>
              </w:rPr>
              <w:t>0</w:t>
            </w:r>
          </w:p>
        </w:tc>
        <w:tc>
          <w:tcPr>
            <w:tcW w:w="1134" w:type="dxa"/>
            <w:noWrap/>
            <w:hideMark/>
          </w:tcPr>
          <w:p w14:paraId="6E28DD98" w14:textId="77777777" w:rsidR="00B34036" w:rsidRPr="00AA6BBC" w:rsidRDefault="00B34036" w:rsidP="00D8672D">
            <w:pPr>
              <w:jc w:val="center"/>
              <w:rPr>
                <w:color w:val="000000"/>
              </w:rPr>
            </w:pPr>
            <w:r w:rsidRPr="00AA6BBC">
              <w:rPr>
                <w:color w:val="000000"/>
              </w:rPr>
              <w:t>25</w:t>
            </w:r>
          </w:p>
        </w:tc>
        <w:tc>
          <w:tcPr>
            <w:tcW w:w="1276" w:type="dxa"/>
            <w:noWrap/>
            <w:hideMark/>
          </w:tcPr>
          <w:p w14:paraId="30C9EFC1" w14:textId="77777777" w:rsidR="00B34036" w:rsidRPr="00AA6BBC" w:rsidRDefault="00B34036" w:rsidP="00D8672D">
            <w:pPr>
              <w:jc w:val="center"/>
              <w:rPr>
                <w:color w:val="000000"/>
              </w:rPr>
            </w:pPr>
            <w:r w:rsidRPr="00AA6BBC">
              <w:rPr>
                <w:color w:val="000000"/>
              </w:rPr>
              <w:t>22</w:t>
            </w:r>
          </w:p>
        </w:tc>
        <w:tc>
          <w:tcPr>
            <w:tcW w:w="1246" w:type="dxa"/>
            <w:shd w:val="clear" w:color="auto" w:fill="C5E0B3" w:themeFill="accent6" w:themeFillTint="66"/>
            <w:noWrap/>
            <w:hideMark/>
          </w:tcPr>
          <w:p w14:paraId="4DFF895E" w14:textId="77777777" w:rsidR="00B34036" w:rsidRPr="00AA6BBC" w:rsidRDefault="00B34036" w:rsidP="00D8672D">
            <w:pPr>
              <w:jc w:val="center"/>
              <w:rPr>
                <w:color w:val="000000"/>
              </w:rPr>
            </w:pPr>
            <w:r w:rsidRPr="00AA6BBC">
              <w:rPr>
                <w:color w:val="000000"/>
              </w:rPr>
              <w:t>193</w:t>
            </w:r>
          </w:p>
        </w:tc>
      </w:tr>
      <w:tr w:rsidR="00B34036" w:rsidRPr="00AA6BBC" w14:paraId="61D8B8A0" w14:textId="77777777" w:rsidTr="00D8672D">
        <w:trPr>
          <w:trHeight w:val="186"/>
        </w:trPr>
        <w:tc>
          <w:tcPr>
            <w:tcW w:w="959" w:type="dxa"/>
            <w:vMerge/>
            <w:noWrap/>
            <w:hideMark/>
          </w:tcPr>
          <w:p w14:paraId="1045BF32" w14:textId="77777777" w:rsidR="00B34036" w:rsidRPr="00AA6BBC" w:rsidRDefault="00B34036" w:rsidP="00D8672D">
            <w:pPr>
              <w:rPr>
                <w:b/>
                <w:color w:val="000000"/>
              </w:rPr>
            </w:pPr>
          </w:p>
        </w:tc>
        <w:tc>
          <w:tcPr>
            <w:tcW w:w="1134" w:type="dxa"/>
            <w:noWrap/>
            <w:hideMark/>
          </w:tcPr>
          <w:p w14:paraId="5EC4AE30" w14:textId="77777777" w:rsidR="00B34036" w:rsidRPr="00AA6BBC" w:rsidRDefault="00B34036" w:rsidP="00D8672D">
            <w:pPr>
              <w:rPr>
                <w:b/>
                <w:color w:val="000000"/>
              </w:rPr>
            </w:pPr>
            <w:r w:rsidRPr="00AA6BBC">
              <w:rPr>
                <w:b/>
                <w:color w:val="000000"/>
              </w:rPr>
              <w:t>C6</w:t>
            </w:r>
          </w:p>
        </w:tc>
        <w:tc>
          <w:tcPr>
            <w:tcW w:w="709" w:type="dxa"/>
            <w:noWrap/>
            <w:hideMark/>
          </w:tcPr>
          <w:p w14:paraId="3A5B5D27" w14:textId="77777777" w:rsidR="00B34036" w:rsidRPr="00AA6BBC" w:rsidRDefault="00B34036" w:rsidP="00D8672D">
            <w:pPr>
              <w:jc w:val="center"/>
              <w:rPr>
                <w:color w:val="000000"/>
              </w:rPr>
            </w:pPr>
            <w:r w:rsidRPr="00AA6BBC">
              <w:rPr>
                <w:color w:val="000000"/>
              </w:rPr>
              <w:t>1</w:t>
            </w:r>
          </w:p>
        </w:tc>
        <w:tc>
          <w:tcPr>
            <w:tcW w:w="708" w:type="dxa"/>
            <w:noWrap/>
            <w:hideMark/>
          </w:tcPr>
          <w:p w14:paraId="5E11625B" w14:textId="77777777" w:rsidR="00B34036" w:rsidRPr="00AA6BBC" w:rsidRDefault="00B34036" w:rsidP="00D8672D">
            <w:pPr>
              <w:jc w:val="center"/>
              <w:rPr>
                <w:color w:val="000000"/>
              </w:rPr>
            </w:pPr>
            <w:r w:rsidRPr="00AA6BBC">
              <w:rPr>
                <w:color w:val="000000"/>
              </w:rPr>
              <w:t>0</w:t>
            </w:r>
          </w:p>
        </w:tc>
        <w:tc>
          <w:tcPr>
            <w:tcW w:w="851" w:type="dxa"/>
            <w:noWrap/>
            <w:hideMark/>
          </w:tcPr>
          <w:p w14:paraId="5BF717F2" w14:textId="77777777" w:rsidR="00B34036" w:rsidRPr="00AA6BBC" w:rsidRDefault="00B34036" w:rsidP="00D8672D">
            <w:pPr>
              <w:jc w:val="center"/>
              <w:rPr>
                <w:color w:val="000000"/>
              </w:rPr>
            </w:pPr>
            <w:r w:rsidRPr="00AA6BBC">
              <w:rPr>
                <w:color w:val="000000"/>
              </w:rPr>
              <w:t>1</w:t>
            </w:r>
          </w:p>
        </w:tc>
        <w:tc>
          <w:tcPr>
            <w:tcW w:w="1559" w:type="dxa"/>
            <w:noWrap/>
            <w:hideMark/>
          </w:tcPr>
          <w:p w14:paraId="315E856B" w14:textId="77777777" w:rsidR="00B34036" w:rsidRPr="00AA6BBC" w:rsidRDefault="00B34036" w:rsidP="00D8672D">
            <w:pPr>
              <w:jc w:val="center"/>
              <w:rPr>
                <w:color w:val="000000"/>
              </w:rPr>
            </w:pPr>
            <w:r w:rsidRPr="00AA6BBC">
              <w:rPr>
                <w:color w:val="000000"/>
              </w:rPr>
              <w:t>3</w:t>
            </w:r>
          </w:p>
        </w:tc>
        <w:tc>
          <w:tcPr>
            <w:tcW w:w="1134" w:type="dxa"/>
            <w:noWrap/>
            <w:hideMark/>
          </w:tcPr>
          <w:p w14:paraId="12311FEF" w14:textId="77777777" w:rsidR="00B34036" w:rsidRPr="00AA6BBC" w:rsidRDefault="00B34036" w:rsidP="00D8672D">
            <w:pPr>
              <w:jc w:val="center"/>
              <w:rPr>
                <w:color w:val="000000"/>
              </w:rPr>
            </w:pPr>
            <w:r w:rsidRPr="00AA6BBC">
              <w:rPr>
                <w:color w:val="000000"/>
              </w:rPr>
              <w:t>2</w:t>
            </w:r>
          </w:p>
        </w:tc>
        <w:tc>
          <w:tcPr>
            <w:tcW w:w="1276" w:type="dxa"/>
            <w:noWrap/>
            <w:hideMark/>
          </w:tcPr>
          <w:p w14:paraId="01A2C0EF" w14:textId="77777777" w:rsidR="00B34036" w:rsidRPr="00AA6BBC" w:rsidRDefault="00B34036" w:rsidP="00D8672D">
            <w:pPr>
              <w:jc w:val="center"/>
              <w:rPr>
                <w:color w:val="000000"/>
              </w:rPr>
            </w:pPr>
            <w:r w:rsidRPr="00AA6BBC">
              <w:rPr>
                <w:color w:val="000000"/>
              </w:rPr>
              <w:t>5</w:t>
            </w:r>
          </w:p>
        </w:tc>
        <w:tc>
          <w:tcPr>
            <w:tcW w:w="1246" w:type="dxa"/>
            <w:shd w:val="clear" w:color="auto" w:fill="C5E0B3" w:themeFill="accent6" w:themeFillTint="66"/>
            <w:noWrap/>
            <w:hideMark/>
          </w:tcPr>
          <w:p w14:paraId="5BD051A3" w14:textId="77777777" w:rsidR="00B34036" w:rsidRPr="00AA6BBC" w:rsidRDefault="00B34036" w:rsidP="00D8672D">
            <w:pPr>
              <w:jc w:val="center"/>
              <w:rPr>
                <w:color w:val="000000"/>
              </w:rPr>
            </w:pPr>
            <w:r w:rsidRPr="00AA6BBC">
              <w:rPr>
                <w:color w:val="000000"/>
              </w:rPr>
              <w:t>7</w:t>
            </w:r>
          </w:p>
        </w:tc>
      </w:tr>
      <w:tr w:rsidR="00B34036" w:rsidRPr="00AA6BBC" w14:paraId="615AB88F" w14:textId="77777777" w:rsidTr="00D8672D">
        <w:trPr>
          <w:trHeight w:val="199"/>
        </w:trPr>
        <w:tc>
          <w:tcPr>
            <w:tcW w:w="959" w:type="dxa"/>
            <w:vMerge/>
            <w:noWrap/>
            <w:hideMark/>
          </w:tcPr>
          <w:p w14:paraId="522FB255" w14:textId="77777777" w:rsidR="00B34036" w:rsidRPr="00AA6BBC" w:rsidRDefault="00B34036" w:rsidP="00D8672D">
            <w:pPr>
              <w:rPr>
                <w:b/>
                <w:color w:val="000000"/>
              </w:rPr>
            </w:pPr>
          </w:p>
        </w:tc>
        <w:tc>
          <w:tcPr>
            <w:tcW w:w="1134" w:type="dxa"/>
            <w:noWrap/>
            <w:hideMark/>
          </w:tcPr>
          <w:p w14:paraId="0AD9496A" w14:textId="77777777" w:rsidR="00B34036" w:rsidRPr="00AA6BBC" w:rsidRDefault="00B34036" w:rsidP="00D8672D">
            <w:pPr>
              <w:rPr>
                <w:b/>
                <w:color w:val="000000"/>
              </w:rPr>
            </w:pPr>
            <w:r w:rsidRPr="00AA6BBC">
              <w:rPr>
                <w:b/>
                <w:color w:val="000000"/>
              </w:rPr>
              <w:t>C7</w:t>
            </w:r>
          </w:p>
        </w:tc>
        <w:tc>
          <w:tcPr>
            <w:tcW w:w="709" w:type="dxa"/>
            <w:noWrap/>
            <w:hideMark/>
          </w:tcPr>
          <w:p w14:paraId="4CE21583" w14:textId="77777777" w:rsidR="00B34036" w:rsidRPr="00AA6BBC" w:rsidRDefault="00B34036" w:rsidP="00D8672D">
            <w:pPr>
              <w:jc w:val="center"/>
              <w:rPr>
                <w:color w:val="000000"/>
              </w:rPr>
            </w:pPr>
            <w:r w:rsidRPr="00AA6BBC">
              <w:rPr>
                <w:color w:val="000000"/>
              </w:rPr>
              <w:t>18</w:t>
            </w:r>
          </w:p>
        </w:tc>
        <w:tc>
          <w:tcPr>
            <w:tcW w:w="708" w:type="dxa"/>
            <w:noWrap/>
            <w:hideMark/>
          </w:tcPr>
          <w:p w14:paraId="186030AA" w14:textId="77777777" w:rsidR="00B34036" w:rsidRPr="00AA6BBC" w:rsidRDefault="00B34036" w:rsidP="00D8672D">
            <w:pPr>
              <w:jc w:val="center"/>
              <w:rPr>
                <w:color w:val="000000"/>
              </w:rPr>
            </w:pPr>
            <w:r w:rsidRPr="00AA6BBC">
              <w:rPr>
                <w:color w:val="000000"/>
              </w:rPr>
              <w:t>13</w:t>
            </w:r>
          </w:p>
        </w:tc>
        <w:tc>
          <w:tcPr>
            <w:tcW w:w="851" w:type="dxa"/>
            <w:noWrap/>
            <w:hideMark/>
          </w:tcPr>
          <w:p w14:paraId="3D3796B7" w14:textId="77777777" w:rsidR="00B34036" w:rsidRPr="00AA6BBC" w:rsidRDefault="00B34036" w:rsidP="00D8672D">
            <w:pPr>
              <w:jc w:val="center"/>
              <w:rPr>
                <w:color w:val="000000"/>
              </w:rPr>
            </w:pPr>
            <w:r w:rsidRPr="00AA6BBC">
              <w:rPr>
                <w:color w:val="000000"/>
              </w:rPr>
              <w:t>78</w:t>
            </w:r>
          </w:p>
        </w:tc>
        <w:tc>
          <w:tcPr>
            <w:tcW w:w="1559" w:type="dxa"/>
            <w:noWrap/>
            <w:hideMark/>
          </w:tcPr>
          <w:p w14:paraId="189DC3B9" w14:textId="77777777" w:rsidR="00B34036" w:rsidRPr="00AA6BBC" w:rsidRDefault="00B34036" w:rsidP="00D8672D">
            <w:pPr>
              <w:jc w:val="center"/>
              <w:rPr>
                <w:color w:val="000000"/>
              </w:rPr>
            </w:pPr>
            <w:r w:rsidRPr="00AA6BBC">
              <w:rPr>
                <w:color w:val="000000"/>
              </w:rPr>
              <w:t>0</w:t>
            </w:r>
          </w:p>
        </w:tc>
        <w:tc>
          <w:tcPr>
            <w:tcW w:w="1134" w:type="dxa"/>
            <w:noWrap/>
            <w:hideMark/>
          </w:tcPr>
          <w:p w14:paraId="776A507E" w14:textId="77777777" w:rsidR="00B34036" w:rsidRPr="00AA6BBC" w:rsidRDefault="00B34036" w:rsidP="00D8672D">
            <w:pPr>
              <w:jc w:val="center"/>
              <w:rPr>
                <w:color w:val="000000"/>
              </w:rPr>
            </w:pPr>
            <w:r w:rsidRPr="00AA6BBC">
              <w:rPr>
                <w:color w:val="000000"/>
              </w:rPr>
              <w:t>7</w:t>
            </w:r>
          </w:p>
        </w:tc>
        <w:tc>
          <w:tcPr>
            <w:tcW w:w="1276" w:type="dxa"/>
            <w:noWrap/>
            <w:hideMark/>
          </w:tcPr>
          <w:p w14:paraId="449EEC22" w14:textId="77777777" w:rsidR="00B34036" w:rsidRPr="00AA6BBC" w:rsidRDefault="00B34036" w:rsidP="00D8672D">
            <w:pPr>
              <w:jc w:val="center"/>
              <w:rPr>
                <w:color w:val="000000"/>
              </w:rPr>
            </w:pPr>
            <w:r w:rsidRPr="00AA6BBC">
              <w:rPr>
                <w:color w:val="000000"/>
              </w:rPr>
              <w:t>72</w:t>
            </w:r>
          </w:p>
        </w:tc>
        <w:tc>
          <w:tcPr>
            <w:tcW w:w="1246" w:type="dxa"/>
            <w:shd w:val="clear" w:color="auto" w:fill="C5E0B3" w:themeFill="accent6" w:themeFillTint="66"/>
            <w:noWrap/>
            <w:hideMark/>
          </w:tcPr>
          <w:p w14:paraId="1FD59FA8" w14:textId="77777777" w:rsidR="00B34036" w:rsidRPr="00AA6BBC" w:rsidRDefault="00B34036" w:rsidP="00D8672D">
            <w:pPr>
              <w:jc w:val="center"/>
              <w:rPr>
                <w:color w:val="000000"/>
              </w:rPr>
            </w:pPr>
            <w:r w:rsidRPr="00AA6BBC">
              <w:rPr>
                <w:color w:val="000000"/>
              </w:rPr>
              <w:t>100</w:t>
            </w:r>
          </w:p>
        </w:tc>
      </w:tr>
      <w:tr w:rsidR="00B34036" w:rsidRPr="00AA6BBC" w14:paraId="62F7379E" w14:textId="77777777" w:rsidTr="00D8672D">
        <w:trPr>
          <w:trHeight w:val="90"/>
        </w:trPr>
        <w:tc>
          <w:tcPr>
            <w:tcW w:w="959" w:type="dxa"/>
            <w:vMerge/>
            <w:noWrap/>
            <w:hideMark/>
          </w:tcPr>
          <w:p w14:paraId="70673F8E" w14:textId="77777777" w:rsidR="00B34036" w:rsidRPr="00AA6BBC" w:rsidRDefault="00B34036" w:rsidP="00D8672D">
            <w:pPr>
              <w:rPr>
                <w:b/>
                <w:color w:val="000000"/>
              </w:rPr>
            </w:pPr>
          </w:p>
        </w:tc>
        <w:tc>
          <w:tcPr>
            <w:tcW w:w="1134" w:type="dxa"/>
            <w:noWrap/>
            <w:hideMark/>
          </w:tcPr>
          <w:p w14:paraId="43FE2338" w14:textId="77777777" w:rsidR="00B34036" w:rsidRPr="00AA6BBC" w:rsidRDefault="00B34036" w:rsidP="00D8672D">
            <w:pPr>
              <w:rPr>
                <w:b/>
                <w:color w:val="000000"/>
              </w:rPr>
            </w:pPr>
            <w:r w:rsidRPr="00AA6BBC">
              <w:rPr>
                <w:b/>
                <w:color w:val="000000"/>
              </w:rPr>
              <w:t>H</w:t>
            </w:r>
          </w:p>
        </w:tc>
        <w:tc>
          <w:tcPr>
            <w:tcW w:w="709" w:type="dxa"/>
            <w:noWrap/>
            <w:hideMark/>
          </w:tcPr>
          <w:p w14:paraId="079A0645" w14:textId="77777777" w:rsidR="00B34036" w:rsidRPr="00AA6BBC" w:rsidRDefault="00B34036" w:rsidP="00D8672D">
            <w:pPr>
              <w:jc w:val="center"/>
              <w:rPr>
                <w:color w:val="000000"/>
              </w:rPr>
            </w:pPr>
            <w:r w:rsidRPr="00AA6BBC">
              <w:rPr>
                <w:color w:val="000000"/>
              </w:rPr>
              <w:t>0</w:t>
            </w:r>
          </w:p>
        </w:tc>
        <w:tc>
          <w:tcPr>
            <w:tcW w:w="708" w:type="dxa"/>
            <w:shd w:val="clear" w:color="auto" w:fill="C5E0B3" w:themeFill="accent6" w:themeFillTint="66"/>
            <w:noWrap/>
            <w:hideMark/>
          </w:tcPr>
          <w:p w14:paraId="3AEF4043" w14:textId="77777777" w:rsidR="00B34036" w:rsidRPr="00AA6BBC" w:rsidRDefault="00B34036" w:rsidP="00D8672D">
            <w:pPr>
              <w:jc w:val="center"/>
              <w:rPr>
                <w:color w:val="000000"/>
              </w:rPr>
            </w:pPr>
            <w:r w:rsidRPr="00AA6BBC">
              <w:rPr>
                <w:color w:val="000000"/>
              </w:rPr>
              <w:t>2</w:t>
            </w:r>
          </w:p>
        </w:tc>
        <w:tc>
          <w:tcPr>
            <w:tcW w:w="851" w:type="dxa"/>
            <w:noWrap/>
            <w:hideMark/>
          </w:tcPr>
          <w:p w14:paraId="078110DA" w14:textId="77777777" w:rsidR="00B34036" w:rsidRPr="00AA6BBC" w:rsidRDefault="00B34036" w:rsidP="00D8672D">
            <w:pPr>
              <w:jc w:val="center"/>
              <w:rPr>
                <w:color w:val="000000"/>
              </w:rPr>
            </w:pPr>
            <w:r w:rsidRPr="00AA6BBC">
              <w:rPr>
                <w:color w:val="000000"/>
              </w:rPr>
              <w:t>0</w:t>
            </w:r>
          </w:p>
        </w:tc>
        <w:tc>
          <w:tcPr>
            <w:tcW w:w="1559" w:type="dxa"/>
            <w:noWrap/>
            <w:hideMark/>
          </w:tcPr>
          <w:p w14:paraId="7D702BBF" w14:textId="77777777" w:rsidR="00B34036" w:rsidRPr="00AA6BBC" w:rsidRDefault="00B34036" w:rsidP="00D8672D">
            <w:pPr>
              <w:jc w:val="center"/>
              <w:rPr>
                <w:color w:val="000000"/>
              </w:rPr>
            </w:pPr>
            <w:r w:rsidRPr="00AA6BBC">
              <w:rPr>
                <w:color w:val="000000"/>
              </w:rPr>
              <w:t>0</w:t>
            </w:r>
          </w:p>
        </w:tc>
        <w:tc>
          <w:tcPr>
            <w:tcW w:w="1134" w:type="dxa"/>
            <w:noWrap/>
            <w:hideMark/>
          </w:tcPr>
          <w:p w14:paraId="534B3333" w14:textId="77777777" w:rsidR="00B34036" w:rsidRPr="00AA6BBC" w:rsidRDefault="00B34036" w:rsidP="00D8672D">
            <w:pPr>
              <w:jc w:val="center"/>
              <w:rPr>
                <w:color w:val="000000"/>
              </w:rPr>
            </w:pPr>
            <w:r w:rsidRPr="00AA6BBC">
              <w:rPr>
                <w:color w:val="000000"/>
              </w:rPr>
              <w:t>1</w:t>
            </w:r>
          </w:p>
        </w:tc>
        <w:tc>
          <w:tcPr>
            <w:tcW w:w="1276" w:type="dxa"/>
            <w:noWrap/>
            <w:hideMark/>
          </w:tcPr>
          <w:p w14:paraId="06F80C43" w14:textId="77777777" w:rsidR="00B34036" w:rsidRPr="00AA6BBC" w:rsidRDefault="00B34036" w:rsidP="00D8672D">
            <w:pPr>
              <w:jc w:val="center"/>
              <w:rPr>
                <w:color w:val="000000"/>
              </w:rPr>
            </w:pPr>
            <w:r w:rsidRPr="00AA6BBC">
              <w:rPr>
                <w:color w:val="000000"/>
              </w:rPr>
              <w:t>0</w:t>
            </w:r>
          </w:p>
        </w:tc>
        <w:tc>
          <w:tcPr>
            <w:tcW w:w="1246" w:type="dxa"/>
            <w:noWrap/>
            <w:hideMark/>
          </w:tcPr>
          <w:p w14:paraId="74FB2CEB" w14:textId="77777777" w:rsidR="00B34036" w:rsidRPr="00AA6BBC" w:rsidRDefault="00B34036" w:rsidP="00D8672D">
            <w:pPr>
              <w:jc w:val="center"/>
              <w:rPr>
                <w:color w:val="000000"/>
              </w:rPr>
            </w:pPr>
            <w:r w:rsidRPr="00AA6BBC">
              <w:rPr>
                <w:color w:val="000000"/>
              </w:rPr>
              <w:t>0</w:t>
            </w:r>
          </w:p>
        </w:tc>
      </w:tr>
      <w:tr w:rsidR="00B34036" w:rsidRPr="00AA6BBC" w14:paraId="47C113D3" w14:textId="77777777" w:rsidTr="00D8672D">
        <w:trPr>
          <w:trHeight w:val="214"/>
        </w:trPr>
        <w:tc>
          <w:tcPr>
            <w:tcW w:w="959" w:type="dxa"/>
            <w:vMerge/>
            <w:noWrap/>
            <w:hideMark/>
          </w:tcPr>
          <w:p w14:paraId="411D992A" w14:textId="77777777" w:rsidR="00B34036" w:rsidRPr="00AA6BBC" w:rsidRDefault="00B34036" w:rsidP="00D8672D">
            <w:pPr>
              <w:rPr>
                <w:b/>
                <w:color w:val="000000"/>
              </w:rPr>
            </w:pPr>
          </w:p>
        </w:tc>
        <w:tc>
          <w:tcPr>
            <w:tcW w:w="1134" w:type="dxa"/>
            <w:noWrap/>
            <w:hideMark/>
          </w:tcPr>
          <w:p w14:paraId="2789C843" w14:textId="77777777" w:rsidR="00B34036" w:rsidRPr="00AA6BBC" w:rsidRDefault="00B34036" w:rsidP="00D8672D">
            <w:pPr>
              <w:rPr>
                <w:b/>
                <w:color w:val="000000"/>
              </w:rPr>
            </w:pPr>
            <w:r w:rsidRPr="00AA6BBC">
              <w:rPr>
                <w:b/>
                <w:color w:val="000000"/>
              </w:rPr>
              <w:t>TISSUES</w:t>
            </w:r>
          </w:p>
        </w:tc>
        <w:tc>
          <w:tcPr>
            <w:tcW w:w="709" w:type="dxa"/>
            <w:noWrap/>
            <w:hideMark/>
          </w:tcPr>
          <w:p w14:paraId="6BD46A4F" w14:textId="77777777" w:rsidR="00B34036" w:rsidRPr="00AA6BBC" w:rsidRDefault="00B34036" w:rsidP="00D8672D">
            <w:pPr>
              <w:jc w:val="center"/>
              <w:rPr>
                <w:color w:val="000000"/>
              </w:rPr>
            </w:pPr>
            <w:r w:rsidRPr="00AA6BBC">
              <w:rPr>
                <w:color w:val="000000"/>
              </w:rPr>
              <w:t>0</w:t>
            </w:r>
          </w:p>
        </w:tc>
        <w:tc>
          <w:tcPr>
            <w:tcW w:w="708" w:type="dxa"/>
            <w:noWrap/>
            <w:hideMark/>
          </w:tcPr>
          <w:p w14:paraId="4EFF4CD6" w14:textId="77777777" w:rsidR="00B34036" w:rsidRPr="00AA6BBC" w:rsidRDefault="00B34036" w:rsidP="00D8672D">
            <w:pPr>
              <w:jc w:val="center"/>
              <w:rPr>
                <w:color w:val="000000"/>
              </w:rPr>
            </w:pPr>
            <w:r w:rsidRPr="00AA6BBC">
              <w:rPr>
                <w:color w:val="000000"/>
              </w:rPr>
              <w:t>0</w:t>
            </w:r>
          </w:p>
        </w:tc>
        <w:tc>
          <w:tcPr>
            <w:tcW w:w="851" w:type="dxa"/>
            <w:noWrap/>
            <w:hideMark/>
          </w:tcPr>
          <w:p w14:paraId="33339C90" w14:textId="77777777" w:rsidR="00B34036" w:rsidRPr="00AA6BBC" w:rsidRDefault="00B34036" w:rsidP="00D8672D">
            <w:pPr>
              <w:jc w:val="center"/>
              <w:rPr>
                <w:color w:val="000000"/>
              </w:rPr>
            </w:pPr>
            <w:r w:rsidRPr="00AA6BBC">
              <w:rPr>
                <w:color w:val="000000"/>
              </w:rPr>
              <w:t>0</w:t>
            </w:r>
          </w:p>
        </w:tc>
        <w:tc>
          <w:tcPr>
            <w:tcW w:w="1559" w:type="dxa"/>
            <w:noWrap/>
            <w:hideMark/>
          </w:tcPr>
          <w:p w14:paraId="5E0A0C97" w14:textId="77777777" w:rsidR="00B34036" w:rsidRPr="00AA6BBC" w:rsidRDefault="00B34036" w:rsidP="00D8672D">
            <w:pPr>
              <w:jc w:val="center"/>
              <w:rPr>
                <w:color w:val="000000"/>
              </w:rPr>
            </w:pPr>
            <w:r w:rsidRPr="00AA6BBC">
              <w:rPr>
                <w:color w:val="000000"/>
              </w:rPr>
              <w:t>0</w:t>
            </w:r>
          </w:p>
        </w:tc>
        <w:tc>
          <w:tcPr>
            <w:tcW w:w="1134" w:type="dxa"/>
            <w:noWrap/>
            <w:hideMark/>
          </w:tcPr>
          <w:p w14:paraId="4291D33F" w14:textId="77777777" w:rsidR="00B34036" w:rsidRPr="00AA6BBC" w:rsidRDefault="00B34036" w:rsidP="00D8672D">
            <w:pPr>
              <w:jc w:val="center"/>
              <w:rPr>
                <w:color w:val="000000"/>
              </w:rPr>
            </w:pPr>
            <w:r w:rsidRPr="00AA6BBC">
              <w:rPr>
                <w:color w:val="000000"/>
              </w:rPr>
              <w:t>0</w:t>
            </w:r>
          </w:p>
        </w:tc>
        <w:tc>
          <w:tcPr>
            <w:tcW w:w="1276" w:type="dxa"/>
            <w:noWrap/>
            <w:hideMark/>
          </w:tcPr>
          <w:p w14:paraId="6F620248" w14:textId="77777777" w:rsidR="00B34036" w:rsidRPr="00AA6BBC" w:rsidRDefault="00B34036" w:rsidP="00D8672D">
            <w:pPr>
              <w:jc w:val="center"/>
              <w:rPr>
                <w:color w:val="000000"/>
              </w:rPr>
            </w:pPr>
            <w:r w:rsidRPr="00AA6BBC">
              <w:rPr>
                <w:color w:val="000000"/>
              </w:rPr>
              <w:t>9</w:t>
            </w:r>
          </w:p>
        </w:tc>
        <w:tc>
          <w:tcPr>
            <w:tcW w:w="1246" w:type="dxa"/>
            <w:shd w:val="clear" w:color="auto" w:fill="C5E0B3" w:themeFill="accent6" w:themeFillTint="66"/>
            <w:noWrap/>
            <w:hideMark/>
          </w:tcPr>
          <w:p w14:paraId="1DFE81AA" w14:textId="77777777" w:rsidR="00B34036" w:rsidRPr="00AA6BBC" w:rsidRDefault="00B34036" w:rsidP="00D8672D">
            <w:pPr>
              <w:jc w:val="center"/>
              <w:rPr>
                <w:color w:val="000000"/>
              </w:rPr>
            </w:pPr>
            <w:r w:rsidRPr="00AA6BBC">
              <w:rPr>
                <w:color w:val="000000"/>
              </w:rPr>
              <w:t>20</w:t>
            </w:r>
          </w:p>
        </w:tc>
      </w:tr>
      <w:tr w:rsidR="00B34036" w:rsidRPr="00AA6BBC" w14:paraId="67D8955C" w14:textId="77777777" w:rsidTr="00D8672D">
        <w:trPr>
          <w:trHeight w:val="185"/>
        </w:trPr>
        <w:tc>
          <w:tcPr>
            <w:tcW w:w="959" w:type="dxa"/>
            <w:vMerge/>
            <w:tcBorders>
              <w:bottom w:val="single" w:sz="36" w:space="0" w:color="auto"/>
            </w:tcBorders>
            <w:noWrap/>
            <w:hideMark/>
          </w:tcPr>
          <w:p w14:paraId="552260EA" w14:textId="77777777" w:rsidR="00B34036" w:rsidRPr="00AA6BBC" w:rsidRDefault="00B34036" w:rsidP="00D8672D">
            <w:pPr>
              <w:rPr>
                <w:b/>
                <w:color w:val="000000"/>
              </w:rPr>
            </w:pPr>
          </w:p>
        </w:tc>
        <w:tc>
          <w:tcPr>
            <w:tcW w:w="1134" w:type="dxa"/>
            <w:tcBorders>
              <w:bottom w:val="single" w:sz="36" w:space="0" w:color="auto"/>
            </w:tcBorders>
            <w:noWrap/>
            <w:hideMark/>
          </w:tcPr>
          <w:p w14:paraId="22ECD3FD"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728D68B9" w14:textId="77777777" w:rsidR="00B34036" w:rsidRPr="00AA6BBC" w:rsidRDefault="00B34036" w:rsidP="00D8672D">
            <w:pPr>
              <w:jc w:val="center"/>
              <w:rPr>
                <w:color w:val="000000"/>
              </w:rPr>
            </w:pPr>
            <w:r w:rsidRPr="00AA6BBC">
              <w:rPr>
                <w:color w:val="000000"/>
              </w:rPr>
              <w:t>123</w:t>
            </w:r>
          </w:p>
        </w:tc>
        <w:tc>
          <w:tcPr>
            <w:tcW w:w="708" w:type="dxa"/>
            <w:tcBorders>
              <w:bottom w:val="single" w:sz="36" w:space="0" w:color="auto"/>
            </w:tcBorders>
            <w:noWrap/>
            <w:hideMark/>
          </w:tcPr>
          <w:p w14:paraId="35F77CEA" w14:textId="77777777" w:rsidR="00B34036" w:rsidRPr="00AA6BBC" w:rsidRDefault="00B34036" w:rsidP="00D8672D">
            <w:pPr>
              <w:jc w:val="center"/>
              <w:rPr>
                <w:color w:val="000000"/>
              </w:rPr>
            </w:pPr>
            <w:r w:rsidRPr="00AA6BBC">
              <w:rPr>
                <w:color w:val="000000"/>
              </w:rPr>
              <w:t>179</w:t>
            </w:r>
          </w:p>
        </w:tc>
        <w:tc>
          <w:tcPr>
            <w:tcW w:w="851" w:type="dxa"/>
            <w:tcBorders>
              <w:bottom w:val="single" w:sz="36" w:space="0" w:color="auto"/>
            </w:tcBorders>
            <w:noWrap/>
            <w:hideMark/>
          </w:tcPr>
          <w:p w14:paraId="727FF2A6" w14:textId="77777777" w:rsidR="00B34036" w:rsidRPr="00AA6BBC" w:rsidRDefault="00B34036" w:rsidP="00D8672D">
            <w:pPr>
              <w:jc w:val="center"/>
              <w:rPr>
                <w:color w:val="000000"/>
              </w:rPr>
            </w:pPr>
            <w:r w:rsidRPr="00AA6BBC">
              <w:rPr>
                <w:color w:val="000000"/>
              </w:rPr>
              <w:t>227</w:t>
            </w:r>
          </w:p>
        </w:tc>
        <w:tc>
          <w:tcPr>
            <w:tcW w:w="1559" w:type="dxa"/>
            <w:tcBorders>
              <w:bottom w:val="single" w:sz="36" w:space="0" w:color="auto"/>
            </w:tcBorders>
            <w:noWrap/>
            <w:hideMark/>
          </w:tcPr>
          <w:p w14:paraId="318CBBBF" w14:textId="77777777" w:rsidR="00B34036" w:rsidRPr="00AA6BBC" w:rsidRDefault="00B34036" w:rsidP="00D8672D">
            <w:pPr>
              <w:jc w:val="center"/>
              <w:rPr>
                <w:color w:val="000000"/>
              </w:rPr>
            </w:pPr>
            <w:r w:rsidRPr="00AA6BBC">
              <w:rPr>
                <w:color w:val="000000"/>
              </w:rPr>
              <w:t>54</w:t>
            </w:r>
          </w:p>
        </w:tc>
        <w:tc>
          <w:tcPr>
            <w:tcW w:w="1134" w:type="dxa"/>
            <w:tcBorders>
              <w:bottom w:val="single" w:sz="36" w:space="0" w:color="auto"/>
            </w:tcBorders>
            <w:noWrap/>
            <w:hideMark/>
          </w:tcPr>
          <w:p w14:paraId="7F0B6886" w14:textId="77777777" w:rsidR="00B34036" w:rsidRPr="00AA6BBC" w:rsidRDefault="00B34036" w:rsidP="00D8672D">
            <w:pPr>
              <w:jc w:val="center"/>
              <w:rPr>
                <w:color w:val="000000"/>
              </w:rPr>
            </w:pPr>
            <w:r w:rsidRPr="00AA6BBC">
              <w:rPr>
                <w:color w:val="000000"/>
              </w:rPr>
              <w:t>61</w:t>
            </w:r>
          </w:p>
        </w:tc>
        <w:tc>
          <w:tcPr>
            <w:tcW w:w="1276" w:type="dxa"/>
            <w:tcBorders>
              <w:bottom w:val="single" w:sz="36" w:space="0" w:color="auto"/>
            </w:tcBorders>
            <w:noWrap/>
            <w:hideMark/>
          </w:tcPr>
          <w:p w14:paraId="73B5CA39" w14:textId="77777777" w:rsidR="00B34036" w:rsidRPr="00AA6BBC" w:rsidRDefault="00B34036" w:rsidP="00D8672D">
            <w:pPr>
              <w:jc w:val="center"/>
              <w:rPr>
                <w:color w:val="000000"/>
              </w:rPr>
            </w:pPr>
            <w:r w:rsidRPr="00AA6BBC">
              <w:rPr>
                <w:color w:val="000000"/>
              </w:rPr>
              <w:t>150</w:t>
            </w:r>
          </w:p>
        </w:tc>
        <w:tc>
          <w:tcPr>
            <w:tcW w:w="1246" w:type="dxa"/>
            <w:tcBorders>
              <w:bottom w:val="single" w:sz="36" w:space="0" w:color="auto"/>
            </w:tcBorders>
            <w:shd w:val="clear" w:color="auto" w:fill="C5E0B3" w:themeFill="accent6" w:themeFillTint="66"/>
            <w:noWrap/>
            <w:hideMark/>
          </w:tcPr>
          <w:p w14:paraId="201BDC21" w14:textId="77777777" w:rsidR="00B34036" w:rsidRPr="00AA6BBC" w:rsidRDefault="00B34036" w:rsidP="00D8672D">
            <w:pPr>
              <w:jc w:val="center"/>
              <w:rPr>
                <w:color w:val="000000"/>
              </w:rPr>
            </w:pPr>
            <w:r w:rsidRPr="00AA6BBC">
              <w:rPr>
                <w:color w:val="000000"/>
              </w:rPr>
              <w:t>386</w:t>
            </w:r>
          </w:p>
        </w:tc>
      </w:tr>
    </w:tbl>
    <w:p w14:paraId="7AE6CD2D" w14:textId="350AE13E" w:rsidR="004F514D" w:rsidRDefault="004F514D" w:rsidP="00B34036">
      <w:pPr>
        <w:spacing w:line="480" w:lineRule="auto"/>
        <w:ind w:firstLine="720"/>
        <w:rPr>
          <w:ins w:id="1249" w:author="Amrit" w:date="2018-11-21T19:28:00Z"/>
        </w:rPr>
      </w:pPr>
    </w:p>
    <w:p w14:paraId="7D6FC569" w14:textId="77777777" w:rsidR="004F514D" w:rsidRDefault="004F514D">
      <w:pPr>
        <w:rPr>
          <w:ins w:id="1250" w:author="Amrit" w:date="2018-11-21T19:28:00Z"/>
        </w:rPr>
      </w:pPr>
      <w:ins w:id="1251" w:author="Amrit" w:date="2018-11-21T19:28:00Z">
        <w:r>
          <w:br w:type="page"/>
        </w:r>
      </w:ins>
    </w:p>
    <w:p w14:paraId="0B8258CF" w14:textId="78BAA6C3" w:rsidR="004F514D" w:rsidRPr="00AA6BBC" w:rsidRDefault="004F514D" w:rsidP="004F514D">
      <w:pPr>
        <w:rPr>
          <w:ins w:id="1252" w:author="Amrit" w:date="2018-11-21T19:28:00Z"/>
        </w:rPr>
      </w:pPr>
      <w:ins w:id="1253" w:author="Amrit" w:date="2018-11-21T19:28:00Z">
        <w:r>
          <w:rPr>
            <w:b/>
          </w:rPr>
          <w:lastRenderedPageBreak/>
          <w:t xml:space="preserve">Supplementary </w:t>
        </w:r>
        <w:r w:rsidRPr="00AA6BBC">
          <w:rPr>
            <w:b/>
          </w:rPr>
          <w:t xml:space="preserve">Table </w:t>
        </w:r>
        <w:r w:rsidR="007026E6">
          <w:rPr>
            <w:b/>
          </w:rPr>
          <w:t>S</w:t>
        </w:r>
        <w:r>
          <w:rPr>
            <w:b/>
          </w:rPr>
          <w:t>2</w:t>
        </w:r>
        <w:r w:rsidRPr="00AA6BBC">
          <w:rPr>
            <w:b/>
          </w:rPr>
          <w:t xml:space="preserve">. </w:t>
        </w:r>
        <w:r>
          <w:rPr>
            <w:b/>
          </w:rPr>
          <w:t>Classification error rates [average error (</w:t>
        </w:r>
        <w:proofErr w:type="spellStart"/>
        <w:r>
          <w:rPr>
            <w:b/>
          </w:rPr>
          <w:t>sd</w:t>
        </w:r>
        <w:proofErr w:type="spellEnd"/>
        <w:r>
          <w:rPr>
            <w:b/>
          </w:rPr>
          <w:t xml:space="preserve">)] of DIABLO, Concatenation-based and Ensemble-based </w:t>
        </w:r>
        <w:proofErr w:type="spellStart"/>
        <w:r>
          <w:rPr>
            <w:b/>
          </w:rPr>
          <w:t>sPLSDA</w:t>
        </w:r>
        <w:proofErr w:type="spellEnd"/>
        <w:r>
          <w:rPr>
            <w:b/>
          </w:rPr>
          <w:t xml:space="preserve"> and Elastic Net (</w:t>
        </w:r>
        <w:proofErr w:type="spellStart"/>
        <w:r>
          <w:rPr>
            <w:b/>
          </w:rPr>
          <w:t>enet</w:t>
        </w:r>
        <w:proofErr w:type="spellEnd"/>
        <w:r>
          <w:rPr>
            <w:b/>
          </w:rPr>
          <w:t xml:space="preserve">) classifiers </w:t>
        </w:r>
        <w:del w:id="1254" w:author="Kim-Anh Le Cao" w:date="2018-11-30T16:40:00Z">
          <w:r w:rsidDel="002F2BCE">
            <w:rPr>
              <w:b/>
            </w:rPr>
            <w:delText>(see Suppl. Section S5 for details)</w:delText>
          </w:r>
        </w:del>
      </w:ins>
      <w:ins w:id="1255" w:author="Kim-Anh Le Cao" w:date="2018-11-30T16:39:00Z">
        <w:r w:rsidR="004E4725">
          <w:rPr>
            <w:b/>
          </w:rPr>
          <w:t>on the Breast Cancer study</w:t>
        </w:r>
      </w:ins>
      <w:ins w:id="1256" w:author="Kim-Anh Le Cao" w:date="2018-11-30T16:40:00Z">
        <w:r w:rsidR="002F2BCE">
          <w:rPr>
            <w:b/>
          </w:rPr>
          <w:t xml:space="preserve"> (see Suppl. Section S5 for details)</w:t>
        </w:r>
      </w:ins>
      <w:ins w:id="1257" w:author="Amrit" w:date="2018-11-21T19:28:00Z">
        <w:r>
          <w:rPr>
            <w:b/>
          </w:rPr>
          <w:t>.</w:t>
        </w:r>
      </w:ins>
    </w:p>
    <w:tbl>
      <w:tblPr>
        <w:tblStyle w:val="TableGrid"/>
        <w:tblW w:w="0" w:type="auto"/>
        <w:jc w:val="center"/>
        <w:tblLook w:val="04A0" w:firstRow="1" w:lastRow="0" w:firstColumn="1" w:lastColumn="0" w:noHBand="0" w:noVBand="1"/>
      </w:tblPr>
      <w:tblGrid>
        <w:gridCol w:w="2576"/>
        <w:gridCol w:w="2326"/>
        <w:gridCol w:w="2152"/>
        <w:gridCol w:w="1985"/>
      </w:tblGrid>
      <w:tr w:rsidR="004F514D" w:rsidRPr="00AA6BBC" w14:paraId="32EFE288" w14:textId="77777777" w:rsidTr="00B77D09">
        <w:trPr>
          <w:jc w:val="center"/>
          <w:ins w:id="1258" w:author="Amrit" w:date="2018-11-21T19:28:00Z"/>
        </w:trPr>
        <w:tc>
          <w:tcPr>
            <w:tcW w:w="2576" w:type="dxa"/>
            <w:tcBorders>
              <w:top w:val="single" w:sz="36" w:space="0" w:color="auto"/>
              <w:bottom w:val="single" w:sz="36" w:space="0" w:color="auto"/>
            </w:tcBorders>
          </w:tcPr>
          <w:p w14:paraId="2295BAB8" w14:textId="77777777" w:rsidR="004F514D" w:rsidRPr="00AA6BBC" w:rsidRDefault="004F514D" w:rsidP="00B77D09">
            <w:pPr>
              <w:jc w:val="center"/>
              <w:rPr>
                <w:ins w:id="1259" w:author="Amrit" w:date="2018-11-21T19:28:00Z"/>
                <w:b/>
              </w:rPr>
            </w:pPr>
            <w:ins w:id="1260" w:author="Amrit" w:date="2018-11-21T19:28:00Z">
              <w:r w:rsidRPr="00AA6BBC">
                <w:rPr>
                  <w:b/>
                </w:rPr>
                <w:t>Dataset</w:t>
              </w:r>
            </w:ins>
          </w:p>
        </w:tc>
        <w:tc>
          <w:tcPr>
            <w:tcW w:w="2326" w:type="dxa"/>
            <w:tcBorders>
              <w:top w:val="single" w:sz="36" w:space="0" w:color="auto"/>
              <w:bottom w:val="single" w:sz="36" w:space="0" w:color="auto"/>
            </w:tcBorders>
          </w:tcPr>
          <w:p w14:paraId="6528DD30" w14:textId="77777777" w:rsidR="004F514D" w:rsidRPr="007D0EAB" w:rsidRDefault="004F514D" w:rsidP="00B77D09">
            <w:pPr>
              <w:jc w:val="center"/>
              <w:rPr>
                <w:ins w:id="1261" w:author="Amrit" w:date="2018-11-21T19:28:00Z"/>
                <w:b/>
                <w:i/>
              </w:rPr>
            </w:pPr>
            <w:ins w:id="1262" w:author="Amrit" w:date="2018-11-21T19:28:00Z">
              <w:r>
                <w:rPr>
                  <w:b/>
                  <w:i/>
                </w:rPr>
                <w:t>p</w:t>
              </w:r>
              <w:r w:rsidRPr="007D0EAB">
                <w:rPr>
                  <w:b/>
                  <w:i/>
                </w:rPr>
                <w:t xml:space="preserve"> </w:t>
              </w:r>
            </w:ins>
          </w:p>
        </w:tc>
        <w:tc>
          <w:tcPr>
            <w:tcW w:w="2152" w:type="dxa"/>
            <w:tcBorders>
              <w:top w:val="single" w:sz="36" w:space="0" w:color="auto"/>
              <w:bottom w:val="single" w:sz="36" w:space="0" w:color="auto"/>
            </w:tcBorders>
          </w:tcPr>
          <w:p w14:paraId="6BBA6B0D" w14:textId="77777777" w:rsidR="004F514D" w:rsidRPr="00AA6BBC" w:rsidRDefault="004F514D" w:rsidP="00B77D09">
            <w:pPr>
              <w:jc w:val="center"/>
              <w:rPr>
                <w:ins w:id="1263" w:author="Amrit" w:date="2018-11-21T19:28:00Z"/>
                <w:b/>
              </w:rPr>
            </w:pPr>
            <w:ins w:id="1264" w:author="Amrit" w:date="2018-11-21T19:28:00Z">
              <w:r>
                <w:rPr>
                  <w:b/>
                </w:rPr>
                <w:t>Train</w:t>
              </w:r>
            </w:ins>
          </w:p>
        </w:tc>
        <w:tc>
          <w:tcPr>
            <w:tcW w:w="1985" w:type="dxa"/>
            <w:tcBorders>
              <w:top w:val="single" w:sz="36" w:space="0" w:color="auto"/>
              <w:bottom w:val="single" w:sz="36" w:space="0" w:color="auto"/>
            </w:tcBorders>
          </w:tcPr>
          <w:p w14:paraId="69A9D226" w14:textId="77777777" w:rsidR="004F514D" w:rsidRPr="00F434D8" w:rsidRDefault="004F514D" w:rsidP="00B77D09">
            <w:pPr>
              <w:jc w:val="center"/>
              <w:rPr>
                <w:ins w:id="1265" w:author="Amrit" w:date="2018-11-21T19:28:00Z"/>
                <w:b/>
              </w:rPr>
            </w:pPr>
            <w:ins w:id="1266" w:author="Amrit" w:date="2018-11-21T19:28:00Z">
              <w:r>
                <w:rPr>
                  <w:b/>
                </w:rPr>
                <w:t>Test</w:t>
              </w:r>
            </w:ins>
          </w:p>
        </w:tc>
      </w:tr>
      <w:tr w:rsidR="004F514D" w:rsidRPr="00AA6BBC" w14:paraId="5B430582" w14:textId="77777777" w:rsidTr="00B77D09">
        <w:trPr>
          <w:trHeight w:val="961"/>
          <w:jc w:val="center"/>
          <w:ins w:id="1267" w:author="Amrit" w:date="2018-11-21T19:28:00Z"/>
        </w:trPr>
        <w:tc>
          <w:tcPr>
            <w:tcW w:w="2576" w:type="dxa"/>
            <w:tcBorders>
              <w:top w:val="single" w:sz="36" w:space="0" w:color="auto"/>
            </w:tcBorders>
          </w:tcPr>
          <w:p w14:paraId="37D2565F" w14:textId="77777777" w:rsidR="004F514D" w:rsidRDefault="004F514D" w:rsidP="00B77D09">
            <w:pPr>
              <w:rPr>
                <w:ins w:id="1268" w:author="Amrit" w:date="2018-11-21T19:28:00Z"/>
              </w:rPr>
            </w:pPr>
          </w:p>
          <w:p w14:paraId="1B48419F" w14:textId="77777777" w:rsidR="004F514D" w:rsidRPr="00AA6BBC" w:rsidRDefault="004F514D" w:rsidP="00B77D09">
            <w:pPr>
              <w:rPr>
                <w:ins w:id="1269" w:author="Amrit" w:date="2018-11-21T19:28:00Z"/>
              </w:rPr>
            </w:pPr>
            <w:proofErr w:type="spellStart"/>
            <w:ins w:id="1270" w:author="Amrit" w:date="2018-11-21T19:28:00Z">
              <w:r>
                <w:t>Diablo_null</w:t>
              </w:r>
              <w:proofErr w:type="spellEnd"/>
            </w:ins>
          </w:p>
          <w:p w14:paraId="3E0A32B3" w14:textId="77777777" w:rsidR="004F514D" w:rsidRPr="00AA6BBC" w:rsidRDefault="004F514D" w:rsidP="00B77D09">
            <w:pPr>
              <w:rPr>
                <w:ins w:id="1271" w:author="Amrit" w:date="2018-11-21T19:28:00Z"/>
              </w:rPr>
            </w:pPr>
          </w:p>
        </w:tc>
        <w:tc>
          <w:tcPr>
            <w:tcW w:w="2326" w:type="dxa"/>
            <w:tcBorders>
              <w:top w:val="single" w:sz="36" w:space="0" w:color="auto"/>
            </w:tcBorders>
          </w:tcPr>
          <w:p w14:paraId="2847D0E0" w14:textId="77777777" w:rsidR="004F514D" w:rsidRDefault="004F514D" w:rsidP="00B77D09">
            <w:pPr>
              <w:jc w:val="center"/>
              <w:rPr>
                <w:ins w:id="1272" w:author="Amrit" w:date="2018-11-21T19:28:00Z"/>
              </w:rPr>
            </w:pPr>
            <w:ins w:id="1273" w:author="Amrit" w:date="2018-11-21T19:28:00Z">
              <w:r>
                <w:t>mRNA: 60</w:t>
              </w:r>
            </w:ins>
          </w:p>
          <w:p w14:paraId="6624DEAA" w14:textId="77777777" w:rsidR="004F514D" w:rsidRDefault="004F514D" w:rsidP="00B77D09">
            <w:pPr>
              <w:jc w:val="center"/>
              <w:rPr>
                <w:ins w:id="1274" w:author="Amrit" w:date="2018-11-21T19:28:00Z"/>
              </w:rPr>
            </w:pPr>
            <w:ins w:id="1275" w:author="Amrit" w:date="2018-11-21T19:28:00Z">
              <w:r>
                <w:t>miRNA: 42</w:t>
              </w:r>
            </w:ins>
          </w:p>
          <w:p w14:paraId="2F7F0FED" w14:textId="77777777" w:rsidR="004F514D" w:rsidRPr="00AA6BBC" w:rsidRDefault="004F514D" w:rsidP="00B77D09">
            <w:pPr>
              <w:jc w:val="center"/>
              <w:rPr>
                <w:ins w:id="1276" w:author="Amrit" w:date="2018-11-21T19:28:00Z"/>
              </w:rPr>
            </w:pPr>
            <w:ins w:id="1277" w:author="Amrit" w:date="2018-11-21T19:28:00Z">
              <w:r>
                <w:t>CpGs: 22</w:t>
              </w:r>
            </w:ins>
          </w:p>
        </w:tc>
        <w:tc>
          <w:tcPr>
            <w:tcW w:w="2152" w:type="dxa"/>
            <w:tcBorders>
              <w:top w:val="single" w:sz="36" w:space="0" w:color="auto"/>
            </w:tcBorders>
          </w:tcPr>
          <w:p w14:paraId="3892CDB7" w14:textId="77777777" w:rsidR="004F514D" w:rsidRDefault="004F514D" w:rsidP="00B77D09">
            <w:pPr>
              <w:jc w:val="center"/>
              <w:rPr>
                <w:ins w:id="1278" w:author="Amrit" w:date="2018-11-21T19:28:00Z"/>
              </w:rPr>
            </w:pPr>
          </w:p>
          <w:p w14:paraId="72EABE6B" w14:textId="77777777" w:rsidR="004F514D" w:rsidRPr="00AA6BBC" w:rsidRDefault="004F514D" w:rsidP="00B77D09">
            <w:pPr>
              <w:jc w:val="center"/>
              <w:rPr>
                <w:ins w:id="1279" w:author="Amrit" w:date="2018-11-21T19:28:00Z"/>
              </w:rPr>
            </w:pPr>
            <w:ins w:id="1280" w:author="Amrit" w:date="2018-11-21T19:28:00Z">
              <w:r>
                <w:t>0.21 (0.0091)</w:t>
              </w:r>
            </w:ins>
          </w:p>
        </w:tc>
        <w:tc>
          <w:tcPr>
            <w:tcW w:w="1985" w:type="dxa"/>
            <w:tcBorders>
              <w:top w:val="single" w:sz="36" w:space="0" w:color="auto"/>
            </w:tcBorders>
          </w:tcPr>
          <w:p w14:paraId="32980004" w14:textId="77777777" w:rsidR="004F514D" w:rsidRDefault="004F514D" w:rsidP="00B77D09">
            <w:pPr>
              <w:jc w:val="center"/>
              <w:rPr>
                <w:ins w:id="1281" w:author="Amrit" w:date="2018-11-21T19:28:00Z"/>
              </w:rPr>
            </w:pPr>
          </w:p>
          <w:p w14:paraId="0C4557B9" w14:textId="77777777" w:rsidR="004F514D" w:rsidRPr="00AA6BBC" w:rsidRDefault="004F514D" w:rsidP="00B77D09">
            <w:pPr>
              <w:jc w:val="center"/>
              <w:rPr>
                <w:ins w:id="1282" w:author="Amrit" w:date="2018-11-21T19:28:00Z"/>
              </w:rPr>
            </w:pPr>
            <w:ins w:id="1283" w:author="Amrit" w:date="2018-11-21T19:28:00Z">
              <w:r>
                <w:t>0.19</w:t>
              </w:r>
            </w:ins>
          </w:p>
        </w:tc>
      </w:tr>
      <w:tr w:rsidR="004F514D" w:rsidRPr="00AA6BBC" w14:paraId="23837983" w14:textId="77777777" w:rsidTr="00B77D09">
        <w:trPr>
          <w:trHeight w:val="848"/>
          <w:jc w:val="center"/>
          <w:ins w:id="1284" w:author="Amrit" w:date="2018-11-21T19:28:00Z"/>
        </w:trPr>
        <w:tc>
          <w:tcPr>
            <w:tcW w:w="2576" w:type="dxa"/>
          </w:tcPr>
          <w:p w14:paraId="353739FF" w14:textId="77777777" w:rsidR="004F514D" w:rsidRDefault="004F514D" w:rsidP="00B77D09">
            <w:pPr>
              <w:rPr>
                <w:ins w:id="1285" w:author="Amrit" w:date="2018-11-21T19:28:00Z"/>
              </w:rPr>
            </w:pPr>
          </w:p>
          <w:p w14:paraId="22B8C973" w14:textId="77777777" w:rsidR="004F514D" w:rsidRPr="00AA6BBC" w:rsidRDefault="004F514D" w:rsidP="00B77D09">
            <w:pPr>
              <w:rPr>
                <w:ins w:id="1286" w:author="Amrit" w:date="2018-11-21T19:28:00Z"/>
              </w:rPr>
            </w:pPr>
            <w:proofErr w:type="spellStart"/>
            <w:ins w:id="1287" w:author="Amrit" w:date="2018-11-21T19:28:00Z">
              <w:r>
                <w:t>Diablo_full</w:t>
              </w:r>
              <w:proofErr w:type="spellEnd"/>
              <w:r w:rsidRPr="00AA6BBC">
                <w:t xml:space="preserve"> </w:t>
              </w:r>
            </w:ins>
          </w:p>
        </w:tc>
        <w:tc>
          <w:tcPr>
            <w:tcW w:w="2326" w:type="dxa"/>
          </w:tcPr>
          <w:p w14:paraId="26150424" w14:textId="77777777" w:rsidR="004F514D" w:rsidRDefault="004F514D" w:rsidP="00B77D09">
            <w:pPr>
              <w:jc w:val="center"/>
              <w:rPr>
                <w:ins w:id="1288" w:author="Amrit" w:date="2018-11-21T19:28:00Z"/>
              </w:rPr>
            </w:pPr>
            <w:ins w:id="1289" w:author="Amrit" w:date="2018-11-21T19:28:00Z">
              <w:r>
                <w:t>mRNA: 55</w:t>
              </w:r>
            </w:ins>
          </w:p>
          <w:p w14:paraId="0F4C97DF" w14:textId="77777777" w:rsidR="004F514D" w:rsidRDefault="004F514D" w:rsidP="00B77D09">
            <w:pPr>
              <w:jc w:val="center"/>
              <w:rPr>
                <w:ins w:id="1290" w:author="Amrit" w:date="2018-11-21T19:28:00Z"/>
              </w:rPr>
            </w:pPr>
            <w:ins w:id="1291" w:author="Amrit" w:date="2018-11-21T19:28:00Z">
              <w:r>
                <w:t>miRNA: 17</w:t>
              </w:r>
            </w:ins>
          </w:p>
          <w:p w14:paraId="086B01BC" w14:textId="77777777" w:rsidR="004F514D" w:rsidRPr="00AA6BBC" w:rsidRDefault="004F514D" w:rsidP="00B77D09">
            <w:pPr>
              <w:jc w:val="center"/>
              <w:rPr>
                <w:ins w:id="1292" w:author="Amrit" w:date="2018-11-21T19:28:00Z"/>
              </w:rPr>
            </w:pPr>
            <w:ins w:id="1293" w:author="Amrit" w:date="2018-11-21T19:28:00Z">
              <w:r>
                <w:t>CpGs: 17</w:t>
              </w:r>
            </w:ins>
          </w:p>
        </w:tc>
        <w:tc>
          <w:tcPr>
            <w:tcW w:w="2152" w:type="dxa"/>
          </w:tcPr>
          <w:p w14:paraId="0C2E33DC" w14:textId="77777777" w:rsidR="004F514D" w:rsidRDefault="004F514D" w:rsidP="00B77D09">
            <w:pPr>
              <w:jc w:val="center"/>
              <w:rPr>
                <w:ins w:id="1294" w:author="Amrit" w:date="2018-11-21T19:28:00Z"/>
              </w:rPr>
            </w:pPr>
          </w:p>
          <w:p w14:paraId="638838FD" w14:textId="77777777" w:rsidR="004F514D" w:rsidRPr="00AA6BBC" w:rsidRDefault="004F514D" w:rsidP="00B77D09">
            <w:pPr>
              <w:jc w:val="center"/>
              <w:rPr>
                <w:ins w:id="1295" w:author="Amrit" w:date="2018-11-21T19:28:00Z"/>
              </w:rPr>
            </w:pPr>
            <w:ins w:id="1296" w:author="Amrit" w:date="2018-11-21T19:28:00Z">
              <w:r>
                <w:t>0.22 (0.0057)</w:t>
              </w:r>
            </w:ins>
          </w:p>
        </w:tc>
        <w:tc>
          <w:tcPr>
            <w:tcW w:w="1985" w:type="dxa"/>
          </w:tcPr>
          <w:p w14:paraId="7BFF3958" w14:textId="77777777" w:rsidR="004F514D" w:rsidRDefault="004F514D" w:rsidP="00B77D09">
            <w:pPr>
              <w:jc w:val="center"/>
              <w:rPr>
                <w:ins w:id="1297" w:author="Amrit" w:date="2018-11-21T19:28:00Z"/>
              </w:rPr>
            </w:pPr>
          </w:p>
          <w:p w14:paraId="0947D357" w14:textId="77777777" w:rsidR="004F514D" w:rsidRPr="00AA6BBC" w:rsidRDefault="004F514D" w:rsidP="00B77D09">
            <w:pPr>
              <w:jc w:val="center"/>
              <w:rPr>
                <w:ins w:id="1298" w:author="Amrit" w:date="2018-11-21T19:28:00Z"/>
              </w:rPr>
            </w:pPr>
            <w:ins w:id="1299" w:author="Amrit" w:date="2018-11-21T19:28:00Z">
              <w:r>
                <w:t>0.21</w:t>
              </w:r>
            </w:ins>
          </w:p>
        </w:tc>
      </w:tr>
      <w:tr w:rsidR="004F514D" w:rsidRPr="00AA6BBC" w14:paraId="305B3472" w14:textId="77777777" w:rsidTr="00B77D09">
        <w:trPr>
          <w:trHeight w:val="848"/>
          <w:jc w:val="center"/>
          <w:ins w:id="1300" w:author="Amrit" w:date="2018-11-21T19:28:00Z"/>
        </w:trPr>
        <w:tc>
          <w:tcPr>
            <w:tcW w:w="2576" w:type="dxa"/>
            <w:tcBorders>
              <w:bottom w:val="single" w:sz="4" w:space="0" w:color="auto"/>
            </w:tcBorders>
          </w:tcPr>
          <w:p w14:paraId="05D96651" w14:textId="77777777" w:rsidR="004F514D" w:rsidRDefault="004F514D" w:rsidP="00B77D09">
            <w:pPr>
              <w:rPr>
                <w:ins w:id="1301" w:author="Amrit" w:date="2018-11-21T19:28:00Z"/>
              </w:rPr>
            </w:pPr>
          </w:p>
          <w:p w14:paraId="0036EF19" w14:textId="77777777" w:rsidR="004F514D" w:rsidRPr="00AA6BBC" w:rsidRDefault="004F514D" w:rsidP="00B77D09">
            <w:pPr>
              <w:rPr>
                <w:ins w:id="1302" w:author="Amrit" w:date="2018-11-21T19:28:00Z"/>
              </w:rPr>
            </w:pPr>
            <w:proofErr w:type="spellStart"/>
            <w:ins w:id="1303" w:author="Amrit" w:date="2018-11-21T19:28:00Z">
              <w:r>
                <w:t>Concatenation_sPLSDA</w:t>
              </w:r>
              <w:proofErr w:type="spellEnd"/>
            </w:ins>
          </w:p>
        </w:tc>
        <w:tc>
          <w:tcPr>
            <w:tcW w:w="2326" w:type="dxa"/>
            <w:tcBorders>
              <w:bottom w:val="single" w:sz="4" w:space="0" w:color="auto"/>
            </w:tcBorders>
          </w:tcPr>
          <w:p w14:paraId="567F3200" w14:textId="77777777" w:rsidR="004F514D" w:rsidRDefault="004F514D" w:rsidP="00B77D09">
            <w:pPr>
              <w:jc w:val="center"/>
              <w:rPr>
                <w:ins w:id="1304" w:author="Amrit" w:date="2018-11-21T19:28:00Z"/>
              </w:rPr>
            </w:pPr>
            <w:ins w:id="1305" w:author="Amrit" w:date="2018-11-21T19:28:00Z">
              <w:r>
                <w:t>mRNA: 60</w:t>
              </w:r>
            </w:ins>
          </w:p>
          <w:p w14:paraId="68AE1260" w14:textId="77777777" w:rsidR="004F514D" w:rsidRDefault="004F514D" w:rsidP="00B77D09">
            <w:pPr>
              <w:jc w:val="center"/>
              <w:rPr>
                <w:ins w:id="1306" w:author="Amrit" w:date="2018-11-21T19:28:00Z"/>
              </w:rPr>
            </w:pPr>
            <w:ins w:id="1307" w:author="Amrit" w:date="2018-11-21T19:28:00Z">
              <w:r>
                <w:t>miRNA: 0</w:t>
              </w:r>
            </w:ins>
          </w:p>
          <w:p w14:paraId="7903D612" w14:textId="77777777" w:rsidR="004F514D" w:rsidRPr="00AA6BBC" w:rsidRDefault="004F514D" w:rsidP="00B77D09">
            <w:pPr>
              <w:jc w:val="center"/>
              <w:rPr>
                <w:ins w:id="1308" w:author="Amrit" w:date="2018-11-21T19:28:00Z"/>
              </w:rPr>
            </w:pPr>
            <w:ins w:id="1309" w:author="Amrit" w:date="2018-11-21T19:28:00Z">
              <w:r>
                <w:t>CpGs: 0</w:t>
              </w:r>
            </w:ins>
          </w:p>
        </w:tc>
        <w:tc>
          <w:tcPr>
            <w:tcW w:w="2152" w:type="dxa"/>
            <w:tcBorders>
              <w:bottom w:val="single" w:sz="4" w:space="0" w:color="auto"/>
            </w:tcBorders>
          </w:tcPr>
          <w:p w14:paraId="233871A5" w14:textId="77777777" w:rsidR="004F514D" w:rsidRDefault="004F514D" w:rsidP="00B77D09">
            <w:pPr>
              <w:jc w:val="center"/>
              <w:rPr>
                <w:ins w:id="1310" w:author="Amrit" w:date="2018-11-21T19:28:00Z"/>
              </w:rPr>
            </w:pPr>
          </w:p>
          <w:p w14:paraId="476C7938" w14:textId="77777777" w:rsidR="004F514D" w:rsidRPr="00AA6BBC" w:rsidRDefault="004F514D" w:rsidP="00B77D09">
            <w:pPr>
              <w:jc w:val="center"/>
              <w:rPr>
                <w:ins w:id="1311" w:author="Amrit" w:date="2018-11-21T19:28:00Z"/>
              </w:rPr>
            </w:pPr>
            <w:ins w:id="1312" w:author="Amrit" w:date="2018-11-21T19:28:00Z">
              <w:r>
                <w:t>0.15 (0.013)</w:t>
              </w:r>
            </w:ins>
          </w:p>
        </w:tc>
        <w:tc>
          <w:tcPr>
            <w:tcW w:w="1985" w:type="dxa"/>
            <w:tcBorders>
              <w:bottom w:val="single" w:sz="4" w:space="0" w:color="auto"/>
            </w:tcBorders>
          </w:tcPr>
          <w:p w14:paraId="27732E9D" w14:textId="77777777" w:rsidR="004F514D" w:rsidRDefault="004F514D" w:rsidP="00B77D09">
            <w:pPr>
              <w:jc w:val="center"/>
              <w:rPr>
                <w:ins w:id="1313" w:author="Amrit" w:date="2018-11-21T19:28:00Z"/>
              </w:rPr>
            </w:pPr>
          </w:p>
          <w:p w14:paraId="08D00BA3" w14:textId="77777777" w:rsidR="004F514D" w:rsidRPr="00AA6BBC" w:rsidRDefault="004F514D" w:rsidP="00B77D09">
            <w:pPr>
              <w:jc w:val="center"/>
              <w:rPr>
                <w:ins w:id="1314" w:author="Amrit" w:date="2018-11-21T19:28:00Z"/>
              </w:rPr>
            </w:pPr>
            <w:ins w:id="1315" w:author="Amrit" w:date="2018-11-21T19:28:00Z">
              <w:r>
                <w:t>0.18</w:t>
              </w:r>
            </w:ins>
          </w:p>
        </w:tc>
      </w:tr>
      <w:tr w:rsidR="004F514D" w:rsidRPr="00AA6BBC" w14:paraId="0E11F88E" w14:textId="77777777" w:rsidTr="00B77D09">
        <w:trPr>
          <w:trHeight w:val="848"/>
          <w:jc w:val="center"/>
          <w:ins w:id="1316" w:author="Amrit" w:date="2018-11-21T19:28:00Z"/>
        </w:trPr>
        <w:tc>
          <w:tcPr>
            <w:tcW w:w="2576" w:type="dxa"/>
            <w:tcBorders>
              <w:bottom w:val="single" w:sz="4" w:space="0" w:color="auto"/>
            </w:tcBorders>
          </w:tcPr>
          <w:p w14:paraId="35F7D726" w14:textId="77777777" w:rsidR="004F514D" w:rsidRDefault="004F514D" w:rsidP="00B77D09">
            <w:pPr>
              <w:rPr>
                <w:ins w:id="1317" w:author="Amrit" w:date="2018-11-21T19:28:00Z"/>
              </w:rPr>
            </w:pPr>
          </w:p>
          <w:p w14:paraId="0005AF90" w14:textId="77777777" w:rsidR="004F514D" w:rsidRPr="00AA6BBC" w:rsidRDefault="004F514D" w:rsidP="00B77D09">
            <w:pPr>
              <w:rPr>
                <w:ins w:id="1318" w:author="Amrit" w:date="2018-11-21T19:28:00Z"/>
              </w:rPr>
            </w:pPr>
            <w:proofErr w:type="spellStart"/>
            <w:ins w:id="1319" w:author="Amrit" w:date="2018-11-21T19:28:00Z">
              <w:r>
                <w:t>Concatenation_enet</w:t>
              </w:r>
              <w:proofErr w:type="spellEnd"/>
              <w:r w:rsidRPr="00AA6BBC">
                <w:t xml:space="preserve"> </w:t>
              </w:r>
            </w:ins>
          </w:p>
        </w:tc>
        <w:tc>
          <w:tcPr>
            <w:tcW w:w="2326" w:type="dxa"/>
            <w:tcBorders>
              <w:bottom w:val="single" w:sz="4" w:space="0" w:color="auto"/>
            </w:tcBorders>
          </w:tcPr>
          <w:p w14:paraId="752CEA38" w14:textId="77777777" w:rsidR="004F514D" w:rsidRDefault="004F514D" w:rsidP="00B77D09">
            <w:pPr>
              <w:jc w:val="center"/>
              <w:rPr>
                <w:ins w:id="1320" w:author="Amrit" w:date="2018-11-21T19:28:00Z"/>
              </w:rPr>
            </w:pPr>
            <w:ins w:id="1321" w:author="Amrit" w:date="2018-11-21T19:28:00Z">
              <w:r>
                <w:t>mRNA: 38</w:t>
              </w:r>
            </w:ins>
          </w:p>
          <w:p w14:paraId="57226E6A" w14:textId="77777777" w:rsidR="004F514D" w:rsidRDefault="004F514D" w:rsidP="00B77D09">
            <w:pPr>
              <w:jc w:val="center"/>
              <w:rPr>
                <w:ins w:id="1322" w:author="Amrit" w:date="2018-11-21T19:28:00Z"/>
              </w:rPr>
            </w:pPr>
            <w:ins w:id="1323" w:author="Amrit" w:date="2018-11-21T19:28:00Z">
              <w:r>
                <w:t>miRNA: 2</w:t>
              </w:r>
            </w:ins>
          </w:p>
          <w:p w14:paraId="5EF2BAE3" w14:textId="77777777" w:rsidR="004F514D" w:rsidRPr="00AA6BBC" w:rsidRDefault="004F514D" w:rsidP="00B77D09">
            <w:pPr>
              <w:jc w:val="center"/>
              <w:rPr>
                <w:ins w:id="1324" w:author="Amrit" w:date="2018-11-21T19:28:00Z"/>
              </w:rPr>
            </w:pPr>
            <w:ins w:id="1325" w:author="Amrit" w:date="2018-11-21T19:28:00Z">
              <w:r>
                <w:t>CpGs: 118</w:t>
              </w:r>
            </w:ins>
          </w:p>
        </w:tc>
        <w:tc>
          <w:tcPr>
            <w:tcW w:w="2152" w:type="dxa"/>
            <w:tcBorders>
              <w:bottom w:val="single" w:sz="4" w:space="0" w:color="auto"/>
            </w:tcBorders>
          </w:tcPr>
          <w:p w14:paraId="20F88343" w14:textId="77777777" w:rsidR="004F514D" w:rsidRDefault="004F514D" w:rsidP="00B77D09">
            <w:pPr>
              <w:jc w:val="center"/>
              <w:rPr>
                <w:ins w:id="1326" w:author="Amrit" w:date="2018-11-21T19:28:00Z"/>
              </w:rPr>
            </w:pPr>
          </w:p>
          <w:p w14:paraId="78D07149" w14:textId="77777777" w:rsidR="004F514D" w:rsidRPr="00AA6BBC" w:rsidRDefault="004F514D" w:rsidP="00B77D09">
            <w:pPr>
              <w:jc w:val="center"/>
              <w:rPr>
                <w:ins w:id="1327" w:author="Amrit" w:date="2018-11-21T19:28:00Z"/>
              </w:rPr>
            </w:pPr>
            <w:ins w:id="1328" w:author="Amrit" w:date="2018-11-21T19:28:00Z">
              <w:r>
                <w:t>0.14 (0.0072)</w:t>
              </w:r>
            </w:ins>
          </w:p>
        </w:tc>
        <w:tc>
          <w:tcPr>
            <w:tcW w:w="1985" w:type="dxa"/>
            <w:tcBorders>
              <w:bottom w:val="single" w:sz="4" w:space="0" w:color="auto"/>
            </w:tcBorders>
          </w:tcPr>
          <w:p w14:paraId="6F96F674" w14:textId="77777777" w:rsidR="004F514D" w:rsidRDefault="004F514D" w:rsidP="00B77D09">
            <w:pPr>
              <w:jc w:val="center"/>
              <w:rPr>
                <w:ins w:id="1329" w:author="Amrit" w:date="2018-11-21T19:28:00Z"/>
              </w:rPr>
            </w:pPr>
          </w:p>
          <w:p w14:paraId="0D79A094" w14:textId="77777777" w:rsidR="004F514D" w:rsidRPr="00AA6BBC" w:rsidRDefault="004F514D" w:rsidP="00B77D09">
            <w:pPr>
              <w:jc w:val="center"/>
              <w:rPr>
                <w:ins w:id="1330" w:author="Amrit" w:date="2018-11-21T19:28:00Z"/>
              </w:rPr>
            </w:pPr>
            <w:ins w:id="1331" w:author="Amrit" w:date="2018-11-21T19:28:00Z">
              <w:r>
                <w:t>0.20</w:t>
              </w:r>
            </w:ins>
          </w:p>
        </w:tc>
      </w:tr>
      <w:tr w:rsidR="004F514D" w:rsidRPr="00AA6BBC" w14:paraId="523408BA" w14:textId="77777777" w:rsidTr="00B77D09">
        <w:trPr>
          <w:trHeight w:val="808"/>
          <w:jc w:val="center"/>
          <w:ins w:id="1332" w:author="Amrit" w:date="2018-11-21T19:28:00Z"/>
        </w:trPr>
        <w:tc>
          <w:tcPr>
            <w:tcW w:w="2576" w:type="dxa"/>
            <w:tcBorders>
              <w:top w:val="single" w:sz="4" w:space="0" w:color="auto"/>
              <w:bottom w:val="single" w:sz="4" w:space="0" w:color="auto"/>
            </w:tcBorders>
          </w:tcPr>
          <w:p w14:paraId="62790832" w14:textId="77777777" w:rsidR="004F514D" w:rsidRDefault="004F514D" w:rsidP="00B77D09">
            <w:pPr>
              <w:rPr>
                <w:ins w:id="1333" w:author="Amrit" w:date="2018-11-21T19:28:00Z"/>
              </w:rPr>
            </w:pPr>
          </w:p>
          <w:p w14:paraId="583C513C" w14:textId="77777777" w:rsidR="004F514D" w:rsidRPr="00AA6BBC" w:rsidRDefault="004F514D" w:rsidP="00B77D09">
            <w:pPr>
              <w:rPr>
                <w:ins w:id="1334" w:author="Amrit" w:date="2018-11-21T19:28:00Z"/>
              </w:rPr>
            </w:pPr>
            <w:proofErr w:type="spellStart"/>
            <w:ins w:id="1335" w:author="Amrit" w:date="2018-11-21T19:28:00Z">
              <w:r>
                <w:t>Ensemble_sPLSDA</w:t>
              </w:r>
              <w:proofErr w:type="spellEnd"/>
            </w:ins>
          </w:p>
        </w:tc>
        <w:tc>
          <w:tcPr>
            <w:tcW w:w="2326" w:type="dxa"/>
            <w:tcBorders>
              <w:top w:val="single" w:sz="4" w:space="0" w:color="auto"/>
              <w:bottom w:val="single" w:sz="4" w:space="0" w:color="auto"/>
            </w:tcBorders>
          </w:tcPr>
          <w:p w14:paraId="1D055A4B" w14:textId="77777777" w:rsidR="004F514D" w:rsidRDefault="004F514D" w:rsidP="00B77D09">
            <w:pPr>
              <w:jc w:val="center"/>
              <w:rPr>
                <w:ins w:id="1336" w:author="Amrit" w:date="2018-11-21T19:28:00Z"/>
              </w:rPr>
            </w:pPr>
            <w:ins w:id="1337" w:author="Amrit" w:date="2018-11-21T19:28:00Z">
              <w:r>
                <w:t>mRNA: 60</w:t>
              </w:r>
            </w:ins>
          </w:p>
          <w:p w14:paraId="7165AD82" w14:textId="77777777" w:rsidR="004F514D" w:rsidRDefault="004F514D" w:rsidP="00B77D09">
            <w:pPr>
              <w:jc w:val="center"/>
              <w:rPr>
                <w:ins w:id="1338" w:author="Amrit" w:date="2018-11-21T19:28:00Z"/>
              </w:rPr>
            </w:pPr>
            <w:ins w:id="1339" w:author="Amrit" w:date="2018-11-21T19:28:00Z">
              <w:r>
                <w:t>miRNA: 55</w:t>
              </w:r>
            </w:ins>
          </w:p>
          <w:p w14:paraId="64BE5241" w14:textId="77777777" w:rsidR="004F514D" w:rsidRPr="00AA6BBC" w:rsidRDefault="004F514D" w:rsidP="00B77D09">
            <w:pPr>
              <w:jc w:val="center"/>
              <w:rPr>
                <w:ins w:id="1340" w:author="Amrit" w:date="2018-11-21T19:28:00Z"/>
              </w:rPr>
            </w:pPr>
            <w:ins w:id="1341" w:author="Amrit" w:date="2018-11-21T19:28:00Z">
              <w:r>
                <w:t>CpGs: 40</w:t>
              </w:r>
            </w:ins>
          </w:p>
        </w:tc>
        <w:tc>
          <w:tcPr>
            <w:tcW w:w="2152" w:type="dxa"/>
            <w:tcBorders>
              <w:top w:val="single" w:sz="4" w:space="0" w:color="auto"/>
              <w:bottom w:val="single" w:sz="4" w:space="0" w:color="auto"/>
            </w:tcBorders>
          </w:tcPr>
          <w:p w14:paraId="74667588" w14:textId="77777777" w:rsidR="004F514D" w:rsidRDefault="004F514D" w:rsidP="00B77D09">
            <w:pPr>
              <w:jc w:val="center"/>
              <w:rPr>
                <w:ins w:id="1342" w:author="Amrit" w:date="2018-11-21T19:28:00Z"/>
              </w:rPr>
            </w:pPr>
          </w:p>
          <w:p w14:paraId="19B7CE28" w14:textId="77777777" w:rsidR="004F514D" w:rsidRDefault="004F514D" w:rsidP="00B77D09">
            <w:pPr>
              <w:jc w:val="center"/>
              <w:rPr>
                <w:ins w:id="1343" w:author="Amrit" w:date="2018-11-21T19:28:00Z"/>
              </w:rPr>
            </w:pPr>
            <w:ins w:id="1344" w:author="Amrit" w:date="2018-11-21T19:28:00Z">
              <w:r>
                <w:t>0.25 (0.014)</w:t>
              </w:r>
            </w:ins>
          </w:p>
          <w:p w14:paraId="3B6C8FCD" w14:textId="77777777" w:rsidR="004F514D" w:rsidRPr="00AA6BBC" w:rsidRDefault="004F514D" w:rsidP="00B77D09">
            <w:pPr>
              <w:jc w:val="center"/>
              <w:rPr>
                <w:ins w:id="1345" w:author="Amrit" w:date="2018-11-21T19:28:00Z"/>
              </w:rPr>
            </w:pPr>
          </w:p>
        </w:tc>
        <w:tc>
          <w:tcPr>
            <w:tcW w:w="1985" w:type="dxa"/>
            <w:tcBorders>
              <w:top w:val="single" w:sz="4" w:space="0" w:color="auto"/>
              <w:bottom w:val="single" w:sz="4" w:space="0" w:color="auto"/>
            </w:tcBorders>
          </w:tcPr>
          <w:p w14:paraId="4ED578F3" w14:textId="77777777" w:rsidR="004F514D" w:rsidRDefault="004F514D" w:rsidP="00B77D09">
            <w:pPr>
              <w:jc w:val="center"/>
              <w:rPr>
                <w:ins w:id="1346" w:author="Amrit" w:date="2018-11-21T19:28:00Z"/>
              </w:rPr>
            </w:pPr>
          </w:p>
          <w:p w14:paraId="6E8DD512" w14:textId="77777777" w:rsidR="004F514D" w:rsidRPr="00AA6BBC" w:rsidRDefault="004F514D" w:rsidP="00B77D09">
            <w:pPr>
              <w:jc w:val="center"/>
              <w:rPr>
                <w:ins w:id="1347" w:author="Amrit" w:date="2018-11-21T19:28:00Z"/>
              </w:rPr>
            </w:pPr>
            <w:ins w:id="1348" w:author="Amrit" w:date="2018-11-21T19:28:00Z">
              <w:r>
                <w:t>0.28</w:t>
              </w:r>
            </w:ins>
          </w:p>
        </w:tc>
      </w:tr>
      <w:tr w:rsidR="004F514D" w:rsidRPr="00AA6BBC" w14:paraId="62B235F2" w14:textId="77777777" w:rsidTr="00B77D09">
        <w:trPr>
          <w:trHeight w:val="737"/>
          <w:jc w:val="center"/>
          <w:ins w:id="1349" w:author="Amrit" w:date="2018-11-21T19:28:00Z"/>
        </w:trPr>
        <w:tc>
          <w:tcPr>
            <w:tcW w:w="2576" w:type="dxa"/>
            <w:tcBorders>
              <w:top w:val="single" w:sz="4" w:space="0" w:color="auto"/>
              <w:bottom w:val="single" w:sz="4" w:space="0" w:color="auto"/>
            </w:tcBorders>
          </w:tcPr>
          <w:p w14:paraId="313FA4B5" w14:textId="77777777" w:rsidR="004F514D" w:rsidRDefault="004F514D" w:rsidP="00B77D09">
            <w:pPr>
              <w:rPr>
                <w:ins w:id="1350" w:author="Amrit" w:date="2018-11-21T19:28:00Z"/>
              </w:rPr>
            </w:pPr>
          </w:p>
          <w:p w14:paraId="719E8520" w14:textId="77777777" w:rsidR="004F514D" w:rsidRPr="00AA6BBC" w:rsidRDefault="004F514D" w:rsidP="00B77D09">
            <w:pPr>
              <w:rPr>
                <w:ins w:id="1351" w:author="Amrit" w:date="2018-11-21T19:28:00Z"/>
              </w:rPr>
            </w:pPr>
            <w:proofErr w:type="spellStart"/>
            <w:ins w:id="1352" w:author="Amrit" w:date="2018-11-21T19:28:00Z">
              <w:r>
                <w:t>Ensemble_enet</w:t>
              </w:r>
              <w:proofErr w:type="spellEnd"/>
            </w:ins>
          </w:p>
        </w:tc>
        <w:tc>
          <w:tcPr>
            <w:tcW w:w="2326" w:type="dxa"/>
            <w:tcBorders>
              <w:top w:val="single" w:sz="4" w:space="0" w:color="auto"/>
              <w:bottom w:val="single" w:sz="4" w:space="0" w:color="auto"/>
            </w:tcBorders>
          </w:tcPr>
          <w:p w14:paraId="69660081" w14:textId="77777777" w:rsidR="004F514D" w:rsidRDefault="004F514D" w:rsidP="00B77D09">
            <w:pPr>
              <w:jc w:val="center"/>
              <w:rPr>
                <w:ins w:id="1353" w:author="Amrit" w:date="2018-11-21T19:28:00Z"/>
              </w:rPr>
            </w:pPr>
            <w:ins w:id="1354" w:author="Amrit" w:date="2018-11-21T19:28:00Z">
              <w:r>
                <w:t>mRNA: 96</w:t>
              </w:r>
            </w:ins>
          </w:p>
          <w:p w14:paraId="092E33A7" w14:textId="77777777" w:rsidR="004F514D" w:rsidRDefault="004F514D" w:rsidP="00B77D09">
            <w:pPr>
              <w:jc w:val="center"/>
              <w:rPr>
                <w:ins w:id="1355" w:author="Amrit" w:date="2018-11-21T19:28:00Z"/>
              </w:rPr>
            </w:pPr>
            <w:ins w:id="1356" w:author="Amrit" w:date="2018-11-21T19:28:00Z">
              <w:r>
                <w:t>miRNA: 45</w:t>
              </w:r>
            </w:ins>
          </w:p>
          <w:p w14:paraId="4C803887" w14:textId="77777777" w:rsidR="004F514D" w:rsidRPr="00AA6BBC" w:rsidRDefault="004F514D" w:rsidP="00B77D09">
            <w:pPr>
              <w:jc w:val="center"/>
              <w:rPr>
                <w:ins w:id="1357" w:author="Amrit" w:date="2018-11-21T19:28:00Z"/>
              </w:rPr>
            </w:pPr>
            <w:ins w:id="1358" w:author="Amrit" w:date="2018-11-21T19:28:00Z">
              <w:r>
                <w:t>CpGs: 127</w:t>
              </w:r>
            </w:ins>
          </w:p>
        </w:tc>
        <w:tc>
          <w:tcPr>
            <w:tcW w:w="2152" w:type="dxa"/>
            <w:tcBorders>
              <w:top w:val="single" w:sz="4" w:space="0" w:color="auto"/>
              <w:bottom w:val="single" w:sz="4" w:space="0" w:color="auto"/>
            </w:tcBorders>
          </w:tcPr>
          <w:p w14:paraId="6E0568FC" w14:textId="77777777" w:rsidR="004F514D" w:rsidRDefault="004F514D" w:rsidP="00B77D09">
            <w:pPr>
              <w:jc w:val="center"/>
              <w:rPr>
                <w:ins w:id="1359" w:author="Amrit" w:date="2018-11-21T19:28:00Z"/>
              </w:rPr>
            </w:pPr>
          </w:p>
          <w:p w14:paraId="6099727F" w14:textId="77777777" w:rsidR="004F514D" w:rsidRPr="00AA6BBC" w:rsidRDefault="004F514D" w:rsidP="00B77D09">
            <w:pPr>
              <w:jc w:val="center"/>
              <w:rPr>
                <w:ins w:id="1360" w:author="Amrit" w:date="2018-11-21T19:28:00Z"/>
              </w:rPr>
            </w:pPr>
            <w:ins w:id="1361" w:author="Amrit" w:date="2018-11-21T19:28:00Z">
              <w:r>
                <w:t>0.11 (0.0016)</w:t>
              </w:r>
            </w:ins>
          </w:p>
        </w:tc>
        <w:tc>
          <w:tcPr>
            <w:tcW w:w="1985" w:type="dxa"/>
            <w:tcBorders>
              <w:top w:val="single" w:sz="4" w:space="0" w:color="auto"/>
              <w:bottom w:val="single" w:sz="4" w:space="0" w:color="auto"/>
            </w:tcBorders>
          </w:tcPr>
          <w:p w14:paraId="79CA6227" w14:textId="77777777" w:rsidR="004F514D" w:rsidRDefault="004F514D" w:rsidP="00B77D09">
            <w:pPr>
              <w:jc w:val="center"/>
              <w:rPr>
                <w:ins w:id="1362" w:author="Amrit" w:date="2018-11-21T19:28:00Z"/>
              </w:rPr>
            </w:pPr>
          </w:p>
          <w:p w14:paraId="64246136" w14:textId="77777777" w:rsidR="004F514D" w:rsidRPr="00AA6BBC" w:rsidRDefault="004F514D" w:rsidP="00B77D09">
            <w:pPr>
              <w:jc w:val="center"/>
              <w:rPr>
                <w:ins w:id="1363" w:author="Amrit" w:date="2018-11-21T19:28:00Z"/>
              </w:rPr>
            </w:pPr>
            <w:ins w:id="1364" w:author="Amrit" w:date="2018-11-21T19:28:00Z">
              <w:r>
                <w:t>0.23</w:t>
              </w:r>
            </w:ins>
          </w:p>
        </w:tc>
      </w:tr>
    </w:tbl>
    <w:p w14:paraId="4FC78A21" w14:textId="78CA7F4B" w:rsidR="00B34036" w:rsidDel="004F514D" w:rsidRDefault="00B34036">
      <w:pPr>
        <w:spacing w:line="480" w:lineRule="auto"/>
        <w:rPr>
          <w:del w:id="1365" w:author="Amrit" w:date="2018-11-21T19:28:00Z"/>
        </w:rPr>
        <w:pPrChange w:id="1366" w:author="Amrit" w:date="2018-11-21T19:28:00Z">
          <w:pPr>
            <w:spacing w:line="480" w:lineRule="auto"/>
            <w:ind w:firstLine="720"/>
          </w:pPr>
        </w:pPrChange>
      </w:pPr>
    </w:p>
    <w:p w14:paraId="4400A752" w14:textId="77777777" w:rsidR="00B34036" w:rsidRDefault="00B34036"/>
    <w:p w14:paraId="5E14B9A6" w14:textId="77777777" w:rsidR="00C04538" w:rsidRDefault="00C04538"/>
    <w:p w14:paraId="3AE3E7A0" w14:textId="77777777" w:rsidR="00C04538" w:rsidRDefault="00C04538"/>
    <w:p w14:paraId="01B2CBCD" w14:textId="43411D50" w:rsidR="00C04538" w:rsidRDefault="00C04538">
      <w:r>
        <w:br w:type="page"/>
      </w:r>
    </w:p>
    <w:p w14:paraId="340E557D" w14:textId="5486FC9C" w:rsidR="00C04538" w:rsidRPr="00C04538" w:rsidRDefault="00C04538">
      <w:pPr>
        <w:rPr>
          <w:b/>
        </w:rPr>
      </w:pPr>
      <w:r w:rsidRPr="00C04538">
        <w:rPr>
          <w:b/>
        </w:rPr>
        <w:lastRenderedPageBreak/>
        <w:t>References</w:t>
      </w:r>
    </w:p>
    <w:p w14:paraId="16765426" w14:textId="77777777" w:rsidR="00C04538" w:rsidRDefault="00C04538"/>
    <w:p w14:paraId="5A59C980" w14:textId="77777777" w:rsidR="00A43871" w:rsidRPr="00A43871" w:rsidRDefault="00C04538">
      <w:pPr>
        <w:pStyle w:val="Bibliography"/>
        <w:rPr>
          <w:ins w:id="1367" w:author="Amrit" w:date="2018-10-31T13:02:00Z"/>
          <w:rFonts w:ascii="Calibri" w:cs="Calibri"/>
          <w:rPrChange w:id="1368" w:author="Amrit" w:date="2018-10-31T13:02:00Z">
            <w:rPr>
              <w:ins w:id="1369" w:author="Amrit" w:date="2018-10-31T13:02:00Z"/>
            </w:rPr>
          </w:rPrChange>
        </w:rPr>
        <w:pPrChange w:id="1370" w:author="Amrit" w:date="2018-10-31T13:02:00Z">
          <w:pPr>
            <w:widowControl w:val="0"/>
            <w:autoSpaceDE w:val="0"/>
            <w:autoSpaceDN w:val="0"/>
            <w:adjustRightInd w:val="0"/>
          </w:pPr>
        </w:pPrChange>
      </w:pPr>
      <w:r>
        <w:fldChar w:fldCharType="begin"/>
      </w:r>
      <w:r>
        <w:instrText xml:space="preserve"> ADDIN ZOTERO_BIBL {"uncited":[],"omitted":[],"custom":[]} CSL_BIBLIOGRAPHY </w:instrText>
      </w:r>
      <w:r>
        <w:fldChar w:fldCharType="separate"/>
      </w:r>
      <w:ins w:id="1371" w:author="Amrit" w:date="2018-10-31T13:02:00Z">
        <w:r w:rsidR="00A43871" w:rsidRPr="00A43871">
          <w:rPr>
            <w:rFonts w:ascii="Calibri" w:cs="Calibri"/>
            <w:rPrChange w:id="1372" w:author="Amrit" w:date="2018-10-31T13:02:00Z">
              <w:rPr/>
            </w:rPrChange>
          </w:rPr>
          <w:t xml:space="preserve">Abdi,H. </w:t>
        </w:r>
        <w:r w:rsidR="00A43871" w:rsidRPr="00A43871">
          <w:rPr>
            <w:rFonts w:ascii="Calibri" w:cs="Calibri"/>
            <w:i/>
            <w:iCs/>
            <w:rPrChange w:id="1373" w:author="Amrit" w:date="2018-10-31T13:02:00Z">
              <w:rPr>
                <w:i/>
                <w:iCs/>
              </w:rPr>
            </w:rPrChange>
          </w:rPr>
          <w:t>et al.</w:t>
        </w:r>
        <w:r w:rsidR="00A43871" w:rsidRPr="00A43871">
          <w:rPr>
            <w:rFonts w:ascii="Calibri" w:cs="Calibri"/>
            <w:rPrChange w:id="1374" w:author="Amrit" w:date="2018-10-31T13:02:00Z">
              <w:rPr/>
            </w:rPrChange>
          </w:rPr>
          <w:t xml:space="preserve"> (2013) Multiple factor analysis: principal component analysis for multitable and multiblock data sets. </w:t>
        </w:r>
        <w:r w:rsidR="00A43871" w:rsidRPr="00A43871">
          <w:rPr>
            <w:rFonts w:ascii="Calibri" w:cs="Calibri"/>
            <w:i/>
            <w:iCs/>
            <w:rPrChange w:id="1375" w:author="Amrit" w:date="2018-10-31T13:02:00Z">
              <w:rPr>
                <w:i/>
                <w:iCs/>
              </w:rPr>
            </w:rPrChange>
          </w:rPr>
          <w:t>Wiley Interdiscip. Rev. Comput. Stat.</w:t>
        </w:r>
        <w:r w:rsidR="00A43871" w:rsidRPr="00A43871">
          <w:rPr>
            <w:rFonts w:ascii="Calibri" w:cs="Calibri"/>
            <w:rPrChange w:id="1376" w:author="Amrit" w:date="2018-10-31T13:02:00Z">
              <w:rPr/>
            </w:rPrChange>
          </w:rPr>
          <w:t xml:space="preserve">, </w:t>
        </w:r>
        <w:r w:rsidR="00A43871" w:rsidRPr="00A43871">
          <w:rPr>
            <w:rFonts w:ascii="Calibri" w:cs="Calibri"/>
            <w:b/>
            <w:bCs/>
            <w:rPrChange w:id="1377" w:author="Amrit" w:date="2018-10-31T13:02:00Z">
              <w:rPr>
                <w:b/>
                <w:bCs/>
              </w:rPr>
            </w:rPrChange>
          </w:rPr>
          <w:t>5</w:t>
        </w:r>
        <w:r w:rsidR="00A43871" w:rsidRPr="00A43871">
          <w:rPr>
            <w:rFonts w:ascii="Calibri" w:cs="Calibri"/>
            <w:rPrChange w:id="1378" w:author="Amrit" w:date="2018-10-31T13:02:00Z">
              <w:rPr/>
            </w:rPrChange>
          </w:rPr>
          <w:t>, 149–179.</w:t>
        </w:r>
      </w:ins>
    </w:p>
    <w:p w14:paraId="4194283D" w14:textId="77777777" w:rsidR="00A43871" w:rsidRPr="00A43871" w:rsidRDefault="00A43871">
      <w:pPr>
        <w:pStyle w:val="Bibliography"/>
        <w:rPr>
          <w:ins w:id="1379" w:author="Amrit" w:date="2018-10-31T13:02:00Z"/>
          <w:rFonts w:ascii="Calibri" w:cs="Calibri"/>
          <w:rPrChange w:id="1380" w:author="Amrit" w:date="2018-10-31T13:02:00Z">
            <w:rPr>
              <w:ins w:id="1381" w:author="Amrit" w:date="2018-10-31T13:02:00Z"/>
            </w:rPr>
          </w:rPrChange>
        </w:rPr>
        <w:pPrChange w:id="1382" w:author="Amrit" w:date="2018-10-31T13:02:00Z">
          <w:pPr>
            <w:widowControl w:val="0"/>
            <w:autoSpaceDE w:val="0"/>
            <w:autoSpaceDN w:val="0"/>
            <w:adjustRightInd w:val="0"/>
          </w:pPr>
        </w:pPrChange>
      </w:pPr>
      <w:ins w:id="1383" w:author="Amrit" w:date="2018-10-31T13:02:00Z">
        <w:r w:rsidRPr="00A43871">
          <w:rPr>
            <w:rFonts w:ascii="Calibri" w:cs="Calibri"/>
            <w:rPrChange w:id="1384" w:author="Amrit" w:date="2018-10-31T13:02:00Z">
              <w:rPr/>
            </w:rPrChange>
          </w:rPr>
          <w:t>An Integrated Approach to Uncover Drivers of Cancer: Cell.</w:t>
        </w:r>
      </w:ins>
    </w:p>
    <w:p w14:paraId="6BD885D9" w14:textId="77777777" w:rsidR="00A43871" w:rsidRPr="00A43871" w:rsidRDefault="00A43871">
      <w:pPr>
        <w:pStyle w:val="Bibliography"/>
        <w:rPr>
          <w:ins w:id="1385" w:author="Amrit" w:date="2018-10-31T13:02:00Z"/>
          <w:rFonts w:ascii="Calibri" w:cs="Calibri"/>
          <w:rPrChange w:id="1386" w:author="Amrit" w:date="2018-10-31T13:02:00Z">
            <w:rPr>
              <w:ins w:id="1387" w:author="Amrit" w:date="2018-10-31T13:02:00Z"/>
            </w:rPr>
          </w:rPrChange>
        </w:rPr>
        <w:pPrChange w:id="1388" w:author="Amrit" w:date="2018-10-31T13:02:00Z">
          <w:pPr>
            <w:widowControl w:val="0"/>
            <w:autoSpaceDE w:val="0"/>
            <w:autoSpaceDN w:val="0"/>
            <w:adjustRightInd w:val="0"/>
          </w:pPr>
        </w:pPrChange>
      </w:pPr>
      <w:ins w:id="1389" w:author="Amrit" w:date="2018-10-31T13:02:00Z">
        <w:r w:rsidRPr="00A43871">
          <w:rPr>
            <w:rFonts w:ascii="Calibri" w:cs="Calibri"/>
            <w:rPrChange w:id="1390" w:author="Amrit" w:date="2018-10-31T13:02:00Z">
              <w:rPr/>
            </w:rPrChange>
          </w:rPr>
          <w:t xml:space="preserve">Argelaguet,R. </w:t>
        </w:r>
        <w:r w:rsidRPr="00A43871">
          <w:rPr>
            <w:rFonts w:ascii="Calibri" w:cs="Calibri"/>
            <w:i/>
            <w:iCs/>
            <w:rPrChange w:id="1391" w:author="Amrit" w:date="2018-10-31T13:02:00Z">
              <w:rPr>
                <w:i/>
                <w:iCs/>
              </w:rPr>
            </w:rPrChange>
          </w:rPr>
          <w:t>et al.</w:t>
        </w:r>
        <w:r w:rsidRPr="00A43871">
          <w:rPr>
            <w:rFonts w:ascii="Calibri" w:cs="Calibri"/>
            <w:rPrChange w:id="1392" w:author="Amrit" w:date="2018-10-31T13:02:00Z">
              <w:rPr/>
            </w:rPrChange>
          </w:rPr>
          <w:t xml:space="preserve"> (2017) Multi-Omics factor analysis disentangles heterogeneity in blood cancer. </w:t>
        </w:r>
        <w:r w:rsidRPr="00A43871">
          <w:rPr>
            <w:rFonts w:ascii="Calibri" w:cs="Calibri"/>
            <w:i/>
            <w:iCs/>
            <w:rPrChange w:id="1393" w:author="Amrit" w:date="2018-10-31T13:02:00Z">
              <w:rPr>
                <w:i/>
                <w:iCs/>
              </w:rPr>
            </w:rPrChange>
          </w:rPr>
          <w:t>bioRxiv</w:t>
        </w:r>
        <w:r w:rsidRPr="00A43871">
          <w:rPr>
            <w:rFonts w:ascii="Calibri" w:cs="Calibri"/>
            <w:rPrChange w:id="1394" w:author="Amrit" w:date="2018-10-31T13:02:00Z">
              <w:rPr/>
            </w:rPrChange>
          </w:rPr>
          <w:t>, 217554.</w:t>
        </w:r>
      </w:ins>
    </w:p>
    <w:p w14:paraId="6C93BFEE" w14:textId="77777777" w:rsidR="00A43871" w:rsidRPr="00A43871" w:rsidRDefault="00A43871">
      <w:pPr>
        <w:pStyle w:val="Bibliography"/>
        <w:rPr>
          <w:ins w:id="1395" w:author="Amrit" w:date="2018-10-31T13:02:00Z"/>
          <w:rFonts w:ascii="Calibri" w:cs="Calibri"/>
          <w:rPrChange w:id="1396" w:author="Amrit" w:date="2018-10-31T13:02:00Z">
            <w:rPr>
              <w:ins w:id="1397" w:author="Amrit" w:date="2018-10-31T13:02:00Z"/>
            </w:rPr>
          </w:rPrChange>
        </w:rPr>
        <w:pPrChange w:id="1398" w:author="Amrit" w:date="2018-10-31T13:02:00Z">
          <w:pPr>
            <w:widowControl w:val="0"/>
            <w:autoSpaceDE w:val="0"/>
            <w:autoSpaceDN w:val="0"/>
            <w:adjustRightInd w:val="0"/>
          </w:pPr>
        </w:pPrChange>
      </w:pPr>
      <w:ins w:id="1399" w:author="Amrit" w:date="2018-10-31T13:02:00Z">
        <w:r w:rsidRPr="00A43871">
          <w:rPr>
            <w:rFonts w:ascii="Calibri" w:cs="Calibri"/>
            <w:rPrChange w:id="1400" w:author="Amrit" w:date="2018-10-31T13:02:00Z">
              <w:rPr/>
            </w:rPrChange>
          </w:rPr>
          <w:t xml:space="preserve">Argelaguet,R. </w:t>
        </w:r>
        <w:r w:rsidRPr="00A43871">
          <w:rPr>
            <w:rFonts w:ascii="Calibri" w:cs="Calibri"/>
            <w:i/>
            <w:iCs/>
            <w:rPrChange w:id="1401" w:author="Amrit" w:date="2018-10-31T13:02:00Z">
              <w:rPr>
                <w:i/>
                <w:iCs/>
              </w:rPr>
            </w:rPrChange>
          </w:rPr>
          <w:t>et al.</w:t>
        </w:r>
        <w:r w:rsidRPr="00A43871">
          <w:rPr>
            <w:rFonts w:ascii="Calibri" w:cs="Calibri"/>
            <w:rPrChange w:id="1402" w:author="Amrit" w:date="2018-10-31T13:02:00Z">
              <w:rPr/>
            </w:rPrChange>
          </w:rPr>
          <w:t xml:space="preserve"> (2018) Multi‐Omics Factor Analysis—a framework for unsupervised integration of multi‐omics data sets. </w:t>
        </w:r>
        <w:r w:rsidRPr="00A43871">
          <w:rPr>
            <w:rFonts w:ascii="Calibri" w:cs="Calibri"/>
            <w:i/>
            <w:iCs/>
            <w:rPrChange w:id="1403" w:author="Amrit" w:date="2018-10-31T13:02:00Z">
              <w:rPr>
                <w:i/>
                <w:iCs/>
              </w:rPr>
            </w:rPrChange>
          </w:rPr>
          <w:t>Mol. Syst. Biol.</w:t>
        </w:r>
        <w:r w:rsidRPr="00A43871">
          <w:rPr>
            <w:rFonts w:ascii="Calibri" w:cs="Calibri"/>
            <w:rPrChange w:id="1404" w:author="Amrit" w:date="2018-10-31T13:02:00Z">
              <w:rPr/>
            </w:rPrChange>
          </w:rPr>
          <w:t xml:space="preserve">, </w:t>
        </w:r>
        <w:r w:rsidRPr="00A43871">
          <w:rPr>
            <w:rFonts w:ascii="Calibri" w:cs="Calibri"/>
            <w:b/>
            <w:bCs/>
            <w:rPrChange w:id="1405" w:author="Amrit" w:date="2018-10-31T13:02:00Z">
              <w:rPr>
                <w:b/>
                <w:bCs/>
              </w:rPr>
            </w:rPrChange>
          </w:rPr>
          <w:t>14</w:t>
        </w:r>
        <w:r w:rsidRPr="00A43871">
          <w:rPr>
            <w:rFonts w:ascii="Calibri" w:cs="Calibri"/>
            <w:rPrChange w:id="1406" w:author="Amrit" w:date="2018-10-31T13:02:00Z">
              <w:rPr/>
            </w:rPrChange>
          </w:rPr>
          <w:t>, e8124.</w:t>
        </w:r>
      </w:ins>
    </w:p>
    <w:p w14:paraId="7B36EF17" w14:textId="77777777" w:rsidR="00A43871" w:rsidRPr="00A43871" w:rsidRDefault="00A43871">
      <w:pPr>
        <w:pStyle w:val="Bibliography"/>
        <w:rPr>
          <w:ins w:id="1407" w:author="Amrit" w:date="2018-10-31T13:02:00Z"/>
          <w:rFonts w:ascii="Calibri" w:cs="Calibri"/>
          <w:rPrChange w:id="1408" w:author="Amrit" w:date="2018-10-31T13:02:00Z">
            <w:rPr>
              <w:ins w:id="1409" w:author="Amrit" w:date="2018-10-31T13:02:00Z"/>
            </w:rPr>
          </w:rPrChange>
        </w:rPr>
        <w:pPrChange w:id="1410" w:author="Amrit" w:date="2018-10-31T13:02:00Z">
          <w:pPr>
            <w:widowControl w:val="0"/>
            <w:autoSpaceDE w:val="0"/>
            <w:autoSpaceDN w:val="0"/>
            <w:adjustRightInd w:val="0"/>
          </w:pPr>
        </w:pPrChange>
      </w:pPr>
      <w:ins w:id="1411" w:author="Amrit" w:date="2018-10-31T13:02:00Z">
        <w:r w:rsidRPr="00A43871">
          <w:rPr>
            <w:rFonts w:ascii="Calibri" w:cs="Calibri"/>
            <w:rPrChange w:id="1412" w:author="Amrit" w:date="2018-10-31T13:02:00Z">
              <w:rPr/>
            </w:rPrChange>
          </w:rPr>
          <w:t xml:space="preserve">Benita,Y. </w:t>
        </w:r>
        <w:r w:rsidRPr="00A43871">
          <w:rPr>
            <w:rFonts w:ascii="Calibri" w:cs="Calibri"/>
            <w:i/>
            <w:iCs/>
            <w:rPrChange w:id="1413" w:author="Amrit" w:date="2018-10-31T13:02:00Z">
              <w:rPr>
                <w:i/>
                <w:iCs/>
              </w:rPr>
            </w:rPrChange>
          </w:rPr>
          <w:t>et al.</w:t>
        </w:r>
        <w:r w:rsidRPr="00A43871">
          <w:rPr>
            <w:rFonts w:ascii="Calibri" w:cs="Calibri"/>
            <w:rPrChange w:id="1414" w:author="Amrit" w:date="2018-10-31T13:02:00Z">
              <w:rPr/>
            </w:rPrChange>
          </w:rPr>
          <w:t xml:space="preserve"> (2010) Gene enrichment profiles reveal T-cell development, differentiation, and lineage-specific transcription factors including ZBTB25 as a novel NF-AT repressor. </w:t>
        </w:r>
        <w:r w:rsidRPr="00A43871">
          <w:rPr>
            <w:rFonts w:ascii="Calibri" w:cs="Calibri"/>
            <w:i/>
            <w:iCs/>
            <w:rPrChange w:id="1415" w:author="Amrit" w:date="2018-10-31T13:02:00Z">
              <w:rPr>
                <w:i/>
                <w:iCs/>
              </w:rPr>
            </w:rPrChange>
          </w:rPr>
          <w:t>Blood</w:t>
        </w:r>
        <w:r w:rsidRPr="00A43871">
          <w:rPr>
            <w:rFonts w:ascii="Calibri" w:cs="Calibri"/>
            <w:rPrChange w:id="1416" w:author="Amrit" w:date="2018-10-31T13:02:00Z">
              <w:rPr/>
            </w:rPrChange>
          </w:rPr>
          <w:t xml:space="preserve">, </w:t>
        </w:r>
        <w:r w:rsidRPr="00A43871">
          <w:rPr>
            <w:rFonts w:ascii="Calibri" w:cs="Calibri"/>
            <w:b/>
            <w:bCs/>
            <w:rPrChange w:id="1417" w:author="Amrit" w:date="2018-10-31T13:02:00Z">
              <w:rPr>
                <w:b/>
                <w:bCs/>
              </w:rPr>
            </w:rPrChange>
          </w:rPr>
          <w:t>115</w:t>
        </w:r>
        <w:r w:rsidRPr="00A43871">
          <w:rPr>
            <w:rFonts w:ascii="Calibri" w:cs="Calibri"/>
            <w:rPrChange w:id="1418" w:author="Amrit" w:date="2018-10-31T13:02:00Z">
              <w:rPr/>
            </w:rPrChange>
          </w:rPr>
          <w:t>, 5376–5384.</w:t>
        </w:r>
      </w:ins>
    </w:p>
    <w:p w14:paraId="057F3946" w14:textId="77777777" w:rsidR="00A43871" w:rsidRPr="00A43871" w:rsidRDefault="00A43871">
      <w:pPr>
        <w:pStyle w:val="Bibliography"/>
        <w:rPr>
          <w:ins w:id="1419" w:author="Amrit" w:date="2018-10-31T13:02:00Z"/>
          <w:rFonts w:ascii="Calibri" w:cs="Calibri"/>
          <w:rPrChange w:id="1420" w:author="Amrit" w:date="2018-10-31T13:02:00Z">
            <w:rPr>
              <w:ins w:id="1421" w:author="Amrit" w:date="2018-10-31T13:02:00Z"/>
            </w:rPr>
          </w:rPrChange>
        </w:rPr>
        <w:pPrChange w:id="1422" w:author="Amrit" w:date="2018-10-31T13:02:00Z">
          <w:pPr>
            <w:widowControl w:val="0"/>
            <w:autoSpaceDE w:val="0"/>
            <w:autoSpaceDN w:val="0"/>
            <w:adjustRightInd w:val="0"/>
          </w:pPr>
        </w:pPrChange>
      </w:pPr>
      <w:ins w:id="1423" w:author="Amrit" w:date="2018-10-31T13:02:00Z">
        <w:r w:rsidRPr="00A43871">
          <w:rPr>
            <w:rFonts w:ascii="Calibri" w:cs="Calibri"/>
            <w:rPrChange w:id="1424" w:author="Amrit" w:date="2018-10-31T13:02:00Z">
              <w:rPr/>
            </w:rPrChange>
          </w:rPr>
          <w:t xml:space="preserve">Breiman,L. (2001) Random forests. </w:t>
        </w:r>
        <w:r w:rsidRPr="00A43871">
          <w:rPr>
            <w:rFonts w:ascii="Calibri" w:cs="Calibri"/>
            <w:i/>
            <w:iCs/>
            <w:rPrChange w:id="1425" w:author="Amrit" w:date="2018-10-31T13:02:00Z">
              <w:rPr>
                <w:i/>
                <w:iCs/>
              </w:rPr>
            </w:rPrChange>
          </w:rPr>
          <w:t>Mach. Learn.</w:t>
        </w:r>
        <w:r w:rsidRPr="00A43871">
          <w:rPr>
            <w:rFonts w:ascii="Calibri" w:cs="Calibri"/>
            <w:rPrChange w:id="1426" w:author="Amrit" w:date="2018-10-31T13:02:00Z">
              <w:rPr/>
            </w:rPrChange>
          </w:rPr>
          <w:t xml:space="preserve">, </w:t>
        </w:r>
        <w:r w:rsidRPr="00A43871">
          <w:rPr>
            <w:rFonts w:ascii="Calibri" w:cs="Calibri"/>
            <w:b/>
            <w:bCs/>
            <w:rPrChange w:id="1427" w:author="Amrit" w:date="2018-10-31T13:02:00Z">
              <w:rPr>
                <w:b/>
                <w:bCs/>
              </w:rPr>
            </w:rPrChange>
          </w:rPr>
          <w:t>45</w:t>
        </w:r>
        <w:r w:rsidRPr="00A43871">
          <w:rPr>
            <w:rFonts w:ascii="Calibri" w:cs="Calibri"/>
            <w:rPrChange w:id="1428" w:author="Amrit" w:date="2018-10-31T13:02:00Z">
              <w:rPr/>
            </w:rPrChange>
          </w:rPr>
          <w:t>, 5–32.</w:t>
        </w:r>
      </w:ins>
    </w:p>
    <w:p w14:paraId="7CC4E5E7" w14:textId="77777777" w:rsidR="00A43871" w:rsidRPr="00A43871" w:rsidRDefault="00A43871">
      <w:pPr>
        <w:pStyle w:val="Bibliography"/>
        <w:rPr>
          <w:ins w:id="1429" w:author="Amrit" w:date="2018-10-31T13:02:00Z"/>
          <w:rFonts w:ascii="Calibri" w:cs="Calibri"/>
          <w:rPrChange w:id="1430" w:author="Amrit" w:date="2018-10-31T13:02:00Z">
            <w:rPr>
              <w:ins w:id="1431" w:author="Amrit" w:date="2018-10-31T13:02:00Z"/>
            </w:rPr>
          </w:rPrChange>
        </w:rPr>
        <w:pPrChange w:id="1432" w:author="Amrit" w:date="2018-10-31T13:02:00Z">
          <w:pPr>
            <w:widowControl w:val="0"/>
            <w:autoSpaceDE w:val="0"/>
            <w:autoSpaceDN w:val="0"/>
            <w:adjustRightInd w:val="0"/>
          </w:pPr>
        </w:pPrChange>
      </w:pPr>
      <w:ins w:id="1433" w:author="Amrit" w:date="2018-10-31T13:02:00Z">
        <w:r w:rsidRPr="00A43871">
          <w:rPr>
            <w:rFonts w:ascii="Calibri" w:cs="Calibri"/>
            <w:rPrChange w:id="1434" w:author="Amrit" w:date="2018-10-31T13:02:00Z">
              <w:rPr/>
            </w:rPrChange>
          </w:rPr>
          <w:t xml:space="preserve">Chaussabel,D. </w:t>
        </w:r>
        <w:r w:rsidRPr="00A43871">
          <w:rPr>
            <w:rFonts w:ascii="Calibri" w:cs="Calibri"/>
            <w:i/>
            <w:iCs/>
            <w:rPrChange w:id="1435" w:author="Amrit" w:date="2018-10-31T13:02:00Z">
              <w:rPr>
                <w:i/>
                <w:iCs/>
              </w:rPr>
            </w:rPrChange>
          </w:rPr>
          <w:t>et al.</w:t>
        </w:r>
        <w:r w:rsidRPr="00A43871">
          <w:rPr>
            <w:rFonts w:ascii="Calibri" w:cs="Calibri"/>
            <w:rPrChange w:id="1436" w:author="Amrit" w:date="2018-10-31T13:02:00Z">
              <w:rPr/>
            </w:rPrChange>
          </w:rPr>
          <w:t xml:space="preserve"> (2008) A modular analysis framework for blood genomics studies: application to systemic lupus erythematosus. </w:t>
        </w:r>
        <w:r w:rsidRPr="00A43871">
          <w:rPr>
            <w:rFonts w:ascii="Calibri" w:cs="Calibri"/>
            <w:i/>
            <w:iCs/>
            <w:rPrChange w:id="1437" w:author="Amrit" w:date="2018-10-31T13:02:00Z">
              <w:rPr>
                <w:i/>
                <w:iCs/>
              </w:rPr>
            </w:rPrChange>
          </w:rPr>
          <w:t>Immunity</w:t>
        </w:r>
        <w:r w:rsidRPr="00A43871">
          <w:rPr>
            <w:rFonts w:ascii="Calibri" w:cs="Calibri"/>
            <w:rPrChange w:id="1438" w:author="Amrit" w:date="2018-10-31T13:02:00Z">
              <w:rPr/>
            </w:rPrChange>
          </w:rPr>
          <w:t xml:space="preserve">, </w:t>
        </w:r>
        <w:r w:rsidRPr="00A43871">
          <w:rPr>
            <w:rFonts w:ascii="Calibri" w:cs="Calibri"/>
            <w:b/>
            <w:bCs/>
            <w:rPrChange w:id="1439" w:author="Amrit" w:date="2018-10-31T13:02:00Z">
              <w:rPr>
                <w:b/>
                <w:bCs/>
              </w:rPr>
            </w:rPrChange>
          </w:rPr>
          <w:t>29</w:t>
        </w:r>
        <w:r w:rsidRPr="00A43871">
          <w:rPr>
            <w:rFonts w:ascii="Calibri" w:cs="Calibri"/>
            <w:rPrChange w:id="1440" w:author="Amrit" w:date="2018-10-31T13:02:00Z">
              <w:rPr/>
            </w:rPrChange>
          </w:rPr>
          <w:t>, 150–164.</w:t>
        </w:r>
      </w:ins>
    </w:p>
    <w:p w14:paraId="28B4C6F4" w14:textId="77777777" w:rsidR="00A43871" w:rsidRPr="00A43871" w:rsidRDefault="00A43871">
      <w:pPr>
        <w:pStyle w:val="Bibliography"/>
        <w:rPr>
          <w:ins w:id="1441" w:author="Amrit" w:date="2018-10-31T13:02:00Z"/>
          <w:rFonts w:ascii="Calibri" w:cs="Calibri"/>
          <w:rPrChange w:id="1442" w:author="Amrit" w:date="2018-10-31T13:02:00Z">
            <w:rPr>
              <w:ins w:id="1443" w:author="Amrit" w:date="2018-10-31T13:02:00Z"/>
            </w:rPr>
          </w:rPrChange>
        </w:rPr>
        <w:pPrChange w:id="1444" w:author="Amrit" w:date="2018-10-31T13:02:00Z">
          <w:pPr>
            <w:widowControl w:val="0"/>
            <w:autoSpaceDE w:val="0"/>
            <w:autoSpaceDN w:val="0"/>
            <w:adjustRightInd w:val="0"/>
          </w:pPr>
        </w:pPrChange>
      </w:pPr>
      <w:ins w:id="1445" w:author="Amrit" w:date="2018-10-31T13:02:00Z">
        <w:r w:rsidRPr="00A43871">
          <w:rPr>
            <w:rFonts w:ascii="Calibri" w:cs="Calibri"/>
            <w:rPrChange w:id="1446" w:author="Amrit" w:date="2018-10-31T13:02:00Z">
              <w:rPr/>
            </w:rPrChange>
          </w:rPr>
          <w:t xml:space="preserve">Cun,Y. and Fröhlich,H. (2013) Network and data integration for biomarker signature discovery via network smoothed t-statistics. </w:t>
        </w:r>
        <w:r w:rsidRPr="00A43871">
          <w:rPr>
            <w:rFonts w:ascii="Calibri" w:cs="Calibri"/>
            <w:i/>
            <w:iCs/>
            <w:rPrChange w:id="1447" w:author="Amrit" w:date="2018-10-31T13:02:00Z">
              <w:rPr>
                <w:i/>
                <w:iCs/>
              </w:rPr>
            </w:rPrChange>
          </w:rPr>
          <w:t>PLoS ONE</w:t>
        </w:r>
        <w:r w:rsidRPr="00A43871">
          <w:rPr>
            <w:rFonts w:ascii="Calibri" w:cs="Calibri"/>
            <w:rPrChange w:id="1448" w:author="Amrit" w:date="2018-10-31T13:02:00Z">
              <w:rPr/>
            </w:rPrChange>
          </w:rPr>
          <w:t xml:space="preserve">, </w:t>
        </w:r>
        <w:r w:rsidRPr="00A43871">
          <w:rPr>
            <w:rFonts w:ascii="Calibri" w:cs="Calibri"/>
            <w:b/>
            <w:bCs/>
            <w:rPrChange w:id="1449" w:author="Amrit" w:date="2018-10-31T13:02:00Z">
              <w:rPr>
                <w:b/>
                <w:bCs/>
              </w:rPr>
            </w:rPrChange>
          </w:rPr>
          <w:t>8</w:t>
        </w:r>
        <w:r w:rsidRPr="00A43871">
          <w:rPr>
            <w:rFonts w:ascii="Calibri" w:cs="Calibri"/>
            <w:rPrChange w:id="1450" w:author="Amrit" w:date="2018-10-31T13:02:00Z">
              <w:rPr/>
            </w:rPrChange>
          </w:rPr>
          <w:t>, e73074.</w:t>
        </w:r>
      </w:ins>
    </w:p>
    <w:p w14:paraId="3A41582E" w14:textId="77777777" w:rsidR="00A43871" w:rsidRPr="00A43871" w:rsidRDefault="00A43871">
      <w:pPr>
        <w:pStyle w:val="Bibliography"/>
        <w:rPr>
          <w:ins w:id="1451" w:author="Amrit" w:date="2018-10-31T13:02:00Z"/>
          <w:rFonts w:ascii="Calibri" w:cs="Calibri"/>
          <w:rPrChange w:id="1452" w:author="Amrit" w:date="2018-10-31T13:02:00Z">
            <w:rPr>
              <w:ins w:id="1453" w:author="Amrit" w:date="2018-10-31T13:02:00Z"/>
            </w:rPr>
          </w:rPrChange>
        </w:rPr>
        <w:pPrChange w:id="1454" w:author="Amrit" w:date="2018-10-31T13:02:00Z">
          <w:pPr>
            <w:widowControl w:val="0"/>
            <w:autoSpaceDE w:val="0"/>
            <w:autoSpaceDN w:val="0"/>
            <w:adjustRightInd w:val="0"/>
          </w:pPr>
        </w:pPrChange>
      </w:pPr>
      <w:ins w:id="1455" w:author="Amrit" w:date="2018-10-31T13:02:00Z">
        <w:r w:rsidRPr="00A43871">
          <w:rPr>
            <w:rFonts w:ascii="Calibri" w:cs="Calibri"/>
            <w:rPrChange w:id="1456" w:author="Amrit" w:date="2018-10-31T13:02:00Z">
              <w:rPr/>
            </w:rPrChange>
          </w:rPr>
          <w:t xml:space="preserve">Glass,K. </w:t>
        </w:r>
        <w:r w:rsidRPr="00A43871">
          <w:rPr>
            <w:rFonts w:ascii="Calibri" w:cs="Calibri"/>
            <w:i/>
            <w:iCs/>
            <w:rPrChange w:id="1457" w:author="Amrit" w:date="2018-10-31T13:02:00Z">
              <w:rPr>
                <w:i/>
                <w:iCs/>
              </w:rPr>
            </w:rPrChange>
          </w:rPr>
          <w:t>et al.</w:t>
        </w:r>
        <w:r w:rsidRPr="00A43871">
          <w:rPr>
            <w:rFonts w:ascii="Calibri" w:cs="Calibri"/>
            <w:rPrChange w:id="1458" w:author="Amrit" w:date="2018-10-31T13:02:00Z">
              <w:rPr/>
            </w:rPrChange>
          </w:rPr>
          <w:t xml:space="preserve"> (2013) Passing messages between biological networks to refine predicted interactions. </w:t>
        </w:r>
        <w:r w:rsidRPr="00A43871">
          <w:rPr>
            <w:rFonts w:ascii="Calibri" w:cs="Calibri"/>
            <w:i/>
            <w:iCs/>
            <w:rPrChange w:id="1459" w:author="Amrit" w:date="2018-10-31T13:02:00Z">
              <w:rPr>
                <w:i/>
                <w:iCs/>
              </w:rPr>
            </w:rPrChange>
          </w:rPr>
          <w:t>PLoS ONE</w:t>
        </w:r>
        <w:r w:rsidRPr="00A43871">
          <w:rPr>
            <w:rFonts w:ascii="Calibri" w:cs="Calibri"/>
            <w:rPrChange w:id="1460" w:author="Amrit" w:date="2018-10-31T13:02:00Z">
              <w:rPr/>
            </w:rPrChange>
          </w:rPr>
          <w:t xml:space="preserve">, </w:t>
        </w:r>
        <w:r w:rsidRPr="00A43871">
          <w:rPr>
            <w:rFonts w:ascii="Calibri" w:cs="Calibri"/>
            <w:b/>
            <w:bCs/>
            <w:rPrChange w:id="1461" w:author="Amrit" w:date="2018-10-31T13:02:00Z">
              <w:rPr>
                <w:b/>
                <w:bCs/>
              </w:rPr>
            </w:rPrChange>
          </w:rPr>
          <w:t>8</w:t>
        </w:r>
        <w:r w:rsidRPr="00A43871">
          <w:rPr>
            <w:rFonts w:ascii="Calibri" w:cs="Calibri"/>
            <w:rPrChange w:id="1462" w:author="Amrit" w:date="2018-10-31T13:02:00Z">
              <w:rPr/>
            </w:rPrChange>
          </w:rPr>
          <w:t>, e64832.</w:t>
        </w:r>
      </w:ins>
    </w:p>
    <w:p w14:paraId="77E0B8DF" w14:textId="77777777" w:rsidR="00A43871" w:rsidRPr="00A43871" w:rsidRDefault="00A43871">
      <w:pPr>
        <w:pStyle w:val="Bibliography"/>
        <w:rPr>
          <w:ins w:id="1463" w:author="Amrit" w:date="2018-10-31T13:02:00Z"/>
          <w:rFonts w:ascii="Calibri" w:cs="Calibri"/>
          <w:rPrChange w:id="1464" w:author="Amrit" w:date="2018-10-31T13:02:00Z">
            <w:rPr>
              <w:ins w:id="1465" w:author="Amrit" w:date="2018-10-31T13:02:00Z"/>
            </w:rPr>
          </w:rPrChange>
        </w:rPr>
        <w:pPrChange w:id="1466" w:author="Amrit" w:date="2018-10-31T13:02:00Z">
          <w:pPr>
            <w:widowControl w:val="0"/>
            <w:autoSpaceDE w:val="0"/>
            <w:autoSpaceDN w:val="0"/>
            <w:adjustRightInd w:val="0"/>
          </w:pPr>
        </w:pPrChange>
      </w:pPr>
      <w:ins w:id="1467" w:author="Amrit" w:date="2018-10-31T13:02:00Z">
        <w:r w:rsidRPr="00A43871">
          <w:rPr>
            <w:rFonts w:ascii="Calibri" w:cs="Calibri"/>
            <w:rPrChange w:id="1468" w:author="Amrit" w:date="2018-10-31T13:02:00Z">
              <w:rPr/>
            </w:rPrChange>
          </w:rPr>
          <w:t xml:space="preserve">González,I. </w:t>
        </w:r>
        <w:r w:rsidRPr="00A43871">
          <w:rPr>
            <w:rFonts w:ascii="Calibri" w:cs="Calibri"/>
            <w:i/>
            <w:iCs/>
            <w:rPrChange w:id="1469" w:author="Amrit" w:date="2018-10-31T13:02:00Z">
              <w:rPr>
                <w:i/>
                <w:iCs/>
              </w:rPr>
            </w:rPrChange>
          </w:rPr>
          <w:t>et al.</w:t>
        </w:r>
        <w:r w:rsidRPr="00A43871">
          <w:rPr>
            <w:rFonts w:ascii="Calibri" w:cs="Calibri"/>
            <w:rPrChange w:id="1470" w:author="Amrit" w:date="2018-10-31T13:02:00Z">
              <w:rPr/>
            </w:rPrChange>
          </w:rPr>
          <w:t xml:space="preserve"> (2009) Highlighting relationships between heterogeneous biological data through graphical displays based on regularized canonical correlation analysis. </w:t>
        </w:r>
        <w:r w:rsidRPr="00A43871">
          <w:rPr>
            <w:rFonts w:ascii="Calibri" w:cs="Calibri"/>
            <w:i/>
            <w:iCs/>
            <w:rPrChange w:id="1471" w:author="Amrit" w:date="2018-10-31T13:02:00Z">
              <w:rPr>
                <w:i/>
                <w:iCs/>
              </w:rPr>
            </w:rPrChange>
          </w:rPr>
          <w:t>J. Biol. Syst.</w:t>
        </w:r>
        <w:r w:rsidRPr="00A43871">
          <w:rPr>
            <w:rFonts w:ascii="Calibri" w:cs="Calibri"/>
            <w:rPrChange w:id="1472" w:author="Amrit" w:date="2018-10-31T13:02:00Z">
              <w:rPr/>
            </w:rPrChange>
          </w:rPr>
          <w:t xml:space="preserve">, </w:t>
        </w:r>
        <w:r w:rsidRPr="00A43871">
          <w:rPr>
            <w:rFonts w:ascii="Calibri" w:cs="Calibri"/>
            <w:b/>
            <w:bCs/>
            <w:rPrChange w:id="1473" w:author="Amrit" w:date="2018-10-31T13:02:00Z">
              <w:rPr>
                <w:b/>
                <w:bCs/>
              </w:rPr>
            </w:rPrChange>
          </w:rPr>
          <w:t>17</w:t>
        </w:r>
        <w:r w:rsidRPr="00A43871">
          <w:rPr>
            <w:rFonts w:ascii="Calibri" w:cs="Calibri"/>
            <w:rPrChange w:id="1474" w:author="Amrit" w:date="2018-10-31T13:02:00Z">
              <w:rPr/>
            </w:rPrChange>
          </w:rPr>
          <w:t>, 173–199.</w:t>
        </w:r>
      </w:ins>
    </w:p>
    <w:p w14:paraId="03212CE4" w14:textId="77777777" w:rsidR="00A43871" w:rsidRPr="00A43871" w:rsidRDefault="00A43871">
      <w:pPr>
        <w:pStyle w:val="Bibliography"/>
        <w:rPr>
          <w:ins w:id="1475" w:author="Amrit" w:date="2018-10-31T13:02:00Z"/>
          <w:rFonts w:ascii="Calibri" w:cs="Calibri"/>
          <w:rPrChange w:id="1476" w:author="Amrit" w:date="2018-10-31T13:02:00Z">
            <w:rPr>
              <w:ins w:id="1477" w:author="Amrit" w:date="2018-10-31T13:02:00Z"/>
            </w:rPr>
          </w:rPrChange>
        </w:rPr>
        <w:pPrChange w:id="1478" w:author="Amrit" w:date="2018-10-31T13:02:00Z">
          <w:pPr>
            <w:widowControl w:val="0"/>
            <w:autoSpaceDE w:val="0"/>
            <w:autoSpaceDN w:val="0"/>
            <w:adjustRightInd w:val="0"/>
          </w:pPr>
        </w:pPrChange>
      </w:pPr>
      <w:ins w:id="1479" w:author="Amrit" w:date="2018-10-31T13:02:00Z">
        <w:r w:rsidRPr="00A43871">
          <w:rPr>
            <w:rFonts w:ascii="Calibri" w:cs="Calibri"/>
            <w:rPrChange w:id="1480" w:author="Amrit" w:date="2018-10-31T13:02:00Z">
              <w:rPr/>
            </w:rPrChange>
          </w:rPr>
          <w:t xml:space="preserve">Huang,S. </w:t>
        </w:r>
        <w:r w:rsidRPr="00A43871">
          <w:rPr>
            <w:rFonts w:ascii="Calibri" w:cs="Calibri"/>
            <w:i/>
            <w:iCs/>
            <w:rPrChange w:id="1481" w:author="Amrit" w:date="2018-10-31T13:02:00Z">
              <w:rPr>
                <w:i/>
                <w:iCs/>
              </w:rPr>
            </w:rPrChange>
          </w:rPr>
          <w:t>et al.</w:t>
        </w:r>
        <w:r w:rsidRPr="00A43871">
          <w:rPr>
            <w:rFonts w:ascii="Calibri" w:cs="Calibri"/>
            <w:rPrChange w:id="1482" w:author="Amrit" w:date="2018-10-31T13:02:00Z">
              <w:rPr/>
            </w:rPrChange>
          </w:rPr>
          <w:t xml:space="preserve"> (2017) More is better: recent progress in multi-omics data integration methods. </w:t>
        </w:r>
        <w:r w:rsidRPr="00A43871">
          <w:rPr>
            <w:rFonts w:ascii="Calibri" w:cs="Calibri"/>
            <w:i/>
            <w:iCs/>
            <w:rPrChange w:id="1483" w:author="Amrit" w:date="2018-10-31T13:02:00Z">
              <w:rPr>
                <w:i/>
                <w:iCs/>
              </w:rPr>
            </w:rPrChange>
          </w:rPr>
          <w:t>Front. Genet.</w:t>
        </w:r>
        <w:r w:rsidRPr="00A43871">
          <w:rPr>
            <w:rFonts w:ascii="Calibri" w:cs="Calibri"/>
            <w:rPrChange w:id="1484" w:author="Amrit" w:date="2018-10-31T13:02:00Z">
              <w:rPr/>
            </w:rPrChange>
          </w:rPr>
          <w:t xml:space="preserve">, </w:t>
        </w:r>
        <w:r w:rsidRPr="00A43871">
          <w:rPr>
            <w:rFonts w:ascii="Calibri" w:cs="Calibri"/>
            <w:b/>
            <w:bCs/>
            <w:rPrChange w:id="1485" w:author="Amrit" w:date="2018-10-31T13:02:00Z">
              <w:rPr>
                <w:b/>
                <w:bCs/>
              </w:rPr>
            </w:rPrChange>
          </w:rPr>
          <w:t>8</w:t>
        </w:r>
        <w:r w:rsidRPr="00A43871">
          <w:rPr>
            <w:rFonts w:ascii="Calibri" w:cs="Calibri"/>
            <w:rPrChange w:id="1486" w:author="Amrit" w:date="2018-10-31T13:02:00Z">
              <w:rPr/>
            </w:rPrChange>
          </w:rPr>
          <w:t>.</w:t>
        </w:r>
      </w:ins>
    </w:p>
    <w:p w14:paraId="2AC3CD45" w14:textId="77777777" w:rsidR="00A43871" w:rsidRPr="00A43871" w:rsidRDefault="00A43871">
      <w:pPr>
        <w:pStyle w:val="Bibliography"/>
        <w:rPr>
          <w:ins w:id="1487" w:author="Amrit" w:date="2018-10-31T13:02:00Z"/>
          <w:rFonts w:ascii="Calibri" w:cs="Calibri"/>
          <w:rPrChange w:id="1488" w:author="Amrit" w:date="2018-10-31T13:02:00Z">
            <w:rPr>
              <w:ins w:id="1489" w:author="Amrit" w:date="2018-10-31T13:02:00Z"/>
            </w:rPr>
          </w:rPrChange>
        </w:rPr>
        <w:pPrChange w:id="1490" w:author="Amrit" w:date="2018-10-31T13:02:00Z">
          <w:pPr>
            <w:widowControl w:val="0"/>
            <w:autoSpaceDE w:val="0"/>
            <w:autoSpaceDN w:val="0"/>
            <w:adjustRightInd w:val="0"/>
          </w:pPr>
        </w:pPrChange>
      </w:pPr>
      <w:ins w:id="1491" w:author="Amrit" w:date="2018-10-31T13:02:00Z">
        <w:r w:rsidRPr="00A43871">
          <w:rPr>
            <w:rFonts w:ascii="Calibri" w:cs="Calibri"/>
            <w:rPrChange w:id="1492" w:author="Amrit" w:date="2018-10-31T13:02:00Z">
              <w:rPr/>
            </w:rPrChange>
          </w:rPr>
          <w:t xml:space="preserve">Kim,D. </w:t>
        </w:r>
        <w:r w:rsidRPr="00A43871">
          <w:rPr>
            <w:rFonts w:ascii="Calibri" w:cs="Calibri"/>
            <w:i/>
            <w:iCs/>
            <w:rPrChange w:id="1493" w:author="Amrit" w:date="2018-10-31T13:02:00Z">
              <w:rPr>
                <w:i/>
                <w:iCs/>
              </w:rPr>
            </w:rPrChange>
          </w:rPr>
          <w:t>et al.</w:t>
        </w:r>
        <w:r w:rsidRPr="00A43871">
          <w:rPr>
            <w:rFonts w:ascii="Calibri" w:cs="Calibri"/>
            <w:rPrChange w:id="1494" w:author="Amrit" w:date="2018-10-31T13:02:00Z">
              <w:rPr/>
            </w:rPrChange>
          </w:rPr>
          <w:t xml:space="preserve"> (2013) ATHENA: Identifying interactions between different levels of genomic data associated with cancer clinical outcomes using grammatical evolution neural network. </w:t>
        </w:r>
        <w:r w:rsidRPr="00A43871">
          <w:rPr>
            <w:rFonts w:ascii="Calibri" w:cs="Calibri"/>
            <w:i/>
            <w:iCs/>
            <w:rPrChange w:id="1495" w:author="Amrit" w:date="2018-10-31T13:02:00Z">
              <w:rPr>
                <w:i/>
                <w:iCs/>
              </w:rPr>
            </w:rPrChange>
          </w:rPr>
          <w:t>BioData Min.</w:t>
        </w:r>
        <w:r w:rsidRPr="00A43871">
          <w:rPr>
            <w:rFonts w:ascii="Calibri" w:cs="Calibri"/>
            <w:rPrChange w:id="1496" w:author="Amrit" w:date="2018-10-31T13:02:00Z">
              <w:rPr/>
            </w:rPrChange>
          </w:rPr>
          <w:t xml:space="preserve">, </w:t>
        </w:r>
        <w:r w:rsidRPr="00A43871">
          <w:rPr>
            <w:rFonts w:ascii="Calibri" w:cs="Calibri"/>
            <w:b/>
            <w:bCs/>
            <w:rPrChange w:id="1497" w:author="Amrit" w:date="2018-10-31T13:02:00Z">
              <w:rPr>
                <w:b/>
                <w:bCs/>
              </w:rPr>
            </w:rPrChange>
          </w:rPr>
          <w:t>6</w:t>
        </w:r>
        <w:r w:rsidRPr="00A43871">
          <w:rPr>
            <w:rFonts w:ascii="Calibri" w:cs="Calibri"/>
            <w:rPrChange w:id="1498" w:author="Amrit" w:date="2018-10-31T13:02:00Z">
              <w:rPr/>
            </w:rPrChange>
          </w:rPr>
          <w:t>, 23.</w:t>
        </w:r>
      </w:ins>
    </w:p>
    <w:p w14:paraId="34A68A84" w14:textId="77777777" w:rsidR="00A43871" w:rsidRPr="00A43871" w:rsidRDefault="00A43871">
      <w:pPr>
        <w:pStyle w:val="Bibliography"/>
        <w:rPr>
          <w:ins w:id="1499" w:author="Amrit" w:date="2018-10-31T13:02:00Z"/>
          <w:rFonts w:ascii="Calibri" w:cs="Calibri"/>
          <w:rPrChange w:id="1500" w:author="Amrit" w:date="2018-10-31T13:02:00Z">
            <w:rPr>
              <w:ins w:id="1501" w:author="Amrit" w:date="2018-10-31T13:02:00Z"/>
            </w:rPr>
          </w:rPrChange>
        </w:rPr>
        <w:pPrChange w:id="1502" w:author="Amrit" w:date="2018-10-31T13:02:00Z">
          <w:pPr>
            <w:widowControl w:val="0"/>
            <w:autoSpaceDE w:val="0"/>
            <w:autoSpaceDN w:val="0"/>
            <w:adjustRightInd w:val="0"/>
          </w:pPr>
        </w:pPrChange>
      </w:pPr>
      <w:ins w:id="1503" w:author="Amrit" w:date="2018-10-31T13:02:00Z">
        <w:r w:rsidRPr="00A43871">
          <w:rPr>
            <w:rFonts w:ascii="Calibri" w:cs="Calibri"/>
            <w:rPrChange w:id="1504" w:author="Amrit" w:date="2018-10-31T13:02:00Z">
              <w:rPr/>
            </w:rPrChange>
          </w:rPr>
          <w:t xml:space="preserve">Langfelder,P. and Horvath,S. (2008) WGCNA: an R package for weighted correlation network analysis. </w:t>
        </w:r>
        <w:r w:rsidRPr="00A43871">
          <w:rPr>
            <w:rFonts w:ascii="Calibri" w:cs="Calibri"/>
            <w:i/>
            <w:iCs/>
            <w:rPrChange w:id="1505" w:author="Amrit" w:date="2018-10-31T13:02:00Z">
              <w:rPr>
                <w:i/>
                <w:iCs/>
              </w:rPr>
            </w:rPrChange>
          </w:rPr>
          <w:t>BMC Bioinformatics</w:t>
        </w:r>
        <w:r w:rsidRPr="00A43871">
          <w:rPr>
            <w:rFonts w:ascii="Calibri" w:cs="Calibri"/>
            <w:rPrChange w:id="1506" w:author="Amrit" w:date="2018-10-31T13:02:00Z">
              <w:rPr/>
            </w:rPrChange>
          </w:rPr>
          <w:t xml:space="preserve">, </w:t>
        </w:r>
        <w:r w:rsidRPr="00A43871">
          <w:rPr>
            <w:rFonts w:ascii="Calibri" w:cs="Calibri"/>
            <w:b/>
            <w:bCs/>
            <w:rPrChange w:id="1507" w:author="Amrit" w:date="2018-10-31T13:02:00Z">
              <w:rPr>
                <w:b/>
                <w:bCs/>
              </w:rPr>
            </w:rPrChange>
          </w:rPr>
          <w:t>9</w:t>
        </w:r>
        <w:r w:rsidRPr="00A43871">
          <w:rPr>
            <w:rFonts w:ascii="Calibri" w:cs="Calibri"/>
            <w:rPrChange w:id="1508" w:author="Amrit" w:date="2018-10-31T13:02:00Z">
              <w:rPr/>
            </w:rPrChange>
          </w:rPr>
          <w:t>, 559.</w:t>
        </w:r>
      </w:ins>
    </w:p>
    <w:p w14:paraId="741CA824" w14:textId="77777777" w:rsidR="00A43871" w:rsidRPr="00A43871" w:rsidRDefault="00A43871">
      <w:pPr>
        <w:pStyle w:val="Bibliography"/>
        <w:rPr>
          <w:ins w:id="1509" w:author="Amrit" w:date="2018-10-31T13:02:00Z"/>
          <w:rFonts w:ascii="Calibri" w:cs="Calibri"/>
          <w:rPrChange w:id="1510" w:author="Amrit" w:date="2018-10-31T13:02:00Z">
            <w:rPr>
              <w:ins w:id="1511" w:author="Amrit" w:date="2018-10-31T13:02:00Z"/>
            </w:rPr>
          </w:rPrChange>
        </w:rPr>
        <w:pPrChange w:id="1512" w:author="Amrit" w:date="2018-10-31T13:02:00Z">
          <w:pPr>
            <w:widowControl w:val="0"/>
            <w:autoSpaceDE w:val="0"/>
            <w:autoSpaceDN w:val="0"/>
            <w:adjustRightInd w:val="0"/>
          </w:pPr>
        </w:pPrChange>
      </w:pPr>
      <w:ins w:id="1513" w:author="Amrit" w:date="2018-10-31T13:02:00Z">
        <w:r w:rsidRPr="00A43871">
          <w:rPr>
            <w:rFonts w:ascii="Calibri" w:cs="Calibri"/>
            <w:rPrChange w:id="1514" w:author="Amrit" w:date="2018-10-31T13:02:00Z">
              <w:rPr/>
            </w:rPrChange>
          </w:rPr>
          <w:t xml:space="preserve">Law,C.W. </w:t>
        </w:r>
        <w:r w:rsidRPr="00A43871">
          <w:rPr>
            <w:rFonts w:ascii="Calibri" w:cs="Calibri"/>
            <w:i/>
            <w:iCs/>
            <w:rPrChange w:id="1515" w:author="Amrit" w:date="2018-10-31T13:02:00Z">
              <w:rPr>
                <w:i/>
                <w:iCs/>
              </w:rPr>
            </w:rPrChange>
          </w:rPr>
          <w:t>et al.</w:t>
        </w:r>
        <w:r w:rsidRPr="00A43871">
          <w:rPr>
            <w:rFonts w:ascii="Calibri" w:cs="Calibri"/>
            <w:rPrChange w:id="1516" w:author="Amrit" w:date="2018-10-31T13:02:00Z">
              <w:rPr/>
            </w:rPrChange>
          </w:rPr>
          <w:t xml:space="preserve"> (2014) Voom: precision weights unlock linear model analysis tools for RNA-seq read counts. </w:t>
        </w:r>
        <w:r w:rsidRPr="00A43871">
          <w:rPr>
            <w:rFonts w:ascii="Calibri" w:cs="Calibri"/>
            <w:i/>
            <w:iCs/>
            <w:rPrChange w:id="1517" w:author="Amrit" w:date="2018-10-31T13:02:00Z">
              <w:rPr>
                <w:i/>
                <w:iCs/>
              </w:rPr>
            </w:rPrChange>
          </w:rPr>
          <w:t>Genome Biol</w:t>
        </w:r>
        <w:r w:rsidRPr="00A43871">
          <w:rPr>
            <w:rFonts w:ascii="Calibri" w:cs="Calibri"/>
            <w:rPrChange w:id="1518" w:author="Amrit" w:date="2018-10-31T13:02:00Z">
              <w:rPr/>
            </w:rPrChange>
          </w:rPr>
          <w:t xml:space="preserve">, </w:t>
        </w:r>
        <w:r w:rsidRPr="00A43871">
          <w:rPr>
            <w:rFonts w:ascii="Calibri" w:cs="Calibri"/>
            <w:b/>
            <w:bCs/>
            <w:rPrChange w:id="1519" w:author="Amrit" w:date="2018-10-31T13:02:00Z">
              <w:rPr>
                <w:b/>
                <w:bCs/>
              </w:rPr>
            </w:rPrChange>
          </w:rPr>
          <w:t>15</w:t>
        </w:r>
        <w:r w:rsidRPr="00A43871">
          <w:rPr>
            <w:rFonts w:ascii="Calibri" w:cs="Calibri"/>
            <w:rPrChange w:id="1520" w:author="Amrit" w:date="2018-10-31T13:02:00Z">
              <w:rPr/>
            </w:rPrChange>
          </w:rPr>
          <w:t>, R29.</w:t>
        </w:r>
      </w:ins>
    </w:p>
    <w:p w14:paraId="0A6B6425" w14:textId="77777777" w:rsidR="00A43871" w:rsidRPr="00A43871" w:rsidRDefault="00A43871">
      <w:pPr>
        <w:pStyle w:val="Bibliography"/>
        <w:rPr>
          <w:ins w:id="1521" w:author="Amrit" w:date="2018-10-31T13:02:00Z"/>
          <w:rFonts w:ascii="Calibri" w:cs="Calibri"/>
          <w:rPrChange w:id="1522" w:author="Amrit" w:date="2018-10-31T13:02:00Z">
            <w:rPr>
              <w:ins w:id="1523" w:author="Amrit" w:date="2018-10-31T13:02:00Z"/>
            </w:rPr>
          </w:rPrChange>
        </w:rPr>
        <w:pPrChange w:id="1524" w:author="Amrit" w:date="2018-10-31T13:02:00Z">
          <w:pPr>
            <w:widowControl w:val="0"/>
            <w:autoSpaceDE w:val="0"/>
            <w:autoSpaceDN w:val="0"/>
            <w:adjustRightInd w:val="0"/>
          </w:pPr>
        </w:pPrChange>
      </w:pPr>
      <w:ins w:id="1525" w:author="Amrit" w:date="2018-10-31T13:02:00Z">
        <w:r w:rsidRPr="00A43871">
          <w:rPr>
            <w:rFonts w:ascii="Calibri" w:cs="Calibri"/>
            <w:rPrChange w:id="1526" w:author="Amrit" w:date="2018-10-31T13:02:00Z">
              <w:rPr/>
            </w:rPrChange>
          </w:rPr>
          <w:t xml:space="preserve">Lê Cao,K.-A. </w:t>
        </w:r>
        <w:r w:rsidRPr="00A43871">
          <w:rPr>
            <w:rFonts w:ascii="Calibri" w:cs="Calibri"/>
            <w:i/>
            <w:iCs/>
            <w:rPrChange w:id="1527" w:author="Amrit" w:date="2018-10-31T13:02:00Z">
              <w:rPr>
                <w:i/>
                <w:iCs/>
              </w:rPr>
            </w:rPrChange>
          </w:rPr>
          <w:t>et al.</w:t>
        </w:r>
        <w:r w:rsidRPr="00A43871">
          <w:rPr>
            <w:rFonts w:ascii="Calibri" w:cs="Calibri"/>
            <w:rPrChange w:id="1528" w:author="Amrit" w:date="2018-10-31T13:02:00Z">
              <w:rPr/>
            </w:rPrChange>
          </w:rPr>
          <w:t xml:space="preserve"> (2011) Sparse PLS discriminant analysis: biologically relevant feature selection and graphical displays for multiclass problems. </w:t>
        </w:r>
        <w:r w:rsidRPr="00A43871">
          <w:rPr>
            <w:rFonts w:ascii="Calibri" w:cs="Calibri"/>
            <w:i/>
            <w:iCs/>
            <w:rPrChange w:id="1529" w:author="Amrit" w:date="2018-10-31T13:02:00Z">
              <w:rPr>
                <w:i/>
                <w:iCs/>
              </w:rPr>
            </w:rPrChange>
          </w:rPr>
          <w:t>BMC Bioinformatics</w:t>
        </w:r>
        <w:r w:rsidRPr="00A43871">
          <w:rPr>
            <w:rFonts w:ascii="Calibri" w:cs="Calibri"/>
            <w:rPrChange w:id="1530" w:author="Amrit" w:date="2018-10-31T13:02:00Z">
              <w:rPr/>
            </w:rPrChange>
          </w:rPr>
          <w:t xml:space="preserve">, </w:t>
        </w:r>
        <w:r w:rsidRPr="00A43871">
          <w:rPr>
            <w:rFonts w:ascii="Calibri" w:cs="Calibri"/>
            <w:b/>
            <w:bCs/>
            <w:rPrChange w:id="1531" w:author="Amrit" w:date="2018-10-31T13:02:00Z">
              <w:rPr>
                <w:b/>
                <w:bCs/>
              </w:rPr>
            </w:rPrChange>
          </w:rPr>
          <w:t>12</w:t>
        </w:r>
        <w:r w:rsidRPr="00A43871">
          <w:rPr>
            <w:rFonts w:ascii="Calibri" w:cs="Calibri"/>
            <w:rPrChange w:id="1532" w:author="Amrit" w:date="2018-10-31T13:02:00Z">
              <w:rPr/>
            </w:rPrChange>
          </w:rPr>
          <w:t>, 253.</w:t>
        </w:r>
      </w:ins>
    </w:p>
    <w:p w14:paraId="54ED84AE" w14:textId="77777777" w:rsidR="00A43871" w:rsidRPr="00A43871" w:rsidRDefault="00A43871">
      <w:pPr>
        <w:pStyle w:val="Bibliography"/>
        <w:rPr>
          <w:ins w:id="1533" w:author="Amrit" w:date="2018-10-31T13:02:00Z"/>
          <w:rFonts w:ascii="Calibri" w:cs="Calibri"/>
          <w:rPrChange w:id="1534" w:author="Amrit" w:date="2018-10-31T13:02:00Z">
            <w:rPr>
              <w:ins w:id="1535" w:author="Amrit" w:date="2018-10-31T13:02:00Z"/>
            </w:rPr>
          </w:rPrChange>
        </w:rPr>
        <w:pPrChange w:id="1536" w:author="Amrit" w:date="2018-10-31T13:02:00Z">
          <w:pPr>
            <w:widowControl w:val="0"/>
            <w:autoSpaceDE w:val="0"/>
            <w:autoSpaceDN w:val="0"/>
            <w:adjustRightInd w:val="0"/>
          </w:pPr>
        </w:pPrChange>
      </w:pPr>
      <w:ins w:id="1537" w:author="Amrit" w:date="2018-10-31T13:02:00Z">
        <w:r w:rsidRPr="00A43871">
          <w:rPr>
            <w:rFonts w:ascii="Calibri" w:cs="Calibri"/>
            <w:rPrChange w:id="1538" w:author="Amrit" w:date="2018-10-31T13:02:00Z">
              <w:rPr/>
            </w:rPrChange>
          </w:rPr>
          <w:t xml:space="preserve">Liberzon,A. </w:t>
        </w:r>
        <w:r w:rsidRPr="00A43871">
          <w:rPr>
            <w:rFonts w:ascii="Calibri" w:cs="Calibri"/>
            <w:i/>
            <w:iCs/>
            <w:rPrChange w:id="1539" w:author="Amrit" w:date="2018-10-31T13:02:00Z">
              <w:rPr>
                <w:i/>
                <w:iCs/>
              </w:rPr>
            </w:rPrChange>
          </w:rPr>
          <w:t>et al.</w:t>
        </w:r>
        <w:r w:rsidRPr="00A43871">
          <w:rPr>
            <w:rFonts w:ascii="Calibri" w:cs="Calibri"/>
            <w:rPrChange w:id="1540" w:author="Amrit" w:date="2018-10-31T13:02:00Z">
              <w:rPr/>
            </w:rPrChange>
          </w:rPr>
          <w:t xml:space="preserve"> (2015) The molecular signatures database hallmark gene set collection. </w:t>
        </w:r>
        <w:r w:rsidRPr="00A43871">
          <w:rPr>
            <w:rFonts w:ascii="Calibri" w:cs="Calibri"/>
            <w:i/>
            <w:iCs/>
            <w:rPrChange w:id="1541" w:author="Amrit" w:date="2018-10-31T13:02:00Z">
              <w:rPr>
                <w:i/>
                <w:iCs/>
              </w:rPr>
            </w:rPrChange>
          </w:rPr>
          <w:t>Cell Syst.</w:t>
        </w:r>
        <w:r w:rsidRPr="00A43871">
          <w:rPr>
            <w:rFonts w:ascii="Calibri" w:cs="Calibri"/>
            <w:rPrChange w:id="1542" w:author="Amrit" w:date="2018-10-31T13:02:00Z">
              <w:rPr/>
            </w:rPrChange>
          </w:rPr>
          <w:t xml:space="preserve">, </w:t>
        </w:r>
        <w:r w:rsidRPr="00A43871">
          <w:rPr>
            <w:rFonts w:ascii="Calibri" w:cs="Calibri"/>
            <w:b/>
            <w:bCs/>
            <w:rPrChange w:id="1543" w:author="Amrit" w:date="2018-10-31T13:02:00Z">
              <w:rPr>
                <w:b/>
                <w:bCs/>
              </w:rPr>
            </w:rPrChange>
          </w:rPr>
          <w:t>1</w:t>
        </w:r>
        <w:r w:rsidRPr="00A43871">
          <w:rPr>
            <w:rFonts w:ascii="Calibri" w:cs="Calibri"/>
            <w:rPrChange w:id="1544" w:author="Amrit" w:date="2018-10-31T13:02:00Z">
              <w:rPr/>
            </w:rPrChange>
          </w:rPr>
          <w:t>, 417–425.</w:t>
        </w:r>
      </w:ins>
    </w:p>
    <w:p w14:paraId="3707EB9E" w14:textId="77777777" w:rsidR="00A43871" w:rsidRPr="00A43871" w:rsidRDefault="00A43871">
      <w:pPr>
        <w:pStyle w:val="Bibliography"/>
        <w:rPr>
          <w:ins w:id="1545" w:author="Amrit" w:date="2018-10-31T13:02:00Z"/>
          <w:rFonts w:ascii="Calibri" w:cs="Calibri"/>
          <w:rPrChange w:id="1546" w:author="Amrit" w:date="2018-10-31T13:02:00Z">
            <w:rPr>
              <w:ins w:id="1547" w:author="Amrit" w:date="2018-10-31T13:02:00Z"/>
            </w:rPr>
          </w:rPrChange>
        </w:rPr>
        <w:pPrChange w:id="1548" w:author="Amrit" w:date="2018-10-31T13:02:00Z">
          <w:pPr>
            <w:widowControl w:val="0"/>
            <w:autoSpaceDE w:val="0"/>
            <w:autoSpaceDN w:val="0"/>
            <w:adjustRightInd w:val="0"/>
          </w:pPr>
        </w:pPrChange>
      </w:pPr>
      <w:ins w:id="1549" w:author="Amrit" w:date="2018-10-31T13:02:00Z">
        <w:r w:rsidRPr="00A43871">
          <w:rPr>
            <w:rFonts w:ascii="Calibri" w:cs="Calibri"/>
            <w:rPrChange w:id="1550" w:author="Amrit" w:date="2018-10-31T13:02:00Z">
              <w:rPr/>
            </w:rPrChange>
          </w:rPr>
          <w:t xml:space="preserve">Lock,E.F. </w:t>
        </w:r>
        <w:r w:rsidRPr="00A43871">
          <w:rPr>
            <w:rFonts w:ascii="Calibri" w:cs="Calibri"/>
            <w:i/>
            <w:iCs/>
            <w:rPrChange w:id="1551" w:author="Amrit" w:date="2018-10-31T13:02:00Z">
              <w:rPr>
                <w:i/>
                <w:iCs/>
              </w:rPr>
            </w:rPrChange>
          </w:rPr>
          <w:t>et al.</w:t>
        </w:r>
        <w:r w:rsidRPr="00A43871">
          <w:rPr>
            <w:rFonts w:ascii="Calibri" w:cs="Calibri"/>
            <w:rPrChange w:id="1552" w:author="Amrit" w:date="2018-10-31T13:02:00Z">
              <w:rPr/>
            </w:rPrChange>
          </w:rPr>
          <w:t xml:space="preserve"> (2013) Joint and individual variation explained (JIVE) for integrated analysis of multiple data types. </w:t>
        </w:r>
        <w:r w:rsidRPr="00A43871">
          <w:rPr>
            <w:rFonts w:ascii="Calibri" w:cs="Calibri"/>
            <w:i/>
            <w:iCs/>
            <w:rPrChange w:id="1553" w:author="Amrit" w:date="2018-10-31T13:02:00Z">
              <w:rPr>
                <w:i/>
                <w:iCs/>
              </w:rPr>
            </w:rPrChange>
          </w:rPr>
          <w:t>Ann. Appl. Stat.</w:t>
        </w:r>
        <w:r w:rsidRPr="00A43871">
          <w:rPr>
            <w:rFonts w:ascii="Calibri" w:cs="Calibri"/>
            <w:rPrChange w:id="1554" w:author="Amrit" w:date="2018-10-31T13:02:00Z">
              <w:rPr/>
            </w:rPrChange>
          </w:rPr>
          <w:t xml:space="preserve">, </w:t>
        </w:r>
        <w:r w:rsidRPr="00A43871">
          <w:rPr>
            <w:rFonts w:ascii="Calibri" w:cs="Calibri"/>
            <w:b/>
            <w:bCs/>
            <w:rPrChange w:id="1555" w:author="Amrit" w:date="2018-10-31T13:02:00Z">
              <w:rPr>
                <w:b/>
                <w:bCs/>
              </w:rPr>
            </w:rPrChange>
          </w:rPr>
          <w:t>7</w:t>
        </w:r>
        <w:r w:rsidRPr="00A43871">
          <w:rPr>
            <w:rFonts w:ascii="Calibri" w:cs="Calibri"/>
            <w:rPrChange w:id="1556" w:author="Amrit" w:date="2018-10-31T13:02:00Z">
              <w:rPr/>
            </w:rPrChange>
          </w:rPr>
          <w:t>, 523–542.</w:t>
        </w:r>
      </w:ins>
    </w:p>
    <w:p w14:paraId="45E6CF29" w14:textId="77777777" w:rsidR="00A43871" w:rsidRPr="00A43871" w:rsidRDefault="00A43871">
      <w:pPr>
        <w:pStyle w:val="Bibliography"/>
        <w:rPr>
          <w:ins w:id="1557" w:author="Amrit" w:date="2018-10-31T13:02:00Z"/>
          <w:rFonts w:ascii="Calibri" w:cs="Calibri"/>
          <w:rPrChange w:id="1558" w:author="Amrit" w:date="2018-10-31T13:02:00Z">
            <w:rPr>
              <w:ins w:id="1559" w:author="Amrit" w:date="2018-10-31T13:02:00Z"/>
            </w:rPr>
          </w:rPrChange>
        </w:rPr>
        <w:pPrChange w:id="1560" w:author="Amrit" w:date="2018-10-31T13:02:00Z">
          <w:pPr>
            <w:widowControl w:val="0"/>
            <w:autoSpaceDE w:val="0"/>
            <w:autoSpaceDN w:val="0"/>
            <w:adjustRightInd w:val="0"/>
          </w:pPr>
        </w:pPrChange>
      </w:pPr>
      <w:ins w:id="1561" w:author="Amrit" w:date="2018-10-31T13:02:00Z">
        <w:r w:rsidRPr="00A43871">
          <w:rPr>
            <w:rFonts w:ascii="Calibri" w:cs="Calibri"/>
            <w:rPrChange w:id="1562" w:author="Amrit" w:date="2018-10-31T13:02:00Z">
              <w:rPr/>
            </w:rPrChange>
          </w:rPr>
          <w:t xml:space="preserve">Lock,E.F. and Dunson,D.B. (2013) Bayesian consensus clustering. </w:t>
        </w:r>
        <w:r w:rsidRPr="00A43871">
          <w:rPr>
            <w:rFonts w:ascii="Calibri" w:cs="Calibri"/>
            <w:i/>
            <w:iCs/>
            <w:rPrChange w:id="1563" w:author="Amrit" w:date="2018-10-31T13:02:00Z">
              <w:rPr>
                <w:i/>
                <w:iCs/>
              </w:rPr>
            </w:rPrChange>
          </w:rPr>
          <w:t>Bioinformatics</w:t>
        </w:r>
        <w:r w:rsidRPr="00A43871">
          <w:rPr>
            <w:rFonts w:ascii="Calibri" w:cs="Calibri"/>
            <w:rPrChange w:id="1564" w:author="Amrit" w:date="2018-10-31T13:02:00Z">
              <w:rPr/>
            </w:rPrChange>
          </w:rPr>
          <w:t xml:space="preserve">, </w:t>
        </w:r>
        <w:r w:rsidRPr="00A43871">
          <w:rPr>
            <w:rFonts w:ascii="Calibri" w:cs="Calibri"/>
            <w:b/>
            <w:bCs/>
            <w:rPrChange w:id="1565" w:author="Amrit" w:date="2018-10-31T13:02:00Z">
              <w:rPr>
                <w:b/>
                <w:bCs/>
              </w:rPr>
            </w:rPrChange>
          </w:rPr>
          <w:t>29</w:t>
        </w:r>
        <w:r w:rsidRPr="00A43871">
          <w:rPr>
            <w:rFonts w:ascii="Calibri" w:cs="Calibri"/>
            <w:rPrChange w:id="1566" w:author="Amrit" w:date="2018-10-31T13:02:00Z">
              <w:rPr/>
            </w:rPrChange>
          </w:rPr>
          <w:t>, 2610–2616.</w:t>
        </w:r>
      </w:ins>
    </w:p>
    <w:p w14:paraId="42A62BAA" w14:textId="77777777" w:rsidR="00A43871" w:rsidRPr="00A43871" w:rsidRDefault="00A43871">
      <w:pPr>
        <w:pStyle w:val="Bibliography"/>
        <w:rPr>
          <w:ins w:id="1567" w:author="Amrit" w:date="2018-10-31T13:02:00Z"/>
          <w:rFonts w:ascii="Calibri" w:cs="Calibri"/>
          <w:rPrChange w:id="1568" w:author="Amrit" w:date="2018-10-31T13:02:00Z">
            <w:rPr>
              <w:ins w:id="1569" w:author="Amrit" w:date="2018-10-31T13:02:00Z"/>
            </w:rPr>
          </w:rPrChange>
        </w:rPr>
        <w:pPrChange w:id="1570" w:author="Amrit" w:date="2018-10-31T13:02:00Z">
          <w:pPr>
            <w:widowControl w:val="0"/>
            <w:autoSpaceDE w:val="0"/>
            <w:autoSpaceDN w:val="0"/>
            <w:adjustRightInd w:val="0"/>
          </w:pPr>
        </w:pPrChange>
      </w:pPr>
      <w:ins w:id="1571" w:author="Amrit" w:date="2018-10-31T13:02:00Z">
        <w:r w:rsidRPr="00A43871">
          <w:rPr>
            <w:rFonts w:ascii="Calibri" w:cs="Calibri"/>
            <w:rPrChange w:id="1572" w:author="Amrit" w:date="2018-10-31T13:02:00Z">
              <w:rPr/>
            </w:rPrChange>
          </w:rPr>
          <w:t xml:space="preserve">Rohart,F. </w:t>
        </w:r>
        <w:r w:rsidRPr="00A43871">
          <w:rPr>
            <w:rFonts w:ascii="Calibri" w:cs="Calibri"/>
            <w:i/>
            <w:iCs/>
            <w:rPrChange w:id="1573" w:author="Amrit" w:date="2018-10-31T13:02:00Z">
              <w:rPr>
                <w:i/>
                <w:iCs/>
              </w:rPr>
            </w:rPrChange>
          </w:rPr>
          <w:t>et al.</w:t>
        </w:r>
        <w:r w:rsidRPr="00A43871">
          <w:rPr>
            <w:rFonts w:ascii="Calibri" w:cs="Calibri"/>
            <w:rPrChange w:id="1574" w:author="Amrit" w:date="2018-10-31T13:02:00Z">
              <w:rPr/>
            </w:rPrChange>
          </w:rPr>
          <w:t xml:space="preserve"> (2017) mixOmics: An R package for ‘omics feature selection and multiple data integration. </w:t>
        </w:r>
        <w:r w:rsidRPr="00A43871">
          <w:rPr>
            <w:rFonts w:ascii="Calibri" w:cs="Calibri"/>
            <w:i/>
            <w:iCs/>
            <w:rPrChange w:id="1575" w:author="Amrit" w:date="2018-10-31T13:02:00Z">
              <w:rPr>
                <w:i/>
                <w:iCs/>
              </w:rPr>
            </w:rPrChange>
          </w:rPr>
          <w:t>PLOS Comput. Biol.</w:t>
        </w:r>
        <w:r w:rsidRPr="00A43871">
          <w:rPr>
            <w:rFonts w:ascii="Calibri" w:cs="Calibri"/>
            <w:rPrChange w:id="1576" w:author="Amrit" w:date="2018-10-31T13:02:00Z">
              <w:rPr/>
            </w:rPrChange>
          </w:rPr>
          <w:t xml:space="preserve">, </w:t>
        </w:r>
        <w:r w:rsidRPr="00A43871">
          <w:rPr>
            <w:rFonts w:ascii="Calibri" w:cs="Calibri"/>
            <w:b/>
            <w:bCs/>
            <w:rPrChange w:id="1577" w:author="Amrit" w:date="2018-10-31T13:02:00Z">
              <w:rPr>
                <w:b/>
                <w:bCs/>
              </w:rPr>
            </w:rPrChange>
          </w:rPr>
          <w:t>13</w:t>
        </w:r>
        <w:r w:rsidRPr="00A43871">
          <w:rPr>
            <w:rFonts w:ascii="Calibri" w:cs="Calibri"/>
            <w:rPrChange w:id="1578" w:author="Amrit" w:date="2018-10-31T13:02:00Z">
              <w:rPr/>
            </w:rPrChange>
          </w:rPr>
          <w:t>, e1005752.</w:t>
        </w:r>
      </w:ins>
    </w:p>
    <w:p w14:paraId="7BE5F571" w14:textId="77777777" w:rsidR="00A43871" w:rsidRPr="00A43871" w:rsidRDefault="00A43871">
      <w:pPr>
        <w:pStyle w:val="Bibliography"/>
        <w:rPr>
          <w:ins w:id="1579" w:author="Amrit" w:date="2018-10-31T13:02:00Z"/>
          <w:rFonts w:ascii="Calibri" w:cs="Calibri"/>
          <w:rPrChange w:id="1580" w:author="Amrit" w:date="2018-10-31T13:02:00Z">
            <w:rPr>
              <w:ins w:id="1581" w:author="Amrit" w:date="2018-10-31T13:02:00Z"/>
            </w:rPr>
          </w:rPrChange>
        </w:rPr>
        <w:pPrChange w:id="1582" w:author="Amrit" w:date="2018-10-31T13:02:00Z">
          <w:pPr>
            <w:widowControl w:val="0"/>
            <w:autoSpaceDE w:val="0"/>
            <w:autoSpaceDN w:val="0"/>
            <w:adjustRightInd w:val="0"/>
          </w:pPr>
        </w:pPrChange>
      </w:pPr>
      <w:ins w:id="1583" w:author="Amrit" w:date="2018-10-31T13:02:00Z">
        <w:r w:rsidRPr="00A43871">
          <w:rPr>
            <w:rFonts w:ascii="Calibri" w:cs="Calibri"/>
            <w:rPrChange w:id="1584" w:author="Amrit" w:date="2018-10-31T13:02:00Z">
              <w:rPr/>
            </w:rPrChange>
          </w:rPr>
          <w:t xml:space="preserve">Shen,H. and Huang,J. (2007) Sparse Principal Component Analysis via Regularized Low Rank Matrix Approximation. </w:t>
        </w:r>
        <w:r w:rsidRPr="00A43871">
          <w:rPr>
            <w:rFonts w:ascii="Calibri" w:cs="Calibri"/>
            <w:i/>
            <w:iCs/>
            <w:rPrChange w:id="1585" w:author="Amrit" w:date="2018-10-31T13:02:00Z">
              <w:rPr>
                <w:i/>
                <w:iCs/>
              </w:rPr>
            </w:rPrChange>
          </w:rPr>
          <w:t>J. Multivar. Anal.</w:t>
        </w:r>
        <w:r w:rsidRPr="00A43871">
          <w:rPr>
            <w:rFonts w:ascii="Calibri" w:cs="Calibri"/>
            <w:rPrChange w:id="1586" w:author="Amrit" w:date="2018-10-31T13:02:00Z">
              <w:rPr/>
            </w:rPrChange>
          </w:rPr>
          <w:t xml:space="preserve">, </w:t>
        </w:r>
        <w:r w:rsidRPr="00A43871">
          <w:rPr>
            <w:rFonts w:ascii="Calibri" w:cs="Calibri"/>
            <w:b/>
            <w:bCs/>
            <w:rPrChange w:id="1587" w:author="Amrit" w:date="2018-10-31T13:02:00Z">
              <w:rPr>
                <w:b/>
                <w:bCs/>
              </w:rPr>
            </w:rPrChange>
          </w:rPr>
          <w:t>99</w:t>
        </w:r>
        <w:r w:rsidRPr="00A43871">
          <w:rPr>
            <w:rFonts w:ascii="Calibri" w:cs="Calibri"/>
            <w:rPrChange w:id="1588" w:author="Amrit" w:date="2018-10-31T13:02:00Z">
              <w:rPr/>
            </w:rPrChange>
          </w:rPr>
          <w:t>, 1015–1034.</w:t>
        </w:r>
      </w:ins>
    </w:p>
    <w:p w14:paraId="4005E457" w14:textId="77777777" w:rsidR="00A43871" w:rsidRPr="00A43871" w:rsidRDefault="00A43871">
      <w:pPr>
        <w:pStyle w:val="Bibliography"/>
        <w:rPr>
          <w:ins w:id="1589" w:author="Amrit" w:date="2018-10-31T13:02:00Z"/>
          <w:rFonts w:ascii="Calibri" w:cs="Calibri"/>
          <w:rPrChange w:id="1590" w:author="Amrit" w:date="2018-10-31T13:02:00Z">
            <w:rPr>
              <w:ins w:id="1591" w:author="Amrit" w:date="2018-10-31T13:02:00Z"/>
            </w:rPr>
          </w:rPrChange>
        </w:rPr>
        <w:pPrChange w:id="1592" w:author="Amrit" w:date="2018-10-31T13:02:00Z">
          <w:pPr>
            <w:widowControl w:val="0"/>
            <w:autoSpaceDE w:val="0"/>
            <w:autoSpaceDN w:val="0"/>
            <w:adjustRightInd w:val="0"/>
          </w:pPr>
        </w:pPrChange>
      </w:pPr>
      <w:ins w:id="1593" w:author="Amrit" w:date="2018-10-31T13:02:00Z">
        <w:r w:rsidRPr="00A43871">
          <w:rPr>
            <w:rFonts w:ascii="Calibri" w:cs="Calibri"/>
            <w:rPrChange w:id="1594" w:author="Amrit" w:date="2018-10-31T13:02:00Z">
              <w:rPr/>
            </w:rPrChange>
          </w:rPr>
          <w:t xml:space="preserve">Singh,A. </w:t>
        </w:r>
        <w:r w:rsidRPr="00A43871">
          <w:rPr>
            <w:rFonts w:ascii="Calibri" w:cs="Calibri"/>
            <w:i/>
            <w:iCs/>
            <w:rPrChange w:id="1595" w:author="Amrit" w:date="2018-10-31T13:02:00Z">
              <w:rPr>
                <w:i/>
                <w:iCs/>
              </w:rPr>
            </w:rPrChange>
          </w:rPr>
          <w:t>et al.</w:t>
        </w:r>
        <w:r w:rsidRPr="00A43871">
          <w:rPr>
            <w:rFonts w:ascii="Calibri" w:cs="Calibri"/>
            <w:rPrChange w:id="1596" w:author="Amrit" w:date="2018-10-31T13:02:00Z">
              <w:rPr/>
            </w:rPrChange>
          </w:rPr>
          <w:t xml:space="preserve"> (2013) Gene-metabolite expression in blood can discriminate allergen-induced isolated early from dual asthmatic responses. </w:t>
        </w:r>
        <w:r w:rsidRPr="00A43871">
          <w:rPr>
            <w:rFonts w:ascii="Calibri" w:cs="Calibri"/>
            <w:i/>
            <w:iCs/>
            <w:rPrChange w:id="1597" w:author="Amrit" w:date="2018-10-31T13:02:00Z">
              <w:rPr>
                <w:i/>
                <w:iCs/>
              </w:rPr>
            </w:rPrChange>
          </w:rPr>
          <w:t>PLoS ONE</w:t>
        </w:r>
        <w:r w:rsidRPr="00A43871">
          <w:rPr>
            <w:rFonts w:ascii="Calibri" w:cs="Calibri"/>
            <w:rPrChange w:id="1598" w:author="Amrit" w:date="2018-10-31T13:02:00Z">
              <w:rPr/>
            </w:rPrChange>
          </w:rPr>
          <w:t xml:space="preserve">, </w:t>
        </w:r>
        <w:r w:rsidRPr="00A43871">
          <w:rPr>
            <w:rFonts w:ascii="Calibri" w:cs="Calibri"/>
            <w:b/>
            <w:bCs/>
            <w:rPrChange w:id="1599" w:author="Amrit" w:date="2018-10-31T13:02:00Z">
              <w:rPr>
                <w:b/>
                <w:bCs/>
              </w:rPr>
            </w:rPrChange>
          </w:rPr>
          <w:t>8</w:t>
        </w:r>
        <w:r w:rsidRPr="00A43871">
          <w:rPr>
            <w:rFonts w:ascii="Calibri" w:cs="Calibri"/>
            <w:rPrChange w:id="1600" w:author="Amrit" w:date="2018-10-31T13:02:00Z">
              <w:rPr/>
            </w:rPrChange>
          </w:rPr>
          <w:t>, e67907.</w:t>
        </w:r>
      </w:ins>
    </w:p>
    <w:p w14:paraId="3D15B3D9" w14:textId="77777777" w:rsidR="00A43871" w:rsidRPr="00A43871" w:rsidRDefault="00A43871">
      <w:pPr>
        <w:pStyle w:val="Bibliography"/>
        <w:rPr>
          <w:ins w:id="1601" w:author="Amrit" w:date="2018-10-31T13:02:00Z"/>
          <w:rFonts w:ascii="Calibri" w:cs="Calibri"/>
          <w:rPrChange w:id="1602" w:author="Amrit" w:date="2018-10-31T13:02:00Z">
            <w:rPr>
              <w:ins w:id="1603" w:author="Amrit" w:date="2018-10-31T13:02:00Z"/>
            </w:rPr>
          </w:rPrChange>
        </w:rPr>
        <w:pPrChange w:id="1604" w:author="Amrit" w:date="2018-10-31T13:02:00Z">
          <w:pPr>
            <w:widowControl w:val="0"/>
            <w:autoSpaceDE w:val="0"/>
            <w:autoSpaceDN w:val="0"/>
            <w:adjustRightInd w:val="0"/>
          </w:pPr>
        </w:pPrChange>
      </w:pPr>
      <w:ins w:id="1605" w:author="Amrit" w:date="2018-10-31T13:02:00Z">
        <w:r w:rsidRPr="00A43871">
          <w:rPr>
            <w:rFonts w:ascii="Calibri" w:cs="Calibri"/>
            <w:rPrChange w:id="1606" w:author="Amrit" w:date="2018-10-31T13:02:00Z">
              <w:rPr/>
            </w:rPrChange>
          </w:rPr>
          <w:lastRenderedPageBreak/>
          <w:t xml:space="preserve">Singh,A. </w:t>
        </w:r>
        <w:r w:rsidRPr="00A43871">
          <w:rPr>
            <w:rFonts w:ascii="Calibri" w:cs="Calibri"/>
            <w:i/>
            <w:iCs/>
            <w:rPrChange w:id="1607" w:author="Amrit" w:date="2018-10-31T13:02:00Z">
              <w:rPr>
                <w:i/>
                <w:iCs/>
              </w:rPr>
            </w:rPrChange>
          </w:rPr>
          <w:t>et al.</w:t>
        </w:r>
        <w:r w:rsidRPr="00A43871">
          <w:rPr>
            <w:rFonts w:ascii="Calibri" w:cs="Calibri"/>
            <w:rPrChange w:id="1608" w:author="Amrit" w:date="2018-10-31T13:02:00Z">
              <w:rPr/>
            </w:rPrChange>
          </w:rPr>
          <w:t xml:space="preserve"> (2012) Plasma proteomics can discriminate isolated early from dual responses in asthmatic individuals undergoing an allergen inhalation challenge. </w:t>
        </w:r>
        <w:r w:rsidRPr="00A43871">
          <w:rPr>
            <w:rFonts w:ascii="Calibri" w:cs="Calibri"/>
            <w:i/>
            <w:iCs/>
            <w:rPrChange w:id="1609" w:author="Amrit" w:date="2018-10-31T13:02:00Z">
              <w:rPr>
                <w:i/>
                <w:iCs/>
              </w:rPr>
            </w:rPrChange>
          </w:rPr>
          <w:t>PROTEOMICS - Clin. Appl.</w:t>
        </w:r>
        <w:r w:rsidRPr="00A43871">
          <w:rPr>
            <w:rFonts w:ascii="Calibri" w:cs="Calibri"/>
            <w:rPrChange w:id="1610" w:author="Amrit" w:date="2018-10-31T13:02:00Z">
              <w:rPr/>
            </w:rPrChange>
          </w:rPr>
          <w:t xml:space="preserve">, </w:t>
        </w:r>
        <w:r w:rsidRPr="00A43871">
          <w:rPr>
            <w:rFonts w:ascii="Calibri" w:cs="Calibri"/>
            <w:b/>
            <w:bCs/>
            <w:rPrChange w:id="1611" w:author="Amrit" w:date="2018-10-31T13:02:00Z">
              <w:rPr>
                <w:b/>
                <w:bCs/>
              </w:rPr>
            </w:rPrChange>
          </w:rPr>
          <w:t>6</w:t>
        </w:r>
        <w:r w:rsidRPr="00A43871">
          <w:rPr>
            <w:rFonts w:ascii="Calibri" w:cs="Calibri"/>
            <w:rPrChange w:id="1612" w:author="Amrit" w:date="2018-10-31T13:02:00Z">
              <w:rPr/>
            </w:rPrChange>
          </w:rPr>
          <w:t>, 476–485.</w:t>
        </w:r>
      </w:ins>
    </w:p>
    <w:p w14:paraId="04A1684C" w14:textId="77777777" w:rsidR="00A43871" w:rsidRPr="00A43871" w:rsidRDefault="00A43871">
      <w:pPr>
        <w:pStyle w:val="Bibliography"/>
        <w:rPr>
          <w:ins w:id="1613" w:author="Amrit" w:date="2018-10-31T13:02:00Z"/>
          <w:rFonts w:ascii="Calibri" w:cs="Calibri"/>
          <w:rPrChange w:id="1614" w:author="Amrit" w:date="2018-10-31T13:02:00Z">
            <w:rPr>
              <w:ins w:id="1615" w:author="Amrit" w:date="2018-10-31T13:02:00Z"/>
            </w:rPr>
          </w:rPrChange>
        </w:rPr>
        <w:pPrChange w:id="1616" w:author="Amrit" w:date="2018-10-31T13:02:00Z">
          <w:pPr>
            <w:widowControl w:val="0"/>
            <w:autoSpaceDE w:val="0"/>
            <w:autoSpaceDN w:val="0"/>
            <w:adjustRightInd w:val="0"/>
          </w:pPr>
        </w:pPrChange>
      </w:pPr>
      <w:ins w:id="1617" w:author="Amrit" w:date="2018-10-31T13:02:00Z">
        <w:r w:rsidRPr="00A43871">
          <w:rPr>
            <w:rFonts w:ascii="Calibri" w:cs="Calibri"/>
            <w:rPrChange w:id="1618" w:author="Amrit" w:date="2018-10-31T13:02:00Z">
              <w:rPr/>
            </w:rPrChange>
          </w:rPr>
          <w:t xml:space="preserve">Singh,A. </w:t>
        </w:r>
        <w:r w:rsidRPr="00A43871">
          <w:rPr>
            <w:rFonts w:ascii="Calibri" w:cs="Calibri"/>
            <w:i/>
            <w:iCs/>
            <w:rPrChange w:id="1619" w:author="Amrit" w:date="2018-10-31T13:02:00Z">
              <w:rPr>
                <w:i/>
                <w:iCs/>
              </w:rPr>
            </w:rPrChange>
          </w:rPr>
          <w:t>et al.</w:t>
        </w:r>
        <w:r w:rsidRPr="00A43871">
          <w:rPr>
            <w:rFonts w:ascii="Calibri" w:cs="Calibri"/>
            <w:rPrChange w:id="1620" w:author="Amrit" w:date="2018-10-31T13:02:00Z">
              <w:rPr/>
            </w:rPrChange>
          </w:rPr>
          <w:t xml:space="preserve"> (2014) Th17/Treg ratio derived using DNA methylation analysis is associated with the late phase asthmatic response. </w:t>
        </w:r>
        <w:r w:rsidRPr="00A43871">
          <w:rPr>
            <w:rFonts w:ascii="Calibri" w:cs="Calibri"/>
            <w:i/>
            <w:iCs/>
            <w:rPrChange w:id="1621" w:author="Amrit" w:date="2018-10-31T13:02:00Z">
              <w:rPr>
                <w:i/>
                <w:iCs/>
              </w:rPr>
            </w:rPrChange>
          </w:rPr>
          <w:t>Allergy Asthma Clin. Immunol.</w:t>
        </w:r>
        <w:r w:rsidRPr="00A43871">
          <w:rPr>
            <w:rFonts w:ascii="Calibri" w:cs="Calibri"/>
            <w:rPrChange w:id="1622" w:author="Amrit" w:date="2018-10-31T13:02:00Z">
              <w:rPr/>
            </w:rPrChange>
          </w:rPr>
          <w:t xml:space="preserve">, </w:t>
        </w:r>
        <w:r w:rsidRPr="00A43871">
          <w:rPr>
            <w:rFonts w:ascii="Calibri" w:cs="Calibri"/>
            <w:b/>
            <w:bCs/>
            <w:rPrChange w:id="1623" w:author="Amrit" w:date="2018-10-31T13:02:00Z">
              <w:rPr>
                <w:b/>
                <w:bCs/>
              </w:rPr>
            </w:rPrChange>
          </w:rPr>
          <w:t>10</w:t>
        </w:r>
        <w:r w:rsidRPr="00A43871">
          <w:rPr>
            <w:rFonts w:ascii="Calibri" w:cs="Calibri"/>
            <w:rPrChange w:id="1624" w:author="Amrit" w:date="2018-10-31T13:02:00Z">
              <w:rPr/>
            </w:rPrChange>
          </w:rPr>
          <w:t>, 32.</w:t>
        </w:r>
      </w:ins>
    </w:p>
    <w:p w14:paraId="3F2AE4A1" w14:textId="77777777" w:rsidR="00A43871" w:rsidRPr="00A43871" w:rsidRDefault="00A43871">
      <w:pPr>
        <w:pStyle w:val="Bibliography"/>
        <w:rPr>
          <w:ins w:id="1625" w:author="Amrit" w:date="2018-10-31T13:02:00Z"/>
          <w:rFonts w:ascii="Calibri" w:cs="Calibri"/>
          <w:rPrChange w:id="1626" w:author="Amrit" w:date="2018-10-31T13:02:00Z">
            <w:rPr>
              <w:ins w:id="1627" w:author="Amrit" w:date="2018-10-31T13:02:00Z"/>
            </w:rPr>
          </w:rPrChange>
        </w:rPr>
        <w:pPrChange w:id="1628" w:author="Amrit" w:date="2018-10-31T13:02:00Z">
          <w:pPr>
            <w:widowControl w:val="0"/>
            <w:autoSpaceDE w:val="0"/>
            <w:autoSpaceDN w:val="0"/>
            <w:adjustRightInd w:val="0"/>
          </w:pPr>
        </w:pPrChange>
      </w:pPr>
      <w:ins w:id="1629" w:author="Amrit" w:date="2018-10-31T13:02:00Z">
        <w:r w:rsidRPr="00A43871">
          <w:rPr>
            <w:rFonts w:ascii="Calibri" w:cs="Calibri"/>
            <w:rPrChange w:id="1630" w:author="Amrit" w:date="2018-10-31T13:02:00Z">
              <w:rPr/>
            </w:rPrChange>
          </w:rPr>
          <w:t xml:space="preserve">Sokolov,A. </w:t>
        </w:r>
        <w:r w:rsidRPr="00A43871">
          <w:rPr>
            <w:rFonts w:ascii="Calibri" w:cs="Calibri"/>
            <w:i/>
            <w:iCs/>
            <w:rPrChange w:id="1631" w:author="Amrit" w:date="2018-10-31T13:02:00Z">
              <w:rPr>
                <w:i/>
                <w:iCs/>
              </w:rPr>
            </w:rPrChange>
          </w:rPr>
          <w:t>et al.</w:t>
        </w:r>
        <w:r w:rsidRPr="00A43871">
          <w:rPr>
            <w:rFonts w:ascii="Calibri" w:cs="Calibri"/>
            <w:rPrChange w:id="1632" w:author="Amrit" w:date="2018-10-31T13:02:00Z">
              <w:rPr/>
            </w:rPrChange>
          </w:rPr>
          <w:t xml:space="preserve"> (2016) Pathway-based genomics prediction using generalized elastic net. </w:t>
        </w:r>
        <w:r w:rsidRPr="00A43871">
          <w:rPr>
            <w:rFonts w:ascii="Calibri" w:cs="Calibri"/>
            <w:i/>
            <w:iCs/>
            <w:rPrChange w:id="1633" w:author="Amrit" w:date="2018-10-31T13:02:00Z">
              <w:rPr>
                <w:i/>
                <w:iCs/>
              </w:rPr>
            </w:rPrChange>
          </w:rPr>
          <w:t>PLoS Comput Biol</w:t>
        </w:r>
        <w:r w:rsidRPr="00A43871">
          <w:rPr>
            <w:rFonts w:ascii="Calibri" w:cs="Calibri"/>
            <w:rPrChange w:id="1634" w:author="Amrit" w:date="2018-10-31T13:02:00Z">
              <w:rPr/>
            </w:rPrChange>
          </w:rPr>
          <w:t xml:space="preserve">, </w:t>
        </w:r>
        <w:r w:rsidRPr="00A43871">
          <w:rPr>
            <w:rFonts w:ascii="Calibri" w:cs="Calibri"/>
            <w:b/>
            <w:bCs/>
            <w:rPrChange w:id="1635" w:author="Amrit" w:date="2018-10-31T13:02:00Z">
              <w:rPr>
                <w:b/>
                <w:bCs/>
              </w:rPr>
            </w:rPrChange>
          </w:rPr>
          <w:t>12</w:t>
        </w:r>
        <w:r w:rsidRPr="00A43871">
          <w:rPr>
            <w:rFonts w:ascii="Calibri" w:cs="Calibri"/>
            <w:rPrChange w:id="1636" w:author="Amrit" w:date="2018-10-31T13:02:00Z">
              <w:rPr/>
            </w:rPrChange>
          </w:rPr>
          <w:t>, e1004790.</w:t>
        </w:r>
      </w:ins>
    </w:p>
    <w:p w14:paraId="6B91D717" w14:textId="77777777" w:rsidR="00A43871" w:rsidRPr="00A43871" w:rsidRDefault="00A43871">
      <w:pPr>
        <w:pStyle w:val="Bibliography"/>
        <w:rPr>
          <w:ins w:id="1637" w:author="Amrit" w:date="2018-10-31T13:02:00Z"/>
          <w:rFonts w:ascii="Calibri" w:cs="Calibri"/>
          <w:rPrChange w:id="1638" w:author="Amrit" w:date="2018-10-31T13:02:00Z">
            <w:rPr>
              <w:ins w:id="1639" w:author="Amrit" w:date="2018-10-31T13:02:00Z"/>
            </w:rPr>
          </w:rPrChange>
        </w:rPr>
        <w:pPrChange w:id="1640" w:author="Amrit" w:date="2018-10-31T13:02:00Z">
          <w:pPr>
            <w:widowControl w:val="0"/>
            <w:autoSpaceDE w:val="0"/>
            <w:autoSpaceDN w:val="0"/>
            <w:adjustRightInd w:val="0"/>
          </w:pPr>
        </w:pPrChange>
      </w:pPr>
      <w:ins w:id="1641" w:author="Amrit" w:date="2018-10-31T13:02:00Z">
        <w:r w:rsidRPr="00A43871">
          <w:rPr>
            <w:rFonts w:ascii="Calibri" w:cs="Calibri"/>
            <w:rPrChange w:id="1642" w:author="Amrit" w:date="2018-10-31T13:02:00Z">
              <w:rPr/>
            </w:rPrChange>
          </w:rPr>
          <w:t xml:space="preserve">Subramanian,A. </w:t>
        </w:r>
        <w:r w:rsidRPr="00A43871">
          <w:rPr>
            <w:rFonts w:ascii="Calibri" w:cs="Calibri"/>
            <w:i/>
            <w:iCs/>
            <w:rPrChange w:id="1643" w:author="Amrit" w:date="2018-10-31T13:02:00Z">
              <w:rPr>
                <w:i/>
                <w:iCs/>
              </w:rPr>
            </w:rPrChange>
          </w:rPr>
          <w:t>et al.</w:t>
        </w:r>
        <w:r w:rsidRPr="00A43871">
          <w:rPr>
            <w:rFonts w:ascii="Calibri" w:cs="Calibri"/>
            <w:rPrChange w:id="1644" w:author="Amrit" w:date="2018-10-31T13:02:00Z">
              <w:rPr/>
            </w:rPrChange>
          </w:rPr>
          <w:t xml:space="preserve"> (2005) Gene set enrichment analysis: a knowledge-based approach for interpreting genome-wide expression profiles. </w:t>
        </w:r>
        <w:r w:rsidRPr="00A43871">
          <w:rPr>
            <w:rFonts w:ascii="Calibri" w:cs="Calibri"/>
            <w:i/>
            <w:iCs/>
            <w:rPrChange w:id="1645" w:author="Amrit" w:date="2018-10-31T13:02:00Z">
              <w:rPr>
                <w:i/>
                <w:iCs/>
              </w:rPr>
            </w:rPrChange>
          </w:rPr>
          <w:t>Proc. Natl. Acad. Sci.</w:t>
        </w:r>
        <w:r w:rsidRPr="00A43871">
          <w:rPr>
            <w:rFonts w:ascii="Calibri" w:cs="Calibri"/>
            <w:rPrChange w:id="1646" w:author="Amrit" w:date="2018-10-31T13:02:00Z">
              <w:rPr/>
            </w:rPrChange>
          </w:rPr>
          <w:t xml:space="preserve">, </w:t>
        </w:r>
        <w:r w:rsidRPr="00A43871">
          <w:rPr>
            <w:rFonts w:ascii="Calibri" w:cs="Calibri"/>
            <w:b/>
            <w:bCs/>
            <w:rPrChange w:id="1647" w:author="Amrit" w:date="2018-10-31T13:02:00Z">
              <w:rPr>
                <w:b/>
                <w:bCs/>
              </w:rPr>
            </w:rPrChange>
          </w:rPr>
          <w:t>102</w:t>
        </w:r>
        <w:r w:rsidRPr="00A43871">
          <w:rPr>
            <w:rFonts w:ascii="Calibri" w:cs="Calibri"/>
            <w:rPrChange w:id="1648" w:author="Amrit" w:date="2018-10-31T13:02:00Z">
              <w:rPr/>
            </w:rPrChange>
          </w:rPr>
          <w:t>, 15545–15550.</w:t>
        </w:r>
      </w:ins>
    </w:p>
    <w:p w14:paraId="54F58F0E" w14:textId="77777777" w:rsidR="00A43871" w:rsidRPr="00A43871" w:rsidRDefault="00A43871">
      <w:pPr>
        <w:pStyle w:val="Bibliography"/>
        <w:rPr>
          <w:ins w:id="1649" w:author="Amrit" w:date="2018-10-31T13:02:00Z"/>
          <w:rFonts w:ascii="Calibri" w:cs="Calibri"/>
          <w:rPrChange w:id="1650" w:author="Amrit" w:date="2018-10-31T13:02:00Z">
            <w:rPr>
              <w:ins w:id="1651" w:author="Amrit" w:date="2018-10-31T13:02:00Z"/>
            </w:rPr>
          </w:rPrChange>
        </w:rPr>
        <w:pPrChange w:id="1652" w:author="Amrit" w:date="2018-10-31T13:02:00Z">
          <w:pPr>
            <w:widowControl w:val="0"/>
            <w:autoSpaceDE w:val="0"/>
            <w:autoSpaceDN w:val="0"/>
            <w:adjustRightInd w:val="0"/>
          </w:pPr>
        </w:pPrChange>
      </w:pPr>
      <w:ins w:id="1653" w:author="Amrit" w:date="2018-10-31T13:02:00Z">
        <w:r w:rsidRPr="00A43871">
          <w:rPr>
            <w:rFonts w:ascii="Calibri" w:cs="Calibri"/>
            <w:rPrChange w:id="1654" w:author="Amrit" w:date="2018-10-31T13:02:00Z">
              <w:rPr/>
            </w:rPrChange>
          </w:rPr>
          <w:t xml:space="preserve">Tenenhaus,A. </w:t>
        </w:r>
        <w:r w:rsidRPr="00A43871">
          <w:rPr>
            <w:rFonts w:ascii="Calibri" w:cs="Calibri"/>
            <w:i/>
            <w:iCs/>
            <w:rPrChange w:id="1655" w:author="Amrit" w:date="2018-10-31T13:02:00Z">
              <w:rPr>
                <w:i/>
                <w:iCs/>
              </w:rPr>
            </w:rPrChange>
          </w:rPr>
          <w:t>et al.</w:t>
        </w:r>
        <w:r w:rsidRPr="00A43871">
          <w:rPr>
            <w:rFonts w:ascii="Calibri" w:cs="Calibri"/>
            <w:rPrChange w:id="1656" w:author="Amrit" w:date="2018-10-31T13:02:00Z">
              <w:rPr/>
            </w:rPrChange>
          </w:rPr>
          <w:t xml:space="preserve"> (2014) Variable selection for generalized canonical correlation analysis. </w:t>
        </w:r>
        <w:r w:rsidRPr="00A43871">
          <w:rPr>
            <w:rFonts w:ascii="Calibri" w:cs="Calibri"/>
            <w:i/>
            <w:iCs/>
            <w:rPrChange w:id="1657" w:author="Amrit" w:date="2018-10-31T13:02:00Z">
              <w:rPr>
                <w:i/>
                <w:iCs/>
              </w:rPr>
            </w:rPrChange>
          </w:rPr>
          <w:t>Biostatistics</w:t>
        </w:r>
        <w:r w:rsidRPr="00A43871">
          <w:rPr>
            <w:rFonts w:ascii="Calibri" w:cs="Calibri"/>
            <w:rPrChange w:id="1658" w:author="Amrit" w:date="2018-10-31T13:02:00Z">
              <w:rPr/>
            </w:rPrChange>
          </w:rPr>
          <w:t xml:space="preserve">, </w:t>
        </w:r>
        <w:r w:rsidRPr="00A43871">
          <w:rPr>
            <w:rFonts w:ascii="Calibri" w:cs="Calibri"/>
            <w:b/>
            <w:bCs/>
            <w:rPrChange w:id="1659" w:author="Amrit" w:date="2018-10-31T13:02:00Z">
              <w:rPr>
                <w:b/>
                <w:bCs/>
              </w:rPr>
            </w:rPrChange>
          </w:rPr>
          <w:t>15</w:t>
        </w:r>
        <w:r w:rsidRPr="00A43871">
          <w:rPr>
            <w:rFonts w:ascii="Calibri" w:cs="Calibri"/>
            <w:rPrChange w:id="1660" w:author="Amrit" w:date="2018-10-31T13:02:00Z">
              <w:rPr/>
            </w:rPrChange>
          </w:rPr>
          <w:t>, 569–583.</w:t>
        </w:r>
      </w:ins>
    </w:p>
    <w:p w14:paraId="6B7DF61B" w14:textId="77777777" w:rsidR="00A43871" w:rsidRPr="00A43871" w:rsidRDefault="00A43871">
      <w:pPr>
        <w:pStyle w:val="Bibliography"/>
        <w:rPr>
          <w:ins w:id="1661" w:author="Amrit" w:date="2018-10-31T13:02:00Z"/>
          <w:rFonts w:ascii="Calibri" w:cs="Calibri"/>
          <w:rPrChange w:id="1662" w:author="Amrit" w:date="2018-10-31T13:02:00Z">
            <w:rPr>
              <w:ins w:id="1663" w:author="Amrit" w:date="2018-10-31T13:02:00Z"/>
            </w:rPr>
          </w:rPrChange>
        </w:rPr>
        <w:pPrChange w:id="1664" w:author="Amrit" w:date="2018-10-31T13:02:00Z">
          <w:pPr>
            <w:widowControl w:val="0"/>
            <w:autoSpaceDE w:val="0"/>
            <w:autoSpaceDN w:val="0"/>
            <w:adjustRightInd w:val="0"/>
          </w:pPr>
        </w:pPrChange>
      </w:pPr>
      <w:ins w:id="1665" w:author="Amrit" w:date="2018-10-31T13:02:00Z">
        <w:r w:rsidRPr="00A43871">
          <w:rPr>
            <w:rFonts w:ascii="Calibri" w:cs="Calibri"/>
            <w:rPrChange w:id="1666" w:author="Amrit" w:date="2018-10-31T13:02:00Z">
              <w:rPr/>
            </w:rPrChange>
          </w:rPr>
          <w:t xml:space="preserve">Wang,B. </w:t>
        </w:r>
        <w:r w:rsidRPr="00A43871">
          <w:rPr>
            <w:rFonts w:ascii="Calibri" w:cs="Calibri"/>
            <w:i/>
            <w:iCs/>
            <w:rPrChange w:id="1667" w:author="Amrit" w:date="2018-10-31T13:02:00Z">
              <w:rPr>
                <w:i/>
                <w:iCs/>
              </w:rPr>
            </w:rPrChange>
          </w:rPr>
          <w:t>et al.</w:t>
        </w:r>
        <w:r w:rsidRPr="00A43871">
          <w:rPr>
            <w:rFonts w:ascii="Calibri" w:cs="Calibri"/>
            <w:rPrChange w:id="1668" w:author="Amrit" w:date="2018-10-31T13:02:00Z">
              <w:rPr/>
            </w:rPrChange>
          </w:rPr>
          <w:t xml:space="preserve"> (2014) Similarity network fusion for aggregating data types on a genomic scale. </w:t>
        </w:r>
        <w:r w:rsidRPr="00A43871">
          <w:rPr>
            <w:rFonts w:ascii="Calibri" w:cs="Calibri"/>
            <w:i/>
            <w:iCs/>
            <w:rPrChange w:id="1669" w:author="Amrit" w:date="2018-10-31T13:02:00Z">
              <w:rPr>
                <w:i/>
                <w:iCs/>
              </w:rPr>
            </w:rPrChange>
          </w:rPr>
          <w:t>Nat. Methods</w:t>
        </w:r>
        <w:r w:rsidRPr="00A43871">
          <w:rPr>
            <w:rFonts w:ascii="Calibri" w:cs="Calibri"/>
            <w:rPrChange w:id="1670" w:author="Amrit" w:date="2018-10-31T13:02:00Z">
              <w:rPr/>
            </w:rPrChange>
          </w:rPr>
          <w:t xml:space="preserve">, </w:t>
        </w:r>
        <w:r w:rsidRPr="00A43871">
          <w:rPr>
            <w:rFonts w:ascii="Calibri" w:cs="Calibri"/>
            <w:b/>
            <w:bCs/>
            <w:rPrChange w:id="1671" w:author="Amrit" w:date="2018-10-31T13:02:00Z">
              <w:rPr>
                <w:b/>
                <w:bCs/>
              </w:rPr>
            </w:rPrChange>
          </w:rPr>
          <w:t>11</w:t>
        </w:r>
        <w:r w:rsidRPr="00A43871">
          <w:rPr>
            <w:rFonts w:ascii="Calibri" w:cs="Calibri"/>
            <w:rPrChange w:id="1672" w:author="Amrit" w:date="2018-10-31T13:02:00Z">
              <w:rPr/>
            </w:rPrChange>
          </w:rPr>
          <w:t>, 333–337.</w:t>
        </w:r>
      </w:ins>
    </w:p>
    <w:p w14:paraId="5A576AD5" w14:textId="77777777" w:rsidR="00A43871" w:rsidRPr="00A43871" w:rsidRDefault="00A43871">
      <w:pPr>
        <w:pStyle w:val="Bibliography"/>
        <w:rPr>
          <w:ins w:id="1673" w:author="Amrit" w:date="2018-10-31T13:02:00Z"/>
          <w:rFonts w:ascii="Calibri" w:cs="Calibri"/>
          <w:rPrChange w:id="1674" w:author="Amrit" w:date="2018-10-31T13:02:00Z">
            <w:rPr>
              <w:ins w:id="1675" w:author="Amrit" w:date="2018-10-31T13:02:00Z"/>
            </w:rPr>
          </w:rPrChange>
        </w:rPr>
        <w:pPrChange w:id="1676" w:author="Amrit" w:date="2018-10-31T13:02:00Z">
          <w:pPr>
            <w:widowControl w:val="0"/>
            <w:autoSpaceDE w:val="0"/>
            <w:autoSpaceDN w:val="0"/>
            <w:adjustRightInd w:val="0"/>
          </w:pPr>
        </w:pPrChange>
      </w:pPr>
      <w:ins w:id="1677" w:author="Amrit" w:date="2018-10-31T13:02:00Z">
        <w:r w:rsidRPr="00A43871">
          <w:rPr>
            <w:rFonts w:ascii="Calibri" w:cs="Calibri"/>
            <w:rPrChange w:id="1678" w:author="Amrit" w:date="2018-10-31T13:02:00Z">
              <w:rPr/>
            </w:rPrChange>
          </w:rPr>
          <w:t xml:space="preserve">Wang,W. </w:t>
        </w:r>
        <w:r w:rsidRPr="00A43871">
          <w:rPr>
            <w:rFonts w:ascii="Calibri" w:cs="Calibri"/>
            <w:i/>
            <w:iCs/>
            <w:rPrChange w:id="1679" w:author="Amrit" w:date="2018-10-31T13:02:00Z">
              <w:rPr>
                <w:i/>
                <w:iCs/>
              </w:rPr>
            </w:rPrChange>
          </w:rPr>
          <w:t>et al.</w:t>
        </w:r>
        <w:r w:rsidRPr="00A43871">
          <w:rPr>
            <w:rFonts w:ascii="Calibri" w:cs="Calibri"/>
            <w:rPrChange w:id="1680" w:author="Amrit" w:date="2018-10-31T13:02:00Z">
              <w:rPr/>
            </w:rPrChange>
          </w:rPr>
          <w:t xml:space="preserve"> (2013) iBAG: integrative Bayesian analysis of high-dimensional multiplatform genomics data. </w:t>
        </w:r>
        <w:r w:rsidRPr="00A43871">
          <w:rPr>
            <w:rFonts w:ascii="Calibri" w:cs="Calibri"/>
            <w:i/>
            <w:iCs/>
            <w:rPrChange w:id="1681" w:author="Amrit" w:date="2018-10-31T13:02:00Z">
              <w:rPr>
                <w:i/>
                <w:iCs/>
              </w:rPr>
            </w:rPrChange>
          </w:rPr>
          <w:t>Bioinformatics</w:t>
        </w:r>
        <w:r w:rsidRPr="00A43871">
          <w:rPr>
            <w:rFonts w:ascii="Calibri" w:cs="Calibri"/>
            <w:rPrChange w:id="1682" w:author="Amrit" w:date="2018-10-31T13:02:00Z">
              <w:rPr/>
            </w:rPrChange>
          </w:rPr>
          <w:t xml:space="preserve">, </w:t>
        </w:r>
        <w:r w:rsidRPr="00A43871">
          <w:rPr>
            <w:rFonts w:ascii="Calibri" w:cs="Calibri"/>
            <w:b/>
            <w:bCs/>
            <w:rPrChange w:id="1683" w:author="Amrit" w:date="2018-10-31T13:02:00Z">
              <w:rPr>
                <w:b/>
                <w:bCs/>
              </w:rPr>
            </w:rPrChange>
          </w:rPr>
          <w:t>29</w:t>
        </w:r>
        <w:r w:rsidRPr="00A43871">
          <w:rPr>
            <w:rFonts w:ascii="Calibri" w:cs="Calibri"/>
            <w:rPrChange w:id="1684" w:author="Amrit" w:date="2018-10-31T13:02:00Z">
              <w:rPr/>
            </w:rPrChange>
          </w:rPr>
          <w:t>, 149–159.</w:t>
        </w:r>
      </w:ins>
    </w:p>
    <w:p w14:paraId="66AA657D" w14:textId="77777777" w:rsidR="00A43871" w:rsidRPr="00A43871" w:rsidRDefault="00A43871">
      <w:pPr>
        <w:pStyle w:val="Bibliography"/>
        <w:rPr>
          <w:ins w:id="1685" w:author="Amrit" w:date="2018-10-31T13:02:00Z"/>
          <w:rFonts w:ascii="Calibri" w:cs="Calibri"/>
          <w:rPrChange w:id="1686" w:author="Amrit" w:date="2018-10-31T13:02:00Z">
            <w:rPr>
              <w:ins w:id="1687" w:author="Amrit" w:date="2018-10-31T13:02:00Z"/>
            </w:rPr>
          </w:rPrChange>
        </w:rPr>
        <w:pPrChange w:id="1688" w:author="Amrit" w:date="2018-10-31T13:02:00Z">
          <w:pPr>
            <w:widowControl w:val="0"/>
            <w:autoSpaceDE w:val="0"/>
            <w:autoSpaceDN w:val="0"/>
            <w:adjustRightInd w:val="0"/>
          </w:pPr>
        </w:pPrChange>
      </w:pPr>
      <w:ins w:id="1689" w:author="Amrit" w:date="2018-10-31T13:02:00Z">
        <w:r w:rsidRPr="00A43871">
          <w:rPr>
            <w:rFonts w:ascii="Calibri" w:cs="Calibri"/>
            <w:rPrChange w:id="1690" w:author="Amrit" w:date="2018-10-31T13:02:00Z">
              <w:rPr/>
            </w:rPrChange>
          </w:rPr>
          <w:t xml:space="preserve">Westerhuis,J.A. </w:t>
        </w:r>
        <w:r w:rsidRPr="00A43871">
          <w:rPr>
            <w:rFonts w:ascii="Calibri" w:cs="Calibri"/>
            <w:i/>
            <w:iCs/>
            <w:rPrChange w:id="1691" w:author="Amrit" w:date="2018-10-31T13:02:00Z">
              <w:rPr>
                <w:i/>
                <w:iCs/>
              </w:rPr>
            </w:rPrChange>
          </w:rPr>
          <w:t>et al.</w:t>
        </w:r>
        <w:r w:rsidRPr="00A43871">
          <w:rPr>
            <w:rFonts w:ascii="Calibri" w:cs="Calibri"/>
            <w:rPrChange w:id="1692" w:author="Amrit" w:date="2018-10-31T13:02:00Z">
              <w:rPr/>
            </w:rPrChange>
          </w:rPr>
          <w:t xml:space="preserve"> (2010) Multivariate paired data analysis: multilevel PLSDA versus OPLSDA. </w:t>
        </w:r>
        <w:r w:rsidRPr="00A43871">
          <w:rPr>
            <w:rFonts w:ascii="Calibri" w:cs="Calibri"/>
            <w:i/>
            <w:iCs/>
            <w:rPrChange w:id="1693" w:author="Amrit" w:date="2018-10-31T13:02:00Z">
              <w:rPr>
                <w:i/>
                <w:iCs/>
              </w:rPr>
            </w:rPrChange>
          </w:rPr>
          <w:t>Metabolomics</w:t>
        </w:r>
        <w:r w:rsidRPr="00A43871">
          <w:rPr>
            <w:rFonts w:ascii="Calibri" w:cs="Calibri"/>
            <w:rPrChange w:id="1694" w:author="Amrit" w:date="2018-10-31T13:02:00Z">
              <w:rPr/>
            </w:rPrChange>
          </w:rPr>
          <w:t xml:space="preserve">, </w:t>
        </w:r>
        <w:r w:rsidRPr="00A43871">
          <w:rPr>
            <w:rFonts w:ascii="Calibri" w:cs="Calibri"/>
            <w:b/>
            <w:bCs/>
            <w:rPrChange w:id="1695" w:author="Amrit" w:date="2018-10-31T13:02:00Z">
              <w:rPr>
                <w:b/>
                <w:bCs/>
              </w:rPr>
            </w:rPrChange>
          </w:rPr>
          <w:t>6</w:t>
        </w:r>
        <w:r w:rsidRPr="00A43871">
          <w:rPr>
            <w:rFonts w:ascii="Calibri" w:cs="Calibri"/>
            <w:rPrChange w:id="1696" w:author="Amrit" w:date="2018-10-31T13:02:00Z">
              <w:rPr/>
            </w:rPrChange>
          </w:rPr>
          <w:t>, 119–128.</w:t>
        </w:r>
      </w:ins>
    </w:p>
    <w:p w14:paraId="32044CC5" w14:textId="77777777" w:rsidR="00A43871" w:rsidRPr="00A43871" w:rsidRDefault="00A43871">
      <w:pPr>
        <w:pStyle w:val="Bibliography"/>
        <w:rPr>
          <w:ins w:id="1697" w:author="Amrit" w:date="2018-10-31T13:02:00Z"/>
          <w:rFonts w:ascii="Calibri" w:cs="Calibri"/>
          <w:rPrChange w:id="1698" w:author="Amrit" w:date="2018-10-31T13:02:00Z">
            <w:rPr>
              <w:ins w:id="1699" w:author="Amrit" w:date="2018-10-31T13:02:00Z"/>
            </w:rPr>
          </w:rPrChange>
        </w:rPr>
        <w:pPrChange w:id="1700" w:author="Amrit" w:date="2018-10-31T13:02:00Z">
          <w:pPr>
            <w:widowControl w:val="0"/>
            <w:autoSpaceDE w:val="0"/>
            <w:autoSpaceDN w:val="0"/>
            <w:adjustRightInd w:val="0"/>
          </w:pPr>
        </w:pPrChange>
      </w:pPr>
      <w:ins w:id="1701" w:author="Amrit" w:date="2018-10-31T13:02:00Z">
        <w:r w:rsidRPr="00A43871">
          <w:rPr>
            <w:rFonts w:ascii="Calibri" w:cs="Calibri"/>
            <w:rPrChange w:id="1702" w:author="Amrit" w:date="2018-10-31T13:02:00Z">
              <w:rPr/>
            </w:rPrChange>
          </w:rPr>
          <w:t xml:space="preserve">van de Wiel,M.A. </w:t>
        </w:r>
        <w:r w:rsidRPr="00A43871">
          <w:rPr>
            <w:rFonts w:ascii="Calibri" w:cs="Calibri"/>
            <w:i/>
            <w:iCs/>
            <w:rPrChange w:id="1703" w:author="Amrit" w:date="2018-10-31T13:02:00Z">
              <w:rPr>
                <w:i/>
                <w:iCs/>
              </w:rPr>
            </w:rPrChange>
          </w:rPr>
          <w:t>et al.</w:t>
        </w:r>
        <w:r w:rsidRPr="00A43871">
          <w:rPr>
            <w:rFonts w:ascii="Calibri" w:cs="Calibri"/>
            <w:rPrChange w:id="1704" w:author="Amrit" w:date="2018-10-31T13:02:00Z">
              <w:rPr/>
            </w:rPrChange>
          </w:rPr>
          <w:t xml:space="preserve"> (2016) Better prediction by use of co-data: adaptive group-regularized ridge regression. </w:t>
        </w:r>
        <w:r w:rsidRPr="00A43871">
          <w:rPr>
            <w:rFonts w:ascii="Calibri" w:cs="Calibri"/>
            <w:i/>
            <w:iCs/>
            <w:rPrChange w:id="1705" w:author="Amrit" w:date="2018-10-31T13:02:00Z">
              <w:rPr>
                <w:i/>
                <w:iCs/>
              </w:rPr>
            </w:rPrChange>
          </w:rPr>
          <w:t>Stat. Med.</w:t>
        </w:r>
        <w:r w:rsidRPr="00A43871">
          <w:rPr>
            <w:rFonts w:ascii="Calibri" w:cs="Calibri"/>
            <w:rPrChange w:id="1706" w:author="Amrit" w:date="2018-10-31T13:02:00Z">
              <w:rPr/>
            </w:rPrChange>
          </w:rPr>
          <w:t xml:space="preserve">, </w:t>
        </w:r>
        <w:r w:rsidRPr="00A43871">
          <w:rPr>
            <w:rFonts w:ascii="Calibri" w:cs="Calibri"/>
            <w:b/>
            <w:bCs/>
            <w:rPrChange w:id="1707" w:author="Amrit" w:date="2018-10-31T13:02:00Z">
              <w:rPr>
                <w:b/>
                <w:bCs/>
              </w:rPr>
            </w:rPrChange>
          </w:rPr>
          <w:t>35</w:t>
        </w:r>
        <w:r w:rsidRPr="00A43871">
          <w:rPr>
            <w:rFonts w:ascii="Calibri" w:cs="Calibri"/>
            <w:rPrChange w:id="1708" w:author="Amrit" w:date="2018-10-31T13:02:00Z">
              <w:rPr/>
            </w:rPrChange>
          </w:rPr>
          <w:t>, 368–381.</w:t>
        </w:r>
      </w:ins>
    </w:p>
    <w:p w14:paraId="6A01EBAB" w14:textId="77777777" w:rsidR="00A43871" w:rsidRPr="00A43871" w:rsidRDefault="00A43871">
      <w:pPr>
        <w:pStyle w:val="Bibliography"/>
        <w:rPr>
          <w:ins w:id="1709" w:author="Amrit" w:date="2018-10-31T13:02:00Z"/>
          <w:rFonts w:ascii="Calibri" w:cs="Calibri"/>
          <w:rPrChange w:id="1710" w:author="Amrit" w:date="2018-10-31T13:02:00Z">
            <w:rPr>
              <w:ins w:id="1711" w:author="Amrit" w:date="2018-10-31T13:02:00Z"/>
            </w:rPr>
          </w:rPrChange>
        </w:rPr>
        <w:pPrChange w:id="1712" w:author="Amrit" w:date="2018-10-31T13:02:00Z">
          <w:pPr>
            <w:widowControl w:val="0"/>
            <w:autoSpaceDE w:val="0"/>
            <w:autoSpaceDN w:val="0"/>
            <w:adjustRightInd w:val="0"/>
          </w:pPr>
        </w:pPrChange>
      </w:pPr>
      <w:ins w:id="1713" w:author="Amrit" w:date="2018-10-31T13:02:00Z">
        <w:r w:rsidRPr="00A43871">
          <w:rPr>
            <w:rFonts w:ascii="Calibri" w:cs="Calibri"/>
            <w:rPrChange w:id="1714" w:author="Amrit" w:date="2018-10-31T13:02:00Z">
              <w:rPr/>
            </w:rPrChange>
          </w:rPr>
          <w:t xml:space="preserve">Zhang,S. </w:t>
        </w:r>
        <w:r w:rsidRPr="00A43871">
          <w:rPr>
            <w:rFonts w:ascii="Calibri" w:cs="Calibri"/>
            <w:i/>
            <w:iCs/>
            <w:rPrChange w:id="1715" w:author="Amrit" w:date="2018-10-31T13:02:00Z">
              <w:rPr>
                <w:i/>
                <w:iCs/>
              </w:rPr>
            </w:rPrChange>
          </w:rPr>
          <w:t>et al.</w:t>
        </w:r>
        <w:r w:rsidRPr="00A43871">
          <w:rPr>
            <w:rFonts w:ascii="Calibri" w:cs="Calibri"/>
            <w:rPrChange w:id="1716" w:author="Amrit" w:date="2018-10-31T13:02:00Z">
              <w:rPr/>
            </w:rPrChange>
          </w:rPr>
          <w:t xml:space="preserve"> (2011) A novel computational framework for simultaneous integration of multiple types of genomic data to identify microRNA-gene regulatory modules. </w:t>
        </w:r>
        <w:r w:rsidRPr="00A43871">
          <w:rPr>
            <w:rFonts w:ascii="Calibri" w:cs="Calibri"/>
            <w:i/>
            <w:iCs/>
            <w:rPrChange w:id="1717" w:author="Amrit" w:date="2018-10-31T13:02:00Z">
              <w:rPr>
                <w:i/>
                <w:iCs/>
              </w:rPr>
            </w:rPrChange>
          </w:rPr>
          <w:t>Bioinformatics</w:t>
        </w:r>
        <w:r w:rsidRPr="00A43871">
          <w:rPr>
            <w:rFonts w:ascii="Calibri" w:cs="Calibri"/>
            <w:rPrChange w:id="1718" w:author="Amrit" w:date="2018-10-31T13:02:00Z">
              <w:rPr/>
            </w:rPrChange>
          </w:rPr>
          <w:t xml:space="preserve">, </w:t>
        </w:r>
        <w:r w:rsidRPr="00A43871">
          <w:rPr>
            <w:rFonts w:ascii="Calibri" w:cs="Calibri"/>
            <w:b/>
            <w:bCs/>
            <w:rPrChange w:id="1719" w:author="Amrit" w:date="2018-10-31T13:02:00Z">
              <w:rPr>
                <w:b/>
                <w:bCs/>
              </w:rPr>
            </w:rPrChange>
          </w:rPr>
          <w:t>27</w:t>
        </w:r>
        <w:r w:rsidRPr="00A43871">
          <w:rPr>
            <w:rFonts w:ascii="Calibri" w:cs="Calibri"/>
            <w:rPrChange w:id="1720" w:author="Amrit" w:date="2018-10-31T13:02:00Z">
              <w:rPr/>
            </w:rPrChange>
          </w:rPr>
          <w:t>, i401–i409.</w:t>
        </w:r>
      </w:ins>
    </w:p>
    <w:p w14:paraId="66BAF19C" w14:textId="77777777" w:rsidR="00A43871" w:rsidRPr="00A43871" w:rsidRDefault="00A43871">
      <w:pPr>
        <w:pStyle w:val="Bibliography"/>
        <w:rPr>
          <w:ins w:id="1721" w:author="Amrit" w:date="2018-10-31T13:02:00Z"/>
          <w:rFonts w:ascii="Calibri" w:cs="Calibri"/>
          <w:rPrChange w:id="1722" w:author="Amrit" w:date="2018-10-31T13:02:00Z">
            <w:rPr>
              <w:ins w:id="1723" w:author="Amrit" w:date="2018-10-31T13:02:00Z"/>
            </w:rPr>
          </w:rPrChange>
        </w:rPr>
        <w:pPrChange w:id="1724" w:author="Amrit" w:date="2018-10-31T13:02:00Z">
          <w:pPr>
            <w:widowControl w:val="0"/>
            <w:autoSpaceDE w:val="0"/>
            <w:autoSpaceDN w:val="0"/>
            <w:adjustRightInd w:val="0"/>
          </w:pPr>
        </w:pPrChange>
      </w:pPr>
      <w:ins w:id="1725" w:author="Amrit" w:date="2018-10-31T13:02:00Z">
        <w:r w:rsidRPr="00A43871">
          <w:rPr>
            <w:rFonts w:ascii="Calibri" w:cs="Calibri"/>
            <w:rPrChange w:id="1726" w:author="Amrit" w:date="2018-10-31T13:02:00Z">
              <w:rPr/>
            </w:rPrChange>
          </w:rPr>
          <w:t xml:space="preserve">Zhang,S. </w:t>
        </w:r>
        <w:r w:rsidRPr="00A43871">
          <w:rPr>
            <w:rFonts w:ascii="Calibri" w:cs="Calibri"/>
            <w:i/>
            <w:iCs/>
            <w:rPrChange w:id="1727" w:author="Amrit" w:date="2018-10-31T13:02:00Z">
              <w:rPr>
                <w:i/>
                <w:iCs/>
              </w:rPr>
            </w:rPrChange>
          </w:rPr>
          <w:t>et al.</w:t>
        </w:r>
        <w:r w:rsidRPr="00A43871">
          <w:rPr>
            <w:rFonts w:ascii="Calibri" w:cs="Calibri"/>
            <w:rPrChange w:id="1728" w:author="Amrit" w:date="2018-10-31T13:02:00Z">
              <w:rPr/>
            </w:rPrChange>
          </w:rPr>
          <w:t xml:space="preserve"> (2012) Discovery of multi-dimensional modules by integrative analysis of cancer genomic data. </w:t>
        </w:r>
        <w:r w:rsidRPr="00A43871">
          <w:rPr>
            <w:rFonts w:ascii="Calibri" w:cs="Calibri"/>
            <w:i/>
            <w:iCs/>
            <w:rPrChange w:id="1729" w:author="Amrit" w:date="2018-10-31T13:02:00Z">
              <w:rPr>
                <w:i/>
                <w:iCs/>
              </w:rPr>
            </w:rPrChange>
          </w:rPr>
          <w:t>Nucleic Acids Res.</w:t>
        </w:r>
        <w:r w:rsidRPr="00A43871">
          <w:rPr>
            <w:rFonts w:ascii="Calibri" w:cs="Calibri"/>
            <w:rPrChange w:id="1730" w:author="Amrit" w:date="2018-10-31T13:02:00Z">
              <w:rPr/>
            </w:rPrChange>
          </w:rPr>
          <w:t xml:space="preserve">, </w:t>
        </w:r>
        <w:r w:rsidRPr="00A43871">
          <w:rPr>
            <w:rFonts w:ascii="Calibri" w:cs="Calibri"/>
            <w:b/>
            <w:bCs/>
            <w:rPrChange w:id="1731" w:author="Amrit" w:date="2018-10-31T13:02:00Z">
              <w:rPr>
                <w:b/>
                <w:bCs/>
              </w:rPr>
            </w:rPrChange>
          </w:rPr>
          <w:t>40</w:t>
        </w:r>
        <w:r w:rsidRPr="00A43871">
          <w:rPr>
            <w:rFonts w:ascii="Calibri" w:cs="Calibri"/>
            <w:rPrChange w:id="1732" w:author="Amrit" w:date="2018-10-31T13:02:00Z">
              <w:rPr/>
            </w:rPrChange>
          </w:rPr>
          <w:t>, 9379–9391.</w:t>
        </w:r>
      </w:ins>
    </w:p>
    <w:p w14:paraId="2CD3DC7E" w14:textId="77777777" w:rsidR="00A43871" w:rsidRPr="00A43871" w:rsidRDefault="00A43871">
      <w:pPr>
        <w:pStyle w:val="Bibliography"/>
        <w:rPr>
          <w:ins w:id="1733" w:author="Amrit" w:date="2018-10-31T13:02:00Z"/>
          <w:rFonts w:ascii="Calibri" w:cs="Calibri"/>
          <w:rPrChange w:id="1734" w:author="Amrit" w:date="2018-10-31T13:02:00Z">
            <w:rPr>
              <w:ins w:id="1735" w:author="Amrit" w:date="2018-10-31T13:02:00Z"/>
            </w:rPr>
          </w:rPrChange>
        </w:rPr>
        <w:pPrChange w:id="1736" w:author="Amrit" w:date="2018-10-31T13:02:00Z">
          <w:pPr>
            <w:widowControl w:val="0"/>
            <w:autoSpaceDE w:val="0"/>
            <w:autoSpaceDN w:val="0"/>
            <w:adjustRightInd w:val="0"/>
          </w:pPr>
        </w:pPrChange>
      </w:pPr>
      <w:ins w:id="1737" w:author="Amrit" w:date="2018-10-31T13:02:00Z">
        <w:r w:rsidRPr="00A43871">
          <w:rPr>
            <w:rFonts w:ascii="Calibri" w:cs="Calibri"/>
            <w:rPrChange w:id="1738" w:author="Amrit" w:date="2018-10-31T13:02:00Z">
              <w:rPr/>
            </w:rPrChange>
          </w:rPr>
          <w:t xml:space="preserve">Zhu,J. </w:t>
        </w:r>
        <w:r w:rsidRPr="00A43871">
          <w:rPr>
            <w:rFonts w:ascii="Calibri" w:cs="Calibri"/>
            <w:i/>
            <w:iCs/>
            <w:rPrChange w:id="1739" w:author="Amrit" w:date="2018-10-31T13:02:00Z">
              <w:rPr>
                <w:i/>
                <w:iCs/>
              </w:rPr>
            </w:rPrChange>
          </w:rPr>
          <w:t>et al.</w:t>
        </w:r>
        <w:r w:rsidRPr="00A43871">
          <w:rPr>
            <w:rFonts w:ascii="Calibri" w:cs="Calibri"/>
            <w:rPrChange w:id="1740" w:author="Amrit" w:date="2018-10-31T13:02:00Z">
              <w:rPr/>
            </w:rPrChange>
          </w:rPr>
          <w:t xml:space="preserve"> (2012) Stitching together multiple data dimensions reveals interacting metabolomic and transcriptomic networks that modulate cell regulation. </w:t>
        </w:r>
        <w:r w:rsidRPr="00A43871">
          <w:rPr>
            <w:rFonts w:ascii="Calibri" w:cs="Calibri"/>
            <w:i/>
            <w:iCs/>
            <w:rPrChange w:id="1741" w:author="Amrit" w:date="2018-10-31T13:02:00Z">
              <w:rPr>
                <w:i/>
                <w:iCs/>
              </w:rPr>
            </w:rPrChange>
          </w:rPr>
          <w:t>PLoS Biol.</w:t>
        </w:r>
        <w:r w:rsidRPr="00A43871">
          <w:rPr>
            <w:rFonts w:ascii="Calibri" w:cs="Calibri"/>
            <w:rPrChange w:id="1742" w:author="Amrit" w:date="2018-10-31T13:02:00Z">
              <w:rPr/>
            </w:rPrChange>
          </w:rPr>
          <w:t xml:space="preserve">, </w:t>
        </w:r>
        <w:r w:rsidRPr="00A43871">
          <w:rPr>
            <w:rFonts w:ascii="Calibri" w:cs="Calibri"/>
            <w:b/>
            <w:bCs/>
            <w:rPrChange w:id="1743" w:author="Amrit" w:date="2018-10-31T13:02:00Z">
              <w:rPr>
                <w:b/>
                <w:bCs/>
              </w:rPr>
            </w:rPrChange>
          </w:rPr>
          <w:t>10</w:t>
        </w:r>
        <w:r w:rsidRPr="00A43871">
          <w:rPr>
            <w:rFonts w:ascii="Calibri" w:cs="Calibri"/>
            <w:rPrChange w:id="1744" w:author="Amrit" w:date="2018-10-31T13:02:00Z">
              <w:rPr/>
            </w:rPrChange>
          </w:rPr>
          <w:t>, e1001301.</w:t>
        </w:r>
      </w:ins>
    </w:p>
    <w:p w14:paraId="56BE9A0D" w14:textId="77777777" w:rsidR="00A43871" w:rsidRPr="00A43871" w:rsidRDefault="00A43871">
      <w:pPr>
        <w:pStyle w:val="Bibliography"/>
        <w:rPr>
          <w:ins w:id="1745" w:author="Amrit" w:date="2018-10-31T13:02:00Z"/>
          <w:rFonts w:ascii="Calibri" w:cs="Calibri"/>
          <w:rPrChange w:id="1746" w:author="Amrit" w:date="2018-10-31T13:02:00Z">
            <w:rPr>
              <w:ins w:id="1747" w:author="Amrit" w:date="2018-10-31T13:02:00Z"/>
            </w:rPr>
          </w:rPrChange>
        </w:rPr>
        <w:pPrChange w:id="1748" w:author="Amrit" w:date="2018-10-31T13:02:00Z">
          <w:pPr>
            <w:widowControl w:val="0"/>
            <w:autoSpaceDE w:val="0"/>
            <w:autoSpaceDN w:val="0"/>
            <w:adjustRightInd w:val="0"/>
          </w:pPr>
        </w:pPrChange>
      </w:pPr>
      <w:ins w:id="1749" w:author="Amrit" w:date="2018-10-31T13:02:00Z">
        <w:r w:rsidRPr="00A43871">
          <w:rPr>
            <w:rFonts w:ascii="Calibri" w:cs="Calibri"/>
            <w:rPrChange w:id="1750" w:author="Amrit" w:date="2018-10-31T13:02:00Z">
              <w:rPr/>
            </w:rPrChange>
          </w:rPr>
          <w:t xml:space="preserve">Zou,H. and Hastie,T. (2005) Regularization and variable selection via the elastic net. </w:t>
        </w:r>
        <w:r w:rsidRPr="00A43871">
          <w:rPr>
            <w:rFonts w:ascii="Calibri" w:cs="Calibri"/>
            <w:i/>
            <w:iCs/>
            <w:rPrChange w:id="1751" w:author="Amrit" w:date="2018-10-31T13:02:00Z">
              <w:rPr>
                <w:i/>
                <w:iCs/>
              </w:rPr>
            </w:rPrChange>
          </w:rPr>
          <w:t>J. R. Stat. Soc. Ser. B Stat. Methodol.</w:t>
        </w:r>
        <w:r w:rsidRPr="00A43871">
          <w:rPr>
            <w:rFonts w:ascii="Calibri" w:cs="Calibri"/>
            <w:rPrChange w:id="1752" w:author="Amrit" w:date="2018-10-31T13:02:00Z">
              <w:rPr/>
            </w:rPrChange>
          </w:rPr>
          <w:t xml:space="preserve">, </w:t>
        </w:r>
        <w:r w:rsidRPr="00A43871">
          <w:rPr>
            <w:rFonts w:ascii="Calibri" w:cs="Calibri"/>
            <w:b/>
            <w:bCs/>
            <w:rPrChange w:id="1753" w:author="Amrit" w:date="2018-10-31T13:02:00Z">
              <w:rPr>
                <w:b/>
                <w:bCs/>
              </w:rPr>
            </w:rPrChange>
          </w:rPr>
          <w:t>67</w:t>
        </w:r>
        <w:r w:rsidRPr="00A43871">
          <w:rPr>
            <w:rFonts w:ascii="Calibri" w:cs="Calibri"/>
            <w:rPrChange w:id="1754" w:author="Amrit" w:date="2018-10-31T13:02:00Z">
              <w:rPr/>
            </w:rPrChange>
          </w:rPr>
          <w:t>, 301–320.</w:t>
        </w:r>
      </w:ins>
    </w:p>
    <w:p w14:paraId="54D59486" w14:textId="7A6BAD8E" w:rsidR="006D03B3" w:rsidRPr="007F4D6C" w:rsidDel="00A43871" w:rsidRDefault="006D03B3">
      <w:pPr>
        <w:pStyle w:val="Bibliography"/>
        <w:rPr>
          <w:del w:id="1755" w:author="Amrit" w:date="2018-10-31T13:02:00Z"/>
          <w:rFonts w:ascii="Calibri" w:cs="Calibri"/>
        </w:rPr>
      </w:pPr>
      <w:del w:id="1756" w:author="Amrit" w:date="2018-10-31T13:02:00Z">
        <w:r w:rsidRPr="00A43871" w:rsidDel="00A43871">
          <w:rPr>
            <w:rFonts w:ascii="Calibri" w:cs="Calibri"/>
          </w:rPr>
          <w:delText xml:space="preserve">Abdi,H. </w:delText>
        </w:r>
        <w:r w:rsidRPr="00A43871" w:rsidDel="00A43871">
          <w:rPr>
            <w:rFonts w:ascii="Calibri" w:cs="Calibri"/>
            <w:i/>
            <w:iCs/>
          </w:rPr>
          <w:delText>e</w:delText>
        </w:r>
        <w:r w:rsidRPr="00EE6DDF" w:rsidDel="00A43871">
          <w:rPr>
            <w:rFonts w:ascii="Calibri" w:cs="Calibri"/>
            <w:i/>
            <w:iCs/>
          </w:rPr>
          <w:delText>t al.</w:delText>
        </w:r>
        <w:r w:rsidRPr="00EE6DDF" w:rsidDel="00A43871">
          <w:rPr>
            <w:rFonts w:ascii="Calibri" w:cs="Calibri"/>
          </w:rPr>
          <w:delText xml:space="preserve"> (2013) Multiple factor analysis: principal component analysis for multitable and multiblock data sets. </w:delText>
        </w:r>
        <w:r w:rsidRPr="00EE6DDF" w:rsidDel="00A43871">
          <w:rPr>
            <w:rFonts w:ascii="Calibri" w:cs="Calibri"/>
            <w:i/>
            <w:iCs/>
          </w:rPr>
          <w:delText>Wiley Interdiscip. Rev. Comput. Stat.</w:delText>
        </w:r>
        <w:r w:rsidRPr="00FE05CC" w:rsidDel="00A43871">
          <w:rPr>
            <w:rFonts w:ascii="Calibri" w:cs="Calibri"/>
          </w:rPr>
          <w:delText xml:space="preserve">, </w:delText>
        </w:r>
        <w:r w:rsidRPr="00FE05CC" w:rsidDel="00A43871">
          <w:rPr>
            <w:rFonts w:ascii="Calibri" w:cs="Calibri"/>
            <w:b/>
            <w:bCs/>
          </w:rPr>
          <w:delText>5</w:delText>
        </w:r>
        <w:r w:rsidRPr="0057573E" w:rsidDel="00A43871">
          <w:rPr>
            <w:rFonts w:ascii="Calibri" w:cs="Calibri"/>
          </w:rPr>
          <w:delText>, 149</w:delText>
        </w:r>
        <w:r w:rsidRPr="00C2706B" w:rsidDel="00A43871">
          <w:rPr>
            <w:rFonts w:ascii="Calibri" w:cs="Calibri"/>
          </w:rPr>
          <w:delText>–</w:delText>
        </w:r>
        <w:r w:rsidRPr="007F4D6C" w:rsidDel="00A43871">
          <w:rPr>
            <w:rFonts w:ascii="Calibri" w:cs="Calibri"/>
          </w:rPr>
          <w:delText>179.</w:delText>
        </w:r>
      </w:del>
    </w:p>
    <w:p w14:paraId="20AFB9B7" w14:textId="35CD2BCC" w:rsidR="006D03B3" w:rsidRPr="007F4D6C" w:rsidDel="00A43871" w:rsidRDefault="006D03B3">
      <w:pPr>
        <w:pStyle w:val="Bibliography"/>
        <w:rPr>
          <w:del w:id="1757" w:author="Amrit" w:date="2018-10-31T13:02:00Z"/>
          <w:rFonts w:ascii="Calibri" w:cs="Calibri"/>
        </w:rPr>
      </w:pPr>
      <w:del w:id="1758" w:author="Amrit" w:date="2018-10-31T13:02:00Z">
        <w:r w:rsidRPr="007F4D6C" w:rsidDel="00A43871">
          <w:rPr>
            <w:rFonts w:ascii="Calibri" w:cs="Calibri"/>
          </w:rPr>
          <w:delText>An Integrated Approach to Uncover Drivers of Cancer: Cell.</w:delText>
        </w:r>
      </w:del>
    </w:p>
    <w:p w14:paraId="10745D94" w14:textId="39F5B886" w:rsidR="006D03B3" w:rsidRPr="00BA369D" w:rsidDel="00A43871" w:rsidRDefault="006D03B3">
      <w:pPr>
        <w:pStyle w:val="Bibliography"/>
        <w:rPr>
          <w:del w:id="1759" w:author="Amrit" w:date="2018-10-31T13:02:00Z"/>
          <w:rFonts w:ascii="Calibri" w:cs="Calibri"/>
        </w:rPr>
      </w:pPr>
      <w:del w:id="1760" w:author="Amrit" w:date="2018-10-31T13:02:00Z">
        <w:r w:rsidRPr="00EA35E1" w:rsidDel="00A43871">
          <w:rPr>
            <w:rFonts w:ascii="Calibri" w:cs="Calibri"/>
          </w:rPr>
          <w:delText xml:space="preserve">Argelaguet,R. </w:delText>
        </w:r>
        <w:r w:rsidRPr="006E6988" w:rsidDel="00A43871">
          <w:rPr>
            <w:rFonts w:ascii="Calibri" w:cs="Calibri"/>
            <w:i/>
            <w:iCs/>
          </w:rPr>
          <w:delText>et al.</w:delText>
        </w:r>
        <w:r w:rsidRPr="006E6988" w:rsidDel="00A43871">
          <w:rPr>
            <w:rFonts w:ascii="Calibri" w:cs="Calibri"/>
          </w:rPr>
          <w:delText xml:space="preserve"> (2017) Multi-Omics factor analysis disentangles heterogeneity in blood cancer. </w:delText>
        </w:r>
        <w:r w:rsidRPr="006E6988" w:rsidDel="00A43871">
          <w:rPr>
            <w:rFonts w:ascii="Calibri" w:cs="Calibri"/>
            <w:i/>
            <w:iCs/>
          </w:rPr>
          <w:delText>bioRxiv</w:delText>
        </w:r>
        <w:r w:rsidRPr="006E6988" w:rsidDel="00A43871">
          <w:rPr>
            <w:rFonts w:ascii="Calibri" w:cs="Calibri"/>
          </w:rPr>
          <w:delText>, 217554.</w:delText>
        </w:r>
      </w:del>
    </w:p>
    <w:p w14:paraId="5B369DCD" w14:textId="331F2966" w:rsidR="006D03B3" w:rsidRPr="00391ADE" w:rsidDel="00A43871" w:rsidRDefault="006D03B3">
      <w:pPr>
        <w:pStyle w:val="Bibliography"/>
        <w:rPr>
          <w:del w:id="1761" w:author="Amrit" w:date="2018-10-31T13:02:00Z"/>
          <w:rFonts w:ascii="Calibri" w:cs="Calibri"/>
        </w:rPr>
      </w:pPr>
      <w:del w:id="1762" w:author="Amrit" w:date="2018-10-31T13:02:00Z">
        <w:r w:rsidRPr="00BA369D" w:rsidDel="00A43871">
          <w:rPr>
            <w:rFonts w:ascii="Calibri" w:cs="Calibri"/>
          </w:rPr>
          <w:delText xml:space="preserve">Benita,Y. </w:delText>
        </w:r>
        <w:r w:rsidRPr="00BA369D" w:rsidDel="00A43871">
          <w:rPr>
            <w:rFonts w:ascii="Calibri" w:cs="Calibri"/>
            <w:i/>
            <w:iCs/>
          </w:rPr>
          <w:delText>et al.</w:delText>
        </w:r>
        <w:r w:rsidRPr="0048601C" w:rsidDel="00A43871">
          <w:rPr>
            <w:rFonts w:ascii="Calibri" w:cs="Calibri"/>
          </w:rPr>
          <w:delText xml:space="preserve"> (2010) Gene enrichment profiles reveal T-cell development, differentiation, and lineage-specific transcription factors i</w:delText>
        </w:r>
        <w:r w:rsidRPr="00B34036" w:rsidDel="00A43871">
          <w:rPr>
            <w:rFonts w:ascii="Calibri" w:cs="Calibri"/>
          </w:rPr>
          <w:delText xml:space="preserve">ncluding ZBTB25 as a novel NF-AT repressor. </w:delText>
        </w:r>
        <w:r w:rsidRPr="00B34036" w:rsidDel="00A43871">
          <w:rPr>
            <w:rFonts w:ascii="Calibri" w:cs="Calibri"/>
            <w:i/>
            <w:iCs/>
          </w:rPr>
          <w:delText>Blood</w:delText>
        </w:r>
        <w:r w:rsidRPr="00B34036" w:rsidDel="00A43871">
          <w:rPr>
            <w:rFonts w:ascii="Calibri" w:cs="Calibri"/>
          </w:rPr>
          <w:delText xml:space="preserve">, </w:delText>
        </w:r>
        <w:r w:rsidRPr="00B34036" w:rsidDel="00A43871">
          <w:rPr>
            <w:rFonts w:ascii="Calibri" w:cs="Calibri"/>
            <w:b/>
            <w:bCs/>
          </w:rPr>
          <w:delText>115</w:delText>
        </w:r>
        <w:r w:rsidRPr="00B34036" w:rsidDel="00A43871">
          <w:rPr>
            <w:rFonts w:ascii="Calibri" w:cs="Calibri"/>
          </w:rPr>
          <w:delText>, 5376–5384.</w:delText>
        </w:r>
      </w:del>
    </w:p>
    <w:p w14:paraId="5950B3AA" w14:textId="6F60D31C" w:rsidR="006D03B3" w:rsidRPr="00EA6DCB" w:rsidDel="00A43871" w:rsidRDefault="006D03B3">
      <w:pPr>
        <w:pStyle w:val="Bibliography"/>
        <w:rPr>
          <w:del w:id="1763" w:author="Amrit" w:date="2018-10-31T13:02:00Z"/>
          <w:rFonts w:ascii="Calibri" w:cs="Calibri"/>
        </w:rPr>
      </w:pPr>
      <w:del w:id="1764" w:author="Amrit" w:date="2018-10-31T13:02:00Z">
        <w:r w:rsidRPr="0049161A" w:rsidDel="00A43871">
          <w:rPr>
            <w:rFonts w:ascii="Calibri" w:cs="Calibri"/>
          </w:rPr>
          <w:delText xml:space="preserve">Breiman,L. (2001) Random forests. </w:delText>
        </w:r>
        <w:r w:rsidRPr="0049161A" w:rsidDel="00A43871">
          <w:rPr>
            <w:rFonts w:ascii="Calibri" w:cs="Calibri"/>
            <w:i/>
            <w:iCs/>
          </w:rPr>
          <w:delText>Mach. Learn.</w:delText>
        </w:r>
        <w:r w:rsidRPr="0049161A" w:rsidDel="00A43871">
          <w:rPr>
            <w:rFonts w:ascii="Calibri" w:cs="Calibri"/>
          </w:rPr>
          <w:delText xml:space="preserve">, </w:delText>
        </w:r>
        <w:r w:rsidRPr="00705368" w:rsidDel="00A43871">
          <w:rPr>
            <w:rFonts w:ascii="Calibri" w:cs="Calibri"/>
            <w:b/>
            <w:bCs/>
          </w:rPr>
          <w:delText>45</w:delText>
        </w:r>
        <w:r w:rsidRPr="00705368" w:rsidDel="00A43871">
          <w:rPr>
            <w:rFonts w:ascii="Calibri" w:cs="Calibri"/>
          </w:rPr>
          <w:delText>, 5</w:delText>
        </w:r>
        <w:r w:rsidRPr="00EA6DCB" w:rsidDel="00A43871">
          <w:rPr>
            <w:rFonts w:ascii="Calibri" w:cs="Calibri"/>
          </w:rPr>
          <w:delText>–32.</w:delText>
        </w:r>
      </w:del>
    </w:p>
    <w:p w14:paraId="080953B5" w14:textId="02CFB56C" w:rsidR="006D03B3" w:rsidRPr="00EE598D" w:rsidDel="00A43871" w:rsidRDefault="006D03B3">
      <w:pPr>
        <w:pStyle w:val="Bibliography"/>
        <w:rPr>
          <w:del w:id="1765" w:author="Amrit" w:date="2018-10-31T13:02:00Z"/>
          <w:rFonts w:ascii="Calibri" w:cs="Calibri"/>
        </w:rPr>
      </w:pPr>
      <w:del w:id="1766" w:author="Amrit" w:date="2018-10-31T13:02:00Z">
        <w:r w:rsidRPr="00EA6DCB" w:rsidDel="00A43871">
          <w:rPr>
            <w:rFonts w:ascii="Calibri" w:cs="Calibri"/>
          </w:rPr>
          <w:delText xml:space="preserve">Chaussabel,D. </w:delText>
        </w:r>
        <w:r w:rsidRPr="00987175" w:rsidDel="00A43871">
          <w:rPr>
            <w:rFonts w:ascii="Calibri" w:cs="Calibri"/>
            <w:i/>
            <w:iCs/>
          </w:rPr>
          <w:delText>et al.</w:delText>
        </w:r>
        <w:r w:rsidRPr="00987175" w:rsidDel="00A43871">
          <w:rPr>
            <w:rFonts w:ascii="Calibri" w:cs="Calibri"/>
          </w:rPr>
          <w:delText xml:space="preserve"> (2008) A modular analysis framework for blood genomics studies: application to systemic lupus erythematosus. </w:delText>
        </w:r>
        <w:r w:rsidRPr="00EB5C79" w:rsidDel="00A43871">
          <w:rPr>
            <w:rFonts w:ascii="Calibri" w:cs="Calibri"/>
            <w:i/>
            <w:iCs/>
          </w:rPr>
          <w:delText>Immunity</w:delText>
        </w:r>
        <w:r w:rsidRPr="00EB5C79" w:rsidDel="00A43871">
          <w:rPr>
            <w:rFonts w:ascii="Calibri" w:cs="Calibri"/>
          </w:rPr>
          <w:delText xml:space="preserve">, </w:delText>
        </w:r>
        <w:r w:rsidRPr="00EB5C79" w:rsidDel="00A43871">
          <w:rPr>
            <w:rFonts w:ascii="Calibri" w:cs="Calibri"/>
            <w:b/>
            <w:bCs/>
          </w:rPr>
          <w:delText>29</w:delText>
        </w:r>
        <w:r w:rsidRPr="00EB5C79" w:rsidDel="00A43871">
          <w:rPr>
            <w:rFonts w:ascii="Calibri" w:cs="Calibri"/>
          </w:rPr>
          <w:delText>, 150</w:delText>
        </w:r>
        <w:r w:rsidRPr="00D13589" w:rsidDel="00A43871">
          <w:rPr>
            <w:rFonts w:ascii="Calibri" w:cs="Calibri"/>
          </w:rPr>
          <w:delText>–</w:delText>
        </w:r>
        <w:r w:rsidRPr="003A47EF" w:rsidDel="00A43871">
          <w:rPr>
            <w:rFonts w:ascii="Calibri" w:cs="Calibri"/>
          </w:rPr>
          <w:delText>164.</w:delText>
        </w:r>
      </w:del>
    </w:p>
    <w:p w14:paraId="68DCFD26" w14:textId="31767BC4" w:rsidR="006D03B3" w:rsidRPr="00F5132E" w:rsidDel="00A43871" w:rsidRDefault="006D03B3">
      <w:pPr>
        <w:pStyle w:val="Bibliography"/>
        <w:rPr>
          <w:del w:id="1767" w:author="Amrit" w:date="2018-10-31T13:02:00Z"/>
          <w:rFonts w:ascii="Calibri" w:cs="Calibri"/>
        </w:rPr>
      </w:pPr>
      <w:del w:id="1768" w:author="Amrit" w:date="2018-10-31T13:02:00Z">
        <w:r w:rsidRPr="00D62B52" w:rsidDel="00A43871">
          <w:rPr>
            <w:rFonts w:ascii="Calibri" w:cs="Calibri"/>
          </w:rPr>
          <w:delText>Cun,Y. and Fröhlich,H. (2013) Network and data integration for biomarker signature discovery via networ</w:delText>
        </w:r>
        <w:r w:rsidRPr="0045000A" w:rsidDel="00A43871">
          <w:rPr>
            <w:rFonts w:ascii="Calibri" w:cs="Calibri"/>
          </w:rPr>
          <w:delText xml:space="preserve">k smoothed t-statistics. </w:delText>
        </w:r>
        <w:r w:rsidRPr="0045000A" w:rsidDel="00A43871">
          <w:rPr>
            <w:rFonts w:ascii="Calibri" w:cs="Calibri"/>
            <w:i/>
            <w:iCs/>
          </w:rPr>
          <w:delText>PLoS ONE</w:delText>
        </w:r>
        <w:r w:rsidRPr="0045000A" w:rsidDel="00A43871">
          <w:rPr>
            <w:rFonts w:ascii="Calibri" w:cs="Calibri"/>
          </w:rPr>
          <w:delText xml:space="preserve">, </w:delText>
        </w:r>
        <w:r w:rsidRPr="0045000A" w:rsidDel="00A43871">
          <w:rPr>
            <w:rFonts w:ascii="Calibri" w:cs="Calibri"/>
            <w:b/>
            <w:bCs/>
          </w:rPr>
          <w:delText>8</w:delText>
        </w:r>
        <w:r w:rsidRPr="0045000A" w:rsidDel="00A43871">
          <w:rPr>
            <w:rFonts w:ascii="Calibri" w:cs="Calibri"/>
          </w:rPr>
          <w:delText>, e73074.</w:delText>
        </w:r>
      </w:del>
    </w:p>
    <w:p w14:paraId="00E89611" w14:textId="06611A1F" w:rsidR="006D03B3" w:rsidRPr="00F5132E" w:rsidDel="00A43871" w:rsidRDefault="006D03B3">
      <w:pPr>
        <w:pStyle w:val="Bibliography"/>
        <w:rPr>
          <w:del w:id="1769" w:author="Amrit" w:date="2018-10-31T13:02:00Z"/>
          <w:rFonts w:ascii="Calibri" w:cs="Calibri"/>
        </w:rPr>
      </w:pPr>
      <w:del w:id="1770" w:author="Amrit" w:date="2018-10-31T13:02:00Z">
        <w:r w:rsidRPr="00F5132E" w:rsidDel="00A43871">
          <w:rPr>
            <w:rFonts w:ascii="Calibri" w:cs="Calibri"/>
          </w:rPr>
          <w:delText xml:space="preserve">Glass,K. </w:delText>
        </w:r>
        <w:r w:rsidRPr="00F5132E" w:rsidDel="00A43871">
          <w:rPr>
            <w:rFonts w:ascii="Calibri" w:cs="Calibri"/>
            <w:i/>
            <w:iCs/>
          </w:rPr>
          <w:delText>et al.</w:delText>
        </w:r>
        <w:r w:rsidRPr="00F5132E" w:rsidDel="00A43871">
          <w:rPr>
            <w:rFonts w:ascii="Calibri" w:cs="Calibri"/>
          </w:rPr>
          <w:delText xml:space="preserve"> (2013) Passing messages between biological networks to refine predicted interactions. </w:delText>
        </w:r>
        <w:r w:rsidRPr="00F5132E" w:rsidDel="00A43871">
          <w:rPr>
            <w:rFonts w:ascii="Calibri" w:cs="Calibri"/>
            <w:i/>
            <w:iCs/>
          </w:rPr>
          <w:delText>PLoS ONE</w:delText>
        </w:r>
        <w:r w:rsidRPr="00F5132E" w:rsidDel="00A43871">
          <w:rPr>
            <w:rFonts w:ascii="Calibri" w:cs="Calibri"/>
          </w:rPr>
          <w:delText xml:space="preserve">, </w:delText>
        </w:r>
        <w:r w:rsidRPr="00F5132E" w:rsidDel="00A43871">
          <w:rPr>
            <w:rFonts w:ascii="Calibri" w:cs="Calibri"/>
            <w:b/>
            <w:bCs/>
          </w:rPr>
          <w:delText>8</w:delText>
        </w:r>
        <w:r w:rsidRPr="00F5132E" w:rsidDel="00A43871">
          <w:rPr>
            <w:rFonts w:ascii="Calibri" w:cs="Calibri"/>
          </w:rPr>
          <w:delText>, e64832.</w:delText>
        </w:r>
      </w:del>
    </w:p>
    <w:p w14:paraId="75D1B5EE" w14:textId="5D29A5A3" w:rsidR="006D03B3" w:rsidRPr="00F93418" w:rsidDel="00A43871" w:rsidRDefault="006D03B3">
      <w:pPr>
        <w:pStyle w:val="Bibliography"/>
        <w:rPr>
          <w:del w:id="1771" w:author="Amrit" w:date="2018-10-31T13:02:00Z"/>
          <w:rFonts w:ascii="Calibri" w:cs="Calibri"/>
        </w:rPr>
      </w:pPr>
      <w:del w:id="1772" w:author="Amrit" w:date="2018-10-31T13:02:00Z">
        <w:r w:rsidRPr="00F5132E" w:rsidDel="00A43871">
          <w:rPr>
            <w:rFonts w:ascii="Calibri" w:cs="Calibri"/>
          </w:rPr>
          <w:delText>Gonz</w:delText>
        </w:r>
        <w:r w:rsidRPr="005D0520" w:rsidDel="00A43871">
          <w:rPr>
            <w:rFonts w:ascii="Calibri" w:cs="Calibri"/>
          </w:rPr>
          <w:delText xml:space="preserve">ález,I. </w:delText>
        </w:r>
        <w:r w:rsidRPr="005D0520" w:rsidDel="00A43871">
          <w:rPr>
            <w:rFonts w:ascii="Calibri" w:cs="Calibri"/>
            <w:i/>
            <w:iCs/>
          </w:rPr>
          <w:delText>et al.</w:delText>
        </w:r>
        <w:r w:rsidRPr="00E53404" w:rsidDel="00A43871">
          <w:rPr>
            <w:rFonts w:ascii="Calibri" w:cs="Calibri"/>
          </w:rPr>
          <w:delText xml:space="preserve"> (2009) Highlighting relationships between heterogeneous biological data through graphical displays based on regularized canonical correlation analysis. </w:delText>
        </w:r>
        <w:r w:rsidRPr="00E53404" w:rsidDel="00A43871">
          <w:rPr>
            <w:rFonts w:ascii="Calibri" w:cs="Calibri"/>
            <w:i/>
            <w:iCs/>
          </w:rPr>
          <w:delText>J. Biol. Syst.</w:delText>
        </w:r>
        <w:r w:rsidRPr="00F64064" w:rsidDel="00A43871">
          <w:rPr>
            <w:rFonts w:ascii="Calibri" w:cs="Calibri"/>
          </w:rPr>
          <w:delText xml:space="preserve">, </w:delText>
        </w:r>
        <w:r w:rsidRPr="00F64064" w:rsidDel="00A43871">
          <w:rPr>
            <w:rFonts w:ascii="Calibri" w:cs="Calibri"/>
            <w:b/>
            <w:bCs/>
          </w:rPr>
          <w:delText>17</w:delText>
        </w:r>
        <w:r w:rsidRPr="0086769E" w:rsidDel="00A43871">
          <w:rPr>
            <w:rFonts w:ascii="Calibri" w:cs="Calibri"/>
          </w:rPr>
          <w:delText>, 173</w:delText>
        </w:r>
        <w:r w:rsidRPr="00F93418" w:rsidDel="00A43871">
          <w:rPr>
            <w:rFonts w:ascii="Calibri" w:cs="Calibri"/>
          </w:rPr>
          <w:delText>–199.</w:delText>
        </w:r>
      </w:del>
    </w:p>
    <w:p w14:paraId="093D6EAA" w14:textId="29AFEF6D" w:rsidR="006D03B3" w:rsidRPr="004F514D" w:rsidDel="00A43871" w:rsidRDefault="006D03B3">
      <w:pPr>
        <w:pStyle w:val="Bibliography"/>
        <w:rPr>
          <w:del w:id="1773" w:author="Amrit" w:date="2018-10-31T13:02:00Z"/>
          <w:rFonts w:ascii="Calibri" w:cs="Calibri"/>
        </w:rPr>
      </w:pPr>
      <w:del w:id="1774" w:author="Amrit" w:date="2018-10-31T13:02:00Z">
        <w:r w:rsidRPr="00F93418" w:rsidDel="00A43871">
          <w:rPr>
            <w:rFonts w:ascii="Calibri" w:cs="Calibri"/>
          </w:rPr>
          <w:delText xml:space="preserve">Huang,S. </w:delText>
        </w:r>
        <w:r w:rsidRPr="00F93418" w:rsidDel="00A43871">
          <w:rPr>
            <w:rFonts w:ascii="Calibri" w:cs="Calibri"/>
            <w:i/>
            <w:iCs/>
          </w:rPr>
          <w:delText>et al.</w:delText>
        </w:r>
        <w:r w:rsidRPr="00F93418" w:rsidDel="00A43871">
          <w:rPr>
            <w:rFonts w:ascii="Calibri" w:cs="Calibri"/>
          </w:rPr>
          <w:delText xml:space="preserve"> (2017) More is better: recent progress in multi-omics data integration methods. </w:delText>
        </w:r>
        <w:r w:rsidRPr="00F93418" w:rsidDel="00A43871">
          <w:rPr>
            <w:rFonts w:ascii="Calibri" w:cs="Calibri"/>
            <w:i/>
            <w:iCs/>
          </w:rPr>
          <w:delText>Front. Genet.</w:delText>
        </w:r>
        <w:r w:rsidRPr="004F514D" w:rsidDel="00A43871">
          <w:rPr>
            <w:rFonts w:ascii="Calibri" w:cs="Calibri"/>
          </w:rPr>
          <w:delText xml:space="preserve">, </w:delText>
        </w:r>
        <w:r w:rsidRPr="004F514D" w:rsidDel="00A43871">
          <w:rPr>
            <w:rFonts w:ascii="Calibri" w:cs="Calibri"/>
            <w:b/>
            <w:bCs/>
          </w:rPr>
          <w:delText>8</w:delText>
        </w:r>
        <w:r w:rsidRPr="004F514D" w:rsidDel="00A43871">
          <w:rPr>
            <w:rFonts w:ascii="Calibri" w:cs="Calibri"/>
          </w:rPr>
          <w:delText>.</w:delText>
        </w:r>
      </w:del>
    </w:p>
    <w:p w14:paraId="14CB30E0" w14:textId="1411697C" w:rsidR="006D03B3" w:rsidRPr="00991C79" w:rsidDel="00A43871" w:rsidRDefault="006D03B3">
      <w:pPr>
        <w:pStyle w:val="Bibliography"/>
        <w:rPr>
          <w:del w:id="1775" w:author="Amrit" w:date="2018-10-31T13:02:00Z"/>
          <w:rFonts w:ascii="Calibri" w:cs="Calibri"/>
        </w:rPr>
      </w:pPr>
      <w:del w:id="1776" w:author="Amrit" w:date="2018-10-31T13:02:00Z">
        <w:r w:rsidRPr="004F514D" w:rsidDel="00A43871">
          <w:rPr>
            <w:rFonts w:ascii="Calibri" w:cs="Calibri"/>
          </w:rPr>
          <w:delText xml:space="preserve">Kim,D. </w:delText>
        </w:r>
        <w:r w:rsidRPr="004F514D" w:rsidDel="00A43871">
          <w:rPr>
            <w:rFonts w:ascii="Calibri" w:cs="Calibri"/>
            <w:i/>
            <w:iCs/>
          </w:rPr>
          <w:delText>et al.</w:delText>
        </w:r>
        <w:r w:rsidRPr="004F514D" w:rsidDel="00A43871">
          <w:rPr>
            <w:rFonts w:ascii="Calibri" w:cs="Calibri"/>
          </w:rPr>
          <w:delText xml:space="preserve"> (2013) ATHENA: Identifying interactions between different levels of genomic data associated with cancer clinical outcomes using grammatical evolution neural network. </w:delText>
        </w:r>
        <w:r w:rsidRPr="004F514D" w:rsidDel="00A43871">
          <w:rPr>
            <w:rFonts w:ascii="Calibri" w:cs="Calibri"/>
            <w:i/>
            <w:iCs/>
          </w:rPr>
          <w:delText>Bi</w:delText>
        </w:r>
        <w:r w:rsidRPr="00991C79" w:rsidDel="00A43871">
          <w:rPr>
            <w:rFonts w:ascii="Calibri" w:cs="Calibri"/>
            <w:i/>
            <w:iCs/>
          </w:rPr>
          <w:delText>oData Min.</w:delText>
        </w:r>
        <w:r w:rsidRPr="00991C79" w:rsidDel="00A43871">
          <w:rPr>
            <w:rFonts w:ascii="Calibri" w:cs="Calibri"/>
          </w:rPr>
          <w:delText xml:space="preserve">, </w:delText>
        </w:r>
        <w:r w:rsidRPr="00991C79" w:rsidDel="00A43871">
          <w:rPr>
            <w:rFonts w:ascii="Calibri" w:cs="Calibri"/>
            <w:b/>
            <w:bCs/>
          </w:rPr>
          <w:delText>6</w:delText>
        </w:r>
        <w:r w:rsidRPr="00991C79" w:rsidDel="00A43871">
          <w:rPr>
            <w:rFonts w:ascii="Calibri" w:cs="Calibri"/>
          </w:rPr>
          <w:delText>, 23.</w:delText>
        </w:r>
      </w:del>
    </w:p>
    <w:p w14:paraId="521EAEEE" w14:textId="376414E9" w:rsidR="006D03B3" w:rsidRPr="00C305E1" w:rsidDel="00A43871" w:rsidRDefault="006D03B3">
      <w:pPr>
        <w:pStyle w:val="Bibliography"/>
        <w:rPr>
          <w:del w:id="1777" w:author="Amrit" w:date="2018-10-31T13:02:00Z"/>
          <w:rFonts w:ascii="Calibri" w:cs="Calibri"/>
        </w:rPr>
      </w:pPr>
      <w:del w:id="1778" w:author="Amrit" w:date="2018-10-31T13:02:00Z">
        <w:r w:rsidRPr="00991C79" w:rsidDel="00A43871">
          <w:rPr>
            <w:rFonts w:ascii="Calibri" w:cs="Calibri"/>
          </w:rPr>
          <w:delText xml:space="preserve">Langfelder,P. and Horvath,S. (2008) WGCNA: an R package for weighted correlation network analysis. </w:delText>
        </w:r>
        <w:r w:rsidRPr="00C305E1" w:rsidDel="00A43871">
          <w:rPr>
            <w:rFonts w:ascii="Calibri" w:cs="Calibri"/>
            <w:i/>
            <w:iCs/>
          </w:rPr>
          <w:delText>BMC Bioinformatics</w:delText>
        </w:r>
        <w:r w:rsidRPr="00C305E1" w:rsidDel="00A43871">
          <w:rPr>
            <w:rFonts w:ascii="Calibri" w:cs="Calibri"/>
          </w:rPr>
          <w:delText xml:space="preserve">, </w:delText>
        </w:r>
        <w:r w:rsidRPr="00C305E1" w:rsidDel="00A43871">
          <w:rPr>
            <w:rFonts w:ascii="Calibri" w:cs="Calibri"/>
            <w:b/>
            <w:bCs/>
          </w:rPr>
          <w:delText>9</w:delText>
        </w:r>
        <w:r w:rsidRPr="00C305E1" w:rsidDel="00A43871">
          <w:rPr>
            <w:rFonts w:ascii="Calibri" w:cs="Calibri"/>
          </w:rPr>
          <w:delText>, 559.</w:delText>
        </w:r>
      </w:del>
    </w:p>
    <w:p w14:paraId="7E29CB15" w14:textId="11F3B9E5" w:rsidR="006D03B3" w:rsidRPr="00C87482" w:rsidDel="00A43871" w:rsidRDefault="006D03B3">
      <w:pPr>
        <w:pStyle w:val="Bibliography"/>
        <w:rPr>
          <w:del w:id="1779" w:author="Amrit" w:date="2018-10-31T13:02:00Z"/>
          <w:rFonts w:ascii="Calibri" w:cs="Calibri"/>
        </w:rPr>
      </w:pPr>
      <w:del w:id="1780" w:author="Amrit" w:date="2018-10-31T13:02:00Z">
        <w:r w:rsidRPr="00196D5B" w:rsidDel="00A43871">
          <w:rPr>
            <w:rFonts w:ascii="Calibri" w:cs="Calibri"/>
          </w:rPr>
          <w:delText xml:space="preserve">Law,C.W. </w:delText>
        </w:r>
        <w:r w:rsidRPr="00264701" w:rsidDel="00A43871">
          <w:rPr>
            <w:rFonts w:ascii="Calibri" w:cs="Calibri"/>
            <w:i/>
            <w:iCs/>
          </w:rPr>
          <w:delText>et al.</w:delText>
        </w:r>
        <w:r w:rsidRPr="00264701" w:rsidDel="00A43871">
          <w:rPr>
            <w:rFonts w:ascii="Calibri" w:cs="Calibri"/>
          </w:rPr>
          <w:delText xml:space="preserve"> (2014) Voom: precision weights unlock linear model analysis tools for RNA-seq read counts. </w:delText>
        </w:r>
        <w:r w:rsidRPr="00264701" w:rsidDel="00A43871">
          <w:rPr>
            <w:rFonts w:ascii="Calibri" w:cs="Calibri"/>
            <w:i/>
            <w:iCs/>
          </w:rPr>
          <w:delText>Genome Biol</w:delText>
        </w:r>
        <w:r w:rsidRPr="00264701" w:rsidDel="00A43871">
          <w:rPr>
            <w:rFonts w:ascii="Calibri" w:cs="Calibri"/>
          </w:rPr>
          <w:delText xml:space="preserve">, </w:delText>
        </w:r>
        <w:r w:rsidRPr="00BF36BD" w:rsidDel="00A43871">
          <w:rPr>
            <w:rFonts w:ascii="Calibri" w:cs="Calibri"/>
            <w:b/>
            <w:bCs/>
          </w:rPr>
          <w:delText>15</w:delText>
        </w:r>
        <w:r w:rsidRPr="00C87482" w:rsidDel="00A43871">
          <w:rPr>
            <w:rFonts w:ascii="Calibri" w:cs="Calibri"/>
          </w:rPr>
          <w:delText>, R29.</w:delText>
        </w:r>
      </w:del>
    </w:p>
    <w:p w14:paraId="2460D0AD" w14:textId="37529D3A" w:rsidR="006D03B3" w:rsidRPr="00D30DDE" w:rsidDel="00A43871" w:rsidRDefault="006D03B3">
      <w:pPr>
        <w:pStyle w:val="Bibliography"/>
        <w:rPr>
          <w:del w:id="1781" w:author="Amrit" w:date="2018-10-31T13:02:00Z"/>
          <w:rFonts w:ascii="Calibri" w:cs="Calibri"/>
        </w:rPr>
      </w:pPr>
      <w:del w:id="1782" w:author="Amrit" w:date="2018-10-31T13:02:00Z">
        <w:r w:rsidRPr="00FE2D1B" w:rsidDel="00A43871">
          <w:rPr>
            <w:rFonts w:ascii="Calibri" w:cs="Calibri"/>
          </w:rPr>
          <w:delText>L</w:delText>
        </w:r>
        <w:r w:rsidRPr="00885197" w:rsidDel="00A43871">
          <w:rPr>
            <w:rFonts w:ascii="Calibri" w:cs="Calibri"/>
          </w:rPr>
          <w:delText xml:space="preserve">ê Cao,K.-A. </w:delText>
        </w:r>
        <w:r w:rsidRPr="00885197" w:rsidDel="00A43871">
          <w:rPr>
            <w:rFonts w:ascii="Calibri" w:cs="Calibri"/>
            <w:i/>
            <w:iCs/>
          </w:rPr>
          <w:delText>et al.</w:delText>
        </w:r>
        <w:r w:rsidRPr="00885197" w:rsidDel="00A43871">
          <w:rPr>
            <w:rFonts w:ascii="Calibri" w:cs="Calibri"/>
          </w:rPr>
          <w:delText xml:space="preserve"> (2011) Sparse PLS discriminant analysis: biologically relevant feature selection and graphical displays for multiclass problems. </w:delText>
        </w:r>
        <w:r w:rsidRPr="00885197" w:rsidDel="00A43871">
          <w:rPr>
            <w:rFonts w:ascii="Calibri" w:cs="Calibri"/>
            <w:i/>
            <w:iCs/>
          </w:rPr>
          <w:delText>BMC Bioinformatics</w:delText>
        </w:r>
        <w:r w:rsidRPr="0063261D" w:rsidDel="00A43871">
          <w:rPr>
            <w:rFonts w:ascii="Calibri" w:cs="Calibri"/>
          </w:rPr>
          <w:delText xml:space="preserve">, </w:delText>
        </w:r>
        <w:r w:rsidRPr="00936B8A" w:rsidDel="00A43871">
          <w:rPr>
            <w:rFonts w:ascii="Calibri" w:cs="Calibri"/>
            <w:b/>
            <w:bCs/>
          </w:rPr>
          <w:delText>12</w:delText>
        </w:r>
        <w:r w:rsidRPr="00123523" w:rsidDel="00A43871">
          <w:rPr>
            <w:rFonts w:ascii="Calibri" w:cs="Calibri"/>
          </w:rPr>
          <w:delText>, 253.</w:delText>
        </w:r>
      </w:del>
    </w:p>
    <w:p w14:paraId="313253FE" w14:textId="3C9C0052" w:rsidR="006D03B3" w:rsidRPr="00A43871" w:rsidDel="00A43871" w:rsidRDefault="006D03B3">
      <w:pPr>
        <w:pStyle w:val="Bibliography"/>
        <w:rPr>
          <w:del w:id="1783" w:author="Amrit" w:date="2018-10-31T13:02:00Z"/>
          <w:rFonts w:ascii="Calibri" w:cs="Calibri"/>
          <w:rPrChange w:id="1784" w:author="Amrit" w:date="2018-10-31T13:02:00Z">
            <w:rPr>
              <w:del w:id="1785" w:author="Amrit" w:date="2018-10-31T13:02:00Z"/>
              <w:rFonts w:ascii="Calibri"/>
            </w:rPr>
          </w:rPrChange>
        </w:rPr>
      </w:pPr>
      <w:del w:id="1786" w:author="Amrit" w:date="2018-10-31T13:02:00Z">
        <w:r w:rsidRPr="00D30DDE" w:rsidDel="00A43871">
          <w:rPr>
            <w:rFonts w:ascii="Calibri" w:cs="Calibri"/>
          </w:rPr>
          <w:delText xml:space="preserve">Liberzon,A. </w:delText>
        </w:r>
        <w:r w:rsidRPr="00A43871" w:rsidDel="00A43871">
          <w:rPr>
            <w:rFonts w:ascii="Calibri" w:cs="Calibri"/>
            <w:i/>
            <w:iCs/>
            <w:rPrChange w:id="1787" w:author="Amrit" w:date="2018-10-31T13:02:00Z">
              <w:rPr>
                <w:rFonts w:ascii="Calibri"/>
                <w:i/>
                <w:iCs/>
              </w:rPr>
            </w:rPrChange>
          </w:rPr>
          <w:delText>et al.</w:delText>
        </w:r>
        <w:r w:rsidRPr="00A43871" w:rsidDel="00A43871">
          <w:rPr>
            <w:rFonts w:ascii="Calibri" w:cs="Calibri"/>
            <w:rPrChange w:id="1788" w:author="Amrit" w:date="2018-10-31T13:02:00Z">
              <w:rPr>
                <w:rFonts w:ascii="Calibri"/>
              </w:rPr>
            </w:rPrChange>
          </w:rPr>
          <w:delText xml:space="preserve"> (2015) The molecular signatures database hallmark gene set collection. </w:delText>
        </w:r>
        <w:r w:rsidRPr="00A43871" w:rsidDel="00A43871">
          <w:rPr>
            <w:rFonts w:ascii="Calibri" w:cs="Calibri"/>
            <w:i/>
            <w:iCs/>
            <w:rPrChange w:id="1789" w:author="Amrit" w:date="2018-10-31T13:02:00Z">
              <w:rPr>
                <w:rFonts w:ascii="Calibri"/>
                <w:i/>
                <w:iCs/>
              </w:rPr>
            </w:rPrChange>
          </w:rPr>
          <w:delText>Cell Syst.</w:delText>
        </w:r>
        <w:r w:rsidRPr="00A43871" w:rsidDel="00A43871">
          <w:rPr>
            <w:rFonts w:ascii="Calibri" w:cs="Calibri"/>
            <w:rPrChange w:id="1790" w:author="Amrit" w:date="2018-10-31T13:02:00Z">
              <w:rPr>
                <w:rFonts w:ascii="Calibri"/>
              </w:rPr>
            </w:rPrChange>
          </w:rPr>
          <w:delText xml:space="preserve">, </w:delText>
        </w:r>
        <w:r w:rsidRPr="00A43871" w:rsidDel="00A43871">
          <w:rPr>
            <w:rFonts w:ascii="Calibri" w:cs="Calibri"/>
            <w:b/>
            <w:bCs/>
            <w:rPrChange w:id="1791" w:author="Amrit" w:date="2018-10-31T13:02:00Z">
              <w:rPr>
                <w:rFonts w:ascii="Calibri"/>
                <w:b/>
                <w:bCs/>
              </w:rPr>
            </w:rPrChange>
          </w:rPr>
          <w:delText>1</w:delText>
        </w:r>
        <w:r w:rsidRPr="00A43871" w:rsidDel="00A43871">
          <w:rPr>
            <w:rFonts w:ascii="Calibri" w:cs="Calibri"/>
            <w:rPrChange w:id="1792" w:author="Amrit" w:date="2018-10-31T13:02:00Z">
              <w:rPr>
                <w:rFonts w:ascii="Calibri"/>
              </w:rPr>
            </w:rPrChange>
          </w:rPr>
          <w:delText>, 417–425.</w:delText>
        </w:r>
      </w:del>
    </w:p>
    <w:p w14:paraId="72CCF443" w14:textId="3BDB9C68" w:rsidR="006D03B3" w:rsidRPr="00A43871" w:rsidDel="00A43871" w:rsidRDefault="006D03B3">
      <w:pPr>
        <w:pStyle w:val="Bibliography"/>
        <w:rPr>
          <w:del w:id="1793" w:author="Amrit" w:date="2018-10-31T13:02:00Z"/>
          <w:rFonts w:ascii="Calibri" w:cs="Calibri"/>
          <w:rPrChange w:id="1794" w:author="Amrit" w:date="2018-10-31T13:02:00Z">
            <w:rPr>
              <w:del w:id="1795" w:author="Amrit" w:date="2018-10-31T13:02:00Z"/>
              <w:rFonts w:ascii="Calibri"/>
            </w:rPr>
          </w:rPrChange>
        </w:rPr>
      </w:pPr>
      <w:del w:id="1796" w:author="Amrit" w:date="2018-10-31T13:02:00Z">
        <w:r w:rsidRPr="00A43871" w:rsidDel="00A43871">
          <w:rPr>
            <w:rFonts w:ascii="Calibri" w:cs="Calibri"/>
            <w:rPrChange w:id="1797" w:author="Amrit" w:date="2018-10-31T13:02:00Z">
              <w:rPr>
                <w:rFonts w:ascii="Calibri"/>
              </w:rPr>
            </w:rPrChange>
          </w:rPr>
          <w:delText xml:space="preserve">Lock,E.F. </w:delText>
        </w:r>
        <w:r w:rsidRPr="00A43871" w:rsidDel="00A43871">
          <w:rPr>
            <w:rFonts w:ascii="Calibri" w:cs="Calibri"/>
            <w:i/>
            <w:iCs/>
            <w:rPrChange w:id="1798" w:author="Amrit" w:date="2018-10-31T13:02:00Z">
              <w:rPr>
                <w:rFonts w:ascii="Calibri"/>
                <w:i/>
                <w:iCs/>
              </w:rPr>
            </w:rPrChange>
          </w:rPr>
          <w:delText>et al.</w:delText>
        </w:r>
        <w:r w:rsidRPr="00A43871" w:rsidDel="00A43871">
          <w:rPr>
            <w:rFonts w:ascii="Calibri" w:cs="Calibri"/>
            <w:rPrChange w:id="1799" w:author="Amrit" w:date="2018-10-31T13:02:00Z">
              <w:rPr>
                <w:rFonts w:ascii="Calibri"/>
              </w:rPr>
            </w:rPrChange>
          </w:rPr>
          <w:delText xml:space="preserve"> (2013) Joint and individual variation explained (JIVE) for integrated analysis of multiple data types. </w:delText>
        </w:r>
        <w:r w:rsidRPr="00A43871" w:rsidDel="00A43871">
          <w:rPr>
            <w:rFonts w:ascii="Calibri" w:cs="Calibri"/>
            <w:i/>
            <w:iCs/>
            <w:rPrChange w:id="1800" w:author="Amrit" w:date="2018-10-31T13:02:00Z">
              <w:rPr>
                <w:rFonts w:ascii="Calibri"/>
                <w:i/>
                <w:iCs/>
              </w:rPr>
            </w:rPrChange>
          </w:rPr>
          <w:delText>Ann. Appl. Stat.</w:delText>
        </w:r>
        <w:r w:rsidRPr="00A43871" w:rsidDel="00A43871">
          <w:rPr>
            <w:rFonts w:ascii="Calibri" w:cs="Calibri"/>
            <w:rPrChange w:id="1801" w:author="Amrit" w:date="2018-10-31T13:02:00Z">
              <w:rPr>
                <w:rFonts w:ascii="Calibri"/>
              </w:rPr>
            </w:rPrChange>
          </w:rPr>
          <w:delText xml:space="preserve">, </w:delText>
        </w:r>
        <w:r w:rsidRPr="00A43871" w:rsidDel="00A43871">
          <w:rPr>
            <w:rFonts w:ascii="Calibri" w:cs="Calibri"/>
            <w:b/>
            <w:bCs/>
            <w:rPrChange w:id="1802" w:author="Amrit" w:date="2018-10-31T13:02:00Z">
              <w:rPr>
                <w:rFonts w:ascii="Calibri"/>
                <w:b/>
                <w:bCs/>
              </w:rPr>
            </w:rPrChange>
          </w:rPr>
          <w:delText>7</w:delText>
        </w:r>
        <w:r w:rsidRPr="00A43871" w:rsidDel="00A43871">
          <w:rPr>
            <w:rFonts w:ascii="Calibri" w:cs="Calibri"/>
            <w:rPrChange w:id="1803" w:author="Amrit" w:date="2018-10-31T13:02:00Z">
              <w:rPr>
                <w:rFonts w:ascii="Calibri"/>
              </w:rPr>
            </w:rPrChange>
          </w:rPr>
          <w:delText>, 523–542.</w:delText>
        </w:r>
      </w:del>
    </w:p>
    <w:p w14:paraId="3BC3A8FF" w14:textId="72534011" w:rsidR="006D03B3" w:rsidRPr="00A43871" w:rsidDel="00A43871" w:rsidRDefault="006D03B3">
      <w:pPr>
        <w:pStyle w:val="Bibliography"/>
        <w:rPr>
          <w:del w:id="1804" w:author="Amrit" w:date="2018-10-31T13:02:00Z"/>
          <w:rFonts w:ascii="Calibri" w:cs="Calibri"/>
          <w:rPrChange w:id="1805" w:author="Amrit" w:date="2018-10-31T13:02:00Z">
            <w:rPr>
              <w:del w:id="1806" w:author="Amrit" w:date="2018-10-31T13:02:00Z"/>
              <w:rFonts w:ascii="Calibri"/>
            </w:rPr>
          </w:rPrChange>
        </w:rPr>
      </w:pPr>
      <w:del w:id="1807" w:author="Amrit" w:date="2018-10-31T13:02:00Z">
        <w:r w:rsidRPr="00A43871" w:rsidDel="00A43871">
          <w:rPr>
            <w:rFonts w:ascii="Calibri" w:cs="Calibri"/>
            <w:rPrChange w:id="1808" w:author="Amrit" w:date="2018-10-31T13:02:00Z">
              <w:rPr>
                <w:rFonts w:ascii="Calibri"/>
              </w:rPr>
            </w:rPrChange>
          </w:rPr>
          <w:delText xml:space="preserve">Lock,E.F. and Dunson,D.B. (2013) Bayesian consensus clustering. </w:delText>
        </w:r>
        <w:r w:rsidRPr="00A43871" w:rsidDel="00A43871">
          <w:rPr>
            <w:rFonts w:ascii="Calibri" w:cs="Calibri"/>
            <w:i/>
            <w:iCs/>
            <w:rPrChange w:id="1809" w:author="Amrit" w:date="2018-10-31T13:02:00Z">
              <w:rPr>
                <w:rFonts w:ascii="Calibri"/>
                <w:i/>
                <w:iCs/>
              </w:rPr>
            </w:rPrChange>
          </w:rPr>
          <w:delText>Bioinformatics</w:delText>
        </w:r>
        <w:r w:rsidRPr="00A43871" w:rsidDel="00A43871">
          <w:rPr>
            <w:rFonts w:ascii="Calibri" w:cs="Calibri"/>
            <w:rPrChange w:id="1810" w:author="Amrit" w:date="2018-10-31T13:02:00Z">
              <w:rPr>
                <w:rFonts w:ascii="Calibri"/>
              </w:rPr>
            </w:rPrChange>
          </w:rPr>
          <w:delText xml:space="preserve">, </w:delText>
        </w:r>
        <w:r w:rsidRPr="00A43871" w:rsidDel="00A43871">
          <w:rPr>
            <w:rFonts w:ascii="Calibri" w:cs="Calibri"/>
            <w:b/>
            <w:bCs/>
            <w:rPrChange w:id="1811" w:author="Amrit" w:date="2018-10-31T13:02:00Z">
              <w:rPr>
                <w:rFonts w:ascii="Calibri"/>
                <w:b/>
                <w:bCs/>
              </w:rPr>
            </w:rPrChange>
          </w:rPr>
          <w:delText>29</w:delText>
        </w:r>
        <w:r w:rsidRPr="00A43871" w:rsidDel="00A43871">
          <w:rPr>
            <w:rFonts w:ascii="Calibri" w:cs="Calibri"/>
            <w:rPrChange w:id="1812" w:author="Amrit" w:date="2018-10-31T13:02:00Z">
              <w:rPr>
                <w:rFonts w:ascii="Calibri"/>
              </w:rPr>
            </w:rPrChange>
          </w:rPr>
          <w:delText>, 2610–2616.</w:delText>
        </w:r>
      </w:del>
    </w:p>
    <w:p w14:paraId="5C3725D0" w14:textId="23BA83EA" w:rsidR="006D03B3" w:rsidRPr="00A43871" w:rsidDel="00A43871" w:rsidRDefault="006D03B3">
      <w:pPr>
        <w:pStyle w:val="Bibliography"/>
        <w:rPr>
          <w:del w:id="1813" w:author="Amrit" w:date="2018-10-31T13:02:00Z"/>
          <w:rFonts w:ascii="Calibri" w:cs="Calibri"/>
          <w:rPrChange w:id="1814" w:author="Amrit" w:date="2018-10-31T13:02:00Z">
            <w:rPr>
              <w:del w:id="1815" w:author="Amrit" w:date="2018-10-31T13:02:00Z"/>
              <w:rFonts w:ascii="Calibri"/>
            </w:rPr>
          </w:rPrChange>
        </w:rPr>
      </w:pPr>
      <w:del w:id="1816" w:author="Amrit" w:date="2018-10-31T13:02:00Z">
        <w:r w:rsidRPr="00A43871" w:rsidDel="00A43871">
          <w:rPr>
            <w:rFonts w:ascii="Calibri" w:cs="Calibri"/>
            <w:rPrChange w:id="1817" w:author="Amrit" w:date="2018-10-31T13:02:00Z">
              <w:rPr>
                <w:rFonts w:ascii="Calibri"/>
              </w:rPr>
            </w:rPrChange>
          </w:rPr>
          <w:delText xml:space="preserve">Rohart,F. </w:delText>
        </w:r>
        <w:r w:rsidRPr="00A43871" w:rsidDel="00A43871">
          <w:rPr>
            <w:rFonts w:ascii="Calibri" w:cs="Calibri"/>
            <w:i/>
            <w:iCs/>
            <w:rPrChange w:id="1818" w:author="Amrit" w:date="2018-10-31T13:02:00Z">
              <w:rPr>
                <w:rFonts w:ascii="Calibri"/>
                <w:i/>
                <w:iCs/>
              </w:rPr>
            </w:rPrChange>
          </w:rPr>
          <w:delText>et al.</w:delText>
        </w:r>
        <w:r w:rsidRPr="00A43871" w:rsidDel="00A43871">
          <w:rPr>
            <w:rFonts w:ascii="Calibri" w:cs="Calibri"/>
            <w:rPrChange w:id="1819" w:author="Amrit" w:date="2018-10-31T13:02:00Z">
              <w:rPr>
                <w:rFonts w:ascii="Calibri"/>
              </w:rPr>
            </w:rPrChange>
          </w:rPr>
          <w:delText xml:space="preserve"> (2017) mixOmics: An R package for ‘omics feature selection and multiple data integration. </w:delText>
        </w:r>
        <w:r w:rsidRPr="00A43871" w:rsidDel="00A43871">
          <w:rPr>
            <w:rFonts w:ascii="Calibri" w:cs="Calibri"/>
            <w:i/>
            <w:iCs/>
            <w:rPrChange w:id="1820" w:author="Amrit" w:date="2018-10-31T13:02:00Z">
              <w:rPr>
                <w:rFonts w:ascii="Calibri"/>
                <w:i/>
                <w:iCs/>
              </w:rPr>
            </w:rPrChange>
          </w:rPr>
          <w:delText>PLOS Comput. Biol.</w:delText>
        </w:r>
        <w:r w:rsidRPr="00A43871" w:rsidDel="00A43871">
          <w:rPr>
            <w:rFonts w:ascii="Calibri" w:cs="Calibri"/>
            <w:rPrChange w:id="1821" w:author="Amrit" w:date="2018-10-31T13:02:00Z">
              <w:rPr>
                <w:rFonts w:ascii="Calibri"/>
              </w:rPr>
            </w:rPrChange>
          </w:rPr>
          <w:delText xml:space="preserve">, </w:delText>
        </w:r>
        <w:r w:rsidRPr="00A43871" w:rsidDel="00A43871">
          <w:rPr>
            <w:rFonts w:ascii="Calibri" w:cs="Calibri"/>
            <w:b/>
            <w:bCs/>
            <w:rPrChange w:id="1822" w:author="Amrit" w:date="2018-10-31T13:02:00Z">
              <w:rPr>
                <w:rFonts w:ascii="Calibri"/>
                <w:b/>
                <w:bCs/>
              </w:rPr>
            </w:rPrChange>
          </w:rPr>
          <w:delText>13</w:delText>
        </w:r>
        <w:r w:rsidRPr="00A43871" w:rsidDel="00A43871">
          <w:rPr>
            <w:rFonts w:ascii="Calibri" w:cs="Calibri"/>
            <w:rPrChange w:id="1823" w:author="Amrit" w:date="2018-10-31T13:02:00Z">
              <w:rPr>
                <w:rFonts w:ascii="Calibri"/>
              </w:rPr>
            </w:rPrChange>
          </w:rPr>
          <w:delText>, e1005752.</w:delText>
        </w:r>
      </w:del>
    </w:p>
    <w:p w14:paraId="4AB27AF9" w14:textId="7C2C7025" w:rsidR="006D03B3" w:rsidRPr="00A43871" w:rsidDel="00A43871" w:rsidRDefault="006D03B3">
      <w:pPr>
        <w:pStyle w:val="Bibliography"/>
        <w:rPr>
          <w:del w:id="1824" w:author="Amrit" w:date="2018-10-31T13:02:00Z"/>
          <w:rFonts w:ascii="Calibri" w:cs="Calibri"/>
          <w:rPrChange w:id="1825" w:author="Amrit" w:date="2018-10-31T13:02:00Z">
            <w:rPr>
              <w:del w:id="1826" w:author="Amrit" w:date="2018-10-31T13:02:00Z"/>
              <w:rFonts w:ascii="Calibri"/>
            </w:rPr>
          </w:rPrChange>
        </w:rPr>
      </w:pPr>
      <w:del w:id="1827" w:author="Amrit" w:date="2018-10-31T13:02:00Z">
        <w:r w:rsidRPr="00A43871" w:rsidDel="00A43871">
          <w:rPr>
            <w:rFonts w:ascii="Calibri" w:cs="Calibri"/>
            <w:rPrChange w:id="1828" w:author="Amrit" w:date="2018-10-31T13:02:00Z">
              <w:rPr>
                <w:rFonts w:ascii="Calibri"/>
              </w:rPr>
            </w:rPrChange>
          </w:rPr>
          <w:delText xml:space="preserve">Shen,H. and Huang,J. (2007) Sparse Principal Component Analysis via Regularized Low Rank Matrix Approximation. </w:delText>
        </w:r>
        <w:r w:rsidRPr="00A43871" w:rsidDel="00A43871">
          <w:rPr>
            <w:rFonts w:ascii="Calibri" w:cs="Calibri"/>
            <w:i/>
            <w:iCs/>
            <w:rPrChange w:id="1829" w:author="Amrit" w:date="2018-10-31T13:02:00Z">
              <w:rPr>
                <w:rFonts w:ascii="Calibri"/>
                <w:i/>
                <w:iCs/>
              </w:rPr>
            </w:rPrChange>
          </w:rPr>
          <w:delText>J. Multivar. Anal.</w:delText>
        </w:r>
        <w:r w:rsidRPr="00A43871" w:rsidDel="00A43871">
          <w:rPr>
            <w:rFonts w:ascii="Calibri" w:cs="Calibri"/>
            <w:rPrChange w:id="1830" w:author="Amrit" w:date="2018-10-31T13:02:00Z">
              <w:rPr>
                <w:rFonts w:ascii="Calibri"/>
              </w:rPr>
            </w:rPrChange>
          </w:rPr>
          <w:delText xml:space="preserve">, </w:delText>
        </w:r>
        <w:r w:rsidRPr="00A43871" w:rsidDel="00A43871">
          <w:rPr>
            <w:rFonts w:ascii="Calibri" w:cs="Calibri"/>
            <w:b/>
            <w:bCs/>
            <w:rPrChange w:id="1831" w:author="Amrit" w:date="2018-10-31T13:02:00Z">
              <w:rPr>
                <w:rFonts w:ascii="Calibri"/>
                <w:b/>
                <w:bCs/>
              </w:rPr>
            </w:rPrChange>
          </w:rPr>
          <w:delText>99</w:delText>
        </w:r>
        <w:r w:rsidRPr="00A43871" w:rsidDel="00A43871">
          <w:rPr>
            <w:rFonts w:ascii="Calibri" w:cs="Calibri"/>
            <w:rPrChange w:id="1832" w:author="Amrit" w:date="2018-10-31T13:02:00Z">
              <w:rPr>
                <w:rFonts w:ascii="Calibri"/>
              </w:rPr>
            </w:rPrChange>
          </w:rPr>
          <w:delText>, 1015–1034.</w:delText>
        </w:r>
      </w:del>
    </w:p>
    <w:p w14:paraId="3C247734" w14:textId="6468FFE4" w:rsidR="006D03B3" w:rsidRPr="00A43871" w:rsidDel="00A43871" w:rsidRDefault="006D03B3">
      <w:pPr>
        <w:pStyle w:val="Bibliography"/>
        <w:rPr>
          <w:del w:id="1833" w:author="Amrit" w:date="2018-10-31T13:02:00Z"/>
          <w:rFonts w:ascii="Calibri" w:cs="Calibri"/>
          <w:rPrChange w:id="1834" w:author="Amrit" w:date="2018-10-31T13:02:00Z">
            <w:rPr>
              <w:del w:id="1835" w:author="Amrit" w:date="2018-10-31T13:02:00Z"/>
              <w:rFonts w:ascii="Calibri"/>
            </w:rPr>
          </w:rPrChange>
        </w:rPr>
      </w:pPr>
      <w:del w:id="1836" w:author="Amrit" w:date="2018-10-31T13:02:00Z">
        <w:r w:rsidRPr="00A43871" w:rsidDel="00A43871">
          <w:rPr>
            <w:rFonts w:ascii="Calibri" w:cs="Calibri"/>
            <w:rPrChange w:id="1837" w:author="Amrit" w:date="2018-10-31T13:02:00Z">
              <w:rPr>
                <w:rFonts w:ascii="Calibri"/>
              </w:rPr>
            </w:rPrChange>
          </w:rPr>
          <w:delText xml:space="preserve">Singh,A. </w:delText>
        </w:r>
        <w:r w:rsidRPr="00A43871" w:rsidDel="00A43871">
          <w:rPr>
            <w:rFonts w:ascii="Calibri" w:cs="Calibri"/>
            <w:i/>
            <w:iCs/>
            <w:rPrChange w:id="1838" w:author="Amrit" w:date="2018-10-31T13:02:00Z">
              <w:rPr>
                <w:rFonts w:ascii="Calibri"/>
                <w:i/>
                <w:iCs/>
              </w:rPr>
            </w:rPrChange>
          </w:rPr>
          <w:delText>et al.</w:delText>
        </w:r>
        <w:r w:rsidRPr="00A43871" w:rsidDel="00A43871">
          <w:rPr>
            <w:rFonts w:ascii="Calibri" w:cs="Calibri"/>
            <w:rPrChange w:id="1839" w:author="Amrit" w:date="2018-10-31T13:02:00Z">
              <w:rPr>
                <w:rFonts w:ascii="Calibri"/>
              </w:rPr>
            </w:rPrChange>
          </w:rPr>
          <w:delText xml:space="preserve"> (2013) Gene-metabolite expression in blood can discriminate allergen-induced isolated early from dual asthmatic responses. </w:delText>
        </w:r>
        <w:r w:rsidRPr="00A43871" w:rsidDel="00A43871">
          <w:rPr>
            <w:rFonts w:ascii="Calibri" w:cs="Calibri"/>
            <w:i/>
            <w:iCs/>
            <w:rPrChange w:id="1840" w:author="Amrit" w:date="2018-10-31T13:02:00Z">
              <w:rPr>
                <w:rFonts w:ascii="Calibri"/>
                <w:i/>
                <w:iCs/>
              </w:rPr>
            </w:rPrChange>
          </w:rPr>
          <w:delText>PLoS ONE</w:delText>
        </w:r>
        <w:r w:rsidRPr="00A43871" w:rsidDel="00A43871">
          <w:rPr>
            <w:rFonts w:ascii="Calibri" w:cs="Calibri"/>
            <w:rPrChange w:id="1841" w:author="Amrit" w:date="2018-10-31T13:02:00Z">
              <w:rPr>
                <w:rFonts w:ascii="Calibri"/>
              </w:rPr>
            </w:rPrChange>
          </w:rPr>
          <w:delText xml:space="preserve">, </w:delText>
        </w:r>
        <w:r w:rsidRPr="00A43871" w:rsidDel="00A43871">
          <w:rPr>
            <w:rFonts w:ascii="Calibri" w:cs="Calibri"/>
            <w:b/>
            <w:bCs/>
            <w:rPrChange w:id="1842" w:author="Amrit" w:date="2018-10-31T13:02:00Z">
              <w:rPr>
                <w:rFonts w:ascii="Calibri"/>
                <w:b/>
                <w:bCs/>
              </w:rPr>
            </w:rPrChange>
          </w:rPr>
          <w:delText>8</w:delText>
        </w:r>
        <w:r w:rsidRPr="00A43871" w:rsidDel="00A43871">
          <w:rPr>
            <w:rFonts w:ascii="Calibri" w:cs="Calibri"/>
            <w:rPrChange w:id="1843" w:author="Amrit" w:date="2018-10-31T13:02:00Z">
              <w:rPr>
                <w:rFonts w:ascii="Calibri"/>
              </w:rPr>
            </w:rPrChange>
          </w:rPr>
          <w:delText>, e67907.</w:delText>
        </w:r>
      </w:del>
    </w:p>
    <w:p w14:paraId="5DFDCA13" w14:textId="514D17D9" w:rsidR="006D03B3" w:rsidRPr="00A43871" w:rsidDel="00A43871" w:rsidRDefault="006D03B3">
      <w:pPr>
        <w:pStyle w:val="Bibliography"/>
        <w:rPr>
          <w:del w:id="1844" w:author="Amrit" w:date="2018-10-31T13:02:00Z"/>
          <w:rFonts w:ascii="Calibri" w:cs="Calibri"/>
          <w:rPrChange w:id="1845" w:author="Amrit" w:date="2018-10-31T13:02:00Z">
            <w:rPr>
              <w:del w:id="1846" w:author="Amrit" w:date="2018-10-31T13:02:00Z"/>
              <w:rFonts w:ascii="Calibri"/>
            </w:rPr>
          </w:rPrChange>
        </w:rPr>
      </w:pPr>
      <w:del w:id="1847" w:author="Amrit" w:date="2018-10-31T13:02:00Z">
        <w:r w:rsidRPr="00A43871" w:rsidDel="00A43871">
          <w:rPr>
            <w:rFonts w:ascii="Calibri" w:cs="Calibri"/>
            <w:rPrChange w:id="1848" w:author="Amrit" w:date="2018-10-31T13:02:00Z">
              <w:rPr>
                <w:rFonts w:ascii="Calibri"/>
              </w:rPr>
            </w:rPrChange>
          </w:rPr>
          <w:delText xml:space="preserve">Singh,A. </w:delText>
        </w:r>
        <w:r w:rsidRPr="00A43871" w:rsidDel="00A43871">
          <w:rPr>
            <w:rFonts w:ascii="Calibri" w:cs="Calibri"/>
            <w:i/>
            <w:iCs/>
            <w:rPrChange w:id="1849" w:author="Amrit" w:date="2018-10-31T13:02:00Z">
              <w:rPr>
                <w:rFonts w:ascii="Calibri"/>
                <w:i/>
                <w:iCs/>
              </w:rPr>
            </w:rPrChange>
          </w:rPr>
          <w:delText>et al.</w:delText>
        </w:r>
        <w:r w:rsidRPr="00A43871" w:rsidDel="00A43871">
          <w:rPr>
            <w:rFonts w:ascii="Calibri" w:cs="Calibri"/>
            <w:rPrChange w:id="1850" w:author="Amrit" w:date="2018-10-31T13:02:00Z">
              <w:rPr>
                <w:rFonts w:ascii="Calibri"/>
              </w:rPr>
            </w:rPrChange>
          </w:rPr>
          <w:delText xml:space="preserve"> (2012) Plasma proteomics can discriminate isolated early from dual responses in asthmatic individuals undergoing an allergen inhalation challenge. </w:delText>
        </w:r>
        <w:r w:rsidRPr="00A43871" w:rsidDel="00A43871">
          <w:rPr>
            <w:rFonts w:ascii="Calibri" w:cs="Calibri"/>
            <w:i/>
            <w:iCs/>
            <w:rPrChange w:id="1851" w:author="Amrit" w:date="2018-10-31T13:02:00Z">
              <w:rPr>
                <w:rFonts w:ascii="Calibri"/>
                <w:i/>
                <w:iCs/>
              </w:rPr>
            </w:rPrChange>
          </w:rPr>
          <w:delText>PROTEOMICS - Clin. Appl.</w:delText>
        </w:r>
        <w:r w:rsidRPr="00A43871" w:rsidDel="00A43871">
          <w:rPr>
            <w:rFonts w:ascii="Calibri" w:cs="Calibri"/>
            <w:rPrChange w:id="1852" w:author="Amrit" w:date="2018-10-31T13:02:00Z">
              <w:rPr>
                <w:rFonts w:ascii="Calibri"/>
              </w:rPr>
            </w:rPrChange>
          </w:rPr>
          <w:delText xml:space="preserve">, </w:delText>
        </w:r>
        <w:r w:rsidRPr="00A43871" w:rsidDel="00A43871">
          <w:rPr>
            <w:rFonts w:ascii="Calibri" w:cs="Calibri"/>
            <w:b/>
            <w:bCs/>
            <w:rPrChange w:id="1853" w:author="Amrit" w:date="2018-10-31T13:02:00Z">
              <w:rPr>
                <w:rFonts w:ascii="Calibri"/>
                <w:b/>
                <w:bCs/>
              </w:rPr>
            </w:rPrChange>
          </w:rPr>
          <w:delText>6</w:delText>
        </w:r>
        <w:r w:rsidRPr="00A43871" w:rsidDel="00A43871">
          <w:rPr>
            <w:rFonts w:ascii="Calibri" w:cs="Calibri"/>
            <w:rPrChange w:id="1854" w:author="Amrit" w:date="2018-10-31T13:02:00Z">
              <w:rPr>
                <w:rFonts w:ascii="Calibri"/>
              </w:rPr>
            </w:rPrChange>
          </w:rPr>
          <w:delText>, 476–485.</w:delText>
        </w:r>
      </w:del>
    </w:p>
    <w:p w14:paraId="6C3E1FFA" w14:textId="5EB7EC28" w:rsidR="006D03B3" w:rsidRPr="00A43871" w:rsidDel="00A43871" w:rsidRDefault="006D03B3">
      <w:pPr>
        <w:pStyle w:val="Bibliography"/>
        <w:rPr>
          <w:del w:id="1855" w:author="Amrit" w:date="2018-10-31T13:02:00Z"/>
          <w:rFonts w:ascii="Calibri" w:cs="Calibri"/>
          <w:rPrChange w:id="1856" w:author="Amrit" w:date="2018-10-31T13:02:00Z">
            <w:rPr>
              <w:del w:id="1857" w:author="Amrit" w:date="2018-10-31T13:02:00Z"/>
              <w:rFonts w:ascii="Calibri"/>
            </w:rPr>
          </w:rPrChange>
        </w:rPr>
      </w:pPr>
      <w:del w:id="1858" w:author="Amrit" w:date="2018-10-31T13:02:00Z">
        <w:r w:rsidRPr="00A43871" w:rsidDel="00A43871">
          <w:rPr>
            <w:rFonts w:ascii="Calibri" w:cs="Calibri"/>
            <w:rPrChange w:id="1859" w:author="Amrit" w:date="2018-10-31T13:02:00Z">
              <w:rPr>
                <w:rFonts w:ascii="Calibri"/>
              </w:rPr>
            </w:rPrChange>
          </w:rPr>
          <w:delText xml:space="preserve">Singh,A. </w:delText>
        </w:r>
        <w:r w:rsidRPr="00A43871" w:rsidDel="00A43871">
          <w:rPr>
            <w:rFonts w:ascii="Calibri" w:cs="Calibri"/>
            <w:i/>
            <w:iCs/>
            <w:rPrChange w:id="1860" w:author="Amrit" w:date="2018-10-31T13:02:00Z">
              <w:rPr>
                <w:rFonts w:ascii="Calibri"/>
                <w:i/>
                <w:iCs/>
              </w:rPr>
            </w:rPrChange>
          </w:rPr>
          <w:delText>et al.</w:delText>
        </w:r>
        <w:r w:rsidRPr="00A43871" w:rsidDel="00A43871">
          <w:rPr>
            <w:rFonts w:ascii="Calibri" w:cs="Calibri"/>
            <w:rPrChange w:id="1861" w:author="Amrit" w:date="2018-10-31T13:02:00Z">
              <w:rPr>
                <w:rFonts w:ascii="Calibri"/>
              </w:rPr>
            </w:rPrChange>
          </w:rPr>
          <w:delText xml:space="preserve"> (2014) Th17/Treg ratio derived using DNA methylation analysis is associated with the late phase asthmatic response. </w:delText>
        </w:r>
        <w:r w:rsidRPr="00A43871" w:rsidDel="00A43871">
          <w:rPr>
            <w:rFonts w:ascii="Calibri" w:cs="Calibri"/>
            <w:i/>
            <w:iCs/>
            <w:rPrChange w:id="1862" w:author="Amrit" w:date="2018-10-31T13:02:00Z">
              <w:rPr>
                <w:rFonts w:ascii="Calibri"/>
                <w:i/>
                <w:iCs/>
              </w:rPr>
            </w:rPrChange>
          </w:rPr>
          <w:delText>Allergy Asthma Clin. Immunol.</w:delText>
        </w:r>
        <w:r w:rsidRPr="00A43871" w:rsidDel="00A43871">
          <w:rPr>
            <w:rFonts w:ascii="Calibri" w:cs="Calibri"/>
            <w:rPrChange w:id="1863" w:author="Amrit" w:date="2018-10-31T13:02:00Z">
              <w:rPr>
                <w:rFonts w:ascii="Calibri"/>
              </w:rPr>
            </w:rPrChange>
          </w:rPr>
          <w:delText xml:space="preserve">, </w:delText>
        </w:r>
        <w:r w:rsidRPr="00A43871" w:rsidDel="00A43871">
          <w:rPr>
            <w:rFonts w:ascii="Calibri" w:cs="Calibri"/>
            <w:b/>
            <w:bCs/>
            <w:rPrChange w:id="1864" w:author="Amrit" w:date="2018-10-31T13:02:00Z">
              <w:rPr>
                <w:rFonts w:ascii="Calibri"/>
                <w:b/>
                <w:bCs/>
              </w:rPr>
            </w:rPrChange>
          </w:rPr>
          <w:delText>10</w:delText>
        </w:r>
        <w:r w:rsidRPr="00A43871" w:rsidDel="00A43871">
          <w:rPr>
            <w:rFonts w:ascii="Calibri" w:cs="Calibri"/>
            <w:rPrChange w:id="1865" w:author="Amrit" w:date="2018-10-31T13:02:00Z">
              <w:rPr>
                <w:rFonts w:ascii="Calibri"/>
              </w:rPr>
            </w:rPrChange>
          </w:rPr>
          <w:delText>, 32.</w:delText>
        </w:r>
      </w:del>
    </w:p>
    <w:p w14:paraId="265DBB4C" w14:textId="0D2E4B6D" w:rsidR="006D03B3" w:rsidRPr="00A43871" w:rsidDel="00A43871" w:rsidRDefault="006D03B3">
      <w:pPr>
        <w:pStyle w:val="Bibliography"/>
        <w:rPr>
          <w:del w:id="1866" w:author="Amrit" w:date="2018-10-31T13:02:00Z"/>
          <w:rFonts w:ascii="Calibri" w:cs="Calibri"/>
          <w:rPrChange w:id="1867" w:author="Amrit" w:date="2018-10-31T13:02:00Z">
            <w:rPr>
              <w:del w:id="1868" w:author="Amrit" w:date="2018-10-31T13:02:00Z"/>
              <w:rFonts w:ascii="Calibri"/>
            </w:rPr>
          </w:rPrChange>
        </w:rPr>
      </w:pPr>
      <w:del w:id="1869" w:author="Amrit" w:date="2018-10-31T13:02:00Z">
        <w:r w:rsidRPr="00A43871" w:rsidDel="00A43871">
          <w:rPr>
            <w:rFonts w:ascii="Calibri" w:cs="Calibri"/>
            <w:rPrChange w:id="1870" w:author="Amrit" w:date="2018-10-31T13:02:00Z">
              <w:rPr>
                <w:rFonts w:ascii="Calibri"/>
              </w:rPr>
            </w:rPrChange>
          </w:rPr>
          <w:delText xml:space="preserve">Sokolov,A. </w:delText>
        </w:r>
        <w:r w:rsidRPr="00A43871" w:rsidDel="00A43871">
          <w:rPr>
            <w:rFonts w:ascii="Calibri" w:cs="Calibri"/>
            <w:i/>
            <w:iCs/>
            <w:rPrChange w:id="1871" w:author="Amrit" w:date="2018-10-31T13:02:00Z">
              <w:rPr>
                <w:rFonts w:ascii="Calibri"/>
                <w:i/>
                <w:iCs/>
              </w:rPr>
            </w:rPrChange>
          </w:rPr>
          <w:delText>et al.</w:delText>
        </w:r>
        <w:r w:rsidRPr="00A43871" w:rsidDel="00A43871">
          <w:rPr>
            <w:rFonts w:ascii="Calibri" w:cs="Calibri"/>
            <w:rPrChange w:id="1872" w:author="Amrit" w:date="2018-10-31T13:02:00Z">
              <w:rPr>
                <w:rFonts w:ascii="Calibri"/>
              </w:rPr>
            </w:rPrChange>
          </w:rPr>
          <w:delText xml:space="preserve"> (2016) Pathway-based genomics prediction using generalized elastic net. </w:delText>
        </w:r>
        <w:r w:rsidRPr="00A43871" w:rsidDel="00A43871">
          <w:rPr>
            <w:rFonts w:ascii="Calibri" w:cs="Calibri"/>
            <w:i/>
            <w:iCs/>
            <w:rPrChange w:id="1873" w:author="Amrit" w:date="2018-10-31T13:02:00Z">
              <w:rPr>
                <w:rFonts w:ascii="Calibri"/>
                <w:i/>
                <w:iCs/>
              </w:rPr>
            </w:rPrChange>
          </w:rPr>
          <w:delText>PLoS Comput Biol</w:delText>
        </w:r>
        <w:r w:rsidRPr="00A43871" w:rsidDel="00A43871">
          <w:rPr>
            <w:rFonts w:ascii="Calibri" w:cs="Calibri"/>
            <w:rPrChange w:id="1874" w:author="Amrit" w:date="2018-10-31T13:02:00Z">
              <w:rPr>
                <w:rFonts w:ascii="Calibri"/>
              </w:rPr>
            </w:rPrChange>
          </w:rPr>
          <w:delText xml:space="preserve">, </w:delText>
        </w:r>
        <w:r w:rsidRPr="00A43871" w:rsidDel="00A43871">
          <w:rPr>
            <w:rFonts w:ascii="Calibri" w:cs="Calibri"/>
            <w:b/>
            <w:bCs/>
            <w:rPrChange w:id="1875" w:author="Amrit" w:date="2018-10-31T13:02:00Z">
              <w:rPr>
                <w:rFonts w:ascii="Calibri"/>
                <w:b/>
                <w:bCs/>
              </w:rPr>
            </w:rPrChange>
          </w:rPr>
          <w:delText>12</w:delText>
        </w:r>
        <w:r w:rsidRPr="00A43871" w:rsidDel="00A43871">
          <w:rPr>
            <w:rFonts w:ascii="Calibri" w:cs="Calibri"/>
            <w:rPrChange w:id="1876" w:author="Amrit" w:date="2018-10-31T13:02:00Z">
              <w:rPr>
                <w:rFonts w:ascii="Calibri"/>
              </w:rPr>
            </w:rPrChange>
          </w:rPr>
          <w:delText>, e1004790.</w:delText>
        </w:r>
      </w:del>
    </w:p>
    <w:p w14:paraId="74E727A6" w14:textId="26860362" w:rsidR="006D03B3" w:rsidRPr="00A43871" w:rsidDel="00A43871" w:rsidRDefault="006D03B3">
      <w:pPr>
        <w:pStyle w:val="Bibliography"/>
        <w:rPr>
          <w:del w:id="1877" w:author="Amrit" w:date="2018-10-31T13:02:00Z"/>
          <w:rFonts w:ascii="Calibri" w:cs="Calibri"/>
          <w:rPrChange w:id="1878" w:author="Amrit" w:date="2018-10-31T13:02:00Z">
            <w:rPr>
              <w:del w:id="1879" w:author="Amrit" w:date="2018-10-31T13:02:00Z"/>
              <w:rFonts w:ascii="Calibri"/>
            </w:rPr>
          </w:rPrChange>
        </w:rPr>
      </w:pPr>
      <w:del w:id="1880" w:author="Amrit" w:date="2018-10-31T13:02:00Z">
        <w:r w:rsidRPr="00A43871" w:rsidDel="00A43871">
          <w:rPr>
            <w:rFonts w:ascii="Calibri" w:cs="Calibri"/>
            <w:rPrChange w:id="1881" w:author="Amrit" w:date="2018-10-31T13:02:00Z">
              <w:rPr>
                <w:rFonts w:ascii="Calibri"/>
              </w:rPr>
            </w:rPrChange>
          </w:rPr>
          <w:delText xml:space="preserve">Subramanian,A. </w:delText>
        </w:r>
        <w:r w:rsidRPr="00A43871" w:rsidDel="00A43871">
          <w:rPr>
            <w:rFonts w:ascii="Calibri" w:cs="Calibri"/>
            <w:i/>
            <w:iCs/>
            <w:rPrChange w:id="1882" w:author="Amrit" w:date="2018-10-31T13:02:00Z">
              <w:rPr>
                <w:rFonts w:ascii="Calibri"/>
                <w:i/>
                <w:iCs/>
              </w:rPr>
            </w:rPrChange>
          </w:rPr>
          <w:delText>et al.</w:delText>
        </w:r>
        <w:r w:rsidRPr="00A43871" w:rsidDel="00A43871">
          <w:rPr>
            <w:rFonts w:ascii="Calibri" w:cs="Calibri"/>
            <w:rPrChange w:id="1883" w:author="Amrit" w:date="2018-10-31T13:02:00Z">
              <w:rPr>
                <w:rFonts w:ascii="Calibri"/>
              </w:rPr>
            </w:rPrChange>
          </w:rPr>
          <w:delText xml:space="preserve"> (2005) Gene set enrichment analysis: a knowledge-based approach for interpreting genome-wide expression profiles. </w:delText>
        </w:r>
        <w:r w:rsidRPr="00A43871" w:rsidDel="00A43871">
          <w:rPr>
            <w:rFonts w:ascii="Calibri" w:cs="Calibri"/>
            <w:i/>
            <w:iCs/>
            <w:rPrChange w:id="1884" w:author="Amrit" w:date="2018-10-31T13:02:00Z">
              <w:rPr>
                <w:rFonts w:ascii="Calibri"/>
                <w:i/>
                <w:iCs/>
              </w:rPr>
            </w:rPrChange>
          </w:rPr>
          <w:delText>Proc. Natl. Acad. Sci.</w:delText>
        </w:r>
        <w:r w:rsidRPr="00A43871" w:rsidDel="00A43871">
          <w:rPr>
            <w:rFonts w:ascii="Calibri" w:cs="Calibri"/>
            <w:rPrChange w:id="1885" w:author="Amrit" w:date="2018-10-31T13:02:00Z">
              <w:rPr>
                <w:rFonts w:ascii="Calibri"/>
              </w:rPr>
            </w:rPrChange>
          </w:rPr>
          <w:delText xml:space="preserve">, </w:delText>
        </w:r>
        <w:r w:rsidRPr="00A43871" w:rsidDel="00A43871">
          <w:rPr>
            <w:rFonts w:ascii="Calibri" w:cs="Calibri"/>
            <w:b/>
            <w:bCs/>
            <w:rPrChange w:id="1886" w:author="Amrit" w:date="2018-10-31T13:02:00Z">
              <w:rPr>
                <w:rFonts w:ascii="Calibri"/>
                <w:b/>
                <w:bCs/>
              </w:rPr>
            </w:rPrChange>
          </w:rPr>
          <w:delText>102</w:delText>
        </w:r>
        <w:r w:rsidRPr="00A43871" w:rsidDel="00A43871">
          <w:rPr>
            <w:rFonts w:ascii="Calibri" w:cs="Calibri"/>
            <w:rPrChange w:id="1887" w:author="Amrit" w:date="2018-10-31T13:02:00Z">
              <w:rPr>
                <w:rFonts w:ascii="Calibri"/>
              </w:rPr>
            </w:rPrChange>
          </w:rPr>
          <w:delText>, 15545–15550.</w:delText>
        </w:r>
      </w:del>
    </w:p>
    <w:p w14:paraId="62E911B9" w14:textId="35FA246D" w:rsidR="006D03B3" w:rsidRPr="00A43871" w:rsidDel="00A43871" w:rsidRDefault="006D03B3">
      <w:pPr>
        <w:pStyle w:val="Bibliography"/>
        <w:rPr>
          <w:del w:id="1888" w:author="Amrit" w:date="2018-10-31T13:02:00Z"/>
          <w:rFonts w:ascii="Calibri" w:cs="Calibri"/>
          <w:rPrChange w:id="1889" w:author="Amrit" w:date="2018-10-31T13:02:00Z">
            <w:rPr>
              <w:del w:id="1890" w:author="Amrit" w:date="2018-10-31T13:02:00Z"/>
              <w:rFonts w:ascii="Calibri"/>
            </w:rPr>
          </w:rPrChange>
        </w:rPr>
      </w:pPr>
      <w:del w:id="1891" w:author="Amrit" w:date="2018-10-31T13:02:00Z">
        <w:r w:rsidRPr="00A43871" w:rsidDel="00A43871">
          <w:rPr>
            <w:rFonts w:ascii="Calibri" w:cs="Calibri"/>
            <w:rPrChange w:id="1892" w:author="Amrit" w:date="2018-10-31T13:02:00Z">
              <w:rPr>
                <w:rFonts w:ascii="Calibri"/>
              </w:rPr>
            </w:rPrChange>
          </w:rPr>
          <w:delText xml:space="preserve">Tenenhaus,A. </w:delText>
        </w:r>
        <w:r w:rsidRPr="00A43871" w:rsidDel="00A43871">
          <w:rPr>
            <w:rFonts w:ascii="Calibri" w:cs="Calibri"/>
            <w:i/>
            <w:iCs/>
            <w:rPrChange w:id="1893" w:author="Amrit" w:date="2018-10-31T13:02:00Z">
              <w:rPr>
                <w:rFonts w:ascii="Calibri"/>
                <w:i/>
                <w:iCs/>
              </w:rPr>
            </w:rPrChange>
          </w:rPr>
          <w:delText>et al.</w:delText>
        </w:r>
        <w:r w:rsidRPr="00A43871" w:rsidDel="00A43871">
          <w:rPr>
            <w:rFonts w:ascii="Calibri" w:cs="Calibri"/>
            <w:rPrChange w:id="1894" w:author="Amrit" w:date="2018-10-31T13:02:00Z">
              <w:rPr>
                <w:rFonts w:ascii="Calibri"/>
              </w:rPr>
            </w:rPrChange>
          </w:rPr>
          <w:delText xml:space="preserve"> (2014) Variable selection for generalized canonical correlation analysis. </w:delText>
        </w:r>
        <w:r w:rsidRPr="00A43871" w:rsidDel="00A43871">
          <w:rPr>
            <w:rFonts w:ascii="Calibri" w:cs="Calibri"/>
            <w:i/>
            <w:iCs/>
            <w:rPrChange w:id="1895" w:author="Amrit" w:date="2018-10-31T13:02:00Z">
              <w:rPr>
                <w:rFonts w:ascii="Calibri"/>
                <w:i/>
                <w:iCs/>
              </w:rPr>
            </w:rPrChange>
          </w:rPr>
          <w:delText>Biostatistics</w:delText>
        </w:r>
        <w:r w:rsidRPr="00A43871" w:rsidDel="00A43871">
          <w:rPr>
            <w:rFonts w:ascii="Calibri" w:cs="Calibri"/>
            <w:rPrChange w:id="1896" w:author="Amrit" w:date="2018-10-31T13:02:00Z">
              <w:rPr>
                <w:rFonts w:ascii="Calibri"/>
              </w:rPr>
            </w:rPrChange>
          </w:rPr>
          <w:delText xml:space="preserve">, </w:delText>
        </w:r>
        <w:r w:rsidRPr="00A43871" w:rsidDel="00A43871">
          <w:rPr>
            <w:rFonts w:ascii="Calibri" w:cs="Calibri"/>
            <w:b/>
            <w:bCs/>
            <w:rPrChange w:id="1897" w:author="Amrit" w:date="2018-10-31T13:02:00Z">
              <w:rPr>
                <w:rFonts w:ascii="Calibri"/>
                <w:b/>
                <w:bCs/>
              </w:rPr>
            </w:rPrChange>
          </w:rPr>
          <w:delText>15</w:delText>
        </w:r>
        <w:r w:rsidRPr="00A43871" w:rsidDel="00A43871">
          <w:rPr>
            <w:rFonts w:ascii="Calibri" w:cs="Calibri"/>
            <w:rPrChange w:id="1898" w:author="Amrit" w:date="2018-10-31T13:02:00Z">
              <w:rPr>
                <w:rFonts w:ascii="Calibri"/>
              </w:rPr>
            </w:rPrChange>
          </w:rPr>
          <w:delText>, 569–583.</w:delText>
        </w:r>
      </w:del>
    </w:p>
    <w:p w14:paraId="2259E151" w14:textId="681B17F8" w:rsidR="006D03B3" w:rsidRPr="00A43871" w:rsidDel="00A43871" w:rsidRDefault="006D03B3">
      <w:pPr>
        <w:pStyle w:val="Bibliography"/>
        <w:rPr>
          <w:del w:id="1899" w:author="Amrit" w:date="2018-10-31T13:02:00Z"/>
          <w:rFonts w:ascii="Calibri" w:cs="Calibri"/>
          <w:rPrChange w:id="1900" w:author="Amrit" w:date="2018-10-31T13:02:00Z">
            <w:rPr>
              <w:del w:id="1901" w:author="Amrit" w:date="2018-10-31T13:02:00Z"/>
              <w:rFonts w:ascii="Calibri"/>
            </w:rPr>
          </w:rPrChange>
        </w:rPr>
      </w:pPr>
      <w:del w:id="1902" w:author="Amrit" w:date="2018-10-31T13:02:00Z">
        <w:r w:rsidRPr="00A43871" w:rsidDel="00A43871">
          <w:rPr>
            <w:rFonts w:ascii="Calibri" w:cs="Calibri"/>
            <w:rPrChange w:id="1903" w:author="Amrit" w:date="2018-10-31T13:02:00Z">
              <w:rPr>
                <w:rFonts w:ascii="Calibri"/>
              </w:rPr>
            </w:rPrChange>
          </w:rPr>
          <w:delText xml:space="preserve">Wang,B. </w:delText>
        </w:r>
        <w:r w:rsidRPr="00A43871" w:rsidDel="00A43871">
          <w:rPr>
            <w:rFonts w:ascii="Calibri" w:cs="Calibri"/>
            <w:i/>
            <w:iCs/>
            <w:rPrChange w:id="1904" w:author="Amrit" w:date="2018-10-31T13:02:00Z">
              <w:rPr>
                <w:rFonts w:ascii="Calibri"/>
                <w:i/>
                <w:iCs/>
              </w:rPr>
            </w:rPrChange>
          </w:rPr>
          <w:delText>et al.</w:delText>
        </w:r>
        <w:r w:rsidRPr="00A43871" w:rsidDel="00A43871">
          <w:rPr>
            <w:rFonts w:ascii="Calibri" w:cs="Calibri"/>
            <w:rPrChange w:id="1905" w:author="Amrit" w:date="2018-10-31T13:02:00Z">
              <w:rPr>
                <w:rFonts w:ascii="Calibri"/>
              </w:rPr>
            </w:rPrChange>
          </w:rPr>
          <w:delText xml:space="preserve"> (2014) Similarity network fusion for aggregating data types on a genomic scale. </w:delText>
        </w:r>
        <w:r w:rsidRPr="00A43871" w:rsidDel="00A43871">
          <w:rPr>
            <w:rFonts w:ascii="Calibri" w:cs="Calibri"/>
            <w:i/>
            <w:iCs/>
            <w:rPrChange w:id="1906" w:author="Amrit" w:date="2018-10-31T13:02:00Z">
              <w:rPr>
                <w:rFonts w:ascii="Calibri"/>
                <w:i/>
                <w:iCs/>
              </w:rPr>
            </w:rPrChange>
          </w:rPr>
          <w:delText>Nat. Methods</w:delText>
        </w:r>
        <w:r w:rsidRPr="00A43871" w:rsidDel="00A43871">
          <w:rPr>
            <w:rFonts w:ascii="Calibri" w:cs="Calibri"/>
            <w:rPrChange w:id="1907" w:author="Amrit" w:date="2018-10-31T13:02:00Z">
              <w:rPr>
                <w:rFonts w:ascii="Calibri"/>
              </w:rPr>
            </w:rPrChange>
          </w:rPr>
          <w:delText xml:space="preserve">, </w:delText>
        </w:r>
        <w:r w:rsidRPr="00A43871" w:rsidDel="00A43871">
          <w:rPr>
            <w:rFonts w:ascii="Calibri" w:cs="Calibri"/>
            <w:b/>
            <w:bCs/>
            <w:rPrChange w:id="1908" w:author="Amrit" w:date="2018-10-31T13:02:00Z">
              <w:rPr>
                <w:rFonts w:ascii="Calibri"/>
                <w:b/>
                <w:bCs/>
              </w:rPr>
            </w:rPrChange>
          </w:rPr>
          <w:delText>11</w:delText>
        </w:r>
        <w:r w:rsidRPr="00A43871" w:rsidDel="00A43871">
          <w:rPr>
            <w:rFonts w:ascii="Calibri" w:cs="Calibri"/>
            <w:rPrChange w:id="1909" w:author="Amrit" w:date="2018-10-31T13:02:00Z">
              <w:rPr>
                <w:rFonts w:ascii="Calibri"/>
              </w:rPr>
            </w:rPrChange>
          </w:rPr>
          <w:delText>, 333–337.</w:delText>
        </w:r>
      </w:del>
    </w:p>
    <w:p w14:paraId="6D25A49C" w14:textId="0224AC9C" w:rsidR="006D03B3" w:rsidRPr="00A43871" w:rsidDel="00A43871" w:rsidRDefault="006D03B3">
      <w:pPr>
        <w:pStyle w:val="Bibliography"/>
        <w:rPr>
          <w:del w:id="1910" w:author="Amrit" w:date="2018-10-31T13:02:00Z"/>
          <w:rFonts w:ascii="Calibri" w:cs="Calibri"/>
          <w:rPrChange w:id="1911" w:author="Amrit" w:date="2018-10-31T13:02:00Z">
            <w:rPr>
              <w:del w:id="1912" w:author="Amrit" w:date="2018-10-31T13:02:00Z"/>
              <w:rFonts w:ascii="Calibri"/>
            </w:rPr>
          </w:rPrChange>
        </w:rPr>
      </w:pPr>
      <w:del w:id="1913" w:author="Amrit" w:date="2018-10-31T13:02:00Z">
        <w:r w:rsidRPr="00A43871" w:rsidDel="00A43871">
          <w:rPr>
            <w:rFonts w:ascii="Calibri" w:cs="Calibri"/>
            <w:rPrChange w:id="1914" w:author="Amrit" w:date="2018-10-31T13:02:00Z">
              <w:rPr>
                <w:rFonts w:ascii="Calibri"/>
              </w:rPr>
            </w:rPrChange>
          </w:rPr>
          <w:delText xml:space="preserve">Wang,W. </w:delText>
        </w:r>
        <w:r w:rsidRPr="00A43871" w:rsidDel="00A43871">
          <w:rPr>
            <w:rFonts w:ascii="Calibri" w:cs="Calibri"/>
            <w:i/>
            <w:iCs/>
            <w:rPrChange w:id="1915" w:author="Amrit" w:date="2018-10-31T13:02:00Z">
              <w:rPr>
                <w:rFonts w:ascii="Calibri"/>
                <w:i/>
                <w:iCs/>
              </w:rPr>
            </w:rPrChange>
          </w:rPr>
          <w:delText>et al.</w:delText>
        </w:r>
        <w:r w:rsidRPr="00A43871" w:rsidDel="00A43871">
          <w:rPr>
            <w:rFonts w:ascii="Calibri" w:cs="Calibri"/>
            <w:rPrChange w:id="1916" w:author="Amrit" w:date="2018-10-31T13:02:00Z">
              <w:rPr>
                <w:rFonts w:ascii="Calibri"/>
              </w:rPr>
            </w:rPrChange>
          </w:rPr>
          <w:delText xml:space="preserve"> (2013) iBAG: integrative Bayesian analysis of high-dimensional multiplatform genomics data. </w:delText>
        </w:r>
        <w:r w:rsidRPr="00A43871" w:rsidDel="00A43871">
          <w:rPr>
            <w:rFonts w:ascii="Calibri" w:cs="Calibri"/>
            <w:i/>
            <w:iCs/>
            <w:rPrChange w:id="1917" w:author="Amrit" w:date="2018-10-31T13:02:00Z">
              <w:rPr>
                <w:rFonts w:ascii="Calibri"/>
                <w:i/>
                <w:iCs/>
              </w:rPr>
            </w:rPrChange>
          </w:rPr>
          <w:delText>Bioinformatics</w:delText>
        </w:r>
        <w:r w:rsidRPr="00A43871" w:rsidDel="00A43871">
          <w:rPr>
            <w:rFonts w:ascii="Calibri" w:cs="Calibri"/>
            <w:rPrChange w:id="1918" w:author="Amrit" w:date="2018-10-31T13:02:00Z">
              <w:rPr>
                <w:rFonts w:ascii="Calibri"/>
              </w:rPr>
            </w:rPrChange>
          </w:rPr>
          <w:delText xml:space="preserve">, </w:delText>
        </w:r>
        <w:r w:rsidRPr="00A43871" w:rsidDel="00A43871">
          <w:rPr>
            <w:rFonts w:ascii="Calibri" w:cs="Calibri"/>
            <w:b/>
            <w:bCs/>
            <w:rPrChange w:id="1919" w:author="Amrit" w:date="2018-10-31T13:02:00Z">
              <w:rPr>
                <w:rFonts w:ascii="Calibri"/>
                <w:b/>
                <w:bCs/>
              </w:rPr>
            </w:rPrChange>
          </w:rPr>
          <w:delText>29</w:delText>
        </w:r>
        <w:r w:rsidRPr="00A43871" w:rsidDel="00A43871">
          <w:rPr>
            <w:rFonts w:ascii="Calibri" w:cs="Calibri"/>
            <w:rPrChange w:id="1920" w:author="Amrit" w:date="2018-10-31T13:02:00Z">
              <w:rPr>
                <w:rFonts w:ascii="Calibri"/>
              </w:rPr>
            </w:rPrChange>
          </w:rPr>
          <w:delText>, 149–159.</w:delText>
        </w:r>
      </w:del>
    </w:p>
    <w:p w14:paraId="5828D9C0" w14:textId="367C6B16" w:rsidR="006D03B3" w:rsidRPr="00A43871" w:rsidDel="00A43871" w:rsidRDefault="006D03B3">
      <w:pPr>
        <w:pStyle w:val="Bibliography"/>
        <w:rPr>
          <w:del w:id="1921" w:author="Amrit" w:date="2018-10-31T13:02:00Z"/>
          <w:rFonts w:ascii="Calibri" w:cs="Calibri"/>
          <w:rPrChange w:id="1922" w:author="Amrit" w:date="2018-10-31T13:02:00Z">
            <w:rPr>
              <w:del w:id="1923" w:author="Amrit" w:date="2018-10-31T13:02:00Z"/>
              <w:rFonts w:ascii="Calibri"/>
            </w:rPr>
          </w:rPrChange>
        </w:rPr>
      </w:pPr>
      <w:del w:id="1924" w:author="Amrit" w:date="2018-10-31T13:02:00Z">
        <w:r w:rsidRPr="00A43871" w:rsidDel="00A43871">
          <w:rPr>
            <w:rFonts w:ascii="Calibri" w:cs="Calibri"/>
            <w:rPrChange w:id="1925" w:author="Amrit" w:date="2018-10-31T13:02:00Z">
              <w:rPr>
                <w:rFonts w:ascii="Calibri"/>
              </w:rPr>
            </w:rPrChange>
          </w:rPr>
          <w:delText xml:space="preserve">Westerhuis,J.A. </w:delText>
        </w:r>
        <w:r w:rsidRPr="00A43871" w:rsidDel="00A43871">
          <w:rPr>
            <w:rFonts w:ascii="Calibri" w:cs="Calibri"/>
            <w:i/>
            <w:iCs/>
            <w:rPrChange w:id="1926" w:author="Amrit" w:date="2018-10-31T13:02:00Z">
              <w:rPr>
                <w:rFonts w:ascii="Calibri"/>
                <w:i/>
                <w:iCs/>
              </w:rPr>
            </w:rPrChange>
          </w:rPr>
          <w:delText>et al.</w:delText>
        </w:r>
        <w:r w:rsidRPr="00A43871" w:rsidDel="00A43871">
          <w:rPr>
            <w:rFonts w:ascii="Calibri" w:cs="Calibri"/>
            <w:rPrChange w:id="1927" w:author="Amrit" w:date="2018-10-31T13:02:00Z">
              <w:rPr>
                <w:rFonts w:ascii="Calibri"/>
              </w:rPr>
            </w:rPrChange>
          </w:rPr>
          <w:delText xml:space="preserve"> (2010) Multivariate paired data analysis: multilevel PLSDA versus OPLSDA. </w:delText>
        </w:r>
        <w:r w:rsidRPr="00A43871" w:rsidDel="00A43871">
          <w:rPr>
            <w:rFonts w:ascii="Calibri" w:cs="Calibri"/>
            <w:i/>
            <w:iCs/>
            <w:rPrChange w:id="1928" w:author="Amrit" w:date="2018-10-31T13:02:00Z">
              <w:rPr>
                <w:rFonts w:ascii="Calibri"/>
                <w:i/>
                <w:iCs/>
              </w:rPr>
            </w:rPrChange>
          </w:rPr>
          <w:delText>Metabolomics</w:delText>
        </w:r>
        <w:r w:rsidRPr="00A43871" w:rsidDel="00A43871">
          <w:rPr>
            <w:rFonts w:ascii="Calibri" w:cs="Calibri"/>
            <w:rPrChange w:id="1929" w:author="Amrit" w:date="2018-10-31T13:02:00Z">
              <w:rPr>
                <w:rFonts w:ascii="Calibri"/>
              </w:rPr>
            </w:rPrChange>
          </w:rPr>
          <w:delText xml:space="preserve">, </w:delText>
        </w:r>
        <w:r w:rsidRPr="00A43871" w:rsidDel="00A43871">
          <w:rPr>
            <w:rFonts w:ascii="Calibri" w:cs="Calibri"/>
            <w:b/>
            <w:bCs/>
            <w:rPrChange w:id="1930" w:author="Amrit" w:date="2018-10-31T13:02:00Z">
              <w:rPr>
                <w:rFonts w:ascii="Calibri"/>
                <w:b/>
                <w:bCs/>
              </w:rPr>
            </w:rPrChange>
          </w:rPr>
          <w:delText>6</w:delText>
        </w:r>
        <w:r w:rsidRPr="00A43871" w:rsidDel="00A43871">
          <w:rPr>
            <w:rFonts w:ascii="Calibri" w:cs="Calibri"/>
            <w:rPrChange w:id="1931" w:author="Amrit" w:date="2018-10-31T13:02:00Z">
              <w:rPr>
                <w:rFonts w:ascii="Calibri"/>
              </w:rPr>
            </w:rPrChange>
          </w:rPr>
          <w:delText>, 119–128.</w:delText>
        </w:r>
      </w:del>
    </w:p>
    <w:p w14:paraId="323675F0" w14:textId="22CF797F" w:rsidR="006D03B3" w:rsidRPr="00A43871" w:rsidDel="00A43871" w:rsidRDefault="006D03B3">
      <w:pPr>
        <w:pStyle w:val="Bibliography"/>
        <w:rPr>
          <w:del w:id="1932" w:author="Amrit" w:date="2018-10-31T13:02:00Z"/>
          <w:rFonts w:ascii="Calibri" w:cs="Calibri"/>
          <w:rPrChange w:id="1933" w:author="Amrit" w:date="2018-10-31T13:02:00Z">
            <w:rPr>
              <w:del w:id="1934" w:author="Amrit" w:date="2018-10-31T13:02:00Z"/>
              <w:rFonts w:ascii="Calibri"/>
            </w:rPr>
          </w:rPrChange>
        </w:rPr>
      </w:pPr>
      <w:del w:id="1935" w:author="Amrit" w:date="2018-10-31T13:02:00Z">
        <w:r w:rsidRPr="00A43871" w:rsidDel="00A43871">
          <w:rPr>
            <w:rFonts w:ascii="Calibri" w:cs="Calibri"/>
            <w:rPrChange w:id="1936" w:author="Amrit" w:date="2018-10-31T13:02:00Z">
              <w:rPr>
                <w:rFonts w:ascii="Calibri"/>
              </w:rPr>
            </w:rPrChange>
          </w:rPr>
          <w:delText xml:space="preserve">van de Wiel,M.A. </w:delText>
        </w:r>
        <w:r w:rsidRPr="00A43871" w:rsidDel="00A43871">
          <w:rPr>
            <w:rFonts w:ascii="Calibri" w:cs="Calibri"/>
            <w:i/>
            <w:iCs/>
            <w:rPrChange w:id="1937" w:author="Amrit" w:date="2018-10-31T13:02:00Z">
              <w:rPr>
                <w:rFonts w:ascii="Calibri"/>
                <w:i/>
                <w:iCs/>
              </w:rPr>
            </w:rPrChange>
          </w:rPr>
          <w:delText>et al.</w:delText>
        </w:r>
        <w:r w:rsidRPr="00A43871" w:rsidDel="00A43871">
          <w:rPr>
            <w:rFonts w:ascii="Calibri" w:cs="Calibri"/>
            <w:rPrChange w:id="1938" w:author="Amrit" w:date="2018-10-31T13:02:00Z">
              <w:rPr>
                <w:rFonts w:ascii="Calibri"/>
              </w:rPr>
            </w:rPrChange>
          </w:rPr>
          <w:delText xml:space="preserve"> (2016) Better prediction by use of co-data: adaptive group-regularized ridge regression. </w:delText>
        </w:r>
        <w:r w:rsidRPr="00A43871" w:rsidDel="00A43871">
          <w:rPr>
            <w:rFonts w:ascii="Calibri" w:cs="Calibri"/>
            <w:i/>
            <w:iCs/>
            <w:rPrChange w:id="1939" w:author="Amrit" w:date="2018-10-31T13:02:00Z">
              <w:rPr>
                <w:rFonts w:ascii="Calibri"/>
                <w:i/>
                <w:iCs/>
              </w:rPr>
            </w:rPrChange>
          </w:rPr>
          <w:delText>Stat. Med.</w:delText>
        </w:r>
        <w:r w:rsidRPr="00A43871" w:rsidDel="00A43871">
          <w:rPr>
            <w:rFonts w:ascii="Calibri" w:cs="Calibri"/>
            <w:rPrChange w:id="1940" w:author="Amrit" w:date="2018-10-31T13:02:00Z">
              <w:rPr>
                <w:rFonts w:ascii="Calibri"/>
              </w:rPr>
            </w:rPrChange>
          </w:rPr>
          <w:delText xml:space="preserve">, </w:delText>
        </w:r>
        <w:r w:rsidRPr="00A43871" w:rsidDel="00A43871">
          <w:rPr>
            <w:rFonts w:ascii="Calibri" w:cs="Calibri"/>
            <w:b/>
            <w:bCs/>
            <w:rPrChange w:id="1941" w:author="Amrit" w:date="2018-10-31T13:02:00Z">
              <w:rPr>
                <w:rFonts w:ascii="Calibri"/>
                <w:b/>
                <w:bCs/>
              </w:rPr>
            </w:rPrChange>
          </w:rPr>
          <w:delText>35</w:delText>
        </w:r>
        <w:r w:rsidRPr="00A43871" w:rsidDel="00A43871">
          <w:rPr>
            <w:rFonts w:ascii="Calibri" w:cs="Calibri"/>
            <w:rPrChange w:id="1942" w:author="Amrit" w:date="2018-10-31T13:02:00Z">
              <w:rPr>
                <w:rFonts w:ascii="Calibri"/>
              </w:rPr>
            </w:rPrChange>
          </w:rPr>
          <w:delText>, 368–381.</w:delText>
        </w:r>
      </w:del>
    </w:p>
    <w:p w14:paraId="6E575432" w14:textId="67EE8436" w:rsidR="006D03B3" w:rsidRPr="00A43871" w:rsidDel="00A43871" w:rsidRDefault="006D03B3">
      <w:pPr>
        <w:pStyle w:val="Bibliography"/>
        <w:rPr>
          <w:del w:id="1943" w:author="Amrit" w:date="2018-10-31T13:02:00Z"/>
          <w:rFonts w:ascii="Calibri" w:cs="Calibri"/>
          <w:rPrChange w:id="1944" w:author="Amrit" w:date="2018-10-31T13:02:00Z">
            <w:rPr>
              <w:del w:id="1945" w:author="Amrit" w:date="2018-10-31T13:02:00Z"/>
              <w:rFonts w:ascii="Calibri"/>
            </w:rPr>
          </w:rPrChange>
        </w:rPr>
      </w:pPr>
      <w:del w:id="1946" w:author="Amrit" w:date="2018-10-31T13:02:00Z">
        <w:r w:rsidRPr="00A43871" w:rsidDel="00A43871">
          <w:rPr>
            <w:rFonts w:ascii="Calibri" w:cs="Calibri"/>
            <w:rPrChange w:id="1947" w:author="Amrit" w:date="2018-10-31T13:02:00Z">
              <w:rPr>
                <w:rFonts w:ascii="Calibri"/>
              </w:rPr>
            </w:rPrChange>
          </w:rPr>
          <w:delText xml:space="preserve">Zhang,S. </w:delText>
        </w:r>
        <w:r w:rsidRPr="00A43871" w:rsidDel="00A43871">
          <w:rPr>
            <w:rFonts w:ascii="Calibri" w:cs="Calibri"/>
            <w:i/>
            <w:iCs/>
            <w:rPrChange w:id="1948" w:author="Amrit" w:date="2018-10-31T13:02:00Z">
              <w:rPr>
                <w:rFonts w:ascii="Calibri"/>
                <w:i/>
                <w:iCs/>
              </w:rPr>
            </w:rPrChange>
          </w:rPr>
          <w:delText>et al.</w:delText>
        </w:r>
        <w:r w:rsidRPr="00A43871" w:rsidDel="00A43871">
          <w:rPr>
            <w:rFonts w:ascii="Calibri" w:cs="Calibri"/>
            <w:rPrChange w:id="1949" w:author="Amrit" w:date="2018-10-31T13:02:00Z">
              <w:rPr>
                <w:rFonts w:ascii="Calibri"/>
              </w:rPr>
            </w:rPrChange>
          </w:rPr>
          <w:delText xml:space="preserve"> (2011) A novel computational framework for simultaneous integration of multiple types of genomic data to identify microRNA-gene regulatory modules. </w:delText>
        </w:r>
        <w:r w:rsidRPr="00A43871" w:rsidDel="00A43871">
          <w:rPr>
            <w:rFonts w:ascii="Calibri" w:cs="Calibri"/>
            <w:i/>
            <w:iCs/>
            <w:rPrChange w:id="1950" w:author="Amrit" w:date="2018-10-31T13:02:00Z">
              <w:rPr>
                <w:rFonts w:ascii="Calibri"/>
                <w:i/>
                <w:iCs/>
              </w:rPr>
            </w:rPrChange>
          </w:rPr>
          <w:delText>Bioinformatics</w:delText>
        </w:r>
        <w:r w:rsidRPr="00A43871" w:rsidDel="00A43871">
          <w:rPr>
            <w:rFonts w:ascii="Calibri" w:cs="Calibri"/>
            <w:rPrChange w:id="1951" w:author="Amrit" w:date="2018-10-31T13:02:00Z">
              <w:rPr>
                <w:rFonts w:ascii="Calibri"/>
              </w:rPr>
            </w:rPrChange>
          </w:rPr>
          <w:delText xml:space="preserve">, </w:delText>
        </w:r>
        <w:r w:rsidRPr="00A43871" w:rsidDel="00A43871">
          <w:rPr>
            <w:rFonts w:ascii="Calibri" w:cs="Calibri"/>
            <w:b/>
            <w:bCs/>
            <w:rPrChange w:id="1952" w:author="Amrit" w:date="2018-10-31T13:02:00Z">
              <w:rPr>
                <w:rFonts w:ascii="Calibri"/>
                <w:b/>
                <w:bCs/>
              </w:rPr>
            </w:rPrChange>
          </w:rPr>
          <w:delText>27</w:delText>
        </w:r>
        <w:r w:rsidRPr="00A43871" w:rsidDel="00A43871">
          <w:rPr>
            <w:rFonts w:ascii="Calibri" w:cs="Calibri"/>
            <w:rPrChange w:id="1953" w:author="Amrit" w:date="2018-10-31T13:02:00Z">
              <w:rPr>
                <w:rFonts w:ascii="Calibri"/>
              </w:rPr>
            </w:rPrChange>
          </w:rPr>
          <w:delText>, i401–i409.</w:delText>
        </w:r>
      </w:del>
    </w:p>
    <w:p w14:paraId="27460477" w14:textId="7ABDFDDB" w:rsidR="006D03B3" w:rsidRPr="00A43871" w:rsidDel="00A43871" w:rsidRDefault="006D03B3">
      <w:pPr>
        <w:pStyle w:val="Bibliography"/>
        <w:rPr>
          <w:del w:id="1954" w:author="Amrit" w:date="2018-10-31T13:02:00Z"/>
          <w:rFonts w:ascii="Calibri" w:cs="Calibri"/>
          <w:rPrChange w:id="1955" w:author="Amrit" w:date="2018-10-31T13:02:00Z">
            <w:rPr>
              <w:del w:id="1956" w:author="Amrit" w:date="2018-10-31T13:02:00Z"/>
              <w:rFonts w:ascii="Calibri"/>
            </w:rPr>
          </w:rPrChange>
        </w:rPr>
      </w:pPr>
      <w:del w:id="1957" w:author="Amrit" w:date="2018-10-31T13:02:00Z">
        <w:r w:rsidRPr="00A43871" w:rsidDel="00A43871">
          <w:rPr>
            <w:rFonts w:ascii="Calibri" w:cs="Calibri"/>
            <w:rPrChange w:id="1958" w:author="Amrit" w:date="2018-10-31T13:02:00Z">
              <w:rPr>
                <w:rFonts w:ascii="Calibri"/>
              </w:rPr>
            </w:rPrChange>
          </w:rPr>
          <w:delText xml:space="preserve">Zhang,S. </w:delText>
        </w:r>
        <w:r w:rsidRPr="00A43871" w:rsidDel="00A43871">
          <w:rPr>
            <w:rFonts w:ascii="Calibri" w:cs="Calibri"/>
            <w:i/>
            <w:iCs/>
            <w:rPrChange w:id="1959" w:author="Amrit" w:date="2018-10-31T13:02:00Z">
              <w:rPr>
                <w:rFonts w:ascii="Calibri"/>
                <w:i/>
                <w:iCs/>
              </w:rPr>
            </w:rPrChange>
          </w:rPr>
          <w:delText>et al.</w:delText>
        </w:r>
        <w:r w:rsidRPr="00A43871" w:rsidDel="00A43871">
          <w:rPr>
            <w:rFonts w:ascii="Calibri" w:cs="Calibri"/>
            <w:rPrChange w:id="1960" w:author="Amrit" w:date="2018-10-31T13:02:00Z">
              <w:rPr>
                <w:rFonts w:ascii="Calibri"/>
              </w:rPr>
            </w:rPrChange>
          </w:rPr>
          <w:delText xml:space="preserve"> (2012) Discovery of multi-dimensional modules by integrative analysis of cancer genomic data. </w:delText>
        </w:r>
        <w:r w:rsidRPr="00A43871" w:rsidDel="00A43871">
          <w:rPr>
            <w:rFonts w:ascii="Calibri" w:cs="Calibri"/>
            <w:i/>
            <w:iCs/>
            <w:rPrChange w:id="1961" w:author="Amrit" w:date="2018-10-31T13:02:00Z">
              <w:rPr>
                <w:rFonts w:ascii="Calibri"/>
                <w:i/>
                <w:iCs/>
              </w:rPr>
            </w:rPrChange>
          </w:rPr>
          <w:delText>Nucleic Acids Res.</w:delText>
        </w:r>
        <w:r w:rsidRPr="00A43871" w:rsidDel="00A43871">
          <w:rPr>
            <w:rFonts w:ascii="Calibri" w:cs="Calibri"/>
            <w:rPrChange w:id="1962" w:author="Amrit" w:date="2018-10-31T13:02:00Z">
              <w:rPr>
                <w:rFonts w:ascii="Calibri"/>
              </w:rPr>
            </w:rPrChange>
          </w:rPr>
          <w:delText xml:space="preserve">, </w:delText>
        </w:r>
        <w:r w:rsidRPr="00A43871" w:rsidDel="00A43871">
          <w:rPr>
            <w:rFonts w:ascii="Calibri" w:cs="Calibri"/>
            <w:b/>
            <w:bCs/>
            <w:rPrChange w:id="1963" w:author="Amrit" w:date="2018-10-31T13:02:00Z">
              <w:rPr>
                <w:rFonts w:ascii="Calibri"/>
                <w:b/>
                <w:bCs/>
              </w:rPr>
            </w:rPrChange>
          </w:rPr>
          <w:delText>40</w:delText>
        </w:r>
        <w:r w:rsidRPr="00A43871" w:rsidDel="00A43871">
          <w:rPr>
            <w:rFonts w:ascii="Calibri" w:cs="Calibri"/>
            <w:rPrChange w:id="1964" w:author="Amrit" w:date="2018-10-31T13:02:00Z">
              <w:rPr>
                <w:rFonts w:ascii="Calibri"/>
              </w:rPr>
            </w:rPrChange>
          </w:rPr>
          <w:delText>, 9379–9391.</w:delText>
        </w:r>
      </w:del>
    </w:p>
    <w:p w14:paraId="44261E46" w14:textId="5FFD5800" w:rsidR="006D03B3" w:rsidRPr="00A43871" w:rsidDel="00A43871" w:rsidRDefault="006D03B3">
      <w:pPr>
        <w:pStyle w:val="Bibliography"/>
        <w:rPr>
          <w:del w:id="1965" w:author="Amrit" w:date="2018-10-31T13:02:00Z"/>
          <w:rFonts w:ascii="Calibri" w:cs="Calibri"/>
          <w:rPrChange w:id="1966" w:author="Amrit" w:date="2018-10-31T13:02:00Z">
            <w:rPr>
              <w:del w:id="1967" w:author="Amrit" w:date="2018-10-31T13:02:00Z"/>
              <w:rFonts w:ascii="Calibri"/>
            </w:rPr>
          </w:rPrChange>
        </w:rPr>
      </w:pPr>
      <w:del w:id="1968" w:author="Amrit" w:date="2018-10-31T13:02:00Z">
        <w:r w:rsidRPr="00A43871" w:rsidDel="00A43871">
          <w:rPr>
            <w:rFonts w:ascii="Calibri" w:cs="Calibri"/>
            <w:rPrChange w:id="1969" w:author="Amrit" w:date="2018-10-31T13:02:00Z">
              <w:rPr>
                <w:rFonts w:ascii="Calibri"/>
              </w:rPr>
            </w:rPrChange>
          </w:rPr>
          <w:delText xml:space="preserve">Zhu,J. </w:delText>
        </w:r>
        <w:r w:rsidRPr="00A43871" w:rsidDel="00A43871">
          <w:rPr>
            <w:rFonts w:ascii="Calibri" w:cs="Calibri"/>
            <w:i/>
            <w:iCs/>
            <w:rPrChange w:id="1970" w:author="Amrit" w:date="2018-10-31T13:02:00Z">
              <w:rPr>
                <w:rFonts w:ascii="Calibri"/>
                <w:i/>
                <w:iCs/>
              </w:rPr>
            </w:rPrChange>
          </w:rPr>
          <w:delText>et al.</w:delText>
        </w:r>
        <w:r w:rsidRPr="00A43871" w:rsidDel="00A43871">
          <w:rPr>
            <w:rFonts w:ascii="Calibri" w:cs="Calibri"/>
            <w:rPrChange w:id="1971" w:author="Amrit" w:date="2018-10-31T13:02:00Z">
              <w:rPr>
                <w:rFonts w:ascii="Calibri"/>
              </w:rPr>
            </w:rPrChange>
          </w:rPr>
          <w:delText xml:space="preserve"> (2012) Stitching together multiple data dimensions reveals interacting metabolomic and transcriptomic networks that modulate cell regulation. </w:delText>
        </w:r>
        <w:r w:rsidRPr="00A43871" w:rsidDel="00A43871">
          <w:rPr>
            <w:rFonts w:ascii="Calibri" w:cs="Calibri"/>
            <w:i/>
            <w:iCs/>
            <w:rPrChange w:id="1972" w:author="Amrit" w:date="2018-10-31T13:02:00Z">
              <w:rPr>
                <w:rFonts w:ascii="Calibri"/>
                <w:i/>
                <w:iCs/>
              </w:rPr>
            </w:rPrChange>
          </w:rPr>
          <w:delText>PLoS Biol.</w:delText>
        </w:r>
        <w:r w:rsidRPr="00A43871" w:rsidDel="00A43871">
          <w:rPr>
            <w:rFonts w:ascii="Calibri" w:cs="Calibri"/>
            <w:rPrChange w:id="1973" w:author="Amrit" w:date="2018-10-31T13:02:00Z">
              <w:rPr>
                <w:rFonts w:ascii="Calibri"/>
              </w:rPr>
            </w:rPrChange>
          </w:rPr>
          <w:delText xml:space="preserve">, </w:delText>
        </w:r>
        <w:r w:rsidRPr="00A43871" w:rsidDel="00A43871">
          <w:rPr>
            <w:rFonts w:ascii="Calibri" w:cs="Calibri"/>
            <w:b/>
            <w:bCs/>
            <w:rPrChange w:id="1974" w:author="Amrit" w:date="2018-10-31T13:02:00Z">
              <w:rPr>
                <w:rFonts w:ascii="Calibri"/>
                <w:b/>
                <w:bCs/>
              </w:rPr>
            </w:rPrChange>
          </w:rPr>
          <w:delText>10</w:delText>
        </w:r>
        <w:r w:rsidRPr="00A43871" w:rsidDel="00A43871">
          <w:rPr>
            <w:rFonts w:ascii="Calibri" w:cs="Calibri"/>
            <w:rPrChange w:id="1975" w:author="Amrit" w:date="2018-10-31T13:02:00Z">
              <w:rPr>
                <w:rFonts w:ascii="Calibri"/>
              </w:rPr>
            </w:rPrChange>
          </w:rPr>
          <w:delText>, e1001301.</w:delText>
        </w:r>
      </w:del>
    </w:p>
    <w:p w14:paraId="0564437E" w14:textId="649DE28F" w:rsidR="006D03B3" w:rsidRPr="00A43871" w:rsidDel="00A43871" w:rsidRDefault="006D03B3">
      <w:pPr>
        <w:pStyle w:val="Bibliography"/>
        <w:rPr>
          <w:del w:id="1976" w:author="Amrit" w:date="2018-10-31T13:02:00Z"/>
          <w:rFonts w:ascii="Calibri" w:cs="Calibri"/>
          <w:rPrChange w:id="1977" w:author="Amrit" w:date="2018-10-31T13:02:00Z">
            <w:rPr>
              <w:del w:id="1978" w:author="Amrit" w:date="2018-10-31T13:02:00Z"/>
              <w:rFonts w:ascii="Calibri"/>
            </w:rPr>
          </w:rPrChange>
        </w:rPr>
      </w:pPr>
      <w:del w:id="1979" w:author="Amrit" w:date="2018-10-31T13:02:00Z">
        <w:r w:rsidRPr="00A43871" w:rsidDel="00A43871">
          <w:rPr>
            <w:rFonts w:ascii="Calibri" w:cs="Calibri"/>
            <w:rPrChange w:id="1980" w:author="Amrit" w:date="2018-10-31T13:02:00Z">
              <w:rPr>
                <w:rFonts w:ascii="Calibri"/>
              </w:rPr>
            </w:rPrChange>
          </w:rPr>
          <w:delText xml:space="preserve">Zou,H. and Hastie,T. (2005) Regularization and variable selection via the elastic net. </w:delText>
        </w:r>
        <w:r w:rsidRPr="00A43871" w:rsidDel="00A43871">
          <w:rPr>
            <w:rFonts w:ascii="Calibri" w:cs="Calibri"/>
            <w:i/>
            <w:iCs/>
            <w:rPrChange w:id="1981" w:author="Amrit" w:date="2018-10-31T13:02:00Z">
              <w:rPr>
                <w:rFonts w:ascii="Calibri"/>
                <w:i/>
                <w:iCs/>
              </w:rPr>
            </w:rPrChange>
          </w:rPr>
          <w:delText>J. R. Stat. Soc. Ser. B Stat. Methodol.</w:delText>
        </w:r>
        <w:r w:rsidRPr="00A43871" w:rsidDel="00A43871">
          <w:rPr>
            <w:rFonts w:ascii="Calibri" w:cs="Calibri"/>
            <w:rPrChange w:id="1982" w:author="Amrit" w:date="2018-10-31T13:02:00Z">
              <w:rPr>
                <w:rFonts w:ascii="Calibri"/>
              </w:rPr>
            </w:rPrChange>
          </w:rPr>
          <w:delText xml:space="preserve">, </w:delText>
        </w:r>
        <w:r w:rsidRPr="00A43871" w:rsidDel="00A43871">
          <w:rPr>
            <w:rFonts w:ascii="Calibri" w:cs="Calibri"/>
            <w:b/>
            <w:bCs/>
            <w:rPrChange w:id="1983" w:author="Amrit" w:date="2018-10-31T13:02:00Z">
              <w:rPr>
                <w:rFonts w:ascii="Calibri"/>
                <w:b/>
                <w:bCs/>
              </w:rPr>
            </w:rPrChange>
          </w:rPr>
          <w:delText>67</w:delText>
        </w:r>
        <w:r w:rsidRPr="00A43871" w:rsidDel="00A43871">
          <w:rPr>
            <w:rFonts w:ascii="Calibri" w:cs="Calibri"/>
            <w:rPrChange w:id="1984" w:author="Amrit" w:date="2018-10-31T13:02:00Z">
              <w:rPr>
                <w:rFonts w:ascii="Calibri"/>
              </w:rPr>
            </w:rPrChange>
          </w:rPr>
          <w:delText>, 301–320.</w:delText>
        </w:r>
      </w:del>
    </w:p>
    <w:p w14:paraId="5995DF76" w14:textId="36D3F1F5" w:rsidR="00C04538" w:rsidRDefault="00C04538">
      <w:pPr>
        <w:pStyle w:val="Bibliography"/>
        <w:pPrChange w:id="1985" w:author="Amrit" w:date="2018-10-31T13:02:00Z">
          <w:pPr/>
        </w:pPrChange>
      </w:pPr>
      <w:r>
        <w:fldChar w:fldCharType="end"/>
      </w:r>
    </w:p>
    <w:sectPr w:rsidR="00C04538" w:rsidSect="008E23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Xingkai SC Light">
    <w:panose1 w:val="020108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72E78"/>
    <w:multiLevelType w:val="hybridMultilevel"/>
    <w:tmpl w:val="C8142928"/>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 w15:restartNumberingAfterBreak="0">
    <w:nsid w:val="57064147"/>
    <w:multiLevelType w:val="hybridMultilevel"/>
    <w:tmpl w:val="88883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orian Rohart">
    <w15:presenceInfo w15:providerId="None" w15:userId="Florian Rohart"/>
  </w15:person>
  <w15:person w15:author="Kim-Anh Le Cao">
    <w15:presenceInfo w15:providerId="AD" w15:userId="S::kimanh.lecao@unimelb.edu.au::82a61942-3667-489d-9d38-b58b8555ec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oNotDisplayPageBoundarie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ECB"/>
    <w:rsid w:val="000448DE"/>
    <w:rsid w:val="000B0F0B"/>
    <w:rsid w:val="000C5E96"/>
    <w:rsid w:val="00123523"/>
    <w:rsid w:val="00143B79"/>
    <w:rsid w:val="001643BB"/>
    <w:rsid w:val="00193B31"/>
    <w:rsid w:val="00196D5B"/>
    <w:rsid w:val="001F569F"/>
    <w:rsid w:val="00250EBE"/>
    <w:rsid w:val="00251364"/>
    <w:rsid w:val="00264701"/>
    <w:rsid w:val="002D1C83"/>
    <w:rsid w:val="002F2BCE"/>
    <w:rsid w:val="003122F6"/>
    <w:rsid w:val="003774F8"/>
    <w:rsid w:val="00391ADE"/>
    <w:rsid w:val="003A47EF"/>
    <w:rsid w:val="00425B93"/>
    <w:rsid w:val="0045000A"/>
    <w:rsid w:val="00453C00"/>
    <w:rsid w:val="004554B7"/>
    <w:rsid w:val="0046113A"/>
    <w:rsid w:val="00473E0C"/>
    <w:rsid w:val="0048601C"/>
    <w:rsid w:val="0049161A"/>
    <w:rsid w:val="0049754C"/>
    <w:rsid w:val="004E4725"/>
    <w:rsid w:val="004F514D"/>
    <w:rsid w:val="00512014"/>
    <w:rsid w:val="00554109"/>
    <w:rsid w:val="0057573E"/>
    <w:rsid w:val="005D0520"/>
    <w:rsid w:val="005D581C"/>
    <w:rsid w:val="005E1B3D"/>
    <w:rsid w:val="0063261D"/>
    <w:rsid w:val="006D03B3"/>
    <w:rsid w:val="006E6988"/>
    <w:rsid w:val="007025E3"/>
    <w:rsid w:val="007026E6"/>
    <w:rsid w:val="00705368"/>
    <w:rsid w:val="00755209"/>
    <w:rsid w:val="00777584"/>
    <w:rsid w:val="007851E0"/>
    <w:rsid w:val="007F4BFA"/>
    <w:rsid w:val="007F4D6C"/>
    <w:rsid w:val="007F63DE"/>
    <w:rsid w:val="0083602E"/>
    <w:rsid w:val="00853028"/>
    <w:rsid w:val="0086769E"/>
    <w:rsid w:val="00885197"/>
    <w:rsid w:val="008C5D97"/>
    <w:rsid w:val="008D1AE8"/>
    <w:rsid w:val="008E23B4"/>
    <w:rsid w:val="00935F66"/>
    <w:rsid w:val="00936B8A"/>
    <w:rsid w:val="0095452F"/>
    <w:rsid w:val="00974A5C"/>
    <w:rsid w:val="00987175"/>
    <w:rsid w:val="00991C79"/>
    <w:rsid w:val="00995D21"/>
    <w:rsid w:val="009D3AFE"/>
    <w:rsid w:val="009D70D7"/>
    <w:rsid w:val="00A01E8A"/>
    <w:rsid w:val="00A05ADC"/>
    <w:rsid w:val="00A12C74"/>
    <w:rsid w:val="00A27A1C"/>
    <w:rsid w:val="00A43871"/>
    <w:rsid w:val="00A554D4"/>
    <w:rsid w:val="00A910E8"/>
    <w:rsid w:val="00AA0563"/>
    <w:rsid w:val="00AA5161"/>
    <w:rsid w:val="00B34036"/>
    <w:rsid w:val="00B61123"/>
    <w:rsid w:val="00B7449B"/>
    <w:rsid w:val="00B77D09"/>
    <w:rsid w:val="00BA03ED"/>
    <w:rsid w:val="00BA1D10"/>
    <w:rsid w:val="00BA369D"/>
    <w:rsid w:val="00BE0E7B"/>
    <w:rsid w:val="00BF36BD"/>
    <w:rsid w:val="00C04538"/>
    <w:rsid w:val="00C125AD"/>
    <w:rsid w:val="00C22A9A"/>
    <w:rsid w:val="00C2706B"/>
    <w:rsid w:val="00C305E1"/>
    <w:rsid w:val="00C85725"/>
    <w:rsid w:val="00C87482"/>
    <w:rsid w:val="00C87AA8"/>
    <w:rsid w:val="00CB3B53"/>
    <w:rsid w:val="00CD1ECB"/>
    <w:rsid w:val="00CE0BC9"/>
    <w:rsid w:val="00D051C6"/>
    <w:rsid w:val="00D13589"/>
    <w:rsid w:val="00D23781"/>
    <w:rsid w:val="00D30DDE"/>
    <w:rsid w:val="00D62B52"/>
    <w:rsid w:val="00D8672D"/>
    <w:rsid w:val="00DA7734"/>
    <w:rsid w:val="00E3072E"/>
    <w:rsid w:val="00E53404"/>
    <w:rsid w:val="00EA35E1"/>
    <w:rsid w:val="00EA6785"/>
    <w:rsid w:val="00EA6DCB"/>
    <w:rsid w:val="00EB5C79"/>
    <w:rsid w:val="00EE598D"/>
    <w:rsid w:val="00EE6DDF"/>
    <w:rsid w:val="00F5132E"/>
    <w:rsid w:val="00F64064"/>
    <w:rsid w:val="00F771BF"/>
    <w:rsid w:val="00F93418"/>
    <w:rsid w:val="00FB108F"/>
    <w:rsid w:val="00FE05CC"/>
    <w:rsid w:val="00FE2D1B"/>
    <w:rsid w:val="00FF4DA4"/>
    <w:rsid w:val="00FF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48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2B52"/>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A554D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D1ECB"/>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D1ECB"/>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1E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1EC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554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04538"/>
    <w:rPr>
      <w:color w:val="0563C1" w:themeColor="hyperlink"/>
      <w:u w:val="single"/>
    </w:rPr>
  </w:style>
  <w:style w:type="paragraph" w:styleId="ListParagraph">
    <w:name w:val="List Paragraph"/>
    <w:basedOn w:val="Normal"/>
    <w:uiPriority w:val="34"/>
    <w:qFormat/>
    <w:rsid w:val="00C04538"/>
    <w:pPr>
      <w:ind w:left="720"/>
      <w:contextualSpacing/>
    </w:pPr>
    <w:rPr>
      <w:rFonts w:asciiTheme="minorHAnsi" w:eastAsiaTheme="minorHAnsi" w:hAnsiTheme="minorHAnsi" w:cstheme="minorBidi"/>
      <w:lang w:val="en-US"/>
    </w:rPr>
  </w:style>
  <w:style w:type="table" w:styleId="TableGrid">
    <w:name w:val="Table Grid"/>
    <w:basedOn w:val="TableNormal"/>
    <w:uiPriority w:val="39"/>
    <w:rsid w:val="00C045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C04538"/>
    <w:rPr>
      <w:color w:val="000000"/>
    </w:rPr>
  </w:style>
  <w:style w:type="character" w:customStyle="1" w:styleId="s2">
    <w:name w:val="s2"/>
    <w:basedOn w:val="DefaultParagraphFont"/>
    <w:rsid w:val="00C04538"/>
    <w:rPr>
      <w:color w:val="272AD8"/>
    </w:rPr>
  </w:style>
  <w:style w:type="character" w:customStyle="1" w:styleId="apple-converted-space">
    <w:name w:val="apple-converted-space"/>
    <w:basedOn w:val="DefaultParagraphFont"/>
    <w:rsid w:val="00C04538"/>
  </w:style>
  <w:style w:type="character" w:customStyle="1" w:styleId="s3">
    <w:name w:val="s3"/>
    <w:basedOn w:val="DefaultParagraphFont"/>
    <w:rsid w:val="00C04538"/>
  </w:style>
  <w:style w:type="paragraph" w:styleId="Bibliography">
    <w:name w:val="Bibliography"/>
    <w:basedOn w:val="Normal"/>
    <w:next w:val="Normal"/>
    <w:uiPriority w:val="37"/>
    <w:unhideWhenUsed/>
    <w:rsid w:val="00C04538"/>
    <w:pPr>
      <w:ind w:left="720" w:hanging="720"/>
    </w:pPr>
    <w:rPr>
      <w:rFonts w:asciiTheme="minorHAnsi" w:eastAsiaTheme="minorHAnsi" w:hAnsiTheme="minorHAnsi" w:cstheme="minorBidi"/>
      <w:lang w:val="en-US"/>
    </w:rPr>
  </w:style>
  <w:style w:type="paragraph" w:styleId="Index1">
    <w:name w:val="index 1"/>
    <w:basedOn w:val="Normal"/>
    <w:next w:val="Normal"/>
    <w:autoRedefine/>
    <w:uiPriority w:val="99"/>
    <w:unhideWhenUsed/>
    <w:rsid w:val="00BE0E7B"/>
    <w:pPr>
      <w:ind w:left="240" w:hanging="240"/>
    </w:pPr>
    <w:rPr>
      <w:rFonts w:asciiTheme="minorHAnsi" w:eastAsiaTheme="minorHAnsi" w:hAnsiTheme="minorHAnsi" w:cstheme="minorBidi"/>
      <w:sz w:val="20"/>
      <w:szCs w:val="20"/>
      <w:lang w:val="en-US"/>
    </w:rPr>
  </w:style>
  <w:style w:type="paragraph" w:styleId="Index2">
    <w:name w:val="index 2"/>
    <w:basedOn w:val="Normal"/>
    <w:next w:val="Normal"/>
    <w:autoRedefine/>
    <w:uiPriority w:val="99"/>
    <w:unhideWhenUsed/>
    <w:rsid w:val="00BE0E7B"/>
    <w:pPr>
      <w:ind w:left="480" w:hanging="240"/>
    </w:pPr>
    <w:rPr>
      <w:rFonts w:asciiTheme="minorHAnsi" w:eastAsiaTheme="minorHAnsi" w:hAnsiTheme="minorHAnsi" w:cstheme="minorBidi"/>
      <w:sz w:val="20"/>
      <w:szCs w:val="20"/>
      <w:lang w:val="en-US"/>
    </w:rPr>
  </w:style>
  <w:style w:type="paragraph" w:styleId="Index3">
    <w:name w:val="index 3"/>
    <w:basedOn w:val="Normal"/>
    <w:next w:val="Normal"/>
    <w:autoRedefine/>
    <w:uiPriority w:val="99"/>
    <w:unhideWhenUsed/>
    <w:rsid w:val="00BE0E7B"/>
    <w:pPr>
      <w:ind w:left="720" w:hanging="240"/>
    </w:pPr>
    <w:rPr>
      <w:rFonts w:asciiTheme="minorHAnsi" w:eastAsiaTheme="minorHAnsi" w:hAnsiTheme="minorHAnsi" w:cstheme="minorBidi"/>
      <w:sz w:val="20"/>
      <w:szCs w:val="20"/>
      <w:lang w:val="en-US"/>
    </w:rPr>
  </w:style>
  <w:style w:type="paragraph" w:styleId="Index4">
    <w:name w:val="index 4"/>
    <w:basedOn w:val="Normal"/>
    <w:next w:val="Normal"/>
    <w:autoRedefine/>
    <w:uiPriority w:val="99"/>
    <w:unhideWhenUsed/>
    <w:rsid w:val="00BE0E7B"/>
    <w:pPr>
      <w:ind w:left="960" w:hanging="240"/>
    </w:pPr>
    <w:rPr>
      <w:rFonts w:asciiTheme="minorHAnsi" w:eastAsiaTheme="minorHAnsi" w:hAnsiTheme="minorHAnsi" w:cstheme="minorBidi"/>
      <w:sz w:val="20"/>
      <w:szCs w:val="20"/>
      <w:lang w:val="en-US"/>
    </w:rPr>
  </w:style>
  <w:style w:type="paragraph" w:styleId="Index5">
    <w:name w:val="index 5"/>
    <w:basedOn w:val="Normal"/>
    <w:next w:val="Normal"/>
    <w:autoRedefine/>
    <w:uiPriority w:val="99"/>
    <w:unhideWhenUsed/>
    <w:rsid w:val="00BE0E7B"/>
    <w:pPr>
      <w:ind w:left="1200" w:hanging="240"/>
    </w:pPr>
    <w:rPr>
      <w:rFonts w:asciiTheme="minorHAnsi" w:eastAsiaTheme="minorHAnsi" w:hAnsiTheme="minorHAnsi" w:cstheme="minorBidi"/>
      <w:sz w:val="20"/>
      <w:szCs w:val="20"/>
      <w:lang w:val="en-US"/>
    </w:rPr>
  </w:style>
  <w:style w:type="paragraph" w:styleId="Index6">
    <w:name w:val="index 6"/>
    <w:basedOn w:val="Normal"/>
    <w:next w:val="Normal"/>
    <w:autoRedefine/>
    <w:uiPriority w:val="99"/>
    <w:unhideWhenUsed/>
    <w:rsid w:val="00BE0E7B"/>
    <w:pPr>
      <w:ind w:left="1440" w:hanging="240"/>
    </w:pPr>
    <w:rPr>
      <w:rFonts w:asciiTheme="minorHAnsi" w:eastAsiaTheme="minorHAnsi" w:hAnsiTheme="minorHAnsi" w:cstheme="minorBidi"/>
      <w:sz w:val="20"/>
      <w:szCs w:val="20"/>
      <w:lang w:val="en-US"/>
    </w:rPr>
  </w:style>
  <w:style w:type="paragraph" w:styleId="Index7">
    <w:name w:val="index 7"/>
    <w:basedOn w:val="Normal"/>
    <w:next w:val="Normal"/>
    <w:autoRedefine/>
    <w:uiPriority w:val="99"/>
    <w:unhideWhenUsed/>
    <w:rsid w:val="00BE0E7B"/>
    <w:pPr>
      <w:ind w:left="1680" w:hanging="240"/>
    </w:pPr>
    <w:rPr>
      <w:rFonts w:asciiTheme="minorHAnsi" w:eastAsiaTheme="minorHAnsi" w:hAnsiTheme="minorHAnsi" w:cstheme="minorBidi"/>
      <w:sz w:val="20"/>
      <w:szCs w:val="20"/>
      <w:lang w:val="en-US"/>
    </w:rPr>
  </w:style>
  <w:style w:type="paragraph" w:styleId="Index8">
    <w:name w:val="index 8"/>
    <w:basedOn w:val="Normal"/>
    <w:next w:val="Normal"/>
    <w:autoRedefine/>
    <w:uiPriority w:val="99"/>
    <w:unhideWhenUsed/>
    <w:rsid w:val="00BE0E7B"/>
    <w:pPr>
      <w:ind w:left="1920" w:hanging="240"/>
    </w:pPr>
    <w:rPr>
      <w:rFonts w:asciiTheme="minorHAnsi" w:eastAsiaTheme="minorHAnsi" w:hAnsiTheme="minorHAnsi" w:cstheme="minorBidi"/>
      <w:sz w:val="20"/>
      <w:szCs w:val="20"/>
      <w:lang w:val="en-US"/>
    </w:rPr>
  </w:style>
  <w:style w:type="paragraph" w:styleId="Index9">
    <w:name w:val="index 9"/>
    <w:basedOn w:val="Normal"/>
    <w:next w:val="Normal"/>
    <w:autoRedefine/>
    <w:uiPriority w:val="99"/>
    <w:unhideWhenUsed/>
    <w:rsid w:val="00BE0E7B"/>
    <w:pPr>
      <w:ind w:left="2160" w:hanging="240"/>
    </w:pPr>
    <w:rPr>
      <w:rFonts w:asciiTheme="minorHAnsi" w:eastAsiaTheme="minorHAnsi" w:hAnsiTheme="minorHAnsi" w:cstheme="minorBidi"/>
      <w:sz w:val="20"/>
      <w:szCs w:val="20"/>
      <w:lang w:val="en-US"/>
    </w:rPr>
  </w:style>
  <w:style w:type="paragraph" w:styleId="IndexHeading">
    <w:name w:val="index heading"/>
    <w:basedOn w:val="Normal"/>
    <w:next w:val="Index1"/>
    <w:uiPriority w:val="99"/>
    <w:unhideWhenUsed/>
    <w:rsid w:val="00BE0E7B"/>
    <w:pPr>
      <w:spacing w:before="120" w:after="120"/>
    </w:pPr>
    <w:rPr>
      <w:rFonts w:asciiTheme="minorHAnsi" w:eastAsiaTheme="minorHAnsi" w:hAnsiTheme="minorHAnsi" w:cstheme="minorBidi"/>
      <w:i/>
      <w:iCs/>
      <w:sz w:val="20"/>
      <w:szCs w:val="20"/>
      <w:lang w:val="en-US"/>
    </w:rPr>
  </w:style>
  <w:style w:type="paragraph" w:styleId="BalloonText">
    <w:name w:val="Balloon Text"/>
    <w:basedOn w:val="Normal"/>
    <w:link w:val="BalloonTextChar"/>
    <w:uiPriority w:val="99"/>
    <w:semiHidden/>
    <w:unhideWhenUsed/>
    <w:rsid w:val="003122F6"/>
    <w:rPr>
      <w:rFonts w:eastAsiaTheme="minorHAnsi"/>
      <w:sz w:val="18"/>
      <w:szCs w:val="18"/>
      <w:lang w:val="en-US"/>
    </w:rPr>
  </w:style>
  <w:style w:type="character" w:customStyle="1" w:styleId="BalloonTextChar">
    <w:name w:val="Balloon Text Char"/>
    <w:basedOn w:val="DefaultParagraphFont"/>
    <w:link w:val="BalloonText"/>
    <w:uiPriority w:val="99"/>
    <w:semiHidden/>
    <w:rsid w:val="003122F6"/>
    <w:rPr>
      <w:rFonts w:ascii="Times New Roman" w:hAnsi="Times New Roman" w:cs="Times New Roman"/>
      <w:sz w:val="18"/>
      <w:szCs w:val="18"/>
    </w:rPr>
  </w:style>
  <w:style w:type="paragraph" w:styleId="TOC1">
    <w:name w:val="toc 1"/>
    <w:basedOn w:val="Normal"/>
    <w:next w:val="Normal"/>
    <w:autoRedefine/>
    <w:uiPriority w:val="39"/>
    <w:unhideWhenUsed/>
    <w:rsid w:val="0057573E"/>
    <w:pPr>
      <w:spacing w:before="120"/>
    </w:pPr>
    <w:rPr>
      <w:rFonts w:asciiTheme="minorHAnsi" w:eastAsiaTheme="minorHAnsi" w:hAnsiTheme="minorHAnsi" w:cstheme="minorHAnsi"/>
      <w:b/>
      <w:bCs/>
      <w:i/>
      <w:iCs/>
      <w:lang w:val="en-US"/>
    </w:rPr>
  </w:style>
  <w:style w:type="paragraph" w:styleId="TOC2">
    <w:name w:val="toc 2"/>
    <w:basedOn w:val="Normal"/>
    <w:next w:val="Normal"/>
    <w:autoRedefine/>
    <w:uiPriority w:val="39"/>
    <w:unhideWhenUsed/>
    <w:rsid w:val="0057573E"/>
    <w:pPr>
      <w:spacing w:before="120"/>
      <w:ind w:left="240"/>
    </w:pPr>
    <w:rPr>
      <w:rFonts w:asciiTheme="minorHAnsi" w:eastAsiaTheme="minorHAnsi" w:hAnsiTheme="minorHAnsi" w:cstheme="minorHAnsi"/>
      <w:b/>
      <w:bCs/>
      <w:sz w:val="22"/>
      <w:szCs w:val="22"/>
      <w:lang w:val="en-US"/>
    </w:rPr>
  </w:style>
  <w:style w:type="paragraph" w:styleId="TOC3">
    <w:name w:val="toc 3"/>
    <w:basedOn w:val="Normal"/>
    <w:next w:val="Normal"/>
    <w:autoRedefine/>
    <w:uiPriority w:val="39"/>
    <w:unhideWhenUsed/>
    <w:rsid w:val="0057573E"/>
    <w:pPr>
      <w:ind w:left="480"/>
    </w:pPr>
    <w:rPr>
      <w:rFonts w:asciiTheme="minorHAnsi" w:eastAsiaTheme="minorHAnsi" w:hAnsiTheme="minorHAnsi" w:cstheme="minorHAnsi"/>
      <w:sz w:val="20"/>
      <w:szCs w:val="20"/>
      <w:lang w:val="en-US"/>
    </w:rPr>
  </w:style>
  <w:style w:type="paragraph" w:styleId="TOC4">
    <w:name w:val="toc 4"/>
    <w:basedOn w:val="Normal"/>
    <w:next w:val="Normal"/>
    <w:autoRedefine/>
    <w:uiPriority w:val="39"/>
    <w:unhideWhenUsed/>
    <w:rsid w:val="0057573E"/>
    <w:pPr>
      <w:ind w:left="720"/>
    </w:pPr>
    <w:rPr>
      <w:rFonts w:asciiTheme="minorHAnsi" w:eastAsiaTheme="minorHAnsi" w:hAnsiTheme="minorHAnsi" w:cstheme="minorHAnsi"/>
      <w:sz w:val="20"/>
      <w:szCs w:val="20"/>
      <w:lang w:val="en-US"/>
    </w:rPr>
  </w:style>
  <w:style w:type="paragraph" w:styleId="TOC5">
    <w:name w:val="toc 5"/>
    <w:basedOn w:val="Normal"/>
    <w:next w:val="Normal"/>
    <w:autoRedefine/>
    <w:uiPriority w:val="39"/>
    <w:unhideWhenUsed/>
    <w:rsid w:val="0057573E"/>
    <w:pPr>
      <w:ind w:left="960"/>
    </w:pPr>
    <w:rPr>
      <w:rFonts w:asciiTheme="minorHAnsi" w:eastAsiaTheme="minorHAnsi" w:hAnsiTheme="minorHAnsi" w:cstheme="minorHAnsi"/>
      <w:sz w:val="20"/>
      <w:szCs w:val="20"/>
      <w:lang w:val="en-US"/>
    </w:rPr>
  </w:style>
  <w:style w:type="paragraph" w:styleId="TOC6">
    <w:name w:val="toc 6"/>
    <w:basedOn w:val="Normal"/>
    <w:next w:val="Normal"/>
    <w:autoRedefine/>
    <w:uiPriority w:val="39"/>
    <w:unhideWhenUsed/>
    <w:rsid w:val="0057573E"/>
    <w:pPr>
      <w:ind w:left="1200"/>
    </w:pPr>
    <w:rPr>
      <w:rFonts w:asciiTheme="minorHAnsi" w:eastAsiaTheme="minorHAnsi" w:hAnsiTheme="minorHAnsi" w:cstheme="minorHAnsi"/>
      <w:sz w:val="20"/>
      <w:szCs w:val="20"/>
      <w:lang w:val="en-US"/>
    </w:rPr>
  </w:style>
  <w:style w:type="paragraph" w:styleId="TOC7">
    <w:name w:val="toc 7"/>
    <w:basedOn w:val="Normal"/>
    <w:next w:val="Normal"/>
    <w:autoRedefine/>
    <w:uiPriority w:val="39"/>
    <w:unhideWhenUsed/>
    <w:rsid w:val="0057573E"/>
    <w:pPr>
      <w:ind w:left="1440"/>
    </w:pPr>
    <w:rPr>
      <w:rFonts w:asciiTheme="minorHAnsi" w:eastAsiaTheme="minorHAnsi" w:hAnsiTheme="minorHAnsi" w:cstheme="minorHAnsi"/>
      <w:sz w:val="20"/>
      <w:szCs w:val="20"/>
      <w:lang w:val="en-US"/>
    </w:rPr>
  </w:style>
  <w:style w:type="paragraph" w:styleId="TOC8">
    <w:name w:val="toc 8"/>
    <w:basedOn w:val="Normal"/>
    <w:next w:val="Normal"/>
    <w:autoRedefine/>
    <w:uiPriority w:val="39"/>
    <w:unhideWhenUsed/>
    <w:rsid w:val="0057573E"/>
    <w:pPr>
      <w:ind w:left="1680"/>
    </w:pPr>
    <w:rPr>
      <w:rFonts w:asciiTheme="minorHAnsi" w:eastAsiaTheme="minorHAnsi" w:hAnsiTheme="minorHAnsi" w:cstheme="minorHAnsi"/>
      <w:sz w:val="20"/>
      <w:szCs w:val="20"/>
      <w:lang w:val="en-US"/>
    </w:rPr>
  </w:style>
  <w:style w:type="paragraph" w:styleId="TOC9">
    <w:name w:val="toc 9"/>
    <w:basedOn w:val="Normal"/>
    <w:next w:val="Normal"/>
    <w:autoRedefine/>
    <w:uiPriority w:val="39"/>
    <w:unhideWhenUsed/>
    <w:rsid w:val="0057573E"/>
    <w:pPr>
      <w:ind w:left="1920"/>
    </w:pPr>
    <w:rPr>
      <w:rFonts w:asciiTheme="minorHAnsi" w:eastAsiaTheme="minorHAnsi" w:hAnsiTheme="minorHAnsi" w:cstheme="minorHAnsi"/>
      <w:sz w:val="20"/>
      <w:szCs w:val="20"/>
      <w:lang w:val="en-US"/>
    </w:rPr>
  </w:style>
  <w:style w:type="paragraph" w:styleId="NoSpacing">
    <w:name w:val="No Spacing"/>
    <w:uiPriority w:val="1"/>
    <w:qFormat/>
    <w:rsid w:val="0057573E"/>
  </w:style>
  <w:style w:type="paragraph" w:styleId="Caption">
    <w:name w:val="caption"/>
    <w:basedOn w:val="Normal"/>
    <w:next w:val="Normal"/>
    <w:uiPriority w:val="35"/>
    <w:unhideWhenUsed/>
    <w:qFormat/>
    <w:rsid w:val="007F4D6C"/>
    <w:pPr>
      <w:spacing w:after="200"/>
    </w:pPr>
    <w:rPr>
      <w:rFonts w:ascii="Calibri" w:eastAsia="Calibri" w:hAnsi="Calibri"/>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2929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hyperlink" Target="http://compbio.cs.toronto.edu/SNF/SNF/Software.html" TargetMode="External"/><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png"/><Relationship Id="rId8" Type="http://schemas.openxmlformats.org/officeDocument/2006/relationships/image" Target="media/image4.emf"/><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42</Pages>
  <Words>18417</Words>
  <Characters>104980</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57</cp:revision>
  <dcterms:created xsi:type="dcterms:W3CDTF">2018-05-23T15:10:00Z</dcterms:created>
  <dcterms:modified xsi:type="dcterms:W3CDTF">2018-11-30T19:16:00Z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zotero-version="5.0.56"&gt;&lt;session id="RHRq8Vp5"/&gt;&lt;style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